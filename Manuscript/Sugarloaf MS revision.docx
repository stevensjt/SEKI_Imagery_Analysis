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65E4688"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commentRangeStart w:id="0"/>
      <w:del w:id="1" w:author="Gabrielle" w:date="2019-10-13T21:47:00Z">
        <w:r w:rsidRPr="00EF599F" w:rsidDel="00705F0C">
          <w:rPr>
            <w:rFonts w:ascii="Times New Roman" w:hAnsi="Times New Roman" w:cs="Times New Roman"/>
          </w:rPr>
          <w:delText>change</w:delText>
        </w:r>
      </w:del>
      <w:ins w:id="2" w:author="Gabrielle" w:date="2019-10-13T21:48:00Z">
        <w:r w:rsidR="005735D6">
          <w:rPr>
            <w:rFonts w:ascii="Times New Roman" w:hAnsi="Times New Roman" w:cs="Times New Roman"/>
          </w:rPr>
          <w:t xml:space="preserve">change and its impacts on soil water </w:t>
        </w:r>
      </w:ins>
      <w:commentRangeEnd w:id="0"/>
      <w:r w:rsidR="007C0FB5">
        <w:rPr>
          <w:rStyle w:val="CommentReference"/>
        </w:rPr>
        <w:commentReference w:id="0"/>
      </w:r>
      <w:ins w:id="3" w:author="Gabrielle" w:date="2019-10-13T21:48:00Z">
        <w:del w:id="4" w:author="Stevens, Jens T" w:date="2019-11-05T11:30:00Z">
          <w:r w:rsidR="005735D6" w:rsidDel="006B53CB">
            <w:rPr>
              <w:rFonts w:ascii="Times New Roman" w:hAnsi="Times New Roman" w:cs="Times New Roman"/>
            </w:rPr>
            <w:delText xml:space="preserve">inputs </w:delText>
          </w:r>
        </w:del>
      </w:ins>
      <w:del w:id="5" w:author="Stevens, Jens T" w:date="2019-11-05T11:30:00Z">
        <w:r w:rsidR="008C47DE" w:rsidRPr="00EF599F" w:rsidDel="006B53CB">
          <w:rPr>
            <w:rFonts w:ascii="Times New Roman" w:hAnsi="Times New Roman" w:cs="Times New Roman"/>
          </w:rPr>
          <w:delText xml:space="preserve"> </w:delText>
        </w:r>
      </w:del>
      <w:del w:id="6" w:author="Gabrielle" w:date="2019-10-13T21:48:00Z">
        <w:r w:rsidR="008C47DE" w:rsidRPr="00EF599F" w:rsidDel="005735D6">
          <w:rPr>
            <w:rFonts w:ascii="Times New Roman" w:hAnsi="Times New Roman" w:cs="Times New Roman"/>
          </w:rPr>
          <w:delText xml:space="preserve">and </w:delText>
        </w:r>
      </w:del>
      <w:del w:id="7" w:author="Gabrielle" w:date="2019-10-13T21:46:00Z">
        <w:r w:rsidRPr="00EF599F" w:rsidDel="00705F0C">
          <w:rPr>
            <w:rFonts w:ascii="Times New Roman" w:hAnsi="Times New Roman" w:cs="Times New Roman"/>
          </w:rPr>
          <w:delText>surface hydrology</w:delText>
        </w:r>
      </w:del>
      <w:del w:id="8" w:author="Gabrielle" w:date="2019-10-13T21:48:00Z">
        <w:r w:rsidR="008C47DE" w:rsidRPr="00EF599F" w:rsidDel="005735D6">
          <w:rPr>
            <w:rFonts w:ascii="Times New Roman" w:hAnsi="Times New Roman" w:cs="Times New Roman"/>
          </w:rPr>
          <w:delText xml:space="preserve"> </w:delText>
        </w:r>
      </w:del>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4C409976"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Sally 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,4</w:t>
      </w:r>
      <w:r w:rsidR="008D6D23">
        <w:rPr>
          <w:rFonts w:ascii="Times New Roman" w:hAnsi="Times New Roman" w:cs="Times New Roman"/>
        </w:rPr>
        <w:t xml:space="preserve">, </w:t>
      </w:r>
      <w:r w:rsidR="00CC3B93" w:rsidRPr="00EF599F">
        <w:rPr>
          <w:rFonts w:ascii="Times New Roman" w:hAnsi="Times New Roman" w:cs="Times New Roman"/>
        </w:rPr>
        <w:t>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2F90A71F" w14:textId="291DBB9F" w:rsidR="00451170" w:rsidRPr="00451170" w:rsidRDefault="00451170" w:rsidP="0017641D">
      <w:pPr>
        <w:spacing w:line="480" w:lineRule="auto"/>
        <w:rPr>
          <w:rFonts w:ascii="Times New Roman" w:hAnsi="Times New Roman" w:cs="Times New Roman"/>
        </w:rPr>
      </w:pPr>
      <w:r w:rsidRPr="007017DF">
        <w:rPr>
          <w:rFonts w:ascii="Times New Roman" w:hAnsi="Times New Roman" w:cs="Times New Roman"/>
          <w:vertAlign w:val="superscript"/>
        </w:rPr>
        <w:t>4</w:t>
      </w:r>
      <w:r>
        <w:rPr>
          <w:rFonts w:ascii="Times New Roman" w:hAnsi="Times New Roman" w:cs="Times New Roman"/>
        </w:rPr>
        <w:t>University of Western Australia, Department of Civil, Environmental and Mining Engineering, Crawley, Western Australia, 6009</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250 word abstract, </w:t>
      </w:r>
      <w:proofErr w:type="gramStart"/>
      <w:r>
        <w:rPr>
          <w:rFonts w:ascii="Times New Roman" w:hAnsi="Times New Roman" w:cs="Times New Roman"/>
        </w:rPr>
        <w:t>8000 word</w:t>
      </w:r>
      <w:proofErr w:type="gramEnd"/>
      <w:r>
        <w:rPr>
          <w:rFonts w:ascii="Times New Roman" w:hAnsi="Times New Roman" w:cs="Times New Roman"/>
        </w:rPr>
        <w:t xml:space="preserve">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11"/>
          <w:footerReference w:type="default" r:id="rId12"/>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64BB2E40"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del w:id="9" w:author="Jens Stevens" w:date="2019-10-29T10:23:00Z">
        <w:r w:rsidR="00695E68" w:rsidDel="001D1606">
          <w:rPr>
            <w:rFonts w:ascii="Times New Roman" w:hAnsi="Times New Roman" w:cs="Times New Roman"/>
          </w:rPr>
          <w:delText>with implications for land surface – atmosphere exchange, snowpack</w:delText>
        </w:r>
        <w:r w:rsidR="00F37E62" w:rsidDel="001D1606">
          <w:rPr>
            <w:rFonts w:ascii="Times New Roman" w:hAnsi="Times New Roman" w:cs="Times New Roman"/>
          </w:rPr>
          <w:delText>,</w:delText>
        </w:r>
        <w:r w:rsidR="00695E68" w:rsidDel="001D1606">
          <w:rPr>
            <w:rFonts w:ascii="Times New Roman" w:hAnsi="Times New Roman" w:cs="Times New Roman"/>
          </w:rPr>
          <w:delText xml:space="preserve"> and evapotranspiration, </w:delText>
        </w:r>
      </w:del>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del w:id="10" w:author="Gabrielle Boisrame" w:date="2019-10-30T10:54:00Z">
        <w:r w:rsidDel="00644D11">
          <w:rPr>
            <w:rFonts w:ascii="Times New Roman" w:hAnsi="Times New Roman" w:cs="Times New Roman"/>
          </w:rPr>
          <w:delText xml:space="preserve">Yet </w:delText>
        </w:r>
      </w:del>
      <w:ins w:id="11" w:author="Gabrielle Boisrame" w:date="2019-10-30T10:54:00Z">
        <w:r w:rsidR="00644D11">
          <w:rPr>
            <w:rFonts w:ascii="Times New Roman" w:hAnsi="Times New Roman" w:cs="Times New Roman"/>
          </w:rPr>
          <w:t xml:space="preserve">However, </w:t>
        </w:r>
      </w:ins>
      <w:r>
        <w:rPr>
          <w:rFonts w:ascii="Times New Roman" w:hAnsi="Times New Roman" w:cs="Times New Roman"/>
        </w:rPr>
        <w:t xml:space="preserve">the potential hydrologic impacts of managed wildfire in montane watersheds remain </w:t>
      </w:r>
      <w:del w:id="12" w:author="Stevens, Jens T" w:date="2019-11-05T11:31:00Z">
        <w:r w:rsidDel="006B53CB">
          <w:rPr>
            <w:rFonts w:ascii="Times New Roman" w:hAnsi="Times New Roman" w:cs="Times New Roman"/>
          </w:rPr>
          <w:delText>under-studied, despite the significance of such watersheds for regional water supply</w:delText>
        </w:r>
      </w:del>
      <w:ins w:id="13" w:author="Jens Stevens" w:date="2019-10-29T20:49:00Z">
        <w:del w:id="14" w:author="Stevens, Jens T" w:date="2019-11-05T11:31:00Z">
          <w:r w:rsidR="00F55E6B" w:rsidDel="006B53CB">
            <w:rPr>
              <w:rFonts w:ascii="Times New Roman" w:hAnsi="Times New Roman" w:cs="Times New Roman"/>
            </w:rPr>
            <w:delText xml:space="preserve"> </w:delText>
          </w:r>
        </w:del>
      </w:ins>
      <w:ins w:id="15" w:author="Stevens, Jens T" w:date="2019-11-05T11:31:00Z">
        <w:r w:rsidR="006B53CB">
          <w:rPr>
            <w:rFonts w:ascii="Times New Roman" w:hAnsi="Times New Roman" w:cs="Times New Roman"/>
          </w:rPr>
          <w:t xml:space="preserve">uncertain </w:t>
        </w:r>
      </w:ins>
      <w:ins w:id="16" w:author="Jens Stevens" w:date="2019-10-29T20:49:00Z">
        <w:r w:rsidR="00F55E6B">
          <w:rPr>
            <w:rFonts w:ascii="Times New Roman" w:hAnsi="Times New Roman" w:cs="Times New Roman"/>
          </w:rPr>
          <w:t>and are likely context-dependent</w:t>
        </w:r>
      </w:ins>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ins w:id="17" w:author="Jens Stevens" w:date="2019-10-28T19:39:00Z">
        <w:r w:rsidR="009B4EC8">
          <w:rPr>
            <w:rFonts w:ascii="Times New Roman" w:hAnsi="Times New Roman" w:cs="Times New Roman"/>
          </w:rPr>
          <w:t xml:space="preserve">repeat plot-measurements, </w:t>
        </w:r>
      </w:ins>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w:t>
      </w:r>
      <w:del w:id="18" w:author="Jens Stevens" w:date="2019-10-28T19:39:00Z">
        <w:r w:rsidR="00D42186" w:rsidDel="009B4EC8">
          <w:rPr>
            <w:rFonts w:ascii="Times New Roman" w:hAnsi="Times New Roman" w:cs="Times New Roman"/>
          </w:rPr>
          <w:delText xml:space="preserve">repeat plot-measurements, </w:delText>
        </w:r>
      </w:del>
      <w:r w:rsidR="00D42186">
        <w:rPr>
          <w:rFonts w:ascii="Times New Roman" w:hAnsi="Times New Roman" w:cs="Times New Roman"/>
        </w:rPr>
        <w:t xml:space="preserve">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t>
      </w:r>
      <w:del w:id="19" w:author="Jens Stevens" w:date="2019-10-29T20:49:00Z">
        <w:r w:rsidR="003B1292" w:rsidDel="0086431D">
          <w:rPr>
            <w:rFonts w:ascii="Times New Roman" w:hAnsi="Times New Roman" w:cs="Times New Roman"/>
          </w:rPr>
          <w:delText xml:space="preserve">wetter </w:delText>
        </w:r>
      </w:del>
      <w:r w:rsidR="003B1292">
        <w:rPr>
          <w:rFonts w:ascii="Times New Roman" w:hAnsi="Times New Roman" w:cs="Times New Roman"/>
        </w:rPr>
        <w:t xml:space="preserve">nearby watershed </w:t>
      </w:r>
      <w:del w:id="20" w:author="Jens Stevens" w:date="2019-10-29T20:50:00Z">
        <w:r w:rsidDel="0086431D">
          <w:rPr>
            <w:rFonts w:ascii="Times New Roman" w:hAnsi="Times New Roman" w:cs="Times New Roman"/>
          </w:rPr>
          <w:delText>experiencing similar fire management</w:delText>
        </w:r>
      </w:del>
      <w:ins w:id="21" w:author="Jens Stevens" w:date="2019-10-29T20:50:00Z">
        <w:r w:rsidR="0086431D">
          <w:rPr>
            <w:rFonts w:ascii="Times New Roman" w:hAnsi="Times New Roman" w:cs="Times New Roman"/>
          </w:rPr>
          <w:t xml:space="preserve">with higher vegetation productivity and </w:t>
        </w:r>
        <w:del w:id="22" w:author="Gabrielle Boisrame" w:date="2019-10-30T10:55:00Z">
          <w:r w:rsidR="0086431D" w:rsidDel="009A337E">
            <w:rPr>
              <w:rFonts w:ascii="Times New Roman" w:hAnsi="Times New Roman" w:cs="Times New Roman"/>
            </w:rPr>
            <w:delText>a more frequent managed wildfire regime</w:delText>
          </w:r>
        </w:del>
      </w:ins>
      <w:ins w:id="23" w:author="Gabrielle Boisrame" w:date="2019-10-30T10:55:00Z">
        <w:r w:rsidR="009A337E">
          <w:rPr>
            <w:rFonts w:ascii="Times New Roman" w:hAnsi="Times New Roman" w:cs="Times New Roman"/>
          </w:rPr>
          <w:t>greater fire frequency</w:t>
        </w:r>
      </w:ins>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ins w:id="24" w:author="Jens Stevens" w:date="2019-10-29T20:50:00Z">
        <w:r w:rsidR="0086431D">
          <w:rPr>
            <w:rFonts w:ascii="Times New Roman" w:hAnsi="Times New Roman" w:cs="Times New Roman"/>
          </w:rPr>
          <w:t xml:space="preserve"> over the 47 year period</w:t>
        </w:r>
      </w:ins>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ins w:id="25" w:author="Jens Stevens" w:date="2019-10-29T21:23:00Z">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ins>
      <w:r w:rsidR="00D42186">
        <w:rPr>
          <w:rFonts w:ascii="Times New Roman" w:hAnsi="Times New Roman" w:cs="Times New Roman"/>
        </w:rPr>
        <w:t xml:space="preserve">, although the potential hydrologic benefits of the program in </w:t>
      </w:r>
      <w:del w:id="26" w:author="Jens Stevens" w:date="2019-10-29T20:51:00Z">
        <w:r w:rsidR="00D42186" w:rsidDel="0086431D">
          <w:rPr>
            <w:rFonts w:ascii="Times New Roman" w:hAnsi="Times New Roman" w:cs="Times New Roman"/>
          </w:rPr>
          <w:delText>this basin</w:delText>
        </w:r>
      </w:del>
      <w:ins w:id="27" w:author="Jens Stevens" w:date="2019-10-29T20:51:00Z">
        <w:del w:id="28" w:author="Stevens, Jens T" w:date="2019-11-05T10:06:00Z">
          <w:r w:rsidR="0086431D" w:rsidDel="00202C7D">
            <w:rPr>
              <w:rFonts w:ascii="Times New Roman" w:hAnsi="Times New Roman" w:cs="Times New Roman"/>
            </w:rPr>
            <w:delText>less-productive</w:delText>
          </w:r>
        </w:del>
      </w:ins>
      <w:ins w:id="29" w:author="Stevens, Jens T" w:date="2019-11-05T10:06:00Z">
        <w:r w:rsidR="00202C7D">
          <w:rPr>
            <w:rFonts w:ascii="Times New Roman" w:hAnsi="Times New Roman" w:cs="Times New Roman"/>
          </w:rPr>
          <w:t>drier</w:t>
        </w:r>
      </w:ins>
      <w:ins w:id="30" w:author="Jens Stevens" w:date="2019-10-29T20:51:00Z">
        <w:r w:rsidR="0086431D">
          <w:rPr>
            <w:rFonts w:ascii="Times New Roman" w:hAnsi="Times New Roman" w:cs="Times New Roman"/>
          </w:rPr>
          <w:t xml:space="preserve"> basins such as this one</w:t>
        </w:r>
      </w:ins>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3A1697E8"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 </w:instrText>
      </w:r>
      <w:r w:rsidR="006B53CB">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EN.CITE.DATA </w:instrText>
      </w:r>
      <w:r w:rsidR="006B53CB">
        <w:rPr>
          <w:rFonts w:ascii="Times New Roman" w:hAnsi="Times New Roman" w:cs="Times New Roman"/>
        </w:rPr>
      </w:r>
      <w:r w:rsidR="006B53CB">
        <w:rPr>
          <w:rFonts w:ascii="Times New Roman" w:hAnsi="Times New Roman" w:cs="Times New Roman"/>
        </w:rPr>
        <w:fldChar w:fldCharType="end"/>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 </w:instrText>
      </w:r>
      <w:r w:rsidR="006B53CB">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EN.CITE.DATA </w:instrText>
      </w:r>
      <w:r w:rsidR="006B53CB">
        <w:rPr>
          <w:rFonts w:ascii="Times New Roman" w:hAnsi="Times New Roman" w:cs="Times New Roman"/>
        </w:rPr>
      </w:r>
      <w:r w:rsidR="006B53CB">
        <w:rPr>
          <w:rFonts w:ascii="Times New Roman" w:hAnsi="Times New Roman" w:cs="Times New Roman"/>
        </w:rPr>
        <w:fldChar w:fldCharType="end"/>
      </w:r>
      <w:r w:rsidR="00F37E62">
        <w:rPr>
          <w:rFonts w:ascii="Times New Roman" w:hAnsi="Times New Roman" w:cs="Times New Roman"/>
        </w:rPr>
        <w:fldChar w:fldCharType="separate"/>
      </w:r>
      <w:r w:rsidR="00F37E62">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del w:id="31" w:author="Stevens, Jens T" w:date="2019-11-04T20:39:00Z">
        <w:r w:rsidR="00A27F96" w:rsidRPr="00EF599F" w:rsidDel="004A4AFF">
          <w:rPr>
            <w:rFonts w:ascii="Times New Roman" w:hAnsi="Times New Roman" w:cs="Times New Roman"/>
          </w:rPr>
          <w:delText>biodiversity</w:delText>
        </w:r>
      </w:del>
      <w:ins w:id="32" w:author="Stevens, Jens T" w:date="2019-11-04T20:39:00Z">
        <w:r w:rsidR="004A4AFF">
          <w:rPr>
            <w:rFonts w:ascii="Times New Roman" w:hAnsi="Times New Roman" w:cs="Times New Roman"/>
          </w:rPr>
          <w:t>some animal taxa</w:t>
        </w:r>
      </w:ins>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19B3">
        <w:rPr>
          <w:rFonts w:ascii="Times New Roman" w:hAnsi="Times New Roman" w:cs="Times New Roman"/>
        </w:rPr>
        <w:instrText xml:space="preserve"> ADDIN EN.CITE </w:instrText>
      </w:r>
      <w:r w:rsidR="00FB0572" w:rsidRPr="00EF19B3">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19B3">
        <w:rPr>
          <w:rFonts w:ascii="Times New Roman" w:hAnsi="Times New Roman" w:cs="Times New Roman"/>
        </w:rPr>
        <w:instrText xml:space="preserve"> ADDIN EN.CITE.DATA </w:instrText>
      </w:r>
      <w:r w:rsidR="00FB0572" w:rsidRPr="00EF19B3">
        <w:rPr>
          <w:rFonts w:ascii="Times New Roman" w:hAnsi="Times New Roman" w:cs="Times New Roman"/>
        </w:rPr>
      </w:r>
      <w:r w:rsidR="00FB0572" w:rsidRPr="00EF19B3">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77777777"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aXNyYW3DqSBldCBhbC4gMjAxN2EpPC9EaXNwbGF5VGV4dD48cmVjb3JkPjxyZWMtbnVtYmVyPjMy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</w:fldData>
        </w:fldChar>
      </w:r>
      <w:r w:rsidR="006B53CB">
        <w:rPr>
          <w:rFonts w:ascii="Times New Roman" w:hAnsi="Times New Roman" w:cs="Times New Roman"/>
          <w:noProof/>
        </w:rPr>
        <w:instrText xml:space="preserve"> ADDIN EN.CITE </w:instrText>
      </w:r>
      <w:r w:rsidR="006B53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aXNyYW3DqSBldCBhbC4gMjAxN2EpPC9EaXNwbGF5VGV4dD48cmVjb3JkPjxyZWMtbnVtYmVyPjMy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</w:fldData>
        </w:fldChar>
      </w:r>
      <w:r w:rsidR="006B53CB">
        <w:rPr>
          <w:rFonts w:ascii="Times New Roman" w:hAnsi="Times New Roman" w:cs="Times New Roman"/>
          <w:noProof/>
        </w:rPr>
        <w:instrText xml:space="preserve"> ADDIN EN.CITE.DATA </w:instrText>
      </w:r>
      <w:r w:rsidR="006B53CB">
        <w:rPr>
          <w:rFonts w:ascii="Times New Roman" w:hAnsi="Times New Roman" w:cs="Times New Roman"/>
          <w:noProof/>
        </w:rPr>
      </w:r>
      <w:r w:rsidR="006B53CB">
        <w:rPr>
          <w:rFonts w:ascii="Times New Roman" w:hAnsi="Times New Roman" w:cs="Times New Roman"/>
          <w:noProof/>
        </w:rPr>
        <w:fldChar w:fldCharType="end"/>
      </w:r>
      <w:r w:rsidR="00AB148F" w:rsidRPr="00EF599F">
        <w:rPr>
          <w:rFonts w:ascii="Times New Roman" w:hAnsi="Times New Roman" w:cs="Times New Roman"/>
          <w:noProof/>
        </w:rPr>
        <w:fldChar w:fldCharType="separate"/>
      </w:r>
      <w:r w:rsidR="006B53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w:t>
      </w:r>
      <w:proofErr w:type="spellStart"/>
      <w:r w:rsidRPr="00EF599F">
        <w:rPr>
          <w:rFonts w:ascii="Times New Roman" w:hAnsi="Times New Roman" w:cs="Times New Roman"/>
        </w:rPr>
        <w:lastRenderedPageBreak/>
        <w:t>Illilouette</w:t>
      </w:r>
      <w:proofErr w:type="spellEnd"/>
      <w:r w:rsidRPr="00EF599F">
        <w:rPr>
          <w:rFonts w:ascii="Times New Roman" w:hAnsi="Times New Roman" w:cs="Times New Roman"/>
        </w:rPr>
        <w:t xml:space="preserv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ins w:id="33" w:author="Stevens, Jens T" w:date="2019-11-04T19:20:00Z">
        <w:r w:rsidR="00C3742B">
          <w:rPr>
            <w:rFonts w:ascii="Times New Roman" w:hAnsi="Times New Roman" w:cs="Times New Roman"/>
          </w:rPr>
          <w:t xml:space="preserve"> for at least a portion of the past 50 years</w:t>
        </w:r>
      </w:ins>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6B53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del w:id="34" w:author="Stevens, Jens T" w:date="2019-11-05T11:32:00Z">
        <w:r w:rsidR="006E004C" w:rsidRPr="009167A9" w:rsidDel="006B53CB">
          <w:rPr>
            <w:rFonts w:ascii="Times New Roman" w:hAnsi="Times New Roman" w:cs="Times New Roman"/>
          </w:rPr>
          <w:delText>(</w:delText>
        </w:r>
        <w:r w:rsidR="006E004C" w:rsidRPr="009167A9" w:rsidDel="006B53CB">
          <w:rPr>
            <w:rFonts w:ascii="Times New Roman" w:hAnsi="Times New Roman" w:cs="Times New Roman"/>
            <w:noProof/>
          </w:rPr>
          <w:delText>Collins et al. 2007).</w:delText>
        </w:r>
        <w:r w:rsidR="006E004C" w:rsidRPr="009167A9" w:rsidDel="006B53CB">
          <w:rPr>
            <w:rFonts w:ascii="Times New Roman" w:hAnsi="Times New Roman" w:cs="Times New Roman"/>
          </w:rPr>
          <w:delText xml:space="preserve"> </w:delText>
        </w:r>
      </w:del>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AB5A3B">
        <w:rPr>
          <w:rFonts w:ascii="Times New Roman" w:hAnsi="Times New Roman" w:cs="Times New Roman"/>
        </w:rPr>
        <w:instrText xml:space="preserve"> ADDIN EN.CITE </w:instrText>
      </w:r>
      <w:r w:rsidR="00F37E62" w:rsidRPr="00AB5A3B">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AB5A3B">
        <w:rPr>
          <w:rFonts w:ascii="Times New Roman" w:hAnsi="Times New Roman" w:cs="Times New Roman"/>
        </w:rPr>
        <w:instrText xml:space="preserve"> ADDIN EN.CITE.DATA </w:instrText>
      </w:r>
      <w:r w:rsidR="00F37E62" w:rsidRPr="00AB5A3B">
        <w:rPr>
          <w:rFonts w:ascii="Times New Roman" w:hAnsi="Times New Roman" w:cs="Times New Roman"/>
        </w:rPr>
      </w:r>
      <w:r w:rsidR="00F37E62" w:rsidRPr="00AB5A3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F37E62" w:rsidRPr="009167A9">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ins w:id="35" w:author="Sally Thompson" w:date="2019-11-01T12:14:00Z">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ins>
      <w:del w:id="36" w:author="Sally Thompson" w:date="2019-11-01T12:14:00Z">
        <w:r w:rsidR="007E4A5B" w:rsidRPr="009167A9" w:rsidDel="002B37FB">
          <w:rPr>
            <w:rFonts w:ascii="Times New Roman" w:hAnsi="Times New Roman" w:cs="Times New Roman"/>
          </w:rPr>
          <w:delText>,</w:delText>
        </w:r>
      </w:del>
      <w:r w:rsidR="007E4A5B" w:rsidRPr="009167A9">
        <w:rPr>
          <w:rFonts w:ascii="Times New Roman" w:hAnsi="Times New Roman" w:cs="Times New Roman"/>
        </w:rPr>
        <w:t xml:space="preserve"> </w:t>
      </w:r>
    </w:p>
    <w:p w14:paraId="335F0F8F" w14:textId="41CA7D5B" w:rsidR="00D72422" w:rsidRPr="009167A9" w:rsidRDefault="007E4A5B" w:rsidP="00D72422">
      <w:pPr>
        <w:spacing w:line="480" w:lineRule="auto"/>
        <w:ind w:firstLine="360"/>
        <w:rPr>
          <w:rFonts w:ascii="Times New Roman" w:hAnsi="Times New Roman" w:cs="Times New Roman"/>
        </w:rPr>
      </w:pPr>
      <w:del w:id="37" w:author="Sally Thompson" w:date="2019-11-01T12:14:00Z">
        <w:r w:rsidRPr="009167A9" w:rsidDel="002B37FB">
          <w:rPr>
            <w:rFonts w:ascii="Times New Roman" w:hAnsi="Times New Roman" w:cs="Times New Roman"/>
          </w:rPr>
          <w:delText xml:space="preserve">prominently </w:delText>
        </w:r>
      </w:del>
      <w:ins w:id="38" w:author="Sally Thompson" w:date="2019-11-01T12:14:00Z">
        <w:r w:rsidR="002B37FB">
          <w:rPr>
            <w:rFonts w:ascii="Times New Roman" w:hAnsi="Times New Roman" w:cs="Times New Roman"/>
          </w:rPr>
          <w:t>T</w:t>
        </w:r>
      </w:ins>
      <w:r w:rsidRPr="009167A9">
        <w:rPr>
          <w:rFonts w:ascii="Times New Roman" w:hAnsi="Times New Roman" w:cs="Times New Roman"/>
        </w:rPr>
        <w:t xml:space="preserve">he </w:t>
      </w:r>
      <w:ins w:id="39" w:author="Sally Thompson" w:date="2019-11-01T12:14:00Z">
        <w:r w:rsidR="002B37FB">
          <w:rPr>
            <w:rFonts w:ascii="Times New Roman" w:hAnsi="Times New Roman" w:cs="Times New Roman"/>
          </w:rPr>
          <w:t xml:space="preserve">influence of managed wildfire on </w:t>
        </w:r>
      </w:ins>
      <w:del w:id="40" w:author="Sally Thompson" w:date="2019-11-01T12:14:00Z">
        <w:r w:rsidRPr="009167A9" w:rsidDel="002B37FB">
          <w:rPr>
            <w:rFonts w:ascii="Times New Roman" w:hAnsi="Times New Roman" w:cs="Times New Roman"/>
          </w:rPr>
          <w:delText xml:space="preserve">regulation of </w:delText>
        </w:r>
      </w:del>
      <w:r w:rsidRPr="009167A9">
        <w:rPr>
          <w:rFonts w:ascii="Times New Roman" w:hAnsi="Times New Roman" w:cs="Times New Roman"/>
        </w:rPr>
        <w:t>water</w:t>
      </w:r>
      <w:ins w:id="41" w:author="Sally Thompson" w:date="2019-11-01T12:14:00Z">
        <w:r w:rsidR="002B37FB">
          <w:rPr>
            <w:rFonts w:ascii="Times New Roman" w:hAnsi="Times New Roman" w:cs="Times New Roman"/>
          </w:rPr>
          <w:t xml:space="preserve"> supply</w:t>
        </w:r>
      </w:ins>
      <w:r w:rsidRPr="009167A9">
        <w:rPr>
          <w:rFonts w:ascii="Times New Roman" w:hAnsi="Times New Roman" w:cs="Times New Roman"/>
        </w:rPr>
        <w:t xml:space="preserve">, given the importance of these forests for water </w:t>
      </w:r>
      <w:del w:id="42" w:author="Sally Thompson" w:date="2019-11-01T12:15:00Z">
        <w:r w:rsidRPr="009167A9" w:rsidDel="002B37FB">
          <w:rPr>
            <w:rFonts w:ascii="Times New Roman" w:hAnsi="Times New Roman" w:cs="Times New Roman"/>
          </w:rPr>
          <w:delText xml:space="preserve">supply </w:delText>
        </w:r>
      </w:del>
      <w:ins w:id="43" w:author="Sally Thompson" w:date="2019-11-01T12:15:00Z">
        <w:r w:rsidR="002B37FB">
          <w:rPr>
            <w:rFonts w:ascii="Times New Roman" w:hAnsi="Times New Roman" w:cs="Times New Roman"/>
          </w:rPr>
          <w:t>resources</w:t>
        </w:r>
        <w:r w:rsidR="002B37FB" w:rsidRPr="009167A9">
          <w:rPr>
            <w:rFonts w:ascii="Times New Roman" w:hAnsi="Times New Roman" w:cs="Times New Roman"/>
          </w:rPr>
          <w:t xml:space="preserve"> </w:t>
        </w:r>
      </w:ins>
      <w:r w:rsidRPr="009167A9">
        <w:rPr>
          <w:rFonts w:ascii="Times New Roman" w:hAnsi="Times New Roman" w:cs="Times New Roman"/>
        </w:rPr>
        <w:t>in California and the western US more generally</w:t>
      </w:r>
      <w:ins w:id="44" w:author="Stevens, Jens T" w:date="2019-11-05T11:48:00Z">
        <w:r w:rsidR="00B60C77">
          <w:rPr>
            <w:rFonts w:ascii="Times New Roman" w:hAnsi="Times New Roman" w:cs="Times New Roman"/>
          </w:rPr>
          <w:t>,</w:t>
        </w:r>
      </w:ins>
      <w:del w:id="45" w:author="Sally Thompson" w:date="2019-11-01T12:14:00Z">
        <w:r w:rsidRPr="009167A9" w:rsidDel="002B37FB">
          <w:rPr>
            <w:rFonts w:ascii="Times New Roman" w:hAnsi="Times New Roman" w:cs="Times New Roman"/>
          </w:rPr>
          <w:delText>, remain less certain.</w:delText>
        </w:r>
      </w:del>
      <w:ins w:id="46" w:author="Sally Thompson" w:date="2019-11-01T12:14:00Z">
        <w:r w:rsidR="002B37FB">
          <w:rPr>
            <w:rFonts w:ascii="Times New Roman" w:hAnsi="Times New Roman" w:cs="Times New Roman"/>
          </w:rPr>
          <w:t xml:space="preserve"> is of particular interest</w:t>
        </w:r>
      </w:ins>
      <w:ins w:id="47" w:author="Sally Thompson" w:date="2019-11-01T12:15:00Z">
        <w:r w:rsidR="002B37FB">
          <w:rPr>
            <w:rFonts w:ascii="Times New Roman" w:hAnsi="Times New Roman" w:cs="Times New Roman"/>
          </w:rPr>
          <w:t>.</w:t>
        </w:r>
      </w:ins>
      <w:ins w:id="48" w:author="Sally Thompson" w:date="2019-11-01T15:33:00Z">
        <w:r w:rsidR="00E60928">
          <w:rPr>
            <w:rFonts w:ascii="Times New Roman" w:hAnsi="Times New Roman" w:cs="Times New Roman"/>
          </w:rPr>
          <w:t xml:space="preserve">  Although there is a well</w:t>
        </w:r>
      </w:ins>
      <w:ins w:id="49" w:author="Stevens, Jens T" w:date="2019-11-05T11:47:00Z">
        <w:r w:rsidR="00B60C77">
          <w:rPr>
            <w:rFonts w:ascii="Times New Roman" w:hAnsi="Times New Roman" w:cs="Times New Roman"/>
          </w:rPr>
          <w:t>-</w:t>
        </w:r>
      </w:ins>
      <w:ins w:id="50" w:author="Sally Thompson" w:date="2019-11-01T15:33:00Z">
        <w:r w:rsidR="00E60928">
          <w:rPr>
            <w:rFonts w:ascii="Times New Roman" w:hAnsi="Times New Roman" w:cs="Times New Roman"/>
          </w:rPr>
          <w:t>established literature in fire hydrology</w:t>
        </w:r>
      </w:ins>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Zy4sIFN0b29mIGV0IGFsLiAyMDEyLCBFYmVsIDIwMTMsIFdpbmUgYW5kIENhZG9sIDIwMTYsIEF0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</w:fldData>
        </w:fldChar>
      </w:r>
      <w:r w:rsidR="00A747B3">
        <w:rPr>
          <w:rFonts w:ascii="Times New Roman" w:hAnsi="Times New Roman" w:cs="Times New Roman"/>
        </w:rPr>
        <w:instrText xml:space="preserve"> ADDIN EN.CITE </w:instrText>
      </w:r>
      <w:r w:rsidR="00A747B3">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Zy4sIFN0b29mIGV0IGFsLiAyMDEyLCBFYmVsIDIwMTMsIFdpbmUgYW5kIENhZG9sIDIwMTYsIEF0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</w:fldData>
        </w:fldChar>
      </w:r>
      <w:r w:rsidR="00A747B3">
        <w:rPr>
          <w:rFonts w:ascii="Times New Roman" w:hAnsi="Times New Roman" w:cs="Times New Roman"/>
        </w:rPr>
        <w:instrText xml:space="preserve"> ADDIN EN.CITE.DATA </w:instrText>
      </w:r>
      <w:r w:rsidR="00A747B3">
        <w:rPr>
          <w:rFonts w:ascii="Times New Roman" w:hAnsi="Times New Roman" w:cs="Times New Roman"/>
        </w:rPr>
      </w:r>
      <w:r w:rsidR="00A747B3">
        <w:rPr>
          <w:rFonts w:ascii="Times New Roman" w:hAnsi="Times New Roman" w:cs="Times New Roman"/>
        </w:rPr>
        <w:fldChar w:fldCharType="end"/>
      </w:r>
      <w:r w:rsidR="008D3D82">
        <w:rPr>
          <w:rFonts w:ascii="Times New Roman" w:hAnsi="Times New Roman" w:cs="Times New Roman"/>
        </w:rPr>
        <w:fldChar w:fldCharType="separate"/>
      </w:r>
      <w:r w:rsidR="00A747B3">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ins w:id="51" w:author="Sally Thompson" w:date="2019-11-01T15:46:00Z">
        <w:r w:rsidR="00A833CC">
          <w:rPr>
            <w:rFonts w:ascii="Times New Roman" w:hAnsi="Times New Roman" w:cs="Times New Roman"/>
          </w:rPr>
          <w:t xml:space="preserve">, studies that explore longer-term hydrological responses (e.g. over decadal scales) </w:t>
        </w:r>
        <w:del w:id="52" w:author="Stevens, Jens T" w:date="2019-11-05T12:29:00Z">
          <w:r w:rsidR="00A833CC" w:rsidDel="006D717F">
            <w:rPr>
              <w:rFonts w:ascii="Times New Roman" w:hAnsi="Times New Roman" w:cs="Times New Roman"/>
            </w:rPr>
            <w:delText>being very</w:delText>
          </w:r>
        </w:del>
      </w:ins>
      <w:ins w:id="53" w:author="Stevens, Jens T" w:date="2019-11-05T12:29:00Z">
        <w:r w:rsidR="006D717F">
          <w:rPr>
            <w:rFonts w:ascii="Times New Roman" w:hAnsi="Times New Roman" w:cs="Times New Roman"/>
          </w:rPr>
          <w:t>are</w:t>
        </w:r>
      </w:ins>
      <w:ins w:id="54" w:author="Sally Thompson" w:date="2019-11-01T15:46:00Z">
        <w:r w:rsidR="00A833CC">
          <w:rPr>
            <w:rFonts w:ascii="Times New Roman" w:hAnsi="Times New Roman" w:cs="Times New Roman"/>
          </w:rPr>
          <w:t xml:space="preserve"> rare </w:t>
        </w:r>
      </w:ins>
      <w:r w:rsidR="00A747B3">
        <w:rPr>
          <w:rFonts w:ascii="Times New Roman" w:hAnsi="Times New Roman" w:cs="Times New Roman"/>
        </w:rPr>
        <w:fldChar w:fldCharType="begin"/>
      </w:r>
      <w:r w:rsidR="00A747B3">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A747B3">
        <w:rPr>
          <w:rFonts w:ascii="Times New Roman" w:hAnsi="Times New Roman" w:cs="Times New Roman"/>
          <w:noProof/>
        </w:rPr>
        <w:t>(but see Kinoshita and Hogue 2015)</w:t>
      </w:r>
      <w:r w:rsidR="00A747B3">
        <w:rPr>
          <w:rFonts w:ascii="Times New Roman" w:hAnsi="Times New Roman" w:cs="Times New Roman"/>
        </w:rPr>
        <w:fldChar w:fldCharType="end"/>
      </w:r>
      <w:ins w:id="55" w:author="Sally Thompson" w:date="2019-11-01T15:46:00Z">
        <w:r w:rsidR="00A833CC">
          <w:rPr>
            <w:rFonts w:ascii="Times New Roman" w:hAnsi="Times New Roman" w:cs="Times New Roman"/>
          </w:rPr>
          <w:t>.</w:t>
        </w:r>
      </w:ins>
      <w:ins w:id="56" w:author="Sally Thompson" w:date="2019-11-01T15:48:00Z">
        <w:r w:rsidR="00A833CC">
          <w:rPr>
            <w:rFonts w:ascii="Times New Roman" w:hAnsi="Times New Roman" w:cs="Times New Roman"/>
          </w:rPr>
          <w:t xml:space="preserve">  The sites in question here allow the investigation of not only a longer-term set of hydrological responses to fire, but more interestingly again, the responses to a change in fire regime and the imposition of multiple disturbance events on a catchment.</w:t>
        </w:r>
      </w:ins>
    </w:p>
    <w:p w14:paraId="0EB1F8FC" w14:textId="51955BAB"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proofErr w:type="spellStart"/>
      <w:r w:rsidR="0065308B" w:rsidRPr="009167A9">
        <w:rPr>
          <w:rFonts w:ascii="Times New Roman" w:hAnsi="Times New Roman" w:cs="Times New Roman"/>
        </w:rPr>
        <w:t>Illilouette</w:t>
      </w:r>
      <w:proofErr w:type="spellEnd"/>
      <w:r w:rsidR="0065308B" w:rsidRPr="009167A9">
        <w:rPr>
          <w:rFonts w:ascii="Times New Roman" w:hAnsi="Times New Roman" w:cs="Times New Roman"/>
        </w:rPr>
        <w:t xml:space="preserv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del w:id="57" w:author="Gabrielle Boisrame" w:date="2019-10-04T14:53:00Z">
        <w:r w:rsidDel="004F0A92">
          <w:rPr>
            <w:rFonts w:ascii="Times New Roman" w:hAnsi="Times New Roman" w:cs="Times New Roman"/>
          </w:rPr>
          <w:delText xml:space="preserve">In the </w:delText>
        </w:r>
        <w:r w:rsidR="009631FD" w:rsidDel="004F0A92">
          <w:rPr>
            <w:rFonts w:ascii="Times New Roman" w:hAnsi="Times New Roman" w:cs="Times New Roman"/>
          </w:rPr>
          <w:delText>ICB</w:delText>
        </w:r>
        <w:r w:rsidDel="004F0A92">
          <w:rPr>
            <w:rFonts w:ascii="Times New Roman" w:hAnsi="Times New Roman" w:cs="Times New Roman"/>
          </w:rPr>
          <w:delText xml:space="preserve"> today,</w:delText>
        </w:r>
        <w:r w:rsidR="0065308B" w:rsidRPr="00EF599F" w:rsidDel="004F0A92">
          <w:rPr>
            <w:rFonts w:ascii="Times New Roman" w:hAnsi="Times New Roman" w:cs="Times New Roman"/>
          </w:rPr>
          <w:delText xml:space="preserve"> vegetation type </w:delText>
        </w:r>
        <w:r w:rsidDel="004F0A92">
          <w:rPr>
            <w:rFonts w:ascii="Times New Roman" w:hAnsi="Times New Roman" w:cs="Times New Roman"/>
          </w:rPr>
          <w:delText xml:space="preserve">is closely associated </w:delText>
        </w:r>
        <w:r w:rsidR="0065308B" w:rsidRPr="00EF599F" w:rsidDel="004F0A92">
          <w:rPr>
            <w:rFonts w:ascii="Times New Roman" w:hAnsi="Times New Roman" w:cs="Times New Roman"/>
          </w:rPr>
          <w:delText>with soil moisture regimes</w:delText>
        </w:r>
      </w:del>
      <w:ins w:id="58" w:author="Gabrielle Boisrame" w:date="2019-10-04T14:53:00Z">
        <w:r w:rsidR="004F0A92">
          <w:rPr>
            <w:rFonts w:ascii="Times New Roman" w:hAnsi="Times New Roman" w:cs="Times New Roman"/>
          </w:rPr>
          <w:t>Field measurements</w:t>
        </w:r>
      </w:ins>
      <w:ins w:id="59" w:author="Sally Thompson" w:date="2019-11-01T12:17:00Z">
        <w:r w:rsidR="002B37FB">
          <w:rPr>
            <w:rFonts w:ascii="Times New Roman" w:hAnsi="Times New Roman" w:cs="Times New Roman"/>
          </w:rPr>
          <w:t xml:space="preserve"> in ICB</w:t>
        </w:r>
      </w:ins>
      <w:ins w:id="60" w:author="Gabrielle Boisrame" w:date="2019-10-04T14:53:00Z">
        <w:r w:rsidR="004F0A92">
          <w:rPr>
            <w:rFonts w:ascii="Times New Roman" w:hAnsi="Times New Roman" w:cs="Times New Roman"/>
          </w:rPr>
          <w:t xml:space="preserve"> show</w:t>
        </w:r>
      </w:ins>
      <w:ins w:id="61" w:author="Sally Thompson" w:date="2019-11-01T12:17:00Z">
        <w:r w:rsidR="002B37FB">
          <w:rPr>
            <w:rFonts w:ascii="Times New Roman" w:hAnsi="Times New Roman" w:cs="Times New Roman"/>
          </w:rPr>
          <w:t>ed</w:t>
        </w:r>
      </w:ins>
      <w:ins w:id="62" w:author="Gabrielle Boisrame" w:date="2019-10-04T14:53:00Z">
        <w:r w:rsidR="004F0A92">
          <w:rPr>
            <w:rFonts w:ascii="Times New Roman" w:hAnsi="Times New Roman" w:cs="Times New Roman"/>
          </w:rPr>
          <w:t xml:space="preserve"> that vegetation type is a strong predictor of soil moisture</w:t>
        </w:r>
      </w:ins>
      <w:ins w:id="63" w:author="Gabrielle Boisrame" w:date="2019-10-04T14:54:00Z">
        <w:del w:id="64" w:author="Sally Thompson" w:date="2019-11-01T12:18:00Z">
          <w:r w:rsidR="004F0A92" w:rsidDel="002B37FB">
            <w:rPr>
              <w:rFonts w:ascii="Times New Roman" w:hAnsi="Times New Roman" w:cs="Times New Roman"/>
            </w:rPr>
            <w:delText>, with</w:delText>
          </w:r>
        </w:del>
      </w:ins>
      <w:ins w:id="65" w:author="Sally Thompson" w:date="2019-11-01T12:18:00Z">
        <w:r w:rsidR="002B37FB">
          <w:rPr>
            <w:rFonts w:ascii="Times New Roman" w:hAnsi="Times New Roman" w:cs="Times New Roman"/>
          </w:rPr>
          <w:t>: for example</w:t>
        </w:r>
      </w:ins>
      <w:ins w:id="66" w:author="Gabrielle Boisrame" w:date="2019-10-04T14:54:00Z">
        <w:r w:rsidR="004F0A92">
          <w:rPr>
            <w:rFonts w:ascii="Times New Roman" w:hAnsi="Times New Roman" w:cs="Times New Roman"/>
          </w:rPr>
          <w:t xml:space="preserve"> dense meadows </w:t>
        </w:r>
        <w:del w:id="67" w:author="Sally Thompson" w:date="2019-11-01T12:18:00Z">
          <w:r w:rsidR="004F0A92" w:rsidDel="002B37FB">
            <w:rPr>
              <w:rFonts w:ascii="Times New Roman" w:hAnsi="Times New Roman" w:cs="Times New Roman"/>
            </w:rPr>
            <w:delText xml:space="preserve">generally </w:delText>
          </w:r>
        </w:del>
        <w:r w:rsidR="004F0A92">
          <w:rPr>
            <w:rFonts w:ascii="Times New Roman" w:hAnsi="Times New Roman" w:cs="Times New Roman"/>
          </w:rPr>
          <w:t>indicat</w:t>
        </w:r>
        <w:del w:id="68" w:author="Sally Thompson" w:date="2019-11-01T12:18:00Z">
          <w:r w:rsidR="004F0A92" w:rsidDel="002B37FB">
            <w:rPr>
              <w:rFonts w:ascii="Times New Roman" w:hAnsi="Times New Roman" w:cs="Times New Roman"/>
            </w:rPr>
            <w:delText>in</w:delText>
          </w:r>
        </w:del>
      </w:ins>
      <w:ins w:id="69" w:author="Gabrielle Boisrame" w:date="2019-10-04T14:55:00Z">
        <w:del w:id="70" w:author="Sally Thompson" w:date="2019-11-01T12:18:00Z">
          <w:r w:rsidR="004F0A92" w:rsidDel="002B37FB">
            <w:rPr>
              <w:rFonts w:ascii="Times New Roman" w:hAnsi="Times New Roman" w:cs="Times New Roman"/>
            </w:rPr>
            <w:delText>g</w:delText>
          </w:r>
        </w:del>
      </w:ins>
      <w:ins w:id="71" w:author="Sally Thompson" w:date="2019-11-01T12:18:00Z">
        <w:r w:rsidR="002B37FB">
          <w:rPr>
            <w:rFonts w:ascii="Times New Roman" w:hAnsi="Times New Roman" w:cs="Times New Roman"/>
          </w:rPr>
          <w:t>e</w:t>
        </w:r>
      </w:ins>
      <w:ins w:id="72" w:author="Gabrielle Boisrame" w:date="2019-10-04T14:55:00Z">
        <w:r w:rsidR="004F0A92">
          <w:rPr>
            <w:rFonts w:ascii="Times New Roman" w:hAnsi="Times New Roman" w:cs="Times New Roman"/>
          </w:rPr>
          <w:t xml:space="preserve"> </w:t>
        </w:r>
        <w:del w:id="73" w:author="Sally Thompson" w:date="2019-11-01T12:18:00Z">
          <w:r w:rsidR="004F0A92" w:rsidDel="002B37FB">
            <w:rPr>
              <w:rFonts w:ascii="Times New Roman" w:hAnsi="Times New Roman" w:cs="Times New Roman"/>
            </w:rPr>
            <w:delText xml:space="preserve">the </w:delText>
          </w:r>
        </w:del>
        <w:r w:rsidR="004F0A92">
          <w:rPr>
            <w:rFonts w:ascii="Times New Roman" w:hAnsi="Times New Roman" w:cs="Times New Roman"/>
          </w:rPr>
          <w:t>wet</w:t>
        </w:r>
        <w:del w:id="74" w:author="Sally Thompson" w:date="2019-11-01T12:18:00Z">
          <w:r w:rsidR="004F0A92" w:rsidDel="002B37FB">
            <w:rPr>
              <w:rFonts w:ascii="Times New Roman" w:hAnsi="Times New Roman" w:cs="Times New Roman"/>
            </w:rPr>
            <w:delText>test</w:delText>
          </w:r>
        </w:del>
        <w:r w:rsidR="004F0A92">
          <w:rPr>
            <w:rFonts w:ascii="Times New Roman" w:hAnsi="Times New Roman" w:cs="Times New Roman"/>
          </w:rPr>
          <w:t xml:space="preserve"> soil</w:t>
        </w:r>
      </w:ins>
      <w:ins w:id="75" w:author="Sally Thompson" w:date="2019-11-01T12:18:00Z">
        <w:r w:rsidR="002B37FB">
          <w:rPr>
            <w:rFonts w:ascii="Times New Roman" w:hAnsi="Times New Roman" w:cs="Times New Roman"/>
          </w:rPr>
          <w:t xml:space="preserve"> conditions,</w:t>
        </w:r>
      </w:ins>
      <w:ins w:id="76" w:author="Gabrielle Boisrame" w:date="2019-10-04T14:55:00Z">
        <w:del w:id="77" w:author="Sally Thompson" w:date="2019-11-01T12:18:00Z">
          <w:r w:rsidR="004F0A92" w:rsidDel="002B37FB">
            <w:rPr>
              <w:rFonts w:ascii="Times New Roman" w:hAnsi="Times New Roman" w:cs="Times New Roman"/>
            </w:rPr>
            <w:delText>s</w:delText>
          </w:r>
        </w:del>
        <w:r w:rsidR="004F0A92">
          <w:rPr>
            <w:rFonts w:ascii="Times New Roman" w:hAnsi="Times New Roman" w:cs="Times New Roman"/>
          </w:rPr>
          <w:t xml:space="preserve"> </w:t>
        </w:r>
      </w:ins>
      <w:ins w:id="78" w:author="Gabrielle Boisrame" w:date="2019-10-04T15:00:00Z">
        <w:del w:id="79" w:author="Sally Thompson" w:date="2019-11-01T12:18:00Z">
          <w:r w:rsidR="00DA61B4" w:rsidDel="002B37FB">
            <w:rPr>
              <w:rFonts w:ascii="Times New Roman" w:hAnsi="Times New Roman" w:cs="Times New Roman"/>
            </w:rPr>
            <w:delText>while</w:delText>
          </w:r>
        </w:del>
      </w:ins>
      <w:ins w:id="80" w:author="Sally Thompson" w:date="2019-11-01T12:18:00Z">
        <w:r w:rsidR="002B37FB">
          <w:rPr>
            <w:rFonts w:ascii="Times New Roman" w:hAnsi="Times New Roman" w:cs="Times New Roman"/>
          </w:rPr>
          <w:t>in comparison to the dry soils conditions associated with</w:t>
        </w:r>
      </w:ins>
      <w:ins w:id="81" w:author="Gabrielle Boisrame" w:date="2019-10-04T14:59:00Z">
        <w:r w:rsidR="004F0A92">
          <w:rPr>
            <w:rFonts w:ascii="Times New Roman" w:hAnsi="Times New Roman" w:cs="Times New Roman"/>
          </w:rPr>
          <w:t xml:space="preserve"> shrub</w:t>
        </w:r>
      </w:ins>
      <w:ins w:id="82" w:author="Sally Thompson" w:date="2019-11-01T12:18:00Z">
        <w:r w:rsidR="002B37FB">
          <w:rPr>
            <w:rFonts w:ascii="Times New Roman" w:hAnsi="Times New Roman" w:cs="Times New Roman"/>
          </w:rPr>
          <w:t>land</w:t>
        </w:r>
      </w:ins>
      <w:ins w:id="83" w:author="Gabrielle Boisrame" w:date="2019-10-04T14:59:00Z">
        <w:r w:rsidR="004F0A92">
          <w:rPr>
            <w:rFonts w:ascii="Times New Roman" w:hAnsi="Times New Roman" w:cs="Times New Roman"/>
          </w:rPr>
          <w:t xml:space="preserve">s </w:t>
        </w:r>
        <w:del w:id="84" w:author="Sally Thompson" w:date="2019-11-01T12:18:00Z">
          <w:r w:rsidR="004F0A92" w:rsidDel="002B37FB">
            <w:rPr>
              <w:rFonts w:ascii="Times New Roman" w:hAnsi="Times New Roman" w:cs="Times New Roman"/>
            </w:rPr>
            <w:delText>and</w:delText>
          </w:r>
        </w:del>
      </w:ins>
      <w:ins w:id="85" w:author="Sally Thompson" w:date="2019-11-01T12:18:00Z">
        <w:r w:rsidR="002B37FB">
          <w:rPr>
            <w:rFonts w:ascii="Times New Roman" w:hAnsi="Times New Roman" w:cs="Times New Roman"/>
          </w:rPr>
          <w:t>or</w:t>
        </w:r>
      </w:ins>
      <w:ins w:id="86" w:author="Gabrielle Boisrame" w:date="2019-10-04T14:59:00Z">
        <w:r w:rsidR="004F0A92">
          <w:rPr>
            <w:rFonts w:ascii="Times New Roman" w:hAnsi="Times New Roman" w:cs="Times New Roman"/>
          </w:rPr>
          <w:t xml:space="preserve"> sparse meadows </w:t>
        </w:r>
        <w:del w:id="87" w:author="Sally Thompson" w:date="2019-11-01T12:18:00Z">
          <w:r w:rsidR="004F0A92" w:rsidDel="002B37FB">
            <w:rPr>
              <w:rFonts w:ascii="Times New Roman" w:hAnsi="Times New Roman" w:cs="Times New Roman"/>
            </w:rPr>
            <w:delText>indicat</w:delText>
          </w:r>
        </w:del>
      </w:ins>
      <w:ins w:id="88" w:author="Gabrielle Boisrame" w:date="2019-10-04T15:00:00Z">
        <w:del w:id="89" w:author="Sally Thompson" w:date="2019-11-01T12:18:00Z">
          <w:r w:rsidR="00DA61B4" w:rsidDel="002B37FB">
            <w:rPr>
              <w:rFonts w:ascii="Times New Roman" w:hAnsi="Times New Roman" w:cs="Times New Roman"/>
            </w:rPr>
            <w:delText>e</w:delText>
          </w:r>
        </w:del>
      </w:ins>
      <w:ins w:id="90" w:author="Gabrielle Boisrame" w:date="2019-10-04T14:59:00Z">
        <w:del w:id="91" w:author="Sally Thompson" w:date="2019-11-01T12:18:00Z">
          <w:r w:rsidR="004F0A92" w:rsidDel="002B37FB">
            <w:rPr>
              <w:rFonts w:ascii="Times New Roman" w:hAnsi="Times New Roman" w:cs="Times New Roman"/>
            </w:rPr>
            <w:delText xml:space="preserve"> the driest soils</w:delText>
          </w:r>
        </w:del>
      </w:ins>
      <w:del w:id="92" w:author="Sally Thompson" w:date="2019-11-01T12:18:00Z">
        <w:r w:rsidDel="002B37FB">
          <w:rPr>
            <w:rFonts w:ascii="Times New Roman" w:hAnsi="Times New Roman" w:cs="Times New Roman"/>
          </w:rPr>
          <w:delText xml:space="preserve"> </w:delText>
        </w:r>
      </w:del>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DA61B4">
        <w:rPr>
          <w:rFonts w:ascii="Times New Roman" w:hAnsi="Times New Roman" w:cs="Times New Roman"/>
          <w:noProof/>
        </w:rPr>
        <w:instrText xml:space="preserve"> ADDIN EN.CITE </w:instrText>
      </w:r>
      <w:r w:rsidRPr="009F28D1">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DA61B4">
        <w:rPr>
          <w:rFonts w:ascii="Times New Roman" w:hAnsi="Times New Roman" w:cs="Times New Roman"/>
          <w:noProof/>
        </w:rPr>
        <w:instrText xml:space="preserve"> ADDIN EN.CITE.DATA </w:instrText>
      </w:r>
      <w:r w:rsidRPr="009F28D1">
        <w:rPr>
          <w:rFonts w:ascii="Times New Roman" w:hAnsi="Times New Roman" w:cs="Times New Roman"/>
          <w:noProof/>
        </w:rPr>
      </w:r>
      <w:r w:rsidRPr="009F28D1">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ins w:id="93" w:author="Gabrielle Boisrame" w:date="2019-10-04T15:00:00Z">
        <w:r w:rsidR="00DA61B4">
          <w:rPr>
            <w:rFonts w:ascii="Times New Roman" w:hAnsi="Times New Roman" w:cs="Times New Roman"/>
            <w:noProof/>
          </w:rPr>
          <w:t xml:space="preserve">. </w:t>
        </w:r>
        <w:del w:id="94" w:author="Sally Thompson" w:date="2019-11-01T12:18:00Z">
          <w:r w:rsidR="00DA61B4" w:rsidDel="002B37FB">
            <w:rPr>
              <w:rFonts w:ascii="Times New Roman" w:hAnsi="Times New Roman" w:cs="Times New Roman"/>
              <w:noProof/>
            </w:rPr>
            <w:delText>These relationships</w:delText>
          </w:r>
        </w:del>
      </w:ins>
      <w:ins w:id="95" w:author="Gabrielle Boisrame" w:date="2019-10-04T15:01:00Z">
        <w:del w:id="96" w:author="Sally Thompson" w:date="2019-11-01T12:18:00Z">
          <w:r w:rsidR="00DA61B4" w:rsidDel="002B37FB">
            <w:rPr>
              <w:rFonts w:ascii="Times New Roman" w:hAnsi="Times New Roman" w:cs="Times New Roman"/>
              <w:noProof/>
            </w:rPr>
            <w:delText xml:space="preserve"> can be used in s</w:delText>
          </w:r>
        </w:del>
      </w:ins>
      <w:ins w:id="97" w:author="Sally Thompson" w:date="2019-11-01T12:18:00Z">
        <w:r w:rsidR="002B37FB">
          <w:rPr>
            <w:rFonts w:ascii="Times New Roman" w:hAnsi="Times New Roman" w:cs="Times New Roman"/>
            <w:noProof/>
          </w:rPr>
          <w:t>With sufficient information relating soil moisture, vegetatio</w:t>
        </w:r>
      </w:ins>
      <w:ins w:id="98" w:author="Stevens, Jens T" w:date="2019-11-05T12:58:00Z">
        <w:r w:rsidR="00A747B3">
          <w:rPr>
            <w:rFonts w:ascii="Times New Roman" w:hAnsi="Times New Roman" w:cs="Times New Roman"/>
            <w:noProof/>
          </w:rPr>
          <w:t>n</w:t>
        </w:r>
      </w:ins>
      <w:ins w:id="99" w:author="Sally Thompson" w:date="2019-11-01T12:18:00Z">
        <w:r w:rsidR="002B37FB">
          <w:rPr>
            <w:rFonts w:ascii="Times New Roman" w:hAnsi="Times New Roman" w:cs="Times New Roman"/>
            <w:noProof/>
          </w:rPr>
          <w:t xml:space="preserve"> </w:t>
        </w:r>
        <w:r w:rsidR="002B37FB">
          <w:rPr>
            <w:rFonts w:ascii="Times New Roman" w:hAnsi="Times New Roman" w:cs="Times New Roman"/>
            <w:noProof/>
          </w:rPr>
          <w:lastRenderedPageBreak/>
          <w:t>cover and other landscape predictors of soil moisture, s</w:t>
        </w:r>
      </w:ins>
      <w:ins w:id="100" w:author="Gabrielle Boisrame" w:date="2019-10-04T15:01:00Z">
        <w:r w:rsidR="00DA61B4">
          <w:rPr>
            <w:rFonts w:ascii="Times New Roman" w:hAnsi="Times New Roman" w:cs="Times New Roman"/>
            <w:noProof/>
          </w:rPr>
          <w:t>tatistical model</w:t>
        </w:r>
      </w:ins>
      <w:r w:rsidR="009F28D1">
        <w:rPr>
          <w:rFonts w:ascii="Times New Roman" w:hAnsi="Times New Roman" w:cs="Times New Roman"/>
          <w:noProof/>
        </w:rPr>
        <w:t>s</w:t>
      </w:r>
      <w:ins w:id="101" w:author="Sally Thompson" w:date="2019-11-01T12:19:00Z">
        <w:r w:rsidR="002B37FB">
          <w:rPr>
            <w:rFonts w:ascii="Times New Roman" w:hAnsi="Times New Roman" w:cs="Times New Roman"/>
            <w:noProof/>
          </w:rPr>
          <w:t xml:space="preserve"> can be trained</w:t>
        </w:r>
      </w:ins>
      <w:ins w:id="102" w:author="Gabrielle Boisrame" w:date="2019-10-04T15:01:00Z">
        <w:del w:id="103" w:author="Jens Stevens" w:date="2019-10-25T12:56:00Z">
          <w:r w:rsidR="00DA61B4" w:rsidDel="009F28D1">
            <w:rPr>
              <w:rFonts w:ascii="Times New Roman" w:hAnsi="Times New Roman" w:cs="Times New Roman"/>
              <w:noProof/>
            </w:rPr>
            <w:delText>, along with other covariates such as slope and aspect,</w:delText>
          </w:r>
        </w:del>
        <w:r w:rsidR="00DA61B4">
          <w:rPr>
            <w:rFonts w:ascii="Times New Roman" w:hAnsi="Times New Roman" w:cs="Times New Roman"/>
            <w:noProof/>
          </w:rPr>
          <w:t xml:space="preserve"> to </w:t>
        </w:r>
        <w:del w:id="104" w:author="Sally Thompson" w:date="2019-11-01T12:19:00Z">
          <w:r w:rsidR="00DA61B4" w:rsidDel="002B37FB">
            <w:rPr>
              <w:rFonts w:ascii="Times New Roman" w:hAnsi="Times New Roman" w:cs="Times New Roman"/>
              <w:noProof/>
            </w:rPr>
            <w:delText>estimate</w:delText>
          </w:r>
        </w:del>
      </w:ins>
      <w:ins w:id="105" w:author="Sally Thompson" w:date="2019-11-01T12:19:00Z">
        <w:r w:rsidR="002B37FB">
          <w:rPr>
            <w:rFonts w:ascii="Times New Roman" w:hAnsi="Times New Roman" w:cs="Times New Roman"/>
            <w:noProof/>
          </w:rPr>
          <w:t>predict</w:t>
        </w:r>
      </w:ins>
      <w:ins w:id="106" w:author="Gabrielle Boisrame" w:date="2019-10-04T15:01:00Z">
        <w:r w:rsidR="00DA61B4">
          <w:rPr>
            <w:rFonts w:ascii="Times New Roman" w:hAnsi="Times New Roman" w:cs="Times New Roman"/>
            <w:noProof/>
          </w:rPr>
          <w:t xml:space="preserve"> soil moisture </w:t>
        </w:r>
        <w:del w:id="107" w:author="Sally Thompson" w:date="2019-11-01T12:19:00Z">
          <w:r w:rsidR="00DA61B4" w:rsidDel="002B37FB">
            <w:rPr>
              <w:rFonts w:ascii="Times New Roman" w:hAnsi="Times New Roman" w:cs="Times New Roman"/>
              <w:noProof/>
            </w:rPr>
            <w:delText>using</w:delText>
          </w:r>
        </w:del>
      </w:ins>
      <w:ins w:id="108" w:author="Sally Thompson" w:date="2019-11-01T12:19:00Z">
        <w:r w:rsidR="002B37FB">
          <w:rPr>
            <w:rFonts w:ascii="Times New Roman" w:hAnsi="Times New Roman" w:cs="Times New Roman"/>
            <w:noProof/>
          </w:rPr>
          <w:t>based on mapped</w:t>
        </w:r>
      </w:ins>
      <w:ins w:id="109" w:author="Gabrielle Boisrame" w:date="2019-10-04T15:01:00Z">
        <w:r w:rsidR="00DA61B4">
          <w:rPr>
            <w:rFonts w:ascii="Times New Roman" w:hAnsi="Times New Roman" w:cs="Times New Roman"/>
            <w:noProof/>
          </w:rPr>
          <w:t xml:space="preserve"> vegetation </w:t>
        </w:r>
        <w:del w:id="110" w:author="Sally Thompson" w:date="2019-11-01T12:19:00Z">
          <w:r w:rsidR="00DA61B4" w:rsidDel="002B37FB">
            <w:rPr>
              <w:rFonts w:ascii="Times New Roman" w:hAnsi="Times New Roman" w:cs="Times New Roman"/>
              <w:noProof/>
            </w:rPr>
            <w:delText xml:space="preserve">maps </w:delText>
          </w:r>
        </w:del>
      </w:ins>
      <w:ins w:id="111" w:author="Gabrielle Boisrame" w:date="2019-10-04T15:02:00Z">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A61B4" w:rsidRPr="00FB4752">
          <w:rPr>
            <w:rFonts w:ascii="Times New Roman" w:hAnsi="Times New Roman" w:cs="Times New Roman"/>
            <w:noProof/>
          </w:rPr>
          <w:instrText xml:space="preserve"> ADDIN EN.CITE </w:instrText>
        </w:r>
        <w:r w:rsidR="00DA61B4" w:rsidRPr="00FB4752">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A61B4" w:rsidRPr="00FB4752">
          <w:rPr>
            <w:rFonts w:ascii="Times New Roman" w:hAnsi="Times New Roman" w:cs="Times New Roman"/>
            <w:noProof/>
          </w:rPr>
          <w:instrText xml:space="preserve"> ADDIN EN.CITE.DATA </w:instrText>
        </w:r>
        <w:r w:rsidR="00DA61B4" w:rsidRPr="00FB4752">
          <w:rPr>
            <w:rFonts w:ascii="Times New Roman" w:hAnsi="Times New Roman" w:cs="Times New Roman"/>
            <w:noProof/>
          </w:rPr>
        </w:r>
        <w:r w:rsidR="00DA61B4" w:rsidRPr="00FB4752">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DA61B4" w:rsidRPr="00EF599F">
          <w:rPr>
            <w:rFonts w:ascii="Times New Roman" w:hAnsi="Times New Roman" w:cs="Times New Roman"/>
            <w:noProof/>
          </w:rPr>
          <w:t>(Boisramé et al. 2018)</w:t>
        </w:r>
        <w:r w:rsidR="00DA61B4" w:rsidRPr="00EF599F">
          <w:rPr>
            <w:rFonts w:ascii="Times New Roman" w:hAnsi="Times New Roman" w:cs="Times New Roman"/>
            <w:noProof/>
          </w:rPr>
          <w:fldChar w:fldCharType="end"/>
        </w:r>
      </w:ins>
      <w:del w:id="112" w:author="Gabrielle Boisrame" w:date="2019-10-04T15:01:00Z">
        <w:r w:rsidDel="00DA61B4">
          <w:rPr>
            <w:rFonts w:ascii="Times New Roman" w:hAnsi="Times New Roman" w:cs="Times New Roman"/>
          </w:rPr>
          <w:delText>, allowing changes in hydrological condition associated with the forest cover conversion to be estimated</w:delText>
        </w:r>
      </w:del>
      <w:r>
        <w:rPr>
          <w:rFonts w:ascii="Times New Roman" w:hAnsi="Times New Roman" w:cs="Times New Roman"/>
        </w:rPr>
        <w:t xml:space="preserve">. </w:t>
      </w:r>
      <w:del w:id="113" w:author="Gabrielle Boisrame" w:date="2019-10-04T15:05:00Z">
        <w:r w:rsidDel="00DA61B4">
          <w:rPr>
            <w:rFonts w:ascii="Times New Roman" w:hAnsi="Times New Roman" w:cs="Times New Roman"/>
          </w:rPr>
          <w:delText xml:space="preserve">The </w:delText>
        </w:r>
      </w:del>
      <w:ins w:id="114" w:author="Gabrielle Boisrame" w:date="2019-10-04T15:10:00Z">
        <w:r w:rsidR="00031B79">
          <w:rPr>
            <w:rFonts w:ascii="Times New Roman" w:hAnsi="Times New Roman" w:cs="Times New Roman"/>
          </w:rPr>
          <w:t xml:space="preserve">Such models suggest that the </w:t>
        </w:r>
      </w:ins>
      <w:ins w:id="115" w:author="Gabrielle Boisrame" w:date="2019-10-04T15:12:00Z">
        <w:r w:rsidR="00031B79">
          <w:rPr>
            <w:rFonts w:ascii="Times New Roman" w:hAnsi="Times New Roman" w:cs="Times New Roman"/>
          </w:rPr>
          <w:t>fire-induced changes to</w:t>
        </w:r>
      </w:ins>
      <w:ins w:id="116" w:author="Gabrielle Boisrame" w:date="2019-10-04T15:10:00Z">
        <w:r w:rsidR="00031B79">
          <w:rPr>
            <w:rFonts w:ascii="Times New Roman" w:hAnsi="Times New Roman" w:cs="Times New Roman"/>
          </w:rPr>
          <w:t xml:space="preserve"> vegetation cover in ICB (less forest cover, but more </w:t>
        </w:r>
      </w:ins>
      <w:ins w:id="117" w:author="Gabrielle Boisrame" w:date="2019-10-04T15:11:00Z">
        <w:r w:rsidR="00031B79">
          <w:rPr>
            <w:rFonts w:ascii="Times New Roman" w:hAnsi="Times New Roman" w:cs="Times New Roman"/>
          </w:rPr>
          <w:t xml:space="preserve">meadows and shrublands) are associated with an </w:t>
        </w:r>
      </w:ins>
      <w:ins w:id="118" w:author="Gabrielle Boisrame" w:date="2019-10-04T15:12:00Z">
        <w:r w:rsidR="00031B79">
          <w:rPr>
            <w:rFonts w:ascii="Times New Roman" w:hAnsi="Times New Roman" w:cs="Times New Roman"/>
          </w:rPr>
          <w:t xml:space="preserve">overall </w:t>
        </w:r>
      </w:ins>
      <w:ins w:id="119" w:author="Gabrielle Boisrame" w:date="2019-10-04T15:11:00Z">
        <w:r w:rsidR="00031B79">
          <w:rPr>
            <w:rFonts w:ascii="Times New Roman" w:hAnsi="Times New Roman" w:cs="Times New Roman"/>
          </w:rPr>
          <w:t xml:space="preserve">increase in water storage and plant available water resources </w:t>
        </w:r>
      </w:ins>
      <w:del w:id="120" w:author="Gabrielle Boisrame" w:date="2019-10-04T15:07:00Z">
        <w:r w:rsidDel="00DA61B4">
          <w:rPr>
            <w:rFonts w:ascii="Times New Roman" w:hAnsi="Times New Roman" w:cs="Times New Roman"/>
          </w:rPr>
          <w:delText xml:space="preserve">contemporary vegetation cover </w:delText>
        </w:r>
      </w:del>
      <w:del w:id="121" w:author="Gabrielle Boisrame" w:date="2019-10-04T15:10:00Z">
        <w:r w:rsidR="0065308B" w:rsidRPr="00EF599F" w:rsidDel="00031B79">
          <w:rPr>
            <w:rFonts w:ascii="Times New Roman" w:hAnsi="Times New Roman" w:cs="Times New Roman"/>
          </w:rPr>
          <w:delText>suggest</w:delText>
        </w:r>
        <w:r w:rsidDel="00031B79">
          <w:rPr>
            <w:rFonts w:ascii="Times New Roman" w:hAnsi="Times New Roman" w:cs="Times New Roman"/>
          </w:rPr>
          <w:delText>s</w:delText>
        </w:r>
        <w:r w:rsidR="0065308B" w:rsidRPr="00EF599F" w:rsidDel="00031B79">
          <w:rPr>
            <w:rFonts w:ascii="Times New Roman" w:hAnsi="Times New Roman" w:cs="Times New Roman"/>
          </w:rPr>
          <w:delText xml:space="preserve"> </w:delText>
        </w:r>
        <w:r w:rsidDel="00031B79">
          <w:rPr>
            <w:rFonts w:ascii="Times New Roman" w:hAnsi="Times New Roman" w:cs="Times New Roman"/>
          </w:rPr>
          <w:delText>that</w:delText>
        </w:r>
        <w:r w:rsidR="0065308B" w:rsidRPr="00EF599F" w:rsidDel="00031B79">
          <w:rPr>
            <w:rFonts w:ascii="Times New Roman" w:hAnsi="Times New Roman" w:cs="Times New Roman"/>
          </w:rPr>
          <w:delText xml:space="preserve"> water storage</w:delText>
        </w:r>
        <w:r w:rsidR="00476506" w:rsidDel="00031B79">
          <w:rPr>
            <w:rFonts w:ascii="Times New Roman" w:hAnsi="Times New Roman" w:cs="Times New Roman"/>
          </w:rPr>
          <w:delText xml:space="preserve"> and</w:delText>
        </w:r>
        <w:r w:rsidR="00476506" w:rsidRPr="00EF599F" w:rsidDel="00031B79">
          <w:rPr>
            <w:rFonts w:ascii="Times New Roman" w:hAnsi="Times New Roman" w:cs="Times New Roman"/>
          </w:rPr>
          <w:delText xml:space="preserve"> </w:delText>
        </w:r>
        <w:r w:rsidR="0065308B" w:rsidRPr="00EF599F" w:rsidDel="00031B79">
          <w:rPr>
            <w:rFonts w:ascii="Times New Roman" w:hAnsi="Times New Roman" w:cs="Times New Roman"/>
          </w:rPr>
          <w:delText>plant available water resources in</w:delText>
        </w:r>
        <w:r w:rsidDel="00031B79">
          <w:rPr>
            <w:rFonts w:ascii="Times New Roman" w:hAnsi="Times New Roman" w:cs="Times New Roman"/>
          </w:rPr>
          <w:delText>creased in</w:delText>
        </w:r>
        <w:r w:rsidR="0065308B" w:rsidRPr="00EF599F" w:rsidDel="00031B79">
          <w:rPr>
            <w:rFonts w:ascii="Times New Roman" w:hAnsi="Times New Roman" w:cs="Times New Roman"/>
          </w:rPr>
          <w:delText xml:space="preserve"> the </w:delText>
        </w:r>
        <w:r w:rsidR="009631FD" w:rsidDel="00031B79">
          <w:rPr>
            <w:rFonts w:ascii="Times New Roman" w:hAnsi="Times New Roman" w:cs="Times New Roman"/>
          </w:rPr>
          <w:delText>ICB</w:delText>
        </w:r>
        <w:r w:rsidR="002B1A95" w:rsidRPr="00EF599F" w:rsidDel="00031B79">
          <w:rPr>
            <w:rFonts w:ascii="Times New Roman" w:hAnsi="Times New Roman" w:cs="Times New Roman"/>
          </w:rPr>
          <w:delText xml:space="preserve"> in response to managed wildfire</w:delText>
        </w:r>
        <w:r w:rsidR="002B1A95" w:rsidRPr="00EF599F" w:rsidDel="00031B79">
          <w:rPr>
            <w:rFonts w:ascii="Times New Roman" w:hAnsi="Times New Roman" w:cs="Times New Roman"/>
            <w:noProof/>
          </w:rPr>
          <w:delText xml:space="preserve"> </w:delText>
        </w:r>
      </w:del>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6B53CB">
        <w:rPr>
          <w:rFonts w:ascii="Times New Roman" w:hAnsi="Times New Roman" w:cs="Times New Roman"/>
          <w:noProof/>
        </w:rPr>
        <w:instrText xml:space="preserve"> ADDIN EN.CITE </w:instrText>
      </w:r>
      <w:r w:rsidR="006B53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6B53CB">
        <w:rPr>
          <w:rFonts w:ascii="Times New Roman" w:hAnsi="Times New Roman" w:cs="Times New Roman"/>
          <w:noProof/>
        </w:rPr>
        <w:instrText xml:space="preserve"> ADDIN EN.CITE.DATA </w:instrText>
      </w:r>
      <w:r w:rsidR="006B53CB">
        <w:rPr>
          <w:rFonts w:ascii="Times New Roman" w:hAnsi="Times New Roman" w:cs="Times New Roman"/>
          <w:noProof/>
        </w:rPr>
      </w:r>
      <w:r w:rsidR="006B53CB">
        <w:rPr>
          <w:rFonts w:ascii="Times New Roman" w:hAnsi="Times New Roman" w:cs="Times New Roman"/>
          <w:noProof/>
        </w:rPr>
        <w:fldChar w:fldCharType="end"/>
      </w:r>
      <w:r w:rsidR="002B1A95" w:rsidRPr="00EF599F">
        <w:rPr>
          <w:rFonts w:ascii="Times New Roman" w:hAnsi="Times New Roman" w:cs="Times New Roman"/>
          <w:noProof/>
        </w:rPr>
        <w:fldChar w:fldCharType="separate"/>
      </w:r>
      <w:r w:rsidR="006B53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noProof/>
        </w:rPr>
        <w:instrText xml:space="preserve"> ADDIN EN.CITE </w:instrTex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noProof/>
        </w:rPr>
        <w:instrText xml:space="preserve"> ADDIN EN.CITE.DATA </w:instrText>
      </w:r>
      <w:r w:rsidR="0094203B">
        <w:rPr>
          <w:rFonts w:ascii="Times New Roman" w:hAnsi="Times New Roman" w:cs="Times New Roman"/>
          <w:noProof/>
        </w:rPr>
      </w:r>
      <w:r w:rsidR="0094203B">
        <w:rPr>
          <w:rFonts w:ascii="Times New Roman" w:hAnsi="Times New Roman" w:cs="Times New Roman"/>
          <w:noProof/>
        </w:rPr>
        <w:fldChar w:fldCharType="end"/>
      </w:r>
      <w:r w:rsidR="0094203B">
        <w:rPr>
          <w:rFonts w:ascii="Times New Roman" w:hAnsi="Times New Roman" w:cs="Times New Roman"/>
          <w:noProof/>
        </w:rPr>
        <w:fldChar w:fldCharType="separate"/>
      </w:r>
      <w:r w:rsidR="0094203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ins w:id="122" w:author="Gabrielle Boisrame" w:date="2019-10-31T14:21:00Z">
        <w:r w:rsidR="00726FE3">
          <w:rPr>
            <w:rFonts w:ascii="Times New Roman" w:hAnsi="Times New Roman" w:cs="Times New Roman"/>
          </w:rPr>
          <w:t xml:space="preserve"> Reductions in forest cover due to fire caused a </w:t>
        </w:r>
      </w:ins>
      <w:ins w:id="123" w:author="Gabrielle Boisrame" w:date="2019-10-31T14:18:00Z">
        <w:r w:rsidR="00726FE3">
          <w:rPr>
            <w:rFonts w:ascii="Times New Roman" w:hAnsi="Times New Roman" w:cs="Times New Roman"/>
          </w:rPr>
          <w:t>combination of reduced interception, reduced transpiration, and altered snow</w:t>
        </w:r>
      </w:ins>
      <w:ins w:id="124" w:author="Gabrielle Boisrame" w:date="2019-10-31T14:19:00Z">
        <w:r w:rsidR="00726FE3">
          <w:rPr>
            <w:rFonts w:ascii="Times New Roman" w:hAnsi="Times New Roman" w:cs="Times New Roman"/>
          </w:rPr>
          <w:t xml:space="preserve">pack </w:t>
        </w:r>
      </w:ins>
      <w:ins w:id="125" w:author="Gabrielle Boisrame" w:date="2019-10-31T14:31:00Z">
        <w:r w:rsidR="00A955C1">
          <w:rPr>
            <w:rFonts w:ascii="Times New Roman" w:hAnsi="Times New Roman" w:cs="Times New Roman"/>
          </w:rPr>
          <w:t>dynamics, which</w:t>
        </w:r>
      </w:ins>
      <w:ins w:id="126" w:author="Gabrielle Boisrame" w:date="2019-10-31T14:22:00Z">
        <w:r w:rsidR="00726FE3">
          <w:rPr>
            <w:rFonts w:ascii="Times New Roman" w:hAnsi="Times New Roman" w:cs="Times New Roman"/>
          </w:rPr>
          <w:t xml:space="preserve"> </w:t>
        </w:r>
      </w:ins>
      <w:ins w:id="127" w:author="Gabrielle Boisrame" w:date="2019-10-31T14:23:00Z">
        <w:del w:id="128" w:author="Sally Thompson" w:date="2019-11-01T12:20:00Z">
          <w:r w:rsidR="00726FE3" w:rsidDel="002B37FB">
            <w:rPr>
              <w:rFonts w:ascii="Times New Roman" w:hAnsi="Times New Roman" w:cs="Times New Roman"/>
            </w:rPr>
            <w:delText>resulted in</w:delText>
          </w:r>
        </w:del>
      </w:ins>
      <w:ins w:id="129" w:author="Sally Thompson" w:date="2019-11-01T12:20:00Z">
        <w:r w:rsidR="002B37FB">
          <w:rPr>
            <w:rFonts w:ascii="Times New Roman" w:hAnsi="Times New Roman" w:cs="Times New Roman"/>
          </w:rPr>
          <w:t>drove</w:t>
        </w:r>
      </w:ins>
      <w:ins w:id="130" w:author="Gabrielle Boisrame" w:date="2019-10-31T14:22:00Z">
        <w:r w:rsidR="00726FE3">
          <w:rPr>
            <w:rFonts w:ascii="Times New Roman" w:hAnsi="Times New Roman" w:cs="Times New Roman"/>
          </w:rPr>
          <w:t xml:space="preserve"> </w:t>
        </w:r>
      </w:ins>
      <w:ins w:id="131" w:author="Gabrielle Boisrame" w:date="2019-10-31T14:26:00Z">
        <w:del w:id="132" w:author="Sally Thompson" w:date="2019-11-01T12:20:00Z">
          <w:r w:rsidR="00726FE3" w:rsidDel="002B37FB">
            <w:rPr>
              <w:rFonts w:ascii="Times New Roman" w:hAnsi="Times New Roman" w:cs="Times New Roman"/>
            </w:rPr>
            <w:delText>this</w:delText>
          </w:r>
        </w:del>
      </w:ins>
      <w:ins w:id="133" w:author="Sally Thompson" w:date="2019-11-01T12:20:00Z">
        <w:r w:rsidR="002B37FB">
          <w:rPr>
            <w:rFonts w:ascii="Times New Roman" w:hAnsi="Times New Roman" w:cs="Times New Roman"/>
          </w:rPr>
          <w:t>the soil moisture</w:t>
        </w:r>
      </w:ins>
      <w:ins w:id="134" w:author="Gabrielle Boisrame" w:date="2019-10-31T14:26:00Z">
        <w:r w:rsidR="00726FE3">
          <w:rPr>
            <w:rFonts w:ascii="Times New Roman" w:hAnsi="Times New Roman" w:cs="Times New Roman"/>
          </w:rPr>
          <w:t xml:space="preserve"> increase</w:t>
        </w:r>
      </w:ins>
      <w:ins w:id="135" w:author="Sally Thompson" w:date="2019-11-01T12:20:00Z">
        <w:r w:rsidR="002B37FB">
          <w:rPr>
            <w:rFonts w:ascii="Times New Roman" w:hAnsi="Times New Roman" w:cs="Times New Roman"/>
          </w:rPr>
          <w:t>s</w:t>
        </w:r>
      </w:ins>
      <w:ins w:id="136" w:author="Gabrielle Boisrame" w:date="2019-10-31T14:26:00Z">
        <w:r w:rsidR="00726FE3">
          <w:rPr>
            <w:rFonts w:ascii="Times New Roman" w:hAnsi="Times New Roman" w:cs="Times New Roman"/>
          </w:rPr>
          <w:t xml:space="preserve"> </w:t>
        </w:r>
        <w:del w:id="137" w:author="Sally Thompson" w:date="2019-11-01T12:20:00Z">
          <w:r w:rsidR="00726FE3" w:rsidDel="002B37FB">
            <w:rPr>
              <w:rFonts w:ascii="Times New Roman" w:hAnsi="Times New Roman" w:cs="Times New Roman"/>
            </w:rPr>
            <w:delText xml:space="preserve">in soil </w:delText>
          </w:r>
        </w:del>
      </w:ins>
      <w:ins w:id="138" w:author="Gabrielle Boisrame" w:date="2019-10-31T14:30:00Z">
        <w:del w:id="139" w:author="Sally Thompson" w:date="2019-11-01T12:20:00Z">
          <w:r w:rsidR="00A955C1" w:rsidDel="002B37FB">
            <w:rPr>
              <w:rFonts w:ascii="Times New Roman" w:hAnsi="Times New Roman" w:cs="Times New Roman"/>
            </w:rPr>
            <w:delText>moisture</w:delText>
          </w:r>
        </w:del>
      </w:ins>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rPr>
        <w:instrText xml:space="preserve"> ADDIN EN.CITE </w:instrText>
      </w:r>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rPr>
        <w:instrText xml:space="preserve"> ADDIN EN.CITE.DATA </w:instrText>
      </w:r>
      <w:r w:rsidR="0094203B">
        <w:rPr>
          <w:rFonts w:ascii="Times New Roman" w:hAnsi="Times New Roman" w:cs="Times New Roman"/>
        </w:rPr>
      </w:r>
      <w:r w:rsidR="0094203B">
        <w:rPr>
          <w:rFonts w:ascii="Times New Roman" w:hAnsi="Times New Roman" w:cs="Times New Roman"/>
        </w:rPr>
        <w:fldChar w:fldCharType="end"/>
      </w:r>
      <w:r w:rsidR="0094203B">
        <w:rPr>
          <w:rFonts w:ascii="Times New Roman" w:hAnsi="Times New Roman" w:cs="Times New Roman"/>
        </w:rPr>
        <w:fldChar w:fldCharType="separate"/>
      </w:r>
      <w:r w:rsidR="0094203B">
        <w:rPr>
          <w:rFonts w:ascii="Times New Roman" w:hAnsi="Times New Roman" w:cs="Times New Roman"/>
          <w:noProof/>
        </w:rPr>
        <w:t>(Boisramé et al. 2019)</w:t>
      </w:r>
      <w:r w:rsidR="0094203B">
        <w:rPr>
          <w:rFonts w:ascii="Times New Roman" w:hAnsi="Times New Roman" w:cs="Times New Roman"/>
        </w:rPr>
        <w:fldChar w:fldCharType="end"/>
      </w:r>
      <w:ins w:id="140" w:author="Gabrielle Boisrame" w:date="2019-10-31T14:19:00Z">
        <w:r w:rsidR="00726FE3">
          <w:rPr>
            <w:rFonts w:ascii="Times New Roman" w:hAnsi="Times New Roman" w:cs="Times New Roman"/>
          </w:rPr>
          <w:t>.</w:t>
        </w:r>
      </w:ins>
    </w:p>
    <w:p w14:paraId="1D3101A3" w14:textId="4A772255"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ins w:id="141" w:author="Sally Thompson" w:date="2019-11-01T12:20:00Z">
        <w:del w:id="142" w:author="Stevens, Jens T" w:date="2019-11-05T13:02:00Z">
          <w:r w:rsidR="002B37FB" w:rsidDel="0094203B">
            <w:rPr>
              <w:rFonts w:ascii="Times New Roman" w:hAnsi="Times New Roman" w:cs="Times New Roman"/>
            </w:rPr>
            <w:delText>Regions</w:delText>
          </w:r>
        </w:del>
      </w:ins>
      <w:ins w:id="143" w:author="Stevens, Jens T" w:date="2019-11-05T13:02:00Z">
        <w:r w:rsidR="0094203B">
          <w:rPr>
            <w:rFonts w:ascii="Times New Roman" w:hAnsi="Times New Roman" w:cs="Times New Roman"/>
          </w:rPr>
          <w:t>Basins</w:t>
        </w:r>
      </w:ins>
      <w:ins w:id="144" w:author="Sally Thompson" w:date="2019-11-01T12:20:00Z">
        <w:r w:rsidR="002B37FB">
          <w:rPr>
            <w:rFonts w:ascii="Times New Roman" w:hAnsi="Times New Roman" w:cs="Times New Roman"/>
          </w:rPr>
          <w:t xml:space="preserve"> with </w:t>
        </w:r>
      </w:ins>
      <w:del w:id="145" w:author="Sally Thompson" w:date="2019-11-01T12:20:00Z">
        <w:r w:rsidR="00685E70" w:rsidDel="002B37FB">
          <w:rPr>
            <w:rFonts w:ascii="Times New Roman" w:hAnsi="Times New Roman" w:cs="Times New Roman"/>
          </w:rPr>
          <w:delText xml:space="preserve">Different </w:delText>
        </w:r>
      </w:del>
      <w:ins w:id="146" w:author="Sally Thompson" w:date="2019-11-01T12:20:00Z">
        <w:r w:rsidR="002B37FB">
          <w:rPr>
            <w:rFonts w:ascii="Times New Roman" w:hAnsi="Times New Roman" w:cs="Times New Roman"/>
          </w:rPr>
          <w:t xml:space="preserve">different </w:t>
        </w:r>
      </w:ins>
      <w:r w:rsidR="00685E70">
        <w:rPr>
          <w:rFonts w:ascii="Times New Roman" w:hAnsi="Times New Roman" w:cs="Times New Roman"/>
        </w:rPr>
        <w:t xml:space="preserve">climates, soils </w:t>
      </w:r>
      <w:del w:id="147" w:author="Stevens, Jens T" w:date="2019-11-05T13:02:00Z">
        <w:r w:rsidR="00685E70" w:rsidDel="0094203B">
          <w:rPr>
            <w:rFonts w:ascii="Times New Roman" w:hAnsi="Times New Roman" w:cs="Times New Roman"/>
          </w:rPr>
          <w:delText xml:space="preserve">and </w:delText>
        </w:r>
      </w:del>
      <w:ins w:id="148" w:author="Stevens, Jens T" w:date="2019-11-05T13:02:00Z">
        <w:r w:rsidR="0094203B">
          <w:rPr>
            <w:rFonts w:ascii="Times New Roman" w:hAnsi="Times New Roman" w:cs="Times New Roman"/>
          </w:rPr>
          <w:t xml:space="preserve">or </w:t>
        </w:r>
      </w:ins>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ins w:id="149" w:author="Sally Thompson" w:date="2019-11-01T12:21:00Z">
        <w:r w:rsidR="002B37FB">
          <w:rPr>
            <w:rFonts w:ascii="Times New Roman" w:hAnsi="Times New Roman" w:cs="Times New Roman"/>
          </w:rPr>
          <w:t xml:space="preserve">, as could subtle differences in how </w:t>
        </w:r>
      </w:ins>
      <w:ins w:id="150" w:author="Stevens, Jens T" w:date="2019-11-05T13:02:00Z">
        <w:r w:rsidR="0094203B">
          <w:rPr>
            <w:rFonts w:ascii="Times New Roman" w:hAnsi="Times New Roman" w:cs="Times New Roman"/>
          </w:rPr>
          <w:t xml:space="preserve">a </w:t>
        </w:r>
      </w:ins>
      <w:ins w:id="151" w:author="Sally Thompson" w:date="2019-11-01T12:21:00Z">
        <w:r w:rsidR="002B37FB">
          <w:rPr>
            <w:rFonts w:ascii="Times New Roman" w:hAnsi="Times New Roman" w:cs="Times New Roman"/>
          </w:rPr>
          <w:t>managed wildfire regime is operated</w:t>
        </w:r>
      </w:ins>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ins w:id="152" w:author="Jens Stevens" w:date="2019-10-25T14:10:00Z">
        <w:r w:rsidR="00F67CC1">
          <w:rPr>
            <w:rFonts w:ascii="Times New Roman" w:hAnsi="Times New Roman" w:cs="Times New Roman"/>
          </w:rPr>
          <w:t xml:space="preserve"> beginning in 1973</w:t>
        </w:r>
      </w:ins>
      <w:r w:rsidR="00685E70">
        <w:rPr>
          <w:rFonts w:ascii="Times New Roman" w:hAnsi="Times New Roman" w:cs="Times New Roman"/>
        </w:rPr>
        <w:t xml:space="preserve"> in a</w:t>
      </w:r>
      <w:ins w:id="153" w:author="Jens Stevens" w:date="2019-10-29T10:16:00Z">
        <w:r w:rsidR="001D1606">
          <w:rPr>
            <w:rFonts w:ascii="Times New Roman" w:hAnsi="Times New Roman" w:cs="Times New Roman"/>
          </w:rPr>
          <w:t xml:space="preserve"> slightly</w:t>
        </w:r>
      </w:ins>
      <w:r w:rsidR="00685E70">
        <w:rPr>
          <w:rFonts w:ascii="Times New Roman" w:hAnsi="Times New Roman" w:cs="Times New Roman"/>
        </w:rPr>
        <w:t xml:space="preserve"> less productive, drier</w:t>
      </w:r>
      <w:del w:id="154" w:author="Jens Stevens" w:date="2019-10-29T10:18:00Z">
        <w:r w:rsidR="00685E70" w:rsidDel="001D1606">
          <w:rPr>
            <w:rFonts w:ascii="Times New Roman" w:hAnsi="Times New Roman" w:cs="Times New Roman"/>
          </w:rPr>
          <w:delText xml:space="preserve"> and </w:delText>
        </w:r>
      </w:del>
      <w:del w:id="155" w:author="Jens Stevens" w:date="2019-10-29T10:17:00Z">
        <w:r w:rsidR="00504C3C" w:rsidDel="001D1606">
          <w:rPr>
            <w:rFonts w:ascii="Times New Roman" w:hAnsi="Times New Roman" w:cs="Times New Roman"/>
          </w:rPr>
          <w:delText xml:space="preserve">slightly </w:delText>
        </w:r>
      </w:del>
      <w:del w:id="156" w:author="Jens Stevens" w:date="2019-10-29T10:18:00Z">
        <w:r w:rsidR="00685E70" w:rsidDel="001D1606">
          <w:rPr>
            <w:rFonts w:ascii="Times New Roman" w:hAnsi="Times New Roman" w:cs="Times New Roman"/>
          </w:rPr>
          <w:delText>higher</w:delText>
        </w:r>
        <w:r w:rsidDel="001D1606">
          <w:rPr>
            <w:rFonts w:ascii="Times New Roman" w:hAnsi="Times New Roman" w:cs="Times New Roman"/>
          </w:rPr>
          <w:delText>-</w:delText>
        </w:r>
        <w:r w:rsidR="00685E70" w:rsidDel="001D1606">
          <w:rPr>
            <w:rFonts w:ascii="Times New Roman" w:hAnsi="Times New Roman" w:cs="Times New Roman"/>
          </w:rPr>
          <w:delText>elevation</w:delText>
        </w:r>
      </w:del>
      <w:ins w:id="157" w:author="Jens Stevens" w:date="2019-10-29T10:18:00Z">
        <w:r w:rsidR="001D1606">
          <w:rPr>
            <w:rFonts w:ascii="Times New Roman" w:hAnsi="Times New Roman" w:cs="Times New Roman"/>
          </w:rPr>
          <w:t>, and less-frequently burned</w:t>
        </w:r>
      </w:ins>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w:t>
      </w:r>
      <w:del w:id="158" w:author="Jens Stevens" w:date="2019-10-29T10:18:00Z">
        <w:r w:rsidR="0065308B" w:rsidRPr="00EF599F" w:rsidDel="001D1606">
          <w:rPr>
            <w:rFonts w:ascii="Times New Roman" w:hAnsi="Times New Roman" w:cs="Times New Roman"/>
          </w:rPr>
          <w:delText xml:space="preserve">historical </w:delText>
        </w:r>
        <w:r w:rsidR="002B1A95" w:rsidRPr="00EF599F" w:rsidDel="001D1606">
          <w:rPr>
            <w:rFonts w:ascii="Times New Roman" w:hAnsi="Times New Roman" w:cs="Times New Roman"/>
          </w:rPr>
          <w:delText xml:space="preserve">and contemporary </w:delText>
        </w:r>
        <w:r w:rsidR="0065308B" w:rsidRPr="00EF599F" w:rsidDel="001D1606">
          <w:rPr>
            <w:rFonts w:ascii="Times New Roman" w:hAnsi="Times New Roman" w:cs="Times New Roman"/>
          </w:rPr>
          <w:delText>aerial photography</w:delText>
        </w:r>
        <w:r w:rsidR="002B1A95" w:rsidRPr="00EF599F" w:rsidDel="001D1606">
          <w:rPr>
            <w:rFonts w:ascii="Times New Roman" w:hAnsi="Times New Roman" w:cs="Times New Roman"/>
          </w:rPr>
          <w:delText xml:space="preserve"> and vegetation classification</w:delText>
        </w:r>
        <w:r w:rsidR="00685E70" w:rsidDel="001D1606">
          <w:rPr>
            <w:rFonts w:ascii="Times New Roman" w:hAnsi="Times New Roman" w:cs="Times New Roman"/>
          </w:rPr>
          <w:delText>s</w:delText>
        </w:r>
        <w:r w:rsidR="0065308B" w:rsidRPr="00EF599F" w:rsidDel="001D1606">
          <w:rPr>
            <w:rFonts w:ascii="Times New Roman" w:hAnsi="Times New Roman" w:cs="Times New Roman"/>
          </w:rPr>
          <w:delText xml:space="preserve">, </w:delText>
        </w:r>
      </w:del>
      <w:r w:rsidR="0065308B" w:rsidRPr="00EF599F">
        <w:rPr>
          <w:rFonts w:ascii="Times New Roman" w:hAnsi="Times New Roman" w:cs="Times New Roman"/>
        </w:rPr>
        <w:t>historical</w:t>
      </w:r>
      <w:ins w:id="159" w:author="Jens Stevens" w:date="2019-10-25T14:11:00Z">
        <w:r w:rsidR="00F67CC1">
          <w:rPr>
            <w:rFonts w:ascii="Times New Roman" w:hAnsi="Times New Roman" w:cs="Times New Roman"/>
          </w:rPr>
          <w:t xml:space="preserve"> (1970)</w:t>
        </w:r>
      </w:ins>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ins w:id="160" w:author="Jens Stevens" w:date="2019-10-29T10:18:00Z">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ins>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moveToRangeStart w:id="161" w:author="Jens Stevens" w:date="2019-10-29T10:20:00Z" w:name="move23236851"/>
      <w:moveTo w:id="162" w:author="Jens Stevens" w:date="2019-10-29T10:20:00Z">
        <w:r w:rsidRPr="00EF599F">
          <w:rPr>
            <w:rFonts w:ascii="Times New Roman" w:hAnsi="Times New Roman" w:cs="Times New Roman"/>
          </w:rPr>
          <w:lastRenderedPageBreak/>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moveTo>
    </w:p>
    <w:moveToRangeEnd w:id="161"/>
    <w:p w14:paraId="743E8CDA" w14:textId="1D62F252" w:rsidR="0065308B" w:rsidRPr="00C17CE1" w:rsidDel="001D1606" w:rsidRDefault="007D15CE" w:rsidP="00C17CE1">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moveFromRangeStart w:id="163" w:author="Jens Stevens" w:date="2019-10-29T10:20:00Z" w:name="move23236851"/>
      <w:moveFrom w:id="164" w:author="Jens Stevens" w:date="2019-10-29T10:20:00Z">
        <w:r w:rsidR="0065308B" w:rsidRPr="00C17CE1" w:rsidDel="001D1606">
          <w:rPr>
            <w:rFonts w:ascii="Times New Roman" w:hAnsi="Times New Roman" w:cs="Times New Roman"/>
          </w:rPr>
          <w:t xml:space="preserve">How </w:t>
        </w:r>
        <w:r w:rsidR="009631FD" w:rsidRPr="00C17CE1" w:rsidDel="001D1606">
          <w:rPr>
            <w:rFonts w:ascii="Times New Roman" w:hAnsi="Times New Roman" w:cs="Times New Roman"/>
          </w:rPr>
          <w:t xml:space="preserve">has </w:t>
        </w:r>
        <w:r w:rsidR="0065308B" w:rsidRPr="00C17CE1" w:rsidDel="001D1606">
          <w:rPr>
            <w:rFonts w:ascii="Times New Roman" w:hAnsi="Times New Roman" w:cs="Times New Roman"/>
          </w:rPr>
          <w:t>forest composition and structure at the survey plot scale change</w:t>
        </w:r>
        <w:r w:rsidR="009631FD" w:rsidRPr="00C17CE1" w:rsidDel="001D1606">
          <w:rPr>
            <w:rFonts w:ascii="Times New Roman" w:hAnsi="Times New Roman" w:cs="Times New Roman"/>
          </w:rPr>
          <w:t>d</w:t>
        </w:r>
        <w:r w:rsidR="0065308B" w:rsidRPr="00C17CE1" w:rsidDel="001D1606">
          <w:rPr>
            <w:rFonts w:ascii="Times New Roman" w:hAnsi="Times New Roman" w:cs="Times New Roman"/>
          </w:rPr>
          <w:t xml:space="preserve"> from 1970-present, and how are these changes associated with fire? </w:t>
        </w:r>
      </w:moveFrom>
    </w:p>
    <w:moveFromRangeEnd w:id="163"/>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 xml:space="preserve">what does this imply about hydrologic response to wildfire in the </w:t>
      </w:r>
      <w:proofErr w:type="gramStart"/>
      <w:r w:rsidR="00F93C8E" w:rsidRPr="00EF599F">
        <w:rPr>
          <w:rFonts w:ascii="Times New Roman" w:hAnsi="Times New Roman" w:cs="Times New Roman"/>
        </w:rPr>
        <w:t>SCB?,</w:t>
      </w:r>
      <w:proofErr w:type="gramEnd"/>
      <w:r w:rsidR="00F93C8E" w:rsidRPr="00EF599F">
        <w:rPr>
          <w:rFonts w:ascii="Times New Roman" w:hAnsi="Times New Roman" w:cs="Times New Roman"/>
        </w:rPr>
        <w:t xml:space="preserve"> and finally</w:t>
      </w:r>
    </w:p>
    <w:p w14:paraId="6CDA3B0A" w14:textId="7B054BE2"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del w:id="165" w:author="Jens Stevens" w:date="2019-10-29T10:21:00Z">
        <w:r w:rsidR="009D439C" w:rsidDel="001D1606">
          <w:rPr>
            <w:rFonts w:ascii="Times New Roman" w:hAnsi="Times New Roman" w:cs="Times New Roman"/>
          </w:rPr>
          <w:delText>1</w:delText>
        </w:r>
      </w:del>
      <w:ins w:id="166" w:author="Jens Stevens" w:date="2019-10-29T10:21:00Z">
        <w:r w:rsidR="001D1606">
          <w:rPr>
            <w:rFonts w:ascii="Times New Roman" w:hAnsi="Times New Roman" w:cs="Times New Roman"/>
          </w:rPr>
          <w:t>2</w:t>
        </w:r>
      </w:ins>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ins w:id="167" w:author="Jens Stevens" w:date="2019-10-29T10:21:00Z">
        <w:r w:rsidR="001D1606">
          <w:rPr>
            <w:rFonts w:ascii="Times New Roman" w:hAnsi="Times New Roman" w:cs="Times New Roman"/>
          </w:rPr>
          <w:t xml:space="preserve">, a </w:t>
        </w:r>
      </w:ins>
      <w:ins w:id="168" w:author="Stevens, Jens T" w:date="2019-11-05T13:02:00Z">
        <w:r w:rsidR="0094203B">
          <w:rPr>
            <w:rFonts w:ascii="Times New Roman" w:hAnsi="Times New Roman" w:cs="Times New Roman"/>
          </w:rPr>
          <w:t xml:space="preserve">wetter and </w:t>
        </w:r>
      </w:ins>
      <w:ins w:id="169" w:author="Jens Stevens" w:date="2019-10-29T10:21:00Z">
        <w:r w:rsidR="001D1606">
          <w:rPr>
            <w:rFonts w:ascii="Times New Roman" w:hAnsi="Times New Roman" w:cs="Times New Roman"/>
          </w:rPr>
          <w:t xml:space="preserve">more </w:t>
        </w:r>
      </w:ins>
      <w:ins w:id="170" w:author="Jens Stevens" w:date="2019-10-29T10:22:00Z">
        <w:r w:rsidR="001D1606">
          <w:rPr>
            <w:rFonts w:ascii="Times New Roman" w:hAnsi="Times New Roman" w:cs="Times New Roman"/>
          </w:rPr>
          <w:t>productive</w:t>
        </w:r>
      </w:ins>
      <w:ins w:id="171" w:author="Jens Stevens" w:date="2019-10-29T10:21:00Z">
        <w:r w:rsidR="001D1606">
          <w:rPr>
            <w:rFonts w:ascii="Times New Roman" w:hAnsi="Times New Roman" w:cs="Times New Roman"/>
          </w:rPr>
          <w:t xml:space="preserve"> </w:t>
        </w:r>
      </w:ins>
      <w:ins w:id="172" w:author="Jens Stevens" w:date="2019-10-29T10:22:00Z">
        <w:r w:rsidR="001D1606">
          <w:rPr>
            <w:rFonts w:ascii="Times New Roman" w:hAnsi="Times New Roman" w:cs="Times New Roman"/>
          </w:rPr>
          <w:t>basin that has burned more frequently over the same period</w:t>
        </w:r>
      </w:ins>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0875D27F" w:rsidR="00AD0CC6" w:rsidRDefault="005D0DF4" w:rsidP="00AD0CC6">
      <w:pPr>
        <w:spacing w:line="480" w:lineRule="auto"/>
        <w:ind w:firstLine="720"/>
        <w:rPr>
          <w:rFonts w:ascii="Times New Roman" w:hAnsi="Times New Roman" w:cs="Times New Roman"/>
        </w:rPr>
      </w:pPr>
      <w:bookmarkStart w:id="173"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del w:id="174" w:author="Sally Thompson" w:date="2019-11-01T12:22:00Z">
        <w:r w:rsidR="006F3E50" w:rsidRPr="00EF599F" w:rsidDel="002B37FB">
          <w:rPr>
            <w:rFonts w:ascii="Times New Roman" w:hAnsi="Times New Roman" w:cs="Times New Roman"/>
          </w:rPr>
          <w:delText xml:space="preserve">minimum of </w:delText>
        </w:r>
      </w:del>
      <w:del w:id="175" w:author="Sally Thompson" w:date="2019-11-01T15:07:00Z">
        <w:r w:rsidR="006F3E50" w:rsidRPr="00EF599F" w:rsidDel="008D4634">
          <w:rPr>
            <w:rFonts w:ascii="Times New Roman" w:hAnsi="Times New Roman" w:cs="Times New Roman"/>
          </w:rPr>
          <w:delText>-</w:delText>
        </w:r>
      </w:del>
      <w:ins w:id="176" w:author="Sally Thompson" w:date="2019-11-01T15:07:00Z">
        <w:r w:rsidR="008D4634">
          <w:rPr>
            <w:rFonts w:ascii="Times New Roman" w:hAnsi="Times New Roman" w:cs="Times New Roman"/>
          </w:rPr>
          <w:noBreakHyphen/>
        </w:r>
      </w:ins>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lodgepole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moveToRangeStart w:id="177" w:author="Stevens, Jens T" w:date="2019-11-05T13:42:00Z" w:name="move23853745"/>
      <w:moveTo w:id="178" w:author="Stevens, Jens T" w:date="2019-11-05T13:42:00Z">
        <w:r w:rsidR="00D41624">
          <w:rPr>
            <w:rFonts w:ascii="Times New Roman" w:hAnsi="Times New Roman" w:cs="Times New Roman"/>
          </w:rPr>
          <w:t>There is no evidence of logging in this region during this period.</w:t>
        </w:r>
      </w:moveTo>
      <w:moveToRangeEnd w:id="177"/>
      <w:ins w:id="179" w:author="Stevens, Jens T" w:date="2019-11-05T13:42:00Z">
        <w:r w:rsidR="00D41624">
          <w:rPr>
            <w:rFonts w:ascii="Times New Roman" w:hAnsi="Times New Roman" w:cs="Times New Roman"/>
          </w:rPr>
          <w:t xml:space="preserve"> </w:t>
        </w:r>
      </w:ins>
      <w:r w:rsidR="001276AC">
        <w:rPr>
          <w:rFonts w:ascii="Times New Roman" w:hAnsi="Times New Roman" w:cs="Times New Roman"/>
        </w:rPr>
        <w:t xml:space="preserve">Based on </w:t>
      </w:r>
      <w:del w:id="180" w:author="Jens Stevens" w:date="2019-10-25T13:02:00Z">
        <w:r w:rsidR="001276AC" w:rsidDel="0095422D">
          <w:rPr>
            <w:rFonts w:ascii="Times New Roman" w:hAnsi="Times New Roman" w:cs="Times New Roman"/>
          </w:rPr>
          <w:delText>tree ring</w:delText>
        </w:r>
      </w:del>
      <w:ins w:id="181" w:author="Jens Stevens" w:date="2019-10-25T13:02:00Z">
        <w:r w:rsidR="0095422D">
          <w:rPr>
            <w:rFonts w:ascii="Times New Roman" w:hAnsi="Times New Roman" w:cs="Times New Roman"/>
          </w:rPr>
          <w:t>fire scar</w:t>
        </w:r>
      </w:ins>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ins w:id="182" w:author="Stevens, Jens T" w:date="2019-11-05T13:41:00Z">
        <w:r w:rsidR="00D41624">
          <w:rPr>
            <w:rFonts w:ascii="Times New Roman" w:hAnsi="Times New Roman" w:cs="Times New Roman"/>
          </w:rPr>
          <w:t xml:space="preserve">exclusion and </w:t>
        </w:r>
      </w:ins>
      <w:r w:rsidR="001276AC">
        <w:rPr>
          <w:rFonts w:ascii="Times New Roman" w:hAnsi="Times New Roman" w:cs="Times New Roman"/>
        </w:rPr>
        <w:t xml:space="preserve">suppression appears to have </w:t>
      </w:r>
      <w:del w:id="183" w:author="Sally Thompson" w:date="2019-11-01T15:07:00Z">
        <w:r w:rsidR="001276AC" w:rsidDel="008D4634">
          <w:rPr>
            <w:rFonts w:ascii="Times New Roman" w:hAnsi="Times New Roman" w:cs="Times New Roman"/>
          </w:rPr>
          <w:delText xml:space="preserve">manifested </w:delText>
        </w:r>
      </w:del>
      <w:ins w:id="184" w:author="Sally Thompson" w:date="2019-11-01T15:07:00Z">
        <w:r w:rsidR="008D4634">
          <w:rPr>
            <w:rFonts w:ascii="Times New Roman" w:hAnsi="Times New Roman" w:cs="Times New Roman"/>
          </w:rPr>
          <w:t xml:space="preserve">started </w:t>
        </w:r>
      </w:ins>
      <w:r w:rsidR="001276AC">
        <w:rPr>
          <w:rFonts w:ascii="Times New Roman" w:hAnsi="Times New Roman" w:cs="Times New Roman"/>
        </w:rPr>
        <w:t xml:space="preserve">in SCB shortly </w:t>
      </w:r>
      <w:del w:id="185" w:author="Stevens, Jens T" w:date="2019-11-05T13:41:00Z">
        <w:r w:rsidR="001276AC" w:rsidDel="00D41624">
          <w:rPr>
            <w:rFonts w:ascii="Times New Roman" w:hAnsi="Times New Roman" w:cs="Times New Roman"/>
          </w:rPr>
          <w:delText xml:space="preserve">after </w:delText>
        </w:r>
      </w:del>
      <w:ins w:id="186" w:author="Stevens, Jens T" w:date="2019-11-05T13:41:00Z">
        <w:r w:rsidR="00D41624">
          <w:rPr>
            <w:rFonts w:ascii="Times New Roman" w:hAnsi="Times New Roman" w:cs="Times New Roman"/>
          </w:rPr>
          <w:t xml:space="preserve">before </w:t>
        </w:r>
      </w:ins>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D41624">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D41624">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moveFromRangeStart w:id="187" w:author="Stevens, Jens T" w:date="2019-11-05T13:42:00Z" w:name="move23853745"/>
      <w:moveFrom w:id="188" w:author="Stevens, Jens T" w:date="2019-11-05T13:42:00Z">
        <w:r w:rsidR="001276AC" w:rsidDel="00D41624">
          <w:rPr>
            <w:rFonts w:ascii="Times New Roman" w:hAnsi="Times New Roman" w:cs="Times New Roman"/>
          </w:rPr>
          <w:t xml:space="preserve"> </w:t>
        </w:r>
      </w:moveFrom>
      <w:moveFromRangeEnd w:id="187"/>
    </w:p>
    <w:p w14:paraId="06341805" w14:textId="2F696C69"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687D4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687D4D">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173"/>
      <w:del w:id="189" w:author="Sally Thompson" w:date="2019-11-01T15:12:00Z">
        <w:r w:rsidR="006B6F82" w:rsidDel="00B6453B">
          <w:rPr>
            <w:rFonts w:ascii="Times New Roman" w:hAnsi="Times New Roman" w:cs="Times New Roman"/>
          </w:rPr>
          <w:delText>Since then, nine other</w:delText>
        </w:r>
      </w:del>
      <w:ins w:id="190" w:author="Sally Thompson" w:date="2019-11-01T15:12:00Z">
        <w:r w:rsidR="00B6453B">
          <w:rPr>
            <w:rFonts w:ascii="Times New Roman" w:hAnsi="Times New Roman" w:cs="Times New Roman"/>
          </w:rPr>
          <w:t>In total, 10</w:t>
        </w:r>
      </w:ins>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ins w:id="191" w:author="Sally Thompson" w:date="2019-11-01T15:12:00Z">
        <w:r w:rsidR="00B6453B">
          <w:rPr>
            <w:rFonts w:ascii="Times New Roman" w:hAnsi="Times New Roman" w:cs="Times New Roman"/>
          </w:rPr>
          <w:t xml:space="preserve"> between 1970 and 2016</w:t>
        </w:r>
      </w:ins>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08F24AC1"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del w:id="192" w:author="Jens Stevens" w:date="2019-10-29T10:38:00Z">
        <w:r w:rsidR="00685E70" w:rsidDel="00BD4EF9">
          <w:rPr>
            <w:rFonts w:ascii="Times New Roman" w:hAnsi="Times New Roman" w:cs="Times New Roman"/>
            <w:color w:val="000000" w:themeColor="text1"/>
          </w:rPr>
          <w:delText>0.05km</w:delText>
        </w:r>
        <w:r w:rsidR="00685E70" w:rsidRPr="007014B4" w:rsidDel="00BD4EF9">
          <w:rPr>
            <w:rFonts w:ascii="Times New Roman" w:hAnsi="Times New Roman" w:cs="Times New Roman"/>
            <w:color w:val="000000" w:themeColor="text1"/>
            <w:vertAlign w:val="superscript"/>
          </w:rPr>
          <w:delText>2</w:delText>
        </w:r>
      </w:del>
      <w:ins w:id="193" w:author="Jens Stevens" w:date="2019-10-29T10:38:00Z">
        <w:r w:rsidR="00BD4EF9">
          <w:rPr>
            <w:rFonts w:ascii="Times New Roman" w:hAnsi="Times New Roman" w:cs="Times New Roman"/>
            <w:color w:val="000000" w:themeColor="text1"/>
          </w:rPr>
          <w:t>5 ha</w:t>
        </w:r>
      </w:ins>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del w:id="194" w:author="Stevens, Jens T" w:date="2019-11-05T11:11:00Z">
        <w:r w:rsidR="007014B4" w:rsidDel="003612C0">
          <w:rPr>
            <w:rFonts w:ascii="Times New Roman" w:hAnsi="Times New Roman" w:cs="Times New Roman"/>
            <w:color w:val="000000" w:themeColor="text1"/>
          </w:rPr>
          <w:delText xml:space="preserve">825 </w:delText>
        </w:r>
      </w:del>
      <w:ins w:id="195" w:author="Stevens, Jens T" w:date="2019-11-05T11:11:00Z">
        <w:r w:rsidR="003612C0">
          <w:rPr>
            <w:rFonts w:ascii="Times New Roman" w:hAnsi="Times New Roman" w:cs="Times New Roman"/>
            <w:color w:val="000000" w:themeColor="text1"/>
          </w:rPr>
          <w:t xml:space="preserve">830 </w:t>
        </w:r>
      </w:ins>
      <w:r w:rsidR="007014B4">
        <w:rPr>
          <w:rFonts w:ascii="Times New Roman" w:hAnsi="Times New Roman" w:cs="Times New Roman"/>
          <w:color w:val="000000" w:themeColor="text1"/>
        </w:rPr>
        <w:t>ha</w:t>
      </w:r>
      <w:ins w:id="196" w:author="Stevens, Jens T" w:date="2019-11-04T20:46:00Z">
        <w:r w:rsidR="004A4AFF">
          <w:rPr>
            <w:rFonts w:ascii="Times New Roman" w:hAnsi="Times New Roman" w:cs="Times New Roman"/>
            <w:color w:val="000000" w:themeColor="text1"/>
          </w:rPr>
          <w:t xml:space="preserve"> (median 248 ha)</w:t>
        </w:r>
      </w:ins>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4A568920" w:rsidR="00EF599F" w:rsidRPr="003151AA" w:rsidRDefault="00565DB7"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74D76ECF" wp14:editId="70008C51">
            <wp:extent cx="4411567" cy="4513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3"/>
                    <a:stretch>
                      <a:fillRect/>
                    </a:stretch>
                  </pic:blipFill>
                  <pic:spPr>
                    <a:xfrm>
                      <a:off x="0" y="0"/>
                      <a:ext cx="4415690" cy="4517853"/>
                    </a:xfrm>
                    <a:prstGeom prst="rect">
                      <a:avLst/>
                    </a:prstGeom>
                  </pic:spPr>
                </pic:pic>
              </a:graphicData>
            </a:graphic>
          </wp:inline>
        </w:drawing>
      </w:r>
    </w:p>
    <w:p w14:paraId="4729CBE1" w14:textId="314756EF"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w:t>
      </w:r>
      <w:commentRangeStart w:id="197"/>
      <w:commentRangeStart w:id="198"/>
      <w:r w:rsidR="00880806">
        <w:rPr>
          <w:rFonts w:ascii="Times New Roman" w:hAnsi="Times New Roman" w:cs="Times New Roman"/>
        </w:rPr>
        <w:t>Overlapping fire perimeters</w:t>
      </w:r>
      <w:r w:rsidR="008B2E36">
        <w:rPr>
          <w:rFonts w:ascii="Times New Roman" w:hAnsi="Times New Roman" w:cs="Times New Roman"/>
        </w:rPr>
        <w:t xml:space="preserve"> since 1973 shown in transparent red. </w:t>
      </w:r>
      <w:commentRangeEnd w:id="197"/>
      <w:r w:rsidR="00554B5F">
        <w:rPr>
          <w:rStyle w:val="CommentReference"/>
          <w:i w:val="0"/>
          <w:iCs w:val="0"/>
          <w:color w:val="auto"/>
        </w:rPr>
        <w:commentReference w:id="197"/>
      </w:r>
      <w:commentRangeEnd w:id="198"/>
      <w:r w:rsidR="007C0FB5">
        <w:rPr>
          <w:rStyle w:val="CommentReference"/>
          <w:i w:val="0"/>
          <w:iCs w:val="0"/>
          <w:color w:val="auto"/>
        </w:rPr>
        <w:commentReference w:id="198"/>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6CAFD9C5" w14:textId="680F265C" w:rsidR="00601857" w:rsidRDefault="008E7537" w:rsidP="00687D4D">
      <w:pPr>
        <w:spacing w:line="480" w:lineRule="auto"/>
        <w:ind w:firstLine="720"/>
        <w:rPr>
          <w:ins w:id="199" w:author="Jens Stevens" w:date="2019-10-29T12:52:00Z"/>
          <w:rFonts w:ascii="Times New Roman" w:hAnsi="Times New Roman" w:cs="Times New Roman"/>
        </w:rPr>
      </w:pPr>
      <w:ins w:id="200" w:author="Jens Stevens" w:date="2019-10-29T12:26:00Z">
        <w:r>
          <w:rPr>
            <w:rFonts w:ascii="Times New Roman" w:hAnsi="Times New Roman" w:cs="Times New Roman"/>
          </w:rPr>
          <w:t>In addition to the increased fire frequency at ICB compared to SCB</w:t>
        </w:r>
      </w:ins>
      <w:ins w:id="201" w:author="Jens Stevens" w:date="2019-10-29T12:27:00Z">
        <w:r>
          <w:rPr>
            <w:rFonts w:ascii="Times New Roman" w:hAnsi="Times New Roman" w:cs="Times New Roman"/>
          </w:rPr>
          <w:t xml:space="preserve"> since 1970</w:t>
        </w:r>
      </w:ins>
      <w:ins w:id="202" w:author="Sally Thompson" w:date="2019-11-01T15:12:00Z">
        <w:r w:rsidR="00B6453B">
          <w:rPr>
            <w:rFonts w:ascii="Times New Roman" w:hAnsi="Times New Roman" w:cs="Times New Roman"/>
          </w:rPr>
          <w:t xml:space="preserve"> (27 compared to 10 large fires)</w:t>
        </w:r>
      </w:ins>
      <w:ins w:id="203" w:author="Jens Stevens" w:date="2019-10-29T12:26:00Z">
        <w:r>
          <w:rPr>
            <w:rFonts w:ascii="Times New Roman" w:hAnsi="Times New Roman" w:cs="Times New Roman"/>
          </w:rPr>
          <w:t>,</w:t>
        </w:r>
      </w:ins>
      <w:ins w:id="204" w:author="Jens Stevens" w:date="2019-10-29T12:27:00Z">
        <w:r>
          <w:rPr>
            <w:rFonts w:ascii="Times New Roman" w:hAnsi="Times New Roman" w:cs="Times New Roman"/>
          </w:rPr>
          <w:t xml:space="preserve"> differences in water balance and site </w:t>
        </w:r>
      </w:ins>
      <w:ins w:id="205" w:author="Jens Stevens" w:date="2019-10-29T12:28:00Z">
        <w:r>
          <w:rPr>
            <w:rFonts w:ascii="Times New Roman" w:hAnsi="Times New Roman" w:cs="Times New Roman"/>
          </w:rPr>
          <w:t xml:space="preserve">productivity between the basins may influence vegetation response to the reintroduction of fire. </w:t>
        </w:r>
      </w:ins>
      <w:ins w:id="206" w:author="Sally Thompson" w:date="2019-11-01T15:09:00Z">
        <w:r w:rsidR="008D4634">
          <w:rPr>
            <w:rFonts w:ascii="Times New Roman" w:hAnsi="Times New Roman" w:cs="Times New Roman"/>
          </w:rPr>
          <w:t xml:space="preserve"> </w:t>
        </w:r>
      </w:ins>
      <w:ins w:id="207" w:author="Jens Stevens" w:date="2019-10-29T12:28:00Z">
        <w:r>
          <w:rPr>
            <w:rFonts w:ascii="Times New Roman" w:hAnsi="Times New Roman" w:cs="Times New Roman"/>
          </w:rPr>
          <w:t>ICB</w:t>
        </w:r>
      </w:ins>
      <w:ins w:id="208" w:author="Jens Stevens" w:date="2019-10-29T12:29:00Z">
        <w:r>
          <w:rPr>
            <w:rFonts w:ascii="Times New Roman" w:hAnsi="Times New Roman" w:cs="Times New Roman"/>
          </w:rPr>
          <w:t xml:space="preserve"> and SCB have similar mean elevation (2500 m and 2700 m respectively) and forest types </w:t>
        </w:r>
      </w:ins>
      <w:del w:id="209" w:author="Jens Stevens" w:date="2019-10-29T12:30:00Z">
        <w:r w:rsidR="00DA51AD" w:rsidDel="008E7537">
          <w:rPr>
            <w:rFonts w:ascii="Times New Roman" w:hAnsi="Times New Roman" w:cs="Times New Roman"/>
          </w:rPr>
          <w:delText xml:space="preserve">Differences in water balance between SCB and ICB may contribute to differences in how near-natural fire regimes have impacted these two Sierra Nevada watersheds. </w:delText>
        </w:r>
        <w:r w:rsidR="008819DA" w:rsidDel="008E7537">
          <w:rPr>
            <w:rFonts w:ascii="Times New Roman" w:hAnsi="Times New Roman" w:cs="Times New Roman"/>
          </w:rPr>
          <w:delText>I</w:delText>
        </w:r>
        <w:r w:rsidR="006F3E50" w:rsidDel="008E7537">
          <w:rPr>
            <w:rFonts w:ascii="Times New Roman" w:hAnsi="Times New Roman" w:cs="Times New Roman"/>
          </w:rPr>
          <w:delText>CB is slightly lower in elevation (</w:delText>
        </w:r>
        <w:r w:rsidR="0083369C" w:rsidDel="008E7537">
          <w:rPr>
            <w:rFonts w:ascii="Times New Roman" w:hAnsi="Times New Roman" w:cs="Times New Roman"/>
          </w:rPr>
          <w:delText>1800-3</w:delText>
        </w:r>
        <w:r w:rsidR="00FF2588" w:rsidDel="008E7537">
          <w:rPr>
            <w:rFonts w:ascii="Times New Roman" w:hAnsi="Times New Roman" w:cs="Times New Roman"/>
          </w:rPr>
          <w:delText>5</w:delText>
        </w:r>
        <w:r w:rsidR="0083369C" w:rsidDel="008E7537">
          <w:rPr>
            <w:rFonts w:ascii="Times New Roman" w:hAnsi="Times New Roman" w:cs="Times New Roman"/>
          </w:rPr>
          <w:delText xml:space="preserve">00 </w:delText>
        </w:r>
        <w:r w:rsidR="006F3E50" w:rsidDel="008E7537">
          <w:rPr>
            <w:rFonts w:ascii="Times New Roman" w:hAnsi="Times New Roman" w:cs="Times New Roman"/>
          </w:rPr>
          <w:delText>m</w:delText>
        </w:r>
        <w:r w:rsidR="0046184A" w:rsidDel="008E7537">
          <w:rPr>
            <w:rFonts w:ascii="Times New Roman" w:hAnsi="Times New Roman" w:cs="Times New Roman"/>
          </w:rPr>
          <w:delText>, mean = 2500 m</w:delText>
        </w:r>
        <w:r w:rsidR="006F3E50" w:rsidDel="008E7537">
          <w:rPr>
            <w:rFonts w:ascii="Times New Roman" w:hAnsi="Times New Roman" w:cs="Times New Roman"/>
          </w:rPr>
          <w:delText>) than SCB (</w:delText>
        </w:r>
        <w:r w:rsidR="0083369C" w:rsidRPr="00EF599F" w:rsidDel="008E7537">
          <w:rPr>
            <w:rFonts w:ascii="Times New Roman" w:hAnsi="Times New Roman" w:cs="Times New Roman"/>
          </w:rPr>
          <w:delText>2000 – 3</w:delText>
        </w:r>
        <w:r w:rsidR="00211AF2" w:rsidDel="008E7537">
          <w:rPr>
            <w:rFonts w:ascii="Times New Roman" w:hAnsi="Times New Roman" w:cs="Times New Roman"/>
          </w:rPr>
          <w:delText>5</w:delText>
        </w:r>
        <w:r w:rsidR="0083369C" w:rsidRPr="00EF599F" w:rsidDel="008E7537">
          <w:rPr>
            <w:rFonts w:ascii="Times New Roman" w:hAnsi="Times New Roman" w:cs="Times New Roman"/>
          </w:rPr>
          <w:delText>00 m</w:delText>
        </w:r>
        <w:r w:rsidR="0046184A" w:rsidDel="008E7537">
          <w:rPr>
            <w:rFonts w:ascii="Times New Roman" w:hAnsi="Times New Roman" w:cs="Times New Roman"/>
          </w:rPr>
          <w:delText>, mean = 2700 m</w:delText>
        </w:r>
        <w:r w:rsidR="006F3E50" w:rsidDel="008E7537">
          <w:rPr>
            <w:rFonts w:ascii="Times New Roman" w:hAnsi="Times New Roman" w:cs="Times New Roman"/>
          </w:rPr>
          <w:delText>), but has similar vegetation</w:delText>
        </w:r>
        <w:r w:rsidR="00113F59" w:rsidDel="008E7537">
          <w:rPr>
            <w:rFonts w:ascii="Times New Roman" w:hAnsi="Times New Roman" w:cs="Times New Roman"/>
          </w:rPr>
          <w:delText xml:space="preserve"> </w:delText>
        </w:r>
      </w:del>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ins w:id="210" w:author="Jens Stevens" w:date="2019-10-29T12:30:00Z">
        <w:r>
          <w:rPr>
            <w:rFonts w:ascii="Times New Roman" w:hAnsi="Times New Roman" w:cs="Times New Roman"/>
          </w:rPr>
          <w:t xml:space="preserve">, but </w:t>
        </w:r>
      </w:ins>
      <w:ins w:id="211" w:author="Jens Stevens" w:date="2019-10-29T12:44:00Z">
        <w:r w:rsidR="00914DC5">
          <w:rPr>
            <w:rFonts w:ascii="Times New Roman" w:hAnsi="Times New Roman" w:cs="Times New Roman"/>
          </w:rPr>
          <w:t>three</w:t>
        </w:r>
      </w:ins>
      <w:ins w:id="212" w:author="Jens Stevens" w:date="2019-10-29T12:30:00Z">
        <w:r>
          <w:rPr>
            <w:rFonts w:ascii="Times New Roman" w:hAnsi="Times New Roman" w:cs="Times New Roman"/>
          </w:rPr>
          <w:t xml:space="preserve"> lines of evidence suggest that ICB is the wetter and more productive basin</w:t>
        </w:r>
      </w:ins>
      <w:r w:rsidR="006F3E50">
        <w:rPr>
          <w:rFonts w:ascii="Times New Roman" w:hAnsi="Times New Roman" w:cs="Times New Roman"/>
        </w:rPr>
        <w:t xml:space="preserve">. </w:t>
      </w:r>
      <w:del w:id="213" w:author="Jens Stevens" w:date="2019-10-29T12:41:00Z">
        <w:r w:rsidR="0020307F" w:rsidDel="007F29F5">
          <w:rPr>
            <w:rFonts w:ascii="Times New Roman" w:hAnsi="Times New Roman" w:cs="Times New Roman"/>
            <w:color w:val="000000" w:themeColor="text1"/>
          </w:rPr>
          <w:delText>We installed</w:delText>
        </w:r>
      </w:del>
      <w:ins w:id="214" w:author="Jens Stevens" w:date="2019-10-29T12:41:00Z">
        <w:r w:rsidR="007F29F5">
          <w:rPr>
            <w:rFonts w:ascii="Times New Roman" w:hAnsi="Times New Roman" w:cs="Times New Roman"/>
            <w:color w:val="000000" w:themeColor="text1"/>
          </w:rPr>
          <w:t>First,</w:t>
        </w:r>
      </w:ins>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del w:id="215" w:author="Jens Stevens" w:date="2019-10-29T12:41:00Z">
        <w:r w:rsidR="000B604F" w:rsidDel="007F29F5">
          <w:rPr>
            <w:rFonts w:ascii="Times New Roman" w:hAnsi="Times New Roman" w:cs="Times New Roman"/>
            <w:color w:val="000000" w:themeColor="text1"/>
          </w:rPr>
          <w:delText xml:space="preserve">elevations of </w:delText>
        </w:r>
        <w:r w:rsidR="008F70C3" w:rsidRPr="00EF599F" w:rsidDel="007F29F5">
          <w:rPr>
            <w:rFonts w:ascii="Times New Roman" w:hAnsi="Times New Roman" w:cs="Times New Roman"/>
            <w:color w:val="000000" w:themeColor="text1"/>
          </w:rPr>
          <w:delText>2100 m</w:delText>
        </w:r>
        <w:r w:rsidR="008F70C3" w:rsidDel="007F29F5">
          <w:rPr>
            <w:rFonts w:ascii="Times New Roman" w:hAnsi="Times New Roman" w:cs="Times New Roman"/>
            <w:color w:val="000000" w:themeColor="text1"/>
          </w:rPr>
          <w:delText xml:space="preserve"> </w:delText>
        </w:r>
        <w:r w:rsidR="000B604F" w:rsidDel="007F29F5">
          <w:rPr>
            <w:rFonts w:ascii="Times New Roman" w:hAnsi="Times New Roman" w:cs="Times New Roman"/>
            <w:color w:val="000000" w:themeColor="text1"/>
          </w:rPr>
          <w:delText xml:space="preserve">in </w:delText>
        </w:r>
        <w:r w:rsidR="008F70C3" w:rsidDel="007F29F5">
          <w:rPr>
            <w:rFonts w:ascii="Times New Roman" w:hAnsi="Times New Roman" w:cs="Times New Roman"/>
            <w:color w:val="000000" w:themeColor="text1"/>
          </w:rPr>
          <w:delText>ICB</w:delText>
        </w:r>
        <w:r w:rsidR="008F70C3" w:rsidRPr="00EF599F" w:rsidDel="007F29F5">
          <w:rPr>
            <w:rFonts w:ascii="Times New Roman" w:hAnsi="Times New Roman" w:cs="Times New Roman"/>
            <w:color w:val="000000" w:themeColor="text1"/>
          </w:rPr>
          <w:delText xml:space="preserve"> and </w:delText>
        </w:r>
        <w:r w:rsidR="008F70C3" w:rsidDel="007F29F5">
          <w:rPr>
            <w:rFonts w:ascii="Times New Roman" w:hAnsi="Times New Roman" w:cs="Times New Roman"/>
            <w:color w:val="000000" w:themeColor="text1"/>
          </w:rPr>
          <w:delText xml:space="preserve">2400 m </w:delText>
        </w:r>
        <w:r w:rsidR="000B604F" w:rsidDel="007F29F5">
          <w:rPr>
            <w:rFonts w:ascii="Times New Roman" w:hAnsi="Times New Roman" w:cs="Times New Roman"/>
            <w:color w:val="000000" w:themeColor="text1"/>
          </w:rPr>
          <w:delText xml:space="preserve">in </w:delText>
        </w:r>
        <w:r w:rsidR="008F70C3" w:rsidDel="007F29F5">
          <w:rPr>
            <w:rFonts w:ascii="Times New Roman" w:hAnsi="Times New Roman" w:cs="Times New Roman"/>
            <w:color w:val="000000" w:themeColor="text1"/>
          </w:rPr>
          <w:delText>SCB</w:delText>
        </w:r>
        <w:r w:rsidR="0020307F" w:rsidDel="007F29F5">
          <w:rPr>
            <w:rFonts w:ascii="Times New Roman" w:hAnsi="Times New Roman" w:cs="Times New Roman"/>
            <w:color w:val="000000" w:themeColor="text1"/>
          </w:rPr>
          <w:delText>, which showed similar</w:delText>
        </w:r>
        <w:r w:rsidR="00E60DFD" w:rsidDel="007F29F5">
          <w:rPr>
            <w:rFonts w:ascii="Times New Roman" w:hAnsi="Times New Roman" w:cs="Times New Roman"/>
            <w:color w:val="000000" w:themeColor="text1"/>
          </w:rPr>
          <w:delText xml:space="preserve"> temperatures</w:delText>
        </w:r>
        <w:r w:rsidR="0020307F" w:rsidDel="007F29F5">
          <w:rPr>
            <w:rFonts w:ascii="Times New Roman" w:hAnsi="Times New Roman" w:cs="Times New Roman"/>
            <w:color w:val="000000" w:themeColor="text1"/>
          </w:rPr>
          <w:delText xml:space="preserve"> </w:delText>
        </w:r>
        <w:r w:rsidR="000B604F" w:rsidDel="007F29F5">
          <w:rPr>
            <w:rFonts w:ascii="Times New Roman" w:hAnsi="Times New Roman" w:cs="Times New Roman"/>
            <w:color w:val="000000" w:themeColor="text1"/>
          </w:rPr>
          <w:delText>(</w:delText>
        </w:r>
        <w:r w:rsidR="00D64CE2" w:rsidDel="007F29F5">
          <w:rPr>
            <w:rFonts w:ascii="Times New Roman" w:hAnsi="Times New Roman" w:cs="Times New Roman"/>
            <w:color w:val="000000" w:themeColor="text1"/>
          </w:rPr>
          <w:delText>data not shown</w:delText>
        </w:r>
        <w:r w:rsidR="0083369C" w:rsidDel="007F29F5">
          <w:rPr>
            <w:rFonts w:ascii="Times New Roman" w:hAnsi="Times New Roman" w:cs="Times New Roman"/>
            <w:color w:val="000000" w:themeColor="text1"/>
          </w:rPr>
          <w:delText>)</w:delText>
        </w:r>
        <w:r w:rsidR="0020307F" w:rsidDel="007F29F5">
          <w:rPr>
            <w:rFonts w:ascii="Times New Roman" w:hAnsi="Times New Roman" w:cs="Times New Roman"/>
            <w:color w:val="000000" w:themeColor="text1"/>
          </w:rPr>
          <w:delText xml:space="preserve">, </w:delText>
        </w:r>
        <w:r w:rsidR="00DA51AD" w:rsidDel="007F29F5">
          <w:rPr>
            <w:rFonts w:ascii="Times New Roman" w:hAnsi="Times New Roman" w:cs="Times New Roman"/>
            <w:color w:val="000000" w:themeColor="text1"/>
          </w:rPr>
          <w:delText>but</w:delText>
        </w:r>
      </w:del>
      <w:ins w:id="216" w:author="Jens Stevens" w:date="2019-10-29T12:41:00Z">
        <w:r w:rsidR="007F29F5">
          <w:rPr>
            <w:rFonts w:ascii="Times New Roman" w:hAnsi="Times New Roman" w:cs="Times New Roman"/>
            <w:color w:val="000000" w:themeColor="text1"/>
          </w:rPr>
          <w:t>both sites showed</w:t>
        </w:r>
      </w:ins>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del w:id="217" w:author="Jens Stevens" w:date="2019-10-29T12:42:00Z">
        <w:r w:rsidR="00DA51AD" w:rsidDel="00914DC5">
          <w:rPr>
            <w:rFonts w:ascii="Times New Roman" w:hAnsi="Times New Roman" w:cs="Times New Roman"/>
            <w:color w:val="000000" w:themeColor="text1"/>
          </w:rPr>
          <w:delText>)</w:delText>
        </w:r>
        <w:r w:rsidR="0083369C" w:rsidDel="00914DC5">
          <w:rPr>
            <w:rFonts w:ascii="Times New Roman" w:hAnsi="Times New Roman" w:cs="Times New Roman"/>
            <w:color w:val="000000" w:themeColor="text1"/>
          </w:rPr>
          <w:delText xml:space="preserve">. </w:delText>
        </w:r>
        <w:r w:rsidR="00140558" w:rsidRPr="00EF599F" w:rsidDel="00914DC5">
          <w:rPr>
            <w:rFonts w:ascii="Times New Roman" w:hAnsi="Times New Roman" w:cs="Times New Roman"/>
          </w:rPr>
          <w:delText>A</w:delText>
        </w:r>
      </w:del>
      <w:ins w:id="218" w:author="Jens Stevens" w:date="2019-10-29T12:42:00Z">
        <w:del w:id="219" w:author="Sally Thompson" w:date="2019-11-01T15:13:00Z">
          <w:r w:rsidR="00914DC5" w:rsidDel="00B6453B">
            <w:rPr>
              <w:rFonts w:ascii="Times New Roman" w:hAnsi="Times New Roman" w:cs="Times New Roman"/>
              <w:color w:val="000000" w:themeColor="text1"/>
            </w:rPr>
            <w:delText>; a</w:delText>
          </w:r>
        </w:del>
      </w:ins>
      <w:del w:id="220" w:author="Sally Thompson" w:date="2019-11-01T15:13:00Z">
        <w:r w:rsidR="00140558" w:rsidRPr="00EF599F" w:rsidDel="00B6453B">
          <w:rPr>
            <w:rFonts w:ascii="Times New Roman" w:hAnsi="Times New Roman" w:cs="Times New Roman"/>
          </w:rPr>
          <w:delText xml:space="preserve">nnual precipitation in </w:delText>
        </w:r>
        <w:r w:rsidR="00B56F43" w:rsidDel="00B6453B">
          <w:rPr>
            <w:rFonts w:ascii="Times New Roman" w:hAnsi="Times New Roman" w:cs="Times New Roman"/>
          </w:rPr>
          <w:delText>SCB</w:delText>
        </w:r>
        <w:r w:rsidR="00140558" w:rsidRPr="00EF599F" w:rsidDel="00B6453B">
          <w:rPr>
            <w:rFonts w:ascii="Times New Roman" w:hAnsi="Times New Roman" w:cs="Times New Roman"/>
          </w:rPr>
          <w:delText xml:space="preserve"> has not been measured</w:delText>
        </w:r>
        <w:r w:rsidR="008E6BFC" w:rsidRPr="00EF599F" w:rsidDel="00B6453B">
          <w:rPr>
            <w:rFonts w:ascii="Times New Roman" w:hAnsi="Times New Roman" w:cs="Times New Roman"/>
          </w:rPr>
          <w:delText xml:space="preserve"> </w:delText>
        </w:r>
        <w:r w:rsidR="00601857" w:rsidDel="00B6453B">
          <w:rPr>
            <w:rFonts w:ascii="Times New Roman" w:hAnsi="Times New Roman" w:cs="Times New Roman"/>
          </w:rPr>
          <w:delText xml:space="preserve">in the </w:delText>
        </w:r>
        <w:r w:rsidR="008E6BFC" w:rsidRPr="00EF599F" w:rsidDel="00B6453B">
          <w:rPr>
            <w:rFonts w:ascii="Times New Roman" w:hAnsi="Times New Roman" w:cs="Times New Roman"/>
          </w:rPr>
          <w:delText>long term</w:delText>
        </w:r>
      </w:del>
      <w:ins w:id="221" w:author="Jens Stevens" w:date="2019-10-29T12:42:00Z">
        <w:r w:rsidR="00914DC5">
          <w:rPr>
            <w:rFonts w:ascii="Times New Roman" w:hAnsi="Times New Roman" w:cs="Times New Roman"/>
          </w:rPr>
          <w:t>)</w:t>
        </w:r>
      </w:ins>
      <w:del w:id="222" w:author="Jens Stevens" w:date="2019-10-29T12:43:00Z">
        <w:r w:rsidR="00140558" w:rsidRPr="00EF599F" w:rsidDel="00914DC5">
          <w:rPr>
            <w:rFonts w:ascii="Times New Roman" w:hAnsi="Times New Roman" w:cs="Times New Roman"/>
          </w:rPr>
          <w:delText xml:space="preserve">; </w:delText>
        </w:r>
        <w:r w:rsidR="00601857" w:rsidDel="00914DC5">
          <w:rPr>
            <w:rFonts w:ascii="Times New Roman" w:hAnsi="Times New Roman" w:cs="Times New Roman"/>
          </w:rPr>
          <w:delText xml:space="preserve">with </w:delText>
        </w:r>
        <w:r w:rsidR="00140558" w:rsidRPr="00EF599F" w:rsidDel="00914DC5">
          <w:rPr>
            <w:rFonts w:ascii="Times New Roman" w:hAnsi="Times New Roman" w:cs="Times New Roman"/>
          </w:rPr>
          <w:delText xml:space="preserve">the nearest precipitation gage (Cedar Grove) </w:delText>
        </w:r>
        <w:r w:rsidR="00601857" w:rsidRPr="00EF599F" w:rsidDel="00914DC5">
          <w:rPr>
            <w:rFonts w:ascii="Times New Roman" w:hAnsi="Times New Roman" w:cs="Times New Roman"/>
          </w:rPr>
          <w:delText>operat</w:delText>
        </w:r>
        <w:r w:rsidR="00601857" w:rsidDel="00914DC5">
          <w:rPr>
            <w:rFonts w:ascii="Times New Roman" w:hAnsi="Times New Roman" w:cs="Times New Roman"/>
          </w:rPr>
          <w:delText>ing</w:delText>
        </w:r>
        <w:r w:rsidR="00601857" w:rsidRPr="00EF599F" w:rsidDel="00914DC5">
          <w:rPr>
            <w:rFonts w:ascii="Times New Roman" w:hAnsi="Times New Roman" w:cs="Times New Roman"/>
          </w:rPr>
          <w:delText xml:space="preserve"> </w:delText>
        </w:r>
        <w:r w:rsidR="00140558" w:rsidRPr="00EF599F" w:rsidDel="00914DC5">
          <w:rPr>
            <w:rFonts w:ascii="Times New Roman" w:hAnsi="Times New Roman" w:cs="Times New Roman"/>
          </w:rPr>
          <w:delText>only in summer months</w:delText>
        </w:r>
      </w:del>
      <w:r w:rsidR="00140558" w:rsidRPr="00EF599F">
        <w:rPr>
          <w:rFonts w:ascii="Times New Roman" w:hAnsi="Times New Roman" w:cs="Times New Roman"/>
        </w:rPr>
        <w:t xml:space="preserve">. </w:t>
      </w:r>
      <w:ins w:id="223" w:author="Jens Stevens" w:date="2019-10-29T12:43:00Z">
        <w:r w:rsidR="00914DC5">
          <w:rPr>
            <w:rFonts w:ascii="Times New Roman" w:hAnsi="Times New Roman" w:cs="Times New Roman"/>
          </w:rPr>
          <w:t xml:space="preserve">Second, </w:t>
        </w:r>
      </w:ins>
      <w:del w:id="224" w:author="Jens Stevens" w:date="2019-10-29T12:45:00Z">
        <w:r w:rsidR="00140558" w:rsidRPr="00EF599F" w:rsidDel="00914DC5">
          <w:rPr>
            <w:rFonts w:ascii="Times New Roman" w:hAnsi="Times New Roman" w:cs="Times New Roman"/>
          </w:rPr>
          <w:delText xml:space="preserve">A sense of the </w:delText>
        </w:r>
        <w:r w:rsidR="008E6BFC" w:rsidRPr="00EF599F" w:rsidDel="00914DC5">
          <w:rPr>
            <w:rFonts w:ascii="Times New Roman" w:hAnsi="Times New Roman" w:cs="Times New Roman"/>
          </w:rPr>
          <w:delText>long</w:delText>
        </w:r>
        <w:r w:rsidR="00D72422" w:rsidRPr="00EF599F" w:rsidDel="00914DC5">
          <w:rPr>
            <w:rFonts w:ascii="Times New Roman" w:hAnsi="Times New Roman" w:cs="Times New Roman"/>
          </w:rPr>
          <w:delText>-</w:delText>
        </w:r>
        <w:r w:rsidR="008E6BFC" w:rsidRPr="00EF599F" w:rsidDel="00914DC5">
          <w:rPr>
            <w:rFonts w:ascii="Times New Roman" w:hAnsi="Times New Roman" w:cs="Times New Roman"/>
          </w:rPr>
          <w:delText xml:space="preserve">term </w:delText>
        </w:r>
        <w:r w:rsidR="00140558" w:rsidRPr="00EF599F" w:rsidDel="00914DC5">
          <w:rPr>
            <w:rFonts w:ascii="Times New Roman" w:hAnsi="Times New Roman" w:cs="Times New Roman"/>
          </w:rPr>
          <w:delText>water balance of the basin, however, can be gained from streamflow measured in the South Fork Kings River downstream of the confluence of Sugarloaf Creek with this river. Two gages were operational on the South Fork Kings River</w:delText>
        </w:r>
        <w:r w:rsidR="003A1AD9" w:rsidDel="00914DC5">
          <w:rPr>
            <w:rFonts w:ascii="Times New Roman" w:hAnsi="Times New Roman" w:cs="Times New Roman"/>
          </w:rPr>
          <w:delText xml:space="preserve"> through the late 1950s</w:delText>
        </w:r>
        <w:r w:rsidR="003F5D51" w:rsidDel="00914DC5">
          <w:rPr>
            <w:rFonts w:ascii="Times New Roman" w:hAnsi="Times New Roman" w:cs="Times New Roman"/>
          </w:rPr>
          <w:delText xml:space="preserve">, and two gages </w:delText>
        </w:r>
        <w:r w:rsidR="00113F59" w:rsidDel="00914DC5">
          <w:rPr>
            <w:rFonts w:ascii="Times New Roman" w:hAnsi="Times New Roman" w:cs="Times New Roman"/>
          </w:rPr>
          <w:delText xml:space="preserve">on the Merced River </w:delText>
        </w:r>
        <w:r w:rsidR="003F5D51" w:rsidDel="00914DC5">
          <w:rPr>
            <w:rFonts w:ascii="Times New Roman" w:hAnsi="Times New Roman" w:cs="Times New Roman"/>
          </w:rPr>
          <w:delText>are located downstream of where flow from ICB enters the Merced River</w:delText>
        </w:r>
        <w:r w:rsidR="001141EE" w:rsidDel="00914DC5">
          <w:rPr>
            <w:rFonts w:ascii="Times New Roman" w:hAnsi="Times New Roman" w:cs="Times New Roman"/>
          </w:rPr>
          <w:delText xml:space="preserve"> (although they measure flow draining slightly smaller areas than the Kings River gages; </w:delText>
        </w:r>
        <w:r w:rsidR="003A1AD9" w:rsidDel="00914DC5">
          <w:rPr>
            <w:rFonts w:ascii="Times New Roman" w:hAnsi="Times New Roman" w:cs="Times New Roman"/>
          </w:rPr>
          <w:delText>Table A</w:delText>
        </w:r>
        <w:r w:rsidR="00113F59" w:rsidDel="00914DC5">
          <w:rPr>
            <w:rFonts w:ascii="Times New Roman" w:hAnsi="Times New Roman" w:cs="Times New Roman"/>
          </w:rPr>
          <w:delText>2</w:delText>
        </w:r>
        <w:r w:rsidR="003A1AD9" w:rsidDel="00914DC5">
          <w:rPr>
            <w:rFonts w:ascii="Times New Roman" w:hAnsi="Times New Roman" w:cs="Times New Roman"/>
          </w:rPr>
          <w:delText xml:space="preserve">). </w:delText>
        </w:r>
        <w:r w:rsidR="003F5D51" w:rsidDel="00914DC5">
          <w:rPr>
            <w:rFonts w:ascii="Times New Roman" w:hAnsi="Times New Roman" w:cs="Times New Roman"/>
          </w:rPr>
          <w:delText>S</w:delText>
        </w:r>
      </w:del>
      <w:ins w:id="225" w:author="Jens Stevens" w:date="2019-10-29T12:43:00Z">
        <w:r w:rsidR="00914DC5">
          <w:rPr>
            <w:rFonts w:ascii="Times New Roman" w:hAnsi="Times New Roman" w:cs="Times New Roman"/>
          </w:rPr>
          <w:t>s</w:t>
        </w:r>
      </w:ins>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del w:id="226" w:author="Jens Stevens" w:date="2019-10-29T12:50:00Z">
        <w:r w:rsidR="0083369C" w:rsidDel="00914DC5">
          <w:rPr>
            <w:rFonts w:ascii="Times New Roman" w:hAnsi="Times New Roman" w:cs="Times New Roman"/>
          </w:rPr>
          <w:delText>0.9</w:delText>
        </w:r>
      </w:del>
      <w:ins w:id="227" w:author="Jens Stevens" w:date="2019-10-29T12:50:00Z">
        <w:r w:rsidR="00914DC5">
          <w:rPr>
            <w:rFonts w:ascii="Times New Roman" w:hAnsi="Times New Roman" w:cs="Times New Roman"/>
          </w:rPr>
          <w:t>0.66</w:t>
        </w:r>
      </w:ins>
      <w:r w:rsidR="0083369C">
        <w:rPr>
          <w:rFonts w:ascii="Times New Roman" w:hAnsi="Times New Roman" w:cs="Times New Roman"/>
        </w:rPr>
        <w:t xml:space="preserve">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ins w:id="228" w:author="Jens Stevens" w:date="2019-10-29T12:49:00Z">
        <w:r w:rsidR="00914DC5">
          <w:rPr>
            <w:rFonts w:ascii="Times New Roman" w:hAnsi="Times New Roman" w:cs="Times New Roman"/>
          </w:rPr>
          <w:t>)</w:t>
        </w:r>
      </w:ins>
      <w:r w:rsidR="00914DC5">
        <w:rPr>
          <w:rFonts w:ascii="Times New Roman" w:hAnsi="Times New Roman" w:cs="Times New Roman"/>
        </w:rPr>
        <w:t xml:space="preserve"> </w:t>
      </w:r>
      <w:ins w:id="229" w:author="Jens Stevens" w:date="2019-10-29T12:49:00Z">
        <w:r w:rsidR="00914DC5">
          <w:rPr>
            <w:rFonts w:ascii="Times New Roman" w:hAnsi="Times New Roman" w:cs="Times New Roman"/>
          </w:rPr>
          <w:t>over a time period</w:t>
        </w:r>
      </w:ins>
      <w:ins w:id="230" w:author="Jens Stevens" w:date="2019-10-29T12:50:00Z">
        <w:r w:rsidR="00914DC5">
          <w:rPr>
            <w:rFonts w:ascii="Times New Roman" w:hAnsi="Times New Roman" w:cs="Times New Roman"/>
          </w:rPr>
          <w:t xml:space="preserve"> through the 1950’s</w:t>
        </w:r>
      </w:ins>
      <w:ins w:id="231" w:author="Jens Stevens" w:date="2019-10-29T12:49:00Z">
        <w:r w:rsidR="00914DC5">
          <w:rPr>
            <w:rFonts w:ascii="Times New Roman" w:hAnsi="Times New Roman" w:cs="Times New Roman"/>
          </w:rPr>
          <w:t xml:space="preserve"> where data</w:t>
        </w:r>
      </w:ins>
      <w:ins w:id="232" w:author="Jens Stevens" w:date="2019-10-29T12:50:00Z">
        <w:r w:rsidR="00914DC5">
          <w:rPr>
            <w:rFonts w:ascii="Times New Roman" w:hAnsi="Times New Roman" w:cs="Times New Roman"/>
          </w:rPr>
          <w:t xml:space="preserve"> from both basins</w:t>
        </w:r>
      </w:ins>
      <w:ins w:id="233" w:author="Jens Stevens" w:date="2019-10-29T12:49:00Z">
        <w:r w:rsidR="00914DC5">
          <w:rPr>
            <w:rFonts w:ascii="Times New Roman" w:hAnsi="Times New Roman" w:cs="Times New Roman"/>
          </w:rPr>
          <w:t xml:space="preserve"> were available (</w:t>
        </w:r>
      </w:ins>
      <w:r w:rsidR="00DA51AD">
        <w:rPr>
          <w:rFonts w:ascii="Times New Roman" w:hAnsi="Times New Roman" w:cs="Times New Roman"/>
        </w:rPr>
        <w:t>Table A2</w:t>
      </w:r>
      <w:r w:rsidR="0083369C">
        <w:rPr>
          <w:rFonts w:ascii="Times New Roman" w:hAnsi="Times New Roman" w:cs="Times New Roman"/>
        </w:rPr>
        <w:t>)</w:t>
      </w:r>
      <w:del w:id="234" w:author="Jens Stevens" w:date="2019-10-29T12:44:00Z">
        <w:r w:rsidR="00635DC0" w:rsidDel="00914DC5">
          <w:rPr>
            <w:rFonts w:ascii="Times New Roman" w:hAnsi="Times New Roman" w:cs="Times New Roman"/>
          </w:rPr>
          <w:delText>, suggesting that the region containing SCB is more water-limited</w:delText>
        </w:r>
      </w:del>
      <w:r w:rsidR="00DA51AD">
        <w:rPr>
          <w:rFonts w:ascii="Times New Roman" w:hAnsi="Times New Roman" w:cs="Times New Roman"/>
        </w:rPr>
        <w:t>.</w:t>
      </w:r>
      <w:r w:rsidR="001141EE">
        <w:rPr>
          <w:rFonts w:ascii="Times New Roman" w:hAnsi="Times New Roman" w:cs="Times New Roman"/>
        </w:rPr>
        <w:t xml:space="preserve"> </w:t>
      </w:r>
    </w:p>
    <w:p w14:paraId="7B0A004B" w14:textId="48C35865" w:rsidR="00BF21DB" w:rsidRPr="00513297" w:rsidRDefault="00BF21DB" w:rsidP="00687D4D">
      <w:pPr>
        <w:spacing w:line="480" w:lineRule="auto"/>
        <w:ind w:firstLine="720"/>
        <w:rPr>
          <w:rFonts w:ascii="Times New Roman" w:hAnsi="Times New Roman" w:cs="Times New Roman"/>
        </w:rPr>
      </w:pPr>
      <w:ins w:id="235" w:author="Jens Stevens" w:date="2019-10-29T12:52:00Z">
        <w:r>
          <w:rPr>
            <w:rFonts w:ascii="Times New Roman" w:hAnsi="Times New Roman" w:cs="Times New Roman"/>
          </w:rPr>
          <w:t>Third, these differences in water inputs are reflected in slightly higher productivity in ICB than SCB (Figure 2). To assess productivity, we used the LANDSAT-derived Normalized Difference Vegetation Index</w:t>
        </w:r>
      </w:ins>
      <w:ins w:id="236" w:author="Jens Stevens" w:date="2019-10-29T12:54:00Z">
        <w:r>
          <w:rPr>
            <w:rFonts w:ascii="Times New Roman" w:hAnsi="Times New Roman" w:cs="Times New Roman"/>
          </w:rPr>
          <w:t xml:space="preserve"> (NDVI) product during the early-mid growing season at both basins, available</w:t>
        </w:r>
      </w:ins>
      <w:ins w:id="237" w:author="Jens Stevens" w:date="2019-10-29T12:55:00Z">
        <w:r>
          <w:rPr>
            <w:rFonts w:ascii="Times New Roman" w:hAnsi="Times New Roman" w:cs="Times New Roman"/>
          </w:rPr>
          <w:t xml:space="preserve"> at</w:t>
        </w:r>
      </w:ins>
      <w:ins w:id="238" w:author="Jens Stevens" w:date="2019-10-29T12:54:00Z">
        <w:r>
          <w:rPr>
            <w:rFonts w:ascii="Times New Roman" w:hAnsi="Times New Roman" w:cs="Times New Roman"/>
          </w:rPr>
          <w:t xml:space="preserve"> </w:t>
        </w:r>
      </w:ins>
      <w:ins w:id="239" w:author="Jens Stevens" w:date="2019-10-29T12:55:00Z">
        <w:r>
          <w:rPr>
            <w:rFonts w:ascii="Times New Roman" w:hAnsi="Times New Roman" w:cs="Times New Roman"/>
          </w:rPr>
          <w:fldChar w:fldCharType="begin"/>
        </w:r>
        <w:r>
          <w:rPr>
            <w:rFonts w:ascii="Times New Roman" w:hAnsi="Times New Roman" w:cs="Times New Roman"/>
          </w:rPr>
          <w:instrText xml:space="preserve"> HYPERLINK "</w:instrText>
        </w:r>
        <w:r w:rsidRPr="00BF21DB">
          <w:rPr>
            <w:rFonts w:ascii="Times New Roman" w:hAnsi="Times New Roman" w:cs="Times New Roman"/>
          </w:rPr>
          <w:instrText>https://ndvi.ntsg.umt.edu/</w:instrText>
        </w:r>
        <w:r>
          <w:rPr>
            <w:rFonts w:ascii="Times New Roman" w:hAnsi="Times New Roman" w:cs="Times New Roman"/>
          </w:rPr>
          <w:instrText xml:space="preserve">" </w:instrText>
        </w:r>
        <w:r>
          <w:rPr>
            <w:rFonts w:ascii="Times New Roman" w:hAnsi="Times New Roman" w:cs="Times New Roman"/>
          </w:rPr>
          <w:fldChar w:fldCharType="separate"/>
        </w:r>
        <w:r w:rsidRPr="00EB6B74">
          <w:rPr>
            <w:rStyle w:val="Hyperlink"/>
            <w:rFonts w:ascii="Times New Roman" w:hAnsi="Times New Roman" w:cs="Times New Roman"/>
          </w:rPr>
          <w:t>https://ndvi.ntsg.umt.edu/</w:t>
        </w:r>
        <w:r>
          <w:rPr>
            <w:rFonts w:ascii="Times New Roman" w:hAnsi="Times New Roman" w:cs="Times New Roman"/>
          </w:rPr>
          <w:fldChar w:fldCharType="end"/>
        </w:r>
        <w:r>
          <w:rPr>
            <w:rFonts w:ascii="Times New Roman" w:hAnsi="Times New Roman" w:cs="Times New Roman"/>
          </w:rPr>
          <w:t xml:space="preserve"> </w:t>
        </w:r>
      </w:ins>
      <w:r w:rsidR="00D41624">
        <w:rPr>
          <w:rFonts w:ascii="Times New Roman" w:hAnsi="Times New Roman" w:cs="Times New Roman"/>
        </w:rPr>
        <w:fldChar w:fldCharType="begin"/>
      </w:r>
      <w:r w:rsidR="00D41624">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D41624">
        <w:rPr>
          <w:rFonts w:ascii="Times New Roman" w:hAnsi="Times New Roman" w:cs="Times New Roman"/>
          <w:noProof/>
        </w:rPr>
        <w:t>(Robinson et al. 2017)</w:t>
      </w:r>
      <w:r w:rsidR="00D41624">
        <w:rPr>
          <w:rFonts w:ascii="Times New Roman" w:hAnsi="Times New Roman" w:cs="Times New Roman"/>
        </w:rPr>
        <w:fldChar w:fldCharType="end"/>
      </w:r>
      <w:ins w:id="240" w:author="Jens Stevens" w:date="2019-10-29T12:55:00Z">
        <w:r>
          <w:rPr>
            <w:rFonts w:ascii="Times New Roman" w:hAnsi="Times New Roman" w:cs="Times New Roman"/>
          </w:rPr>
          <w:t>. To minimize the effect of recent fires on productivity estimates, we used the earliest available data from 1984 and 1985</w:t>
        </w:r>
      </w:ins>
      <w:ins w:id="241" w:author="Jens Stevens" w:date="2019-10-29T12:56:00Z">
        <w:r>
          <w:rPr>
            <w:rFonts w:ascii="Times New Roman" w:hAnsi="Times New Roman" w:cs="Times New Roman"/>
          </w:rPr>
          <w:t>, prior to the 1985 Sugarloaf Fire (Table A1)</w:t>
        </w:r>
      </w:ins>
      <w:ins w:id="242" w:author="Jens Stevens" w:date="2019-10-29T13:06:00Z">
        <w:r w:rsidR="001E0396">
          <w:rPr>
            <w:rFonts w:ascii="Times New Roman" w:hAnsi="Times New Roman" w:cs="Times New Roman"/>
          </w:rPr>
          <w:t xml:space="preserve">, and at least 3 years after the most recent fire in either basin. </w:t>
        </w:r>
      </w:ins>
      <w:ins w:id="243" w:author="Jens Stevens" w:date="2019-10-29T13:07:00Z">
        <w:r w:rsidR="00432CAF">
          <w:rPr>
            <w:rFonts w:ascii="Times New Roman" w:hAnsi="Times New Roman" w:cs="Times New Roman"/>
          </w:rPr>
          <w:t xml:space="preserve">We filtered out any region of either watershed that was likely granite or water (NDVI &lt;0.15) or cloud cover (filtered out during image processing), </w:t>
        </w:r>
        <w:del w:id="244" w:author="Sally Thompson" w:date="2019-11-01T15:13:00Z">
          <w:r w:rsidR="00432CAF" w:rsidDel="00B6453B">
            <w:rPr>
              <w:rFonts w:ascii="Times New Roman" w:hAnsi="Times New Roman" w:cs="Times New Roman"/>
            </w:rPr>
            <w:delText>so</w:delText>
          </w:r>
        </w:del>
      </w:ins>
      <w:ins w:id="245" w:author="Sally Thompson" w:date="2019-11-01T15:13:00Z">
        <w:r w:rsidR="00B6453B">
          <w:rPr>
            <w:rFonts w:ascii="Times New Roman" w:hAnsi="Times New Roman" w:cs="Times New Roman"/>
          </w:rPr>
          <w:t>and</w:t>
        </w:r>
      </w:ins>
      <w:ins w:id="246" w:author="Jens Stevens" w:date="2019-10-29T13:07:00Z">
        <w:r w:rsidR="00432CAF">
          <w:rPr>
            <w:rFonts w:ascii="Times New Roman" w:hAnsi="Times New Roman" w:cs="Times New Roman"/>
          </w:rPr>
          <w:t xml:space="preserve"> only compared the </w:t>
        </w:r>
      </w:ins>
      <w:ins w:id="247" w:author="Jens Stevens" w:date="2019-10-29T13:08:00Z">
        <w:r w:rsidR="00432CAF">
          <w:rPr>
            <w:rFonts w:ascii="Times New Roman" w:hAnsi="Times New Roman" w:cs="Times New Roman"/>
          </w:rPr>
          <w:t xml:space="preserve">vegetated portions of each watershed that had data for every image date. </w:t>
        </w:r>
      </w:ins>
    </w:p>
    <w:p w14:paraId="4FACC0C5" w14:textId="05DC8ED1" w:rsidR="00432CAF" w:rsidRDefault="00432CAF" w:rsidP="00A45278">
      <w:pPr>
        <w:pStyle w:val="Heading2"/>
        <w:rPr>
          <w:ins w:id="248" w:author="Jens Stevens" w:date="2019-10-29T13:11:00Z"/>
          <w:rFonts w:ascii="Times New Roman" w:hAnsi="Times New Roman" w:cs="Times New Roman"/>
          <w:color w:val="000000" w:themeColor="text1"/>
        </w:rPr>
      </w:pPr>
      <w:r>
        <w:rPr>
          <w:rFonts w:ascii="Times New Roman" w:hAnsi="Times New Roman" w:cs="Times New Roman"/>
          <w:noProof/>
          <w:color w:val="000000" w:themeColor="text1"/>
          <w:lang w:eastAsia="en-US"/>
        </w:rPr>
        <w:lastRenderedPageBreak/>
        <w:drawing>
          <wp:inline distT="0" distB="0" distL="0" distR="0" wp14:anchorId="795FA3DE" wp14:editId="64BBAC28">
            <wp:extent cx="2745740" cy="2745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DVI.pdf"/>
                    <pic:cNvPicPr/>
                  </pic:nvPicPr>
                  <pic:blipFill>
                    <a:blip r:embed="rId14">
                      <a:extLst>
                        <a:ext uri="{28A0092B-C50C-407E-A947-70E740481C1C}">
                          <a14:useLocalDpi xmlns:a14="http://schemas.microsoft.com/office/drawing/2010/main" val="0"/>
                        </a:ext>
                      </a:extLst>
                    </a:blip>
                    <a:stretch>
                      <a:fillRect/>
                    </a:stretch>
                  </pic:blipFill>
                  <pic:spPr>
                    <a:xfrm>
                      <a:off x="0" y="0"/>
                      <a:ext cx="2745740" cy="2745740"/>
                    </a:xfrm>
                    <a:prstGeom prst="rect">
                      <a:avLst/>
                    </a:prstGeom>
                  </pic:spPr>
                </pic:pic>
              </a:graphicData>
            </a:graphic>
          </wp:inline>
        </w:drawing>
      </w:r>
    </w:p>
    <w:p w14:paraId="3213EB53" w14:textId="33B16A9D" w:rsidR="00432CAF" w:rsidRPr="00EB297A" w:rsidRDefault="00432CAF" w:rsidP="00A45278">
      <w:pPr>
        <w:pStyle w:val="Heading2"/>
        <w:rPr>
          <w:ins w:id="249" w:author="Jens Stevens" w:date="2019-10-29T13:11:00Z"/>
          <w:rFonts w:ascii="Times New Roman" w:hAnsi="Times New Roman" w:cs="Times New Roman"/>
          <w:color w:val="auto"/>
          <w:sz w:val="24"/>
          <w:szCs w:val="24"/>
        </w:rPr>
      </w:pPr>
      <w:ins w:id="250" w:author="Jens Stevens" w:date="2019-10-29T13:11:00Z">
        <w:r w:rsidRPr="00EB297A">
          <w:rPr>
            <w:rFonts w:ascii="Times New Roman" w:hAnsi="Times New Roman" w:cs="Times New Roman"/>
            <w:color w:val="auto"/>
            <w:sz w:val="24"/>
            <w:szCs w:val="24"/>
          </w:rPr>
          <w:t>Figure 2</w:t>
        </w:r>
      </w:ins>
      <w:ins w:id="251" w:author="Jens Stevens" w:date="2019-10-29T13:12:00Z">
        <w:r w:rsidRPr="00EB297A">
          <w:rPr>
            <w:rFonts w:ascii="Times New Roman" w:hAnsi="Times New Roman" w:cs="Times New Roman"/>
            <w:color w:val="auto"/>
            <w:sz w:val="24"/>
            <w:szCs w:val="24"/>
          </w:rPr>
          <w:t xml:space="preserve">: Normalized Difference Vegetation Index (NDVI) proxy for productivity was consistently higher in </w:t>
        </w:r>
        <w:proofErr w:type="spellStart"/>
        <w:r w:rsidRPr="00EB297A">
          <w:rPr>
            <w:rFonts w:ascii="Times New Roman" w:hAnsi="Times New Roman" w:cs="Times New Roman"/>
            <w:color w:val="auto"/>
            <w:sz w:val="24"/>
            <w:szCs w:val="24"/>
          </w:rPr>
          <w:t>Illilouette</w:t>
        </w:r>
        <w:proofErr w:type="spellEnd"/>
        <w:r w:rsidRPr="00EB297A">
          <w:rPr>
            <w:rFonts w:ascii="Times New Roman" w:hAnsi="Times New Roman" w:cs="Times New Roman"/>
            <w:color w:val="auto"/>
            <w:sz w:val="24"/>
            <w:szCs w:val="24"/>
          </w:rPr>
          <w:t xml:space="preserve"> Creek Basin (ICB</w:t>
        </w:r>
      </w:ins>
      <w:ins w:id="252" w:author="Jens Stevens" w:date="2019-10-29T13:13:00Z">
        <w:r w:rsidRPr="00EB297A">
          <w:rPr>
            <w:rFonts w:ascii="Times New Roman" w:hAnsi="Times New Roman" w:cs="Times New Roman"/>
            <w:color w:val="auto"/>
            <w:sz w:val="24"/>
            <w:szCs w:val="24"/>
          </w:rPr>
          <w:t xml:space="preserve">; </w:t>
        </w:r>
        <w:proofErr w:type="spellStart"/>
        <w:r w:rsidRPr="00EB297A">
          <w:rPr>
            <w:rFonts w:ascii="Times New Roman" w:hAnsi="Times New Roman" w:cs="Times New Roman"/>
            <w:color w:val="auto"/>
            <w:sz w:val="24"/>
            <w:szCs w:val="24"/>
          </w:rPr>
          <w:t>Boisram</w:t>
        </w:r>
        <w:r w:rsidRPr="00EB297A">
          <w:rPr>
            <w:rFonts w:ascii="Times New Roman" w:hAnsi="Times New Roman" w:cs="Times New Roman"/>
            <w:noProof/>
            <w:color w:val="auto"/>
            <w:sz w:val="24"/>
            <w:szCs w:val="24"/>
          </w:rPr>
          <w:t>é</w:t>
        </w:r>
        <w:proofErr w:type="spellEnd"/>
        <w:r w:rsidRPr="00EB297A">
          <w:rPr>
            <w:rFonts w:ascii="Times New Roman" w:hAnsi="Times New Roman" w:cs="Times New Roman"/>
            <w:color w:val="auto"/>
            <w:sz w:val="24"/>
            <w:szCs w:val="24"/>
          </w:rPr>
          <w:t xml:space="preserve"> et al. 2017a</w:t>
        </w:r>
      </w:ins>
      <w:ins w:id="253" w:author="Jens Stevens" w:date="2019-10-29T13:12:00Z">
        <w:r w:rsidRPr="00EB297A">
          <w:rPr>
            <w:rFonts w:ascii="Times New Roman" w:hAnsi="Times New Roman" w:cs="Times New Roman"/>
            <w:color w:val="auto"/>
            <w:sz w:val="24"/>
            <w:szCs w:val="24"/>
          </w:rPr>
          <w:t>) than Sugarloaf Creek Basin (SCB; this study)</w:t>
        </w:r>
      </w:ins>
      <w:ins w:id="254" w:author="Jens Stevens" w:date="2019-10-29T13:13:00Z">
        <w:r w:rsidRPr="00EB297A">
          <w:rPr>
            <w:rFonts w:ascii="Times New Roman" w:hAnsi="Times New Roman" w:cs="Times New Roman"/>
            <w:color w:val="auto"/>
            <w:sz w:val="24"/>
            <w:szCs w:val="24"/>
          </w:rPr>
          <w:t xml:space="preserve">. Curves with </w:t>
        </w:r>
        <w:commentRangeStart w:id="255"/>
        <w:commentRangeStart w:id="256"/>
        <w:r w:rsidRPr="00EB297A">
          <w:rPr>
            <w:rFonts w:ascii="Times New Roman" w:hAnsi="Times New Roman" w:cs="Times New Roman"/>
            <w:color w:val="auto"/>
            <w:sz w:val="24"/>
            <w:szCs w:val="24"/>
          </w:rPr>
          <w:t xml:space="preserve">error bands </w:t>
        </w:r>
      </w:ins>
      <w:commentRangeEnd w:id="255"/>
      <w:r w:rsidR="00DF4BAA" w:rsidRPr="00EB297A">
        <w:rPr>
          <w:rStyle w:val="CommentReference"/>
          <w:rFonts w:asciiTheme="minorHAnsi" w:eastAsiaTheme="minorHAnsi" w:hAnsiTheme="minorHAnsi" w:cstheme="minorBidi"/>
          <w:color w:val="auto"/>
        </w:rPr>
        <w:commentReference w:id="255"/>
      </w:r>
      <w:commentRangeEnd w:id="256"/>
      <w:r w:rsidR="00EB297A">
        <w:rPr>
          <w:rStyle w:val="CommentReference"/>
          <w:rFonts w:asciiTheme="minorHAnsi" w:eastAsiaTheme="minorHAnsi" w:hAnsiTheme="minorHAnsi" w:cstheme="minorBidi"/>
          <w:color w:val="auto"/>
        </w:rPr>
        <w:commentReference w:id="256"/>
      </w:r>
      <w:ins w:id="257" w:author="Jens Stevens" w:date="2019-10-29T13:13:00Z">
        <w:r w:rsidRPr="00EB297A">
          <w:rPr>
            <w:rFonts w:ascii="Times New Roman" w:hAnsi="Times New Roman" w:cs="Times New Roman"/>
            <w:color w:val="auto"/>
            <w:sz w:val="24"/>
            <w:szCs w:val="24"/>
          </w:rPr>
          <w:t>represent loess smoothing</w:t>
        </w:r>
      </w:ins>
      <w:ins w:id="258" w:author="Stevens, Jens T" w:date="2019-11-05T13:52:00Z">
        <w:r w:rsidR="00EB297A" w:rsidRPr="00EB297A">
          <w:rPr>
            <w:rFonts w:ascii="Times New Roman" w:hAnsi="Times New Roman" w:cs="Times New Roman"/>
            <w:color w:val="auto"/>
            <w:sz w:val="24"/>
            <w:szCs w:val="24"/>
          </w:rPr>
          <w:t xml:space="preserve"> estimates</w:t>
        </w:r>
      </w:ins>
      <w:ins w:id="259" w:author="Jens Stevens" w:date="2019-10-29T13:13:00Z">
        <w:r w:rsidRPr="00EB297A">
          <w:rPr>
            <w:rFonts w:ascii="Times New Roman" w:hAnsi="Times New Roman" w:cs="Times New Roman"/>
            <w:color w:val="auto"/>
            <w:sz w:val="24"/>
            <w:szCs w:val="24"/>
          </w:rPr>
          <w:t>.</w:t>
        </w:r>
      </w:ins>
      <w:ins w:id="260" w:author="Jens Stevens" w:date="2019-10-29T13:12:00Z">
        <w:r w:rsidRPr="00EB297A">
          <w:rPr>
            <w:rFonts w:ascii="Times New Roman" w:hAnsi="Times New Roman" w:cs="Times New Roman"/>
            <w:color w:val="auto"/>
            <w:sz w:val="24"/>
            <w:szCs w:val="24"/>
          </w:rPr>
          <w:t xml:space="preserve"> </w:t>
        </w:r>
      </w:ins>
      <w:ins w:id="261" w:author="Jens Stevens" w:date="2019-10-29T13:11:00Z">
        <w:r w:rsidRPr="00EB297A">
          <w:rPr>
            <w:rFonts w:ascii="Times New Roman" w:hAnsi="Times New Roman" w:cs="Times New Roman"/>
            <w:color w:val="auto"/>
            <w:sz w:val="24"/>
            <w:szCs w:val="24"/>
          </w:rPr>
          <w:t xml:space="preserve"> </w:t>
        </w:r>
      </w:ins>
    </w:p>
    <w:p w14:paraId="5ECFF039" w14:textId="77777777" w:rsidR="00432CAF" w:rsidRDefault="00432CAF" w:rsidP="00432CAF">
      <w:pPr>
        <w:pStyle w:val="Heading2"/>
        <w:rPr>
          <w:rFonts w:ascii="Times New Roman" w:hAnsi="Times New Roman" w:cs="Times New Roman"/>
          <w:color w:val="000000" w:themeColor="text1"/>
        </w:rPr>
      </w:pPr>
    </w:p>
    <w:p w14:paraId="0C4CBDCD" w14:textId="350E84AC" w:rsidR="00432CAF" w:rsidRPr="00EF599F" w:rsidRDefault="00432CAF" w:rsidP="00EB297A">
      <w:pPr>
        <w:pStyle w:val="Heading2"/>
        <w:spacing w:line="480" w:lineRule="auto"/>
        <w:rPr>
          <w:rFonts w:ascii="Times New Roman" w:hAnsi="Times New Roman" w:cs="Times New Roman"/>
          <w:color w:val="000000" w:themeColor="text1"/>
        </w:rPr>
      </w:pPr>
      <w:ins w:id="262" w:author="Jens Stevens" w:date="2019-10-29T13:16:00Z">
        <w:r>
          <w:rPr>
            <w:rFonts w:ascii="Times New Roman" w:hAnsi="Times New Roman" w:cs="Times New Roman"/>
            <w:color w:val="000000" w:themeColor="text1"/>
          </w:rPr>
          <w:t xml:space="preserve">Question 1: </w:t>
        </w:r>
      </w:ins>
      <w:ins w:id="263" w:author="Jens Stevens" w:date="2019-10-29T13:47:00Z">
        <w:r w:rsidR="003664D6" w:rsidRPr="00EF599F">
          <w:rPr>
            <w:rFonts w:ascii="Times New Roman" w:hAnsi="Times New Roman" w:cs="Times New Roman"/>
            <w:color w:val="000000" w:themeColor="text1"/>
          </w:rPr>
          <w:t>Forest composition and structural change</w:t>
        </w:r>
      </w:ins>
      <w:del w:id="264" w:author="Jens Stevens" w:date="2019-10-29T13:47:00Z">
        <w:r w:rsidRPr="00EF599F" w:rsidDel="003664D6">
          <w:rPr>
            <w:rFonts w:ascii="Times New Roman" w:hAnsi="Times New Roman" w:cs="Times New Roman"/>
            <w:color w:val="000000" w:themeColor="text1"/>
          </w:rPr>
          <w:delText>Forestry plots</w:delText>
        </w:r>
      </w:del>
    </w:p>
    <w:p w14:paraId="771A1E16" w14:textId="3EA76C27"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w:t>
      </w:r>
      <w:del w:id="265" w:author="Jens Stevens" w:date="2019-10-29T13:16:00Z">
        <w:r w:rsidDel="00432CAF">
          <w:rPr>
            <w:rFonts w:ascii="Times New Roman" w:hAnsi="Times New Roman" w:cs="Times New Roman"/>
          </w:rPr>
          <w:delText>types</w:delText>
        </w:r>
      </w:del>
      <w:ins w:id="266" w:author="Jens Stevens" w:date="2019-10-29T13:16:00Z">
        <w:r>
          <w:rPr>
            <w:rFonts w:ascii="Times New Roman" w:hAnsi="Times New Roman" w:cs="Times New Roman"/>
          </w:rPr>
          <w:t>patches (Question 2 below)</w:t>
        </w:r>
      </w:ins>
      <w:r>
        <w:rPr>
          <w:rFonts w:ascii="Times New Roman" w:hAnsi="Times New Roman" w:cs="Times New Roman"/>
        </w:rPr>
        <w:t>, we explored the question of how forest structure has changed over time in response to fire</w:t>
      </w:r>
      <w:del w:id="267" w:author="Jens Stevens" w:date="2019-10-29T13:16:00Z">
        <w:r w:rsidDel="00432CAF">
          <w:rPr>
            <w:rFonts w:ascii="Times New Roman" w:hAnsi="Times New Roman" w:cs="Times New Roman"/>
          </w:rPr>
          <w:delText xml:space="preserve"> (Question 2)</w:delText>
        </w:r>
      </w:del>
      <w:r>
        <w:rPr>
          <w:rFonts w:ascii="Times New Roman" w:hAnsi="Times New Roman" w:cs="Times New Roman"/>
        </w:rPr>
        <w:t xml:space="preserve"> by resampling a historic forest plot dataset. </w:t>
      </w:r>
      <w:r w:rsidRPr="00EF599F">
        <w:rPr>
          <w:rFonts w:ascii="Times New Roman" w:hAnsi="Times New Roman" w:cs="Times New Roman"/>
        </w:rPr>
        <w:t>Forest surveys were conducted in Sugarloaf Creek Basin in July 1970 by Hammond, Jensen &amp; Wallen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ins w:id="268" w:author="Gabrielle Boisrame" w:date="2019-10-30T11:31:00Z">
        <w:r w:rsidR="00554B5F">
          <w:rPr>
            <w:rFonts w:ascii="Times New Roman" w:hAnsi="Times New Roman" w:cs="Times New Roman"/>
          </w:rPr>
          <w:t>≥</w:t>
        </w:r>
      </w:ins>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w:t>
      </w:r>
      <w:r>
        <w:rPr>
          <w:rFonts w:ascii="Times New Roman" w:hAnsi="Times New Roman" w:cs="Times New Roman"/>
        </w:rPr>
        <w:lastRenderedPageBreak/>
        <w:t xml:space="preserve">1) </w:t>
      </w:r>
      <w:r w:rsidRPr="00EF599F">
        <w:rPr>
          <w:rFonts w:ascii="Times New Roman" w:hAnsi="Times New Roman" w:cs="Times New Roman"/>
        </w:rPr>
        <w:t xml:space="preserve">following the same methods, leading to a total of </w:t>
      </w:r>
      <w:del w:id="269" w:author="Jens Stevens" w:date="2019-10-29T17:58:00Z">
        <w:r w:rsidRPr="00EF599F" w:rsidDel="00834846">
          <w:rPr>
            <w:rFonts w:ascii="Times New Roman" w:hAnsi="Times New Roman" w:cs="Times New Roman"/>
          </w:rPr>
          <w:delText xml:space="preserve">58 </w:delText>
        </w:r>
      </w:del>
      <w:ins w:id="270" w:author="Jens Stevens" w:date="2019-10-29T17:58:00Z">
        <w:r w:rsidR="00834846">
          <w:rPr>
            <w:rFonts w:ascii="Times New Roman" w:hAnsi="Times New Roman" w:cs="Times New Roman"/>
          </w:rPr>
          <w:t>57</w:t>
        </w:r>
        <w:r w:rsidR="00834846" w:rsidRPr="00EF599F">
          <w:rPr>
            <w:rFonts w:ascii="Times New Roman" w:hAnsi="Times New Roman" w:cs="Times New Roman"/>
          </w:rPr>
          <w:t xml:space="preserve"> </w:t>
        </w:r>
      </w:ins>
      <w:r w:rsidRPr="00EF599F">
        <w:rPr>
          <w:rFonts w:ascii="Times New Roman" w:hAnsi="Times New Roman" w:cs="Times New Roman"/>
        </w:rPr>
        <w:t xml:space="preserve">subplots sampled in both 1970 and 2017, which constituted our sample size for analysis. </w:t>
      </w:r>
    </w:p>
    <w:p w14:paraId="4ABD65FD" w14:textId="77777777"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w:t>
      </w:r>
      <w:proofErr w:type="gramStart"/>
      <w:r w:rsidRPr="006143E3">
        <w:rPr>
          <w:rFonts w:ascii="Times New Roman" w:hAnsi="Times New Roman" w:cs="Times New Roman"/>
          <w:color w:val="auto"/>
          <w:sz w:val="24"/>
          <w:szCs w:val="24"/>
        </w:rPr>
        <w:t>), and</w:t>
      </w:r>
      <w:proofErr w:type="gramEnd"/>
      <w:r w:rsidRPr="006143E3">
        <w:rPr>
          <w:rFonts w:ascii="Times New Roman" w:hAnsi="Times New Roman" w:cs="Times New Roman"/>
          <w:color w:val="auto"/>
          <w:sz w:val="24"/>
          <w:szCs w:val="24"/>
        </w:rPr>
        <w:t xml:space="preserve">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Pr="006143E3">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Pr="006143E3">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Kenward-Rodgers approximation to estimate degrees of freedom in the mixed-effects models, via the R package </w:t>
      </w:r>
      <w:proofErr w:type="spellStart"/>
      <w:r w:rsidRPr="006143E3">
        <w:rPr>
          <w:rFonts w:ascii="Times New Roman" w:hAnsi="Times New Roman" w:cs="Times New Roman"/>
          <w:i/>
          <w:color w:val="auto"/>
          <w:sz w:val="24"/>
          <w:szCs w:val="24"/>
        </w:rPr>
        <w:t>pbkrtest</w:t>
      </w:r>
      <w:proofErr w:type="spellEnd"/>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Pr="006143E3">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Pr="006143E3">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ins w:id="271" w:author="Jens Stevens" w:date="2019-10-29T13:18:00Z">
        <w:r>
          <w:rPr>
            <w:rFonts w:ascii="Times New Roman" w:hAnsi="Times New Roman" w:cs="Times New Roman"/>
            <w:color w:val="000000" w:themeColor="text1"/>
          </w:rPr>
          <w:t xml:space="preserve">Question 2: </w:t>
        </w:r>
      </w:ins>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34A82135"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ins w:id="272" w:author="Gabrielle Boisrame" w:date="2019-10-30T11:34:00Z">
        <w:r w:rsidR="00A83E18">
          <w:rPr>
            <w:rFonts w:ascii="Times New Roman" w:hAnsi="Times New Roman" w:cs="Times New Roman"/>
          </w:rPr>
          <w:t xml:space="preserve">In order to </w:t>
        </w:r>
      </w:ins>
      <w:ins w:id="273" w:author="Gabrielle Boisrame" w:date="2019-10-30T11:36:00Z">
        <w:r w:rsidR="00A83E18">
          <w:rPr>
            <w:rFonts w:ascii="Times New Roman" w:hAnsi="Times New Roman" w:cs="Times New Roman"/>
          </w:rPr>
          <w:t>assess potential impacts of vegetation change on soil moisture</w:t>
        </w:r>
      </w:ins>
      <w:ins w:id="274" w:author="Gabrielle Boisrame" w:date="2019-10-30T11:34:00Z">
        <w:r w:rsidR="00A83E18">
          <w:rPr>
            <w:rFonts w:ascii="Times New Roman" w:hAnsi="Times New Roman" w:cs="Times New Roman"/>
          </w:rPr>
          <w:t xml:space="preserve"> (Question 3 below)</w:t>
        </w:r>
      </w:ins>
      <w:ins w:id="275" w:author="Gabrielle Boisrame" w:date="2019-10-30T11:36:00Z">
        <w:r w:rsidR="00A83E18">
          <w:rPr>
            <w:rFonts w:ascii="Times New Roman" w:hAnsi="Times New Roman" w:cs="Times New Roman"/>
          </w:rPr>
          <w:t xml:space="preserve">, we mapped </w:t>
        </w:r>
      </w:ins>
      <w:del w:id="276" w:author="Gabrielle Boisrame" w:date="2019-10-30T11:37:00Z">
        <w:r w:rsidRPr="00EF599F" w:rsidDel="00A83E18">
          <w:rPr>
            <w:rFonts w:ascii="Times New Roman" w:hAnsi="Times New Roman" w:cs="Times New Roman"/>
          </w:rPr>
          <w:delText xml:space="preserve">To compute </w:delText>
        </w:r>
      </w:del>
      <w:r w:rsidRPr="00EF599F">
        <w:rPr>
          <w:rFonts w:ascii="Times New Roman" w:hAnsi="Times New Roman" w:cs="Times New Roman"/>
        </w:rPr>
        <w:t xml:space="preserve">the change in </w:t>
      </w:r>
      <w:ins w:id="277" w:author="Jens Stevens" w:date="2019-10-29T13:18:00Z">
        <w:r w:rsidR="006143E3">
          <w:rPr>
            <w:rFonts w:ascii="Times New Roman" w:hAnsi="Times New Roman" w:cs="Times New Roman"/>
          </w:rPr>
          <w:t xml:space="preserve">larger </w:t>
        </w:r>
      </w:ins>
      <w:r w:rsidRPr="00EF599F">
        <w:rPr>
          <w:rFonts w:ascii="Times New Roman" w:hAnsi="Times New Roman" w:cs="Times New Roman"/>
        </w:rPr>
        <w:t xml:space="preserve">vegetation </w:t>
      </w:r>
      <w:del w:id="278" w:author="Jens Stevens" w:date="2019-10-29T13:18:00Z">
        <w:r w:rsidRPr="00EF599F" w:rsidDel="006143E3">
          <w:rPr>
            <w:rFonts w:ascii="Times New Roman" w:hAnsi="Times New Roman" w:cs="Times New Roman"/>
          </w:rPr>
          <w:delText xml:space="preserve">cover </w:delText>
        </w:r>
      </w:del>
      <w:ins w:id="279" w:author="Jens Stevens" w:date="2019-10-29T13:18:00Z">
        <w:r w:rsidR="006143E3">
          <w:rPr>
            <w:rFonts w:ascii="Times New Roman" w:hAnsi="Times New Roman" w:cs="Times New Roman"/>
          </w:rPr>
          <w:t>patches</w:t>
        </w:r>
        <w:r w:rsidR="006143E3" w:rsidRPr="00EF599F">
          <w:rPr>
            <w:rFonts w:ascii="Times New Roman" w:hAnsi="Times New Roman" w:cs="Times New Roman"/>
          </w:rPr>
          <w:t xml:space="preserve"> </w:t>
        </w:r>
      </w:ins>
      <w:r w:rsidRPr="00EF599F">
        <w:rPr>
          <w:rFonts w:ascii="Times New Roman" w:hAnsi="Times New Roman" w:cs="Times New Roman"/>
        </w:rPr>
        <w:t xml:space="preserve">in SCB since </w:t>
      </w:r>
      <w:r w:rsidR="00A44A40">
        <w:rPr>
          <w:rFonts w:ascii="Times New Roman" w:hAnsi="Times New Roman" w:cs="Times New Roman"/>
        </w:rPr>
        <w:t>the first large fire in 1973</w:t>
      </w:r>
      <w:commentRangeStart w:id="280"/>
      <w:ins w:id="281" w:author="Gabrielle Boisrame" w:date="2019-10-30T11:37:00Z">
        <w:r w:rsidR="00A83E18">
          <w:rPr>
            <w:rFonts w:ascii="Times New Roman" w:hAnsi="Times New Roman" w:cs="Times New Roman"/>
          </w:rPr>
          <w:t>.</w:t>
        </w:r>
        <w:commentRangeEnd w:id="280"/>
        <w:r w:rsidR="00A83E18">
          <w:rPr>
            <w:rStyle w:val="CommentReference"/>
          </w:rPr>
          <w:commentReference w:id="280"/>
        </w:r>
      </w:ins>
      <w:r w:rsidR="009D439C">
        <w:rPr>
          <w:rFonts w:ascii="Times New Roman" w:hAnsi="Times New Roman" w:cs="Times New Roman"/>
        </w:rPr>
        <w:t xml:space="preserve"> </w:t>
      </w:r>
      <w:del w:id="282" w:author="Jens Stevens" w:date="2019-10-29T13:19:00Z">
        <w:r w:rsidR="009D439C" w:rsidDel="006143E3">
          <w:rPr>
            <w:rFonts w:ascii="Times New Roman" w:hAnsi="Times New Roman" w:cs="Times New Roman"/>
          </w:rPr>
          <w:delText xml:space="preserve">(Question </w:delText>
        </w:r>
      </w:del>
      <w:del w:id="283" w:author="Jens Stevens" w:date="2019-10-29T13:18:00Z">
        <w:r w:rsidR="009D439C" w:rsidDel="006143E3">
          <w:rPr>
            <w:rFonts w:ascii="Times New Roman" w:hAnsi="Times New Roman" w:cs="Times New Roman"/>
          </w:rPr>
          <w:delText>1</w:delText>
        </w:r>
      </w:del>
      <w:del w:id="284" w:author="Jens Stevens" w:date="2019-10-29T13:19:00Z">
        <w:r w:rsidR="009D439C" w:rsidDel="006143E3">
          <w:rPr>
            <w:rFonts w:ascii="Times New Roman" w:hAnsi="Times New Roman" w:cs="Times New Roman"/>
          </w:rPr>
          <w:delText>)</w:delText>
        </w:r>
      </w:del>
      <w:ins w:id="285" w:author="Jens Stevens" w:date="2019-10-29T13:19:00Z">
        <w:del w:id="286" w:author="Gabrielle Boisrame" w:date="2019-10-30T11:34:00Z">
          <w:r w:rsidR="006143E3" w:rsidDel="00A83E18">
            <w:rPr>
              <w:rFonts w:ascii="Times New Roman" w:hAnsi="Times New Roman" w:cs="Times New Roman"/>
            </w:rPr>
            <w:delText>in order to develop vegetation associations with soil moisture (Question 3 below)</w:delText>
          </w:r>
        </w:del>
      </w:ins>
      <w:del w:id="287" w:author="Gabrielle Boisrame" w:date="2019-10-30T11:37:00Z">
        <w:r w:rsidR="00AE7110" w:rsidRPr="00EF599F" w:rsidDel="00A83E18">
          <w:rPr>
            <w:rFonts w:ascii="Times New Roman" w:hAnsi="Times New Roman" w:cs="Times New Roman"/>
          </w:rPr>
          <w:delText>,</w:delText>
        </w:r>
        <w:r w:rsidRPr="00EF599F" w:rsidDel="00A83E18">
          <w:rPr>
            <w:rFonts w:ascii="Times New Roman" w:hAnsi="Times New Roman" w:cs="Times New Roman"/>
          </w:rPr>
          <w:delText xml:space="preserve"> we classified </w:delText>
        </w:r>
      </w:del>
      <w:ins w:id="288" w:author="Gabrielle Boisrame" w:date="2019-10-30T11:37:00Z">
        <w:r w:rsidR="00A83E18">
          <w:rPr>
            <w:rFonts w:ascii="Times New Roman" w:hAnsi="Times New Roman" w:cs="Times New Roman"/>
          </w:rPr>
          <w:t xml:space="preserve">We created these maps by classifying </w:t>
        </w:r>
      </w:ins>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ins w:id="289"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ins>
      <w:r w:rsidRPr="00EF599F">
        <w:rPr>
          <w:rFonts w:ascii="Times New Roman" w:hAnsi="Times New Roman" w:cs="Times New Roman"/>
        </w:rPr>
        <w:t>, dense meadows</w:t>
      </w:r>
      <w:ins w:id="290"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ins>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ins w:id="291" w:author="Gabrielle Boisrame" w:date="2019-10-04T15:23:00Z">
        <w:r w:rsidR="00DB0C53">
          <w:rPr>
            <w:rFonts w:ascii="Times New Roman" w:hAnsi="Times New Roman" w:cs="Times New Roman"/>
          </w:rPr>
          <w:t xml:space="preserve"> large</w:t>
        </w:r>
      </w:ins>
      <w:r w:rsidRPr="00EF599F">
        <w:rPr>
          <w:rFonts w:ascii="Times New Roman" w:hAnsi="Times New Roman" w:cs="Times New Roman"/>
        </w:rPr>
        <w:t xml:space="preserve"> fires occurring in SCB</w:t>
      </w:r>
      <w:r w:rsidR="003F19D7">
        <w:rPr>
          <w:rFonts w:ascii="Times New Roman" w:hAnsi="Times New Roman" w:cs="Times New Roman"/>
        </w:rPr>
        <w:t>, 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w:t>
      </w:r>
      <w:r w:rsidRPr="00EF599F">
        <w:rPr>
          <w:rFonts w:ascii="Times New Roman" w:hAnsi="Times New Roman" w:cs="Times New Roman"/>
        </w:rPr>
        <w:lastRenderedPageBreak/>
        <w:t xml:space="preserve">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 xml:space="preserve">the 2014 National Agriculture Imagery </w:t>
      </w:r>
      <w:proofErr w:type="gramStart"/>
      <w:r w:rsidRPr="00EF599F">
        <w:rPr>
          <w:rFonts w:ascii="Times New Roman" w:hAnsi="Times New Roman" w:cs="Times New Roman"/>
        </w:rPr>
        <w:t>Program</w:t>
      </w:r>
      <w:r w:rsidR="00C838CC">
        <w:rPr>
          <w:rFonts w:ascii="Times New Roman" w:hAnsi="Times New Roman" w:cs="Times New Roman"/>
        </w:rPr>
        <w:t>, and</w:t>
      </w:r>
      <w:proofErr w:type="gramEnd"/>
      <w:r w:rsidR="00C838CC">
        <w:rPr>
          <w:rFonts w:ascii="Times New Roman" w:hAnsi="Times New Roman" w:cs="Times New Roman"/>
        </w:rPr>
        <w:t xml:space="preserve">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49B2BEC" w:rsidR="009D439C" w:rsidDel="00C44AFA" w:rsidRDefault="008E6BFC" w:rsidP="00AF2984">
      <w:pPr>
        <w:spacing w:line="480" w:lineRule="auto"/>
        <w:ind w:firstLine="720"/>
        <w:rPr>
          <w:del w:id="292" w:author="Jens Stevens" w:date="2019-10-29T15:50:00Z"/>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burned 3 times (218 ha) and 4 times (15 ha), we combined these categories into a single “2-4 </w:t>
      </w:r>
      <w:r w:rsidRPr="00EF599F">
        <w:rPr>
          <w:rFonts w:ascii="Times New Roman" w:hAnsi="Times New Roman" w:cs="Times New Roman"/>
        </w:rPr>
        <w:lastRenderedPageBreak/>
        <w:t xml:space="preserve">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ins w:id="293" w:author="Jens Stevens" w:date="2019-10-29T15:50:00Z">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ins>
      <w:del w:id="294" w:author="Jens Stevens" w:date="2019-10-29T15:50:00Z">
        <w:r w:rsidRPr="00EF599F" w:rsidDel="00C44AFA">
          <w:rPr>
            <w:rFonts w:ascii="Times New Roman" w:hAnsi="Times New Roman" w:cs="Times New Roman"/>
          </w:rPr>
          <w:delText>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delText>
        </w:r>
        <w:r w:rsidR="00AF2984" w:rsidDel="00C44AFA">
          <w:rPr>
            <w:rFonts w:ascii="Times New Roman" w:hAnsi="Times New Roman" w:cs="Times New Roman"/>
          </w:rPr>
          <w:delText xml:space="preserve"> </w:delText>
        </w:r>
      </w:del>
    </w:p>
    <w:p w14:paraId="2B5481D7" w14:textId="6119056E" w:rsidR="00AF2984" w:rsidRPr="00EF599F" w:rsidRDefault="009D439C" w:rsidP="00B12DBF">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del w:id="295" w:author="Jens Stevens" w:date="2019-10-29T15:47:00Z">
        <w:r w:rsidR="00EE6101" w:rsidDel="00BA0D77">
          <w:rPr>
            <w:rFonts w:ascii="Times New Roman" w:hAnsi="Times New Roman" w:cs="Times New Roman"/>
          </w:rPr>
          <w:delText xml:space="preserve">in </w:delText>
        </w:r>
        <w:r w:rsidR="0074102E" w:rsidDel="00BA0D77">
          <w:rPr>
            <w:rFonts w:ascii="Times New Roman" w:hAnsi="Times New Roman" w:cs="Times New Roman"/>
          </w:rPr>
          <w:delText>SCB</w:delText>
        </w:r>
      </w:del>
      <w:ins w:id="296" w:author="Jens Stevens" w:date="2019-10-29T15:47:00Z">
        <w:r w:rsidR="00BA0D77">
          <w:rPr>
            <w:rFonts w:ascii="Times New Roman" w:hAnsi="Times New Roman" w:cs="Times New Roman"/>
          </w:rPr>
          <w:t>(Appendix C)</w:t>
        </w:r>
      </w:ins>
      <w:r w:rsidR="00AF2984">
        <w:rPr>
          <w:rFonts w:ascii="Times New Roman" w:hAnsi="Times New Roman" w:cs="Times New Roman"/>
        </w:rPr>
        <w:t xml:space="preserve"> to describe the heterogeneity of the landscape and spatial distribution of individual vegetation classes</w:t>
      </w:r>
      <w:ins w:id="297" w:author="Jens Stevens" w:date="2019-10-29T15:48:00Z">
        <w:r w:rsidR="00C44AFA">
          <w:rPr>
            <w:rFonts w:ascii="Times New Roman" w:hAnsi="Times New Roman" w:cs="Times New Roman"/>
          </w:rPr>
          <w:t xml:space="preserve"> in SCB</w:t>
        </w:r>
      </w:ins>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ins w:id="298" w:author="Jens Stevens" w:date="2019-10-29T13:20:00Z">
        <w:r>
          <w:rPr>
            <w:rFonts w:ascii="Times New Roman" w:hAnsi="Times New Roman" w:cs="Times New Roman"/>
            <w:color w:val="000000" w:themeColor="text1"/>
          </w:rPr>
          <w:t xml:space="preserve">Question 3: </w:t>
        </w:r>
      </w:ins>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ins w:id="299" w:author="Jens Stevens" w:date="2019-10-29T13:20:00Z">
        <w:r>
          <w:rPr>
            <w:rFonts w:ascii="Times New Roman" w:hAnsi="Times New Roman" w:cs="Times New Roman"/>
            <w:color w:val="000000" w:themeColor="text1"/>
          </w:rPr>
          <w:t xml:space="preserve"> variability</w:t>
        </w:r>
      </w:ins>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proofErr w:type="gramStart"/>
      <w:r>
        <w:rPr>
          <w:rFonts w:ascii="Times New Roman" w:hAnsi="Times New Roman" w:cs="Times New Roman"/>
          <w:i/>
          <w:color w:val="000000" w:themeColor="text1"/>
        </w:rPr>
        <w:t>Spatially-distributed</w:t>
      </w:r>
      <w:proofErr w:type="gramEnd"/>
      <w:r>
        <w:rPr>
          <w:rFonts w:ascii="Times New Roman" w:hAnsi="Times New Roman" w:cs="Times New Roman"/>
          <w:i/>
          <w:color w:val="000000" w:themeColor="text1"/>
        </w:rPr>
        <w:t xml:space="preserve"> soil moisture measurements</w:t>
      </w:r>
    </w:p>
    <w:p w14:paraId="69AB71EB" w14:textId="66F08F78"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w:t>
      </w:r>
      <w:del w:id="300" w:author="Jens Stevens" w:date="2019-10-29T13:20:00Z">
        <w:r w:rsidDel="006143E3">
          <w:rPr>
            <w:rFonts w:ascii="Times New Roman" w:hAnsi="Times New Roman" w:cs="Times New Roman"/>
            <w:color w:val="000000" w:themeColor="text1"/>
          </w:rPr>
          <w:delText xml:space="preserve"> (Question 3)</w:delText>
        </w:r>
      </w:del>
      <w:r>
        <w:rPr>
          <w:rFonts w:ascii="Times New Roman" w:hAnsi="Times New Roman" w:cs="Times New Roman"/>
          <w:color w:val="000000" w:themeColor="text1"/>
        </w:rPr>
        <w:t>,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del w:id="301" w:author="Jens Stevens" w:date="2019-10-29T13:21:00Z">
        <w:r w:rsidR="00D74F66" w:rsidRPr="00EF599F" w:rsidDel="006143E3">
          <w:rPr>
            <w:rFonts w:ascii="Times New Roman" w:hAnsi="Times New Roman" w:cs="Times New Roman"/>
            <w:color w:val="000000" w:themeColor="text1"/>
          </w:rPr>
          <w:delText xml:space="preserve"> (some sites had to be omitted during certain site visits due to safety concerns or time constraints)</w:delText>
        </w:r>
      </w:del>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w:t>
      </w:r>
      <w:proofErr w:type="gramStart"/>
      <w:r w:rsidR="001D6172" w:rsidRPr="00EF599F">
        <w:rPr>
          <w:rFonts w:ascii="Times New Roman" w:hAnsi="Times New Roman" w:cs="Times New Roman"/>
          <w:color w:val="000000" w:themeColor="text1"/>
        </w:rPr>
        <w:t>evenly-spaced</w:t>
      </w:r>
      <w:proofErr w:type="gramEnd"/>
      <w:r w:rsidR="001D6172"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meter spaced measurements were </w:t>
      </w:r>
      <w:r w:rsidR="001D6172" w:rsidRPr="00EF599F">
        <w:rPr>
          <w:rFonts w:ascii="Times New Roman" w:hAnsi="Times New Roman" w:cs="Times New Roman"/>
          <w:color w:val="000000" w:themeColor="text1"/>
        </w:rPr>
        <w:lastRenderedPageBreak/>
        <w:t>made across a 30 m transect in sites with obvious strong gradients in soil moisture (e.g. wetland sites bordered by dry uplands).</w:t>
      </w:r>
    </w:p>
    <w:p w14:paraId="1D657579" w14:textId="0BC9F8D2"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del w:id="302" w:author="Jens Stevens" w:date="2019-10-29T13:22:00Z">
        <w:r w:rsidRPr="00EF599F" w:rsidDel="006143E3">
          <w:rPr>
            <w:rFonts w:ascii="Times New Roman" w:hAnsi="Times New Roman" w:cs="Times New Roman"/>
            <w:color w:val="000000" w:themeColor="text1"/>
          </w:rPr>
          <w:delText>Latitude</w:delText>
        </w:r>
        <w:r w:rsidR="00C31C76" w:rsidRPr="00EF599F" w:rsidDel="006143E3">
          <w:rPr>
            <w:rFonts w:ascii="Times New Roman" w:hAnsi="Times New Roman" w:cs="Times New Roman"/>
            <w:color w:val="000000" w:themeColor="text1"/>
          </w:rPr>
          <w:delText xml:space="preserve"> </w:delText>
        </w:r>
        <w:r w:rsidRPr="00EF599F" w:rsidDel="006143E3">
          <w:rPr>
            <w:rFonts w:ascii="Times New Roman" w:hAnsi="Times New Roman" w:cs="Times New Roman"/>
            <w:color w:val="000000" w:themeColor="text1"/>
          </w:rPr>
          <w:delText>and longitude were assigned to each measurement point based on location</w:delText>
        </w:r>
        <w:r w:rsidR="00C31C76" w:rsidRPr="00EF599F" w:rsidDel="006143E3">
          <w:rPr>
            <w:rFonts w:ascii="Times New Roman" w:hAnsi="Times New Roman" w:cs="Times New Roman"/>
            <w:color w:val="000000" w:themeColor="text1"/>
          </w:rPr>
          <w:delText xml:space="preserve"> </w:delText>
        </w:r>
        <w:r w:rsidRPr="00EF599F" w:rsidDel="006143E3">
          <w:rPr>
            <w:rFonts w:ascii="Times New Roman" w:hAnsi="Times New Roman" w:cs="Times New Roman"/>
            <w:color w:val="000000" w:themeColor="text1"/>
          </w:rPr>
          <w:delText>within the grid or transect</w:delText>
        </w:r>
        <w:r w:rsidR="003369A1" w:rsidDel="006143E3">
          <w:rPr>
            <w:rFonts w:ascii="Times New Roman" w:hAnsi="Times New Roman" w:cs="Times New Roman"/>
            <w:color w:val="000000" w:themeColor="text1"/>
          </w:rPr>
          <w:delText>, and verified in ArcMap</w:delText>
        </w:r>
        <w:r w:rsidRPr="00EF599F" w:rsidDel="006143E3">
          <w:rPr>
            <w:rFonts w:ascii="Times New Roman" w:hAnsi="Times New Roman" w:cs="Times New Roman"/>
            <w:color w:val="000000" w:themeColor="text1"/>
          </w:rPr>
          <w:delText xml:space="preserve">. </w:delText>
        </w:r>
      </w:del>
      <w:r w:rsidR="003369A1">
        <w:rPr>
          <w:rFonts w:ascii="Times New Roman" w:hAnsi="Times New Roman" w:cs="Times New Roman"/>
          <w:color w:val="000000" w:themeColor="text1"/>
        </w:rPr>
        <w:t xml:space="preserve">We used these geographic positions to </w:t>
      </w:r>
      <w:del w:id="303" w:author="Gabrielle Boisrame" w:date="2019-10-31T16:47:00Z">
        <w:r w:rsidR="003369A1" w:rsidDel="00135CBC">
          <w:rPr>
            <w:rFonts w:ascii="Times New Roman" w:hAnsi="Times New Roman" w:cs="Times New Roman"/>
            <w:color w:val="000000" w:themeColor="text1"/>
          </w:rPr>
          <w:delText xml:space="preserve">calculate </w:delText>
        </w:r>
      </w:del>
      <w:ins w:id="304" w:author="Gabrielle Boisrame" w:date="2019-10-31T16:47:00Z">
        <w:r w:rsidR="00135CBC">
          <w:rPr>
            <w:rFonts w:ascii="Times New Roman" w:hAnsi="Times New Roman" w:cs="Times New Roman"/>
            <w:color w:val="000000" w:themeColor="text1"/>
          </w:rPr>
          <w:t xml:space="preserve">extract </w:t>
        </w:r>
      </w:ins>
      <w:r w:rsidR="003369A1">
        <w:rPr>
          <w:rFonts w:ascii="Times New Roman" w:hAnsi="Times New Roman" w:cs="Times New Roman"/>
          <w:color w:val="000000" w:themeColor="text1"/>
        </w:rPr>
        <w:t>additional topographic variables</w:t>
      </w:r>
      <w:ins w:id="305" w:author="Jens Stevens" w:date="2019-10-29T13:22:00Z">
        <w:r w:rsidR="006143E3">
          <w:rPr>
            <w:rFonts w:ascii="Times New Roman" w:hAnsi="Times New Roman" w:cs="Times New Roman"/>
            <w:color w:val="000000" w:themeColor="text1"/>
          </w:rPr>
          <w:t xml:space="preserve"> </w:t>
        </w:r>
      </w:ins>
      <w:ins w:id="306" w:author="Jens Stevens" w:date="2019-10-29T13:23:00Z">
        <w:r w:rsidR="006143E3">
          <w:rPr>
            <w:rFonts w:ascii="Times New Roman" w:hAnsi="Times New Roman" w:cs="Times New Roman"/>
            <w:color w:val="000000" w:themeColor="text1"/>
          </w:rPr>
          <w:t>that could</w:t>
        </w:r>
      </w:ins>
      <w:ins w:id="307" w:author="Jens Stevens" w:date="2019-10-29T13:22:00Z">
        <w:r w:rsidR="006143E3">
          <w:rPr>
            <w:rFonts w:ascii="Times New Roman" w:hAnsi="Times New Roman" w:cs="Times New Roman"/>
            <w:color w:val="000000" w:themeColor="text1"/>
          </w:rPr>
          <w:t xml:space="preserve"> predict soil moisture (below)</w:t>
        </w:r>
      </w:ins>
      <w:ins w:id="308" w:author="Gabrielle Boisrame" w:date="2019-10-30T12:03:00Z">
        <w:r w:rsidR="003A1DE8">
          <w:rPr>
            <w:rFonts w:ascii="Times New Roman" w:hAnsi="Times New Roman" w:cs="Times New Roman"/>
            <w:color w:val="000000" w:themeColor="text1"/>
          </w:rPr>
          <w:t xml:space="preserve"> from </w:t>
        </w:r>
      </w:ins>
      <w:ins w:id="309" w:author="Gabrielle Boisrame" w:date="2019-10-31T16:47:00Z">
        <w:r w:rsidR="00135CBC">
          <w:rPr>
            <w:rFonts w:ascii="Times New Roman" w:hAnsi="Times New Roman" w:cs="Times New Roman"/>
            <w:color w:val="000000" w:themeColor="text1"/>
          </w:rPr>
          <w:t xml:space="preserve">raster grids created using </w:t>
        </w:r>
      </w:ins>
      <w:ins w:id="310" w:author="Gabrielle Boisrame" w:date="2019-10-30T12:03:00Z">
        <w:r w:rsidR="003A1DE8">
          <w:rPr>
            <w:rFonts w:ascii="Times New Roman" w:hAnsi="Times New Roman" w:cs="Times New Roman"/>
            <w:color w:val="000000" w:themeColor="text1"/>
          </w:rPr>
          <w:t xml:space="preserve">a digital elevation model (DEM) in ArcMap. </w:t>
        </w:r>
      </w:ins>
      <w:ins w:id="311" w:author="Gabrielle Boisrame" w:date="2019-10-30T12:04:00Z">
        <w:r w:rsidR="003A1DE8">
          <w:rPr>
            <w:rFonts w:ascii="Times New Roman" w:hAnsi="Times New Roman" w:cs="Times New Roman"/>
            <w:color w:val="000000" w:themeColor="text1"/>
          </w:rPr>
          <w:t>These variables include</w:t>
        </w:r>
      </w:ins>
      <w:ins w:id="312" w:author="Jens Stevens" w:date="2019-10-29T13:22:00Z">
        <w:del w:id="313" w:author="Gabrielle Boisrame" w:date="2019-10-30T12:04:00Z">
          <w:r w:rsidR="006143E3" w:rsidDel="003A1DE8">
            <w:rPr>
              <w:rFonts w:ascii="Times New Roman" w:hAnsi="Times New Roman" w:cs="Times New Roman"/>
              <w:color w:val="000000" w:themeColor="text1"/>
            </w:rPr>
            <w:delText>,</w:delText>
          </w:r>
        </w:del>
      </w:ins>
      <w:del w:id="314" w:author="Gabrielle Boisrame" w:date="2019-10-30T12:04:00Z">
        <w:r w:rsidR="003369A1" w:rsidDel="003A1DE8">
          <w:rPr>
            <w:rFonts w:ascii="Times New Roman" w:hAnsi="Times New Roman" w:cs="Times New Roman"/>
            <w:color w:val="000000" w:themeColor="text1"/>
          </w:rPr>
          <w:delText xml:space="preserve"> including</w:delText>
        </w:r>
      </w:del>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del w:id="315" w:author="Gabrielle Boisrame" w:date="2019-10-31T16:36:00Z">
        <w:r w:rsidR="003369A1" w:rsidDel="00170F8D">
          <w:rPr>
            <w:rFonts w:ascii="Times New Roman" w:hAnsi="Times New Roman" w:cs="Times New Roman"/>
            <w:color w:val="000000" w:themeColor="text1"/>
          </w:rPr>
          <w:delText>,</w:delText>
        </w:r>
      </w:del>
      <w:r w:rsidR="003369A1">
        <w:rPr>
          <w:rFonts w:ascii="Times New Roman" w:hAnsi="Times New Roman" w:cs="Times New Roman"/>
          <w:color w:val="000000" w:themeColor="text1"/>
        </w:rPr>
        <w:t>.</w:t>
      </w:r>
      <w:ins w:id="316" w:author="Gabrielle Boisrame" w:date="2019-10-31T16:36:00Z">
        <w:r w:rsidR="00170F8D">
          <w:rPr>
            <w:rFonts w:ascii="Times New Roman" w:hAnsi="Times New Roman" w:cs="Times New Roman"/>
            <w:color w:val="000000" w:themeColor="text1"/>
          </w:rPr>
          <w:t xml:space="preserve"> </w:t>
        </w:r>
      </w:ins>
      <w:commentRangeStart w:id="317"/>
      <w:commentRangeStart w:id="318"/>
      <w:ins w:id="319" w:author="Gabrielle Boisrame" w:date="2019-10-31T16:37:00Z">
        <w:r w:rsidR="00170F8D">
          <w:rPr>
            <w:rFonts w:ascii="Times New Roman" w:hAnsi="Times New Roman" w:cs="Times New Roman"/>
            <w:color w:val="000000" w:themeColor="text1"/>
          </w:rPr>
          <w:t xml:space="preserve">In order to aggregate the </w:t>
        </w:r>
      </w:ins>
      <w:ins w:id="320" w:author="Stevens, Jens T" w:date="2019-11-05T14:04:00Z">
        <w:r w:rsidR="00B879B5">
          <w:rPr>
            <w:rFonts w:ascii="Times New Roman" w:hAnsi="Times New Roman" w:cs="Times New Roman"/>
            <w:color w:val="000000" w:themeColor="text1"/>
          </w:rPr>
          <w:t>25-</w:t>
        </w:r>
      </w:ins>
      <w:ins w:id="321" w:author="Stevens, Jens T" w:date="2019-11-05T14:05:00Z">
        <w:r w:rsidR="00B879B5">
          <w:rPr>
            <w:rFonts w:ascii="Times New Roman" w:hAnsi="Times New Roman" w:cs="Times New Roman"/>
            <w:color w:val="000000" w:themeColor="text1"/>
          </w:rPr>
          <w:t xml:space="preserve">30 </w:t>
        </w:r>
      </w:ins>
      <w:ins w:id="322" w:author="Gabrielle Boisrame" w:date="2019-10-31T16:37:00Z">
        <w:r w:rsidR="00170F8D">
          <w:rPr>
            <w:rFonts w:ascii="Times New Roman" w:hAnsi="Times New Roman" w:cs="Times New Roman"/>
            <w:color w:val="000000" w:themeColor="text1"/>
          </w:rPr>
          <w:t>point moisture measurements</w:t>
        </w:r>
      </w:ins>
      <w:ins w:id="323" w:author="Stevens, Jens T" w:date="2019-11-05T14:05:00Z">
        <w:r w:rsidR="00B879B5">
          <w:rPr>
            <w:rFonts w:ascii="Times New Roman" w:hAnsi="Times New Roman" w:cs="Times New Roman"/>
            <w:color w:val="000000" w:themeColor="text1"/>
          </w:rPr>
          <w:t xml:space="preserve"> made within a sampling site</w:t>
        </w:r>
      </w:ins>
      <w:ins w:id="324" w:author="Gabrielle Boisrame" w:date="2019-10-31T16:37:00Z">
        <w:r w:rsidR="00170F8D">
          <w:rPr>
            <w:rFonts w:ascii="Times New Roman" w:hAnsi="Times New Roman" w:cs="Times New Roman"/>
            <w:color w:val="000000" w:themeColor="text1"/>
          </w:rPr>
          <w:t xml:space="preserve"> to a scale more consistent with our DEM</w:t>
        </w:r>
      </w:ins>
      <w:ins w:id="325" w:author="Gabrielle Boisrame" w:date="2019-10-31T16:38:00Z">
        <w:r w:rsidR="00170F8D">
          <w:rPr>
            <w:rFonts w:ascii="Times New Roman" w:hAnsi="Times New Roman" w:cs="Times New Roman"/>
            <w:color w:val="000000" w:themeColor="text1"/>
          </w:rPr>
          <w:t xml:space="preserve">-created maps of topographic variables, we </w:t>
        </w:r>
      </w:ins>
      <w:ins w:id="326" w:author="Gabrielle Boisrame" w:date="2019-10-31T16:40:00Z">
        <w:r w:rsidR="00316390">
          <w:rPr>
            <w:rFonts w:ascii="Times New Roman" w:hAnsi="Times New Roman" w:cs="Times New Roman"/>
            <w:color w:val="000000" w:themeColor="text1"/>
          </w:rPr>
          <w:t>group</w:t>
        </w:r>
      </w:ins>
      <w:ins w:id="327" w:author="Gabrielle Boisrame" w:date="2019-10-31T16:36:00Z">
        <w:r w:rsidR="00170F8D">
          <w:rPr>
            <w:rFonts w:ascii="Times New Roman" w:hAnsi="Times New Roman" w:cs="Times New Roman"/>
            <w:color w:val="000000" w:themeColor="text1"/>
          </w:rPr>
          <w:t xml:space="preserve">ed the </w:t>
        </w:r>
      </w:ins>
      <w:ins w:id="328" w:author="Gabrielle Boisrame" w:date="2019-10-31T16:41:00Z">
        <w:del w:id="329" w:author="Stevens, Jens T" w:date="2019-11-05T14:02:00Z">
          <w:r w:rsidR="00316390" w:rsidDel="00B879B5">
            <w:rPr>
              <w:rFonts w:ascii="Times New Roman" w:hAnsi="Times New Roman" w:cs="Times New Roman"/>
              <w:color w:val="000000" w:themeColor="text1"/>
            </w:rPr>
            <w:delText>point data</w:delText>
          </w:r>
        </w:del>
      </w:ins>
      <w:ins w:id="330" w:author="Gabrielle Boisrame" w:date="2019-10-31T16:36:00Z">
        <w:del w:id="331" w:author="Stevens, Jens T" w:date="2019-11-05T14:02:00Z">
          <w:r w:rsidR="00170F8D" w:rsidDel="00B879B5">
            <w:rPr>
              <w:rFonts w:ascii="Times New Roman" w:hAnsi="Times New Roman" w:cs="Times New Roman"/>
              <w:color w:val="000000" w:themeColor="text1"/>
            </w:rPr>
            <w:delText xml:space="preserve"> by</w:delText>
          </w:r>
        </w:del>
      </w:ins>
      <w:ins w:id="332" w:author="Stevens, Jens T" w:date="2019-11-05T14:05:00Z">
        <w:r w:rsidR="00B879B5">
          <w:rPr>
            <w:rFonts w:ascii="Times New Roman" w:hAnsi="Times New Roman" w:cs="Times New Roman"/>
            <w:color w:val="000000" w:themeColor="text1"/>
          </w:rPr>
          <w:t>within-</w:t>
        </w:r>
      </w:ins>
      <w:ins w:id="333" w:author="Gabrielle Boisrame" w:date="2019-10-31T16:36:00Z">
        <w:r w:rsidR="00170F8D">
          <w:rPr>
            <w:rFonts w:ascii="Times New Roman" w:hAnsi="Times New Roman" w:cs="Times New Roman"/>
            <w:color w:val="000000" w:themeColor="text1"/>
          </w:rPr>
          <w:t>site</w:t>
        </w:r>
      </w:ins>
      <w:ins w:id="334" w:author="Stevens, Jens T" w:date="2019-11-05T14:03:00Z">
        <w:r w:rsidR="00B879B5">
          <w:rPr>
            <w:rFonts w:ascii="Times New Roman" w:hAnsi="Times New Roman" w:cs="Times New Roman"/>
            <w:color w:val="000000" w:themeColor="text1"/>
          </w:rPr>
          <w:t xml:space="preserve"> </w:t>
        </w:r>
      </w:ins>
      <w:ins w:id="335" w:author="Stevens, Jens T" w:date="2019-11-05T14:05:00Z">
        <w:r w:rsidR="00B879B5">
          <w:rPr>
            <w:rFonts w:ascii="Times New Roman" w:hAnsi="Times New Roman" w:cs="Times New Roman"/>
            <w:color w:val="000000" w:themeColor="text1"/>
          </w:rPr>
          <w:t>measurements for a given sampling date and</w:t>
        </w:r>
      </w:ins>
      <w:ins w:id="336" w:author="Gabrielle Boisrame" w:date="2019-10-31T16:36:00Z">
        <w:del w:id="337" w:author="Stevens, Jens T" w:date="2019-11-05T14:04:00Z">
          <w:r w:rsidR="00170F8D" w:rsidDel="00B879B5">
            <w:rPr>
              <w:rFonts w:ascii="Times New Roman" w:hAnsi="Times New Roman" w:cs="Times New Roman"/>
              <w:color w:val="000000" w:themeColor="text1"/>
            </w:rPr>
            <w:delText xml:space="preserve">, </w:delText>
          </w:r>
        </w:del>
        <w:del w:id="338" w:author="Stevens, Jens T" w:date="2019-11-05T14:03:00Z">
          <w:r w:rsidR="00170F8D" w:rsidDel="00B879B5">
            <w:rPr>
              <w:rFonts w:ascii="Times New Roman" w:hAnsi="Times New Roman" w:cs="Times New Roman"/>
              <w:color w:val="000000" w:themeColor="text1"/>
            </w:rPr>
            <w:delText>measurement date,</w:delText>
          </w:r>
        </w:del>
        <w:del w:id="339" w:author="Stevens, Jens T" w:date="2019-11-05T14:04:00Z">
          <w:r w:rsidR="00170F8D" w:rsidDel="00B879B5">
            <w:rPr>
              <w:rFonts w:ascii="Times New Roman" w:hAnsi="Times New Roman" w:cs="Times New Roman"/>
              <w:color w:val="000000" w:themeColor="text1"/>
            </w:rPr>
            <w:delText xml:space="preserve"> and</w:delText>
          </w:r>
        </w:del>
        <w:r w:rsidR="00170F8D">
          <w:rPr>
            <w:rFonts w:ascii="Times New Roman" w:hAnsi="Times New Roman" w:cs="Times New Roman"/>
            <w:color w:val="000000" w:themeColor="text1"/>
          </w:rPr>
          <w:t xml:space="preserve"> vegetation cover</w:t>
        </w:r>
      </w:ins>
      <w:ins w:id="340" w:author="Stevens, Jens T" w:date="2019-11-05T14:06:00Z">
        <w:r w:rsidR="00B879B5">
          <w:rPr>
            <w:rFonts w:ascii="Times New Roman" w:hAnsi="Times New Roman" w:cs="Times New Roman"/>
            <w:color w:val="000000" w:themeColor="text1"/>
          </w:rPr>
          <w:t xml:space="preserve"> type</w:t>
        </w:r>
      </w:ins>
      <w:ins w:id="341" w:author="Gabrielle Boisrame" w:date="2019-10-31T16:39:00Z">
        <w:r w:rsidR="00316390">
          <w:rPr>
            <w:rFonts w:ascii="Times New Roman" w:hAnsi="Times New Roman" w:cs="Times New Roman"/>
            <w:color w:val="000000" w:themeColor="text1"/>
          </w:rPr>
          <w:t xml:space="preserve">, </w:t>
        </w:r>
      </w:ins>
      <w:ins w:id="342" w:author="Gabrielle Boisrame" w:date="2019-10-31T16:41:00Z">
        <w:r w:rsidR="00316390">
          <w:rPr>
            <w:rFonts w:ascii="Times New Roman" w:hAnsi="Times New Roman" w:cs="Times New Roman"/>
            <w:color w:val="000000" w:themeColor="text1"/>
          </w:rPr>
          <w:t>and calculated the mean values within each group</w:t>
        </w:r>
      </w:ins>
      <w:ins w:id="343" w:author="Gabrielle Boisrame" w:date="2019-10-31T16:40:00Z">
        <w:r w:rsidR="00316390">
          <w:rPr>
            <w:rFonts w:ascii="Times New Roman" w:hAnsi="Times New Roman" w:cs="Times New Roman"/>
            <w:color w:val="000000" w:themeColor="text1"/>
          </w:rPr>
          <w:t xml:space="preserve">. These </w:t>
        </w:r>
      </w:ins>
      <w:ins w:id="344" w:author="Gabrielle Boisrame" w:date="2019-10-31T16:41:00Z">
        <w:r w:rsidR="00316390">
          <w:rPr>
            <w:rFonts w:ascii="Times New Roman" w:hAnsi="Times New Roman" w:cs="Times New Roman"/>
            <w:color w:val="000000" w:themeColor="text1"/>
          </w:rPr>
          <w:t>aggregated means</w:t>
        </w:r>
      </w:ins>
      <w:ins w:id="345" w:author="Gabrielle Boisrame" w:date="2019-10-31T16:40:00Z">
        <w:r w:rsidR="00316390">
          <w:rPr>
            <w:rFonts w:ascii="Times New Roman" w:hAnsi="Times New Roman" w:cs="Times New Roman"/>
            <w:color w:val="000000" w:themeColor="text1"/>
          </w:rPr>
          <w:t xml:space="preserve"> were used for all data training and validation</w:t>
        </w:r>
      </w:ins>
      <w:ins w:id="346" w:author="Gabrielle Boisrame" w:date="2019-10-31T16:43:00Z">
        <w:r w:rsidR="00064BC7">
          <w:rPr>
            <w:rFonts w:ascii="Times New Roman" w:hAnsi="Times New Roman" w:cs="Times New Roman"/>
            <w:color w:val="000000" w:themeColor="text1"/>
          </w:rPr>
          <w:t xml:space="preserve">, so there is only one </w:t>
        </w:r>
      </w:ins>
      <w:ins w:id="347" w:author="Gabrielle Boisrame" w:date="2019-10-31T16:44:00Z">
        <w:r w:rsidR="00064BC7">
          <w:rPr>
            <w:rFonts w:ascii="Times New Roman" w:hAnsi="Times New Roman" w:cs="Times New Roman"/>
            <w:color w:val="000000" w:themeColor="text1"/>
          </w:rPr>
          <w:t xml:space="preserve">measured </w:t>
        </w:r>
      </w:ins>
      <w:ins w:id="348" w:author="Gabrielle Boisrame" w:date="2019-10-31T16:43:00Z">
        <w:r w:rsidR="00064BC7">
          <w:rPr>
            <w:rFonts w:ascii="Times New Roman" w:hAnsi="Times New Roman" w:cs="Times New Roman"/>
            <w:color w:val="000000" w:themeColor="text1"/>
          </w:rPr>
          <w:t>soil moisture value for any unique combination of site, vegetation, and date</w:t>
        </w:r>
      </w:ins>
      <w:ins w:id="349" w:author="Gabrielle Boisrame" w:date="2019-10-31T16:40:00Z">
        <w:r w:rsidR="00316390">
          <w:rPr>
            <w:rFonts w:ascii="Times New Roman" w:hAnsi="Times New Roman" w:cs="Times New Roman"/>
            <w:color w:val="000000" w:themeColor="text1"/>
          </w:rPr>
          <w:t>.</w:t>
        </w:r>
      </w:ins>
      <w:commentRangeEnd w:id="317"/>
      <w:ins w:id="350" w:author="Gabrielle Boisrame" w:date="2019-10-31T16:44:00Z">
        <w:r w:rsidR="00064BC7">
          <w:rPr>
            <w:rStyle w:val="CommentReference"/>
          </w:rPr>
          <w:commentReference w:id="317"/>
        </w:r>
      </w:ins>
      <w:commentRangeEnd w:id="318"/>
      <w:r w:rsidR="00B879B5">
        <w:rPr>
          <w:rStyle w:val="CommentReference"/>
        </w:rPr>
        <w:commentReference w:id="318"/>
      </w:r>
    </w:p>
    <w:p w14:paraId="66BA19DC" w14:textId="5874ECC0"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del w:id="351" w:author="Gabrielle Boisrame" w:date="2019-10-31T16:13:00Z">
        <w:r w:rsidR="003369A1" w:rsidDel="00BB7C5B">
          <w:rPr>
            <w:rFonts w:ascii="Times New Roman" w:hAnsi="Times New Roman" w:cs="Times New Roman"/>
          </w:rPr>
          <w:delText>covariates</w:delText>
        </w:r>
      </w:del>
      <w:ins w:id="352" w:author="Gabrielle Boisrame" w:date="2019-10-31T16:13:00Z">
        <w:r w:rsidR="00BB7C5B">
          <w:rPr>
            <w:rFonts w:ascii="Times New Roman" w:hAnsi="Times New Roman" w:cs="Times New Roman"/>
          </w:rPr>
          <w:t>site characteristics</w:t>
        </w:r>
      </w:ins>
      <w:r w:rsidR="003369A1">
        <w:rPr>
          <w:rFonts w:ascii="Times New Roman" w:hAnsi="Times New Roman" w:cs="Times New Roman"/>
        </w:rPr>
        <w:t xml:space="preserve">: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w:t>
      </w:r>
      <w:del w:id="353" w:author="Jens Stevens" w:date="2019-10-29T13:23:00Z">
        <w:r w:rsidR="003369A1" w:rsidDel="006143E3">
          <w:rPr>
            <w:rFonts w:ascii="Times New Roman" w:hAnsi="Times New Roman" w:cs="Times New Roman"/>
          </w:rPr>
          <w:delText>measurement</w:delText>
        </w:r>
        <w:r w:rsidR="00410DCD" w:rsidDel="006143E3">
          <w:rPr>
            <w:rFonts w:ascii="Times New Roman" w:hAnsi="Times New Roman" w:cs="Times New Roman"/>
          </w:rPr>
          <w:delText xml:space="preserve"> (days since December 31 of the previous year)</w:delText>
        </w:r>
      </w:del>
      <w:ins w:id="354" w:author="Jens Stevens" w:date="2019-10-29T13:23:00Z">
        <w:r w:rsidR="006143E3">
          <w:rPr>
            <w:rFonts w:ascii="Times New Roman" w:hAnsi="Times New Roman" w:cs="Times New Roman"/>
          </w:rPr>
          <w:t>year</w:t>
        </w:r>
      </w:ins>
      <w:r w:rsidR="003369A1">
        <w:rPr>
          <w:rFonts w:ascii="Times New Roman" w:hAnsi="Times New Roman" w:cs="Times New Roman"/>
        </w:rPr>
        <w:t xml:space="preserve">, elevation, slope, aspect, TPI, upslope area, TWI, </w:t>
      </w:r>
      <w:r w:rsidR="003369A1">
        <w:rPr>
          <w:rFonts w:ascii="Times New Roman" w:hAnsi="Times New Roman" w:cs="Times New Roman"/>
        </w:rPr>
        <w:lastRenderedPageBreak/>
        <w:t>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ins w:id="355" w:author="Gabrielle" w:date="2019-10-13T21:45:00Z">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ins>
      <w:r w:rsidR="003369A1">
        <w:rPr>
          <w:rFonts w:ascii="Times New Roman" w:hAnsi="Times New Roman" w:cs="Times New Roman"/>
        </w:rPr>
        <w:t>.</w:t>
      </w:r>
      <w:r w:rsidR="00AF2984">
        <w:rPr>
          <w:rFonts w:ascii="Times New Roman" w:hAnsi="Times New Roman" w:cs="Times New Roman"/>
        </w:rPr>
        <w:t xml:space="preserve"> </w:t>
      </w:r>
      <w:ins w:id="356" w:author="Gabrielle Boisrame" w:date="2019-10-04T15:54:00Z">
        <w:r w:rsidR="004D0F74">
          <w:rPr>
            <w:rFonts w:ascii="Times New Roman" w:hAnsi="Times New Roman" w:cs="Times New Roman"/>
          </w:rPr>
          <w:t>While information on soil type may have increased this model</w:t>
        </w:r>
      </w:ins>
      <w:ins w:id="357" w:author="Gabrielle Boisrame" w:date="2019-10-04T15:55:00Z">
        <w:r w:rsidR="004D0F74">
          <w:rPr>
            <w:rFonts w:ascii="Times New Roman" w:hAnsi="Times New Roman" w:cs="Times New Roman"/>
          </w:rPr>
          <w:t xml:space="preserve">’s accuracy, we did not include soil properties since we did not have verifiable basin-wide soils data that would have allowed us to upscale the measurements to the rest of the watershed. </w:t>
        </w:r>
      </w:ins>
      <w:ins w:id="358" w:author="Gabrielle Boisrame" w:date="2019-10-30T14:17:00Z">
        <w:r w:rsidR="00371256">
          <w:rPr>
            <w:rFonts w:ascii="Times New Roman" w:hAnsi="Times New Roman" w:cs="Times New Roman"/>
          </w:rPr>
          <w:t xml:space="preserve">Since random forest is a statistical model, rather than a </w:t>
        </w:r>
        <w:proofErr w:type="gramStart"/>
        <w:r w:rsidR="00371256">
          <w:rPr>
            <w:rFonts w:ascii="Times New Roman" w:hAnsi="Times New Roman" w:cs="Times New Roman"/>
          </w:rPr>
          <w:t>physically-based</w:t>
        </w:r>
        <w:proofErr w:type="gramEnd"/>
        <w:r w:rsidR="00371256">
          <w:rPr>
            <w:rFonts w:ascii="Times New Roman" w:hAnsi="Times New Roman" w:cs="Times New Roman"/>
          </w:rPr>
          <w:t xml:space="preserve"> model, it does not require information </w:t>
        </w:r>
        <w:del w:id="359" w:author="Sally Thompson" w:date="2019-11-01T15:22:00Z">
          <w:r w:rsidR="00371256" w:rsidDel="00FE2009">
            <w:rPr>
              <w:rFonts w:ascii="Times New Roman" w:hAnsi="Times New Roman" w:cs="Times New Roman"/>
            </w:rPr>
            <w:delText>on</w:delText>
          </w:r>
        </w:del>
      </w:ins>
      <w:ins w:id="360" w:author="Sally Thompson" w:date="2019-11-01T15:22:00Z">
        <w:r w:rsidR="00FE2009">
          <w:rPr>
            <w:rFonts w:ascii="Times New Roman" w:hAnsi="Times New Roman" w:cs="Times New Roman"/>
          </w:rPr>
          <w:t>about</w:t>
        </w:r>
      </w:ins>
      <w:ins w:id="361" w:author="Gabrielle Boisrame" w:date="2019-10-30T14:17:00Z">
        <w:r w:rsidR="00371256">
          <w:rPr>
            <w:rFonts w:ascii="Times New Roman" w:hAnsi="Times New Roman" w:cs="Times New Roman"/>
          </w:rPr>
          <w:t xml:space="preserve"> physical soil parameters in order to represent soil moisture, as long as the covariates used are correlated with soil moisture state. </w:t>
        </w:r>
      </w:ins>
      <w:r w:rsidR="00AF2984">
        <w:rPr>
          <w:rFonts w:ascii="Times New Roman" w:hAnsi="Times New Roman" w:cs="Times New Roman"/>
        </w:rPr>
        <w:t xml:space="preserve">We cross-validated the model by selecting a subset of </w:t>
      </w:r>
      <w:ins w:id="362" w:author="Gabrielle Boisrame" w:date="2019-10-31T16:12:00Z">
        <w:r w:rsidR="00BB7C5B">
          <w:rPr>
            <w:rFonts w:ascii="Times New Roman" w:hAnsi="Times New Roman" w:cs="Times New Roman"/>
          </w:rPr>
          <w:t xml:space="preserve">measured </w:t>
        </w:r>
      </w:ins>
      <w:r w:rsidR="00AF2984">
        <w:rPr>
          <w:rFonts w:ascii="Times New Roman" w:hAnsi="Times New Roman" w:cs="Times New Roman"/>
        </w:rPr>
        <w:t xml:space="preserve">sites as training data and using the resulting model to predict soil moisture at the remaining </w:t>
      </w:r>
      <w:ins w:id="363" w:author="Gabrielle Boisrame" w:date="2019-10-31T16:14:00Z">
        <w:r w:rsidR="00BB7C5B">
          <w:rPr>
            <w:rFonts w:ascii="Times New Roman" w:hAnsi="Times New Roman" w:cs="Times New Roman"/>
          </w:rPr>
          <w:t xml:space="preserve">measured </w:t>
        </w:r>
      </w:ins>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037FCAFB"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also used the random forest model to extrapolate our soil moisture measurements to unmeasured areas of the </w:t>
      </w:r>
      <w:proofErr w:type="gramStart"/>
      <w:r>
        <w:rPr>
          <w:rFonts w:ascii="Times New Roman" w:hAnsi="Times New Roman" w:cs="Times New Roman"/>
          <w:color w:val="2F2F2F" w:themeColor="accent5" w:themeShade="80"/>
        </w:rPr>
        <w:t>watershed, and</w:t>
      </w:r>
      <w:proofErr w:type="gramEnd"/>
      <w:r>
        <w:rPr>
          <w:rFonts w:ascii="Times New Roman" w:hAnsi="Times New Roman" w:cs="Times New Roman"/>
          <w:color w:val="2F2F2F" w:themeColor="accent5" w:themeShade="80"/>
        </w:rPr>
        <w:t xml:space="preserve"> estimate soil moisture changes due to fire changes. We modeled soil moisture on a 40m grid across the entire area of the watershed where vegetation was mapped</w:t>
      </w:r>
      <w:ins w:id="364" w:author="Gabrielle Boisrame" w:date="2019-10-31T16:16:00Z">
        <w:r w:rsidR="00BB7C5B">
          <w:rPr>
            <w:rFonts w:ascii="Times New Roman" w:hAnsi="Times New Roman" w:cs="Times New Roman"/>
            <w:color w:val="2F2F2F" w:themeColor="accent5" w:themeShade="80"/>
          </w:rPr>
          <w:t>. At each grid point, we used our vegetation maps, fire maps, and the DEM to extract the needed covariates to run the model</w:t>
        </w:r>
      </w:ins>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ins w:id="365" w:author="Gabrielle Boisrame" w:date="2019-10-31T16:18:00Z">
        <w:r w:rsidR="00BB7C5B">
          <w:rPr>
            <w:rFonts w:ascii="Times New Roman" w:hAnsi="Times New Roman" w:cs="Times New Roman"/>
            <w:color w:val="2F2F2F" w:themeColor="accent5" w:themeShade="80"/>
          </w:rPr>
          <w:t xml:space="preserve">modeled soil moisture on the same 40m grid, with the same covariates, except that we </w:t>
        </w:r>
      </w:ins>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del w:id="366" w:author="Gabrielle Boisrame" w:date="2019-10-31T16:28:00Z">
        <w:r w:rsidDel="00827832">
          <w:rPr>
            <w:rFonts w:ascii="Times New Roman" w:hAnsi="Times New Roman" w:cs="Times New Roman"/>
            <w:color w:val="2F2F2F" w:themeColor="accent5" w:themeShade="80"/>
          </w:rPr>
          <w:delText>0</w:delText>
        </w:r>
      </w:del>
      <w:ins w:id="367" w:author="Gabrielle Boisrame" w:date="2019-10-31T16:28:00Z">
        <w:r w:rsidR="00827832">
          <w:rPr>
            <w:rFonts w:ascii="Times New Roman" w:hAnsi="Times New Roman" w:cs="Times New Roman"/>
            <w:color w:val="2F2F2F" w:themeColor="accent5" w:themeShade="80"/>
          </w:rPr>
          <w:t>zero</w:t>
        </w:r>
      </w:ins>
      <w:r>
        <w:rPr>
          <w:rFonts w:ascii="Times New Roman" w:hAnsi="Times New Roman" w:cs="Times New Roman"/>
          <w:color w:val="2F2F2F" w:themeColor="accent5" w:themeShade="80"/>
        </w:rPr>
        <w:t xml:space="preserve">, time since fire to 100 years, and </w:t>
      </w:r>
      <w:ins w:id="368" w:author="Gabrielle Boisrame" w:date="2019-10-31T16:28:00Z">
        <w:r w:rsidR="00170F8D">
          <w:rPr>
            <w:rFonts w:ascii="Times New Roman" w:hAnsi="Times New Roman" w:cs="Times New Roman"/>
            <w:color w:val="2F2F2F" w:themeColor="accent5" w:themeShade="80"/>
          </w:rPr>
          <w:t xml:space="preserve">replaced 2014 </w:t>
        </w:r>
      </w:ins>
      <w:r>
        <w:rPr>
          <w:rFonts w:ascii="Times New Roman" w:hAnsi="Times New Roman" w:cs="Times New Roman"/>
          <w:color w:val="2F2F2F" w:themeColor="accent5" w:themeShade="80"/>
        </w:rPr>
        <w:t xml:space="preserve">vegetation cover </w:t>
      </w:r>
      <w:del w:id="369" w:author="Gabrielle Boisrame" w:date="2019-10-31T16:28:00Z">
        <w:r w:rsidDel="00170F8D">
          <w:rPr>
            <w:rFonts w:ascii="Times New Roman" w:hAnsi="Times New Roman" w:cs="Times New Roman"/>
            <w:color w:val="2F2F2F" w:themeColor="accent5" w:themeShade="80"/>
          </w:rPr>
          <w:delText xml:space="preserve">to </w:delText>
        </w:r>
      </w:del>
      <w:ins w:id="370" w:author="Gabrielle Boisrame" w:date="2019-10-31T16:28:00Z">
        <w:r w:rsidR="00170F8D">
          <w:rPr>
            <w:rFonts w:ascii="Times New Roman" w:hAnsi="Times New Roman" w:cs="Times New Roman"/>
            <w:color w:val="2F2F2F" w:themeColor="accent5" w:themeShade="80"/>
          </w:rPr>
          <w:t xml:space="preserve">with </w:t>
        </w:r>
      </w:ins>
      <w:r>
        <w:rPr>
          <w:rFonts w:ascii="Times New Roman" w:hAnsi="Times New Roman" w:cs="Times New Roman"/>
          <w:color w:val="2F2F2F" w:themeColor="accent5" w:themeShade="80"/>
        </w:rPr>
        <w:t>1973 vegetation</w:t>
      </w:r>
      <w:ins w:id="371" w:author="Gabrielle Boisrame" w:date="2019-10-31T16:29:00Z">
        <w:r w:rsidR="00170F8D">
          <w:rPr>
            <w:rFonts w:ascii="Times New Roman" w:hAnsi="Times New Roman" w:cs="Times New Roman"/>
            <w:color w:val="2F2F2F" w:themeColor="accent5" w:themeShade="80"/>
          </w:rPr>
          <w:t xml:space="preserve"> (since this vegetation represents the watershed’s state after years of fire suppression)</w:t>
        </w:r>
      </w:ins>
      <w:del w:id="372" w:author="Gabrielle Boisrame" w:date="2019-10-31T16:19:00Z">
        <w:r w:rsidR="00601857" w:rsidDel="00BB7C5B">
          <w:rPr>
            <w:rFonts w:ascii="Times New Roman" w:hAnsi="Times New Roman" w:cs="Times New Roman"/>
            <w:color w:val="2F2F2F" w:themeColor="accent5" w:themeShade="80"/>
          </w:rPr>
          <w:delText xml:space="preserve"> in the random forest prediction</w:delText>
        </w:r>
      </w:del>
      <w:r>
        <w:rPr>
          <w:rFonts w:ascii="Times New Roman" w:hAnsi="Times New Roman" w:cs="Times New Roman"/>
          <w:color w:val="2F2F2F" w:themeColor="accent5" w:themeShade="80"/>
        </w:rPr>
        <w:t xml:space="preserve">. We then compared these </w:t>
      </w:r>
      <w:ins w:id="373" w:author="Gabrielle Boisrame" w:date="2019-10-31T16:20:00Z">
        <w:r w:rsidR="00BB7C5B">
          <w:rPr>
            <w:rFonts w:ascii="Times New Roman" w:hAnsi="Times New Roman" w:cs="Times New Roman"/>
            <w:color w:val="2F2F2F" w:themeColor="accent5" w:themeShade="80"/>
          </w:rPr>
          <w:t xml:space="preserve">two modeled soil moisture datasets </w:t>
        </w:r>
      </w:ins>
      <w:ins w:id="374" w:author="Gabrielle Boisrame" w:date="2019-10-31T16:21:00Z">
        <w:r w:rsidR="00BB7C5B">
          <w:rPr>
            <w:rFonts w:ascii="Times New Roman" w:hAnsi="Times New Roman" w:cs="Times New Roman"/>
            <w:color w:val="2F2F2F" w:themeColor="accent5" w:themeShade="80"/>
          </w:rPr>
          <w:t xml:space="preserve">- </w:t>
        </w:r>
      </w:ins>
      <w:ins w:id="375" w:author="Gabrielle Boisrame" w:date="2019-10-31T16:20:00Z">
        <w:r w:rsidR="00BB7C5B">
          <w:rPr>
            <w:rFonts w:ascii="Times New Roman" w:hAnsi="Times New Roman" w:cs="Times New Roman"/>
            <w:color w:val="2F2F2F" w:themeColor="accent5" w:themeShade="80"/>
          </w:rPr>
          <w:t>one with</w:t>
        </w:r>
      </w:ins>
      <w:del w:id="376" w:author="Gabrielle Boisrame" w:date="2019-10-31T16:20:00Z">
        <w:r w:rsidDel="00BB7C5B">
          <w:rPr>
            <w:rFonts w:ascii="Times New Roman" w:hAnsi="Times New Roman" w:cs="Times New Roman"/>
            <w:color w:val="2F2F2F" w:themeColor="accent5" w:themeShade="80"/>
          </w:rPr>
          <w:delText>modeled</w:delText>
        </w:r>
      </w:del>
      <w:r>
        <w:rPr>
          <w:rFonts w:ascii="Times New Roman" w:hAnsi="Times New Roman" w:cs="Times New Roman"/>
          <w:color w:val="2F2F2F" w:themeColor="accent5" w:themeShade="80"/>
        </w:rPr>
        <w:t xml:space="preserve"> “unburned” conditions </w:t>
      </w:r>
      <w:del w:id="377" w:author="Gabrielle Boisrame" w:date="2019-10-31T16:20:00Z">
        <w:r w:rsidDel="00BB7C5B">
          <w:rPr>
            <w:rFonts w:ascii="Times New Roman" w:hAnsi="Times New Roman" w:cs="Times New Roman"/>
            <w:color w:val="2F2F2F" w:themeColor="accent5" w:themeShade="80"/>
          </w:rPr>
          <w:delText xml:space="preserve">to soil moisture </w:delText>
        </w:r>
        <w:r w:rsidR="00601857" w:rsidDel="00BB7C5B">
          <w:rPr>
            <w:rFonts w:ascii="Times New Roman" w:hAnsi="Times New Roman" w:cs="Times New Roman"/>
            <w:color w:val="2F2F2F" w:themeColor="accent5" w:themeShade="80"/>
          </w:rPr>
          <w:delText>estimates that incorporated</w:delText>
        </w:r>
      </w:del>
      <w:ins w:id="378" w:author="Gabrielle Boisrame" w:date="2019-10-31T16:20:00Z">
        <w:r w:rsidR="00BB7C5B">
          <w:rPr>
            <w:rFonts w:ascii="Times New Roman" w:hAnsi="Times New Roman" w:cs="Times New Roman"/>
            <w:color w:val="2F2F2F" w:themeColor="accent5" w:themeShade="80"/>
          </w:rPr>
          <w:t>and one using</w:t>
        </w:r>
      </w:ins>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ins w:id="379" w:author="Gabrielle Boisrame" w:date="2019-10-31T16:21:00Z">
        <w:r w:rsidR="00BB7C5B">
          <w:rPr>
            <w:rFonts w:ascii="Times New Roman" w:hAnsi="Times New Roman" w:cs="Times New Roman"/>
            <w:color w:val="2F2F2F" w:themeColor="accent5" w:themeShade="80"/>
          </w:rPr>
          <w:t xml:space="preserve"> – in order to quantify the </w:t>
        </w:r>
        <w:r w:rsidR="00BB7C5B">
          <w:rPr>
            <w:rFonts w:ascii="Times New Roman" w:hAnsi="Times New Roman" w:cs="Times New Roman"/>
            <w:color w:val="2F2F2F" w:themeColor="accent5" w:themeShade="80"/>
          </w:rPr>
          <w:lastRenderedPageBreak/>
          <w:t>change in soil moisture due to fire</w:t>
        </w:r>
      </w:ins>
      <w:r>
        <w:rPr>
          <w:rFonts w:ascii="Times New Roman" w:hAnsi="Times New Roman" w:cs="Times New Roman"/>
          <w:color w:val="2F2F2F" w:themeColor="accent5" w:themeShade="80"/>
        </w:rPr>
        <w:t>.</w:t>
      </w:r>
      <w:ins w:id="380" w:author="Gabrielle Boisrame" w:date="2019-10-31T16:22:00Z">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ins>
      <w:ins w:id="381" w:author="Gabrielle Boisrame" w:date="2019-10-31T16:31:00Z">
        <w:r w:rsidR="00170F8D">
          <w:rPr>
            <w:rFonts w:ascii="Times New Roman" w:hAnsi="Times New Roman" w:cs="Times New Roman"/>
            <w:color w:val="2F2F2F" w:themeColor="accent5" w:themeShade="80"/>
          </w:rPr>
          <w:t>is</w:t>
        </w:r>
      </w:ins>
      <w:ins w:id="382" w:author="Gabrielle Boisrame" w:date="2019-10-31T16:23:00Z">
        <w:r w:rsidR="00827832">
          <w:rPr>
            <w:rFonts w:ascii="Times New Roman" w:hAnsi="Times New Roman" w:cs="Times New Roman"/>
            <w:color w:val="2F2F2F" w:themeColor="accent5" w:themeShade="80"/>
          </w:rPr>
          <w:t xml:space="preserve"> due to causes other than fire</w:t>
        </w:r>
      </w:ins>
      <w:ins w:id="383" w:author="Gabrielle Boisrame" w:date="2019-10-31T16:26:00Z">
        <w:r w:rsidR="00827832">
          <w:rPr>
            <w:rFonts w:ascii="Times New Roman" w:hAnsi="Times New Roman" w:cs="Times New Roman"/>
            <w:color w:val="2F2F2F" w:themeColor="accent5" w:themeShade="80"/>
          </w:rPr>
          <w:t xml:space="preserve">, which </w:t>
        </w:r>
        <w:del w:id="384" w:author="Sally Thompson" w:date="2019-11-01T15:22:00Z">
          <w:r w:rsidR="00827832" w:rsidDel="00FE2009">
            <w:rPr>
              <w:rFonts w:ascii="Times New Roman" w:hAnsi="Times New Roman" w:cs="Times New Roman"/>
              <w:color w:val="2F2F2F" w:themeColor="accent5" w:themeShade="80"/>
            </w:rPr>
            <w:delText>appears to be</w:delText>
          </w:r>
        </w:del>
      </w:ins>
      <w:ins w:id="385" w:author="Sally Thompson" w:date="2019-11-01T15:22:00Z">
        <w:r w:rsidR="00FE2009">
          <w:rPr>
            <w:rFonts w:ascii="Times New Roman" w:hAnsi="Times New Roman" w:cs="Times New Roman"/>
            <w:color w:val="2F2F2F" w:themeColor="accent5" w:themeShade="80"/>
          </w:rPr>
          <w:t>is</w:t>
        </w:r>
      </w:ins>
      <w:ins w:id="386" w:author="Gabrielle Boisrame" w:date="2019-10-31T16:26:00Z">
        <w:r w:rsidR="00827832">
          <w:rPr>
            <w:rFonts w:ascii="Times New Roman" w:hAnsi="Times New Roman" w:cs="Times New Roman"/>
            <w:color w:val="2F2F2F" w:themeColor="accent5" w:themeShade="80"/>
          </w:rPr>
          <w:t xml:space="preserve"> supported by the fact that the largest patches of changed vegetation occur in burned areas (Figure 5</w:t>
        </w:r>
      </w:ins>
      <w:ins w:id="387" w:author="Gabrielle Boisrame" w:date="2019-10-31T16:27:00Z">
        <w:r w:rsidR="00827832">
          <w:rPr>
            <w:rFonts w:ascii="Times New Roman" w:hAnsi="Times New Roman" w:cs="Times New Roman"/>
            <w:color w:val="2F2F2F" w:themeColor="accent5" w:themeShade="80"/>
          </w:rPr>
          <w:t>d</w:t>
        </w:r>
      </w:ins>
      <w:ins w:id="388" w:author="Gabrielle Boisrame" w:date="2019-10-31T16:26:00Z">
        <w:r w:rsidR="00827832">
          <w:rPr>
            <w:rFonts w:ascii="Times New Roman" w:hAnsi="Times New Roman" w:cs="Times New Roman"/>
            <w:color w:val="2F2F2F" w:themeColor="accent5" w:themeShade="80"/>
          </w:rPr>
          <w:t>)</w:t>
        </w:r>
      </w:ins>
      <w:ins w:id="389" w:author="Gabrielle Boisrame" w:date="2019-10-31T16:23:00Z">
        <w:r w:rsidR="00827832">
          <w:rPr>
            <w:rFonts w:ascii="Times New Roman" w:hAnsi="Times New Roman" w:cs="Times New Roman"/>
            <w:color w:val="2F2F2F" w:themeColor="accent5" w:themeShade="80"/>
          </w:rPr>
          <w:t xml:space="preserve">. </w:t>
        </w:r>
      </w:ins>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458A4716"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proofErr w:type="gramStart"/>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proofErr w:type="gramEnd"/>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del w:id="390" w:author="Jens Stevens" w:date="2019-10-29T13:24:00Z">
        <w:r w:rsidR="008C2C14" w:rsidRPr="00EF599F" w:rsidDel="006143E3">
          <w:rPr>
            <w:rFonts w:ascii="Times New Roman" w:hAnsi="Times New Roman" w:cs="Times New Roman"/>
            <w:color w:val="000000" w:themeColor="text1"/>
          </w:rPr>
          <w:delText>for</w:delText>
        </w:r>
        <w:r w:rsidR="00A62837" w:rsidRPr="00EF599F" w:rsidDel="006143E3">
          <w:rPr>
            <w:rFonts w:ascii="Times New Roman" w:hAnsi="Times New Roman" w:cs="Times New Roman"/>
            <w:color w:val="000000" w:themeColor="text1"/>
          </w:rPr>
          <w:delText xml:space="preserve"> the rest of the paper</w:delText>
        </w:r>
      </w:del>
      <w:ins w:id="391" w:author="Jens Stevens" w:date="2019-10-29T13:24:00Z">
        <w:r w:rsidR="006143E3">
          <w:rPr>
            <w:rFonts w:ascii="Times New Roman" w:hAnsi="Times New Roman" w:cs="Times New Roman"/>
            <w:color w:val="000000" w:themeColor="text1"/>
          </w:rPr>
          <w:t>hereafter</w:t>
        </w:r>
      </w:ins>
      <w:r w:rsidR="00A62837" w:rsidRPr="00EF599F">
        <w:rPr>
          <w:rFonts w:ascii="Times New Roman" w:hAnsi="Times New Roman" w:cs="Times New Roman"/>
          <w:color w:val="000000" w:themeColor="text1"/>
        </w:rPr>
        <w:t xml:space="preserve">. </w:t>
      </w:r>
    </w:p>
    <w:p w14:paraId="073FB16D" w14:textId="32D0963F" w:rsidR="008C7F50" w:rsidRPr="00572C84" w:rsidDel="006143E3" w:rsidRDefault="00497A36" w:rsidP="00572C84">
      <w:pPr>
        <w:spacing w:line="480" w:lineRule="auto"/>
        <w:ind w:firstLine="720"/>
        <w:rPr>
          <w:del w:id="392" w:author="Jens Stevens" w:date="2019-10-29T13:26:00Z"/>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ins w:id="393" w:author="Jens Stevens" w:date="2019-10-29T13:25:00Z">
        <w:r w:rsidR="006143E3">
          <w:rPr>
            <w:rFonts w:ascii="Times New Roman" w:hAnsi="Times New Roman" w:cs="Times New Roman"/>
            <w:color w:val="000000" w:themeColor="text1"/>
          </w:rPr>
          <w:t xml:space="preserve"> (Appendix B)</w:t>
        </w:r>
      </w:ins>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del w:id="394" w:author="Jens Stevens" w:date="2019-10-29T13:26:00Z">
        <w:r w:rsidR="002723CC" w:rsidDel="006143E3">
          <w:rPr>
            <w:rFonts w:ascii="Times New Roman" w:hAnsi="Times New Roman" w:cs="Times New Roman"/>
            <w:color w:val="000000" w:themeColor="text1"/>
          </w:rPr>
          <w:delText>S</w:delText>
        </w:r>
        <w:r w:rsidR="00024BA0" w:rsidRPr="00EF599F" w:rsidDel="006143E3">
          <w:rPr>
            <w:rFonts w:ascii="Times New Roman" w:hAnsi="Times New Roman" w:cs="Times New Roman"/>
            <w:color w:val="000000" w:themeColor="text1"/>
          </w:rPr>
          <w:delText xml:space="preserve">oil moisture was measured </w:delText>
        </w:r>
        <w:r w:rsidR="008C7F50" w:rsidDel="006143E3">
          <w:rPr>
            <w:rFonts w:ascii="Times New Roman" w:hAnsi="Times New Roman" w:cs="Times New Roman"/>
            <w:color w:val="000000" w:themeColor="text1"/>
          </w:rPr>
          <w:delText>at 10-min intervals by</w:delText>
        </w:r>
        <w:r w:rsidR="000A6ACD" w:rsidRPr="00EF599F" w:rsidDel="006143E3">
          <w:rPr>
            <w:rFonts w:ascii="Times New Roman" w:hAnsi="Times New Roman" w:cs="Times New Roman"/>
            <w:color w:val="000000" w:themeColor="text1"/>
          </w:rPr>
          <w:delText xml:space="preserve"> horizontally installed Campbell Scientific 300 mm </w:delText>
        </w:r>
        <w:r w:rsidR="00024BA0" w:rsidRPr="00EF599F" w:rsidDel="006143E3">
          <w:rPr>
            <w:rFonts w:ascii="Times New Roman" w:hAnsi="Times New Roman" w:cs="Times New Roman"/>
            <w:color w:val="000000" w:themeColor="text1"/>
          </w:rPr>
          <w:delText>two-prong</w:delText>
        </w:r>
        <w:r w:rsidR="000A6ACD" w:rsidRPr="00EF599F"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TDR probes</w:delText>
        </w:r>
        <w:r w:rsidR="000A6ACD" w:rsidRPr="00EF599F" w:rsidDel="006143E3">
          <w:rPr>
            <w:rFonts w:ascii="Times New Roman" w:hAnsi="Times New Roman" w:cs="Times New Roman"/>
            <w:color w:val="000000" w:themeColor="text1"/>
          </w:rPr>
          <w:delText xml:space="preserve"> (CS650)</w:delText>
        </w:r>
        <w:r w:rsidR="00FB7541" w:rsidDel="006143E3">
          <w:rPr>
            <w:rFonts w:ascii="Times New Roman" w:hAnsi="Times New Roman" w:cs="Times New Roman"/>
            <w:color w:val="000000" w:themeColor="text1"/>
          </w:rPr>
          <w:delText xml:space="preserve"> </w:delText>
        </w:r>
        <w:r w:rsidR="00FB7541" w:rsidRPr="00EF599F" w:rsidDel="006143E3">
          <w:rPr>
            <w:rFonts w:ascii="Times New Roman" w:hAnsi="Times New Roman" w:cs="Times New Roman"/>
            <w:color w:val="000000" w:themeColor="text1"/>
          </w:rPr>
          <w:delText>at 3 different depths (12, 60, and 100 cm)</w:delText>
        </w:r>
        <w:r w:rsidR="000A6ACD" w:rsidRPr="00EF599F"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Soil samples were collected during the installation of the sub-surface TDR probes,</w:delText>
        </w:r>
        <w:r w:rsidR="000F496C"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and analyzed for soil texture properties at the UC Davis Analytical Laboratory (Davis, CA</w:delText>
        </w:r>
        <w:r w:rsidR="00B66F8D" w:rsidDel="006143E3">
          <w:rPr>
            <w:rFonts w:ascii="Times New Roman" w:hAnsi="Times New Roman" w:cs="Times New Roman"/>
            <w:color w:val="000000" w:themeColor="text1"/>
          </w:rPr>
          <w:delText>, USA</w:delText>
        </w:r>
        <w:r w:rsidR="008C7F50" w:rsidDel="006143E3">
          <w:rPr>
            <w:rFonts w:ascii="Times New Roman" w:hAnsi="Times New Roman" w:cs="Times New Roman"/>
            <w:color w:val="000000" w:themeColor="text1"/>
          </w:rPr>
          <w:delText>)</w:delText>
        </w:r>
        <w:r w:rsidR="000F496C" w:rsidDel="006143E3">
          <w:rPr>
            <w:rFonts w:ascii="Times New Roman" w:hAnsi="Times New Roman" w:cs="Times New Roman"/>
            <w:color w:val="000000" w:themeColor="text1"/>
          </w:rPr>
          <w:delText>.</w:delText>
        </w:r>
        <w:r w:rsidR="008C7F50" w:rsidDel="006143E3">
          <w:rPr>
            <w:rFonts w:ascii="Times New Roman" w:hAnsi="Times New Roman" w:cs="Times New Roman"/>
            <w:color w:val="000000" w:themeColor="text1"/>
          </w:rPr>
          <w:delText xml:space="preserve"> </w:delText>
        </w:r>
        <w:r w:rsidR="002723CC" w:rsidRPr="00EF599F" w:rsidDel="006143E3">
          <w:rPr>
            <w:rFonts w:ascii="Times New Roman" w:hAnsi="Times New Roman" w:cs="Times New Roman"/>
            <w:color w:val="000000" w:themeColor="text1"/>
          </w:rPr>
          <w:delText>Precipitation was measured</w:delText>
        </w:r>
        <w:r w:rsidR="008C7F50" w:rsidDel="006143E3">
          <w:rPr>
            <w:rFonts w:ascii="Times New Roman" w:hAnsi="Times New Roman" w:cs="Times New Roman"/>
            <w:color w:val="000000" w:themeColor="text1"/>
          </w:rPr>
          <w:delText xml:space="preserve"> at 10-min</w:delText>
        </w:r>
        <w:r w:rsidR="00FE44E9" w:rsidDel="006143E3">
          <w:rPr>
            <w:rFonts w:ascii="Times New Roman" w:hAnsi="Times New Roman" w:cs="Times New Roman"/>
            <w:color w:val="000000" w:themeColor="text1"/>
          </w:rPr>
          <w:delText>ute</w:delText>
        </w:r>
        <w:r w:rsidR="008C7F50" w:rsidDel="006143E3">
          <w:rPr>
            <w:rFonts w:ascii="Times New Roman" w:hAnsi="Times New Roman" w:cs="Times New Roman"/>
            <w:color w:val="000000" w:themeColor="text1"/>
          </w:rPr>
          <w:delText xml:space="preserve"> intervals</w:delText>
        </w:r>
        <w:r w:rsidR="002723CC" w:rsidRPr="00EF599F" w:rsidDel="006143E3">
          <w:rPr>
            <w:rFonts w:ascii="Times New Roman" w:hAnsi="Times New Roman" w:cs="Times New Roman"/>
            <w:color w:val="000000" w:themeColor="text1"/>
          </w:rPr>
          <w:delText xml:space="preserve"> by a </w:delText>
        </w:r>
        <w:r w:rsidR="008C7F50" w:rsidRPr="00EF599F" w:rsidDel="006143E3">
          <w:rPr>
            <w:rFonts w:ascii="Times New Roman" w:hAnsi="Times New Roman" w:cs="Times New Roman"/>
            <w:color w:val="000000" w:themeColor="text1"/>
          </w:rPr>
          <w:delText>0.1-inch</w:delText>
        </w:r>
        <w:r w:rsidR="002723CC" w:rsidRPr="00EF599F" w:rsidDel="006143E3">
          <w:rPr>
            <w:rFonts w:ascii="Times New Roman" w:hAnsi="Times New Roman" w:cs="Times New Roman"/>
            <w:color w:val="000000" w:themeColor="text1"/>
          </w:rPr>
          <w:delText xml:space="preserve"> Campbell Scientific TE525 tipping bucket</w:delText>
        </w:r>
        <w:r w:rsidR="000C0035" w:rsidDel="006143E3">
          <w:rPr>
            <w:rFonts w:ascii="Times New Roman" w:hAnsi="Times New Roman" w:cs="Times New Roman"/>
            <w:color w:val="000000" w:themeColor="text1"/>
          </w:rPr>
          <w:delText xml:space="preserve"> rain</w:delText>
        </w:r>
        <w:r w:rsidR="002723CC" w:rsidRPr="00EF599F" w:rsidDel="006143E3">
          <w:rPr>
            <w:rFonts w:ascii="Times New Roman" w:hAnsi="Times New Roman" w:cs="Times New Roman"/>
            <w:color w:val="000000" w:themeColor="text1"/>
          </w:rPr>
          <w:delText xml:space="preserve"> gauge (</w:delText>
        </w:r>
        <w:r w:rsidR="008C7F50" w:rsidRPr="00EF599F" w:rsidDel="006143E3">
          <w:rPr>
            <w:rFonts w:ascii="Times New Roman" w:hAnsi="Times New Roman" w:cs="Times New Roman"/>
            <w:color w:val="000000" w:themeColor="text1"/>
          </w:rPr>
          <w:delText>6-inch</w:delText>
        </w:r>
        <w:r w:rsidR="002723CC" w:rsidRPr="00EF599F" w:rsidDel="006143E3">
          <w:rPr>
            <w:rFonts w:ascii="Times New Roman" w:hAnsi="Times New Roman" w:cs="Times New Roman"/>
            <w:color w:val="000000" w:themeColor="text1"/>
          </w:rPr>
          <w:delText xml:space="preserve"> diameter orifice)</w:delText>
        </w:r>
        <w:r w:rsidR="002723CC" w:rsidDel="006143E3">
          <w:rPr>
            <w:rFonts w:ascii="Times New Roman" w:hAnsi="Times New Roman" w:cs="Times New Roman"/>
            <w:color w:val="000000" w:themeColor="text1"/>
          </w:rPr>
          <w:delText xml:space="preserve">. </w:delText>
        </w:r>
        <w:r w:rsidR="00210626" w:rsidDel="006143E3">
          <w:rPr>
            <w:rFonts w:ascii="Times New Roman" w:hAnsi="Times New Roman" w:cs="Times New Roman"/>
            <w:color w:val="000000" w:themeColor="text1"/>
          </w:rPr>
          <w:delText>T</w:delText>
        </w:r>
        <w:r w:rsidR="00671C7B" w:rsidRPr="00EF599F" w:rsidDel="006143E3">
          <w:rPr>
            <w:rFonts w:ascii="Times New Roman" w:hAnsi="Times New Roman" w:cs="Times New Roman"/>
            <w:color w:val="000000" w:themeColor="text1"/>
          </w:rPr>
          <w:delText xml:space="preserve">he installed rain gauges are not heated, </w:delText>
        </w:r>
        <w:r w:rsidR="00210626" w:rsidDel="006143E3">
          <w:rPr>
            <w:rFonts w:ascii="Times New Roman" w:hAnsi="Times New Roman" w:cs="Times New Roman"/>
            <w:color w:val="000000" w:themeColor="text1"/>
          </w:rPr>
          <w:delText xml:space="preserve">meaning that </w:delText>
        </w:r>
        <w:r w:rsidR="0091423C" w:rsidRPr="00EF599F" w:rsidDel="006143E3">
          <w:rPr>
            <w:rFonts w:ascii="Times New Roman" w:hAnsi="Times New Roman" w:cs="Times New Roman"/>
            <w:color w:val="000000" w:themeColor="text1"/>
          </w:rPr>
          <w:delText>t</w:delText>
        </w:r>
      </w:del>
      <w:ins w:id="395" w:author="Jens Stevens" w:date="2019-10-29T13:26:00Z">
        <w:r w:rsidR="006143E3">
          <w:rPr>
            <w:rFonts w:ascii="Times New Roman" w:hAnsi="Times New Roman" w:cs="Times New Roman"/>
            <w:color w:val="000000" w:themeColor="text1"/>
          </w:rPr>
          <w:t>T</w:t>
        </w:r>
      </w:ins>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rainfall and </w:t>
      </w:r>
      <w:proofErr w:type="gramStart"/>
      <w:r w:rsidR="00671C7B" w:rsidRPr="00EF599F">
        <w:rPr>
          <w:rFonts w:ascii="Times New Roman" w:hAnsi="Times New Roman" w:cs="Times New Roman"/>
          <w:color w:val="000000" w:themeColor="text1"/>
        </w:rPr>
        <w:t>snow-melt</w:t>
      </w:r>
      <w:proofErr w:type="gramEnd"/>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ins w:id="396" w:author="Gabrielle Boisrame" w:date="2019-10-30T12:07:00Z">
        <w:r w:rsidR="003A1DE8">
          <w:rPr>
            <w:rFonts w:ascii="Times New Roman" w:hAnsi="Times New Roman" w:cs="Times New Roman"/>
            <w:color w:val="000000" w:themeColor="text1"/>
          </w:rPr>
          <w:t xml:space="preserve">our information on </w:t>
        </w:r>
      </w:ins>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ins w:id="397" w:author="Gabrielle Boisrame" w:date="2019-10-30T12:07:00Z">
        <w:r w:rsidR="003A1DE8">
          <w:rPr>
            <w:rFonts w:ascii="Times New Roman" w:hAnsi="Times New Roman" w:cs="Times New Roman"/>
            <w:color w:val="000000" w:themeColor="text1"/>
          </w:rPr>
          <w:t xml:space="preserve">to </w:t>
        </w:r>
      </w:ins>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del w:id="398" w:author="Stevens, Jens T" w:date="2019-11-05T16:35:00Z">
        <w:r w:rsidR="00671C7B" w:rsidRPr="00EF599F" w:rsidDel="00B202D6">
          <w:rPr>
            <w:rFonts w:ascii="Times New Roman" w:hAnsi="Times New Roman" w:cs="Times New Roman"/>
            <w:color w:val="000000" w:themeColor="text1"/>
          </w:rPr>
          <w:delText xml:space="preserve"> </w:delText>
        </w:r>
        <w:r w:rsidR="00572C84" w:rsidDel="00B202D6">
          <w:rPr>
            <w:rFonts w:ascii="Times New Roman" w:hAnsi="Times New Roman" w:cs="Times New Roman"/>
            <w:color w:val="000000" w:themeColor="text1"/>
          </w:rPr>
          <w:delText>In</w:delText>
        </w:r>
        <w:r w:rsidR="00FE44E9" w:rsidDel="00B202D6">
          <w:rPr>
            <w:rFonts w:ascii="Times New Roman" w:hAnsi="Times New Roman" w:cs="Times New Roman"/>
            <w:color w:val="000000" w:themeColor="text1"/>
          </w:rPr>
          <w:delText>-</w:delText>
        </w:r>
        <w:r w:rsidR="00572C84" w:rsidDel="00B202D6">
          <w:rPr>
            <w:rFonts w:ascii="Times New Roman" w:hAnsi="Times New Roman" w:cs="Times New Roman"/>
            <w:color w:val="000000" w:themeColor="text1"/>
          </w:rPr>
          <w:delText xml:space="preserve">situ data was corrected for limitations regarding gaps in snowpack data (Appendix </w:delText>
        </w:r>
        <w:r w:rsidR="008A6E6A" w:rsidDel="00B202D6">
          <w:rPr>
            <w:rFonts w:ascii="Times New Roman" w:hAnsi="Times New Roman" w:cs="Times New Roman"/>
            <w:color w:val="000000" w:themeColor="text1"/>
          </w:rPr>
          <w:delText>B</w:delText>
        </w:r>
        <w:r w:rsidR="00572C84" w:rsidDel="00B202D6">
          <w:rPr>
            <w:rFonts w:ascii="Times New Roman" w:hAnsi="Times New Roman" w:cs="Times New Roman"/>
            <w:color w:val="000000" w:themeColor="text1"/>
          </w:rPr>
          <w:delText>).</w:delText>
        </w:r>
        <w:r w:rsidR="00572C84" w:rsidDel="00B202D6">
          <w:rPr>
            <w:rFonts w:ascii="Times New Roman" w:hAnsi="Times New Roman" w:cs="Times New Roman"/>
          </w:rPr>
          <w:delText xml:space="preserve"> </w:delText>
        </w:r>
      </w:del>
      <w:del w:id="399" w:author="Jens Stevens" w:date="2019-10-29T13:26:00Z">
        <w:r w:rsidR="00572C84" w:rsidDel="006143E3">
          <w:rPr>
            <w:rFonts w:ascii="Times New Roman" w:hAnsi="Times New Roman" w:cs="Times New Roman"/>
          </w:rPr>
          <w:delText xml:space="preserve">  </w:delText>
        </w:r>
      </w:del>
    </w:p>
    <w:p w14:paraId="1517F411" w14:textId="719EF8F3" w:rsidR="0072115A" w:rsidRPr="001340EF" w:rsidRDefault="008C7F50" w:rsidP="00122A03">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w:t>
      </w:r>
      <w:r w:rsidR="002723CC">
        <w:rPr>
          <w:rFonts w:ascii="Times New Roman" w:hAnsi="Times New Roman" w:cs="Times New Roman"/>
          <w:color w:val="000000" w:themeColor="text1"/>
        </w:rPr>
        <w:lastRenderedPageBreak/>
        <w:t>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xml:space="preserve">. </w:t>
      </w:r>
      <w:del w:id="400" w:author="Stevens, Jens T" w:date="2019-11-05T16:35:00Z">
        <w:r w:rsidR="00253B83" w:rsidDel="00B202D6">
          <w:rPr>
            <w:rFonts w:ascii="Times New Roman" w:hAnsi="Times New Roman" w:cs="Times New Roman"/>
          </w:rPr>
          <w:delText>I</w:delText>
        </w:r>
        <w:r w:rsidR="007A6CFD" w:rsidRPr="00CE2D4C" w:rsidDel="00B202D6">
          <w:rPr>
            <w:rFonts w:ascii="Times New Roman" w:hAnsi="Times New Roman" w:cs="Times New Roman"/>
          </w:rPr>
          <w:delText xml:space="preserve">n </w:delText>
        </w:r>
      </w:del>
      <w:ins w:id="401" w:author="Stevens, Jens T" w:date="2019-11-05T16:35:00Z">
        <w:r w:rsidR="00B202D6">
          <w:rPr>
            <w:rFonts w:ascii="Times New Roman" w:hAnsi="Times New Roman" w:cs="Times New Roman"/>
          </w:rPr>
          <w:t>However, i</w:t>
        </w:r>
        <w:r w:rsidR="00B202D6" w:rsidRPr="00CE2D4C">
          <w:rPr>
            <w:rFonts w:ascii="Times New Roman" w:hAnsi="Times New Roman" w:cs="Times New Roman"/>
          </w:rPr>
          <w:t xml:space="preserve">n </w:t>
        </w:r>
      </w:ins>
      <w:r w:rsidR="007A6CFD" w:rsidRPr="00CE2D4C">
        <w:rPr>
          <w:rFonts w:ascii="Times New Roman" w:hAnsi="Times New Roman" w:cs="Times New Roman"/>
        </w:rPr>
        <w:t>saturated wetland sites</w:t>
      </w:r>
      <w:ins w:id="402" w:author="Stevens, Jens T" w:date="2019-11-05T16:35:00Z">
        <w:r w:rsidR="00B202D6">
          <w:rPr>
            <w:rFonts w:ascii="Times New Roman" w:hAnsi="Times New Roman" w:cs="Times New Roman"/>
          </w:rPr>
          <w:t xml:space="preserve"> </w:t>
        </w:r>
      </w:ins>
      <w:del w:id="403" w:author="Stevens, Jens T" w:date="2019-11-05T16:36:00Z">
        <w:r w:rsidR="00253B83" w:rsidDel="00B202D6">
          <w:rPr>
            <w:rFonts w:ascii="Times New Roman" w:hAnsi="Times New Roman" w:cs="Times New Roman"/>
          </w:rPr>
          <w:delText>, however</w:delText>
        </w:r>
      </w:del>
      <w:ins w:id="404" w:author="Stevens, Jens T" w:date="2019-11-05T16:36:00Z">
        <w:r w:rsidR="00B202D6">
          <w:rPr>
            <w:rFonts w:ascii="Times New Roman" w:hAnsi="Times New Roman" w:cs="Times New Roman"/>
          </w:rPr>
          <w:t>and during periods of steady-state infiltration</w:t>
        </w:r>
      </w:ins>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1DC5CD58"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w:t>
      </w:r>
      <w:proofErr w:type="gramStart"/>
      <w:r w:rsidR="00DF7A60">
        <w:rPr>
          <w:rFonts w:ascii="Times New Roman" w:hAnsi="Times New Roman" w:cs="Times New Roman"/>
          <w:color w:val="000000" w:themeColor="text1"/>
        </w:rPr>
        <w:t>spatially-distributed</w:t>
      </w:r>
      <w:proofErr w:type="gramEnd"/>
      <w:r w:rsidR="00DF7A60">
        <w:rPr>
          <w:rFonts w:ascii="Times New Roman" w:hAnsi="Times New Roman" w:cs="Times New Roman"/>
          <w:color w:val="000000" w:themeColor="text1"/>
        </w:rPr>
        <w:t xml:space="preserve">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w:t>
      </w:r>
      <w:proofErr w:type="gramStart"/>
      <w:r w:rsidR="00547A11">
        <w:rPr>
          <w:rFonts w:ascii="Times New Roman" w:hAnsi="Times New Roman" w:cs="Times New Roman"/>
          <w:color w:val="000000" w:themeColor="text1"/>
        </w:rPr>
        <w:t>spatially-distributed</w:t>
      </w:r>
      <w:proofErr w:type="gramEnd"/>
      <w:r w:rsidR="00547A11">
        <w:rPr>
          <w:rFonts w:ascii="Times New Roman" w:hAnsi="Times New Roman" w:cs="Times New Roman"/>
          <w:color w:val="000000" w:themeColor="text1"/>
        </w:rPr>
        <w:t xml:space="preserve">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Y29uZGFyeS10aXRsZT48L3RpdGxlcz48cGVyaW9kaWNhbD48ZnVsbC10aXRsZT5WYWRvc2UgWm9u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</w:fldData>
        </w:fldChar>
      </w:r>
      <w:r w:rsidR="006B53CB">
        <w:rPr>
          <w:rFonts w:ascii="Times New Roman" w:hAnsi="Times New Roman" w:cs="Times New Roman"/>
          <w:color w:val="000000" w:themeColor="text1"/>
        </w:rPr>
        <w:instrText xml:space="preserve"> ADDIN EN.CITE </w:instrText>
      </w:r>
      <w:r w:rsidR="006B53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Y29uZGFyeS10aXRsZT48L3RpdGxlcz48cGVyaW9kaWNhbD48ZnVsbC10aXRsZT5WYWRvc2UgWm9u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</w:fldData>
        </w:fldChar>
      </w:r>
      <w:r w:rsidR="006B53CB">
        <w:rPr>
          <w:rFonts w:ascii="Times New Roman" w:hAnsi="Times New Roman" w:cs="Times New Roman"/>
          <w:color w:val="000000" w:themeColor="text1"/>
        </w:rPr>
        <w:instrText xml:space="preserve"> ADDIN EN.CITE.DATA </w:instrText>
      </w:r>
      <w:r w:rsidR="006B53CB">
        <w:rPr>
          <w:rFonts w:ascii="Times New Roman" w:hAnsi="Times New Roman" w:cs="Times New Roman"/>
          <w:color w:val="000000" w:themeColor="text1"/>
        </w:rPr>
      </w:r>
      <w:r w:rsidR="006B53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ins w:id="405" w:author="Stevens, Jens T" w:date="2019-11-04T19:07:00Z">
        <w:r w:rsidR="002B36C3">
          <w:rPr>
            <w:rFonts w:ascii="Times New Roman" w:hAnsi="Times New Roman" w:cs="Times New Roman"/>
            <w:color w:val="000000" w:themeColor="text1"/>
          </w:rPr>
          <w:t xml:space="preserve"> (Table B3)</w:t>
        </w:r>
      </w:ins>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70532943"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378BB705" w14:textId="4A59F52C" w:rsidR="00122A03" w:rsidRPr="00EF599F" w:rsidDel="00CE22C2" w:rsidRDefault="00122A03">
      <w:pPr>
        <w:pStyle w:val="Heading2"/>
        <w:spacing w:line="480" w:lineRule="auto"/>
        <w:rPr>
          <w:del w:id="406" w:author="Gabrielle Boisrame" w:date="2019-10-30T12:11:00Z"/>
          <w:rFonts w:ascii="Times New Roman" w:hAnsi="Times New Roman" w:cs="Times New Roman"/>
          <w:color w:val="000000" w:themeColor="text1"/>
        </w:rPr>
        <w:pPrChange w:id="407" w:author="Gabrielle Boisrame" w:date="2019-10-30T12:11:00Z">
          <w:pPr>
            <w:pStyle w:val="Heading2"/>
          </w:pPr>
        </w:pPrChange>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05F90932" w14:textId="77777777" w:rsidR="00122A03" w:rsidRPr="00B12DBF" w:rsidRDefault="00122A03">
      <w:pPr>
        <w:pStyle w:val="Heading2"/>
        <w:spacing w:line="480" w:lineRule="auto"/>
        <w:rPr>
          <w:rPrChange w:id="408" w:author="Jens Stevens" w:date="2019-10-29T18:38:00Z">
            <w:rPr>
              <w:rFonts w:ascii="Times New Roman" w:hAnsi="Times New Roman" w:cs="Times New Roman"/>
            </w:rPr>
          </w:rPrChange>
        </w:rPr>
        <w:pPrChange w:id="409" w:author="Gabrielle Boisrame" w:date="2019-10-30T12:11:00Z">
          <w:pPr/>
        </w:pPrChange>
      </w:pPr>
    </w:p>
    <w:p w14:paraId="3DE2767E" w14:textId="3A53C0C1"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 xml:space="preserve">Within the 10,120 ha of the </w:t>
      </w:r>
      <w:ins w:id="410" w:author="Jens Stevens" w:date="2019-10-29T13:54:00Z">
        <w:r>
          <w:rPr>
            <w:rFonts w:ascii="Times New Roman" w:hAnsi="Times New Roman" w:cs="Times New Roman"/>
          </w:rPr>
          <w:t xml:space="preserve">SCB </w:t>
        </w:r>
      </w:ins>
      <w:r>
        <w:rPr>
          <w:rFonts w:ascii="Times New Roman" w:hAnsi="Times New Roman" w:cs="Times New Roman"/>
        </w:rPr>
        <w:t>watershed where we classified vegetation via remote sensing imagery,</w:t>
      </w:r>
      <w:r w:rsidRPr="00EF599F">
        <w:rPr>
          <w:rFonts w:ascii="Times New Roman" w:hAnsi="Times New Roman" w:cs="Times New Roman"/>
        </w:rPr>
        <w:t xml:space="preserve"> 1</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ins w:id="411" w:author="Jens Stevens" w:date="2019-10-29T18:00:00Z">
        <w:r w:rsidR="0078250A">
          <w:rPr>
            <w:rFonts w:ascii="Times New Roman" w:hAnsi="Times New Roman" w:cs="Times New Roman"/>
          </w:rPr>
          <w:t xml:space="preserve">57 </w:t>
        </w:r>
      </w:ins>
      <w:r>
        <w:rPr>
          <w:rFonts w:ascii="Times New Roman" w:hAnsi="Times New Roman" w:cs="Times New Roman"/>
        </w:rPr>
        <w:t xml:space="preserve">forestry </w:t>
      </w:r>
      <w:ins w:id="412" w:author="Jens Stevens" w:date="2019-10-29T18:00:00Z">
        <w:r w:rsidR="0078250A">
          <w:rPr>
            <w:rFonts w:ascii="Times New Roman" w:hAnsi="Times New Roman" w:cs="Times New Roman"/>
          </w:rPr>
          <w:t>sub</w:t>
        </w:r>
      </w:ins>
      <w:r>
        <w:rPr>
          <w:rFonts w:ascii="Times New Roman" w:hAnsi="Times New Roman" w:cs="Times New Roman"/>
        </w:rPr>
        <w:t xml:space="preserve">plots, </w:t>
      </w:r>
      <w:ins w:id="413" w:author="Jens Stevens" w:date="2019-10-29T18:00:00Z">
        <w:r w:rsidR="0078250A">
          <w:rPr>
            <w:rFonts w:ascii="Times New Roman" w:hAnsi="Times New Roman" w:cs="Times New Roman"/>
          </w:rPr>
          <w:t xml:space="preserve">12 (21%) </w:t>
        </w:r>
      </w:ins>
      <w:ins w:id="414" w:author="Jens Stevens" w:date="2019-10-29T18:01:00Z">
        <w:del w:id="415" w:author="Stevens, Jens T" w:date="2019-11-04T21:36:00Z">
          <w:r w:rsidR="0078250A" w:rsidDel="00174576">
            <w:rPr>
              <w:rFonts w:ascii="Times New Roman" w:hAnsi="Times New Roman" w:cs="Times New Roman"/>
            </w:rPr>
            <w:delText>burned once</w:delText>
          </w:r>
        </w:del>
      </w:ins>
      <w:ins w:id="416" w:author="Stevens, Jens T" w:date="2019-11-04T21:36:00Z">
        <w:r w:rsidR="00174576">
          <w:rPr>
            <w:rFonts w:ascii="Times New Roman" w:hAnsi="Times New Roman" w:cs="Times New Roman"/>
          </w:rPr>
          <w:t>did not burn</w:t>
        </w:r>
      </w:ins>
      <w:ins w:id="417" w:author="Jens Stevens" w:date="2019-10-29T18:01:00Z">
        <w:r w:rsidR="0078250A">
          <w:rPr>
            <w:rFonts w:ascii="Times New Roman" w:hAnsi="Times New Roman" w:cs="Times New Roman"/>
          </w:rPr>
          <w:t>, 27 (47%) burned once, and 18 (32%) burned 2-4 times.</w:t>
        </w:r>
      </w:ins>
      <w:ins w:id="418" w:author="Jens Stevens" w:date="2019-10-29T18:00:00Z">
        <w:r w:rsidR="0078250A">
          <w:rPr>
            <w:rFonts w:ascii="Times New Roman" w:hAnsi="Times New Roman" w:cs="Times New Roman"/>
          </w:rPr>
          <w:t xml:space="preserve"> </w:t>
        </w:r>
      </w:ins>
      <w:del w:id="419" w:author="Stevens, Jens T" w:date="2019-11-04T21:35:00Z">
        <w:r w:rsidR="00122A03" w:rsidRPr="00EF599F" w:rsidDel="00174576">
          <w:rPr>
            <w:rFonts w:ascii="Times New Roman" w:hAnsi="Times New Roman" w:cs="Times New Roman"/>
          </w:rPr>
          <w:delText>Surprisingly, the number of times the forestry plots burned did not have a strong impact on changes</w:delText>
        </w:r>
      </w:del>
      <w:ins w:id="420" w:author="Jens Stevens" w:date="2019-10-29T18:40:00Z">
        <w:del w:id="421" w:author="Stevens, Jens T" w:date="2019-11-04T21:35:00Z">
          <w:r w:rsidR="00B12DBF" w:rsidDel="00174576">
            <w:rPr>
              <w:rFonts w:ascii="Times New Roman" w:hAnsi="Times New Roman" w:cs="Times New Roman"/>
            </w:rPr>
            <w:delText>i</w:delText>
          </w:r>
        </w:del>
      </w:ins>
      <w:ins w:id="422" w:author="Stevens, Jens T" w:date="2019-11-04T21:35:00Z">
        <w:r w:rsidR="00174576">
          <w:rPr>
            <w:rFonts w:ascii="Times New Roman" w:hAnsi="Times New Roman" w:cs="Times New Roman"/>
          </w:rPr>
          <w:t>I</w:t>
        </w:r>
      </w:ins>
      <w:ins w:id="423" w:author="Jens Stevens" w:date="2019-10-29T18:40:00Z">
        <w:r w:rsidR="00B12DBF">
          <w:rPr>
            <w:rFonts w:ascii="Times New Roman" w:hAnsi="Times New Roman" w:cs="Times New Roman"/>
          </w:rPr>
          <w:t>ncreased fire occurrence did not lead to decreases</w:t>
        </w:r>
      </w:ins>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del w:id="424" w:author="Jens Stevens" w:date="2019-10-29T18:42:00Z">
        <w:r w:rsidR="00122A03" w:rsidDel="00B12DBF">
          <w:rPr>
            <w:rFonts w:ascii="Times New Roman" w:hAnsi="Times New Roman" w:cs="Times New Roman"/>
          </w:rPr>
          <w:delText>number of times burned</w:delText>
        </w:r>
      </w:del>
      <w:ins w:id="425" w:author="Jens Stevens" w:date="2019-10-29T18:42:00Z">
        <w:r w:rsidR="00B12DBF">
          <w:rPr>
            <w:rFonts w:ascii="Times New Roman" w:hAnsi="Times New Roman" w:cs="Times New Roman"/>
          </w:rPr>
          <w:t>fire frequency</w:t>
        </w:r>
      </w:ins>
      <w:r w:rsidR="00122A03">
        <w:rPr>
          <w:rFonts w:ascii="Times New Roman" w:hAnsi="Times New Roman" w:cs="Times New Roman"/>
        </w:rPr>
        <w:t xml:space="preserve">, where density and basal area decreased from 1970 to 2017 </w:t>
      </w:r>
      <w:ins w:id="426" w:author="Jens Stevens" w:date="2019-10-29T18:42:00Z">
        <w:r w:rsidR="00B12DBF">
          <w:rPr>
            <w:rFonts w:ascii="Times New Roman" w:hAnsi="Times New Roman" w:cs="Times New Roman"/>
          </w:rPr>
          <w:t xml:space="preserve">only </w:t>
        </w:r>
      </w:ins>
      <w:r w:rsidR="00122A03">
        <w:rPr>
          <w:rFonts w:ascii="Times New Roman" w:hAnsi="Times New Roman" w:cs="Times New Roman"/>
        </w:rPr>
        <w:t xml:space="preserve">when burned 2 </w:t>
      </w:r>
      <w:ins w:id="427" w:author="Jens Stevens" w:date="2019-10-29T18:42:00Z">
        <w:r w:rsidR="00B12DBF">
          <w:rPr>
            <w:rFonts w:ascii="Times New Roman" w:hAnsi="Times New Roman" w:cs="Times New Roman"/>
          </w:rPr>
          <w:t xml:space="preserve">or more </w:t>
        </w:r>
      </w:ins>
      <w:r w:rsidR="00122A03">
        <w:rPr>
          <w:rFonts w:ascii="Times New Roman" w:hAnsi="Times New Roman" w:cs="Times New Roman"/>
        </w:rPr>
        <w:t xml:space="preserve">times </w:t>
      </w:r>
      <w:del w:id="428" w:author="Jens Stevens" w:date="2019-10-29T18:42:00Z">
        <w:r w:rsidR="00122A03" w:rsidDel="00B12DBF">
          <w:rPr>
            <w:rFonts w:ascii="Times New Roman" w:hAnsi="Times New Roman" w:cs="Times New Roman"/>
          </w:rPr>
          <w:delText xml:space="preserve">but not 0 or 1 time </w:delText>
        </w:r>
      </w:del>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w:t>
      </w:r>
      <w:del w:id="429" w:author="Jens Stevens" w:date="2019-10-29T18:40:00Z">
        <w:r w:rsidR="00122A03" w:rsidDel="00B12DBF">
          <w:rPr>
            <w:rFonts w:ascii="Times New Roman" w:hAnsi="Times New Roman" w:cs="Times New Roman"/>
          </w:rPr>
          <w:delText xml:space="preserve">strikingly </w:delText>
        </w:r>
      </w:del>
      <w:r w:rsidR="00122A03">
        <w:rPr>
          <w:rFonts w:ascii="Times New Roman" w:hAnsi="Times New Roman" w:cs="Times New Roman"/>
        </w:rPr>
        <w:t xml:space="preserve">for very large trees &gt;100 cm DBH, there was a significant decrease in density and basal area regardless of </w:t>
      </w:r>
      <w:del w:id="430" w:author="Jens Stevens" w:date="2019-10-29T18:41:00Z">
        <w:r w:rsidR="00122A03" w:rsidDel="00B12DBF">
          <w:rPr>
            <w:rFonts w:ascii="Times New Roman" w:hAnsi="Times New Roman" w:cs="Times New Roman"/>
          </w:rPr>
          <w:delText>number of times burned</w:delText>
        </w:r>
      </w:del>
      <w:ins w:id="431" w:author="Jens Stevens" w:date="2019-10-29T18:41:00Z">
        <w:r w:rsidR="00B12DBF">
          <w:rPr>
            <w:rFonts w:ascii="Times New Roman" w:hAnsi="Times New Roman" w:cs="Times New Roman"/>
          </w:rPr>
          <w:t xml:space="preserve">fire occurrence </w:t>
        </w:r>
      </w:ins>
      <w:del w:id="432" w:author="Jens Stevens" w:date="2019-10-29T18:41:00Z">
        <w:r w:rsidR="00122A03" w:rsidDel="00B12DBF">
          <w:rPr>
            <w:rFonts w:ascii="Times New Roman" w:hAnsi="Times New Roman" w:cs="Times New Roman"/>
          </w:rPr>
          <w:delText xml:space="preserve">, including in unburned plots </w:delText>
        </w:r>
      </w:del>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r w:rsidR="00122A03">
        <w:rPr>
          <w:rFonts w:ascii="Times New Roman" w:hAnsi="Times New Roman" w:cs="Times New Roman"/>
          <w:i/>
        </w:rPr>
        <w:t xml:space="preserve">Pinus </w:t>
      </w:r>
      <w:proofErr w:type="spellStart"/>
      <w:r w:rsidR="00122A03">
        <w:rPr>
          <w:rFonts w:ascii="Times New Roman" w:hAnsi="Times New Roman" w:cs="Times New Roman"/>
          <w:i/>
        </w:rPr>
        <w:t>contorta</w:t>
      </w:r>
      <w:proofErr w:type="spellEnd"/>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2DA1B424"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 xml:space="preserve">Pinus </w:t>
      </w:r>
      <w:proofErr w:type="spellStart"/>
      <w:r>
        <w:rPr>
          <w:rFonts w:ascii="Times New Roman" w:hAnsi="Times New Roman" w:cs="Times New Roman"/>
          <w:i/>
        </w:rPr>
        <w:t>jeffreyi</w:t>
      </w:r>
      <w:proofErr w:type="spellEnd"/>
      <w:r>
        <w:rPr>
          <w:rFonts w:ascii="Times New Roman" w:hAnsi="Times New Roman" w:cs="Times New Roman"/>
        </w:rPr>
        <w:t xml:space="preserve"> type forest</w:t>
      </w:r>
      <w:del w:id="433" w:author="Stevens, Jens T" w:date="2019-11-04T21:37:00Z">
        <w:r w:rsidDel="00391CAE">
          <w:rPr>
            <w:rFonts w:ascii="Times New Roman" w:hAnsi="Times New Roman" w:cs="Times New Roman"/>
          </w:rPr>
          <w:delText>, p</w:delText>
        </w:r>
      </w:del>
      <w:ins w:id="434" w:author="Stevens, Jens T" w:date="2019-11-04T21:37:00Z">
        <w:r w:rsidR="00391CAE">
          <w:rPr>
            <w:rFonts w:ascii="Times New Roman" w:hAnsi="Times New Roman" w:cs="Times New Roman"/>
          </w:rPr>
          <w:t>. P</w:t>
        </w:r>
      </w:ins>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del w:id="435" w:author="Jens Stevens" w:date="2019-10-29T18:38:00Z">
        <w:r w:rsidDel="00B12DBF">
          <w:rPr>
            <w:rFonts w:ascii="Times New Roman" w:hAnsi="Times New Roman" w:cs="Times New Roman"/>
            <w:i/>
          </w:rPr>
          <w:delText xml:space="preserve">Abies </w:delText>
        </w:r>
      </w:del>
      <w:ins w:id="436" w:author="Jens Stevens" w:date="2019-10-29T18:38:00Z">
        <w:r w:rsidR="00B12DBF">
          <w:rPr>
            <w:rFonts w:ascii="Times New Roman" w:hAnsi="Times New Roman" w:cs="Times New Roman"/>
            <w:i/>
          </w:rPr>
          <w:t xml:space="preserve">A. </w:t>
        </w:r>
      </w:ins>
      <w:r>
        <w:rPr>
          <w:rFonts w:ascii="Times New Roman" w:hAnsi="Times New Roman" w:cs="Times New Roman"/>
          <w:i/>
        </w:rPr>
        <w:t>concolor</w:t>
      </w:r>
      <w:ins w:id="437" w:author="Stevens, Jens T" w:date="2019-11-04T21:37:00Z">
        <w:r w:rsidR="00391CAE">
          <w:rPr>
            <w:rFonts w:ascii="Times New Roman" w:hAnsi="Times New Roman" w:cs="Times New Roman"/>
            <w:i/>
          </w:rPr>
          <w:t xml:space="preserve">. </w:t>
        </w:r>
      </w:ins>
      <w:del w:id="438" w:author="Stevens, Jens T" w:date="2019-11-04T21:37:00Z">
        <w:r w:rsidRPr="00391CAE" w:rsidDel="00391CAE">
          <w:rPr>
            <w:rFonts w:ascii="Times New Roman" w:hAnsi="Times New Roman" w:cs="Times New Roman"/>
            <w:iCs/>
          </w:rPr>
          <w:delText>, and</w:delText>
        </w:r>
      </w:del>
      <w:ins w:id="439" w:author="Stevens, Jens T" w:date="2019-11-04T21:37:00Z">
        <w:r w:rsidR="00391CAE" w:rsidRPr="00391CAE">
          <w:rPr>
            <w:rFonts w:ascii="Times New Roman" w:hAnsi="Times New Roman" w:cs="Times New Roman"/>
            <w:iCs/>
          </w:rPr>
          <w:t>Finally,</w:t>
        </w:r>
      </w:ins>
      <w:r>
        <w:rPr>
          <w:rFonts w:ascii="Times New Roman" w:hAnsi="Times New Roman" w:cs="Times New Roman"/>
        </w:rPr>
        <w:t xml:space="preserve"> plots that did not burn in the 47 years were located in </w:t>
      </w:r>
      <w:del w:id="440" w:author="Jens Stevens" w:date="2019-10-29T18:38:00Z">
        <w:r w:rsidDel="00B12DBF">
          <w:rPr>
            <w:rFonts w:ascii="Times New Roman" w:hAnsi="Times New Roman" w:cs="Times New Roman"/>
            <w:i/>
          </w:rPr>
          <w:delText xml:space="preserve">Abies </w:delText>
        </w:r>
      </w:del>
      <w:ins w:id="441" w:author="Jens Stevens" w:date="2019-10-29T18:38:00Z">
        <w:r w:rsidR="00B12DBF">
          <w:rPr>
            <w:rFonts w:ascii="Times New Roman" w:hAnsi="Times New Roman" w:cs="Times New Roman"/>
            <w:i/>
          </w:rPr>
          <w:t xml:space="preserve">A. </w:t>
        </w:r>
      </w:ins>
      <w:proofErr w:type="spellStart"/>
      <w:r>
        <w:rPr>
          <w:rFonts w:ascii="Times New Roman" w:hAnsi="Times New Roman" w:cs="Times New Roman"/>
          <w:i/>
        </w:rPr>
        <w:t>magnifica</w:t>
      </w:r>
      <w:proofErr w:type="spellEnd"/>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ins w:id="442" w:author="Jens Stevens" w:date="2019-10-29T18:38:00Z">
        <w:r w:rsidR="00B12DBF">
          <w:rPr>
            <w:rFonts w:ascii="Times New Roman" w:hAnsi="Times New Roman" w:cs="Times New Roman"/>
          </w:rPr>
          <w:t>A</w:t>
        </w:r>
      </w:ins>
      <w:del w:id="443" w:author="Jens Stevens" w:date="2019-10-29T18:38:00Z">
        <w:r w:rsidDel="00B12DBF">
          <w:rPr>
            <w:rFonts w:ascii="Times New Roman" w:hAnsi="Times New Roman" w:cs="Times New Roman"/>
            <w:i/>
          </w:rPr>
          <w:delText xml:space="preserve">Abies </w:delText>
        </w:r>
      </w:del>
      <w:ins w:id="444" w:author="Jens Stevens" w:date="2019-10-29T18:38:00Z">
        <w:r w:rsidR="00B12DBF">
          <w:rPr>
            <w:rFonts w:ascii="Times New Roman" w:hAnsi="Times New Roman" w:cs="Times New Roman"/>
            <w:i/>
          </w:rPr>
          <w:t xml:space="preserve">. </w:t>
        </w:r>
      </w:ins>
      <w:proofErr w:type="spellStart"/>
      <w:r>
        <w:rPr>
          <w:rFonts w:ascii="Times New Roman" w:hAnsi="Times New Roman" w:cs="Times New Roman"/>
          <w:i/>
        </w:rPr>
        <w:t>magnifica</w:t>
      </w:r>
      <w:proofErr w:type="spellEnd"/>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w:t>
      </w:r>
      <w:del w:id="445" w:author="Jens Stevens" w:date="2019-10-29T18:38:00Z">
        <w:r w:rsidDel="00B12DBF">
          <w:rPr>
            <w:rFonts w:ascii="Times New Roman" w:hAnsi="Times New Roman" w:cs="Times New Roman"/>
          </w:rPr>
          <w:delText>~</w:delText>
        </w:r>
      </w:del>
      <w:r>
        <w:rPr>
          <w:rFonts w:ascii="Times New Roman" w:hAnsi="Times New Roman" w:cs="Times New Roman"/>
        </w:rPr>
        <w:t xml:space="preserve">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commentRangeStart w:id="446"/>
      <w:commentRangeStart w:id="447"/>
      <w:r w:rsidRPr="00EF599F">
        <w:rPr>
          <w:rFonts w:ascii="Times New Roman" w:hAnsi="Times New Roman" w:cs="Times New Roman"/>
          <w:noProof/>
          <w:lang w:eastAsia="en-US"/>
        </w:rPr>
        <w:lastRenderedPageBreak/>
        <w:drawing>
          <wp:inline distT="0" distB="0" distL="0" distR="0" wp14:anchorId="44E0354F" wp14:editId="6869F4FC">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commentRangeEnd w:id="446"/>
      <w:r w:rsidR="00165698">
        <w:rPr>
          <w:rStyle w:val="CommentReference"/>
          <w:i w:val="0"/>
          <w:iCs w:val="0"/>
          <w:color w:val="auto"/>
        </w:rPr>
        <w:commentReference w:id="446"/>
      </w:r>
      <w:commentRangeEnd w:id="447"/>
      <w:r w:rsidR="007C0FB5">
        <w:rPr>
          <w:rStyle w:val="CommentReference"/>
          <w:i w:val="0"/>
          <w:iCs w:val="0"/>
          <w:color w:val="auto"/>
        </w:rPr>
        <w:commentReference w:id="447"/>
      </w:r>
    </w:p>
    <w:p w14:paraId="6ADD0C65" w14:textId="7E883033" w:rsidR="00122A03" w:rsidRPr="00EF599F" w:rsidRDefault="00122A03" w:rsidP="00122A03">
      <w:pPr>
        <w:pStyle w:val="Caption"/>
        <w:rPr>
          <w:rFonts w:ascii="Times New Roman" w:hAnsi="Times New Roman" w:cs="Times New Roman"/>
        </w:rPr>
      </w:pPr>
      <w:bookmarkStart w:id="448" w:name="_Ref536611211"/>
      <w:r w:rsidRPr="000E206E">
        <w:rPr>
          <w:rFonts w:ascii="Times New Roman" w:hAnsi="Times New Roman" w:cs="Times New Roman"/>
          <w:b/>
        </w:rPr>
        <w:t xml:space="preserve">Figure </w:t>
      </w:r>
      <w:bookmarkEnd w:id="448"/>
      <w:r w:rsidR="003664D6">
        <w:rPr>
          <w:rFonts w:ascii="Times New Roman" w:hAnsi="Times New Roman" w:cs="Times New Roman"/>
          <w:b/>
          <w:noProof/>
        </w:rPr>
        <w:t>3</w:t>
      </w:r>
      <w:r>
        <w:rPr>
          <w:rFonts w:ascii="Times New Roman" w:hAnsi="Times New Roman" w:cs="Times New Roman"/>
        </w:rPr>
        <w:t>: Change in forest structure based on forestry plots. Column 1 shows changes in density, column 2 shows changes in basal area, and column 3 shows changes in species composition by basal area fraction. Row 1 is for all trees &gt;7.6 cm, row 2 is for trees &gt; 15.2 cm, row 3 is for trees &gt;61 cm, and row 4 is for trees &gt;100 cm. Asterisks in columns 1 and 2 indicate significant differences in the response variable between 1970</w:t>
      </w:r>
      <w:ins w:id="449" w:author="Stevens, Jens T" w:date="2019-11-05T14:07:00Z">
        <w:r w:rsidR="00B879B5">
          <w:rPr>
            <w:rFonts w:ascii="Times New Roman" w:hAnsi="Times New Roman" w:cs="Times New Roman"/>
          </w:rPr>
          <w:t xml:space="preserve"> (gold)</w:t>
        </w:r>
      </w:ins>
      <w:r>
        <w:rPr>
          <w:rFonts w:ascii="Times New Roman" w:hAnsi="Times New Roman" w:cs="Times New Roman"/>
        </w:rPr>
        <w:t xml:space="preserve"> and 2017</w:t>
      </w:r>
      <w:ins w:id="450" w:author="Stevens, Jens T" w:date="2019-11-05T14:07:00Z">
        <w:r w:rsidR="00B879B5">
          <w:rPr>
            <w:rFonts w:ascii="Times New Roman" w:hAnsi="Times New Roman" w:cs="Times New Roman"/>
          </w:rPr>
          <w:t xml:space="preserve"> (blue)</w:t>
        </w:r>
      </w:ins>
      <w:r>
        <w:rPr>
          <w:rFonts w:ascii="Times New Roman" w:hAnsi="Times New Roman" w:cs="Times New Roman"/>
        </w:rPr>
        <w:t>. Note the different axis scaling in panels (g) and (j).</w:t>
      </w:r>
      <w:r w:rsidRPr="00EF599F">
        <w:rPr>
          <w:rFonts w:ascii="Times New Roman" w:hAnsi="Times New Roman" w:cs="Times New Roman"/>
        </w:rPr>
        <w:t xml:space="preserve"> </w:t>
      </w:r>
    </w:p>
    <w:p w14:paraId="3D317800" w14:textId="77777777" w:rsidR="00122A03" w:rsidRDefault="00122A03" w:rsidP="00122A03">
      <w:pPr>
        <w:spacing w:line="480" w:lineRule="auto"/>
        <w:rPr>
          <w:rFonts w:ascii="Times New Roman" w:hAnsi="Times New Roman" w:cs="Times New Roman"/>
          <w:color w:val="000000" w:themeColor="text1"/>
        </w:rPr>
        <w:sectPr w:rsidR="00122A03" w:rsidSect="00EF599F">
          <w:pgSz w:w="12240" w:h="15840"/>
          <w:pgMar w:top="1440" w:right="1440" w:bottom="1440" w:left="1440" w:header="720" w:footer="720" w:gutter="0"/>
          <w:lnNumType w:countBy="1" w:restart="continuous"/>
          <w:cols w:space="720"/>
        </w:sectPr>
      </w:pP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ins w:id="451" w:author="Jens Stevens" w:date="2019-10-25T14:54:00Z">
        <w:r>
          <w:rPr>
            <w:rFonts w:ascii="Times New Roman" w:hAnsi="Times New Roman" w:cs="Times New Roman"/>
            <w:i/>
            <w:sz w:val="18"/>
            <w:szCs w:val="18"/>
          </w:rPr>
          <w:t xml:space="preserve"> These data apply to all plots across vegetation type, as in Figure </w:t>
        </w:r>
      </w:ins>
      <w:ins w:id="452" w:author="Stevens, Jens T" w:date="2019-11-04T18:08:00Z">
        <w:r w:rsidR="004216A4">
          <w:rPr>
            <w:rFonts w:ascii="Times New Roman" w:hAnsi="Times New Roman" w:cs="Times New Roman"/>
            <w:i/>
            <w:sz w:val="18"/>
            <w:szCs w:val="18"/>
          </w:rPr>
          <w:t>3</w:t>
        </w:r>
      </w:ins>
      <w:ins w:id="453" w:author="Jens Stevens" w:date="2019-10-25T14:54:00Z">
        <w:r>
          <w:rPr>
            <w:rFonts w:ascii="Times New Roman" w:hAnsi="Times New Roman" w:cs="Times New Roman"/>
            <w:i/>
            <w:sz w:val="18"/>
            <w:szCs w:val="18"/>
          </w:rPr>
          <w:t>.</w:t>
        </w:r>
      </w:ins>
    </w:p>
    <w:p w14:paraId="64FFC15F" w14:textId="187A57F3" w:rsidR="00FF17D0" w:rsidRPr="00EF599F" w:rsidRDefault="003664D6" w:rsidP="00A45278">
      <w:pPr>
        <w:pStyle w:val="Heading2"/>
        <w:rPr>
          <w:rFonts w:ascii="Times New Roman" w:hAnsi="Times New Roman" w:cs="Times New Roman"/>
          <w:color w:val="000000" w:themeColor="text1"/>
        </w:rPr>
      </w:pPr>
      <w:ins w:id="454" w:author="Jens Stevens" w:date="2019-10-29T13:52:00Z">
        <w:r>
          <w:rPr>
            <w:rFonts w:ascii="Times New Roman" w:hAnsi="Times New Roman" w:cs="Times New Roman"/>
            <w:color w:val="000000" w:themeColor="text1"/>
          </w:rPr>
          <w:lastRenderedPageBreak/>
          <w:t xml:space="preserve">Question 2: </w:t>
        </w:r>
      </w:ins>
      <w:r w:rsidR="00FF17D0" w:rsidRPr="00EF599F">
        <w:rPr>
          <w:rFonts w:ascii="Times New Roman" w:hAnsi="Times New Roman" w:cs="Times New Roman"/>
          <w:color w:val="000000" w:themeColor="text1"/>
        </w:rPr>
        <w:t>Vegetation cover change</w:t>
      </w:r>
    </w:p>
    <w:p w14:paraId="0A73D3C0" w14:textId="2B220203" w:rsidR="00FF17D0" w:rsidRDefault="00155E86" w:rsidP="00FF17D0">
      <w:pPr>
        <w:spacing w:line="480" w:lineRule="auto"/>
        <w:ind w:firstLine="720"/>
        <w:rPr>
          <w:rFonts w:ascii="Times New Roman" w:hAnsi="Times New Roman" w:cs="Times New Roman"/>
        </w:rPr>
      </w:pPr>
      <w:del w:id="455" w:author="Jens Stevens" w:date="2019-10-29T18:06:00Z">
        <w:r w:rsidDel="001D39C3">
          <w:rPr>
            <w:rFonts w:ascii="Times New Roman" w:hAnsi="Times New Roman" w:cs="Times New Roman"/>
          </w:rPr>
          <w:delText xml:space="preserve">Approximately 3000 ha </w:delText>
        </w:r>
        <w:r w:rsidR="00C838CC" w:rsidDel="001D39C3">
          <w:rPr>
            <w:rFonts w:ascii="Times New Roman" w:hAnsi="Times New Roman" w:cs="Times New Roman"/>
          </w:rPr>
          <w:delText>of the total area were</w:delText>
        </w:r>
        <w:r w:rsidDel="001D39C3">
          <w:rPr>
            <w:rFonts w:ascii="Times New Roman" w:hAnsi="Times New Roman" w:cs="Times New Roman"/>
          </w:rPr>
          <w:delText xml:space="preserve"> either</w:delText>
        </w:r>
        <w:r w:rsidR="00C838CC" w:rsidDel="001D39C3">
          <w:rPr>
            <w:rFonts w:ascii="Times New Roman" w:hAnsi="Times New Roman" w:cs="Times New Roman"/>
          </w:rPr>
          <w:delText xml:space="preserve"> classified as</w:delText>
        </w:r>
        <w:r w:rsidDel="001D39C3">
          <w:rPr>
            <w:rFonts w:ascii="Times New Roman" w:hAnsi="Times New Roman" w:cs="Times New Roman"/>
          </w:rPr>
          <w:delText xml:space="preserve"> rock or open water</w:delText>
        </w:r>
        <w:r w:rsidR="00C838CC" w:rsidDel="001D39C3">
          <w:rPr>
            <w:rFonts w:ascii="Times New Roman" w:hAnsi="Times New Roman" w:cs="Times New Roman"/>
          </w:rPr>
          <w:delText xml:space="preserve">, a small fraction of which occurred inside burn perimeters (Figure </w:delText>
        </w:r>
      </w:del>
      <w:del w:id="456" w:author="Jens Stevens" w:date="2019-10-29T13:50:00Z">
        <w:r w:rsidR="00C838CC" w:rsidDel="003664D6">
          <w:rPr>
            <w:rFonts w:ascii="Times New Roman" w:hAnsi="Times New Roman" w:cs="Times New Roman"/>
          </w:rPr>
          <w:delText>2</w:delText>
        </w:r>
      </w:del>
      <w:del w:id="457" w:author="Jens Stevens" w:date="2019-10-29T18:06:00Z">
        <w:r w:rsidR="00C838CC" w:rsidDel="001D39C3">
          <w:rPr>
            <w:rFonts w:ascii="Times New Roman" w:hAnsi="Times New Roman" w:cs="Times New Roman"/>
          </w:rPr>
          <w:delText>)</w:delText>
        </w:r>
        <w:r w:rsidDel="001D39C3">
          <w:rPr>
            <w:rFonts w:ascii="Times New Roman" w:hAnsi="Times New Roman" w:cs="Times New Roman"/>
          </w:rPr>
          <w:delText>.</w:delText>
        </w:r>
        <w:r w:rsidR="00FF17D0" w:rsidRPr="00EF599F" w:rsidDel="001D39C3">
          <w:rPr>
            <w:rFonts w:ascii="Times New Roman" w:hAnsi="Times New Roman" w:cs="Times New Roman"/>
          </w:rPr>
          <w:delText xml:space="preserve"> </w:delText>
        </w:r>
      </w:del>
      <w:r w:rsidR="00FF17D0" w:rsidRPr="00EF599F">
        <w:rPr>
          <w:rFonts w:ascii="Times New Roman" w:hAnsi="Times New Roman" w:cs="Times New Roman"/>
        </w:rPr>
        <w:t>The</w:t>
      </w:r>
      <w:r>
        <w:rPr>
          <w:rFonts w:ascii="Times New Roman" w:hAnsi="Times New Roman" w:cs="Times New Roman"/>
        </w:rPr>
        <w:t xml:space="preserve"> </w:t>
      </w:r>
      <w:ins w:id="458" w:author="Jens Stevens" w:date="2019-10-29T18:06:00Z">
        <w:r w:rsidR="001D39C3">
          <w:rPr>
            <w:rFonts w:ascii="Times New Roman" w:hAnsi="Times New Roman" w:cs="Times New Roman"/>
          </w:rPr>
          <w:t xml:space="preserve">dominant </w:t>
        </w:r>
      </w:ins>
      <w:r>
        <w:rPr>
          <w:rFonts w:ascii="Times New Roman" w:hAnsi="Times New Roman" w:cs="Times New Roman"/>
        </w:rPr>
        <w:t>types of</w:t>
      </w:r>
      <w:r w:rsidR="00FF17D0" w:rsidRPr="00EF599F">
        <w:rPr>
          <w:rFonts w:ascii="Times New Roman" w:hAnsi="Times New Roman" w:cs="Times New Roman"/>
        </w:rPr>
        <w:t xml:space="preserve"> vegetation </w:t>
      </w:r>
      <w:proofErr w:type="gramStart"/>
      <w:r w:rsidR="00FF17D0" w:rsidRPr="00EF599F">
        <w:rPr>
          <w:rFonts w:ascii="Times New Roman" w:hAnsi="Times New Roman" w:cs="Times New Roman"/>
        </w:rPr>
        <w:t>transitions</w:t>
      </w:r>
      <w:proofErr w:type="gramEnd"/>
      <w:r w:rsidR="00FF17D0" w:rsidRPr="00EF599F">
        <w:rPr>
          <w:rFonts w:ascii="Times New Roman" w:hAnsi="Times New Roman" w:cs="Times New Roman"/>
        </w:rPr>
        <w:t xml:space="preserve"> we observed </w:t>
      </w:r>
      <w:r>
        <w:rPr>
          <w:rFonts w:ascii="Times New Roman" w:hAnsi="Times New Roman" w:cs="Times New Roman"/>
        </w:rPr>
        <w:t>in the watershed</w:t>
      </w:r>
      <w:r w:rsidR="00FF17D0" w:rsidRPr="00EF599F">
        <w:rPr>
          <w:rFonts w:ascii="Times New Roman" w:hAnsi="Times New Roman" w:cs="Times New Roman"/>
        </w:rPr>
        <w:t xml:space="preserve"> were generally observed </w:t>
      </w:r>
      <w:ins w:id="459" w:author="Jens Stevens" w:date="2019-10-29T18:07:00Z">
        <w:r w:rsidR="001D39C3">
          <w:rPr>
            <w:rFonts w:ascii="Times New Roman" w:hAnsi="Times New Roman" w:cs="Times New Roman"/>
          </w:rPr>
          <w:t xml:space="preserve">similarly </w:t>
        </w:r>
      </w:ins>
      <w:r>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del w:id="460" w:author="Jens Stevens" w:date="2019-10-29T13:50:00Z">
        <w:r w:rsidR="00F860B9" w:rsidDel="003664D6">
          <w:rPr>
            <w:rFonts w:ascii="Times New Roman" w:hAnsi="Times New Roman" w:cs="Times New Roman"/>
          </w:rPr>
          <w:delText>2</w:delText>
        </w:r>
      </w:del>
      <w:ins w:id="461" w:author="Jens Stevens" w:date="2019-10-29T13:50:00Z">
        <w:r w:rsidR="003664D6">
          <w:rPr>
            <w:rFonts w:ascii="Times New Roman" w:hAnsi="Times New Roman" w:cs="Times New Roman"/>
          </w:rPr>
          <w:t>5</w:t>
        </w:r>
      </w:ins>
      <w:r w:rsidR="00F860B9">
        <w:rPr>
          <w:rFonts w:ascii="Times New Roman" w:hAnsi="Times New Roman" w:cs="Times New Roman"/>
        </w:rPr>
        <w:t>)</w:t>
      </w:r>
      <w:r w:rsidR="00FF17D0"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ins w:id="462" w:author="Jens Stevens" w:date="2019-10-29T15:34:00Z">
        <w:r w:rsidR="00DB574F">
          <w:rPr>
            <w:rFonts w:ascii="Times New Roman" w:hAnsi="Times New Roman" w:cs="Times New Roman"/>
          </w:rPr>
          <w:t xml:space="preserve"> of no change</w:t>
        </w:r>
      </w:ins>
      <w:r w:rsidR="00DB574F" w:rsidRPr="00EF599F">
        <w:rPr>
          <w:rFonts w:ascii="Times New Roman" w:hAnsi="Times New Roman" w:cs="Times New Roman"/>
        </w:rPr>
        <w:t>,</w:t>
      </w:r>
      <w:r w:rsidR="00DB574F">
        <w:rPr>
          <w:rFonts w:ascii="Times New Roman" w:hAnsi="Times New Roman" w:cs="Times New Roman"/>
        </w:rPr>
        <w:t xml:space="preserve"> </w:t>
      </w:r>
      <w:ins w:id="463" w:author="Jens Stevens" w:date="2019-10-29T15:35:00Z">
        <w:r w:rsidR="00DB574F">
          <w:rPr>
            <w:rFonts w:ascii="Times New Roman" w:hAnsi="Times New Roman" w:cs="Times New Roman"/>
          </w:rPr>
          <w:t xml:space="preserve">both </w:t>
        </w:r>
      </w:ins>
      <w:r w:rsidR="00FF17D0" w:rsidRPr="00EF599F">
        <w:rPr>
          <w:rFonts w:ascii="Times New Roman" w:hAnsi="Times New Roman" w:cs="Times New Roman"/>
        </w:rPr>
        <w:t>in the watershed</w:t>
      </w:r>
      <w:ins w:id="464" w:author="Jens Stevens" w:date="2019-10-29T15:34:00Z">
        <w:r w:rsidR="00DB574F">
          <w:rPr>
            <w:rFonts w:ascii="Times New Roman" w:hAnsi="Times New Roman" w:cs="Times New Roman"/>
          </w:rPr>
          <w:t xml:space="preserve"> as a whole</w:t>
        </w:r>
      </w:ins>
      <w:r w:rsidR="00FF17D0" w:rsidRPr="00EF599F">
        <w:rPr>
          <w:rFonts w:ascii="Times New Roman" w:hAnsi="Times New Roman" w:cs="Times New Roman"/>
        </w:rPr>
        <w:t xml:space="preserve"> </w:t>
      </w:r>
      <w:ins w:id="465" w:author="Jens Stevens" w:date="2019-10-29T15:34:00Z">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df = 15, P &lt; 0.001) </w:t>
        </w:r>
      </w:ins>
      <w:del w:id="466" w:author="Jens Stevens" w:date="2019-10-29T15:34:00Z">
        <w:r w:rsidR="001832D2" w:rsidDel="00DB574F">
          <w:rPr>
            <w:rFonts w:ascii="Times New Roman" w:hAnsi="Times New Roman" w:cs="Times New Roman"/>
          </w:rPr>
          <w:delText>(independent of fire history)</w:delText>
        </w:r>
      </w:del>
      <w:r w:rsidR="00FF17D0" w:rsidRPr="00EF599F">
        <w:rPr>
          <w:rFonts w:ascii="Times New Roman" w:hAnsi="Times New Roman" w:cs="Times New Roman"/>
        </w:rPr>
        <w:t xml:space="preserve">and </w:t>
      </w:r>
      <w:del w:id="467" w:author="Jens Stevens" w:date="2019-10-29T15:35:00Z">
        <w:r w:rsidR="00FF17D0" w:rsidRPr="00EF599F" w:rsidDel="00DB574F">
          <w:rPr>
            <w:rFonts w:ascii="Times New Roman" w:hAnsi="Times New Roman" w:cs="Times New Roman"/>
          </w:rPr>
          <w:delText>transitions in the opposite direction were underrepresented</w:delText>
        </w:r>
      </w:del>
      <w:del w:id="468" w:author="Jens Stevens" w:date="2019-10-29T15:34:00Z">
        <w:r w:rsidR="00E0718F" w:rsidDel="00DB574F">
          <w:rPr>
            <w:rFonts w:ascii="Times New Roman" w:hAnsi="Times New Roman" w:cs="Times New Roman"/>
          </w:rPr>
          <w:delText xml:space="preserve"> (X</w:delText>
        </w:r>
        <w:r w:rsidR="00E0718F" w:rsidDel="00DB574F">
          <w:rPr>
            <w:rFonts w:ascii="Times New Roman" w:hAnsi="Times New Roman" w:cs="Times New Roman"/>
            <w:vertAlign w:val="superscript"/>
          </w:rPr>
          <w:delText>2</w:delText>
        </w:r>
        <w:r w:rsidR="00E0718F" w:rsidDel="00DB574F">
          <w:rPr>
            <w:rFonts w:ascii="Times New Roman" w:hAnsi="Times New Roman" w:cs="Times New Roman"/>
          </w:rPr>
          <w:delText xml:space="preserve"> = 236, df = 15, P &lt; 0.001)</w:delText>
        </w:r>
      </w:del>
      <w:del w:id="469" w:author="Jens Stevens" w:date="2019-10-29T15:35:00Z">
        <w:r w:rsidR="00FF17D0" w:rsidRPr="00EF599F" w:rsidDel="00DB574F">
          <w:rPr>
            <w:rFonts w:ascii="Times New Roman" w:hAnsi="Times New Roman" w:cs="Times New Roman"/>
          </w:rPr>
          <w:delText xml:space="preserve">. </w:delText>
        </w:r>
        <w:r w:rsidR="00F85993" w:rsidDel="00DB574F">
          <w:rPr>
            <w:rFonts w:ascii="Times New Roman" w:hAnsi="Times New Roman" w:cs="Times New Roman"/>
          </w:rPr>
          <w:delText xml:space="preserve">These trends were significant </w:delText>
        </w:r>
      </w:del>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del w:id="470" w:author="Jens Stevens" w:date="2019-10-29T13:55:00Z">
        <w:r w:rsidR="00A64E15" w:rsidRPr="00EF599F" w:rsidDel="003664D6">
          <w:rPr>
            <w:rFonts w:ascii="Times New Roman" w:hAnsi="Times New Roman" w:cs="Times New Roman"/>
            <w:noProof/>
          </w:rPr>
          <w:delText>3</w:delText>
        </w:r>
      </w:del>
      <w:ins w:id="471" w:author="Jens Stevens" w:date="2019-10-29T13:58:00Z">
        <w:r w:rsidR="00EA3CCF">
          <w:rPr>
            <w:rFonts w:ascii="Times New Roman" w:hAnsi="Times New Roman" w:cs="Times New Roman"/>
            <w:noProof/>
          </w:rPr>
          <w:t>C1</w:t>
        </w:r>
      </w:ins>
      <w:r w:rsidR="00DD130B" w:rsidRPr="00EF599F">
        <w:rPr>
          <w:rFonts w:ascii="Times New Roman" w:hAnsi="Times New Roman" w:cs="Times New Roman"/>
        </w:rPr>
        <w:t xml:space="preserve">, </w:t>
      </w:r>
      <w:r w:rsidR="00FF17D0" w:rsidRPr="00EF599F">
        <w:rPr>
          <w:rFonts w:ascii="Times New Roman" w:hAnsi="Times New Roman" w:cs="Times New Roman"/>
        </w:rPr>
        <w:t xml:space="preserve">bottom row).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del w:id="472" w:author="Jens Stevens" w:date="2019-10-29T13:55:00Z">
        <w:r w:rsidR="0063439C" w:rsidDel="003664D6">
          <w:rPr>
            <w:rFonts w:ascii="Times New Roman" w:hAnsi="Times New Roman" w:cs="Times New Roman"/>
          </w:rPr>
          <w:delText>3</w:delText>
        </w:r>
      </w:del>
      <w:ins w:id="473" w:author="Jens Stevens" w:date="2019-10-29T13:58:00Z">
        <w:r w:rsidR="00EA3CCF">
          <w:rPr>
            <w:rFonts w:ascii="Times New Roman" w:hAnsi="Times New Roman" w:cs="Times New Roman"/>
          </w:rPr>
          <w:t>C1</w:t>
        </w:r>
      </w:ins>
      <w:r w:rsidR="0063439C">
        <w:rPr>
          <w:rFonts w:ascii="Times New Roman" w:hAnsi="Times New Roman" w:cs="Times New Roman"/>
        </w:rPr>
        <w:t>)</w:t>
      </w:r>
      <w:r w:rsidR="00FF17D0" w:rsidRPr="00EF599F">
        <w:rPr>
          <w:rFonts w:ascii="Times New Roman" w:hAnsi="Times New Roman" w:cs="Times New Roman"/>
        </w:rPr>
        <w:t>.</w:t>
      </w:r>
    </w:p>
    <w:p w14:paraId="394BB97B" w14:textId="3FDAC91D" w:rsidR="007E778C" w:rsidRPr="00EF599F" w:rsidRDefault="001D39C3" w:rsidP="007E778C">
      <w:pPr>
        <w:spacing w:line="480" w:lineRule="auto"/>
        <w:ind w:firstLine="720"/>
        <w:rPr>
          <w:rFonts w:ascii="Times New Roman" w:hAnsi="Times New Roman" w:cs="Times New Roman"/>
        </w:rPr>
      </w:pPr>
      <w:ins w:id="474" w:author="Jens Stevens" w:date="2019-10-29T18:07:00Z">
        <w:r>
          <w:rPr>
            <w:rFonts w:ascii="Times New Roman" w:hAnsi="Times New Roman" w:cs="Times New Roman"/>
          </w:rPr>
          <w:t xml:space="preserve">The magnitude of </w:t>
        </w:r>
        <w:del w:id="475" w:author="Gabrielle Boisrame" w:date="2019-10-31T09:58:00Z">
          <w:r w:rsidDel="00C84172">
            <w:rPr>
              <w:rFonts w:ascii="Times New Roman" w:hAnsi="Times New Roman" w:cs="Times New Roman"/>
            </w:rPr>
            <w:delText>change in discrete vegetation patches</w:delText>
          </w:r>
        </w:del>
      </w:ins>
      <w:ins w:id="476" w:author="Gabrielle Boisrame" w:date="2019-10-31T09:58:00Z">
        <w:r w:rsidR="00C84172">
          <w:rPr>
            <w:rFonts w:ascii="Times New Roman" w:hAnsi="Times New Roman" w:cs="Times New Roman"/>
          </w:rPr>
          <w:t>vegetation type change</w:t>
        </w:r>
      </w:ins>
      <w:ins w:id="477" w:author="Jens Stevens" w:date="2019-10-29T18:07:00Z">
        <w:r>
          <w:rPr>
            <w:rFonts w:ascii="Times New Roman" w:hAnsi="Times New Roman" w:cs="Times New Roman"/>
          </w:rPr>
          <w:t xml:space="preserve"> in SCB was much less than in ICB over a similar period of time (Figure 6)</w:t>
        </w:r>
      </w:ins>
      <w:ins w:id="478" w:author="Jens Stevens" w:date="2019-10-29T18:08:00Z">
        <w:r>
          <w:rPr>
            <w:rFonts w:ascii="Times New Roman" w:hAnsi="Times New Roman" w:cs="Times New Roman"/>
          </w:rPr>
          <w:t xml:space="preserve">. Over roughly four decades, net cover of mixed-conifer at SCB only decreased from </w:t>
        </w:r>
        <w:del w:id="479" w:author="Gabrielle Boisrame" w:date="2019-10-31T09:59:00Z">
          <w:r w:rsidDel="00C84172">
            <w:rPr>
              <w:rFonts w:ascii="Times New Roman" w:hAnsi="Times New Roman" w:cs="Times New Roman"/>
            </w:rPr>
            <w:delText xml:space="preserve">80% to 79%, while at ICB it decreased </w:delText>
          </w:r>
        </w:del>
      </w:ins>
      <w:ins w:id="480" w:author="Jens Stevens" w:date="2019-10-29T18:09:00Z">
        <w:del w:id="481" w:author="Gabrielle Boisrame" w:date="2019-10-31T09:59:00Z">
          <w:r w:rsidDel="00C84172">
            <w:rPr>
              <w:rFonts w:ascii="Times New Roman" w:hAnsi="Times New Roman" w:cs="Times New Roman"/>
            </w:rPr>
            <w:delText>f</w:delText>
          </w:r>
        </w:del>
      </w:ins>
      <w:ins w:id="482" w:author="Jens Stevens" w:date="2019-10-29T18:08:00Z">
        <w:del w:id="483" w:author="Gabrielle Boisrame" w:date="2019-10-31T09:59:00Z">
          <w:r w:rsidDel="00C84172">
            <w:rPr>
              <w:rFonts w:ascii="Times New Roman" w:hAnsi="Times New Roman" w:cs="Times New Roman"/>
            </w:rPr>
            <w:delText xml:space="preserve">rom </w:delText>
          </w:r>
        </w:del>
      </w:ins>
      <w:ins w:id="484" w:author="Jens Stevens" w:date="2019-10-29T18:13:00Z">
        <w:r w:rsidR="00BE62E0">
          <w:rPr>
            <w:rFonts w:ascii="Times New Roman" w:hAnsi="Times New Roman" w:cs="Times New Roman"/>
          </w:rPr>
          <w:t>8</w:t>
        </w:r>
        <w:del w:id="485" w:author="Gabrielle Boisrame" w:date="2019-10-31T10:07:00Z">
          <w:r w:rsidR="00BE62E0" w:rsidDel="00C84172">
            <w:rPr>
              <w:rFonts w:ascii="Times New Roman" w:hAnsi="Times New Roman" w:cs="Times New Roman"/>
            </w:rPr>
            <w:delText>5</w:delText>
          </w:r>
        </w:del>
      </w:ins>
      <w:ins w:id="486" w:author="Gabrielle Boisrame" w:date="2019-10-31T10:07:00Z">
        <w:r w:rsidR="00C84172">
          <w:rPr>
            <w:rFonts w:ascii="Times New Roman" w:hAnsi="Times New Roman" w:cs="Times New Roman"/>
          </w:rPr>
          <w:t>3</w:t>
        </w:r>
      </w:ins>
      <w:ins w:id="487" w:author="Jens Stevens" w:date="2019-10-29T18:13:00Z">
        <w:r w:rsidR="00BE62E0">
          <w:rPr>
            <w:rFonts w:ascii="Times New Roman" w:hAnsi="Times New Roman" w:cs="Times New Roman"/>
          </w:rPr>
          <w:t>% to 8</w:t>
        </w:r>
        <w:del w:id="488" w:author="Gabrielle Boisrame" w:date="2019-10-31T10:07:00Z">
          <w:r w:rsidR="00BE62E0" w:rsidDel="00C84172">
            <w:rPr>
              <w:rFonts w:ascii="Times New Roman" w:hAnsi="Times New Roman" w:cs="Times New Roman"/>
            </w:rPr>
            <w:delText>3</w:delText>
          </w:r>
        </w:del>
      </w:ins>
      <w:ins w:id="489" w:author="Gabrielle Boisrame" w:date="2019-10-31T10:07:00Z">
        <w:r w:rsidR="00C84172">
          <w:rPr>
            <w:rFonts w:ascii="Times New Roman" w:hAnsi="Times New Roman" w:cs="Times New Roman"/>
          </w:rPr>
          <w:t>2</w:t>
        </w:r>
      </w:ins>
      <w:ins w:id="490" w:author="Jens Stevens" w:date="2019-10-29T18:13:00Z">
        <w:r w:rsidR="00BE62E0">
          <w:rPr>
            <w:rFonts w:ascii="Times New Roman" w:hAnsi="Times New Roman" w:cs="Times New Roman"/>
          </w:rPr>
          <w:t xml:space="preserve">%, while at ICB it decreased from </w:t>
        </w:r>
      </w:ins>
      <w:ins w:id="491" w:author="Jens Stevens" w:date="2019-10-29T18:14:00Z">
        <w:r w:rsidR="00BE62E0">
          <w:rPr>
            <w:rFonts w:ascii="Times New Roman" w:hAnsi="Times New Roman" w:cs="Times New Roman"/>
          </w:rPr>
          <w:t>81% to 62% (Figure 6).</w:t>
        </w:r>
      </w:ins>
      <w:ins w:id="492" w:author="Jens Stevens" w:date="2019-10-29T18:07:00Z">
        <w:r>
          <w:rPr>
            <w:rFonts w:ascii="Times New Roman" w:hAnsi="Times New Roman" w:cs="Times New Roman"/>
          </w:rPr>
          <w:t xml:space="preserve"> </w:t>
        </w:r>
      </w:ins>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del w:id="493" w:author="Jens Stevens" w:date="2019-10-29T18:18:00Z">
        <w:r w:rsidR="007E778C" w:rsidDel="00BE62E0">
          <w:rPr>
            <w:rFonts w:ascii="Times New Roman" w:hAnsi="Times New Roman" w:cs="Times New Roman"/>
          </w:rPr>
          <w:delText>C4a</w:delText>
        </w:r>
      </w:del>
      <w:ins w:id="494" w:author="Jens Stevens" w:date="2019-10-29T18:18:00Z">
        <w:r w:rsidR="00BE62E0">
          <w:rPr>
            <w:rFonts w:ascii="Times New Roman" w:hAnsi="Times New Roman" w:cs="Times New Roman"/>
          </w:rPr>
          <w:t>C5a</w:t>
        </w:r>
      </w:ins>
      <w:r w:rsidR="007E778C">
        <w:rPr>
          <w:rFonts w:ascii="Times New Roman" w:hAnsi="Times New Roman" w:cs="Times New Roman"/>
        </w:rPr>
        <w:t xml:space="preserve">), and sparse meadows experienced small increases in </w:t>
      </w:r>
      <w:del w:id="495" w:author="Jens Stevens" w:date="2019-10-29T18:16:00Z">
        <w:r w:rsidR="007E778C" w:rsidDel="00BE62E0">
          <w:rPr>
            <w:rFonts w:ascii="Times New Roman" w:hAnsi="Times New Roman" w:cs="Times New Roman"/>
          </w:rPr>
          <w:delText xml:space="preserve">both total area (7.6% to 9.0% of the vegetated area; Figure </w:delText>
        </w:r>
      </w:del>
      <w:del w:id="496" w:author="Jens Stevens" w:date="2019-10-29T14:02:00Z">
        <w:r w:rsidR="007E778C" w:rsidDel="009270BC">
          <w:rPr>
            <w:rFonts w:ascii="Times New Roman" w:hAnsi="Times New Roman" w:cs="Times New Roman"/>
          </w:rPr>
          <w:delText>C</w:delText>
        </w:r>
      </w:del>
      <w:del w:id="497" w:author="Jens Stevens" w:date="2019-10-29T18:16:00Z">
        <w:r w:rsidR="007E778C" w:rsidDel="00BE62E0">
          <w:rPr>
            <w:rFonts w:ascii="Times New Roman" w:hAnsi="Times New Roman" w:cs="Times New Roman"/>
          </w:rPr>
          <w:delText xml:space="preserve">6) and </w:delText>
        </w:r>
      </w:del>
      <w:r w:rsidR="007E778C">
        <w:rPr>
          <w:rFonts w:ascii="Times New Roman" w:hAnsi="Times New Roman" w:cs="Times New Roman"/>
        </w:rPr>
        <w:t xml:space="preserve">mean patch size (0.38 ha to 0.52 ha; Figure </w:t>
      </w:r>
      <w:del w:id="498" w:author="Jens Stevens" w:date="2019-10-29T18:18:00Z">
        <w:r w:rsidR="007E778C" w:rsidDel="00BE62E0">
          <w:rPr>
            <w:rFonts w:ascii="Times New Roman" w:hAnsi="Times New Roman" w:cs="Times New Roman"/>
          </w:rPr>
          <w:delText>C4c</w:delText>
        </w:r>
      </w:del>
      <w:ins w:id="499" w:author="Jens Stevens" w:date="2019-10-29T18:18:00Z">
        <w:r w:rsidR="00BE62E0">
          <w:rPr>
            <w:rFonts w:ascii="Times New Roman" w:hAnsi="Times New Roman" w:cs="Times New Roman"/>
          </w:rPr>
          <w:t>C5c</w:t>
        </w:r>
      </w:ins>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47786214">
            <wp:extent cx="5192300"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7"/>
                    <a:stretch>
                      <a:fillRect/>
                    </a:stretch>
                  </pic:blipFill>
                  <pic:spPr>
                    <a:xfrm>
                      <a:off x="0" y="0"/>
                      <a:ext cx="5192300" cy="7317126"/>
                    </a:xfrm>
                    <a:prstGeom prst="rect">
                      <a:avLst/>
                    </a:prstGeom>
                  </pic:spPr>
                </pic:pic>
              </a:graphicData>
            </a:graphic>
          </wp:inline>
        </w:drawing>
      </w:r>
    </w:p>
    <w:p w14:paraId="4F6FB42E" w14:textId="4FC3C55B" w:rsidR="0091423C" w:rsidRPr="00EF599F" w:rsidRDefault="005C4567" w:rsidP="005C4567">
      <w:pPr>
        <w:pStyle w:val="Caption"/>
        <w:rPr>
          <w:rFonts w:ascii="Times New Roman" w:hAnsi="Times New Roman" w:cs="Times New Roman"/>
          <w:i w:val="0"/>
          <w:color w:val="000000" w:themeColor="text1"/>
          <w:sz w:val="24"/>
          <w:szCs w:val="24"/>
        </w:rPr>
      </w:pPr>
      <w:bookmarkStart w:id="500" w:name="_Ref534838"/>
      <w:r w:rsidRPr="000E206E">
        <w:rPr>
          <w:rFonts w:ascii="Times New Roman" w:hAnsi="Times New Roman" w:cs="Times New Roman"/>
          <w:b/>
        </w:rPr>
        <w:t xml:space="preserve">Figure </w:t>
      </w:r>
      <w:del w:id="501" w:author="Jens Stevens" w:date="2019-10-29T13:50:00Z">
        <w:r w:rsidR="00A64E15" w:rsidRPr="000E206E" w:rsidDel="003664D6">
          <w:rPr>
            <w:rFonts w:ascii="Times New Roman" w:hAnsi="Times New Roman" w:cs="Times New Roman"/>
            <w:b/>
            <w:noProof/>
          </w:rPr>
          <w:delText>2</w:delText>
        </w:r>
      </w:del>
      <w:bookmarkEnd w:id="500"/>
      <w:ins w:id="502" w:author="Jens Stevens" w:date="2019-10-29T13:50:00Z">
        <w:r w:rsidR="003664D6">
          <w:rPr>
            <w:rFonts w:ascii="Times New Roman" w:hAnsi="Times New Roman" w:cs="Times New Roman"/>
            <w:b/>
            <w:noProof/>
          </w:rPr>
          <w:t>5</w:t>
        </w:r>
      </w:ins>
      <w:r w:rsidR="00247216">
        <w:rPr>
          <w:rFonts w:ascii="Times New Roman" w:hAnsi="Times New Roman" w:cs="Times New Roman"/>
          <w:noProof/>
        </w:rPr>
        <w:t>: Comparison of classified aerial images from 1973 (a) and 2014 (b)</w:t>
      </w:r>
      <w:ins w:id="503" w:author="Jens Stevens" w:date="2019-10-29T18:19:00Z">
        <w:r w:rsidR="00BE62E0">
          <w:rPr>
            <w:rFonts w:ascii="Times New Roman" w:hAnsi="Times New Roman" w:cs="Times New Roman"/>
            <w:noProof/>
          </w:rPr>
          <w:t xml:space="preserve"> in </w:t>
        </w:r>
        <w:del w:id="504" w:author="Stevens, Jens T" w:date="2019-11-05T14:08:00Z">
          <w:r w:rsidR="00BE62E0" w:rsidDel="00B879B5">
            <w:rPr>
              <w:rFonts w:ascii="Times New Roman" w:hAnsi="Times New Roman" w:cs="Times New Roman"/>
              <w:noProof/>
            </w:rPr>
            <w:delText>SCB</w:delText>
          </w:r>
        </w:del>
      </w:ins>
      <w:ins w:id="505" w:author="Stevens, Jens T" w:date="2019-11-05T14:08:00Z">
        <w:r w:rsidR="00B879B5">
          <w:rPr>
            <w:rFonts w:ascii="Times New Roman" w:hAnsi="Times New Roman" w:cs="Times New Roman"/>
            <w:noProof/>
          </w:rPr>
          <w:t>Sugarloaf Creek Basin</w:t>
        </w:r>
      </w:ins>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8">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proofErr w:type="spellStart"/>
      <w:ins w:id="506" w:author="Stevens, Jens T" w:date="2019-11-05T14:08:00Z">
        <w:r w:rsidR="00B879B5">
          <w:rPr>
            <w:rFonts w:ascii="Times New Roman" w:hAnsi="Times New Roman" w:cs="Times New Roman"/>
            <w:i/>
            <w:sz w:val="18"/>
            <w:szCs w:val="18"/>
          </w:rPr>
          <w:t>Illilouette</w:t>
        </w:r>
        <w:proofErr w:type="spellEnd"/>
        <w:r w:rsidR="00B879B5">
          <w:rPr>
            <w:rFonts w:ascii="Times New Roman" w:hAnsi="Times New Roman" w:cs="Times New Roman"/>
            <w:i/>
            <w:sz w:val="18"/>
            <w:szCs w:val="18"/>
          </w:rPr>
          <w:t xml:space="preserve"> Creek Basin (</w:t>
        </w:r>
      </w:ins>
      <w:r>
        <w:rPr>
          <w:rFonts w:ascii="Times New Roman" w:hAnsi="Times New Roman" w:cs="Times New Roman"/>
          <w:i/>
          <w:sz w:val="18"/>
          <w:szCs w:val="18"/>
        </w:rPr>
        <w:t>ICB</w:t>
      </w:r>
      <w:ins w:id="507" w:author="Stevens, Jens T" w:date="2019-11-05T14:08:00Z">
        <w:r w:rsidR="00B879B5">
          <w:rPr>
            <w:rFonts w:ascii="Times New Roman" w:hAnsi="Times New Roman" w:cs="Times New Roman"/>
            <w:i/>
            <w:sz w:val="18"/>
            <w:szCs w:val="18"/>
          </w:rPr>
          <w:t>)</w:t>
        </w:r>
      </w:ins>
      <w:r>
        <w:rPr>
          <w:rFonts w:ascii="Times New Roman" w:hAnsi="Times New Roman" w:cs="Times New Roman"/>
          <w:i/>
          <w:sz w:val="18"/>
          <w:szCs w:val="18"/>
        </w:rPr>
        <w:t xml:space="preserve"> and </w:t>
      </w:r>
      <w:ins w:id="508" w:author="Stevens, Jens T" w:date="2019-11-05T14:08:00Z">
        <w:r w:rsidR="00B879B5">
          <w:rPr>
            <w:rFonts w:ascii="Times New Roman" w:hAnsi="Times New Roman" w:cs="Times New Roman"/>
            <w:i/>
            <w:sz w:val="18"/>
            <w:szCs w:val="18"/>
          </w:rPr>
          <w:t>Sugarloaf Creek Basin (</w:t>
        </w:r>
      </w:ins>
      <w:r>
        <w:rPr>
          <w:rFonts w:ascii="Times New Roman" w:hAnsi="Times New Roman" w:cs="Times New Roman"/>
          <w:i/>
          <w:sz w:val="18"/>
          <w:szCs w:val="18"/>
        </w:rPr>
        <w:t>SCB</w:t>
      </w:r>
      <w:ins w:id="509" w:author="Stevens, Jens T" w:date="2019-11-05T14:09:00Z">
        <w:r w:rsidR="00B879B5">
          <w:rPr>
            <w:rFonts w:ascii="Times New Roman" w:hAnsi="Times New Roman" w:cs="Times New Roman"/>
            <w:i/>
            <w:sz w:val="18"/>
            <w:szCs w:val="18"/>
          </w:rPr>
          <w:t>)</w:t>
        </w:r>
      </w:ins>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ins w:id="510" w:author="Jens Stevens" w:date="2019-10-29T13:52:00Z">
        <w:r>
          <w:rPr>
            <w:rFonts w:ascii="Times New Roman" w:hAnsi="Times New Roman" w:cs="Times New Roman"/>
            <w:color w:val="000000" w:themeColor="text1"/>
            <w:sz w:val="26"/>
            <w:szCs w:val="26"/>
          </w:rPr>
          <w:t xml:space="preserve">Question 3: </w:t>
        </w:r>
      </w:ins>
      <w:r w:rsidR="00FF17D0" w:rsidRPr="00182940">
        <w:rPr>
          <w:rFonts w:ascii="Times New Roman" w:hAnsi="Times New Roman" w:cs="Times New Roman"/>
          <w:color w:val="000000" w:themeColor="text1"/>
          <w:sz w:val="26"/>
          <w:szCs w:val="26"/>
        </w:rPr>
        <w:t>Soil moisture</w:t>
      </w:r>
      <w:ins w:id="511" w:author="Jens Stevens" w:date="2019-10-29T13:52:00Z">
        <w:r>
          <w:rPr>
            <w:rFonts w:ascii="Times New Roman" w:hAnsi="Times New Roman" w:cs="Times New Roman"/>
            <w:color w:val="000000" w:themeColor="text1"/>
            <w:sz w:val="26"/>
            <w:szCs w:val="26"/>
          </w:rPr>
          <w:t xml:space="preserve"> variability</w:t>
        </w:r>
      </w:ins>
    </w:p>
    <w:p w14:paraId="2DE343F9" w14:textId="25B49E6C"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proofErr w:type="gramStart"/>
      <w:r w:rsidR="008F4D93" w:rsidRPr="00182940">
        <w:rPr>
          <w:rFonts w:ascii="Times New Roman" w:hAnsi="Times New Roman" w:cs="Times New Roman"/>
          <w:color w:val="000000" w:themeColor="text1"/>
        </w:rPr>
        <w:t>spatially-distributed</w:t>
      </w:r>
      <w:proofErr w:type="gramEnd"/>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del w:id="512" w:author="Stevens, Jens T" w:date="2019-11-05T14:13:00Z">
        <w:r w:rsidRPr="00182940" w:rsidDel="003470F6">
          <w:rPr>
            <w:rFonts w:ascii="Times New Roman" w:hAnsi="Times New Roman" w:cs="Times New Roman"/>
            <w:color w:val="000000" w:themeColor="text1"/>
          </w:rPr>
          <w:delText>6</w:delText>
        </w:r>
      </w:del>
      <w:ins w:id="513" w:author="Stevens, Jens T" w:date="2019-11-05T14:13:00Z">
        <w:r w:rsidR="003470F6">
          <w:rPr>
            <w:rFonts w:ascii="Times New Roman" w:hAnsi="Times New Roman" w:cs="Times New Roman"/>
            <w:color w:val="000000" w:themeColor="text1"/>
          </w:rPr>
          <w:t>7</w:t>
        </w:r>
      </w:ins>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approximately 3 times higher than in the other vegetation types, which were generally similar to each other (Figure </w:t>
      </w:r>
      <w:del w:id="514" w:author="Stevens, Jens T" w:date="2019-11-05T14:13:00Z">
        <w:r w:rsidR="00FE3886" w:rsidRPr="00182940" w:rsidDel="003470F6">
          <w:rPr>
            <w:rFonts w:ascii="Times New Roman" w:hAnsi="Times New Roman" w:cs="Times New Roman"/>
            <w:color w:val="000000" w:themeColor="text1"/>
          </w:rPr>
          <w:delText>6</w:delText>
        </w:r>
      </w:del>
      <w:ins w:id="515" w:author="Stevens, Jens T" w:date="2019-11-05T14:13:00Z">
        <w:r w:rsidR="003470F6">
          <w:rPr>
            <w:rFonts w:ascii="Times New Roman" w:hAnsi="Times New Roman" w:cs="Times New Roman"/>
            <w:color w:val="000000" w:themeColor="text1"/>
          </w:rPr>
          <w:t>7</w:t>
        </w:r>
      </w:ins>
      <w:r w:rsidR="00FE3886" w:rsidRPr="00182940">
        <w:rPr>
          <w:rFonts w:ascii="Times New Roman" w:hAnsi="Times New Roman" w:cs="Times New Roman"/>
          <w:color w:val="000000" w:themeColor="text1"/>
        </w:rPr>
        <w:t>). Furthermore, soil moisture in 2017 was higher than in 2016 or in 2018 across all vegetation types (Figure</w:t>
      </w:r>
      <w:ins w:id="516" w:author="Stevens, Jens T" w:date="2019-11-05T16:37:00Z">
        <w:r w:rsidR="00B202D6">
          <w:rPr>
            <w:rFonts w:ascii="Times New Roman" w:hAnsi="Times New Roman" w:cs="Times New Roman"/>
            <w:color w:val="000000" w:themeColor="text1"/>
          </w:rPr>
          <w:t>s</w:t>
        </w:r>
      </w:ins>
      <w:r w:rsidR="00FE3886" w:rsidRPr="00182940">
        <w:rPr>
          <w:rFonts w:ascii="Times New Roman" w:hAnsi="Times New Roman" w:cs="Times New Roman"/>
          <w:color w:val="000000" w:themeColor="text1"/>
        </w:rPr>
        <w:t xml:space="preserve"> </w:t>
      </w:r>
      <w:del w:id="517" w:author="Stevens, Jens T" w:date="2019-11-05T14:13:00Z">
        <w:r w:rsidR="00FE3886" w:rsidRPr="00182940" w:rsidDel="003470F6">
          <w:rPr>
            <w:rFonts w:ascii="Times New Roman" w:hAnsi="Times New Roman" w:cs="Times New Roman"/>
            <w:color w:val="000000" w:themeColor="text1"/>
          </w:rPr>
          <w:delText>6</w:delText>
        </w:r>
      </w:del>
      <w:ins w:id="518" w:author="Stevens, Jens T" w:date="2019-11-05T14:13:00Z">
        <w:r w:rsidR="003470F6">
          <w:rPr>
            <w:rFonts w:ascii="Times New Roman" w:hAnsi="Times New Roman" w:cs="Times New Roman"/>
            <w:color w:val="000000" w:themeColor="text1"/>
          </w:rPr>
          <w:t>7</w:t>
        </w:r>
      </w:ins>
      <w:ins w:id="519" w:author="Stevens, Jens T" w:date="2019-11-05T16:37:00Z">
        <w:r w:rsidR="00B202D6">
          <w:rPr>
            <w:rFonts w:ascii="Times New Roman" w:hAnsi="Times New Roman" w:cs="Times New Roman"/>
            <w:color w:val="000000" w:themeColor="text1"/>
          </w:rPr>
          <w:t>, 9</w:t>
        </w:r>
      </w:ins>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ins w:id="520" w:author="Gabrielle Boisrame" w:date="2019-10-31T10:16:00Z">
        <w:r w:rsidR="00D949B3">
          <w:rPr>
            <w:rFonts w:ascii="Times New Roman" w:hAnsi="Times New Roman" w:cs="Times New Roman"/>
            <w:color w:val="000000" w:themeColor="text1"/>
          </w:rPr>
          <w:t>s</w:t>
        </w:r>
      </w:ins>
      <w:r w:rsidR="00FE3886" w:rsidRPr="00182940">
        <w:rPr>
          <w:rFonts w:ascii="Times New Roman" w:hAnsi="Times New Roman" w:cs="Times New Roman"/>
          <w:color w:val="000000" w:themeColor="text1"/>
        </w:rPr>
        <w:t xml:space="preserve"> 1</w:t>
      </w:r>
      <w:ins w:id="521" w:author="Gabrielle Boisrame" w:date="2019-10-31T10:16:00Z">
        <w:r w:rsidR="00D949B3">
          <w:rPr>
            <w:rFonts w:ascii="Times New Roman" w:hAnsi="Times New Roman" w:cs="Times New Roman"/>
            <w:color w:val="000000" w:themeColor="text1"/>
          </w:rPr>
          <w:t>, B</w:t>
        </w:r>
        <w:del w:id="522" w:author="Stevens, Jens T" w:date="2019-11-04T19:06:00Z">
          <w:r w:rsidR="00D949B3" w:rsidDel="002B36C3">
            <w:rPr>
              <w:rFonts w:ascii="Times New Roman" w:hAnsi="Times New Roman" w:cs="Times New Roman"/>
              <w:color w:val="000000" w:themeColor="text1"/>
            </w:rPr>
            <w:delText>2</w:delText>
          </w:r>
        </w:del>
      </w:ins>
      <w:ins w:id="523" w:author="Stevens, Jens T" w:date="2019-11-04T19:06:00Z">
        <w:r w:rsidR="002B36C3">
          <w:rPr>
            <w:rFonts w:ascii="Times New Roman" w:hAnsi="Times New Roman" w:cs="Times New Roman"/>
            <w:color w:val="000000" w:themeColor="text1"/>
          </w:rPr>
          <w:t>3</w:t>
        </w:r>
      </w:ins>
      <w:r w:rsidR="00FE3886" w:rsidRPr="00182940">
        <w:rPr>
          <w:rFonts w:ascii="Times New Roman" w:hAnsi="Times New Roman" w:cs="Times New Roman"/>
          <w:color w:val="000000" w:themeColor="text1"/>
        </w:rPr>
        <w:t xml:space="preserve">). </w:t>
      </w:r>
      <w:r w:rsidR="00B620AC" w:rsidRPr="00182940">
        <w:rPr>
          <w:rFonts w:ascii="Times New Roman" w:hAnsi="Times New Roman" w:cs="Times New Roman"/>
          <w:color w:val="000000" w:themeColor="text1"/>
        </w:rPr>
        <w:t xml:space="preserve">There was more within-year variability during the drier </w:t>
      </w:r>
      <w:r w:rsidR="000E206E" w:rsidRPr="00182940">
        <w:rPr>
          <w:rFonts w:ascii="Times New Roman" w:hAnsi="Times New Roman" w:cs="Times New Roman"/>
          <w:color w:val="000000" w:themeColor="text1"/>
        </w:rPr>
        <w:t>20</w:t>
      </w:r>
      <w:r w:rsidR="00B620AC" w:rsidRPr="00182940">
        <w:rPr>
          <w:rFonts w:ascii="Times New Roman" w:hAnsi="Times New Roman" w:cs="Times New Roman"/>
          <w:color w:val="000000" w:themeColor="text1"/>
        </w:rPr>
        <w:t>16 water year</w:t>
      </w:r>
      <w:r w:rsidR="000E206E" w:rsidRPr="00182940">
        <w:rPr>
          <w:rFonts w:ascii="Times New Roman" w:hAnsi="Times New Roman" w:cs="Times New Roman"/>
          <w:color w:val="000000" w:themeColor="text1"/>
        </w:rPr>
        <w:t xml:space="preserve"> (WY)</w:t>
      </w:r>
      <w:r w:rsidR="00B620AC" w:rsidRPr="00182940">
        <w:rPr>
          <w:rFonts w:ascii="Times New Roman" w:hAnsi="Times New Roman" w:cs="Times New Roman"/>
          <w:color w:val="000000" w:themeColor="text1"/>
        </w:rPr>
        <w:t xml:space="preserve">, with summer dry-down more evident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w:t>
      </w:r>
      <w:del w:id="524" w:author="Stevens, Jens T" w:date="2019-11-05T14:14:00Z">
        <w:r w:rsidR="00B620AC" w:rsidRPr="00182940" w:rsidDel="003470F6">
          <w:rPr>
            <w:rFonts w:ascii="Times New Roman" w:hAnsi="Times New Roman" w:cs="Times New Roman"/>
            <w:color w:val="000000" w:themeColor="text1"/>
          </w:rPr>
          <w:delText>6</w:delText>
        </w:r>
      </w:del>
      <w:ins w:id="525" w:author="Stevens, Jens T" w:date="2019-11-05T14:14:00Z">
        <w:r w:rsidR="003470F6">
          <w:rPr>
            <w:rFonts w:ascii="Times New Roman" w:hAnsi="Times New Roman" w:cs="Times New Roman"/>
            <w:color w:val="000000" w:themeColor="text1"/>
          </w:rPr>
          <w:t>7</w:t>
        </w:r>
      </w:ins>
      <w:r w:rsidR="00B620AC" w:rsidRPr="00182940">
        <w:rPr>
          <w:rFonts w:ascii="Times New Roman" w:hAnsi="Times New Roman" w:cs="Times New Roman"/>
          <w:color w:val="000000" w:themeColor="text1"/>
        </w:rPr>
        <w:t>)</w:t>
      </w:r>
      <w:r w:rsidR="00657DBA" w:rsidRPr="00182940">
        <w:rPr>
          <w:rFonts w:ascii="Times New Roman" w:hAnsi="Times New Roman" w:cs="Times New Roman"/>
          <w:color w:val="000000" w:themeColor="text1"/>
        </w:rPr>
        <w:t xml:space="preserve"> despite July measurements being taken on the same dates each year</w:t>
      </w:r>
      <w:r w:rsidR="00B620AC" w:rsidRPr="00182940">
        <w:rPr>
          <w:rFonts w:ascii="Times New Roman" w:hAnsi="Times New Roman" w:cs="Times New Roman"/>
          <w:color w:val="000000" w:themeColor="text1"/>
        </w:rPr>
        <w:t>.</w:t>
      </w:r>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2FE28DFF"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140"/>
                    <a:stretch/>
                  </pic:blipFill>
                  <pic:spPr bwMode="auto">
                    <a:xfrm>
                      <a:off x="0" y="0"/>
                      <a:ext cx="5943600" cy="307799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B196EF5" w14:textId="1658CF34" w:rsidR="000E206E" w:rsidRPr="00182940" w:rsidRDefault="00BD204E" w:rsidP="00BE62E0">
      <w:pPr>
        <w:pStyle w:val="Caption"/>
      </w:pPr>
      <w:bookmarkStart w:id="526" w:name="_Ref536610448"/>
      <w:r w:rsidRPr="00182940">
        <w:rPr>
          <w:rFonts w:ascii="Times New Roman" w:hAnsi="Times New Roman" w:cs="Times New Roman"/>
          <w:b/>
          <w:color w:val="000000" w:themeColor="text1"/>
        </w:rPr>
        <w:t xml:space="preserve">Figure </w:t>
      </w:r>
      <w:bookmarkEnd w:id="526"/>
      <w:del w:id="527" w:author="Stevens, Jens T" w:date="2019-11-05T14:10:00Z">
        <w:r w:rsidR="003C7A9E" w:rsidRPr="00182940" w:rsidDel="00B879B5">
          <w:rPr>
            <w:rFonts w:ascii="Times New Roman" w:hAnsi="Times New Roman" w:cs="Times New Roman"/>
            <w:b/>
            <w:noProof/>
            <w:color w:val="000000" w:themeColor="text1"/>
          </w:rPr>
          <w:delText>6</w:delText>
        </w:r>
      </w:del>
      <w:ins w:id="528" w:author="Stevens, Jens T" w:date="2019-11-05T14:10:00Z">
        <w:r w:rsidR="00B879B5">
          <w:rPr>
            <w:rFonts w:ascii="Times New Roman" w:hAnsi="Times New Roman" w:cs="Times New Roman"/>
            <w:b/>
            <w:noProof/>
            <w:color w:val="000000" w:themeColor="text1"/>
          </w:rPr>
          <w:t>7</w:t>
        </w:r>
      </w:ins>
      <w:r w:rsidRPr="00182940">
        <w:rPr>
          <w:rFonts w:ascii="Times New Roman" w:hAnsi="Times New Roman" w:cs="Times New Roman"/>
          <w:color w:val="000000" w:themeColor="text1"/>
        </w:rPr>
        <w:t>. Modeled mean 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 xml:space="preserve">under each vegetation type and either June or July of each measurement year. </w:t>
      </w:r>
      <w:commentRangeStart w:id="529"/>
      <w:r w:rsidRPr="00182940">
        <w:rPr>
          <w:rFonts w:ascii="Times New Roman" w:hAnsi="Times New Roman" w:cs="Times New Roman"/>
          <w:color w:val="000000" w:themeColor="text1"/>
        </w:rPr>
        <w:t xml:space="preserve">The average is taken across all </w:t>
      </w:r>
      <w:r w:rsidR="00CD0370" w:rsidRPr="00182940">
        <w:rPr>
          <w:rFonts w:ascii="Times New Roman" w:hAnsi="Times New Roman" w:cs="Times New Roman"/>
          <w:color w:val="000000" w:themeColor="text1"/>
        </w:rPr>
        <w:t>measurement points</w:t>
      </w:r>
      <w:commentRangeEnd w:id="529"/>
      <w:r w:rsidR="00B202D6">
        <w:rPr>
          <w:rStyle w:val="CommentReference"/>
          <w:i w:val="0"/>
          <w:iCs w:val="0"/>
          <w:color w:val="auto"/>
        </w:rPr>
        <w:commentReference w:id="529"/>
      </w:r>
      <w:r w:rsidR="00CD0370" w:rsidRPr="00182940">
        <w:rPr>
          <w:rFonts w:ascii="Times New Roman" w:hAnsi="Times New Roman" w:cs="Times New Roman"/>
          <w:color w:val="000000" w:themeColor="text1"/>
        </w:rPr>
        <w:t>. Averaging across site means gives similar results, but with smaller magnitudes of variation between years</w:t>
      </w:r>
      <w:r w:rsidRPr="00182940">
        <w:rPr>
          <w:rFonts w:ascii="Times New Roman" w:hAnsi="Times New Roman" w:cs="Times New Roman"/>
          <w:color w:val="000000" w:themeColor="text1"/>
        </w:rPr>
        <w:t>.</w:t>
      </w:r>
    </w:p>
    <w:p w14:paraId="71B5DB80" w14:textId="77777777" w:rsidR="00BE62E0" w:rsidRDefault="00BE62E0" w:rsidP="00BE62E0">
      <w:pPr>
        <w:rPr>
          <w:ins w:id="530" w:author="Jens Stevens" w:date="2019-10-29T18:21:00Z"/>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xml:space="preserve">: Weather station data from Sugarloaf Creek Basin (SCB) and </w:t>
      </w:r>
      <w:proofErr w:type="spellStart"/>
      <w:r w:rsidRPr="00182940">
        <w:rPr>
          <w:rFonts w:ascii="Times New Roman" w:hAnsi="Times New Roman" w:cs="Times New Roman"/>
          <w:i/>
          <w:color w:val="000000" w:themeColor="text1"/>
        </w:rPr>
        <w:t>Illilouette</w:t>
      </w:r>
      <w:proofErr w:type="spellEnd"/>
      <w:r w:rsidRPr="00182940">
        <w:rPr>
          <w:rFonts w:ascii="Times New Roman" w:hAnsi="Times New Roman" w:cs="Times New Roman"/>
          <w:i/>
          <w:color w:val="000000" w:themeColor="text1"/>
        </w:rPr>
        <w:t xml:space="preserv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45E3185" w:rsidR="00B202D6" w:rsidRPr="00182940" w:rsidRDefault="00B202D6" w:rsidP="00B202D6">
            <w:pPr>
              <w:jc w:val="center"/>
              <w:rPr>
                <w:rFonts w:ascii="Times New Roman" w:hAnsi="Times New Roman" w:cs="Times New Roman"/>
                <w:color w:val="000000" w:themeColor="text1"/>
              </w:rPr>
            </w:pPr>
            <w:ins w:id="531" w:author="Stevens, Jens T" w:date="2019-11-05T16:40:00Z">
              <w:r w:rsidRPr="00182940">
                <w:rPr>
                  <w:rFonts w:ascii="Times New Roman" w:hAnsi="Times New Roman" w:cs="Times New Roman"/>
                  <w:color w:val="000000" w:themeColor="text1"/>
                </w:rPr>
                <w:t>6</w:t>
              </w:r>
              <w:r>
                <w:rPr>
                  <w:rFonts w:ascii="Times New Roman" w:hAnsi="Times New Roman" w:cs="Times New Roman"/>
                  <w:color w:val="000000" w:themeColor="text1"/>
                </w:rPr>
                <w:t>80</w:t>
              </w:r>
            </w:ins>
            <w:del w:id="532" w:author="Stevens, Jens T" w:date="2019-11-05T16:40:00Z">
              <w:r w:rsidRPr="00182940" w:rsidDel="006E78DF">
                <w:rPr>
                  <w:rFonts w:ascii="Times New Roman" w:hAnsi="Times New Roman" w:cs="Times New Roman"/>
                  <w:color w:val="000000" w:themeColor="text1"/>
                </w:rPr>
                <w:delText>673</w:delText>
              </w:r>
            </w:del>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0AD590D2" w:rsidR="00B202D6" w:rsidRPr="00182940" w:rsidRDefault="00B202D6" w:rsidP="00B202D6">
            <w:pPr>
              <w:jc w:val="center"/>
              <w:rPr>
                <w:rFonts w:ascii="Times New Roman" w:hAnsi="Times New Roman" w:cs="Times New Roman"/>
                <w:color w:val="000000" w:themeColor="text1"/>
              </w:rPr>
            </w:pPr>
            <w:ins w:id="533" w:author="Stevens, Jens T" w:date="2019-11-05T16:40:00Z">
              <w:r w:rsidRPr="00182940">
                <w:rPr>
                  <w:rFonts w:ascii="Times New Roman" w:hAnsi="Times New Roman" w:cs="Times New Roman"/>
                  <w:color w:val="000000" w:themeColor="text1"/>
                </w:rPr>
                <w:t>1</w:t>
              </w:r>
              <w:r>
                <w:rPr>
                  <w:rFonts w:ascii="Times New Roman" w:hAnsi="Times New Roman" w:cs="Times New Roman"/>
                  <w:color w:val="000000" w:themeColor="text1"/>
                </w:rPr>
                <w:t>067</w:t>
              </w:r>
            </w:ins>
            <w:del w:id="534" w:author="Stevens, Jens T" w:date="2019-11-05T16:40:00Z">
              <w:r w:rsidRPr="00182940" w:rsidDel="006E78DF">
                <w:rPr>
                  <w:rFonts w:ascii="Times New Roman" w:hAnsi="Times New Roman" w:cs="Times New Roman"/>
                  <w:color w:val="000000" w:themeColor="text1"/>
                </w:rPr>
                <w:delText>1102</w:delText>
              </w:r>
            </w:del>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29E5BE17" w:rsidR="00B202D6" w:rsidRPr="00182940" w:rsidRDefault="00B202D6" w:rsidP="00B202D6">
            <w:pPr>
              <w:jc w:val="center"/>
              <w:rPr>
                <w:rFonts w:ascii="Times New Roman" w:hAnsi="Times New Roman" w:cs="Times New Roman"/>
                <w:color w:val="000000" w:themeColor="text1"/>
              </w:rPr>
            </w:pPr>
            <w:ins w:id="535" w:author="Stevens, Jens T" w:date="2019-11-05T16:40:00Z">
              <w:r w:rsidRPr="00182940">
                <w:rPr>
                  <w:rFonts w:ascii="Times New Roman" w:hAnsi="Times New Roman" w:cs="Times New Roman"/>
                  <w:color w:val="000000" w:themeColor="text1"/>
                </w:rPr>
                <w:t>53</w:t>
              </w:r>
              <w:r>
                <w:rPr>
                  <w:rFonts w:ascii="Times New Roman" w:hAnsi="Times New Roman" w:cs="Times New Roman"/>
                  <w:color w:val="000000" w:themeColor="text1"/>
                </w:rPr>
                <w:t>7</w:t>
              </w:r>
            </w:ins>
            <w:del w:id="536" w:author="Stevens, Jens T" w:date="2019-11-05T16:40:00Z">
              <w:r w:rsidRPr="00182940" w:rsidDel="00B202D6">
                <w:rPr>
                  <w:rFonts w:ascii="Times New Roman" w:hAnsi="Times New Roman" w:cs="Times New Roman"/>
                  <w:color w:val="000000" w:themeColor="text1"/>
                </w:rPr>
                <w:delText>536</w:delText>
              </w:r>
            </w:del>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58B1B276" w:rsidR="00B202D6" w:rsidRPr="00182940" w:rsidRDefault="00B202D6" w:rsidP="00B202D6">
            <w:pPr>
              <w:jc w:val="center"/>
              <w:rPr>
                <w:rFonts w:ascii="Times New Roman" w:hAnsi="Times New Roman" w:cs="Times New Roman"/>
                <w:color w:val="000000" w:themeColor="text1"/>
              </w:rPr>
            </w:pPr>
            <w:ins w:id="537" w:author="Stevens, Jens T" w:date="2019-11-05T16:40:00Z">
              <w:r w:rsidRPr="00182940">
                <w:rPr>
                  <w:rFonts w:ascii="Times New Roman" w:hAnsi="Times New Roman" w:cs="Times New Roman"/>
                  <w:color w:val="000000" w:themeColor="text1"/>
                </w:rPr>
                <w:t>84</w:t>
              </w:r>
              <w:r>
                <w:rPr>
                  <w:rFonts w:ascii="Times New Roman" w:hAnsi="Times New Roman" w:cs="Times New Roman"/>
                  <w:color w:val="000000" w:themeColor="text1"/>
                </w:rPr>
                <w:t>2</w:t>
              </w:r>
            </w:ins>
            <w:del w:id="538" w:author="Stevens, Jens T" w:date="2019-11-05T16:40:00Z">
              <w:r w:rsidRPr="00182940" w:rsidDel="006E78DF">
                <w:rPr>
                  <w:rFonts w:ascii="Times New Roman" w:hAnsi="Times New Roman" w:cs="Times New Roman"/>
                  <w:color w:val="000000" w:themeColor="text1"/>
                </w:rPr>
                <w:delText>849</w:delText>
              </w:r>
            </w:del>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1F86599E" w:rsidR="00B202D6" w:rsidRPr="00182940" w:rsidRDefault="00B202D6" w:rsidP="00B202D6">
            <w:pPr>
              <w:jc w:val="center"/>
              <w:rPr>
                <w:rFonts w:ascii="Times New Roman" w:hAnsi="Times New Roman" w:cs="Times New Roman"/>
                <w:color w:val="000000" w:themeColor="text1"/>
              </w:rPr>
            </w:pPr>
            <w:ins w:id="539" w:author="Stevens, Jens T" w:date="2019-11-05T16:40:00Z">
              <w:r w:rsidRPr="00182940">
                <w:rPr>
                  <w:rFonts w:ascii="Times New Roman" w:hAnsi="Times New Roman" w:cs="Times New Roman"/>
                  <w:color w:val="000000" w:themeColor="text1"/>
                </w:rPr>
                <w:t>11</w:t>
              </w:r>
              <w:r>
                <w:rPr>
                  <w:rFonts w:ascii="Times New Roman" w:hAnsi="Times New Roman" w:cs="Times New Roman"/>
                  <w:color w:val="000000" w:themeColor="text1"/>
                </w:rPr>
                <w:t>37</w:t>
              </w:r>
            </w:ins>
            <w:del w:id="540" w:author="Stevens, Jens T" w:date="2019-11-05T16:40:00Z">
              <w:r w:rsidRPr="00182940" w:rsidDel="006E78DF">
                <w:rPr>
                  <w:rFonts w:ascii="Times New Roman" w:hAnsi="Times New Roman" w:cs="Times New Roman"/>
                  <w:color w:val="000000" w:themeColor="text1"/>
                </w:rPr>
                <w:delText>1151</w:delText>
              </w:r>
            </w:del>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379F03FA" w:rsidR="00B202D6" w:rsidRPr="00182940" w:rsidRDefault="00B202D6" w:rsidP="00B202D6">
            <w:pPr>
              <w:jc w:val="center"/>
              <w:rPr>
                <w:rFonts w:ascii="Times New Roman" w:hAnsi="Times New Roman" w:cs="Times New Roman"/>
                <w:color w:val="000000" w:themeColor="text1"/>
              </w:rPr>
            </w:pPr>
            <w:ins w:id="541" w:author="Stevens, Jens T" w:date="2019-11-05T16:40:00Z">
              <w:r w:rsidRPr="00182940">
                <w:rPr>
                  <w:rFonts w:ascii="Times New Roman" w:hAnsi="Times New Roman" w:cs="Times New Roman"/>
                  <w:color w:val="000000" w:themeColor="text1"/>
                </w:rPr>
                <w:t>5</w:t>
              </w:r>
              <w:r>
                <w:rPr>
                  <w:rFonts w:ascii="Times New Roman" w:hAnsi="Times New Roman" w:cs="Times New Roman"/>
                  <w:color w:val="000000" w:themeColor="text1"/>
                </w:rPr>
                <w:t>77</w:t>
              </w:r>
            </w:ins>
            <w:del w:id="542" w:author="Stevens, Jens T" w:date="2019-11-05T16:40:00Z">
              <w:r w:rsidRPr="00182940" w:rsidDel="006E78DF">
                <w:rPr>
                  <w:rFonts w:ascii="Times New Roman" w:hAnsi="Times New Roman" w:cs="Times New Roman"/>
                  <w:color w:val="000000" w:themeColor="text1"/>
                </w:rPr>
                <w:delText>599</w:delText>
              </w:r>
            </w:del>
          </w:p>
        </w:tc>
        <w:tc>
          <w:tcPr>
            <w:tcW w:w="883" w:type="dxa"/>
            <w:tcBorders>
              <w:top w:val="single" w:sz="18" w:space="0" w:color="auto"/>
              <w:right w:val="single" w:sz="18" w:space="0" w:color="000000"/>
            </w:tcBorders>
            <w:shd w:val="clear" w:color="auto" w:fill="CCCCCC" w:themeFill="text2" w:themeFillTint="33"/>
            <w:vAlign w:val="center"/>
          </w:tcPr>
          <w:p w14:paraId="5C1D7036" w14:textId="22984ACD" w:rsidR="00B202D6" w:rsidRPr="00182940" w:rsidRDefault="00B202D6" w:rsidP="00B202D6">
            <w:pPr>
              <w:jc w:val="center"/>
              <w:rPr>
                <w:rFonts w:ascii="Times New Roman" w:hAnsi="Times New Roman" w:cs="Times New Roman"/>
                <w:color w:val="000000" w:themeColor="text1"/>
              </w:rPr>
            </w:pPr>
            <w:ins w:id="543" w:author="Stevens, Jens T" w:date="2019-11-05T16:41:00Z">
              <w:r w:rsidRPr="00182940">
                <w:rPr>
                  <w:rFonts w:ascii="Times New Roman" w:hAnsi="Times New Roman" w:cs="Times New Roman"/>
                  <w:color w:val="000000" w:themeColor="text1"/>
                </w:rPr>
                <w:t>39</w:t>
              </w:r>
              <w:r>
                <w:rPr>
                  <w:rFonts w:ascii="Times New Roman" w:hAnsi="Times New Roman" w:cs="Times New Roman"/>
                  <w:color w:val="000000" w:themeColor="text1"/>
                </w:rPr>
                <w:t>7</w:t>
              </w:r>
            </w:ins>
            <w:del w:id="544" w:author="Stevens, Jens T" w:date="2019-11-05T16:41:00Z">
              <w:r w:rsidRPr="00182940" w:rsidDel="00D557E6">
                <w:rPr>
                  <w:rFonts w:ascii="Times New Roman" w:hAnsi="Times New Roman" w:cs="Times New Roman"/>
                  <w:color w:val="000000" w:themeColor="text1"/>
                </w:rPr>
                <w:delText>393</w:delText>
              </w:r>
            </w:del>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E9D89A6" w:rsidR="00B202D6" w:rsidRPr="00182940" w:rsidRDefault="00B202D6" w:rsidP="00B202D6">
            <w:pPr>
              <w:jc w:val="center"/>
              <w:rPr>
                <w:rFonts w:ascii="Times New Roman" w:hAnsi="Times New Roman" w:cs="Times New Roman"/>
                <w:color w:val="000000" w:themeColor="text1"/>
              </w:rPr>
            </w:pPr>
            <w:ins w:id="545" w:author="Stevens, Jens T" w:date="2019-11-05T16:40:00Z">
              <w:r w:rsidRPr="00182940">
                <w:rPr>
                  <w:rFonts w:ascii="Times New Roman" w:hAnsi="Times New Roman" w:cs="Times New Roman"/>
                  <w:color w:val="000000" w:themeColor="text1"/>
                </w:rPr>
                <w:t>76</w:t>
              </w:r>
              <w:r>
                <w:rPr>
                  <w:rFonts w:ascii="Times New Roman" w:hAnsi="Times New Roman" w:cs="Times New Roman"/>
                  <w:color w:val="000000" w:themeColor="text1"/>
                </w:rPr>
                <w:t>9</w:t>
              </w:r>
            </w:ins>
            <w:del w:id="546" w:author="Stevens, Jens T" w:date="2019-11-05T16:40:00Z">
              <w:r w:rsidRPr="00182940" w:rsidDel="006E78DF">
                <w:rPr>
                  <w:rFonts w:ascii="Times New Roman" w:hAnsi="Times New Roman" w:cs="Times New Roman"/>
                  <w:color w:val="000000" w:themeColor="text1"/>
                </w:rPr>
                <w:delText>768</w:delText>
              </w:r>
            </w:del>
          </w:p>
        </w:tc>
        <w:tc>
          <w:tcPr>
            <w:tcW w:w="883" w:type="dxa"/>
            <w:tcBorders>
              <w:bottom w:val="single" w:sz="18" w:space="0" w:color="000000"/>
              <w:right w:val="single" w:sz="18" w:space="0" w:color="000000"/>
            </w:tcBorders>
            <w:shd w:val="clear" w:color="auto" w:fill="EAEAEA" w:themeFill="accent1" w:themeFillTint="99"/>
            <w:vAlign w:val="center"/>
          </w:tcPr>
          <w:p w14:paraId="62242E8D" w14:textId="3C4EFAF5" w:rsidR="00B202D6" w:rsidRPr="00182940" w:rsidRDefault="00B202D6" w:rsidP="00B202D6">
            <w:pPr>
              <w:jc w:val="center"/>
              <w:rPr>
                <w:rFonts w:ascii="Times New Roman" w:hAnsi="Times New Roman" w:cs="Times New Roman"/>
                <w:color w:val="000000" w:themeColor="text1"/>
              </w:rPr>
            </w:pPr>
            <w:ins w:id="547" w:author="Stevens, Jens T" w:date="2019-11-05T16:41:00Z">
              <w:r w:rsidRPr="00182940">
                <w:rPr>
                  <w:rFonts w:ascii="Times New Roman" w:hAnsi="Times New Roman" w:cs="Times New Roman"/>
                  <w:color w:val="000000" w:themeColor="text1"/>
                </w:rPr>
                <w:t>45</w:t>
              </w:r>
              <w:r>
                <w:rPr>
                  <w:rFonts w:ascii="Times New Roman" w:hAnsi="Times New Roman" w:cs="Times New Roman"/>
                  <w:color w:val="000000" w:themeColor="text1"/>
                </w:rPr>
                <w:t>0</w:t>
              </w:r>
            </w:ins>
            <w:del w:id="548" w:author="Stevens, Jens T" w:date="2019-11-05T16:41:00Z">
              <w:r w:rsidRPr="00182940" w:rsidDel="00D557E6">
                <w:rPr>
                  <w:rFonts w:ascii="Times New Roman" w:hAnsi="Times New Roman" w:cs="Times New Roman"/>
                  <w:color w:val="000000" w:themeColor="text1"/>
                </w:rPr>
                <w:delText>456</w:delText>
              </w:r>
            </w:del>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t>* :Approximated</w:t>
      </w:r>
      <w:proofErr w:type="gramEnd"/>
      <w:r w:rsidRPr="00182940">
        <w:rPr>
          <w:rFonts w:ascii="Times New Roman" w:hAnsi="Times New Roman" w:cs="Times New Roman"/>
          <w:i/>
          <w:color w:val="000000" w:themeColor="text1"/>
          <w:sz w:val="20"/>
          <w:szCs w:val="20"/>
        </w:rPr>
        <w:t xml:space="preserve"> due to missing data as a result of the </w:t>
      </w:r>
      <w:ins w:id="549" w:author="Stevens, Jens T" w:date="2019-11-05T14:17:00Z">
        <w:r w:rsidR="003470F6">
          <w:rPr>
            <w:rFonts w:ascii="Times New Roman" w:hAnsi="Times New Roman" w:cs="Times New Roman"/>
            <w:i/>
            <w:color w:val="000000" w:themeColor="text1"/>
            <w:sz w:val="20"/>
            <w:szCs w:val="20"/>
          </w:rPr>
          <w:t xml:space="preserve">2017 </w:t>
        </w:r>
      </w:ins>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7BDC860D"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A random forest model fit to the measured soil moisture </w:t>
      </w:r>
      <w:ins w:id="550" w:author="Gabrielle Boisrame" w:date="2019-10-31T10:19:00Z">
        <w:r w:rsidR="00C10F0F">
          <w:rPr>
            <w:rFonts w:ascii="Times New Roman" w:hAnsi="Times New Roman" w:cs="Times New Roman"/>
            <w:color w:val="000000" w:themeColor="text1"/>
          </w:rPr>
          <w:t xml:space="preserve">(expressed as % volumetric water content; VWC) </w:t>
        </w:r>
      </w:ins>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ins w:id="551" w:author="Gabrielle Boisrame" w:date="2019-10-31T10:19:00Z">
        <w:r w:rsidR="00C10F0F">
          <w:rPr>
            <w:rFonts w:ascii="Times New Roman" w:hAnsi="Times New Roman" w:cs="Times New Roman"/>
            <w:color w:val="000000" w:themeColor="text1"/>
          </w:rPr>
          <w:t>% VWC</w:t>
        </w:r>
      </w:ins>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ins w:id="552" w:author="Gabrielle Boisrame" w:date="2019-10-31T10:19:00Z">
        <w:r w:rsidR="00C10F0F">
          <w:rPr>
            <w:rFonts w:ascii="Times New Roman" w:hAnsi="Times New Roman" w:cs="Times New Roman"/>
            <w:color w:val="000000" w:themeColor="text1"/>
          </w:rPr>
          <w:t>% VWC</w:t>
        </w:r>
      </w:ins>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xml:space="preserve">. The random forest model trained on ICB measurements fit the </w:t>
      </w:r>
      <w:del w:id="553" w:author="Gabrielle Boisrame" w:date="2019-10-31T10:17:00Z">
        <w:r w:rsidR="000E206E" w:rsidRPr="00182940" w:rsidDel="002344BD">
          <w:rPr>
            <w:rFonts w:ascii="Times New Roman" w:hAnsi="Times New Roman" w:cs="Times New Roman"/>
            <w:color w:val="000000" w:themeColor="text1"/>
          </w:rPr>
          <w:delText xml:space="preserve">measured </w:delText>
        </w:r>
      </w:del>
      <w:r w:rsidR="000E206E" w:rsidRPr="00182940">
        <w:rPr>
          <w:rFonts w:ascii="Times New Roman" w:hAnsi="Times New Roman" w:cs="Times New Roman"/>
          <w:color w:val="000000" w:themeColor="text1"/>
        </w:rPr>
        <w:t>SCB soil moisture measurements with a correlation coefficient of 0.73 (0.82 for site means),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2FBA6A6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ins w:id="554" w:author="Stevens, Jens T" w:date="2019-11-05T14:18:00Z">
        <w:r w:rsidR="003470F6">
          <w:rPr>
            <w:rFonts w:ascii="Times New Roman" w:hAnsi="Times New Roman" w:cs="Times New Roman"/>
            <w:color w:val="000000" w:themeColor="text1"/>
          </w:rPr>
          <w:t xml:space="preserve"> in SCB</w:t>
        </w:r>
      </w:ins>
      <w:r w:rsidRPr="00182940">
        <w:rPr>
          <w:rFonts w:ascii="Times New Roman" w:hAnsi="Times New Roman" w:cs="Times New Roman"/>
          <w:color w:val="000000" w:themeColor="text1"/>
        </w:rPr>
        <w:t xml:space="preserve"> (Figure </w:t>
      </w:r>
      <w:del w:id="555" w:author="Stevens, Jens T" w:date="2019-11-05T14:12:00Z">
        <w:r w:rsidR="00A800E5" w:rsidRPr="00182940" w:rsidDel="003470F6">
          <w:rPr>
            <w:rFonts w:ascii="Times New Roman" w:hAnsi="Times New Roman" w:cs="Times New Roman"/>
            <w:color w:val="000000" w:themeColor="text1"/>
          </w:rPr>
          <w:delText>7</w:delText>
        </w:r>
      </w:del>
      <w:ins w:id="556" w:author="Stevens, Jens T" w:date="2019-11-05T14:12:00Z">
        <w:r w:rsidR="003470F6">
          <w:rPr>
            <w:rFonts w:ascii="Times New Roman" w:hAnsi="Times New Roman" w:cs="Times New Roman"/>
            <w:color w:val="000000" w:themeColor="text1"/>
          </w:rPr>
          <w:t>8</w:t>
        </w:r>
      </w:ins>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del w:id="557" w:author="Gabrielle Boisrame" w:date="2019-10-31T10:21:00Z">
        <w:r w:rsidR="003C3178" w:rsidRPr="00182940" w:rsidDel="0032588E">
          <w:rPr>
            <w:rFonts w:ascii="Times New Roman" w:hAnsi="Times New Roman" w:cs="Times New Roman"/>
            <w:color w:val="000000" w:themeColor="text1"/>
          </w:rPr>
          <w:delText>0.05</w:delText>
        </w:r>
      </w:del>
      <w:ins w:id="558" w:author="Gabrielle Boisrame" w:date="2019-10-31T10:21:00Z">
        <w:r w:rsidR="0032588E">
          <w:rPr>
            <w:rFonts w:ascii="Times New Roman" w:hAnsi="Times New Roman" w:cs="Times New Roman"/>
            <w:color w:val="000000" w:themeColor="text1"/>
          </w:rPr>
          <w:t>5 percentage points</w:t>
        </w:r>
      </w:ins>
      <w:ins w:id="559" w:author="Gabrielle Boisrame" w:date="2019-10-31T10:23:00Z">
        <w:r w:rsidR="0032588E">
          <w:rPr>
            <w:rFonts w:ascii="Times New Roman" w:hAnsi="Times New Roman" w:cs="Times New Roman"/>
            <w:color w:val="000000" w:themeColor="text1"/>
          </w:rPr>
          <w:t xml:space="preserve"> (Figure </w:t>
        </w:r>
        <w:del w:id="560" w:author="Stevens, Jens T" w:date="2019-11-05T14:12:00Z">
          <w:r w:rsidR="0032588E" w:rsidDel="003470F6">
            <w:rPr>
              <w:rFonts w:ascii="Times New Roman" w:hAnsi="Times New Roman" w:cs="Times New Roman"/>
              <w:color w:val="000000" w:themeColor="text1"/>
            </w:rPr>
            <w:delText>7</w:delText>
          </w:r>
        </w:del>
      </w:ins>
      <w:ins w:id="561" w:author="Stevens, Jens T" w:date="2019-11-05T14:12:00Z">
        <w:r w:rsidR="003470F6">
          <w:rPr>
            <w:rFonts w:ascii="Times New Roman" w:hAnsi="Times New Roman" w:cs="Times New Roman"/>
            <w:color w:val="000000" w:themeColor="text1"/>
          </w:rPr>
          <w:t>8</w:t>
        </w:r>
      </w:ins>
      <w:ins w:id="562" w:author="Gabrielle Boisrame" w:date="2019-10-31T10:23:00Z">
        <w:r w:rsidR="0032588E">
          <w:rPr>
            <w:rFonts w:ascii="Times New Roman" w:hAnsi="Times New Roman" w:cs="Times New Roman"/>
            <w:color w:val="000000" w:themeColor="text1"/>
          </w:rPr>
          <w:t xml:space="preserve"> inset)</w:t>
        </w:r>
      </w:ins>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del w:id="563" w:author="Gabrielle Boisrame" w:date="2019-10-31T10:21:00Z">
        <w:r w:rsidR="003C3178" w:rsidRPr="00182940" w:rsidDel="0032588E">
          <w:rPr>
            <w:rFonts w:ascii="Times New Roman" w:hAnsi="Times New Roman" w:cs="Times New Roman"/>
            <w:color w:val="000000" w:themeColor="text1"/>
          </w:rPr>
          <w:delText>0.3</w:delText>
        </w:r>
      </w:del>
      <w:ins w:id="564" w:author="Gabrielle Boisrame" w:date="2019-10-31T10:21:00Z">
        <w:r w:rsidR="0032588E">
          <w:rPr>
            <w:rFonts w:ascii="Times New Roman" w:hAnsi="Times New Roman" w:cs="Times New Roman"/>
            <w:color w:val="000000" w:themeColor="text1"/>
          </w:rPr>
          <w:t>30 percentage points</w:t>
        </w:r>
      </w:ins>
      <w:r w:rsidR="00AA59D9" w:rsidRPr="00182940">
        <w:rPr>
          <w:rFonts w:ascii="Times New Roman" w:hAnsi="Times New Roman" w:cs="Times New Roman"/>
          <w:color w:val="000000" w:themeColor="text1"/>
        </w:rPr>
        <w:t xml:space="preserve"> </w:t>
      </w:r>
      <w:ins w:id="565" w:author="Gabrielle Boisrame" w:date="2019-10-31T15:21:00Z">
        <w:r w:rsidR="001B1352">
          <w:rPr>
            <w:rFonts w:ascii="Times New Roman" w:hAnsi="Times New Roman" w:cs="Times New Roman"/>
            <w:color w:val="000000" w:themeColor="text1"/>
          </w:rPr>
          <w:t>(Figure D6)</w:t>
        </w:r>
      </w:ins>
      <w:del w:id="566" w:author="Gabrielle Boisrame" w:date="2019-10-31T15:22:00Z">
        <w:r w:rsidR="00AA59D9" w:rsidRPr="00182940" w:rsidDel="001B1352">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B1352" w:rsidDel="001B1352">
          <w:rPr>
            <w:rFonts w:ascii="Times New Roman" w:hAnsi="Times New Roman" w:cs="Times New Roman"/>
            <w:color w:val="000000" w:themeColor="text1"/>
          </w:rPr>
          <w:delInstrText xml:space="preserve"> ADDIN EN.CITE </w:delInstrText>
        </w:r>
        <w:r w:rsidR="00AA59D9" w:rsidRPr="002B37FB" w:rsidDel="001B1352">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B1352" w:rsidDel="001B1352">
          <w:rPr>
            <w:rFonts w:ascii="Times New Roman" w:hAnsi="Times New Roman" w:cs="Times New Roman"/>
            <w:color w:val="000000" w:themeColor="text1"/>
          </w:rPr>
          <w:delInstrText xml:space="preserve"> ADDIN EN.CITE.DATA </w:delInstrText>
        </w:r>
        <w:r w:rsidR="00AA59D9" w:rsidRPr="002B37FB" w:rsidDel="001B1352">
          <w:rPr>
            <w:rFonts w:ascii="Times New Roman" w:hAnsi="Times New Roman" w:cs="Times New Roman"/>
            <w:color w:val="000000" w:themeColor="text1"/>
          </w:rPr>
        </w:r>
        <w:r w:rsidR="00AA59D9" w:rsidRPr="002B37FB" w:rsidDel="001B1352">
          <w:rPr>
            <w:rFonts w:ascii="Times New Roman" w:hAnsi="Times New Roman" w:cs="Times New Roman"/>
            <w:color w:val="000000" w:themeColor="text1"/>
          </w:rPr>
          <w:fldChar w:fldCharType="end"/>
        </w:r>
        <w:r w:rsidR="00AA59D9" w:rsidRPr="00182940" w:rsidDel="001B1352">
          <w:rPr>
            <w:rFonts w:ascii="Times New Roman" w:hAnsi="Times New Roman" w:cs="Times New Roman"/>
            <w:color w:val="000000" w:themeColor="text1"/>
          </w:rPr>
        </w:r>
        <w:r w:rsidR="00AA59D9" w:rsidRPr="00182940" w:rsidDel="001B1352">
          <w:rPr>
            <w:rFonts w:ascii="Times New Roman" w:hAnsi="Times New Roman" w:cs="Times New Roman"/>
            <w:color w:val="000000" w:themeColor="text1"/>
          </w:rPr>
          <w:fldChar w:fldCharType="separate"/>
        </w:r>
        <w:r w:rsidR="00AA59D9" w:rsidRPr="00182940" w:rsidDel="001B1352">
          <w:rPr>
            <w:rFonts w:ascii="Times New Roman" w:hAnsi="Times New Roman" w:cs="Times New Roman"/>
            <w:noProof/>
            <w:color w:val="000000" w:themeColor="text1"/>
          </w:rPr>
          <w:delText>(Boisramé et al. 2018)</w:delText>
        </w:r>
        <w:r w:rsidR="00AA59D9" w:rsidRPr="00182940" w:rsidDel="001B1352">
          <w:rPr>
            <w:rFonts w:ascii="Times New Roman" w:hAnsi="Times New Roman" w:cs="Times New Roman"/>
            <w:color w:val="000000" w:themeColor="text1"/>
          </w:rPr>
          <w:fldChar w:fldCharType="end"/>
        </w:r>
      </w:del>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del w:id="567" w:author="Stevens, Jens T" w:date="2019-11-05T14:12:00Z">
        <w:r w:rsidR="00402934" w:rsidRPr="00182940" w:rsidDel="003470F6">
          <w:rPr>
            <w:rFonts w:ascii="Times New Roman" w:hAnsi="Times New Roman" w:cs="Times New Roman"/>
            <w:color w:val="000000" w:themeColor="text1"/>
          </w:rPr>
          <w:delText>7</w:delText>
        </w:r>
        <w:r w:rsidR="00B43E12" w:rsidRPr="00182940" w:rsidDel="003470F6">
          <w:rPr>
            <w:rFonts w:ascii="Times New Roman" w:hAnsi="Times New Roman" w:cs="Times New Roman"/>
            <w:color w:val="000000" w:themeColor="text1"/>
          </w:rPr>
          <w:delText xml:space="preserve"> </w:delText>
        </w:r>
      </w:del>
      <w:ins w:id="568" w:author="Stevens, Jens T" w:date="2019-11-05T14:12:00Z">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ins>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4EF9150A">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25B35" w:rsidRPr="00182940">
        <w:rPr>
          <w:noProof/>
          <w:color w:val="000000" w:themeColor="text1"/>
          <w:lang w:eastAsia="en-US"/>
        </w:rPr>
        <w:t xml:space="preserve"> </w:t>
      </w:r>
    </w:p>
    <w:p w14:paraId="6E8A3A96" w14:textId="3C33C069"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del w:id="569" w:author="Stevens, Jens T" w:date="2019-11-05T14:10:00Z">
        <w:r w:rsidR="00A800E5" w:rsidRPr="00182940" w:rsidDel="00B879B5">
          <w:rPr>
            <w:rFonts w:ascii="Times New Roman" w:hAnsi="Times New Roman" w:cs="Times New Roman"/>
            <w:b/>
            <w:i/>
            <w:color w:val="000000" w:themeColor="text1"/>
            <w:sz w:val="18"/>
            <w:szCs w:val="18"/>
          </w:rPr>
          <w:delText>7</w:delText>
        </w:r>
      </w:del>
      <w:ins w:id="570" w:author="Stevens, Jens T" w:date="2019-11-05T14:10:00Z">
        <w:r w:rsidR="00B879B5">
          <w:rPr>
            <w:rFonts w:ascii="Times New Roman" w:hAnsi="Times New Roman" w:cs="Times New Roman"/>
            <w:b/>
            <w:i/>
            <w:color w:val="000000" w:themeColor="text1"/>
            <w:sz w:val="18"/>
            <w:szCs w:val="18"/>
          </w:rPr>
          <w:t>8</w:t>
        </w:r>
      </w:ins>
      <w:r w:rsidRPr="00182940">
        <w:rPr>
          <w:rFonts w:ascii="Times New Roman" w:hAnsi="Times New Roman" w:cs="Times New Roman"/>
          <w:i/>
          <w:color w:val="000000" w:themeColor="text1"/>
          <w:sz w:val="18"/>
          <w:szCs w:val="18"/>
        </w:rPr>
        <w:t xml:space="preserve">. </w:t>
      </w:r>
      <w:commentRangeStart w:id="571"/>
      <w:r w:rsidRPr="00182940">
        <w:rPr>
          <w:rFonts w:ascii="Times New Roman" w:hAnsi="Times New Roman" w:cs="Times New Roman"/>
          <w:i/>
          <w:color w:val="000000" w:themeColor="text1"/>
          <w:sz w:val="18"/>
          <w:szCs w:val="18"/>
        </w:rPr>
        <w:t xml:space="preserve">Modeled </w:t>
      </w:r>
      <w:commentRangeEnd w:id="571"/>
      <w:r w:rsidR="003470F6">
        <w:rPr>
          <w:rStyle w:val="CommentReference"/>
        </w:rPr>
        <w:commentReference w:id="571"/>
      </w:r>
      <w:r w:rsidRPr="00182940">
        <w:rPr>
          <w:rFonts w:ascii="Times New Roman" w:hAnsi="Times New Roman" w:cs="Times New Roman"/>
          <w:i/>
          <w:color w:val="000000" w:themeColor="text1"/>
          <w:sz w:val="18"/>
          <w:szCs w:val="18"/>
        </w:rPr>
        <w:t>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del w:id="572" w:author="Jens Stevens" w:date="2019-10-29T13:51:00Z">
        <w:r w:rsidR="000C7823" w:rsidRPr="00182940" w:rsidDel="003664D6">
          <w:rPr>
            <w:rFonts w:ascii="Times New Roman" w:hAnsi="Times New Roman" w:cs="Times New Roman"/>
            <w:i/>
            <w:color w:val="000000" w:themeColor="text1"/>
            <w:sz w:val="18"/>
            <w:szCs w:val="18"/>
          </w:rPr>
          <w:delText>2</w:delText>
        </w:r>
      </w:del>
      <w:ins w:id="573" w:author="Jens Stevens" w:date="2019-10-29T13:51:00Z">
        <w:r w:rsidR="003664D6">
          <w:rPr>
            <w:rFonts w:ascii="Times New Roman" w:hAnsi="Times New Roman" w:cs="Times New Roman"/>
            <w:i/>
            <w:color w:val="000000" w:themeColor="text1"/>
            <w:sz w:val="18"/>
            <w:szCs w:val="18"/>
          </w:rPr>
          <w:t>5</w:t>
        </w:r>
      </w:ins>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ins w:id="574" w:author="Jens Stevens" w:date="2019-10-29T18:22:00Z"/>
          <w:rFonts w:ascii="Times New Roman" w:hAnsi="Times New Roman" w:cs="Times New Roman"/>
          <w:color w:val="000000" w:themeColor="text1"/>
        </w:rPr>
      </w:pPr>
    </w:p>
    <w:p w14:paraId="2628C8EB" w14:textId="58124792"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del w:id="575" w:author="Stevens, Jens T" w:date="2019-11-05T14:14:00Z">
        <w:r w:rsidRPr="00182940" w:rsidDel="003470F6">
          <w:rPr>
            <w:rFonts w:ascii="Times New Roman" w:hAnsi="Times New Roman" w:cs="Times New Roman"/>
            <w:color w:val="000000" w:themeColor="text1"/>
          </w:rPr>
          <w:delText>6</w:delText>
        </w:r>
      </w:del>
      <w:ins w:id="576" w:author="Stevens, Jens T" w:date="2019-11-05T14:14:00Z">
        <w:r w:rsidR="003470F6">
          <w:rPr>
            <w:rFonts w:ascii="Times New Roman" w:hAnsi="Times New Roman" w:cs="Times New Roman"/>
            <w:color w:val="000000" w:themeColor="text1"/>
          </w:rPr>
          <w:t>7</w:t>
        </w:r>
      </w:ins>
      <w:r w:rsidRPr="00182940">
        <w:rPr>
          <w:rFonts w:ascii="Times New Roman" w:hAnsi="Times New Roman" w:cs="Times New Roman"/>
          <w:color w:val="000000" w:themeColor="text1"/>
        </w:rPr>
        <w:t xml:space="preserve">), continuous weather station records (Figure </w:t>
      </w:r>
      <w:del w:id="577" w:author="Stevens, Jens T" w:date="2019-11-05T14:11:00Z">
        <w:r w:rsidR="00402934" w:rsidRPr="00182940" w:rsidDel="00B879B5">
          <w:rPr>
            <w:rFonts w:ascii="Times New Roman" w:hAnsi="Times New Roman" w:cs="Times New Roman"/>
            <w:color w:val="000000" w:themeColor="text1"/>
          </w:rPr>
          <w:delText>8</w:delText>
        </w:r>
      </w:del>
      <w:ins w:id="578"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del w:id="579" w:author="Jens Stevens" w:date="2019-10-29T10:30:00Z">
        <w:r w:rsidRPr="00182940" w:rsidDel="00D525CF">
          <w:rPr>
            <w:rFonts w:ascii="Times New Roman" w:hAnsi="Times New Roman" w:cs="Times New Roman"/>
            <w:color w:val="000000" w:themeColor="text1"/>
          </w:rPr>
          <w:delText>B2</w:delText>
        </w:r>
      </w:del>
      <w:ins w:id="580" w:author="Jens Stevens" w:date="2019-10-29T10:30:00Z">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ins>
      <w:proofErr w:type="gramStart"/>
      <w:r w:rsidRPr="00182940">
        <w:rPr>
          <w:rFonts w:ascii="Times New Roman" w:hAnsi="Times New Roman" w:cs="Times New Roman"/>
          <w:color w:val="000000" w:themeColor="text1"/>
        </w:rPr>
        <w:t>), and</w:t>
      </w:r>
      <w:proofErr w:type="gramEnd"/>
      <w:r w:rsidRPr="00182940">
        <w:rPr>
          <w:rFonts w:ascii="Times New Roman" w:hAnsi="Times New Roman" w:cs="Times New Roman"/>
          <w:color w:val="000000" w:themeColor="text1"/>
        </w:rPr>
        <w:t xml:space="preserve"> had the greatest interannual soil moisture differences (Figure </w:t>
      </w:r>
      <w:del w:id="581" w:author="Stevens, Jens T" w:date="2019-11-05T14:11:00Z">
        <w:r w:rsidR="00BD3AEA" w:rsidRPr="00182940" w:rsidDel="00B879B5">
          <w:rPr>
            <w:rFonts w:ascii="Times New Roman" w:hAnsi="Times New Roman" w:cs="Times New Roman"/>
            <w:color w:val="000000" w:themeColor="text1"/>
          </w:rPr>
          <w:delText>8</w:delText>
        </w:r>
      </w:del>
      <w:ins w:id="582"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3378D98F"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ins w:id="583" w:author="Jens Stevens" w:date="2019-10-29T18:26:00Z">
        <w:r w:rsidR="00BD2653">
          <w:rPr>
            <w:rFonts w:ascii="Times New Roman" w:hAnsi="Times New Roman" w:cs="Times New Roman"/>
            <w:color w:val="000000" w:themeColor="text1"/>
          </w:rPr>
          <w:t xml:space="preserve">, although soil type and texture were generally similar </w:t>
        </w:r>
      </w:ins>
      <w:ins w:id="584" w:author="Stevens, Jens T" w:date="2019-11-05T16:43:00Z">
        <w:r w:rsidR="00B202D6">
          <w:rPr>
            <w:rFonts w:ascii="Times New Roman" w:hAnsi="Times New Roman" w:cs="Times New Roman"/>
            <w:color w:val="000000" w:themeColor="text1"/>
          </w:rPr>
          <w:t>between ICB and SCB for each vegetation type</w:t>
        </w:r>
      </w:ins>
      <w:ins w:id="585" w:author="Jens Stevens" w:date="2019-10-29T18:26:00Z">
        <w:del w:id="586" w:author="Stevens, Jens T" w:date="2019-11-05T16:43:00Z">
          <w:r w:rsidR="00BD2653" w:rsidDel="00B202D6">
            <w:rPr>
              <w:rFonts w:ascii="Times New Roman" w:hAnsi="Times New Roman" w:cs="Times New Roman"/>
              <w:color w:val="000000" w:themeColor="text1"/>
            </w:rPr>
            <w:delText>across the two sites</w:delText>
          </w:r>
        </w:del>
        <w:r w:rsidR="00BD2653">
          <w:rPr>
            <w:rFonts w:ascii="Times New Roman" w:hAnsi="Times New Roman" w:cs="Times New Roman"/>
            <w:color w:val="000000" w:themeColor="text1"/>
          </w:rPr>
          <w:t xml:space="preserve"> (Appendix B)</w:t>
        </w:r>
      </w:ins>
      <w:r w:rsidRPr="00182940">
        <w:rPr>
          <w:rFonts w:ascii="Times New Roman" w:hAnsi="Times New Roman" w:cs="Times New Roman"/>
          <w:color w:val="000000" w:themeColor="text1"/>
        </w:rPr>
        <w:t xml:space="preserve">. </w:t>
      </w:r>
      <w:ins w:id="587" w:author="Stevens, Jens T" w:date="2019-11-05T16:44:00Z">
        <w:r w:rsidR="00B202D6">
          <w:rPr>
            <w:rFonts w:ascii="Times New Roman" w:hAnsi="Times New Roman" w:cs="Times New Roman"/>
            <w:color w:val="000000" w:themeColor="text1"/>
          </w:rPr>
          <w:t>Cumulative soil water gain reflects any detectable increase in VWC of shallow soil, however it does not always reflect change in storage or availability of water for vegetation uptake.</w:t>
        </w:r>
        <w:r w:rsidR="00B202D6">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At SCB, cumulative soil moisture gain was greatest at the forest site in 2017 but</w:t>
      </w:r>
      <w:ins w:id="588" w:author="Stevens, Jens T" w:date="2019-11-05T16:45:00Z">
        <w:r w:rsidR="005C66D4">
          <w:rPr>
            <w:rFonts w:ascii="Times New Roman" w:hAnsi="Times New Roman" w:cs="Times New Roman"/>
            <w:color w:val="000000" w:themeColor="text1"/>
          </w:rPr>
          <w:t xml:space="preserve"> greatest</w:t>
        </w:r>
      </w:ins>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del w:id="589" w:author="Stevens, Jens T" w:date="2019-11-05T14:11:00Z">
        <w:r w:rsidRPr="00182940" w:rsidDel="00B879B5">
          <w:rPr>
            <w:rFonts w:ascii="Times New Roman" w:hAnsi="Times New Roman" w:cs="Times New Roman"/>
            <w:color w:val="000000" w:themeColor="text1"/>
          </w:rPr>
          <w:delText>8</w:delText>
        </w:r>
      </w:del>
      <w:ins w:id="590"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 xml:space="preserve">), possibly due to relatively shallow snowpack </w:t>
      </w:r>
      <w:ins w:id="591" w:author="Gabrielle Boisrame" w:date="2019-10-31T10:29:00Z">
        <w:r w:rsidR="00A01F55">
          <w:rPr>
            <w:rFonts w:ascii="Times New Roman" w:hAnsi="Times New Roman" w:cs="Times New Roman"/>
            <w:color w:val="000000" w:themeColor="text1"/>
          </w:rPr>
          <w:t xml:space="preserve">(compared to the shrub and wetland sites) </w:t>
        </w:r>
      </w:ins>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ins w:id="592" w:author="Stevens, Jens T" w:date="2019-11-05T16:46:00Z">
        <w:r w:rsidR="005C66D4">
          <w:rPr>
            <w:rFonts w:ascii="Times New Roman" w:hAnsi="Times New Roman" w:cs="Times New Roman"/>
            <w:color w:val="000000" w:themeColor="text1"/>
          </w:rPr>
          <w:t xml:space="preserve">and steady-state melt </w:t>
        </w:r>
      </w:ins>
      <w:r w:rsidRPr="00182940">
        <w:rPr>
          <w:rFonts w:ascii="Times New Roman" w:hAnsi="Times New Roman" w:cs="Times New Roman"/>
          <w:color w:val="000000" w:themeColor="text1"/>
        </w:rPr>
        <w:t>at certain sites</w:t>
      </w:r>
      <w:ins w:id="593" w:author="Gabrielle Boisrame" w:date="2019-10-31T10:31:00Z">
        <w:r w:rsidR="00A01F55">
          <w:rPr>
            <w:rFonts w:ascii="Times New Roman" w:hAnsi="Times New Roman" w:cs="Times New Roman"/>
            <w:color w:val="000000" w:themeColor="text1"/>
          </w:rPr>
          <w:t>, as saturation</w:t>
        </w:r>
      </w:ins>
      <w:ins w:id="594" w:author="Stevens, Jens T" w:date="2019-11-05T16:46:00Z">
        <w:r w:rsidR="005C66D4">
          <w:rPr>
            <w:rFonts w:ascii="Times New Roman" w:hAnsi="Times New Roman" w:cs="Times New Roman"/>
            <w:color w:val="000000" w:themeColor="text1"/>
          </w:rPr>
          <w:t xml:space="preserve"> and steady-state conditions</w:t>
        </w:r>
      </w:ins>
      <w:ins w:id="595" w:author="Gabrielle Boisrame" w:date="2019-10-31T10:31:00Z">
        <w:r w:rsidR="00A01F55">
          <w:rPr>
            <w:rFonts w:ascii="Times New Roman" w:hAnsi="Times New Roman" w:cs="Times New Roman"/>
            <w:color w:val="000000" w:themeColor="text1"/>
          </w:rPr>
          <w:t xml:space="preserve"> preclude additional moisture gain</w:t>
        </w:r>
      </w:ins>
      <w:ins w:id="596" w:author="Stevens, Jens T" w:date="2019-11-05T16:46:00Z">
        <w:r w:rsidR="005C66D4">
          <w:rPr>
            <w:rFonts w:ascii="Times New Roman" w:hAnsi="Times New Roman" w:cs="Times New Roman"/>
            <w:color w:val="000000" w:themeColor="text1"/>
          </w:rPr>
          <w:t>s</w:t>
        </w:r>
      </w:ins>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del w:id="597" w:author="Stevens, Jens T" w:date="2019-11-05T14:11:00Z">
        <w:r w:rsidRPr="00182940" w:rsidDel="00B879B5">
          <w:rPr>
            <w:rFonts w:ascii="Times New Roman" w:hAnsi="Times New Roman" w:cs="Times New Roman"/>
            <w:color w:val="000000" w:themeColor="text1"/>
          </w:rPr>
          <w:delText>8</w:delText>
        </w:r>
      </w:del>
      <w:ins w:id="598" w:author="Stevens, Jens T" w:date="2019-11-05T14:11:00Z">
        <w:r w:rsidR="00B879B5">
          <w:rPr>
            <w:rFonts w:ascii="Times New Roman" w:hAnsi="Times New Roman" w:cs="Times New Roman"/>
            <w:color w:val="000000" w:themeColor="text1"/>
          </w:rPr>
          <w:t>9</w:t>
        </w:r>
      </w:ins>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ins w:id="599" w:author="Jens Stevens" w:date="2019-10-29T18:28:00Z">
        <w:r w:rsidR="00BD2653">
          <w:rPr>
            <w:rFonts w:ascii="Times New Roman" w:hAnsi="Times New Roman" w:cs="Times New Roman"/>
            <w:color w:val="000000" w:themeColor="text1"/>
          </w:rPr>
          <w:t xml:space="preserve">across sites and years </w:t>
        </w:r>
      </w:ins>
      <w:r w:rsidR="00A800E5" w:rsidRPr="00182940">
        <w:rPr>
          <w:rFonts w:ascii="Times New Roman" w:hAnsi="Times New Roman" w:cs="Times New Roman"/>
          <w:color w:val="000000" w:themeColor="text1"/>
        </w:rPr>
        <w:t xml:space="preserve">(Table 1). </w:t>
      </w:r>
      <w:del w:id="600" w:author="Jens Stevens" w:date="2019-10-29T18:27:00Z">
        <w:r w:rsidR="00BF728B" w:rsidRPr="00182940" w:rsidDel="00BD2653">
          <w:rPr>
            <w:rFonts w:ascii="Times New Roman" w:hAnsi="Times New Roman" w:cs="Times New Roman"/>
            <w:color w:val="000000" w:themeColor="text1"/>
          </w:rPr>
          <w:delText xml:space="preserve">Soil type and texture at the two sites were generally similar </w:delText>
        </w:r>
        <w:r w:rsidR="00A800E5" w:rsidRPr="00182940" w:rsidDel="00BD2653">
          <w:rPr>
            <w:rFonts w:ascii="Times New Roman" w:hAnsi="Times New Roman" w:cs="Times New Roman"/>
            <w:color w:val="000000" w:themeColor="text1"/>
          </w:rPr>
          <w:delText>(Appendix B).</w:delText>
        </w:r>
      </w:del>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601"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8315" cy="6488137"/>
                    </a:xfrm>
                    <a:prstGeom prst="rect">
                      <a:avLst/>
                    </a:prstGeom>
                  </pic:spPr>
                </pic:pic>
              </a:graphicData>
            </a:graphic>
          </wp:inline>
        </w:drawing>
      </w:r>
    </w:p>
    <w:p w14:paraId="04BB2E38" w14:textId="0134751F" w:rsidR="00A800E5" w:rsidRPr="00182940" w:rsidRDefault="00A800E5" w:rsidP="00A800E5">
      <w:pPr>
        <w:pStyle w:val="Caption"/>
        <w:rPr>
          <w:rFonts w:ascii="Times New Roman" w:hAnsi="Times New Roman" w:cs="Times New Roman"/>
          <w:color w:val="000000" w:themeColor="text1"/>
        </w:rPr>
      </w:pPr>
      <w:bookmarkStart w:id="602" w:name="_Ref540347"/>
      <w:bookmarkEnd w:id="601"/>
      <w:r w:rsidRPr="00182940">
        <w:rPr>
          <w:rFonts w:ascii="Times New Roman" w:hAnsi="Times New Roman" w:cs="Times New Roman"/>
          <w:b/>
          <w:color w:val="000000" w:themeColor="text1"/>
        </w:rPr>
        <w:t xml:space="preserve">Figure </w:t>
      </w:r>
      <w:bookmarkEnd w:id="602"/>
      <w:del w:id="603" w:author="Stevens, Jens T" w:date="2019-11-05T14:10:00Z">
        <w:r w:rsidR="00BF728B" w:rsidRPr="00182940" w:rsidDel="00B879B5">
          <w:rPr>
            <w:rFonts w:ascii="Times New Roman" w:hAnsi="Times New Roman" w:cs="Times New Roman"/>
            <w:b/>
            <w:noProof/>
            <w:color w:val="000000" w:themeColor="text1"/>
          </w:rPr>
          <w:delText>8</w:delText>
        </w:r>
      </w:del>
      <w:ins w:id="604" w:author="Stevens, Jens T" w:date="2019-11-05T14:10:00Z">
        <w:r w:rsidR="00B879B5">
          <w:rPr>
            <w:rFonts w:ascii="Times New Roman" w:hAnsi="Times New Roman" w:cs="Times New Roman"/>
            <w:b/>
            <w:noProof/>
            <w:color w:val="000000" w:themeColor="text1"/>
          </w:rPr>
          <w:t>9</w:t>
        </w:r>
      </w:ins>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w:t>
      </w:r>
      <w:proofErr w:type="gramStart"/>
      <w:r w:rsidRPr="00182940">
        <w:rPr>
          <w:rFonts w:ascii="Times New Roman" w:hAnsi="Times New Roman" w:cs="Times New Roman"/>
          <w:color w:val="000000" w:themeColor="text1"/>
        </w:rPr>
        <w:t>10 minute</w:t>
      </w:r>
      <w:proofErr w:type="gramEnd"/>
      <w:r w:rsidRPr="00182940">
        <w:rPr>
          <w:rFonts w:ascii="Times New Roman" w:hAnsi="Times New Roman" w:cs="Times New Roman"/>
          <w:color w:val="000000" w:themeColor="text1"/>
        </w:rPr>
        <w:t xml:space="preserv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182940" w:rsidRDefault="00832545" w:rsidP="00A45278">
      <w:pPr>
        <w:pStyle w:val="Heading1"/>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Discussion</w:t>
      </w:r>
    </w:p>
    <w:p w14:paraId="61C125A3" w14:textId="7A19EDE7"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ins w:id="605" w:author="Stevens, Jens T" w:date="2019-11-05T14:20:00Z">
        <w:r w:rsidR="003470F6">
          <w:rPr>
            <w:rFonts w:ascii="Times New Roman" w:hAnsi="Times New Roman" w:cs="Times New Roman"/>
            <w:color w:val="000000" w:themeColor="text1"/>
          </w:rPr>
          <w:t>; Figure 5</w:t>
        </w:r>
      </w:ins>
      <w:r w:rsidRPr="00182940">
        <w:rPr>
          <w:rFonts w:ascii="Times New Roman" w:hAnsi="Times New Roman" w:cs="Times New Roman"/>
          <w:color w:val="000000" w:themeColor="text1"/>
        </w:rPr>
        <w:t>) and forest structure (from forestry plot data</w:t>
      </w:r>
      <w:ins w:id="606" w:author="Stevens, Jens T" w:date="2019-11-05T14:20:00Z">
        <w:r w:rsidR="003470F6">
          <w:rPr>
            <w:rFonts w:ascii="Times New Roman" w:hAnsi="Times New Roman" w:cs="Times New Roman"/>
            <w:color w:val="000000" w:themeColor="text1"/>
          </w:rPr>
          <w:t>; Figure 3</w:t>
        </w:r>
      </w:ins>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del w:id="607" w:author="Jens Stevens" w:date="2019-10-29T19:54:00Z">
        <w:r w:rsidR="007400BD" w:rsidRPr="00182940" w:rsidDel="00603CC0">
          <w:rPr>
            <w:rFonts w:ascii="Times New Roman" w:hAnsi="Times New Roman" w:cs="Times New Roman"/>
            <w:color w:val="000000" w:themeColor="text1"/>
          </w:rPr>
          <w:delText>Although there was a slight increase in landscape heterogeneity and in sparse meadow cover over the 40 year period at SCB, t</w:delText>
        </w:r>
        <w:r w:rsidRPr="00182940" w:rsidDel="00603CC0">
          <w:rPr>
            <w:rFonts w:ascii="Times New Roman" w:hAnsi="Times New Roman" w:cs="Times New Roman"/>
            <w:color w:val="000000" w:themeColor="text1"/>
          </w:rPr>
          <w:delText xml:space="preserve">he minimal changes in dominant vegetation type </w:delText>
        </w:r>
        <w:r w:rsidR="007400BD" w:rsidRPr="00182940" w:rsidDel="00603CC0">
          <w:rPr>
            <w:rFonts w:ascii="Times New Roman" w:hAnsi="Times New Roman" w:cs="Times New Roman"/>
            <w:color w:val="000000" w:themeColor="text1"/>
          </w:rPr>
          <w:delText>overall</w:delText>
        </w:r>
      </w:del>
      <w:ins w:id="608" w:author="Jens Stevens" w:date="2019-10-29T19:54:00Z">
        <w:r w:rsidR="00603CC0">
          <w:rPr>
            <w:rFonts w:ascii="Times New Roman" w:hAnsi="Times New Roman" w:cs="Times New Roman"/>
            <w:color w:val="000000" w:themeColor="text1"/>
          </w:rPr>
          <w:t>The minimal changes</w:t>
        </w:r>
      </w:ins>
      <w:r w:rsidRPr="00182940">
        <w:rPr>
          <w:rFonts w:ascii="Times New Roman" w:hAnsi="Times New Roman" w:cs="Times New Roman"/>
          <w:color w:val="000000" w:themeColor="text1"/>
        </w:rPr>
        <w:t xml:space="preserve"> are a notable contrast from the nearby </w:t>
      </w:r>
      <w:proofErr w:type="spellStart"/>
      <w:r w:rsidRPr="00182940">
        <w:rPr>
          <w:rFonts w:ascii="Times New Roman" w:hAnsi="Times New Roman" w:cs="Times New Roman"/>
          <w:color w:val="000000" w:themeColor="text1"/>
        </w:rPr>
        <w:t>Illilouette</w:t>
      </w:r>
      <w:proofErr w:type="spellEnd"/>
      <w:r w:rsidRPr="00182940">
        <w:rPr>
          <w:rFonts w:ascii="Times New Roman" w:hAnsi="Times New Roman" w:cs="Times New Roman"/>
          <w:color w:val="000000" w:themeColor="text1"/>
        </w:rPr>
        <w:t xml:space="preserve"> Creek Basin (ICB</w:t>
      </w:r>
      <w:ins w:id="609" w:author="Jens Stevens" w:date="2019-10-29T19:54:00Z">
        <w:r w:rsidR="00603CC0">
          <w:rPr>
            <w:rFonts w:ascii="Times New Roman" w:hAnsi="Times New Roman" w:cs="Times New Roman"/>
            <w:color w:val="000000" w:themeColor="text1"/>
          </w:rPr>
          <w:t>; Fig. 6</w:t>
        </w:r>
      </w:ins>
      <w:r w:rsidRPr="00182940">
        <w:rPr>
          <w:rFonts w:ascii="Times New Roman" w:hAnsi="Times New Roman" w:cs="Times New Roman"/>
          <w:color w:val="000000" w:themeColor="text1"/>
        </w:rPr>
        <w:t xml:space="preserve">), which had a similar duration of a restored semi-natural fire regime </w:t>
      </w:r>
      <w:ins w:id="610" w:author="Jens Stevens" w:date="2019-10-29T19:54:00Z">
        <w:r w:rsidR="00603CC0">
          <w:rPr>
            <w:rFonts w:ascii="Times New Roman" w:hAnsi="Times New Roman" w:cs="Times New Roman"/>
            <w:color w:val="000000" w:themeColor="text1"/>
          </w:rPr>
          <w:t>yet saw much greater vegetation turnover, heterogeneity of</w:t>
        </w:r>
      </w:ins>
      <w:ins w:id="611" w:author="Jens Stevens" w:date="2019-10-29T19:55:00Z">
        <w:r w:rsidR="00603CC0">
          <w:rPr>
            <w:rFonts w:ascii="Times New Roman" w:hAnsi="Times New Roman" w:cs="Times New Roman"/>
            <w:color w:val="000000" w:themeColor="text1"/>
          </w:rPr>
          <w:t xml:space="preserve"> vegetation patches, and soil moisture response</w:t>
        </w:r>
      </w:ins>
      <w:ins w:id="612" w:author="Jens Stevens" w:date="2019-10-29T19:54:00Z">
        <w:r w:rsidR="00603CC0"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6B53CB">
        <w:rPr>
          <w:rFonts w:ascii="Times New Roman" w:hAnsi="Times New Roman" w:cs="Times New Roman"/>
          <w:color w:val="000000" w:themeColor="text1"/>
        </w:rPr>
        <w:instrText xml:space="preserve"> ADDIN EN.CITE </w:instrText>
      </w:r>
      <w:r w:rsidR="006B53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6B53CB">
        <w:rPr>
          <w:rFonts w:ascii="Times New Roman" w:hAnsi="Times New Roman" w:cs="Times New Roman"/>
          <w:color w:val="000000" w:themeColor="text1"/>
        </w:rPr>
        <w:instrText xml:space="preserve"> ADDIN EN.CITE.DATA </w:instrText>
      </w:r>
      <w:r w:rsidR="006B53CB">
        <w:rPr>
          <w:rFonts w:ascii="Times New Roman" w:hAnsi="Times New Roman" w:cs="Times New Roman"/>
          <w:color w:val="000000" w:themeColor="text1"/>
        </w:rPr>
      </w:r>
      <w:r w:rsidR="006B53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fldChar w:fldCharType="separate"/>
      </w:r>
      <w:r w:rsidR="006B53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2678F8F7" w:rsidR="00F13F6C" w:rsidRDefault="007400BD" w:rsidP="00692085">
      <w:pPr>
        <w:spacing w:line="480" w:lineRule="auto"/>
        <w:ind w:firstLine="720"/>
        <w:rPr>
          <w:ins w:id="613" w:author="Stevens, Jens T" w:date="2019-11-05T14:59:00Z"/>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ins w:id="614" w:author="Jens Stevens" w:date="2019-10-29T19:49:00Z">
        <w:r w:rsidR="00FE0670">
          <w:rPr>
            <w:rFonts w:ascii="Times New Roman" w:hAnsi="Times New Roman" w:cs="Times New Roman"/>
            <w:color w:val="000000" w:themeColor="text1"/>
          </w:rPr>
          <w:t xml:space="preserve"> SCB</w:t>
        </w:r>
      </w:ins>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del w:id="615" w:author="Jens Stevens" w:date="2019-10-29T18:31:00Z">
        <w:r w:rsidR="00D652F0" w:rsidRPr="00182940" w:rsidDel="00BD2653">
          <w:rPr>
            <w:rFonts w:ascii="Times New Roman" w:hAnsi="Times New Roman" w:cs="Times New Roman"/>
            <w:color w:val="000000" w:themeColor="text1"/>
          </w:rPr>
          <w:delText>at least twice</w:delText>
        </w:r>
      </w:del>
      <w:ins w:id="616" w:author="Jens Stevens" w:date="2019-10-29T18:31:00Z">
        <w:r w:rsidR="00BD2653">
          <w:rPr>
            <w:rFonts w:ascii="Times New Roman" w:hAnsi="Times New Roman" w:cs="Times New Roman"/>
            <w:color w:val="000000" w:themeColor="text1"/>
          </w:rPr>
          <w:t>2-4 times</w:t>
        </w:r>
      </w:ins>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 xml:space="preserve">Fires were </w:t>
      </w:r>
      <w:del w:id="617" w:author="Jens Stevens" w:date="2019-10-29T18:32:00Z">
        <w:r w:rsidR="008E551F" w:rsidRPr="00182940" w:rsidDel="00BD2653">
          <w:rPr>
            <w:rFonts w:ascii="Times New Roman" w:hAnsi="Times New Roman" w:cs="Times New Roman"/>
            <w:color w:val="000000" w:themeColor="text1"/>
          </w:rPr>
          <w:delText xml:space="preserve">slightly </w:delText>
        </w:r>
      </w:del>
      <w:r w:rsidR="008E551F" w:rsidRPr="00182940">
        <w:rPr>
          <w:rFonts w:ascii="Times New Roman" w:hAnsi="Times New Roman" w:cs="Times New Roman"/>
          <w:color w:val="000000" w:themeColor="text1"/>
        </w:rPr>
        <w:t>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del w:id="618" w:author="Stevens, Jens T" w:date="2019-11-05T14:25:00Z">
        <w:r w:rsidR="008E551F" w:rsidRPr="00182940" w:rsidDel="00FA4746">
          <w:rPr>
            <w:rFonts w:ascii="Times New Roman" w:hAnsi="Times New Roman" w:cs="Times New Roman"/>
            <w:color w:val="000000" w:themeColor="text1"/>
          </w:rPr>
          <w:delText>at least twice</w:delText>
        </w:r>
      </w:del>
      <w:ins w:id="619" w:author="Stevens, Jens T" w:date="2019-11-05T14:25:00Z">
        <w:r w:rsidR="00FA4746">
          <w:rPr>
            <w:rFonts w:ascii="Times New Roman" w:hAnsi="Times New Roman" w:cs="Times New Roman"/>
            <w:color w:val="000000" w:themeColor="text1"/>
          </w:rPr>
          <w:t>2-4 times</w:t>
        </w:r>
      </w:ins>
      <w:r w:rsidR="00691C96" w:rsidRPr="00182940">
        <w:rPr>
          <w:rFonts w:ascii="Times New Roman" w:hAnsi="Times New Roman" w:cs="Times New Roman"/>
          <w:color w:val="000000" w:themeColor="text1"/>
        </w:rPr>
        <w:t xml:space="preserve">. </w:t>
      </w:r>
      <w:ins w:id="620" w:author="Jens Stevens" w:date="2019-10-29T19:56:00Z">
        <w:del w:id="621" w:author="Stevens, Jens T" w:date="2019-11-05T14:51:00Z">
          <w:r w:rsidR="00603CC0" w:rsidDel="00DA4C86">
            <w:rPr>
              <w:rFonts w:ascii="Times New Roman" w:hAnsi="Times New Roman" w:cs="Times New Roman"/>
              <w:color w:val="000000" w:themeColor="text1"/>
            </w:rPr>
            <w:delText>Furthermore</w:delText>
          </w:r>
        </w:del>
      </w:ins>
      <w:ins w:id="622" w:author="Jens Stevens" w:date="2019-10-29T18:29:00Z">
        <w:del w:id="623" w:author="Stevens, Jens T" w:date="2019-11-05T14:51:00Z">
          <w:r w:rsidR="00BD2653" w:rsidDel="00DA4C86">
            <w:rPr>
              <w:rFonts w:ascii="Times New Roman" w:hAnsi="Times New Roman" w:cs="Times New Roman"/>
              <w:color w:val="000000" w:themeColor="text1"/>
            </w:rPr>
            <w:delText>, t</w:delText>
          </w:r>
        </w:del>
      </w:ins>
      <w:ins w:id="624" w:author="Stevens, Jens T" w:date="2019-11-05T14:51:00Z">
        <w:r w:rsidR="00DA4C86">
          <w:rPr>
            <w:rFonts w:ascii="Times New Roman" w:hAnsi="Times New Roman" w:cs="Times New Roman"/>
            <w:color w:val="000000" w:themeColor="text1"/>
          </w:rPr>
          <w:t>T</w:t>
        </w:r>
      </w:ins>
      <w:ins w:id="625" w:author="Jens Stevens" w:date="2019-10-29T18:29:00Z">
        <w:r w:rsidR="00BD2653">
          <w:rPr>
            <w:rFonts w:ascii="Times New Roman" w:hAnsi="Times New Roman" w:cs="Times New Roman"/>
            <w:color w:val="000000" w:themeColor="text1"/>
          </w:rPr>
          <w:t xml:space="preserve">he number of fires &gt;40 ha </w:t>
        </w:r>
      </w:ins>
      <w:ins w:id="626" w:author="Jens Stevens" w:date="2019-10-29T18:30:00Z">
        <w:r w:rsidR="00BD2653">
          <w:rPr>
            <w:rFonts w:ascii="Times New Roman" w:hAnsi="Times New Roman" w:cs="Times New Roman"/>
            <w:color w:val="000000" w:themeColor="text1"/>
          </w:rPr>
          <w:t xml:space="preserve">from 1973 to 2016 was </w:t>
        </w:r>
      </w:ins>
      <w:ins w:id="627" w:author="Stevens, Jens T" w:date="2019-11-05T14:52:00Z">
        <w:r w:rsidR="00DA4C86">
          <w:rPr>
            <w:rFonts w:ascii="Times New Roman" w:hAnsi="Times New Roman" w:cs="Times New Roman"/>
            <w:color w:val="000000" w:themeColor="text1"/>
          </w:rPr>
          <w:t xml:space="preserve">also </w:t>
        </w:r>
      </w:ins>
      <w:ins w:id="628" w:author="Jens Stevens" w:date="2019-10-29T18:30:00Z">
        <w:r w:rsidR="00BD2653">
          <w:rPr>
            <w:rFonts w:ascii="Times New Roman" w:hAnsi="Times New Roman" w:cs="Times New Roman"/>
            <w:color w:val="000000" w:themeColor="text1"/>
          </w:rPr>
          <w:t>much higher in</w:t>
        </w:r>
      </w:ins>
      <w:ins w:id="629" w:author="Jens Stevens" w:date="2019-10-29T18:29:00Z">
        <w:r w:rsidR="00BD2653">
          <w:rPr>
            <w:rFonts w:ascii="Times New Roman" w:hAnsi="Times New Roman" w:cs="Times New Roman"/>
            <w:color w:val="000000" w:themeColor="text1"/>
          </w:rPr>
          <w:t xml:space="preserve"> ICB</w:t>
        </w:r>
      </w:ins>
      <w:ins w:id="630" w:author="Jens Stevens" w:date="2019-10-29T18:30:00Z">
        <w:r w:rsidR="00BD2653">
          <w:rPr>
            <w:rFonts w:ascii="Times New Roman" w:hAnsi="Times New Roman" w:cs="Times New Roman"/>
            <w:color w:val="000000" w:themeColor="text1"/>
          </w:rPr>
          <w:t xml:space="preserve"> (n=27) than SCB (n=10)</w:t>
        </w:r>
      </w:ins>
      <w:ins w:id="631" w:author="Jens Stevens" w:date="2019-10-29T18:46:00Z">
        <w:r w:rsidR="00222DF5">
          <w:rPr>
            <w:rFonts w:ascii="Times New Roman" w:hAnsi="Times New Roman" w:cs="Times New Roman"/>
            <w:color w:val="000000" w:themeColor="text1"/>
          </w:rPr>
          <w:t xml:space="preserve">, and particularly in recent decades, with </w:t>
        </w:r>
        <w:commentRangeStart w:id="632"/>
        <w:commentRangeStart w:id="633"/>
        <w:commentRangeStart w:id="634"/>
        <w:r w:rsidR="00222DF5">
          <w:rPr>
            <w:rFonts w:ascii="Times New Roman" w:hAnsi="Times New Roman" w:cs="Times New Roman"/>
            <w:color w:val="000000" w:themeColor="text1"/>
          </w:rPr>
          <w:t xml:space="preserve">ICB </w:t>
        </w:r>
      </w:ins>
      <w:ins w:id="635" w:author="Jens Stevens" w:date="2019-10-29T18:48:00Z">
        <w:r w:rsidR="00D46858">
          <w:rPr>
            <w:rFonts w:ascii="Times New Roman" w:hAnsi="Times New Roman" w:cs="Times New Roman"/>
            <w:color w:val="000000" w:themeColor="text1"/>
          </w:rPr>
          <w:t xml:space="preserve">experiencing </w:t>
        </w:r>
        <w:del w:id="636" w:author="Gabrielle Boisrame" w:date="2019-10-30T10:30:00Z">
          <w:r w:rsidR="00D46858" w:rsidDel="00B677E4">
            <w:rPr>
              <w:rFonts w:ascii="Times New Roman" w:hAnsi="Times New Roman" w:cs="Times New Roman"/>
              <w:color w:val="000000" w:themeColor="text1"/>
            </w:rPr>
            <w:delText>8</w:delText>
          </w:r>
        </w:del>
      </w:ins>
      <w:ins w:id="637" w:author="Gabrielle Boisrame" w:date="2019-10-30T10:30:00Z">
        <w:r w:rsidR="00B677E4">
          <w:rPr>
            <w:rFonts w:ascii="Times New Roman" w:hAnsi="Times New Roman" w:cs="Times New Roman"/>
            <w:color w:val="000000" w:themeColor="text1"/>
          </w:rPr>
          <w:t>1</w:t>
        </w:r>
      </w:ins>
      <w:ins w:id="638" w:author="Gabrielle Boisrame" w:date="2019-10-30T10:31:00Z">
        <w:r w:rsidR="00B677E4">
          <w:rPr>
            <w:rFonts w:ascii="Times New Roman" w:hAnsi="Times New Roman" w:cs="Times New Roman"/>
            <w:color w:val="000000" w:themeColor="text1"/>
          </w:rPr>
          <w:t>2</w:t>
        </w:r>
      </w:ins>
      <w:ins w:id="639" w:author="Jens Stevens" w:date="2019-10-29T18:48:00Z">
        <w:r w:rsidR="00D46858">
          <w:rPr>
            <w:rFonts w:ascii="Times New Roman" w:hAnsi="Times New Roman" w:cs="Times New Roman"/>
            <w:color w:val="000000" w:themeColor="text1"/>
          </w:rPr>
          <w:t xml:space="preserve"> fires &gt;40 ha after 1985</w:t>
        </w:r>
      </w:ins>
      <w:commentRangeEnd w:id="632"/>
      <w:ins w:id="640" w:author="Jens Stevens" w:date="2019-10-29T18:49:00Z">
        <w:r w:rsidR="00D46858">
          <w:rPr>
            <w:rStyle w:val="CommentReference"/>
          </w:rPr>
          <w:commentReference w:id="632"/>
        </w:r>
      </w:ins>
      <w:commentRangeEnd w:id="633"/>
      <w:ins w:id="641" w:author="Stevens, Jens T" w:date="2019-11-05T14:53:00Z">
        <w:r w:rsidR="00DA4C86">
          <w:rPr>
            <w:rFonts w:ascii="Times New Roman" w:hAnsi="Times New Roman" w:cs="Times New Roman"/>
            <w:color w:val="000000" w:themeColor="text1"/>
          </w:rPr>
          <w:t xml:space="preserve"> (G. </w:t>
        </w:r>
        <w:proofErr w:type="spellStart"/>
        <w:r w:rsidR="00DA4C86">
          <w:rPr>
            <w:rFonts w:ascii="Times New Roman" w:hAnsi="Times New Roman" w:cs="Times New Roman"/>
            <w:color w:val="000000" w:themeColor="text1"/>
          </w:rPr>
          <w:t>Boisram</w:t>
        </w:r>
      </w:ins>
      <w:ins w:id="642" w:author="Stevens, Jens T" w:date="2019-11-05T14:54:00Z">
        <w:r w:rsidR="00DA4C86" w:rsidRPr="00DA4C86">
          <w:rPr>
            <w:rFonts w:ascii="Times New Roman" w:hAnsi="Times New Roman" w:cs="Times New Roman"/>
            <w:color w:val="000000" w:themeColor="text1"/>
          </w:rPr>
          <w:t>é</w:t>
        </w:r>
      </w:ins>
      <w:proofErr w:type="spellEnd"/>
      <w:ins w:id="643" w:author="Stevens, Jens T" w:date="2019-11-05T14:53:00Z">
        <w:r w:rsidR="00DA4C86">
          <w:rPr>
            <w:rFonts w:ascii="Times New Roman" w:hAnsi="Times New Roman" w:cs="Times New Roman"/>
            <w:color w:val="000000" w:themeColor="text1"/>
          </w:rPr>
          <w:t>,</w:t>
        </w:r>
      </w:ins>
      <w:ins w:id="644" w:author="Stevens, Jens T" w:date="2019-11-05T14:54:00Z">
        <w:r w:rsidR="00DA4C86">
          <w:rPr>
            <w:rFonts w:ascii="Times New Roman" w:hAnsi="Times New Roman" w:cs="Times New Roman"/>
            <w:color w:val="000000" w:themeColor="text1"/>
          </w:rPr>
          <w:t xml:space="preserve"> unpublished data</w:t>
        </w:r>
      </w:ins>
      <w:ins w:id="645" w:author="Stevens, Jens T" w:date="2019-11-05T14:53:00Z">
        <w:r w:rsidR="00DA4C86">
          <w:rPr>
            <w:rFonts w:ascii="Times New Roman" w:hAnsi="Times New Roman" w:cs="Times New Roman"/>
            <w:color w:val="000000" w:themeColor="text1"/>
          </w:rPr>
          <w:t xml:space="preserve"> </w:t>
        </w:r>
      </w:ins>
      <w:r w:rsidR="00B677E4">
        <w:rPr>
          <w:rStyle w:val="CommentReference"/>
        </w:rPr>
        <w:commentReference w:id="633"/>
      </w:r>
      <w:commentRangeEnd w:id="634"/>
      <w:r w:rsidR="00FA4746">
        <w:rPr>
          <w:rStyle w:val="CommentReference"/>
        </w:rPr>
        <w:commentReference w:id="634"/>
      </w:r>
      <w:ins w:id="646" w:author="Jens Stevens" w:date="2019-10-29T18:48:00Z">
        <w:r w:rsidR="00D46858">
          <w:rPr>
            <w:rFonts w:ascii="Times New Roman" w:hAnsi="Times New Roman" w:cs="Times New Roman"/>
            <w:color w:val="000000" w:themeColor="text1"/>
          </w:rPr>
          <w:t>, and SCB only experiencing 3</w:t>
        </w:r>
      </w:ins>
      <w:ins w:id="647" w:author="Stevens, Jens T" w:date="2019-11-05T14:54:00Z">
        <w:r w:rsidR="00DA4C86">
          <w:rPr>
            <w:rFonts w:ascii="Times New Roman" w:hAnsi="Times New Roman" w:cs="Times New Roman"/>
            <w:color w:val="000000" w:themeColor="text1"/>
          </w:rPr>
          <w:t xml:space="preserve"> (Table A1)</w:t>
        </w:r>
      </w:ins>
      <w:ins w:id="648" w:author="Jens Stevens" w:date="2019-10-29T18:31:00Z">
        <w:r w:rsidR="00BD2653">
          <w:rPr>
            <w:rFonts w:ascii="Times New Roman" w:hAnsi="Times New Roman" w:cs="Times New Roman"/>
            <w:color w:val="000000" w:themeColor="text1"/>
          </w:rPr>
          <w:t>.</w:t>
        </w:r>
      </w:ins>
      <w:ins w:id="649" w:author="Jens Stevens" w:date="2019-10-29T18:29:00Z">
        <w:r w:rsidR="00BD2653">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Despite a marked increase over the fire </w:t>
      </w:r>
      <w:ins w:id="650" w:author="Stevens, Jens T" w:date="2019-11-05T14:26:00Z">
        <w:r w:rsidR="00FA4746">
          <w:rPr>
            <w:rFonts w:ascii="Times New Roman" w:hAnsi="Times New Roman" w:cs="Times New Roman"/>
            <w:color w:val="000000" w:themeColor="text1"/>
          </w:rPr>
          <w:t xml:space="preserve">exclusion and </w:t>
        </w:r>
      </w:ins>
      <w:r w:rsidRPr="00182940">
        <w:rPr>
          <w:rFonts w:ascii="Times New Roman" w:hAnsi="Times New Roman" w:cs="Times New Roman"/>
          <w:color w:val="000000" w:themeColor="text1"/>
        </w:rPr>
        <w:t>suppression period</w:t>
      </w:r>
      <w:ins w:id="651" w:author="Jens Stevens" w:date="2019-10-29T18:32:00Z">
        <w:r w:rsidR="00BD2653">
          <w:rPr>
            <w:rFonts w:ascii="Times New Roman" w:hAnsi="Times New Roman" w:cs="Times New Roman"/>
            <w:color w:val="000000" w:themeColor="text1"/>
          </w:rPr>
          <w:t xml:space="preserve"> </w:t>
        </w:r>
      </w:ins>
      <w:del w:id="652" w:author="Jens Stevens" w:date="2019-10-29T18:32:00Z">
        <w:r w:rsidRPr="00182940" w:rsidDel="00BD2653">
          <w:rPr>
            <w:rFonts w:ascii="Times New Roman" w:hAnsi="Times New Roman" w:cs="Times New Roman"/>
            <w:color w:val="000000" w:themeColor="text1"/>
          </w:rPr>
          <w:delText xml:space="preserve">, and </w:delText>
        </w:r>
        <w:r w:rsidR="00DA4FE2" w:rsidRPr="00182940" w:rsidDel="00BD2653">
          <w:rPr>
            <w:rFonts w:ascii="Times New Roman" w:hAnsi="Times New Roman" w:cs="Times New Roman"/>
            <w:color w:val="000000" w:themeColor="text1"/>
          </w:rPr>
          <w:delText>over</w:delText>
        </w:r>
        <w:r w:rsidRPr="00182940" w:rsidDel="00BD2653">
          <w:rPr>
            <w:rFonts w:ascii="Times New Roman" w:hAnsi="Times New Roman" w:cs="Times New Roman"/>
            <w:color w:val="000000" w:themeColor="text1"/>
          </w:rPr>
          <w:delText xml:space="preserve"> </w:delText>
        </w:r>
        <w:r w:rsidR="008F4CF7" w:rsidRPr="00182940" w:rsidDel="00BD2653">
          <w:rPr>
            <w:rFonts w:ascii="Times New Roman" w:hAnsi="Times New Roman" w:cs="Times New Roman"/>
            <w:color w:val="000000" w:themeColor="text1"/>
          </w:rPr>
          <w:delText>much of</w:delText>
        </w:r>
        <w:r w:rsidRPr="00182940" w:rsidDel="00BD2653">
          <w:rPr>
            <w:rFonts w:ascii="Times New Roman" w:hAnsi="Times New Roman" w:cs="Times New Roman"/>
            <w:color w:val="000000" w:themeColor="text1"/>
          </w:rPr>
          <w:delText xml:space="preserve"> the Sierra Nevada </w:delText>
        </w:r>
        <w:r w:rsidR="006853E9" w:rsidRPr="00182940" w:rsidDel="00BD2653">
          <w:rPr>
            <w:rFonts w:ascii="Times New Roman" w:hAnsi="Times New Roman" w:cs="Times New Roman"/>
            <w:color w:val="000000" w:themeColor="text1"/>
          </w:rPr>
          <w:delText>outside of SCB and ICB</w:delText>
        </w:r>
        <w:r w:rsidR="00A76620" w:rsidRPr="00182940" w:rsidDel="00BD2653">
          <w:rPr>
            <w:rFonts w:ascii="Times New Roman" w:hAnsi="Times New Roman" w:cs="Times New Roman"/>
            <w:color w:val="000000" w:themeColor="text1"/>
          </w:rPr>
          <w:delText xml:space="preserve"> </w:delText>
        </w:r>
      </w:del>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 </w:instrTex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EN.CITE.DATA </w:instrText>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A76620" w:rsidRPr="00182940">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ins w:id="653" w:author="Jens Stevens" w:date="2019-10-29T18:32:00Z">
        <w:r w:rsidR="00BD2653">
          <w:rPr>
            <w:rFonts w:ascii="Times New Roman" w:hAnsi="Times New Roman" w:cs="Times New Roman"/>
            <w:color w:val="000000" w:themeColor="text1"/>
          </w:rPr>
          <w:t>comparison with ICB demonstrate</w:t>
        </w:r>
      </w:ins>
      <w:ins w:id="654" w:author="Jens Stevens" w:date="2019-10-29T18:46:00Z">
        <w:r w:rsidR="00222DF5">
          <w:rPr>
            <w:rFonts w:ascii="Times New Roman" w:hAnsi="Times New Roman" w:cs="Times New Roman"/>
            <w:color w:val="000000" w:themeColor="text1"/>
          </w:rPr>
          <w:t>s</w:t>
        </w:r>
      </w:ins>
      <w:ins w:id="655" w:author="Jens Stevens" w:date="2019-10-29T18:32:00Z">
        <w:r w:rsidR="00BD2653">
          <w:rPr>
            <w:rFonts w:ascii="Times New Roman" w:hAnsi="Times New Roman" w:cs="Times New Roman"/>
            <w:color w:val="000000" w:themeColor="text1"/>
          </w:rPr>
          <w:t xml:space="preserve"> that the </w:t>
        </w:r>
      </w:ins>
      <w:del w:id="656" w:author="Gabrielle Boisrame" w:date="2019-10-31T10:35:00Z">
        <w:r w:rsidRPr="00182940" w:rsidDel="004B311A">
          <w:rPr>
            <w:rFonts w:ascii="Times New Roman" w:hAnsi="Times New Roman" w:cs="Times New Roman"/>
            <w:color w:val="000000" w:themeColor="text1"/>
          </w:rPr>
          <w:delText>are</w:delText>
        </w:r>
        <w:r w:rsidR="00691C96" w:rsidRPr="00182940" w:rsidDel="004B311A">
          <w:rPr>
            <w:rFonts w:ascii="Times New Roman" w:hAnsi="Times New Roman" w:cs="Times New Roman"/>
            <w:color w:val="000000" w:themeColor="text1"/>
          </w:rPr>
          <w:delText>a</w:delText>
        </w:r>
        <w:r w:rsidRPr="00182940" w:rsidDel="004B311A">
          <w:rPr>
            <w:rFonts w:ascii="Times New Roman" w:hAnsi="Times New Roman" w:cs="Times New Roman"/>
            <w:color w:val="000000" w:themeColor="text1"/>
          </w:rPr>
          <w:delText xml:space="preserve"> burned</w:delText>
        </w:r>
      </w:del>
      <w:ins w:id="657" w:author="Gabrielle Boisrame" w:date="2019-10-31T10:35:00Z">
        <w:r w:rsidR="004B311A">
          <w:rPr>
            <w:rFonts w:ascii="Times New Roman" w:hAnsi="Times New Roman" w:cs="Times New Roman"/>
            <w:color w:val="000000" w:themeColor="text1"/>
          </w:rPr>
          <w:t>amount of fire activity</w:t>
        </w:r>
      </w:ins>
      <w:r w:rsidRPr="00182940">
        <w:rPr>
          <w:rFonts w:ascii="Times New Roman" w:hAnsi="Times New Roman" w:cs="Times New Roman"/>
          <w:color w:val="000000" w:themeColor="text1"/>
        </w:rPr>
        <w:t xml:space="preserve"> </w:t>
      </w:r>
      <w:ins w:id="658" w:author="Jens Stevens" w:date="2019-10-29T18:33:00Z">
        <w:r w:rsidR="00BD2653">
          <w:rPr>
            <w:rFonts w:ascii="Times New Roman" w:hAnsi="Times New Roman" w:cs="Times New Roman"/>
            <w:color w:val="000000" w:themeColor="text1"/>
          </w:rPr>
          <w:t xml:space="preserve">in SCB since 1970 </w:t>
        </w:r>
      </w:ins>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ins w:id="659" w:author="Jens Stevens" w:date="2019-10-29T18:46:00Z">
        <w:r w:rsidR="00222DF5">
          <w:rPr>
            <w:rFonts w:ascii="Times New Roman" w:hAnsi="Times New Roman" w:cs="Times New Roman"/>
            <w:color w:val="000000" w:themeColor="text1"/>
          </w:rPr>
          <w:t xml:space="preserve">(and what is possible under a managed fire regime) </w:t>
        </w:r>
      </w:ins>
      <w:r w:rsidR="00D652F0" w:rsidRPr="00182940">
        <w:rPr>
          <w:rFonts w:ascii="Times New Roman" w:hAnsi="Times New Roman" w:cs="Times New Roman"/>
          <w:color w:val="000000" w:themeColor="text1"/>
        </w:rPr>
        <w:t xml:space="preserve">over this period, </w:t>
      </w:r>
      <w:del w:id="660" w:author="Gabrielle Boisrame" w:date="2019-10-31T10:37:00Z">
        <w:r w:rsidRPr="00182940" w:rsidDel="004B311A">
          <w:rPr>
            <w:rFonts w:ascii="Times New Roman" w:hAnsi="Times New Roman" w:cs="Times New Roman"/>
            <w:color w:val="000000" w:themeColor="text1"/>
          </w:rPr>
          <w:delText xml:space="preserve">as </w:delText>
        </w:r>
        <w:r w:rsidR="00D652F0" w:rsidRPr="00182940" w:rsidDel="004B311A">
          <w:rPr>
            <w:rFonts w:ascii="Times New Roman" w:hAnsi="Times New Roman" w:cs="Times New Roman"/>
            <w:color w:val="000000" w:themeColor="text1"/>
          </w:rPr>
          <w:delText>a relatively small fraction of the watershed (10%) receiv</w:delText>
        </w:r>
        <w:r w:rsidRPr="00182940" w:rsidDel="004B311A">
          <w:rPr>
            <w:rFonts w:ascii="Times New Roman" w:hAnsi="Times New Roman" w:cs="Times New Roman"/>
            <w:color w:val="000000" w:themeColor="text1"/>
          </w:rPr>
          <w:delText>ed</w:delText>
        </w:r>
        <w:r w:rsidR="00D652F0" w:rsidRPr="00182940" w:rsidDel="004B311A">
          <w:rPr>
            <w:rFonts w:ascii="Times New Roman" w:hAnsi="Times New Roman" w:cs="Times New Roman"/>
            <w:color w:val="000000" w:themeColor="text1"/>
          </w:rPr>
          <w:delText xml:space="preserve"> multiple fire</w:delText>
        </w:r>
        <w:r w:rsidRPr="00182940" w:rsidDel="004B311A">
          <w:rPr>
            <w:rFonts w:ascii="Times New Roman" w:hAnsi="Times New Roman" w:cs="Times New Roman"/>
            <w:color w:val="000000" w:themeColor="text1"/>
          </w:rPr>
          <w:delText>s given the pre-suppression fire return interval of ~9 years in this watershed</w:delText>
        </w:r>
      </w:del>
      <w:ins w:id="661" w:author="Gabrielle Boisrame" w:date="2019-10-31T10:37:00Z">
        <w:r w:rsidR="004B311A">
          <w:rPr>
            <w:rFonts w:ascii="Times New Roman" w:hAnsi="Times New Roman" w:cs="Times New Roman"/>
            <w:color w:val="000000" w:themeColor="text1"/>
          </w:rPr>
          <w:t>since both ICB and SCB had</w:t>
        </w:r>
      </w:ins>
      <w:ins w:id="662" w:author="Gabrielle Boisrame" w:date="2019-10-31T10:38:00Z">
        <w:r w:rsidR="00676FF1">
          <w:rPr>
            <w:rFonts w:ascii="Times New Roman" w:hAnsi="Times New Roman" w:cs="Times New Roman"/>
            <w:color w:val="000000" w:themeColor="text1"/>
          </w:rPr>
          <w:t xml:space="preserve"> pre-suppression</w:t>
        </w:r>
      </w:ins>
      <w:ins w:id="663" w:author="Gabrielle Boisrame" w:date="2019-10-31T10:37:00Z">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ins>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del w:id="664" w:author="Jens Stevens" w:date="2019-10-29T18:50:00Z">
        <w:r w:rsidR="004926BC" w:rsidRPr="00182940" w:rsidDel="00D46858">
          <w:rPr>
            <w:rFonts w:ascii="Times New Roman" w:hAnsi="Times New Roman" w:cs="Times New Roman"/>
            <w:color w:val="000000" w:themeColor="text1"/>
          </w:rPr>
          <w:delText>In particular</w:delText>
        </w:r>
      </w:del>
      <w:ins w:id="665" w:author="Jens Stevens" w:date="2019-10-29T18:50:00Z">
        <w:r w:rsidR="00D46858">
          <w:rPr>
            <w:rFonts w:ascii="Times New Roman" w:hAnsi="Times New Roman" w:cs="Times New Roman"/>
            <w:color w:val="000000" w:themeColor="text1"/>
          </w:rPr>
          <w:t>Furthermore</w:t>
        </w:r>
      </w:ins>
      <w:r w:rsidR="004926BC" w:rsidRPr="00182940">
        <w:rPr>
          <w:rFonts w:ascii="Times New Roman" w:hAnsi="Times New Roman" w:cs="Times New Roman"/>
          <w:color w:val="000000" w:themeColor="text1"/>
        </w:rPr>
        <w:t xml:space="preserve">, only </w:t>
      </w:r>
      <w:del w:id="666" w:author="Stevens, Jens T" w:date="2019-11-05T14:55:00Z">
        <w:r w:rsidR="004926BC" w:rsidRPr="00182940" w:rsidDel="00DA4C86">
          <w:rPr>
            <w:rFonts w:ascii="Times New Roman" w:hAnsi="Times New Roman" w:cs="Times New Roman"/>
            <w:color w:val="000000" w:themeColor="text1"/>
          </w:rPr>
          <w:delText xml:space="preserve">28 </w:delText>
        </w:r>
      </w:del>
      <w:ins w:id="667" w:author="Stevens, Jens T" w:date="2019-11-05T14:55:00Z">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ins>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del w:id="668" w:author="Jens Stevens" w:date="2019-10-29T18:51:00Z">
        <w:r w:rsidR="004926BC" w:rsidRPr="00182940" w:rsidDel="00D46858">
          <w:rPr>
            <w:rFonts w:ascii="Times New Roman" w:hAnsi="Times New Roman" w:cs="Times New Roman"/>
            <w:color w:val="000000" w:themeColor="text1"/>
          </w:rPr>
          <w:delText xml:space="preserve">since </w:delText>
        </w:r>
      </w:del>
      <w:ins w:id="669" w:author="Jens Stevens" w:date="2019-10-29T18:51:00Z">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ins>
      <w:r w:rsidR="004926BC" w:rsidRPr="00182940">
        <w:rPr>
          <w:rFonts w:ascii="Times New Roman" w:hAnsi="Times New Roman" w:cs="Times New Roman"/>
          <w:color w:val="000000" w:themeColor="text1"/>
        </w:rPr>
        <w:t>2004</w:t>
      </w:r>
      <w:ins w:id="670" w:author="Jens Stevens" w:date="2019-10-29T18:51:00Z">
        <w:r w:rsidR="00D46858">
          <w:rPr>
            <w:rFonts w:ascii="Times New Roman" w:hAnsi="Times New Roman" w:cs="Times New Roman"/>
            <w:color w:val="000000" w:themeColor="text1"/>
          </w:rPr>
          <w:t xml:space="preserve"> and 2017</w:t>
        </w:r>
      </w:ins>
      <w:r w:rsidR="004926BC" w:rsidRPr="00182940">
        <w:rPr>
          <w:rFonts w:ascii="Times New Roman" w:hAnsi="Times New Roman" w:cs="Times New Roman"/>
          <w:color w:val="000000" w:themeColor="text1"/>
        </w:rPr>
        <w:t xml:space="preserve">, with 59% of active ignitions suppressed, compared with </w:t>
      </w:r>
      <w:ins w:id="671" w:author="Stevens, Jens T" w:date="2019-11-05T14:57:00Z">
        <w:r w:rsidR="00DA4C86">
          <w:rPr>
            <w:rFonts w:ascii="Times New Roman" w:hAnsi="Times New Roman" w:cs="Times New Roman"/>
            <w:color w:val="000000" w:themeColor="text1"/>
          </w:rPr>
          <w:t>7,289</w:t>
        </w:r>
      </w:ins>
      <w:del w:id="672" w:author="Stevens, Jens T" w:date="2019-11-05T14:57:00Z">
        <w:r w:rsidR="004926BC" w:rsidRPr="00182940" w:rsidDel="00DA4C86">
          <w:rPr>
            <w:rFonts w:ascii="Times New Roman" w:hAnsi="Times New Roman" w:cs="Times New Roman"/>
            <w:color w:val="000000" w:themeColor="text1"/>
          </w:rPr>
          <w:delText>12,141</w:delText>
        </w:r>
      </w:del>
      <w:r w:rsidR="004926BC" w:rsidRPr="00182940">
        <w:rPr>
          <w:rFonts w:ascii="Times New Roman" w:hAnsi="Times New Roman" w:cs="Times New Roman"/>
          <w:color w:val="000000" w:themeColor="text1"/>
        </w:rPr>
        <w:t xml:space="preserve"> ha burned and only 23% of ignitions suppressed between 1969 and </w:t>
      </w:r>
      <w:del w:id="673" w:author="Stevens, Jens T" w:date="2019-11-05T14:57:00Z">
        <w:r w:rsidR="004926BC" w:rsidRPr="00182940" w:rsidDel="00DA4C86">
          <w:rPr>
            <w:rFonts w:ascii="Times New Roman" w:hAnsi="Times New Roman" w:cs="Times New Roman"/>
            <w:color w:val="000000" w:themeColor="text1"/>
          </w:rPr>
          <w:delText>2004</w:delText>
        </w:r>
        <w:r w:rsidRPr="00182940" w:rsidDel="00DA4C86">
          <w:rPr>
            <w:rFonts w:ascii="Times New Roman" w:hAnsi="Times New Roman" w:cs="Times New Roman"/>
            <w:color w:val="000000" w:themeColor="text1"/>
          </w:rPr>
          <w:delText xml:space="preserve"> </w:delText>
        </w:r>
      </w:del>
      <w:ins w:id="674" w:author="Stevens, Jens T" w:date="2019-11-05T14:57:00Z">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w:t>
      </w:r>
      <w:ins w:id="675" w:author="Stevens, Jens T" w:date="2019-11-05T14:57:00Z">
        <w:r w:rsidR="00DA4C86">
          <w:rPr>
            <w:rFonts w:ascii="Times New Roman" w:hAnsi="Times New Roman" w:cs="Times New Roman"/>
            <w:color w:val="000000" w:themeColor="text1"/>
          </w:rPr>
          <w:t xml:space="preserve">Table A1; </w:t>
        </w:r>
      </w:ins>
      <w:r w:rsidRPr="00182940">
        <w:rPr>
          <w:rFonts w:ascii="Times New Roman" w:hAnsi="Times New Roman" w:cs="Times New Roman"/>
          <w:color w:val="000000" w:themeColor="text1"/>
        </w:rPr>
        <w:t>A. Caprio, personal communication)</w:t>
      </w:r>
      <w:r w:rsidR="004926BC" w:rsidRPr="00182940">
        <w:rPr>
          <w:rFonts w:ascii="Times New Roman" w:hAnsi="Times New Roman" w:cs="Times New Roman"/>
          <w:color w:val="000000" w:themeColor="text1"/>
        </w:rPr>
        <w:t xml:space="preserve">. </w:t>
      </w:r>
      <w:del w:id="676" w:author="Stevens, Jens T" w:date="2019-11-05T14:59:00Z">
        <w:r w:rsidR="004926BC" w:rsidRPr="00182940" w:rsidDel="00DA4C86">
          <w:rPr>
            <w:rFonts w:ascii="Times New Roman" w:hAnsi="Times New Roman" w:cs="Times New Roman"/>
            <w:color w:val="000000" w:themeColor="text1"/>
          </w:rPr>
          <w:delText>This recent increase in fire suppression suggests</w:delText>
        </w:r>
        <w:r w:rsidRPr="00182940" w:rsidDel="00DA4C86">
          <w:rPr>
            <w:rFonts w:ascii="Times New Roman" w:hAnsi="Times New Roman" w:cs="Times New Roman"/>
            <w:color w:val="000000" w:themeColor="text1"/>
          </w:rPr>
          <w:delText xml:space="preserve"> that additional </w:delText>
        </w:r>
        <w:r w:rsidR="00F13F6C" w:rsidRPr="00182940" w:rsidDel="00DA4C86">
          <w:rPr>
            <w:rFonts w:ascii="Times New Roman" w:hAnsi="Times New Roman" w:cs="Times New Roman"/>
            <w:color w:val="000000" w:themeColor="text1"/>
          </w:rPr>
          <w:delText xml:space="preserve">changes in vegetation cover and forest structure </w:delText>
        </w:r>
        <w:r w:rsidR="006853E9" w:rsidRPr="00182940" w:rsidDel="00DA4C86">
          <w:rPr>
            <w:rFonts w:ascii="Times New Roman" w:hAnsi="Times New Roman" w:cs="Times New Roman"/>
            <w:color w:val="000000" w:themeColor="text1"/>
          </w:rPr>
          <w:delText xml:space="preserve">may </w:delText>
        </w:r>
        <w:r w:rsidR="00F13F6C" w:rsidRPr="00182940" w:rsidDel="00DA4C86">
          <w:rPr>
            <w:rFonts w:ascii="Times New Roman" w:hAnsi="Times New Roman" w:cs="Times New Roman"/>
            <w:color w:val="000000" w:themeColor="text1"/>
          </w:rPr>
          <w:delText xml:space="preserve">have been observed had a historical fire return interval been more closely approximated. </w:delText>
        </w:r>
      </w:del>
    </w:p>
    <w:p w14:paraId="09F3E996" w14:textId="34C1E0E2" w:rsidR="00DA4C86" w:rsidRPr="00182940" w:rsidRDefault="00DA4C86" w:rsidP="00692085">
      <w:pPr>
        <w:spacing w:line="480" w:lineRule="auto"/>
        <w:ind w:firstLine="720"/>
        <w:rPr>
          <w:rFonts w:ascii="Times New Roman" w:hAnsi="Times New Roman" w:cs="Times New Roman"/>
          <w:color w:val="000000" w:themeColor="text1"/>
        </w:rPr>
      </w:pPr>
      <w:ins w:id="677" w:author="Stevens, Jens T" w:date="2019-11-05T14:59:00Z">
        <w:r w:rsidRPr="00182940">
          <w:rPr>
            <w:rFonts w:ascii="Times New Roman" w:hAnsi="Times New Roman" w:cs="Times New Roman"/>
            <w:color w:val="000000" w:themeColor="text1"/>
          </w:rPr>
          <w:lastRenderedPageBreak/>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 xml:space="preserve">suggests that additional changes in vegetation cover and forest structure may have been observed had a historical fire return interval been more closely approximated. </w:t>
        </w:r>
        <w:r>
          <w:rPr>
            <w:rFonts w:ascii="Times New Roman" w:hAnsi="Times New Roman" w:cs="Times New Roman"/>
            <w:color w:val="000000" w:themeColor="text1"/>
          </w:rPr>
          <w:t>This is especially true given that the last large fires across the central and eastern portions of SCB were in 1977 and 1985. While the 2003 fire reburned a portion of the 1985 fire, much of the area affected by the 1985 and 1977 fires has not reburned.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ins>
    </w:p>
    <w:p w14:paraId="7856ADA2" w14:textId="2320404F"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ins w:id="678" w:author="Stevens, Jens T" w:date="2019-11-05T15:00:00Z">
        <w:r w:rsidR="00DA4C86">
          <w:rPr>
            <w:rFonts w:ascii="Times New Roman" w:hAnsi="Times New Roman" w:cs="Times New Roman"/>
            <w:color w:val="000000" w:themeColor="text1"/>
          </w:rPr>
          <w:t>predominantly low-sev</w:t>
        </w:r>
      </w:ins>
      <w:ins w:id="679" w:author="Stevens, Jens T" w:date="2019-11-05T15:01:00Z">
        <w:r w:rsidR="00DA4C86">
          <w:rPr>
            <w:rFonts w:ascii="Times New Roman" w:hAnsi="Times New Roman" w:cs="Times New Roman"/>
            <w:color w:val="000000" w:themeColor="text1"/>
          </w:rPr>
          <w:t xml:space="preserve">erity </w:t>
        </w:r>
      </w:ins>
      <w:r w:rsidRPr="00182940">
        <w:rPr>
          <w:rFonts w:ascii="Times New Roman" w:hAnsi="Times New Roman" w:cs="Times New Roman"/>
          <w:color w:val="000000" w:themeColor="text1"/>
        </w:rPr>
        <w:t xml:space="preserve">fires that burned in SCB </w:t>
      </w:r>
      <w:del w:id="680" w:author="Stevens, Jens T" w:date="2019-11-05T15:01:00Z">
        <w:r w:rsidRPr="00182940" w:rsidDel="003D5566">
          <w:rPr>
            <w:rFonts w:ascii="Times New Roman" w:hAnsi="Times New Roman" w:cs="Times New Roman"/>
            <w:color w:val="000000" w:themeColor="text1"/>
          </w:rPr>
          <w:delText>were also predominantly</w:delText>
        </w:r>
        <w:r w:rsidR="00D652F0" w:rsidRPr="00182940" w:rsidDel="003D5566">
          <w:rPr>
            <w:rFonts w:ascii="Times New Roman" w:hAnsi="Times New Roman" w:cs="Times New Roman"/>
            <w:color w:val="000000" w:themeColor="text1"/>
          </w:rPr>
          <w:delText xml:space="preserve"> low</w:delText>
        </w:r>
        <w:r w:rsidRPr="00182940" w:rsidDel="003D5566">
          <w:rPr>
            <w:rFonts w:ascii="Times New Roman" w:hAnsi="Times New Roman" w:cs="Times New Roman"/>
            <w:color w:val="000000" w:themeColor="text1"/>
          </w:rPr>
          <w:delText>-</w:delText>
        </w:r>
        <w:r w:rsidR="00D652F0" w:rsidRPr="00182940" w:rsidDel="003D5566">
          <w:rPr>
            <w:rFonts w:ascii="Times New Roman" w:hAnsi="Times New Roman" w:cs="Times New Roman"/>
            <w:color w:val="000000" w:themeColor="text1"/>
          </w:rPr>
          <w:delText>intensity fires</w:delText>
        </w:r>
      </w:del>
      <w:ins w:id="681" w:author="Jens Stevens" w:date="2019-10-29T20:16:00Z">
        <w:del w:id="682" w:author="Stevens, Jens T" w:date="2019-11-05T15:01:00Z">
          <w:r w:rsidR="00271A14" w:rsidDel="003D5566">
            <w:rPr>
              <w:rFonts w:ascii="Times New Roman" w:hAnsi="Times New Roman" w:cs="Times New Roman"/>
              <w:color w:val="000000" w:themeColor="text1"/>
            </w:rPr>
            <w:delText xml:space="preserve"> which</w:delText>
          </w:r>
        </w:del>
      </w:ins>
      <w:ins w:id="683" w:author="Stevens, Jens T" w:date="2019-11-05T15:01:00Z">
        <w:r w:rsidR="003D5566">
          <w:rPr>
            <w:rFonts w:ascii="Times New Roman" w:hAnsi="Times New Roman" w:cs="Times New Roman"/>
            <w:color w:val="000000" w:themeColor="text1"/>
          </w:rPr>
          <w:t>by definition</w:t>
        </w:r>
      </w:ins>
      <w:ins w:id="684" w:author="Jens Stevens" w:date="2019-10-29T20:16:00Z">
        <w:r w:rsidR="00271A14">
          <w:rPr>
            <w:rFonts w:ascii="Times New Roman" w:hAnsi="Times New Roman" w:cs="Times New Roman"/>
            <w:color w:val="000000" w:themeColor="text1"/>
          </w:rPr>
          <w:t xml:space="preserve"> caused relatively </w:t>
        </w:r>
      </w:ins>
      <w:ins w:id="685" w:author="Jens Stevens" w:date="2019-10-29T20:17:00Z">
        <w:r w:rsidR="00E97114">
          <w:rPr>
            <w:rFonts w:ascii="Times New Roman" w:hAnsi="Times New Roman" w:cs="Times New Roman"/>
            <w:color w:val="000000" w:themeColor="text1"/>
          </w:rPr>
          <w:t>little</w:t>
        </w:r>
      </w:ins>
      <w:ins w:id="686" w:author="Jens Stevens" w:date="2019-10-29T20:16:00Z">
        <w:r w:rsidR="00271A14">
          <w:rPr>
            <w:rFonts w:ascii="Times New Roman" w:hAnsi="Times New Roman" w:cs="Times New Roman"/>
            <w:color w:val="000000" w:themeColor="text1"/>
          </w:rPr>
          <w:t xml:space="preserve"> conversion to alternative vegetation patches (Figure</w:t>
        </w:r>
      </w:ins>
      <w:ins w:id="687" w:author="Jens Stevens" w:date="2019-10-29T20:17:00Z">
        <w:r w:rsidR="00E97114">
          <w:rPr>
            <w:rFonts w:ascii="Times New Roman" w:hAnsi="Times New Roman" w:cs="Times New Roman"/>
            <w:color w:val="000000" w:themeColor="text1"/>
          </w:rPr>
          <w:t>s</w:t>
        </w:r>
      </w:ins>
      <w:ins w:id="688" w:author="Jens Stevens" w:date="2019-10-29T20:16:00Z">
        <w:r w:rsidR="00271A14">
          <w:rPr>
            <w:rFonts w:ascii="Times New Roman" w:hAnsi="Times New Roman" w:cs="Times New Roman"/>
            <w:color w:val="000000" w:themeColor="text1"/>
          </w:rPr>
          <w:t xml:space="preserve"> </w:t>
        </w:r>
      </w:ins>
      <w:ins w:id="689" w:author="Jens Stevens" w:date="2019-10-29T20:17:00Z">
        <w:r w:rsidR="00E97114">
          <w:rPr>
            <w:rFonts w:ascii="Times New Roman" w:hAnsi="Times New Roman" w:cs="Times New Roman"/>
            <w:color w:val="000000" w:themeColor="text1"/>
          </w:rPr>
          <w:t>3, 6</w:t>
        </w:r>
      </w:ins>
      <w:ins w:id="690" w:author="Jens Stevens" w:date="2019-10-29T20:16:00Z">
        <w:r w:rsidR="00271A14">
          <w:rPr>
            <w:rFonts w:ascii="Times New Roman" w:hAnsi="Times New Roman" w:cs="Times New Roman"/>
            <w:color w:val="000000" w:themeColor="text1"/>
          </w:rPr>
          <w:t>)</w:t>
        </w:r>
      </w:ins>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del w:id="691" w:author="Jens Stevens" w:date="2019-10-29T13:51:00Z">
        <w:r w:rsidRPr="00182940" w:rsidDel="003664D6">
          <w:rPr>
            <w:rFonts w:ascii="Times New Roman" w:hAnsi="Times New Roman" w:cs="Times New Roman"/>
            <w:color w:val="000000" w:themeColor="text1"/>
          </w:rPr>
          <w:delText>2</w:delText>
        </w:r>
      </w:del>
      <w:ins w:id="692" w:author="Jens Stevens" w:date="2019-10-29T13:51:00Z">
        <w:r w:rsidR="003664D6">
          <w:rPr>
            <w:rFonts w:ascii="Times New Roman" w:hAnsi="Times New Roman" w:cs="Times New Roman"/>
            <w:color w:val="000000" w:themeColor="text1"/>
          </w:rPr>
          <w:t>5</w:t>
        </w:r>
      </w:ins>
      <w:ins w:id="693" w:author="Stevens, Jens T" w:date="2019-11-04T21:45:00Z">
        <w:r w:rsidR="006421F9">
          <w:rPr>
            <w:rFonts w:ascii="Times New Roman" w:hAnsi="Times New Roman" w:cs="Times New Roman"/>
            <w:color w:val="000000" w:themeColor="text1"/>
          </w:rPr>
          <w:t>; Table A1</w:t>
        </w:r>
      </w:ins>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ins w:id="694" w:author="Jens Stevens" w:date="2019-10-29T18:52:00Z">
        <w:r w:rsidR="00D46858">
          <w:rPr>
            <w:rFonts w:ascii="Times New Roman" w:hAnsi="Times New Roman" w:cs="Times New Roman"/>
            <w:color w:val="000000" w:themeColor="text1"/>
          </w:rPr>
          <w:t>, indicating mild fire weather conditions</w:t>
        </w:r>
      </w:ins>
      <w:r w:rsidRPr="00182940">
        <w:rPr>
          <w:rFonts w:ascii="Times New Roman" w:hAnsi="Times New Roman" w:cs="Times New Roman"/>
          <w:color w:val="000000" w:themeColor="text1"/>
        </w:rPr>
        <w:t xml:space="preserve">. </w:t>
      </w:r>
    </w:p>
    <w:p w14:paraId="6F3CEA24" w14:textId="3E81F7D7" w:rsidR="00D46858" w:rsidRPr="00182940"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While weather conditions for many SCB fires may have been </w:t>
      </w:r>
      <w:del w:id="695" w:author="Jens Stevens" w:date="2019-10-29T19:58:00Z">
        <w:r w:rsidRPr="00182940" w:rsidDel="00603CC0">
          <w:rPr>
            <w:rFonts w:ascii="Times New Roman" w:hAnsi="Times New Roman" w:cs="Times New Roman"/>
            <w:color w:val="000000" w:themeColor="text1"/>
          </w:rPr>
          <w:delText>moderate</w:delText>
        </w:r>
      </w:del>
      <w:ins w:id="696" w:author="Jens Stevens" w:date="2019-10-29T19:58:00Z">
        <w:r>
          <w:rPr>
            <w:rFonts w:ascii="Times New Roman" w:hAnsi="Times New Roman" w:cs="Times New Roman"/>
            <w:color w:val="000000" w:themeColor="text1"/>
          </w:rPr>
          <w:t>mild</w:t>
        </w:r>
      </w:ins>
      <w:r w:rsidRPr="00182940">
        <w:rPr>
          <w:rFonts w:ascii="Times New Roman" w:hAnsi="Times New Roman" w:cs="Times New Roman"/>
          <w:color w:val="000000" w:themeColor="text1"/>
        </w:rPr>
        <w:t xml:space="preserve">, it is also possible that there was reduced fuel accumulation in SCB relative to ICB in the fire-suppression period, </w:t>
      </w:r>
      <w:r w:rsidRPr="00182940">
        <w:rPr>
          <w:rFonts w:ascii="Times New Roman" w:hAnsi="Times New Roman" w:cs="Times New Roman"/>
          <w:color w:val="000000" w:themeColor="text1"/>
        </w:rPr>
        <w:lastRenderedPageBreak/>
        <w:t xml:space="preserve">potentially due to lower precipitation and productivity in SCB. Three lines of evidence support wetter </w:t>
      </w:r>
      <w:ins w:id="697" w:author="Jens Stevens" w:date="2019-10-29T19:00:00Z">
        <w:r>
          <w:rPr>
            <w:rFonts w:ascii="Times New Roman" w:hAnsi="Times New Roman" w:cs="Times New Roman"/>
            <w:color w:val="000000" w:themeColor="text1"/>
          </w:rPr>
          <w:t xml:space="preserve">and more productive </w:t>
        </w:r>
      </w:ins>
      <w:r w:rsidRPr="00182940">
        <w:rPr>
          <w:rFonts w:ascii="Times New Roman" w:hAnsi="Times New Roman" w:cs="Times New Roman"/>
          <w:color w:val="000000" w:themeColor="text1"/>
        </w:rPr>
        <w:t xml:space="preserve">conditions in ICB vs SCB: first, </w:t>
      </w:r>
      <w:ins w:id="698" w:author="Jens Stevens" w:date="2019-10-29T19:00:00Z">
        <w:r>
          <w:rPr>
            <w:rFonts w:ascii="Times New Roman" w:hAnsi="Times New Roman" w:cs="Times New Roman"/>
            <w:color w:val="000000" w:themeColor="text1"/>
          </w:rPr>
          <w:t>in-situ weather station data (Table 1) and interpolated PRISM data (Table B</w:t>
        </w:r>
        <w:del w:id="699" w:author="Stevens, Jens T" w:date="2019-11-04T19:06:00Z">
          <w:r w:rsidDel="002B36C3">
            <w:rPr>
              <w:rFonts w:ascii="Times New Roman" w:hAnsi="Times New Roman" w:cs="Times New Roman"/>
              <w:color w:val="000000" w:themeColor="text1"/>
            </w:rPr>
            <w:delText>2</w:delText>
          </w:r>
        </w:del>
      </w:ins>
      <w:ins w:id="700" w:author="Stevens, Jens T" w:date="2019-11-04T19:06:00Z">
        <w:r w:rsidR="002B36C3">
          <w:rPr>
            <w:rFonts w:ascii="Times New Roman" w:hAnsi="Times New Roman" w:cs="Times New Roman"/>
            <w:color w:val="000000" w:themeColor="text1"/>
          </w:rPr>
          <w:t>3</w:t>
        </w:r>
      </w:ins>
      <w:ins w:id="701" w:author="Jens Stevens" w:date="2019-10-29T19:00:00Z">
        <w:r>
          <w:rPr>
            <w:rFonts w:ascii="Times New Roman" w:hAnsi="Times New Roman" w:cs="Times New Roman"/>
            <w:color w:val="000000" w:themeColor="text1"/>
          </w:rPr>
          <w:t xml:space="preserve">) show higher annual </w:t>
        </w:r>
      </w:ins>
      <w:ins w:id="702" w:author="Jens Stevens" w:date="2019-10-29T19:01:00Z">
        <w:r>
          <w:rPr>
            <w:rFonts w:ascii="Times New Roman" w:hAnsi="Times New Roman" w:cs="Times New Roman"/>
            <w:color w:val="000000" w:themeColor="text1"/>
          </w:rPr>
          <w:t>precipitation</w:t>
        </w:r>
      </w:ins>
      <w:ins w:id="703" w:author="Jens Stevens" w:date="2019-10-29T19:00:00Z">
        <w:r>
          <w:rPr>
            <w:rFonts w:ascii="Times New Roman" w:hAnsi="Times New Roman" w:cs="Times New Roman"/>
            <w:color w:val="000000" w:themeColor="text1"/>
          </w:rPr>
          <w:t xml:space="preserve"> </w:t>
        </w:r>
      </w:ins>
      <w:ins w:id="704" w:author="Jens Stevens" w:date="2019-10-29T19:01:00Z">
        <w:r>
          <w:rPr>
            <w:rFonts w:ascii="Times New Roman" w:hAnsi="Times New Roman" w:cs="Times New Roman"/>
            <w:color w:val="000000" w:themeColor="text1"/>
          </w:rPr>
          <w:t xml:space="preserve">in ICB; second, </w:t>
        </w:r>
      </w:ins>
      <w:r w:rsidRPr="00182940">
        <w:rPr>
          <w:rFonts w:ascii="Times New Roman" w:hAnsi="Times New Roman" w:cs="Times New Roman"/>
          <w:color w:val="000000" w:themeColor="text1"/>
        </w:rPr>
        <w:t xml:space="preserve">streamflow </w:t>
      </w:r>
      <w:del w:id="705" w:author="Jens Stevens" w:date="2019-10-29T19:01:00Z">
        <w:r w:rsidRPr="00182940" w:rsidDel="005D1F2C">
          <w:rPr>
            <w:rFonts w:ascii="Times New Roman" w:hAnsi="Times New Roman" w:cs="Times New Roman"/>
            <w:color w:val="000000" w:themeColor="text1"/>
          </w:rPr>
          <w:delText>standardized to</w:delText>
        </w:r>
      </w:del>
      <w:ins w:id="706" w:author="Jens Stevens" w:date="2019-10-29T19:01:00Z">
        <w:r>
          <w:rPr>
            <w:rFonts w:ascii="Times New Roman" w:hAnsi="Times New Roman" w:cs="Times New Roman"/>
            <w:color w:val="000000" w:themeColor="text1"/>
          </w:rPr>
          <w:t>per watershed</w:t>
        </w:r>
      </w:ins>
      <w:r w:rsidRPr="00182940">
        <w:rPr>
          <w:rFonts w:ascii="Times New Roman" w:hAnsi="Times New Roman" w:cs="Times New Roman"/>
          <w:color w:val="000000" w:themeColor="text1"/>
        </w:rPr>
        <w:t xml:space="preserve"> area is greater in ICB and its encompassing watersheds (Table A2); </w:t>
      </w:r>
      <w:ins w:id="707" w:author="Jens Stevens" w:date="2019-10-29T19:01:00Z">
        <w:r>
          <w:rPr>
            <w:rFonts w:ascii="Times New Roman" w:hAnsi="Times New Roman" w:cs="Times New Roman"/>
            <w:color w:val="000000" w:themeColor="text1"/>
          </w:rPr>
          <w:t>third, remote sensing analysis reveal</w:t>
        </w:r>
      </w:ins>
      <w:ins w:id="708" w:author="Jens Stevens" w:date="2019-10-29T19:59:00Z">
        <w:r>
          <w:rPr>
            <w:rFonts w:ascii="Times New Roman" w:hAnsi="Times New Roman" w:cs="Times New Roman"/>
            <w:color w:val="000000" w:themeColor="text1"/>
          </w:rPr>
          <w:t>e</w:t>
        </w:r>
      </w:ins>
      <w:ins w:id="709" w:author="Jens Stevens" w:date="2019-10-29T19:01:00Z">
        <w:r>
          <w:rPr>
            <w:rFonts w:ascii="Times New Roman" w:hAnsi="Times New Roman" w:cs="Times New Roman"/>
            <w:color w:val="000000" w:themeColor="text1"/>
          </w:rPr>
          <w:t xml:space="preserve">d </w:t>
        </w:r>
      </w:ins>
      <w:ins w:id="710" w:author="Jens Stevens" w:date="2019-10-29T19:59:00Z">
        <w:r>
          <w:rPr>
            <w:rFonts w:ascii="Times New Roman" w:hAnsi="Times New Roman" w:cs="Times New Roman"/>
            <w:color w:val="000000" w:themeColor="text1"/>
          </w:rPr>
          <w:t xml:space="preserve">greater </w:t>
        </w:r>
      </w:ins>
      <w:ins w:id="711" w:author="Jens Stevens" w:date="2019-10-29T19:01:00Z">
        <w:r>
          <w:rPr>
            <w:rFonts w:ascii="Times New Roman" w:hAnsi="Times New Roman" w:cs="Times New Roman"/>
            <w:color w:val="000000" w:themeColor="text1"/>
          </w:rPr>
          <w:t xml:space="preserve">vegetation productivity in ICB compared with SCB (Figure 2), which is </w:t>
        </w:r>
      </w:ins>
      <w:ins w:id="712" w:author="Jens Stevens" w:date="2019-10-29T19:59:00Z">
        <w:r>
          <w:rPr>
            <w:rFonts w:ascii="Times New Roman" w:hAnsi="Times New Roman" w:cs="Times New Roman"/>
            <w:color w:val="000000" w:themeColor="text1"/>
          </w:rPr>
          <w:t xml:space="preserve">generally </w:t>
        </w:r>
      </w:ins>
      <w:ins w:id="713" w:author="Jens Stevens" w:date="2019-10-29T19:01:00Z">
        <w:r>
          <w:rPr>
            <w:rFonts w:ascii="Times New Roman" w:hAnsi="Times New Roman" w:cs="Times New Roman"/>
            <w:color w:val="000000" w:themeColor="text1"/>
          </w:rPr>
          <w:t>correlated with fuel accumulation</w:t>
        </w:r>
      </w:ins>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7C0FB5">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7C0FB5">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ins w:id="714" w:author="Jens Stevens" w:date="2019-10-29T19:01:00Z">
        <w:r>
          <w:rPr>
            <w:rFonts w:ascii="Times New Roman" w:hAnsi="Times New Roman" w:cs="Times New Roman"/>
            <w:color w:val="000000" w:themeColor="text1"/>
          </w:rPr>
          <w:t xml:space="preserve">. </w:t>
        </w:r>
      </w:ins>
      <w:ins w:id="715" w:author="Jens Stevens" w:date="2019-10-29T20:03:00Z">
        <w:r w:rsidR="00C24781">
          <w:rPr>
            <w:rFonts w:ascii="Times New Roman" w:hAnsi="Times New Roman" w:cs="Times New Roman"/>
            <w:color w:val="000000" w:themeColor="text1"/>
          </w:rPr>
          <w:t>Climatically-driven reductions in</w:t>
        </w:r>
      </w:ins>
      <w:ins w:id="716" w:author="Jens Stevens" w:date="2019-10-29T19:59:00Z">
        <w:r w:rsidR="00A93EBC">
          <w:rPr>
            <w:rFonts w:ascii="Times New Roman" w:hAnsi="Times New Roman" w:cs="Times New Roman"/>
            <w:color w:val="000000" w:themeColor="text1"/>
          </w:rPr>
          <w:t xml:space="preserve"> fuel accumulation</w:t>
        </w:r>
      </w:ins>
      <w:ins w:id="717" w:author="Jens Stevens" w:date="2019-10-29T20:00:00Z">
        <w:r w:rsidR="00C24781">
          <w:rPr>
            <w:rFonts w:ascii="Times New Roman" w:hAnsi="Times New Roman" w:cs="Times New Roman"/>
            <w:color w:val="000000" w:themeColor="text1"/>
          </w:rPr>
          <w:t xml:space="preserve"> rates </w:t>
        </w:r>
      </w:ins>
      <w:ins w:id="718" w:author="Jens Stevens" w:date="2019-10-29T19:59:00Z">
        <w:r w:rsidR="00A93EBC">
          <w:rPr>
            <w:rFonts w:ascii="Times New Roman" w:hAnsi="Times New Roman" w:cs="Times New Roman"/>
            <w:color w:val="000000" w:themeColor="text1"/>
          </w:rPr>
          <w:t>in SCB</w:t>
        </w:r>
      </w:ins>
      <w:ins w:id="719" w:author="Jens Stevens" w:date="2019-10-29T20:00:00Z">
        <w:r w:rsidR="00C24781">
          <w:rPr>
            <w:rFonts w:ascii="Times New Roman" w:hAnsi="Times New Roman" w:cs="Times New Roman"/>
            <w:color w:val="000000" w:themeColor="text1"/>
          </w:rPr>
          <w:t xml:space="preserve"> </w:t>
        </w:r>
      </w:ins>
      <w:ins w:id="720" w:author="Jens Stevens" w:date="2019-10-29T20:01:00Z">
        <w:r w:rsidR="00C24781">
          <w:rPr>
            <w:rFonts w:ascii="Times New Roman" w:hAnsi="Times New Roman" w:cs="Times New Roman"/>
            <w:color w:val="000000" w:themeColor="text1"/>
          </w:rPr>
          <w:t xml:space="preserve">could explain </w:t>
        </w:r>
      </w:ins>
      <w:ins w:id="721" w:author="Jens Stevens" w:date="2019-10-29T20:03:00Z">
        <w:r w:rsidR="00C24781">
          <w:rPr>
            <w:rFonts w:ascii="Times New Roman" w:hAnsi="Times New Roman" w:cs="Times New Roman"/>
            <w:color w:val="000000" w:themeColor="text1"/>
          </w:rPr>
          <w:t>differences in alternative vegetation patch sizes post-fire (Appendix C) if tree densities were reduced and less continuous in the drier SCB</w:t>
        </w:r>
      </w:ins>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7C0FB5">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7C0FB5">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ins w:id="722" w:author="Jens Stevens" w:date="2019-10-29T20:03:00Z">
        <w:del w:id="723" w:author="Gabrielle Boisrame" w:date="2019-10-31T10:49:00Z">
          <w:r w:rsidR="00C24781" w:rsidDel="00191F4E">
            <w:rPr>
              <w:rFonts w:ascii="Times New Roman" w:hAnsi="Times New Roman" w:cs="Times New Roman"/>
              <w:color w:val="000000" w:themeColor="text1"/>
            </w:rPr>
            <w:delText>, a</w:delText>
          </w:r>
        </w:del>
      </w:ins>
      <w:ins w:id="724" w:author="Gabrielle Boisrame" w:date="2019-10-31T10:49:00Z">
        <w:r w:rsidR="00191F4E">
          <w:rPr>
            <w:rFonts w:ascii="Times New Roman" w:hAnsi="Times New Roman" w:cs="Times New Roman"/>
            <w:color w:val="000000" w:themeColor="text1"/>
          </w:rPr>
          <w:t>. A</w:t>
        </w:r>
      </w:ins>
      <w:ins w:id="725" w:author="Jens Stevens" w:date="2019-10-29T20:03:00Z">
        <w:r w:rsidR="00C24781">
          <w:rPr>
            <w:rFonts w:ascii="Times New Roman" w:hAnsi="Times New Roman" w:cs="Times New Roman"/>
            <w:color w:val="000000" w:themeColor="text1"/>
          </w:rPr>
          <w:t xml:space="preserve">lthough we did observe </w:t>
        </w:r>
      </w:ins>
      <w:ins w:id="726" w:author="Gabrielle Boisrame" w:date="2019-10-31T10:49:00Z">
        <w:r w:rsidR="00191F4E">
          <w:rPr>
            <w:rFonts w:ascii="Times New Roman" w:hAnsi="Times New Roman" w:cs="Times New Roman"/>
            <w:color w:val="000000" w:themeColor="text1"/>
          </w:rPr>
          <w:t xml:space="preserve">that </w:t>
        </w:r>
      </w:ins>
      <w:ins w:id="727" w:author="Jens Stevens" w:date="2019-10-29T20:03:00Z">
        <w:r w:rsidR="00C24781">
          <w:rPr>
            <w:rFonts w:ascii="Times New Roman" w:hAnsi="Times New Roman" w:cs="Times New Roman"/>
            <w:color w:val="000000" w:themeColor="text1"/>
          </w:rPr>
          <w:t xml:space="preserve">similar </w:t>
        </w:r>
        <w:del w:id="728" w:author="Gabrielle Boisrame" w:date="2019-10-31T10:48:00Z">
          <w:r w:rsidR="00C24781" w:rsidDel="00191F4E">
            <w:rPr>
              <w:rFonts w:ascii="Times New Roman" w:hAnsi="Times New Roman" w:cs="Times New Roman"/>
              <w:color w:val="000000" w:themeColor="text1"/>
            </w:rPr>
            <w:delText>conifer cover</w:delText>
          </w:r>
        </w:del>
      </w:ins>
      <w:ins w:id="729" w:author="Gabrielle Boisrame" w:date="2019-10-31T10:48:00Z">
        <w:r w:rsidR="00191F4E">
          <w:rPr>
            <w:rFonts w:ascii="Times New Roman" w:hAnsi="Times New Roman" w:cs="Times New Roman"/>
            <w:color w:val="000000" w:themeColor="text1"/>
          </w:rPr>
          <w:t>proportions of both basins were dominated by conifer</w:t>
        </w:r>
      </w:ins>
      <w:ins w:id="730" w:author="Jens Stevens" w:date="2019-10-29T20:03:00Z">
        <w:del w:id="731" w:author="Gabrielle Boisrame" w:date="2019-10-31T10:49:00Z">
          <w:r w:rsidR="00C24781" w:rsidDel="00191F4E">
            <w:rPr>
              <w:rFonts w:ascii="Times New Roman" w:hAnsi="Times New Roman" w:cs="Times New Roman"/>
              <w:color w:val="000000" w:themeColor="text1"/>
            </w:rPr>
            <w:delText xml:space="preserve"> in the two basins </w:delText>
          </w:r>
        </w:del>
      </w:ins>
      <w:ins w:id="732" w:author="Gabrielle Boisrame" w:date="2019-10-31T10:49:00Z">
        <w:r w:rsidR="00191F4E">
          <w:rPr>
            <w:rFonts w:ascii="Times New Roman" w:hAnsi="Times New Roman" w:cs="Times New Roman"/>
            <w:color w:val="000000" w:themeColor="text1"/>
          </w:rPr>
          <w:t xml:space="preserve">s </w:t>
        </w:r>
      </w:ins>
      <w:ins w:id="733" w:author="Jens Stevens" w:date="2019-10-29T20:03:00Z">
        <w:r w:rsidR="00C24781">
          <w:rPr>
            <w:rFonts w:ascii="Times New Roman" w:hAnsi="Times New Roman" w:cs="Times New Roman"/>
            <w:color w:val="000000" w:themeColor="text1"/>
          </w:rPr>
          <w:t>prior to the reintroduction of managed wildfire (Figure 6)</w:t>
        </w:r>
      </w:ins>
      <w:ins w:id="734" w:author="Gabrielle Boisrame" w:date="2019-10-31T10:49:00Z">
        <w:r w:rsidR="00191F4E">
          <w:rPr>
            <w:rFonts w:ascii="Times New Roman" w:hAnsi="Times New Roman" w:cs="Times New Roman"/>
            <w:color w:val="000000" w:themeColor="text1"/>
          </w:rPr>
          <w:t xml:space="preserve">, our analysis did not </w:t>
        </w:r>
      </w:ins>
      <w:ins w:id="735" w:author="Gabrielle Boisrame" w:date="2019-10-31T10:50:00Z">
        <w:r w:rsidR="00191F4E">
          <w:rPr>
            <w:rFonts w:ascii="Times New Roman" w:hAnsi="Times New Roman" w:cs="Times New Roman"/>
            <w:color w:val="000000" w:themeColor="text1"/>
          </w:rPr>
          <w:t>account for</w:t>
        </w:r>
      </w:ins>
      <w:ins w:id="736" w:author="Gabrielle Boisrame" w:date="2019-10-31T10:49:00Z">
        <w:r w:rsidR="00191F4E">
          <w:rPr>
            <w:rFonts w:ascii="Times New Roman" w:hAnsi="Times New Roman" w:cs="Times New Roman"/>
            <w:color w:val="000000" w:themeColor="text1"/>
          </w:rPr>
          <w:t xml:space="preserve"> </w:t>
        </w:r>
      </w:ins>
      <w:ins w:id="737" w:author="Gabrielle Boisrame" w:date="2019-10-31T10:50:00Z">
        <w:r w:rsidR="00191F4E">
          <w:rPr>
            <w:rFonts w:ascii="Times New Roman" w:hAnsi="Times New Roman" w:cs="Times New Roman"/>
            <w:color w:val="000000" w:themeColor="text1"/>
          </w:rPr>
          <w:t xml:space="preserve">potential differences in </w:t>
        </w:r>
      </w:ins>
      <w:ins w:id="738" w:author="Gabrielle Boisrame" w:date="2019-10-31T10:49:00Z">
        <w:r w:rsidR="00191F4E">
          <w:rPr>
            <w:rFonts w:ascii="Times New Roman" w:hAnsi="Times New Roman" w:cs="Times New Roman"/>
            <w:color w:val="000000" w:themeColor="text1"/>
          </w:rPr>
          <w:t>forest density</w:t>
        </w:r>
      </w:ins>
      <w:ins w:id="739" w:author="Jens Stevens" w:date="2019-10-29T20:03:00Z">
        <w:r w:rsidR="00C24781">
          <w:rPr>
            <w:rFonts w:ascii="Times New Roman" w:hAnsi="Times New Roman" w:cs="Times New Roman"/>
            <w:color w:val="000000" w:themeColor="text1"/>
          </w:rPr>
          <w:t>.</w:t>
        </w:r>
      </w:ins>
      <w:ins w:id="740" w:author="Jens Stevens" w:date="2019-10-29T19:59:00Z">
        <w:r w:rsidR="00A93EBC">
          <w:rPr>
            <w:rFonts w:ascii="Times New Roman" w:hAnsi="Times New Roman" w:cs="Times New Roman"/>
            <w:color w:val="000000" w:themeColor="text1"/>
          </w:rPr>
          <w:t xml:space="preserve"> </w:t>
        </w:r>
      </w:ins>
      <w:bookmarkStart w:id="741" w:name="_GoBack"/>
      <w:bookmarkEnd w:id="741"/>
      <w:del w:id="742" w:author="Jens Stevens" w:date="2019-10-29T19:02:00Z">
        <w:r w:rsidRPr="00182940" w:rsidDel="005D1F2C">
          <w:rPr>
            <w:rFonts w:ascii="Times New Roman" w:hAnsi="Times New Roman" w:cs="Times New Roman"/>
            <w:color w:val="000000" w:themeColor="text1"/>
          </w:rPr>
          <w:delText xml:space="preserve">second, interpolated /gridded precipitation data from PRISM show higher annual precipitation in ICB (Table B2); and third, in-situ weather station data show higher annual precipitation in ICB (Table 1). </w:delText>
        </w:r>
      </w:del>
      <w:r w:rsidRPr="00182940">
        <w:rPr>
          <w:rFonts w:ascii="Times New Roman" w:hAnsi="Times New Roman" w:cs="Times New Roman"/>
          <w:color w:val="000000" w:themeColor="text1"/>
        </w:rPr>
        <w:t xml:space="preserve">Besides reducing productivity, drier conditions may make the SCB less </w:t>
      </w:r>
      <w:proofErr w:type="gramStart"/>
      <w:r w:rsidRPr="00182940">
        <w:rPr>
          <w:rFonts w:ascii="Times New Roman" w:hAnsi="Times New Roman" w:cs="Times New Roman"/>
          <w:color w:val="000000" w:themeColor="text1"/>
        </w:rPr>
        <w:t>hydrologically-responsive</w:t>
      </w:r>
      <w:proofErr w:type="gramEnd"/>
      <w:r w:rsidRPr="00182940">
        <w:rPr>
          <w:rFonts w:ascii="Times New Roman" w:hAnsi="Times New Roman" w:cs="Times New Roman"/>
          <w:color w:val="000000" w:themeColor="text1"/>
        </w:rPr>
        <w:t xml:space="preserve"> to wildfire-induced changes</w:t>
      </w:r>
      <w:ins w:id="743" w:author="Gabrielle Boisrame" w:date="2019-10-31T11:32:00Z">
        <w:r w:rsidR="004D3A44">
          <w:rPr>
            <w:rFonts w:ascii="Times New Roman" w:hAnsi="Times New Roman" w:cs="Times New Roman"/>
            <w:color w:val="000000" w:themeColor="text1"/>
          </w:rPr>
          <w:t xml:space="preserve">. This is because </w:t>
        </w:r>
      </w:ins>
      <w:ins w:id="744" w:author="Gabrielle Boisrame" w:date="2019-10-31T11:36:00Z">
        <w:r w:rsidR="004D3A44">
          <w:rPr>
            <w:rFonts w:ascii="Times New Roman" w:hAnsi="Times New Roman" w:cs="Times New Roman"/>
            <w:color w:val="000000" w:themeColor="text1"/>
          </w:rPr>
          <w:t>any</w:t>
        </w:r>
      </w:ins>
      <w:ins w:id="745" w:author="Gabrielle Boisrame" w:date="2019-10-31T11:32:00Z">
        <w:r w:rsidR="004D3A44">
          <w:rPr>
            <w:rFonts w:ascii="Times New Roman" w:hAnsi="Times New Roman" w:cs="Times New Roman"/>
            <w:color w:val="000000" w:themeColor="text1"/>
          </w:rPr>
          <w:t xml:space="preserve"> additional water</w:t>
        </w:r>
      </w:ins>
      <w:ins w:id="746" w:author="Gabrielle Boisrame" w:date="2019-10-31T11:36:00Z">
        <w:r w:rsidR="004D3A44">
          <w:rPr>
            <w:rFonts w:ascii="Times New Roman" w:hAnsi="Times New Roman" w:cs="Times New Roman"/>
            <w:color w:val="000000" w:themeColor="text1"/>
          </w:rPr>
          <w:t xml:space="preserve"> that</w:t>
        </w:r>
      </w:ins>
      <w:ins w:id="747" w:author="Gabrielle Boisrame" w:date="2019-10-31T11:32:00Z">
        <w:r w:rsidR="004D3A44">
          <w:rPr>
            <w:rFonts w:ascii="Times New Roman" w:hAnsi="Times New Roman" w:cs="Times New Roman"/>
            <w:color w:val="000000" w:themeColor="text1"/>
          </w:rPr>
          <w:t xml:space="preserve"> becomes available (e.</w:t>
        </w:r>
      </w:ins>
      <w:ins w:id="748" w:author="Gabrielle Boisrame" w:date="2019-10-31T11:33:00Z">
        <w:r w:rsidR="004D3A44">
          <w:rPr>
            <w:rFonts w:ascii="Times New Roman" w:hAnsi="Times New Roman" w:cs="Times New Roman"/>
            <w:color w:val="000000" w:themeColor="text1"/>
          </w:rPr>
          <w:t xml:space="preserve">g., due to reduced interception </w:t>
        </w:r>
      </w:ins>
      <w:ins w:id="749" w:author="Gabrielle Boisrame" w:date="2019-10-31T14:32:00Z">
        <w:r w:rsidR="00A955C1">
          <w:rPr>
            <w:rFonts w:ascii="Times New Roman" w:hAnsi="Times New Roman" w:cs="Times New Roman"/>
            <w:color w:val="000000" w:themeColor="text1"/>
          </w:rPr>
          <w:t>and less competition</w:t>
        </w:r>
      </w:ins>
      <w:ins w:id="750" w:author="Gabrielle Boisrame" w:date="2019-10-31T14:33:00Z">
        <w:r w:rsidR="00A955C1">
          <w:rPr>
            <w:rFonts w:ascii="Times New Roman" w:hAnsi="Times New Roman" w:cs="Times New Roman"/>
            <w:color w:val="000000" w:themeColor="text1"/>
          </w:rPr>
          <w:t xml:space="preserve"> for water</w:t>
        </w:r>
      </w:ins>
      <w:ins w:id="751" w:author="Gabrielle Boisrame" w:date="2019-10-31T14:32:00Z">
        <w:r w:rsidR="00A955C1">
          <w:rPr>
            <w:rFonts w:ascii="Times New Roman" w:hAnsi="Times New Roman" w:cs="Times New Roman"/>
            <w:color w:val="000000" w:themeColor="text1"/>
          </w:rPr>
          <w:t xml:space="preserve"> </w:t>
        </w:r>
      </w:ins>
      <w:ins w:id="752" w:author="Gabrielle Boisrame" w:date="2019-10-31T11:33:00Z">
        <w:r w:rsidR="004D3A44">
          <w:rPr>
            <w:rFonts w:ascii="Times New Roman" w:hAnsi="Times New Roman" w:cs="Times New Roman"/>
            <w:color w:val="000000" w:themeColor="text1"/>
          </w:rPr>
          <w:t>in a fire-thinned forest)</w:t>
        </w:r>
      </w:ins>
      <w:ins w:id="753" w:author="Jens Stevens" w:date="2019-10-29T20:06:00Z">
        <w:r w:rsidR="00C24781">
          <w:rPr>
            <w:rFonts w:ascii="Times New Roman" w:hAnsi="Times New Roman" w:cs="Times New Roman"/>
            <w:color w:val="000000" w:themeColor="text1"/>
          </w:rPr>
          <w:t xml:space="preserve"> </w:t>
        </w:r>
      </w:ins>
      <w:ins w:id="754" w:author="Gabrielle Boisrame" w:date="2019-10-31T11:35:00Z">
        <w:r w:rsidR="004D3A44">
          <w:rPr>
            <w:rFonts w:ascii="Times New Roman" w:hAnsi="Times New Roman" w:cs="Times New Roman"/>
            <w:color w:val="000000" w:themeColor="text1"/>
          </w:rPr>
          <w:t>in a water-limited forest</w:t>
        </w:r>
      </w:ins>
      <w:ins w:id="755" w:author="Jens Stevens" w:date="2019-10-29T20:06:00Z">
        <w:del w:id="756" w:author="Gabrielle Boisrame" w:date="2019-10-31T11:30:00Z">
          <w:r w:rsidR="00C24781" w:rsidDel="004D3A44">
            <w:rPr>
              <w:rFonts w:ascii="Times New Roman" w:hAnsi="Times New Roman" w:cs="Times New Roman"/>
              <w:color w:val="000000" w:themeColor="text1"/>
            </w:rPr>
            <w:delText>because pre-fire water use by vegetation is reduced</w:delText>
          </w:r>
        </w:del>
      </w:ins>
      <w:ins w:id="757" w:author="Gabrielle Boisrame" w:date="2019-10-31T11:34:00Z">
        <w:r w:rsidR="004D3A44">
          <w:rPr>
            <w:rFonts w:ascii="Times New Roman" w:hAnsi="Times New Roman" w:cs="Times New Roman"/>
            <w:color w:val="000000" w:themeColor="text1"/>
          </w:rPr>
          <w:t xml:space="preserve"> </w:t>
        </w:r>
      </w:ins>
      <w:ins w:id="758" w:author="Gabrielle Boisrame" w:date="2019-10-31T11:36:00Z">
        <w:r w:rsidR="004D3A44">
          <w:rPr>
            <w:rFonts w:ascii="Times New Roman" w:hAnsi="Times New Roman" w:cs="Times New Roman"/>
            <w:color w:val="000000" w:themeColor="text1"/>
          </w:rPr>
          <w:t>is likely to</w:t>
        </w:r>
      </w:ins>
      <w:ins w:id="759" w:author="Gabrielle Boisrame" w:date="2019-10-31T11:30:00Z">
        <w:r w:rsidR="004D3A44">
          <w:rPr>
            <w:rFonts w:ascii="Times New Roman" w:hAnsi="Times New Roman" w:cs="Times New Roman"/>
            <w:color w:val="000000" w:themeColor="text1"/>
          </w:rPr>
          <w:t xml:space="preserve"> be </w:t>
        </w:r>
      </w:ins>
      <w:ins w:id="760" w:author="Gabrielle Boisrame" w:date="2019-10-31T11:34:00Z">
        <w:r w:rsidR="004D3A44">
          <w:rPr>
            <w:rFonts w:ascii="Times New Roman" w:hAnsi="Times New Roman" w:cs="Times New Roman"/>
            <w:color w:val="000000" w:themeColor="text1"/>
          </w:rPr>
          <w:t>taken up</w:t>
        </w:r>
      </w:ins>
      <w:ins w:id="761" w:author="Gabrielle Boisrame" w:date="2019-10-31T11:30:00Z">
        <w:r w:rsidR="004D3A44">
          <w:rPr>
            <w:rFonts w:ascii="Times New Roman" w:hAnsi="Times New Roman" w:cs="Times New Roman"/>
            <w:color w:val="000000" w:themeColor="text1"/>
          </w:rPr>
          <w:t xml:space="preserve"> by the already water-stressed vegetation</w:t>
        </w:r>
      </w:ins>
      <w:ins w:id="762" w:author="Gabrielle Boisrame" w:date="2019-10-31T11:32:00Z">
        <w:r w:rsidR="004D3A44">
          <w:rPr>
            <w:rFonts w:ascii="Times New Roman" w:hAnsi="Times New Roman" w:cs="Times New Roman"/>
            <w:color w:val="000000" w:themeColor="text1"/>
          </w:rPr>
          <w:t xml:space="preserve"> rather than contributing to increased streamflow or soil moisture</w:t>
        </w:r>
      </w:ins>
      <w:r w:rsidRPr="00182940">
        <w:rPr>
          <w:rFonts w:ascii="Times New Roman" w:hAnsi="Times New Roman" w:cs="Times New Roman"/>
          <w:color w:val="000000" w:themeColor="text1"/>
        </w:rPr>
        <w:t xml:space="preserve">. For example, Roche et al. </w:t>
      </w:r>
      <w:r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0FAB37E8" w:rsidR="007D43CE" w:rsidRPr="00182940" w:rsidRDefault="00271A14" w:rsidP="00E97114">
      <w:pPr>
        <w:spacing w:line="480" w:lineRule="auto"/>
        <w:ind w:firstLine="720"/>
        <w:rPr>
          <w:rFonts w:ascii="Times New Roman" w:hAnsi="Times New Roman" w:cs="Times New Roman"/>
          <w:color w:val="000000" w:themeColor="text1"/>
        </w:rPr>
      </w:pPr>
      <w:ins w:id="763" w:author="Jens Stevens" w:date="2019-10-29T20:12:00Z">
        <w:r>
          <w:rPr>
            <w:rFonts w:ascii="Times New Roman" w:hAnsi="Times New Roman" w:cs="Times New Roman"/>
            <w:color w:val="000000" w:themeColor="text1"/>
          </w:rPr>
          <w:t xml:space="preserve">While it is not possible from this study to </w:t>
        </w:r>
      </w:ins>
      <w:ins w:id="764" w:author="Jens Stevens" w:date="2019-10-29T20:14:00Z">
        <w:r>
          <w:rPr>
            <w:rFonts w:ascii="Times New Roman" w:hAnsi="Times New Roman" w:cs="Times New Roman"/>
            <w:color w:val="000000" w:themeColor="text1"/>
          </w:rPr>
          <w:t>disentangle</w:t>
        </w:r>
      </w:ins>
      <w:ins w:id="765" w:author="Jens Stevens" w:date="2019-10-29T20:12:00Z">
        <w:r>
          <w:rPr>
            <w:rFonts w:ascii="Times New Roman" w:hAnsi="Times New Roman" w:cs="Times New Roman"/>
            <w:color w:val="000000" w:themeColor="text1"/>
          </w:rPr>
          <w:t xml:space="preserve"> </w:t>
        </w:r>
      </w:ins>
      <w:ins w:id="766" w:author="Jens Stevens" w:date="2019-10-29T20:14:00Z">
        <w:r>
          <w:rPr>
            <w:rFonts w:ascii="Times New Roman" w:hAnsi="Times New Roman" w:cs="Times New Roman"/>
            <w:color w:val="000000" w:themeColor="text1"/>
          </w:rPr>
          <w:t xml:space="preserve">the </w:t>
        </w:r>
      </w:ins>
      <w:ins w:id="767" w:author="Jens Stevens" w:date="2019-10-29T20:15:00Z">
        <w:r>
          <w:rPr>
            <w:rFonts w:ascii="Times New Roman" w:hAnsi="Times New Roman" w:cs="Times New Roman"/>
            <w:color w:val="000000" w:themeColor="text1"/>
          </w:rPr>
          <w:t xml:space="preserve">relative </w:t>
        </w:r>
      </w:ins>
      <w:ins w:id="768" w:author="Jens Stevens" w:date="2019-10-29T20:14:00Z">
        <w:r>
          <w:rPr>
            <w:rFonts w:ascii="Times New Roman" w:hAnsi="Times New Roman" w:cs="Times New Roman"/>
            <w:color w:val="000000" w:themeColor="text1"/>
          </w:rPr>
          <w:t xml:space="preserve">contributions of reduced fire frequency and reduced productivity to the minimal changes observed </w:t>
        </w:r>
      </w:ins>
      <w:ins w:id="769" w:author="Jens Stevens" w:date="2019-10-29T20:15:00Z">
        <w:r>
          <w:rPr>
            <w:rFonts w:ascii="Times New Roman" w:hAnsi="Times New Roman" w:cs="Times New Roman"/>
            <w:color w:val="000000" w:themeColor="text1"/>
          </w:rPr>
          <w:t>in SCB re</w:t>
        </w:r>
        <w:r w:rsidR="00E97114">
          <w:rPr>
            <w:rFonts w:ascii="Times New Roman" w:hAnsi="Times New Roman" w:cs="Times New Roman"/>
            <w:color w:val="000000" w:themeColor="text1"/>
          </w:rPr>
          <w:t xml:space="preserve">lative to ICB, we found clear evidence of those minimal </w:t>
        </w:r>
      </w:ins>
      <w:ins w:id="770" w:author="Jens Stevens" w:date="2019-10-29T20:20:00Z">
        <w:r w:rsidR="00E97114">
          <w:rPr>
            <w:rFonts w:ascii="Times New Roman" w:hAnsi="Times New Roman" w:cs="Times New Roman"/>
            <w:color w:val="000000" w:themeColor="text1"/>
          </w:rPr>
          <w:t xml:space="preserve">ecosystem </w:t>
        </w:r>
      </w:ins>
      <w:ins w:id="771" w:author="Jens Stevens" w:date="2019-10-29T20:15:00Z">
        <w:r w:rsidR="00E97114">
          <w:rPr>
            <w:rFonts w:ascii="Times New Roman" w:hAnsi="Times New Roman" w:cs="Times New Roman"/>
            <w:color w:val="000000" w:themeColor="text1"/>
          </w:rPr>
          <w:t xml:space="preserve">changes from our </w:t>
        </w:r>
      </w:ins>
      <w:ins w:id="772" w:author="Jens Stevens" w:date="2019-10-29T20:20:00Z">
        <w:r w:rsidR="00E97114">
          <w:rPr>
            <w:rFonts w:ascii="Times New Roman" w:hAnsi="Times New Roman" w:cs="Times New Roman"/>
            <w:color w:val="000000" w:themeColor="text1"/>
          </w:rPr>
          <w:t xml:space="preserve">vegetation patch analysis, our </w:t>
        </w:r>
      </w:ins>
      <w:ins w:id="773" w:author="Jens Stevens" w:date="2019-10-29T20:15:00Z">
        <w:r w:rsidR="00E97114">
          <w:rPr>
            <w:rFonts w:ascii="Times New Roman" w:hAnsi="Times New Roman" w:cs="Times New Roman"/>
            <w:color w:val="000000" w:themeColor="text1"/>
          </w:rPr>
          <w:t xml:space="preserve">forestry plot analysis, </w:t>
        </w:r>
      </w:ins>
      <w:ins w:id="774" w:author="Jens Stevens" w:date="2019-10-29T20:20:00Z">
        <w:r w:rsidR="00E97114">
          <w:rPr>
            <w:rFonts w:ascii="Times New Roman" w:hAnsi="Times New Roman" w:cs="Times New Roman"/>
            <w:color w:val="000000" w:themeColor="text1"/>
          </w:rPr>
          <w:t>and our soil moisture analysis</w:t>
        </w:r>
      </w:ins>
      <w:ins w:id="775" w:author="Jens Stevens" w:date="2019-10-29T20:21:00Z">
        <w:r w:rsidR="00E97114">
          <w:rPr>
            <w:rFonts w:ascii="Times New Roman" w:hAnsi="Times New Roman" w:cs="Times New Roman"/>
            <w:color w:val="000000" w:themeColor="text1"/>
          </w:rPr>
          <w:t xml:space="preserve"> in response to the restoration of managed wildfire to SCB. With respect to the vegetation patch analysis,</w:t>
        </w:r>
      </w:ins>
      <w:ins w:id="776" w:author="Jens Stevens" w:date="2019-10-29T20:14:00Z">
        <w:r>
          <w:rPr>
            <w:rFonts w:ascii="Times New Roman" w:hAnsi="Times New Roman" w:cs="Times New Roman"/>
            <w:color w:val="000000" w:themeColor="text1"/>
          </w:rPr>
          <w:t xml:space="preserve"> </w:t>
        </w:r>
      </w:ins>
      <w:ins w:id="777" w:author="Jens Stevens" w:date="2019-10-29T20:23:00Z">
        <w:r w:rsidR="00E97114">
          <w:rPr>
            <w:rFonts w:ascii="Times New Roman" w:hAnsi="Times New Roman" w:cs="Times New Roman"/>
            <w:color w:val="000000" w:themeColor="text1"/>
          </w:rPr>
          <w:t xml:space="preserve">the </w:t>
        </w:r>
        <w:r w:rsidR="00E97114">
          <w:rPr>
            <w:rFonts w:ascii="Times New Roman" w:hAnsi="Times New Roman" w:cs="Times New Roman"/>
            <w:color w:val="000000" w:themeColor="text1"/>
          </w:rPr>
          <w:lastRenderedPageBreak/>
          <w:t>proportional area (Figure 6) and</w:t>
        </w:r>
      </w:ins>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ins w:id="778" w:author="Jens Stevens" w:date="2019-10-29T20:23:00Z">
        <w:r w:rsidR="00E97114">
          <w:rPr>
            <w:rFonts w:ascii="Times New Roman" w:hAnsi="Times New Roman" w:cs="Times New Roman"/>
            <w:color w:val="000000" w:themeColor="text1"/>
          </w:rPr>
          <w:t xml:space="preserve"> (Figure C</w:t>
        </w:r>
      </w:ins>
      <w:ins w:id="779" w:author="Jens Stevens" w:date="2019-10-29T20:24:00Z">
        <w:r w:rsidR="00E97114">
          <w:rPr>
            <w:rFonts w:ascii="Times New Roman" w:hAnsi="Times New Roman" w:cs="Times New Roman"/>
            <w:color w:val="000000" w:themeColor="text1"/>
          </w:rPr>
          <w:t>4</w:t>
        </w:r>
      </w:ins>
      <w:ins w:id="780" w:author="Jens Stevens" w:date="2019-10-29T20:23:00Z">
        <w:r w:rsidR="00E97114">
          <w:rPr>
            <w:rFonts w:ascii="Times New Roman" w:hAnsi="Times New Roman" w:cs="Times New Roman"/>
            <w:color w:val="000000" w:themeColor="text1"/>
          </w:rPr>
          <w:t>)</w:t>
        </w:r>
      </w:ins>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w:t>
      </w:r>
      <w:del w:id="781" w:author="Jens Stevens" w:date="2019-10-29T20:24:00Z">
        <w:r w:rsidR="00F13F6C" w:rsidRPr="00182940" w:rsidDel="00E97114">
          <w:rPr>
            <w:rFonts w:ascii="Times New Roman" w:hAnsi="Times New Roman" w:cs="Times New Roman"/>
            <w:color w:val="000000" w:themeColor="text1"/>
          </w:rPr>
          <w:delText xml:space="preserve"> (Figure </w:delText>
        </w:r>
        <w:r w:rsidR="00DA4FE2" w:rsidRPr="00182940" w:rsidDel="00E97114">
          <w:rPr>
            <w:rFonts w:ascii="Times New Roman" w:hAnsi="Times New Roman" w:cs="Times New Roman"/>
            <w:color w:val="000000" w:themeColor="text1"/>
          </w:rPr>
          <w:delText>D</w:delText>
        </w:r>
        <w:r w:rsidR="00F13F6C" w:rsidRPr="00182940" w:rsidDel="00E97114">
          <w:rPr>
            <w:rFonts w:ascii="Times New Roman" w:hAnsi="Times New Roman" w:cs="Times New Roman"/>
            <w:color w:val="000000" w:themeColor="text1"/>
          </w:rPr>
          <w:delText>3)</w:delText>
        </w:r>
      </w:del>
      <w:r w:rsidR="00F13F6C" w:rsidRPr="00182940">
        <w:rPr>
          <w:rFonts w:ascii="Times New Roman" w:hAnsi="Times New Roman" w:cs="Times New Roman"/>
          <w:color w:val="000000" w:themeColor="text1"/>
        </w:rPr>
        <w:t xml:space="preserve">.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ins w:id="782" w:author="Stevens, Jens T" w:date="2019-11-05T15:03:00Z">
        <w:r w:rsidR="003D5566">
          <w:rPr>
            <w:rFonts w:ascii="Times New Roman" w:hAnsi="Times New Roman" w:cs="Times New Roman"/>
            <w:color w:val="000000" w:themeColor="text1"/>
          </w:rPr>
          <w:t xml:space="preserve">topography, </w:t>
        </w:r>
      </w:ins>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7D43CE" w:rsidRPr="00182940">
        <w:rPr>
          <w:rFonts w:ascii="Times New Roman" w:hAnsi="Times New Roman" w:cs="Times New Roman"/>
          <w:color w:val="000000" w:themeColor="text1"/>
        </w:rPr>
        <w:instrText xml:space="preserve"> ADDIN EN.CITE </w:instrTex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7D43CE" w:rsidRPr="00182940">
        <w:rPr>
          <w:rFonts w:ascii="Times New Roman" w:hAnsi="Times New Roman" w:cs="Times New Roman"/>
          <w:color w:val="000000" w:themeColor="text1"/>
        </w:rPr>
        <w:instrText xml:space="preserve"> ADDIN EN.CITE.DATA </w:instrText>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7D43CE" w:rsidRPr="00182940">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 </w:instrTex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EN.CITE.DATA </w:instrText>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D71C45" w:rsidRPr="00182940">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26824D85" w:rsidR="00E97114" w:rsidRDefault="00E97114" w:rsidP="00E97114">
      <w:pPr>
        <w:spacing w:line="480" w:lineRule="auto"/>
        <w:ind w:firstLine="720"/>
        <w:rPr>
          <w:ins w:id="783" w:author="Jens Stevens" w:date="2019-10-29T18:58:00Z"/>
          <w:rFonts w:ascii="Times New Roman" w:hAnsi="Times New Roman" w:cs="Times New Roman"/>
          <w:color w:val="000000" w:themeColor="text1"/>
        </w:rPr>
      </w:pPr>
      <w:del w:id="784" w:author="Jens Stevens" w:date="2019-10-29T18:52:00Z">
        <w:r w:rsidRPr="00182940" w:rsidDel="00D46858">
          <w:rPr>
            <w:rFonts w:ascii="Times New Roman" w:hAnsi="Times New Roman" w:cs="Times New Roman"/>
            <w:color w:val="000000" w:themeColor="text1"/>
          </w:rPr>
          <w:delText>Beyond the relatively modest creation of alternative vegetation patches following fire-caused overstory tree mortality (Figure 3)</w:delText>
        </w:r>
      </w:del>
      <w:ins w:id="785" w:author="Jens Stevens" w:date="2019-10-29T20:26:00Z">
        <w:r>
          <w:rPr>
            <w:rFonts w:ascii="Times New Roman" w:hAnsi="Times New Roman" w:cs="Times New Roman"/>
            <w:color w:val="000000" w:themeColor="text1"/>
          </w:rPr>
          <w:t>With respect to the forestry plot analysis</w:t>
        </w:r>
      </w:ins>
      <w:r w:rsidRPr="00182940">
        <w:rPr>
          <w:rFonts w:ascii="Times New Roman" w:hAnsi="Times New Roman" w:cs="Times New Roman"/>
          <w:color w:val="000000" w:themeColor="text1"/>
        </w:rPr>
        <w:t xml:space="preserve">, we did not observe the expected changes in forest structure from our re-measurement of forestry plots (Figure </w:t>
      </w:r>
      <w:del w:id="786" w:author="Jens Stevens" w:date="2019-10-29T18:56:00Z">
        <w:r w:rsidRPr="00182940" w:rsidDel="00D46858">
          <w:rPr>
            <w:rFonts w:ascii="Times New Roman" w:hAnsi="Times New Roman" w:cs="Times New Roman"/>
            <w:color w:val="000000" w:themeColor="text1"/>
          </w:rPr>
          <w:delText>4</w:delText>
        </w:r>
      </w:del>
      <w:ins w:id="787" w:author="Jens Stevens" w:date="2019-10-29T18:56:00Z">
        <w:r>
          <w:rPr>
            <w:rFonts w:ascii="Times New Roman" w:hAnsi="Times New Roman" w:cs="Times New Roman"/>
            <w:color w:val="000000" w:themeColor="text1"/>
          </w:rPr>
          <w:t>3</w:t>
        </w:r>
      </w:ins>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ins w:id="788" w:author="Jens Stevens" w:date="2019-10-29T18:56:00Z">
        <w:r>
          <w:rPr>
            <w:rFonts w:ascii="Times New Roman" w:hAnsi="Times New Roman" w:cs="Times New Roman"/>
            <w:color w:val="000000" w:themeColor="text1"/>
          </w:rPr>
          <w:t xml:space="preserve">For instance, we observed a </w:t>
        </w:r>
        <w:moveToRangeStart w:id="789" w:author="Jens Stevens" w:date="2019-10-29T18:56:00Z" w:name="move23267788"/>
        <w:r w:rsidRPr="00182940">
          <w:rPr>
            <w:rFonts w:ascii="Times New Roman" w:hAnsi="Times New Roman" w:cs="Times New Roman"/>
            <w:color w:val="000000" w:themeColor="text1"/>
          </w:rPr>
          <w:t xml:space="preserve">uniform decrease in large (&gt;61 cm) and very large (&gt;100 cm) trees, even in unburned red fir forest (Figure </w:t>
        </w:r>
        <w:del w:id="790" w:author="Jens Stevens" w:date="2019-10-29T18:56:00Z">
          <w:r w:rsidRPr="00182940" w:rsidDel="00D46858">
            <w:rPr>
              <w:rFonts w:ascii="Times New Roman" w:hAnsi="Times New Roman" w:cs="Times New Roman"/>
              <w:color w:val="000000" w:themeColor="text1"/>
            </w:rPr>
            <w:delText>4</w:delText>
          </w:r>
        </w:del>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(van Mantgem and Stephenson 2007, van Mantgem et al. 2009, Das et al. 2016)</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ins>
      <w:ins w:id="791" w:author="Jens Stevens" w:date="2019-10-29T18:57:00Z">
        <w:r>
          <w:rPr>
            <w:rFonts w:ascii="Times New Roman" w:hAnsi="Times New Roman" w:cs="Times New Roman"/>
            <w:color w:val="000000" w:themeColor="text1"/>
          </w:rPr>
          <w:t>, which we would not expect to disproportionately target large fire-resistant trees in low-severity burns</w:t>
        </w:r>
      </w:ins>
      <w:ins w:id="792" w:author="Jens Stevens" w:date="2019-10-29T18:56:00Z">
        <w:r w:rsidRPr="00182940">
          <w:rPr>
            <w:rFonts w:ascii="Times New Roman" w:hAnsi="Times New Roman" w:cs="Times New Roman"/>
            <w:color w:val="000000" w:themeColor="text1"/>
          </w:rPr>
          <w:t>.</w:t>
        </w:r>
      </w:ins>
      <w:moveToRangeEnd w:id="789"/>
      <w:ins w:id="793" w:author="Jens Stevens" w:date="2019-10-29T18:57:00Z">
        <w:r>
          <w:rPr>
            <w:rFonts w:ascii="Times New Roman" w:hAnsi="Times New Roman" w:cs="Times New Roman"/>
            <w:color w:val="000000" w:themeColor="text1"/>
          </w:rPr>
          <w:t xml:space="preserve"> </w:t>
        </w:r>
      </w:ins>
    </w:p>
    <w:p w14:paraId="0892AE77" w14:textId="14BB9E57" w:rsidR="00E97114" w:rsidRDefault="00E97114" w:rsidP="00E97114">
      <w:pPr>
        <w:spacing w:line="480" w:lineRule="auto"/>
        <w:ind w:firstLine="720"/>
        <w:rPr>
          <w:rFonts w:ascii="Times New Roman" w:hAnsi="Times New Roman" w:cs="Times New Roman"/>
          <w:color w:val="000000" w:themeColor="text1"/>
        </w:rPr>
      </w:pPr>
      <w:del w:id="794" w:author="Jens Stevens" w:date="2019-10-29T18:57:00Z">
        <w:r w:rsidRPr="00182940" w:rsidDel="00D46858">
          <w:rPr>
            <w:rFonts w:ascii="Times New Roman" w:hAnsi="Times New Roman" w:cs="Times New Roman"/>
            <w:color w:val="000000" w:themeColor="text1"/>
          </w:rPr>
          <w:delText>Specifically</w:delText>
        </w:r>
      </w:del>
      <w:ins w:id="795" w:author="Jens Stevens" w:date="2019-10-29T19:51:00Z">
        <w:r>
          <w:rPr>
            <w:rFonts w:ascii="Times New Roman" w:hAnsi="Times New Roman" w:cs="Times New Roman"/>
            <w:color w:val="000000" w:themeColor="text1"/>
          </w:rPr>
          <w:t xml:space="preserve">While large tree density </w:t>
        </w:r>
      </w:ins>
      <w:ins w:id="796" w:author="Jens Stevens" w:date="2019-10-29T20:27:00Z">
        <w:r w:rsidR="00F021F0">
          <w:rPr>
            <w:rFonts w:ascii="Times New Roman" w:hAnsi="Times New Roman" w:cs="Times New Roman"/>
            <w:color w:val="000000" w:themeColor="text1"/>
          </w:rPr>
          <w:t xml:space="preserve">in the forestry plots </w:t>
        </w:r>
      </w:ins>
      <w:ins w:id="797" w:author="Jens Stevens" w:date="2019-10-29T19:51:00Z">
        <w:r>
          <w:rPr>
            <w:rFonts w:ascii="Times New Roman" w:hAnsi="Times New Roman" w:cs="Times New Roman"/>
            <w:color w:val="000000" w:themeColor="text1"/>
          </w:rPr>
          <w:t>decreased over time</w:t>
        </w:r>
      </w:ins>
      <w:r w:rsidRPr="00182940">
        <w:rPr>
          <w:rFonts w:ascii="Times New Roman" w:hAnsi="Times New Roman" w:cs="Times New Roman"/>
          <w:color w:val="000000" w:themeColor="text1"/>
        </w:rPr>
        <w:t xml:space="preserve">, we observed a slight increase in </w:t>
      </w:r>
      <w:ins w:id="798" w:author="Jens Stevens" w:date="2019-10-29T19:51:00Z">
        <w:r>
          <w:rPr>
            <w:rFonts w:ascii="Times New Roman" w:hAnsi="Times New Roman" w:cs="Times New Roman"/>
            <w:color w:val="000000" w:themeColor="text1"/>
          </w:rPr>
          <w:t xml:space="preserve">small (7.6 – 15.2 cm </w:t>
        </w:r>
        <w:proofErr w:type="spellStart"/>
        <w:r>
          <w:rPr>
            <w:rFonts w:ascii="Times New Roman" w:hAnsi="Times New Roman" w:cs="Times New Roman"/>
            <w:color w:val="000000" w:themeColor="text1"/>
          </w:rPr>
          <w:t>dbh</w:t>
        </w:r>
        <w:proofErr w:type="spellEnd"/>
        <w:r>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tree density </w:t>
      </w:r>
      <w:ins w:id="799" w:author="Stevens, Jens T" w:date="2019-11-05T15:04:00Z">
        <w:r w:rsidR="003D5566">
          <w:rPr>
            <w:rFonts w:ascii="Times New Roman" w:hAnsi="Times New Roman" w:cs="Times New Roman"/>
            <w:color w:val="000000" w:themeColor="text1"/>
          </w:rPr>
          <w:t xml:space="preserve">regardless of number of times burned </w:t>
        </w:r>
      </w:ins>
      <w:del w:id="800" w:author="Stevens, Jens T" w:date="2019-11-05T15:04:00Z">
        <w:r w:rsidRPr="00182940" w:rsidDel="003D5566">
          <w:rPr>
            <w:rFonts w:ascii="Times New Roman" w:hAnsi="Times New Roman" w:cs="Times New Roman"/>
            <w:color w:val="000000" w:themeColor="text1"/>
          </w:rPr>
          <w:delText xml:space="preserve">in all burn classes that was concentrated in the smallest size class (7.6 – 15.2 cm; </w:delText>
        </w:r>
      </w:del>
      <w:ins w:id="801" w:author="Stevens, Jens T" w:date="2019-11-05T15:04:00Z">
        <w:r w:rsidR="003D5566">
          <w:rPr>
            <w:rFonts w:ascii="Times New Roman" w:hAnsi="Times New Roman" w:cs="Times New Roman"/>
            <w:color w:val="000000" w:themeColor="text1"/>
          </w:rPr>
          <w:t>(</w:t>
        </w:r>
      </w:ins>
      <w:r w:rsidRPr="00182940">
        <w:rPr>
          <w:rFonts w:ascii="Times New Roman" w:hAnsi="Times New Roman" w:cs="Times New Roman"/>
          <w:color w:val="000000" w:themeColor="text1"/>
        </w:rPr>
        <w:t xml:space="preserve">Figure 4a). One of the objectives of managed wildfire is the removal of smaller understory trees, 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proofErr w:type="gramStart"/>
      <w:r w:rsidRPr="00182940">
        <w:rPr>
          <w:rFonts w:ascii="Times New Roman" w:hAnsi="Times New Roman" w:cs="Times New Roman"/>
          <w:color w:val="000000" w:themeColor="text1"/>
        </w:rPr>
        <w:t>However</w:t>
      </w:r>
      <w:proofErr w:type="gramEnd"/>
      <w:r w:rsidRPr="00182940">
        <w:rPr>
          <w:rFonts w:ascii="Times New Roman" w:hAnsi="Times New Roman" w:cs="Times New Roman"/>
          <w:color w:val="000000" w:themeColor="text1"/>
        </w:rPr>
        <w:t xml:space="preserve"> in SCB, even in twice-burned plots, we saw an increase in </w:t>
      </w:r>
      <w:del w:id="802" w:author="Stevens, Jens T" w:date="2019-11-05T13:21:00Z">
        <w:r w:rsidRPr="00182940" w:rsidDel="00F06A60">
          <w:rPr>
            <w:rFonts w:ascii="Times New Roman" w:hAnsi="Times New Roman" w:cs="Times New Roman"/>
            <w:color w:val="000000" w:themeColor="text1"/>
          </w:rPr>
          <w:delText xml:space="preserve">fire sensitive </w:delText>
        </w:r>
      </w:del>
      <w:r w:rsidRPr="00182940">
        <w:rPr>
          <w:rFonts w:ascii="Times New Roman" w:hAnsi="Times New Roman" w:cs="Times New Roman"/>
          <w:color w:val="000000" w:themeColor="text1"/>
        </w:rPr>
        <w:t>species</w:t>
      </w:r>
      <w:ins w:id="803" w:author="Stevens, Jens T" w:date="2019-11-05T13:21:00Z">
        <w:r w:rsidR="00F06A60">
          <w:rPr>
            <w:rFonts w:ascii="Times New Roman" w:hAnsi="Times New Roman" w:cs="Times New Roman"/>
            <w:color w:val="000000" w:themeColor="text1"/>
          </w:rPr>
          <w:t xml:space="preserve"> more easily killed by fire</w:t>
        </w:r>
      </w:ins>
      <w:r w:rsidRPr="00182940">
        <w:rPr>
          <w:rFonts w:ascii="Times New Roman" w:hAnsi="Times New Roman" w:cs="Times New Roman"/>
          <w:color w:val="000000" w:themeColor="text1"/>
        </w:rPr>
        <w:t xml:space="preserve"> (e.g. </w:t>
      </w:r>
      <w:r w:rsidRPr="00182940">
        <w:rPr>
          <w:rFonts w:ascii="Times New Roman" w:hAnsi="Times New Roman" w:cs="Times New Roman"/>
          <w:i/>
          <w:color w:val="000000" w:themeColor="text1"/>
        </w:rPr>
        <w:t xml:space="preserve">Pinus </w:t>
      </w:r>
      <w:proofErr w:type="spellStart"/>
      <w:r w:rsidRPr="00182940">
        <w:rPr>
          <w:rFonts w:ascii="Times New Roman" w:hAnsi="Times New Roman" w:cs="Times New Roman"/>
          <w:i/>
          <w:color w:val="000000" w:themeColor="text1"/>
        </w:rPr>
        <w:t>contorta</w:t>
      </w:r>
      <w:proofErr w:type="spellEnd"/>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ins w:id="804" w:author="Jens Stevens" w:date="2019-10-25T13:53:00Z">
        <w:r>
          <w:rPr>
            <w:rFonts w:ascii="Times New Roman" w:hAnsi="Times New Roman" w:cs="Times New Roman"/>
            <w:color w:val="000000" w:themeColor="text1"/>
          </w:rPr>
          <w:t xml:space="preserve"> (Figure 1)</w:t>
        </w:r>
      </w:ins>
      <w:r w:rsidRPr="00182940">
        <w:rPr>
          <w:rFonts w:ascii="Times New Roman" w:hAnsi="Times New Roman" w:cs="Times New Roman"/>
          <w:color w:val="000000" w:themeColor="text1"/>
        </w:rPr>
        <w:t xml:space="preserve"> were all </w:t>
      </w:r>
      <w:del w:id="805" w:author="Jens Stevens" w:date="2019-10-25T13:52:00Z">
        <w:r w:rsidRPr="00182940" w:rsidDel="00A1365D">
          <w:rPr>
            <w:rFonts w:ascii="Times New Roman" w:hAnsi="Times New Roman" w:cs="Times New Roman"/>
            <w:color w:val="000000" w:themeColor="text1"/>
          </w:rPr>
          <w:delText>in areas that did not map as alternative vegetation types, so the burns were likely low severity in those areas</w:delText>
        </w:r>
      </w:del>
      <w:ins w:id="806" w:author="Jens Stevens" w:date="2019-10-25T13:52:00Z">
        <w:r>
          <w:rPr>
            <w:rFonts w:ascii="Times New Roman" w:hAnsi="Times New Roman" w:cs="Times New Roman"/>
            <w:color w:val="000000" w:themeColor="text1"/>
          </w:rPr>
          <w:t xml:space="preserve">classified as low to moderate burn severity in the second fire (the initial fire in each case </w:t>
        </w:r>
        <w:r>
          <w:rPr>
            <w:rFonts w:ascii="Times New Roman" w:hAnsi="Times New Roman" w:cs="Times New Roman"/>
            <w:color w:val="000000" w:themeColor="text1"/>
          </w:rPr>
          <w:lastRenderedPageBreak/>
          <w:t>pre-dated remotely sensed burn severity maps)</w:t>
        </w:r>
      </w:ins>
      <w:del w:id="807" w:author="Jens Stevens" w:date="2019-10-25T14:32:00Z">
        <w:r w:rsidRPr="00182940" w:rsidDel="00411F79">
          <w:rPr>
            <w:rFonts w:ascii="Times New Roman" w:hAnsi="Times New Roman" w:cs="Times New Roman"/>
            <w:color w:val="000000" w:themeColor="text1"/>
          </w:rPr>
          <w:delText xml:space="preserve"> (Figure 1, 2), if they burned at all (recognizing that managed wildfires are inherently patchy du</w:delText>
        </w:r>
        <w:r w:rsidDel="00411F79">
          <w:rPr>
            <w:rFonts w:ascii="Times New Roman" w:hAnsi="Times New Roman" w:cs="Times New Roman"/>
            <w:color w:val="000000" w:themeColor="text1"/>
          </w:rPr>
          <w:delText>e to variation in surface fuel</w:delText>
        </w:r>
      </w:del>
      <w:r w:rsidR="00BD64A6">
        <w:rPr>
          <w:rFonts w:ascii="Times New Roman" w:hAnsi="Times New Roman" w:cs="Times New Roman"/>
          <w:color w:val="000000" w:themeColor="text1"/>
        </w:rPr>
        <w:t xml:space="preserve">. </w:t>
      </w:r>
      <w:del w:id="808" w:author="Jens Stevens" w:date="2019-10-25T14:33:00Z">
        <w:r w:rsidRPr="00182940" w:rsidDel="00411F79">
          <w:rPr>
            <w:rFonts w:ascii="Times New Roman" w:hAnsi="Times New Roman" w:cs="Times New Roman"/>
            <w:color w:val="000000" w:themeColor="text1"/>
          </w:rPr>
          <w:delText xml:space="preserve">Furthermore, two of the four twice-burned plots burned in the 2003 Williams fire while the other two had not burned since the 1985 Sugarloaf fire. </w:delText>
        </w:r>
      </w:del>
      <w:r w:rsidRPr="00182940">
        <w:rPr>
          <w:rFonts w:ascii="Times New Roman" w:hAnsi="Times New Roman" w:cs="Times New Roman"/>
          <w:color w:val="000000" w:themeColor="text1"/>
        </w:rPr>
        <w:t>Given the absence of recent fire in the watershed discussed above (</w:t>
      </w:r>
      <w:del w:id="809" w:author="Stevens, Jens T" w:date="2019-11-05T15:07:00Z">
        <w:r w:rsidRPr="00182940" w:rsidDel="003D5566">
          <w:rPr>
            <w:rFonts w:ascii="Times New Roman" w:hAnsi="Times New Roman" w:cs="Times New Roman"/>
            <w:color w:val="000000" w:themeColor="text1"/>
          </w:rPr>
          <w:delText xml:space="preserve">A. Caprio, pers. comm.; </w:delText>
        </w:r>
      </w:del>
      <w:r w:rsidRPr="00182940">
        <w:rPr>
          <w:rFonts w:ascii="Times New Roman" w:hAnsi="Times New Roman" w:cs="Times New Roman"/>
          <w:color w:val="000000" w:themeColor="text1"/>
        </w:rPr>
        <w:t xml:space="preserve">Table A1), </w:t>
      </w:r>
      <w:del w:id="810" w:author="Jens Stevens" w:date="2019-10-29T18:53:00Z">
        <w:r w:rsidRPr="00182940" w:rsidDel="00D46858">
          <w:rPr>
            <w:rFonts w:ascii="Times New Roman" w:hAnsi="Times New Roman" w:cs="Times New Roman"/>
            <w:color w:val="000000" w:themeColor="text1"/>
          </w:rPr>
          <w:delText xml:space="preserve">it is conceivable, even likely, that </w:delText>
        </w:r>
      </w:del>
      <w:r w:rsidRPr="00182940">
        <w:rPr>
          <w:rFonts w:ascii="Times New Roman" w:hAnsi="Times New Roman" w:cs="Times New Roman"/>
          <w:color w:val="000000" w:themeColor="text1"/>
        </w:rPr>
        <w:t xml:space="preserve">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del w:id="811" w:author="Jens Stevens" w:date="2019-10-29T18:53:00Z">
        <w:r w:rsidRPr="00182940" w:rsidDel="00D46858">
          <w:rPr>
            <w:rFonts w:ascii="Times New Roman" w:hAnsi="Times New Roman" w:cs="Times New Roman"/>
            <w:color w:val="000000" w:themeColor="text1"/>
          </w:rPr>
          <w:delText xml:space="preserve">has </w:delText>
        </w:r>
      </w:del>
      <w:ins w:id="812" w:author="Jens Stevens" w:date="2019-10-29T18:53:00Z">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filled in since the fires of the 1980’s and late 1990’s</w:t>
      </w:r>
      <w:ins w:id="813" w:author="Jens Stevens" w:date="2019-10-29T18:54:00Z">
        <w:r>
          <w:rPr>
            <w:rFonts w:ascii="Times New Roman" w:hAnsi="Times New Roman" w:cs="Times New Roman"/>
            <w:color w:val="000000" w:themeColor="text1"/>
          </w:rPr>
          <w:t xml:space="preserve"> even if those fires did consume much of the </w:t>
        </w:r>
      </w:ins>
      <w:ins w:id="814" w:author="Gabrielle Boisrame" w:date="2019-10-31T11:43:00Z">
        <w:r w:rsidR="00851714">
          <w:rPr>
            <w:rFonts w:ascii="Times New Roman" w:hAnsi="Times New Roman" w:cs="Times New Roman"/>
            <w:color w:val="000000" w:themeColor="text1"/>
          </w:rPr>
          <w:t xml:space="preserve">previous </w:t>
        </w:r>
      </w:ins>
      <w:ins w:id="815" w:author="Jens Stevens" w:date="2019-10-29T18:54:00Z">
        <w:r>
          <w:rPr>
            <w:rFonts w:ascii="Times New Roman" w:hAnsi="Times New Roman" w:cs="Times New Roman"/>
            <w:color w:val="000000" w:themeColor="text1"/>
          </w:rPr>
          <w:t>regeneration layer</w:t>
        </w:r>
      </w:ins>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ins w:id="816" w:author="Stevens, Jens T" w:date="2019-11-04T17:55:00Z">
        <w:r w:rsidR="00BD64A6">
          <w:rPr>
            <w:rFonts w:ascii="Times New Roman" w:hAnsi="Times New Roman" w:cs="Times New Roman"/>
            <w:color w:val="000000" w:themeColor="text1"/>
          </w:rPr>
          <w:t>The increase in shrubs at all burn frequencies</w:t>
        </w:r>
      </w:ins>
      <w:ins w:id="817" w:author="Stevens, Jens T" w:date="2019-11-04T17:56:00Z">
        <w:r w:rsidR="00BD64A6">
          <w:rPr>
            <w:rFonts w:ascii="Times New Roman" w:hAnsi="Times New Roman" w:cs="Times New Roman"/>
            <w:color w:val="000000" w:themeColor="text1"/>
          </w:rPr>
          <w:t xml:space="preserve"> (Figure 4)</w:t>
        </w:r>
      </w:ins>
      <w:ins w:id="818" w:author="Stevens, Jens T" w:date="2019-11-04T17:55:00Z">
        <w:r w:rsidR="00BD64A6">
          <w:rPr>
            <w:rFonts w:ascii="Times New Roman" w:hAnsi="Times New Roman" w:cs="Times New Roman"/>
            <w:color w:val="000000" w:themeColor="text1"/>
          </w:rPr>
          <w:t xml:space="preserve"> was expected, as the dominant shrub species of </w:t>
        </w:r>
        <w:r w:rsidR="00BD64A6">
          <w:rPr>
            <w:rFonts w:ascii="Times New Roman" w:hAnsi="Times New Roman" w:cs="Times New Roman"/>
            <w:i/>
            <w:color w:val="000000" w:themeColor="text1"/>
          </w:rPr>
          <w:t xml:space="preserve">Arctostaphylos </w:t>
        </w:r>
        <w:r w:rsidR="00BD64A6">
          <w:rPr>
            <w:rFonts w:ascii="Times New Roman" w:hAnsi="Times New Roman" w:cs="Times New Roman"/>
            <w:color w:val="000000" w:themeColor="text1"/>
          </w:rPr>
          <w:t xml:space="preserve">and </w:t>
        </w:r>
        <w:r w:rsidR="00BD64A6">
          <w:rPr>
            <w:rFonts w:ascii="Times New Roman" w:hAnsi="Times New Roman" w:cs="Times New Roman"/>
            <w:i/>
            <w:color w:val="000000" w:themeColor="text1"/>
          </w:rPr>
          <w:t xml:space="preserve">Ceanothus </w:t>
        </w:r>
        <w:r w:rsidR="00BD64A6">
          <w:rPr>
            <w:rFonts w:ascii="Times New Roman" w:hAnsi="Times New Roman" w:cs="Times New Roman"/>
            <w:color w:val="000000" w:themeColor="text1"/>
          </w:rPr>
          <w:t>in this system have fire-cued seed germination (Safford and Stevens 2017).</w:t>
        </w:r>
      </w:ins>
    </w:p>
    <w:p w14:paraId="062FCD80" w14:textId="278BDAEF" w:rsidR="00D71C45" w:rsidRPr="00182940" w:rsidRDefault="00E97114" w:rsidP="00E97114">
      <w:pPr>
        <w:spacing w:line="480" w:lineRule="auto"/>
        <w:ind w:firstLine="720"/>
        <w:rPr>
          <w:rFonts w:ascii="Times New Roman" w:hAnsi="Times New Roman" w:cs="Times New Roman"/>
          <w:color w:val="000000" w:themeColor="text1"/>
        </w:rPr>
      </w:pPr>
      <w:ins w:id="819" w:author="Jens Stevens" w:date="2019-10-29T20:25:00Z">
        <w:r>
          <w:rPr>
            <w:rFonts w:ascii="Times New Roman" w:hAnsi="Times New Roman" w:cs="Times New Roman"/>
            <w:color w:val="000000" w:themeColor="text1"/>
          </w:rPr>
          <w:t xml:space="preserve">With respect to the soil moisture analysis, </w:t>
        </w:r>
      </w:ins>
      <w:del w:id="820" w:author="Jens Stevens" w:date="2019-10-29T20:26:00Z">
        <w:r w:rsidR="00F13F6C" w:rsidRPr="00182940" w:rsidDel="00E97114">
          <w:rPr>
            <w:rFonts w:ascii="Times New Roman" w:hAnsi="Times New Roman" w:cs="Times New Roman"/>
            <w:color w:val="000000" w:themeColor="text1"/>
          </w:rPr>
          <w:delText xml:space="preserve">The </w:delText>
        </w:r>
      </w:del>
      <w:ins w:id="821" w:author="Jens Stevens" w:date="2019-10-29T20:26:00Z">
        <w:r>
          <w:rPr>
            <w:rFonts w:ascii="Times New Roman" w:hAnsi="Times New Roman" w:cs="Times New Roman"/>
            <w:color w:val="000000" w:themeColor="text1"/>
          </w:rPr>
          <w:t>t</w:t>
        </w:r>
        <w:r w:rsidRPr="00182940">
          <w:rPr>
            <w:rFonts w:ascii="Times New Roman" w:hAnsi="Times New Roman" w:cs="Times New Roman"/>
            <w:color w:val="000000" w:themeColor="text1"/>
          </w:rPr>
          <w:t xml:space="preserve">he </w:t>
        </w:r>
      </w:ins>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ins w:id="822" w:author="Jens Stevens" w:date="2019-10-29T20:34:00Z">
        <w:r w:rsidR="00A321EC">
          <w:rPr>
            <w:rFonts w:ascii="Times New Roman" w:hAnsi="Times New Roman" w:cs="Times New Roman"/>
            <w:color w:val="000000" w:themeColor="text1"/>
          </w:rPr>
          <w:t xml:space="preserve">primarily </w:t>
        </w:r>
      </w:ins>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ins w:id="823" w:author="Jens Stevens" w:date="2019-10-29T20:34:00Z">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r w:rsidR="00A321EC">
          <w:rPr>
            <w:rFonts w:ascii="Times New Roman" w:hAnsi="Times New Roman" w:cs="Times New Roman"/>
            <w:color w:val="000000" w:themeColor="text1"/>
          </w:rPr>
          <w:t>, and 2)</w:t>
        </w:r>
      </w:ins>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ins w:id="824" w:author="Jens Stevens" w:date="2019-10-29T20:33:00Z">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 7)</w:t>
        </w:r>
      </w:ins>
      <w:del w:id="825" w:author="Jens Stevens" w:date="2019-10-29T20:35:00Z">
        <w:r w:rsidR="00F13F6C" w:rsidRPr="00182940" w:rsidDel="00A321EC">
          <w:rPr>
            <w:rFonts w:ascii="Times New Roman" w:hAnsi="Times New Roman" w:cs="Times New Roman"/>
            <w:color w:val="000000" w:themeColor="text1"/>
          </w:rPr>
          <w:delText xml:space="preserve">, </w:delText>
        </w:r>
        <w:r w:rsidR="00EC6E5F" w:rsidRPr="00182940" w:rsidDel="00A321EC">
          <w:rPr>
            <w:rFonts w:ascii="Times New Roman" w:hAnsi="Times New Roman" w:cs="Times New Roman"/>
            <w:color w:val="000000" w:themeColor="text1"/>
          </w:rPr>
          <w:delText>and to</w:delText>
        </w:r>
      </w:del>
      <w:del w:id="826" w:author="Jens Stevens" w:date="2019-10-29T20:34:00Z">
        <w:r w:rsidR="00F13F6C" w:rsidRPr="00182940" w:rsidDel="00A321EC">
          <w:rPr>
            <w:rFonts w:ascii="Times New Roman" w:hAnsi="Times New Roman" w:cs="Times New Roman"/>
            <w:color w:val="000000" w:themeColor="text1"/>
          </w:rPr>
          <w:delText xml:space="preserve"> minimal detectable differences between forest, shrub, and dry meadow soil moisture profiles</w:delText>
        </w:r>
      </w:del>
      <w:r w:rsidR="00EC6E5F" w:rsidRPr="00182940">
        <w:rPr>
          <w:rFonts w:ascii="Times New Roman" w:hAnsi="Times New Roman" w:cs="Times New Roman"/>
          <w:color w:val="000000" w:themeColor="text1"/>
        </w:rPr>
        <w:t xml:space="preserve">. </w:t>
      </w:r>
      <w:del w:id="827" w:author="Jens Stevens" w:date="2019-10-29T20:39:00Z">
        <w:r w:rsidR="00EC6E5F" w:rsidRPr="00182940" w:rsidDel="00A321EC">
          <w:rPr>
            <w:rFonts w:ascii="Times New Roman" w:hAnsi="Times New Roman" w:cs="Times New Roman"/>
            <w:color w:val="000000" w:themeColor="text1"/>
          </w:rPr>
          <w:delText xml:space="preserve"> </w:delText>
        </w:r>
      </w:del>
      <w:r w:rsidR="00EC6E5F" w:rsidRPr="00182940">
        <w:rPr>
          <w:rFonts w:ascii="Times New Roman" w:hAnsi="Times New Roman" w:cs="Times New Roman"/>
          <w:color w:val="000000" w:themeColor="text1"/>
        </w:rPr>
        <w:t xml:space="preserve">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moveToRangeStart w:id="828" w:author="Jens Stevens" w:date="2019-10-29T20:39:00Z" w:name="move23273684"/>
      <w:moveTo w:id="829" w:author="Jens Stevens" w:date="2019-10-29T20:39:00Z">
        <w:del w:id="830" w:author="Jens Stevens" w:date="2019-10-29T20:39:00Z">
          <w:r w:rsidR="00A321EC" w:rsidRPr="00182940" w:rsidDel="00F55E6B">
            <w:rPr>
              <w:rFonts w:ascii="Times New Roman" w:hAnsi="Times New Roman" w:cs="Times New Roman"/>
              <w:color w:val="000000" w:themeColor="text1"/>
            </w:rPr>
            <w:delText>This stands i</w:delText>
          </w:r>
        </w:del>
      </w:moveTo>
      <w:ins w:id="831" w:author="Jens Stevens" w:date="2019-10-29T20:39:00Z">
        <w:r w:rsidR="00F55E6B">
          <w:rPr>
            <w:rFonts w:ascii="Times New Roman" w:hAnsi="Times New Roman" w:cs="Times New Roman"/>
            <w:color w:val="000000" w:themeColor="text1"/>
          </w:rPr>
          <w:t>I</w:t>
        </w:r>
      </w:ins>
      <w:moveTo w:id="832" w:author="Jens Stevens" w:date="2019-10-29T20:39:00Z">
        <w:r w:rsidR="00A321EC" w:rsidRPr="00182940">
          <w:rPr>
            <w:rFonts w:ascii="Times New Roman" w:hAnsi="Times New Roman" w:cs="Times New Roman"/>
            <w:color w:val="000000" w:themeColor="text1"/>
          </w:rPr>
          <w:t>n contrast</w:t>
        </w:r>
      </w:moveTo>
      <w:ins w:id="833" w:author="Jens Stevens" w:date="2019-10-29T20:39:00Z">
        <w:r w:rsidR="00F55E6B">
          <w:rPr>
            <w:rFonts w:ascii="Times New Roman" w:hAnsi="Times New Roman" w:cs="Times New Roman"/>
            <w:color w:val="000000" w:themeColor="text1"/>
          </w:rPr>
          <w:t>, within</w:t>
        </w:r>
      </w:ins>
      <w:moveTo w:id="834" w:author="Jens Stevens" w:date="2019-10-29T20:39:00Z">
        <w:del w:id="835" w:author="Jens Stevens" w:date="2019-10-29T20:39:00Z">
          <w:r w:rsidR="00A321EC" w:rsidRPr="00182940" w:rsidDel="00F55E6B">
            <w:rPr>
              <w:rFonts w:ascii="Times New Roman" w:hAnsi="Times New Roman" w:cs="Times New Roman"/>
              <w:color w:val="000000" w:themeColor="text1"/>
            </w:rPr>
            <w:delText xml:space="preserve"> to</w:delText>
          </w:r>
        </w:del>
        <w:r w:rsidR="00A321EC" w:rsidRPr="00182940">
          <w:rPr>
            <w:rFonts w:ascii="Times New Roman" w:hAnsi="Times New Roman" w:cs="Times New Roman"/>
            <w:color w:val="000000" w:themeColor="text1"/>
          </w:rPr>
          <w:t xml:space="preserve"> the more productive ICB (Appendix B), </w:t>
        </w:r>
        <w:del w:id="836" w:author="Jens Stevens" w:date="2019-10-29T20:39:00Z">
          <w:r w:rsidR="00A321EC" w:rsidRPr="00182940" w:rsidDel="00F55E6B">
            <w:rPr>
              <w:rFonts w:ascii="Times New Roman" w:hAnsi="Times New Roman" w:cs="Times New Roman"/>
              <w:color w:val="000000" w:themeColor="text1"/>
            </w:rPr>
            <w:delText xml:space="preserve">where </w:delText>
          </w:r>
        </w:del>
        <w:r w:rsidR="00A321EC" w:rsidRPr="00182940">
          <w:rPr>
            <w:rFonts w:ascii="Times New Roman" w:hAnsi="Times New Roman" w:cs="Times New Roman"/>
            <w:color w:val="000000" w:themeColor="text1"/>
          </w:rPr>
          <w:t xml:space="preserve">pronounced increases in the dense meadow vegetation type were observed following fire </w:t>
        </w:r>
        <w:r w:rsidR="00A321EC"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moveTo>
      <w:r w:rsidR="006B53CB">
        <w:rPr>
          <w:rFonts w:ascii="Times New Roman" w:hAnsi="Times New Roman" w:cs="Times New Roman"/>
          <w:color w:val="000000" w:themeColor="text1"/>
        </w:rPr>
        <w:instrText xml:space="preserve"> ADDIN EN.CITE </w:instrText>
      </w:r>
      <w:r w:rsidR="006B53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6B53CB">
        <w:rPr>
          <w:rFonts w:ascii="Times New Roman" w:hAnsi="Times New Roman" w:cs="Times New Roman"/>
          <w:color w:val="000000" w:themeColor="text1"/>
        </w:rPr>
        <w:instrText xml:space="preserve"> ADDIN EN.CITE.DATA </w:instrText>
      </w:r>
      <w:r w:rsidR="006B53CB">
        <w:rPr>
          <w:rFonts w:ascii="Times New Roman" w:hAnsi="Times New Roman" w:cs="Times New Roman"/>
          <w:color w:val="000000" w:themeColor="text1"/>
        </w:rPr>
      </w:r>
      <w:r w:rsidR="006B53CB">
        <w:rPr>
          <w:rFonts w:ascii="Times New Roman" w:hAnsi="Times New Roman" w:cs="Times New Roman"/>
          <w:color w:val="000000" w:themeColor="text1"/>
        </w:rPr>
        <w:fldChar w:fldCharType="end"/>
      </w:r>
      <w:moveTo w:id="837" w:author="Jens Stevens" w:date="2019-10-29T20:39:00Z">
        <w:r w:rsidR="00A321EC" w:rsidRPr="00182940">
          <w:rPr>
            <w:rFonts w:ascii="Times New Roman" w:hAnsi="Times New Roman" w:cs="Times New Roman"/>
            <w:color w:val="000000" w:themeColor="text1"/>
          </w:rPr>
          <w:fldChar w:fldCharType="separate"/>
        </w:r>
      </w:moveTo>
      <w:r w:rsidR="006B53CB">
        <w:rPr>
          <w:rFonts w:ascii="Times New Roman" w:hAnsi="Times New Roman" w:cs="Times New Roman"/>
          <w:noProof/>
          <w:color w:val="000000" w:themeColor="text1"/>
        </w:rPr>
        <w:t>(Boisramé et al. 2017a, Boisramé et al. 2017b)</w:t>
      </w:r>
      <w:moveTo w:id="838" w:author="Jens Stevens" w:date="2019-10-29T20:39:00Z">
        <w:r w:rsidR="00A321EC" w:rsidRPr="00182940">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moveTo>
      <w:moveToRangeEnd w:id="828"/>
      <w:r w:rsidR="00F55E6B" w:rsidRPr="00182940">
        <w:rPr>
          <w:rFonts w:ascii="Times New Roman" w:hAnsi="Times New Roman" w:cs="Times New Roman"/>
          <w:color w:val="000000" w:themeColor="text1"/>
        </w:rPr>
        <w:t xml:space="preserve">In ICB, there may have been a greater encroachment of trees, particularly </w:t>
      </w:r>
      <w:del w:id="839" w:author="Jens Stevens" w:date="2019-10-29T21:26:00Z">
        <w:r w:rsidR="00F55E6B" w:rsidRPr="00E575F2" w:rsidDel="00E575F2">
          <w:rPr>
            <w:rFonts w:ascii="Times New Roman" w:hAnsi="Times New Roman" w:cs="Times New Roman"/>
            <w:i/>
            <w:color w:val="000000" w:themeColor="text1"/>
          </w:rPr>
          <w:delText>lodgepole pine</w:delText>
        </w:r>
      </w:del>
      <w:ins w:id="840" w:author="Jens Stevens" w:date="2019-10-29T21:26:00Z">
        <w:r w:rsidR="00E575F2" w:rsidRPr="00E575F2">
          <w:rPr>
            <w:rFonts w:ascii="Times New Roman" w:hAnsi="Times New Roman" w:cs="Times New Roman"/>
            <w:i/>
            <w:color w:val="000000" w:themeColor="text1"/>
          </w:rPr>
          <w:t xml:space="preserve">Pinus </w:t>
        </w:r>
        <w:proofErr w:type="spellStart"/>
        <w:r w:rsidR="00E575F2" w:rsidRPr="00E575F2">
          <w:rPr>
            <w:rFonts w:ascii="Times New Roman" w:hAnsi="Times New Roman" w:cs="Times New Roman"/>
            <w:i/>
            <w:color w:val="000000" w:themeColor="text1"/>
          </w:rPr>
          <w:t>contorta</w:t>
        </w:r>
      </w:ins>
      <w:proofErr w:type="spellEnd"/>
      <w:r w:rsidR="00F55E6B" w:rsidRPr="00182940">
        <w:rPr>
          <w:rFonts w:ascii="Times New Roman" w:hAnsi="Times New Roman" w:cs="Times New Roman"/>
          <w:color w:val="000000" w:themeColor="text1"/>
        </w:rPr>
        <w:t xml:space="preserve">, into meadows during the </w:t>
      </w:r>
      <w:del w:id="841" w:author="Stevens, Jens T" w:date="2019-11-05T15:08:00Z">
        <w:r w:rsidR="00F55E6B" w:rsidRPr="00182940" w:rsidDel="003D5566">
          <w:rPr>
            <w:rFonts w:ascii="Times New Roman" w:hAnsi="Times New Roman" w:cs="Times New Roman"/>
            <w:color w:val="000000" w:themeColor="text1"/>
          </w:rPr>
          <w:delText xml:space="preserve">early </w:delText>
        </w:r>
      </w:del>
      <w:ins w:id="842" w:author="Stevens, Jens T" w:date="2019-11-05T15:08:00Z">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ins>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w:t>
      </w:r>
      <w:ins w:id="843" w:author="Jens Stevens" w:date="2019-10-29T20:43:00Z">
        <w:r w:rsidR="00F55E6B">
          <w:rPr>
            <w:rFonts w:ascii="Times New Roman" w:hAnsi="Times New Roman" w:cs="Times New Roman"/>
            <w:color w:val="000000" w:themeColor="text1"/>
          </w:rPr>
          <w:t xml:space="preserve">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w:t>
        </w:r>
        <w:r w:rsidR="00F55E6B">
          <w:rPr>
            <w:rFonts w:ascii="Times New Roman" w:hAnsi="Times New Roman" w:cs="Times New Roman"/>
            <w:color w:val="000000" w:themeColor="text1"/>
          </w:rPr>
          <w:lastRenderedPageBreak/>
          <w:t>burned (Figure 3).</w:t>
        </w:r>
      </w:ins>
      <w:r w:rsidR="00F55E6B" w:rsidRPr="00182940">
        <w:rPr>
          <w:rFonts w:ascii="Times New Roman" w:hAnsi="Times New Roman" w:cs="Times New Roman"/>
          <w:color w:val="000000" w:themeColor="text1"/>
        </w:rPr>
        <w:t xml:space="preserve"> </w:t>
      </w:r>
      <w:del w:id="844" w:author="Jens Stevens" w:date="2019-10-29T20:38:00Z">
        <w:r w:rsidR="00EC6E5F" w:rsidRPr="00182940" w:rsidDel="00A321EC">
          <w:rPr>
            <w:rFonts w:ascii="Times New Roman" w:hAnsi="Times New Roman" w:cs="Times New Roman"/>
            <w:color w:val="000000" w:themeColor="text1"/>
          </w:rPr>
          <w:delText>Consequently, we do not</w:delText>
        </w:r>
        <w:r w:rsidR="00D43776" w:rsidRPr="00182940" w:rsidDel="00A321EC">
          <w:rPr>
            <w:rFonts w:ascii="Times New Roman" w:hAnsi="Times New Roman" w:cs="Times New Roman"/>
            <w:color w:val="000000" w:themeColor="text1"/>
          </w:rPr>
          <w:delText xml:space="preserve"> predict large changes in soil moisture at the watershed scale</w:delText>
        </w:r>
        <w:r w:rsidR="00EC6E5F" w:rsidRPr="00182940" w:rsidDel="00A321EC">
          <w:rPr>
            <w:rFonts w:ascii="Times New Roman" w:hAnsi="Times New Roman" w:cs="Times New Roman"/>
            <w:color w:val="000000" w:themeColor="text1"/>
          </w:rPr>
          <w:delText xml:space="preserve"> in association with the managed fire regime</w:delText>
        </w:r>
        <w:r w:rsidR="00955320" w:rsidRPr="00182940" w:rsidDel="00A321EC">
          <w:rPr>
            <w:rFonts w:ascii="Times New Roman" w:hAnsi="Times New Roman" w:cs="Times New Roman"/>
            <w:color w:val="000000" w:themeColor="text1"/>
          </w:rPr>
          <w:delText xml:space="preserve">. </w:delText>
        </w:r>
      </w:del>
      <w:ins w:id="845" w:author="Gabrielle" w:date="2019-10-13T22:14:00Z">
        <w:r w:rsidR="00132722">
          <w:rPr>
            <w:rFonts w:ascii="Times New Roman" w:hAnsi="Times New Roman" w:cs="Times New Roman"/>
            <w:color w:val="000000" w:themeColor="text1"/>
          </w:rPr>
          <w:t xml:space="preserve">It is possible that fire might have greater impacts on soil moisture at shorter time scales; </w:t>
        </w:r>
      </w:ins>
      <w:ins w:id="846" w:author="Gabrielle" w:date="2019-10-13T22:16:00Z">
        <w:r w:rsidR="00132722">
          <w:rPr>
            <w:rFonts w:ascii="Times New Roman" w:hAnsi="Times New Roman" w:cs="Times New Roman"/>
            <w:color w:val="000000" w:themeColor="text1"/>
          </w:rPr>
          <w:t xml:space="preserve">our hydrologic data collection all took place at least a decade following the most recent fire, which could be sufficient time for ET processes </w:t>
        </w:r>
      </w:ins>
      <w:ins w:id="847" w:author="Gabrielle" w:date="2019-10-13T22:18:00Z">
        <w:r w:rsidR="00132722">
          <w:rPr>
            <w:rFonts w:ascii="Times New Roman" w:hAnsi="Times New Roman" w:cs="Times New Roman"/>
            <w:color w:val="000000" w:themeColor="text1"/>
          </w:rPr>
          <w:t xml:space="preserve">(which impact soil moisture) </w:t>
        </w:r>
      </w:ins>
      <w:ins w:id="848" w:author="Gabrielle" w:date="2019-10-13T22:16:00Z">
        <w:r w:rsidR="00132722">
          <w:rPr>
            <w:rFonts w:ascii="Times New Roman" w:hAnsi="Times New Roman" w:cs="Times New Roman"/>
            <w:color w:val="000000" w:themeColor="text1"/>
          </w:rPr>
          <w:t>to recover to pre-fire conditions</w:t>
        </w:r>
      </w:ins>
      <w:ins w:id="849" w:author="Gabrielle" w:date="2019-10-13T22:18:00Z">
        <w:r w:rsidR="00132722">
          <w:rPr>
            <w:rFonts w:ascii="Times New Roman" w:hAnsi="Times New Roman" w:cs="Times New Roman"/>
            <w:color w:val="000000" w:themeColor="text1"/>
          </w:rPr>
          <w:t xml:space="preserve"> </w:t>
        </w:r>
      </w:ins>
      <w:ins w:id="850" w:author="Gabrielle" w:date="2019-10-13T22:19:00Z">
        <w:r w:rsidR="00132722">
          <w:rPr>
            <w:rFonts w:ascii="Times New Roman" w:hAnsi="Times New Roman" w:cs="Times New Roman"/>
            <w:color w:val="000000" w:themeColor="text1"/>
          </w:rPr>
          <w:t>(Roche et al. 2018)</w:t>
        </w:r>
      </w:ins>
      <w:ins w:id="851" w:author="Jens Stevens" w:date="2019-10-29T20:31:00Z">
        <w:r w:rsidR="00A321EC">
          <w:rPr>
            <w:rFonts w:ascii="Times New Roman" w:hAnsi="Times New Roman" w:cs="Times New Roman"/>
            <w:color w:val="000000" w:themeColor="text1"/>
          </w:rPr>
          <w:t xml:space="preserve"> and highlights the need for repeated fires to truly restore fire-adapted forests</w:t>
        </w:r>
      </w:ins>
      <w:ins w:id="852" w:author="Gabrielle" w:date="2019-10-13T22:16:00Z">
        <w:r w:rsidR="00132722">
          <w:rPr>
            <w:rFonts w:ascii="Times New Roman" w:hAnsi="Times New Roman" w:cs="Times New Roman"/>
            <w:color w:val="000000" w:themeColor="text1"/>
          </w:rPr>
          <w:t>.</w:t>
        </w:r>
      </w:ins>
      <w:r w:rsidR="00EC6E5F" w:rsidRPr="00182940">
        <w:rPr>
          <w:rFonts w:ascii="Times New Roman" w:hAnsi="Times New Roman" w:cs="Times New Roman"/>
          <w:color w:val="000000" w:themeColor="text1"/>
        </w:rPr>
        <w:t xml:space="preserve"> </w:t>
      </w:r>
      <w:del w:id="853" w:author="Jens Stevens" w:date="2019-10-29T20:33:00Z">
        <w:r w:rsidR="00EC6E5F" w:rsidRPr="00182940" w:rsidDel="00A321EC">
          <w:rPr>
            <w:rFonts w:ascii="Times New Roman" w:hAnsi="Times New Roman" w:cs="Times New Roman"/>
            <w:color w:val="000000" w:themeColor="text1"/>
          </w:rPr>
          <w:delText>W</w:delText>
        </w:r>
        <w:r w:rsidR="00955320" w:rsidRPr="00182940" w:rsidDel="00A321EC">
          <w:rPr>
            <w:rFonts w:ascii="Times New Roman" w:hAnsi="Times New Roman" w:cs="Times New Roman"/>
            <w:color w:val="000000" w:themeColor="text1"/>
          </w:rPr>
          <w:delText>e note that the vegetation change</w:delText>
        </w:r>
        <w:r w:rsidR="00451170" w:rsidRPr="00182940" w:rsidDel="00A321EC">
          <w:rPr>
            <w:rFonts w:ascii="Times New Roman" w:hAnsi="Times New Roman" w:cs="Times New Roman"/>
            <w:color w:val="000000" w:themeColor="text1"/>
          </w:rPr>
          <w:delText>s</w:delText>
        </w:r>
        <w:r w:rsidR="00955320" w:rsidRPr="00182940" w:rsidDel="00A321EC">
          <w:rPr>
            <w:rFonts w:ascii="Times New Roman" w:hAnsi="Times New Roman" w:cs="Times New Roman"/>
            <w:color w:val="000000" w:themeColor="text1"/>
          </w:rPr>
          <w:delText xml:space="preserve"> we observe</w:delText>
        </w:r>
        <w:r w:rsidR="00451170" w:rsidRPr="00182940" w:rsidDel="00A321EC">
          <w:rPr>
            <w:rFonts w:ascii="Times New Roman" w:hAnsi="Times New Roman" w:cs="Times New Roman"/>
            <w:color w:val="000000" w:themeColor="text1"/>
          </w:rPr>
          <w:delText>d</w:delText>
        </w:r>
        <w:r w:rsidR="00955320" w:rsidRPr="00182940" w:rsidDel="00A321EC">
          <w:rPr>
            <w:rFonts w:ascii="Times New Roman" w:hAnsi="Times New Roman" w:cs="Times New Roman"/>
            <w:color w:val="000000" w:themeColor="text1"/>
          </w:rPr>
          <w:delText xml:space="preserve"> </w:delText>
        </w:r>
        <w:r w:rsidR="00451170" w:rsidRPr="00182940" w:rsidDel="00A321EC">
          <w:rPr>
            <w:rFonts w:ascii="Times New Roman" w:hAnsi="Times New Roman" w:cs="Times New Roman"/>
            <w:color w:val="000000" w:themeColor="text1"/>
          </w:rPr>
          <w:delText xml:space="preserve">were </w:delText>
        </w:r>
        <w:r w:rsidR="00955320" w:rsidRPr="00182940" w:rsidDel="00A321EC">
          <w:rPr>
            <w:rFonts w:ascii="Times New Roman" w:hAnsi="Times New Roman" w:cs="Times New Roman"/>
            <w:color w:val="000000" w:themeColor="text1"/>
          </w:rPr>
          <w:delText>primarily transition</w:delText>
        </w:r>
        <w:r w:rsidR="00451170" w:rsidRPr="00182940" w:rsidDel="00A321EC">
          <w:rPr>
            <w:rFonts w:ascii="Times New Roman" w:hAnsi="Times New Roman" w:cs="Times New Roman"/>
            <w:color w:val="000000" w:themeColor="text1"/>
          </w:rPr>
          <w:delText>s</w:delText>
        </w:r>
        <w:r w:rsidR="00955320" w:rsidRPr="00182940" w:rsidDel="00A321EC">
          <w:rPr>
            <w:rFonts w:ascii="Times New Roman" w:hAnsi="Times New Roman" w:cs="Times New Roman"/>
            <w:color w:val="000000" w:themeColor="text1"/>
          </w:rPr>
          <w:delText xml:space="preserve"> from mixed-conifer to shrub, mixed-conifer to sparse meadow, or shrub to sparse meadow (Figure </w:delText>
        </w:r>
      </w:del>
      <w:del w:id="854" w:author="Jens Stevens" w:date="2019-10-29T13:50:00Z">
        <w:r w:rsidR="00955320" w:rsidRPr="00182940" w:rsidDel="003664D6">
          <w:rPr>
            <w:rFonts w:ascii="Times New Roman" w:hAnsi="Times New Roman" w:cs="Times New Roman"/>
            <w:color w:val="000000" w:themeColor="text1"/>
          </w:rPr>
          <w:delText>2, 3</w:delText>
        </w:r>
      </w:del>
      <w:del w:id="855" w:author="Jens Stevens" w:date="2019-10-29T20:33:00Z">
        <w:r w:rsidR="00955320" w:rsidRPr="00182940" w:rsidDel="00A321EC">
          <w:rPr>
            <w:rFonts w:ascii="Times New Roman" w:hAnsi="Times New Roman" w:cs="Times New Roman"/>
            <w:color w:val="000000" w:themeColor="text1"/>
          </w:rPr>
          <w:delText xml:space="preserve">), </w:delText>
        </w:r>
        <w:r w:rsidR="00EC6E5F" w:rsidRPr="00182940" w:rsidDel="00A321EC">
          <w:rPr>
            <w:rFonts w:ascii="Times New Roman" w:hAnsi="Times New Roman" w:cs="Times New Roman"/>
            <w:color w:val="000000" w:themeColor="text1"/>
          </w:rPr>
          <w:delText>with</w:delText>
        </w:r>
        <w:r w:rsidR="00955320" w:rsidRPr="00182940" w:rsidDel="00A321EC">
          <w:rPr>
            <w:rFonts w:ascii="Times New Roman" w:hAnsi="Times New Roman" w:cs="Times New Roman"/>
            <w:color w:val="000000" w:themeColor="text1"/>
          </w:rPr>
          <w:delText xml:space="preserve"> minimal transition to the vegetation type that would be expected to have the greatest change on</w:delText>
        </w:r>
      </w:del>
      <w:ins w:id="856" w:author="Gabrielle" w:date="2019-10-13T22:14:00Z">
        <w:del w:id="857" w:author="Jens Stevens" w:date="2019-10-29T20:33:00Z">
          <w:r w:rsidR="00132722" w:rsidDel="00A321EC">
            <w:rPr>
              <w:rFonts w:ascii="Times New Roman" w:hAnsi="Times New Roman" w:cs="Times New Roman"/>
              <w:color w:val="000000" w:themeColor="text1"/>
            </w:rPr>
            <w:delText>associated with the highest</w:delText>
          </w:r>
        </w:del>
      </w:ins>
      <w:del w:id="858" w:author="Jens Stevens" w:date="2019-10-29T20:33:00Z">
        <w:r w:rsidR="00955320" w:rsidRPr="00182940" w:rsidDel="00A321EC">
          <w:rPr>
            <w:rFonts w:ascii="Times New Roman" w:hAnsi="Times New Roman" w:cs="Times New Roman"/>
            <w:color w:val="000000" w:themeColor="text1"/>
          </w:rPr>
          <w:delText xml:space="preserve"> soil moisture, namely dense meadows (Figure </w:delText>
        </w:r>
        <w:r w:rsidR="00D71C45" w:rsidRPr="00182940" w:rsidDel="00A321EC">
          <w:rPr>
            <w:rFonts w:ascii="Times New Roman" w:hAnsi="Times New Roman" w:cs="Times New Roman"/>
            <w:color w:val="000000" w:themeColor="text1"/>
          </w:rPr>
          <w:delText>7</w:delText>
        </w:r>
        <w:r w:rsidR="00955320" w:rsidRPr="00182940" w:rsidDel="00A321EC">
          <w:rPr>
            <w:rFonts w:ascii="Times New Roman" w:hAnsi="Times New Roman" w:cs="Times New Roman"/>
            <w:color w:val="000000" w:themeColor="text1"/>
          </w:rPr>
          <w:delText xml:space="preserve">). </w:delText>
        </w:r>
      </w:del>
      <w:moveFromRangeStart w:id="859" w:author="Jens Stevens" w:date="2019-10-29T20:39:00Z" w:name="move23273684"/>
      <w:moveFrom w:id="860" w:author="Jens Stevens" w:date="2019-10-29T20:39:00Z">
        <w:r w:rsidR="00955320" w:rsidRPr="00182940" w:rsidDel="00A321EC">
          <w:rPr>
            <w:rFonts w:ascii="Times New Roman" w:hAnsi="Times New Roman" w:cs="Times New Roman"/>
            <w:color w:val="000000" w:themeColor="text1"/>
          </w:rPr>
          <w:t xml:space="preserve">This stands in contrast to the more productive </w:t>
        </w:r>
        <w:r w:rsidR="00A70AC5" w:rsidRPr="00182940" w:rsidDel="00A321EC">
          <w:rPr>
            <w:rFonts w:ascii="Times New Roman" w:hAnsi="Times New Roman" w:cs="Times New Roman"/>
            <w:color w:val="000000" w:themeColor="text1"/>
          </w:rPr>
          <w:t>ICB (</w:t>
        </w:r>
        <w:r w:rsidR="007C07A0" w:rsidRPr="00182940" w:rsidDel="00A321EC">
          <w:rPr>
            <w:rFonts w:ascii="Times New Roman" w:hAnsi="Times New Roman" w:cs="Times New Roman"/>
            <w:color w:val="000000" w:themeColor="text1"/>
          </w:rPr>
          <w:t xml:space="preserve">Appendix </w:t>
        </w:r>
        <w:r w:rsidR="00D71C45" w:rsidRPr="00182940" w:rsidDel="00A321EC">
          <w:rPr>
            <w:rFonts w:ascii="Times New Roman" w:hAnsi="Times New Roman" w:cs="Times New Roman"/>
            <w:color w:val="000000" w:themeColor="text1"/>
          </w:rPr>
          <w:t>B</w:t>
        </w:r>
        <w:r w:rsidR="007C07A0" w:rsidRPr="00182940" w:rsidDel="00A321EC">
          <w:rPr>
            <w:rFonts w:ascii="Times New Roman" w:hAnsi="Times New Roman" w:cs="Times New Roman"/>
            <w:color w:val="000000" w:themeColor="text1"/>
          </w:rPr>
          <w:t xml:space="preserve">), where pronounced increases in the dense meadow vegetation type were observed following fire </w:t>
        </w:r>
        <w:r w:rsidR="007C07A0" w:rsidRPr="00182940" w:rsidDel="00A321EC">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sidDel="00A321EC">
          <w:rPr>
            <w:rFonts w:ascii="Times New Roman" w:hAnsi="Times New Roman" w:cs="Times New Roman"/>
            <w:color w:val="000000" w:themeColor="text1"/>
          </w:rPr>
          <w:instrText xml:space="preserve"> ADDIN EN.CITE </w:instrText>
        </w:r>
        <w:r w:rsidR="00F37E62" w:rsidRPr="00182940" w:rsidDel="00A321EC">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sidDel="00A321EC">
          <w:rPr>
            <w:rFonts w:ascii="Times New Roman" w:hAnsi="Times New Roman" w:cs="Times New Roman"/>
            <w:color w:val="000000" w:themeColor="text1"/>
          </w:rPr>
          <w:instrText xml:space="preserve"> ADDIN EN.CITE.DATA </w:instrText>
        </w:r>
      </w:moveFrom>
      <w:del w:id="861" w:author="Jens Stevens" w:date="2019-10-29T20:39:00Z">
        <w:r w:rsidR="00F37E62" w:rsidRPr="00182940" w:rsidDel="00A321EC">
          <w:rPr>
            <w:rFonts w:ascii="Times New Roman" w:hAnsi="Times New Roman" w:cs="Times New Roman"/>
            <w:color w:val="000000" w:themeColor="text1"/>
          </w:rPr>
        </w:r>
      </w:del>
      <w:moveFrom w:id="862" w:author="Jens Stevens" w:date="2019-10-29T20:39:00Z">
        <w:r w:rsidR="00F37E62" w:rsidRPr="00182940" w:rsidDel="00A321EC">
          <w:rPr>
            <w:rFonts w:ascii="Times New Roman" w:hAnsi="Times New Roman" w:cs="Times New Roman"/>
            <w:color w:val="000000" w:themeColor="text1"/>
          </w:rPr>
          <w:fldChar w:fldCharType="end"/>
        </w:r>
      </w:moveFrom>
      <w:del w:id="863" w:author="Jens Stevens" w:date="2019-10-29T20:39:00Z">
        <w:r w:rsidR="007C07A0" w:rsidRPr="00182940" w:rsidDel="00A321EC">
          <w:rPr>
            <w:rFonts w:ascii="Times New Roman" w:hAnsi="Times New Roman" w:cs="Times New Roman"/>
            <w:color w:val="000000" w:themeColor="text1"/>
          </w:rPr>
        </w:r>
      </w:del>
      <w:moveFrom w:id="864" w:author="Jens Stevens" w:date="2019-10-29T20:39:00Z">
        <w:r w:rsidR="007C07A0" w:rsidRPr="00182940" w:rsidDel="00A321EC">
          <w:rPr>
            <w:rFonts w:ascii="Times New Roman" w:hAnsi="Times New Roman" w:cs="Times New Roman"/>
            <w:color w:val="000000" w:themeColor="text1"/>
          </w:rPr>
          <w:fldChar w:fldCharType="separate"/>
        </w:r>
        <w:r w:rsidR="00F37E62" w:rsidRPr="00182940" w:rsidDel="00A321EC">
          <w:rPr>
            <w:rFonts w:ascii="Times New Roman" w:hAnsi="Times New Roman" w:cs="Times New Roman"/>
            <w:noProof/>
            <w:color w:val="000000" w:themeColor="text1"/>
          </w:rPr>
          <w:t>(Boisramé et al. 2017, Boisramé et al. 2017b)</w:t>
        </w:r>
        <w:r w:rsidR="007C07A0" w:rsidRPr="00182940" w:rsidDel="00A321EC">
          <w:rPr>
            <w:rFonts w:ascii="Times New Roman" w:hAnsi="Times New Roman" w:cs="Times New Roman"/>
            <w:color w:val="000000" w:themeColor="text1"/>
          </w:rPr>
          <w:fldChar w:fldCharType="end"/>
        </w:r>
        <w:r w:rsidR="007C07A0" w:rsidRPr="00182940" w:rsidDel="00A321EC">
          <w:rPr>
            <w:rFonts w:ascii="Times New Roman" w:hAnsi="Times New Roman" w:cs="Times New Roman"/>
            <w:color w:val="000000" w:themeColor="text1"/>
          </w:rPr>
          <w:t>.</w:t>
        </w:r>
      </w:moveFrom>
      <w:moveFromRangeEnd w:id="859"/>
      <w:r w:rsidR="007C07A0" w:rsidRPr="00182940">
        <w:rPr>
          <w:rFonts w:ascii="Times New Roman" w:hAnsi="Times New Roman" w:cs="Times New Roman"/>
          <w:color w:val="000000" w:themeColor="text1"/>
        </w:rPr>
        <w:t xml:space="preserve"> </w:t>
      </w:r>
      <w:del w:id="865" w:author="Jens Stevens" w:date="2019-10-29T20:35:00Z">
        <w:r w:rsidR="00A51328" w:rsidRPr="00182940" w:rsidDel="00A321EC">
          <w:rPr>
            <w:rFonts w:ascii="Times New Roman" w:hAnsi="Times New Roman" w:cs="Times New Roman"/>
            <w:color w:val="000000" w:themeColor="text1"/>
          </w:rPr>
          <w:delText xml:space="preserve">In addition, the minimal changes to forest structure following fire (discussed above) may partially account for fire history variables having very small impacts on soil moisture independent of vegetation change (Figure </w:delText>
        </w:r>
        <w:r w:rsidR="00FD4C18" w:rsidRPr="00182940" w:rsidDel="00A321EC">
          <w:rPr>
            <w:rFonts w:ascii="Times New Roman" w:hAnsi="Times New Roman" w:cs="Times New Roman"/>
            <w:color w:val="000000" w:themeColor="text1"/>
          </w:rPr>
          <w:delText>D</w:delText>
        </w:r>
        <w:r w:rsidR="00A51328" w:rsidRPr="00182940" w:rsidDel="00A321EC">
          <w:rPr>
            <w:rFonts w:ascii="Times New Roman" w:hAnsi="Times New Roman" w:cs="Times New Roman"/>
            <w:color w:val="000000" w:themeColor="text1"/>
          </w:rPr>
          <w:delText>3). If forests had generally become much more open, or dominated by different sizes or species of trees following fire, we might expect greater impacts of fire on soil moisture within forested plots.</w:delText>
        </w:r>
        <w:r w:rsidR="005F7371" w:rsidRPr="00182940" w:rsidDel="00A321EC">
          <w:rPr>
            <w:rFonts w:ascii="Times New Roman" w:hAnsi="Times New Roman" w:cs="Times New Roman"/>
            <w:color w:val="000000" w:themeColor="text1"/>
          </w:rPr>
          <w:delText xml:space="preserve"> For example, the “shrub” weather station is dominated by small conifers, while the forest station is dominated by large conifers, and soil moisture was higher in the “shrub” station for most of the data record (Figure </w:delText>
        </w:r>
        <w:r w:rsidR="00FD4C18" w:rsidRPr="00182940" w:rsidDel="00A321EC">
          <w:rPr>
            <w:rFonts w:ascii="Times New Roman" w:hAnsi="Times New Roman" w:cs="Times New Roman"/>
            <w:color w:val="000000" w:themeColor="text1"/>
          </w:rPr>
          <w:delText>8</w:delText>
        </w:r>
        <w:r w:rsidR="005F7371" w:rsidRPr="00182940" w:rsidDel="00A321EC">
          <w:rPr>
            <w:rFonts w:ascii="Times New Roman" w:hAnsi="Times New Roman" w:cs="Times New Roman"/>
            <w:color w:val="000000" w:themeColor="text1"/>
          </w:rPr>
          <w:delText>).</w:delText>
        </w:r>
      </w:del>
    </w:p>
    <w:p w14:paraId="721D83CE" w14:textId="09ACB1B7" w:rsidR="00955320" w:rsidRPr="00182940" w:rsidDel="00F55E6B" w:rsidRDefault="00EC6E5F" w:rsidP="00692085">
      <w:pPr>
        <w:spacing w:line="480" w:lineRule="auto"/>
        <w:ind w:firstLine="720"/>
        <w:rPr>
          <w:del w:id="866" w:author="Jens Stevens" w:date="2019-10-29T20:43:00Z"/>
          <w:rFonts w:ascii="Times New Roman" w:hAnsi="Times New Roman" w:cs="Times New Roman"/>
          <w:color w:val="000000" w:themeColor="text1"/>
        </w:rPr>
      </w:pPr>
      <w:del w:id="867" w:author="Jens Stevens" w:date="2019-10-29T20:43:00Z">
        <w:r w:rsidRPr="00182940" w:rsidDel="00F55E6B">
          <w:rPr>
            <w:rFonts w:ascii="Times New Roman" w:hAnsi="Times New Roman" w:cs="Times New Roman"/>
            <w:color w:val="000000" w:themeColor="text1"/>
          </w:rPr>
          <w:delText>T</w:delText>
        </w:r>
        <w:r w:rsidR="007C07A0" w:rsidRPr="00182940" w:rsidDel="00F55E6B">
          <w:rPr>
            <w:rFonts w:ascii="Times New Roman" w:hAnsi="Times New Roman" w:cs="Times New Roman"/>
            <w:color w:val="000000" w:themeColor="text1"/>
          </w:rPr>
          <w:delText xml:space="preserve">he managed fire program at ICB could </w:delText>
        </w:r>
        <w:r w:rsidRPr="00182940" w:rsidDel="00F55E6B">
          <w:rPr>
            <w:rFonts w:ascii="Times New Roman" w:hAnsi="Times New Roman" w:cs="Times New Roman"/>
            <w:color w:val="000000" w:themeColor="text1"/>
          </w:rPr>
          <w:delText xml:space="preserve">consequently </w:delText>
        </w:r>
        <w:r w:rsidR="007C07A0" w:rsidRPr="00182940" w:rsidDel="00F55E6B">
          <w:rPr>
            <w:rFonts w:ascii="Times New Roman" w:hAnsi="Times New Roman" w:cs="Times New Roman"/>
            <w:color w:val="000000" w:themeColor="text1"/>
          </w:rPr>
          <w:delText xml:space="preserve">have had </w:delText>
        </w:r>
        <w:r w:rsidR="007C1009" w:rsidRPr="00182940" w:rsidDel="00F55E6B">
          <w:rPr>
            <w:rFonts w:ascii="Times New Roman" w:hAnsi="Times New Roman" w:cs="Times New Roman"/>
            <w:color w:val="000000" w:themeColor="text1"/>
          </w:rPr>
          <w:delText xml:space="preserve">a greater restorative effect in </w:delText>
        </w:r>
        <w:r w:rsidR="007C07A0" w:rsidRPr="00182940" w:rsidDel="00F55E6B">
          <w:rPr>
            <w:rFonts w:ascii="Times New Roman" w:hAnsi="Times New Roman" w:cs="Times New Roman"/>
            <w:color w:val="000000" w:themeColor="text1"/>
          </w:rPr>
          <w:delText xml:space="preserve">areas </w:delText>
        </w:r>
        <w:r w:rsidR="007C1009" w:rsidRPr="00182940" w:rsidDel="00F55E6B">
          <w:rPr>
            <w:rFonts w:ascii="Times New Roman" w:hAnsi="Times New Roman" w:cs="Times New Roman"/>
            <w:color w:val="000000" w:themeColor="text1"/>
          </w:rPr>
          <w:delText xml:space="preserve">of meadow encroachment </w:delText>
        </w:r>
        <w:r w:rsidR="007C07A0" w:rsidRPr="00182940" w:rsidDel="00F55E6B">
          <w:rPr>
            <w:rFonts w:ascii="Times New Roman" w:hAnsi="Times New Roman" w:cs="Times New Roman"/>
            <w:color w:val="000000" w:themeColor="text1"/>
          </w:rPr>
          <w:delText xml:space="preserve">than at SCB. </w:delText>
        </w:r>
        <w:r w:rsidRPr="00182940" w:rsidDel="00F55E6B">
          <w:rPr>
            <w:rFonts w:ascii="Times New Roman" w:hAnsi="Times New Roman" w:cs="Times New Roman"/>
            <w:color w:val="000000" w:themeColor="text1"/>
          </w:rPr>
          <w:delText xml:space="preserve"> W</w:delText>
        </w:r>
        <w:r w:rsidR="007C07A0" w:rsidRPr="00182940" w:rsidDel="00F55E6B">
          <w:rPr>
            <w:rFonts w:ascii="Times New Roman" w:hAnsi="Times New Roman" w:cs="Times New Roman"/>
            <w:color w:val="000000" w:themeColor="text1"/>
          </w:rPr>
          <w:delText>e observe</w:delText>
        </w:r>
        <w:r w:rsidRPr="00182940" w:rsidDel="00F55E6B">
          <w:rPr>
            <w:rFonts w:ascii="Times New Roman" w:hAnsi="Times New Roman" w:cs="Times New Roman"/>
            <w:color w:val="000000" w:themeColor="text1"/>
          </w:rPr>
          <w:delText>d</w:delText>
        </w:r>
        <w:r w:rsidR="007C07A0" w:rsidRPr="00182940" w:rsidDel="00F55E6B">
          <w:rPr>
            <w:rFonts w:ascii="Times New Roman" w:hAnsi="Times New Roman" w:cs="Times New Roman"/>
            <w:color w:val="000000" w:themeColor="text1"/>
          </w:rPr>
          <w:delText xml:space="preserve"> fire-caused </w:delText>
        </w:r>
        <w:r w:rsidRPr="00182940" w:rsidDel="00F55E6B">
          <w:rPr>
            <w:rFonts w:ascii="Times New Roman" w:hAnsi="Times New Roman" w:cs="Times New Roman"/>
            <w:color w:val="000000" w:themeColor="text1"/>
          </w:rPr>
          <w:delText xml:space="preserve">tree </w:delText>
        </w:r>
        <w:r w:rsidR="007C07A0" w:rsidRPr="00182940" w:rsidDel="00F55E6B">
          <w:rPr>
            <w:rFonts w:ascii="Times New Roman" w:hAnsi="Times New Roman" w:cs="Times New Roman"/>
            <w:color w:val="000000" w:themeColor="text1"/>
          </w:rPr>
          <w:delText xml:space="preserve">mortality adjacent to several pre-existing dense meadows at SCB, and yet there was very little expansion of dense meadows into these areas, </w:delText>
        </w:r>
        <w:r w:rsidRPr="00182940" w:rsidDel="00F55E6B">
          <w:rPr>
            <w:rFonts w:ascii="Times New Roman" w:hAnsi="Times New Roman" w:cs="Times New Roman"/>
            <w:color w:val="000000" w:themeColor="text1"/>
          </w:rPr>
          <w:delText>which instead typically</w:delText>
        </w:r>
        <w:r w:rsidR="007C07A0" w:rsidRPr="00182940" w:rsidDel="00F55E6B">
          <w:rPr>
            <w:rFonts w:ascii="Times New Roman" w:hAnsi="Times New Roman" w:cs="Times New Roman"/>
            <w:color w:val="000000" w:themeColor="text1"/>
          </w:rPr>
          <w:delText xml:space="preserve"> transition</w:delText>
        </w:r>
        <w:r w:rsidR="00451170" w:rsidRPr="00182940" w:rsidDel="00F55E6B">
          <w:rPr>
            <w:rFonts w:ascii="Times New Roman" w:hAnsi="Times New Roman" w:cs="Times New Roman"/>
            <w:color w:val="000000" w:themeColor="text1"/>
          </w:rPr>
          <w:delText>ed</w:delText>
        </w:r>
        <w:r w:rsidR="007C07A0" w:rsidRPr="00182940" w:rsidDel="00F55E6B">
          <w:rPr>
            <w:rFonts w:ascii="Times New Roman" w:hAnsi="Times New Roman" w:cs="Times New Roman"/>
            <w:color w:val="000000" w:themeColor="text1"/>
          </w:rPr>
          <w:delText xml:space="preserve"> to sparse meadows (Figure </w:delText>
        </w:r>
      </w:del>
      <w:del w:id="868" w:author="Jens Stevens" w:date="2019-10-29T13:50:00Z">
        <w:r w:rsidR="007C07A0" w:rsidRPr="00182940" w:rsidDel="003664D6">
          <w:rPr>
            <w:rFonts w:ascii="Times New Roman" w:hAnsi="Times New Roman" w:cs="Times New Roman"/>
            <w:color w:val="000000" w:themeColor="text1"/>
          </w:rPr>
          <w:delText>2, 3</w:delText>
        </w:r>
      </w:del>
      <w:del w:id="869" w:author="Jens Stevens" w:date="2019-10-29T20:43:00Z">
        <w:r w:rsidR="007C07A0" w:rsidRPr="00182940" w:rsidDel="00F55E6B">
          <w:rPr>
            <w:rFonts w:ascii="Times New Roman" w:hAnsi="Times New Roman" w:cs="Times New Roman"/>
            <w:color w:val="000000" w:themeColor="text1"/>
          </w:rPr>
          <w:delText xml:space="preserve">). </w:delText>
        </w:r>
        <w:r w:rsidRPr="00182940" w:rsidDel="00F55E6B">
          <w:rPr>
            <w:rFonts w:ascii="Times New Roman" w:hAnsi="Times New Roman" w:cs="Times New Roman"/>
            <w:color w:val="000000" w:themeColor="text1"/>
          </w:rPr>
          <w:delText xml:space="preserve">This suggests that </w:delText>
        </w:r>
        <w:r w:rsidR="007C07A0" w:rsidRPr="00182940" w:rsidDel="00F55E6B">
          <w:rPr>
            <w:rFonts w:ascii="Times New Roman" w:hAnsi="Times New Roman" w:cs="Times New Roman"/>
            <w:color w:val="000000" w:themeColor="text1"/>
          </w:rPr>
          <w:delText xml:space="preserve">and the potential gain in soil moisture and herbaceous vegetation following forest removal by managed wildfire may therefore be </w:delText>
        </w:r>
        <w:r w:rsidR="007507AF" w:rsidRPr="00182940" w:rsidDel="00F55E6B">
          <w:rPr>
            <w:rFonts w:ascii="Times New Roman" w:hAnsi="Times New Roman" w:cs="Times New Roman"/>
            <w:color w:val="000000" w:themeColor="text1"/>
          </w:rPr>
          <w:delText>low</w:delText>
        </w:r>
        <w:r w:rsidR="007C07A0" w:rsidRPr="00182940" w:rsidDel="00F55E6B">
          <w:rPr>
            <w:rFonts w:ascii="Times New Roman" w:hAnsi="Times New Roman" w:cs="Times New Roman"/>
            <w:color w:val="000000" w:themeColor="text1"/>
          </w:rPr>
          <w:delText xml:space="preserve"> at SCB.</w:delText>
        </w:r>
      </w:del>
    </w:p>
    <w:p w14:paraId="6145295F" w14:textId="2DAFF552"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del w:id="870" w:author="Gabrielle Boisrame" w:date="2019-10-31T15:44:00Z">
        <w:r w:rsidRPr="00182940" w:rsidDel="00140D62">
          <w:rPr>
            <w:rFonts w:ascii="Times New Roman" w:hAnsi="Times New Roman" w:cs="Times New Roman"/>
            <w:color w:val="000000" w:themeColor="text1"/>
          </w:rPr>
          <w:delText xml:space="preserve">show </w:delText>
        </w:r>
      </w:del>
      <w:ins w:id="871" w:author="Gabrielle Boisrame" w:date="2019-10-31T15:44:00Z">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that our spatially-distributed soil moisture measurements </w:t>
      </w:r>
      <w:del w:id="872" w:author="Gabrielle Boisrame" w:date="2019-10-31T15:45:00Z">
        <w:r w:rsidRPr="00182940" w:rsidDel="00140D62">
          <w:rPr>
            <w:rFonts w:ascii="Times New Roman" w:hAnsi="Times New Roman" w:cs="Times New Roman"/>
            <w:color w:val="000000" w:themeColor="text1"/>
          </w:rPr>
          <w:delText xml:space="preserve">provide a </w:delText>
        </w:r>
        <w:r w:rsidR="00A941BB" w:rsidRPr="00182940" w:rsidDel="00140D62">
          <w:rPr>
            <w:rFonts w:ascii="Times New Roman" w:hAnsi="Times New Roman" w:cs="Times New Roman"/>
            <w:color w:val="000000" w:themeColor="text1"/>
          </w:rPr>
          <w:delText>reasonable representation of spatial patterns in deeper soil moisture</w:delText>
        </w:r>
      </w:del>
      <w:ins w:id="873" w:author="Gabrielle Boisrame" w:date="2019-10-31T15:45:00Z">
        <w:r w:rsidR="00140D62">
          <w:rPr>
            <w:rFonts w:ascii="Times New Roman" w:hAnsi="Times New Roman" w:cs="Times New Roman"/>
            <w:color w:val="000000" w:themeColor="text1"/>
          </w:rPr>
          <w:t>can reflect conditions in deeper soils</w:t>
        </w:r>
      </w:ins>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del w:id="874" w:author="Stevens, Jens T" w:date="2019-11-05T14:11:00Z">
        <w:r w:rsidR="00BF728B" w:rsidRPr="00182940" w:rsidDel="00B879B5">
          <w:rPr>
            <w:rFonts w:ascii="Times New Roman" w:hAnsi="Times New Roman" w:cs="Times New Roman"/>
            <w:color w:val="000000" w:themeColor="text1"/>
          </w:rPr>
          <w:delText>8</w:delText>
        </w:r>
      </w:del>
      <w:ins w:id="875" w:author="Stevens, Jens T" w:date="2019-11-05T14:11:00Z">
        <w:r w:rsidR="00B879B5">
          <w:rPr>
            <w:rFonts w:ascii="Times New Roman" w:hAnsi="Times New Roman" w:cs="Times New Roman"/>
            <w:color w:val="000000" w:themeColor="text1"/>
          </w:rPr>
          <w:t>9</w:t>
        </w:r>
      </w:ins>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851714">
        <w:rPr>
          <w:rFonts w:ascii="Times New Roman" w:hAnsi="Times New Roman" w:cs="Times New Roman"/>
          <w:noProof/>
          <w:color w:val="000000" w:themeColor="text1"/>
        </w:rPr>
        <w:instrText xml:space="preserve"> ADDIN EN.CITE </w:instrText>
      </w:r>
      <w:r w:rsidR="00642E59" w:rsidRPr="00E60928">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851714">
        <w:rPr>
          <w:rFonts w:ascii="Times New Roman" w:hAnsi="Times New Roman" w:cs="Times New Roman"/>
          <w:noProof/>
          <w:color w:val="000000" w:themeColor="text1"/>
        </w:rPr>
        <w:instrText xml:space="preserve"> ADDIN EN.CITE.DATA </w:instrText>
      </w:r>
      <w:r w:rsidR="00642E59" w:rsidRPr="00E60928">
        <w:rPr>
          <w:rFonts w:ascii="Times New Roman" w:hAnsi="Times New Roman" w:cs="Times New Roman"/>
          <w:noProof/>
          <w:color w:val="000000" w:themeColor="text1"/>
        </w:rPr>
      </w:r>
      <w:r w:rsidR="00642E59" w:rsidRPr="00E60928">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642E59" w:rsidRPr="00182940">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ins w:id="876" w:author="Gabrielle Boisrame" w:date="2019-10-31T15:46:00Z">
        <w:r w:rsidR="00140D62">
          <w:rPr>
            <w:rFonts w:ascii="Times New Roman" w:hAnsi="Times New Roman" w:cs="Times New Roman"/>
            <w:color w:val="000000" w:themeColor="text1"/>
          </w:rPr>
          <w:t xml:space="preserve"> However, </w:t>
        </w:r>
      </w:ins>
      <w:ins w:id="877" w:author="Gabrielle Boisrame" w:date="2019-10-31T15:50:00Z">
        <w:r w:rsidR="00F73479">
          <w:rPr>
            <w:rFonts w:ascii="Times New Roman" w:hAnsi="Times New Roman" w:cs="Times New Roman"/>
            <w:color w:val="000000" w:themeColor="text1"/>
          </w:rPr>
          <w:t xml:space="preserve">there is </w:t>
        </w:r>
      </w:ins>
      <w:ins w:id="878" w:author="Gabrielle Boisrame" w:date="2019-10-31T15:53:00Z">
        <w:r w:rsidR="00F73479">
          <w:rPr>
            <w:rFonts w:ascii="Times New Roman" w:hAnsi="Times New Roman" w:cs="Times New Roman"/>
            <w:color w:val="000000" w:themeColor="text1"/>
          </w:rPr>
          <w:t>high</w:t>
        </w:r>
      </w:ins>
      <w:ins w:id="879" w:author="Gabrielle Boisrame" w:date="2019-10-31T15:50:00Z">
        <w:r w:rsidR="00F73479">
          <w:rPr>
            <w:rFonts w:ascii="Times New Roman" w:hAnsi="Times New Roman" w:cs="Times New Roman"/>
            <w:color w:val="000000" w:themeColor="text1"/>
          </w:rPr>
          <w:t xml:space="preserve"> uncertainty </w:t>
        </w:r>
      </w:ins>
      <w:ins w:id="880" w:author="Gabrielle Boisrame" w:date="2019-10-31T15:52:00Z">
        <w:r w:rsidR="00F73479">
          <w:rPr>
            <w:rFonts w:ascii="Times New Roman" w:hAnsi="Times New Roman" w:cs="Times New Roman"/>
            <w:color w:val="000000" w:themeColor="text1"/>
          </w:rPr>
          <w:t>regarding the changes to deeper soil water storage</w:t>
        </w:r>
      </w:ins>
      <w:ins w:id="881" w:author="Gabrielle Boisrame" w:date="2019-10-31T15:50:00Z">
        <w:r w:rsidR="00F73479">
          <w:rPr>
            <w:rFonts w:ascii="Times New Roman" w:hAnsi="Times New Roman" w:cs="Times New Roman"/>
            <w:color w:val="000000" w:themeColor="text1"/>
          </w:rPr>
          <w:t xml:space="preserve">, since </w:t>
        </w:r>
      </w:ins>
      <w:ins w:id="882" w:author="Gabrielle Boisrame" w:date="2019-10-31T15:46:00Z">
        <w:r w:rsidR="00140D62">
          <w:rPr>
            <w:rFonts w:ascii="Times New Roman" w:hAnsi="Times New Roman" w:cs="Times New Roman"/>
            <w:color w:val="000000" w:themeColor="text1"/>
          </w:rPr>
          <w:t xml:space="preserve">we cannot </w:t>
        </w:r>
      </w:ins>
      <w:ins w:id="883" w:author="Gabrielle Boisrame" w:date="2019-10-31T15:49:00Z">
        <w:r w:rsidR="00140D62">
          <w:rPr>
            <w:rFonts w:ascii="Times New Roman" w:hAnsi="Times New Roman" w:cs="Times New Roman"/>
            <w:color w:val="000000" w:themeColor="text1"/>
          </w:rPr>
          <w:t>determine how broadly these relationships between deep and shallow soils extent beyond the weather station locations.</w:t>
        </w:r>
      </w:ins>
    </w:p>
    <w:p w14:paraId="075987D3" w14:textId="00DA98BE"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(Figures C1 and C1b). </w:t>
      </w:r>
      <w:r w:rsidRPr="00182940">
        <w:rPr>
          <w:rFonts w:ascii="Times New Roman" w:hAnsi="Times New Roman" w:cs="Times New Roman"/>
          <w:color w:val="000000" w:themeColor="text1"/>
        </w:rPr>
        <w:t xml:space="preserve">However, the relatively poor </w:t>
      </w:r>
      <w:r w:rsidRPr="00182940">
        <w:rPr>
          <w:rFonts w:ascii="Times New Roman" w:hAnsi="Times New Roman" w:cs="Times New Roman"/>
          <w:color w:val="000000" w:themeColor="text1"/>
        </w:rPr>
        <w:lastRenderedPageBreak/>
        <w:t xml:space="preserve">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 xml:space="preserve">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 </w:t>
      </w:r>
      <w:commentRangeStart w:id="884"/>
      <w:r w:rsidR="00EC6E5F" w:rsidRPr="00182940">
        <w:rPr>
          <w:rFonts w:ascii="Times New Roman" w:hAnsi="Times New Roman" w:cs="Times New Roman"/>
          <w:color w:val="000000" w:themeColor="text1"/>
        </w:rPr>
        <w:t>is not clear</w:t>
      </w:r>
      <w:commentRangeEnd w:id="884"/>
      <w:r w:rsidR="003A1DDC">
        <w:rPr>
          <w:rStyle w:val="CommentReference"/>
        </w:rPr>
        <w:commentReference w:id="884"/>
      </w:r>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5E1F07F6" w14:textId="0FA84FB8" w:rsidR="007C07A0" w:rsidRPr="00182940" w:rsidDel="00F55E6B" w:rsidRDefault="001B5E1D" w:rsidP="00451170">
      <w:pPr>
        <w:spacing w:line="480" w:lineRule="auto"/>
        <w:ind w:firstLine="720"/>
        <w:rPr>
          <w:del w:id="885" w:author="Jens Stevens" w:date="2019-10-29T20:44:00Z"/>
          <w:rFonts w:ascii="Times New Roman" w:hAnsi="Times New Roman" w:cs="Times New Roman"/>
          <w:color w:val="000000" w:themeColor="text1"/>
        </w:rPr>
      </w:pPr>
      <w:del w:id="886" w:author="Jens Stevens" w:date="2019-10-29T20:44:00Z">
        <w:r w:rsidRPr="00182940" w:rsidDel="00F55E6B">
          <w:rPr>
            <w:rFonts w:ascii="Times New Roman" w:hAnsi="Times New Roman" w:cs="Times New Roman"/>
            <w:color w:val="000000" w:themeColor="text1"/>
          </w:rPr>
          <w:delText xml:space="preserve">Large observed differences in precipitation, snowpack depth and melt timing between the three weather stations suggest that </w:delText>
        </w:r>
        <w:r w:rsidR="00451170" w:rsidRPr="00182940" w:rsidDel="00F55E6B">
          <w:rPr>
            <w:rFonts w:ascii="Times New Roman" w:hAnsi="Times New Roman" w:cs="Times New Roman"/>
            <w:color w:val="000000" w:themeColor="text1"/>
          </w:rPr>
          <w:delText>vegetation transitions in the SCB could induce</w:delText>
        </w:r>
        <w:r w:rsidRPr="00182940" w:rsidDel="00F55E6B">
          <w:rPr>
            <w:rFonts w:ascii="Times New Roman" w:hAnsi="Times New Roman" w:cs="Times New Roman"/>
            <w:color w:val="000000" w:themeColor="text1"/>
          </w:rPr>
          <w:delText xml:space="preserve"> important differences in </w:delText>
        </w:r>
        <w:r w:rsidR="00451170" w:rsidRPr="00182940" w:rsidDel="00F55E6B">
          <w:rPr>
            <w:rFonts w:ascii="Times New Roman" w:hAnsi="Times New Roman" w:cs="Times New Roman"/>
            <w:color w:val="000000" w:themeColor="text1"/>
          </w:rPr>
          <w:delText xml:space="preserve">the quantity and timing of </w:delText>
        </w:r>
        <w:r w:rsidRPr="00182940" w:rsidDel="00F55E6B">
          <w:rPr>
            <w:rFonts w:ascii="Times New Roman" w:hAnsi="Times New Roman" w:cs="Times New Roman"/>
            <w:color w:val="000000" w:themeColor="text1"/>
          </w:rPr>
          <w:delText xml:space="preserve">water input to the soil. </w:delText>
        </w:r>
        <w:r w:rsidR="008E21AA" w:rsidRPr="00182940" w:rsidDel="00F55E6B">
          <w:rPr>
            <w:rFonts w:ascii="Times New Roman" w:hAnsi="Times New Roman" w:cs="Times New Roman"/>
            <w:color w:val="000000" w:themeColor="text1"/>
          </w:rPr>
          <w:delText xml:space="preserve">For </w:delText>
        </w:r>
        <w:r w:rsidR="00B71DD5" w:rsidRPr="00182940" w:rsidDel="00F55E6B">
          <w:rPr>
            <w:rFonts w:ascii="Times New Roman" w:hAnsi="Times New Roman" w:cs="Times New Roman"/>
            <w:color w:val="000000" w:themeColor="text1"/>
          </w:rPr>
          <w:delText>instance,</w:delText>
        </w:r>
        <w:r w:rsidR="008E21AA" w:rsidRPr="00182940" w:rsidDel="00F55E6B">
          <w:rPr>
            <w:rFonts w:ascii="Times New Roman" w:hAnsi="Times New Roman" w:cs="Times New Roman"/>
            <w:color w:val="000000" w:themeColor="text1"/>
          </w:rPr>
          <w:delText xml:space="preserve"> we observed increased snowpack depth and duration in relatively small high-severity patches at SCB (Appendix B; Figure B3). </w:delText>
        </w:r>
        <w:r w:rsidR="00451170" w:rsidRPr="00182940" w:rsidDel="00F55E6B">
          <w:rPr>
            <w:rFonts w:ascii="Times New Roman" w:hAnsi="Times New Roman" w:cs="Times New Roman"/>
            <w:color w:val="000000" w:themeColor="text1"/>
          </w:rPr>
          <w:delText xml:space="preserve"> This contrasts to other observations (made during a low snowpack year) which showed reduced snowpack depth associated with larger patches of high-severity fire </w:delText>
        </w:r>
        <w:r w:rsidR="00451170" w:rsidRPr="00182940" w:rsidDel="00F55E6B">
          <w:rPr>
            <w:rFonts w:ascii="Times New Roman" w:hAnsi="Times New Roman" w:cs="Times New Roman"/>
            <w:color w:val="000000" w:themeColor="text1"/>
          </w:rPr>
          <w:fldChar w:fldCharType="begin"/>
        </w:r>
        <w:r w:rsidR="00451170" w:rsidRPr="00182940" w:rsidDel="00F55E6B">
          <w:rPr>
            <w:rFonts w:ascii="Times New Roman" w:hAnsi="Times New Roman" w:cs="Times New Roman"/>
            <w:color w:val="000000" w:themeColor="text1"/>
          </w:rPr>
          <w:del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delInstrText>
        </w:r>
        <w:r w:rsidR="00451170" w:rsidRPr="00182940" w:rsidDel="00F55E6B">
          <w:rPr>
            <w:rFonts w:ascii="Times New Roman" w:hAnsi="Times New Roman" w:cs="Times New Roman"/>
            <w:color w:val="000000" w:themeColor="text1"/>
          </w:rPr>
          <w:fldChar w:fldCharType="separate"/>
        </w:r>
        <w:r w:rsidR="00451170" w:rsidRPr="00182940" w:rsidDel="00F55E6B">
          <w:rPr>
            <w:rFonts w:ascii="Times New Roman" w:hAnsi="Times New Roman" w:cs="Times New Roman"/>
            <w:noProof/>
            <w:color w:val="000000" w:themeColor="text1"/>
          </w:rPr>
          <w:delText>(Stevens 2017)</w:delText>
        </w:r>
        <w:r w:rsidR="00451170" w:rsidRPr="00182940" w:rsidDel="00F55E6B">
          <w:rPr>
            <w:rFonts w:ascii="Times New Roman" w:hAnsi="Times New Roman" w:cs="Times New Roman"/>
            <w:color w:val="000000" w:themeColor="text1"/>
          </w:rPr>
          <w:fldChar w:fldCharType="end"/>
        </w:r>
        <w:r w:rsidR="00451170" w:rsidRPr="00182940" w:rsidDel="00F55E6B">
          <w:rPr>
            <w:rFonts w:ascii="Times New Roman" w:hAnsi="Times New Roman" w:cs="Times New Roman"/>
            <w:color w:val="000000" w:themeColor="text1"/>
          </w:rPr>
          <w:delText xml:space="preserve">.  Despite the differences in snowpack and melt timing between vegetation types, </w:delText>
        </w:r>
        <w:r w:rsidRPr="00182940" w:rsidDel="00F55E6B">
          <w:rPr>
            <w:rFonts w:ascii="Times New Roman" w:hAnsi="Times New Roman" w:cs="Times New Roman"/>
            <w:color w:val="000000" w:themeColor="text1"/>
          </w:rPr>
          <w:delText xml:space="preserve">distributed soil moisture measurements showed only </w:delText>
        </w:r>
        <w:r w:rsidR="00EC6E5F" w:rsidRPr="00182940" w:rsidDel="00F55E6B">
          <w:rPr>
            <w:rFonts w:ascii="Times New Roman" w:hAnsi="Times New Roman" w:cs="Times New Roman"/>
            <w:color w:val="000000" w:themeColor="text1"/>
          </w:rPr>
          <w:delText xml:space="preserve">relatively small differences in </w:delText>
        </w:r>
        <w:r w:rsidR="00451170" w:rsidRPr="00182940" w:rsidDel="00F55E6B">
          <w:rPr>
            <w:rFonts w:ascii="Times New Roman" w:hAnsi="Times New Roman" w:cs="Times New Roman"/>
            <w:color w:val="000000" w:themeColor="text1"/>
          </w:rPr>
          <w:delText xml:space="preserve">summer </w:delText>
        </w:r>
        <w:r w:rsidR="00EC6E5F" w:rsidRPr="00182940" w:rsidDel="00F55E6B">
          <w:rPr>
            <w:rFonts w:ascii="Times New Roman" w:hAnsi="Times New Roman" w:cs="Times New Roman"/>
            <w:color w:val="000000" w:themeColor="text1"/>
          </w:rPr>
          <w:delText xml:space="preserve">soil moisture between </w:delText>
        </w:r>
        <w:r w:rsidRPr="00182940" w:rsidDel="00F55E6B">
          <w:rPr>
            <w:rFonts w:ascii="Times New Roman" w:hAnsi="Times New Roman" w:cs="Times New Roman"/>
            <w:color w:val="000000" w:themeColor="text1"/>
          </w:rPr>
          <w:delText xml:space="preserve">forest, shrub, and sparse meadow vegetation classes (Figures 6, </w:delText>
        </w:r>
        <w:r w:rsidR="008E21AA" w:rsidRPr="00182940" w:rsidDel="00F55E6B">
          <w:rPr>
            <w:rFonts w:ascii="Times New Roman" w:hAnsi="Times New Roman" w:cs="Times New Roman"/>
            <w:color w:val="000000" w:themeColor="text1"/>
          </w:rPr>
          <w:delText>D</w:delText>
        </w:r>
        <w:r w:rsidRPr="00182940" w:rsidDel="00F55E6B">
          <w:rPr>
            <w:rFonts w:ascii="Times New Roman" w:hAnsi="Times New Roman" w:cs="Times New Roman"/>
            <w:color w:val="000000" w:themeColor="text1"/>
          </w:rPr>
          <w:delText>3).</w:delText>
        </w:r>
        <w:r w:rsidR="004C4764" w:rsidRPr="00182940" w:rsidDel="00F55E6B">
          <w:rPr>
            <w:rFonts w:ascii="Times New Roman" w:hAnsi="Times New Roman" w:cs="Times New Roman"/>
            <w:color w:val="000000" w:themeColor="text1"/>
          </w:rPr>
          <w:delText xml:space="preserve"> </w:delText>
        </w:r>
        <w:r w:rsidR="00AE560D" w:rsidRPr="00182940" w:rsidDel="00F55E6B">
          <w:rPr>
            <w:rFonts w:ascii="Times New Roman" w:hAnsi="Times New Roman" w:cs="Times New Roman"/>
            <w:color w:val="000000" w:themeColor="text1"/>
          </w:rPr>
          <w:delText xml:space="preserve"> </w:delText>
        </w:r>
        <w:r w:rsidR="004C4764" w:rsidRPr="00182940" w:rsidDel="00F55E6B">
          <w:rPr>
            <w:rFonts w:ascii="Times New Roman" w:hAnsi="Times New Roman" w:cs="Times New Roman"/>
            <w:color w:val="000000" w:themeColor="text1"/>
          </w:rPr>
          <w:delText>The sandy soils and relatively modest cumulative precipitation in the SCB</w:delText>
        </w:r>
        <w:r w:rsidR="008E21AA" w:rsidRPr="00182940" w:rsidDel="00F55E6B">
          <w:rPr>
            <w:rFonts w:ascii="Times New Roman" w:hAnsi="Times New Roman" w:cs="Times New Roman"/>
            <w:color w:val="000000" w:themeColor="text1"/>
          </w:rPr>
          <w:delText xml:space="preserve"> </w:delText>
        </w:r>
        <w:r w:rsidR="004C4764" w:rsidRPr="00182940" w:rsidDel="00F55E6B">
          <w:rPr>
            <w:rFonts w:ascii="Times New Roman" w:hAnsi="Times New Roman" w:cs="Times New Roman"/>
            <w:color w:val="000000" w:themeColor="text1"/>
          </w:rPr>
          <w:delText>may result in rapid drainage of the soil profiles and a tendency for water</w:delText>
        </w:r>
        <w:r w:rsidR="000E1EF0" w:rsidRPr="00182940" w:rsidDel="00F55E6B">
          <w:rPr>
            <w:rFonts w:ascii="Times New Roman" w:hAnsi="Times New Roman" w:cs="Times New Roman"/>
            <w:color w:val="000000" w:themeColor="text1"/>
          </w:rPr>
          <w:delText>-</w:delText>
        </w:r>
        <w:r w:rsidR="004C4764" w:rsidRPr="00182940" w:rsidDel="00F55E6B">
          <w:rPr>
            <w:rFonts w:ascii="Times New Roman" w:hAnsi="Times New Roman" w:cs="Times New Roman"/>
            <w:color w:val="000000" w:themeColor="text1"/>
          </w:rPr>
          <w:delText>limited conditions in the basin</w:delText>
        </w:r>
        <w:r w:rsidR="00AE560D" w:rsidRPr="00182940" w:rsidDel="00F55E6B">
          <w:rPr>
            <w:rFonts w:ascii="Times New Roman" w:hAnsi="Times New Roman" w:cs="Times New Roman"/>
            <w:color w:val="000000" w:themeColor="text1"/>
          </w:rPr>
          <w:delText>. These conditions</w:delText>
        </w:r>
        <w:r w:rsidR="004C4764" w:rsidRPr="00182940" w:rsidDel="00F55E6B">
          <w:rPr>
            <w:rFonts w:ascii="Times New Roman" w:hAnsi="Times New Roman" w:cs="Times New Roman"/>
            <w:color w:val="000000" w:themeColor="text1"/>
          </w:rPr>
          <w:delText xml:space="preserve"> could </w:delText>
        </w:r>
        <w:r w:rsidR="008E21AA" w:rsidRPr="00182940" w:rsidDel="00F55E6B">
          <w:rPr>
            <w:rFonts w:ascii="Times New Roman" w:hAnsi="Times New Roman" w:cs="Times New Roman"/>
            <w:color w:val="000000" w:themeColor="text1"/>
          </w:rPr>
          <w:delText xml:space="preserve">limit </w:delText>
        </w:r>
        <w:r w:rsidR="00A70AC5" w:rsidRPr="00182940" w:rsidDel="00F55E6B">
          <w:rPr>
            <w:rFonts w:ascii="Times New Roman" w:hAnsi="Times New Roman" w:cs="Times New Roman"/>
            <w:color w:val="000000" w:themeColor="text1"/>
          </w:rPr>
          <w:delText xml:space="preserve">how </w:delText>
        </w:r>
        <w:r w:rsidR="008E21AA" w:rsidRPr="00182940" w:rsidDel="00F55E6B">
          <w:rPr>
            <w:rFonts w:ascii="Times New Roman" w:hAnsi="Times New Roman" w:cs="Times New Roman"/>
            <w:color w:val="000000" w:themeColor="text1"/>
          </w:rPr>
          <w:delText>the apparent effects of</w:delText>
        </w:r>
        <w:r w:rsidR="004C4764" w:rsidRPr="00182940" w:rsidDel="00F55E6B">
          <w:rPr>
            <w:rFonts w:ascii="Times New Roman" w:hAnsi="Times New Roman" w:cs="Times New Roman"/>
            <w:color w:val="000000" w:themeColor="text1"/>
          </w:rPr>
          <w:delText xml:space="preserve"> </w:delText>
        </w:r>
        <w:r w:rsidR="00AE560D" w:rsidRPr="00182940" w:rsidDel="00F55E6B">
          <w:rPr>
            <w:rFonts w:ascii="Times New Roman" w:hAnsi="Times New Roman" w:cs="Times New Roman"/>
            <w:color w:val="000000" w:themeColor="text1"/>
          </w:rPr>
          <w:delText>vegetation</w:delText>
        </w:r>
        <w:r w:rsidR="008E21AA" w:rsidRPr="00182940" w:rsidDel="00F55E6B">
          <w:rPr>
            <w:rFonts w:ascii="Times New Roman" w:hAnsi="Times New Roman" w:cs="Times New Roman"/>
            <w:color w:val="000000" w:themeColor="text1"/>
          </w:rPr>
          <w:delText xml:space="preserve"> on</w:delText>
        </w:r>
        <w:r w:rsidR="00AE560D"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snowpack</w:delText>
        </w:r>
        <w:r w:rsidR="004C4764" w:rsidRPr="00182940" w:rsidDel="00F55E6B">
          <w:rPr>
            <w:rFonts w:ascii="Times New Roman" w:hAnsi="Times New Roman" w:cs="Times New Roman"/>
            <w:color w:val="000000" w:themeColor="text1"/>
          </w:rPr>
          <w:delText xml:space="preserve"> volume and </w:delText>
        </w:r>
        <w:r w:rsidR="008E21AA" w:rsidRPr="00182940" w:rsidDel="00F55E6B">
          <w:rPr>
            <w:rFonts w:ascii="Times New Roman" w:hAnsi="Times New Roman" w:cs="Times New Roman"/>
            <w:color w:val="000000" w:themeColor="text1"/>
          </w:rPr>
          <w:delText>snow</w:delText>
        </w:r>
        <w:r w:rsidR="004C4764" w:rsidRPr="00182940" w:rsidDel="00F55E6B">
          <w:rPr>
            <w:rFonts w:ascii="Times New Roman" w:hAnsi="Times New Roman" w:cs="Times New Roman"/>
            <w:color w:val="000000" w:themeColor="text1"/>
          </w:rPr>
          <w:delText xml:space="preserve">melt timing </w:delText>
        </w:r>
        <w:r w:rsidR="00A70AC5" w:rsidRPr="00182940" w:rsidDel="00F55E6B">
          <w:rPr>
            <w:rFonts w:ascii="Times New Roman" w:hAnsi="Times New Roman" w:cs="Times New Roman"/>
            <w:color w:val="000000" w:themeColor="text1"/>
          </w:rPr>
          <w:delText>translate to</w:delText>
        </w:r>
        <w:r w:rsidR="008E21AA" w:rsidRPr="00182940" w:rsidDel="00F55E6B">
          <w:rPr>
            <w:rFonts w:ascii="Times New Roman" w:hAnsi="Times New Roman" w:cs="Times New Roman"/>
            <w:color w:val="000000" w:themeColor="text1"/>
          </w:rPr>
          <w:delText xml:space="preserve"> eventual</w:delText>
        </w:r>
        <w:r w:rsidR="004C4764" w:rsidRPr="00182940" w:rsidDel="00F55E6B">
          <w:rPr>
            <w:rFonts w:ascii="Times New Roman" w:hAnsi="Times New Roman" w:cs="Times New Roman"/>
            <w:color w:val="000000" w:themeColor="text1"/>
          </w:rPr>
          <w:delText xml:space="preserve"> summer soil moisture.</w:delText>
        </w:r>
        <w:r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S</w:delText>
        </w:r>
        <w:r w:rsidR="009A1C42" w:rsidRPr="00182940" w:rsidDel="00F55E6B">
          <w:rPr>
            <w:rFonts w:ascii="Times New Roman" w:hAnsi="Times New Roman" w:cs="Times New Roman"/>
            <w:color w:val="000000" w:themeColor="text1"/>
          </w:rPr>
          <w:delText xml:space="preserve">parse meadows and shrub </w:delText>
        </w:r>
        <w:r w:rsidR="00A70AC5" w:rsidRPr="00182940" w:rsidDel="00F55E6B">
          <w:rPr>
            <w:rFonts w:ascii="Times New Roman" w:hAnsi="Times New Roman" w:cs="Times New Roman"/>
            <w:color w:val="000000" w:themeColor="text1"/>
          </w:rPr>
          <w:delText>vegetation</w:delText>
        </w:r>
        <w:r w:rsidR="009A1C42"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may also be</w:delText>
        </w:r>
        <w:r w:rsidR="009A1C42" w:rsidRPr="00182940" w:rsidDel="00F55E6B">
          <w:rPr>
            <w:rFonts w:ascii="Times New Roman" w:hAnsi="Times New Roman" w:cs="Times New Roman"/>
            <w:color w:val="000000" w:themeColor="text1"/>
          </w:rPr>
          <w:delText xml:space="preserve"> located in </w:delText>
        </w:r>
        <w:r w:rsidR="00451170" w:rsidRPr="00182940" w:rsidDel="00F55E6B">
          <w:rPr>
            <w:rFonts w:ascii="Times New Roman" w:hAnsi="Times New Roman" w:cs="Times New Roman"/>
            <w:color w:val="000000" w:themeColor="text1"/>
          </w:rPr>
          <w:delText xml:space="preserve">generally drier </w:delText>
        </w:r>
        <w:r w:rsidR="009A1C42" w:rsidRPr="00182940" w:rsidDel="00F55E6B">
          <w:rPr>
            <w:rFonts w:ascii="Times New Roman" w:hAnsi="Times New Roman" w:cs="Times New Roman"/>
            <w:color w:val="000000" w:themeColor="text1"/>
          </w:rPr>
          <w:delText>areas (e.g., high sun exposure, steep slopes, and well-drained soils)</w:delText>
        </w:r>
        <w:r w:rsidR="00A70AC5" w:rsidRPr="00182940" w:rsidDel="00F55E6B">
          <w:rPr>
            <w:rFonts w:ascii="Times New Roman" w:hAnsi="Times New Roman" w:cs="Times New Roman"/>
            <w:color w:val="000000" w:themeColor="text1"/>
          </w:rPr>
          <w:delText>,</w:delText>
        </w:r>
        <w:r w:rsidR="00482EA9" w:rsidRPr="00182940" w:rsidDel="00F55E6B">
          <w:rPr>
            <w:rFonts w:ascii="Times New Roman" w:hAnsi="Times New Roman" w:cs="Times New Roman"/>
            <w:color w:val="000000" w:themeColor="text1"/>
          </w:rPr>
          <w:delText xml:space="preserve"> </w:delText>
        </w:r>
        <w:r w:rsidR="00451170" w:rsidRPr="00182940" w:rsidDel="00F55E6B">
          <w:rPr>
            <w:rFonts w:ascii="Times New Roman" w:hAnsi="Times New Roman" w:cs="Times New Roman"/>
            <w:color w:val="000000" w:themeColor="text1"/>
          </w:rPr>
          <w:delText>where</w:delText>
        </w:r>
        <w:r w:rsidR="009A1C42" w:rsidRPr="00182940" w:rsidDel="00F55E6B">
          <w:rPr>
            <w:rFonts w:ascii="Times New Roman" w:hAnsi="Times New Roman" w:cs="Times New Roman"/>
            <w:color w:val="000000" w:themeColor="text1"/>
          </w:rPr>
          <w:delText xml:space="preserve"> increases in water inputs due to reduced forest cover</w:delText>
        </w:r>
        <w:r w:rsidR="00A70AC5" w:rsidRPr="00182940" w:rsidDel="00F55E6B">
          <w:rPr>
            <w:rFonts w:ascii="Times New Roman" w:hAnsi="Times New Roman" w:cs="Times New Roman"/>
            <w:color w:val="000000" w:themeColor="text1"/>
          </w:rPr>
          <w:delText xml:space="preserve"> may not </w:delText>
        </w:r>
        <w:r w:rsidR="00451170" w:rsidRPr="00182940" w:rsidDel="00F55E6B">
          <w:rPr>
            <w:rFonts w:ascii="Times New Roman" w:hAnsi="Times New Roman" w:cs="Times New Roman"/>
            <w:color w:val="000000" w:themeColor="text1"/>
          </w:rPr>
          <w:delText>be evident</w:delText>
        </w:r>
        <w:r w:rsidR="009A1C42"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Although the</w:delText>
        </w:r>
        <w:r w:rsidR="00482EA9" w:rsidRPr="00182940" w:rsidDel="00F55E6B">
          <w:rPr>
            <w:rFonts w:ascii="Times New Roman" w:hAnsi="Times New Roman" w:cs="Times New Roman"/>
            <w:color w:val="000000" w:themeColor="text1"/>
          </w:rPr>
          <w:delText xml:space="preserve"> weather stations </w:delText>
        </w:r>
        <w:r w:rsidR="00A70AC5" w:rsidRPr="00182940" w:rsidDel="00F55E6B">
          <w:rPr>
            <w:rFonts w:ascii="Times New Roman" w:hAnsi="Times New Roman" w:cs="Times New Roman"/>
            <w:color w:val="000000" w:themeColor="text1"/>
          </w:rPr>
          <w:delText xml:space="preserve">do </w:delText>
        </w:r>
        <w:r w:rsidR="00482EA9" w:rsidRPr="00182940" w:rsidDel="00F55E6B">
          <w:rPr>
            <w:rFonts w:ascii="Times New Roman" w:hAnsi="Times New Roman" w:cs="Times New Roman"/>
            <w:color w:val="000000" w:themeColor="text1"/>
          </w:rPr>
          <w:delText xml:space="preserve">show wetter surface soils </w:delText>
        </w:r>
        <w:r w:rsidR="00A70AC5" w:rsidRPr="00182940" w:rsidDel="00F55E6B">
          <w:rPr>
            <w:rFonts w:ascii="Times New Roman" w:hAnsi="Times New Roman" w:cs="Times New Roman"/>
            <w:color w:val="000000" w:themeColor="text1"/>
          </w:rPr>
          <w:delText>where water inputs were greater</w:delText>
        </w:r>
        <w:r w:rsidR="00482EA9" w:rsidRPr="00182940" w:rsidDel="00F55E6B">
          <w:rPr>
            <w:rFonts w:ascii="Times New Roman" w:hAnsi="Times New Roman" w:cs="Times New Roman"/>
            <w:color w:val="000000" w:themeColor="text1"/>
          </w:rPr>
          <w:delText xml:space="preserve"> (shrub and wetland</w:delText>
        </w:r>
        <w:r w:rsidR="00A70AC5" w:rsidRPr="00182940" w:rsidDel="00F55E6B">
          <w:rPr>
            <w:rFonts w:ascii="Times New Roman" w:hAnsi="Times New Roman" w:cs="Times New Roman"/>
            <w:color w:val="000000" w:themeColor="text1"/>
          </w:rPr>
          <w:delText xml:space="preserve">; </w:delText>
        </w:r>
        <w:r w:rsidR="00482EA9" w:rsidRPr="00182940" w:rsidDel="00F55E6B">
          <w:rPr>
            <w:rFonts w:ascii="Times New Roman" w:hAnsi="Times New Roman" w:cs="Times New Roman"/>
            <w:color w:val="000000" w:themeColor="text1"/>
          </w:rPr>
          <w:delText xml:space="preserve">Figure </w:delText>
        </w:r>
        <w:r w:rsidR="00A70AC5" w:rsidRPr="00182940" w:rsidDel="00F55E6B">
          <w:rPr>
            <w:rFonts w:ascii="Times New Roman" w:hAnsi="Times New Roman" w:cs="Times New Roman"/>
            <w:color w:val="000000" w:themeColor="text1"/>
          </w:rPr>
          <w:delText>8</w:delText>
        </w:r>
        <w:r w:rsidR="00482EA9" w:rsidRPr="00182940" w:rsidDel="00F55E6B">
          <w:rPr>
            <w:rFonts w:ascii="Times New Roman" w:hAnsi="Times New Roman" w:cs="Times New Roman"/>
            <w:color w:val="000000" w:themeColor="text1"/>
          </w:rPr>
          <w:delText>)</w:delText>
        </w:r>
        <w:r w:rsidR="00A70AC5" w:rsidRPr="00182940" w:rsidDel="00F55E6B">
          <w:rPr>
            <w:rFonts w:ascii="Times New Roman" w:hAnsi="Times New Roman" w:cs="Times New Roman"/>
            <w:color w:val="000000" w:themeColor="text1"/>
          </w:rPr>
          <w:delText>, s</w:delText>
        </w:r>
        <w:r w:rsidR="00875356" w:rsidRPr="00182940" w:rsidDel="00F55E6B">
          <w:rPr>
            <w:rFonts w:ascii="Times New Roman" w:hAnsi="Times New Roman" w:cs="Times New Roman"/>
            <w:color w:val="000000" w:themeColor="text1"/>
          </w:rPr>
          <w:delText xml:space="preserve">ome of this increased moisture could be due to slight differences in slope at each station (13 degrees at the forest station, 8 degrees at the shrub station, and 4 degrees at the wetland station). </w:delText>
        </w:r>
        <w:r w:rsidR="0026128C" w:rsidRPr="00182940" w:rsidDel="00F55E6B">
          <w:rPr>
            <w:rFonts w:ascii="Times New Roman" w:hAnsi="Times New Roman" w:cs="Times New Roman"/>
            <w:color w:val="000000" w:themeColor="text1"/>
          </w:rPr>
          <w:delText>Future work using data from these weather stations will explore the relationships between land cover, precipitation, snowpack, and soil moisture in greater detail.</w:delText>
        </w:r>
      </w:del>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182940" w:rsidRDefault="008E21AA" w:rsidP="008E21AA">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Conclusion</w:t>
      </w:r>
    </w:p>
    <w:p w14:paraId="5D09C2A4" w14:textId="1D3D8E34" w:rsidR="00451170" w:rsidRDefault="00D86D9F" w:rsidP="00100E90">
      <w:pPr>
        <w:spacing w:line="480" w:lineRule="auto"/>
        <w:ind w:firstLine="720"/>
        <w:rPr>
          <w:ins w:id="887" w:author="Gabrielle Boisrame" w:date="2019-10-31T11:48:00Z"/>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ins w:id="888" w:author="Stevens, Jens T" w:date="2019-11-04T18:44:00Z">
        <w:r w:rsidR="00B12F0C">
          <w:rPr>
            <w:rFonts w:ascii="Times New Roman" w:hAnsi="Times New Roman" w:cs="Times New Roman"/>
            <w:color w:val="000000" w:themeColor="text1"/>
          </w:rPr>
          <w:t xml:space="preserve">While the nearby ICB is similar to SCB in size, elevation and forest types, assuming similar </w:t>
        </w:r>
      </w:ins>
      <w:del w:id="889" w:author="Stevens, Jens T" w:date="2019-11-04T18:44:00Z">
        <w:r w:rsidRPr="00182940" w:rsidDel="00B12F0C">
          <w:rPr>
            <w:rFonts w:ascii="Times New Roman" w:hAnsi="Times New Roman" w:cs="Times New Roman"/>
            <w:color w:val="000000" w:themeColor="text1"/>
          </w:rPr>
          <w:delText xml:space="preserve">If, in the absence of </w:delText>
        </w:r>
        <w:r w:rsidR="007C7A31" w:rsidRPr="00182940" w:rsidDel="00B12F0C">
          <w:rPr>
            <w:rFonts w:ascii="Times New Roman" w:hAnsi="Times New Roman" w:cs="Times New Roman"/>
            <w:color w:val="000000" w:themeColor="text1"/>
          </w:rPr>
          <w:delText xml:space="preserve">local </w:delText>
        </w:r>
        <w:r w:rsidRPr="00182940" w:rsidDel="00B12F0C">
          <w:rPr>
            <w:rFonts w:ascii="Times New Roman" w:hAnsi="Times New Roman" w:cs="Times New Roman"/>
            <w:color w:val="000000" w:themeColor="text1"/>
          </w:rPr>
          <w:delText xml:space="preserve">historical imagery and on-the-ground forest structure data, we were to </w:delText>
        </w:r>
        <w:r w:rsidR="00A70AC5" w:rsidRPr="00182940" w:rsidDel="00B12F0C">
          <w:rPr>
            <w:rFonts w:ascii="Times New Roman" w:hAnsi="Times New Roman" w:cs="Times New Roman"/>
            <w:color w:val="000000" w:themeColor="text1"/>
          </w:rPr>
          <w:delText xml:space="preserve">predict </w:delText>
        </w:r>
      </w:del>
      <w:r w:rsidR="00A70AC5" w:rsidRPr="00182940">
        <w:rPr>
          <w:rFonts w:ascii="Times New Roman" w:hAnsi="Times New Roman" w:cs="Times New Roman"/>
          <w:color w:val="000000" w:themeColor="text1"/>
        </w:rPr>
        <w:t xml:space="preserve">fire-related changes in SCB </w:t>
      </w:r>
      <w:del w:id="890" w:author="Stevens, Jens T" w:date="2019-11-04T18:45:00Z">
        <w:r w:rsidR="00A70AC5" w:rsidRPr="00182940" w:rsidDel="00B12F0C">
          <w:rPr>
            <w:rFonts w:ascii="Times New Roman" w:hAnsi="Times New Roman" w:cs="Times New Roman"/>
            <w:color w:val="000000" w:themeColor="text1"/>
          </w:rPr>
          <w:delText xml:space="preserve">using </w:delText>
        </w:r>
        <w:r w:rsidRPr="00182940" w:rsidDel="00B12F0C">
          <w:rPr>
            <w:rFonts w:ascii="Times New Roman" w:hAnsi="Times New Roman" w:cs="Times New Roman"/>
            <w:color w:val="000000" w:themeColor="text1"/>
          </w:rPr>
          <w:delText>findings from a similar study conducted in ICB</w:delText>
        </w:r>
        <w:r w:rsidR="00DD3BAF" w:rsidRPr="00182940" w:rsidDel="00B12F0C">
          <w:rPr>
            <w:rFonts w:ascii="Times New Roman" w:hAnsi="Times New Roman" w:cs="Times New Roman"/>
            <w:color w:val="000000" w:themeColor="text1"/>
          </w:rPr>
          <w:delText>,</w:delText>
        </w:r>
        <w:r w:rsidRPr="00182940" w:rsidDel="00B12F0C">
          <w:rPr>
            <w:rFonts w:ascii="Times New Roman" w:hAnsi="Times New Roman" w:cs="Times New Roman"/>
            <w:color w:val="000000" w:themeColor="text1"/>
          </w:rPr>
          <w:delText xml:space="preserve"> we </w:delText>
        </w:r>
      </w:del>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ins w:id="891" w:author="Stevens, Jens T" w:date="2019-11-04T18:45:00Z">
        <w:r w:rsidR="00B12F0C">
          <w:rPr>
            <w:rFonts w:ascii="Times New Roman" w:hAnsi="Times New Roman" w:cs="Times New Roman"/>
            <w:color w:val="000000" w:themeColor="text1"/>
          </w:rPr>
          <w:t xml:space="preserve">, highlighting </w:t>
        </w:r>
      </w:ins>
      <w:ins w:id="892" w:author="Stevens, Jens T" w:date="2019-11-04T18:46:00Z">
        <w:r w:rsidR="00B12F0C">
          <w:rPr>
            <w:rFonts w:ascii="Times New Roman" w:hAnsi="Times New Roman" w:cs="Times New Roman"/>
            <w:color w:val="000000" w:themeColor="text1"/>
          </w:rPr>
          <w:t>the importance of the place-based field and imagery datasets that we used in our analysis here</w:t>
        </w:r>
      </w:ins>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ins w:id="893" w:author="Stevens, Jens T" w:date="2019-11-04T18:46:00Z">
        <w:r w:rsidR="00B12F0C">
          <w:rPr>
            <w:rFonts w:ascii="Times New Roman" w:hAnsi="Times New Roman" w:cs="Times New Roman"/>
            <w:color w:val="000000" w:themeColor="text1"/>
          </w:rPr>
          <w:t xml:space="preserve">, </w:t>
        </w:r>
      </w:ins>
      <w:del w:id="894" w:author="Stevens, Jens T" w:date="2019-11-04T18:46:00Z">
        <w:r w:rsidR="00DD3BAF" w:rsidRPr="00182940" w:rsidDel="00B12F0C">
          <w:rPr>
            <w:rFonts w:ascii="Times New Roman" w:hAnsi="Times New Roman" w:cs="Times New Roman"/>
            <w:color w:val="000000" w:themeColor="text1"/>
          </w:rPr>
          <w:delText xml:space="preserve">. </w:delText>
        </w:r>
        <w:r w:rsidR="007C7A31" w:rsidRPr="00182940" w:rsidDel="00B12F0C">
          <w:rPr>
            <w:rFonts w:ascii="Times New Roman" w:hAnsi="Times New Roman" w:cs="Times New Roman"/>
            <w:color w:val="000000" w:themeColor="text1"/>
          </w:rPr>
          <w:delText>This discrepancy appears to be</w:delText>
        </w:r>
      </w:del>
      <w:ins w:id="895" w:author="Stevens, Jens T" w:date="2019-11-04T18:46:00Z">
        <w:r w:rsidR="00B12F0C">
          <w:rPr>
            <w:rFonts w:ascii="Times New Roman" w:hAnsi="Times New Roman" w:cs="Times New Roman"/>
            <w:color w:val="000000" w:themeColor="text1"/>
          </w:rPr>
          <w:t>likely</w:t>
        </w:r>
      </w:ins>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ins w:id="896" w:author="Stevens, Jens T" w:date="2019-11-05T15:15:00Z">
        <w:r w:rsidR="003A1DDC">
          <w:rPr>
            <w:rFonts w:ascii="Times New Roman" w:hAnsi="Times New Roman" w:cs="Times New Roman"/>
            <w:color w:val="000000" w:themeColor="text1"/>
          </w:rPr>
          <w:t>,</w:t>
        </w:r>
      </w:ins>
      <w:r w:rsidR="007C7A31" w:rsidRPr="00182940">
        <w:rPr>
          <w:rFonts w:ascii="Times New Roman" w:hAnsi="Times New Roman" w:cs="Times New Roman"/>
          <w:color w:val="000000" w:themeColor="text1"/>
        </w:rPr>
        <w:t xml:space="preserve"> the lower overall productivity</w:t>
      </w:r>
      <w:ins w:id="897" w:author="Stevens, Jens T" w:date="2019-11-05T15:16:00Z">
        <w:r w:rsidR="003A1DDC">
          <w:rPr>
            <w:rFonts w:ascii="Times New Roman" w:hAnsi="Times New Roman" w:cs="Times New Roman"/>
            <w:color w:val="000000" w:themeColor="text1"/>
          </w:rPr>
          <w:t>,</w:t>
        </w:r>
      </w:ins>
      <w:r w:rsidR="007C7A31" w:rsidRPr="00182940">
        <w:rPr>
          <w:rFonts w:ascii="Times New Roman" w:hAnsi="Times New Roman" w:cs="Times New Roman"/>
          <w:color w:val="000000" w:themeColor="text1"/>
        </w:rPr>
        <w:t xml:space="preserve"> </w:t>
      </w:r>
      <w:ins w:id="898" w:author="Stevens, Jens T" w:date="2019-11-05T15:16:00Z">
        <w:r w:rsidR="003A1DDC">
          <w:rPr>
            <w:rFonts w:ascii="Times New Roman" w:hAnsi="Times New Roman" w:cs="Times New Roman"/>
            <w:color w:val="000000" w:themeColor="text1"/>
          </w:rPr>
          <w:t xml:space="preserve">the reduced fire frequency, </w:t>
        </w:r>
      </w:ins>
      <w:r w:rsidR="007C7A31" w:rsidRPr="00182940">
        <w:rPr>
          <w:rFonts w:ascii="Times New Roman" w:hAnsi="Times New Roman" w:cs="Times New Roman"/>
          <w:color w:val="000000" w:themeColor="text1"/>
        </w:rPr>
        <w:t>and the lesser proportions of high severity fire effects relative to ICB led to greater stability in vegetation over time and a 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ins w:id="899" w:author="Gabrielle Boisrame" w:date="2019-10-31T11:48:00Z">
        <w:r w:rsidR="00851714">
          <w:rPr>
            <w:rFonts w:ascii="Times New Roman" w:hAnsi="Times New Roman" w:cs="Times New Roman"/>
            <w:color w:val="000000" w:themeColor="text1"/>
          </w:rPr>
          <w:t>s</w:t>
        </w:r>
      </w:ins>
      <w:r w:rsidR="00074F85" w:rsidRPr="00182940">
        <w:rPr>
          <w:rFonts w:ascii="Times New Roman" w:hAnsi="Times New Roman" w:cs="Times New Roman"/>
          <w:color w:val="000000" w:themeColor="text1"/>
        </w:rPr>
        <w:t>, including lower elevation sites</w:t>
      </w:r>
      <w:ins w:id="900" w:author="Jens Stevens" w:date="2019-10-29T20:47:00Z">
        <w:r w:rsidR="00F55E6B">
          <w:rPr>
            <w:rFonts w:ascii="Times New Roman" w:hAnsi="Times New Roman" w:cs="Times New Roman"/>
            <w:color w:val="000000" w:themeColor="text1"/>
          </w:rPr>
          <w:t xml:space="preserve"> more productive than ICB</w:t>
        </w:r>
      </w:ins>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del w:id="901" w:author="Stevens, Jens T" w:date="2019-11-04T18:47:00Z">
        <w:r w:rsidR="00451170" w:rsidRPr="00182940" w:rsidDel="00B12F0C">
          <w:rPr>
            <w:rFonts w:ascii="Times New Roman" w:hAnsi="Times New Roman" w:cs="Times New Roman"/>
            <w:color w:val="000000" w:themeColor="text1"/>
          </w:rPr>
          <w:delText>be needed to better</w:delText>
        </w:r>
        <w:r w:rsidR="00074F85" w:rsidRPr="00182940" w:rsidDel="00B12F0C">
          <w:rPr>
            <w:rFonts w:ascii="Times New Roman" w:hAnsi="Times New Roman" w:cs="Times New Roman"/>
            <w:color w:val="000000" w:themeColor="text1"/>
          </w:rPr>
          <w:delText xml:space="preserve"> elucidate the</w:delText>
        </w:r>
        <w:r w:rsidR="00F93A3A" w:rsidRPr="00182940" w:rsidDel="00B12F0C">
          <w:rPr>
            <w:rFonts w:ascii="Times New Roman" w:hAnsi="Times New Roman" w:cs="Times New Roman"/>
            <w:color w:val="000000" w:themeColor="text1"/>
          </w:rPr>
          <w:delText xml:space="preserve"> drivers of</w:delText>
        </w:r>
      </w:del>
      <w:ins w:id="902" w:author="Stevens, Jens T" w:date="2019-11-04T18:47:00Z">
        <w:r w:rsidR="00B12F0C">
          <w:rPr>
            <w:rFonts w:ascii="Times New Roman" w:hAnsi="Times New Roman" w:cs="Times New Roman"/>
            <w:color w:val="000000" w:themeColor="text1"/>
          </w:rPr>
          <w:t>further clarify the range of possible</w:t>
        </w:r>
      </w:ins>
      <w:r w:rsidR="00F93A3A" w:rsidRPr="00182940">
        <w:rPr>
          <w:rFonts w:ascii="Times New Roman" w:hAnsi="Times New Roman" w:cs="Times New Roman"/>
          <w:color w:val="000000" w:themeColor="text1"/>
        </w:rPr>
        <w:t xml:space="preserve"> landscape and hydrologic </w:t>
      </w:r>
      <w:del w:id="903" w:author="Stevens, Jens T" w:date="2019-11-04T18:48:00Z">
        <w:r w:rsidR="00F93A3A" w:rsidRPr="00182940" w:rsidDel="00B12F0C">
          <w:rPr>
            <w:rFonts w:ascii="Times New Roman" w:hAnsi="Times New Roman" w:cs="Times New Roman"/>
            <w:color w:val="000000" w:themeColor="text1"/>
          </w:rPr>
          <w:delText xml:space="preserve">change in </w:delText>
        </w:r>
      </w:del>
      <w:r w:rsidR="00F93A3A" w:rsidRPr="00182940">
        <w:rPr>
          <w:rFonts w:ascii="Times New Roman" w:hAnsi="Times New Roman" w:cs="Times New Roman"/>
          <w:color w:val="000000" w:themeColor="text1"/>
        </w:rPr>
        <w:t>response</w:t>
      </w:r>
      <w:ins w:id="904" w:author="Stevens, Jens T" w:date="2019-11-04T18:48:00Z">
        <w:r w:rsidR="00B12F0C">
          <w:rPr>
            <w:rFonts w:ascii="Times New Roman" w:hAnsi="Times New Roman" w:cs="Times New Roman"/>
            <w:color w:val="000000" w:themeColor="text1"/>
          </w:rPr>
          <w:t>s</w:t>
        </w:r>
      </w:ins>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lastRenderedPageBreak/>
        <w:t xml:space="preserve">Field work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and S. Tang. A. C. Caprio provided helpful information on the managed fire program at Sequoia Kings Canyon National Park. </w:t>
      </w:r>
      <w:ins w:id="905" w:author="Stevens, Jens T" w:date="2019-11-05T15:16:00Z">
        <w:r w:rsidR="003A1DDC">
          <w:rPr>
            <w:rFonts w:ascii="Times New Roman" w:hAnsi="Times New Roman" w:cs="Times New Roman"/>
            <w:color w:val="000000" w:themeColor="text1"/>
          </w:rPr>
          <w:t>We thank J</w:t>
        </w:r>
        <w:r w:rsidR="003A1DDC">
          <w:rPr>
            <w:rFonts w:ascii="Times New Roman" w:hAnsi="Times New Roman" w:cs="Times New Roman"/>
            <w:color w:val="000000" w:themeColor="text1"/>
          </w:rPr>
          <w:t>.</w:t>
        </w:r>
        <w:r w:rsidR="003A1DDC">
          <w:rPr>
            <w:rFonts w:ascii="Times New Roman" w:hAnsi="Times New Roman" w:cs="Times New Roman"/>
            <w:color w:val="000000" w:themeColor="text1"/>
          </w:rPr>
          <w:t xml:space="preserve"> van </w:t>
        </w:r>
        <w:proofErr w:type="spellStart"/>
        <w:r w:rsidR="003A1DDC">
          <w:rPr>
            <w:rFonts w:ascii="Times New Roman" w:hAnsi="Times New Roman" w:cs="Times New Roman"/>
            <w:color w:val="000000" w:themeColor="text1"/>
          </w:rPr>
          <w:t>Wagtendonk</w:t>
        </w:r>
        <w:proofErr w:type="spellEnd"/>
        <w:r w:rsidR="003A1DDC">
          <w:rPr>
            <w:rFonts w:ascii="Times New Roman" w:hAnsi="Times New Roman" w:cs="Times New Roman"/>
            <w:color w:val="000000" w:themeColor="text1"/>
          </w:rPr>
          <w:t xml:space="preserve"> for discussions on fire dynamics in these basins.</w:t>
        </w:r>
        <w:r w:rsidR="003A1DDC">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t>Philomathia</w:t>
      </w:r>
      <w:proofErr w:type="spellEnd"/>
      <w:r w:rsidRPr="00182940">
        <w:rPr>
          <w:rFonts w:ascii="Times New Roman" w:hAnsi="Times New Roman" w:cs="Times New Roman"/>
          <w:color w:val="000000" w:themeColor="text1"/>
        </w:rPr>
        <w:t xml:space="preserve"> Graduate Fellowship in Environmental Sciences.</w:t>
      </w:r>
      <w:r w:rsidR="00FD7209">
        <w:rPr>
          <w:rFonts w:ascii="Times New Roman" w:hAnsi="Times New Roman" w:cs="Times New Roman"/>
          <w:color w:val="000000" w:themeColor="text1"/>
        </w:rPr>
        <w:t xml:space="preserve"> </w:t>
      </w:r>
      <w:ins w:id="906" w:author="Jens Stevens" w:date="2019-10-29T20:48:00Z">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ins>
      <w:r w:rsidR="00832545" w:rsidRPr="00EF599F">
        <w:rPr>
          <w:rFonts w:ascii="Times New Roman" w:hAnsi="Times New Roman" w:cs="Times New Roman"/>
        </w:rPr>
        <w:br w:type="page"/>
      </w:r>
    </w:p>
    <w:p w14:paraId="587955AF" w14:textId="77777777" w:rsidR="007C0FB5" w:rsidRPr="007C0FB5" w:rsidRDefault="00FF633D" w:rsidP="007C0FB5">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7C0FB5" w:rsidRPr="007C0FB5">
        <w:rPr>
          <w:b/>
          <w:noProof/>
        </w:rPr>
        <w:t>Literature Cited</w:t>
      </w:r>
    </w:p>
    <w:p w14:paraId="3F21CA45" w14:textId="77777777" w:rsidR="007C0FB5" w:rsidRPr="007C0FB5" w:rsidRDefault="007C0FB5" w:rsidP="007C0FB5">
      <w:pPr>
        <w:pStyle w:val="EndNoteBibliographyTitle"/>
        <w:rPr>
          <w:b/>
          <w:noProof/>
        </w:rPr>
      </w:pPr>
    </w:p>
    <w:p w14:paraId="79E5BBCD" w14:textId="77777777" w:rsidR="007C0FB5" w:rsidRPr="007C0FB5" w:rsidRDefault="007C0FB5" w:rsidP="007C0FB5">
      <w:pPr>
        <w:pStyle w:val="EndNoteBibliography"/>
        <w:ind w:left="420" w:hanging="420"/>
        <w:rPr>
          <w:noProof/>
        </w:rPr>
      </w:pPr>
      <w:r w:rsidRPr="007C0FB5">
        <w:rPr>
          <w:noProof/>
        </w:rPr>
        <w:t xml:space="preserve">Atchley, A. L., A. M. Kinoshita, S. R. Lopez, L. Trader, and R. Middleton. 2018. Simulating Surface and Subsurface Water Balance Changes Due to Burn Severity. Vadose Zone Journal </w:t>
      </w:r>
      <w:r w:rsidRPr="007C0FB5">
        <w:rPr>
          <w:b/>
          <w:noProof/>
        </w:rPr>
        <w:t>17</w:t>
      </w:r>
      <w:r w:rsidRPr="007C0FB5">
        <w:rPr>
          <w:noProof/>
        </w:rPr>
        <w:t>:13pp.</w:t>
      </w:r>
    </w:p>
    <w:p w14:paraId="117F41A8" w14:textId="77777777" w:rsidR="007C0FB5" w:rsidRPr="007C0FB5" w:rsidRDefault="007C0FB5" w:rsidP="007C0FB5">
      <w:pPr>
        <w:pStyle w:val="EndNoteBibliography"/>
        <w:ind w:left="420" w:hanging="420"/>
        <w:rPr>
          <w:noProof/>
        </w:rPr>
      </w:pPr>
      <w:r w:rsidRPr="007C0FB5">
        <w:rPr>
          <w:noProof/>
        </w:rPr>
        <w:t xml:space="preserve">Bales, R. C., J. W. Hopmans, A. T. O'Geen, M. Meadows, P. C. Hartsough, P. Kirchner, C. T. Hunsaker, and D. Beaudette. 2011. Soil moisture response to snowmelt and rainfall in a Sierra Nevada mixed-conifer forest. Vadose Zone Journal </w:t>
      </w:r>
      <w:r w:rsidRPr="007C0FB5">
        <w:rPr>
          <w:b/>
          <w:noProof/>
        </w:rPr>
        <w:t>10</w:t>
      </w:r>
      <w:r w:rsidRPr="007C0FB5">
        <w:rPr>
          <w:noProof/>
        </w:rPr>
        <w:t>:786-799.</w:t>
      </w:r>
    </w:p>
    <w:p w14:paraId="7F9A131D" w14:textId="77777777" w:rsidR="007C0FB5" w:rsidRPr="007C0FB5" w:rsidRDefault="007C0FB5" w:rsidP="007C0FB5">
      <w:pPr>
        <w:pStyle w:val="EndNoteBibliography"/>
        <w:ind w:left="420" w:hanging="420"/>
        <w:rPr>
          <w:noProof/>
        </w:rPr>
      </w:pPr>
      <w:r w:rsidRPr="007C0FB5">
        <w:rPr>
          <w:noProof/>
        </w:rPr>
        <w:t>Bates, D. M., M. Maechler, B. M. Bolker, and S. Walker. 2013. lme4: Linear mixed-effects models using Eigen and S4. R package version 1.0-5. CRAN.R-project.org/package=lme4.</w:t>
      </w:r>
    </w:p>
    <w:p w14:paraId="1652E9F1" w14:textId="77777777" w:rsidR="007C0FB5" w:rsidRPr="007C0FB5" w:rsidRDefault="007C0FB5" w:rsidP="007C0FB5">
      <w:pPr>
        <w:pStyle w:val="EndNoteBibliography"/>
        <w:ind w:left="420" w:hanging="420"/>
        <w:rPr>
          <w:noProof/>
        </w:rPr>
      </w:pPr>
      <w:r w:rsidRPr="007C0FB5">
        <w:rPr>
          <w:noProof/>
        </w:rPr>
        <w:t xml:space="preserve">Blaschke, T., G. J. Hay, M. Kelly, S. Lang, P. Hofmann, E. Addink, R. Q. Feitosa, F. Van der Meer, H. Van der Werff, F. J. I. j. o. p. Van Coillie, and r. sensing. 2014. Geographic object-based image analysis–towards a new paradigm.  </w:t>
      </w:r>
      <w:r w:rsidRPr="007C0FB5">
        <w:rPr>
          <w:b/>
          <w:noProof/>
        </w:rPr>
        <w:t>87</w:t>
      </w:r>
      <w:r w:rsidRPr="007C0FB5">
        <w:rPr>
          <w:noProof/>
        </w:rPr>
        <w:t>:180-191.</w:t>
      </w:r>
    </w:p>
    <w:p w14:paraId="52B95080" w14:textId="77777777" w:rsidR="007C0FB5" w:rsidRPr="007C0FB5" w:rsidRDefault="007C0FB5" w:rsidP="007C0FB5">
      <w:pPr>
        <w:pStyle w:val="EndNoteBibliography"/>
        <w:ind w:left="420" w:hanging="420"/>
        <w:rPr>
          <w:noProof/>
        </w:rPr>
      </w:pPr>
      <w:r w:rsidRPr="007C0FB5">
        <w:rPr>
          <w:noProof/>
        </w:rPr>
        <w:t xml:space="preserve">Boisramé, G., S. Thompson, B. Collins, and S. Stephens. 2017a. Managed wildfire effects on forest resilience and water in the Sierra Nevada. Ecosystems </w:t>
      </w:r>
      <w:r w:rsidRPr="007C0FB5">
        <w:rPr>
          <w:b/>
          <w:noProof/>
        </w:rPr>
        <w:t>20</w:t>
      </w:r>
      <w:r w:rsidRPr="007C0FB5">
        <w:rPr>
          <w:noProof/>
        </w:rPr>
        <w:t>:717–732.</w:t>
      </w:r>
    </w:p>
    <w:p w14:paraId="6FE2D621" w14:textId="77777777" w:rsidR="007C0FB5" w:rsidRPr="007C0FB5" w:rsidRDefault="007C0FB5" w:rsidP="007C0FB5">
      <w:pPr>
        <w:pStyle w:val="EndNoteBibliography"/>
        <w:ind w:left="420" w:hanging="420"/>
        <w:rPr>
          <w:noProof/>
        </w:rPr>
      </w:pPr>
      <w:r w:rsidRPr="007C0FB5">
        <w:rPr>
          <w:noProof/>
        </w:rPr>
        <w:t xml:space="preserve">Boisramé, G., S. Thompson, and S. Stephens. 2018. Hydrologic responses to restored wildfire regimes revealed by soil moisture-vegetation relationships. Advances in Water Resources </w:t>
      </w:r>
      <w:r w:rsidRPr="007C0FB5">
        <w:rPr>
          <w:b/>
          <w:noProof/>
        </w:rPr>
        <w:t>112</w:t>
      </w:r>
      <w:r w:rsidRPr="007C0FB5">
        <w:rPr>
          <w:noProof/>
        </w:rPr>
        <w:t>:124-146.</w:t>
      </w:r>
    </w:p>
    <w:p w14:paraId="62615510" w14:textId="77777777" w:rsidR="007C0FB5" w:rsidRPr="007C0FB5" w:rsidRDefault="007C0FB5" w:rsidP="007C0FB5">
      <w:pPr>
        <w:pStyle w:val="EndNoteBibliography"/>
        <w:ind w:left="420" w:hanging="420"/>
        <w:rPr>
          <w:noProof/>
        </w:rPr>
      </w:pPr>
      <w:r w:rsidRPr="007C0FB5">
        <w:rPr>
          <w:noProof/>
        </w:rPr>
        <w:t xml:space="preserve">Boisramé, G. F. S., S. E. Thompson, M. Kelly, J. Cavalli, K. M. Wilkin, and S. L. Stephens. 2017b. Vegetation change during 40years of repeated managed wildfires in the Sierra Nevada, California. Forest Ecology and Management </w:t>
      </w:r>
      <w:r w:rsidRPr="007C0FB5">
        <w:rPr>
          <w:b/>
          <w:noProof/>
        </w:rPr>
        <w:t>402</w:t>
      </w:r>
      <w:r w:rsidRPr="007C0FB5">
        <w:rPr>
          <w:noProof/>
        </w:rPr>
        <w:t>:241-252.</w:t>
      </w:r>
    </w:p>
    <w:p w14:paraId="71092CFC" w14:textId="77777777" w:rsidR="007C0FB5" w:rsidRPr="007C0FB5" w:rsidRDefault="007C0FB5" w:rsidP="007C0FB5">
      <w:pPr>
        <w:pStyle w:val="EndNoteBibliography"/>
        <w:ind w:left="420" w:hanging="420"/>
        <w:rPr>
          <w:noProof/>
        </w:rPr>
      </w:pPr>
      <w:r w:rsidRPr="007C0FB5">
        <w:rPr>
          <w:noProof/>
        </w:rPr>
        <w:t xml:space="preserve">Boisramé, G. F. S., S. E. Thompson, C. Tague, and S. L. Stephens. 2019. Restoring a natural fire regime alters the water balance of a Sierra Nevada catchment. Water Resources Research </w:t>
      </w:r>
      <w:r w:rsidRPr="007C0FB5">
        <w:rPr>
          <w:b/>
          <w:noProof/>
        </w:rPr>
        <w:t>55</w:t>
      </w:r>
      <w:r w:rsidRPr="007C0FB5">
        <w:rPr>
          <w:noProof/>
        </w:rPr>
        <w:t>:5751– 5769.</w:t>
      </w:r>
    </w:p>
    <w:p w14:paraId="5C451CA3" w14:textId="77777777" w:rsidR="007C0FB5" w:rsidRPr="007C0FB5" w:rsidRDefault="007C0FB5" w:rsidP="007C0FB5">
      <w:pPr>
        <w:pStyle w:val="EndNoteBibliography"/>
        <w:ind w:left="420" w:hanging="420"/>
        <w:rPr>
          <w:noProof/>
        </w:rPr>
      </w:pPr>
      <w:r w:rsidRPr="007C0FB5">
        <w:rPr>
          <w:noProof/>
        </w:rPr>
        <w:lastRenderedPageBreak/>
        <w:t>CalFire. 2018a. Top 20 largest California wildfires. http://www.fire.ca.gov/communications/downloads/fact_sheets/Top20_Acres.pdf.</w:t>
      </w:r>
    </w:p>
    <w:p w14:paraId="10C4513D" w14:textId="77777777" w:rsidR="007C0FB5" w:rsidRPr="007C0FB5" w:rsidRDefault="007C0FB5" w:rsidP="007C0FB5">
      <w:pPr>
        <w:pStyle w:val="EndNoteBibliography"/>
        <w:ind w:left="420" w:hanging="420"/>
        <w:rPr>
          <w:noProof/>
        </w:rPr>
      </w:pPr>
      <w:r w:rsidRPr="007C0FB5">
        <w:rPr>
          <w:noProof/>
        </w:rPr>
        <w:t>CalFire. 2018b. Top 20 most destructive California wildfires. http://www.fire.ca.gov/communications/downloads/fact_sheets/Top20_Acres.pdf.</w:t>
      </w:r>
    </w:p>
    <w:p w14:paraId="5EBF0E78" w14:textId="77777777" w:rsidR="007C0FB5" w:rsidRPr="007C0FB5" w:rsidRDefault="007C0FB5" w:rsidP="007C0FB5">
      <w:pPr>
        <w:pStyle w:val="EndNoteBibliography"/>
        <w:ind w:left="420" w:hanging="420"/>
        <w:rPr>
          <w:noProof/>
        </w:rPr>
      </w:pPr>
      <w:r w:rsidRPr="007C0FB5">
        <w:rPr>
          <w:noProof/>
        </w:rPr>
        <w:t>Caprio, A. C., and D. M. Graber. 2000. Returning fire to the mountains: can we successfully restore the ecological role of pre-Euroamerican fire regimes to the Sierra Nevada?</w:t>
      </w:r>
      <w:r w:rsidRPr="007C0FB5">
        <w:rPr>
          <w:i/>
          <w:noProof/>
        </w:rPr>
        <w:t>in</w:t>
      </w:r>
      <w:r w:rsidRPr="007C0FB5">
        <w:rPr>
          <w:noProof/>
        </w:rPr>
        <w:t xml:space="preserve">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0F36475A" w14:textId="77777777" w:rsidR="007C0FB5" w:rsidRPr="007C0FB5" w:rsidRDefault="007C0FB5" w:rsidP="007C0FB5">
      <w:pPr>
        <w:pStyle w:val="EndNoteBibliography"/>
        <w:ind w:left="420" w:hanging="420"/>
        <w:rPr>
          <w:noProof/>
        </w:rPr>
      </w:pPr>
      <w:r w:rsidRPr="007C0FB5">
        <w:rPr>
          <w:noProof/>
        </w:rPr>
        <w:t xml:space="preserve">Collins, B. M., R. G. Everett, and S. L. Stephens. 2011. Impacts of fire exclusion and recent managed fire on forest structure in old growth Sierra Nevada mixed-conifer forests. Ecosphere </w:t>
      </w:r>
      <w:r w:rsidRPr="007C0FB5">
        <w:rPr>
          <w:b/>
          <w:noProof/>
        </w:rPr>
        <w:t>2</w:t>
      </w:r>
      <w:r w:rsidRPr="007C0FB5">
        <w:rPr>
          <w:noProof/>
        </w:rPr>
        <w:t>:art51.</w:t>
      </w:r>
    </w:p>
    <w:p w14:paraId="0FDD9DD5" w14:textId="77777777" w:rsidR="007C0FB5" w:rsidRPr="007C0FB5" w:rsidRDefault="007C0FB5" w:rsidP="007C0FB5">
      <w:pPr>
        <w:pStyle w:val="EndNoteBibliography"/>
        <w:ind w:left="420" w:hanging="420"/>
        <w:rPr>
          <w:noProof/>
        </w:rPr>
      </w:pPr>
      <w:r w:rsidRPr="007C0FB5">
        <w:rPr>
          <w:noProof/>
        </w:rPr>
        <w:t xml:space="preserve">Collins, B. M., M. Kelly, J. W. van Wagtendonk, and S. L. Stephens. 2007. Spatial patterns of large natural fires in Sierra Nevada wilderness areas. Landscape Ecology </w:t>
      </w:r>
      <w:r w:rsidRPr="007C0FB5">
        <w:rPr>
          <w:b/>
          <w:noProof/>
        </w:rPr>
        <w:t>22</w:t>
      </w:r>
      <w:r w:rsidRPr="007C0FB5">
        <w:rPr>
          <w:noProof/>
        </w:rPr>
        <w:t>:545-557.</w:t>
      </w:r>
    </w:p>
    <w:p w14:paraId="73A6C6CF" w14:textId="77777777" w:rsidR="007C0FB5" w:rsidRPr="007C0FB5" w:rsidRDefault="007C0FB5" w:rsidP="007C0FB5">
      <w:pPr>
        <w:pStyle w:val="EndNoteBibliography"/>
        <w:ind w:left="420" w:hanging="420"/>
        <w:rPr>
          <w:noProof/>
        </w:rPr>
      </w:pPr>
      <w:r w:rsidRPr="007C0FB5">
        <w:rPr>
          <w:noProof/>
        </w:rPr>
        <w:t xml:space="preserve">Collins, B. M., J. M. Lydersen, D. L. Fry, K. Wilkin, T. Moody, and S. L. Stephens. 2016. Variability in vegetation and surface fuels across mixed-conifer-dominated landscapes with over 40 years of natural fire. Forest Ecology and Management </w:t>
      </w:r>
      <w:r w:rsidRPr="007C0FB5">
        <w:rPr>
          <w:b/>
          <w:noProof/>
        </w:rPr>
        <w:t>381</w:t>
      </w:r>
      <w:r w:rsidRPr="007C0FB5">
        <w:rPr>
          <w:noProof/>
        </w:rPr>
        <w:t>:74-83.</w:t>
      </w:r>
    </w:p>
    <w:p w14:paraId="2690BADD" w14:textId="77777777" w:rsidR="007C0FB5" w:rsidRPr="007C0FB5" w:rsidRDefault="007C0FB5" w:rsidP="007C0FB5">
      <w:pPr>
        <w:pStyle w:val="EndNoteBibliography"/>
        <w:ind w:left="420" w:hanging="420"/>
        <w:rPr>
          <w:noProof/>
        </w:rPr>
      </w:pPr>
      <w:r w:rsidRPr="007C0FB5">
        <w:rPr>
          <w:noProof/>
        </w:rPr>
        <w:t xml:space="preserve">Collins, B. M., J. D. Miller, A. E. Thode, M. Kelly, J. W. van Wagtendonk, and S. L. Stephens. 2009. Interactions among wildland fires in a long-established Sierra Nevada natural fire area. Ecosystems </w:t>
      </w:r>
      <w:r w:rsidRPr="007C0FB5">
        <w:rPr>
          <w:b/>
          <w:noProof/>
        </w:rPr>
        <w:t>12</w:t>
      </w:r>
      <w:r w:rsidRPr="007C0FB5">
        <w:rPr>
          <w:noProof/>
        </w:rPr>
        <w:t>:114-128.</w:t>
      </w:r>
    </w:p>
    <w:p w14:paraId="09A0FE59" w14:textId="77777777" w:rsidR="007C0FB5" w:rsidRPr="007C0FB5" w:rsidRDefault="007C0FB5" w:rsidP="007C0FB5">
      <w:pPr>
        <w:pStyle w:val="EndNoteBibliography"/>
        <w:ind w:left="420" w:hanging="420"/>
        <w:rPr>
          <w:noProof/>
        </w:rPr>
      </w:pPr>
      <w:r w:rsidRPr="007C0FB5">
        <w:rPr>
          <w:noProof/>
        </w:rPr>
        <w:lastRenderedPageBreak/>
        <w:t xml:space="preserve">Collins, B. M., and S. L. Stephens. 2007. Managing natural wildfires in Sierra Nevada wilderness areas. Frontiers in Ecology and the Environment </w:t>
      </w:r>
      <w:r w:rsidRPr="007C0FB5">
        <w:rPr>
          <w:b/>
          <w:noProof/>
        </w:rPr>
        <w:t>5</w:t>
      </w:r>
      <w:r w:rsidRPr="007C0FB5">
        <w:rPr>
          <w:noProof/>
        </w:rPr>
        <w:t>:523-527.</w:t>
      </w:r>
    </w:p>
    <w:p w14:paraId="30BDE428" w14:textId="77777777" w:rsidR="007C0FB5" w:rsidRPr="007C0FB5" w:rsidRDefault="007C0FB5" w:rsidP="007C0FB5">
      <w:pPr>
        <w:pStyle w:val="EndNoteBibliography"/>
        <w:ind w:left="420" w:hanging="420"/>
        <w:rPr>
          <w:noProof/>
        </w:rPr>
      </w:pPr>
      <w:r w:rsidRPr="007C0FB5">
        <w:rPr>
          <w:noProof/>
        </w:rPr>
        <w:t xml:space="preserve">Das, A. J., N. L. Stephenson, and K. P. Davis. 2016. Why do trees die? Characterizing the drivers of background tree mortality. Ecology </w:t>
      </w:r>
      <w:r w:rsidRPr="007C0FB5">
        <w:rPr>
          <w:b/>
          <w:noProof/>
        </w:rPr>
        <w:t>97</w:t>
      </w:r>
      <w:r w:rsidRPr="007C0FB5">
        <w:rPr>
          <w:noProof/>
        </w:rPr>
        <w:t>:2616-2627.</w:t>
      </w:r>
    </w:p>
    <w:p w14:paraId="4CCC0893" w14:textId="77777777" w:rsidR="007C0FB5" w:rsidRPr="007C0FB5" w:rsidRDefault="007C0FB5" w:rsidP="007C0FB5">
      <w:pPr>
        <w:pStyle w:val="EndNoteBibliography"/>
        <w:ind w:left="420" w:hanging="420"/>
        <w:rPr>
          <w:noProof/>
        </w:rPr>
      </w:pPr>
      <w:r w:rsidRPr="007C0FB5">
        <w:rPr>
          <w:noProof/>
        </w:rPr>
        <w:t xml:space="preserve">Ebel, B. A. 2013. Wildfire and Aspect Effects on Hydrologic States after the 2010 Fourmile Canyon Fire. Vadose Zone Journal </w:t>
      </w:r>
      <w:r w:rsidRPr="007C0FB5">
        <w:rPr>
          <w:b/>
          <w:noProof/>
        </w:rPr>
        <w:t>12</w:t>
      </w:r>
      <w:r w:rsidRPr="007C0FB5">
        <w:rPr>
          <w:noProof/>
        </w:rPr>
        <w:t>.</w:t>
      </w:r>
    </w:p>
    <w:p w14:paraId="5701F76F" w14:textId="77777777" w:rsidR="007C0FB5" w:rsidRPr="007C0FB5" w:rsidRDefault="007C0FB5" w:rsidP="007C0FB5">
      <w:pPr>
        <w:pStyle w:val="EndNoteBibliography"/>
        <w:ind w:left="420" w:hanging="420"/>
        <w:rPr>
          <w:noProof/>
        </w:rPr>
      </w:pPr>
      <w:r w:rsidRPr="007C0FB5">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4E90282D" w14:textId="77777777" w:rsidR="007C0FB5" w:rsidRPr="007C0FB5" w:rsidRDefault="007C0FB5" w:rsidP="007C0FB5">
      <w:pPr>
        <w:pStyle w:val="EndNoteBibliography"/>
        <w:ind w:left="420" w:hanging="420"/>
        <w:rPr>
          <w:noProof/>
        </w:rPr>
      </w:pPr>
      <w:r w:rsidRPr="007C0FB5">
        <w:rPr>
          <w:noProof/>
        </w:rPr>
        <w:t xml:space="preserve">Grant, G. E., C. L. Tague, and C. D. Allen. 2013. Watering the forest for the trees: an emerging priority for managing water in forest landscapes. Frontiers in Ecology and the Environment </w:t>
      </w:r>
      <w:r w:rsidRPr="007C0FB5">
        <w:rPr>
          <w:b/>
          <w:noProof/>
        </w:rPr>
        <w:t>11</w:t>
      </w:r>
      <w:r w:rsidRPr="007C0FB5">
        <w:rPr>
          <w:noProof/>
        </w:rPr>
        <w:t>:314-321.</w:t>
      </w:r>
    </w:p>
    <w:p w14:paraId="0D95A56E" w14:textId="77777777" w:rsidR="007C0FB5" w:rsidRPr="007C0FB5" w:rsidRDefault="007C0FB5" w:rsidP="007C0FB5">
      <w:pPr>
        <w:pStyle w:val="EndNoteBibliography"/>
        <w:ind w:left="420" w:hanging="420"/>
        <w:rPr>
          <w:noProof/>
        </w:rPr>
      </w:pPr>
      <w:r w:rsidRPr="007C0FB5">
        <w:rPr>
          <w:noProof/>
        </w:rPr>
        <w:t xml:space="preserve">Halekoh, U., and S. Højsgaard. 2014. A Kenward-Roger Approximation and Parametric Bootstrap Methods for Tests in Linear Mixed Models - The R Package pbkrtest. Journal of Statistical Software </w:t>
      </w:r>
      <w:r w:rsidRPr="007C0FB5">
        <w:rPr>
          <w:b/>
          <w:noProof/>
        </w:rPr>
        <w:t>59</w:t>
      </w:r>
      <w:r w:rsidRPr="007C0FB5">
        <w:rPr>
          <w:noProof/>
        </w:rPr>
        <w:t>:1-30.</w:t>
      </w:r>
    </w:p>
    <w:p w14:paraId="055EBE13" w14:textId="77777777" w:rsidR="007C0FB5" w:rsidRPr="007C0FB5" w:rsidRDefault="007C0FB5" w:rsidP="007C0FB5">
      <w:pPr>
        <w:pStyle w:val="EndNoteBibliography"/>
        <w:ind w:left="420" w:hanging="420"/>
        <w:rPr>
          <w:noProof/>
        </w:rPr>
      </w:pPr>
      <w:r w:rsidRPr="007C0FB5">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7C0FB5">
        <w:rPr>
          <w:b/>
          <w:noProof/>
        </w:rPr>
        <w:t>366</w:t>
      </w:r>
      <w:r w:rsidRPr="007C0FB5">
        <w:rPr>
          <w:noProof/>
        </w:rPr>
        <w:t>:221-250.</w:t>
      </w:r>
    </w:p>
    <w:p w14:paraId="0A1A993C" w14:textId="77777777" w:rsidR="007C0FB5" w:rsidRPr="007C0FB5" w:rsidRDefault="007C0FB5" w:rsidP="007C0FB5">
      <w:pPr>
        <w:pStyle w:val="EndNoteBibliography"/>
        <w:ind w:left="420" w:hanging="420"/>
        <w:rPr>
          <w:noProof/>
        </w:rPr>
      </w:pPr>
      <w:r w:rsidRPr="007C0FB5">
        <w:rPr>
          <w:noProof/>
        </w:rPr>
        <w:t xml:space="preserve">Kinoshita, A. M., and T. S. Hogue. 2015. Increased dry season water yield in burned watersheds in Southern California. Environmental Research Letters </w:t>
      </w:r>
      <w:r w:rsidRPr="007C0FB5">
        <w:rPr>
          <w:b/>
          <w:noProof/>
        </w:rPr>
        <w:t>10</w:t>
      </w:r>
      <w:r w:rsidRPr="007C0FB5">
        <w:rPr>
          <w:noProof/>
        </w:rPr>
        <w:t>:014003.</w:t>
      </w:r>
    </w:p>
    <w:p w14:paraId="47E060CF" w14:textId="77777777" w:rsidR="007C0FB5" w:rsidRPr="007C0FB5" w:rsidRDefault="007C0FB5" w:rsidP="007C0FB5">
      <w:pPr>
        <w:pStyle w:val="EndNoteBibliography"/>
        <w:ind w:left="420" w:hanging="420"/>
        <w:rPr>
          <w:noProof/>
        </w:rPr>
      </w:pPr>
      <w:r w:rsidRPr="007C0FB5">
        <w:rPr>
          <w:noProof/>
        </w:rPr>
        <w:lastRenderedPageBreak/>
        <w:t>Larson, A. J., R. T. Belote, C. A. Cansler, S. A. Parks, and M. Dietz. 2013. Latent Resilience in Ponderosa Pine Forest: Effects of Resumed Frequent Fire. Ecological Applications.</w:t>
      </w:r>
    </w:p>
    <w:p w14:paraId="356B3A0D" w14:textId="77777777" w:rsidR="007C0FB5" w:rsidRPr="007C0FB5" w:rsidRDefault="007C0FB5" w:rsidP="007C0FB5">
      <w:pPr>
        <w:pStyle w:val="EndNoteBibliography"/>
        <w:ind w:left="420" w:hanging="420"/>
        <w:rPr>
          <w:noProof/>
        </w:rPr>
      </w:pPr>
      <w:r w:rsidRPr="007C0FB5">
        <w:rPr>
          <w:noProof/>
        </w:rPr>
        <w:t xml:space="preserve">Liaw, A., and M. J. R. n. Wiener. 2002. Classification and regression by randomForest.  </w:t>
      </w:r>
      <w:r w:rsidRPr="007C0FB5">
        <w:rPr>
          <w:b/>
          <w:noProof/>
        </w:rPr>
        <w:t>2</w:t>
      </w:r>
      <w:r w:rsidRPr="007C0FB5">
        <w:rPr>
          <w:noProof/>
        </w:rPr>
        <w:t>:18-22.</w:t>
      </w:r>
    </w:p>
    <w:p w14:paraId="1EE613D8" w14:textId="77777777" w:rsidR="007C0FB5" w:rsidRPr="007C0FB5" w:rsidRDefault="007C0FB5" w:rsidP="007C0FB5">
      <w:pPr>
        <w:pStyle w:val="EndNoteBibliography"/>
        <w:ind w:left="420" w:hanging="420"/>
        <w:rPr>
          <w:noProof/>
        </w:rPr>
      </w:pPr>
      <w:r w:rsidRPr="007C0FB5">
        <w:rPr>
          <w:noProof/>
        </w:rPr>
        <w:t xml:space="preserve">Little, R. J. A. 1988. Missing-data adjustments in large surveys. Journal of Business &amp; Economic Statistics </w:t>
      </w:r>
      <w:r w:rsidRPr="007C0FB5">
        <w:rPr>
          <w:b/>
          <w:noProof/>
        </w:rPr>
        <w:t>6</w:t>
      </w:r>
      <w:r w:rsidRPr="007C0FB5">
        <w:rPr>
          <w:noProof/>
        </w:rPr>
        <w:t>:287-296.</w:t>
      </w:r>
    </w:p>
    <w:p w14:paraId="7B489977" w14:textId="77777777" w:rsidR="007C0FB5" w:rsidRPr="007C0FB5" w:rsidRDefault="007C0FB5" w:rsidP="007C0FB5">
      <w:pPr>
        <w:pStyle w:val="EndNoteBibliography"/>
        <w:ind w:left="420" w:hanging="420"/>
        <w:rPr>
          <w:noProof/>
        </w:rPr>
      </w:pPr>
      <w:r w:rsidRPr="007C0FB5">
        <w:rPr>
          <w:noProof/>
        </w:rPr>
        <w:t xml:space="preserve">Mallek, C., H. Safford, J. Viers, and J. Miller. 2013. Modern departures in fire severity and area vary by forest type, Sierra Nevada and southern Cascades, California, USA. Ecosphere </w:t>
      </w:r>
      <w:r w:rsidRPr="007C0FB5">
        <w:rPr>
          <w:b/>
          <w:noProof/>
        </w:rPr>
        <w:t>4</w:t>
      </w:r>
      <w:r w:rsidRPr="007C0FB5">
        <w:rPr>
          <w:noProof/>
        </w:rPr>
        <w:t>:art153.</w:t>
      </w:r>
    </w:p>
    <w:p w14:paraId="01353270" w14:textId="77777777" w:rsidR="007C0FB5" w:rsidRPr="007C0FB5" w:rsidRDefault="007C0FB5" w:rsidP="007C0FB5">
      <w:pPr>
        <w:pStyle w:val="EndNoteBibliography"/>
        <w:ind w:left="420" w:hanging="420"/>
        <w:rPr>
          <w:noProof/>
        </w:rPr>
      </w:pPr>
      <w:r w:rsidRPr="007C0FB5">
        <w:rPr>
          <w:noProof/>
        </w:rPr>
        <w:t>McGarigal, K., S. A. Cushman, and E. J. Ene.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780153D1" w14:textId="77777777" w:rsidR="007C0FB5" w:rsidRPr="007C0FB5" w:rsidRDefault="007C0FB5" w:rsidP="007C0FB5">
      <w:pPr>
        <w:pStyle w:val="EndNoteBibliography"/>
        <w:ind w:left="420" w:hanging="420"/>
        <w:rPr>
          <w:noProof/>
        </w:rPr>
      </w:pPr>
      <w:r w:rsidRPr="007C0FB5">
        <w:rPr>
          <w:noProof/>
        </w:rPr>
        <w:t>McKelvey, K. S., C. N. Skinner, C. Chang, D. C. Erman, S. J. Hussari, D. J. Parsons, J. W. van Wagtendonk, and C. P. Weatherspoon. 1996. An overview of fire in the Sierra Nevada., University of California, Centers for Water and Wildland Resources, Davis, CA.</w:t>
      </w:r>
    </w:p>
    <w:p w14:paraId="084B68A2" w14:textId="77777777" w:rsidR="007C0FB5" w:rsidRPr="007C0FB5" w:rsidRDefault="007C0FB5" w:rsidP="007C0FB5">
      <w:pPr>
        <w:pStyle w:val="EndNoteBibliography"/>
        <w:ind w:left="420" w:hanging="420"/>
        <w:rPr>
          <w:noProof/>
        </w:rPr>
      </w:pPr>
      <w:r w:rsidRPr="007C0FB5">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7C0FB5">
        <w:rPr>
          <w:b/>
          <w:noProof/>
        </w:rPr>
        <w:t>113</w:t>
      </w:r>
      <w:r w:rsidRPr="007C0FB5">
        <w:rPr>
          <w:noProof/>
        </w:rPr>
        <w:t>:645-656.</w:t>
      </w:r>
    </w:p>
    <w:p w14:paraId="416D4C5D" w14:textId="77777777" w:rsidR="007C0FB5" w:rsidRPr="007C0FB5" w:rsidRDefault="007C0FB5" w:rsidP="007C0FB5">
      <w:pPr>
        <w:pStyle w:val="EndNoteBibliography"/>
        <w:ind w:left="420" w:hanging="420"/>
        <w:rPr>
          <w:noProof/>
        </w:rPr>
      </w:pPr>
      <w:r w:rsidRPr="007C0FB5">
        <w:rPr>
          <w:noProof/>
        </w:rPr>
        <w:t xml:space="preserve">North, M., B. M. Collins, and S. Stephens. 2012. Using fire to increase the scale, benefits, and future maintenance of fuels treatments. Journal of Forestry </w:t>
      </w:r>
      <w:r w:rsidRPr="007C0FB5">
        <w:rPr>
          <w:b/>
          <w:noProof/>
        </w:rPr>
        <w:t>110</w:t>
      </w:r>
      <w:r w:rsidRPr="007C0FB5">
        <w:rPr>
          <w:noProof/>
        </w:rPr>
        <w:t>:392-401.</w:t>
      </w:r>
    </w:p>
    <w:p w14:paraId="308BA958" w14:textId="77777777" w:rsidR="007C0FB5" w:rsidRPr="007C0FB5" w:rsidRDefault="007C0FB5" w:rsidP="007C0FB5">
      <w:pPr>
        <w:pStyle w:val="EndNoteBibliography"/>
        <w:ind w:left="420" w:hanging="420"/>
        <w:rPr>
          <w:noProof/>
        </w:rPr>
      </w:pPr>
      <w:r w:rsidRPr="007C0FB5">
        <w:rPr>
          <w:noProof/>
        </w:rPr>
        <w:t xml:space="preserve">North, M. P., S. L. Stephens, B. M. Collins, J. K. Agee, G. Aplet, J. F. Franklin, and P. Z. Fulé. 2015. Reform forest fire management. Science </w:t>
      </w:r>
      <w:r w:rsidRPr="007C0FB5">
        <w:rPr>
          <w:b/>
          <w:noProof/>
        </w:rPr>
        <w:t>349</w:t>
      </w:r>
      <w:r w:rsidRPr="007C0FB5">
        <w:rPr>
          <w:noProof/>
        </w:rPr>
        <w:t>:1280-1281.</w:t>
      </w:r>
    </w:p>
    <w:p w14:paraId="07600B9C" w14:textId="77777777" w:rsidR="007C0FB5" w:rsidRPr="007C0FB5" w:rsidRDefault="007C0FB5" w:rsidP="007C0FB5">
      <w:pPr>
        <w:pStyle w:val="EndNoteBibliography"/>
        <w:ind w:left="420" w:hanging="420"/>
        <w:rPr>
          <w:noProof/>
        </w:rPr>
      </w:pPr>
      <w:r w:rsidRPr="007C0FB5">
        <w:rPr>
          <w:noProof/>
        </w:rPr>
        <w:lastRenderedPageBreak/>
        <w:t xml:space="preserve">Parks, S. A., L. M. Holsinger, C. Miller, and C. R. Nelson. 2015. Wildland fire as a self-regulating mechanism: the role of previous burns and weather in limiting fire progression. Ecological Applications </w:t>
      </w:r>
      <w:r w:rsidRPr="007C0FB5">
        <w:rPr>
          <w:b/>
          <w:noProof/>
        </w:rPr>
        <w:t>25</w:t>
      </w:r>
      <w:r w:rsidRPr="007C0FB5">
        <w:rPr>
          <w:noProof/>
        </w:rPr>
        <w:t>:1478-1492.</w:t>
      </w:r>
    </w:p>
    <w:p w14:paraId="2393AE32" w14:textId="77777777" w:rsidR="007C0FB5" w:rsidRPr="007C0FB5" w:rsidRDefault="007C0FB5" w:rsidP="007C0FB5">
      <w:pPr>
        <w:pStyle w:val="EndNoteBibliography"/>
        <w:ind w:left="420" w:hanging="420"/>
        <w:rPr>
          <w:noProof/>
        </w:rPr>
      </w:pPr>
      <w:r w:rsidRPr="007C0FB5">
        <w:rPr>
          <w:noProof/>
        </w:rPr>
        <w:t>Ponisio, L. C., K. Wilkin, L. K. M'Gonigle, K. Kulhanek, L. Cook, R. Thorp, T. Griswold, and C. Kremen. 2016. Pyrodiversity begets plant–pollinator community diversity. Global Change Biology:n/a-n/a.</w:t>
      </w:r>
    </w:p>
    <w:p w14:paraId="3452E02C" w14:textId="77777777" w:rsidR="007C0FB5" w:rsidRPr="007C0FB5" w:rsidRDefault="007C0FB5" w:rsidP="007C0FB5">
      <w:pPr>
        <w:pStyle w:val="EndNoteBibliography"/>
        <w:ind w:left="420" w:hanging="420"/>
        <w:rPr>
          <w:noProof/>
        </w:rPr>
      </w:pPr>
      <w:r w:rsidRPr="007C0FB5">
        <w:rPr>
          <w:noProof/>
        </w:rPr>
        <w:t xml:space="preserve">Robinson, N. P., B. W. Allred, M. O. Jones, A. Moreno, J. S. Kimball, D. E. Naugle, T. A. Erickson, and A. D. Richardson. 2017. A Dynamic Landsat Derived Normalized Difference Vegetation Index (NDVI) Product for the Conterminous United States. Remote Sensing </w:t>
      </w:r>
      <w:r w:rsidRPr="007C0FB5">
        <w:rPr>
          <w:b/>
          <w:noProof/>
        </w:rPr>
        <w:t>9</w:t>
      </w:r>
      <w:r w:rsidRPr="007C0FB5">
        <w:rPr>
          <w:noProof/>
        </w:rPr>
        <w:t>:863.</w:t>
      </w:r>
    </w:p>
    <w:p w14:paraId="0516B205" w14:textId="77777777" w:rsidR="007C0FB5" w:rsidRPr="007C0FB5" w:rsidRDefault="007C0FB5" w:rsidP="007C0FB5">
      <w:pPr>
        <w:pStyle w:val="EndNoteBibliography"/>
        <w:ind w:left="420" w:hanging="420"/>
        <w:rPr>
          <w:noProof/>
        </w:rPr>
      </w:pPr>
      <w:r w:rsidRPr="007C0FB5">
        <w:rPr>
          <w:noProof/>
        </w:rPr>
        <w:t xml:space="preserve">Roche, J. W., M. L. Goulden, and R. C. Bales. 2018. Estimating evapotranspiration change due to forest treatment and fire at the basin scale in the Sierra Nevada, California. Ecohydrology </w:t>
      </w:r>
      <w:r w:rsidRPr="007C0FB5">
        <w:rPr>
          <w:b/>
          <w:noProof/>
        </w:rPr>
        <w:t>11</w:t>
      </w:r>
      <w:r w:rsidRPr="007C0FB5">
        <w:rPr>
          <w:noProof/>
        </w:rPr>
        <w:t>:e1978.</w:t>
      </w:r>
    </w:p>
    <w:p w14:paraId="13624426" w14:textId="77777777" w:rsidR="007C0FB5" w:rsidRPr="007C0FB5" w:rsidRDefault="007C0FB5" w:rsidP="007C0FB5">
      <w:pPr>
        <w:pStyle w:val="EndNoteBibliography"/>
        <w:ind w:left="420" w:hanging="420"/>
        <w:rPr>
          <w:noProof/>
        </w:rPr>
      </w:pPr>
      <w:r w:rsidRPr="007C0FB5">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1FDB051F" w14:textId="77777777" w:rsidR="007C0FB5" w:rsidRPr="007C0FB5" w:rsidRDefault="007C0FB5" w:rsidP="007C0FB5">
      <w:pPr>
        <w:pStyle w:val="EndNoteBibliography"/>
        <w:ind w:left="420" w:hanging="420"/>
        <w:rPr>
          <w:noProof/>
        </w:rPr>
      </w:pPr>
      <w:r w:rsidRPr="007C0FB5">
        <w:rPr>
          <w:noProof/>
        </w:rPr>
        <w:t xml:space="preserve">Stephens, S. L., J. K. Agee, P. Z. Fulé, M. P. North, W. H. Romme, T. W. Swetnam, and M. G. Turner. 2013. Managing forests and fire in changing climates. Science </w:t>
      </w:r>
      <w:r w:rsidRPr="007C0FB5">
        <w:rPr>
          <w:b/>
          <w:noProof/>
        </w:rPr>
        <w:t>342</w:t>
      </w:r>
      <w:r w:rsidRPr="007C0FB5">
        <w:rPr>
          <w:noProof/>
        </w:rPr>
        <w:t>:41-42.</w:t>
      </w:r>
    </w:p>
    <w:p w14:paraId="786F7850" w14:textId="77777777" w:rsidR="007C0FB5" w:rsidRPr="007C0FB5" w:rsidRDefault="007C0FB5" w:rsidP="007C0FB5">
      <w:pPr>
        <w:pStyle w:val="EndNoteBibliography"/>
        <w:ind w:left="420" w:hanging="420"/>
        <w:rPr>
          <w:noProof/>
        </w:rPr>
      </w:pPr>
      <w:r w:rsidRPr="007C0FB5">
        <w:rPr>
          <w:noProof/>
        </w:rPr>
        <w:t xml:space="preserve">Stephens, S. L., B. M. Collins, E. Biber, and P. Z. Fulé. 2016. U.S. federal fire and forest policy: emphasizing resilience in dry forests. Ecosphere </w:t>
      </w:r>
      <w:r w:rsidRPr="007C0FB5">
        <w:rPr>
          <w:b/>
          <w:noProof/>
        </w:rPr>
        <w:t>7</w:t>
      </w:r>
      <w:r w:rsidRPr="007C0FB5">
        <w:rPr>
          <w:noProof/>
        </w:rPr>
        <w:t>:e01584-n/a.</w:t>
      </w:r>
    </w:p>
    <w:p w14:paraId="6DE045D8" w14:textId="77777777" w:rsidR="007C0FB5" w:rsidRPr="007C0FB5" w:rsidRDefault="007C0FB5" w:rsidP="007C0FB5">
      <w:pPr>
        <w:pStyle w:val="EndNoteBibliography"/>
        <w:ind w:left="420" w:hanging="420"/>
        <w:rPr>
          <w:noProof/>
        </w:rPr>
      </w:pPr>
      <w:r w:rsidRPr="007C0FB5">
        <w:rPr>
          <w:noProof/>
        </w:rPr>
        <w:lastRenderedPageBreak/>
        <w:t xml:space="preserve">Stephens, S. L., J. T. Stevens, B. M. Collins, R. A. York, and J. M. Lydersen. 2018. Historical and modern landscape forest structure in fir (Abies)-dominated mixed conifer forests in the northern Sierra Nevada, USA. Fire Ecology </w:t>
      </w:r>
      <w:r w:rsidRPr="007C0FB5">
        <w:rPr>
          <w:b/>
          <w:noProof/>
        </w:rPr>
        <w:t>14</w:t>
      </w:r>
      <w:r w:rsidRPr="007C0FB5">
        <w:rPr>
          <w:noProof/>
        </w:rPr>
        <w:t>:art.7.</w:t>
      </w:r>
    </w:p>
    <w:p w14:paraId="426CCEA3" w14:textId="77777777" w:rsidR="007C0FB5" w:rsidRPr="007C0FB5" w:rsidRDefault="007C0FB5" w:rsidP="007C0FB5">
      <w:pPr>
        <w:pStyle w:val="EndNoteBibliography"/>
        <w:ind w:left="420" w:hanging="420"/>
        <w:rPr>
          <w:noProof/>
        </w:rPr>
      </w:pPr>
      <w:r w:rsidRPr="007C0FB5">
        <w:rPr>
          <w:noProof/>
        </w:rPr>
        <w:t xml:space="preserve">Stephenson, N. L. 1998. Actual evapotranspiration and deficit: biologically meaningful correlates of vegetation distribution across spatial scales. Journal of Biogeography </w:t>
      </w:r>
      <w:r w:rsidRPr="007C0FB5">
        <w:rPr>
          <w:b/>
          <w:noProof/>
        </w:rPr>
        <w:t>25</w:t>
      </w:r>
      <w:r w:rsidRPr="007C0FB5">
        <w:rPr>
          <w:noProof/>
        </w:rPr>
        <w:t>:855-870.</w:t>
      </w:r>
    </w:p>
    <w:p w14:paraId="6E906D0D" w14:textId="77777777" w:rsidR="007C0FB5" w:rsidRPr="007C0FB5" w:rsidRDefault="007C0FB5" w:rsidP="007C0FB5">
      <w:pPr>
        <w:pStyle w:val="EndNoteBibliography"/>
        <w:ind w:left="420" w:hanging="420"/>
        <w:rPr>
          <w:noProof/>
        </w:rPr>
      </w:pPr>
      <w:r w:rsidRPr="007C0FB5">
        <w:rPr>
          <w:noProof/>
        </w:rPr>
        <w:t xml:space="preserve">Stevens, J. T., B. M. Collins, J. D. Miller, M. P. North, and S. L. Stephens. 2017. Changing spatial patterns of stand-replacing fire in California conifer forests. Forest Ecology and Management </w:t>
      </w:r>
      <w:r w:rsidRPr="007C0FB5">
        <w:rPr>
          <w:b/>
          <w:noProof/>
        </w:rPr>
        <w:t>406</w:t>
      </w:r>
      <w:r w:rsidRPr="007C0FB5">
        <w:rPr>
          <w:noProof/>
        </w:rPr>
        <w:t>:28-36.</w:t>
      </w:r>
    </w:p>
    <w:p w14:paraId="7A93E8D5" w14:textId="77777777" w:rsidR="007C0FB5" w:rsidRPr="007C0FB5" w:rsidRDefault="007C0FB5" w:rsidP="007C0FB5">
      <w:pPr>
        <w:pStyle w:val="EndNoteBibliography"/>
        <w:ind w:left="420" w:hanging="420"/>
        <w:rPr>
          <w:noProof/>
        </w:rPr>
      </w:pPr>
      <w:r w:rsidRPr="007C0FB5">
        <w:rPr>
          <w:noProof/>
        </w:rPr>
        <w:t xml:space="preserve">Stoof, C. R., R. W. Vervoort, J. Iwema, E. van den Elsen, A. J. D. Ferreira, and C. J. Ritsema. 2012. Hydrological response of a small catchment burned by experimental fire. Hydrol. Earth Syst. Sci. </w:t>
      </w:r>
      <w:r w:rsidRPr="007C0FB5">
        <w:rPr>
          <w:b/>
          <w:noProof/>
        </w:rPr>
        <w:t>16</w:t>
      </w:r>
      <w:r w:rsidRPr="007C0FB5">
        <w:rPr>
          <w:noProof/>
        </w:rPr>
        <w:t>:267-285.</w:t>
      </w:r>
    </w:p>
    <w:p w14:paraId="2EF05F2B" w14:textId="77777777" w:rsidR="007C0FB5" w:rsidRPr="007C0FB5" w:rsidRDefault="007C0FB5" w:rsidP="007C0FB5">
      <w:pPr>
        <w:pStyle w:val="EndNoteBibliography"/>
        <w:ind w:left="420" w:hanging="420"/>
        <w:rPr>
          <w:noProof/>
        </w:rPr>
      </w:pPr>
      <w:r w:rsidRPr="007C0FB5">
        <w:rPr>
          <w:noProof/>
        </w:rPr>
        <w:t xml:space="preserve">van Mantgem, P. J., and N. L. Stephenson. 2007. Apparent climatically induced increase of tree mortality rates in a temperate forest. Ecology Letters </w:t>
      </w:r>
      <w:r w:rsidRPr="007C0FB5">
        <w:rPr>
          <w:b/>
          <w:noProof/>
        </w:rPr>
        <w:t>10</w:t>
      </w:r>
      <w:r w:rsidRPr="007C0FB5">
        <w:rPr>
          <w:noProof/>
        </w:rPr>
        <w:t>:909-916.</w:t>
      </w:r>
    </w:p>
    <w:p w14:paraId="231CDBA9" w14:textId="77777777" w:rsidR="007C0FB5" w:rsidRPr="007C0FB5" w:rsidRDefault="007C0FB5" w:rsidP="007C0FB5">
      <w:pPr>
        <w:pStyle w:val="EndNoteBibliography"/>
        <w:ind w:left="420" w:hanging="420"/>
        <w:rPr>
          <w:noProof/>
        </w:rPr>
      </w:pPr>
      <w:r w:rsidRPr="007C0FB5">
        <w:rPr>
          <w:noProof/>
        </w:rPr>
        <w:t xml:space="preserve">van Mantgem, P. J., N. L. Stephenson, J. C. Byrne, L. D. Daniels, J. F. Franklin, P. Z. Fulé, M. E. Harmon, A. J. Larson, J. M. Smith, A. H. Taylor, and T. T. Veblen. 2009. Widespread increase of tree mortality rates in the western United States. Science </w:t>
      </w:r>
      <w:r w:rsidRPr="007C0FB5">
        <w:rPr>
          <w:b/>
          <w:noProof/>
        </w:rPr>
        <w:t>323</w:t>
      </w:r>
      <w:r w:rsidRPr="007C0FB5">
        <w:rPr>
          <w:noProof/>
        </w:rPr>
        <w:t>:521-524.</w:t>
      </w:r>
    </w:p>
    <w:p w14:paraId="0FB6916B" w14:textId="77777777" w:rsidR="007C0FB5" w:rsidRPr="007C0FB5" w:rsidRDefault="007C0FB5" w:rsidP="007C0FB5">
      <w:pPr>
        <w:pStyle w:val="EndNoteBibliography"/>
        <w:ind w:left="420" w:hanging="420"/>
        <w:rPr>
          <w:noProof/>
        </w:rPr>
      </w:pPr>
      <w:r w:rsidRPr="007C0FB5">
        <w:rPr>
          <w:noProof/>
        </w:rPr>
        <w:t xml:space="preserve">van Wagtendonk, J. W. 2007. The history and evolution of wildland fire use. Fire Ecology </w:t>
      </w:r>
      <w:r w:rsidRPr="007C0FB5">
        <w:rPr>
          <w:b/>
          <w:noProof/>
        </w:rPr>
        <w:t>3</w:t>
      </w:r>
      <w:r w:rsidRPr="007C0FB5">
        <w:rPr>
          <w:noProof/>
        </w:rPr>
        <w:t>:3-17.</w:t>
      </w:r>
    </w:p>
    <w:p w14:paraId="3C2A0EE4" w14:textId="77777777" w:rsidR="007C0FB5" w:rsidRPr="007C0FB5" w:rsidRDefault="007C0FB5" w:rsidP="007C0FB5">
      <w:pPr>
        <w:pStyle w:val="EndNoteBibliography"/>
        <w:ind w:left="420" w:hanging="420"/>
        <w:rPr>
          <w:noProof/>
        </w:rPr>
      </w:pPr>
      <w:r w:rsidRPr="007C0FB5">
        <w:rPr>
          <w:noProof/>
        </w:rPr>
        <w:t xml:space="preserve">Westerling, A. L., and T. W. J. E. Swetnam, Transactions American Geophysical Union. 2003. Interannual to decadal drought and wildfire in the western United States. EOS, Transactions American Geophysical Union </w:t>
      </w:r>
      <w:r w:rsidRPr="007C0FB5">
        <w:rPr>
          <w:b/>
          <w:noProof/>
        </w:rPr>
        <w:t>84</w:t>
      </w:r>
      <w:r w:rsidRPr="007C0FB5">
        <w:rPr>
          <w:noProof/>
        </w:rPr>
        <w:t>:545-555.</w:t>
      </w:r>
    </w:p>
    <w:p w14:paraId="2EF4BD67" w14:textId="77777777" w:rsidR="007C0FB5" w:rsidRPr="007C0FB5" w:rsidRDefault="007C0FB5" w:rsidP="007C0FB5">
      <w:pPr>
        <w:pStyle w:val="EndNoteBibliography"/>
        <w:ind w:left="420" w:hanging="420"/>
        <w:rPr>
          <w:noProof/>
        </w:rPr>
      </w:pPr>
      <w:r w:rsidRPr="007C0FB5">
        <w:rPr>
          <w:noProof/>
        </w:rPr>
        <w:lastRenderedPageBreak/>
        <w:t xml:space="preserve">Wine, M. L., and D. Cadol. 2016. Hydrologic effects of large southwestern USA wildfires significantly increase regional water supply: fact or fiction? Environmental Research Letters </w:t>
      </w:r>
      <w:r w:rsidRPr="007C0FB5">
        <w:rPr>
          <w:b/>
          <w:noProof/>
        </w:rPr>
        <w:t>11</w:t>
      </w:r>
      <w:r w:rsidRPr="007C0FB5">
        <w:rPr>
          <w:noProof/>
        </w:rPr>
        <w:t>:085006.</w:t>
      </w:r>
    </w:p>
    <w:p w14:paraId="59C796E2" w14:textId="348A0BD5" w:rsidR="006B50C3" w:rsidRPr="006B50C3" w:rsidRDefault="00FF633D" w:rsidP="00100E90">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tevens, Jens T" w:date="2019-11-05T18:10:00Z" w:initials="SJT">
    <w:p w14:paraId="63A3B8ED" w14:textId="597CE878" w:rsidR="007C0FB5" w:rsidRDefault="007C0FB5">
      <w:pPr>
        <w:pStyle w:val="CommentText"/>
      </w:pPr>
      <w:r>
        <w:rPr>
          <w:rStyle w:val="CommentReference"/>
        </w:rPr>
        <w:annotationRef/>
      </w:r>
      <w:r>
        <w:t>Gabrielle, ok with this compromise?</w:t>
      </w:r>
    </w:p>
  </w:comment>
  <w:comment w:id="197" w:author="Gabrielle Boisrame" w:date="2019-10-30T11:24:00Z" w:initials="GB">
    <w:p w14:paraId="5451E684" w14:textId="222E0BE4" w:rsidR="003D5566" w:rsidRDefault="003D5566">
      <w:pPr>
        <w:pStyle w:val="CommentText"/>
      </w:pPr>
      <w:r>
        <w:rPr>
          <w:rStyle w:val="CommentReference"/>
        </w:rPr>
        <w:annotationRef/>
      </w:r>
      <w:r>
        <w:t>These don’t appear to be on the map.</w:t>
      </w:r>
    </w:p>
  </w:comment>
  <w:comment w:id="198" w:author="Stevens, Jens T" w:date="2019-11-05T18:11:00Z" w:initials="SJT">
    <w:p w14:paraId="42C4EA89" w14:textId="6FEEDF46" w:rsidR="007C0FB5" w:rsidRDefault="007C0FB5">
      <w:pPr>
        <w:pStyle w:val="CommentText"/>
      </w:pPr>
      <w:r>
        <w:rPr>
          <w:rStyle w:val="CommentReference"/>
        </w:rPr>
        <w:annotationRef/>
      </w:r>
      <w:r>
        <w:t>I think there’s an issue with transparency and maybe a Mac-PC thing? Because they are showing up on my computer… I will attach the file, see if you can see it outside of MS word…</w:t>
      </w:r>
    </w:p>
  </w:comment>
  <w:comment w:id="255" w:author="Gabrielle Boisrame" w:date="2019-10-30T09:31:00Z" w:initials="GB">
    <w:p w14:paraId="38795598" w14:textId="5BF642DA" w:rsidR="003D5566" w:rsidRDefault="003D5566">
      <w:pPr>
        <w:pStyle w:val="CommentText"/>
      </w:pPr>
      <w:r>
        <w:rPr>
          <w:rStyle w:val="CommentReference"/>
        </w:rPr>
        <w:annotationRef/>
      </w:r>
      <w:r>
        <w:t>Error Bands?</w:t>
      </w:r>
    </w:p>
    <w:p w14:paraId="116F809C" w14:textId="77777777" w:rsidR="003D5566" w:rsidRDefault="003D5566">
      <w:pPr>
        <w:pStyle w:val="CommentText"/>
      </w:pPr>
    </w:p>
  </w:comment>
  <w:comment w:id="256" w:author="Stevens, Jens T" w:date="2019-11-05T13:56:00Z" w:initials="SJT">
    <w:p w14:paraId="4D495C77" w14:textId="1A26B8A8" w:rsidR="003D5566" w:rsidRDefault="003D5566">
      <w:pPr>
        <w:pStyle w:val="CommentText"/>
      </w:pPr>
      <w:r>
        <w:rPr>
          <w:rStyle w:val="CommentReference"/>
        </w:rPr>
        <w:annotationRef/>
      </w:r>
      <w:r>
        <w:t xml:space="preserve">Do you not see the error bands around each curve? Transparent gray? There appears to be a transparency conversion issue, possibly from my Mac to PC versions of word (though the figure was produced in </w:t>
      </w:r>
      <w:proofErr w:type="gramStart"/>
      <w:r>
        <w:t>R)…</w:t>
      </w:r>
      <w:proofErr w:type="gramEnd"/>
      <w:r w:rsidR="007C0FB5">
        <w:t xml:space="preserve"> Per my comment above…</w:t>
      </w:r>
    </w:p>
  </w:comment>
  <w:comment w:id="280" w:author="Gabrielle Boisrame" w:date="2019-10-30T11:37:00Z" w:initials="GB">
    <w:p w14:paraId="2181402E" w14:textId="1A41E319" w:rsidR="003D5566" w:rsidRDefault="003D5566">
      <w:pPr>
        <w:pStyle w:val="CommentText"/>
      </w:pPr>
      <w:r>
        <w:rPr>
          <w:rStyle w:val="CommentReference"/>
        </w:rPr>
        <w:annotationRef/>
      </w:r>
      <w:r>
        <w:t>This sentence was a little long, even for me, so I broke it up as gracefully as I could.</w:t>
      </w:r>
    </w:p>
  </w:comment>
  <w:comment w:id="317" w:author="Gabrielle Boisrame" w:date="2019-10-31T16:44:00Z" w:initials="GB">
    <w:p w14:paraId="56B9029B" w14:textId="4B9D49A6" w:rsidR="003D5566" w:rsidRDefault="003D5566">
      <w:pPr>
        <w:pStyle w:val="CommentText"/>
      </w:pPr>
      <w:r>
        <w:rPr>
          <w:rStyle w:val="CommentReference"/>
        </w:rPr>
        <w:annotationRef/>
      </w:r>
      <w:r>
        <w:t>I added this because there seemed to be some confusion about how the model was trained, but please feel free to edit or ask me to clarify if this doesn’t make sense.</w:t>
      </w:r>
    </w:p>
  </w:comment>
  <w:comment w:id="318" w:author="Stevens, Jens T" w:date="2019-11-05T14:06:00Z" w:initials="SJT">
    <w:p w14:paraId="14A25E80" w14:textId="676CD14C" w:rsidR="003D5566" w:rsidRDefault="003D5566">
      <w:pPr>
        <w:pStyle w:val="CommentText"/>
      </w:pPr>
      <w:r>
        <w:rPr>
          <w:rStyle w:val="CommentReference"/>
        </w:rPr>
        <w:annotationRef/>
      </w:r>
      <w:r>
        <w:t>Makes sense but I tried to clarify a little further.</w:t>
      </w:r>
    </w:p>
  </w:comment>
  <w:comment w:id="446" w:author="Gabrielle Boisrame" w:date="2019-10-31T09:50:00Z" w:initials="GB">
    <w:p w14:paraId="2244125D" w14:textId="3401334A" w:rsidR="003D5566" w:rsidRDefault="003D5566">
      <w:pPr>
        <w:pStyle w:val="CommentText"/>
      </w:pPr>
      <w:r>
        <w:rPr>
          <w:rStyle w:val="CommentReference"/>
        </w:rPr>
        <w:annotationRef/>
      </w:r>
      <w:r>
        <w:t>I didn’t notice this before, but why aren’t the total heights of the bars in column 3 exactly the same as in column 2?</w:t>
      </w:r>
    </w:p>
  </w:comment>
  <w:comment w:id="447" w:author="Stevens, Jens T" w:date="2019-11-05T18:15:00Z" w:initials="SJT">
    <w:p w14:paraId="264170B6" w14:textId="7FC9738A" w:rsidR="007C0FB5" w:rsidRDefault="007C0FB5">
      <w:pPr>
        <w:pStyle w:val="CommentText"/>
      </w:pPr>
      <w:r>
        <w:rPr>
          <w:rStyle w:val="CommentReference"/>
        </w:rPr>
        <w:annotationRef/>
      </w:r>
      <w:r>
        <w:t>That’s a good question! I will take a look. I’d guess that there are species besides these 4 that comprise some of the basal area…</w:t>
      </w:r>
    </w:p>
  </w:comment>
  <w:comment w:id="529" w:author="Stevens, Jens T" w:date="2019-11-05T16:39:00Z" w:initials="SJT">
    <w:p w14:paraId="59AE8843" w14:textId="56E98764" w:rsidR="00B202D6" w:rsidRDefault="00B202D6">
      <w:pPr>
        <w:pStyle w:val="CommentText"/>
      </w:pPr>
      <w:r>
        <w:rPr>
          <w:rStyle w:val="CommentReference"/>
        </w:rPr>
        <w:annotationRef/>
      </w:r>
      <w:r>
        <w:t>Gabrielle, Katya commented that it wasn’t clear to her whether</w:t>
      </w:r>
      <w:r>
        <w:t xml:space="preserve"> this is an average of the model or an average of the points taken in the field.</w:t>
      </w:r>
      <w:r>
        <w:t xml:space="preserve"> I think it’s the former, which makes this sentence a little confusing. Could you consider clarifying?</w:t>
      </w:r>
    </w:p>
  </w:comment>
  <w:comment w:id="571" w:author="Stevens, Jens T" w:date="2019-11-05T14:19:00Z" w:initials="SJT">
    <w:p w14:paraId="09A36711" w14:textId="5153B2AA" w:rsidR="003D5566" w:rsidRDefault="003D5566">
      <w:pPr>
        <w:pStyle w:val="CommentText"/>
      </w:pPr>
      <w:r>
        <w:rPr>
          <w:rStyle w:val="CommentReference"/>
        </w:rPr>
        <w:annotationRef/>
      </w:r>
      <w:r>
        <w:t>Gabrielle, in his revisions Scott suggested adding “Transitions” at the top of or above the legend. I’m agnostic about it, if it’s easy you can go for it.</w:t>
      </w:r>
    </w:p>
  </w:comment>
  <w:comment w:id="632" w:author="Jens Stevens" w:date="2019-10-29T18:49:00Z" w:initials="JS">
    <w:p w14:paraId="04471355" w14:textId="10D3A2F9" w:rsidR="003D5566" w:rsidRDefault="003D5566">
      <w:pPr>
        <w:pStyle w:val="CommentText"/>
      </w:pPr>
      <w:r>
        <w:rPr>
          <w:rStyle w:val="CommentReference"/>
        </w:rPr>
        <w:annotationRef/>
      </w:r>
      <w:r>
        <w:t>Gabrielle can you confirm these numbers are correct re: fires&gt;40 ha since 1985? The list you sent me didn’t have minimum fire size.</w:t>
      </w:r>
    </w:p>
  </w:comment>
  <w:comment w:id="633" w:author="Gabrielle Boisrame" w:date="2019-10-30T10:30:00Z" w:initials="GB">
    <w:p w14:paraId="1A514835" w14:textId="2F4C0B1B" w:rsidR="003D5566" w:rsidRDefault="003D5566">
      <w:pPr>
        <w:pStyle w:val="CommentText"/>
      </w:pPr>
      <w:r>
        <w:rPr>
          <w:rStyle w:val="CommentReference"/>
        </w:rPr>
        <w:annotationRef/>
      </w:r>
      <w:r>
        <w:t>I double checked, and there were a few fires just over 40 ha that weren’t in the list I sent you, so the total is 12.</w:t>
      </w:r>
    </w:p>
  </w:comment>
  <w:comment w:id="634" w:author="Stevens, Jens T" w:date="2019-11-05T14:26:00Z" w:initials="SJT">
    <w:p w14:paraId="67652251" w14:textId="6E93ABCC" w:rsidR="003D5566" w:rsidRDefault="003D5566">
      <w:pPr>
        <w:pStyle w:val="CommentText"/>
      </w:pPr>
      <w:r>
        <w:rPr>
          <w:rStyle w:val="CommentReference"/>
        </w:rPr>
        <w:annotationRef/>
      </w:r>
      <w:r>
        <w:t>Thank you!</w:t>
      </w:r>
    </w:p>
  </w:comment>
  <w:comment w:id="884" w:author="Stevens, Jens T" w:date="2019-11-05T15:13:00Z" w:initials="SJT">
    <w:p w14:paraId="402F03BA" w14:textId="0637F368" w:rsidR="003A1DDC" w:rsidRDefault="003A1DDC">
      <w:pPr>
        <w:pStyle w:val="CommentText"/>
      </w:pPr>
      <w:r>
        <w:rPr>
          <w:rStyle w:val="CommentReference"/>
        </w:rPr>
        <w:annotationRef/>
      </w:r>
      <w:r>
        <w:t>Gabrielle, Scott thought this should be replaced with “requires further research”, but I’m not sure that’s true, so leaving it up to you.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A3B8ED" w15:done="0"/>
  <w15:commentEx w15:paraId="5451E684" w15:done="0"/>
  <w15:commentEx w15:paraId="42C4EA89" w15:paraIdParent="5451E684" w15:done="0"/>
  <w15:commentEx w15:paraId="116F809C" w15:done="0"/>
  <w15:commentEx w15:paraId="4D495C77" w15:paraIdParent="116F809C" w15:done="0"/>
  <w15:commentEx w15:paraId="2181402E" w15:done="0"/>
  <w15:commentEx w15:paraId="56B9029B" w15:done="0"/>
  <w15:commentEx w15:paraId="14A25E80" w15:paraIdParent="56B9029B" w15:done="0"/>
  <w15:commentEx w15:paraId="2244125D" w15:done="0"/>
  <w15:commentEx w15:paraId="264170B6" w15:paraIdParent="2244125D" w15:done="0"/>
  <w15:commentEx w15:paraId="59AE8843" w15:done="0"/>
  <w15:commentEx w15:paraId="09A36711" w15:done="0"/>
  <w15:commentEx w15:paraId="04471355" w15:done="0"/>
  <w15:commentEx w15:paraId="1A514835" w15:paraIdParent="04471355" w15:done="0"/>
  <w15:commentEx w15:paraId="67652251" w15:paraIdParent="04471355" w15:done="0"/>
  <w15:commentEx w15:paraId="402F03B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A3B8ED" w16cid:durableId="216C399B"/>
  <w16cid:commentId w16cid:paraId="5451E684" w16cid:durableId="216AE1AA"/>
  <w16cid:commentId w16cid:paraId="42C4EA89" w16cid:durableId="216C39DC"/>
  <w16cid:commentId w16cid:paraId="116F809C" w16cid:durableId="216AE1AC"/>
  <w16cid:commentId w16cid:paraId="4D495C77" w16cid:durableId="216BFDF1"/>
  <w16cid:commentId w16cid:paraId="2181402E" w16cid:durableId="216AE1AD"/>
  <w16cid:commentId w16cid:paraId="56B9029B" w16cid:durableId="216AE1AE"/>
  <w16cid:commentId w16cid:paraId="14A25E80" w16cid:durableId="216C0056"/>
  <w16cid:commentId w16cid:paraId="2244125D" w16cid:durableId="216AE1B1"/>
  <w16cid:commentId w16cid:paraId="264170B6" w16cid:durableId="216C3AA8"/>
  <w16cid:commentId w16cid:paraId="59AE8843" w16cid:durableId="216C2429"/>
  <w16cid:commentId w16cid:paraId="09A36711" w16cid:durableId="216C0372"/>
  <w16cid:commentId w16cid:paraId="04471355" w16cid:durableId="216AE1B5"/>
  <w16cid:commentId w16cid:paraId="1A514835" w16cid:durableId="216AE1B6"/>
  <w16cid:commentId w16cid:paraId="67652251" w16cid:durableId="216C0505"/>
  <w16cid:commentId w16cid:paraId="402F03BA" w16cid:durableId="216C10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CF12D1" w14:textId="77777777" w:rsidR="00D96C0A" w:rsidRDefault="00D96C0A" w:rsidP="00D55DA2">
      <w:r>
        <w:separator/>
      </w:r>
    </w:p>
  </w:endnote>
  <w:endnote w:type="continuationSeparator" w:id="0">
    <w:p w14:paraId="269FB299" w14:textId="77777777" w:rsidR="00D96C0A" w:rsidRDefault="00D96C0A" w:rsidP="00D55DA2">
      <w:r>
        <w:continuationSeparator/>
      </w:r>
    </w:p>
  </w:endnote>
  <w:endnote w:type="continuationNotice" w:id="1">
    <w:p w14:paraId="49A7A521" w14:textId="77777777" w:rsidR="00D96C0A" w:rsidRDefault="00D96C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3D5566" w:rsidRDefault="003D5566"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3D5566" w:rsidRDefault="003D5566"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5BD90C14" w:rsidR="003D5566" w:rsidRDefault="003D5566"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0D3A7669" w14:textId="77777777" w:rsidR="003D5566" w:rsidRDefault="003D5566"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3AA10F" w14:textId="77777777" w:rsidR="00D96C0A" w:rsidRDefault="00D96C0A" w:rsidP="00D55DA2">
      <w:r>
        <w:separator/>
      </w:r>
    </w:p>
  </w:footnote>
  <w:footnote w:type="continuationSeparator" w:id="0">
    <w:p w14:paraId="19D67614" w14:textId="77777777" w:rsidR="00D96C0A" w:rsidRDefault="00D96C0A" w:rsidP="00D55DA2">
      <w:r>
        <w:continuationSeparator/>
      </w:r>
    </w:p>
  </w:footnote>
  <w:footnote w:type="continuationNotice" w:id="1">
    <w:p w14:paraId="6C1762B6" w14:textId="77777777" w:rsidR="00D96C0A" w:rsidRDefault="00D96C0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le">
    <w15:presenceInfo w15:providerId="None" w15:userId="Gabrielle"/>
  </w15:person>
  <w15:person w15:author="Stevens, Jens T">
    <w15:presenceInfo w15:providerId="AD" w15:userId="S::jtstevens@usgs.gov::afb58fa2-2f59-4c9d-bf04-2b3906c540ad"/>
  </w15:person>
  <w15:person w15:author="Jens Stevens">
    <w15:presenceInfo w15:providerId="Windows Live" w15:userId="ea8d6281ed9038ac"/>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1B79"/>
    <w:rsid w:val="0003234E"/>
    <w:rsid w:val="00032F37"/>
    <w:rsid w:val="00040459"/>
    <w:rsid w:val="00041E5E"/>
    <w:rsid w:val="0004320D"/>
    <w:rsid w:val="000448E5"/>
    <w:rsid w:val="00044E93"/>
    <w:rsid w:val="00045353"/>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2C59"/>
    <w:rsid w:val="0009483D"/>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76AC"/>
    <w:rsid w:val="00130187"/>
    <w:rsid w:val="001301FF"/>
    <w:rsid w:val="00131600"/>
    <w:rsid w:val="00132722"/>
    <w:rsid w:val="00132C35"/>
    <w:rsid w:val="001340EF"/>
    <w:rsid w:val="00134E2F"/>
    <w:rsid w:val="00135306"/>
    <w:rsid w:val="00135CBC"/>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606"/>
    <w:rsid w:val="001D1811"/>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853"/>
    <w:rsid w:val="00240A4A"/>
    <w:rsid w:val="00240AA7"/>
    <w:rsid w:val="00242577"/>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166"/>
    <w:rsid w:val="00271239"/>
    <w:rsid w:val="002718F8"/>
    <w:rsid w:val="00271A14"/>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4C43"/>
    <w:rsid w:val="00296F7F"/>
    <w:rsid w:val="002A05AC"/>
    <w:rsid w:val="002A13A9"/>
    <w:rsid w:val="002A2CC8"/>
    <w:rsid w:val="002A3AF8"/>
    <w:rsid w:val="002A3BE4"/>
    <w:rsid w:val="002A515A"/>
    <w:rsid w:val="002A6F3E"/>
    <w:rsid w:val="002A740D"/>
    <w:rsid w:val="002A77E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977"/>
    <w:rsid w:val="00335FA9"/>
    <w:rsid w:val="00336096"/>
    <w:rsid w:val="003368DA"/>
    <w:rsid w:val="003369A1"/>
    <w:rsid w:val="003378C1"/>
    <w:rsid w:val="00342CF9"/>
    <w:rsid w:val="00345D27"/>
    <w:rsid w:val="003470F6"/>
    <w:rsid w:val="00347968"/>
    <w:rsid w:val="00350309"/>
    <w:rsid w:val="00353048"/>
    <w:rsid w:val="00361115"/>
    <w:rsid w:val="003612C0"/>
    <w:rsid w:val="003623D2"/>
    <w:rsid w:val="00364834"/>
    <w:rsid w:val="003655A3"/>
    <w:rsid w:val="00365E26"/>
    <w:rsid w:val="003664D6"/>
    <w:rsid w:val="00370C5E"/>
    <w:rsid w:val="00371256"/>
    <w:rsid w:val="00371BF8"/>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51170"/>
    <w:rsid w:val="00452E19"/>
    <w:rsid w:val="00453AAC"/>
    <w:rsid w:val="00454131"/>
    <w:rsid w:val="00455746"/>
    <w:rsid w:val="004576CD"/>
    <w:rsid w:val="0046019A"/>
    <w:rsid w:val="0046184A"/>
    <w:rsid w:val="00466D16"/>
    <w:rsid w:val="00467164"/>
    <w:rsid w:val="00467CA1"/>
    <w:rsid w:val="004711FF"/>
    <w:rsid w:val="004741DE"/>
    <w:rsid w:val="0047444A"/>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60D1"/>
    <w:rsid w:val="004A7728"/>
    <w:rsid w:val="004B0395"/>
    <w:rsid w:val="004B06D0"/>
    <w:rsid w:val="004B311A"/>
    <w:rsid w:val="004B6C15"/>
    <w:rsid w:val="004B7294"/>
    <w:rsid w:val="004B7404"/>
    <w:rsid w:val="004C43C0"/>
    <w:rsid w:val="004C4764"/>
    <w:rsid w:val="004C4984"/>
    <w:rsid w:val="004C556E"/>
    <w:rsid w:val="004C7003"/>
    <w:rsid w:val="004D05F2"/>
    <w:rsid w:val="004D0F74"/>
    <w:rsid w:val="004D26B7"/>
    <w:rsid w:val="004D2B7B"/>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66A"/>
    <w:rsid w:val="006A2E82"/>
    <w:rsid w:val="006A3DFE"/>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575BE"/>
    <w:rsid w:val="00761FE1"/>
    <w:rsid w:val="00762670"/>
    <w:rsid w:val="00762E24"/>
    <w:rsid w:val="00764C74"/>
    <w:rsid w:val="00766126"/>
    <w:rsid w:val="00767E64"/>
    <w:rsid w:val="00770B34"/>
    <w:rsid w:val="00771965"/>
    <w:rsid w:val="007729A3"/>
    <w:rsid w:val="00775798"/>
    <w:rsid w:val="0077598C"/>
    <w:rsid w:val="007769B9"/>
    <w:rsid w:val="00780E98"/>
    <w:rsid w:val="007821CA"/>
    <w:rsid w:val="0078250A"/>
    <w:rsid w:val="00784D75"/>
    <w:rsid w:val="00785762"/>
    <w:rsid w:val="007866A9"/>
    <w:rsid w:val="007906BC"/>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5DC7"/>
    <w:rsid w:val="00937D60"/>
    <w:rsid w:val="0094203B"/>
    <w:rsid w:val="00943487"/>
    <w:rsid w:val="00947AED"/>
    <w:rsid w:val="0095273F"/>
    <w:rsid w:val="0095422D"/>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F55"/>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1394"/>
    <w:rsid w:val="00A31BE6"/>
    <w:rsid w:val="00A321EC"/>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90470"/>
    <w:rsid w:val="00A918C9"/>
    <w:rsid w:val="00A91A42"/>
    <w:rsid w:val="00A9202A"/>
    <w:rsid w:val="00A93EBC"/>
    <w:rsid w:val="00A941BB"/>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70"/>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5645"/>
    <w:rsid w:val="00C45949"/>
    <w:rsid w:val="00C53A96"/>
    <w:rsid w:val="00C53C6C"/>
    <w:rsid w:val="00C5450E"/>
    <w:rsid w:val="00C5512B"/>
    <w:rsid w:val="00C55500"/>
    <w:rsid w:val="00C60757"/>
    <w:rsid w:val="00C6221E"/>
    <w:rsid w:val="00C64573"/>
    <w:rsid w:val="00C650C4"/>
    <w:rsid w:val="00C65CA8"/>
    <w:rsid w:val="00C66BF3"/>
    <w:rsid w:val="00C66FCB"/>
    <w:rsid w:val="00C674F4"/>
    <w:rsid w:val="00C74122"/>
    <w:rsid w:val="00C748B9"/>
    <w:rsid w:val="00C771A6"/>
    <w:rsid w:val="00C83870"/>
    <w:rsid w:val="00C838CC"/>
    <w:rsid w:val="00C84172"/>
    <w:rsid w:val="00C9028F"/>
    <w:rsid w:val="00C91445"/>
    <w:rsid w:val="00C91E79"/>
    <w:rsid w:val="00C949AD"/>
    <w:rsid w:val="00C95CDA"/>
    <w:rsid w:val="00C9780E"/>
    <w:rsid w:val="00CA14F2"/>
    <w:rsid w:val="00CA3E11"/>
    <w:rsid w:val="00CA5EF5"/>
    <w:rsid w:val="00CA5F49"/>
    <w:rsid w:val="00CA782D"/>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4FDA"/>
    <w:rsid w:val="00DB5335"/>
    <w:rsid w:val="00DB574F"/>
    <w:rsid w:val="00DC05C2"/>
    <w:rsid w:val="00DC0835"/>
    <w:rsid w:val="00DC3403"/>
    <w:rsid w:val="00DC494F"/>
    <w:rsid w:val="00DD0876"/>
    <w:rsid w:val="00DD130B"/>
    <w:rsid w:val="00DD1508"/>
    <w:rsid w:val="00DD38BA"/>
    <w:rsid w:val="00DD3BAF"/>
    <w:rsid w:val="00DD4E9A"/>
    <w:rsid w:val="00DD7DDD"/>
    <w:rsid w:val="00DE1695"/>
    <w:rsid w:val="00DE6FC0"/>
    <w:rsid w:val="00DF10FB"/>
    <w:rsid w:val="00DF1861"/>
    <w:rsid w:val="00DF1902"/>
    <w:rsid w:val="00DF2F99"/>
    <w:rsid w:val="00DF3BBF"/>
    <w:rsid w:val="00DF4BAA"/>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54CC"/>
    <w:rsid w:val="00F655C8"/>
    <w:rsid w:val="00F67ACE"/>
    <w:rsid w:val="00F67CC1"/>
    <w:rsid w:val="00F7083F"/>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emf"/><Relationship Id="rId18" Type="http://schemas.openxmlformats.org/officeDocument/2006/relationships/image" Target="media/image6.jpg"/><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emf"/><Relationship Id="rId22" Type="http://schemas.openxmlformats.org/officeDocument/2006/relationships/fontTable" Target="fontTab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BDD446-52A3-8142-BC5A-EB3224155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42</Pages>
  <Words>17746</Words>
  <Characters>101158</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118667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Stevens, Jens T</cp:lastModifiedBy>
  <cp:revision>14</cp:revision>
  <cp:lastPrinted>2013-12-07T23:09:00Z</cp:lastPrinted>
  <dcterms:created xsi:type="dcterms:W3CDTF">2019-11-01T07:24:00Z</dcterms:created>
  <dcterms:modified xsi:type="dcterms:W3CDTF">2019-11-06T01:24:00Z</dcterms:modified>
</cp:coreProperties>
</file>