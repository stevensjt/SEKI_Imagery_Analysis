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,4</w:t>
      </w:r>
      <w:proofErr w:type="gramEnd"/>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w:t>
      </w:r>
      <w:proofErr w:type="gramStart"/>
      <w:r w:rsidR="00695E68">
        <w:rPr>
          <w:rFonts w:ascii="Times New Roman" w:hAnsi="Times New Roman" w:cs="Times New Roman"/>
        </w:rPr>
        <w:t>evapotranspiration,</w:t>
      </w:r>
      <w:proofErr w:type="gramEnd"/>
      <w:r w:rsidR="00695E68">
        <w:rPr>
          <w:rFonts w:ascii="Times New Roman" w:hAnsi="Times New Roman" w:cs="Times New Roman"/>
        </w:rPr>
        <w:t xml:space="preserve">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proofErr w:type="gramStart"/>
      <w:r w:rsidR="003B1292">
        <w:rPr>
          <w:rFonts w:ascii="Times New Roman" w:hAnsi="Times New Roman" w:cs="Times New Roman"/>
        </w:rPr>
        <w:t>r</w:t>
      </w:r>
      <w:r w:rsidR="00D42186">
        <w:rPr>
          <w:rFonts w:ascii="Times New Roman" w:hAnsi="Times New Roman" w:cs="Times New Roman"/>
        </w:rPr>
        <w:t>emote-sensing</w:t>
      </w:r>
      <w:proofErr w:type="gramEnd"/>
      <w:r w:rsidR="00D42186">
        <w:rPr>
          <w:rFonts w:ascii="Times New Roman" w:hAnsi="Times New Roman" w:cs="Times New Roman"/>
        </w:rPr>
        <w:t xml:space="preserve">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w:t>
      </w:r>
      <w:proofErr w:type="spellStart"/>
      <w:r w:rsidR="00B66F8D">
        <w:rPr>
          <w:rFonts w:ascii="Times New Roman" w:hAnsi="Times New Roman" w:cs="Times New Roman"/>
        </w:rPr>
        <w:t>overstory</w:t>
      </w:r>
      <w:proofErr w:type="spellEnd"/>
      <w:r w:rsidR="00B66F8D">
        <w:rPr>
          <w:rFonts w:ascii="Times New Roman" w:hAnsi="Times New Roman" w:cs="Times New Roman"/>
        </w:rPr>
        <w:t xml:space="preserve">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t>
      </w:r>
      <w:proofErr w:type="gramStart"/>
      <w:r w:rsidR="00D42186">
        <w:rPr>
          <w:rFonts w:ascii="Times New Roman" w:hAnsi="Times New Roman" w:cs="Times New Roman"/>
        </w:rPr>
        <w:t>were created</w:t>
      </w:r>
      <w:proofErr w:type="gramEnd"/>
      <w:r w:rsidR="00D42186">
        <w:rPr>
          <w:rFonts w:ascii="Times New Roman" w:hAnsi="Times New Roman" w:cs="Times New Roman"/>
        </w:rPr>
        <w:t xml:space="preserve">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proofErr w:type="gramStart"/>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managed</w:t>
      </w:r>
      <w:proofErr w:type="gramEnd"/>
      <w:r w:rsidR="007017DF">
        <w:rPr>
          <w:rFonts w:ascii="Times New Roman" w:hAnsi="Times New Roman" w:cs="Times New Roman"/>
        </w:rPr>
        <w:t xml:space="preserve">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 xml:space="preserve">have experienced fire exclusion since the end of the </w:t>
      </w:r>
      <w:bookmarkStart w:id="0" w:name="_GoBack"/>
      <w:r w:rsidR="00A1346F" w:rsidRPr="00EF599F">
        <w:rPr>
          <w:rFonts w:ascii="Times New Roman" w:hAnsi="Times New Roman" w:cs="Times New Roman"/>
        </w:rPr>
        <w:t>1800</w:t>
      </w:r>
      <w:bookmarkEnd w:id="0"/>
      <w:r w:rsidR="00A1346F" w:rsidRPr="00EF599F">
        <w:rPr>
          <w:rFonts w:ascii="Times New Roman" w:hAnsi="Times New Roman" w:cs="Times New Roman"/>
        </w:rPr>
        <w:t>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xml:space="preserve">. </w:t>
      </w:r>
      <w:proofErr w:type="gramStart"/>
      <w:r w:rsidR="00A1346F" w:rsidRPr="00EF599F">
        <w:rPr>
          <w:rFonts w:ascii="Times New Roman" w:hAnsi="Times New Roman" w:cs="Times New Roman"/>
        </w:rPr>
        <w:t>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proofErr w:type="gramEnd"/>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proofErr w:type="gramStart"/>
      <w:r w:rsidR="00FF633D" w:rsidRPr="00EF599F">
        <w:rPr>
          <w:rFonts w:ascii="Times New Roman" w:hAnsi="Times New Roman" w:cs="Times New Roman"/>
        </w:rPr>
        <w:t>.</w:t>
      </w:r>
      <w:proofErr w:type="gramEnd"/>
      <w:r w:rsidR="00FF633D" w:rsidRPr="00EF599F">
        <w:rPr>
          <w:rFonts w:ascii="Times New Roman" w:hAnsi="Times New Roman" w:cs="Times New Roman"/>
        </w:rPr>
        <w:t xml:space="preserve"> </w:t>
      </w:r>
      <w:proofErr w:type="gramStart"/>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proofErr w:type="gramEnd"/>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proofErr w:type="gramEnd"/>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w:t>
      </w:r>
      <w:proofErr w:type="gramEnd"/>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w:t>
      </w:r>
      <w:proofErr w:type="gramStart"/>
      <w:r w:rsidRPr="00EF599F">
        <w:rPr>
          <w:rFonts w:ascii="Times New Roman" w:hAnsi="Times New Roman" w:cs="Times New Roman"/>
        </w:rPr>
        <w:t>are met</w:t>
      </w:r>
      <w:proofErr w:type="gramEnd"/>
      <w:r w:rsidRPr="00EF599F">
        <w:rPr>
          <w:rFonts w:ascii="Times New Roman" w:hAnsi="Times New Roman" w:cs="Times New Roman"/>
        </w:rPr>
        <w:t xml:space="preserve">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554C0B3F"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1"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2" w:author="Gabrielle Boisrame" w:date="2019-10-04T14:53:00Z">
        <w:r w:rsidR="004F0A92">
          <w:rPr>
            <w:rFonts w:ascii="Times New Roman" w:hAnsi="Times New Roman" w:cs="Times New Roman"/>
          </w:rPr>
          <w:t>Field measurements show that vegetation type is a strong predictor of soil moisture</w:t>
        </w:r>
      </w:ins>
      <w:ins w:id="3" w:author="Gabrielle Boisrame" w:date="2019-10-04T14:54:00Z">
        <w:r w:rsidR="004F0A92">
          <w:rPr>
            <w:rFonts w:ascii="Times New Roman" w:hAnsi="Times New Roman" w:cs="Times New Roman"/>
          </w:rPr>
          <w:t>, with dense meadows generally indicatin</w:t>
        </w:r>
      </w:ins>
      <w:ins w:id="4" w:author="Gabrielle Boisrame" w:date="2019-10-04T14:55:00Z">
        <w:r w:rsidR="004F0A92">
          <w:rPr>
            <w:rFonts w:ascii="Times New Roman" w:hAnsi="Times New Roman" w:cs="Times New Roman"/>
          </w:rPr>
          <w:t xml:space="preserve">g the wettest soils </w:t>
        </w:r>
      </w:ins>
      <w:ins w:id="5" w:author="Gabrielle Boisrame" w:date="2019-10-04T15:00:00Z">
        <w:r w:rsidR="00DA61B4">
          <w:rPr>
            <w:rFonts w:ascii="Times New Roman" w:hAnsi="Times New Roman" w:cs="Times New Roman"/>
          </w:rPr>
          <w:t>while</w:t>
        </w:r>
      </w:ins>
      <w:ins w:id="6" w:author="Gabrielle Boisrame" w:date="2019-10-04T14:59:00Z">
        <w:r w:rsidR="004F0A92">
          <w:rPr>
            <w:rFonts w:ascii="Times New Roman" w:hAnsi="Times New Roman" w:cs="Times New Roman"/>
          </w:rPr>
          <w:t xml:space="preserve"> shrubs and sparse meadows indicat</w:t>
        </w:r>
      </w:ins>
      <w:ins w:id="7" w:author="Gabrielle Boisrame" w:date="2019-10-04T15:00:00Z">
        <w:r w:rsidR="00DA61B4">
          <w:rPr>
            <w:rFonts w:ascii="Times New Roman" w:hAnsi="Times New Roman" w:cs="Times New Roman"/>
          </w:rPr>
          <w:t>e</w:t>
        </w:r>
      </w:ins>
      <w:ins w:id="8" w:author="Gabrielle Boisrame" w:date="2019-10-04T14:59:00Z">
        <w:r w:rsidR="004F0A92">
          <w:rPr>
            <w:rFonts w:ascii="Times New Roman" w:hAnsi="Times New Roman" w:cs="Times New Roman"/>
          </w:rPr>
          <w:t xml:space="preserve"> the driest soils</w:t>
        </w:r>
      </w:ins>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Change w:id="9" w:author="Gabrielle Boisrame" w:date="2019-10-04T15:02:00Z">
            <w:rPr>
              <w:rFonts w:ascii="Times New Roman" w:hAnsi="Times New Roman" w:cs="Times New Roman"/>
              <w:noProof/>
            </w:rPr>
          </w:rPrChange>
        </w:rPr>
        <w:instrText xml:space="preserve"> ADDIN EN.CITE </w:instrText>
      </w:r>
      <w:r w:rsidRPr="00DA61B4">
        <w:rPr>
          <w:rFonts w:ascii="Times New Roman" w:hAnsi="Times New Roman" w:cs="Times New Roman"/>
          <w:noProof/>
          <w:rPrChange w:id="10" w:author="Gabrielle Boisrame" w:date="2019-10-04T15:02:00Z">
            <w:rPr>
              <w:rFonts w:ascii="Times New Roman" w:hAnsi="Times New Roman" w:cs="Times New Roman"/>
              <w:noProof/>
            </w:rPr>
          </w:rPrChange>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Change w:id="11" w:author="Gabrielle Boisrame" w:date="2019-10-04T15:02:00Z">
            <w:rPr>
              <w:rFonts w:ascii="Times New Roman" w:hAnsi="Times New Roman" w:cs="Times New Roman"/>
              <w:noProof/>
            </w:rPr>
          </w:rPrChange>
        </w:rPr>
        <w:instrText xml:space="preserve"> ADDIN EN.CITE.DATA </w:instrText>
      </w:r>
      <w:r w:rsidRPr="00DA61B4">
        <w:rPr>
          <w:rFonts w:ascii="Times New Roman" w:hAnsi="Times New Roman" w:cs="Times New Roman"/>
          <w:noProof/>
          <w:rPrChange w:id="12" w:author="Gabrielle Boisrame" w:date="2019-10-04T15:02:00Z">
            <w:rPr>
              <w:rFonts w:ascii="Times New Roman" w:hAnsi="Times New Roman" w:cs="Times New Roman"/>
              <w:noProof/>
            </w:rPr>
          </w:rPrChange>
        </w:rPr>
      </w:r>
      <w:r w:rsidRPr="00DA61B4">
        <w:rPr>
          <w:rFonts w:ascii="Times New Roman" w:hAnsi="Times New Roman" w:cs="Times New Roman"/>
          <w:noProof/>
          <w:rPrChange w:id="13" w:author="Gabrielle Boisrame" w:date="2019-10-04T15:02:00Z">
            <w:rPr>
              <w:rFonts w:ascii="Times New Roman" w:hAnsi="Times New Roman" w:cs="Times New Roman"/>
              <w:noProof/>
            </w:rPr>
          </w:rPrChange>
        </w:rPr>
        <w:fldChar w:fldCharType="end"/>
      </w:r>
      <w:r w:rsidRPr="00DA61B4">
        <w:rPr>
          <w:rFonts w:ascii="Times New Roman" w:hAnsi="Times New Roman" w:cs="Times New Roman"/>
          <w:noProof/>
          <w:rPrChange w:id="14" w:author="Gabrielle Boisrame" w:date="2019-10-04T15:02:00Z">
            <w:rPr>
              <w:rFonts w:ascii="Times New Roman" w:hAnsi="Times New Roman" w:cs="Times New Roman"/>
              <w:noProof/>
            </w:rPr>
          </w:rPrChange>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15" w:author="Gabrielle Boisrame" w:date="2019-10-04T15:00:00Z">
        <w:r w:rsidR="00DA61B4">
          <w:rPr>
            <w:rFonts w:ascii="Times New Roman" w:hAnsi="Times New Roman" w:cs="Times New Roman"/>
            <w:noProof/>
          </w:rPr>
          <w:t>. These relationships</w:t>
        </w:r>
      </w:ins>
      <w:ins w:id="16" w:author="Gabrielle Boisrame" w:date="2019-10-04T15:01:00Z">
        <w:r w:rsidR="00DA61B4">
          <w:rPr>
            <w:rFonts w:ascii="Times New Roman" w:hAnsi="Times New Roman" w:cs="Times New Roman"/>
            <w:noProof/>
          </w:rPr>
          <w:t xml:space="preserve"> can be used in a statistical model, along with other covariates such as slope and aspect, to estimate soil moisture using vegetation maps </w:t>
        </w:r>
      </w:ins>
      <w:ins w:id="17"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FB4752">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8"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9" w:author="Gabrielle Boisrame" w:date="2019-10-04T15:05:00Z">
        <w:r w:rsidDel="00DA61B4">
          <w:rPr>
            <w:rFonts w:ascii="Times New Roman" w:hAnsi="Times New Roman" w:cs="Times New Roman"/>
          </w:rPr>
          <w:delText xml:space="preserve">The </w:delText>
        </w:r>
      </w:del>
      <w:ins w:id="20" w:author="Gabrielle Boisrame" w:date="2019-10-04T15:10:00Z">
        <w:r w:rsidR="00031B79">
          <w:rPr>
            <w:rFonts w:ascii="Times New Roman" w:hAnsi="Times New Roman" w:cs="Times New Roman"/>
          </w:rPr>
          <w:t xml:space="preserve">Such models suggest that the </w:t>
        </w:r>
      </w:ins>
      <w:ins w:id="21" w:author="Gabrielle Boisrame" w:date="2019-10-04T15:12:00Z">
        <w:r w:rsidR="00031B79">
          <w:rPr>
            <w:rFonts w:ascii="Times New Roman" w:hAnsi="Times New Roman" w:cs="Times New Roman"/>
          </w:rPr>
          <w:t>fire-induced changes to</w:t>
        </w:r>
      </w:ins>
      <w:ins w:id="22" w:author="Gabrielle Boisrame" w:date="2019-10-04T15:10:00Z">
        <w:r w:rsidR="00031B79">
          <w:rPr>
            <w:rFonts w:ascii="Times New Roman" w:hAnsi="Times New Roman" w:cs="Times New Roman"/>
          </w:rPr>
          <w:t xml:space="preserve"> vegetation cover in ICB (less forest cover, but more </w:t>
        </w:r>
      </w:ins>
      <w:ins w:id="23" w:author="Gabrielle Boisrame" w:date="2019-10-04T15:11:00Z">
        <w:r w:rsidR="00031B79">
          <w:rPr>
            <w:rFonts w:ascii="Times New Roman" w:hAnsi="Times New Roman" w:cs="Times New Roman"/>
          </w:rPr>
          <w:t xml:space="preserve">meadows and </w:t>
        </w:r>
        <w:proofErr w:type="spellStart"/>
        <w:r w:rsidR="00031B79">
          <w:rPr>
            <w:rFonts w:ascii="Times New Roman" w:hAnsi="Times New Roman" w:cs="Times New Roman"/>
          </w:rPr>
          <w:t>shrublands</w:t>
        </w:r>
        <w:proofErr w:type="spellEnd"/>
        <w:r w:rsidR="00031B79">
          <w:rPr>
            <w:rFonts w:ascii="Times New Roman" w:hAnsi="Times New Roman" w:cs="Times New Roman"/>
          </w:rPr>
          <w:t xml:space="preserve">) are associated with an </w:t>
        </w:r>
      </w:ins>
      <w:ins w:id="24" w:author="Gabrielle Boisrame" w:date="2019-10-04T15:12:00Z">
        <w:r w:rsidR="00031B79">
          <w:rPr>
            <w:rFonts w:ascii="Times New Roman" w:hAnsi="Times New Roman" w:cs="Times New Roman"/>
          </w:rPr>
          <w:t xml:space="preserve">overall </w:t>
        </w:r>
      </w:ins>
      <w:ins w:id="25" w:author="Gabrielle Boisrame" w:date="2019-10-04T15:11:00Z">
        <w:r w:rsidR="00031B79">
          <w:rPr>
            <w:rFonts w:ascii="Times New Roman" w:hAnsi="Times New Roman" w:cs="Times New Roman"/>
          </w:rPr>
          <w:t xml:space="preserve">increase in water storage and plant available water resources </w:t>
        </w:r>
      </w:ins>
      <w:del w:id="26" w:author="Gabrielle Boisrame" w:date="2019-10-04T15:07:00Z">
        <w:r w:rsidDel="00DA61B4">
          <w:rPr>
            <w:rFonts w:ascii="Times New Roman" w:hAnsi="Times New Roman" w:cs="Times New Roman"/>
          </w:rPr>
          <w:delText xml:space="preserve">contemporary vegetation cover </w:delText>
        </w:r>
      </w:del>
      <w:del w:id="27"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commentRangeStart w:id="28"/>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t>
      </w:r>
      <w:commentRangeEnd w:id="28"/>
      <w:r w:rsidR="00031B79">
        <w:rPr>
          <w:rStyle w:val="CommentReference"/>
        </w:rPr>
        <w:commentReference w:id="28"/>
      </w:r>
      <w:r w:rsidR="00123839">
        <w:rPr>
          <w:rFonts w:ascii="Times New Roman" w:hAnsi="Times New Roman" w:cs="Times New Roman"/>
          <w:noProof/>
        </w:rPr>
        <w:t xml:space="preserve">which suggest </w:t>
      </w:r>
      <w:r w:rsidR="00123839">
        <w:rPr>
          <w:rFonts w:ascii="Times New Roman" w:hAnsi="Times New Roman" w:cs="Times New Roman"/>
          <w:noProof/>
        </w:rPr>
        <w:lastRenderedPageBreak/>
        <w:t xml:space="preserve">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14D10453"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w:t>
      </w:r>
      <w:del w:id="29" w:author="Gabrielle Boisrame" w:date="2019-10-04T15:29:00Z">
        <w:r w:rsidR="0065308B" w:rsidRPr="00EF599F" w:rsidDel="00DB0C53">
          <w:rPr>
            <w:rFonts w:ascii="Times New Roman" w:hAnsi="Times New Roman" w:cs="Times New Roman"/>
          </w:rPr>
          <w:delText xml:space="preserve">of </w:delText>
        </w:r>
      </w:del>
      <w:r w:rsidR="0065308B" w:rsidRPr="00EF599F">
        <w:rPr>
          <w:rFonts w:ascii="Times New Roman" w:hAnsi="Times New Roman" w:cs="Times New Roman"/>
        </w:rPr>
        <w:t xml:space="preserve">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3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3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t>
      </w:r>
      <w:proofErr w:type="gramStart"/>
      <w:r w:rsidR="00287B3C">
        <w:rPr>
          <w:rFonts w:ascii="Times New Roman" w:hAnsi="Times New Roman" w:cs="Times New Roman"/>
        </w:rPr>
        <w:t>were corroborated</w:t>
      </w:r>
      <w:proofErr w:type="gramEnd"/>
      <w:r w:rsidR="00287B3C">
        <w:rPr>
          <w:rFonts w:ascii="Times New Roman" w:hAnsi="Times New Roman" w:cs="Times New Roman"/>
        </w:rPr>
        <w:t xml:space="preserve">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w:t>
      </w:r>
      <w:proofErr w:type="gramStart"/>
      <w:r>
        <w:rPr>
          <w:rFonts w:ascii="Times New Roman" w:hAnsi="Times New Roman" w:cs="Times New Roman"/>
        </w:rPr>
        <w:t>impacted</w:t>
      </w:r>
      <w:proofErr w:type="gramEnd"/>
      <w:r>
        <w:rPr>
          <w:rFonts w:ascii="Times New Roman" w:hAnsi="Times New Roman" w:cs="Times New Roman"/>
        </w:rPr>
        <w:t xml:space="preserve">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w:t>
      </w:r>
      <w:proofErr w:type="gramStart"/>
      <w:r w:rsidR="00140558" w:rsidRPr="00EF599F">
        <w:rPr>
          <w:rFonts w:ascii="Times New Roman" w:hAnsi="Times New Roman" w:cs="Times New Roman"/>
        </w:rPr>
        <w:t>has not been measured</w:t>
      </w:r>
      <w:proofErr w:type="gramEnd"/>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3A03E19"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proofErr w:type="gramStart"/>
      <w:r w:rsidRPr="00EF599F">
        <w:rPr>
          <w:rFonts w:ascii="Times New Roman" w:hAnsi="Times New Roman" w:cs="Times New Roman"/>
        </w:rPr>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3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32"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w:t>
      </w:r>
      <w:proofErr w:type="gramEnd"/>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w:t>
      </w:r>
      <w:r w:rsidR="009A7145">
        <w:rPr>
          <w:rFonts w:ascii="Times New Roman" w:hAnsi="Times New Roman" w:cs="Times New Roman"/>
        </w:rPr>
        <w:lastRenderedPageBreak/>
        <w:t xml:space="preserve">and white photos </w:t>
      </w:r>
      <w:r w:rsidRPr="00EF599F">
        <w:rPr>
          <w:rFonts w:ascii="Times New Roman" w:hAnsi="Times New Roman" w:cs="Times New Roman"/>
        </w:rPr>
        <w:t>were dated to 1973, prior to the first</w:t>
      </w:r>
      <w:ins w:id="33"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t>
      </w:r>
      <w:proofErr w:type="gramStart"/>
      <w:r w:rsidRPr="00EF599F">
        <w:rPr>
          <w:rFonts w:ascii="Times New Roman" w:hAnsi="Times New Roman" w:cs="Times New Roman"/>
        </w:rPr>
        <w:t>were mosaicked</w:t>
      </w:r>
      <w:proofErr w:type="gramEnd"/>
      <w:r w:rsidRPr="00EF599F">
        <w:rPr>
          <w:rFonts w:ascii="Times New Roman" w:hAnsi="Times New Roman" w:cs="Times New Roman"/>
        </w:rPr>
        <w:t xml:space="preserve">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t>
      </w:r>
      <w:proofErr w:type="gramStart"/>
      <w:r w:rsidRPr="00EF599F">
        <w:rPr>
          <w:rFonts w:ascii="Times New Roman" w:hAnsi="Times New Roman" w:cs="Times New Roman"/>
        </w:rPr>
        <w:t>were converted</w:t>
      </w:r>
      <w:proofErr w:type="gramEnd"/>
      <w:r w:rsidRPr="00EF599F">
        <w:rPr>
          <w:rFonts w:ascii="Times New Roman" w:hAnsi="Times New Roman" w:cs="Times New Roman"/>
        </w:rPr>
        <w:t xml:space="preserve">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w:t>
      </w:r>
      <w:proofErr w:type="gramStart"/>
      <w:r w:rsidRPr="00EF599F">
        <w:rPr>
          <w:rFonts w:ascii="Times New Roman" w:hAnsi="Times New Roman" w:cs="Times New Roman"/>
        </w:rPr>
        <w:t>classes which could transition</w:t>
      </w:r>
      <w:proofErr w:type="gramEnd"/>
      <w:r w:rsidRPr="00EF599F">
        <w:rPr>
          <w:rFonts w:ascii="Times New Roman" w:hAnsi="Times New Roman" w:cs="Times New Roman"/>
        </w:rPr>
        <w:t xml:space="preserve">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w:t>
      </w:r>
      <w:proofErr w:type="gramStart"/>
      <w:r w:rsidR="00AF2984">
        <w:rPr>
          <w:rFonts w:ascii="Times New Roman" w:hAnsi="Times New Roman" w:cs="Times New Roman"/>
        </w:rPr>
        <w:t>level</w:t>
      </w:r>
      <w:proofErr w:type="gramEnd"/>
      <w:r w:rsidR="00AF2984">
        <w:rPr>
          <w:rFonts w:ascii="Times New Roman" w:hAnsi="Times New Roman" w:cs="Times New Roman"/>
        </w:rPr>
        <w:t xml:space="preserve">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estimated representative tree heights and woody (shrub) ground cover within the plots. All shrubs and trees </w:t>
      </w:r>
      <w:proofErr w:type="gramStart"/>
      <w:r w:rsidR="00C66BF3" w:rsidRPr="00EF599F">
        <w:rPr>
          <w:rFonts w:ascii="Times New Roman" w:hAnsi="Times New Roman" w:cs="Times New Roman"/>
        </w:rPr>
        <w:t>were identified</w:t>
      </w:r>
      <w:proofErr w:type="gramEnd"/>
      <w:r w:rsidR="00C66BF3" w:rsidRPr="00EF599F">
        <w:rPr>
          <w:rFonts w:ascii="Times New Roman" w:hAnsi="Times New Roman" w:cs="Times New Roman"/>
        </w:rPr>
        <w:t xml:space="preserve">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xml:space="preserve">, leading to </w:t>
      </w:r>
      <w:proofErr w:type="gramStart"/>
      <w:r w:rsidR="005E4AD3" w:rsidRPr="00EF599F">
        <w:rPr>
          <w:rFonts w:ascii="Times New Roman" w:hAnsi="Times New Roman" w:cs="Times New Roman"/>
        </w:rPr>
        <w:t>a</w:t>
      </w:r>
      <w:r w:rsidR="00C66BF3" w:rsidRPr="00EF599F">
        <w:rPr>
          <w:rFonts w:ascii="Times New Roman" w:hAnsi="Times New Roman" w:cs="Times New Roman"/>
        </w:rPr>
        <w:t xml:space="preserve"> total of 58</w:t>
      </w:r>
      <w:proofErr w:type="gramEnd"/>
      <w:r w:rsidR="00C66BF3" w:rsidRPr="00EF599F">
        <w:rPr>
          <w:rFonts w:ascii="Times New Roman" w:hAnsi="Times New Roman" w:cs="Times New Roman"/>
        </w:rPr>
        <w:t xml:space="preserve">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t>
      </w:r>
      <w:proofErr w:type="gramStart"/>
      <w:r w:rsidRPr="00EF599F">
        <w:rPr>
          <w:rFonts w:ascii="Times New Roman" w:hAnsi="Times New Roman" w:cs="Times New Roman"/>
        </w:rPr>
        <w:t>was reintroduced</w:t>
      </w:r>
      <w:proofErr w:type="gramEnd"/>
      <w:r w:rsidRPr="00EF599F">
        <w:rPr>
          <w:rFonts w:ascii="Times New Roman" w:hAnsi="Times New Roman" w:cs="Times New Roman"/>
        </w:rPr>
        <w:t xml:space="preserve">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w:t>
      </w:r>
      <w:proofErr w:type="gramStart"/>
      <w:r w:rsidR="002C3567">
        <w:rPr>
          <w:rFonts w:ascii="Times New Roman" w:hAnsi="Times New Roman" w:cs="Times New Roman"/>
        </w:rPr>
        <w:t xml:space="preserve">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w:t>
      </w:r>
      <w:proofErr w:type="gramEnd"/>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w:t>
      </w:r>
      <w:r w:rsidR="002C3567" w:rsidRPr="002C3567">
        <w:rPr>
          <w:rFonts w:ascii="Times New Roman" w:hAnsi="Times New Roman" w:cs="Times New Roman"/>
        </w:rPr>
        <w:lastRenderedPageBreak/>
        <w:t xml:space="preserve">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w:t>
      </w:r>
      <w:proofErr w:type="gramStart"/>
      <w:r w:rsidR="00D74F66" w:rsidRPr="00EF599F">
        <w:rPr>
          <w:rFonts w:ascii="Times New Roman" w:hAnsi="Times New Roman" w:cs="Times New Roman"/>
          <w:color w:val="000000" w:themeColor="text1"/>
        </w:rPr>
        <w:t>be omitted</w:t>
      </w:r>
      <w:proofErr w:type="gramEnd"/>
      <w:r w:rsidR="00D74F66" w:rsidRPr="00EF599F">
        <w:rPr>
          <w:rFonts w:ascii="Times New Roman" w:hAnsi="Times New Roman" w:cs="Times New Roman"/>
          <w:color w:val="000000" w:themeColor="text1"/>
        </w:rPr>
        <w:t xml:space="preserve">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proofErr w:type="gramStart"/>
      <w:r w:rsidR="00433F57" w:rsidRPr="00EF599F">
        <w:rPr>
          <w:rFonts w:ascii="Times New Roman" w:hAnsi="Times New Roman" w:cs="Times New Roman"/>
          <w:color w:val="000000" w:themeColor="text1"/>
        </w:rPr>
        <w:t>were re-measured</w:t>
      </w:r>
      <w:proofErr w:type="gramEnd"/>
      <w:r w:rsidR="00433F57" w:rsidRPr="00EF599F">
        <w:rPr>
          <w:rFonts w:ascii="Times New Roman" w:hAnsi="Times New Roman" w:cs="Times New Roman"/>
          <w:color w:val="000000" w:themeColor="text1"/>
        </w:rPr>
        <w:t xml:space="preserve">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proofErr w:type="gramStart"/>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proofErr w:type="gramEnd"/>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and longitude </w:t>
      </w:r>
      <w:proofErr w:type="gramStart"/>
      <w:r w:rsidRPr="00EF599F">
        <w:rPr>
          <w:rFonts w:ascii="Times New Roman" w:hAnsi="Times New Roman" w:cs="Times New Roman"/>
          <w:color w:val="000000" w:themeColor="text1"/>
        </w:rPr>
        <w:t>were assigned</w:t>
      </w:r>
      <w:proofErr w:type="gramEnd"/>
      <w:r w:rsidRPr="00EF599F">
        <w:rPr>
          <w:rFonts w:ascii="Times New Roman" w:hAnsi="Times New Roman" w:cs="Times New Roman"/>
          <w:color w:val="000000" w:themeColor="text1"/>
        </w:rPr>
        <w:t xml:space="preserve">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within the grid or </w:t>
      </w:r>
      <w:r w:rsidRPr="00EF599F">
        <w:rPr>
          <w:rFonts w:ascii="Times New Roman" w:hAnsi="Times New Roman" w:cs="Times New Roman"/>
          <w:color w:val="000000" w:themeColor="text1"/>
        </w:rPr>
        <w:lastRenderedPageBreak/>
        <w:t>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2F971FA"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proofErr w:type="gramEnd"/>
      <w:r w:rsidR="00AF2984">
        <w:rPr>
          <w:rFonts w:ascii="Times New Roman" w:hAnsi="Times New Roman" w:cs="Times New Roman"/>
        </w:rPr>
        <w:t xml:space="preserve"> </w:t>
      </w:r>
      <w:ins w:id="34" w:author="Gabrielle Boisrame" w:date="2019-10-04T15:54:00Z">
        <w:r w:rsidR="004D0F74">
          <w:rPr>
            <w:rFonts w:ascii="Times New Roman" w:hAnsi="Times New Roman" w:cs="Times New Roman"/>
          </w:rPr>
          <w:t>While information on soil type may have increased this model</w:t>
        </w:r>
      </w:ins>
      <w:ins w:id="35"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r w:rsidR="00AF2984">
        <w:rPr>
          <w:rFonts w:ascii="Times New Roman" w:hAnsi="Times New Roman" w:cs="Times New Roman"/>
        </w:rPr>
        <w:t xml:space="preserve">We </w:t>
      </w:r>
      <w:proofErr w:type="gramStart"/>
      <w:r w:rsidR="00AF2984">
        <w:rPr>
          <w:rFonts w:ascii="Times New Roman" w:hAnsi="Times New Roman" w:cs="Times New Roman"/>
        </w:rPr>
        <w:t>cross-validated</w:t>
      </w:r>
      <w:proofErr w:type="gramEnd"/>
      <w:r w:rsidR="00AF2984">
        <w:rPr>
          <w:rFonts w:ascii="Times New Roman" w:hAnsi="Times New Roman" w:cs="Times New Roman"/>
        </w:rPr>
        <w:t xml:space="preserve">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w:t>
      </w:r>
      <w:r>
        <w:rPr>
          <w:rFonts w:ascii="Times New Roman" w:hAnsi="Times New Roman" w:cs="Times New Roman"/>
          <w:color w:val="2F2F2F" w:themeColor="accent5" w:themeShade="80"/>
        </w:rPr>
        <w:lastRenderedPageBreak/>
        <w:t xml:space="preserve">severity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proofErr w:type="gramStart"/>
      <w:r w:rsidR="00210626">
        <w:rPr>
          <w:rFonts w:ascii="Times New Roman" w:hAnsi="Times New Roman" w:cs="Times New Roman"/>
          <w:color w:val="000000" w:themeColor="text1"/>
        </w:rPr>
        <w:t>is referred</w:t>
      </w:r>
      <w:proofErr w:type="gramEnd"/>
      <w:r w:rsidR="00210626">
        <w:rPr>
          <w:rFonts w:ascii="Times New Roman" w:hAnsi="Times New Roman" w:cs="Times New Roman"/>
          <w:color w:val="000000" w:themeColor="text1"/>
        </w:rPr>
        <w:t xml:space="preserve">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Soil samples </w:t>
      </w:r>
      <w:proofErr w:type="gramStart"/>
      <w:r w:rsidR="008C7F50">
        <w:rPr>
          <w:rFonts w:ascii="Times New Roman" w:hAnsi="Times New Roman" w:cs="Times New Roman"/>
          <w:color w:val="000000" w:themeColor="text1"/>
        </w:rPr>
        <w:t>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proofErr w:type="gramEnd"/>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 xml:space="preserve">Precipitation </w:t>
      </w:r>
      <w:proofErr w:type="gramStart"/>
      <w:r w:rsidR="002723CC" w:rsidRPr="00EF599F">
        <w:rPr>
          <w:rFonts w:ascii="Times New Roman" w:hAnsi="Times New Roman" w:cs="Times New Roman"/>
          <w:color w:val="000000" w:themeColor="text1"/>
        </w:rPr>
        <w:t>was measured</w:t>
      </w:r>
      <w:proofErr w:type="gramEnd"/>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w:t>
      </w:r>
      <w:r w:rsidR="002723CC">
        <w:rPr>
          <w:rFonts w:ascii="Times New Roman" w:hAnsi="Times New Roman" w:cs="Times New Roman"/>
          <w:color w:val="000000" w:themeColor="text1"/>
        </w:rPr>
        <w:lastRenderedPageBreak/>
        <w:t xml:space="preserve">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t>
      </w:r>
      <w:proofErr w:type="gramStart"/>
      <w:r w:rsidR="00572C84">
        <w:rPr>
          <w:rFonts w:ascii="Times New Roman" w:hAnsi="Times New Roman" w:cs="Times New Roman"/>
          <w:color w:val="000000" w:themeColor="text1"/>
        </w:rPr>
        <w:t>was corrected</w:t>
      </w:r>
      <w:proofErr w:type="gramEnd"/>
      <w:r w:rsidR="00572C84">
        <w:rPr>
          <w:rFonts w:ascii="Times New Roman" w:hAnsi="Times New Roman" w:cs="Times New Roman"/>
          <w:color w:val="000000" w:themeColor="text1"/>
        </w:rPr>
        <w:t xml:space="preserve">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w:t>
      </w:r>
      <w:proofErr w:type="gramStart"/>
      <w:r w:rsidR="007A6CFD" w:rsidRPr="00CE2D4C">
        <w:rPr>
          <w:rFonts w:ascii="Times New Roman" w:hAnsi="Times New Roman" w:cs="Times New Roman"/>
        </w:rPr>
        <w:t>cannot be calculated</w:t>
      </w:r>
      <w:proofErr w:type="gramEnd"/>
      <w:r w:rsidR="007A6CFD" w:rsidRPr="00CE2D4C">
        <w:rPr>
          <w:rFonts w:ascii="Times New Roman" w:hAnsi="Times New Roman" w:cs="Times New Roman"/>
        </w:rPr>
        <w:t>.</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lastRenderedPageBreak/>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w:t>
      </w:r>
      <w:proofErr w:type="gramStart"/>
      <w:r w:rsidR="00155E86">
        <w:rPr>
          <w:rFonts w:ascii="Times New Roman" w:hAnsi="Times New Roman" w:cs="Times New Roman"/>
        </w:rPr>
        <w:t>either</w:t>
      </w:r>
      <w:r w:rsidR="00C838CC">
        <w:rPr>
          <w:rFonts w:ascii="Times New Roman" w:hAnsi="Times New Roman" w:cs="Times New Roman"/>
        </w:rPr>
        <w:t xml:space="preserve"> classified</w:t>
      </w:r>
      <w:proofErr w:type="gramEnd"/>
      <w:r w:rsidR="00C838CC">
        <w:rPr>
          <w:rFonts w:ascii="Times New Roman" w:hAnsi="Times New Roman" w:cs="Times New Roman"/>
        </w:rPr>
        <w:t xml:space="preserve">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proofErr w:type="gramStart"/>
      <w:r w:rsidR="00FF17D0" w:rsidRPr="00EF599F">
        <w:rPr>
          <w:rFonts w:ascii="Times New Roman" w:hAnsi="Times New Roman" w:cs="Times New Roman"/>
        </w:rPr>
        <w:t>were generally observed</w:t>
      </w:r>
      <w:proofErr w:type="gramEnd"/>
      <w:r w:rsidR="00FF17D0" w:rsidRPr="00EF599F">
        <w:rPr>
          <w:rFonts w:ascii="Times New Roman" w:hAnsi="Times New Roman" w:cs="Times New Roman"/>
        </w:rPr>
        <w:t xml:space="preserve">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proofErr w:type="gramStart"/>
      <w:r w:rsidR="00E0718F">
        <w:rPr>
          <w:rFonts w:ascii="Times New Roman" w:hAnsi="Times New Roman" w:cs="Times New Roman"/>
        </w:rPr>
        <w:t>df</w:t>
      </w:r>
      <w:proofErr w:type="spellEnd"/>
      <w:proofErr w:type="gram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proofErr w:type="gramStart"/>
      <w:r w:rsidR="00F85993">
        <w:rPr>
          <w:rFonts w:ascii="Times New Roman" w:hAnsi="Times New Roman" w:cs="Times New Roman"/>
        </w:rPr>
        <w:t>df</w:t>
      </w:r>
      <w:proofErr w:type="spellEnd"/>
      <w:proofErr w:type="gram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36"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3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proofErr w:type="gramStart"/>
      <w:r w:rsidR="00247216">
        <w:rPr>
          <w:rFonts w:ascii="Times New Roman" w:hAnsi="Times New Roman" w:cs="Times New Roman"/>
        </w:rPr>
        <w:t>2</w:t>
      </w:r>
      <w:proofErr w:type="gramEnd"/>
      <w:r w:rsidR="00247216">
        <w:rPr>
          <w:rFonts w:ascii="Times New Roman" w:hAnsi="Times New Roman" w:cs="Times New Roman"/>
        </w:rPr>
        <w:t xml:space="preserve">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xml:space="preserve">, and dense meadow) </w:t>
      </w:r>
      <w:proofErr w:type="gramStart"/>
      <w:r w:rsidR="00247216">
        <w:rPr>
          <w:rFonts w:ascii="Times New Roman" w:hAnsi="Times New Roman" w:cs="Times New Roman"/>
        </w:rPr>
        <w:t>are shown</w:t>
      </w:r>
      <w:proofErr w:type="gramEnd"/>
      <w:r w:rsidR="00247216">
        <w:rPr>
          <w:rFonts w:ascii="Times New Roman" w:hAnsi="Times New Roman" w:cs="Times New Roman"/>
        </w:rPr>
        <w:t>, along with granite and water</w:t>
      </w:r>
      <w:r w:rsidR="00C254BE">
        <w:rPr>
          <w:rFonts w:ascii="Times New Roman" w:hAnsi="Times New Roman" w:cs="Times New Roman"/>
        </w:rPr>
        <w:t xml:space="preserve">. Transitions from non-forest to MC (c) and from MC to non-forest (d) </w:t>
      </w:r>
      <w:proofErr w:type="gramStart"/>
      <w:r w:rsidR="00C254BE">
        <w:rPr>
          <w:rFonts w:ascii="Times New Roman" w:hAnsi="Times New Roman" w:cs="Times New Roman"/>
        </w:rPr>
        <w:t>are highlighted</w:t>
      </w:r>
      <w:proofErr w:type="gramEnd"/>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37" w:name="_Ref536611059"/>
      <w:bookmarkStart w:id="38"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37"/>
      <w:bookmarkEnd w:id="38"/>
      <w:r w:rsidR="00F25EDB">
        <w:rPr>
          <w:rFonts w:ascii="Times New Roman" w:hAnsi="Times New Roman" w:cs="Times New Roman"/>
        </w:rPr>
        <w:t xml:space="preserve">. Transitions occur </w:t>
      </w:r>
      <w:proofErr w:type="gramStart"/>
      <w:r w:rsidR="00F25EDB">
        <w:rPr>
          <w:rFonts w:ascii="Times New Roman" w:hAnsi="Times New Roman" w:cs="Times New Roman"/>
        </w:rPr>
        <w:t>from vegetation type in row (from 1973) to vegetation type in column (from 2014)</w:t>
      </w:r>
      <w:proofErr w:type="gramEnd"/>
      <w:r w:rsidR="00F25EDB">
        <w:rPr>
          <w:rFonts w:ascii="Times New Roman" w:hAnsi="Times New Roman" w:cs="Times New Roman"/>
        </w:rPr>
        <w:t>.</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w:t>
      </w:r>
      <w:proofErr w:type="gramStart"/>
      <w:r>
        <w:rPr>
          <w:rFonts w:ascii="Times New Roman" w:hAnsi="Times New Roman" w:cs="Times New Roman"/>
        </w:rPr>
        <w:t>time period</w:t>
      </w:r>
      <w:proofErr w:type="gramEnd"/>
      <w:r>
        <w:rPr>
          <w:rFonts w:ascii="Times New Roman" w:hAnsi="Times New Roman" w:cs="Times New Roman"/>
        </w:rPr>
        <w:t xml:space="preserve">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proofErr w:type="gramStart"/>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proofErr w:type="gramEnd"/>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3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3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t>
      </w:r>
      <w:proofErr w:type="gramStart"/>
      <w:r>
        <w:rPr>
          <w:rFonts w:ascii="Times New Roman" w:hAnsi="Times New Roman" w:cs="Times New Roman"/>
          <w:i/>
          <w:sz w:val="18"/>
          <w:szCs w:val="18"/>
        </w:rPr>
        <w:t>were detected</w:t>
      </w:r>
      <w:proofErr w:type="gramEnd"/>
      <w:r>
        <w:rPr>
          <w:rFonts w:ascii="Times New Roman" w:hAnsi="Times New Roman" w:cs="Times New Roman"/>
          <w:i/>
          <w:sz w:val="18"/>
          <w:szCs w:val="18"/>
        </w:rPr>
        <w:t>, from 1970 to 2017, by number of times burned.</w:t>
      </w:r>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40" w:name="_Ref536610448"/>
      <w:r w:rsidRPr="00182940">
        <w:rPr>
          <w:rFonts w:ascii="Times New Roman" w:hAnsi="Times New Roman" w:cs="Times New Roman"/>
          <w:b/>
          <w:color w:val="000000" w:themeColor="text1"/>
        </w:rPr>
        <w:t xml:space="preserve">Figure </w:t>
      </w:r>
      <w:bookmarkEnd w:id="40"/>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w:t>
      </w:r>
      <w:proofErr w:type="gramStart"/>
      <w:r w:rsidRPr="00182940">
        <w:rPr>
          <w:rFonts w:ascii="Times New Roman" w:hAnsi="Times New Roman" w:cs="Times New Roman"/>
          <w:color w:val="000000" w:themeColor="text1"/>
        </w:rPr>
        <w:t>is taken</w:t>
      </w:r>
      <w:proofErr w:type="gramEnd"/>
      <w:r w:rsidRPr="00182940">
        <w:rPr>
          <w:rFonts w:ascii="Times New Roman" w:hAnsi="Times New Roman" w:cs="Times New Roman"/>
          <w:color w:val="000000" w:themeColor="text1"/>
        </w:rPr>
        <w:t xml:space="preserve">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t>
      </w:r>
      <w:proofErr w:type="gramStart"/>
      <w:r w:rsidRPr="00182940">
        <w:rPr>
          <w:rFonts w:ascii="Times New Roman" w:hAnsi="Times New Roman" w:cs="Times New Roman"/>
          <w:i/>
          <w:color w:val="000000" w:themeColor="text1"/>
        </w:rPr>
        <w:t>were based</w:t>
      </w:r>
      <w:proofErr w:type="gramEnd"/>
      <w:r w:rsidRPr="00182940">
        <w:rPr>
          <w:rFonts w:ascii="Times New Roman" w:hAnsi="Times New Roman" w:cs="Times New Roman"/>
          <w:i/>
          <w:color w:val="000000" w:themeColor="text1"/>
        </w:rPr>
        <w:t xml:space="preserve"> on the 100 cm soil moisture probe record. Pearson’s correlation coefficient </w:t>
      </w:r>
      <w:proofErr w:type="gramStart"/>
      <w:r w:rsidRPr="00182940">
        <w:rPr>
          <w:rFonts w:ascii="Times New Roman" w:hAnsi="Times New Roman" w:cs="Times New Roman"/>
          <w:i/>
          <w:color w:val="000000" w:themeColor="text1"/>
        </w:rPr>
        <w:t>was calculated</w:t>
      </w:r>
      <w:proofErr w:type="gramEnd"/>
      <w:r w:rsidRPr="00182940">
        <w:rPr>
          <w:rFonts w:ascii="Times New Roman" w:hAnsi="Times New Roman" w:cs="Times New Roman"/>
          <w:i/>
          <w:color w:val="000000" w:themeColor="text1"/>
        </w:rPr>
        <w:t xml:space="preserve">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41"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t>
      </w:r>
      <w:proofErr w:type="gramStart"/>
      <w:r w:rsidR="00F9033D" w:rsidRPr="00182940">
        <w:rPr>
          <w:rFonts w:ascii="Times New Roman" w:hAnsi="Times New Roman" w:cs="Times New Roman"/>
          <w:color w:val="000000" w:themeColor="text1"/>
        </w:rPr>
        <w:t>was trained</w:t>
      </w:r>
      <w:proofErr w:type="gramEnd"/>
      <w:r w:rsidR="00F9033D" w:rsidRPr="00182940">
        <w:rPr>
          <w:rFonts w:ascii="Times New Roman" w:hAnsi="Times New Roman" w:cs="Times New Roman"/>
          <w:color w:val="000000" w:themeColor="text1"/>
        </w:rPr>
        <w:t xml:space="preserve">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 xml:space="preserve">correlation coefficient of 0.73 (0.82 for site means), whereas the model fit to </w:t>
      </w:r>
      <w:proofErr w:type="gramStart"/>
      <w:r w:rsidR="000E206E" w:rsidRPr="00182940">
        <w:rPr>
          <w:rFonts w:ascii="Times New Roman" w:hAnsi="Times New Roman" w:cs="Times New Roman"/>
          <w:color w:val="000000" w:themeColor="text1"/>
        </w:rPr>
        <w:t>SCB</w:t>
      </w:r>
      <w:proofErr w:type="gramEnd"/>
      <w:r w:rsidR="000E206E" w:rsidRPr="00182940">
        <w:rPr>
          <w:rFonts w:ascii="Times New Roman" w:hAnsi="Times New Roman" w:cs="Times New Roman"/>
          <w:color w:val="000000" w:themeColor="text1"/>
        </w:rPr>
        <w:t xml:space="preserve">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w:t>
      </w:r>
      <w:proofErr w:type="gramStart"/>
      <w:r w:rsidR="00E1579B" w:rsidRPr="00182940">
        <w:rPr>
          <w:rFonts w:ascii="Times New Roman" w:hAnsi="Times New Roman" w:cs="Times New Roman"/>
          <w:i/>
          <w:color w:val="000000" w:themeColor="text1"/>
          <w:sz w:val="18"/>
          <w:szCs w:val="18"/>
        </w:rPr>
        <w:t>point-wise</w:t>
      </w:r>
      <w:proofErr w:type="gramEnd"/>
      <w:r w:rsidR="00E1579B" w:rsidRPr="00182940">
        <w:rPr>
          <w:rFonts w:ascii="Times New Roman" w:hAnsi="Times New Roman" w:cs="Times New Roman"/>
          <w:i/>
          <w:color w:val="000000" w:themeColor="text1"/>
          <w:sz w:val="18"/>
          <w:szCs w:val="18"/>
        </w:rPr>
        <w:t xml:space="preserve"> differences between these two sets of modeled values. </w:t>
      </w:r>
      <w:r w:rsidRPr="00182940">
        <w:rPr>
          <w:rFonts w:ascii="Times New Roman" w:hAnsi="Times New Roman" w:cs="Times New Roman"/>
          <w:i/>
          <w:color w:val="000000" w:themeColor="text1"/>
          <w:sz w:val="18"/>
          <w:szCs w:val="18"/>
        </w:rPr>
        <w:t xml:space="preserve">Only locations where vegetation type changed between 1973 and 2014 </w:t>
      </w:r>
      <w:proofErr w:type="gramStart"/>
      <w:r w:rsidRPr="00182940">
        <w:rPr>
          <w:rFonts w:ascii="Times New Roman" w:hAnsi="Times New Roman" w:cs="Times New Roman"/>
          <w:i/>
          <w:color w:val="000000" w:themeColor="text1"/>
          <w:sz w:val="18"/>
          <w:szCs w:val="18"/>
        </w:rPr>
        <w:t>are shown</w:t>
      </w:r>
      <w:proofErr w:type="gramEnd"/>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xml:space="preserve">) </w:t>
      </w:r>
      <w:proofErr w:type="gramStart"/>
      <w:r w:rsidRPr="00182940">
        <w:rPr>
          <w:rFonts w:ascii="Times New Roman" w:hAnsi="Times New Roman" w:cs="Times New Roman"/>
          <w:i/>
          <w:color w:val="000000" w:themeColor="text1"/>
          <w:sz w:val="18"/>
          <w:szCs w:val="18"/>
        </w:rPr>
        <w:t>are shown</w:t>
      </w:r>
      <w:proofErr w:type="gramEnd"/>
      <w:r w:rsidRPr="00182940">
        <w:rPr>
          <w:rFonts w:ascii="Times New Roman" w:hAnsi="Times New Roman" w:cs="Times New Roman"/>
          <w:i/>
          <w:color w:val="000000" w:themeColor="text1"/>
          <w:sz w:val="18"/>
          <w:szCs w:val="18"/>
        </w:rPr>
        <w:t xml:space="preserve">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uring the wet 2017 WY, all sites </w:t>
      </w:r>
      <w:proofErr w:type="gramStart"/>
      <w:r w:rsidRPr="00182940">
        <w:rPr>
          <w:rFonts w:ascii="Times New Roman" w:hAnsi="Times New Roman" w:cs="Times New Roman"/>
          <w:color w:val="000000" w:themeColor="text1"/>
        </w:rPr>
        <w:t>were saturated</w:t>
      </w:r>
      <w:proofErr w:type="gramEnd"/>
      <w:r w:rsidRPr="00182940">
        <w:rPr>
          <w:rFonts w:ascii="Times New Roman" w:hAnsi="Times New Roman" w:cs="Times New Roman"/>
          <w:color w:val="000000" w:themeColor="text1"/>
        </w:rPr>
        <w:t xml:space="preserve"> at 1-meter depth for some period of the year, yet during the drier 2018 WY, only soils at wetland stations experienced saturation. In ICB, the wetland site remained fully saturated for both 2017 and 2018 WYs, while in SCB the wetland site </w:t>
      </w:r>
      <w:proofErr w:type="gramStart"/>
      <w:r w:rsidRPr="00182940">
        <w:rPr>
          <w:rFonts w:ascii="Times New Roman" w:hAnsi="Times New Roman" w:cs="Times New Roman"/>
          <w:color w:val="000000" w:themeColor="text1"/>
        </w:rPr>
        <w:t>was saturated</w:t>
      </w:r>
      <w:proofErr w:type="gramEnd"/>
      <w:r w:rsidRPr="00182940">
        <w:rPr>
          <w:rFonts w:ascii="Times New Roman" w:hAnsi="Times New Roman" w:cs="Times New Roman"/>
          <w:color w:val="000000" w:themeColor="text1"/>
        </w:rPr>
        <w:t xml:space="preserve">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42"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43" w:name="_Ref540347"/>
      <w:bookmarkEnd w:id="42"/>
      <w:r w:rsidRPr="00182940">
        <w:rPr>
          <w:rFonts w:ascii="Times New Roman" w:hAnsi="Times New Roman" w:cs="Times New Roman"/>
          <w:b/>
          <w:color w:val="000000" w:themeColor="text1"/>
        </w:rPr>
        <w:t xml:space="preserve">Figure </w:t>
      </w:r>
      <w:bookmarkEnd w:id="43"/>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w:t>
      </w:r>
      <w:proofErr w:type="gramStart"/>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w:t>
      </w:r>
      <w:proofErr w:type="gramStart"/>
      <w:r w:rsidRPr="00182940">
        <w:rPr>
          <w:rFonts w:ascii="Times New Roman" w:hAnsi="Times New Roman" w:cs="Times New Roman"/>
          <w:color w:val="000000" w:themeColor="text1"/>
        </w:rPr>
        <w:t>are also provided</w:t>
      </w:r>
      <w:proofErr w:type="gramEnd"/>
      <w:r w:rsidRPr="00182940">
        <w:rPr>
          <w:rFonts w:ascii="Times New Roman" w:hAnsi="Times New Roman" w:cs="Times New Roman"/>
          <w:color w:val="000000" w:themeColor="text1"/>
        </w:rPr>
        <w:t xml:space="preserve">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proofErr w:type="gramStart"/>
      <w:r w:rsidR="007400BD" w:rsidRPr="00182940">
        <w:rPr>
          <w:rFonts w:ascii="Times New Roman" w:hAnsi="Times New Roman" w:cs="Times New Roman"/>
          <w:color w:val="000000" w:themeColor="text1"/>
        </w:rPr>
        <w:t>Although there was a slight increase in landscape heterogeneity and in sparse meadow cover over the 40 year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proofErr w:type="gramStart"/>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have been observed</w:t>
      </w:r>
      <w:proofErr w:type="gramEnd"/>
      <w:r w:rsidR="00F13F6C" w:rsidRPr="00182940">
        <w:rPr>
          <w:rFonts w:ascii="Times New Roman" w:hAnsi="Times New Roman" w:cs="Times New Roman"/>
          <w:color w:val="000000" w:themeColor="text1"/>
        </w:rPr>
        <w:t xml:space="preserve">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w:t>
      </w:r>
      <w:proofErr w:type="gramStart"/>
      <w:r w:rsidRPr="00182940">
        <w:rPr>
          <w:rFonts w:ascii="Times New Roman" w:hAnsi="Times New Roman" w:cs="Times New Roman"/>
          <w:color w:val="000000" w:themeColor="text1"/>
        </w:rPr>
        <w:t>develop,</w:t>
      </w:r>
      <w:proofErr w:type="gramEnd"/>
      <w:r w:rsidRPr="00182940">
        <w:rPr>
          <w:rFonts w:ascii="Times New Roman" w:hAnsi="Times New Roman" w:cs="Times New Roman"/>
          <w:color w:val="000000" w:themeColor="text1"/>
        </w:rPr>
        <w:t xml:space="preserve">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w:t>
      </w:r>
      <w:proofErr w:type="gramStart"/>
      <w:r w:rsidR="000E1EF0" w:rsidRPr="00182940">
        <w:rPr>
          <w:rFonts w:ascii="Times New Roman" w:hAnsi="Times New Roman" w:cs="Times New Roman"/>
          <w:color w:val="000000" w:themeColor="text1"/>
        </w:rPr>
        <w:t>hydrologically-responsive</w:t>
      </w:r>
      <w:proofErr w:type="gramEnd"/>
      <w:r w:rsidR="000E1EF0" w:rsidRPr="00182940">
        <w:rPr>
          <w:rFonts w:ascii="Times New Roman" w:hAnsi="Times New Roman" w:cs="Times New Roman"/>
          <w:color w:val="000000" w:themeColor="text1"/>
        </w:rPr>
        <w:t xml:space="preser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w:t>
      </w:r>
      <w:proofErr w:type="spellStart"/>
      <w:r w:rsidR="006853E9" w:rsidRPr="00182940">
        <w:rPr>
          <w:rFonts w:ascii="Times New Roman" w:hAnsi="Times New Roman" w:cs="Times New Roman"/>
          <w:color w:val="000000" w:themeColor="text1"/>
        </w:rPr>
        <w:t>overstory</w:t>
      </w:r>
      <w:proofErr w:type="spellEnd"/>
      <w:r w:rsidR="006853E9" w:rsidRPr="00182940">
        <w:rPr>
          <w:rFonts w:ascii="Times New Roman" w:hAnsi="Times New Roman" w:cs="Times New Roman"/>
          <w:color w:val="000000" w:themeColor="text1"/>
        </w:rPr>
        <w:t xml:space="preserve">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w:t>
      </w:r>
      <w:proofErr w:type="gramStart"/>
      <w:r w:rsidR="002E3C57" w:rsidRPr="00182940">
        <w:rPr>
          <w:rFonts w:ascii="Times New Roman" w:hAnsi="Times New Roman" w:cs="Times New Roman"/>
          <w:color w:val="000000" w:themeColor="text1"/>
        </w:rPr>
        <w:t>However</w:t>
      </w:r>
      <w:proofErr w:type="gramEnd"/>
      <w:r w:rsidR="002E3C57" w:rsidRPr="00182940">
        <w:rPr>
          <w:rFonts w:ascii="Times New Roman" w:hAnsi="Times New Roman" w:cs="Times New Roman"/>
          <w:color w:val="000000" w:themeColor="text1"/>
        </w:rPr>
        <w:t xml:space="preserve">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proofErr w:type="spellStart"/>
      <w:r w:rsidR="002E3C57" w:rsidRPr="00182940">
        <w:rPr>
          <w:rFonts w:ascii="Times New Roman" w:hAnsi="Times New Roman" w:cs="Times New Roman"/>
          <w:i/>
          <w:color w:val="000000" w:themeColor="text1"/>
        </w:rPr>
        <w:t>Pinus</w:t>
      </w:r>
      <w:proofErr w:type="spellEnd"/>
      <w:r w:rsidR="002E3C57" w:rsidRPr="00182940">
        <w:rPr>
          <w:rFonts w:ascii="Times New Roman" w:hAnsi="Times New Roman" w:cs="Times New Roman"/>
          <w:i/>
          <w:color w:val="000000" w:themeColor="text1"/>
        </w:rPr>
        <w:t xml:space="preserve"> </w:t>
      </w:r>
      <w:proofErr w:type="spellStart"/>
      <w:r w:rsidR="002E3C57" w:rsidRPr="00182940">
        <w:rPr>
          <w:rFonts w:ascii="Times New Roman" w:hAnsi="Times New Roman" w:cs="Times New Roman"/>
          <w:i/>
          <w:color w:val="000000" w:themeColor="text1"/>
        </w:rPr>
        <w:t>contorta</w:t>
      </w:r>
      <w:proofErr w:type="spellEnd"/>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 were all in areas that did not map as alternative vegetation types, so the burns were likely low severity in those areas (Figure 1, 2), if they burned at all (</w:t>
      </w:r>
      <w:r w:rsidR="00EC6E5F" w:rsidRPr="00182940">
        <w:rPr>
          <w:rFonts w:ascii="Times New Roman" w:hAnsi="Times New Roman" w:cs="Times New Roman"/>
          <w:color w:val="000000" w:themeColor="text1"/>
        </w:rPr>
        <w:t xml:space="preserve">recognizing that </w:t>
      </w:r>
      <w:r w:rsidR="002E3C57" w:rsidRPr="00182940">
        <w:rPr>
          <w:rFonts w:ascii="Times New Roman" w:hAnsi="Times New Roman" w:cs="Times New Roman"/>
          <w:color w:val="000000" w:themeColor="text1"/>
        </w:rPr>
        <w:t xml:space="preserve">managed wildfires are inherently patchy due to variation in surface fuels). Furthermore, two of </w:t>
      </w:r>
      <w:r w:rsidR="00EC6E5F" w:rsidRPr="00182940">
        <w:rPr>
          <w:rFonts w:ascii="Times New Roman" w:hAnsi="Times New Roman" w:cs="Times New Roman"/>
          <w:color w:val="000000" w:themeColor="text1"/>
        </w:rPr>
        <w:t xml:space="preserve">the </w:t>
      </w:r>
      <w:r w:rsidR="00FD4C18" w:rsidRPr="00182940">
        <w:rPr>
          <w:rFonts w:ascii="Times New Roman" w:hAnsi="Times New Roman" w:cs="Times New Roman"/>
          <w:color w:val="000000" w:themeColor="text1"/>
        </w:rPr>
        <w:t xml:space="preserve">four </w:t>
      </w:r>
      <w:r w:rsidR="002E3C57" w:rsidRPr="00182940">
        <w:rPr>
          <w:rFonts w:ascii="Times New Roman" w:hAnsi="Times New Roman" w:cs="Times New Roman"/>
          <w:color w:val="000000" w:themeColor="text1"/>
        </w:rPr>
        <w:t>twice-burned plots burned in the 2003 Williams fire while the other two had not burned since the 1985 Sugarloaf fire.</w:t>
      </w:r>
      <w:r w:rsidR="007D43CE" w:rsidRPr="00182940">
        <w:rPr>
          <w:rFonts w:ascii="Times New Roman" w:hAnsi="Times New Roman" w:cs="Times New Roman"/>
          <w:color w:val="000000" w:themeColor="text1"/>
        </w:rPr>
        <w:t xml:space="preserve"> </w:t>
      </w:r>
      <w:proofErr w:type="gramStart"/>
      <w:r w:rsidR="007D43CE" w:rsidRPr="00182940">
        <w:rPr>
          <w:rFonts w:ascii="Times New Roman" w:hAnsi="Times New Roman" w:cs="Times New Roman"/>
          <w:color w:val="000000" w:themeColor="text1"/>
        </w:rPr>
        <w:t xml:space="preserve">Given the absence of recent fire in the watershed discussed above (A. </w:t>
      </w:r>
      <w:proofErr w:type="spellStart"/>
      <w:r w:rsidR="007D43CE" w:rsidRPr="00182940">
        <w:rPr>
          <w:rFonts w:ascii="Times New Roman" w:hAnsi="Times New Roman" w:cs="Times New Roman"/>
          <w:color w:val="000000" w:themeColor="text1"/>
        </w:rPr>
        <w:t>Caprio</w:t>
      </w:r>
      <w:proofErr w:type="spellEnd"/>
      <w:r w:rsidR="007D43CE" w:rsidRPr="00182940">
        <w:rPr>
          <w:rFonts w:ascii="Times New Roman" w:hAnsi="Times New Roman" w:cs="Times New Roman"/>
          <w:color w:val="000000" w:themeColor="text1"/>
        </w:rPr>
        <w:t xml:space="preserve">,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w:t>
      </w:r>
      <w:r w:rsidR="000E588D" w:rsidRPr="00182940">
        <w:rPr>
          <w:rFonts w:ascii="Times New Roman" w:hAnsi="Times New Roman" w:cs="Times New Roman"/>
          <w:color w:val="000000" w:themeColor="text1"/>
        </w:rPr>
        <w:lastRenderedPageBreak/>
        <w:t xml:space="preserve">importance of repeated 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w:t>
      </w:r>
      <w:proofErr w:type="gramEnd"/>
      <w:r w:rsidR="000E588D" w:rsidRPr="00182940">
        <w:rPr>
          <w:rFonts w:ascii="Times New Roman" w:hAnsi="Times New Roman" w:cs="Times New Roman"/>
          <w:color w:val="000000" w:themeColor="text1"/>
        </w:rPr>
        <w:t xml:space="preserve"> </w:t>
      </w:r>
    </w:p>
    <w:p w14:paraId="133FF7DE" w14:textId="4916ED41"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forestry plots also revealed that fire occurrence is not uniform across vegetation types. We detected an increased fire probability in plots that had previously been dominated by Jeffrey pine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00955320" w:rsidRPr="00182940">
        <w:rPr>
          <w:rFonts w:ascii="Times New Roman" w:hAnsi="Times New Roman" w:cs="Times New Roman"/>
          <w:color w:val="000000" w:themeColor="text1"/>
        </w:rPr>
        <w:t>), and to a lesser extent, white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concolor</w:t>
      </w:r>
      <w:proofErr w:type="spellEnd"/>
      <w:r w:rsidR="00955320" w:rsidRPr="00182940">
        <w:rPr>
          <w:rFonts w:ascii="Times New Roman" w:hAnsi="Times New Roman" w:cs="Times New Roman"/>
          <w:color w:val="000000" w:themeColor="text1"/>
        </w:rPr>
        <w:t>), and a lower probability in red fir (</w:t>
      </w:r>
      <w:proofErr w:type="spellStart"/>
      <w:r w:rsidR="00955320" w:rsidRPr="00182940">
        <w:rPr>
          <w:rFonts w:ascii="Times New Roman" w:hAnsi="Times New Roman" w:cs="Times New Roman"/>
          <w:i/>
          <w:color w:val="000000" w:themeColor="text1"/>
        </w:rPr>
        <w:t>Abies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magnifica</w:t>
      </w:r>
      <w:proofErr w:type="spellEnd"/>
      <w:r w:rsidR="00955320" w:rsidRPr="00182940">
        <w:rPr>
          <w:rFonts w:ascii="Times New Roman" w:hAnsi="Times New Roman" w:cs="Times New Roman"/>
          <w:color w:val="000000" w:themeColor="text1"/>
        </w:rPr>
        <w:t xml:space="preserve">) forest. This is expected given the historical fire regimes and fire frequencies of these two vegetation types </w: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 </w:instrText>
      </w:r>
      <w:r w:rsidR="00955320" w:rsidRPr="00182940">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Pr>
          <w:rFonts w:ascii="Times New Roman" w:hAnsi="Times New Roman" w:cs="Times New Roman"/>
          <w:color w:val="000000" w:themeColor="text1"/>
        </w:rPr>
        <w:instrText xml:space="preserve"> ADDIN EN.CITE.DATA </w:instrText>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r>
      <w:r w:rsidR="00955320" w:rsidRPr="00182940">
        <w:rPr>
          <w:rFonts w:ascii="Times New Roman" w:hAnsi="Times New Roman" w:cs="Times New Roman"/>
          <w:color w:val="000000" w:themeColor="text1"/>
        </w:rPr>
        <w:fldChar w:fldCharType="separate"/>
      </w:r>
      <w:r w:rsidR="00955320" w:rsidRPr="00182940">
        <w:rPr>
          <w:rFonts w:ascii="Times New Roman" w:hAnsi="Times New Roman" w:cs="Times New Roman"/>
          <w:noProof/>
          <w:color w:val="000000" w:themeColor="text1"/>
        </w:rPr>
        <w:t>(Steel et al. 2015, Safford and Stevens 2017)</w:t>
      </w:r>
      <w:r w:rsidR="00955320"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xml:space="preserve">, with red fir forests generally </w:t>
      </w:r>
      <w:r w:rsidR="00FD4C18" w:rsidRPr="00182940">
        <w:rPr>
          <w:rFonts w:ascii="Times New Roman" w:hAnsi="Times New Roman" w:cs="Times New Roman"/>
          <w:color w:val="000000" w:themeColor="text1"/>
        </w:rPr>
        <w:t xml:space="preserve">having a less conducive climate for fire spread, and </w:t>
      </w:r>
      <w:r w:rsidR="00955320" w:rsidRPr="00182940">
        <w:rPr>
          <w:rFonts w:ascii="Times New Roman" w:hAnsi="Times New Roman" w:cs="Times New Roman"/>
          <w:color w:val="000000" w:themeColor="text1"/>
        </w:rPr>
        <w:t>a less-flammable fuel bed. Thus</w:t>
      </w:r>
      <w:r w:rsidR="007C1009" w:rsidRPr="00182940">
        <w:rPr>
          <w:rFonts w:ascii="Times New Roman" w:hAnsi="Times New Roman" w:cs="Times New Roman"/>
          <w:color w:val="000000" w:themeColor="text1"/>
        </w:rPr>
        <w:t>,</w:t>
      </w:r>
      <w:r w:rsidR="00955320" w:rsidRPr="00182940">
        <w:rPr>
          <w:rFonts w:ascii="Times New Roman" w:hAnsi="Times New Roman" w:cs="Times New Roman"/>
          <w:color w:val="000000" w:themeColor="text1"/>
        </w:rPr>
        <w:t xml:space="preserve"> we would not necessarily expect similar fire effects on vegetation across the entire watershed. However, an</w:t>
      </w:r>
      <w:r w:rsidR="000E588D" w:rsidRPr="00182940">
        <w:rPr>
          <w:rFonts w:ascii="Times New Roman" w:hAnsi="Times New Roman" w:cs="Times New Roman"/>
          <w:color w:val="000000" w:themeColor="text1"/>
        </w:rPr>
        <w:t xml:space="preserve"> unexpected observation </w:t>
      </w:r>
      <w:r w:rsidR="00955320" w:rsidRPr="00182940">
        <w:rPr>
          <w:rFonts w:ascii="Times New Roman" w:hAnsi="Times New Roman" w:cs="Times New Roman"/>
          <w:color w:val="000000" w:themeColor="text1"/>
        </w:rPr>
        <w:t>from</w:t>
      </w:r>
      <w:r w:rsidR="000E588D"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the </w:t>
      </w:r>
      <w:r w:rsidR="000E588D" w:rsidRPr="00182940">
        <w:rPr>
          <w:rFonts w:ascii="Times New Roman" w:hAnsi="Times New Roman" w:cs="Times New Roman"/>
          <w:color w:val="000000" w:themeColor="text1"/>
        </w:rPr>
        <w:t>forestry plot</w:t>
      </w:r>
      <w:r w:rsidR="00955320" w:rsidRPr="00182940">
        <w:rPr>
          <w:rFonts w:ascii="Times New Roman" w:hAnsi="Times New Roman" w:cs="Times New Roman"/>
          <w:color w:val="000000" w:themeColor="text1"/>
        </w:rPr>
        <w:t xml:space="preserve"> data</w:t>
      </w:r>
      <w:r w:rsidR="000E588D" w:rsidRPr="00182940">
        <w:rPr>
          <w:rFonts w:ascii="Times New Roman" w:hAnsi="Times New Roman" w:cs="Times New Roman"/>
          <w:color w:val="000000" w:themeColor="text1"/>
        </w:rPr>
        <w:t xml:space="preserve"> was the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proofErr w:type="spellStart"/>
      <w:r w:rsidR="007507AF" w:rsidRPr="00182940">
        <w:rPr>
          <w:rFonts w:ascii="Times New Roman" w:hAnsi="Times New Roman" w:cs="Times New Roman"/>
          <w:i/>
          <w:color w:val="000000" w:themeColor="text1"/>
        </w:rPr>
        <w:t>Dendroctonus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ponderosae</w:t>
      </w:r>
      <w:proofErr w:type="spellEnd"/>
      <w:r w:rsidR="007507AF" w:rsidRPr="00182940">
        <w:rPr>
          <w:rFonts w:ascii="Times New Roman" w:hAnsi="Times New Roman" w:cs="Times New Roman"/>
          <w:color w:val="000000" w:themeColor="text1"/>
        </w:rPr>
        <w:t>) and fir engraver (</w:t>
      </w:r>
      <w:proofErr w:type="spellStart"/>
      <w:r w:rsidR="007507AF" w:rsidRPr="00182940">
        <w:rPr>
          <w:rFonts w:ascii="Times New Roman" w:hAnsi="Times New Roman" w:cs="Times New Roman"/>
          <w:i/>
          <w:color w:val="000000" w:themeColor="text1"/>
        </w:rPr>
        <w:t>Scolytus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ventralis</w:t>
      </w:r>
      <w:proofErr w:type="spellEnd"/>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7DA0D027"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w:t>
      </w:r>
      <w:proofErr w:type="gramStart"/>
      <w:r w:rsidRPr="00182940">
        <w:rPr>
          <w:rFonts w:ascii="Times New Roman" w:hAnsi="Times New Roman" w:cs="Times New Roman"/>
          <w:color w:val="000000" w:themeColor="text1"/>
        </w:rPr>
        <w:t xml:space="preserve">meadow soil moisture </w:t>
      </w:r>
      <w:r w:rsidRPr="00182940">
        <w:rPr>
          <w:rFonts w:ascii="Times New Roman" w:hAnsi="Times New Roman" w:cs="Times New Roman"/>
          <w:color w:val="000000" w:themeColor="text1"/>
        </w:rPr>
        <w:lastRenderedPageBreak/>
        <w:t>profiles</w:t>
      </w:r>
      <w:proofErr w:type="gramEnd"/>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w:t>
      </w:r>
      <w:proofErr w:type="gramStart"/>
      <w:r w:rsidR="00D43776" w:rsidRPr="00182940">
        <w:rPr>
          <w:rFonts w:ascii="Times New Roman" w:hAnsi="Times New Roman" w:cs="Times New Roman"/>
          <w:color w:val="000000" w:themeColor="text1"/>
        </w:rPr>
        <w:t>in soil moisture at the watershed scale</w:t>
      </w:r>
      <w:r w:rsidR="00EC6E5F" w:rsidRPr="00182940">
        <w:rPr>
          <w:rFonts w:ascii="Times New Roman" w:hAnsi="Times New Roman" w:cs="Times New Roman"/>
          <w:color w:val="000000" w:themeColor="text1"/>
        </w:rPr>
        <w:t xml:space="preserve"> in association with the managed fire regime</w:t>
      </w:r>
      <w:proofErr w:type="gramEnd"/>
      <w:r w:rsidR="00955320"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that would be expected to have the greatest change on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t>
      </w:r>
      <w:proofErr w:type="gramStart"/>
      <w:r w:rsidR="007C07A0" w:rsidRPr="00182940">
        <w:rPr>
          <w:rFonts w:ascii="Times New Roman" w:hAnsi="Times New Roman" w:cs="Times New Roman"/>
          <w:color w:val="000000" w:themeColor="text1"/>
        </w:rPr>
        <w:t>were observed</w:t>
      </w:r>
      <w:proofErr w:type="gramEnd"/>
      <w:r w:rsidR="007C07A0" w:rsidRPr="00182940">
        <w:rPr>
          <w:rFonts w:ascii="Times New Roman" w:hAnsi="Times New Roman" w:cs="Times New Roman"/>
          <w:color w:val="000000" w:themeColor="text1"/>
        </w:rPr>
        <w:t xml:space="preserve">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w:t>
      </w:r>
      <w:proofErr w:type="gramStart"/>
      <w:r w:rsidR="005F7371" w:rsidRPr="00182940">
        <w:rPr>
          <w:rFonts w:ascii="Times New Roman" w:hAnsi="Times New Roman" w:cs="Times New Roman"/>
          <w:color w:val="000000" w:themeColor="text1"/>
        </w:rPr>
        <w:t>the “shrub” weather station is dominated by small conifers</w:t>
      </w:r>
      <w:proofErr w:type="gramEnd"/>
      <w:r w:rsidR="005F7371" w:rsidRPr="00182940">
        <w:rPr>
          <w:rFonts w:ascii="Times New Roman" w:hAnsi="Times New Roman" w:cs="Times New Roman"/>
          <w:color w:val="000000" w:themeColor="text1"/>
        </w:rPr>
        <w:t xml:space="preserve">,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2EFD7D89"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w:t>
      </w:r>
      <w:proofErr w:type="spellStart"/>
      <w:r w:rsidRPr="00182940">
        <w:rPr>
          <w:rFonts w:ascii="Times New Roman" w:hAnsi="Times New Roman" w:cs="Times New Roman"/>
          <w:color w:val="000000" w:themeColor="text1"/>
        </w:rPr>
        <w:t>lodgepole</w:t>
      </w:r>
      <w:proofErr w:type="spellEnd"/>
      <w:r w:rsidRPr="00182940">
        <w:rPr>
          <w:rFonts w:ascii="Times New Roman" w:hAnsi="Times New Roman" w:cs="Times New Roman"/>
          <w:color w:val="000000" w:themeColor="text1"/>
        </w:rPr>
        <w:t xml:space="preserve"> pine, into meadows during the </w:t>
      </w:r>
      <w:r w:rsidR="00C423A8" w:rsidRPr="00182940">
        <w:rPr>
          <w:rFonts w:ascii="Times New Roman" w:hAnsi="Times New Roman" w:cs="Times New Roman"/>
          <w:color w:val="000000" w:themeColor="text1"/>
        </w:rPr>
        <w:t xml:space="preserve">early </w:t>
      </w:r>
      <w:del w:id="44" w:author="Gabrielle Boisrame" w:date="2019-10-04T16:06:00Z">
        <w:r w:rsidR="00C423A8" w:rsidRPr="00182940" w:rsidDel="00C03700">
          <w:rPr>
            <w:rFonts w:ascii="Times New Roman" w:hAnsi="Times New Roman" w:cs="Times New Roman"/>
            <w:color w:val="000000" w:themeColor="text1"/>
          </w:rPr>
          <w:delText>19</w:delText>
        </w:r>
        <w:r w:rsidR="00C423A8" w:rsidRPr="00182940" w:rsidDel="00C03700">
          <w:rPr>
            <w:rFonts w:ascii="Times New Roman" w:hAnsi="Times New Roman" w:cs="Times New Roman"/>
            <w:color w:val="000000" w:themeColor="text1"/>
            <w:vertAlign w:val="superscript"/>
          </w:rPr>
          <w:delText>th</w:delText>
        </w:r>
        <w:r w:rsidR="00C423A8" w:rsidRPr="00182940" w:rsidDel="00C03700">
          <w:rPr>
            <w:rFonts w:ascii="Times New Roman" w:hAnsi="Times New Roman" w:cs="Times New Roman"/>
            <w:color w:val="000000" w:themeColor="text1"/>
          </w:rPr>
          <w:delText xml:space="preserve"> </w:delText>
        </w:r>
      </w:del>
      <w:ins w:id="45" w:author="Gabrielle Boisrame" w:date="2019-10-04T16:06:00Z">
        <w:r w:rsidR="00C03700">
          <w:rPr>
            <w:rFonts w:ascii="Times New Roman" w:hAnsi="Times New Roman" w:cs="Times New Roman"/>
            <w:color w:val="000000" w:themeColor="text1"/>
          </w:rPr>
          <w:t>20</w:t>
        </w:r>
        <w:r w:rsidR="00C03700" w:rsidRPr="00182940">
          <w:rPr>
            <w:rFonts w:ascii="Times New Roman" w:hAnsi="Times New Roman" w:cs="Times New Roman"/>
            <w:color w:val="000000" w:themeColor="text1"/>
            <w:vertAlign w:val="superscript"/>
          </w:rPr>
          <w:t>th</w:t>
        </w:r>
        <w:r w:rsidR="00C0370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w:t>
      </w:r>
      <w:r w:rsidRPr="00182940">
        <w:rPr>
          <w:rFonts w:ascii="Times New Roman" w:hAnsi="Times New Roman" w:cs="Times New Roman"/>
          <w:color w:val="000000" w:themeColor="text1"/>
        </w:rPr>
        <w:lastRenderedPageBreak/>
        <w:t xml:space="preserve">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5EE191E"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w:t>
      </w:r>
      <w:proofErr w:type="gramStart"/>
      <w:r w:rsidR="00642E59" w:rsidRPr="00182940">
        <w:rPr>
          <w:rFonts w:ascii="Times New Roman" w:hAnsi="Times New Roman" w:cs="Times New Roman"/>
          <w:color w:val="000000" w:themeColor="text1"/>
        </w:rPr>
        <w:t xml:space="preserve">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forest to more open vegetation cover might</w:t>
      </w:r>
      <w:proofErr w:type="gramEnd"/>
      <w:r w:rsidR="00642E59" w:rsidRPr="00182940">
        <w:rPr>
          <w:rFonts w:ascii="Times New Roman" w:hAnsi="Times New Roman" w:cs="Times New Roman"/>
          <w:color w:val="000000" w:themeColor="text1"/>
        </w:rPr>
        <w:t xml:space="preserve">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 xml:space="preserve">modeled </w:t>
      </w:r>
      <w:proofErr w:type="gramStart"/>
      <w:r w:rsidR="00092C59" w:rsidRPr="00182940">
        <w:rPr>
          <w:rFonts w:ascii="Times New Roman" w:hAnsi="Times New Roman" w:cs="Times New Roman"/>
          <w:color w:val="000000" w:themeColor="text1"/>
        </w:rPr>
        <w:t>surface soil moisture changes</w:t>
      </w:r>
      <w:proofErr w:type="gramEnd"/>
      <w:r w:rsidR="00642E59" w:rsidRPr="00182940">
        <w:rPr>
          <w:rFonts w:ascii="Times New Roman" w:hAnsi="Times New Roman" w:cs="Times New Roman"/>
          <w:color w:val="000000" w:themeColor="text1"/>
        </w:rPr>
        <w:t xml:space="preserve"> in Figure </w:t>
      </w:r>
      <w:del w:id="46" w:author="Gabrielle Boisrame" w:date="2019-10-04T15:41:00Z">
        <w:r w:rsidR="00642E59" w:rsidRPr="00182940" w:rsidDel="00E17AFC">
          <w:rPr>
            <w:rFonts w:ascii="Times New Roman" w:hAnsi="Times New Roman" w:cs="Times New Roman"/>
            <w:color w:val="000000" w:themeColor="text1"/>
          </w:rPr>
          <w:delText xml:space="preserve">8 </w:delText>
        </w:r>
      </w:del>
      <w:ins w:id="47" w:author="Gabrielle Boisrame" w:date="2019-10-04T15:41:00Z">
        <w:r w:rsidR="00E17AFC">
          <w:rPr>
            <w:rFonts w:ascii="Times New Roman" w:hAnsi="Times New Roman" w:cs="Times New Roman"/>
            <w:color w:val="000000" w:themeColor="text1"/>
          </w:rPr>
          <w:t>7</w:t>
        </w:r>
        <w:r w:rsidR="00E17AFC" w:rsidRPr="00182940">
          <w:rPr>
            <w:rFonts w:ascii="Times New Roman" w:hAnsi="Times New Roman" w:cs="Times New Roman"/>
            <w:color w:val="000000" w:themeColor="text1"/>
          </w:rPr>
          <w:t xml:space="preserve"> </w:t>
        </w:r>
      </w:ins>
      <w:r w:rsidR="00642E59" w:rsidRPr="00182940">
        <w:rPr>
          <w:rFonts w:ascii="Times New Roman" w:hAnsi="Times New Roman" w:cs="Times New Roman"/>
          <w:color w:val="000000" w:themeColor="text1"/>
        </w:rPr>
        <w:t xml:space="preserve">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w:t>
      </w:r>
      <w:proofErr w:type="gramStart"/>
      <w:r w:rsidR="00EC6E5F" w:rsidRPr="00182940">
        <w:rPr>
          <w:rFonts w:ascii="Times New Roman" w:hAnsi="Times New Roman" w:cs="Times New Roman"/>
          <w:color w:val="000000" w:themeColor="text1"/>
        </w:rPr>
        <w:t>should be attributed</w:t>
      </w:r>
      <w:proofErr w:type="gramEnd"/>
      <w:r w:rsidR="00EC6E5F" w:rsidRPr="00182940">
        <w:rPr>
          <w:rFonts w:ascii="Times New Roman" w:hAnsi="Times New Roman" w:cs="Times New Roman"/>
          <w:color w:val="000000" w:themeColor="text1"/>
        </w:rPr>
        <w:t xml:space="preserve">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 xml:space="preserve">Future work using data from these weather stations will explore the relationships between land cover, precipitation, snowpack, and soil moisture in </w:t>
      </w:r>
      <w:proofErr w:type="gramStart"/>
      <w:r w:rsidR="0026128C" w:rsidRPr="00182940">
        <w:rPr>
          <w:rFonts w:ascii="Times New Roman" w:hAnsi="Times New Roman" w:cs="Times New Roman"/>
          <w:color w:val="000000" w:themeColor="text1"/>
        </w:rPr>
        <w:t>greater detail</w:t>
      </w:r>
      <w:proofErr w:type="gramEnd"/>
      <w:r w:rsidR="0026128C" w:rsidRPr="00182940">
        <w:rPr>
          <w:rFonts w:ascii="Times New Roman" w:hAnsi="Times New Roman" w:cs="Times New Roman"/>
          <w:color w:val="000000" w:themeColor="text1"/>
        </w:rPr>
        <w:t>.</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 xml:space="preserve">level productivity and fire effects. In </w:t>
      </w:r>
      <w:proofErr w:type="gramStart"/>
      <w:r w:rsidR="007C7A31" w:rsidRPr="00182940">
        <w:rPr>
          <w:rFonts w:ascii="Times New Roman" w:hAnsi="Times New Roman" w:cs="Times New Roman"/>
          <w:color w:val="000000" w:themeColor="text1"/>
        </w:rPr>
        <w:t>SCB</w:t>
      </w:r>
      <w:proofErr w:type="gramEnd"/>
      <w:r w:rsidR="007C7A31" w:rsidRPr="00182940">
        <w:rPr>
          <w:rFonts w:ascii="Times New Roman" w:hAnsi="Times New Roman" w:cs="Times New Roman"/>
          <w:color w:val="000000" w:themeColor="text1"/>
        </w:rPr>
        <w:t xml:space="preserve">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proofErr w:type="gramStart"/>
      <w:r w:rsidR="00451170" w:rsidRPr="00182940">
        <w:rPr>
          <w:rFonts w:ascii="Times New Roman" w:hAnsi="Times New Roman" w:cs="Times New Roman"/>
          <w:color w:val="000000" w:themeColor="text1"/>
        </w:rPr>
        <w:t>would be needed</w:t>
      </w:r>
      <w:proofErr w:type="gramEnd"/>
      <w:r w:rsidR="00451170" w:rsidRPr="00182940">
        <w:rPr>
          <w:rFonts w:ascii="Times New Roman" w:hAnsi="Times New Roman" w:cs="Times New Roman"/>
          <w:color w:val="000000" w:themeColor="text1"/>
        </w:rPr>
        <w:t xml:space="preserve">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proofErr w:type="gramStart"/>
      <w:r w:rsidRPr="00182940">
        <w:rPr>
          <w:rFonts w:ascii="Times New Roman" w:hAnsi="Times New Roman" w:cs="Times New Roman"/>
          <w:color w:val="000000" w:themeColor="text1"/>
        </w:rPr>
        <w:t>Field work</w:t>
      </w:r>
      <w:proofErr w:type="gramEnd"/>
      <w:r w:rsidRPr="00182940">
        <w:rPr>
          <w:rFonts w:ascii="Times New Roman" w:hAnsi="Times New Roman" w:cs="Times New Roman"/>
          <w:color w:val="000000" w:themeColor="text1"/>
        </w:rPr>
        <w:t xml:space="preserve">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w:t>
      </w:r>
      <w:proofErr w:type="gramStart"/>
      <w:r w:rsidRPr="00182940">
        <w:rPr>
          <w:rFonts w:ascii="Times New Roman" w:hAnsi="Times New Roman" w:cs="Times New Roman"/>
          <w:color w:val="000000" w:themeColor="text1"/>
        </w:rPr>
        <w:t xml:space="preserve">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and S. Tang</w:t>
      </w:r>
      <w:proofErr w:type="gramEnd"/>
      <w:r w:rsidRPr="00182940">
        <w:rPr>
          <w:rFonts w:ascii="Times New Roman" w:hAnsi="Times New Roman" w:cs="Times New Roman"/>
          <w:color w:val="000000" w:themeColor="text1"/>
        </w:rPr>
        <w:t xml:space="preserve">.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 w:author="Gabrielle Boisrame" w:date="2019-10-04T15:14:00Z" w:initials="GB">
    <w:p w14:paraId="2D27C8D3" w14:textId="1223779A" w:rsidR="00031B79" w:rsidRDefault="00031B79">
      <w:pPr>
        <w:pStyle w:val="CommentText"/>
      </w:pPr>
      <w:r>
        <w:rPr>
          <w:rStyle w:val="CommentReference"/>
        </w:rPr>
        <w:annotationRef/>
      </w:r>
      <w:r>
        <w:t>Update this reference. It’s not “in press” any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D27C8D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2168B8" w14:textId="77777777" w:rsidR="007575BE" w:rsidRDefault="007575BE" w:rsidP="00D55DA2">
      <w:r>
        <w:separator/>
      </w:r>
    </w:p>
  </w:endnote>
  <w:endnote w:type="continuationSeparator" w:id="0">
    <w:p w14:paraId="1668B736" w14:textId="77777777" w:rsidR="007575BE" w:rsidRDefault="007575BE" w:rsidP="00D55DA2">
      <w:r>
        <w:continuationSeparator/>
      </w:r>
    </w:p>
  </w:endnote>
  <w:endnote w:type="continuationNotice" w:id="1">
    <w:p w14:paraId="791E2C5C" w14:textId="77777777" w:rsidR="007575BE" w:rsidRDefault="007575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DA61B4" w:rsidRDefault="00DA61B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DA61B4" w:rsidRDefault="00DA61B4"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734CE6A8" w:rsidR="00DA61B4" w:rsidRDefault="00DA61B4"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A6F3E">
      <w:rPr>
        <w:rStyle w:val="PageNumber"/>
        <w:noProof/>
      </w:rPr>
      <w:t>3</w:t>
    </w:r>
    <w:r>
      <w:rPr>
        <w:rStyle w:val="PageNumber"/>
      </w:rPr>
      <w:fldChar w:fldCharType="end"/>
    </w:r>
  </w:p>
  <w:p w14:paraId="0D3A7669" w14:textId="77777777" w:rsidR="00DA61B4" w:rsidRDefault="00DA61B4"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1B7B9" w14:textId="77777777" w:rsidR="007575BE" w:rsidRDefault="007575BE" w:rsidP="00D55DA2">
      <w:r>
        <w:separator/>
      </w:r>
    </w:p>
  </w:footnote>
  <w:footnote w:type="continuationSeparator" w:id="0">
    <w:p w14:paraId="0F5FA169" w14:textId="77777777" w:rsidR="007575BE" w:rsidRDefault="007575BE" w:rsidP="00D55DA2">
      <w:r>
        <w:continuationSeparator/>
      </w:r>
    </w:p>
  </w:footnote>
  <w:footnote w:type="continuationNotice" w:id="1">
    <w:p w14:paraId="7AE1FF08" w14:textId="77777777" w:rsidR="007575BE" w:rsidRDefault="007575B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0F74"/>
    <w:rsid w:val="004D26B7"/>
    <w:rsid w:val="004D2B7B"/>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4F1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700"/>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1B4"/>
    <w:rsid w:val="00DA6A33"/>
    <w:rsid w:val="00DA6E11"/>
    <w:rsid w:val="00DB0C53"/>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55C8"/>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8BBCB1-BB84-4947-9476-D2711D12A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41</Pages>
  <Words>14736</Words>
  <Characters>83998</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4</cp:revision>
  <cp:lastPrinted>2013-12-07T23:09:00Z</cp:lastPrinted>
  <dcterms:created xsi:type="dcterms:W3CDTF">2019-10-04T21:49:00Z</dcterms:created>
  <dcterms:modified xsi:type="dcterms:W3CDTF">2019-10-04T23:17:00Z</dcterms:modified>
</cp:coreProperties>
</file>