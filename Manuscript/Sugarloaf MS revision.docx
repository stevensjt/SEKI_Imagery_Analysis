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65E4688"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w:t>
      </w:r>
      <w:commentRangeStart w:id="0"/>
      <w:commentRangeStart w:id="1"/>
      <w:del w:id="2" w:author="Gabrielle" w:date="2019-10-13T21:47:00Z">
        <w:r w:rsidRPr="00EF599F" w:rsidDel="00705F0C">
          <w:rPr>
            <w:rFonts w:ascii="Times New Roman" w:hAnsi="Times New Roman" w:cs="Times New Roman"/>
          </w:rPr>
          <w:delText>change</w:delText>
        </w:r>
      </w:del>
      <w:ins w:id="3" w:author="Gabrielle" w:date="2019-10-13T21:48:00Z">
        <w:r w:rsidR="005735D6">
          <w:rPr>
            <w:rFonts w:ascii="Times New Roman" w:hAnsi="Times New Roman" w:cs="Times New Roman"/>
          </w:rPr>
          <w:t xml:space="preserve">change and its impacts on soil water </w:t>
        </w:r>
      </w:ins>
      <w:commentRangeEnd w:id="0"/>
      <w:r w:rsidR="007C0FB5">
        <w:rPr>
          <w:rStyle w:val="CommentReference"/>
        </w:rPr>
        <w:commentReference w:id="0"/>
      </w:r>
      <w:commentRangeEnd w:id="1"/>
      <w:r w:rsidR="007729E4">
        <w:rPr>
          <w:rStyle w:val="CommentReference"/>
        </w:rPr>
        <w:commentReference w:id="1"/>
      </w:r>
      <w:ins w:id="4" w:author="Gabrielle" w:date="2019-10-13T21:48:00Z">
        <w:del w:id="5" w:author="Stevens, Jens T" w:date="2019-11-05T11:30:00Z">
          <w:r w:rsidR="005735D6" w:rsidDel="006B53CB">
            <w:rPr>
              <w:rFonts w:ascii="Times New Roman" w:hAnsi="Times New Roman" w:cs="Times New Roman"/>
            </w:rPr>
            <w:delText xml:space="preserve">inputs </w:delText>
          </w:r>
        </w:del>
      </w:ins>
      <w:del w:id="6" w:author="Stevens, Jens T" w:date="2019-11-05T11:30:00Z">
        <w:r w:rsidR="008C47DE" w:rsidRPr="00EF599F" w:rsidDel="006B53CB">
          <w:rPr>
            <w:rFonts w:ascii="Times New Roman" w:hAnsi="Times New Roman" w:cs="Times New Roman"/>
          </w:rPr>
          <w:delText xml:space="preserve"> </w:delText>
        </w:r>
      </w:del>
      <w:del w:id="7" w:author="Gabrielle" w:date="2019-10-13T21:48:00Z">
        <w:r w:rsidR="008C47DE" w:rsidRPr="00EF599F" w:rsidDel="005735D6">
          <w:rPr>
            <w:rFonts w:ascii="Times New Roman" w:hAnsi="Times New Roman" w:cs="Times New Roman"/>
          </w:rPr>
          <w:delText xml:space="preserve">and </w:delText>
        </w:r>
      </w:del>
      <w:del w:id="8" w:author="Gabrielle" w:date="2019-10-13T21:46:00Z">
        <w:r w:rsidRPr="00EF599F" w:rsidDel="00705F0C">
          <w:rPr>
            <w:rFonts w:ascii="Times New Roman" w:hAnsi="Times New Roman" w:cs="Times New Roman"/>
          </w:rPr>
          <w:delText>surface hydrology</w:delText>
        </w:r>
      </w:del>
      <w:del w:id="9" w:author="Gabrielle" w:date="2019-10-13T21:48:00Z">
        <w:r w:rsidR="008C47DE" w:rsidRPr="00EF599F" w:rsidDel="005735D6">
          <w:rPr>
            <w:rFonts w:ascii="Times New Roman" w:hAnsi="Times New Roman" w:cs="Times New Roman"/>
          </w:rPr>
          <w:delText xml:space="preserve"> </w:delText>
        </w:r>
      </w:del>
      <w:r w:rsidR="008C47DE" w:rsidRPr="00EF599F">
        <w:rPr>
          <w:rFonts w:ascii="Times New Roman" w:hAnsi="Times New Roman" w:cs="Times New Roman"/>
        </w:rPr>
        <w:t>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4C409976"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Sally Thompson</w:t>
      </w:r>
      <w:r w:rsidR="008D6D23" w:rsidRPr="00EF599F">
        <w:rPr>
          <w:rFonts w:ascii="Times New Roman" w:hAnsi="Times New Roman" w:cs="Times New Roman"/>
          <w:vertAlign w:val="superscript"/>
        </w:rPr>
        <w:t>3</w:t>
      </w:r>
      <w:proofErr w:type="gramStart"/>
      <w:r w:rsidR="00451170">
        <w:rPr>
          <w:rFonts w:ascii="Times New Roman" w:hAnsi="Times New Roman" w:cs="Times New Roman"/>
          <w:vertAlign w:val="superscript"/>
        </w:rPr>
        <w:t>,4</w:t>
      </w:r>
      <w:proofErr w:type="gramEnd"/>
      <w:r w:rsidR="008D6D23">
        <w:rPr>
          <w:rFonts w:ascii="Times New Roman" w:hAnsi="Times New Roman" w:cs="Times New Roman"/>
        </w:rPr>
        <w:t xml:space="preserve">, </w:t>
      </w:r>
      <w:r w:rsidR="00CC3B93" w:rsidRPr="00EF599F">
        <w:rPr>
          <w:rFonts w:ascii="Times New Roman" w:hAnsi="Times New Roman" w:cs="Times New Roman"/>
        </w:rPr>
        <w:t>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0A392F08"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w:t>
      </w:r>
      <w:r w:rsidR="00EC6C0F">
        <w:rPr>
          <w:rFonts w:ascii="Times New Roman" w:hAnsi="Times New Roman" w:cs="Times New Roman"/>
        </w:rPr>
        <w:t>8</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2F90A71F" w14:textId="291DBB9F" w:rsidR="00451170" w:rsidRPr="00451170" w:rsidRDefault="00451170" w:rsidP="0017641D">
      <w:pPr>
        <w:spacing w:line="480" w:lineRule="auto"/>
        <w:rPr>
          <w:rFonts w:ascii="Times New Roman" w:hAnsi="Times New Roman" w:cs="Times New Roman"/>
        </w:rPr>
      </w:pPr>
      <w:r w:rsidRPr="007017DF">
        <w:rPr>
          <w:rFonts w:ascii="Times New Roman" w:hAnsi="Times New Roman" w:cs="Times New Roman"/>
          <w:vertAlign w:val="superscript"/>
        </w:rPr>
        <w:t>4</w:t>
      </w:r>
      <w:r>
        <w:rPr>
          <w:rFonts w:ascii="Times New Roman" w:hAnsi="Times New Roman" w:cs="Times New Roman"/>
        </w:rPr>
        <w:t>University of Western Australia, Department of Civil, Environmental and Mining Engineering, Crawley, Western Australia, 6009</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Target journal: Ecosystems (</w:t>
      </w:r>
      <w:proofErr w:type="spellStart"/>
      <w:r>
        <w:rPr>
          <w:rFonts w:ascii="Times New Roman" w:hAnsi="Times New Roman" w:cs="Times New Roman"/>
        </w:rPr>
        <w:t>req’s</w:t>
      </w:r>
      <w:proofErr w:type="spellEnd"/>
      <w:r>
        <w:rPr>
          <w:rFonts w:ascii="Times New Roman" w:hAnsi="Times New Roman" w:cs="Times New Roman"/>
        </w:rPr>
        <w:t xml:space="preserve">: 250 word abstract, 8000 word (35 </w:t>
      </w:r>
      <w:proofErr w:type="spellStart"/>
      <w:r>
        <w:rPr>
          <w:rFonts w:ascii="Times New Roman" w:hAnsi="Times New Roman" w:cs="Times New Roman"/>
        </w:rPr>
        <w:t>pg</w:t>
      </w:r>
      <w:proofErr w:type="spellEnd"/>
      <w:r>
        <w:rPr>
          <w:rFonts w:ascii="Times New Roman" w:hAnsi="Times New Roman" w:cs="Times New Roman"/>
        </w:rPr>
        <w:t xml:space="preserve">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10"/>
          <w:footerReference w:type="default" r:id="rId11"/>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64BB2E40"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del w:id="10" w:author="Jens Stevens" w:date="2019-10-29T10:23:00Z">
        <w:r w:rsidR="00695E68" w:rsidDel="001D1606">
          <w:rPr>
            <w:rFonts w:ascii="Times New Roman" w:hAnsi="Times New Roman" w:cs="Times New Roman"/>
          </w:rPr>
          <w:delText>with implications for land surface – atmosphere exchange, snowpack</w:delText>
        </w:r>
        <w:r w:rsidR="00F37E62" w:rsidDel="001D1606">
          <w:rPr>
            <w:rFonts w:ascii="Times New Roman" w:hAnsi="Times New Roman" w:cs="Times New Roman"/>
          </w:rPr>
          <w:delText>,</w:delText>
        </w:r>
        <w:r w:rsidR="00695E68" w:rsidDel="001D1606">
          <w:rPr>
            <w:rFonts w:ascii="Times New Roman" w:hAnsi="Times New Roman" w:cs="Times New Roman"/>
          </w:rPr>
          <w:delText xml:space="preserve"> and evapotranspiration, </w:delText>
        </w:r>
      </w:del>
      <w:r w:rsidR="00695E68">
        <w:rPr>
          <w:rFonts w:ascii="Times New Roman" w:hAnsi="Times New Roman" w:cs="Times New Roman"/>
        </w:rPr>
        <w:t>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del w:id="11" w:author="Gabrielle Boisrame" w:date="2019-10-30T10:54:00Z">
        <w:r w:rsidDel="00644D11">
          <w:rPr>
            <w:rFonts w:ascii="Times New Roman" w:hAnsi="Times New Roman" w:cs="Times New Roman"/>
          </w:rPr>
          <w:delText xml:space="preserve">Yet </w:delText>
        </w:r>
      </w:del>
      <w:ins w:id="12" w:author="Gabrielle Boisrame" w:date="2019-10-30T10:54:00Z">
        <w:r w:rsidR="00644D11">
          <w:rPr>
            <w:rFonts w:ascii="Times New Roman" w:hAnsi="Times New Roman" w:cs="Times New Roman"/>
          </w:rPr>
          <w:t xml:space="preserve">However, </w:t>
        </w:r>
      </w:ins>
      <w:r>
        <w:rPr>
          <w:rFonts w:ascii="Times New Roman" w:hAnsi="Times New Roman" w:cs="Times New Roman"/>
        </w:rPr>
        <w:t xml:space="preserve">the potential hydrologic impacts of managed wildfire in montane watersheds remain </w:t>
      </w:r>
      <w:del w:id="13" w:author="Stevens, Jens T" w:date="2019-11-05T11:31:00Z">
        <w:r w:rsidDel="006B53CB">
          <w:rPr>
            <w:rFonts w:ascii="Times New Roman" w:hAnsi="Times New Roman" w:cs="Times New Roman"/>
          </w:rPr>
          <w:delText>under-studied, despite the significance of such watersheds for regional water supply</w:delText>
        </w:r>
      </w:del>
      <w:ins w:id="14" w:author="Jens Stevens" w:date="2019-10-29T20:49:00Z">
        <w:del w:id="15" w:author="Stevens, Jens T" w:date="2019-11-05T11:31:00Z">
          <w:r w:rsidR="00F55E6B" w:rsidDel="006B53CB">
            <w:rPr>
              <w:rFonts w:ascii="Times New Roman" w:hAnsi="Times New Roman" w:cs="Times New Roman"/>
            </w:rPr>
            <w:delText xml:space="preserve"> </w:delText>
          </w:r>
        </w:del>
      </w:ins>
      <w:ins w:id="16" w:author="Stevens, Jens T" w:date="2019-11-05T11:31:00Z">
        <w:r w:rsidR="006B53CB">
          <w:rPr>
            <w:rFonts w:ascii="Times New Roman" w:hAnsi="Times New Roman" w:cs="Times New Roman"/>
          </w:rPr>
          <w:t xml:space="preserve">uncertain </w:t>
        </w:r>
      </w:ins>
      <w:ins w:id="17" w:author="Jens Stevens" w:date="2019-10-29T20:49:00Z">
        <w:r w:rsidR="00F55E6B">
          <w:rPr>
            <w:rFonts w:ascii="Times New Roman" w:hAnsi="Times New Roman" w:cs="Times New Roman"/>
          </w:rPr>
          <w:t>and are likely context-dependent</w:t>
        </w:r>
      </w:ins>
      <w:r>
        <w:rPr>
          <w:rFonts w:ascii="Times New Roman" w:hAnsi="Times New Roman" w:cs="Times New Roman"/>
        </w:rPr>
        <w:t>.</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w:t>
      </w:r>
      <w:ins w:id="18" w:author="Jens Stevens" w:date="2019-10-28T19:39:00Z">
        <w:r w:rsidR="009B4EC8">
          <w:rPr>
            <w:rFonts w:ascii="Times New Roman" w:hAnsi="Times New Roman" w:cs="Times New Roman"/>
          </w:rPr>
          <w:t xml:space="preserve">repeat plot-measurements, </w:t>
        </w:r>
      </w:ins>
      <w:r w:rsidR="003B1292">
        <w:rPr>
          <w:rFonts w:ascii="Times New Roman" w:hAnsi="Times New Roman" w:cs="Times New Roman"/>
        </w:rPr>
        <w:t>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w:t>
      </w:r>
      <w:del w:id="19" w:author="Jens Stevens" w:date="2019-10-28T19:39:00Z">
        <w:r w:rsidR="00D42186" w:rsidDel="009B4EC8">
          <w:rPr>
            <w:rFonts w:ascii="Times New Roman" w:hAnsi="Times New Roman" w:cs="Times New Roman"/>
          </w:rPr>
          <w:delText xml:space="preserve">repeat plot-measurements, </w:delText>
        </w:r>
      </w:del>
      <w:r w:rsidR="00D42186">
        <w:rPr>
          <w:rFonts w:ascii="Times New Roman" w:hAnsi="Times New Roman" w:cs="Times New Roman"/>
        </w:rPr>
        <w:t xml:space="preserve">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t>
      </w:r>
      <w:del w:id="20" w:author="Jens Stevens" w:date="2019-10-29T20:49:00Z">
        <w:r w:rsidR="003B1292" w:rsidDel="0086431D">
          <w:rPr>
            <w:rFonts w:ascii="Times New Roman" w:hAnsi="Times New Roman" w:cs="Times New Roman"/>
          </w:rPr>
          <w:delText xml:space="preserve">wetter </w:delText>
        </w:r>
      </w:del>
      <w:r w:rsidR="003B1292">
        <w:rPr>
          <w:rFonts w:ascii="Times New Roman" w:hAnsi="Times New Roman" w:cs="Times New Roman"/>
        </w:rPr>
        <w:t xml:space="preserve">nearby watershed </w:t>
      </w:r>
      <w:del w:id="21" w:author="Jens Stevens" w:date="2019-10-29T20:50:00Z">
        <w:r w:rsidDel="0086431D">
          <w:rPr>
            <w:rFonts w:ascii="Times New Roman" w:hAnsi="Times New Roman" w:cs="Times New Roman"/>
          </w:rPr>
          <w:delText>experiencing similar fire management</w:delText>
        </w:r>
      </w:del>
      <w:ins w:id="22" w:author="Jens Stevens" w:date="2019-10-29T20:50:00Z">
        <w:r w:rsidR="0086431D">
          <w:rPr>
            <w:rFonts w:ascii="Times New Roman" w:hAnsi="Times New Roman" w:cs="Times New Roman"/>
          </w:rPr>
          <w:t xml:space="preserve">with higher vegetation productivity and </w:t>
        </w:r>
        <w:del w:id="23" w:author="Gabrielle Boisrame" w:date="2019-10-30T10:55:00Z">
          <w:r w:rsidR="0086431D" w:rsidDel="009A337E">
            <w:rPr>
              <w:rFonts w:ascii="Times New Roman" w:hAnsi="Times New Roman" w:cs="Times New Roman"/>
            </w:rPr>
            <w:delText>a more frequent managed wildfire regime</w:delText>
          </w:r>
        </w:del>
      </w:ins>
      <w:ins w:id="24" w:author="Gabrielle Boisrame" w:date="2019-10-30T10:55:00Z">
        <w:r w:rsidR="009A337E">
          <w:rPr>
            <w:rFonts w:ascii="Times New Roman" w:hAnsi="Times New Roman" w:cs="Times New Roman"/>
          </w:rPr>
          <w:t>greater fire frequency</w:t>
        </w:r>
      </w:ins>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vegetation</w:t>
      </w:r>
      <w:ins w:id="25" w:author="Jens Stevens" w:date="2019-10-29T20:50:00Z">
        <w:r w:rsidR="0086431D">
          <w:rPr>
            <w:rFonts w:ascii="Times New Roman" w:hAnsi="Times New Roman" w:cs="Times New Roman"/>
          </w:rPr>
          <w:t xml:space="preserve"> over the 47 year period</w:t>
        </w:r>
      </w:ins>
      <w:r w:rsidR="00D42186">
        <w:rPr>
          <w:rFonts w:ascii="Times New Roman" w:hAnsi="Times New Roman" w:cs="Times New Roman"/>
        </w:rPr>
        <w:t xml:space="preserve">,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ins w:id="26" w:author="Jens Stevens" w:date="2019-10-29T21:23:00Z">
        <w:r w:rsidR="00612403">
          <w:rPr>
            <w:rFonts w:ascii="Times New Roman" w:hAnsi="Times New Roman" w:cs="Times New Roman"/>
          </w:rPr>
          <w:t xml:space="preserve"> adjacent to wetlands to increase </w:t>
        </w:r>
        <w:r w:rsidR="00E575F2">
          <w:rPr>
            <w:rFonts w:ascii="Times New Roman" w:hAnsi="Times New Roman" w:cs="Times New Roman"/>
          </w:rPr>
          <w:t>soil moisture</w:t>
        </w:r>
      </w:ins>
      <w:r w:rsidR="00D42186">
        <w:rPr>
          <w:rFonts w:ascii="Times New Roman" w:hAnsi="Times New Roman" w:cs="Times New Roman"/>
        </w:rPr>
        <w:t xml:space="preserve">, although the potential hydrologic benefits of the program in </w:t>
      </w:r>
      <w:del w:id="27" w:author="Jens Stevens" w:date="2019-10-29T20:51:00Z">
        <w:r w:rsidR="00D42186" w:rsidDel="0086431D">
          <w:rPr>
            <w:rFonts w:ascii="Times New Roman" w:hAnsi="Times New Roman" w:cs="Times New Roman"/>
          </w:rPr>
          <w:delText>this basin</w:delText>
        </w:r>
      </w:del>
      <w:ins w:id="28" w:author="Jens Stevens" w:date="2019-10-29T20:51:00Z">
        <w:del w:id="29" w:author="Stevens, Jens T" w:date="2019-11-05T10:06:00Z">
          <w:r w:rsidR="0086431D" w:rsidDel="00202C7D">
            <w:rPr>
              <w:rFonts w:ascii="Times New Roman" w:hAnsi="Times New Roman" w:cs="Times New Roman"/>
            </w:rPr>
            <w:delText>less-productive</w:delText>
          </w:r>
        </w:del>
      </w:ins>
      <w:ins w:id="30" w:author="Stevens, Jens T" w:date="2019-11-05T10:06:00Z">
        <w:r w:rsidR="00202C7D">
          <w:rPr>
            <w:rFonts w:ascii="Times New Roman" w:hAnsi="Times New Roman" w:cs="Times New Roman"/>
          </w:rPr>
          <w:t>drier</w:t>
        </w:r>
      </w:ins>
      <w:ins w:id="31" w:author="Jens Stevens" w:date="2019-10-29T20:51:00Z">
        <w:r w:rsidR="0086431D">
          <w:rPr>
            <w:rFonts w:ascii="Times New Roman" w:hAnsi="Times New Roman" w:cs="Times New Roman"/>
          </w:rPr>
          <w:t xml:space="preserve"> basins such as this one</w:t>
        </w:r>
      </w:ins>
      <w:r w:rsidR="00D42186">
        <w:rPr>
          <w:rFonts w:ascii="Times New Roman" w:hAnsi="Times New Roman" w:cs="Times New Roman"/>
        </w:rPr>
        <w:t xml:space="preserve">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3A1697E8"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cy9wc3dfZ3RyMjU2L2luZGV4LnNodG1sPC91cmw+PC9yZWxhdGVkLXVybHM+PC91cmxzPjxyZXNl
YXJjaC1ub3Rlcz5NeSBwYXBlciYjeEQ7aHR0cHM6Ly93d3cuZnMudXNkYS5nb3YvdHJlZXNlYXJj
aC9wdWJzLzU1MzkzPC9yZXNlYXJjaC1ub3Rlcz48L3JlY29yZD48L0NpdGU+PC9FbmROb3RlPn==
</w:fldData>
        </w:fldChar>
      </w:r>
      <w:r w:rsidR="006B53CB">
        <w:rPr>
          <w:rFonts w:ascii="Times New Roman" w:hAnsi="Times New Roman" w:cs="Times New Roman"/>
        </w:rPr>
        <w:instrText xml:space="preserve"> ADDIN EN.CITE </w:instrText>
      </w:r>
      <w:r w:rsidR="006B53CB">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cy9wc3dfZ3RyMjU2L2luZGV4LnNodG1sPC91cmw+PC9yZWxhdGVkLXVybHM+PC91cmxzPjxyZXNl
YXJjaC1ub3Rlcz5NeSBwYXBlciYjeEQ7aHR0cHM6Ly93d3cuZnMudXNkYS5nb3YvdHJlZXNlYXJj
aC9wdWJzLzU1MzkzPC9yZXNlYXJjaC1ub3Rlcz48L3JlY29yZD48L0NpdGU+PC9FbmROb3RlPn==
</w:fldData>
        </w:fldChar>
      </w:r>
      <w:r w:rsidR="006B53CB">
        <w:rPr>
          <w:rFonts w:ascii="Times New Roman" w:hAnsi="Times New Roman" w:cs="Times New Roman"/>
        </w:rPr>
        <w:instrText xml:space="preserve"> ADDIN EN.CITE.DATA </w:instrText>
      </w:r>
      <w:r w:rsidR="006B53CB">
        <w:rPr>
          <w:rFonts w:ascii="Times New Roman" w:hAnsi="Times New Roman" w:cs="Times New Roman"/>
        </w:rPr>
      </w:r>
      <w:r w:rsidR="006B53CB">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580654">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cy9wc3dfZ3RyMjU2L2luZGV4LnNodG1sPC91cmw+PC9yZWxhdGVkLXVybHM+PC91cmxzPjxyZXNl
YXJjaC1ub3Rlcz5NeSBwYXBlciYjeEQ7aHR0cHM6Ly93d3cuZnMudXNkYS5nb3YvdHJlZXNlYXJj
aC9wdWJzLzU1MzkzPC9yZXNlYXJjaC1ub3Rlcz48L3JlY29yZD48L0NpdGU+PC9FbmROb3RlPn==
</w:fldData>
        </w:fldChar>
      </w:r>
      <w:r w:rsidR="006B53CB">
        <w:rPr>
          <w:rFonts w:ascii="Times New Roman" w:hAnsi="Times New Roman" w:cs="Times New Roman"/>
        </w:rPr>
        <w:instrText xml:space="preserve"> ADDIN EN.CITE </w:instrText>
      </w:r>
      <w:r w:rsidR="006B53CB">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cy9wc3dfZ3RyMjU2L2luZGV4LnNodG1sPC91cmw+PC9yZWxhdGVkLXVybHM+PC91cmxzPjxyZXNl
YXJjaC1ub3Rlcz5NeSBwYXBlciYjeEQ7aHR0cHM6Ly93d3cuZnMudXNkYS5nb3YvdHJlZXNlYXJj
aC9wdWJzLzU1MzkzPC9yZXNlYXJjaC1ub3Rlcz48L3JlY29yZD48L0NpdGU+PC9FbmROb3RlPn==
</w:fldData>
        </w:fldChar>
      </w:r>
      <w:r w:rsidR="006B53CB">
        <w:rPr>
          <w:rFonts w:ascii="Times New Roman" w:hAnsi="Times New Roman" w:cs="Times New Roman"/>
        </w:rPr>
        <w:instrText xml:space="preserve"> ADDIN EN.CITE.DATA </w:instrText>
      </w:r>
      <w:r w:rsidR="006B53CB">
        <w:rPr>
          <w:rFonts w:ascii="Times New Roman" w:hAnsi="Times New Roman" w:cs="Times New Roman"/>
        </w:rPr>
      </w:r>
      <w:r w:rsidR="006B53CB">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F37E62">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w:t>
      </w:r>
      <w:del w:id="32" w:author="Stevens, Jens T" w:date="2019-11-04T20:39:00Z">
        <w:r w:rsidR="00A27F96" w:rsidRPr="00EF599F" w:rsidDel="004A4AFF">
          <w:rPr>
            <w:rFonts w:ascii="Times New Roman" w:hAnsi="Times New Roman" w:cs="Times New Roman"/>
          </w:rPr>
          <w:delText>biodiversity</w:delText>
        </w:r>
      </w:del>
      <w:ins w:id="33" w:author="Stevens, Jens T" w:date="2019-11-04T20:39:00Z">
        <w:r w:rsidR="004A4AFF">
          <w:rPr>
            <w:rFonts w:ascii="Times New Roman" w:hAnsi="Times New Roman" w:cs="Times New Roman"/>
          </w:rPr>
          <w:t>some animal taxa</w:t>
        </w:r>
      </w:ins>
      <w:r w:rsidR="00A27F96" w:rsidRPr="00EF599F">
        <w:rPr>
          <w:rFonts w:ascii="Times New Roman" w:hAnsi="Times New Roman" w:cs="Times New Roman"/>
        </w:rPr>
        <w:t>,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19B3">
        <w:rPr>
          <w:rFonts w:ascii="Times New Roman" w:hAnsi="Times New Roman" w:cs="Times New Roman"/>
        </w:rPr>
        <w:instrText xml:space="preserve"> ADDIN EN.CITE </w:instrText>
      </w:r>
      <w:r w:rsidR="00FB0572" w:rsidRPr="00EF19B3">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19B3">
        <w:rPr>
          <w:rFonts w:ascii="Times New Roman" w:hAnsi="Times New Roman" w:cs="Times New Roman"/>
        </w:rPr>
        <w:instrText xml:space="preserve"> ADDIN EN.CITE.DATA </w:instrText>
      </w:r>
      <w:r w:rsidR="00FB0572" w:rsidRPr="00EF19B3">
        <w:rPr>
          <w:rFonts w:ascii="Times New Roman" w:hAnsi="Times New Roman" w:cs="Times New Roman"/>
        </w:rPr>
      </w:r>
      <w:r w:rsidR="00FB0572" w:rsidRPr="00EF19B3">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580654">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1037DE42" w14:textId="77777777" w:rsidR="00A747B3"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aXNyYW3DqSBldCBhbC4gMjAxN2EpPC9EaXNwbGF5VGV4dD48cmVjb3JkPjxyZWMtbnVtYmVyPjMy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</w:fldData>
        </w:fldChar>
      </w:r>
      <w:r w:rsidR="006B53CB">
        <w:rPr>
          <w:rFonts w:ascii="Times New Roman" w:hAnsi="Times New Roman" w:cs="Times New Roman"/>
          <w:noProof/>
        </w:rPr>
        <w:instrText xml:space="preserve"> ADDIN EN.CITE </w:instrText>
      </w:r>
      <w:r w:rsidR="006B53CB">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aXNyYW3DqSBldCBhbC4gMjAxN2EpPC9EaXNwbGF5VGV4dD48cmVjb3JkPjxyZWMtbnVtYmVyPjMy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</w:fldData>
        </w:fldChar>
      </w:r>
      <w:r w:rsidR="006B53CB">
        <w:rPr>
          <w:rFonts w:ascii="Times New Roman" w:hAnsi="Times New Roman" w:cs="Times New Roman"/>
          <w:noProof/>
        </w:rPr>
        <w:instrText xml:space="preserve"> ADDIN EN.CITE.DATA </w:instrText>
      </w:r>
      <w:r w:rsidR="006B53CB">
        <w:rPr>
          <w:rFonts w:ascii="Times New Roman" w:hAnsi="Times New Roman" w:cs="Times New Roman"/>
          <w:noProof/>
        </w:rPr>
      </w:r>
      <w:r w:rsidR="006B53CB">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6B53CB">
        <w:rPr>
          <w:rFonts w:ascii="Times New Roman" w:hAnsi="Times New Roman" w:cs="Times New Roman"/>
          <w:noProof/>
        </w:rPr>
        <w:t>(North et al. 2012, 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w:t>
      </w:r>
      <w:r w:rsidRPr="00EF599F">
        <w:rPr>
          <w:rFonts w:ascii="Times New Roman" w:hAnsi="Times New Roman" w:cs="Times New Roman"/>
        </w:rPr>
        <w:lastRenderedPageBreak/>
        <w:t>Illilouette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ins w:id="34" w:author="Stevens, Jens T" w:date="2019-11-04T19:20:00Z">
        <w:r w:rsidR="00C3742B">
          <w:rPr>
            <w:rFonts w:ascii="Times New Roman" w:hAnsi="Times New Roman" w:cs="Times New Roman"/>
          </w:rPr>
          <w:t xml:space="preserve"> for at least a portion of the past 50 years</w:t>
        </w:r>
      </w:ins>
      <w:r w:rsidR="006E004C" w:rsidRPr="009167A9">
        <w:rPr>
          <w:rFonts w:ascii="Times New Roman" w:hAnsi="Times New Roman" w:cs="Times New Roman"/>
        </w:rPr>
        <w:t xml:space="preserve"> </w:t>
      </w:r>
      <w:r w:rsidR="006B53CB">
        <w:rPr>
          <w:rFonts w:ascii="Times New Roman" w:hAnsi="Times New Roman" w:cs="Times New Roman"/>
        </w:rPr>
        <w:fldChar w:fldCharType="begin"/>
      </w:r>
      <w:r w:rsidR="006B53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6B53CB">
        <w:rPr>
          <w:rFonts w:ascii="Times New Roman" w:hAnsi="Times New Roman" w:cs="Times New Roman"/>
        </w:rPr>
        <w:fldChar w:fldCharType="separate"/>
      </w:r>
      <w:r w:rsidR="006B53CB">
        <w:rPr>
          <w:rFonts w:ascii="Times New Roman" w:hAnsi="Times New Roman" w:cs="Times New Roman"/>
          <w:noProof/>
        </w:rPr>
        <w:t>(Collins and Stephens 2007)</w:t>
      </w:r>
      <w:r w:rsidR="006B53CB">
        <w:rPr>
          <w:rFonts w:ascii="Times New Roman" w:hAnsi="Times New Roman" w:cs="Times New Roman"/>
        </w:rPr>
        <w:fldChar w:fldCharType="end"/>
      </w:r>
      <w:r w:rsidR="006B53CB">
        <w:rPr>
          <w:rFonts w:ascii="Times New Roman" w:hAnsi="Times New Roman" w:cs="Times New Roman"/>
        </w:rPr>
        <w:t xml:space="preserve">. </w:t>
      </w:r>
      <w:del w:id="35" w:author="Stevens, Jens T" w:date="2019-11-05T11:32:00Z">
        <w:r w:rsidR="006E004C" w:rsidRPr="009167A9" w:rsidDel="006B53CB">
          <w:rPr>
            <w:rFonts w:ascii="Times New Roman" w:hAnsi="Times New Roman" w:cs="Times New Roman"/>
          </w:rPr>
          <w:delText>(</w:delText>
        </w:r>
        <w:r w:rsidR="006E004C" w:rsidRPr="009167A9" w:rsidDel="006B53CB">
          <w:rPr>
            <w:rFonts w:ascii="Times New Roman" w:hAnsi="Times New Roman" w:cs="Times New Roman"/>
            <w:noProof/>
          </w:rPr>
          <w:delText>Collins et al. 2007).</w:delText>
        </w:r>
        <w:r w:rsidR="006E004C" w:rsidRPr="009167A9" w:rsidDel="006B53CB">
          <w:rPr>
            <w:rFonts w:ascii="Times New Roman" w:hAnsi="Times New Roman" w:cs="Times New Roman"/>
          </w:rPr>
          <w:delText xml:space="preserve"> </w:delText>
        </w:r>
      </w:del>
      <w:r w:rsidR="006E004C" w:rsidRPr="009167A9">
        <w:rPr>
          <w:rFonts w:ascii="Times New Roman" w:hAnsi="Times New Roman" w:cs="Times New Roman"/>
        </w:rPr>
        <w:t xml:space="preserve">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AB5A3B">
        <w:rPr>
          <w:rFonts w:ascii="Times New Roman" w:hAnsi="Times New Roman" w:cs="Times New Roman"/>
        </w:rPr>
        <w:instrText xml:space="preserve"> ADDIN EN.CITE </w:instrText>
      </w:r>
      <w:r w:rsidR="00F37E62" w:rsidRPr="00AB5A3B">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AB5A3B">
        <w:rPr>
          <w:rFonts w:ascii="Times New Roman" w:hAnsi="Times New Roman" w:cs="Times New Roman"/>
        </w:rPr>
        <w:instrText xml:space="preserve"> ADDIN EN.CITE.DATA </w:instrText>
      </w:r>
      <w:r w:rsidR="00F37E62" w:rsidRPr="00AB5A3B">
        <w:rPr>
          <w:rFonts w:ascii="Times New Roman" w:hAnsi="Times New Roman" w:cs="Times New Roman"/>
        </w:rPr>
      </w:r>
      <w:r w:rsidR="00F37E62" w:rsidRPr="00AB5A3B">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F37E62" w:rsidRPr="009167A9">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While these outcomes suggest that managed wildfire has had a positive effect in restoring historical fire regimes and mitigating fire hazard, its co-benefits on other ecosystem services</w:t>
      </w:r>
      <w:ins w:id="36" w:author="Sally Thompson" w:date="2019-11-01T12:14:00Z">
        <w:r w:rsidR="002B37FB">
          <w:rPr>
            <w:rFonts w:ascii="Times New Roman" w:hAnsi="Times New Roman" w:cs="Times New Roman"/>
          </w:rPr>
          <w:t xml:space="preserve"> </w:t>
        </w:r>
        <w:r w:rsidR="002B37FB" w:rsidRPr="009167A9">
          <w:rPr>
            <w:rFonts w:ascii="Times New Roman" w:hAnsi="Times New Roman" w:cs="Times New Roman"/>
          </w:rPr>
          <w:t>remain less certain</w:t>
        </w:r>
        <w:r w:rsidR="002B37FB">
          <w:rPr>
            <w:rFonts w:ascii="Times New Roman" w:hAnsi="Times New Roman" w:cs="Times New Roman"/>
          </w:rPr>
          <w:t>.</w:t>
        </w:r>
      </w:ins>
      <w:del w:id="37" w:author="Sally Thompson" w:date="2019-11-01T12:14:00Z">
        <w:r w:rsidR="007E4A5B" w:rsidRPr="009167A9" w:rsidDel="002B37FB">
          <w:rPr>
            <w:rFonts w:ascii="Times New Roman" w:hAnsi="Times New Roman" w:cs="Times New Roman"/>
          </w:rPr>
          <w:delText>,</w:delText>
        </w:r>
      </w:del>
      <w:r w:rsidR="007E4A5B" w:rsidRPr="009167A9">
        <w:rPr>
          <w:rFonts w:ascii="Times New Roman" w:hAnsi="Times New Roman" w:cs="Times New Roman"/>
        </w:rPr>
        <w:t xml:space="preserve"> </w:t>
      </w:r>
    </w:p>
    <w:p w14:paraId="335F0F8F" w14:textId="41CA7D5B" w:rsidR="00D72422" w:rsidRPr="009167A9" w:rsidRDefault="007E4A5B" w:rsidP="00D72422">
      <w:pPr>
        <w:spacing w:line="480" w:lineRule="auto"/>
        <w:ind w:firstLine="360"/>
        <w:rPr>
          <w:rFonts w:ascii="Times New Roman" w:hAnsi="Times New Roman" w:cs="Times New Roman"/>
        </w:rPr>
      </w:pPr>
      <w:del w:id="38" w:author="Sally Thompson" w:date="2019-11-01T12:14:00Z">
        <w:r w:rsidRPr="009167A9" w:rsidDel="002B37FB">
          <w:rPr>
            <w:rFonts w:ascii="Times New Roman" w:hAnsi="Times New Roman" w:cs="Times New Roman"/>
          </w:rPr>
          <w:delText xml:space="preserve">prominently </w:delText>
        </w:r>
      </w:del>
      <w:ins w:id="39" w:author="Sally Thompson" w:date="2019-11-01T12:14:00Z">
        <w:r w:rsidR="002B37FB">
          <w:rPr>
            <w:rFonts w:ascii="Times New Roman" w:hAnsi="Times New Roman" w:cs="Times New Roman"/>
          </w:rPr>
          <w:t>T</w:t>
        </w:r>
      </w:ins>
      <w:r w:rsidRPr="009167A9">
        <w:rPr>
          <w:rFonts w:ascii="Times New Roman" w:hAnsi="Times New Roman" w:cs="Times New Roman"/>
        </w:rPr>
        <w:t xml:space="preserve">he </w:t>
      </w:r>
      <w:ins w:id="40" w:author="Sally Thompson" w:date="2019-11-01T12:14:00Z">
        <w:r w:rsidR="002B37FB">
          <w:rPr>
            <w:rFonts w:ascii="Times New Roman" w:hAnsi="Times New Roman" w:cs="Times New Roman"/>
          </w:rPr>
          <w:t xml:space="preserve">influence of managed wildfire on </w:t>
        </w:r>
      </w:ins>
      <w:del w:id="41" w:author="Sally Thompson" w:date="2019-11-01T12:14:00Z">
        <w:r w:rsidRPr="009167A9" w:rsidDel="002B37FB">
          <w:rPr>
            <w:rFonts w:ascii="Times New Roman" w:hAnsi="Times New Roman" w:cs="Times New Roman"/>
          </w:rPr>
          <w:delText xml:space="preserve">regulation of </w:delText>
        </w:r>
      </w:del>
      <w:r w:rsidRPr="009167A9">
        <w:rPr>
          <w:rFonts w:ascii="Times New Roman" w:hAnsi="Times New Roman" w:cs="Times New Roman"/>
        </w:rPr>
        <w:t>water</w:t>
      </w:r>
      <w:ins w:id="42" w:author="Sally Thompson" w:date="2019-11-01T12:14:00Z">
        <w:r w:rsidR="002B37FB">
          <w:rPr>
            <w:rFonts w:ascii="Times New Roman" w:hAnsi="Times New Roman" w:cs="Times New Roman"/>
          </w:rPr>
          <w:t xml:space="preserve"> supply</w:t>
        </w:r>
      </w:ins>
      <w:r w:rsidRPr="009167A9">
        <w:rPr>
          <w:rFonts w:ascii="Times New Roman" w:hAnsi="Times New Roman" w:cs="Times New Roman"/>
        </w:rPr>
        <w:t xml:space="preserve">, given the importance of these forests for water </w:t>
      </w:r>
      <w:del w:id="43" w:author="Sally Thompson" w:date="2019-11-01T12:15:00Z">
        <w:r w:rsidRPr="009167A9" w:rsidDel="002B37FB">
          <w:rPr>
            <w:rFonts w:ascii="Times New Roman" w:hAnsi="Times New Roman" w:cs="Times New Roman"/>
          </w:rPr>
          <w:delText xml:space="preserve">supply </w:delText>
        </w:r>
      </w:del>
      <w:ins w:id="44" w:author="Sally Thompson" w:date="2019-11-01T12:15:00Z">
        <w:r w:rsidR="002B37FB">
          <w:rPr>
            <w:rFonts w:ascii="Times New Roman" w:hAnsi="Times New Roman" w:cs="Times New Roman"/>
          </w:rPr>
          <w:t>resources</w:t>
        </w:r>
        <w:r w:rsidR="002B37FB" w:rsidRPr="009167A9">
          <w:rPr>
            <w:rFonts w:ascii="Times New Roman" w:hAnsi="Times New Roman" w:cs="Times New Roman"/>
          </w:rPr>
          <w:t xml:space="preserve"> </w:t>
        </w:r>
      </w:ins>
      <w:r w:rsidRPr="009167A9">
        <w:rPr>
          <w:rFonts w:ascii="Times New Roman" w:hAnsi="Times New Roman" w:cs="Times New Roman"/>
        </w:rPr>
        <w:t>in California and the western US more generally</w:t>
      </w:r>
      <w:ins w:id="45" w:author="Stevens, Jens T" w:date="2019-11-05T11:48:00Z">
        <w:r w:rsidR="00B60C77">
          <w:rPr>
            <w:rFonts w:ascii="Times New Roman" w:hAnsi="Times New Roman" w:cs="Times New Roman"/>
          </w:rPr>
          <w:t>,</w:t>
        </w:r>
      </w:ins>
      <w:del w:id="46" w:author="Sally Thompson" w:date="2019-11-01T12:14:00Z">
        <w:r w:rsidRPr="009167A9" w:rsidDel="002B37FB">
          <w:rPr>
            <w:rFonts w:ascii="Times New Roman" w:hAnsi="Times New Roman" w:cs="Times New Roman"/>
          </w:rPr>
          <w:delText>, remain less certain.</w:delText>
        </w:r>
      </w:del>
      <w:ins w:id="47" w:author="Sally Thompson" w:date="2019-11-01T12:14:00Z">
        <w:r w:rsidR="002B37FB">
          <w:rPr>
            <w:rFonts w:ascii="Times New Roman" w:hAnsi="Times New Roman" w:cs="Times New Roman"/>
          </w:rPr>
          <w:t xml:space="preserve"> is of particular interest</w:t>
        </w:r>
      </w:ins>
      <w:ins w:id="48" w:author="Sally Thompson" w:date="2019-11-01T12:15:00Z">
        <w:r w:rsidR="002B37FB">
          <w:rPr>
            <w:rFonts w:ascii="Times New Roman" w:hAnsi="Times New Roman" w:cs="Times New Roman"/>
          </w:rPr>
          <w:t>.</w:t>
        </w:r>
      </w:ins>
      <w:ins w:id="49" w:author="Sally Thompson" w:date="2019-11-01T15:33:00Z">
        <w:r w:rsidR="00E60928">
          <w:rPr>
            <w:rFonts w:ascii="Times New Roman" w:hAnsi="Times New Roman" w:cs="Times New Roman"/>
          </w:rPr>
          <w:t xml:space="preserve">  Although there is a well</w:t>
        </w:r>
      </w:ins>
      <w:ins w:id="50" w:author="Stevens, Jens T" w:date="2019-11-05T11:47:00Z">
        <w:r w:rsidR="00B60C77">
          <w:rPr>
            <w:rFonts w:ascii="Times New Roman" w:hAnsi="Times New Roman" w:cs="Times New Roman"/>
          </w:rPr>
          <w:t>-</w:t>
        </w:r>
      </w:ins>
      <w:ins w:id="51" w:author="Sally Thompson" w:date="2019-11-01T15:33:00Z">
        <w:r w:rsidR="00E60928">
          <w:rPr>
            <w:rFonts w:ascii="Times New Roman" w:hAnsi="Times New Roman" w:cs="Times New Roman"/>
          </w:rPr>
          <w:t>established literature in fire hydrology</w:t>
        </w:r>
      </w:ins>
      <w:r w:rsidR="008D3D82">
        <w:rPr>
          <w:rFonts w:ascii="Times New Roman" w:hAnsi="Times New Roman" w:cs="Times New Roman"/>
        </w:rPr>
        <w:t xml:space="preserve"> </w:t>
      </w:r>
      <w:r w:rsidR="008D3D82">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Zy4sIFN0b29mIGV0IGFsLiAyMDEyLCBFYmVsIDIwMTMsIFdpbmUgYW5kIENhZG9sIDIwMTYsIEF0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</w:fldData>
        </w:fldChar>
      </w:r>
      <w:r w:rsidR="00A747B3">
        <w:rPr>
          <w:rFonts w:ascii="Times New Roman" w:hAnsi="Times New Roman" w:cs="Times New Roman"/>
        </w:rPr>
        <w:instrText xml:space="preserve"> ADDIN EN.CITE </w:instrText>
      </w:r>
      <w:r w:rsidR="00A747B3">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Zy4sIFN0b29mIGV0IGFsLiAyMDEyLCBFYmVsIDIwMTMsIFdpbmUgYW5kIENhZG9sIDIwMTYsIEF0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</w:fldData>
        </w:fldChar>
      </w:r>
      <w:r w:rsidR="00A747B3">
        <w:rPr>
          <w:rFonts w:ascii="Times New Roman" w:hAnsi="Times New Roman" w:cs="Times New Roman"/>
        </w:rPr>
        <w:instrText xml:space="preserve"> ADDIN EN.CITE.DATA </w:instrText>
      </w:r>
      <w:r w:rsidR="00A747B3">
        <w:rPr>
          <w:rFonts w:ascii="Times New Roman" w:hAnsi="Times New Roman" w:cs="Times New Roman"/>
        </w:rPr>
      </w:r>
      <w:r w:rsidR="00A747B3">
        <w:rPr>
          <w:rFonts w:ascii="Times New Roman" w:hAnsi="Times New Roman" w:cs="Times New Roman"/>
        </w:rPr>
        <w:fldChar w:fldCharType="end"/>
      </w:r>
      <w:r w:rsidR="008D3D82">
        <w:rPr>
          <w:rFonts w:ascii="Times New Roman" w:hAnsi="Times New Roman" w:cs="Times New Roman"/>
        </w:rPr>
      </w:r>
      <w:r w:rsidR="008D3D82">
        <w:rPr>
          <w:rFonts w:ascii="Times New Roman" w:hAnsi="Times New Roman" w:cs="Times New Roman"/>
        </w:rPr>
        <w:fldChar w:fldCharType="separate"/>
      </w:r>
      <w:r w:rsidR="00A747B3">
        <w:rPr>
          <w:rFonts w:ascii="Times New Roman" w:hAnsi="Times New Roman" w:cs="Times New Roman"/>
          <w:noProof/>
        </w:rPr>
        <w:t>(e.g., Stoof et al. 2012, Ebel 2013, Wine and Cadol 2016, Atchley et al. 2018)</w:t>
      </w:r>
      <w:r w:rsidR="008D3D82">
        <w:rPr>
          <w:rFonts w:ascii="Times New Roman" w:hAnsi="Times New Roman" w:cs="Times New Roman"/>
        </w:rPr>
        <w:fldChar w:fldCharType="end"/>
      </w:r>
      <w:ins w:id="52" w:author="Sally Thompson" w:date="2019-11-01T15:46:00Z">
        <w:r w:rsidR="00A833CC">
          <w:rPr>
            <w:rFonts w:ascii="Times New Roman" w:hAnsi="Times New Roman" w:cs="Times New Roman"/>
          </w:rPr>
          <w:t xml:space="preserve">, studies that explore longer-term hydrological responses (e.g. over decadal scales) </w:t>
        </w:r>
        <w:del w:id="53" w:author="Stevens, Jens T" w:date="2019-11-05T12:29:00Z">
          <w:r w:rsidR="00A833CC" w:rsidDel="006D717F">
            <w:rPr>
              <w:rFonts w:ascii="Times New Roman" w:hAnsi="Times New Roman" w:cs="Times New Roman"/>
            </w:rPr>
            <w:delText>being very</w:delText>
          </w:r>
        </w:del>
      </w:ins>
      <w:ins w:id="54" w:author="Stevens, Jens T" w:date="2019-11-05T12:29:00Z">
        <w:r w:rsidR="006D717F">
          <w:rPr>
            <w:rFonts w:ascii="Times New Roman" w:hAnsi="Times New Roman" w:cs="Times New Roman"/>
          </w:rPr>
          <w:t>are</w:t>
        </w:r>
      </w:ins>
      <w:ins w:id="55" w:author="Sally Thompson" w:date="2019-11-01T15:46:00Z">
        <w:r w:rsidR="00A833CC">
          <w:rPr>
            <w:rFonts w:ascii="Times New Roman" w:hAnsi="Times New Roman" w:cs="Times New Roman"/>
          </w:rPr>
          <w:t xml:space="preserve"> rare </w:t>
        </w:r>
      </w:ins>
      <w:r w:rsidR="00A747B3">
        <w:rPr>
          <w:rFonts w:ascii="Times New Roman" w:hAnsi="Times New Roman" w:cs="Times New Roman"/>
        </w:rPr>
        <w:fldChar w:fldCharType="begin"/>
      </w:r>
      <w:r w:rsidR="00A747B3">
        <w:rPr>
          <w:rFonts w:ascii="Times New Roman" w:hAnsi="Times New Roman" w:cs="Times New Roman"/>
        </w:rPr>
        <w:instrText xml:space="preserve"> ADDIN EN.CITE &lt;EndNote&gt;&lt;Cite&gt;&lt;Author&gt;Kinoshita&lt;/Author&gt;&lt;Year&gt;2015&lt;/Year&gt;&lt;RecNum&gt;3819&lt;/RecNum&gt;&lt;Prefix&gt;but see &lt;/Prefix&gt;&lt;DisplayText&gt;(but see Kinoshita and Hogue 2015)&lt;/DisplayText&gt;&lt;record&gt;&lt;rec-number&gt;3819&lt;/rec-number&gt;&lt;foreign-keys&gt;&lt;key app="EN" db-id="w0ppaavf8t2zvwe9f0oxa5rcervz0wedp050" timestamp="1572983362"&gt;3819&lt;/key&gt;&lt;/foreign-keys&gt;&lt;ref-type name="Journal Article"&gt;17&lt;/ref-type&gt;&lt;contributors&gt;&lt;authors&gt;&lt;author&gt;Kinoshita, Alicia M.&lt;/author&gt;&lt;author&gt;Hogue, Terri S.&lt;/author&gt;&lt;/authors&gt;&lt;/contributors&gt;&lt;titles&gt;&lt;title&gt;Increased dry season water yield in burned watersheds in Southern California&lt;/title&gt;&lt;secondary-title&gt;Environmental Research Letters&lt;/secondary-title&gt;&lt;/titles&gt;&lt;periodical&gt;&lt;full-title&gt;Environmental Research Letters&lt;/full-title&gt;&lt;/periodical&gt;&lt;pages&gt;014003&lt;/pages&gt;&lt;volume&gt;10&lt;/volume&gt;&lt;number&gt;1&lt;/number&gt;&lt;dates&gt;&lt;year&gt;2015&lt;/year&gt;&lt;pub-dates&gt;&lt;date&gt;2015/01/01&lt;/date&gt;&lt;/pub-dates&gt;&lt;/dates&gt;&lt;publisher&gt;IOP Publishing&lt;/publisher&gt;&lt;isbn&gt;1748-9326&lt;/isbn&gt;&lt;urls&gt;&lt;related-urls&gt;&lt;url&gt;http://dx.doi.org/10.1088/1748-9326/10/1/014003&lt;/url&gt;&lt;/related-urls&gt;&lt;/urls&gt;&lt;electronic-resource-num&gt;10.1088/1748-9326/10/1/014003&lt;/electronic-resource-num&gt;&lt;research-notes&gt;Read 19 11/5/19&amp;#xD;Abstract only&amp;#xD;“Low-flow” is basically the 10th percentile of streamflow, and they find 100% to 1000% increases in this parameter in two burned watersheds in the San Bernardino Mountains.&amp;#xD;&amp;#xD;Reviewer recommended for Sugarloaf paper as an example of longer-term post-fire hydrology studies; Sally recommended Alicia Kinoshita’s work.&lt;/research-notes&gt;&lt;/record&gt;&lt;/Cite&gt;&lt;/EndNote&gt;</w:instrText>
      </w:r>
      <w:r w:rsidR="00A747B3">
        <w:rPr>
          <w:rFonts w:ascii="Times New Roman" w:hAnsi="Times New Roman" w:cs="Times New Roman"/>
        </w:rPr>
        <w:fldChar w:fldCharType="separate"/>
      </w:r>
      <w:r w:rsidR="00A747B3">
        <w:rPr>
          <w:rFonts w:ascii="Times New Roman" w:hAnsi="Times New Roman" w:cs="Times New Roman"/>
          <w:noProof/>
        </w:rPr>
        <w:t>(but see Kinoshita and Hogue 2015)</w:t>
      </w:r>
      <w:r w:rsidR="00A747B3">
        <w:rPr>
          <w:rFonts w:ascii="Times New Roman" w:hAnsi="Times New Roman" w:cs="Times New Roman"/>
        </w:rPr>
        <w:fldChar w:fldCharType="end"/>
      </w:r>
      <w:ins w:id="56" w:author="Sally Thompson" w:date="2019-11-01T15:46:00Z">
        <w:r w:rsidR="00A833CC">
          <w:rPr>
            <w:rFonts w:ascii="Times New Roman" w:hAnsi="Times New Roman" w:cs="Times New Roman"/>
          </w:rPr>
          <w:t>.</w:t>
        </w:r>
      </w:ins>
      <w:ins w:id="57" w:author="Sally Thompson" w:date="2019-11-01T15:48:00Z">
        <w:r w:rsidR="00A833CC">
          <w:rPr>
            <w:rFonts w:ascii="Times New Roman" w:hAnsi="Times New Roman" w:cs="Times New Roman"/>
          </w:rPr>
          <w:t xml:space="preserve">  The sites in question here allow the investigation of not only a longer-term set of hydrological responses to fire, but more interestingly again, the responses to a change in fire regime and the imposition of multiple disturbance events on a catchment.</w:t>
        </w:r>
      </w:ins>
    </w:p>
    <w:p w14:paraId="0EB1F8FC" w14:textId="51955BAB"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r w:rsidR="0065308B" w:rsidRPr="009167A9">
        <w:rPr>
          <w:rFonts w:ascii="Times New Roman" w:hAnsi="Times New Roman" w:cs="Times New Roman"/>
        </w:rPr>
        <w:t>Illilouette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w:t>
      </w:r>
      <w:proofErr w:type="spellStart"/>
      <w:r w:rsidR="0065308B" w:rsidRPr="00EF599F">
        <w:rPr>
          <w:rFonts w:ascii="Times New Roman" w:hAnsi="Times New Roman" w:cs="Times New Roman"/>
        </w:rPr>
        <w:t>shrubland</w:t>
      </w:r>
      <w:proofErr w:type="spellEnd"/>
      <w:r w:rsidR="0065308B" w:rsidRPr="00EF599F">
        <w:rPr>
          <w:rFonts w:ascii="Times New Roman" w:hAnsi="Times New Roman" w:cs="Times New Roman"/>
        </w:rPr>
        <w:t xml:space="preserve">, grassland and dense meadows/wetlands </w:t>
      </w:r>
      <w:r w:rsidR="002B1A95" w:rsidRPr="00EF599F">
        <w:rPr>
          <w:rFonts w:ascii="Times New Roman" w:hAnsi="Times New Roman" w:cs="Times New Roman"/>
        </w:rPr>
        <w:fldChar w:fldCharType="begin"/>
      </w:r>
      <w:r w:rsidR="006B53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del w:id="58" w:author="Gabrielle Boisrame" w:date="2019-10-04T14:53:00Z">
        <w:r w:rsidDel="004F0A92">
          <w:rPr>
            <w:rFonts w:ascii="Times New Roman" w:hAnsi="Times New Roman" w:cs="Times New Roman"/>
          </w:rPr>
          <w:delText xml:space="preserve">In the </w:delText>
        </w:r>
        <w:r w:rsidR="009631FD" w:rsidDel="004F0A92">
          <w:rPr>
            <w:rFonts w:ascii="Times New Roman" w:hAnsi="Times New Roman" w:cs="Times New Roman"/>
          </w:rPr>
          <w:delText>ICB</w:delText>
        </w:r>
        <w:r w:rsidDel="004F0A92">
          <w:rPr>
            <w:rFonts w:ascii="Times New Roman" w:hAnsi="Times New Roman" w:cs="Times New Roman"/>
          </w:rPr>
          <w:delText xml:space="preserve"> today,</w:delText>
        </w:r>
        <w:r w:rsidR="0065308B" w:rsidRPr="00EF599F" w:rsidDel="004F0A92">
          <w:rPr>
            <w:rFonts w:ascii="Times New Roman" w:hAnsi="Times New Roman" w:cs="Times New Roman"/>
          </w:rPr>
          <w:delText xml:space="preserve"> vegetation type </w:delText>
        </w:r>
        <w:r w:rsidDel="004F0A92">
          <w:rPr>
            <w:rFonts w:ascii="Times New Roman" w:hAnsi="Times New Roman" w:cs="Times New Roman"/>
          </w:rPr>
          <w:delText xml:space="preserve">is closely associated </w:delText>
        </w:r>
        <w:r w:rsidR="0065308B" w:rsidRPr="00EF599F" w:rsidDel="004F0A92">
          <w:rPr>
            <w:rFonts w:ascii="Times New Roman" w:hAnsi="Times New Roman" w:cs="Times New Roman"/>
          </w:rPr>
          <w:delText>with soil moisture regimes</w:delText>
        </w:r>
      </w:del>
      <w:ins w:id="59" w:author="Gabrielle Boisrame" w:date="2019-10-04T14:53:00Z">
        <w:r w:rsidR="004F0A92">
          <w:rPr>
            <w:rFonts w:ascii="Times New Roman" w:hAnsi="Times New Roman" w:cs="Times New Roman"/>
          </w:rPr>
          <w:t>Field measurements</w:t>
        </w:r>
      </w:ins>
      <w:ins w:id="60" w:author="Sally Thompson" w:date="2019-11-01T12:17:00Z">
        <w:r w:rsidR="002B37FB">
          <w:rPr>
            <w:rFonts w:ascii="Times New Roman" w:hAnsi="Times New Roman" w:cs="Times New Roman"/>
          </w:rPr>
          <w:t xml:space="preserve"> in ICB</w:t>
        </w:r>
      </w:ins>
      <w:ins w:id="61" w:author="Gabrielle Boisrame" w:date="2019-10-04T14:53:00Z">
        <w:r w:rsidR="004F0A92">
          <w:rPr>
            <w:rFonts w:ascii="Times New Roman" w:hAnsi="Times New Roman" w:cs="Times New Roman"/>
          </w:rPr>
          <w:t xml:space="preserve"> show</w:t>
        </w:r>
      </w:ins>
      <w:ins w:id="62" w:author="Sally Thompson" w:date="2019-11-01T12:17:00Z">
        <w:r w:rsidR="002B37FB">
          <w:rPr>
            <w:rFonts w:ascii="Times New Roman" w:hAnsi="Times New Roman" w:cs="Times New Roman"/>
          </w:rPr>
          <w:t>ed</w:t>
        </w:r>
      </w:ins>
      <w:ins w:id="63" w:author="Gabrielle Boisrame" w:date="2019-10-04T14:53:00Z">
        <w:r w:rsidR="004F0A92">
          <w:rPr>
            <w:rFonts w:ascii="Times New Roman" w:hAnsi="Times New Roman" w:cs="Times New Roman"/>
          </w:rPr>
          <w:t xml:space="preserve"> that vegetation type is a strong predictor of soil moisture</w:t>
        </w:r>
      </w:ins>
      <w:ins w:id="64" w:author="Gabrielle Boisrame" w:date="2019-10-04T14:54:00Z">
        <w:del w:id="65" w:author="Sally Thompson" w:date="2019-11-01T12:18:00Z">
          <w:r w:rsidR="004F0A92" w:rsidDel="002B37FB">
            <w:rPr>
              <w:rFonts w:ascii="Times New Roman" w:hAnsi="Times New Roman" w:cs="Times New Roman"/>
            </w:rPr>
            <w:delText>, with</w:delText>
          </w:r>
        </w:del>
      </w:ins>
      <w:ins w:id="66" w:author="Sally Thompson" w:date="2019-11-01T12:18:00Z">
        <w:r w:rsidR="002B37FB">
          <w:rPr>
            <w:rFonts w:ascii="Times New Roman" w:hAnsi="Times New Roman" w:cs="Times New Roman"/>
          </w:rPr>
          <w:t>: for example</w:t>
        </w:r>
      </w:ins>
      <w:ins w:id="67" w:author="Gabrielle Boisrame" w:date="2019-10-04T14:54:00Z">
        <w:r w:rsidR="004F0A92">
          <w:rPr>
            <w:rFonts w:ascii="Times New Roman" w:hAnsi="Times New Roman" w:cs="Times New Roman"/>
          </w:rPr>
          <w:t xml:space="preserve"> dense meadows </w:t>
        </w:r>
        <w:del w:id="68" w:author="Sally Thompson" w:date="2019-11-01T12:18:00Z">
          <w:r w:rsidR="004F0A92" w:rsidDel="002B37FB">
            <w:rPr>
              <w:rFonts w:ascii="Times New Roman" w:hAnsi="Times New Roman" w:cs="Times New Roman"/>
            </w:rPr>
            <w:delText xml:space="preserve">generally </w:delText>
          </w:r>
        </w:del>
        <w:r w:rsidR="004F0A92">
          <w:rPr>
            <w:rFonts w:ascii="Times New Roman" w:hAnsi="Times New Roman" w:cs="Times New Roman"/>
          </w:rPr>
          <w:lastRenderedPageBreak/>
          <w:t>indicat</w:t>
        </w:r>
        <w:del w:id="69" w:author="Sally Thompson" w:date="2019-11-01T12:18:00Z">
          <w:r w:rsidR="004F0A92" w:rsidDel="002B37FB">
            <w:rPr>
              <w:rFonts w:ascii="Times New Roman" w:hAnsi="Times New Roman" w:cs="Times New Roman"/>
            </w:rPr>
            <w:delText>in</w:delText>
          </w:r>
        </w:del>
      </w:ins>
      <w:ins w:id="70" w:author="Gabrielle Boisrame" w:date="2019-10-04T14:55:00Z">
        <w:del w:id="71" w:author="Sally Thompson" w:date="2019-11-01T12:18:00Z">
          <w:r w:rsidR="004F0A92" w:rsidDel="002B37FB">
            <w:rPr>
              <w:rFonts w:ascii="Times New Roman" w:hAnsi="Times New Roman" w:cs="Times New Roman"/>
            </w:rPr>
            <w:delText>g</w:delText>
          </w:r>
        </w:del>
      </w:ins>
      <w:ins w:id="72" w:author="Sally Thompson" w:date="2019-11-01T12:18:00Z">
        <w:r w:rsidR="002B37FB">
          <w:rPr>
            <w:rFonts w:ascii="Times New Roman" w:hAnsi="Times New Roman" w:cs="Times New Roman"/>
          </w:rPr>
          <w:t>e</w:t>
        </w:r>
      </w:ins>
      <w:ins w:id="73" w:author="Gabrielle Boisrame" w:date="2019-10-04T14:55:00Z">
        <w:r w:rsidR="004F0A92">
          <w:rPr>
            <w:rFonts w:ascii="Times New Roman" w:hAnsi="Times New Roman" w:cs="Times New Roman"/>
          </w:rPr>
          <w:t xml:space="preserve"> </w:t>
        </w:r>
        <w:del w:id="74" w:author="Sally Thompson" w:date="2019-11-01T12:18:00Z">
          <w:r w:rsidR="004F0A92" w:rsidDel="002B37FB">
            <w:rPr>
              <w:rFonts w:ascii="Times New Roman" w:hAnsi="Times New Roman" w:cs="Times New Roman"/>
            </w:rPr>
            <w:delText xml:space="preserve">the </w:delText>
          </w:r>
        </w:del>
        <w:r w:rsidR="004F0A92">
          <w:rPr>
            <w:rFonts w:ascii="Times New Roman" w:hAnsi="Times New Roman" w:cs="Times New Roman"/>
          </w:rPr>
          <w:t>wet</w:t>
        </w:r>
        <w:del w:id="75" w:author="Sally Thompson" w:date="2019-11-01T12:18:00Z">
          <w:r w:rsidR="004F0A92" w:rsidDel="002B37FB">
            <w:rPr>
              <w:rFonts w:ascii="Times New Roman" w:hAnsi="Times New Roman" w:cs="Times New Roman"/>
            </w:rPr>
            <w:delText>test</w:delText>
          </w:r>
        </w:del>
        <w:r w:rsidR="004F0A92">
          <w:rPr>
            <w:rFonts w:ascii="Times New Roman" w:hAnsi="Times New Roman" w:cs="Times New Roman"/>
          </w:rPr>
          <w:t xml:space="preserve"> soil</w:t>
        </w:r>
      </w:ins>
      <w:ins w:id="76" w:author="Sally Thompson" w:date="2019-11-01T12:18:00Z">
        <w:r w:rsidR="002B37FB">
          <w:rPr>
            <w:rFonts w:ascii="Times New Roman" w:hAnsi="Times New Roman" w:cs="Times New Roman"/>
          </w:rPr>
          <w:t xml:space="preserve"> conditions,</w:t>
        </w:r>
      </w:ins>
      <w:ins w:id="77" w:author="Gabrielle Boisrame" w:date="2019-10-04T14:55:00Z">
        <w:del w:id="78" w:author="Sally Thompson" w:date="2019-11-01T12:18:00Z">
          <w:r w:rsidR="004F0A92" w:rsidDel="002B37FB">
            <w:rPr>
              <w:rFonts w:ascii="Times New Roman" w:hAnsi="Times New Roman" w:cs="Times New Roman"/>
            </w:rPr>
            <w:delText>s</w:delText>
          </w:r>
        </w:del>
        <w:r w:rsidR="004F0A92">
          <w:rPr>
            <w:rFonts w:ascii="Times New Roman" w:hAnsi="Times New Roman" w:cs="Times New Roman"/>
          </w:rPr>
          <w:t xml:space="preserve"> </w:t>
        </w:r>
      </w:ins>
      <w:ins w:id="79" w:author="Gabrielle Boisrame" w:date="2019-10-04T15:00:00Z">
        <w:del w:id="80" w:author="Sally Thompson" w:date="2019-11-01T12:18:00Z">
          <w:r w:rsidR="00DA61B4" w:rsidDel="002B37FB">
            <w:rPr>
              <w:rFonts w:ascii="Times New Roman" w:hAnsi="Times New Roman" w:cs="Times New Roman"/>
            </w:rPr>
            <w:delText>while</w:delText>
          </w:r>
        </w:del>
      </w:ins>
      <w:ins w:id="81" w:author="Sally Thompson" w:date="2019-11-01T12:18:00Z">
        <w:r w:rsidR="002B37FB">
          <w:rPr>
            <w:rFonts w:ascii="Times New Roman" w:hAnsi="Times New Roman" w:cs="Times New Roman"/>
          </w:rPr>
          <w:t>in comparison to the dry soils conditions associated with</w:t>
        </w:r>
      </w:ins>
      <w:ins w:id="82" w:author="Gabrielle Boisrame" w:date="2019-10-04T14:59:00Z">
        <w:r w:rsidR="004F0A92">
          <w:rPr>
            <w:rFonts w:ascii="Times New Roman" w:hAnsi="Times New Roman" w:cs="Times New Roman"/>
          </w:rPr>
          <w:t xml:space="preserve"> shrub</w:t>
        </w:r>
      </w:ins>
      <w:ins w:id="83" w:author="Sally Thompson" w:date="2019-11-01T12:18:00Z">
        <w:r w:rsidR="002B37FB">
          <w:rPr>
            <w:rFonts w:ascii="Times New Roman" w:hAnsi="Times New Roman" w:cs="Times New Roman"/>
          </w:rPr>
          <w:t>land</w:t>
        </w:r>
      </w:ins>
      <w:ins w:id="84" w:author="Gabrielle Boisrame" w:date="2019-10-04T14:59:00Z">
        <w:r w:rsidR="004F0A92">
          <w:rPr>
            <w:rFonts w:ascii="Times New Roman" w:hAnsi="Times New Roman" w:cs="Times New Roman"/>
          </w:rPr>
          <w:t xml:space="preserve">s </w:t>
        </w:r>
        <w:del w:id="85" w:author="Sally Thompson" w:date="2019-11-01T12:18:00Z">
          <w:r w:rsidR="004F0A92" w:rsidDel="002B37FB">
            <w:rPr>
              <w:rFonts w:ascii="Times New Roman" w:hAnsi="Times New Roman" w:cs="Times New Roman"/>
            </w:rPr>
            <w:delText>and</w:delText>
          </w:r>
        </w:del>
      </w:ins>
      <w:ins w:id="86" w:author="Sally Thompson" w:date="2019-11-01T12:18:00Z">
        <w:r w:rsidR="002B37FB">
          <w:rPr>
            <w:rFonts w:ascii="Times New Roman" w:hAnsi="Times New Roman" w:cs="Times New Roman"/>
          </w:rPr>
          <w:t>or</w:t>
        </w:r>
      </w:ins>
      <w:ins w:id="87" w:author="Gabrielle Boisrame" w:date="2019-10-04T14:59:00Z">
        <w:r w:rsidR="004F0A92">
          <w:rPr>
            <w:rFonts w:ascii="Times New Roman" w:hAnsi="Times New Roman" w:cs="Times New Roman"/>
          </w:rPr>
          <w:t xml:space="preserve"> sparse meadows </w:t>
        </w:r>
        <w:del w:id="88" w:author="Sally Thompson" w:date="2019-11-01T12:18:00Z">
          <w:r w:rsidR="004F0A92" w:rsidDel="002B37FB">
            <w:rPr>
              <w:rFonts w:ascii="Times New Roman" w:hAnsi="Times New Roman" w:cs="Times New Roman"/>
            </w:rPr>
            <w:delText>indicat</w:delText>
          </w:r>
        </w:del>
      </w:ins>
      <w:ins w:id="89" w:author="Gabrielle Boisrame" w:date="2019-10-04T15:00:00Z">
        <w:del w:id="90" w:author="Sally Thompson" w:date="2019-11-01T12:18:00Z">
          <w:r w:rsidR="00DA61B4" w:rsidDel="002B37FB">
            <w:rPr>
              <w:rFonts w:ascii="Times New Roman" w:hAnsi="Times New Roman" w:cs="Times New Roman"/>
            </w:rPr>
            <w:delText>e</w:delText>
          </w:r>
        </w:del>
      </w:ins>
      <w:ins w:id="91" w:author="Gabrielle Boisrame" w:date="2019-10-04T14:59:00Z">
        <w:del w:id="92" w:author="Sally Thompson" w:date="2019-11-01T12:18:00Z">
          <w:r w:rsidR="004F0A92" w:rsidDel="002B37FB">
            <w:rPr>
              <w:rFonts w:ascii="Times New Roman" w:hAnsi="Times New Roman" w:cs="Times New Roman"/>
            </w:rPr>
            <w:delText xml:space="preserve"> the driest soils</w:delText>
          </w:r>
        </w:del>
      </w:ins>
      <w:del w:id="93" w:author="Sally Thompson" w:date="2019-11-01T12:18:00Z">
        <w:r w:rsidDel="002B37FB">
          <w:rPr>
            <w:rFonts w:ascii="Times New Roman" w:hAnsi="Times New Roman" w:cs="Times New Roman"/>
          </w:rPr>
          <w:delText xml:space="preserve"> </w:delText>
        </w:r>
      </w:del>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DA61B4">
        <w:rPr>
          <w:rFonts w:ascii="Times New Roman" w:hAnsi="Times New Roman" w:cs="Times New Roman"/>
          <w:noProof/>
        </w:rPr>
        <w:instrText xml:space="preserve"> ADDIN EN.CITE </w:instrText>
      </w:r>
      <w:r w:rsidRPr="009F28D1">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DA61B4">
        <w:rPr>
          <w:rFonts w:ascii="Times New Roman" w:hAnsi="Times New Roman" w:cs="Times New Roman"/>
          <w:noProof/>
        </w:rPr>
        <w:instrText xml:space="preserve"> ADDIN EN.CITE.DATA </w:instrText>
      </w:r>
      <w:r w:rsidRPr="009F28D1">
        <w:rPr>
          <w:rFonts w:ascii="Times New Roman" w:hAnsi="Times New Roman" w:cs="Times New Roman"/>
          <w:noProof/>
        </w:rPr>
      </w:r>
      <w:r w:rsidRPr="009F28D1">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ins w:id="94" w:author="Gabrielle Boisrame" w:date="2019-10-04T15:00:00Z">
        <w:r w:rsidR="00DA61B4">
          <w:rPr>
            <w:rFonts w:ascii="Times New Roman" w:hAnsi="Times New Roman" w:cs="Times New Roman"/>
            <w:noProof/>
          </w:rPr>
          <w:t xml:space="preserve">. </w:t>
        </w:r>
        <w:del w:id="95" w:author="Sally Thompson" w:date="2019-11-01T12:18:00Z">
          <w:r w:rsidR="00DA61B4" w:rsidDel="002B37FB">
            <w:rPr>
              <w:rFonts w:ascii="Times New Roman" w:hAnsi="Times New Roman" w:cs="Times New Roman"/>
              <w:noProof/>
            </w:rPr>
            <w:delText>These relationships</w:delText>
          </w:r>
        </w:del>
      </w:ins>
      <w:ins w:id="96" w:author="Gabrielle Boisrame" w:date="2019-10-04T15:01:00Z">
        <w:del w:id="97" w:author="Sally Thompson" w:date="2019-11-01T12:18:00Z">
          <w:r w:rsidR="00DA61B4" w:rsidDel="002B37FB">
            <w:rPr>
              <w:rFonts w:ascii="Times New Roman" w:hAnsi="Times New Roman" w:cs="Times New Roman"/>
              <w:noProof/>
            </w:rPr>
            <w:delText xml:space="preserve"> can be used in s</w:delText>
          </w:r>
        </w:del>
      </w:ins>
      <w:ins w:id="98" w:author="Sally Thompson" w:date="2019-11-01T12:18:00Z">
        <w:r w:rsidR="002B37FB">
          <w:rPr>
            <w:rFonts w:ascii="Times New Roman" w:hAnsi="Times New Roman" w:cs="Times New Roman"/>
            <w:noProof/>
          </w:rPr>
          <w:t>With sufficient information relating soil moisture, vegetatio</w:t>
        </w:r>
      </w:ins>
      <w:ins w:id="99" w:author="Stevens, Jens T" w:date="2019-11-05T12:58:00Z">
        <w:r w:rsidR="00A747B3">
          <w:rPr>
            <w:rFonts w:ascii="Times New Roman" w:hAnsi="Times New Roman" w:cs="Times New Roman"/>
            <w:noProof/>
          </w:rPr>
          <w:t>n</w:t>
        </w:r>
      </w:ins>
      <w:ins w:id="100" w:author="Sally Thompson" w:date="2019-11-01T12:18:00Z">
        <w:r w:rsidR="002B37FB">
          <w:rPr>
            <w:rFonts w:ascii="Times New Roman" w:hAnsi="Times New Roman" w:cs="Times New Roman"/>
            <w:noProof/>
          </w:rPr>
          <w:t xml:space="preserve"> cover and other landscape predictors of soil moisture, s</w:t>
        </w:r>
      </w:ins>
      <w:ins w:id="101" w:author="Gabrielle Boisrame" w:date="2019-10-04T15:01:00Z">
        <w:r w:rsidR="00DA61B4">
          <w:rPr>
            <w:rFonts w:ascii="Times New Roman" w:hAnsi="Times New Roman" w:cs="Times New Roman"/>
            <w:noProof/>
          </w:rPr>
          <w:t>tatistical model</w:t>
        </w:r>
      </w:ins>
      <w:r w:rsidR="009F28D1">
        <w:rPr>
          <w:rFonts w:ascii="Times New Roman" w:hAnsi="Times New Roman" w:cs="Times New Roman"/>
          <w:noProof/>
        </w:rPr>
        <w:t>s</w:t>
      </w:r>
      <w:ins w:id="102" w:author="Sally Thompson" w:date="2019-11-01T12:19:00Z">
        <w:r w:rsidR="002B37FB">
          <w:rPr>
            <w:rFonts w:ascii="Times New Roman" w:hAnsi="Times New Roman" w:cs="Times New Roman"/>
            <w:noProof/>
          </w:rPr>
          <w:t xml:space="preserve"> can be trained</w:t>
        </w:r>
      </w:ins>
      <w:ins w:id="103" w:author="Gabrielle Boisrame" w:date="2019-10-04T15:01:00Z">
        <w:del w:id="104" w:author="Jens Stevens" w:date="2019-10-25T12:56:00Z">
          <w:r w:rsidR="00DA61B4" w:rsidDel="009F28D1">
            <w:rPr>
              <w:rFonts w:ascii="Times New Roman" w:hAnsi="Times New Roman" w:cs="Times New Roman"/>
              <w:noProof/>
            </w:rPr>
            <w:delText>, along with other covariates such as slope and aspect,</w:delText>
          </w:r>
        </w:del>
        <w:r w:rsidR="00DA61B4">
          <w:rPr>
            <w:rFonts w:ascii="Times New Roman" w:hAnsi="Times New Roman" w:cs="Times New Roman"/>
            <w:noProof/>
          </w:rPr>
          <w:t xml:space="preserve"> to </w:t>
        </w:r>
        <w:del w:id="105" w:author="Sally Thompson" w:date="2019-11-01T12:19:00Z">
          <w:r w:rsidR="00DA61B4" w:rsidDel="002B37FB">
            <w:rPr>
              <w:rFonts w:ascii="Times New Roman" w:hAnsi="Times New Roman" w:cs="Times New Roman"/>
              <w:noProof/>
            </w:rPr>
            <w:delText>estimate</w:delText>
          </w:r>
        </w:del>
      </w:ins>
      <w:ins w:id="106" w:author="Sally Thompson" w:date="2019-11-01T12:19:00Z">
        <w:r w:rsidR="002B37FB">
          <w:rPr>
            <w:rFonts w:ascii="Times New Roman" w:hAnsi="Times New Roman" w:cs="Times New Roman"/>
            <w:noProof/>
          </w:rPr>
          <w:t>predict</w:t>
        </w:r>
      </w:ins>
      <w:ins w:id="107" w:author="Gabrielle Boisrame" w:date="2019-10-04T15:01:00Z">
        <w:r w:rsidR="00DA61B4">
          <w:rPr>
            <w:rFonts w:ascii="Times New Roman" w:hAnsi="Times New Roman" w:cs="Times New Roman"/>
            <w:noProof/>
          </w:rPr>
          <w:t xml:space="preserve"> soil moisture </w:t>
        </w:r>
        <w:del w:id="108" w:author="Sally Thompson" w:date="2019-11-01T12:19:00Z">
          <w:r w:rsidR="00DA61B4" w:rsidDel="002B37FB">
            <w:rPr>
              <w:rFonts w:ascii="Times New Roman" w:hAnsi="Times New Roman" w:cs="Times New Roman"/>
              <w:noProof/>
            </w:rPr>
            <w:delText>using</w:delText>
          </w:r>
        </w:del>
      </w:ins>
      <w:ins w:id="109" w:author="Sally Thompson" w:date="2019-11-01T12:19:00Z">
        <w:r w:rsidR="002B37FB">
          <w:rPr>
            <w:rFonts w:ascii="Times New Roman" w:hAnsi="Times New Roman" w:cs="Times New Roman"/>
            <w:noProof/>
          </w:rPr>
          <w:t>based on mapped</w:t>
        </w:r>
      </w:ins>
      <w:ins w:id="110" w:author="Gabrielle Boisrame" w:date="2019-10-04T15:01:00Z">
        <w:r w:rsidR="00DA61B4">
          <w:rPr>
            <w:rFonts w:ascii="Times New Roman" w:hAnsi="Times New Roman" w:cs="Times New Roman"/>
            <w:noProof/>
          </w:rPr>
          <w:t xml:space="preserve"> vegetation </w:t>
        </w:r>
        <w:del w:id="111" w:author="Sally Thompson" w:date="2019-11-01T12:19:00Z">
          <w:r w:rsidR="00DA61B4" w:rsidDel="002B37FB">
            <w:rPr>
              <w:rFonts w:ascii="Times New Roman" w:hAnsi="Times New Roman" w:cs="Times New Roman"/>
              <w:noProof/>
            </w:rPr>
            <w:delText xml:space="preserve">maps </w:delText>
          </w:r>
        </w:del>
      </w:ins>
      <w:ins w:id="112" w:author="Gabrielle Boisrame" w:date="2019-10-04T15:02:00Z">
        <w:r w:rsidR="00DA61B4"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DA61B4" w:rsidRPr="00FB4752">
          <w:rPr>
            <w:rFonts w:ascii="Times New Roman" w:hAnsi="Times New Roman" w:cs="Times New Roman"/>
            <w:noProof/>
          </w:rPr>
          <w:instrText xml:space="preserve"> ADDIN EN.CITE </w:instrText>
        </w:r>
        <w:r w:rsidR="00DA61B4" w:rsidRPr="00FB4752">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DA61B4" w:rsidRPr="00FB4752">
          <w:rPr>
            <w:rFonts w:ascii="Times New Roman" w:hAnsi="Times New Roman" w:cs="Times New Roman"/>
            <w:noProof/>
          </w:rPr>
          <w:instrText xml:space="preserve"> ADDIN EN.CITE.DATA </w:instrText>
        </w:r>
        <w:r w:rsidR="00DA61B4" w:rsidRPr="00FB4752">
          <w:rPr>
            <w:rFonts w:ascii="Times New Roman" w:hAnsi="Times New Roman" w:cs="Times New Roman"/>
            <w:noProof/>
          </w:rPr>
        </w:r>
        <w:r w:rsidR="00DA61B4" w:rsidRPr="00FB4752">
          <w:rPr>
            <w:rFonts w:ascii="Times New Roman" w:hAnsi="Times New Roman" w:cs="Times New Roman"/>
            <w:noProof/>
          </w:rPr>
          <w:fldChar w:fldCharType="end"/>
        </w:r>
        <w:r w:rsidR="00DA61B4" w:rsidRPr="00EF599F">
          <w:rPr>
            <w:rFonts w:ascii="Times New Roman" w:hAnsi="Times New Roman" w:cs="Times New Roman"/>
            <w:noProof/>
          </w:rPr>
        </w:r>
        <w:r w:rsidR="00DA61B4" w:rsidRPr="00EF599F">
          <w:rPr>
            <w:rFonts w:ascii="Times New Roman" w:hAnsi="Times New Roman" w:cs="Times New Roman"/>
            <w:noProof/>
          </w:rPr>
          <w:fldChar w:fldCharType="separate"/>
        </w:r>
        <w:r w:rsidR="00DA61B4" w:rsidRPr="00EF599F">
          <w:rPr>
            <w:rFonts w:ascii="Times New Roman" w:hAnsi="Times New Roman" w:cs="Times New Roman"/>
            <w:noProof/>
          </w:rPr>
          <w:t>(Boisramé et al. 2018)</w:t>
        </w:r>
        <w:r w:rsidR="00DA61B4" w:rsidRPr="00EF599F">
          <w:rPr>
            <w:rFonts w:ascii="Times New Roman" w:hAnsi="Times New Roman" w:cs="Times New Roman"/>
            <w:noProof/>
          </w:rPr>
          <w:fldChar w:fldCharType="end"/>
        </w:r>
      </w:ins>
      <w:del w:id="113" w:author="Gabrielle Boisrame" w:date="2019-10-04T15:01:00Z">
        <w:r w:rsidDel="00DA61B4">
          <w:rPr>
            <w:rFonts w:ascii="Times New Roman" w:hAnsi="Times New Roman" w:cs="Times New Roman"/>
          </w:rPr>
          <w:delText>, allowing changes in hydrological condition associated with the forest cover conversion to be estimated</w:delText>
        </w:r>
      </w:del>
      <w:r>
        <w:rPr>
          <w:rFonts w:ascii="Times New Roman" w:hAnsi="Times New Roman" w:cs="Times New Roman"/>
        </w:rPr>
        <w:t xml:space="preserve">. </w:t>
      </w:r>
      <w:del w:id="114" w:author="Gabrielle Boisrame" w:date="2019-10-04T15:05:00Z">
        <w:r w:rsidDel="00DA61B4">
          <w:rPr>
            <w:rFonts w:ascii="Times New Roman" w:hAnsi="Times New Roman" w:cs="Times New Roman"/>
          </w:rPr>
          <w:delText xml:space="preserve">The </w:delText>
        </w:r>
      </w:del>
      <w:ins w:id="115" w:author="Gabrielle Boisrame" w:date="2019-10-04T15:10:00Z">
        <w:r w:rsidR="00031B79">
          <w:rPr>
            <w:rFonts w:ascii="Times New Roman" w:hAnsi="Times New Roman" w:cs="Times New Roman"/>
          </w:rPr>
          <w:t xml:space="preserve">Such models suggest that the </w:t>
        </w:r>
      </w:ins>
      <w:ins w:id="116" w:author="Gabrielle Boisrame" w:date="2019-10-04T15:12:00Z">
        <w:r w:rsidR="00031B79">
          <w:rPr>
            <w:rFonts w:ascii="Times New Roman" w:hAnsi="Times New Roman" w:cs="Times New Roman"/>
          </w:rPr>
          <w:t>fire-induced changes to</w:t>
        </w:r>
      </w:ins>
      <w:ins w:id="117" w:author="Gabrielle Boisrame" w:date="2019-10-04T15:10:00Z">
        <w:r w:rsidR="00031B79">
          <w:rPr>
            <w:rFonts w:ascii="Times New Roman" w:hAnsi="Times New Roman" w:cs="Times New Roman"/>
          </w:rPr>
          <w:t xml:space="preserve"> vegetation cover in ICB (less forest cover, but more </w:t>
        </w:r>
      </w:ins>
      <w:ins w:id="118" w:author="Gabrielle Boisrame" w:date="2019-10-04T15:11:00Z">
        <w:r w:rsidR="00031B79">
          <w:rPr>
            <w:rFonts w:ascii="Times New Roman" w:hAnsi="Times New Roman" w:cs="Times New Roman"/>
          </w:rPr>
          <w:t xml:space="preserve">meadows and shrublands) are associated with an </w:t>
        </w:r>
      </w:ins>
      <w:ins w:id="119" w:author="Gabrielle Boisrame" w:date="2019-10-04T15:12:00Z">
        <w:r w:rsidR="00031B79">
          <w:rPr>
            <w:rFonts w:ascii="Times New Roman" w:hAnsi="Times New Roman" w:cs="Times New Roman"/>
          </w:rPr>
          <w:t xml:space="preserve">overall </w:t>
        </w:r>
      </w:ins>
      <w:ins w:id="120" w:author="Gabrielle Boisrame" w:date="2019-10-04T15:11:00Z">
        <w:r w:rsidR="00031B79">
          <w:rPr>
            <w:rFonts w:ascii="Times New Roman" w:hAnsi="Times New Roman" w:cs="Times New Roman"/>
          </w:rPr>
          <w:t xml:space="preserve">increase in water storage and plant available water resources </w:t>
        </w:r>
      </w:ins>
      <w:del w:id="121" w:author="Gabrielle Boisrame" w:date="2019-10-04T15:07:00Z">
        <w:r w:rsidDel="00DA61B4">
          <w:rPr>
            <w:rFonts w:ascii="Times New Roman" w:hAnsi="Times New Roman" w:cs="Times New Roman"/>
          </w:rPr>
          <w:delText xml:space="preserve">contemporary vegetation cover </w:delText>
        </w:r>
      </w:del>
      <w:del w:id="122" w:author="Gabrielle Boisrame" w:date="2019-10-04T15:10:00Z">
        <w:r w:rsidR="0065308B" w:rsidRPr="00EF599F" w:rsidDel="00031B79">
          <w:rPr>
            <w:rFonts w:ascii="Times New Roman" w:hAnsi="Times New Roman" w:cs="Times New Roman"/>
          </w:rPr>
          <w:delText>suggest</w:delText>
        </w:r>
        <w:r w:rsidDel="00031B79">
          <w:rPr>
            <w:rFonts w:ascii="Times New Roman" w:hAnsi="Times New Roman" w:cs="Times New Roman"/>
          </w:rPr>
          <w:delText>s</w:delText>
        </w:r>
        <w:r w:rsidR="0065308B" w:rsidRPr="00EF599F" w:rsidDel="00031B79">
          <w:rPr>
            <w:rFonts w:ascii="Times New Roman" w:hAnsi="Times New Roman" w:cs="Times New Roman"/>
          </w:rPr>
          <w:delText xml:space="preserve"> </w:delText>
        </w:r>
        <w:r w:rsidDel="00031B79">
          <w:rPr>
            <w:rFonts w:ascii="Times New Roman" w:hAnsi="Times New Roman" w:cs="Times New Roman"/>
          </w:rPr>
          <w:delText>that</w:delText>
        </w:r>
        <w:r w:rsidR="0065308B" w:rsidRPr="00EF599F" w:rsidDel="00031B79">
          <w:rPr>
            <w:rFonts w:ascii="Times New Roman" w:hAnsi="Times New Roman" w:cs="Times New Roman"/>
          </w:rPr>
          <w:delText xml:space="preserve"> water storage</w:delText>
        </w:r>
        <w:r w:rsidR="00476506" w:rsidDel="00031B79">
          <w:rPr>
            <w:rFonts w:ascii="Times New Roman" w:hAnsi="Times New Roman" w:cs="Times New Roman"/>
          </w:rPr>
          <w:delText xml:space="preserve"> and</w:delText>
        </w:r>
        <w:r w:rsidR="00476506" w:rsidRPr="00EF599F" w:rsidDel="00031B79">
          <w:rPr>
            <w:rFonts w:ascii="Times New Roman" w:hAnsi="Times New Roman" w:cs="Times New Roman"/>
          </w:rPr>
          <w:delText xml:space="preserve"> </w:delText>
        </w:r>
        <w:r w:rsidR="0065308B" w:rsidRPr="00EF599F" w:rsidDel="00031B79">
          <w:rPr>
            <w:rFonts w:ascii="Times New Roman" w:hAnsi="Times New Roman" w:cs="Times New Roman"/>
          </w:rPr>
          <w:delText>plant available water resources in</w:delText>
        </w:r>
        <w:r w:rsidDel="00031B79">
          <w:rPr>
            <w:rFonts w:ascii="Times New Roman" w:hAnsi="Times New Roman" w:cs="Times New Roman"/>
          </w:rPr>
          <w:delText>creased in</w:delText>
        </w:r>
        <w:r w:rsidR="0065308B" w:rsidRPr="00EF599F" w:rsidDel="00031B79">
          <w:rPr>
            <w:rFonts w:ascii="Times New Roman" w:hAnsi="Times New Roman" w:cs="Times New Roman"/>
          </w:rPr>
          <w:delText xml:space="preserve"> the </w:delText>
        </w:r>
        <w:r w:rsidR="009631FD" w:rsidDel="00031B79">
          <w:rPr>
            <w:rFonts w:ascii="Times New Roman" w:hAnsi="Times New Roman" w:cs="Times New Roman"/>
          </w:rPr>
          <w:delText>ICB</w:delText>
        </w:r>
        <w:r w:rsidR="002B1A95" w:rsidRPr="00EF599F" w:rsidDel="00031B79">
          <w:rPr>
            <w:rFonts w:ascii="Times New Roman" w:hAnsi="Times New Roman" w:cs="Times New Roman"/>
          </w:rPr>
          <w:delText xml:space="preserve"> in response to managed wildfire</w:delText>
        </w:r>
        <w:r w:rsidR="002B1A95" w:rsidRPr="00EF599F" w:rsidDel="00031B79">
          <w:rPr>
            <w:rFonts w:ascii="Times New Roman" w:hAnsi="Times New Roman" w:cs="Times New Roman"/>
            <w:noProof/>
          </w:rPr>
          <w:delText xml:space="preserve"> </w:delText>
        </w:r>
      </w:del>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6B53CB">
        <w:rPr>
          <w:rFonts w:ascii="Times New Roman" w:hAnsi="Times New Roman" w:cs="Times New Roman"/>
          <w:noProof/>
        </w:rPr>
        <w:instrText xml:space="preserve"> ADDIN EN.CITE </w:instrText>
      </w:r>
      <w:r w:rsidR="006B53CB">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6B53CB">
        <w:rPr>
          <w:rFonts w:ascii="Times New Roman" w:hAnsi="Times New Roman" w:cs="Times New Roman"/>
          <w:noProof/>
        </w:rPr>
        <w:instrText xml:space="preserve"> ADDIN EN.CITE.DATA </w:instrText>
      </w:r>
      <w:r w:rsidR="006B53CB">
        <w:rPr>
          <w:rFonts w:ascii="Times New Roman" w:hAnsi="Times New Roman" w:cs="Times New Roman"/>
          <w:noProof/>
        </w:rPr>
      </w:r>
      <w:r w:rsidR="006B53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6B53CB">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w:t>
      </w:r>
      <w:r w:rsidR="0094203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PjxSZWNOdW0+Mzc5MzwvUmVjTnVtPjxEaXNwbGF5VGV4dD4oQm9pc3JhbcOpIGV0IGFsLiAyMDE5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=
</w:fldData>
        </w:fldChar>
      </w:r>
      <w:r w:rsidR="0094203B">
        <w:rPr>
          <w:rFonts w:ascii="Times New Roman" w:hAnsi="Times New Roman" w:cs="Times New Roman"/>
          <w:noProof/>
        </w:rPr>
        <w:instrText xml:space="preserve"> ADDIN EN.CITE </w:instrText>
      </w:r>
      <w:r w:rsidR="0094203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PjxSZWNOdW0+Mzc5MzwvUmVjTnVtPjxEaXNwbGF5VGV4dD4oQm9pc3JhbcOpIGV0IGFsLiAyMDE5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=
</w:fldData>
        </w:fldChar>
      </w:r>
      <w:r w:rsidR="0094203B">
        <w:rPr>
          <w:rFonts w:ascii="Times New Roman" w:hAnsi="Times New Roman" w:cs="Times New Roman"/>
          <w:noProof/>
        </w:rPr>
        <w:instrText xml:space="preserve"> ADDIN EN.CITE.DATA </w:instrText>
      </w:r>
      <w:r w:rsidR="0094203B">
        <w:rPr>
          <w:rFonts w:ascii="Times New Roman" w:hAnsi="Times New Roman" w:cs="Times New Roman"/>
          <w:noProof/>
        </w:rPr>
      </w:r>
      <w:r w:rsidR="0094203B">
        <w:rPr>
          <w:rFonts w:ascii="Times New Roman" w:hAnsi="Times New Roman" w:cs="Times New Roman"/>
          <w:noProof/>
        </w:rPr>
        <w:fldChar w:fldCharType="end"/>
      </w:r>
      <w:r w:rsidR="0094203B">
        <w:rPr>
          <w:rFonts w:ascii="Times New Roman" w:hAnsi="Times New Roman" w:cs="Times New Roman"/>
          <w:noProof/>
        </w:rPr>
      </w:r>
      <w:r w:rsidR="0094203B">
        <w:rPr>
          <w:rFonts w:ascii="Times New Roman" w:hAnsi="Times New Roman" w:cs="Times New Roman"/>
          <w:noProof/>
        </w:rPr>
        <w:fldChar w:fldCharType="separate"/>
      </w:r>
      <w:r w:rsidR="0094203B">
        <w:rPr>
          <w:rFonts w:ascii="Times New Roman" w:hAnsi="Times New Roman" w:cs="Times New Roman"/>
          <w:noProof/>
        </w:rPr>
        <w:t>(Boisramé et al. 2019)</w:t>
      </w:r>
      <w:r w:rsidR="0094203B">
        <w:rPr>
          <w:rFonts w:ascii="Times New Roman" w:hAnsi="Times New Roman" w:cs="Times New Roman"/>
          <w:noProof/>
        </w:rPr>
        <w:fldChar w:fldCharType="end"/>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w:t>
      </w:r>
      <w:ins w:id="123" w:author="Gabrielle Boisrame" w:date="2019-10-31T14:21:00Z">
        <w:r w:rsidR="00726FE3">
          <w:rPr>
            <w:rFonts w:ascii="Times New Roman" w:hAnsi="Times New Roman" w:cs="Times New Roman"/>
          </w:rPr>
          <w:t xml:space="preserve"> Reductions in forest cover due to fire caused a </w:t>
        </w:r>
      </w:ins>
      <w:ins w:id="124" w:author="Gabrielle Boisrame" w:date="2019-10-31T14:18:00Z">
        <w:r w:rsidR="00726FE3">
          <w:rPr>
            <w:rFonts w:ascii="Times New Roman" w:hAnsi="Times New Roman" w:cs="Times New Roman"/>
          </w:rPr>
          <w:t>combination of reduced interception, reduced transpiration, and altered snow</w:t>
        </w:r>
      </w:ins>
      <w:ins w:id="125" w:author="Gabrielle Boisrame" w:date="2019-10-31T14:19:00Z">
        <w:r w:rsidR="00726FE3">
          <w:rPr>
            <w:rFonts w:ascii="Times New Roman" w:hAnsi="Times New Roman" w:cs="Times New Roman"/>
          </w:rPr>
          <w:t xml:space="preserve">pack </w:t>
        </w:r>
      </w:ins>
      <w:ins w:id="126" w:author="Gabrielle Boisrame" w:date="2019-10-31T14:31:00Z">
        <w:r w:rsidR="00A955C1">
          <w:rPr>
            <w:rFonts w:ascii="Times New Roman" w:hAnsi="Times New Roman" w:cs="Times New Roman"/>
          </w:rPr>
          <w:t>dynamics, which</w:t>
        </w:r>
      </w:ins>
      <w:ins w:id="127" w:author="Gabrielle Boisrame" w:date="2019-10-31T14:22:00Z">
        <w:r w:rsidR="00726FE3">
          <w:rPr>
            <w:rFonts w:ascii="Times New Roman" w:hAnsi="Times New Roman" w:cs="Times New Roman"/>
          </w:rPr>
          <w:t xml:space="preserve"> </w:t>
        </w:r>
      </w:ins>
      <w:ins w:id="128" w:author="Gabrielle Boisrame" w:date="2019-10-31T14:23:00Z">
        <w:del w:id="129" w:author="Sally Thompson" w:date="2019-11-01T12:20:00Z">
          <w:r w:rsidR="00726FE3" w:rsidDel="002B37FB">
            <w:rPr>
              <w:rFonts w:ascii="Times New Roman" w:hAnsi="Times New Roman" w:cs="Times New Roman"/>
            </w:rPr>
            <w:delText>resulted in</w:delText>
          </w:r>
        </w:del>
      </w:ins>
      <w:ins w:id="130" w:author="Sally Thompson" w:date="2019-11-01T12:20:00Z">
        <w:r w:rsidR="002B37FB">
          <w:rPr>
            <w:rFonts w:ascii="Times New Roman" w:hAnsi="Times New Roman" w:cs="Times New Roman"/>
          </w:rPr>
          <w:t>drove</w:t>
        </w:r>
      </w:ins>
      <w:ins w:id="131" w:author="Gabrielle Boisrame" w:date="2019-10-31T14:22:00Z">
        <w:r w:rsidR="00726FE3">
          <w:rPr>
            <w:rFonts w:ascii="Times New Roman" w:hAnsi="Times New Roman" w:cs="Times New Roman"/>
          </w:rPr>
          <w:t xml:space="preserve"> </w:t>
        </w:r>
      </w:ins>
      <w:ins w:id="132" w:author="Gabrielle Boisrame" w:date="2019-10-31T14:26:00Z">
        <w:del w:id="133" w:author="Sally Thompson" w:date="2019-11-01T12:20:00Z">
          <w:r w:rsidR="00726FE3" w:rsidDel="002B37FB">
            <w:rPr>
              <w:rFonts w:ascii="Times New Roman" w:hAnsi="Times New Roman" w:cs="Times New Roman"/>
            </w:rPr>
            <w:delText>this</w:delText>
          </w:r>
        </w:del>
      </w:ins>
      <w:ins w:id="134" w:author="Sally Thompson" w:date="2019-11-01T12:20:00Z">
        <w:r w:rsidR="002B37FB">
          <w:rPr>
            <w:rFonts w:ascii="Times New Roman" w:hAnsi="Times New Roman" w:cs="Times New Roman"/>
          </w:rPr>
          <w:t>the soil moisture</w:t>
        </w:r>
      </w:ins>
      <w:ins w:id="135" w:author="Gabrielle Boisrame" w:date="2019-10-31T14:26:00Z">
        <w:r w:rsidR="00726FE3">
          <w:rPr>
            <w:rFonts w:ascii="Times New Roman" w:hAnsi="Times New Roman" w:cs="Times New Roman"/>
          </w:rPr>
          <w:t xml:space="preserve"> increase</w:t>
        </w:r>
      </w:ins>
      <w:ins w:id="136" w:author="Sally Thompson" w:date="2019-11-01T12:20:00Z">
        <w:r w:rsidR="002B37FB">
          <w:rPr>
            <w:rFonts w:ascii="Times New Roman" w:hAnsi="Times New Roman" w:cs="Times New Roman"/>
          </w:rPr>
          <w:t>s</w:t>
        </w:r>
      </w:ins>
      <w:ins w:id="137" w:author="Gabrielle Boisrame" w:date="2019-10-31T14:26:00Z">
        <w:r w:rsidR="00726FE3">
          <w:rPr>
            <w:rFonts w:ascii="Times New Roman" w:hAnsi="Times New Roman" w:cs="Times New Roman"/>
          </w:rPr>
          <w:t xml:space="preserve"> </w:t>
        </w:r>
        <w:del w:id="138" w:author="Sally Thompson" w:date="2019-11-01T12:20:00Z">
          <w:r w:rsidR="00726FE3" w:rsidDel="002B37FB">
            <w:rPr>
              <w:rFonts w:ascii="Times New Roman" w:hAnsi="Times New Roman" w:cs="Times New Roman"/>
            </w:rPr>
            <w:delText xml:space="preserve">in soil </w:delText>
          </w:r>
        </w:del>
      </w:ins>
      <w:ins w:id="139" w:author="Gabrielle Boisrame" w:date="2019-10-31T14:30:00Z">
        <w:del w:id="140" w:author="Sally Thompson" w:date="2019-11-01T12:20:00Z">
          <w:r w:rsidR="00A955C1" w:rsidDel="002B37FB">
            <w:rPr>
              <w:rFonts w:ascii="Times New Roman" w:hAnsi="Times New Roman" w:cs="Times New Roman"/>
            </w:rPr>
            <w:delText>moisture</w:delText>
          </w:r>
        </w:del>
      </w:ins>
      <w:r w:rsidR="0094203B">
        <w:rPr>
          <w:rFonts w:ascii="Times New Roman" w:hAnsi="Times New Roman" w:cs="Times New Roman"/>
        </w:rPr>
        <w:fldChar w:fldCharType="begin">
          <w:fldData xml:space="preserve">PEVuZE5vdGU+PENpdGU+PEF1dGhvcj5Cb2lzcmFtw6k8L0F1dGhvcj48WWVhcj4yMDE5PC9ZZWFy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=
</w:fldData>
        </w:fldChar>
      </w:r>
      <w:r w:rsidR="0094203B">
        <w:rPr>
          <w:rFonts w:ascii="Times New Roman" w:hAnsi="Times New Roman" w:cs="Times New Roman"/>
        </w:rPr>
        <w:instrText xml:space="preserve"> ADDIN EN.CITE </w:instrText>
      </w:r>
      <w:r w:rsidR="0094203B">
        <w:rPr>
          <w:rFonts w:ascii="Times New Roman" w:hAnsi="Times New Roman" w:cs="Times New Roman"/>
        </w:rPr>
        <w:fldChar w:fldCharType="begin">
          <w:fldData xml:space="preserve">PEVuZE5vdGU+PENpdGU+PEF1dGhvcj5Cb2lzcmFtw6k8L0F1dGhvcj48WWVhcj4yMDE5PC9ZZWFy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=
</w:fldData>
        </w:fldChar>
      </w:r>
      <w:r w:rsidR="0094203B">
        <w:rPr>
          <w:rFonts w:ascii="Times New Roman" w:hAnsi="Times New Roman" w:cs="Times New Roman"/>
        </w:rPr>
        <w:instrText xml:space="preserve"> ADDIN EN.CITE.DATA </w:instrText>
      </w:r>
      <w:r w:rsidR="0094203B">
        <w:rPr>
          <w:rFonts w:ascii="Times New Roman" w:hAnsi="Times New Roman" w:cs="Times New Roman"/>
        </w:rPr>
      </w:r>
      <w:r w:rsidR="0094203B">
        <w:rPr>
          <w:rFonts w:ascii="Times New Roman" w:hAnsi="Times New Roman" w:cs="Times New Roman"/>
        </w:rPr>
        <w:fldChar w:fldCharType="end"/>
      </w:r>
      <w:r w:rsidR="0094203B">
        <w:rPr>
          <w:rFonts w:ascii="Times New Roman" w:hAnsi="Times New Roman" w:cs="Times New Roman"/>
        </w:rPr>
      </w:r>
      <w:r w:rsidR="0094203B">
        <w:rPr>
          <w:rFonts w:ascii="Times New Roman" w:hAnsi="Times New Roman" w:cs="Times New Roman"/>
        </w:rPr>
        <w:fldChar w:fldCharType="separate"/>
      </w:r>
      <w:r w:rsidR="0094203B">
        <w:rPr>
          <w:rFonts w:ascii="Times New Roman" w:hAnsi="Times New Roman" w:cs="Times New Roman"/>
          <w:noProof/>
        </w:rPr>
        <w:t>(Boisramé et al. 2019)</w:t>
      </w:r>
      <w:r w:rsidR="0094203B">
        <w:rPr>
          <w:rFonts w:ascii="Times New Roman" w:hAnsi="Times New Roman" w:cs="Times New Roman"/>
        </w:rPr>
        <w:fldChar w:fldCharType="end"/>
      </w:r>
      <w:ins w:id="141" w:author="Gabrielle Boisrame" w:date="2019-10-31T14:19:00Z">
        <w:r w:rsidR="00726FE3">
          <w:rPr>
            <w:rFonts w:ascii="Times New Roman" w:hAnsi="Times New Roman" w:cs="Times New Roman"/>
          </w:rPr>
          <w:t>.</w:t>
        </w:r>
      </w:ins>
    </w:p>
    <w:p w14:paraId="1D3101A3" w14:textId="4A772255"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w:t>
      </w:r>
      <w:ins w:id="142" w:author="Sally Thompson" w:date="2019-11-01T12:20:00Z">
        <w:del w:id="143" w:author="Stevens, Jens T" w:date="2019-11-05T13:02:00Z">
          <w:r w:rsidR="002B37FB" w:rsidDel="0094203B">
            <w:rPr>
              <w:rFonts w:ascii="Times New Roman" w:hAnsi="Times New Roman" w:cs="Times New Roman"/>
            </w:rPr>
            <w:delText>Regions</w:delText>
          </w:r>
        </w:del>
      </w:ins>
      <w:ins w:id="144" w:author="Stevens, Jens T" w:date="2019-11-05T13:02:00Z">
        <w:r w:rsidR="0094203B">
          <w:rPr>
            <w:rFonts w:ascii="Times New Roman" w:hAnsi="Times New Roman" w:cs="Times New Roman"/>
          </w:rPr>
          <w:t>Basins</w:t>
        </w:r>
      </w:ins>
      <w:ins w:id="145" w:author="Sally Thompson" w:date="2019-11-01T12:20:00Z">
        <w:r w:rsidR="002B37FB">
          <w:rPr>
            <w:rFonts w:ascii="Times New Roman" w:hAnsi="Times New Roman" w:cs="Times New Roman"/>
          </w:rPr>
          <w:t xml:space="preserve"> with </w:t>
        </w:r>
      </w:ins>
      <w:del w:id="146" w:author="Sally Thompson" w:date="2019-11-01T12:20:00Z">
        <w:r w:rsidR="00685E70" w:rsidDel="002B37FB">
          <w:rPr>
            <w:rFonts w:ascii="Times New Roman" w:hAnsi="Times New Roman" w:cs="Times New Roman"/>
          </w:rPr>
          <w:delText xml:space="preserve">Different </w:delText>
        </w:r>
      </w:del>
      <w:ins w:id="147" w:author="Sally Thompson" w:date="2019-11-01T12:20:00Z">
        <w:r w:rsidR="002B37FB">
          <w:rPr>
            <w:rFonts w:ascii="Times New Roman" w:hAnsi="Times New Roman" w:cs="Times New Roman"/>
          </w:rPr>
          <w:t xml:space="preserve">different </w:t>
        </w:r>
      </w:ins>
      <w:r w:rsidR="00685E70">
        <w:rPr>
          <w:rFonts w:ascii="Times New Roman" w:hAnsi="Times New Roman" w:cs="Times New Roman"/>
        </w:rPr>
        <w:t xml:space="preserve">climates, soils </w:t>
      </w:r>
      <w:del w:id="148" w:author="Stevens, Jens T" w:date="2019-11-05T13:02:00Z">
        <w:r w:rsidR="00685E70" w:rsidDel="0094203B">
          <w:rPr>
            <w:rFonts w:ascii="Times New Roman" w:hAnsi="Times New Roman" w:cs="Times New Roman"/>
          </w:rPr>
          <w:delText xml:space="preserve">and </w:delText>
        </w:r>
      </w:del>
      <w:ins w:id="149" w:author="Stevens, Jens T" w:date="2019-11-05T13:02:00Z">
        <w:r w:rsidR="0094203B">
          <w:rPr>
            <w:rFonts w:ascii="Times New Roman" w:hAnsi="Times New Roman" w:cs="Times New Roman"/>
          </w:rPr>
          <w:t xml:space="preserve">or </w:t>
        </w:r>
      </w:ins>
      <w:r w:rsidR="00685E70">
        <w:rPr>
          <w:rFonts w:ascii="Times New Roman" w:hAnsi="Times New Roman" w:cs="Times New Roman"/>
        </w:rPr>
        <w:t>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responses to a changed fire regime</w:t>
      </w:r>
      <w:ins w:id="150" w:author="Sally Thompson" w:date="2019-11-01T12:21:00Z">
        <w:r w:rsidR="002B37FB">
          <w:rPr>
            <w:rFonts w:ascii="Times New Roman" w:hAnsi="Times New Roman" w:cs="Times New Roman"/>
          </w:rPr>
          <w:t xml:space="preserve">, as could subtle differences in how </w:t>
        </w:r>
      </w:ins>
      <w:ins w:id="151" w:author="Stevens, Jens T" w:date="2019-11-05T13:02:00Z">
        <w:r w:rsidR="0094203B">
          <w:rPr>
            <w:rFonts w:ascii="Times New Roman" w:hAnsi="Times New Roman" w:cs="Times New Roman"/>
          </w:rPr>
          <w:t xml:space="preserve">a </w:t>
        </w:r>
      </w:ins>
      <w:ins w:id="152" w:author="Sally Thompson" w:date="2019-11-01T12:21:00Z">
        <w:r w:rsidR="002B37FB">
          <w:rPr>
            <w:rFonts w:ascii="Times New Roman" w:hAnsi="Times New Roman" w:cs="Times New Roman"/>
          </w:rPr>
          <w:t xml:space="preserve">managed </w:t>
        </w:r>
        <w:r w:rsidR="002B37FB">
          <w:rPr>
            <w:rFonts w:ascii="Times New Roman" w:hAnsi="Times New Roman" w:cs="Times New Roman"/>
          </w:rPr>
          <w:lastRenderedPageBreak/>
          <w:t>wildfire regime is operated</w:t>
        </w:r>
      </w:ins>
      <w:r w:rsidR="00685E70">
        <w:rPr>
          <w:rFonts w:ascii="Times New Roman" w:hAnsi="Times New Roman" w:cs="Times New Roman"/>
        </w:rPr>
        <w:t xml:space="preserv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ins w:id="153" w:author="Jens Stevens" w:date="2019-10-25T14:10:00Z">
        <w:r w:rsidR="00F67CC1">
          <w:rPr>
            <w:rFonts w:ascii="Times New Roman" w:hAnsi="Times New Roman" w:cs="Times New Roman"/>
          </w:rPr>
          <w:t xml:space="preserve"> beginning in 1973</w:t>
        </w:r>
      </w:ins>
      <w:r w:rsidR="00685E70">
        <w:rPr>
          <w:rFonts w:ascii="Times New Roman" w:hAnsi="Times New Roman" w:cs="Times New Roman"/>
        </w:rPr>
        <w:t xml:space="preserve"> in a</w:t>
      </w:r>
      <w:ins w:id="154" w:author="Jens Stevens" w:date="2019-10-29T10:16:00Z">
        <w:r w:rsidR="001D1606">
          <w:rPr>
            <w:rFonts w:ascii="Times New Roman" w:hAnsi="Times New Roman" w:cs="Times New Roman"/>
          </w:rPr>
          <w:t xml:space="preserve"> slightly</w:t>
        </w:r>
      </w:ins>
      <w:r w:rsidR="00685E70">
        <w:rPr>
          <w:rFonts w:ascii="Times New Roman" w:hAnsi="Times New Roman" w:cs="Times New Roman"/>
        </w:rPr>
        <w:t xml:space="preserve"> less productive, drier</w:t>
      </w:r>
      <w:del w:id="155" w:author="Jens Stevens" w:date="2019-10-29T10:18:00Z">
        <w:r w:rsidR="00685E70" w:rsidDel="001D1606">
          <w:rPr>
            <w:rFonts w:ascii="Times New Roman" w:hAnsi="Times New Roman" w:cs="Times New Roman"/>
          </w:rPr>
          <w:delText xml:space="preserve"> and </w:delText>
        </w:r>
      </w:del>
      <w:del w:id="156" w:author="Jens Stevens" w:date="2019-10-29T10:17:00Z">
        <w:r w:rsidR="00504C3C" w:rsidDel="001D1606">
          <w:rPr>
            <w:rFonts w:ascii="Times New Roman" w:hAnsi="Times New Roman" w:cs="Times New Roman"/>
          </w:rPr>
          <w:delText xml:space="preserve">slightly </w:delText>
        </w:r>
      </w:del>
      <w:del w:id="157" w:author="Jens Stevens" w:date="2019-10-29T10:18:00Z">
        <w:r w:rsidR="00685E70" w:rsidDel="001D1606">
          <w:rPr>
            <w:rFonts w:ascii="Times New Roman" w:hAnsi="Times New Roman" w:cs="Times New Roman"/>
          </w:rPr>
          <w:delText>higher</w:delText>
        </w:r>
        <w:r w:rsidDel="001D1606">
          <w:rPr>
            <w:rFonts w:ascii="Times New Roman" w:hAnsi="Times New Roman" w:cs="Times New Roman"/>
          </w:rPr>
          <w:delText>-</w:delText>
        </w:r>
        <w:r w:rsidR="00685E70" w:rsidDel="001D1606">
          <w:rPr>
            <w:rFonts w:ascii="Times New Roman" w:hAnsi="Times New Roman" w:cs="Times New Roman"/>
          </w:rPr>
          <w:delText>elevation</w:delText>
        </w:r>
      </w:del>
      <w:ins w:id="158" w:author="Jens Stevens" w:date="2019-10-29T10:18:00Z">
        <w:r w:rsidR="001D1606">
          <w:rPr>
            <w:rFonts w:ascii="Times New Roman" w:hAnsi="Times New Roman" w:cs="Times New Roman"/>
          </w:rPr>
          <w:t>, and less-frequently burned</w:t>
        </w:r>
      </w:ins>
      <w:r w:rsidR="00685E70">
        <w:rPr>
          <w:rFonts w:ascii="Times New Roman" w:hAnsi="Times New Roman" w:cs="Times New Roman"/>
        </w:rPr>
        <w:t xml:space="preserve">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w:t>
      </w:r>
      <w:del w:id="159" w:author="Jens Stevens" w:date="2019-10-29T10:18:00Z">
        <w:r w:rsidR="0065308B" w:rsidRPr="00EF599F" w:rsidDel="001D1606">
          <w:rPr>
            <w:rFonts w:ascii="Times New Roman" w:hAnsi="Times New Roman" w:cs="Times New Roman"/>
          </w:rPr>
          <w:delText xml:space="preserve">historical </w:delText>
        </w:r>
        <w:r w:rsidR="002B1A95" w:rsidRPr="00EF599F" w:rsidDel="001D1606">
          <w:rPr>
            <w:rFonts w:ascii="Times New Roman" w:hAnsi="Times New Roman" w:cs="Times New Roman"/>
          </w:rPr>
          <w:delText xml:space="preserve">and contemporary </w:delText>
        </w:r>
        <w:r w:rsidR="0065308B" w:rsidRPr="00EF599F" w:rsidDel="001D1606">
          <w:rPr>
            <w:rFonts w:ascii="Times New Roman" w:hAnsi="Times New Roman" w:cs="Times New Roman"/>
          </w:rPr>
          <w:delText>aerial photography</w:delText>
        </w:r>
        <w:r w:rsidR="002B1A95" w:rsidRPr="00EF599F" w:rsidDel="001D1606">
          <w:rPr>
            <w:rFonts w:ascii="Times New Roman" w:hAnsi="Times New Roman" w:cs="Times New Roman"/>
          </w:rPr>
          <w:delText xml:space="preserve"> and vegetation classification</w:delText>
        </w:r>
        <w:r w:rsidR="00685E70" w:rsidDel="001D1606">
          <w:rPr>
            <w:rFonts w:ascii="Times New Roman" w:hAnsi="Times New Roman" w:cs="Times New Roman"/>
          </w:rPr>
          <w:delText>s</w:delText>
        </w:r>
        <w:r w:rsidR="0065308B" w:rsidRPr="00EF599F" w:rsidDel="001D1606">
          <w:rPr>
            <w:rFonts w:ascii="Times New Roman" w:hAnsi="Times New Roman" w:cs="Times New Roman"/>
          </w:rPr>
          <w:delText xml:space="preserve">, </w:delText>
        </w:r>
      </w:del>
      <w:r w:rsidR="0065308B" w:rsidRPr="00EF599F">
        <w:rPr>
          <w:rFonts w:ascii="Times New Roman" w:hAnsi="Times New Roman" w:cs="Times New Roman"/>
        </w:rPr>
        <w:t>historical</w:t>
      </w:r>
      <w:ins w:id="160" w:author="Jens Stevens" w:date="2019-10-25T14:11:00Z">
        <w:r w:rsidR="00F67CC1">
          <w:rPr>
            <w:rFonts w:ascii="Times New Roman" w:hAnsi="Times New Roman" w:cs="Times New Roman"/>
          </w:rPr>
          <w:t xml:space="preserve"> (1970)</w:t>
        </w:r>
      </w:ins>
      <w:r w:rsidR="0065308B" w:rsidRPr="00EF599F">
        <w:rPr>
          <w:rFonts w:ascii="Times New Roman" w:hAnsi="Times New Roman" w:cs="Times New Roman"/>
        </w:rPr>
        <w:t xml:space="preserve">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w:t>
      </w:r>
      <w:ins w:id="161" w:author="Jens Stevens" w:date="2019-10-29T10:18:00Z">
        <w:r w:rsidR="001D1606" w:rsidRPr="00EF599F">
          <w:rPr>
            <w:rFonts w:ascii="Times New Roman" w:hAnsi="Times New Roman" w:cs="Times New Roman"/>
          </w:rPr>
          <w:t>historical</w:t>
        </w:r>
        <w:r w:rsidR="001D1606">
          <w:rPr>
            <w:rFonts w:ascii="Times New Roman" w:hAnsi="Times New Roman" w:cs="Times New Roman"/>
          </w:rPr>
          <w:t xml:space="preserve"> (1973)</w:t>
        </w:r>
        <w:r w:rsidR="001D1606" w:rsidRPr="00EF599F">
          <w:rPr>
            <w:rFonts w:ascii="Times New Roman" w:hAnsi="Times New Roman" w:cs="Times New Roman"/>
          </w:rPr>
          <w:t xml:space="preserve"> and contemporary aerial photography and vegetation classification</w:t>
        </w:r>
        <w:r w:rsidR="001D1606">
          <w:rPr>
            <w:rFonts w:ascii="Times New Roman" w:hAnsi="Times New Roman" w:cs="Times New Roman"/>
          </w:rPr>
          <w:t>s</w:t>
        </w:r>
        <w:r w:rsidR="001D1606" w:rsidRPr="00EF599F">
          <w:rPr>
            <w:rFonts w:ascii="Times New Roman" w:hAnsi="Times New Roman" w:cs="Times New Roman"/>
          </w:rPr>
          <w:t xml:space="preserve">, </w:t>
        </w:r>
      </w:ins>
      <w:r w:rsidR="002B1A95" w:rsidRPr="00EF599F">
        <w:rPr>
          <w:rFonts w:ascii="Times New Roman" w:hAnsi="Times New Roman" w:cs="Times New Roman"/>
        </w:rPr>
        <w:t>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27913AB4" w14:textId="77777777" w:rsidR="001D1606" w:rsidRPr="00EF599F" w:rsidRDefault="001D1606" w:rsidP="001D1606">
      <w:pPr>
        <w:pStyle w:val="ListParagraph"/>
        <w:numPr>
          <w:ilvl w:val="0"/>
          <w:numId w:val="1"/>
        </w:numPr>
        <w:spacing w:line="480" w:lineRule="auto"/>
        <w:rPr>
          <w:rFonts w:ascii="Times New Roman" w:hAnsi="Times New Roman" w:cs="Times New Roman"/>
        </w:rPr>
      </w:pPr>
      <w:moveToRangeStart w:id="162" w:author="Jens Stevens" w:date="2019-10-29T10:20:00Z" w:name="move23236851"/>
      <w:moveTo w:id="163" w:author="Jens Stevens" w:date="2019-10-29T10:20:00Z">
        <w:r w:rsidRPr="00EF599F">
          <w:rPr>
            <w:rFonts w:ascii="Times New Roman" w:hAnsi="Times New Roman" w:cs="Times New Roman"/>
          </w:rPr>
          <w:t xml:space="preserve">How </w:t>
        </w:r>
        <w:r>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moveTo>
    </w:p>
    <w:moveToRangeEnd w:id="162"/>
    <w:p w14:paraId="743E8CDA" w14:textId="1D62F252" w:rsidR="0065308B" w:rsidRPr="00C17CE1" w:rsidDel="001D1606" w:rsidRDefault="007D15CE" w:rsidP="00C17CE1">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moveFromRangeStart w:id="164" w:author="Jens Stevens" w:date="2019-10-29T10:20:00Z" w:name="move23236851"/>
      <w:moveFrom w:id="165" w:author="Jens Stevens" w:date="2019-10-29T10:20:00Z">
        <w:r w:rsidR="0065308B" w:rsidRPr="00C17CE1" w:rsidDel="001D1606">
          <w:rPr>
            <w:rFonts w:ascii="Times New Roman" w:hAnsi="Times New Roman" w:cs="Times New Roman"/>
          </w:rPr>
          <w:t xml:space="preserve">How </w:t>
        </w:r>
        <w:r w:rsidR="009631FD" w:rsidRPr="00C17CE1" w:rsidDel="001D1606">
          <w:rPr>
            <w:rFonts w:ascii="Times New Roman" w:hAnsi="Times New Roman" w:cs="Times New Roman"/>
          </w:rPr>
          <w:t xml:space="preserve">has </w:t>
        </w:r>
        <w:r w:rsidR="0065308B" w:rsidRPr="00C17CE1" w:rsidDel="001D1606">
          <w:rPr>
            <w:rFonts w:ascii="Times New Roman" w:hAnsi="Times New Roman" w:cs="Times New Roman"/>
          </w:rPr>
          <w:t>forest composition and structure at the survey plot scale change</w:t>
        </w:r>
        <w:r w:rsidR="009631FD" w:rsidRPr="00C17CE1" w:rsidDel="001D1606">
          <w:rPr>
            <w:rFonts w:ascii="Times New Roman" w:hAnsi="Times New Roman" w:cs="Times New Roman"/>
          </w:rPr>
          <w:t>d</w:t>
        </w:r>
        <w:r w:rsidR="0065308B" w:rsidRPr="00C17CE1" w:rsidDel="001D1606">
          <w:rPr>
            <w:rFonts w:ascii="Times New Roman" w:hAnsi="Times New Roman" w:cs="Times New Roman"/>
          </w:rPr>
          <w:t xml:space="preserve"> from 1970-present, and how are these changes associated with fire? </w:t>
        </w:r>
      </w:moveFrom>
    </w:p>
    <w:moveFromRangeEnd w:id="164"/>
    <w:p w14:paraId="16CC3B87" w14:textId="43644D0E" w:rsidR="0065308B" w:rsidRPr="00EF599F" w:rsidRDefault="00695E68"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Are different</w:t>
      </w:r>
      <w:r w:rsidR="0065308B" w:rsidRPr="00EF599F">
        <w:rPr>
          <w:rFonts w:ascii="Times New Roman" w:hAnsi="Times New Roman" w:cs="Times New Roman"/>
        </w:rPr>
        <w:t xml:space="preserve"> vegetation </w:t>
      </w:r>
      <w:r>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7B054BE2"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w:t>
      </w:r>
      <w:del w:id="166" w:author="Jens Stevens" w:date="2019-10-29T10:21:00Z">
        <w:r w:rsidR="009D439C" w:rsidDel="001D1606">
          <w:rPr>
            <w:rFonts w:ascii="Times New Roman" w:hAnsi="Times New Roman" w:cs="Times New Roman"/>
          </w:rPr>
          <w:delText>1</w:delText>
        </w:r>
      </w:del>
      <w:ins w:id="167" w:author="Jens Stevens" w:date="2019-10-29T10:21:00Z">
        <w:r w:rsidR="001D1606">
          <w:rPr>
            <w:rFonts w:ascii="Times New Roman" w:hAnsi="Times New Roman" w:cs="Times New Roman"/>
          </w:rPr>
          <w:t>2</w:t>
        </w:r>
      </w:ins>
      <w:r w:rsidR="009D439C">
        <w:rPr>
          <w:rFonts w:ascii="Times New Roman" w:hAnsi="Times New Roman" w:cs="Times New Roman"/>
        </w:rPr>
        <w:t>)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r w:rsidRPr="00EF599F">
        <w:rPr>
          <w:rFonts w:ascii="Times New Roman" w:hAnsi="Times New Roman" w:cs="Times New Roman"/>
        </w:rPr>
        <w:t>Illilouette Creek Basin</w:t>
      </w:r>
      <w:ins w:id="168" w:author="Jens Stevens" w:date="2019-10-29T10:21:00Z">
        <w:r w:rsidR="001D1606">
          <w:rPr>
            <w:rFonts w:ascii="Times New Roman" w:hAnsi="Times New Roman" w:cs="Times New Roman"/>
          </w:rPr>
          <w:t xml:space="preserve">, a </w:t>
        </w:r>
      </w:ins>
      <w:ins w:id="169" w:author="Stevens, Jens T" w:date="2019-11-05T13:02:00Z">
        <w:r w:rsidR="0094203B">
          <w:rPr>
            <w:rFonts w:ascii="Times New Roman" w:hAnsi="Times New Roman" w:cs="Times New Roman"/>
          </w:rPr>
          <w:t xml:space="preserve">wetter and </w:t>
        </w:r>
      </w:ins>
      <w:ins w:id="170" w:author="Jens Stevens" w:date="2019-10-29T10:21:00Z">
        <w:r w:rsidR="001D1606">
          <w:rPr>
            <w:rFonts w:ascii="Times New Roman" w:hAnsi="Times New Roman" w:cs="Times New Roman"/>
          </w:rPr>
          <w:t xml:space="preserve">more </w:t>
        </w:r>
      </w:ins>
      <w:ins w:id="171" w:author="Jens Stevens" w:date="2019-10-29T10:22:00Z">
        <w:r w:rsidR="001D1606">
          <w:rPr>
            <w:rFonts w:ascii="Times New Roman" w:hAnsi="Times New Roman" w:cs="Times New Roman"/>
          </w:rPr>
          <w:t>productive</w:t>
        </w:r>
      </w:ins>
      <w:ins w:id="172" w:author="Jens Stevens" w:date="2019-10-29T10:21:00Z">
        <w:r w:rsidR="001D1606">
          <w:rPr>
            <w:rFonts w:ascii="Times New Roman" w:hAnsi="Times New Roman" w:cs="Times New Roman"/>
          </w:rPr>
          <w:t xml:space="preserve"> </w:t>
        </w:r>
      </w:ins>
      <w:ins w:id="173" w:author="Jens Stevens" w:date="2019-10-29T10:22:00Z">
        <w:r w:rsidR="001D1606">
          <w:rPr>
            <w:rFonts w:ascii="Times New Roman" w:hAnsi="Times New Roman" w:cs="Times New Roman"/>
          </w:rPr>
          <w:t>basin that has burned more frequently over the same period</w:t>
        </w:r>
      </w:ins>
      <w:r w:rsidRPr="00EF599F">
        <w:rPr>
          <w:rFonts w:ascii="Times New Roman" w:hAnsi="Times New Roman" w:cs="Times New Roman"/>
        </w:rPr>
        <w:t>?</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0875D27F" w:rsidR="00AD0CC6" w:rsidRDefault="005D0DF4" w:rsidP="00AD0CC6">
      <w:pPr>
        <w:spacing w:line="480" w:lineRule="auto"/>
        <w:ind w:firstLine="720"/>
        <w:rPr>
          <w:rFonts w:ascii="Times New Roman" w:hAnsi="Times New Roman" w:cs="Times New Roman"/>
        </w:rPr>
      </w:pPr>
      <w:bookmarkStart w:id="174"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w:t>
      </w:r>
      <w:del w:id="175" w:author="Sally Thompson" w:date="2019-11-01T12:22:00Z">
        <w:r w:rsidR="006F3E50" w:rsidRPr="00EF599F" w:rsidDel="002B37FB">
          <w:rPr>
            <w:rFonts w:ascii="Times New Roman" w:hAnsi="Times New Roman" w:cs="Times New Roman"/>
          </w:rPr>
          <w:delText xml:space="preserve">minimum of </w:delText>
        </w:r>
      </w:del>
      <w:del w:id="176" w:author="Sally Thompson" w:date="2019-11-01T15:07:00Z">
        <w:r w:rsidR="006F3E50" w:rsidRPr="00EF599F" w:rsidDel="008D4634">
          <w:rPr>
            <w:rFonts w:ascii="Times New Roman" w:hAnsi="Times New Roman" w:cs="Times New Roman"/>
          </w:rPr>
          <w:delText>-</w:delText>
        </w:r>
      </w:del>
      <w:ins w:id="177" w:author="Sally Thompson" w:date="2019-11-01T15:07:00Z">
        <w:r w:rsidR="008D4634">
          <w:rPr>
            <w:rFonts w:ascii="Times New Roman" w:hAnsi="Times New Roman" w:cs="Times New Roman"/>
          </w:rPr>
          <w:noBreakHyphen/>
        </w:r>
      </w:ins>
      <w:r w:rsidR="006F3E50" w:rsidRPr="00EF599F">
        <w:rPr>
          <w:rFonts w:ascii="Times New Roman" w:hAnsi="Times New Roman" w:cs="Times New Roman"/>
        </w:rPr>
        <w:t>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 </w:instrTex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EN.CITE.DATA </w:instrText>
      </w:r>
      <w:r w:rsidR="00F8448E">
        <w:rPr>
          <w:rFonts w:ascii="Times New Roman" w:hAnsi="Times New Roman" w:cs="Times New Roman"/>
        </w:rPr>
      </w:r>
      <w:r w:rsidR="00F8448E">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F8448E">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xml:space="preserve">), </w:t>
      </w:r>
      <w:proofErr w:type="spellStart"/>
      <w:r w:rsidR="00590376" w:rsidRPr="00590376">
        <w:rPr>
          <w:rFonts w:ascii="Times New Roman" w:hAnsi="Times New Roman" w:cs="Times New Roman"/>
        </w:rPr>
        <w:t>lodgepole</w:t>
      </w:r>
      <w:proofErr w:type="spellEnd"/>
      <w:r w:rsidR="00590376" w:rsidRPr="00590376">
        <w:rPr>
          <w:rFonts w:ascii="Times New Roman" w:hAnsi="Times New Roman" w:cs="Times New Roman"/>
        </w:rPr>
        <w:t xml:space="preserve">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concolor</w:t>
      </w:r>
      <w:proofErr w:type="spellEnd"/>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moveToRangeStart w:id="178" w:author="Stevens, Jens T" w:date="2019-11-05T13:42:00Z" w:name="move23853745"/>
      <w:moveTo w:id="179" w:author="Stevens, Jens T" w:date="2019-11-05T13:42:00Z">
        <w:r w:rsidR="00D41624">
          <w:rPr>
            <w:rFonts w:ascii="Times New Roman" w:hAnsi="Times New Roman" w:cs="Times New Roman"/>
          </w:rPr>
          <w:t>There is no evidence of logging in this region during this period.</w:t>
        </w:r>
      </w:moveTo>
      <w:moveToRangeEnd w:id="178"/>
      <w:ins w:id="180" w:author="Stevens, Jens T" w:date="2019-11-05T13:42:00Z">
        <w:r w:rsidR="00D41624">
          <w:rPr>
            <w:rFonts w:ascii="Times New Roman" w:hAnsi="Times New Roman" w:cs="Times New Roman"/>
          </w:rPr>
          <w:t xml:space="preserve"> </w:t>
        </w:r>
      </w:ins>
      <w:r w:rsidR="001276AC">
        <w:rPr>
          <w:rFonts w:ascii="Times New Roman" w:hAnsi="Times New Roman" w:cs="Times New Roman"/>
        </w:rPr>
        <w:t xml:space="preserve">Based on </w:t>
      </w:r>
      <w:del w:id="181" w:author="Jens Stevens" w:date="2019-10-25T13:02:00Z">
        <w:r w:rsidR="001276AC" w:rsidDel="0095422D">
          <w:rPr>
            <w:rFonts w:ascii="Times New Roman" w:hAnsi="Times New Roman" w:cs="Times New Roman"/>
          </w:rPr>
          <w:delText>tree ring</w:delText>
        </w:r>
      </w:del>
      <w:ins w:id="182" w:author="Jens Stevens" w:date="2019-10-25T13:02:00Z">
        <w:r w:rsidR="0095422D">
          <w:rPr>
            <w:rFonts w:ascii="Times New Roman" w:hAnsi="Times New Roman" w:cs="Times New Roman"/>
          </w:rPr>
          <w:t>fire scar</w:t>
        </w:r>
      </w:ins>
      <w:r w:rsidR="001276AC">
        <w:rPr>
          <w:rFonts w:ascii="Times New Roman" w:hAnsi="Times New Roman" w:cs="Times New Roman"/>
        </w:rPr>
        <w:t xml:space="preserve">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w:t>
      </w:r>
      <w:ins w:id="183" w:author="Stevens, Jens T" w:date="2019-11-05T13:41:00Z">
        <w:r w:rsidR="00D41624">
          <w:rPr>
            <w:rFonts w:ascii="Times New Roman" w:hAnsi="Times New Roman" w:cs="Times New Roman"/>
          </w:rPr>
          <w:t xml:space="preserve">exclusion and </w:t>
        </w:r>
      </w:ins>
      <w:r w:rsidR="001276AC">
        <w:rPr>
          <w:rFonts w:ascii="Times New Roman" w:hAnsi="Times New Roman" w:cs="Times New Roman"/>
        </w:rPr>
        <w:t xml:space="preserve">suppression appears to have </w:t>
      </w:r>
      <w:del w:id="184" w:author="Sally Thompson" w:date="2019-11-01T15:07:00Z">
        <w:r w:rsidR="001276AC" w:rsidDel="008D4634">
          <w:rPr>
            <w:rFonts w:ascii="Times New Roman" w:hAnsi="Times New Roman" w:cs="Times New Roman"/>
          </w:rPr>
          <w:delText xml:space="preserve">manifested </w:delText>
        </w:r>
      </w:del>
      <w:ins w:id="185" w:author="Sally Thompson" w:date="2019-11-01T15:07:00Z">
        <w:r w:rsidR="008D4634">
          <w:rPr>
            <w:rFonts w:ascii="Times New Roman" w:hAnsi="Times New Roman" w:cs="Times New Roman"/>
          </w:rPr>
          <w:t xml:space="preserve">started </w:t>
        </w:r>
      </w:ins>
      <w:r w:rsidR="001276AC">
        <w:rPr>
          <w:rFonts w:ascii="Times New Roman" w:hAnsi="Times New Roman" w:cs="Times New Roman"/>
        </w:rPr>
        <w:t xml:space="preserve">in SCB shortly </w:t>
      </w:r>
      <w:del w:id="186" w:author="Stevens, Jens T" w:date="2019-11-05T13:41:00Z">
        <w:r w:rsidR="001276AC" w:rsidDel="00D41624">
          <w:rPr>
            <w:rFonts w:ascii="Times New Roman" w:hAnsi="Times New Roman" w:cs="Times New Roman"/>
          </w:rPr>
          <w:delText xml:space="preserve">after </w:delText>
        </w:r>
      </w:del>
      <w:ins w:id="187" w:author="Stevens, Jens T" w:date="2019-11-05T13:41:00Z">
        <w:r w:rsidR="00D41624">
          <w:rPr>
            <w:rFonts w:ascii="Times New Roman" w:hAnsi="Times New Roman" w:cs="Times New Roman"/>
          </w:rPr>
          <w:t xml:space="preserve">before </w:t>
        </w:r>
      </w:ins>
      <w:r w:rsidR="001276AC">
        <w:rPr>
          <w:rFonts w:ascii="Times New Roman" w:hAnsi="Times New Roman" w:cs="Times New Roman"/>
        </w:rPr>
        <w:t>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the early 1970’s</w:t>
      </w:r>
      <w:r w:rsidR="00D41624">
        <w:rPr>
          <w:rFonts w:ascii="Times New Roman" w:hAnsi="Times New Roman" w:cs="Times New Roman"/>
        </w:rPr>
        <w:t xml:space="preserve"> </w:t>
      </w:r>
      <w:r w:rsidR="00D41624">
        <w:rPr>
          <w:rFonts w:ascii="Times New Roman" w:hAnsi="Times New Roman" w:cs="Times New Roman"/>
        </w:rPr>
        <w:fldChar w:fldCharType="begin"/>
      </w:r>
      <w:r w:rsidR="00D41624">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D41624">
        <w:rPr>
          <w:rFonts w:ascii="Times New Roman" w:hAnsi="Times New Roman" w:cs="Times New Roman"/>
        </w:rPr>
        <w:fldChar w:fldCharType="separate"/>
      </w:r>
      <w:r w:rsidR="00D41624">
        <w:rPr>
          <w:rFonts w:ascii="Times New Roman" w:hAnsi="Times New Roman" w:cs="Times New Roman"/>
          <w:noProof/>
        </w:rPr>
        <w:t>(Collins and Stephens 2007)</w:t>
      </w:r>
      <w:r w:rsidR="00D41624">
        <w:rPr>
          <w:rFonts w:ascii="Times New Roman" w:hAnsi="Times New Roman" w:cs="Times New Roman"/>
        </w:rPr>
        <w:fldChar w:fldCharType="end"/>
      </w:r>
      <w:r w:rsidR="00D41624">
        <w:rPr>
          <w:rFonts w:ascii="Times New Roman" w:hAnsi="Times New Roman" w:cs="Times New Roman"/>
        </w:rPr>
        <w:t>.</w:t>
      </w:r>
      <w:moveFromRangeStart w:id="188" w:author="Stevens, Jens T" w:date="2019-11-05T13:42:00Z" w:name="move23853745"/>
      <w:moveFrom w:id="189" w:author="Stevens, Jens T" w:date="2019-11-05T13:42:00Z">
        <w:r w:rsidR="001276AC" w:rsidDel="00D41624">
          <w:rPr>
            <w:rFonts w:ascii="Times New Roman" w:hAnsi="Times New Roman" w:cs="Times New Roman"/>
          </w:rPr>
          <w:t xml:space="preserve"> </w:t>
        </w:r>
      </w:moveFrom>
      <w:moveFromRangeEnd w:id="188"/>
    </w:p>
    <w:p w14:paraId="06341805" w14:textId="2F696C69"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687D4D">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687D4D">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174"/>
      <w:del w:id="190" w:author="Sally Thompson" w:date="2019-11-01T15:12:00Z">
        <w:r w:rsidR="006B6F82" w:rsidDel="00B6453B">
          <w:rPr>
            <w:rFonts w:ascii="Times New Roman" w:hAnsi="Times New Roman" w:cs="Times New Roman"/>
          </w:rPr>
          <w:delText>Since then, nine other</w:delText>
        </w:r>
      </w:del>
      <w:ins w:id="191" w:author="Sally Thompson" w:date="2019-11-01T15:12:00Z">
        <w:r w:rsidR="00B6453B">
          <w:rPr>
            <w:rFonts w:ascii="Times New Roman" w:hAnsi="Times New Roman" w:cs="Times New Roman"/>
          </w:rPr>
          <w:t>In total, 10</w:t>
        </w:r>
      </w:ins>
      <w:r w:rsidR="006B6F82">
        <w:rPr>
          <w:rFonts w:ascii="Times New Roman" w:hAnsi="Times New Roman" w:cs="Times New Roman"/>
        </w:rPr>
        <w:t xml:space="preserve">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w:t>
      </w:r>
      <w:ins w:id="192" w:author="Sally Thompson" w:date="2019-11-01T15:12:00Z">
        <w:r w:rsidR="00B6453B">
          <w:rPr>
            <w:rFonts w:ascii="Times New Roman" w:hAnsi="Times New Roman" w:cs="Times New Roman"/>
          </w:rPr>
          <w:t xml:space="preserve"> between 1970 and 2016</w:t>
        </w:r>
      </w:ins>
      <w:r w:rsidR="006B6F82">
        <w:rPr>
          <w:rFonts w:ascii="Times New Roman" w:hAnsi="Times New Roman" w:cs="Times New Roman"/>
        </w:rPr>
        <w:t>,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08F24AC1"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lastRenderedPageBreak/>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3C62D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3C62D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xml:space="preserve">. These perimeters were corroborated with those maintained by park staff (personal communication, A. </w:t>
      </w:r>
      <w:proofErr w:type="spellStart"/>
      <w:r w:rsidR="00287B3C">
        <w:rPr>
          <w:rFonts w:ascii="Times New Roman" w:hAnsi="Times New Roman" w:cs="Times New Roman"/>
        </w:rPr>
        <w:t>Caprio</w:t>
      </w:r>
      <w:proofErr w:type="spellEnd"/>
      <w:r w:rsidR="00287B3C">
        <w:rPr>
          <w:rFonts w:ascii="Times New Roman" w:hAnsi="Times New Roman" w:cs="Times New Roman"/>
        </w:rPr>
        <w:t>,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del w:id="193" w:author="Jens Stevens" w:date="2019-10-29T10:38:00Z">
        <w:r w:rsidR="00685E70" w:rsidDel="00BD4EF9">
          <w:rPr>
            <w:rFonts w:ascii="Times New Roman" w:hAnsi="Times New Roman" w:cs="Times New Roman"/>
            <w:color w:val="000000" w:themeColor="text1"/>
          </w:rPr>
          <w:delText>0.05km</w:delText>
        </w:r>
        <w:r w:rsidR="00685E70" w:rsidRPr="007014B4" w:rsidDel="00BD4EF9">
          <w:rPr>
            <w:rFonts w:ascii="Times New Roman" w:hAnsi="Times New Roman" w:cs="Times New Roman"/>
            <w:color w:val="000000" w:themeColor="text1"/>
            <w:vertAlign w:val="superscript"/>
          </w:rPr>
          <w:delText>2</w:delText>
        </w:r>
      </w:del>
      <w:ins w:id="194" w:author="Jens Stevens" w:date="2019-10-29T10:38:00Z">
        <w:r w:rsidR="00BD4EF9">
          <w:rPr>
            <w:rFonts w:ascii="Times New Roman" w:hAnsi="Times New Roman" w:cs="Times New Roman"/>
            <w:color w:val="000000" w:themeColor="text1"/>
          </w:rPr>
          <w:t>5 ha</w:t>
        </w:r>
      </w:ins>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del w:id="195" w:author="Stevens, Jens T" w:date="2019-11-05T11:11:00Z">
        <w:r w:rsidR="007014B4" w:rsidDel="003612C0">
          <w:rPr>
            <w:rFonts w:ascii="Times New Roman" w:hAnsi="Times New Roman" w:cs="Times New Roman"/>
            <w:color w:val="000000" w:themeColor="text1"/>
          </w:rPr>
          <w:delText xml:space="preserve">825 </w:delText>
        </w:r>
      </w:del>
      <w:ins w:id="196" w:author="Stevens, Jens T" w:date="2019-11-05T11:11:00Z">
        <w:r w:rsidR="003612C0">
          <w:rPr>
            <w:rFonts w:ascii="Times New Roman" w:hAnsi="Times New Roman" w:cs="Times New Roman"/>
            <w:color w:val="000000" w:themeColor="text1"/>
          </w:rPr>
          <w:t xml:space="preserve">830 </w:t>
        </w:r>
      </w:ins>
      <w:r w:rsidR="007014B4">
        <w:rPr>
          <w:rFonts w:ascii="Times New Roman" w:hAnsi="Times New Roman" w:cs="Times New Roman"/>
          <w:color w:val="000000" w:themeColor="text1"/>
        </w:rPr>
        <w:t>ha</w:t>
      </w:r>
      <w:ins w:id="197" w:author="Stevens, Jens T" w:date="2019-11-04T20:46:00Z">
        <w:r w:rsidR="004A4AFF">
          <w:rPr>
            <w:rFonts w:ascii="Times New Roman" w:hAnsi="Times New Roman" w:cs="Times New Roman"/>
            <w:color w:val="000000" w:themeColor="text1"/>
          </w:rPr>
          <w:t xml:space="preserve"> (median 248 ha)</w:t>
        </w:r>
      </w:ins>
      <w:r w:rsidR="007014B4">
        <w:rPr>
          <w:rFonts w:ascii="Times New Roman" w:hAnsi="Times New Roman" w:cs="Times New Roman"/>
          <w:color w:val="000000" w:themeColor="text1"/>
        </w:rPr>
        <w:t>.</w:t>
      </w:r>
      <w:r w:rsidR="00B1671A">
        <w:rPr>
          <w:rFonts w:ascii="Times New Roman" w:hAnsi="Times New Roman" w:cs="Times New Roman"/>
          <w:color w:val="000000" w:themeColor="text1"/>
        </w:rPr>
        <w:t xml:space="preserve"> </w:t>
      </w:r>
    </w:p>
    <w:p w14:paraId="600AA36E" w14:textId="4A568920" w:rsidR="00EF599F" w:rsidRPr="003151AA" w:rsidRDefault="00565DB7"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74D76ECF" wp14:editId="70008C51">
            <wp:extent cx="4411567" cy="45136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2"/>
                    <a:stretch>
                      <a:fillRect/>
                    </a:stretch>
                  </pic:blipFill>
                  <pic:spPr>
                    <a:xfrm>
                      <a:off x="0" y="0"/>
                      <a:ext cx="4415690" cy="4517853"/>
                    </a:xfrm>
                    <a:prstGeom prst="rect">
                      <a:avLst/>
                    </a:prstGeom>
                  </pic:spPr>
                </pic:pic>
              </a:graphicData>
            </a:graphic>
          </wp:inline>
        </w:drawing>
      </w:r>
    </w:p>
    <w:p w14:paraId="4729CBE1" w14:textId="314756EF" w:rsidR="002A3BE4" w:rsidRDefault="00DD130B" w:rsidP="00687D4D">
      <w:pPr>
        <w:pStyle w:val="Caption"/>
        <w:rPr>
          <w:rFonts w:ascii="Times New Roman" w:hAnsi="Times New Roman" w:cs="Times New Roman"/>
        </w:rPr>
      </w:pPr>
      <w:r w:rsidRPr="000E206E">
        <w:rPr>
          <w:rFonts w:ascii="Times New Roman" w:hAnsi="Times New Roman" w:cs="Times New Roman"/>
          <w:b/>
        </w:rPr>
        <w:lastRenderedPageBreak/>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w:t>
      </w:r>
      <w:commentRangeStart w:id="198"/>
      <w:commentRangeStart w:id="199"/>
      <w:r w:rsidR="00880806">
        <w:rPr>
          <w:rFonts w:ascii="Times New Roman" w:hAnsi="Times New Roman" w:cs="Times New Roman"/>
        </w:rPr>
        <w:t>Overlapping fire perimeters</w:t>
      </w:r>
      <w:r w:rsidR="008B2E36">
        <w:rPr>
          <w:rFonts w:ascii="Times New Roman" w:hAnsi="Times New Roman" w:cs="Times New Roman"/>
        </w:rPr>
        <w:t xml:space="preserve"> since 1973 shown in transparent red. </w:t>
      </w:r>
      <w:commentRangeEnd w:id="198"/>
      <w:r w:rsidR="00554B5F">
        <w:rPr>
          <w:rStyle w:val="CommentReference"/>
          <w:i w:val="0"/>
          <w:iCs w:val="0"/>
          <w:color w:val="auto"/>
        </w:rPr>
        <w:commentReference w:id="198"/>
      </w:r>
      <w:commentRangeEnd w:id="199"/>
      <w:r w:rsidR="007C0FB5">
        <w:rPr>
          <w:rStyle w:val="CommentReference"/>
          <w:i w:val="0"/>
          <w:iCs w:val="0"/>
          <w:color w:val="auto"/>
        </w:rPr>
        <w:commentReference w:id="199"/>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Points in main figure indicate main vegetation (forestry) plots, a subset of which (blue) were re-sampled in 2017.</w:t>
      </w:r>
    </w:p>
    <w:p w14:paraId="6CAFD9C5" w14:textId="680F265C" w:rsidR="00601857" w:rsidRDefault="008E7537" w:rsidP="00687D4D">
      <w:pPr>
        <w:spacing w:line="480" w:lineRule="auto"/>
        <w:ind w:firstLine="720"/>
        <w:rPr>
          <w:ins w:id="200" w:author="Jens Stevens" w:date="2019-10-29T12:52:00Z"/>
          <w:rFonts w:ascii="Times New Roman" w:hAnsi="Times New Roman" w:cs="Times New Roman"/>
        </w:rPr>
      </w:pPr>
      <w:ins w:id="201" w:author="Jens Stevens" w:date="2019-10-29T12:26:00Z">
        <w:r>
          <w:rPr>
            <w:rFonts w:ascii="Times New Roman" w:hAnsi="Times New Roman" w:cs="Times New Roman"/>
          </w:rPr>
          <w:t>In addition to the increased fire frequency at ICB compared to SCB</w:t>
        </w:r>
      </w:ins>
      <w:ins w:id="202" w:author="Jens Stevens" w:date="2019-10-29T12:27:00Z">
        <w:r>
          <w:rPr>
            <w:rFonts w:ascii="Times New Roman" w:hAnsi="Times New Roman" w:cs="Times New Roman"/>
          </w:rPr>
          <w:t xml:space="preserve"> since 1970</w:t>
        </w:r>
      </w:ins>
      <w:ins w:id="203" w:author="Sally Thompson" w:date="2019-11-01T15:12:00Z">
        <w:r w:rsidR="00B6453B">
          <w:rPr>
            <w:rFonts w:ascii="Times New Roman" w:hAnsi="Times New Roman" w:cs="Times New Roman"/>
          </w:rPr>
          <w:t xml:space="preserve"> (27 compared to 10 large fires)</w:t>
        </w:r>
      </w:ins>
      <w:ins w:id="204" w:author="Jens Stevens" w:date="2019-10-29T12:26:00Z">
        <w:r>
          <w:rPr>
            <w:rFonts w:ascii="Times New Roman" w:hAnsi="Times New Roman" w:cs="Times New Roman"/>
          </w:rPr>
          <w:t>,</w:t>
        </w:r>
      </w:ins>
      <w:ins w:id="205" w:author="Jens Stevens" w:date="2019-10-29T12:27:00Z">
        <w:r>
          <w:rPr>
            <w:rFonts w:ascii="Times New Roman" w:hAnsi="Times New Roman" w:cs="Times New Roman"/>
          </w:rPr>
          <w:t xml:space="preserve"> differences in water balance and site </w:t>
        </w:r>
      </w:ins>
      <w:ins w:id="206" w:author="Jens Stevens" w:date="2019-10-29T12:28:00Z">
        <w:r>
          <w:rPr>
            <w:rFonts w:ascii="Times New Roman" w:hAnsi="Times New Roman" w:cs="Times New Roman"/>
          </w:rPr>
          <w:t xml:space="preserve">productivity between the basins may influence vegetation response to the reintroduction of fire. </w:t>
        </w:r>
      </w:ins>
      <w:ins w:id="207" w:author="Sally Thompson" w:date="2019-11-01T15:09:00Z">
        <w:r w:rsidR="008D4634">
          <w:rPr>
            <w:rFonts w:ascii="Times New Roman" w:hAnsi="Times New Roman" w:cs="Times New Roman"/>
          </w:rPr>
          <w:t xml:space="preserve"> </w:t>
        </w:r>
      </w:ins>
      <w:ins w:id="208" w:author="Jens Stevens" w:date="2019-10-29T12:28:00Z">
        <w:r>
          <w:rPr>
            <w:rFonts w:ascii="Times New Roman" w:hAnsi="Times New Roman" w:cs="Times New Roman"/>
          </w:rPr>
          <w:t>ICB</w:t>
        </w:r>
      </w:ins>
      <w:ins w:id="209" w:author="Jens Stevens" w:date="2019-10-29T12:29:00Z">
        <w:r>
          <w:rPr>
            <w:rFonts w:ascii="Times New Roman" w:hAnsi="Times New Roman" w:cs="Times New Roman"/>
          </w:rPr>
          <w:t xml:space="preserve"> and SCB have similar mean elevation (2500 m and 2700 m respectively) and forest types </w:t>
        </w:r>
      </w:ins>
      <w:del w:id="210" w:author="Jens Stevens" w:date="2019-10-29T12:30:00Z">
        <w:r w:rsidR="00DA51AD" w:rsidDel="008E7537">
          <w:rPr>
            <w:rFonts w:ascii="Times New Roman" w:hAnsi="Times New Roman" w:cs="Times New Roman"/>
          </w:rPr>
          <w:delText xml:space="preserve">Differences in water balance between SCB and ICB may contribute to differences in how near-natural fire regimes have impacted these two Sierra Nevada watersheds. </w:delText>
        </w:r>
        <w:r w:rsidR="008819DA" w:rsidDel="008E7537">
          <w:rPr>
            <w:rFonts w:ascii="Times New Roman" w:hAnsi="Times New Roman" w:cs="Times New Roman"/>
          </w:rPr>
          <w:delText>I</w:delText>
        </w:r>
        <w:r w:rsidR="006F3E50" w:rsidDel="008E7537">
          <w:rPr>
            <w:rFonts w:ascii="Times New Roman" w:hAnsi="Times New Roman" w:cs="Times New Roman"/>
          </w:rPr>
          <w:delText>CB is slightly lower in elevation (</w:delText>
        </w:r>
        <w:r w:rsidR="0083369C" w:rsidDel="008E7537">
          <w:rPr>
            <w:rFonts w:ascii="Times New Roman" w:hAnsi="Times New Roman" w:cs="Times New Roman"/>
          </w:rPr>
          <w:delText>1800-3</w:delText>
        </w:r>
        <w:r w:rsidR="00FF2588" w:rsidDel="008E7537">
          <w:rPr>
            <w:rFonts w:ascii="Times New Roman" w:hAnsi="Times New Roman" w:cs="Times New Roman"/>
          </w:rPr>
          <w:delText>5</w:delText>
        </w:r>
        <w:r w:rsidR="0083369C" w:rsidDel="008E7537">
          <w:rPr>
            <w:rFonts w:ascii="Times New Roman" w:hAnsi="Times New Roman" w:cs="Times New Roman"/>
          </w:rPr>
          <w:delText xml:space="preserve">00 </w:delText>
        </w:r>
        <w:r w:rsidR="006F3E50" w:rsidDel="008E7537">
          <w:rPr>
            <w:rFonts w:ascii="Times New Roman" w:hAnsi="Times New Roman" w:cs="Times New Roman"/>
          </w:rPr>
          <w:delText>m</w:delText>
        </w:r>
        <w:r w:rsidR="0046184A" w:rsidDel="008E7537">
          <w:rPr>
            <w:rFonts w:ascii="Times New Roman" w:hAnsi="Times New Roman" w:cs="Times New Roman"/>
          </w:rPr>
          <w:delText>, mean = 2500 m</w:delText>
        </w:r>
        <w:r w:rsidR="006F3E50" w:rsidDel="008E7537">
          <w:rPr>
            <w:rFonts w:ascii="Times New Roman" w:hAnsi="Times New Roman" w:cs="Times New Roman"/>
          </w:rPr>
          <w:delText>) than SCB (</w:delText>
        </w:r>
        <w:r w:rsidR="0083369C" w:rsidRPr="00EF599F" w:rsidDel="008E7537">
          <w:rPr>
            <w:rFonts w:ascii="Times New Roman" w:hAnsi="Times New Roman" w:cs="Times New Roman"/>
          </w:rPr>
          <w:delText>2000 – 3</w:delText>
        </w:r>
        <w:r w:rsidR="00211AF2" w:rsidDel="008E7537">
          <w:rPr>
            <w:rFonts w:ascii="Times New Roman" w:hAnsi="Times New Roman" w:cs="Times New Roman"/>
          </w:rPr>
          <w:delText>5</w:delText>
        </w:r>
        <w:r w:rsidR="0083369C" w:rsidRPr="00EF599F" w:rsidDel="008E7537">
          <w:rPr>
            <w:rFonts w:ascii="Times New Roman" w:hAnsi="Times New Roman" w:cs="Times New Roman"/>
          </w:rPr>
          <w:delText>00 m</w:delText>
        </w:r>
        <w:r w:rsidR="0046184A" w:rsidDel="008E7537">
          <w:rPr>
            <w:rFonts w:ascii="Times New Roman" w:hAnsi="Times New Roman" w:cs="Times New Roman"/>
          </w:rPr>
          <w:delText>, mean = 2700 m</w:delText>
        </w:r>
        <w:r w:rsidR="006F3E50" w:rsidDel="008E7537">
          <w:rPr>
            <w:rFonts w:ascii="Times New Roman" w:hAnsi="Times New Roman" w:cs="Times New Roman"/>
          </w:rPr>
          <w:delText>), but has similar vegetation</w:delText>
        </w:r>
        <w:r w:rsidR="00113F59" w:rsidDel="008E7537">
          <w:rPr>
            <w:rFonts w:ascii="Times New Roman" w:hAnsi="Times New Roman" w:cs="Times New Roman"/>
          </w:rPr>
          <w:delText xml:space="preserve"> </w:delText>
        </w:r>
      </w:del>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ins w:id="211" w:author="Jens Stevens" w:date="2019-10-29T12:30:00Z">
        <w:r>
          <w:rPr>
            <w:rFonts w:ascii="Times New Roman" w:hAnsi="Times New Roman" w:cs="Times New Roman"/>
          </w:rPr>
          <w:t xml:space="preserve">, but </w:t>
        </w:r>
      </w:ins>
      <w:ins w:id="212" w:author="Jens Stevens" w:date="2019-10-29T12:44:00Z">
        <w:r w:rsidR="00914DC5">
          <w:rPr>
            <w:rFonts w:ascii="Times New Roman" w:hAnsi="Times New Roman" w:cs="Times New Roman"/>
          </w:rPr>
          <w:t>three</w:t>
        </w:r>
      </w:ins>
      <w:ins w:id="213" w:author="Jens Stevens" w:date="2019-10-29T12:30:00Z">
        <w:r>
          <w:rPr>
            <w:rFonts w:ascii="Times New Roman" w:hAnsi="Times New Roman" w:cs="Times New Roman"/>
          </w:rPr>
          <w:t xml:space="preserve"> lines of evidence suggest that ICB is the wetter and more productive basin</w:t>
        </w:r>
      </w:ins>
      <w:r w:rsidR="006F3E50">
        <w:rPr>
          <w:rFonts w:ascii="Times New Roman" w:hAnsi="Times New Roman" w:cs="Times New Roman"/>
        </w:rPr>
        <w:t xml:space="preserve">. </w:t>
      </w:r>
      <w:del w:id="214" w:author="Jens Stevens" w:date="2019-10-29T12:41:00Z">
        <w:r w:rsidR="0020307F" w:rsidDel="007F29F5">
          <w:rPr>
            <w:rFonts w:ascii="Times New Roman" w:hAnsi="Times New Roman" w:cs="Times New Roman"/>
            <w:color w:val="000000" w:themeColor="text1"/>
          </w:rPr>
          <w:delText>We installed</w:delText>
        </w:r>
      </w:del>
      <w:ins w:id="215" w:author="Jens Stevens" w:date="2019-10-29T12:41:00Z">
        <w:r w:rsidR="007F29F5">
          <w:rPr>
            <w:rFonts w:ascii="Times New Roman" w:hAnsi="Times New Roman" w:cs="Times New Roman"/>
            <w:color w:val="000000" w:themeColor="text1"/>
          </w:rPr>
          <w:t>First,</w:t>
        </w:r>
      </w:ins>
      <w:r w:rsidR="0020307F">
        <w:rPr>
          <w:rFonts w:ascii="Times New Roman" w:hAnsi="Times New Roman" w:cs="Times New Roman"/>
          <w:color w:val="000000" w:themeColor="text1"/>
        </w:rPr>
        <w:t xml:space="preserve">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w:t>
      </w:r>
      <w:del w:id="216" w:author="Jens Stevens" w:date="2019-10-29T12:41:00Z">
        <w:r w:rsidR="000B604F" w:rsidDel="007F29F5">
          <w:rPr>
            <w:rFonts w:ascii="Times New Roman" w:hAnsi="Times New Roman" w:cs="Times New Roman"/>
            <w:color w:val="000000" w:themeColor="text1"/>
          </w:rPr>
          <w:delText xml:space="preserve">elevations of </w:delText>
        </w:r>
        <w:r w:rsidR="008F70C3" w:rsidRPr="00EF599F" w:rsidDel="007F29F5">
          <w:rPr>
            <w:rFonts w:ascii="Times New Roman" w:hAnsi="Times New Roman" w:cs="Times New Roman"/>
            <w:color w:val="000000" w:themeColor="text1"/>
          </w:rPr>
          <w:delText>2100 m</w:delText>
        </w:r>
        <w:r w:rsidR="008F70C3" w:rsidDel="007F29F5">
          <w:rPr>
            <w:rFonts w:ascii="Times New Roman" w:hAnsi="Times New Roman" w:cs="Times New Roman"/>
            <w:color w:val="000000" w:themeColor="text1"/>
          </w:rPr>
          <w:delText xml:space="preserve"> </w:delText>
        </w:r>
        <w:r w:rsidR="000B604F" w:rsidDel="007F29F5">
          <w:rPr>
            <w:rFonts w:ascii="Times New Roman" w:hAnsi="Times New Roman" w:cs="Times New Roman"/>
            <w:color w:val="000000" w:themeColor="text1"/>
          </w:rPr>
          <w:delText xml:space="preserve">in </w:delText>
        </w:r>
        <w:r w:rsidR="008F70C3" w:rsidDel="007F29F5">
          <w:rPr>
            <w:rFonts w:ascii="Times New Roman" w:hAnsi="Times New Roman" w:cs="Times New Roman"/>
            <w:color w:val="000000" w:themeColor="text1"/>
          </w:rPr>
          <w:delText>ICB</w:delText>
        </w:r>
        <w:r w:rsidR="008F70C3" w:rsidRPr="00EF599F" w:rsidDel="007F29F5">
          <w:rPr>
            <w:rFonts w:ascii="Times New Roman" w:hAnsi="Times New Roman" w:cs="Times New Roman"/>
            <w:color w:val="000000" w:themeColor="text1"/>
          </w:rPr>
          <w:delText xml:space="preserve"> and </w:delText>
        </w:r>
        <w:r w:rsidR="008F70C3" w:rsidDel="007F29F5">
          <w:rPr>
            <w:rFonts w:ascii="Times New Roman" w:hAnsi="Times New Roman" w:cs="Times New Roman"/>
            <w:color w:val="000000" w:themeColor="text1"/>
          </w:rPr>
          <w:delText xml:space="preserve">2400 m </w:delText>
        </w:r>
        <w:r w:rsidR="000B604F" w:rsidDel="007F29F5">
          <w:rPr>
            <w:rFonts w:ascii="Times New Roman" w:hAnsi="Times New Roman" w:cs="Times New Roman"/>
            <w:color w:val="000000" w:themeColor="text1"/>
          </w:rPr>
          <w:delText xml:space="preserve">in </w:delText>
        </w:r>
        <w:r w:rsidR="008F70C3" w:rsidDel="007F29F5">
          <w:rPr>
            <w:rFonts w:ascii="Times New Roman" w:hAnsi="Times New Roman" w:cs="Times New Roman"/>
            <w:color w:val="000000" w:themeColor="text1"/>
          </w:rPr>
          <w:delText>SCB</w:delText>
        </w:r>
        <w:r w:rsidR="0020307F" w:rsidDel="007F29F5">
          <w:rPr>
            <w:rFonts w:ascii="Times New Roman" w:hAnsi="Times New Roman" w:cs="Times New Roman"/>
            <w:color w:val="000000" w:themeColor="text1"/>
          </w:rPr>
          <w:delText>, which showed similar</w:delText>
        </w:r>
        <w:r w:rsidR="00E60DFD" w:rsidDel="007F29F5">
          <w:rPr>
            <w:rFonts w:ascii="Times New Roman" w:hAnsi="Times New Roman" w:cs="Times New Roman"/>
            <w:color w:val="000000" w:themeColor="text1"/>
          </w:rPr>
          <w:delText xml:space="preserve"> temperatures</w:delText>
        </w:r>
        <w:r w:rsidR="0020307F" w:rsidDel="007F29F5">
          <w:rPr>
            <w:rFonts w:ascii="Times New Roman" w:hAnsi="Times New Roman" w:cs="Times New Roman"/>
            <w:color w:val="000000" w:themeColor="text1"/>
          </w:rPr>
          <w:delText xml:space="preserve"> </w:delText>
        </w:r>
        <w:r w:rsidR="000B604F" w:rsidDel="007F29F5">
          <w:rPr>
            <w:rFonts w:ascii="Times New Roman" w:hAnsi="Times New Roman" w:cs="Times New Roman"/>
            <w:color w:val="000000" w:themeColor="text1"/>
          </w:rPr>
          <w:delText>(</w:delText>
        </w:r>
        <w:r w:rsidR="00D64CE2" w:rsidDel="007F29F5">
          <w:rPr>
            <w:rFonts w:ascii="Times New Roman" w:hAnsi="Times New Roman" w:cs="Times New Roman"/>
            <w:color w:val="000000" w:themeColor="text1"/>
          </w:rPr>
          <w:delText>data not shown</w:delText>
        </w:r>
        <w:r w:rsidR="0083369C" w:rsidDel="007F29F5">
          <w:rPr>
            <w:rFonts w:ascii="Times New Roman" w:hAnsi="Times New Roman" w:cs="Times New Roman"/>
            <w:color w:val="000000" w:themeColor="text1"/>
          </w:rPr>
          <w:delText>)</w:delText>
        </w:r>
        <w:r w:rsidR="0020307F" w:rsidDel="007F29F5">
          <w:rPr>
            <w:rFonts w:ascii="Times New Roman" w:hAnsi="Times New Roman" w:cs="Times New Roman"/>
            <w:color w:val="000000" w:themeColor="text1"/>
          </w:rPr>
          <w:delText xml:space="preserve">, </w:delText>
        </w:r>
        <w:r w:rsidR="00DA51AD" w:rsidDel="007F29F5">
          <w:rPr>
            <w:rFonts w:ascii="Times New Roman" w:hAnsi="Times New Roman" w:cs="Times New Roman"/>
            <w:color w:val="000000" w:themeColor="text1"/>
          </w:rPr>
          <w:delText>but</w:delText>
        </w:r>
      </w:del>
      <w:ins w:id="217" w:author="Jens Stevens" w:date="2019-10-29T12:41:00Z">
        <w:r w:rsidR="007F29F5">
          <w:rPr>
            <w:rFonts w:ascii="Times New Roman" w:hAnsi="Times New Roman" w:cs="Times New Roman"/>
            <w:color w:val="000000" w:themeColor="text1"/>
          </w:rPr>
          <w:t>both sites showed</w:t>
        </w:r>
      </w:ins>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sidR="00DA51AD">
        <w:rPr>
          <w:rFonts w:ascii="Times New Roman" w:hAnsi="Times New Roman" w:cs="Times New Roman"/>
          <w:color w:val="000000" w:themeColor="text1"/>
        </w:rPr>
        <w:t>field data collection (2016-2018</w:t>
      </w:r>
      <w:del w:id="218" w:author="Jens Stevens" w:date="2019-10-29T12:42:00Z">
        <w:r w:rsidR="00DA51AD" w:rsidDel="00914DC5">
          <w:rPr>
            <w:rFonts w:ascii="Times New Roman" w:hAnsi="Times New Roman" w:cs="Times New Roman"/>
            <w:color w:val="000000" w:themeColor="text1"/>
          </w:rPr>
          <w:delText>)</w:delText>
        </w:r>
        <w:r w:rsidR="0083369C" w:rsidDel="00914DC5">
          <w:rPr>
            <w:rFonts w:ascii="Times New Roman" w:hAnsi="Times New Roman" w:cs="Times New Roman"/>
            <w:color w:val="000000" w:themeColor="text1"/>
          </w:rPr>
          <w:delText xml:space="preserve">. </w:delText>
        </w:r>
        <w:r w:rsidR="00140558" w:rsidRPr="00EF599F" w:rsidDel="00914DC5">
          <w:rPr>
            <w:rFonts w:ascii="Times New Roman" w:hAnsi="Times New Roman" w:cs="Times New Roman"/>
          </w:rPr>
          <w:delText>A</w:delText>
        </w:r>
      </w:del>
      <w:ins w:id="219" w:author="Jens Stevens" w:date="2019-10-29T12:42:00Z">
        <w:del w:id="220" w:author="Sally Thompson" w:date="2019-11-01T15:13:00Z">
          <w:r w:rsidR="00914DC5" w:rsidDel="00B6453B">
            <w:rPr>
              <w:rFonts w:ascii="Times New Roman" w:hAnsi="Times New Roman" w:cs="Times New Roman"/>
              <w:color w:val="000000" w:themeColor="text1"/>
            </w:rPr>
            <w:delText>; a</w:delText>
          </w:r>
        </w:del>
      </w:ins>
      <w:del w:id="221" w:author="Sally Thompson" w:date="2019-11-01T15:13:00Z">
        <w:r w:rsidR="00140558" w:rsidRPr="00EF599F" w:rsidDel="00B6453B">
          <w:rPr>
            <w:rFonts w:ascii="Times New Roman" w:hAnsi="Times New Roman" w:cs="Times New Roman"/>
          </w:rPr>
          <w:delText xml:space="preserve">nnual precipitation in </w:delText>
        </w:r>
        <w:r w:rsidR="00B56F43" w:rsidDel="00B6453B">
          <w:rPr>
            <w:rFonts w:ascii="Times New Roman" w:hAnsi="Times New Roman" w:cs="Times New Roman"/>
          </w:rPr>
          <w:delText>SCB</w:delText>
        </w:r>
        <w:r w:rsidR="00140558" w:rsidRPr="00EF599F" w:rsidDel="00B6453B">
          <w:rPr>
            <w:rFonts w:ascii="Times New Roman" w:hAnsi="Times New Roman" w:cs="Times New Roman"/>
          </w:rPr>
          <w:delText xml:space="preserve"> has not been measured</w:delText>
        </w:r>
        <w:r w:rsidR="008E6BFC" w:rsidRPr="00EF599F" w:rsidDel="00B6453B">
          <w:rPr>
            <w:rFonts w:ascii="Times New Roman" w:hAnsi="Times New Roman" w:cs="Times New Roman"/>
          </w:rPr>
          <w:delText xml:space="preserve"> </w:delText>
        </w:r>
        <w:r w:rsidR="00601857" w:rsidDel="00B6453B">
          <w:rPr>
            <w:rFonts w:ascii="Times New Roman" w:hAnsi="Times New Roman" w:cs="Times New Roman"/>
          </w:rPr>
          <w:delText xml:space="preserve">in the </w:delText>
        </w:r>
        <w:r w:rsidR="008E6BFC" w:rsidRPr="00EF599F" w:rsidDel="00B6453B">
          <w:rPr>
            <w:rFonts w:ascii="Times New Roman" w:hAnsi="Times New Roman" w:cs="Times New Roman"/>
          </w:rPr>
          <w:delText>long term</w:delText>
        </w:r>
      </w:del>
      <w:ins w:id="222" w:author="Jens Stevens" w:date="2019-10-29T12:42:00Z">
        <w:r w:rsidR="00914DC5">
          <w:rPr>
            <w:rFonts w:ascii="Times New Roman" w:hAnsi="Times New Roman" w:cs="Times New Roman"/>
          </w:rPr>
          <w:t>)</w:t>
        </w:r>
      </w:ins>
      <w:del w:id="223" w:author="Jens Stevens" w:date="2019-10-29T12:43:00Z">
        <w:r w:rsidR="00140558" w:rsidRPr="00EF599F" w:rsidDel="00914DC5">
          <w:rPr>
            <w:rFonts w:ascii="Times New Roman" w:hAnsi="Times New Roman" w:cs="Times New Roman"/>
          </w:rPr>
          <w:delText xml:space="preserve">; </w:delText>
        </w:r>
        <w:r w:rsidR="00601857" w:rsidDel="00914DC5">
          <w:rPr>
            <w:rFonts w:ascii="Times New Roman" w:hAnsi="Times New Roman" w:cs="Times New Roman"/>
          </w:rPr>
          <w:delText xml:space="preserve">with </w:delText>
        </w:r>
        <w:r w:rsidR="00140558" w:rsidRPr="00EF599F" w:rsidDel="00914DC5">
          <w:rPr>
            <w:rFonts w:ascii="Times New Roman" w:hAnsi="Times New Roman" w:cs="Times New Roman"/>
          </w:rPr>
          <w:delText xml:space="preserve">the nearest precipitation gage (Cedar Grove) </w:delText>
        </w:r>
        <w:r w:rsidR="00601857" w:rsidRPr="00EF599F" w:rsidDel="00914DC5">
          <w:rPr>
            <w:rFonts w:ascii="Times New Roman" w:hAnsi="Times New Roman" w:cs="Times New Roman"/>
          </w:rPr>
          <w:delText>operat</w:delText>
        </w:r>
        <w:r w:rsidR="00601857" w:rsidDel="00914DC5">
          <w:rPr>
            <w:rFonts w:ascii="Times New Roman" w:hAnsi="Times New Roman" w:cs="Times New Roman"/>
          </w:rPr>
          <w:delText>ing</w:delText>
        </w:r>
        <w:r w:rsidR="00601857" w:rsidRPr="00EF599F" w:rsidDel="00914DC5">
          <w:rPr>
            <w:rFonts w:ascii="Times New Roman" w:hAnsi="Times New Roman" w:cs="Times New Roman"/>
          </w:rPr>
          <w:delText xml:space="preserve"> </w:delText>
        </w:r>
        <w:r w:rsidR="00140558" w:rsidRPr="00EF599F" w:rsidDel="00914DC5">
          <w:rPr>
            <w:rFonts w:ascii="Times New Roman" w:hAnsi="Times New Roman" w:cs="Times New Roman"/>
          </w:rPr>
          <w:delText>only in summer months</w:delText>
        </w:r>
      </w:del>
      <w:r w:rsidR="00140558" w:rsidRPr="00EF599F">
        <w:rPr>
          <w:rFonts w:ascii="Times New Roman" w:hAnsi="Times New Roman" w:cs="Times New Roman"/>
        </w:rPr>
        <w:t xml:space="preserve">. </w:t>
      </w:r>
      <w:ins w:id="224" w:author="Jens Stevens" w:date="2019-10-29T12:43:00Z">
        <w:r w:rsidR="00914DC5">
          <w:rPr>
            <w:rFonts w:ascii="Times New Roman" w:hAnsi="Times New Roman" w:cs="Times New Roman"/>
          </w:rPr>
          <w:t xml:space="preserve">Second, </w:t>
        </w:r>
      </w:ins>
      <w:del w:id="225" w:author="Jens Stevens" w:date="2019-10-29T12:45:00Z">
        <w:r w:rsidR="00140558" w:rsidRPr="00EF599F" w:rsidDel="00914DC5">
          <w:rPr>
            <w:rFonts w:ascii="Times New Roman" w:hAnsi="Times New Roman" w:cs="Times New Roman"/>
          </w:rPr>
          <w:delText xml:space="preserve">A sense of the </w:delText>
        </w:r>
        <w:r w:rsidR="008E6BFC" w:rsidRPr="00EF599F" w:rsidDel="00914DC5">
          <w:rPr>
            <w:rFonts w:ascii="Times New Roman" w:hAnsi="Times New Roman" w:cs="Times New Roman"/>
          </w:rPr>
          <w:delText>long</w:delText>
        </w:r>
        <w:r w:rsidR="00D72422" w:rsidRPr="00EF599F" w:rsidDel="00914DC5">
          <w:rPr>
            <w:rFonts w:ascii="Times New Roman" w:hAnsi="Times New Roman" w:cs="Times New Roman"/>
          </w:rPr>
          <w:delText>-</w:delText>
        </w:r>
        <w:r w:rsidR="008E6BFC" w:rsidRPr="00EF599F" w:rsidDel="00914DC5">
          <w:rPr>
            <w:rFonts w:ascii="Times New Roman" w:hAnsi="Times New Roman" w:cs="Times New Roman"/>
          </w:rPr>
          <w:delText xml:space="preserve">term </w:delText>
        </w:r>
        <w:r w:rsidR="00140558" w:rsidRPr="00EF599F" w:rsidDel="00914DC5">
          <w:rPr>
            <w:rFonts w:ascii="Times New Roman" w:hAnsi="Times New Roman" w:cs="Times New Roman"/>
          </w:rPr>
          <w:delText>water balance of the basin, however, can be gained from streamflow measured in the South Fork Kings River downstream of the confluence of Sugarloaf Creek with this river. Two gages were operational on the South Fork Kings River</w:delText>
        </w:r>
        <w:r w:rsidR="003A1AD9" w:rsidDel="00914DC5">
          <w:rPr>
            <w:rFonts w:ascii="Times New Roman" w:hAnsi="Times New Roman" w:cs="Times New Roman"/>
          </w:rPr>
          <w:delText xml:space="preserve"> through the late 1950s</w:delText>
        </w:r>
        <w:r w:rsidR="003F5D51" w:rsidDel="00914DC5">
          <w:rPr>
            <w:rFonts w:ascii="Times New Roman" w:hAnsi="Times New Roman" w:cs="Times New Roman"/>
          </w:rPr>
          <w:delText xml:space="preserve">, and two gages </w:delText>
        </w:r>
        <w:r w:rsidR="00113F59" w:rsidDel="00914DC5">
          <w:rPr>
            <w:rFonts w:ascii="Times New Roman" w:hAnsi="Times New Roman" w:cs="Times New Roman"/>
          </w:rPr>
          <w:delText xml:space="preserve">on the Merced River </w:delText>
        </w:r>
        <w:r w:rsidR="003F5D51" w:rsidDel="00914DC5">
          <w:rPr>
            <w:rFonts w:ascii="Times New Roman" w:hAnsi="Times New Roman" w:cs="Times New Roman"/>
          </w:rPr>
          <w:delText>are located downstream of where flow from ICB enters the Merced River</w:delText>
        </w:r>
        <w:r w:rsidR="001141EE" w:rsidDel="00914DC5">
          <w:rPr>
            <w:rFonts w:ascii="Times New Roman" w:hAnsi="Times New Roman" w:cs="Times New Roman"/>
          </w:rPr>
          <w:delText xml:space="preserve"> (although they measure flow draining slightly smaller areas than the Kings River gages; </w:delText>
        </w:r>
        <w:r w:rsidR="003A1AD9" w:rsidDel="00914DC5">
          <w:rPr>
            <w:rFonts w:ascii="Times New Roman" w:hAnsi="Times New Roman" w:cs="Times New Roman"/>
          </w:rPr>
          <w:delText>Table A</w:delText>
        </w:r>
        <w:r w:rsidR="00113F59" w:rsidDel="00914DC5">
          <w:rPr>
            <w:rFonts w:ascii="Times New Roman" w:hAnsi="Times New Roman" w:cs="Times New Roman"/>
          </w:rPr>
          <w:delText>2</w:delText>
        </w:r>
        <w:r w:rsidR="003A1AD9" w:rsidDel="00914DC5">
          <w:rPr>
            <w:rFonts w:ascii="Times New Roman" w:hAnsi="Times New Roman" w:cs="Times New Roman"/>
          </w:rPr>
          <w:delText xml:space="preserve">). </w:delText>
        </w:r>
        <w:r w:rsidR="003F5D51" w:rsidDel="00914DC5">
          <w:rPr>
            <w:rFonts w:ascii="Times New Roman" w:hAnsi="Times New Roman" w:cs="Times New Roman"/>
          </w:rPr>
          <w:delText>S</w:delText>
        </w:r>
      </w:del>
      <w:ins w:id="226" w:author="Jens Stevens" w:date="2019-10-29T12:43:00Z">
        <w:r w:rsidR="00914DC5">
          <w:rPr>
            <w:rFonts w:ascii="Times New Roman" w:hAnsi="Times New Roman" w:cs="Times New Roman"/>
          </w:rPr>
          <w:t>s</w:t>
        </w:r>
      </w:ins>
      <w:r w:rsidR="003F5D51">
        <w:rPr>
          <w:rFonts w:ascii="Times New Roman" w:hAnsi="Times New Roman" w:cs="Times New Roman"/>
        </w:rPr>
        <w:t xml:space="preserve">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downstream of ICB is </w:t>
      </w:r>
      <w:r w:rsidR="00335FA9">
        <w:rPr>
          <w:rFonts w:ascii="Times New Roman" w:hAnsi="Times New Roman" w:cs="Times New Roman"/>
        </w:rPr>
        <w:t xml:space="preserve">greater </w:t>
      </w:r>
      <w:r w:rsidR="0083369C">
        <w:rPr>
          <w:rFonts w:ascii="Times New Roman" w:hAnsi="Times New Roman" w:cs="Times New Roman"/>
        </w:rPr>
        <w:t>(0.65-</w:t>
      </w:r>
      <w:del w:id="227" w:author="Jens Stevens" w:date="2019-10-29T12:50:00Z">
        <w:r w:rsidR="0083369C" w:rsidDel="00914DC5">
          <w:rPr>
            <w:rFonts w:ascii="Times New Roman" w:hAnsi="Times New Roman" w:cs="Times New Roman"/>
          </w:rPr>
          <w:delText>0.9</w:delText>
        </w:r>
      </w:del>
      <w:ins w:id="228" w:author="Jens Stevens" w:date="2019-10-29T12:50:00Z">
        <w:r w:rsidR="00914DC5">
          <w:rPr>
            <w:rFonts w:ascii="Times New Roman" w:hAnsi="Times New Roman" w:cs="Times New Roman"/>
          </w:rPr>
          <w:t>0.66</w:t>
        </w:r>
      </w:ins>
      <w:r w:rsidR="0083369C">
        <w:rPr>
          <w:rFonts w:ascii="Times New Roman" w:hAnsi="Times New Roman" w:cs="Times New Roman"/>
        </w:rPr>
        <w:t xml:space="preserve">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w:t>
      </w:r>
      <w:r w:rsidR="0083369C">
        <w:rPr>
          <w:rFonts w:ascii="Times New Roman" w:hAnsi="Times New Roman" w:cs="Times New Roman"/>
        </w:rPr>
        <w:lastRenderedPageBreak/>
        <w:t>0.55 m/</w:t>
      </w:r>
      <w:proofErr w:type="spellStart"/>
      <w:r w:rsidR="0083369C">
        <w:rPr>
          <w:rFonts w:ascii="Times New Roman" w:hAnsi="Times New Roman" w:cs="Times New Roman"/>
        </w:rPr>
        <w:t>yr</w:t>
      </w:r>
      <w:proofErr w:type="spellEnd"/>
      <w:ins w:id="229" w:author="Jens Stevens" w:date="2019-10-29T12:49:00Z">
        <w:r w:rsidR="00914DC5">
          <w:rPr>
            <w:rFonts w:ascii="Times New Roman" w:hAnsi="Times New Roman" w:cs="Times New Roman"/>
          </w:rPr>
          <w:t>)</w:t>
        </w:r>
      </w:ins>
      <w:r w:rsidR="00914DC5">
        <w:rPr>
          <w:rFonts w:ascii="Times New Roman" w:hAnsi="Times New Roman" w:cs="Times New Roman"/>
        </w:rPr>
        <w:t xml:space="preserve"> </w:t>
      </w:r>
      <w:ins w:id="230" w:author="Jens Stevens" w:date="2019-10-29T12:49:00Z">
        <w:r w:rsidR="00914DC5">
          <w:rPr>
            <w:rFonts w:ascii="Times New Roman" w:hAnsi="Times New Roman" w:cs="Times New Roman"/>
          </w:rPr>
          <w:t>over a time period</w:t>
        </w:r>
      </w:ins>
      <w:ins w:id="231" w:author="Jens Stevens" w:date="2019-10-29T12:50:00Z">
        <w:r w:rsidR="00914DC5">
          <w:rPr>
            <w:rFonts w:ascii="Times New Roman" w:hAnsi="Times New Roman" w:cs="Times New Roman"/>
          </w:rPr>
          <w:t xml:space="preserve"> through the 1950’s</w:t>
        </w:r>
      </w:ins>
      <w:ins w:id="232" w:author="Jens Stevens" w:date="2019-10-29T12:49:00Z">
        <w:r w:rsidR="00914DC5">
          <w:rPr>
            <w:rFonts w:ascii="Times New Roman" w:hAnsi="Times New Roman" w:cs="Times New Roman"/>
          </w:rPr>
          <w:t xml:space="preserve"> where data</w:t>
        </w:r>
      </w:ins>
      <w:ins w:id="233" w:author="Jens Stevens" w:date="2019-10-29T12:50:00Z">
        <w:r w:rsidR="00914DC5">
          <w:rPr>
            <w:rFonts w:ascii="Times New Roman" w:hAnsi="Times New Roman" w:cs="Times New Roman"/>
          </w:rPr>
          <w:t xml:space="preserve"> from both basins</w:t>
        </w:r>
      </w:ins>
      <w:ins w:id="234" w:author="Jens Stevens" w:date="2019-10-29T12:49:00Z">
        <w:r w:rsidR="00914DC5">
          <w:rPr>
            <w:rFonts w:ascii="Times New Roman" w:hAnsi="Times New Roman" w:cs="Times New Roman"/>
          </w:rPr>
          <w:t xml:space="preserve"> were available (</w:t>
        </w:r>
      </w:ins>
      <w:r w:rsidR="00DA51AD">
        <w:rPr>
          <w:rFonts w:ascii="Times New Roman" w:hAnsi="Times New Roman" w:cs="Times New Roman"/>
        </w:rPr>
        <w:t>Table A2</w:t>
      </w:r>
      <w:r w:rsidR="0083369C">
        <w:rPr>
          <w:rFonts w:ascii="Times New Roman" w:hAnsi="Times New Roman" w:cs="Times New Roman"/>
        </w:rPr>
        <w:t>)</w:t>
      </w:r>
      <w:del w:id="235" w:author="Jens Stevens" w:date="2019-10-29T12:44:00Z">
        <w:r w:rsidR="00635DC0" w:rsidDel="00914DC5">
          <w:rPr>
            <w:rFonts w:ascii="Times New Roman" w:hAnsi="Times New Roman" w:cs="Times New Roman"/>
          </w:rPr>
          <w:delText>, suggesting that the region containing SCB is more water-limited</w:delText>
        </w:r>
      </w:del>
      <w:r w:rsidR="00DA51AD">
        <w:rPr>
          <w:rFonts w:ascii="Times New Roman" w:hAnsi="Times New Roman" w:cs="Times New Roman"/>
        </w:rPr>
        <w:t>.</w:t>
      </w:r>
      <w:r w:rsidR="001141EE">
        <w:rPr>
          <w:rFonts w:ascii="Times New Roman" w:hAnsi="Times New Roman" w:cs="Times New Roman"/>
        </w:rPr>
        <w:t xml:space="preserve"> </w:t>
      </w:r>
    </w:p>
    <w:p w14:paraId="7B0A004B" w14:textId="48C35865" w:rsidR="00BF21DB" w:rsidRPr="00513297" w:rsidRDefault="00BF21DB" w:rsidP="00687D4D">
      <w:pPr>
        <w:spacing w:line="480" w:lineRule="auto"/>
        <w:ind w:firstLine="720"/>
        <w:rPr>
          <w:rFonts w:ascii="Times New Roman" w:hAnsi="Times New Roman" w:cs="Times New Roman"/>
        </w:rPr>
      </w:pPr>
      <w:ins w:id="236" w:author="Jens Stevens" w:date="2019-10-29T12:52:00Z">
        <w:r>
          <w:rPr>
            <w:rFonts w:ascii="Times New Roman" w:hAnsi="Times New Roman" w:cs="Times New Roman"/>
          </w:rPr>
          <w:t>Third, these differences in water inputs are reflected in slightly higher productivity in ICB than SCB (Figure 2). To assess productivity, we used the LANDSAT-derived Normalized Difference Vegetation Index</w:t>
        </w:r>
      </w:ins>
      <w:ins w:id="237" w:author="Jens Stevens" w:date="2019-10-29T12:54:00Z">
        <w:r>
          <w:rPr>
            <w:rFonts w:ascii="Times New Roman" w:hAnsi="Times New Roman" w:cs="Times New Roman"/>
          </w:rPr>
          <w:t xml:space="preserve"> (NDVI) product during the early-mid growing season at both basins, available</w:t>
        </w:r>
      </w:ins>
      <w:ins w:id="238" w:author="Jens Stevens" w:date="2019-10-29T12:55:00Z">
        <w:r>
          <w:rPr>
            <w:rFonts w:ascii="Times New Roman" w:hAnsi="Times New Roman" w:cs="Times New Roman"/>
          </w:rPr>
          <w:t xml:space="preserve"> at</w:t>
        </w:r>
      </w:ins>
      <w:ins w:id="239" w:author="Jens Stevens" w:date="2019-10-29T12:54:00Z">
        <w:r>
          <w:rPr>
            <w:rFonts w:ascii="Times New Roman" w:hAnsi="Times New Roman" w:cs="Times New Roman"/>
          </w:rPr>
          <w:t xml:space="preserve"> </w:t>
        </w:r>
      </w:ins>
      <w:ins w:id="240" w:author="Jens Stevens" w:date="2019-10-29T12:55:00Z">
        <w:r>
          <w:rPr>
            <w:rFonts w:ascii="Times New Roman" w:hAnsi="Times New Roman" w:cs="Times New Roman"/>
          </w:rPr>
          <w:fldChar w:fldCharType="begin"/>
        </w:r>
        <w:r>
          <w:rPr>
            <w:rFonts w:ascii="Times New Roman" w:hAnsi="Times New Roman" w:cs="Times New Roman"/>
          </w:rPr>
          <w:instrText xml:space="preserve"> HYPERLINK "</w:instrText>
        </w:r>
        <w:r w:rsidRPr="00BF21DB">
          <w:rPr>
            <w:rFonts w:ascii="Times New Roman" w:hAnsi="Times New Roman" w:cs="Times New Roman"/>
          </w:rPr>
          <w:instrText>https://ndvi.ntsg.umt.edu/</w:instrText>
        </w:r>
        <w:r>
          <w:rPr>
            <w:rFonts w:ascii="Times New Roman" w:hAnsi="Times New Roman" w:cs="Times New Roman"/>
          </w:rPr>
          <w:instrText xml:space="preserve">" </w:instrText>
        </w:r>
        <w:r>
          <w:rPr>
            <w:rFonts w:ascii="Times New Roman" w:hAnsi="Times New Roman" w:cs="Times New Roman"/>
          </w:rPr>
          <w:fldChar w:fldCharType="separate"/>
        </w:r>
        <w:r w:rsidRPr="00EB6B74">
          <w:rPr>
            <w:rStyle w:val="Hyperlink"/>
            <w:rFonts w:ascii="Times New Roman" w:hAnsi="Times New Roman" w:cs="Times New Roman"/>
          </w:rPr>
          <w:t>https://ndvi.ntsg.umt.edu/</w:t>
        </w:r>
        <w:r>
          <w:rPr>
            <w:rFonts w:ascii="Times New Roman" w:hAnsi="Times New Roman" w:cs="Times New Roman"/>
          </w:rPr>
          <w:fldChar w:fldCharType="end"/>
        </w:r>
        <w:r>
          <w:rPr>
            <w:rFonts w:ascii="Times New Roman" w:hAnsi="Times New Roman" w:cs="Times New Roman"/>
          </w:rPr>
          <w:t xml:space="preserve"> </w:t>
        </w:r>
      </w:ins>
      <w:r w:rsidR="00D41624">
        <w:rPr>
          <w:rFonts w:ascii="Times New Roman" w:hAnsi="Times New Roman" w:cs="Times New Roman"/>
        </w:rPr>
        <w:fldChar w:fldCharType="begin"/>
      </w:r>
      <w:r w:rsidR="00D41624">
        <w:rPr>
          <w:rFonts w:ascii="Times New Roman" w:hAnsi="Times New Roman" w:cs="Times New Roman"/>
        </w:rPr>
        <w:instrText xml:space="preserve"> ADDIN EN.CITE &lt;EndNote&gt;&lt;Cite&gt;&lt;Author&gt;Robinson&lt;/Author&gt;&lt;Year&gt;2017&lt;/Year&gt;&lt;RecNum&gt;3820&lt;/RecNum&gt;&lt;DisplayText&gt;(Robinson et al. 2017)&lt;/DisplayText&gt;&lt;record&gt;&lt;rec-number&gt;3820&lt;/rec-number&gt;&lt;foreign-keys&gt;&lt;key app="EN" db-id="w0ppaavf8t2zvwe9f0oxa5rcervz0wedp050" timestamp="1572986641"&gt;3820&lt;/key&gt;&lt;/foreign-keys&gt;&lt;ref-type name="Journal Article"&gt;17&lt;/ref-type&gt;&lt;contributors&gt;&lt;authors&gt;&lt;author&gt;Robinson, Nathaniel P.&lt;/author&gt;&lt;author&gt;Allred, Brady W.&lt;/author&gt;&lt;author&gt;Jones, Matthew O.&lt;/author&gt;&lt;author&gt;Moreno, Alvaro&lt;/author&gt;&lt;author&gt;Kimball, John S.&lt;/author&gt;&lt;author&gt;Naugle, David E.&lt;/author&gt;&lt;author&gt;Erickson, Tyler A.&lt;/author&gt;&lt;author&gt;Richardson, Andrew D.&lt;/author&gt;&lt;/authors&gt;&lt;/contributors&gt;&lt;titles&gt;&lt;title&gt;A Dynamic Landsat Derived Normalized Difference Vegetation Index (NDVI) Product for the Conterminous United States&lt;/title&gt;&lt;secondary-title&gt;Remote Sensing&lt;/secondary-title&gt;&lt;/titles&gt;&lt;periodical&gt;&lt;full-title&gt;Remote Sensing&lt;/full-title&gt;&lt;/periodical&gt;&lt;pages&gt;863&lt;/pages&gt;&lt;volume&gt;9&lt;/volume&gt;&lt;number&gt;8&lt;/number&gt;&lt;dates&gt;&lt;year&gt;2017&lt;/year&gt;&lt;/dates&gt;&lt;isbn&gt;2072-4292&lt;/isbn&gt;&lt;accession-num&gt;doi:10.3390/rs9080863&lt;/accession-num&gt;&lt;urls&gt;&lt;related-urls&gt;&lt;url&gt;https://www.mdpi.com/2072-4292/9/8/863&lt;/url&gt;&lt;/related-urls&gt;&lt;/urls&gt;&lt;/record&gt;&lt;/Cite&gt;&lt;/EndNote&gt;</w:instrText>
      </w:r>
      <w:r w:rsidR="00D41624">
        <w:rPr>
          <w:rFonts w:ascii="Times New Roman" w:hAnsi="Times New Roman" w:cs="Times New Roman"/>
        </w:rPr>
        <w:fldChar w:fldCharType="separate"/>
      </w:r>
      <w:r w:rsidR="00D41624">
        <w:rPr>
          <w:rFonts w:ascii="Times New Roman" w:hAnsi="Times New Roman" w:cs="Times New Roman"/>
          <w:noProof/>
        </w:rPr>
        <w:t>(Robinson et al. 2017)</w:t>
      </w:r>
      <w:r w:rsidR="00D41624">
        <w:rPr>
          <w:rFonts w:ascii="Times New Roman" w:hAnsi="Times New Roman" w:cs="Times New Roman"/>
        </w:rPr>
        <w:fldChar w:fldCharType="end"/>
      </w:r>
      <w:ins w:id="241" w:author="Jens Stevens" w:date="2019-10-29T12:55:00Z">
        <w:r>
          <w:rPr>
            <w:rFonts w:ascii="Times New Roman" w:hAnsi="Times New Roman" w:cs="Times New Roman"/>
          </w:rPr>
          <w:t>. To minimize the effect of recent fires on productivity estimates, we used the earliest available data from 1984 and 1985</w:t>
        </w:r>
      </w:ins>
      <w:ins w:id="242" w:author="Jens Stevens" w:date="2019-10-29T12:56:00Z">
        <w:r>
          <w:rPr>
            <w:rFonts w:ascii="Times New Roman" w:hAnsi="Times New Roman" w:cs="Times New Roman"/>
          </w:rPr>
          <w:t>, prior to the 1985 Sugarloaf Fire (Table A1)</w:t>
        </w:r>
      </w:ins>
      <w:ins w:id="243" w:author="Jens Stevens" w:date="2019-10-29T13:06:00Z">
        <w:r w:rsidR="001E0396">
          <w:rPr>
            <w:rFonts w:ascii="Times New Roman" w:hAnsi="Times New Roman" w:cs="Times New Roman"/>
          </w:rPr>
          <w:t xml:space="preserve">, and at least 3 years after the most recent fire in either basin. </w:t>
        </w:r>
      </w:ins>
      <w:ins w:id="244" w:author="Jens Stevens" w:date="2019-10-29T13:07:00Z">
        <w:r w:rsidR="00432CAF">
          <w:rPr>
            <w:rFonts w:ascii="Times New Roman" w:hAnsi="Times New Roman" w:cs="Times New Roman"/>
          </w:rPr>
          <w:t xml:space="preserve">We filtered out any region of either watershed that was likely granite or water (NDVI &lt;0.15) or cloud cover (filtered out during image processing), </w:t>
        </w:r>
        <w:del w:id="245" w:author="Sally Thompson" w:date="2019-11-01T15:13:00Z">
          <w:r w:rsidR="00432CAF" w:rsidDel="00B6453B">
            <w:rPr>
              <w:rFonts w:ascii="Times New Roman" w:hAnsi="Times New Roman" w:cs="Times New Roman"/>
            </w:rPr>
            <w:delText>so</w:delText>
          </w:r>
        </w:del>
      </w:ins>
      <w:ins w:id="246" w:author="Sally Thompson" w:date="2019-11-01T15:13:00Z">
        <w:r w:rsidR="00B6453B">
          <w:rPr>
            <w:rFonts w:ascii="Times New Roman" w:hAnsi="Times New Roman" w:cs="Times New Roman"/>
          </w:rPr>
          <w:t>and</w:t>
        </w:r>
      </w:ins>
      <w:ins w:id="247" w:author="Jens Stevens" w:date="2019-10-29T13:07:00Z">
        <w:r w:rsidR="00432CAF">
          <w:rPr>
            <w:rFonts w:ascii="Times New Roman" w:hAnsi="Times New Roman" w:cs="Times New Roman"/>
          </w:rPr>
          <w:t xml:space="preserve"> only compared the </w:t>
        </w:r>
      </w:ins>
      <w:ins w:id="248" w:author="Jens Stevens" w:date="2019-10-29T13:08:00Z">
        <w:r w:rsidR="00432CAF">
          <w:rPr>
            <w:rFonts w:ascii="Times New Roman" w:hAnsi="Times New Roman" w:cs="Times New Roman"/>
          </w:rPr>
          <w:t xml:space="preserve">vegetated portions of each watershed that had data for every image date. </w:t>
        </w:r>
      </w:ins>
    </w:p>
    <w:p w14:paraId="4FACC0C5" w14:textId="05DC8ED1" w:rsidR="00432CAF" w:rsidRDefault="00432CAF" w:rsidP="00A45278">
      <w:pPr>
        <w:pStyle w:val="Heading2"/>
        <w:rPr>
          <w:ins w:id="249" w:author="Jens Stevens" w:date="2019-10-29T13:11:00Z"/>
          <w:rFonts w:ascii="Times New Roman" w:hAnsi="Times New Roman" w:cs="Times New Roman"/>
          <w:color w:val="000000" w:themeColor="text1"/>
        </w:rPr>
      </w:pPr>
      <w:r>
        <w:rPr>
          <w:rFonts w:ascii="Times New Roman" w:hAnsi="Times New Roman" w:cs="Times New Roman"/>
          <w:noProof/>
          <w:color w:val="000000" w:themeColor="text1"/>
          <w:lang w:eastAsia="en-US"/>
        </w:rPr>
        <w:lastRenderedPageBreak/>
        <w:drawing>
          <wp:inline distT="0" distB="0" distL="0" distR="0" wp14:anchorId="795FA3DE" wp14:editId="64BBAC28">
            <wp:extent cx="2745740" cy="2745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DVI.pdf"/>
                    <pic:cNvPicPr/>
                  </pic:nvPicPr>
                  <pic:blipFill>
                    <a:blip r:embed="rId13">
                      <a:extLst>
                        <a:ext uri="{28A0092B-C50C-407E-A947-70E740481C1C}">
                          <a14:useLocalDpi xmlns:a14="http://schemas.microsoft.com/office/drawing/2010/main" val="0"/>
                        </a:ext>
                      </a:extLst>
                    </a:blip>
                    <a:stretch>
                      <a:fillRect/>
                    </a:stretch>
                  </pic:blipFill>
                  <pic:spPr>
                    <a:xfrm>
                      <a:off x="0" y="0"/>
                      <a:ext cx="2745740" cy="2745740"/>
                    </a:xfrm>
                    <a:prstGeom prst="rect">
                      <a:avLst/>
                    </a:prstGeom>
                  </pic:spPr>
                </pic:pic>
              </a:graphicData>
            </a:graphic>
          </wp:inline>
        </w:drawing>
      </w:r>
    </w:p>
    <w:p w14:paraId="3213EB53" w14:textId="33B16A9D" w:rsidR="00432CAF" w:rsidRPr="00EB297A" w:rsidRDefault="00432CAF" w:rsidP="00A45278">
      <w:pPr>
        <w:pStyle w:val="Heading2"/>
        <w:rPr>
          <w:ins w:id="250" w:author="Jens Stevens" w:date="2019-10-29T13:11:00Z"/>
          <w:rFonts w:ascii="Times New Roman" w:hAnsi="Times New Roman" w:cs="Times New Roman"/>
          <w:color w:val="auto"/>
          <w:sz w:val="24"/>
          <w:szCs w:val="24"/>
        </w:rPr>
      </w:pPr>
      <w:ins w:id="251" w:author="Jens Stevens" w:date="2019-10-29T13:11:00Z">
        <w:r w:rsidRPr="00EB297A">
          <w:rPr>
            <w:rFonts w:ascii="Times New Roman" w:hAnsi="Times New Roman" w:cs="Times New Roman"/>
            <w:color w:val="auto"/>
            <w:sz w:val="24"/>
            <w:szCs w:val="24"/>
          </w:rPr>
          <w:t>Figure 2</w:t>
        </w:r>
      </w:ins>
      <w:ins w:id="252" w:author="Jens Stevens" w:date="2019-10-29T13:12:00Z">
        <w:r w:rsidRPr="00EB297A">
          <w:rPr>
            <w:rFonts w:ascii="Times New Roman" w:hAnsi="Times New Roman" w:cs="Times New Roman"/>
            <w:color w:val="auto"/>
            <w:sz w:val="24"/>
            <w:szCs w:val="24"/>
          </w:rPr>
          <w:t>: Normalized Difference Vegetation Index (NDVI) proxy for productivity was consistently higher in Illilouette Creek Basin (ICB</w:t>
        </w:r>
      </w:ins>
      <w:ins w:id="253" w:author="Jens Stevens" w:date="2019-10-29T13:13:00Z">
        <w:r w:rsidRPr="00EB297A">
          <w:rPr>
            <w:rFonts w:ascii="Times New Roman" w:hAnsi="Times New Roman" w:cs="Times New Roman"/>
            <w:color w:val="auto"/>
            <w:sz w:val="24"/>
            <w:szCs w:val="24"/>
          </w:rPr>
          <w:t>; Boisram</w:t>
        </w:r>
        <w:r w:rsidRPr="00EB297A">
          <w:rPr>
            <w:rFonts w:ascii="Times New Roman" w:hAnsi="Times New Roman" w:cs="Times New Roman"/>
            <w:noProof/>
            <w:color w:val="auto"/>
            <w:sz w:val="24"/>
            <w:szCs w:val="24"/>
          </w:rPr>
          <w:t>é</w:t>
        </w:r>
        <w:r w:rsidRPr="00EB297A">
          <w:rPr>
            <w:rFonts w:ascii="Times New Roman" w:hAnsi="Times New Roman" w:cs="Times New Roman"/>
            <w:color w:val="auto"/>
            <w:sz w:val="24"/>
            <w:szCs w:val="24"/>
          </w:rPr>
          <w:t xml:space="preserve"> et al. 2017a</w:t>
        </w:r>
      </w:ins>
      <w:ins w:id="254" w:author="Jens Stevens" w:date="2019-10-29T13:12:00Z">
        <w:r w:rsidRPr="00EB297A">
          <w:rPr>
            <w:rFonts w:ascii="Times New Roman" w:hAnsi="Times New Roman" w:cs="Times New Roman"/>
            <w:color w:val="auto"/>
            <w:sz w:val="24"/>
            <w:szCs w:val="24"/>
          </w:rPr>
          <w:t>) than Sugarloaf Creek Basin (SCB; this study)</w:t>
        </w:r>
      </w:ins>
      <w:ins w:id="255" w:author="Jens Stevens" w:date="2019-10-29T13:13:00Z">
        <w:r w:rsidRPr="00EB297A">
          <w:rPr>
            <w:rFonts w:ascii="Times New Roman" w:hAnsi="Times New Roman" w:cs="Times New Roman"/>
            <w:color w:val="auto"/>
            <w:sz w:val="24"/>
            <w:szCs w:val="24"/>
          </w:rPr>
          <w:t xml:space="preserve">. Curves with </w:t>
        </w:r>
        <w:commentRangeStart w:id="256"/>
        <w:commentRangeStart w:id="257"/>
        <w:r w:rsidRPr="00EB297A">
          <w:rPr>
            <w:rFonts w:ascii="Times New Roman" w:hAnsi="Times New Roman" w:cs="Times New Roman"/>
            <w:color w:val="auto"/>
            <w:sz w:val="24"/>
            <w:szCs w:val="24"/>
          </w:rPr>
          <w:t xml:space="preserve">error bands </w:t>
        </w:r>
      </w:ins>
      <w:commentRangeEnd w:id="256"/>
      <w:r w:rsidR="00DF4BAA" w:rsidRPr="00EB297A">
        <w:rPr>
          <w:rStyle w:val="CommentReference"/>
          <w:rFonts w:asciiTheme="minorHAnsi" w:eastAsiaTheme="minorHAnsi" w:hAnsiTheme="minorHAnsi" w:cstheme="minorBidi"/>
          <w:color w:val="auto"/>
        </w:rPr>
        <w:commentReference w:id="256"/>
      </w:r>
      <w:commentRangeEnd w:id="257"/>
      <w:r w:rsidR="00EB297A">
        <w:rPr>
          <w:rStyle w:val="CommentReference"/>
          <w:rFonts w:asciiTheme="minorHAnsi" w:eastAsiaTheme="minorHAnsi" w:hAnsiTheme="minorHAnsi" w:cstheme="minorBidi"/>
          <w:color w:val="auto"/>
        </w:rPr>
        <w:commentReference w:id="257"/>
      </w:r>
      <w:ins w:id="258" w:author="Jens Stevens" w:date="2019-10-29T13:13:00Z">
        <w:r w:rsidRPr="00EB297A">
          <w:rPr>
            <w:rFonts w:ascii="Times New Roman" w:hAnsi="Times New Roman" w:cs="Times New Roman"/>
            <w:color w:val="auto"/>
            <w:sz w:val="24"/>
            <w:szCs w:val="24"/>
          </w:rPr>
          <w:t>represent loess smoothing</w:t>
        </w:r>
      </w:ins>
      <w:ins w:id="259" w:author="Stevens, Jens T" w:date="2019-11-05T13:52:00Z">
        <w:r w:rsidR="00EB297A" w:rsidRPr="00EB297A">
          <w:rPr>
            <w:rFonts w:ascii="Times New Roman" w:hAnsi="Times New Roman" w:cs="Times New Roman"/>
            <w:color w:val="auto"/>
            <w:sz w:val="24"/>
            <w:szCs w:val="24"/>
          </w:rPr>
          <w:t xml:space="preserve"> estimates</w:t>
        </w:r>
      </w:ins>
      <w:ins w:id="260" w:author="Jens Stevens" w:date="2019-10-29T13:13:00Z">
        <w:r w:rsidRPr="00EB297A">
          <w:rPr>
            <w:rFonts w:ascii="Times New Roman" w:hAnsi="Times New Roman" w:cs="Times New Roman"/>
            <w:color w:val="auto"/>
            <w:sz w:val="24"/>
            <w:szCs w:val="24"/>
          </w:rPr>
          <w:t>.</w:t>
        </w:r>
      </w:ins>
      <w:ins w:id="261" w:author="Jens Stevens" w:date="2019-10-29T13:12:00Z">
        <w:r w:rsidRPr="00EB297A">
          <w:rPr>
            <w:rFonts w:ascii="Times New Roman" w:hAnsi="Times New Roman" w:cs="Times New Roman"/>
            <w:color w:val="auto"/>
            <w:sz w:val="24"/>
            <w:szCs w:val="24"/>
          </w:rPr>
          <w:t xml:space="preserve"> </w:t>
        </w:r>
      </w:ins>
      <w:ins w:id="262" w:author="Jens Stevens" w:date="2019-10-29T13:11:00Z">
        <w:r w:rsidRPr="00EB297A">
          <w:rPr>
            <w:rFonts w:ascii="Times New Roman" w:hAnsi="Times New Roman" w:cs="Times New Roman"/>
            <w:color w:val="auto"/>
            <w:sz w:val="24"/>
            <w:szCs w:val="24"/>
          </w:rPr>
          <w:t xml:space="preserve"> </w:t>
        </w:r>
      </w:ins>
    </w:p>
    <w:p w14:paraId="5ECFF039" w14:textId="77777777" w:rsidR="00432CAF" w:rsidRDefault="00432CAF" w:rsidP="00432CAF">
      <w:pPr>
        <w:pStyle w:val="Heading2"/>
        <w:rPr>
          <w:rFonts w:ascii="Times New Roman" w:hAnsi="Times New Roman" w:cs="Times New Roman"/>
          <w:color w:val="000000" w:themeColor="text1"/>
        </w:rPr>
      </w:pPr>
    </w:p>
    <w:p w14:paraId="0C4CBDCD" w14:textId="350E84AC" w:rsidR="00432CAF" w:rsidRPr="00EF599F" w:rsidRDefault="00432CAF" w:rsidP="00EB297A">
      <w:pPr>
        <w:pStyle w:val="Heading2"/>
        <w:spacing w:line="480" w:lineRule="auto"/>
        <w:rPr>
          <w:rFonts w:ascii="Times New Roman" w:hAnsi="Times New Roman" w:cs="Times New Roman"/>
          <w:color w:val="000000" w:themeColor="text1"/>
        </w:rPr>
      </w:pPr>
      <w:ins w:id="263" w:author="Jens Stevens" w:date="2019-10-29T13:16:00Z">
        <w:r>
          <w:rPr>
            <w:rFonts w:ascii="Times New Roman" w:hAnsi="Times New Roman" w:cs="Times New Roman"/>
            <w:color w:val="000000" w:themeColor="text1"/>
          </w:rPr>
          <w:t xml:space="preserve">Question 1: </w:t>
        </w:r>
      </w:ins>
      <w:ins w:id="264" w:author="Jens Stevens" w:date="2019-10-29T13:47:00Z">
        <w:r w:rsidR="003664D6" w:rsidRPr="00EF599F">
          <w:rPr>
            <w:rFonts w:ascii="Times New Roman" w:hAnsi="Times New Roman" w:cs="Times New Roman"/>
            <w:color w:val="000000" w:themeColor="text1"/>
          </w:rPr>
          <w:t>Forest composition and structural change</w:t>
        </w:r>
      </w:ins>
      <w:del w:id="265" w:author="Jens Stevens" w:date="2019-10-29T13:47:00Z">
        <w:r w:rsidRPr="00EF599F" w:rsidDel="003664D6">
          <w:rPr>
            <w:rFonts w:ascii="Times New Roman" w:hAnsi="Times New Roman" w:cs="Times New Roman"/>
            <w:color w:val="000000" w:themeColor="text1"/>
          </w:rPr>
          <w:delText>Forestry plots</w:delText>
        </w:r>
      </w:del>
    </w:p>
    <w:p w14:paraId="771A1E16" w14:textId="3EA76C27" w:rsidR="00432CAF" w:rsidRPr="00EF599F" w:rsidRDefault="00432CAF" w:rsidP="00554B5F">
      <w:pPr>
        <w:spacing w:line="480" w:lineRule="auto"/>
        <w:rPr>
          <w:rFonts w:ascii="Times New Roman" w:hAnsi="Times New Roman" w:cs="Times New Roman"/>
        </w:rPr>
      </w:pPr>
      <w:r w:rsidRPr="00EF599F">
        <w:rPr>
          <w:rFonts w:ascii="Times New Roman" w:hAnsi="Times New Roman" w:cs="Times New Roman"/>
        </w:rPr>
        <w:tab/>
      </w:r>
      <w:r>
        <w:rPr>
          <w:rFonts w:ascii="Times New Roman" w:hAnsi="Times New Roman" w:cs="Times New Roman"/>
        </w:rPr>
        <w:t>In areas</w:t>
      </w:r>
      <w:r w:rsidR="003664D6">
        <w:rPr>
          <w:rFonts w:ascii="Times New Roman" w:hAnsi="Times New Roman" w:cs="Times New Roman"/>
        </w:rPr>
        <w:t xml:space="preserve"> of SCB</w:t>
      </w:r>
      <w:r>
        <w:rPr>
          <w:rFonts w:ascii="Times New Roman" w:hAnsi="Times New Roman" w:cs="Times New Roman"/>
        </w:rPr>
        <w:t xml:space="preserve"> that did not convert to alternative vegetation </w:t>
      </w:r>
      <w:del w:id="266" w:author="Jens Stevens" w:date="2019-10-29T13:16:00Z">
        <w:r w:rsidDel="00432CAF">
          <w:rPr>
            <w:rFonts w:ascii="Times New Roman" w:hAnsi="Times New Roman" w:cs="Times New Roman"/>
          </w:rPr>
          <w:delText>types</w:delText>
        </w:r>
      </w:del>
      <w:ins w:id="267" w:author="Jens Stevens" w:date="2019-10-29T13:16:00Z">
        <w:r>
          <w:rPr>
            <w:rFonts w:ascii="Times New Roman" w:hAnsi="Times New Roman" w:cs="Times New Roman"/>
          </w:rPr>
          <w:t>patches (Question 2 below)</w:t>
        </w:r>
      </w:ins>
      <w:r>
        <w:rPr>
          <w:rFonts w:ascii="Times New Roman" w:hAnsi="Times New Roman" w:cs="Times New Roman"/>
        </w:rPr>
        <w:t>, we explored the question of how forest structure has changed over time in response to fire</w:t>
      </w:r>
      <w:del w:id="268" w:author="Jens Stevens" w:date="2019-10-29T13:16:00Z">
        <w:r w:rsidDel="00432CAF">
          <w:rPr>
            <w:rFonts w:ascii="Times New Roman" w:hAnsi="Times New Roman" w:cs="Times New Roman"/>
          </w:rPr>
          <w:delText xml:space="preserve"> (Question 2)</w:delText>
        </w:r>
      </w:del>
      <w:r>
        <w:rPr>
          <w:rFonts w:ascii="Times New Roman" w:hAnsi="Times New Roman" w:cs="Times New Roman"/>
        </w:rPr>
        <w:t xml:space="preserve"> by resampling a historic forest plot dataset. </w:t>
      </w:r>
      <w:r w:rsidRPr="00EF599F">
        <w:rPr>
          <w:rFonts w:ascii="Times New Roman" w:hAnsi="Times New Roman" w:cs="Times New Roman"/>
        </w:rPr>
        <w:t xml:space="preserve">Forest surveys were conducted in Sugarloaf Creek Basin in July 1970 by Hammond, Jensen &amp; </w:t>
      </w:r>
      <w:proofErr w:type="spellStart"/>
      <w:r w:rsidRPr="00EF599F">
        <w:rPr>
          <w:rFonts w:ascii="Times New Roman" w:hAnsi="Times New Roman" w:cs="Times New Roman"/>
        </w:rPr>
        <w:t>Wallen</w:t>
      </w:r>
      <w:proofErr w:type="spellEnd"/>
      <w:r w:rsidRPr="00EF599F">
        <w:rPr>
          <w:rFonts w:ascii="Times New Roman" w:hAnsi="Times New Roman" w:cs="Times New Roman"/>
        </w:rPr>
        <w:t xml:space="preserve"> Mapping and Forestry Services, Oakland CA. Surveyors measured</w:t>
      </w:r>
      <w:r>
        <w:rPr>
          <w:rFonts w:ascii="Times New Roman" w:hAnsi="Times New Roman" w:cs="Times New Roman"/>
        </w:rPr>
        <w:t xml:space="preserve"> 25</w:t>
      </w:r>
      <w:r w:rsidRPr="009564B3">
        <w:rPr>
          <w:rFonts w:ascii="Times New Roman" w:hAnsi="Times New Roman" w:cs="Times New Roman"/>
        </w:rPr>
        <w:t xml:space="preserve"> </w:t>
      </w:r>
      <w:r w:rsidRPr="00EF599F">
        <w:rPr>
          <w:rFonts w:ascii="Times New Roman" w:hAnsi="Times New Roman" w:cs="Times New Roman"/>
        </w:rPr>
        <w:t>plots</w:t>
      </w:r>
      <w:r>
        <w:rPr>
          <w:rFonts w:ascii="Times New Roman" w:hAnsi="Times New Roman" w:cs="Times New Roman"/>
        </w:rPr>
        <w:t xml:space="preserve"> (Figure 1)</w:t>
      </w:r>
      <w:r w:rsidRPr="00EF599F">
        <w:rPr>
          <w:rFonts w:ascii="Times New Roman" w:hAnsi="Times New Roman" w:cs="Times New Roman"/>
        </w:rPr>
        <w:t xml:space="preserve">, which consisted of five 0.2 ac (0.08 ha) subplots each. Each subplot was surveyed for conifer trees (stems &gt; 7.6 cm DBH), saplings (stems </w:t>
      </w:r>
      <w:ins w:id="269" w:author="Gabrielle Boisrame" w:date="2019-10-30T11:31:00Z">
        <w:r w:rsidR="00554B5F">
          <w:rPr>
            <w:rFonts w:ascii="Times New Roman" w:hAnsi="Times New Roman" w:cs="Times New Roman"/>
          </w:rPr>
          <w:t>≥</w:t>
        </w:r>
      </w:ins>
      <w:r w:rsidRPr="00EF599F">
        <w:rPr>
          <w:rFonts w:ascii="Times New Roman" w:hAnsi="Times New Roman" w:cs="Times New Roman"/>
        </w:rPr>
        <w:t>0.6 m tall up to 7.6 cm DBH</w:t>
      </w:r>
      <w:r>
        <w:rPr>
          <w:rFonts w:ascii="Times New Roman" w:hAnsi="Times New Roman" w:cs="Times New Roman"/>
        </w:rPr>
        <w:t>, where DBH was not recorded</w:t>
      </w:r>
      <w:r w:rsidRPr="00EF599F">
        <w:rPr>
          <w:rFonts w:ascii="Times New Roman" w:hAnsi="Times New Roman" w:cs="Times New Roman"/>
        </w:rPr>
        <w:t xml:space="preserve">), and seedlings (stems &lt;0.6 m tall). The surveyors estimated representative tree heights and woody (shrub) ground cover within the plots. All shrubs and trees were identified to species level. Subplots were arranged along linear transects with generally 40 m spacing between them, from an anchor point and a given transect azimuth that was described in the field notes. We re-surveyed </w:t>
      </w:r>
      <w:r>
        <w:rPr>
          <w:rFonts w:ascii="Times New Roman" w:hAnsi="Times New Roman" w:cs="Times New Roman"/>
        </w:rPr>
        <w:t>12</w:t>
      </w:r>
      <w:r w:rsidRPr="00EF599F">
        <w:rPr>
          <w:rFonts w:ascii="Times New Roman" w:hAnsi="Times New Roman" w:cs="Times New Roman"/>
        </w:rPr>
        <w:t xml:space="preserve"> of </w:t>
      </w:r>
      <w:r w:rsidRPr="00EF599F">
        <w:rPr>
          <w:rFonts w:ascii="Times New Roman" w:hAnsi="Times New Roman" w:cs="Times New Roman"/>
        </w:rPr>
        <w:lastRenderedPageBreak/>
        <w:t xml:space="preserve">these plots in 2017 </w:t>
      </w:r>
      <w:r>
        <w:rPr>
          <w:rFonts w:ascii="Times New Roman" w:hAnsi="Times New Roman" w:cs="Times New Roman"/>
        </w:rPr>
        <w:t xml:space="preserve">(Figure 1) </w:t>
      </w:r>
      <w:r w:rsidRPr="00EF599F">
        <w:rPr>
          <w:rFonts w:ascii="Times New Roman" w:hAnsi="Times New Roman" w:cs="Times New Roman"/>
        </w:rPr>
        <w:t xml:space="preserve">following the same methods, leading to a total of </w:t>
      </w:r>
      <w:del w:id="270" w:author="Jens Stevens" w:date="2019-10-29T17:58:00Z">
        <w:r w:rsidRPr="00EF599F" w:rsidDel="00834846">
          <w:rPr>
            <w:rFonts w:ascii="Times New Roman" w:hAnsi="Times New Roman" w:cs="Times New Roman"/>
          </w:rPr>
          <w:delText xml:space="preserve">58 </w:delText>
        </w:r>
      </w:del>
      <w:ins w:id="271" w:author="Jens Stevens" w:date="2019-10-29T17:58:00Z">
        <w:r w:rsidR="00834846">
          <w:rPr>
            <w:rFonts w:ascii="Times New Roman" w:hAnsi="Times New Roman" w:cs="Times New Roman"/>
          </w:rPr>
          <w:t>57</w:t>
        </w:r>
        <w:r w:rsidR="00834846" w:rsidRPr="00EF599F">
          <w:rPr>
            <w:rFonts w:ascii="Times New Roman" w:hAnsi="Times New Roman" w:cs="Times New Roman"/>
          </w:rPr>
          <w:t xml:space="preserve"> </w:t>
        </w:r>
      </w:ins>
      <w:r w:rsidRPr="00EF599F">
        <w:rPr>
          <w:rFonts w:ascii="Times New Roman" w:hAnsi="Times New Roman" w:cs="Times New Roman"/>
        </w:rPr>
        <w:t xml:space="preserve">subplots sampled in both 1970 and 2017, which constituted our sample size for analysis. </w:t>
      </w:r>
    </w:p>
    <w:p w14:paraId="4ABD65FD" w14:textId="77777777" w:rsidR="00432CAF" w:rsidRPr="006143E3" w:rsidRDefault="00432CAF" w:rsidP="006143E3">
      <w:pPr>
        <w:pStyle w:val="Heading2"/>
        <w:spacing w:before="0" w:line="480" w:lineRule="auto"/>
        <w:rPr>
          <w:rFonts w:ascii="Times New Roman" w:hAnsi="Times New Roman" w:cs="Times New Roman"/>
          <w:color w:val="auto"/>
          <w:sz w:val="24"/>
          <w:szCs w:val="24"/>
        </w:rPr>
      </w:pPr>
      <w:r w:rsidRPr="006143E3">
        <w:rPr>
          <w:rFonts w:ascii="Times New Roman" w:hAnsi="Times New Roman" w:cs="Times New Roman"/>
          <w:color w:val="auto"/>
          <w:sz w:val="24"/>
          <w:szCs w:val="24"/>
        </w:rPr>
        <w:tab/>
        <w:t xml:space="preserve">For each subplot, we used the collection of fire perimeters from Sugarloaf Creek Basin to identify the number of times each subplot had burned since fire was reintroduced in 1973 (0, 1, or 2-4). We calculated density of all trees (&gt;7.6 cm DBH), medium trees (&gt;15.2 cm DBH), large trees (&gt;61 cm DBH), and very large trees (&gt;100 cm DBH), and calculated basal area of each of these size classes by species as well. For each size class we compared the change in density and basal area over time, using linear mixed-effects models that assigned a random intercept to subplot ID, accounting for repeated sampling of the same plots over time by allowing a given plot to have higher or lower overall values of the response variables, using the R package </w:t>
      </w:r>
      <w:r w:rsidRPr="006143E3">
        <w:rPr>
          <w:rFonts w:ascii="Times New Roman" w:hAnsi="Times New Roman" w:cs="Times New Roman"/>
          <w:i/>
          <w:color w:val="auto"/>
          <w:sz w:val="24"/>
          <w:szCs w:val="24"/>
        </w:rPr>
        <w:t>lme4</w:t>
      </w:r>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Pr="006143E3">
        <w:rPr>
          <w:rFonts w:ascii="Times New Roman" w:hAnsi="Times New Roman" w:cs="Times New Roman"/>
          <w:color w:val="auto"/>
          <w:sz w:val="24"/>
          <w:szCs w:val="24"/>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Pr="006143E3">
        <w:rPr>
          <w:rFonts w:ascii="Times New Roman" w:hAnsi="Times New Roman" w:cs="Times New Roman"/>
          <w:color w:val="auto"/>
          <w:sz w:val="24"/>
          <w:szCs w:val="24"/>
        </w:rPr>
        <w:fldChar w:fldCharType="separate"/>
      </w:r>
      <w:r w:rsidRPr="006143E3">
        <w:rPr>
          <w:rFonts w:ascii="Times New Roman" w:hAnsi="Times New Roman" w:cs="Times New Roman"/>
          <w:noProof/>
          <w:color w:val="auto"/>
          <w:sz w:val="24"/>
          <w:szCs w:val="24"/>
        </w:rPr>
        <w:t>(Bates et al. 2013)</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We evaluated the significance of these trends using the </w:t>
      </w:r>
      <w:proofErr w:type="spellStart"/>
      <w:r w:rsidRPr="006143E3">
        <w:rPr>
          <w:rFonts w:ascii="Times New Roman" w:hAnsi="Times New Roman" w:cs="Times New Roman"/>
          <w:color w:val="auto"/>
          <w:sz w:val="24"/>
          <w:szCs w:val="24"/>
        </w:rPr>
        <w:t>Kenward</w:t>
      </w:r>
      <w:proofErr w:type="spellEnd"/>
      <w:r w:rsidRPr="006143E3">
        <w:rPr>
          <w:rFonts w:ascii="Times New Roman" w:hAnsi="Times New Roman" w:cs="Times New Roman"/>
          <w:color w:val="auto"/>
          <w:sz w:val="24"/>
          <w:szCs w:val="24"/>
        </w:rPr>
        <w:t xml:space="preserve">-Rodgers approximation to estimate degrees of freedom in the mixed-effects models, via the R package </w:t>
      </w:r>
      <w:proofErr w:type="spellStart"/>
      <w:r w:rsidRPr="006143E3">
        <w:rPr>
          <w:rFonts w:ascii="Times New Roman" w:hAnsi="Times New Roman" w:cs="Times New Roman"/>
          <w:i/>
          <w:color w:val="auto"/>
          <w:sz w:val="24"/>
          <w:szCs w:val="24"/>
        </w:rPr>
        <w:t>pbkrtest</w:t>
      </w:r>
      <w:proofErr w:type="spellEnd"/>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Pr="006143E3">
        <w:rPr>
          <w:rFonts w:ascii="Times New Roman" w:hAnsi="Times New Roman" w:cs="Times New Roman"/>
          <w:color w:val="auto"/>
          <w:sz w:val="24"/>
          <w:szCs w:val="24"/>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Pr="006143E3">
        <w:rPr>
          <w:rFonts w:ascii="Times New Roman" w:hAnsi="Times New Roman" w:cs="Times New Roman"/>
          <w:color w:val="auto"/>
          <w:sz w:val="24"/>
          <w:szCs w:val="24"/>
        </w:rPr>
        <w:fldChar w:fldCharType="separate"/>
      </w:r>
      <w:r w:rsidRPr="006143E3">
        <w:rPr>
          <w:rFonts w:ascii="Times New Roman" w:hAnsi="Times New Roman" w:cs="Times New Roman"/>
          <w:noProof/>
          <w:color w:val="auto"/>
          <w:sz w:val="24"/>
          <w:szCs w:val="24"/>
        </w:rPr>
        <w:t>(Halekoh and Højsgaard 2014)</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t>
      </w:r>
    </w:p>
    <w:p w14:paraId="06B2B1AE" w14:textId="77777777" w:rsidR="00432CAF" w:rsidRDefault="00432CAF" w:rsidP="00432CAF">
      <w:pPr>
        <w:pStyle w:val="Heading2"/>
        <w:rPr>
          <w:rFonts w:ascii="Times New Roman" w:hAnsi="Times New Roman" w:cs="Times New Roman"/>
        </w:rPr>
      </w:pPr>
    </w:p>
    <w:p w14:paraId="47C1EBA8" w14:textId="727F5DEE" w:rsidR="008E6BFC" w:rsidRPr="00EF599F" w:rsidRDefault="006143E3" w:rsidP="007C0FB5">
      <w:pPr>
        <w:pStyle w:val="Heading2"/>
        <w:spacing w:line="480" w:lineRule="auto"/>
        <w:rPr>
          <w:rFonts w:ascii="Times New Roman" w:hAnsi="Times New Roman" w:cs="Times New Roman"/>
          <w:color w:val="000000" w:themeColor="text1"/>
        </w:rPr>
      </w:pPr>
      <w:ins w:id="272" w:author="Jens Stevens" w:date="2019-10-29T13:18:00Z">
        <w:r>
          <w:rPr>
            <w:rFonts w:ascii="Times New Roman" w:hAnsi="Times New Roman" w:cs="Times New Roman"/>
            <w:color w:val="000000" w:themeColor="text1"/>
          </w:rPr>
          <w:t xml:space="preserve">Question 2: </w:t>
        </w:r>
      </w:ins>
      <w:r w:rsidR="008E6BFC"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hange</w:t>
      </w:r>
    </w:p>
    <w:p w14:paraId="757A6425" w14:textId="34A82135"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r>
      <w:ins w:id="273" w:author="Gabrielle Boisrame" w:date="2019-10-30T11:34:00Z">
        <w:r w:rsidR="00A83E18">
          <w:rPr>
            <w:rFonts w:ascii="Times New Roman" w:hAnsi="Times New Roman" w:cs="Times New Roman"/>
          </w:rPr>
          <w:t xml:space="preserve">In order to </w:t>
        </w:r>
      </w:ins>
      <w:ins w:id="274" w:author="Gabrielle Boisrame" w:date="2019-10-30T11:36:00Z">
        <w:r w:rsidR="00A83E18">
          <w:rPr>
            <w:rFonts w:ascii="Times New Roman" w:hAnsi="Times New Roman" w:cs="Times New Roman"/>
          </w:rPr>
          <w:t>assess potential impacts of vegetation change on soil moisture</w:t>
        </w:r>
      </w:ins>
      <w:ins w:id="275" w:author="Gabrielle Boisrame" w:date="2019-10-30T11:34:00Z">
        <w:r w:rsidR="00A83E18">
          <w:rPr>
            <w:rFonts w:ascii="Times New Roman" w:hAnsi="Times New Roman" w:cs="Times New Roman"/>
          </w:rPr>
          <w:t xml:space="preserve"> (Question 3 below)</w:t>
        </w:r>
      </w:ins>
      <w:ins w:id="276" w:author="Gabrielle Boisrame" w:date="2019-10-30T11:36:00Z">
        <w:r w:rsidR="00A83E18">
          <w:rPr>
            <w:rFonts w:ascii="Times New Roman" w:hAnsi="Times New Roman" w:cs="Times New Roman"/>
          </w:rPr>
          <w:t xml:space="preserve">, we mapped </w:t>
        </w:r>
      </w:ins>
      <w:del w:id="277" w:author="Gabrielle Boisrame" w:date="2019-10-30T11:37:00Z">
        <w:r w:rsidRPr="00EF599F" w:rsidDel="00A83E18">
          <w:rPr>
            <w:rFonts w:ascii="Times New Roman" w:hAnsi="Times New Roman" w:cs="Times New Roman"/>
          </w:rPr>
          <w:delText xml:space="preserve">To compute </w:delText>
        </w:r>
      </w:del>
      <w:r w:rsidRPr="00EF599F">
        <w:rPr>
          <w:rFonts w:ascii="Times New Roman" w:hAnsi="Times New Roman" w:cs="Times New Roman"/>
        </w:rPr>
        <w:t xml:space="preserve">the change in </w:t>
      </w:r>
      <w:ins w:id="278" w:author="Jens Stevens" w:date="2019-10-29T13:18:00Z">
        <w:r w:rsidR="006143E3">
          <w:rPr>
            <w:rFonts w:ascii="Times New Roman" w:hAnsi="Times New Roman" w:cs="Times New Roman"/>
          </w:rPr>
          <w:t xml:space="preserve">larger </w:t>
        </w:r>
      </w:ins>
      <w:r w:rsidRPr="00EF599F">
        <w:rPr>
          <w:rFonts w:ascii="Times New Roman" w:hAnsi="Times New Roman" w:cs="Times New Roman"/>
        </w:rPr>
        <w:t xml:space="preserve">vegetation </w:t>
      </w:r>
      <w:del w:id="279" w:author="Jens Stevens" w:date="2019-10-29T13:18:00Z">
        <w:r w:rsidRPr="00EF599F" w:rsidDel="006143E3">
          <w:rPr>
            <w:rFonts w:ascii="Times New Roman" w:hAnsi="Times New Roman" w:cs="Times New Roman"/>
          </w:rPr>
          <w:delText xml:space="preserve">cover </w:delText>
        </w:r>
      </w:del>
      <w:ins w:id="280" w:author="Jens Stevens" w:date="2019-10-29T13:18:00Z">
        <w:r w:rsidR="006143E3">
          <w:rPr>
            <w:rFonts w:ascii="Times New Roman" w:hAnsi="Times New Roman" w:cs="Times New Roman"/>
          </w:rPr>
          <w:t>patches</w:t>
        </w:r>
        <w:r w:rsidR="006143E3" w:rsidRPr="00EF599F">
          <w:rPr>
            <w:rFonts w:ascii="Times New Roman" w:hAnsi="Times New Roman" w:cs="Times New Roman"/>
          </w:rPr>
          <w:t xml:space="preserve"> </w:t>
        </w:r>
      </w:ins>
      <w:r w:rsidRPr="00EF599F">
        <w:rPr>
          <w:rFonts w:ascii="Times New Roman" w:hAnsi="Times New Roman" w:cs="Times New Roman"/>
        </w:rPr>
        <w:t xml:space="preserve">in SCB since </w:t>
      </w:r>
      <w:r w:rsidR="00A44A40">
        <w:rPr>
          <w:rFonts w:ascii="Times New Roman" w:hAnsi="Times New Roman" w:cs="Times New Roman"/>
        </w:rPr>
        <w:t>the first large fire in 1973</w:t>
      </w:r>
      <w:commentRangeStart w:id="281"/>
      <w:ins w:id="282" w:author="Gabrielle Boisrame" w:date="2019-10-30T11:37:00Z">
        <w:r w:rsidR="00A83E18">
          <w:rPr>
            <w:rFonts w:ascii="Times New Roman" w:hAnsi="Times New Roman" w:cs="Times New Roman"/>
          </w:rPr>
          <w:t>.</w:t>
        </w:r>
        <w:commentRangeEnd w:id="281"/>
        <w:r w:rsidR="00A83E18">
          <w:rPr>
            <w:rStyle w:val="CommentReference"/>
          </w:rPr>
          <w:commentReference w:id="281"/>
        </w:r>
      </w:ins>
      <w:r w:rsidR="009D439C">
        <w:rPr>
          <w:rFonts w:ascii="Times New Roman" w:hAnsi="Times New Roman" w:cs="Times New Roman"/>
        </w:rPr>
        <w:t xml:space="preserve"> </w:t>
      </w:r>
      <w:del w:id="283" w:author="Jens Stevens" w:date="2019-10-29T13:19:00Z">
        <w:r w:rsidR="009D439C" w:rsidDel="006143E3">
          <w:rPr>
            <w:rFonts w:ascii="Times New Roman" w:hAnsi="Times New Roman" w:cs="Times New Roman"/>
          </w:rPr>
          <w:delText xml:space="preserve">(Question </w:delText>
        </w:r>
      </w:del>
      <w:del w:id="284" w:author="Jens Stevens" w:date="2019-10-29T13:18:00Z">
        <w:r w:rsidR="009D439C" w:rsidDel="006143E3">
          <w:rPr>
            <w:rFonts w:ascii="Times New Roman" w:hAnsi="Times New Roman" w:cs="Times New Roman"/>
          </w:rPr>
          <w:delText>1</w:delText>
        </w:r>
      </w:del>
      <w:del w:id="285" w:author="Jens Stevens" w:date="2019-10-29T13:19:00Z">
        <w:r w:rsidR="009D439C" w:rsidDel="006143E3">
          <w:rPr>
            <w:rFonts w:ascii="Times New Roman" w:hAnsi="Times New Roman" w:cs="Times New Roman"/>
          </w:rPr>
          <w:delText>)</w:delText>
        </w:r>
      </w:del>
      <w:ins w:id="286" w:author="Jens Stevens" w:date="2019-10-29T13:19:00Z">
        <w:del w:id="287" w:author="Gabrielle Boisrame" w:date="2019-10-30T11:34:00Z">
          <w:r w:rsidR="006143E3" w:rsidDel="00A83E18">
            <w:rPr>
              <w:rFonts w:ascii="Times New Roman" w:hAnsi="Times New Roman" w:cs="Times New Roman"/>
            </w:rPr>
            <w:delText>in order to develop vegetation associations with soil moisture (Question 3 below)</w:delText>
          </w:r>
        </w:del>
      </w:ins>
      <w:del w:id="288" w:author="Gabrielle Boisrame" w:date="2019-10-30T11:37:00Z">
        <w:r w:rsidR="00AE7110" w:rsidRPr="00EF599F" w:rsidDel="00A83E18">
          <w:rPr>
            <w:rFonts w:ascii="Times New Roman" w:hAnsi="Times New Roman" w:cs="Times New Roman"/>
          </w:rPr>
          <w:delText>,</w:delText>
        </w:r>
        <w:r w:rsidRPr="00EF599F" w:rsidDel="00A83E18">
          <w:rPr>
            <w:rFonts w:ascii="Times New Roman" w:hAnsi="Times New Roman" w:cs="Times New Roman"/>
          </w:rPr>
          <w:delText xml:space="preserve"> we classified </w:delText>
        </w:r>
      </w:del>
      <w:ins w:id="289" w:author="Gabrielle Boisrame" w:date="2019-10-30T11:37:00Z">
        <w:r w:rsidR="00A83E18">
          <w:rPr>
            <w:rFonts w:ascii="Times New Roman" w:hAnsi="Times New Roman" w:cs="Times New Roman"/>
          </w:rPr>
          <w:t xml:space="preserve">We created these maps by classifying </w:t>
        </w:r>
      </w:ins>
      <w:r w:rsidRPr="00EF599F">
        <w:rPr>
          <w:rFonts w:ascii="Times New Roman" w:hAnsi="Times New Roman" w:cs="Times New Roman"/>
        </w:rPr>
        <w:t>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w:t>
      </w:r>
      <w:ins w:id="290" w:author="Gabrielle Boisrame" w:date="2019-10-04T15:22:00Z">
        <w:r w:rsidR="00DB0C53">
          <w:rPr>
            <w:rFonts w:ascii="Times New Roman" w:hAnsi="Times New Roman" w:cs="Times New Roman"/>
          </w:rPr>
          <w:t xml:space="preserve"> (</w:t>
        </w:r>
        <w:r w:rsidR="00DB0C53" w:rsidRPr="00DB0C53">
          <w:rPr>
            <w:rFonts w:ascii="Times New Roman" w:hAnsi="Times New Roman" w:cs="Times New Roman"/>
          </w:rPr>
          <w:t>areas dominated by bare ground, with sparse shrub and/or herbaceous cover</w:t>
        </w:r>
        <w:r w:rsidR="00DB0C53">
          <w:rPr>
            <w:rFonts w:ascii="Times New Roman" w:hAnsi="Times New Roman" w:cs="Times New Roman"/>
          </w:rPr>
          <w:t>)</w:t>
        </w:r>
      </w:ins>
      <w:r w:rsidRPr="00EF599F">
        <w:rPr>
          <w:rFonts w:ascii="Times New Roman" w:hAnsi="Times New Roman" w:cs="Times New Roman"/>
        </w:rPr>
        <w:t>, dense meadows</w:t>
      </w:r>
      <w:ins w:id="291" w:author="Gabrielle Boisrame" w:date="2019-10-04T15:22:00Z">
        <w:r w:rsidR="00DB0C53">
          <w:rPr>
            <w:rFonts w:ascii="Times New Roman" w:hAnsi="Times New Roman" w:cs="Times New Roman"/>
          </w:rPr>
          <w:t xml:space="preserve"> (</w:t>
        </w:r>
        <w:r w:rsidR="00DB0C53" w:rsidRPr="00DB0C53">
          <w:rPr>
            <w:rFonts w:ascii="Times New Roman" w:hAnsi="Times New Roman" w:cs="Times New Roman"/>
          </w:rPr>
          <w:t>wetlands and other areas of dense herbaceous cover</w:t>
        </w:r>
        <w:r w:rsidR="00DB0C53">
          <w:rPr>
            <w:rFonts w:ascii="Times New Roman" w:hAnsi="Times New Roman" w:cs="Times New Roman"/>
          </w:rPr>
          <w:t>)</w:t>
        </w:r>
      </w:ins>
      <w:r w:rsidRPr="00EF599F">
        <w:rPr>
          <w:rFonts w:ascii="Times New Roman" w:hAnsi="Times New Roman" w:cs="Times New Roman"/>
        </w:rPr>
        <w:t>,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6B53CB">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0068497F">
        <w:rPr>
          <w:rFonts w:ascii="Times New Roman" w:hAnsi="Times New Roman" w:cs="Times New Roman"/>
        </w:rPr>
        <w:t>.</w:t>
      </w:r>
      <w:r w:rsidRPr="00EF599F">
        <w:rPr>
          <w:rFonts w:ascii="Times New Roman" w:hAnsi="Times New Roman" w:cs="Times New Roman"/>
        </w:rPr>
        <w:t xml:space="preserve"> We obtained the earliest set of aerial photographs available for the region from Sequo</w:t>
      </w:r>
      <w:r w:rsidR="0068497F">
        <w:rPr>
          <w:rFonts w:ascii="Times New Roman" w:hAnsi="Times New Roman" w:cs="Times New Roman"/>
        </w:rPr>
        <w:t xml:space="preserve">ia Kings Canyon National Park. </w:t>
      </w:r>
      <w:r w:rsidRPr="00EF599F">
        <w:rPr>
          <w:rFonts w:ascii="Times New Roman" w:hAnsi="Times New Roman" w:cs="Times New Roman"/>
        </w:rPr>
        <w:t xml:space="preserve">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w:t>
      </w:r>
      <w:ins w:id="292" w:author="Gabrielle Boisrame" w:date="2019-10-04T15:23:00Z">
        <w:r w:rsidR="00DB0C53">
          <w:rPr>
            <w:rFonts w:ascii="Times New Roman" w:hAnsi="Times New Roman" w:cs="Times New Roman"/>
          </w:rPr>
          <w:t xml:space="preserve"> large</w:t>
        </w:r>
      </w:ins>
      <w:r w:rsidRPr="00EF599F">
        <w:rPr>
          <w:rFonts w:ascii="Times New Roman" w:hAnsi="Times New Roman" w:cs="Times New Roman"/>
        </w:rPr>
        <w:t xml:space="preserve"> </w:t>
      </w:r>
      <w:r w:rsidRPr="00EF599F">
        <w:rPr>
          <w:rFonts w:ascii="Times New Roman" w:hAnsi="Times New Roman" w:cs="Times New Roman"/>
        </w:rPr>
        <w:lastRenderedPageBreak/>
        <w:t>fires occurring in SCB</w:t>
      </w:r>
      <w:r w:rsidR="003F19D7">
        <w:rPr>
          <w:rFonts w:ascii="Times New Roman" w:hAnsi="Times New Roman" w:cs="Times New Roman"/>
        </w:rPr>
        <w:t>, 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r w:rsidRPr="00EF599F">
        <w:rPr>
          <w:rFonts w:ascii="Times New Roman" w:hAnsi="Times New Roman" w:cs="Times New Roman"/>
        </w:rPr>
        <w:t xml:space="preserve">. The 1973 images were </w:t>
      </w:r>
      <w:proofErr w:type="spellStart"/>
      <w:r w:rsidRPr="00EF599F">
        <w:rPr>
          <w:rFonts w:ascii="Times New Roman" w:hAnsi="Times New Roman" w:cs="Times New Roman"/>
        </w:rPr>
        <w:t>orthorectified</w:t>
      </w:r>
      <w:proofErr w:type="spellEnd"/>
      <w:r w:rsidRPr="00EF599F">
        <w:rPr>
          <w:rFonts w:ascii="Times New Roman" w:hAnsi="Times New Roman" w:cs="Times New Roman"/>
        </w:rPr>
        <w:t xml:space="preserve">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42C9522A"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w:t>
      </w:r>
      <w:r w:rsidR="00070CB5" w:rsidRPr="00EF599F">
        <w:rPr>
          <w:rFonts w:ascii="Times New Roman" w:hAnsi="Times New Roman" w:cs="Times New Roman"/>
        </w:rPr>
        <w:t>40-m</w:t>
      </w:r>
      <w:r w:rsidRPr="00EF599F">
        <w:rPr>
          <w:rFonts w:ascii="Times New Roman" w:hAnsi="Times New Roman" w:cs="Times New Roman"/>
        </w:rPr>
        <w:t xml:space="preserve">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749B2BEC" w:rsidR="009D439C" w:rsidDel="00C44AFA" w:rsidRDefault="008E6BFC" w:rsidP="00AF2984">
      <w:pPr>
        <w:spacing w:line="480" w:lineRule="auto"/>
        <w:ind w:firstLine="720"/>
        <w:rPr>
          <w:del w:id="293" w:author="Jens Stevens" w:date="2019-10-29T15:50:00Z"/>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w:t>
      </w:r>
      <w:r w:rsidRPr="00EF599F">
        <w:rPr>
          <w:rFonts w:ascii="Times New Roman" w:hAnsi="Times New Roman" w:cs="Times New Roman"/>
        </w:rPr>
        <w:lastRenderedPageBreak/>
        <w:t xml:space="preserve">burned 3 times (218 ha) and 4 times (15 ha), we combined these categories into a single “2-4 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xml:space="preserve">. We excluded pixels classified as granite or water from this analysis, leaving four vegetation classes which could transition from one to another: shrubs, sparse meadow, mixed conifer and dense meadow. </w:t>
      </w:r>
      <w:ins w:id="294" w:author="Jens Stevens" w:date="2019-10-29T15:50:00Z">
        <w:r w:rsidR="00C44AFA">
          <w:rPr>
            <w:rFonts w:ascii="Times New Roman" w:hAnsi="Times New Roman" w:cs="Times New Roman"/>
          </w:rPr>
          <w:t xml:space="preserve">We assessed which types of vegetation transitions were overrepresented relative to a null expectation of no difference in transition types, for the entire watershed and based on number of times burned, using a chi-squared analysis (Appendix C). </w:t>
        </w:r>
      </w:ins>
      <w:del w:id="295" w:author="Jens Stevens" w:date="2019-10-29T15:50:00Z">
        <w:r w:rsidRPr="00EF599F" w:rsidDel="00C44AFA">
          <w:rPr>
            <w:rFonts w:ascii="Times New Roman" w:hAnsi="Times New Roman" w:cs="Times New Roman"/>
          </w:rPr>
          <w:delText>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delText>
        </w:r>
        <w:r w:rsidR="00AF2984" w:rsidDel="00C44AFA">
          <w:rPr>
            <w:rFonts w:ascii="Times New Roman" w:hAnsi="Times New Roman" w:cs="Times New Roman"/>
          </w:rPr>
          <w:delText xml:space="preserve"> </w:delText>
        </w:r>
      </w:del>
    </w:p>
    <w:p w14:paraId="2B5481D7" w14:textId="6119056E" w:rsidR="00AF2984" w:rsidRPr="00EF599F" w:rsidRDefault="009D439C" w:rsidP="00B12DBF">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w:t>
      </w:r>
      <w:del w:id="296" w:author="Jens Stevens" w:date="2019-10-29T15:47:00Z">
        <w:r w:rsidR="00EE6101" w:rsidDel="00BA0D77">
          <w:rPr>
            <w:rFonts w:ascii="Times New Roman" w:hAnsi="Times New Roman" w:cs="Times New Roman"/>
          </w:rPr>
          <w:delText xml:space="preserve">in </w:delText>
        </w:r>
        <w:r w:rsidR="0074102E" w:rsidDel="00BA0D77">
          <w:rPr>
            <w:rFonts w:ascii="Times New Roman" w:hAnsi="Times New Roman" w:cs="Times New Roman"/>
          </w:rPr>
          <w:delText>SCB</w:delText>
        </w:r>
      </w:del>
      <w:ins w:id="297" w:author="Jens Stevens" w:date="2019-10-29T15:47:00Z">
        <w:r w:rsidR="00BA0D77">
          <w:rPr>
            <w:rFonts w:ascii="Times New Roman" w:hAnsi="Times New Roman" w:cs="Times New Roman"/>
          </w:rPr>
          <w:t>(Appendix C)</w:t>
        </w:r>
      </w:ins>
      <w:r w:rsidR="00AF2984">
        <w:rPr>
          <w:rFonts w:ascii="Times New Roman" w:hAnsi="Times New Roman" w:cs="Times New Roman"/>
        </w:rPr>
        <w:t xml:space="preserve"> to describe the heterogeneity of the landscape and spatial distribution of individual vegetation classes</w:t>
      </w:r>
      <w:ins w:id="298" w:author="Jens Stevens" w:date="2019-10-29T15:48:00Z">
        <w:r w:rsidR="00C44AFA">
          <w:rPr>
            <w:rFonts w:ascii="Times New Roman" w:hAnsi="Times New Roman" w:cs="Times New Roman"/>
          </w:rPr>
          <w:t xml:space="preserve"> in SCB</w:t>
        </w:r>
      </w:ins>
      <w:r w:rsidR="00AF2984">
        <w:rPr>
          <w:rFonts w:ascii="Times New Roman" w:hAnsi="Times New Roman" w:cs="Times New Roman"/>
        </w:rPr>
        <w:t xml:space="preserve">, in both 1973 and 2014, using FRAGSTATS </w:t>
      </w:r>
      <w:r w:rsidR="00AF2984">
        <w:rPr>
          <w:rFonts w:ascii="Times New Roman" w:hAnsi="Times New Roman" w:cs="Times New Roman"/>
        </w:rPr>
        <w:fldChar w:fldCharType="begin"/>
      </w:r>
      <w:r w:rsidR="006B53CB">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name="Report"&gt;27&lt;/ref-type&gt;&lt;contributors&gt;&lt;authors&gt;&lt;author&gt;McGarigal, Kevin&lt;/author&gt;&lt;author&gt;Cushman, Sam A&lt;/author&gt;&lt;author&gt;Ene, Eduard J&lt;/author&gt;&lt;/authors&gt;&lt;/contributors&gt;&lt;titles&gt;&lt;title&gt;FRAGSTATS v4: spatial pattern analysis program for categorical and continuous maps&lt;/title&gt;&lt;/titles&gt;&lt;dates&gt;&lt;year&gt;2012&lt;/year&gt;&lt;/dates&gt;&lt;pub-location&gt;Computer software program produced by the authors at the University of Massachusetts, Amherst. Available at the following web site: http://www.umass.edu/landeco/research/fragstats/fragstats.html&lt;/pub-location&gt;&lt;urls&gt;&lt;/urls&gt;&lt;/record&gt;&lt;/Cite&gt;&lt;/EndNote&gt;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6B53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w:t>
      </w:r>
      <w:r w:rsidR="00AF2984">
        <w:rPr>
          <w:rFonts w:ascii="Times New Roman" w:hAnsi="Times New Roman" w:cs="Times New Roman"/>
        </w:rPr>
        <w:lastRenderedPageBreak/>
        <w:t xml:space="preserve">and the aggregation index, and at the vegetation class level they included mean, standard deviation, and maximum of patch area, and mean patch fractal dimension. </w:t>
      </w:r>
    </w:p>
    <w:p w14:paraId="5EA48CC3" w14:textId="77777777" w:rsidR="006143E3" w:rsidRDefault="006143E3" w:rsidP="00A45278">
      <w:pPr>
        <w:pStyle w:val="Heading2"/>
        <w:rPr>
          <w:rFonts w:ascii="Times New Roman" w:hAnsi="Times New Roman" w:cs="Times New Roman"/>
          <w:color w:val="000000" w:themeColor="text1"/>
        </w:rPr>
      </w:pPr>
    </w:p>
    <w:p w14:paraId="2B35769D" w14:textId="6E3F53CF" w:rsidR="009E0E8B" w:rsidRPr="00EF599F" w:rsidRDefault="006143E3" w:rsidP="00A45278">
      <w:pPr>
        <w:pStyle w:val="Heading2"/>
        <w:rPr>
          <w:rFonts w:ascii="Times New Roman" w:hAnsi="Times New Roman" w:cs="Times New Roman"/>
          <w:color w:val="000000" w:themeColor="text1"/>
        </w:rPr>
      </w:pPr>
      <w:ins w:id="299" w:author="Jens Stevens" w:date="2019-10-29T13:20:00Z">
        <w:r>
          <w:rPr>
            <w:rFonts w:ascii="Times New Roman" w:hAnsi="Times New Roman" w:cs="Times New Roman"/>
            <w:color w:val="000000" w:themeColor="text1"/>
          </w:rPr>
          <w:t xml:space="preserve">Question 3: </w:t>
        </w:r>
      </w:ins>
      <w:r w:rsidR="009E0E8B" w:rsidRPr="00EF599F">
        <w:rPr>
          <w:rFonts w:ascii="Times New Roman" w:hAnsi="Times New Roman" w:cs="Times New Roman"/>
          <w:color w:val="000000" w:themeColor="text1"/>
        </w:rPr>
        <w:t>Soil</w:t>
      </w:r>
      <w:r w:rsidR="009E0E8B" w:rsidRPr="00EF599F">
        <w:rPr>
          <w:rFonts w:ascii="Times New Roman" w:hAnsi="Times New Roman" w:cs="Times New Roman"/>
        </w:rPr>
        <w:t xml:space="preserve"> </w:t>
      </w:r>
      <w:r w:rsidR="009E0E8B" w:rsidRPr="00EF599F">
        <w:rPr>
          <w:rFonts w:ascii="Times New Roman" w:hAnsi="Times New Roman" w:cs="Times New Roman"/>
          <w:color w:val="000000" w:themeColor="text1"/>
        </w:rPr>
        <w:t>moisture</w:t>
      </w:r>
      <w:ins w:id="300" w:author="Jens Stevens" w:date="2019-10-29T13:20:00Z">
        <w:r>
          <w:rPr>
            <w:rFonts w:ascii="Times New Roman" w:hAnsi="Times New Roman" w:cs="Times New Roman"/>
            <w:color w:val="000000" w:themeColor="text1"/>
          </w:rPr>
          <w:t xml:space="preserve"> variability</w:t>
        </w:r>
      </w:ins>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r>
        <w:rPr>
          <w:rFonts w:ascii="Times New Roman" w:hAnsi="Times New Roman" w:cs="Times New Roman"/>
          <w:i/>
          <w:color w:val="000000" w:themeColor="text1"/>
        </w:rPr>
        <w:t>Spatially-distributed soil moisture measurements</w:t>
      </w:r>
    </w:p>
    <w:p w14:paraId="69AB71EB" w14:textId="66F08F78"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w:t>
      </w:r>
      <w:del w:id="301" w:author="Jens Stevens" w:date="2019-10-29T13:20:00Z">
        <w:r w:rsidDel="006143E3">
          <w:rPr>
            <w:rFonts w:ascii="Times New Roman" w:hAnsi="Times New Roman" w:cs="Times New Roman"/>
            <w:color w:val="000000" w:themeColor="text1"/>
          </w:rPr>
          <w:delText xml:space="preserve"> (Question 3)</w:delText>
        </w:r>
      </w:del>
      <w:r>
        <w:rPr>
          <w:rFonts w:ascii="Times New Roman" w:hAnsi="Times New Roman" w:cs="Times New Roman"/>
          <w:color w:val="000000" w:themeColor="text1"/>
        </w:rPr>
        <w:t>,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062669">
        <w:rPr>
          <w:rFonts w:ascii="Times New Roman" w:hAnsi="Times New Roman" w:cs="Times New Roman"/>
          <w:color w:val="000000" w:themeColor="text1"/>
        </w:rPr>
        <w:t xml:space="preserve"> of 2016 and 2017</w:t>
      </w:r>
      <w:del w:id="302" w:author="Jens Stevens" w:date="2019-10-29T13:21:00Z">
        <w:r w:rsidR="00D74F66" w:rsidRPr="00EF599F" w:rsidDel="006143E3">
          <w:rPr>
            <w:rFonts w:ascii="Times New Roman" w:hAnsi="Times New Roman" w:cs="Times New Roman"/>
            <w:color w:val="000000" w:themeColor="text1"/>
          </w:rPr>
          <w:delText xml:space="preserve"> (some sites had to be omitted during certain site visits due to safety concerns or time constraints)</w:delText>
        </w:r>
      </w:del>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in 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0BC9F8D2"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At each </w:t>
      </w:r>
      <w:r w:rsidR="00062669" w:rsidRPr="00EF599F">
        <w:rPr>
          <w:rFonts w:ascii="Times New Roman" w:hAnsi="Times New Roman" w:cs="Times New Roman"/>
          <w:color w:val="000000" w:themeColor="text1"/>
        </w:rPr>
        <w:t>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GPSMAP 62st and 64st devices (horizontal accuracy 3–10 m). </w:t>
      </w:r>
      <w:del w:id="303" w:author="Jens Stevens" w:date="2019-10-29T13:22:00Z">
        <w:r w:rsidRPr="00EF599F" w:rsidDel="006143E3">
          <w:rPr>
            <w:rFonts w:ascii="Times New Roman" w:hAnsi="Times New Roman" w:cs="Times New Roman"/>
            <w:color w:val="000000" w:themeColor="text1"/>
          </w:rPr>
          <w:delText>Latitude</w:delText>
        </w:r>
        <w:r w:rsidR="00C31C76" w:rsidRPr="00EF599F" w:rsidDel="006143E3">
          <w:rPr>
            <w:rFonts w:ascii="Times New Roman" w:hAnsi="Times New Roman" w:cs="Times New Roman"/>
            <w:color w:val="000000" w:themeColor="text1"/>
          </w:rPr>
          <w:delText xml:space="preserve"> </w:delText>
        </w:r>
        <w:r w:rsidRPr="00EF599F" w:rsidDel="006143E3">
          <w:rPr>
            <w:rFonts w:ascii="Times New Roman" w:hAnsi="Times New Roman" w:cs="Times New Roman"/>
            <w:color w:val="000000" w:themeColor="text1"/>
          </w:rPr>
          <w:delText>and longitude were assigned to each measurement point based on location</w:delText>
        </w:r>
        <w:r w:rsidR="00C31C76" w:rsidRPr="00EF599F" w:rsidDel="006143E3">
          <w:rPr>
            <w:rFonts w:ascii="Times New Roman" w:hAnsi="Times New Roman" w:cs="Times New Roman"/>
            <w:color w:val="000000" w:themeColor="text1"/>
          </w:rPr>
          <w:delText xml:space="preserve"> </w:delText>
        </w:r>
        <w:r w:rsidRPr="00EF599F" w:rsidDel="006143E3">
          <w:rPr>
            <w:rFonts w:ascii="Times New Roman" w:hAnsi="Times New Roman" w:cs="Times New Roman"/>
            <w:color w:val="000000" w:themeColor="text1"/>
          </w:rPr>
          <w:delText>within the grid or transect</w:delText>
        </w:r>
        <w:r w:rsidR="003369A1" w:rsidDel="006143E3">
          <w:rPr>
            <w:rFonts w:ascii="Times New Roman" w:hAnsi="Times New Roman" w:cs="Times New Roman"/>
            <w:color w:val="000000" w:themeColor="text1"/>
          </w:rPr>
          <w:delText>, and verified in ArcMap</w:delText>
        </w:r>
        <w:r w:rsidRPr="00EF599F" w:rsidDel="006143E3">
          <w:rPr>
            <w:rFonts w:ascii="Times New Roman" w:hAnsi="Times New Roman" w:cs="Times New Roman"/>
            <w:color w:val="000000" w:themeColor="text1"/>
          </w:rPr>
          <w:delText xml:space="preserve">. </w:delText>
        </w:r>
      </w:del>
      <w:r w:rsidR="003369A1">
        <w:rPr>
          <w:rFonts w:ascii="Times New Roman" w:hAnsi="Times New Roman" w:cs="Times New Roman"/>
          <w:color w:val="000000" w:themeColor="text1"/>
        </w:rPr>
        <w:t xml:space="preserve">We used these geographic positions to </w:t>
      </w:r>
      <w:del w:id="304" w:author="Gabrielle Boisrame" w:date="2019-10-31T16:47:00Z">
        <w:r w:rsidR="003369A1" w:rsidDel="00135CBC">
          <w:rPr>
            <w:rFonts w:ascii="Times New Roman" w:hAnsi="Times New Roman" w:cs="Times New Roman"/>
            <w:color w:val="000000" w:themeColor="text1"/>
          </w:rPr>
          <w:delText xml:space="preserve">calculate </w:delText>
        </w:r>
      </w:del>
      <w:ins w:id="305" w:author="Gabrielle Boisrame" w:date="2019-10-31T16:47:00Z">
        <w:r w:rsidR="00135CBC">
          <w:rPr>
            <w:rFonts w:ascii="Times New Roman" w:hAnsi="Times New Roman" w:cs="Times New Roman"/>
            <w:color w:val="000000" w:themeColor="text1"/>
          </w:rPr>
          <w:t xml:space="preserve">extract </w:t>
        </w:r>
      </w:ins>
      <w:r w:rsidR="003369A1">
        <w:rPr>
          <w:rFonts w:ascii="Times New Roman" w:hAnsi="Times New Roman" w:cs="Times New Roman"/>
          <w:color w:val="000000" w:themeColor="text1"/>
        </w:rPr>
        <w:lastRenderedPageBreak/>
        <w:t>additional topographic variables</w:t>
      </w:r>
      <w:ins w:id="306" w:author="Jens Stevens" w:date="2019-10-29T13:22:00Z">
        <w:r w:rsidR="006143E3">
          <w:rPr>
            <w:rFonts w:ascii="Times New Roman" w:hAnsi="Times New Roman" w:cs="Times New Roman"/>
            <w:color w:val="000000" w:themeColor="text1"/>
          </w:rPr>
          <w:t xml:space="preserve"> </w:t>
        </w:r>
      </w:ins>
      <w:ins w:id="307" w:author="Jens Stevens" w:date="2019-10-29T13:23:00Z">
        <w:r w:rsidR="006143E3">
          <w:rPr>
            <w:rFonts w:ascii="Times New Roman" w:hAnsi="Times New Roman" w:cs="Times New Roman"/>
            <w:color w:val="000000" w:themeColor="text1"/>
          </w:rPr>
          <w:t>that could</w:t>
        </w:r>
      </w:ins>
      <w:ins w:id="308" w:author="Jens Stevens" w:date="2019-10-29T13:22:00Z">
        <w:r w:rsidR="006143E3">
          <w:rPr>
            <w:rFonts w:ascii="Times New Roman" w:hAnsi="Times New Roman" w:cs="Times New Roman"/>
            <w:color w:val="000000" w:themeColor="text1"/>
          </w:rPr>
          <w:t xml:space="preserve"> predict soil moisture (below)</w:t>
        </w:r>
      </w:ins>
      <w:ins w:id="309" w:author="Gabrielle Boisrame" w:date="2019-10-30T12:03:00Z">
        <w:r w:rsidR="003A1DE8">
          <w:rPr>
            <w:rFonts w:ascii="Times New Roman" w:hAnsi="Times New Roman" w:cs="Times New Roman"/>
            <w:color w:val="000000" w:themeColor="text1"/>
          </w:rPr>
          <w:t xml:space="preserve"> from </w:t>
        </w:r>
      </w:ins>
      <w:ins w:id="310" w:author="Gabrielle Boisrame" w:date="2019-10-31T16:47:00Z">
        <w:r w:rsidR="00135CBC">
          <w:rPr>
            <w:rFonts w:ascii="Times New Roman" w:hAnsi="Times New Roman" w:cs="Times New Roman"/>
            <w:color w:val="000000" w:themeColor="text1"/>
          </w:rPr>
          <w:t xml:space="preserve">raster grids created using </w:t>
        </w:r>
      </w:ins>
      <w:ins w:id="311" w:author="Gabrielle Boisrame" w:date="2019-10-30T12:03:00Z">
        <w:r w:rsidR="003A1DE8">
          <w:rPr>
            <w:rFonts w:ascii="Times New Roman" w:hAnsi="Times New Roman" w:cs="Times New Roman"/>
            <w:color w:val="000000" w:themeColor="text1"/>
          </w:rPr>
          <w:t xml:space="preserve">a digital elevation model (DEM) in ArcMap. </w:t>
        </w:r>
      </w:ins>
      <w:ins w:id="312" w:author="Gabrielle Boisrame" w:date="2019-10-30T12:04:00Z">
        <w:r w:rsidR="003A1DE8">
          <w:rPr>
            <w:rFonts w:ascii="Times New Roman" w:hAnsi="Times New Roman" w:cs="Times New Roman"/>
            <w:color w:val="000000" w:themeColor="text1"/>
          </w:rPr>
          <w:t>These variables include</w:t>
        </w:r>
      </w:ins>
      <w:ins w:id="313" w:author="Jens Stevens" w:date="2019-10-29T13:22:00Z">
        <w:del w:id="314" w:author="Gabrielle Boisrame" w:date="2019-10-30T12:04:00Z">
          <w:r w:rsidR="006143E3" w:rsidDel="003A1DE8">
            <w:rPr>
              <w:rFonts w:ascii="Times New Roman" w:hAnsi="Times New Roman" w:cs="Times New Roman"/>
              <w:color w:val="000000" w:themeColor="text1"/>
            </w:rPr>
            <w:delText>,</w:delText>
          </w:r>
        </w:del>
      </w:ins>
      <w:del w:id="315" w:author="Gabrielle Boisrame" w:date="2019-10-30T12:04:00Z">
        <w:r w:rsidR="003369A1" w:rsidDel="003A1DE8">
          <w:rPr>
            <w:rFonts w:ascii="Times New Roman" w:hAnsi="Times New Roman" w:cs="Times New Roman"/>
            <w:color w:val="000000" w:themeColor="text1"/>
          </w:rPr>
          <w:delText xml:space="preserve"> including</w:delText>
        </w:r>
      </w:del>
      <w:r w:rsidR="003369A1">
        <w:rPr>
          <w:rFonts w:ascii="Times New Roman" w:hAnsi="Times New Roman" w:cs="Times New Roman"/>
          <w:color w:val="000000" w:themeColor="text1"/>
        </w:rPr>
        <w:t xml:space="preserve">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del w:id="316" w:author="Gabrielle Boisrame" w:date="2019-10-31T16:36:00Z">
        <w:r w:rsidR="003369A1" w:rsidDel="00170F8D">
          <w:rPr>
            <w:rFonts w:ascii="Times New Roman" w:hAnsi="Times New Roman" w:cs="Times New Roman"/>
            <w:color w:val="000000" w:themeColor="text1"/>
          </w:rPr>
          <w:delText>,</w:delText>
        </w:r>
      </w:del>
      <w:r w:rsidR="003369A1">
        <w:rPr>
          <w:rFonts w:ascii="Times New Roman" w:hAnsi="Times New Roman" w:cs="Times New Roman"/>
          <w:color w:val="000000" w:themeColor="text1"/>
        </w:rPr>
        <w:t>.</w:t>
      </w:r>
      <w:ins w:id="317" w:author="Gabrielle Boisrame" w:date="2019-10-31T16:36:00Z">
        <w:r w:rsidR="00170F8D">
          <w:rPr>
            <w:rFonts w:ascii="Times New Roman" w:hAnsi="Times New Roman" w:cs="Times New Roman"/>
            <w:color w:val="000000" w:themeColor="text1"/>
          </w:rPr>
          <w:t xml:space="preserve"> </w:t>
        </w:r>
      </w:ins>
      <w:commentRangeStart w:id="318"/>
      <w:commentRangeStart w:id="319"/>
      <w:ins w:id="320" w:author="Gabrielle Boisrame" w:date="2019-10-31T16:37:00Z">
        <w:r w:rsidR="00170F8D">
          <w:rPr>
            <w:rFonts w:ascii="Times New Roman" w:hAnsi="Times New Roman" w:cs="Times New Roman"/>
            <w:color w:val="000000" w:themeColor="text1"/>
          </w:rPr>
          <w:t xml:space="preserve">In order to aggregate the </w:t>
        </w:r>
      </w:ins>
      <w:ins w:id="321" w:author="Stevens, Jens T" w:date="2019-11-05T14:04:00Z">
        <w:r w:rsidR="00B879B5">
          <w:rPr>
            <w:rFonts w:ascii="Times New Roman" w:hAnsi="Times New Roman" w:cs="Times New Roman"/>
            <w:color w:val="000000" w:themeColor="text1"/>
          </w:rPr>
          <w:t>25-</w:t>
        </w:r>
      </w:ins>
      <w:ins w:id="322" w:author="Stevens, Jens T" w:date="2019-11-05T14:05:00Z">
        <w:r w:rsidR="00B879B5">
          <w:rPr>
            <w:rFonts w:ascii="Times New Roman" w:hAnsi="Times New Roman" w:cs="Times New Roman"/>
            <w:color w:val="000000" w:themeColor="text1"/>
          </w:rPr>
          <w:t xml:space="preserve">30 </w:t>
        </w:r>
      </w:ins>
      <w:ins w:id="323" w:author="Gabrielle Boisrame" w:date="2019-10-31T16:37:00Z">
        <w:r w:rsidR="00170F8D">
          <w:rPr>
            <w:rFonts w:ascii="Times New Roman" w:hAnsi="Times New Roman" w:cs="Times New Roman"/>
            <w:color w:val="000000" w:themeColor="text1"/>
          </w:rPr>
          <w:t>point moisture measurements</w:t>
        </w:r>
      </w:ins>
      <w:ins w:id="324" w:author="Stevens, Jens T" w:date="2019-11-05T14:05:00Z">
        <w:r w:rsidR="00B879B5">
          <w:rPr>
            <w:rFonts w:ascii="Times New Roman" w:hAnsi="Times New Roman" w:cs="Times New Roman"/>
            <w:color w:val="000000" w:themeColor="text1"/>
          </w:rPr>
          <w:t xml:space="preserve"> made within a sampling site</w:t>
        </w:r>
      </w:ins>
      <w:ins w:id="325" w:author="Gabrielle Boisrame" w:date="2019-10-31T16:37:00Z">
        <w:r w:rsidR="00170F8D">
          <w:rPr>
            <w:rFonts w:ascii="Times New Roman" w:hAnsi="Times New Roman" w:cs="Times New Roman"/>
            <w:color w:val="000000" w:themeColor="text1"/>
          </w:rPr>
          <w:t xml:space="preserve"> to a scale more consistent with our DEM</w:t>
        </w:r>
      </w:ins>
      <w:ins w:id="326" w:author="Gabrielle Boisrame" w:date="2019-10-31T16:38:00Z">
        <w:r w:rsidR="00170F8D">
          <w:rPr>
            <w:rFonts w:ascii="Times New Roman" w:hAnsi="Times New Roman" w:cs="Times New Roman"/>
            <w:color w:val="000000" w:themeColor="text1"/>
          </w:rPr>
          <w:t xml:space="preserve">-created maps of topographic variables, we </w:t>
        </w:r>
      </w:ins>
      <w:ins w:id="327" w:author="Gabrielle Boisrame" w:date="2019-10-31T16:40:00Z">
        <w:r w:rsidR="00316390">
          <w:rPr>
            <w:rFonts w:ascii="Times New Roman" w:hAnsi="Times New Roman" w:cs="Times New Roman"/>
            <w:color w:val="000000" w:themeColor="text1"/>
          </w:rPr>
          <w:t>group</w:t>
        </w:r>
      </w:ins>
      <w:ins w:id="328" w:author="Gabrielle Boisrame" w:date="2019-10-31T16:36:00Z">
        <w:r w:rsidR="00170F8D">
          <w:rPr>
            <w:rFonts w:ascii="Times New Roman" w:hAnsi="Times New Roman" w:cs="Times New Roman"/>
            <w:color w:val="000000" w:themeColor="text1"/>
          </w:rPr>
          <w:t xml:space="preserve">ed the </w:t>
        </w:r>
      </w:ins>
      <w:ins w:id="329" w:author="Gabrielle Boisrame" w:date="2019-10-31T16:41:00Z">
        <w:del w:id="330" w:author="Stevens, Jens T" w:date="2019-11-05T14:02:00Z">
          <w:r w:rsidR="00316390" w:rsidDel="00B879B5">
            <w:rPr>
              <w:rFonts w:ascii="Times New Roman" w:hAnsi="Times New Roman" w:cs="Times New Roman"/>
              <w:color w:val="000000" w:themeColor="text1"/>
            </w:rPr>
            <w:delText>point data</w:delText>
          </w:r>
        </w:del>
      </w:ins>
      <w:ins w:id="331" w:author="Gabrielle Boisrame" w:date="2019-10-31T16:36:00Z">
        <w:del w:id="332" w:author="Stevens, Jens T" w:date="2019-11-05T14:02:00Z">
          <w:r w:rsidR="00170F8D" w:rsidDel="00B879B5">
            <w:rPr>
              <w:rFonts w:ascii="Times New Roman" w:hAnsi="Times New Roman" w:cs="Times New Roman"/>
              <w:color w:val="000000" w:themeColor="text1"/>
            </w:rPr>
            <w:delText xml:space="preserve"> by</w:delText>
          </w:r>
        </w:del>
      </w:ins>
      <w:ins w:id="333" w:author="Stevens, Jens T" w:date="2019-11-05T14:05:00Z">
        <w:r w:rsidR="00B879B5">
          <w:rPr>
            <w:rFonts w:ascii="Times New Roman" w:hAnsi="Times New Roman" w:cs="Times New Roman"/>
            <w:color w:val="000000" w:themeColor="text1"/>
          </w:rPr>
          <w:t>within-</w:t>
        </w:r>
      </w:ins>
      <w:ins w:id="334" w:author="Gabrielle Boisrame" w:date="2019-10-31T16:36:00Z">
        <w:r w:rsidR="00170F8D">
          <w:rPr>
            <w:rFonts w:ascii="Times New Roman" w:hAnsi="Times New Roman" w:cs="Times New Roman"/>
            <w:color w:val="000000" w:themeColor="text1"/>
          </w:rPr>
          <w:t>site</w:t>
        </w:r>
      </w:ins>
      <w:ins w:id="335" w:author="Stevens, Jens T" w:date="2019-11-05T14:03:00Z">
        <w:r w:rsidR="00B879B5">
          <w:rPr>
            <w:rFonts w:ascii="Times New Roman" w:hAnsi="Times New Roman" w:cs="Times New Roman"/>
            <w:color w:val="000000" w:themeColor="text1"/>
          </w:rPr>
          <w:t xml:space="preserve"> </w:t>
        </w:r>
      </w:ins>
      <w:ins w:id="336" w:author="Stevens, Jens T" w:date="2019-11-05T14:05:00Z">
        <w:r w:rsidR="00B879B5">
          <w:rPr>
            <w:rFonts w:ascii="Times New Roman" w:hAnsi="Times New Roman" w:cs="Times New Roman"/>
            <w:color w:val="000000" w:themeColor="text1"/>
          </w:rPr>
          <w:t>measurements for a given sampling date and</w:t>
        </w:r>
      </w:ins>
      <w:ins w:id="337" w:author="Gabrielle Boisrame" w:date="2019-10-31T16:36:00Z">
        <w:del w:id="338" w:author="Stevens, Jens T" w:date="2019-11-05T14:04:00Z">
          <w:r w:rsidR="00170F8D" w:rsidDel="00B879B5">
            <w:rPr>
              <w:rFonts w:ascii="Times New Roman" w:hAnsi="Times New Roman" w:cs="Times New Roman"/>
              <w:color w:val="000000" w:themeColor="text1"/>
            </w:rPr>
            <w:delText xml:space="preserve">, </w:delText>
          </w:r>
        </w:del>
        <w:del w:id="339" w:author="Stevens, Jens T" w:date="2019-11-05T14:03:00Z">
          <w:r w:rsidR="00170F8D" w:rsidDel="00B879B5">
            <w:rPr>
              <w:rFonts w:ascii="Times New Roman" w:hAnsi="Times New Roman" w:cs="Times New Roman"/>
              <w:color w:val="000000" w:themeColor="text1"/>
            </w:rPr>
            <w:delText>measurement date,</w:delText>
          </w:r>
        </w:del>
        <w:del w:id="340" w:author="Stevens, Jens T" w:date="2019-11-05T14:04:00Z">
          <w:r w:rsidR="00170F8D" w:rsidDel="00B879B5">
            <w:rPr>
              <w:rFonts w:ascii="Times New Roman" w:hAnsi="Times New Roman" w:cs="Times New Roman"/>
              <w:color w:val="000000" w:themeColor="text1"/>
            </w:rPr>
            <w:delText xml:space="preserve"> and</w:delText>
          </w:r>
        </w:del>
        <w:r w:rsidR="00170F8D">
          <w:rPr>
            <w:rFonts w:ascii="Times New Roman" w:hAnsi="Times New Roman" w:cs="Times New Roman"/>
            <w:color w:val="000000" w:themeColor="text1"/>
          </w:rPr>
          <w:t xml:space="preserve"> vegetation cover</w:t>
        </w:r>
      </w:ins>
      <w:ins w:id="341" w:author="Stevens, Jens T" w:date="2019-11-05T14:06:00Z">
        <w:r w:rsidR="00B879B5">
          <w:rPr>
            <w:rFonts w:ascii="Times New Roman" w:hAnsi="Times New Roman" w:cs="Times New Roman"/>
            <w:color w:val="000000" w:themeColor="text1"/>
          </w:rPr>
          <w:t xml:space="preserve"> type</w:t>
        </w:r>
      </w:ins>
      <w:ins w:id="342" w:author="Gabrielle Boisrame" w:date="2019-10-31T16:39:00Z">
        <w:r w:rsidR="00316390">
          <w:rPr>
            <w:rFonts w:ascii="Times New Roman" w:hAnsi="Times New Roman" w:cs="Times New Roman"/>
            <w:color w:val="000000" w:themeColor="text1"/>
          </w:rPr>
          <w:t xml:space="preserve">, </w:t>
        </w:r>
      </w:ins>
      <w:ins w:id="343" w:author="Gabrielle Boisrame" w:date="2019-10-31T16:41:00Z">
        <w:r w:rsidR="00316390">
          <w:rPr>
            <w:rFonts w:ascii="Times New Roman" w:hAnsi="Times New Roman" w:cs="Times New Roman"/>
            <w:color w:val="000000" w:themeColor="text1"/>
          </w:rPr>
          <w:t>and calculated the mean values within each group</w:t>
        </w:r>
      </w:ins>
      <w:ins w:id="344" w:author="Gabrielle Boisrame" w:date="2019-10-31T16:40:00Z">
        <w:r w:rsidR="00316390">
          <w:rPr>
            <w:rFonts w:ascii="Times New Roman" w:hAnsi="Times New Roman" w:cs="Times New Roman"/>
            <w:color w:val="000000" w:themeColor="text1"/>
          </w:rPr>
          <w:t xml:space="preserve">. These </w:t>
        </w:r>
      </w:ins>
      <w:ins w:id="345" w:author="Gabrielle Boisrame" w:date="2019-10-31T16:41:00Z">
        <w:r w:rsidR="00316390">
          <w:rPr>
            <w:rFonts w:ascii="Times New Roman" w:hAnsi="Times New Roman" w:cs="Times New Roman"/>
            <w:color w:val="000000" w:themeColor="text1"/>
          </w:rPr>
          <w:t>aggregated means</w:t>
        </w:r>
      </w:ins>
      <w:ins w:id="346" w:author="Gabrielle Boisrame" w:date="2019-10-31T16:40:00Z">
        <w:r w:rsidR="00316390">
          <w:rPr>
            <w:rFonts w:ascii="Times New Roman" w:hAnsi="Times New Roman" w:cs="Times New Roman"/>
            <w:color w:val="000000" w:themeColor="text1"/>
          </w:rPr>
          <w:t xml:space="preserve"> were used for all data training and validation</w:t>
        </w:r>
      </w:ins>
      <w:ins w:id="347" w:author="Gabrielle Boisrame" w:date="2019-10-31T16:43:00Z">
        <w:r w:rsidR="00064BC7">
          <w:rPr>
            <w:rFonts w:ascii="Times New Roman" w:hAnsi="Times New Roman" w:cs="Times New Roman"/>
            <w:color w:val="000000" w:themeColor="text1"/>
          </w:rPr>
          <w:t xml:space="preserve">, so there is only one </w:t>
        </w:r>
      </w:ins>
      <w:ins w:id="348" w:author="Gabrielle Boisrame" w:date="2019-10-31T16:44:00Z">
        <w:r w:rsidR="00064BC7">
          <w:rPr>
            <w:rFonts w:ascii="Times New Roman" w:hAnsi="Times New Roman" w:cs="Times New Roman"/>
            <w:color w:val="000000" w:themeColor="text1"/>
          </w:rPr>
          <w:t xml:space="preserve">measured </w:t>
        </w:r>
      </w:ins>
      <w:ins w:id="349" w:author="Gabrielle Boisrame" w:date="2019-10-31T16:43:00Z">
        <w:r w:rsidR="00064BC7">
          <w:rPr>
            <w:rFonts w:ascii="Times New Roman" w:hAnsi="Times New Roman" w:cs="Times New Roman"/>
            <w:color w:val="000000" w:themeColor="text1"/>
          </w:rPr>
          <w:t>soil moisture value for any unique combination of site, vegetation, and date</w:t>
        </w:r>
      </w:ins>
      <w:ins w:id="350" w:author="Gabrielle Boisrame" w:date="2019-10-31T16:40:00Z">
        <w:r w:rsidR="00316390">
          <w:rPr>
            <w:rFonts w:ascii="Times New Roman" w:hAnsi="Times New Roman" w:cs="Times New Roman"/>
            <w:color w:val="000000" w:themeColor="text1"/>
          </w:rPr>
          <w:t>.</w:t>
        </w:r>
      </w:ins>
      <w:commentRangeEnd w:id="318"/>
      <w:ins w:id="351" w:author="Gabrielle Boisrame" w:date="2019-10-31T16:44:00Z">
        <w:r w:rsidR="00064BC7">
          <w:rPr>
            <w:rStyle w:val="CommentReference"/>
          </w:rPr>
          <w:commentReference w:id="318"/>
        </w:r>
      </w:ins>
      <w:commentRangeEnd w:id="319"/>
      <w:r w:rsidR="00B879B5">
        <w:rPr>
          <w:rStyle w:val="CommentReference"/>
        </w:rPr>
        <w:commentReference w:id="319"/>
      </w:r>
    </w:p>
    <w:p w14:paraId="66BA19DC" w14:textId="5874ECC0"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w:t>
      </w:r>
      <w:del w:id="352" w:author="Gabrielle Boisrame" w:date="2019-10-31T16:13:00Z">
        <w:r w:rsidR="003369A1" w:rsidDel="00BB7C5B">
          <w:rPr>
            <w:rFonts w:ascii="Times New Roman" w:hAnsi="Times New Roman" w:cs="Times New Roman"/>
          </w:rPr>
          <w:delText>covariates</w:delText>
        </w:r>
      </w:del>
      <w:ins w:id="353" w:author="Gabrielle Boisrame" w:date="2019-10-31T16:13:00Z">
        <w:r w:rsidR="00BB7C5B">
          <w:rPr>
            <w:rFonts w:ascii="Times New Roman" w:hAnsi="Times New Roman" w:cs="Times New Roman"/>
          </w:rPr>
          <w:t>site characteristics</w:t>
        </w:r>
      </w:ins>
      <w:r w:rsidR="003369A1">
        <w:rPr>
          <w:rFonts w:ascii="Times New Roman" w:hAnsi="Times New Roman" w:cs="Times New Roman"/>
        </w:rPr>
        <w:t xml:space="preserve">: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w:t>
      </w:r>
      <w:del w:id="354" w:author="Jens Stevens" w:date="2019-10-29T13:23:00Z">
        <w:r w:rsidR="003369A1" w:rsidDel="006143E3">
          <w:rPr>
            <w:rFonts w:ascii="Times New Roman" w:hAnsi="Times New Roman" w:cs="Times New Roman"/>
          </w:rPr>
          <w:delText>measurement</w:delText>
        </w:r>
        <w:r w:rsidR="00410DCD" w:rsidDel="006143E3">
          <w:rPr>
            <w:rFonts w:ascii="Times New Roman" w:hAnsi="Times New Roman" w:cs="Times New Roman"/>
          </w:rPr>
          <w:delText xml:space="preserve"> (days since December 31 of the previous year)</w:delText>
        </w:r>
      </w:del>
      <w:ins w:id="355" w:author="Jens Stevens" w:date="2019-10-29T13:23:00Z">
        <w:r w:rsidR="006143E3">
          <w:rPr>
            <w:rFonts w:ascii="Times New Roman" w:hAnsi="Times New Roman" w:cs="Times New Roman"/>
          </w:rPr>
          <w:t>year</w:t>
        </w:r>
      </w:ins>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 </w:instrTex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EN.CITE.DATA </w:instrText>
      </w:r>
      <w:r w:rsidR="00A76620">
        <w:rPr>
          <w:rFonts w:ascii="Times New Roman" w:hAnsi="Times New Roman" w:cs="Times New Roman"/>
        </w:rPr>
      </w:r>
      <w:r w:rsidR="00A76620">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A76620">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ins w:id="356" w:author="Gabrielle" w:date="2019-10-13T21:45:00Z">
        <w:r w:rsidR="001E71F0">
          <w:rPr>
            <w:rFonts w:ascii="Times New Roman" w:hAnsi="Times New Roman" w:cs="Times New Roman"/>
          </w:rPr>
          <w:t xml:space="preserve">. This model used the same methods as </w:t>
        </w:r>
        <w:r w:rsidR="001E71F0">
          <w:rPr>
            <w:rFonts w:ascii="Times New Roman" w:hAnsi="Times New Roman" w:cs="Times New Roman"/>
            <w:noProof/>
          </w:rPr>
          <w:t>Boisramé et al. (2018)</w:t>
        </w:r>
      </w:ins>
      <w:r w:rsidR="003369A1">
        <w:rPr>
          <w:rFonts w:ascii="Times New Roman" w:hAnsi="Times New Roman" w:cs="Times New Roman"/>
        </w:rPr>
        <w:t>.</w:t>
      </w:r>
      <w:r w:rsidR="00AF2984">
        <w:rPr>
          <w:rFonts w:ascii="Times New Roman" w:hAnsi="Times New Roman" w:cs="Times New Roman"/>
        </w:rPr>
        <w:t xml:space="preserve"> </w:t>
      </w:r>
      <w:ins w:id="357" w:author="Gabrielle Boisrame" w:date="2019-10-04T15:54:00Z">
        <w:r w:rsidR="004D0F74">
          <w:rPr>
            <w:rFonts w:ascii="Times New Roman" w:hAnsi="Times New Roman" w:cs="Times New Roman"/>
          </w:rPr>
          <w:t>While information on soil type may have increased this model</w:t>
        </w:r>
      </w:ins>
      <w:ins w:id="358" w:author="Gabrielle Boisrame" w:date="2019-10-04T15:55:00Z">
        <w:r w:rsidR="004D0F74">
          <w:rPr>
            <w:rFonts w:ascii="Times New Roman" w:hAnsi="Times New Roman" w:cs="Times New Roman"/>
          </w:rPr>
          <w:t xml:space="preserve">’s accuracy, we did not include soil properties since we did not have verifiable basin-wide soils data that would have allowed us to upscale the measurements to the rest of the watershed. </w:t>
        </w:r>
      </w:ins>
      <w:ins w:id="359" w:author="Gabrielle Boisrame" w:date="2019-10-30T14:17:00Z">
        <w:r w:rsidR="00371256">
          <w:rPr>
            <w:rFonts w:ascii="Times New Roman" w:hAnsi="Times New Roman" w:cs="Times New Roman"/>
          </w:rPr>
          <w:t xml:space="preserve">Since random forest is a statistical </w:t>
        </w:r>
        <w:r w:rsidR="00371256">
          <w:rPr>
            <w:rFonts w:ascii="Times New Roman" w:hAnsi="Times New Roman" w:cs="Times New Roman"/>
          </w:rPr>
          <w:lastRenderedPageBreak/>
          <w:t xml:space="preserve">model, rather than a physically-based model, it does not require information </w:t>
        </w:r>
        <w:del w:id="360" w:author="Sally Thompson" w:date="2019-11-01T15:22:00Z">
          <w:r w:rsidR="00371256" w:rsidDel="00FE2009">
            <w:rPr>
              <w:rFonts w:ascii="Times New Roman" w:hAnsi="Times New Roman" w:cs="Times New Roman"/>
            </w:rPr>
            <w:delText>on</w:delText>
          </w:r>
        </w:del>
      </w:ins>
      <w:ins w:id="361" w:author="Sally Thompson" w:date="2019-11-01T15:22:00Z">
        <w:r w:rsidR="00FE2009">
          <w:rPr>
            <w:rFonts w:ascii="Times New Roman" w:hAnsi="Times New Roman" w:cs="Times New Roman"/>
          </w:rPr>
          <w:t>about</w:t>
        </w:r>
      </w:ins>
      <w:ins w:id="362" w:author="Gabrielle Boisrame" w:date="2019-10-30T14:17:00Z">
        <w:r w:rsidR="00371256">
          <w:rPr>
            <w:rFonts w:ascii="Times New Roman" w:hAnsi="Times New Roman" w:cs="Times New Roman"/>
          </w:rPr>
          <w:t xml:space="preserve"> physical soil parameters in order to represent soil moisture, as long as the covariates used are correlated with soil moisture state. </w:t>
        </w:r>
      </w:ins>
      <w:r w:rsidR="00AF2984">
        <w:rPr>
          <w:rFonts w:ascii="Times New Roman" w:hAnsi="Times New Roman" w:cs="Times New Roman"/>
        </w:rPr>
        <w:t xml:space="preserve">We cross-validated the model by selecting a subset of </w:t>
      </w:r>
      <w:ins w:id="363" w:author="Gabrielle Boisrame" w:date="2019-10-31T16:12:00Z">
        <w:r w:rsidR="00BB7C5B">
          <w:rPr>
            <w:rFonts w:ascii="Times New Roman" w:hAnsi="Times New Roman" w:cs="Times New Roman"/>
          </w:rPr>
          <w:t xml:space="preserve">measured </w:t>
        </w:r>
      </w:ins>
      <w:r w:rsidR="00AF2984">
        <w:rPr>
          <w:rFonts w:ascii="Times New Roman" w:hAnsi="Times New Roman" w:cs="Times New Roman"/>
        </w:rPr>
        <w:t xml:space="preserve">sites as training data and using the resulting model to predict soil moisture at the remaining </w:t>
      </w:r>
      <w:ins w:id="364" w:author="Gabrielle Boisrame" w:date="2019-10-31T16:14:00Z">
        <w:r w:rsidR="00BB7C5B">
          <w:rPr>
            <w:rFonts w:ascii="Times New Roman" w:hAnsi="Times New Roman" w:cs="Times New Roman"/>
          </w:rPr>
          <w:t xml:space="preserve">measured </w:t>
        </w:r>
      </w:ins>
      <w:r w:rsidR="00AF2984">
        <w:rPr>
          <w:rFonts w:ascii="Times New Roman" w:hAnsi="Times New Roman" w:cs="Times New Roman"/>
        </w:rPr>
        <w:t>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w:t>
      </w:r>
      <w:r w:rsidR="001E2879">
        <w:rPr>
          <w:rFonts w:ascii="Times New Roman" w:hAnsi="Times New Roman" w:cs="Times New Roman"/>
        </w:rPr>
        <w:t xml:space="preserve">ability </w:t>
      </w:r>
      <w:r w:rsidR="0074102E">
        <w:rPr>
          <w:rFonts w:ascii="Times New Roman" w:hAnsi="Times New Roman" w:cs="Times New Roman"/>
        </w:rPr>
        <w:t xml:space="preserve">of a similar soil moisture model </w:t>
      </w:r>
      <w:r w:rsidR="001E2879">
        <w:rPr>
          <w:rFonts w:ascii="Times New Roman" w:hAnsi="Times New Roman" w:cs="Times New Roman"/>
        </w:rPr>
        <w:t>trained on ICB data</w:t>
      </w:r>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r w:rsidR="001E2879">
        <w:rPr>
          <w:rFonts w:ascii="Times New Roman" w:hAnsi="Times New Roman" w:cs="Times New Roman"/>
        </w:rPr>
        <w:t>to explain</w:t>
      </w:r>
      <w:r w:rsidR="0074102E">
        <w:rPr>
          <w:rFonts w:ascii="Times New Roman" w:hAnsi="Times New Roman" w:cs="Times New Roman"/>
        </w:rPr>
        <w:t xml:space="preserve"> soil moisture variation observed at SCB.</w:t>
      </w:r>
    </w:p>
    <w:p w14:paraId="17C20D3C" w14:textId="037FCAFB"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w:t>
      </w:r>
      <w:ins w:id="365" w:author="Gabrielle Boisrame" w:date="2019-10-31T16:16:00Z">
        <w:r w:rsidR="00BB7C5B">
          <w:rPr>
            <w:rFonts w:ascii="Times New Roman" w:hAnsi="Times New Roman" w:cs="Times New Roman"/>
            <w:color w:val="2F2F2F" w:themeColor="accent5" w:themeShade="80"/>
          </w:rPr>
          <w:t>. At each grid point, we used our vegetation maps, fire maps, and the DEM to extract the needed covariates to run the model</w:t>
        </w:r>
      </w:ins>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ins w:id="366" w:author="Gabrielle Boisrame" w:date="2019-10-31T16:18:00Z">
        <w:r w:rsidR="00BB7C5B">
          <w:rPr>
            <w:rFonts w:ascii="Times New Roman" w:hAnsi="Times New Roman" w:cs="Times New Roman"/>
            <w:color w:val="2F2F2F" w:themeColor="accent5" w:themeShade="80"/>
          </w:rPr>
          <w:t xml:space="preserve">modeled soil moisture on the same 40m grid, with the same covariates, except that we </w:t>
        </w:r>
      </w:ins>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w:t>
      </w:r>
      <w:del w:id="367" w:author="Gabrielle Boisrame" w:date="2019-10-31T16:28:00Z">
        <w:r w:rsidDel="00827832">
          <w:rPr>
            <w:rFonts w:ascii="Times New Roman" w:hAnsi="Times New Roman" w:cs="Times New Roman"/>
            <w:color w:val="2F2F2F" w:themeColor="accent5" w:themeShade="80"/>
          </w:rPr>
          <w:delText>0</w:delText>
        </w:r>
      </w:del>
      <w:ins w:id="368" w:author="Gabrielle Boisrame" w:date="2019-10-31T16:28:00Z">
        <w:r w:rsidR="00827832">
          <w:rPr>
            <w:rFonts w:ascii="Times New Roman" w:hAnsi="Times New Roman" w:cs="Times New Roman"/>
            <w:color w:val="2F2F2F" w:themeColor="accent5" w:themeShade="80"/>
          </w:rPr>
          <w:t>zero</w:t>
        </w:r>
      </w:ins>
      <w:r>
        <w:rPr>
          <w:rFonts w:ascii="Times New Roman" w:hAnsi="Times New Roman" w:cs="Times New Roman"/>
          <w:color w:val="2F2F2F" w:themeColor="accent5" w:themeShade="80"/>
        </w:rPr>
        <w:t xml:space="preserve">, time since fire to 100 years, and </w:t>
      </w:r>
      <w:ins w:id="369" w:author="Gabrielle Boisrame" w:date="2019-10-31T16:28:00Z">
        <w:r w:rsidR="00170F8D">
          <w:rPr>
            <w:rFonts w:ascii="Times New Roman" w:hAnsi="Times New Roman" w:cs="Times New Roman"/>
            <w:color w:val="2F2F2F" w:themeColor="accent5" w:themeShade="80"/>
          </w:rPr>
          <w:t xml:space="preserve">replaced 2014 </w:t>
        </w:r>
      </w:ins>
      <w:r>
        <w:rPr>
          <w:rFonts w:ascii="Times New Roman" w:hAnsi="Times New Roman" w:cs="Times New Roman"/>
          <w:color w:val="2F2F2F" w:themeColor="accent5" w:themeShade="80"/>
        </w:rPr>
        <w:t xml:space="preserve">vegetation cover </w:t>
      </w:r>
      <w:del w:id="370" w:author="Gabrielle Boisrame" w:date="2019-10-31T16:28:00Z">
        <w:r w:rsidDel="00170F8D">
          <w:rPr>
            <w:rFonts w:ascii="Times New Roman" w:hAnsi="Times New Roman" w:cs="Times New Roman"/>
            <w:color w:val="2F2F2F" w:themeColor="accent5" w:themeShade="80"/>
          </w:rPr>
          <w:delText xml:space="preserve">to </w:delText>
        </w:r>
      </w:del>
      <w:ins w:id="371" w:author="Gabrielle Boisrame" w:date="2019-10-31T16:28:00Z">
        <w:r w:rsidR="00170F8D">
          <w:rPr>
            <w:rFonts w:ascii="Times New Roman" w:hAnsi="Times New Roman" w:cs="Times New Roman"/>
            <w:color w:val="2F2F2F" w:themeColor="accent5" w:themeShade="80"/>
          </w:rPr>
          <w:t xml:space="preserve">with </w:t>
        </w:r>
      </w:ins>
      <w:r>
        <w:rPr>
          <w:rFonts w:ascii="Times New Roman" w:hAnsi="Times New Roman" w:cs="Times New Roman"/>
          <w:color w:val="2F2F2F" w:themeColor="accent5" w:themeShade="80"/>
        </w:rPr>
        <w:t>1973 vegetation</w:t>
      </w:r>
      <w:ins w:id="372" w:author="Gabrielle Boisrame" w:date="2019-10-31T16:29:00Z">
        <w:r w:rsidR="00170F8D">
          <w:rPr>
            <w:rFonts w:ascii="Times New Roman" w:hAnsi="Times New Roman" w:cs="Times New Roman"/>
            <w:color w:val="2F2F2F" w:themeColor="accent5" w:themeShade="80"/>
          </w:rPr>
          <w:t xml:space="preserve"> (since this vegetation represents the watershed’s state after years of fire suppression)</w:t>
        </w:r>
      </w:ins>
      <w:del w:id="373" w:author="Gabrielle Boisrame" w:date="2019-10-31T16:19:00Z">
        <w:r w:rsidR="00601857" w:rsidDel="00BB7C5B">
          <w:rPr>
            <w:rFonts w:ascii="Times New Roman" w:hAnsi="Times New Roman" w:cs="Times New Roman"/>
            <w:color w:val="2F2F2F" w:themeColor="accent5" w:themeShade="80"/>
          </w:rPr>
          <w:delText xml:space="preserve"> in the random forest prediction</w:delText>
        </w:r>
      </w:del>
      <w:r>
        <w:rPr>
          <w:rFonts w:ascii="Times New Roman" w:hAnsi="Times New Roman" w:cs="Times New Roman"/>
          <w:color w:val="2F2F2F" w:themeColor="accent5" w:themeShade="80"/>
        </w:rPr>
        <w:t xml:space="preserve">. We then compared these </w:t>
      </w:r>
      <w:ins w:id="374" w:author="Gabrielle Boisrame" w:date="2019-10-31T16:20:00Z">
        <w:r w:rsidR="00BB7C5B">
          <w:rPr>
            <w:rFonts w:ascii="Times New Roman" w:hAnsi="Times New Roman" w:cs="Times New Roman"/>
            <w:color w:val="2F2F2F" w:themeColor="accent5" w:themeShade="80"/>
          </w:rPr>
          <w:t xml:space="preserve">two modeled soil moisture datasets </w:t>
        </w:r>
      </w:ins>
      <w:ins w:id="375" w:author="Gabrielle Boisrame" w:date="2019-10-31T16:21:00Z">
        <w:r w:rsidR="00BB7C5B">
          <w:rPr>
            <w:rFonts w:ascii="Times New Roman" w:hAnsi="Times New Roman" w:cs="Times New Roman"/>
            <w:color w:val="2F2F2F" w:themeColor="accent5" w:themeShade="80"/>
          </w:rPr>
          <w:t xml:space="preserve">- </w:t>
        </w:r>
      </w:ins>
      <w:ins w:id="376" w:author="Gabrielle Boisrame" w:date="2019-10-31T16:20:00Z">
        <w:r w:rsidR="00BB7C5B">
          <w:rPr>
            <w:rFonts w:ascii="Times New Roman" w:hAnsi="Times New Roman" w:cs="Times New Roman"/>
            <w:color w:val="2F2F2F" w:themeColor="accent5" w:themeShade="80"/>
          </w:rPr>
          <w:t>one with</w:t>
        </w:r>
      </w:ins>
      <w:del w:id="377" w:author="Gabrielle Boisrame" w:date="2019-10-31T16:20:00Z">
        <w:r w:rsidDel="00BB7C5B">
          <w:rPr>
            <w:rFonts w:ascii="Times New Roman" w:hAnsi="Times New Roman" w:cs="Times New Roman"/>
            <w:color w:val="2F2F2F" w:themeColor="accent5" w:themeShade="80"/>
          </w:rPr>
          <w:delText>modeled</w:delText>
        </w:r>
      </w:del>
      <w:r>
        <w:rPr>
          <w:rFonts w:ascii="Times New Roman" w:hAnsi="Times New Roman" w:cs="Times New Roman"/>
          <w:color w:val="2F2F2F" w:themeColor="accent5" w:themeShade="80"/>
        </w:rPr>
        <w:t xml:space="preserve"> “unburned” conditions </w:t>
      </w:r>
      <w:del w:id="378" w:author="Gabrielle Boisrame" w:date="2019-10-31T16:20:00Z">
        <w:r w:rsidDel="00BB7C5B">
          <w:rPr>
            <w:rFonts w:ascii="Times New Roman" w:hAnsi="Times New Roman" w:cs="Times New Roman"/>
            <w:color w:val="2F2F2F" w:themeColor="accent5" w:themeShade="80"/>
          </w:rPr>
          <w:delText xml:space="preserve">to soil moisture </w:delText>
        </w:r>
        <w:r w:rsidR="00601857" w:rsidDel="00BB7C5B">
          <w:rPr>
            <w:rFonts w:ascii="Times New Roman" w:hAnsi="Times New Roman" w:cs="Times New Roman"/>
            <w:color w:val="2F2F2F" w:themeColor="accent5" w:themeShade="80"/>
          </w:rPr>
          <w:delText>estimates that incorporated</w:delText>
        </w:r>
      </w:del>
      <w:ins w:id="379" w:author="Gabrielle Boisrame" w:date="2019-10-31T16:20:00Z">
        <w:r w:rsidR="00BB7C5B">
          <w:rPr>
            <w:rFonts w:ascii="Times New Roman" w:hAnsi="Times New Roman" w:cs="Times New Roman"/>
            <w:color w:val="2F2F2F" w:themeColor="accent5" w:themeShade="80"/>
          </w:rPr>
          <w:t>and one using</w:t>
        </w:r>
      </w:ins>
      <w:r w:rsidR="00601857">
        <w:rPr>
          <w:rFonts w:ascii="Times New Roman" w:hAnsi="Times New Roman" w:cs="Times New Roman"/>
          <w:color w:val="2F2F2F" w:themeColor="accent5" w:themeShade="80"/>
        </w:rPr>
        <w:t xml:space="preserve">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ins w:id="380" w:author="Gabrielle Boisrame" w:date="2019-10-31T16:21:00Z">
        <w:r w:rsidR="00BB7C5B">
          <w:rPr>
            <w:rFonts w:ascii="Times New Roman" w:hAnsi="Times New Roman" w:cs="Times New Roman"/>
            <w:color w:val="2F2F2F" w:themeColor="accent5" w:themeShade="80"/>
          </w:rPr>
          <w:t xml:space="preserve"> – in order to quantify the change in soil moisture due to fire</w:t>
        </w:r>
      </w:ins>
      <w:r>
        <w:rPr>
          <w:rFonts w:ascii="Times New Roman" w:hAnsi="Times New Roman" w:cs="Times New Roman"/>
          <w:color w:val="2F2F2F" w:themeColor="accent5" w:themeShade="80"/>
        </w:rPr>
        <w:t>.</w:t>
      </w:r>
      <w:ins w:id="381" w:author="Gabrielle Boisrame" w:date="2019-10-31T16:22:00Z">
        <w:r w:rsidR="00827832">
          <w:rPr>
            <w:rFonts w:ascii="Times New Roman" w:hAnsi="Times New Roman" w:cs="Times New Roman"/>
            <w:color w:val="2F2F2F" w:themeColor="accent5" w:themeShade="80"/>
          </w:rPr>
          <w:t xml:space="preserve"> This technique assumes that only a negligible amount of vegetation change between 1973 and the present </w:t>
        </w:r>
      </w:ins>
      <w:ins w:id="382" w:author="Gabrielle Boisrame" w:date="2019-10-31T16:31:00Z">
        <w:r w:rsidR="00170F8D">
          <w:rPr>
            <w:rFonts w:ascii="Times New Roman" w:hAnsi="Times New Roman" w:cs="Times New Roman"/>
            <w:color w:val="2F2F2F" w:themeColor="accent5" w:themeShade="80"/>
          </w:rPr>
          <w:t>is</w:t>
        </w:r>
      </w:ins>
      <w:ins w:id="383" w:author="Gabrielle Boisrame" w:date="2019-10-31T16:23:00Z">
        <w:r w:rsidR="00827832">
          <w:rPr>
            <w:rFonts w:ascii="Times New Roman" w:hAnsi="Times New Roman" w:cs="Times New Roman"/>
            <w:color w:val="2F2F2F" w:themeColor="accent5" w:themeShade="80"/>
          </w:rPr>
          <w:t xml:space="preserve"> due to causes other than fire</w:t>
        </w:r>
      </w:ins>
      <w:ins w:id="384" w:author="Gabrielle Boisrame" w:date="2019-10-31T16:26:00Z">
        <w:r w:rsidR="00827832">
          <w:rPr>
            <w:rFonts w:ascii="Times New Roman" w:hAnsi="Times New Roman" w:cs="Times New Roman"/>
            <w:color w:val="2F2F2F" w:themeColor="accent5" w:themeShade="80"/>
          </w:rPr>
          <w:t xml:space="preserve">, which </w:t>
        </w:r>
        <w:del w:id="385" w:author="Sally Thompson" w:date="2019-11-01T15:22:00Z">
          <w:r w:rsidR="00827832" w:rsidDel="00FE2009">
            <w:rPr>
              <w:rFonts w:ascii="Times New Roman" w:hAnsi="Times New Roman" w:cs="Times New Roman"/>
              <w:color w:val="2F2F2F" w:themeColor="accent5" w:themeShade="80"/>
            </w:rPr>
            <w:delText>appears to be</w:delText>
          </w:r>
        </w:del>
      </w:ins>
      <w:ins w:id="386" w:author="Sally Thompson" w:date="2019-11-01T15:22:00Z">
        <w:r w:rsidR="00FE2009">
          <w:rPr>
            <w:rFonts w:ascii="Times New Roman" w:hAnsi="Times New Roman" w:cs="Times New Roman"/>
            <w:color w:val="2F2F2F" w:themeColor="accent5" w:themeShade="80"/>
          </w:rPr>
          <w:t>is</w:t>
        </w:r>
      </w:ins>
      <w:ins w:id="387" w:author="Gabrielle Boisrame" w:date="2019-10-31T16:26:00Z">
        <w:r w:rsidR="00827832">
          <w:rPr>
            <w:rFonts w:ascii="Times New Roman" w:hAnsi="Times New Roman" w:cs="Times New Roman"/>
            <w:color w:val="2F2F2F" w:themeColor="accent5" w:themeShade="80"/>
          </w:rPr>
          <w:t xml:space="preserve"> supported by the fact that the largest patches of changed vegetation occur in burned areas (Figure 5</w:t>
        </w:r>
      </w:ins>
      <w:ins w:id="388" w:author="Gabrielle Boisrame" w:date="2019-10-31T16:27:00Z">
        <w:r w:rsidR="00827832">
          <w:rPr>
            <w:rFonts w:ascii="Times New Roman" w:hAnsi="Times New Roman" w:cs="Times New Roman"/>
            <w:color w:val="2F2F2F" w:themeColor="accent5" w:themeShade="80"/>
          </w:rPr>
          <w:t>d</w:t>
        </w:r>
      </w:ins>
      <w:ins w:id="389" w:author="Gabrielle Boisrame" w:date="2019-10-31T16:26:00Z">
        <w:r w:rsidR="00827832">
          <w:rPr>
            <w:rFonts w:ascii="Times New Roman" w:hAnsi="Times New Roman" w:cs="Times New Roman"/>
            <w:color w:val="2F2F2F" w:themeColor="accent5" w:themeShade="80"/>
          </w:rPr>
          <w:t>)</w:t>
        </w:r>
      </w:ins>
      <w:ins w:id="390" w:author="Gabrielle Boisrame" w:date="2019-10-31T16:23:00Z">
        <w:r w:rsidR="00827832">
          <w:rPr>
            <w:rFonts w:ascii="Times New Roman" w:hAnsi="Times New Roman" w:cs="Times New Roman"/>
            <w:color w:val="2F2F2F" w:themeColor="accent5" w:themeShade="80"/>
          </w:rPr>
          <w:t xml:space="preserve">. </w:t>
        </w:r>
      </w:ins>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lastRenderedPageBreak/>
        <w:t>Continuous soil moisture measurements</w:t>
      </w:r>
    </w:p>
    <w:p w14:paraId="0881261B" w14:textId="458A4716"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del w:id="391" w:author="Jens Stevens" w:date="2019-10-29T13:24:00Z">
        <w:r w:rsidR="008C2C14" w:rsidRPr="00EF599F" w:rsidDel="006143E3">
          <w:rPr>
            <w:rFonts w:ascii="Times New Roman" w:hAnsi="Times New Roman" w:cs="Times New Roman"/>
            <w:color w:val="000000" w:themeColor="text1"/>
          </w:rPr>
          <w:delText>for</w:delText>
        </w:r>
        <w:r w:rsidR="00A62837" w:rsidRPr="00EF599F" w:rsidDel="006143E3">
          <w:rPr>
            <w:rFonts w:ascii="Times New Roman" w:hAnsi="Times New Roman" w:cs="Times New Roman"/>
            <w:color w:val="000000" w:themeColor="text1"/>
          </w:rPr>
          <w:delText xml:space="preserve"> the rest of the paper</w:delText>
        </w:r>
      </w:del>
      <w:ins w:id="392" w:author="Jens Stevens" w:date="2019-10-29T13:24:00Z">
        <w:r w:rsidR="006143E3">
          <w:rPr>
            <w:rFonts w:ascii="Times New Roman" w:hAnsi="Times New Roman" w:cs="Times New Roman"/>
            <w:color w:val="000000" w:themeColor="text1"/>
          </w:rPr>
          <w:t>hereafter</w:t>
        </w:r>
      </w:ins>
      <w:r w:rsidR="00A62837" w:rsidRPr="00EF599F">
        <w:rPr>
          <w:rFonts w:ascii="Times New Roman" w:hAnsi="Times New Roman" w:cs="Times New Roman"/>
          <w:color w:val="000000" w:themeColor="text1"/>
        </w:rPr>
        <w:t xml:space="preserve">. </w:t>
      </w:r>
    </w:p>
    <w:p w14:paraId="073FB16D" w14:textId="32D0963F" w:rsidR="008C7F50" w:rsidRPr="00572C84" w:rsidDel="006143E3" w:rsidRDefault="00497A36" w:rsidP="00572C84">
      <w:pPr>
        <w:spacing w:line="480" w:lineRule="auto"/>
        <w:ind w:firstLine="720"/>
        <w:rPr>
          <w:del w:id="393" w:author="Jens Stevens" w:date="2019-10-29T13:26:00Z"/>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ins w:id="394" w:author="Jens Stevens" w:date="2019-10-29T13:25:00Z">
        <w:r w:rsidR="006143E3">
          <w:rPr>
            <w:rFonts w:ascii="Times New Roman" w:hAnsi="Times New Roman" w:cs="Times New Roman"/>
            <w:color w:val="000000" w:themeColor="text1"/>
          </w:rPr>
          <w:t xml:space="preserve"> (Appendix B)</w:t>
        </w:r>
      </w:ins>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del w:id="395" w:author="Jens Stevens" w:date="2019-10-29T13:26:00Z">
        <w:r w:rsidR="002723CC" w:rsidDel="006143E3">
          <w:rPr>
            <w:rFonts w:ascii="Times New Roman" w:hAnsi="Times New Roman" w:cs="Times New Roman"/>
            <w:color w:val="000000" w:themeColor="text1"/>
          </w:rPr>
          <w:delText>S</w:delText>
        </w:r>
        <w:r w:rsidR="00024BA0" w:rsidRPr="00EF599F" w:rsidDel="006143E3">
          <w:rPr>
            <w:rFonts w:ascii="Times New Roman" w:hAnsi="Times New Roman" w:cs="Times New Roman"/>
            <w:color w:val="000000" w:themeColor="text1"/>
          </w:rPr>
          <w:delText xml:space="preserve">oil moisture was measured </w:delText>
        </w:r>
        <w:r w:rsidR="008C7F50" w:rsidDel="006143E3">
          <w:rPr>
            <w:rFonts w:ascii="Times New Roman" w:hAnsi="Times New Roman" w:cs="Times New Roman"/>
            <w:color w:val="000000" w:themeColor="text1"/>
          </w:rPr>
          <w:delText>at 10-min intervals by</w:delText>
        </w:r>
        <w:r w:rsidR="000A6ACD" w:rsidRPr="00EF599F" w:rsidDel="006143E3">
          <w:rPr>
            <w:rFonts w:ascii="Times New Roman" w:hAnsi="Times New Roman" w:cs="Times New Roman"/>
            <w:color w:val="000000" w:themeColor="text1"/>
          </w:rPr>
          <w:delText xml:space="preserve"> horizontally installed Campbell Scientific 300 mm </w:delText>
        </w:r>
        <w:r w:rsidR="00024BA0" w:rsidRPr="00EF599F" w:rsidDel="006143E3">
          <w:rPr>
            <w:rFonts w:ascii="Times New Roman" w:hAnsi="Times New Roman" w:cs="Times New Roman"/>
            <w:color w:val="000000" w:themeColor="text1"/>
          </w:rPr>
          <w:delText>two-prong</w:delText>
        </w:r>
        <w:r w:rsidR="000A6ACD" w:rsidRPr="00EF599F" w:rsidDel="006143E3">
          <w:rPr>
            <w:rFonts w:ascii="Times New Roman" w:hAnsi="Times New Roman" w:cs="Times New Roman"/>
            <w:color w:val="000000" w:themeColor="text1"/>
          </w:rPr>
          <w:delText xml:space="preserve"> </w:delText>
        </w:r>
        <w:r w:rsidR="008C7F50" w:rsidDel="006143E3">
          <w:rPr>
            <w:rFonts w:ascii="Times New Roman" w:hAnsi="Times New Roman" w:cs="Times New Roman"/>
            <w:color w:val="000000" w:themeColor="text1"/>
          </w:rPr>
          <w:delText>TDR probes</w:delText>
        </w:r>
        <w:r w:rsidR="000A6ACD" w:rsidRPr="00EF599F" w:rsidDel="006143E3">
          <w:rPr>
            <w:rFonts w:ascii="Times New Roman" w:hAnsi="Times New Roman" w:cs="Times New Roman"/>
            <w:color w:val="000000" w:themeColor="text1"/>
          </w:rPr>
          <w:delText xml:space="preserve"> (CS650)</w:delText>
        </w:r>
        <w:r w:rsidR="00FB7541" w:rsidDel="006143E3">
          <w:rPr>
            <w:rFonts w:ascii="Times New Roman" w:hAnsi="Times New Roman" w:cs="Times New Roman"/>
            <w:color w:val="000000" w:themeColor="text1"/>
          </w:rPr>
          <w:delText xml:space="preserve"> </w:delText>
        </w:r>
        <w:r w:rsidR="00FB7541" w:rsidRPr="00EF599F" w:rsidDel="006143E3">
          <w:rPr>
            <w:rFonts w:ascii="Times New Roman" w:hAnsi="Times New Roman" w:cs="Times New Roman"/>
            <w:color w:val="000000" w:themeColor="text1"/>
          </w:rPr>
          <w:delText>at 3 different depths (12, 60, and 100 cm)</w:delText>
        </w:r>
        <w:r w:rsidR="000A6ACD" w:rsidRPr="00EF599F" w:rsidDel="006143E3">
          <w:rPr>
            <w:rFonts w:ascii="Times New Roman" w:hAnsi="Times New Roman" w:cs="Times New Roman"/>
            <w:color w:val="000000" w:themeColor="text1"/>
          </w:rPr>
          <w:delText xml:space="preserve">. </w:delText>
        </w:r>
        <w:r w:rsidR="008C7F50" w:rsidDel="006143E3">
          <w:rPr>
            <w:rFonts w:ascii="Times New Roman" w:hAnsi="Times New Roman" w:cs="Times New Roman"/>
            <w:color w:val="000000" w:themeColor="text1"/>
          </w:rPr>
          <w:delText>Soil samples were collected during the installation of the sub-surface TDR probes,</w:delText>
        </w:r>
        <w:r w:rsidR="000F496C" w:rsidDel="006143E3">
          <w:rPr>
            <w:rFonts w:ascii="Times New Roman" w:hAnsi="Times New Roman" w:cs="Times New Roman"/>
            <w:color w:val="000000" w:themeColor="text1"/>
          </w:rPr>
          <w:delText xml:space="preserve"> </w:delText>
        </w:r>
        <w:r w:rsidR="008C7F50" w:rsidDel="006143E3">
          <w:rPr>
            <w:rFonts w:ascii="Times New Roman" w:hAnsi="Times New Roman" w:cs="Times New Roman"/>
            <w:color w:val="000000" w:themeColor="text1"/>
          </w:rPr>
          <w:delText>and analyzed for soil texture properties at the UC Davis Analytical Laboratory (Davis, CA</w:delText>
        </w:r>
        <w:r w:rsidR="00B66F8D" w:rsidDel="006143E3">
          <w:rPr>
            <w:rFonts w:ascii="Times New Roman" w:hAnsi="Times New Roman" w:cs="Times New Roman"/>
            <w:color w:val="000000" w:themeColor="text1"/>
          </w:rPr>
          <w:delText>, USA</w:delText>
        </w:r>
        <w:r w:rsidR="008C7F50" w:rsidDel="006143E3">
          <w:rPr>
            <w:rFonts w:ascii="Times New Roman" w:hAnsi="Times New Roman" w:cs="Times New Roman"/>
            <w:color w:val="000000" w:themeColor="text1"/>
          </w:rPr>
          <w:delText>)</w:delText>
        </w:r>
        <w:r w:rsidR="000F496C" w:rsidDel="006143E3">
          <w:rPr>
            <w:rFonts w:ascii="Times New Roman" w:hAnsi="Times New Roman" w:cs="Times New Roman"/>
            <w:color w:val="000000" w:themeColor="text1"/>
          </w:rPr>
          <w:delText>.</w:delText>
        </w:r>
        <w:r w:rsidR="008C7F50" w:rsidDel="006143E3">
          <w:rPr>
            <w:rFonts w:ascii="Times New Roman" w:hAnsi="Times New Roman" w:cs="Times New Roman"/>
            <w:color w:val="000000" w:themeColor="text1"/>
          </w:rPr>
          <w:delText xml:space="preserve"> </w:delText>
        </w:r>
        <w:r w:rsidR="002723CC" w:rsidRPr="00EF599F" w:rsidDel="006143E3">
          <w:rPr>
            <w:rFonts w:ascii="Times New Roman" w:hAnsi="Times New Roman" w:cs="Times New Roman"/>
            <w:color w:val="000000" w:themeColor="text1"/>
          </w:rPr>
          <w:delText>Precipitation was measured</w:delText>
        </w:r>
        <w:r w:rsidR="008C7F50" w:rsidDel="006143E3">
          <w:rPr>
            <w:rFonts w:ascii="Times New Roman" w:hAnsi="Times New Roman" w:cs="Times New Roman"/>
            <w:color w:val="000000" w:themeColor="text1"/>
          </w:rPr>
          <w:delText xml:space="preserve"> at 10-min</w:delText>
        </w:r>
        <w:r w:rsidR="00FE44E9" w:rsidDel="006143E3">
          <w:rPr>
            <w:rFonts w:ascii="Times New Roman" w:hAnsi="Times New Roman" w:cs="Times New Roman"/>
            <w:color w:val="000000" w:themeColor="text1"/>
          </w:rPr>
          <w:delText>ute</w:delText>
        </w:r>
        <w:r w:rsidR="008C7F50" w:rsidDel="006143E3">
          <w:rPr>
            <w:rFonts w:ascii="Times New Roman" w:hAnsi="Times New Roman" w:cs="Times New Roman"/>
            <w:color w:val="000000" w:themeColor="text1"/>
          </w:rPr>
          <w:delText xml:space="preserve"> intervals</w:delText>
        </w:r>
        <w:r w:rsidR="002723CC" w:rsidRPr="00EF599F" w:rsidDel="006143E3">
          <w:rPr>
            <w:rFonts w:ascii="Times New Roman" w:hAnsi="Times New Roman" w:cs="Times New Roman"/>
            <w:color w:val="000000" w:themeColor="text1"/>
          </w:rPr>
          <w:delText xml:space="preserve"> by a </w:delText>
        </w:r>
        <w:r w:rsidR="008C7F50" w:rsidRPr="00EF599F" w:rsidDel="006143E3">
          <w:rPr>
            <w:rFonts w:ascii="Times New Roman" w:hAnsi="Times New Roman" w:cs="Times New Roman"/>
            <w:color w:val="000000" w:themeColor="text1"/>
          </w:rPr>
          <w:delText>0.1-inch</w:delText>
        </w:r>
        <w:r w:rsidR="002723CC" w:rsidRPr="00EF599F" w:rsidDel="006143E3">
          <w:rPr>
            <w:rFonts w:ascii="Times New Roman" w:hAnsi="Times New Roman" w:cs="Times New Roman"/>
            <w:color w:val="000000" w:themeColor="text1"/>
          </w:rPr>
          <w:delText xml:space="preserve"> Campbell Scientific TE525 tipping bucket</w:delText>
        </w:r>
        <w:r w:rsidR="000C0035" w:rsidDel="006143E3">
          <w:rPr>
            <w:rFonts w:ascii="Times New Roman" w:hAnsi="Times New Roman" w:cs="Times New Roman"/>
            <w:color w:val="000000" w:themeColor="text1"/>
          </w:rPr>
          <w:delText xml:space="preserve"> rain</w:delText>
        </w:r>
        <w:r w:rsidR="002723CC" w:rsidRPr="00EF599F" w:rsidDel="006143E3">
          <w:rPr>
            <w:rFonts w:ascii="Times New Roman" w:hAnsi="Times New Roman" w:cs="Times New Roman"/>
            <w:color w:val="000000" w:themeColor="text1"/>
          </w:rPr>
          <w:delText xml:space="preserve"> gauge (</w:delText>
        </w:r>
        <w:r w:rsidR="008C7F50" w:rsidRPr="00EF599F" w:rsidDel="006143E3">
          <w:rPr>
            <w:rFonts w:ascii="Times New Roman" w:hAnsi="Times New Roman" w:cs="Times New Roman"/>
            <w:color w:val="000000" w:themeColor="text1"/>
          </w:rPr>
          <w:delText>6-inch</w:delText>
        </w:r>
        <w:r w:rsidR="002723CC" w:rsidRPr="00EF599F" w:rsidDel="006143E3">
          <w:rPr>
            <w:rFonts w:ascii="Times New Roman" w:hAnsi="Times New Roman" w:cs="Times New Roman"/>
            <w:color w:val="000000" w:themeColor="text1"/>
          </w:rPr>
          <w:delText xml:space="preserve"> diameter orifice)</w:delText>
        </w:r>
        <w:r w:rsidR="002723CC" w:rsidDel="006143E3">
          <w:rPr>
            <w:rFonts w:ascii="Times New Roman" w:hAnsi="Times New Roman" w:cs="Times New Roman"/>
            <w:color w:val="000000" w:themeColor="text1"/>
          </w:rPr>
          <w:delText xml:space="preserve">. </w:delText>
        </w:r>
        <w:r w:rsidR="00210626" w:rsidDel="006143E3">
          <w:rPr>
            <w:rFonts w:ascii="Times New Roman" w:hAnsi="Times New Roman" w:cs="Times New Roman"/>
            <w:color w:val="000000" w:themeColor="text1"/>
          </w:rPr>
          <w:delText>T</w:delText>
        </w:r>
        <w:r w:rsidR="00671C7B" w:rsidRPr="00EF599F" w:rsidDel="006143E3">
          <w:rPr>
            <w:rFonts w:ascii="Times New Roman" w:hAnsi="Times New Roman" w:cs="Times New Roman"/>
            <w:color w:val="000000" w:themeColor="text1"/>
          </w:rPr>
          <w:delText xml:space="preserve">he installed rain gauges are not heated, </w:delText>
        </w:r>
        <w:r w:rsidR="00210626" w:rsidDel="006143E3">
          <w:rPr>
            <w:rFonts w:ascii="Times New Roman" w:hAnsi="Times New Roman" w:cs="Times New Roman"/>
            <w:color w:val="000000" w:themeColor="text1"/>
          </w:rPr>
          <w:delText xml:space="preserve">meaning that </w:delText>
        </w:r>
        <w:r w:rsidR="0091423C" w:rsidRPr="00EF599F" w:rsidDel="006143E3">
          <w:rPr>
            <w:rFonts w:ascii="Times New Roman" w:hAnsi="Times New Roman" w:cs="Times New Roman"/>
            <w:color w:val="000000" w:themeColor="text1"/>
          </w:rPr>
          <w:delText>t</w:delText>
        </w:r>
      </w:del>
      <w:ins w:id="396" w:author="Jens Stevens" w:date="2019-10-29T13:26:00Z">
        <w:r w:rsidR="006143E3">
          <w:rPr>
            <w:rFonts w:ascii="Times New Roman" w:hAnsi="Times New Roman" w:cs="Times New Roman"/>
            <w:color w:val="000000" w:themeColor="text1"/>
          </w:rPr>
          <w:t>T</w:t>
        </w:r>
      </w:ins>
      <w:r w:rsidR="0091423C" w:rsidRPr="00EF599F">
        <w:rPr>
          <w:rFonts w:ascii="Times New Roman" w:hAnsi="Times New Roman" w:cs="Times New Roman"/>
          <w:color w:val="000000" w:themeColor="text1"/>
        </w:rPr>
        <w:t xml:space="preserve">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2A05AC">
        <w:rPr>
          <w:rFonts w:ascii="Times New Roman" w:hAnsi="Times New Roman" w:cs="Times New Roman"/>
          <w:color w:val="000000" w:themeColor="text1"/>
        </w:rPr>
        <w:t>augmented</w:t>
      </w:r>
      <w:r w:rsidR="002723CC">
        <w:rPr>
          <w:rFonts w:ascii="Times New Roman" w:hAnsi="Times New Roman" w:cs="Times New Roman"/>
          <w:color w:val="000000" w:themeColor="text1"/>
        </w:rPr>
        <w:t xml:space="preserve"> </w:t>
      </w:r>
      <w:ins w:id="397" w:author="Gabrielle Boisrame" w:date="2019-10-30T12:07:00Z">
        <w:r w:rsidR="003A1DE8">
          <w:rPr>
            <w:rFonts w:ascii="Times New Roman" w:hAnsi="Times New Roman" w:cs="Times New Roman"/>
            <w:color w:val="000000" w:themeColor="text1"/>
          </w:rPr>
          <w:t xml:space="preserve">our information on </w:t>
        </w:r>
      </w:ins>
      <w:r w:rsidR="002723CC">
        <w:rPr>
          <w:rFonts w:ascii="Times New Roman" w:hAnsi="Times New Roman" w:cs="Times New Roman"/>
          <w:color w:val="000000" w:themeColor="text1"/>
        </w:rPr>
        <w:t xml:space="preserve">snowpack dynamics </w:t>
      </w:r>
      <w:r w:rsidR="002A05AC">
        <w:rPr>
          <w:rFonts w:ascii="Times New Roman" w:hAnsi="Times New Roman" w:cs="Times New Roman"/>
          <w:color w:val="000000" w:themeColor="text1"/>
        </w:rPr>
        <w:t>by recording</w:t>
      </w:r>
      <w:r w:rsidR="000C0035">
        <w:rPr>
          <w:rFonts w:ascii="Times New Roman" w:hAnsi="Times New Roman" w:cs="Times New Roman"/>
          <w:color w:val="000000" w:themeColor="text1"/>
        </w:rPr>
        <w:t xml:space="preserve"> four visual images of the stations and surrounding area per day</w:t>
      </w:r>
      <w:r w:rsidR="002A05AC">
        <w:rPr>
          <w:rFonts w:ascii="Times New Roman" w:hAnsi="Times New Roman" w:cs="Times New Roman"/>
          <w:color w:val="000000" w:themeColor="text1"/>
        </w:rPr>
        <w:t xml:space="preserve"> using time-lapse cameras </w:t>
      </w:r>
      <w:r w:rsidR="002A05AC" w:rsidRPr="00EF599F">
        <w:rPr>
          <w:rFonts w:ascii="Times New Roman" w:hAnsi="Times New Roman" w:cs="Times New Roman"/>
          <w:color w:val="000000" w:themeColor="text1"/>
        </w:rPr>
        <w:t>(</w:t>
      </w:r>
      <w:proofErr w:type="spellStart"/>
      <w:r w:rsidR="002A05AC" w:rsidRPr="00EF599F">
        <w:rPr>
          <w:rFonts w:ascii="Times New Roman" w:hAnsi="Times New Roman" w:cs="Times New Roman"/>
          <w:color w:val="000000" w:themeColor="text1"/>
        </w:rPr>
        <w:t>Brinno</w:t>
      </w:r>
      <w:proofErr w:type="spellEnd"/>
      <w:r w:rsidR="002A05AC"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allowing us </w:t>
      </w:r>
      <w:ins w:id="398" w:author="Gabrielle Boisrame" w:date="2019-10-30T12:07:00Z">
        <w:r w:rsidR="003A1DE8">
          <w:rPr>
            <w:rFonts w:ascii="Times New Roman" w:hAnsi="Times New Roman" w:cs="Times New Roman"/>
            <w:color w:val="000000" w:themeColor="text1"/>
          </w:rPr>
          <w:t xml:space="preserve">to </w:t>
        </w:r>
      </w:ins>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w:t>
      </w:r>
      <w:r w:rsidR="00B202D6">
        <w:rPr>
          <w:rFonts w:ascii="Times New Roman" w:hAnsi="Times New Roman" w:cs="Times New Roman"/>
          <w:color w:val="000000" w:themeColor="text1"/>
        </w:rPr>
        <w:t xml:space="preserve"> </w:t>
      </w:r>
      <w:del w:id="399" w:author="Stevens, Jens T" w:date="2019-11-05T16:35:00Z">
        <w:r w:rsidR="00671C7B" w:rsidRPr="00EF599F" w:rsidDel="00B202D6">
          <w:rPr>
            <w:rFonts w:ascii="Times New Roman" w:hAnsi="Times New Roman" w:cs="Times New Roman"/>
            <w:color w:val="000000" w:themeColor="text1"/>
          </w:rPr>
          <w:delText xml:space="preserve"> </w:delText>
        </w:r>
        <w:r w:rsidR="00572C84" w:rsidDel="00B202D6">
          <w:rPr>
            <w:rFonts w:ascii="Times New Roman" w:hAnsi="Times New Roman" w:cs="Times New Roman"/>
            <w:color w:val="000000" w:themeColor="text1"/>
          </w:rPr>
          <w:delText>In</w:delText>
        </w:r>
        <w:r w:rsidR="00FE44E9" w:rsidDel="00B202D6">
          <w:rPr>
            <w:rFonts w:ascii="Times New Roman" w:hAnsi="Times New Roman" w:cs="Times New Roman"/>
            <w:color w:val="000000" w:themeColor="text1"/>
          </w:rPr>
          <w:delText>-</w:delText>
        </w:r>
        <w:r w:rsidR="00572C84" w:rsidDel="00B202D6">
          <w:rPr>
            <w:rFonts w:ascii="Times New Roman" w:hAnsi="Times New Roman" w:cs="Times New Roman"/>
            <w:color w:val="000000" w:themeColor="text1"/>
          </w:rPr>
          <w:delText xml:space="preserve">situ data was corrected for limitations regarding gaps in snowpack data (Appendix </w:delText>
        </w:r>
        <w:r w:rsidR="008A6E6A" w:rsidDel="00B202D6">
          <w:rPr>
            <w:rFonts w:ascii="Times New Roman" w:hAnsi="Times New Roman" w:cs="Times New Roman"/>
            <w:color w:val="000000" w:themeColor="text1"/>
          </w:rPr>
          <w:delText>B</w:delText>
        </w:r>
        <w:r w:rsidR="00572C84" w:rsidDel="00B202D6">
          <w:rPr>
            <w:rFonts w:ascii="Times New Roman" w:hAnsi="Times New Roman" w:cs="Times New Roman"/>
            <w:color w:val="000000" w:themeColor="text1"/>
          </w:rPr>
          <w:delText>).</w:delText>
        </w:r>
        <w:r w:rsidR="00572C84" w:rsidDel="00B202D6">
          <w:rPr>
            <w:rFonts w:ascii="Times New Roman" w:hAnsi="Times New Roman" w:cs="Times New Roman"/>
          </w:rPr>
          <w:delText xml:space="preserve"> </w:delText>
        </w:r>
      </w:del>
      <w:del w:id="400" w:author="Jens Stevens" w:date="2019-10-29T13:26:00Z">
        <w:r w:rsidR="00572C84" w:rsidDel="006143E3">
          <w:rPr>
            <w:rFonts w:ascii="Times New Roman" w:hAnsi="Times New Roman" w:cs="Times New Roman"/>
          </w:rPr>
          <w:delText xml:space="preserve">  </w:delText>
        </w:r>
      </w:del>
    </w:p>
    <w:p w14:paraId="1517F411" w14:textId="719EF8F3" w:rsidR="0072115A" w:rsidRPr="001340EF" w:rsidRDefault="008C7F50" w:rsidP="00122A03">
      <w:pPr>
        <w:spacing w:line="480" w:lineRule="auto"/>
        <w:ind w:firstLine="720"/>
        <w:rPr>
          <w:rFonts w:ascii="Times New Roman" w:hAnsi="Times New Roman" w:cs="Times New Roman"/>
        </w:rPr>
      </w:pPr>
      <w:r>
        <w:rPr>
          <w:rFonts w:ascii="Times New Roman" w:hAnsi="Times New Roman" w:cs="Times New Roman"/>
          <w:color w:val="000000" w:themeColor="text1"/>
        </w:rPr>
        <w:lastRenderedPageBreak/>
        <w:t xml:space="preserve">The </w:t>
      </w:r>
      <w:r w:rsidR="00FB7541">
        <w:rPr>
          <w:rFonts w:ascii="Times New Roman" w:hAnsi="Times New Roman" w:cs="Times New Roman"/>
          <w:color w:val="000000" w:themeColor="text1"/>
        </w:rPr>
        <w:t xml:space="preserve">weather station </w:t>
      </w:r>
      <w:r>
        <w:rPr>
          <w:rFonts w:ascii="Times New Roman" w:hAnsi="Times New Roman" w:cs="Times New Roman"/>
          <w:color w:val="000000" w:themeColor="text1"/>
        </w:rPr>
        <w:t xml:space="preserve">soil moisture record is substantially complete for the period September 2016-September 2018, with no more than </w:t>
      </w:r>
      <w:r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Pr="00EF599F">
        <w:rPr>
          <w:rFonts w:ascii="Times New Roman" w:hAnsi="Times New Roman" w:cs="Times New Roman"/>
          <w:color w:val="000000" w:themeColor="text1"/>
        </w:rPr>
        <w:t xml:space="preserve"> missing</w:t>
      </w:r>
      <w:r>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731F81">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731F81">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w:t>
      </w:r>
      <w:r w:rsidR="002A05AC">
        <w:rPr>
          <w:rFonts w:ascii="Times New Roman" w:hAnsi="Times New Roman" w:cs="Times New Roman"/>
        </w:rPr>
        <w:t xml:space="preserve"> between 12 and 60 cm</w:t>
      </w:r>
      <w:r w:rsidR="007A6CFD" w:rsidRPr="00CE2D4C">
        <w:rPr>
          <w:rFonts w:ascii="Times New Roman" w:hAnsi="Times New Roman" w:cs="Times New Roman"/>
        </w:rPr>
        <w:t xml:space="preserve"> </w:t>
      </w:r>
      <w:r w:rsidR="002A05AC">
        <w:rPr>
          <w:rFonts w:ascii="Times New Roman" w:hAnsi="Times New Roman" w:cs="Times New Roman"/>
        </w:rPr>
        <w:t>using</w:t>
      </w:r>
      <w:r w:rsidR="007A6CFD" w:rsidRPr="00CE2D4C">
        <w:rPr>
          <w:rFonts w:ascii="Times New Roman" w:hAnsi="Times New Roman" w:cs="Times New Roman"/>
        </w:rPr>
        <w:t xml:space="preserve">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 xml:space="preserve">integrated soil moisture </w:t>
      </w:r>
      <w:proofErr w:type="spellStart"/>
      <w:r w:rsidR="007A6CFD" w:rsidRPr="00CE2D4C">
        <w:rPr>
          <w:rFonts w:ascii="Times New Roman" w:hAnsi="Times New Roman" w:cs="Times New Roman"/>
        </w:rPr>
        <w:t>timeseries</w:t>
      </w:r>
      <w:proofErr w:type="spellEnd"/>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when the tipping bucket record is missing or not reliable</w:t>
      </w:r>
      <w:r w:rsidR="00253B83">
        <w:rPr>
          <w:rFonts w:ascii="Times New Roman" w:hAnsi="Times New Roman" w:cs="Times New Roman"/>
        </w:rPr>
        <w:t xml:space="preserve">. </w:t>
      </w:r>
      <w:del w:id="401" w:author="Stevens, Jens T" w:date="2019-11-05T16:35:00Z">
        <w:r w:rsidR="00253B83" w:rsidDel="00B202D6">
          <w:rPr>
            <w:rFonts w:ascii="Times New Roman" w:hAnsi="Times New Roman" w:cs="Times New Roman"/>
          </w:rPr>
          <w:delText>I</w:delText>
        </w:r>
        <w:r w:rsidR="007A6CFD" w:rsidRPr="00CE2D4C" w:rsidDel="00B202D6">
          <w:rPr>
            <w:rFonts w:ascii="Times New Roman" w:hAnsi="Times New Roman" w:cs="Times New Roman"/>
          </w:rPr>
          <w:delText xml:space="preserve">n </w:delText>
        </w:r>
      </w:del>
      <w:ins w:id="402" w:author="Stevens, Jens T" w:date="2019-11-05T16:35:00Z">
        <w:r w:rsidR="00B202D6">
          <w:rPr>
            <w:rFonts w:ascii="Times New Roman" w:hAnsi="Times New Roman" w:cs="Times New Roman"/>
          </w:rPr>
          <w:t>However, i</w:t>
        </w:r>
        <w:r w:rsidR="00B202D6" w:rsidRPr="00CE2D4C">
          <w:rPr>
            <w:rFonts w:ascii="Times New Roman" w:hAnsi="Times New Roman" w:cs="Times New Roman"/>
          </w:rPr>
          <w:t xml:space="preserve">n </w:t>
        </w:r>
      </w:ins>
      <w:r w:rsidR="007A6CFD" w:rsidRPr="00CE2D4C">
        <w:rPr>
          <w:rFonts w:ascii="Times New Roman" w:hAnsi="Times New Roman" w:cs="Times New Roman"/>
        </w:rPr>
        <w:t>saturated wetland sites</w:t>
      </w:r>
      <w:ins w:id="403" w:author="Stevens, Jens T" w:date="2019-11-05T16:35:00Z">
        <w:r w:rsidR="00B202D6">
          <w:rPr>
            <w:rFonts w:ascii="Times New Roman" w:hAnsi="Times New Roman" w:cs="Times New Roman"/>
          </w:rPr>
          <w:t xml:space="preserve"> </w:t>
        </w:r>
      </w:ins>
      <w:del w:id="404" w:author="Stevens, Jens T" w:date="2019-11-05T16:36:00Z">
        <w:r w:rsidR="00253B83" w:rsidDel="00B202D6">
          <w:rPr>
            <w:rFonts w:ascii="Times New Roman" w:hAnsi="Times New Roman" w:cs="Times New Roman"/>
          </w:rPr>
          <w:delText>, however</w:delText>
        </w:r>
      </w:del>
      <w:ins w:id="405" w:author="Stevens, Jens T" w:date="2019-11-05T16:36:00Z">
        <w:r w:rsidR="00B202D6">
          <w:rPr>
            <w:rFonts w:ascii="Times New Roman" w:hAnsi="Times New Roman" w:cs="Times New Roman"/>
          </w:rPr>
          <w:t>and during periods of steady-state infiltration</w:t>
        </w:r>
      </w:ins>
      <w:r w:rsidR="00253B83">
        <w:rPr>
          <w:rFonts w:ascii="Times New Roman" w:hAnsi="Times New Roman" w:cs="Times New Roman"/>
        </w:rPr>
        <w:t>,</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1DC5CD58"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w:t>
      </w:r>
      <w:r w:rsidR="002A05AC">
        <w:rPr>
          <w:rFonts w:ascii="Times New Roman" w:hAnsi="Times New Roman" w:cs="Times New Roman"/>
          <w:color w:val="000000" w:themeColor="text1"/>
        </w:rPr>
        <w:t>for</w:t>
      </w:r>
      <w:r w:rsidR="00DF7A60">
        <w:rPr>
          <w:rFonts w:ascii="Times New Roman" w:hAnsi="Times New Roman" w:cs="Times New Roman"/>
          <w:color w:val="000000" w:themeColor="text1"/>
        </w:rPr>
        <w:t xml:space="preserve"> interpreting the spatially-distributed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w:t>
      </w:r>
      <w:r w:rsidR="002A05AC">
        <w:rPr>
          <w:rFonts w:ascii="Times New Roman" w:hAnsi="Times New Roman" w:cs="Times New Roman"/>
          <w:color w:val="000000" w:themeColor="text1"/>
        </w:rPr>
        <w:t xml:space="preserve">very </w:t>
      </w:r>
      <w:r w:rsidR="00DF7A60">
        <w:rPr>
          <w:rFonts w:ascii="Times New Roman" w:hAnsi="Times New Roman" w:cs="Times New Roman"/>
          <w:color w:val="000000" w:themeColor="text1"/>
        </w:rPr>
        <w:t>shallow depths</w:t>
      </w:r>
      <w:r w:rsidR="00547A11">
        <w:rPr>
          <w:rFonts w:ascii="Times New Roman" w:hAnsi="Times New Roman" w:cs="Times New Roman"/>
          <w:color w:val="000000" w:themeColor="text1"/>
        </w:rPr>
        <w:t xml:space="preserve">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Y29uZGFyeS10aXRsZT48L3RpdGxlcz48cGVyaW9kaWNhbD48ZnVsbC10aXRsZT5WYWRvc2UgWm9u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</w:fldData>
        </w:fldChar>
      </w:r>
      <w:r w:rsidR="006B53CB">
        <w:rPr>
          <w:rFonts w:ascii="Times New Roman" w:hAnsi="Times New Roman" w:cs="Times New Roman"/>
          <w:color w:val="000000" w:themeColor="text1"/>
        </w:rPr>
        <w:instrText xml:space="preserve"> ADDIN EN.CITE </w:instrText>
      </w:r>
      <w:r w:rsidR="006B53CB">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Y29uZGFyeS10aXRsZT48L3RpdGxlcz48cGVyaW9kaWNhbD48ZnVsbC10aXRsZT5WYWRvc2UgWm9u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</w:fldData>
        </w:fldChar>
      </w:r>
      <w:r w:rsidR="006B53CB">
        <w:rPr>
          <w:rFonts w:ascii="Times New Roman" w:hAnsi="Times New Roman" w:cs="Times New Roman"/>
          <w:color w:val="000000" w:themeColor="text1"/>
        </w:rPr>
        <w:instrText xml:space="preserve"> ADDIN EN.CITE.DATA </w:instrText>
      </w:r>
      <w:r w:rsidR="006B53CB">
        <w:rPr>
          <w:rFonts w:ascii="Times New Roman" w:hAnsi="Times New Roman" w:cs="Times New Roman"/>
          <w:color w:val="000000" w:themeColor="text1"/>
        </w:rPr>
      </w:r>
      <w:r w:rsidR="006B53CB">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w:t>
      </w:r>
      <w:ins w:id="406" w:author="Stevens, Jens T" w:date="2019-11-04T19:07:00Z">
        <w:r w:rsidR="002B36C3">
          <w:rPr>
            <w:rFonts w:ascii="Times New Roman" w:hAnsi="Times New Roman" w:cs="Times New Roman"/>
            <w:color w:val="000000" w:themeColor="text1"/>
          </w:rPr>
          <w:t xml:space="preserve"> (Table B3)</w:t>
        </w:r>
      </w:ins>
      <w:r w:rsidR="000F496C">
        <w:rPr>
          <w:rFonts w:ascii="Times New Roman" w:hAnsi="Times New Roman" w:cs="Times New Roman"/>
          <w:color w:val="000000" w:themeColor="text1"/>
        </w:rPr>
        <w:t xml:space="preserve"> and provide an additional point of comparison between the two basins (Question 4)</w:t>
      </w:r>
      <w:r w:rsidR="00741176">
        <w:rPr>
          <w:rFonts w:ascii="Times New Roman" w:hAnsi="Times New Roman" w:cs="Times New Roman"/>
          <w:color w:val="000000" w:themeColor="text1"/>
        </w:rPr>
        <w:t>.</w:t>
      </w:r>
    </w:p>
    <w:p w14:paraId="4162D578" w14:textId="77777777" w:rsidR="003664D6" w:rsidRDefault="003664D6">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lastRenderedPageBreak/>
        <w:br w:type="page"/>
      </w:r>
    </w:p>
    <w:p w14:paraId="0BA882AA" w14:textId="70532943"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Results</w:t>
      </w:r>
    </w:p>
    <w:p w14:paraId="378BB705" w14:textId="4A59F52C" w:rsidR="00122A03" w:rsidRPr="00EF599F" w:rsidDel="00CE22C2" w:rsidRDefault="00122A03">
      <w:pPr>
        <w:pStyle w:val="Heading2"/>
        <w:spacing w:line="480" w:lineRule="auto"/>
        <w:rPr>
          <w:del w:id="407" w:author="Gabrielle Boisrame" w:date="2019-10-30T12:11:00Z"/>
          <w:rFonts w:ascii="Times New Roman" w:hAnsi="Times New Roman" w:cs="Times New Roman"/>
          <w:color w:val="000000" w:themeColor="text1"/>
        </w:rPr>
        <w:pPrChange w:id="408" w:author="Gabrielle Boisrame" w:date="2019-10-30T12:11:00Z">
          <w:pPr>
            <w:pStyle w:val="Heading2"/>
          </w:pPr>
        </w:pPrChange>
      </w:pPr>
      <w:r>
        <w:rPr>
          <w:rFonts w:ascii="Times New Roman" w:hAnsi="Times New Roman" w:cs="Times New Roman"/>
          <w:color w:val="000000" w:themeColor="text1"/>
        </w:rPr>
        <w:t xml:space="preserve">Question 1: </w:t>
      </w:r>
      <w:r w:rsidRPr="00EF599F">
        <w:rPr>
          <w:rFonts w:ascii="Times New Roman" w:hAnsi="Times New Roman" w:cs="Times New Roman"/>
          <w:color w:val="000000" w:themeColor="text1"/>
        </w:rPr>
        <w:t>Forest composition and structural change</w:t>
      </w:r>
    </w:p>
    <w:p w14:paraId="05F90932" w14:textId="77777777" w:rsidR="00122A03" w:rsidRPr="00B12DBF" w:rsidRDefault="00122A03">
      <w:pPr>
        <w:pStyle w:val="Heading2"/>
        <w:spacing w:line="480" w:lineRule="auto"/>
        <w:rPr>
          <w:rPrChange w:id="409" w:author="Jens Stevens" w:date="2019-10-29T18:38:00Z">
            <w:rPr>
              <w:rFonts w:ascii="Times New Roman" w:hAnsi="Times New Roman" w:cs="Times New Roman"/>
            </w:rPr>
          </w:rPrChange>
        </w:rPr>
        <w:pPrChange w:id="410" w:author="Gabrielle Boisrame" w:date="2019-10-30T12:11:00Z">
          <w:pPr/>
        </w:pPrChange>
      </w:pPr>
    </w:p>
    <w:p w14:paraId="3DE2767E" w14:textId="3A53C0C1" w:rsidR="00122A03" w:rsidRDefault="007E778C" w:rsidP="00122A03">
      <w:pPr>
        <w:spacing w:line="480" w:lineRule="auto"/>
        <w:ind w:firstLine="720"/>
        <w:rPr>
          <w:rFonts w:ascii="Times New Roman" w:hAnsi="Times New Roman" w:cs="Times New Roman"/>
        </w:rPr>
      </w:pPr>
      <w:r>
        <w:rPr>
          <w:rFonts w:ascii="Times New Roman" w:hAnsi="Times New Roman" w:cs="Times New Roman"/>
        </w:rPr>
        <w:t xml:space="preserve">Within the 10,120 ha of the </w:t>
      </w:r>
      <w:ins w:id="411" w:author="Jens Stevens" w:date="2019-10-29T13:54:00Z">
        <w:r>
          <w:rPr>
            <w:rFonts w:ascii="Times New Roman" w:hAnsi="Times New Roman" w:cs="Times New Roman"/>
          </w:rPr>
          <w:t xml:space="preserve">SCB </w:t>
        </w:r>
      </w:ins>
      <w:r>
        <w:rPr>
          <w:rFonts w:ascii="Times New Roman" w:hAnsi="Times New Roman" w:cs="Times New Roman"/>
        </w:rPr>
        <w:t>watershed where we classified vegetation via remote sensing imagery,</w:t>
      </w:r>
      <w:r w:rsidRPr="00EF599F">
        <w:rPr>
          <w:rFonts w:ascii="Times New Roman" w:hAnsi="Times New Roman" w:cs="Times New Roman"/>
        </w:rPr>
        <w:t xml:space="preserve"> 1</w:t>
      </w:r>
      <w:r>
        <w:rPr>
          <w:rFonts w:ascii="Times New Roman" w:hAnsi="Times New Roman" w:cs="Times New Roman"/>
        </w:rPr>
        <w:t>240</w:t>
      </w:r>
      <w:r w:rsidRPr="00EF599F">
        <w:rPr>
          <w:rFonts w:ascii="Times New Roman" w:hAnsi="Times New Roman" w:cs="Times New Roman"/>
        </w:rPr>
        <w:t xml:space="preserve"> ha</w:t>
      </w:r>
      <w:r>
        <w:rPr>
          <w:rFonts w:ascii="Times New Roman" w:hAnsi="Times New Roman" w:cs="Times New Roman"/>
        </w:rPr>
        <w:t xml:space="preserve"> (12%)</w:t>
      </w:r>
      <w:r w:rsidRPr="00EF599F">
        <w:rPr>
          <w:rFonts w:ascii="Times New Roman" w:hAnsi="Times New Roman" w:cs="Times New Roman"/>
        </w:rPr>
        <w:t xml:space="preserve"> burned 2-4 times, 3</w:t>
      </w:r>
      <w:r>
        <w:rPr>
          <w:rFonts w:ascii="Times New Roman" w:hAnsi="Times New Roman" w:cs="Times New Roman"/>
        </w:rPr>
        <w:t>173</w:t>
      </w:r>
      <w:r w:rsidRPr="00EF599F">
        <w:rPr>
          <w:rFonts w:ascii="Times New Roman" w:hAnsi="Times New Roman" w:cs="Times New Roman"/>
        </w:rPr>
        <w:t xml:space="preserve"> ha</w:t>
      </w:r>
      <w:r>
        <w:rPr>
          <w:rFonts w:ascii="Times New Roman" w:hAnsi="Times New Roman" w:cs="Times New Roman"/>
        </w:rPr>
        <w:t xml:space="preserve"> (31%)</w:t>
      </w:r>
      <w:r w:rsidRPr="00EF599F">
        <w:rPr>
          <w:rFonts w:ascii="Times New Roman" w:hAnsi="Times New Roman" w:cs="Times New Roman"/>
        </w:rPr>
        <w:t xml:space="preserve"> burned once, and 57</w:t>
      </w:r>
      <w:r>
        <w:rPr>
          <w:rFonts w:ascii="Times New Roman" w:hAnsi="Times New Roman" w:cs="Times New Roman"/>
        </w:rPr>
        <w:t>07</w:t>
      </w:r>
      <w:r w:rsidRPr="00EF599F">
        <w:rPr>
          <w:rFonts w:ascii="Times New Roman" w:hAnsi="Times New Roman" w:cs="Times New Roman"/>
        </w:rPr>
        <w:t xml:space="preserve"> ha</w:t>
      </w:r>
      <w:r>
        <w:rPr>
          <w:rFonts w:ascii="Times New Roman" w:hAnsi="Times New Roman" w:cs="Times New Roman"/>
        </w:rPr>
        <w:t xml:space="preserve"> (57%)</w:t>
      </w:r>
      <w:r w:rsidRPr="00EF599F">
        <w:rPr>
          <w:rFonts w:ascii="Times New Roman" w:hAnsi="Times New Roman" w:cs="Times New Roman"/>
        </w:rPr>
        <w:t xml:space="preserve"> did not burn</w:t>
      </w:r>
      <w:r>
        <w:rPr>
          <w:rFonts w:ascii="Times New Roman" w:hAnsi="Times New Roman" w:cs="Times New Roman"/>
        </w:rPr>
        <w:t xml:space="preserve"> between 1973 and 2014</w:t>
      </w:r>
      <w:r w:rsidRPr="00EF599F">
        <w:rPr>
          <w:rFonts w:ascii="Times New Roman" w:hAnsi="Times New Roman" w:cs="Times New Roman"/>
        </w:rPr>
        <w:t xml:space="preserve"> (Figure </w:t>
      </w:r>
      <w:r>
        <w:rPr>
          <w:rFonts w:ascii="Times New Roman" w:hAnsi="Times New Roman" w:cs="Times New Roman"/>
          <w:noProof/>
        </w:rPr>
        <w:t>1 inset</w:t>
      </w:r>
      <w:r w:rsidRPr="00EF599F">
        <w:rPr>
          <w:rFonts w:ascii="Times New Roman" w:hAnsi="Times New Roman" w:cs="Times New Roman"/>
        </w:rPr>
        <w:t>).</w:t>
      </w:r>
      <w:r>
        <w:rPr>
          <w:rFonts w:ascii="Times New Roman" w:hAnsi="Times New Roman" w:cs="Times New Roman"/>
        </w:rPr>
        <w:t xml:space="preserve"> Among our </w:t>
      </w:r>
      <w:ins w:id="412" w:author="Jens Stevens" w:date="2019-10-29T18:00:00Z">
        <w:r w:rsidR="0078250A">
          <w:rPr>
            <w:rFonts w:ascii="Times New Roman" w:hAnsi="Times New Roman" w:cs="Times New Roman"/>
          </w:rPr>
          <w:t xml:space="preserve">57 </w:t>
        </w:r>
      </w:ins>
      <w:r>
        <w:rPr>
          <w:rFonts w:ascii="Times New Roman" w:hAnsi="Times New Roman" w:cs="Times New Roman"/>
        </w:rPr>
        <w:t xml:space="preserve">forestry </w:t>
      </w:r>
      <w:ins w:id="413" w:author="Jens Stevens" w:date="2019-10-29T18:00:00Z">
        <w:r w:rsidR="0078250A">
          <w:rPr>
            <w:rFonts w:ascii="Times New Roman" w:hAnsi="Times New Roman" w:cs="Times New Roman"/>
          </w:rPr>
          <w:t>sub</w:t>
        </w:r>
      </w:ins>
      <w:r>
        <w:rPr>
          <w:rFonts w:ascii="Times New Roman" w:hAnsi="Times New Roman" w:cs="Times New Roman"/>
        </w:rPr>
        <w:t xml:space="preserve">plots, </w:t>
      </w:r>
      <w:ins w:id="414" w:author="Jens Stevens" w:date="2019-10-29T18:00:00Z">
        <w:r w:rsidR="0078250A">
          <w:rPr>
            <w:rFonts w:ascii="Times New Roman" w:hAnsi="Times New Roman" w:cs="Times New Roman"/>
          </w:rPr>
          <w:t xml:space="preserve">12 (21%) </w:t>
        </w:r>
      </w:ins>
      <w:ins w:id="415" w:author="Jens Stevens" w:date="2019-10-29T18:01:00Z">
        <w:del w:id="416" w:author="Stevens, Jens T" w:date="2019-11-04T21:36:00Z">
          <w:r w:rsidR="0078250A" w:rsidDel="00174576">
            <w:rPr>
              <w:rFonts w:ascii="Times New Roman" w:hAnsi="Times New Roman" w:cs="Times New Roman"/>
            </w:rPr>
            <w:delText>burned once</w:delText>
          </w:r>
        </w:del>
      </w:ins>
      <w:ins w:id="417" w:author="Stevens, Jens T" w:date="2019-11-04T21:36:00Z">
        <w:r w:rsidR="00174576">
          <w:rPr>
            <w:rFonts w:ascii="Times New Roman" w:hAnsi="Times New Roman" w:cs="Times New Roman"/>
          </w:rPr>
          <w:t>did not burn</w:t>
        </w:r>
      </w:ins>
      <w:ins w:id="418" w:author="Jens Stevens" w:date="2019-10-29T18:01:00Z">
        <w:r w:rsidR="0078250A">
          <w:rPr>
            <w:rFonts w:ascii="Times New Roman" w:hAnsi="Times New Roman" w:cs="Times New Roman"/>
          </w:rPr>
          <w:t>, 27 (47%) burned once, and 18 (32%) burned 2-4 times.</w:t>
        </w:r>
      </w:ins>
      <w:ins w:id="419" w:author="Jens Stevens" w:date="2019-10-29T18:00:00Z">
        <w:r w:rsidR="0078250A">
          <w:rPr>
            <w:rFonts w:ascii="Times New Roman" w:hAnsi="Times New Roman" w:cs="Times New Roman"/>
          </w:rPr>
          <w:t xml:space="preserve"> </w:t>
        </w:r>
      </w:ins>
      <w:del w:id="420" w:author="Stevens, Jens T" w:date="2019-11-04T21:35:00Z">
        <w:r w:rsidR="00122A03" w:rsidRPr="00EF599F" w:rsidDel="00174576">
          <w:rPr>
            <w:rFonts w:ascii="Times New Roman" w:hAnsi="Times New Roman" w:cs="Times New Roman"/>
          </w:rPr>
          <w:delText>Surprisingly, the number of times the forestry plots burned did not have a strong impact on changes</w:delText>
        </w:r>
      </w:del>
      <w:ins w:id="421" w:author="Jens Stevens" w:date="2019-10-29T18:40:00Z">
        <w:del w:id="422" w:author="Stevens, Jens T" w:date="2019-11-04T21:35:00Z">
          <w:r w:rsidR="00B12DBF" w:rsidDel="00174576">
            <w:rPr>
              <w:rFonts w:ascii="Times New Roman" w:hAnsi="Times New Roman" w:cs="Times New Roman"/>
            </w:rPr>
            <w:delText>i</w:delText>
          </w:r>
        </w:del>
      </w:ins>
      <w:ins w:id="423" w:author="Stevens, Jens T" w:date="2019-11-04T21:35:00Z">
        <w:r w:rsidR="00174576">
          <w:rPr>
            <w:rFonts w:ascii="Times New Roman" w:hAnsi="Times New Roman" w:cs="Times New Roman"/>
          </w:rPr>
          <w:t>I</w:t>
        </w:r>
      </w:ins>
      <w:ins w:id="424" w:author="Jens Stevens" w:date="2019-10-29T18:40:00Z">
        <w:r w:rsidR="00B12DBF">
          <w:rPr>
            <w:rFonts w:ascii="Times New Roman" w:hAnsi="Times New Roman" w:cs="Times New Roman"/>
          </w:rPr>
          <w:t>ncreased fire occurrence did not lead to decreases</w:t>
        </w:r>
      </w:ins>
      <w:r w:rsidR="00122A03" w:rsidRPr="00EF599F">
        <w:rPr>
          <w:rFonts w:ascii="Times New Roman" w:hAnsi="Times New Roman" w:cs="Times New Roman"/>
        </w:rPr>
        <w:t xml:space="preserve"> in basal area or density </w:t>
      </w:r>
      <w:r w:rsidR="00122A03">
        <w:rPr>
          <w:rFonts w:ascii="Times New Roman" w:hAnsi="Times New Roman" w:cs="Times New Roman"/>
        </w:rPr>
        <w:t>in most size classes</w:t>
      </w:r>
      <w:r w:rsidR="00122A03" w:rsidRPr="00EF599F">
        <w:rPr>
          <w:rFonts w:ascii="Times New Roman" w:hAnsi="Times New Roman" w:cs="Times New Roman"/>
        </w:rPr>
        <w:t xml:space="preserve"> (Figure </w:t>
      </w:r>
      <w:r w:rsidR="003664D6">
        <w:rPr>
          <w:rFonts w:ascii="Times New Roman" w:hAnsi="Times New Roman" w:cs="Times New Roman"/>
          <w:noProof/>
        </w:rPr>
        <w:t>3</w:t>
      </w:r>
      <w:r w:rsidR="00122A03" w:rsidRPr="00EF599F">
        <w:rPr>
          <w:rFonts w:ascii="Times New Roman" w:hAnsi="Times New Roman" w:cs="Times New Roman"/>
        </w:rPr>
        <w:t>).</w:t>
      </w:r>
      <w:r w:rsidR="00122A03">
        <w:rPr>
          <w:rFonts w:ascii="Times New Roman" w:hAnsi="Times New Roman" w:cs="Times New Roman"/>
        </w:rPr>
        <w:t xml:space="preserve"> Only for large trees &gt;61 cm DBH was there a significant influence of </w:t>
      </w:r>
      <w:del w:id="425" w:author="Jens Stevens" w:date="2019-10-29T18:42:00Z">
        <w:r w:rsidR="00122A03" w:rsidDel="00B12DBF">
          <w:rPr>
            <w:rFonts w:ascii="Times New Roman" w:hAnsi="Times New Roman" w:cs="Times New Roman"/>
          </w:rPr>
          <w:delText>number of times burned</w:delText>
        </w:r>
      </w:del>
      <w:ins w:id="426" w:author="Jens Stevens" w:date="2019-10-29T18:42:00Z">
        <w:r w:rsidR="00B12DBF">
          <w:rPr>
            <w:rFonts w:ascii="Times New Roman" w:hAnsi="Times New Roman" w:cs="Times New Roman"/>
          </w:rPr>
          <w:t>fire frequency</w:t>
        </w:r>
      </w:ins>
      <w:r w:rsidR="00122A03">
        <w:rPr>
          <w:rFonts w:ascii="Times New Roman" w:hAnsi="Times New Roman" w:cs="Times New Roman"/>
        </w:rPr>
        <w:t xml:space="preserve">, where density and basal area decreased from 1970 to 2017 </w:t>
      </w:r>
      <w:ins w:id="427" w:author="Jens Stevens" w:date="2019-10-29T18:42:00Z">
        <w:r w:rsidR="00B12DBF">
          <w:rPr>
            <w:rFonts w:ascii="Times New Roman" w:hAnsi="Times New Roman" w:cs="Times New Roman"/>
          </w:rPr>
          <w:t xml:space="preserve">only </w:t>
        </w:r>
      </w:ins>
      <w:r w:rsidR="00122A03">
        <w:rPr>
          <w:rFonts w:ascii="Times New Roman" w:hAnsi="Times New Roman" w:cs="Times New Roman"/>
        </w:rPr>
        <w:t xml:space="preserve">when burned 2 </w:t>
      </w:r>
      <w:ins w:id="428" w:author="Jens Stevens" w:date="2019-10-29T18:42:00Z">
        <w:r w:rsidR="00B12DBF">
          <w:rPr>
            <w:rFonts w:ascii="Times New Roman" w:hAnsi="Times New Roman" w:cs="Times New Roman"/>
          </w:rPr>
          <w:t xml:space="preserve">or more </w:t>
        </w:r>
      </w:ins>
      <w:r w:rsidR="00122A03">
        <w:rPr>
          <w:rFonts w:ascii="Times New Roman" w:hAnsi="Times New Roman" w:cs="Times New Roman"/>
        </w:rPr>
        <w:t xml:space="preserve">times </w:t>
      </w:r>
      <w:del w:id="429" w:author="Jens Stevens" w:date="2019-10-29T18:42:00Z">
        <w:r w:rsidR="00122A03" w:rsidDel="00B12DBF">
          <w:rPr>
            <w:rFonts w:ascii="Times New Roman" w:hAnsi="Times New Roman" w:cs="Times New Roman"/>
          </w:rPr>
          <w:delText xml:space="preserve">but not 0 or 1 time </w:delText>
        </w:r>
      </w:del>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g, h). This effect of number of times burned was likely driven by trees in the 61-100 cm size class, because </w:t>
      </w:r>
      <w:del w:id="430" w:author="Jens Stevens" w:date="2019-10-29T18:40:00Z">
        <w:r w:rsidR="00122A03" w:rsidDel="00B12DBF">
          <w:rPr>
            <w:rFonts w:ascii="Times New Roman" w:hAnsi="Times New Roman" w:cs="Times New Roman"/>
          </w:rPr>
          <w:delText xml:space="preserve">strikingly </w:delText>
        </w:r>
      </w:del>
      <w:r w:rsidR="00122A03">
        <w:rPr>
          <w:rFonts w:ascii="Times New Roman" w:hAnsi="Times New Roman" w:cs="Times New Roman"/>
        </w:rPr>
        <w:t xml:space="preserve">for very large trees &gt;100 cm DBH, there was a significant decrease in density and basal area regardless of </w:t>
      </w:r>
      <w:del w:id="431" w:author="Jens Stevens" w:date="2019-10-29T18:41:00Z">
        <w:r w:rsidR="00122A03" w:rsidDel="00B12DBF">
          <w:rPr>
            <w:rFonts w:ascii="Times New Roman" w:hAnsi="Times New Roman" w:cs="Times New Roman"/>
          </w:rPr>
          <w:delText>number of times burned</w:delText>
        </w:r>
      </w:del>
      <w:ins w:id="432" w:author="Jens Stevens" w:date="2019-10-29T18:41:00Z">
        <w:r w:rsidR="00B12DBF">
          <w:rPr>
            <w:rFonts w:ascii="Times New Roman" w:hAnsi="Times New Roman" w:cs="Times New Roman"/>
          </w:rPr>
          <w:t xml:space="preserve">fire occurrence </w:t>
        </w:r>
      </w:ins>
      <w:del w:id="433" w:author="Jens Stevens" w:date="2019-10-29T18:41:00Z">
        <w:r w:rsidR="00122A03" w:rsidDel="00B12DBF">
          <w:rPr>
            <w:rFonts w:ascii="Times New Roman" w:hAnsi="Times New Roman" w:cs="Times New Roman"/>
          </w:rPr>
          <w:delText xml:space="preserve">, including in unburned plots </w:delText>
        </w:r>
      </w:del>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j, k). Furthermore, even in plots that had burned twice, </w:t>
      </w:r>
      <w:r w:rsidR="00B12DBF">
        <w:rPr>
          <w:rFonts w:ascii="Times New Roman" w:hAnsi="Times New Roman" w:cs="Times New Roman"/>
        </w:rPr>
        <w:t>total tree density increased, possibly</w:t>
      </w:r>
      <w:r w:rsidR="00122A03">
        <w:rPr>
          <w:rFonts w:ascii="Times New Roman" w:hAnsi="Times New Roman" w:cs="Times New Roman"/>
        </w:rPr>
        <w:t xml:space="preserve"> due to post-fire </w:t>
      </w:r>
      <w:r w:rsidR="00B12DBF">
        <w:rPr>
          <w:rFonts w:ascii="Times New Roman" w:hAnsi="Times New Roman" w:cs="Times New Roman"/>
        </w:rPr>
        <w:t xml:space="preserve">density </w:t>
      </w:r>
      <w:r w:rsidR="00122A03">
        <w:rPr>
          <w:rFonts w:ascii="Times New Roman" w:hAnsi="Times New Roman" w:cs="Times New Roman"/>
        </w:rPr>
        <w:t>increases</w:t>
      </w:r>
      <w:r w:rsidR="00B12DBF">
        <w:rPr>
          <w:rFonts w:ascii="Times New Roman" w:hAnsi="Times New Roman" w:cs="Times New Roman"/>
        </w:rPr>
        <w:t xml:space="preserve"> </w:t>
      </w:r>
      <w:r w:rsidR="00122A03">
        <w:rPr>
          <w:rFonts w:ascii="Times New Roman" w:hAnsi="Times New Roman" w:cs="Times New Roman"/>
        </w:rPr>
        <w:t xml:space="preserve">of the fire-intolerant </w:t>
      </w:r>
      <w:proofErr w:type="spellStart"/>
      <w:r w:rsidR="00122A03">
        <w:rPr>
          <w:rFonts w:ascii="Times New Roman" w:hAnsi="Times New Roman" w:cs="Times New Roman"/>
          <w:i/>
        </w:rPr>
        <w:t>Pinus</w:t>
      </w:r>
      <w:proofErr w:type="spellEnd"/>
      <w:r w:rsidR="00122A03">
        <w:rPr>
          <w:rFonts w:ascii="Times New Roman" w:hAnsi="Times New Roman" w:cs="Times New Roman"/>
          <w:i/>
        </w:rPr>
        <w:t xml:space="preserve"> </w:t>
      </w:r>
      <w:proofErr w:type="spellStart"/>
      <w:r w:rsidR="00122A03">
        <w:rPr>
          <w:rFonts w:ascii="Times New Roman" w:hAnsi="Times New Roman" w:cs="Times New Roman"/>
          <w:i/>
        </w:rPr>
        <w:t>contorta</w:t>
      </w:r>
      <w:proofErr w:type="spellEnd"/>
      <w:r w:rsidR="00122A03">
        <w:rPr>
          <w:rFonts w:ascii="Times New Roman" w:hAnsi="Times New Roman" w:cs="Times New Roman"/>
        </w:rPr>
        <w:t xml:space="preserve">, which increased in basal area over the 47 years (Figure </w:t>
      </w:r>
      <w:r w:rsidR="003664D6">
        <w:rPr>
          <w:rFonts w:ascii="Times New Roman" w:hAnsi="Times New Roman" w:cs="Times New Roman"/>
        </w:rPr>
        <w:t>3</w:t>
      </w:r>
      <w:r w:rsidR="00122A03">
        <w:rPr>
          <w:rFonts w:ascii="Times New Roman" w:hAnsi="Times New Roman" w:cs="Times New Roman"/>
        </w:rPr>
        <w:t xml:space="preserve">c). </w:t>
      </w:r>
    </w:p>
    <w:p w14:paraId="33E88382" w14:textId="2DA1B424" w:rsidR="00122A03" w:rsidRPr="00AF7EDB" w:rsidRDefault="00122A03" w:rsidP="00122A03">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proofErr w:type="spellStart"/>
      <w:r>
        <w:rPr>
          <w:rFonts w:ascii="Times New Roman" w:hAnsi="Times New Roman" w:cs="Times New Roman"/>
          <w:i/>
        </w:rPr>
        <w:t>Pinus</w:t>
      </w:r>
      <w:proofErr w:type="spellEnd"/>
      <w:r>
        <w:rPr>
          <w:rFonts w:ascii="Times New Roman" w:hAnsi="Times New Roman" w:cs="Times New Roman"/>
          <w:i/>
        </w:rPr>
        <w:t xml:space="preserve"> </w:t>
      </w:r>
      <w:proofErr w:type="spellStart"/>
      <w:r>
        <w:rPr>
          <w:rFonts w:ascii="Times New Roman" w:hAnsi="Times New Roman" w:cs="Times New Roman"/>
          <w:i/>
        </w:rPr>
        <w:t>jeffreyi</w:t>
      </w:r>
      <w:proofErr w:type="spellEnd"/>
      <w:r>
        <w:rPr>
          <w:rFonts w:ascii="Times New Roman" w:hAnsi="Times New Roman" w:cs="Times New Roman"/>
        </w:rPr>
        <w:t xml:space="preserve"> type forest</w:t>
      </w:r>
      <w:del w:id="434" w:author="Stevens, Jens T" w:date="2019-11-04T21:37:00Z">
        <w:r w:rsidDel="00391CAE">
          <w:rPr>
            <w:rFonts w:ascii="Times New Roman" w:hAnsi="Times New Roman" w:cs="Times New Roman"/>
          </w:rPr>
          <w:delText>, p</w:delText>
        </w:r>
      </w:del>
      <w:ins w:id="435" w:author="Stevens, Jens T" w:date="2019-11-04T21:37:00Z">
        <w:r w:rsidR="00391CAE">
          <w:rPr>
            <w:rFonts w:ascii="Times New Roman" w:hAnsi="Times New Roman" w:cs="Times New Roman"/>
          </w:rPr>
          <w:t>. P</w:t>
        </w:r>
      </w:ins>
      <w:r>
        <w:rPr>
          <w:rFonts w:ascii="Times New Roman" w:hAnsi="Times New Roman" w:cs="Times New Roman"/>
        </w:rPr>
        <w:t xml:space="preserve">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del w:id="436" w:author="Jens Stevens" w:date="2019-10-29T18:38:00Z">
        <w:r w:rsidDel="00B12DBF">
          <w:rPr>
            <w:rFonts w:ascii="Times New Roman" w:hAnsi="Times New Roman" w:cs="Times New Roman"/>
            <w:i/>
          </w:rPr>
          <w:delText xml:space="preserve">Abies </w:delText>
        </w:r>
      </w:del>
      <w:ins w:id="437" w:author="Jens Stevens" w:date="2019-10-29T18:38:00Z">
        <w:r w:rsidR="00B12DBF">
          <w:rPr>
            <w:rFonts w:ascii="Times New Roman" w:hAnsi="Times New Roman" w:cs="Times New Roman"/>
            <w:i/>
          </w:rPr>
          <w:t xml:space="preserve">A. </w:t>
        </w:r>
      </w:ins>
      <w:proofErr w:type="spellStart"/>
      <w:r>
        <w:rPr>
          <w:rFonts w:ascii="Times New Roman" w:hAnsi="Times New Roman" w:cs="Times New Roman"/>
          <w:i/>
        </w:rPr>
        <w:t>concolor</w:t>
      </w:r>
      <w:proofErr w:type="spellEnd"/>
      <w:ins w:id="438" w:author="Stevens, Jens T" w:date="2019-11-04T21:37:00Z">
        <w:r w:rsidR="00391CAE">
          <w:rPr>
            <w:rFonts w:ascii="Times New Roman" w:hAnsi="Times New Roman" w:cs="Times New Roman"/>
            <w:i/>
          </w:rPr>
          <w:t xml:space="preserve">. </w:t>
        </w:r>
      </w:ins>
      <w:del w:id="439" w:author="Stevens, Jens T" w:date="2019-11-04T21:37:00Z">
        <w:r w:rsidRPr="00391CAE" w:rsidDel="00391CAE">
          <w:rPr>
            <w:rFonts w:ascii="Times New Roman" w:hAnsi="Times New Roman" w:cs="Times New Roman"/>
            <w:iCs/>
          </w:rPr>
          <w:delText>, and</w:delText>
        </w:r>
      </w:del>
      <w:ins w:id="440" w:author="Stevens, Jens T" w:date="2019-11-04T21:37:00Z">
        <w:r w:rsidR="00391CAE" w:rsidRPr="00391CAE">
          <w:rPr>
            <w:rFonts w:ascii="Times New Roman" w:hAnsi="Times New Roman" w:cs="Times New Roman"/>
            <w:iCs/>
          </w:rPr>
          <w:t>Finally,</w:t>
        </w:r>
      </w:ins>
      <w:r>
        <w:rPr>
          <w:rFonts w:ascii="Times New Roman" w:hAnsi="Times New Roman" w:cs="Times New Roman"/>
        </w:rPr>
        <w:t xml:space="preserve"> plots </w:t>
      </w:r>
      <w:r>
        <w:rPr>
          <w:rFonts w:ascii="Times New Roman" w:hAnsi="Times New Roman" w:cs="Times New Roman"/>
        </w:rPr>
        <w:lastRenderedPageBreak/>
        <w:t xml:space="preserve">that did not burn in the 47 years were located in </w:t>
      </w:r>
      <w:del w:id="441" w:author="Jens Stevens" w:date="2019-10-29T18:38:00Z">
        <w:r w:rsidDel="00B12DBF">
          <w:rPr>
            <w:rFonts w:ascii="Times New Roman" w:hAnsi="Times New Roman" w:cs="Times New Roman"/>
            <w:i/>
          </w:rPr>
          <w:delText xml:space="preserve">Abies </w:delText>
        </w:r>
      </w:del>
      <w:ins w:id="442" w:author="Jens Stevens" w:date="2019-10-29T18:38:00Z">
        <w:r w:rsidR="00B12DBF">
          <w:rPr>
            <w:rFonts w:ascii="Times New Roman" w:hAnsi="Times New Roman" w:cs="Times New Roman"/>
            <w:i/>
          </w:rPr>
          <w:t xml:space="preserve">A. </w:t>
        </w:r>
      </w:ins>
      <w:proofErr w:type="spellStart"/>
      <w:r>
        <w:rPr>
          <w:rFonts w:ascii="Times New Roman" w:hAnsi="Times New Roman" w:cs="Times New Roman"/>
          <w:i/>
        </w:rPr>
        <w:t>magnifica</w:t>
      </w:r>
      <w:proofErr w:type="spellEnd"/>
      <w:r>
        <w:rPr>
          <w:rFonts w:ascii="Times New Roman" w:hAnsi="Times New Roman" w:cs="Times New Roman"/>
        </w:rPr>
        <w:t xml:space="preserve">-dominated forest (Figure </w:t>
      </w:r>
      <w:r w:rsidR="003664D6">
        <w:rPr>
          <w:rFonts w:ascii="Times New Roman" w:hAnsi="Times New Roman" w:cs="Times New Roman"/>
        </w:rPr>
        <w:t>3</w:t>
      </w:r>
      <w:r>
        <w:rPr>
          <w:rFonts w:ascii="Times New Roman" w:hAnsi="Times New Roman" w:cs="Times New Roman"/>
        </w:rPr>
        <w:t xml:space="preserve">c). There was also a strong difference in initial abundance of shrubs in the different forest types, with shrubs being absent in 1970 from all subplots in </w:t>
      </w:r>
      <w:ins w:id="443" w:author="Jens Stevens" w:date="2019-10-29T18:38:00Z">
        <w:r w:rsidR="00B12DBF">
          <w:rPr>
            <w:rFonts w:ascii="Times New Roman" w:hAnsi="Times New Roman" w:cs="Times New Roman"/>
          </w:rPr>
          <w:t>A</w:t>
        </w:r>
      </w:ins>
      <w:del w:id="444" w:author="Jens Stevens" w:date="2019-10-29T18:38:00Z">
        <w:r w:rsidDel="00B12DBF">
          <w:rPr>
            <w:rFonts w:ascii="Times New Roman" w:hAnsi="Times New Roman" w:cs="Times New Roman"/>
            <w:i/>
          </w:rPr>
          <w:delText xml:space="preserve">Abies </w:delText>
        </w:r>
      </w:del>
      <w:ins w:id="445" w:author="Jens Stevens" w:date="2019-10-29T18:38:00Z">
        <w:r w:rsidR="00B12DBF">
          <w:rPr>
            <w:rFonts w:ascii="Times New Roman" w:hAnsi="Times New Roman" w:cs="Times New Roman"/>
            <w:i/>
          </w:rPr>
          <w:t xml:space="preserve">. </w:t>
        </w:r>
      </w:ins>
      <w:proofErr w:type="spellStart"/>
      <w:proofErr w:type="gramStart"/>
      <w:r>
        <w:rPr>
          <w:rFonts w:ascii="Times New Roman" w:hAnsi="Times New Roman" w:cs="Times New Roman"/>
          <w:i/>
        </w:rPr>
        <w:t>magnifica</w:t>
      </w:r>
      <w:proofErr w:type="spellEnd"/>
      <w:proofErr w:type="gramEnd"/>
      <w:r>
        <w:rPr>
          <w:rFonts w:ascii="Times New Roman" w:hAnsi="Times New Roman" w:cs="Times New Roman"/>
        </w:rPr>
        <w:t xml:space="preserve"> forest that did not burn in the subsequent 47 years, but present in about 50% of the plots that eventually burned (Figure </w:t>
      </w:r>
      <w:r w:rsidR="003664D6">
        <w:rPr>
          <w:rFonts w:ascii="Times New Roman" w:hAnsi="Times New Roman" w:cs="Times New Roman"/>
        </w:rPr>
        <w:t>4</w:t>
      </w:r>
      <w:r>
        <w:rPr>
          <w:rFonts w:ascii="Times New Roman" w:hAnsi="Times New Roman" w:cs="Times New Roman"/>
        </w:rPr>
        <w:t xml:space="preserve">). The reintroduction of even a single wildfire was sufficient to increase shrub abundance to </w:t>
      </w:r>
      <w:del w:id="446" w:author="Jens Stevens" w:date="2019-10-29T18:38:00Z">
        <w:r w:rsidDel="00B12DBF">
          <w:rPr>
            <w:rFonts w:ascii="Times New Roman" w:hAnsi="Times New Roman" w:cs="Times New Roman"/>
          </w:rPr>
          <w:delText>~</w:delText>
        </w:r>
      </w:del>
      <w:r>
        <w:rPr>
          <w:rFonts w:ascii="Times New Roman" w:hAnsi="Times New Roman" w:cs="Times New Roman"/>
        </w:rPr>
        <w:t xml:space="preserve">80% of subplots in 2017 (Figure </w:t>
      </w:r>
      <w:r w:rsidR="003664D6">
        <w:rPr>
          <w:rFonts w:ascii="Times New Roman" w:hAnsi="Times New Roman" w:cs="Times New Roman"/>
        </w:rPr>
        <w:t>4</w:t>
      </w:r>
      <w:r>
        <w:rPr>
          <w:rFonts w:ascii="Times New Roman" w:hAnsi="Times New Roman" w:cs="Times New Roman"/>
        </w:rPr>
        <w:t xml:space="preserve">). </w:t>
      </w:r>
    </w:p>
    <w:p w14:paraId="7A09F3DB" w14:textId="77777777" w:rsidR="00122A03" w:rsidRPr="00EF599F" w:rsidRDefault="00122A03" w:rsidP="00122A03">
      <w:pPr>
        <w:pStyle w:val="Caption"/>
        <w:keepNext/>
        <w:rPr>
          <w:rFonts w:ascii="Times New Roman" w:hAnsi="Times New Roman" w:cs="Times New Roman"/>
        </w:rPr>
      </w:pPr>
      <w:commentRangeStart w:id="447"/>
      <w:commentRangeStart w:id="448"/>
      <w:r w:rsidRPr="00EF599F">
        <w:rPr>
          <w:rFonts w:ascii="Times New Roman" w:hAnsi="Times New Roman" w:cs="Times New Roman"/>
          <w:noProof/>
          <w:lang w:eastAsia="en-US"/>
        </w:rPr>
        <w:lastRenderedPageBreak/>
        <w:drawing>
          <wp:inline distT="0" distB="0" distL="0" distR="0" wp14:anchorId="44E0354F" wp14:editId="6869F4FC">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4"/>
                    <a:stretch>
                      <a:fillRect/>
                    </a:stretch>
                  </pic:blipFill>
                  <pic:spPr>
                    <a:xfrm>
                      <a:off x="0" y="0"/>
                      <a:ext cx="5174361" cy="5749290"/>
                    </a:xfrm>
                    <a:prstGeom prst="rect">
                      <a:avLst/>
                    </a:prstGeom>
                  </pic:spPr>
                </pic:pic>
              </a:graphicData>
            </a:graphic>
          </wp:inline>
        </w:drawing>
      </w:r>
      <w:commentRangeEnd w:id="447"/>
      <w:r w:rsidR="00165698">
        <w:rPr>
          <w:rStyle w:val="CommentReference"/>
          <w:i w:val="0"/>
          <w:iCs w:val="0"/>
          <w:color w:val="auto"/>
        </w:rPr>
        <w:commentReference w:id="447"/>
      </w:r>
      <w:commentRangeEnd w:id="448"/>
      <w:r w:rsidR="007C0FB5">
        <w:rPr>
          <w:rStyle w:val="CommentReference"/>
          <w:i w:val="0"/>
          <w:iCs w:val="0"/>
          <w:color w:val="auto"/>
        </w:rPr>
        <w:commentReference w:id="448"/>
      </w:r>
    </w:p>
    <w:p w14:paraId="6ADD0C65" w14:textId="7E883033" w:rsidR="00122A03" w:rsidRPr="00EF599F" w:rsidRDefault="00122A03" w:rsidP="00122A03">
      <w:pPr>
        <w:pStyle w:val="Caption"/>
        <w:rPr>
          <w:rFonts w:ascii="Times New Roman" w:hAnsi="Times New Roman" w:cs="Times New Roman"/>
        </w:rPr>
      </w:pPr>
      <w:bookmarkStart w:id="449" w:name="_Ref536611211"/>
      <w:r w:rsidRPr="000E206E">
        <w:rPr>
          <w:rFonts w:ascii="Times New Roman" w:hAnsi="Times New Roman" w:cs="Times New Roman"/>
          <w:b/>
        </w:rPr>
        <w:t xml:space="preserve">Figure </w:t>
      </w:r>
      <w:bookmarkEnd w:id="449"/>
      <w:r w:rsidR="003664D6">
        <w:rPr>
          <w:rFonts w:ascii="Times New Roman" w:hAnsi="Times New Roman" w:cs="Times New Roman"/>
          <w:b/>
          <w:noProof/>
        </w:rPr>
        <w:t>3</w:t>
      </w:r>
      <w:r>
        <w:rPr>
          <w:rFonts w:ascii="Times New Roman" w:hAnsi="Times New Roman" w:cs="Times New Roman"/>
        </w:rPr>
        <w:t>: Change in forest structure based on forestry plots. Column 1 shows changes in density, column 2 shows changes in basal area, and column 3 shows changes in species composition by basal area fraction. Row 1 is for all trees &gt;7.6 cm, row 2 is for trees &gt; 15.2 cm, row 3 is for trees &gt;61 cm, and row 4 is for trees &gt;100 cm. Asterisks in columns 1 and 2 indicate significant differences in the response variable between 1970</w:t>
      </w:r>
      <w:ins w:id="450" w:author="Stevens, Jens T" w:date="2019-11-05T14:07:00Z">
        <w:r w:rsidR="00B879B5">
          <w:rPr>
            <w:rFonts w:ascii="Times New Roman" w:hAnsi="Times New Roman" w:cs="Times New Roman"/>
          </w:rPr>
          <w:t xml:space="preserve"> (gold)</w:t>
        </w:r>
      </w:ins>
      <w:r>
        <w:rPr>
          <w:rFonts w:ascii="Times New Roman" w:hAnsi="Times New Roman" w:cs="Times New Roman"/>
        </w:rPr>
        <w:t xml:space="preserve"> and 2017</w:t>
      </w:r>
      <w:ins w:id="451" w:author="Stevens, Jens T" w:date="2019-11-05T14:07:00Z">
        <w:r w:rsidR="00B879B5">
          <w:rPr>
            <w:rFonts w:ascii="Times New Roman" w:hAnsi="Times New Roman" w:cs="Times New Roman"/>
          </w:rPr>
          <w:t xml:space="preserve"> (blue)</w:t>
        </w:r>
      </w:ins>
      <w:r>
        <w:rPr>
          <w:rFonts w:ascii="Times New Roman" w:hAnsi="Times New Roman" w:cs="Times New Roman"/>
        </w:rPr>
        <w:t>. Note the different axis scaling in panels (g) and (j).</w:t>
      </w:r>
      <w:r w:rsidRPr="00EF599F">
        <w:rPr>
          <w:rFonts w:ascii="Times New Roman" w:hAnsi="Times New Roman" w:cs="Times New Roman"/>
        </w:rPr>
        <w:t xml:space="preserve"> </w:t>
      </w:r>
    </w:p>
    <w:p w14:paraId="3D317800" w14:textId="77777777" w:rsidR="00122A03" w:rsidRDefault="00122A03" w:rsidP="00122A03">
      <w:pPr>
        <w:spacing w:line="480" w:lineRule="auto"/>
        <w:rPr>
          <w:rFonts w:ascii="Times New Roman" w:hAnsi="Times New Roman" w:cs="Times New Roman"/>
          <w:color w:val="000000" w:themeColor="text1"/>
        </w:rPr>
        <w:sectPr w:rsidR="00122A03" w:rsidSect="00EF599F">
          <w:pgSz w:w="12240" w:h="15840"/>
          <w:pgMar w:top="1440" w:right="1440" w:bottom="1440" w:left="1440" w:header="720" w:footer="720" w:gutter="0"/>
          <w:lnNumType w:countBy="1" w:restart="continuous"/>
          <w:cols w:space="720"/>
        </w:sectPr>
      </w:pPr>
    </w:p>
    <w:p w14:paraId="2DD574D6" w14:textId="77777777" w:rsidR="00122A03" w:rsidRDefault="00122A03" w:rsidP="00122A03">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43E846DB" wp14:editId="40F31B32">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5"/>
                    <a:stretch>
                      <a:fillRect/>
                    </a:stretch>
                  </pic:blipFill>
                  <pic:spPr>
                    <a:xfrm>
                      <a:off x="0" y="0"/>
                      <a:ext cx="1597106" cy="1597106"/>
                    </a:xfrm>
                    <a:prstGeom prst="rect">
                      <a:avLst/>
                    </a:prstGeom>
                  </pic:spPr>
                </pic:pic>
              </a:graphicData>
            </a:graphic>
          </wp:inline>
        </w:drawing>
      </w:r>
    </w:p>
    <w:p w14:paraId="70F0119A" w14:textId="6323FD03" w:rsidR="00122A03" w:rsidRPr="00C650C4" w:rsidRDefault="00122A03" w:rsidP="00122A03">
      <w:pPr>
        <w:ind w:left="90"/>
        <w:rPr>
          <w:rFonts w:ascii="Times New Roman" w:hAnsi="Times New Roman" w:cs="Times New Roman"/>
          <w:i/>
          <w:color w:val="000000" w:themeColor="text1"/>
          <w:sz w:val="18"/>
          <w:szCs w:val="18"/>
        </w:rPr>
        <w:sectPr w:rsidR="00122A03"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003664D6">
        <w:rPr>
          <w:rFonts w:ascii="Times New Roman" w:hAnsi="Times New Roman" w:cs="Times New Roman"/>
          <w:b/>
          <w:i/>
          <w:noProof/>
          <w:sz w:val="18"/>
          <w:szCs w:val="18"/>
        </w:rPr>
        <w:t>4</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ins w:id="452" w:author="Jens Stevens" w:date="2019-10-25T14:54:00Z">
        <w:r>
          <w:rPr>
            <w:rFonts w:ascii="Times New Roman" w:hAnsi="Times New Roman" w:cs="Times New Roman"/>
            <w:i/>
            <w:sz w:val="18"/>
            <w:szCs w:val="18"/>
          </w:rPr>
          <w:t xml:space="preserve"> These data apply to all plots across vegetation type, as in Figure </w:t>
        </w:r>
      </w:ins>
      <w:ins w:id="453" w:author="Stevens, Jens T" w:date="2019-11-04T18:08:00Z">
        <w:r w:rsidR="004216A4">
          <w:rPr>
            <w:rFonts w:ascii="Times New Roman" w:hAnsi="Times New Roman" w:cs="Times New Roman"/>
            <w:i/>
            <w:sz w:val="18"/>
            <w:szCs w:val="18"/>
          </w:rPr>
          <w:t>3</w:t>
        </w:r>
      </w:ins>
      <w:ins w:id="454" w:author="Jens Stevens" w:date="2019-10-25T14:54:00Z">
        <w:r>
          <w:rPr>
            <w:rFonts w:ascii="Times New Roman" w:hAnsi="Times New Roman" w:cs="Times New Roman"/>
            <w:i/>
            <w:sz w:val="18"/>
            <w:szCs w:val="18"/>
          </w:rPr>
          <w:t>.</w:t>
        </w:r>
      </w:ins>
    </w:p>
    <w:p w14:paraId="64FFC15F" w14:textId="187A57F3" w:rsidR="00FF17D0" w:rsidRPr="00EF599F" w:rsidRDefault="003664D6" w:rsidP="00A45278">
      <w:pPr>
        <w:pStyle w:val="Heading2"/>
        <w:rPr>
          <w:rFonts w:ascii="Times New Roman" w:hAnsi="Times New Roman" w:cs="Times New Roman"/>
          <w:color w:val="000000" w:themeColor="text1"/>
        </w:rPr>
      </w:pPr>
      <w:ins w:id="455" w:author="Jens Stevens" w:date="2019-10-29T13:52:00Z">
        <w:r>
          <w:rPr>
            <w:rFonts w:ascii="Times New Roman" w:hAnsi="Times New Roman" w:cs="Times New Roman"/>
            <w:color w:val="000000" w:themeColor="text1"/>
          </w:rPr>
          <w:lastRenderedPageBreak/>
          <w:t xml:space="preserve">Question 2: </w:t>
        </w:r>
      </w:ins>
      <w:r w:rsidR="00FF17D0" w:rsidRPr="00EF599F">
        <w:rPr>
          <w:rFonts w:ascii="Times New Roman" w:hAnsi="Times New Roman" w:cs="Times New Roman"/>
          <w:color w:val="000000" w:themeColor="text1"/>
        </w:rPr>
        <w:t>Vegetation cover change</w:t>
      </w:r>
    </w:p>
    <w:p w14:paraId="0A73D3C0" w14:textId="0B5EBD51" w:rsidR="00FF17D0" w:rsidRDefault="00155E86" w:rsidP="00FF17D0">
      <w:pPr>
        <w:spacing w:line="480" w:lineRule="auto"/>
        <w:ind w:firstLine="720"/>
        <w:rPr>
          <w:rFonts w:ascii="Times New Roman" w:hAnsi="Times New Roman" w:cs="Times New Roman"/>
        </w:rPr>
      </w:pPr>
      <w:del w:id="456" w:author="Jens Stevens" w:date="2019-10-29T18:06:00Z">
        <w:r w:rsidDel="001D39C3">
          <w:rPr>
            <w:rFonts w:ascii="Times New Roman" w:hAnsi="Times New Roman" w:cs="Times New Roman"/>
          </w:rPr>
          <w:delText xml:space="preserve">Approximately 3000 ha </w:delText>
        </w:r>
        <w:r w:rsidR="00C838CC" w:rsidDel="001D39C3">
          <w:rPr>
            <w:rFonts w:ascii="Times New Roman" w:hAnsi="Times New Roman" w:cs="Times New Roman"/>
          </w:rPr>
          <w:delText>of the total area were</w:delText>
        </w:r>
        <w:r w:rsidDel="001D39C3">
          <w:rPr>
            <w:rFonts w:ascii="Times New Roman" w:hAnsi="Times New Roman" w:cs="Times New Roman"/>
          </w:rPr>
          <w:delText xml:space="preserve"> either</w:delText>
        </w:r>
        <w:r w:rsidR="00C838CC" w:rsidDel="001D39C3">
          <w:rPr>
            <w:rFonts w:ascii="Times New Roman" w:hAnsi="Times New Roman" w:cs="Times New Roman"/>
          </w:rPr>
          <w:delText xml:space="preserve"> classified as</w:delText>
        </w:r>
        <w:r w:rsidDel="001D39C3">
          <w:rPr>
            <w:rFonts w:ascii="Times New Roman" w:hAnsi="Times New Roman" w:cs="Times New Roman"/>
          </w:rPr>
          <w:delText xml:space="preserve"> rock or open water</w:delText>
        </w:r>
        <w:r w:rsidR="00C838CC" w:rsidDel="001D39C3">
          <w:rPr>
            <w:rFonts w:ascii="Times New Roman" w:hAnsi="Times New Roman" w:cs="Times New Roman"/>
          </w:rPr>
          <w:delText xml:space="preserve">, a small fraction of which occurred inside burn perimeters (Figure </w:delText>
        </w:r>
      </w:del>
      <w:del w:id="457" w:author="Jens Stevens" w:date="2019-10-29T13:50:00Z">
        <w:r w:rsidR="00C838CC" w:rsidDel="003664D6">
          <w:rPr>
            <w:rFonts w:ascii="Times New Roman" w:hAnsi="Times New Roman" w:cs="Times New Roman"/>
          </w:rPr>
          <w:delText>2</w:delText>
        </w:r>
      </w:del>
      <w:del w:id="458" w:author="Jens Stevens" w:date="2019-10-29T18:06:00Z">
        <w:r w:rsidR="00C838CC" w:rsidDel="001D39C3">
          <w:rPr>
            <w:rFonts w:ascii="Times New Roman" w:hAnsi="Times New Roman" w:cs="Times New Roman"/>
          </w:rPr>
          <w:delText>)</w:delText>
        </w:r>
        <w:r w:rsidDel="001D39C3">
          <w:rPr>
            <w:rFonts w:ascii="Times New Roman" w:hAnsi="Times New Roman" w:cs="Times New Roman"/>
          </w:rPr>
          <w:delText>.</w:delText>
        </w:r>
        <w:r w:rsidR="00FF17D0" w:rsidRPr="00EF599F" w:rsidDel="001D39C3">
          <w:rPr>
            <w:rFonts w:ascii="Times New Roman" w:hAnsi="Times New Roman" w:cs="Times New Roman"/>
          </w:rPr>
          <w:delText xml:space="preserve"> </w:delText>
        </w:r>
      </w:del>
      <w:r w:rsidR="00FF17D0" w:rsidRPr="00EF599F">
        <w:rPr>
          <w:rFonts w:ascii="Times New Roman" w:hAnsi="Times New Roman" w:cs="Times New Roman"/>
        </w:rPr>
        <w:t>The</w:t>
      </w:r>
      <w:r>
        <w:rPr>
          <w:rFonts w:ascii="Times New Roman" w:hAnsi="Times New Roman" w:cs="Times New Roman"/>
        </w:rPr>
        <w:t xml:space="preserve"> </w:t>
      </w:r>
      <w:ins w:id="459" w:author="Jens Stevens" w:date="2019-10-29T18:06:00Z">
        <w:r w:rsidR="001D39C3">
          <w:rPr>
            <w:rFonts w:ascii="Times New Roman" w:hAnsi="Times New Roman" w:cs="Times New Roman"/>
          </w:rPr>
          <w:t xml:space="preserve">dominant </w:t>
        </w:r>
      </w:ins>
      <w:r>
        <w:rPr>
          <w:rFonts w:ascii="Times New Roman" w:hAnsi="Times New Roman" w:cs="Times New Roman"/>
        </w:rPr>
        <w:t>types of</w:t>
      </w:r>
      <w:r w:rsidR="00FF17D0" w:rsidRPr="00EF599F">
        <w:rPr>
          <w:rFonts w:ascii="Times New Roman" w:hAnsi="Times New Roman" w:cs="Times New Roman"/>
        </w:rPr>
        <w:t xml:space="preserve"> vegetation transitions we observed </w:t>
      </w:r>
      <w:r>
        <w:rPr>
          <w:rFonts w:ascii="Times New Roman" w:hAnsi="Times New Roman" w:cs="Times New Roman"/>
        </w:rPr>
        <w:t>in the watershed</w:t>
      </w:r>
      <w:r w:rsidR="00FF17D0" w:rsidRPr="00EF599F">
        <w:rPr>
          <w:rFonts w:ascii="Times New Roman" w:hAnsi="Times New Roman" w:cs="Times New Roman"/>
        </w:rPr>
        <w:t xml:space="preserve"> were generally observed </w:t>
      </w:r>
      <w:ins w:id="460" w:author="Jens Stevens" w:date="2019-10-29T18:07:00Z">
        <w:r w:rsidR="001D39C3">
          <w:rPr>
            <w:rFonts w:ascii="Times New Roman" w:hAnsi="Times New Roman" w:cs="Times New Roman"/>
          </w:rPr>
          <w:t xml:space="preserve">similarly </w:t>
        </w:r>
      </w:ins>
      <w:r>
        <w:rPr>
          <w:rFonts w:ascii="Times New Roman" w:hAnsi="Times New Roman" w:cs="Times New Roman"/>
        </w:rPr>
        <w:t>across all</w:t>
      </w:r>
      <w:r w:rsidR="00FF17D0"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 xml:space="preserve">Figure </w:t>
      </w:r>
      <w:del w:id="461" w:author="Jens Stevens" w:date="2019-10-29T13:50:00Z">
        <w:r w:rsidR="00F860B9" w:rsidDel="003664D6">
          <w:rPr>
            <w:rFonts w:ascii="Times New Roman" w:hAnsi="Times New Roman" w:cs="Times New Roman"/>
          </w:rPr>
          <w:delText>2</w:delText>
        </w:r>
      </w:del>
      <w:ins w:id="462" w:author="Jens Stevens" w:date="2019-10-29T13:50:00Z">
        <w:r w:rsidR="003664D6">
          <w:rPr>
            <w:rFonts w:ascii="Times New Roman" w:hAnsi="Times New Roman" w:cs="Times New Roman"/>
          </w:rPr>
          <w:t>5</w:t>
        </w:r>
      </w:ins>
      <w:r w:rsidR="00F860B9">
        <w:rPr>
          <w:rFonts w:ascii="Times New Roman" w:hAnsi="Times New Roman" w:cs="Times New Roman"/>
        </w:rPr>
        <w:t>)</w:t>
      </w:r>
      <w:r w:rsidR="00FF17D0" w:rsidRPr="00EF599F">
        <w:rPr>
          <w:rFonts w:ascii="Times New Roman" w:hAnsi="Times New Roman" w:cs="Times New Roman"/>
        </w:rPr>
        <w:t xml:space="preserve">. In particular, transitions from shrub to sparse meadow, mixed-conifer to sparse meadow, and mixed-conifer to shrub were overrepresented </w:t>
      </w:r>
      <w:r w:rsidR="00DB574F" w:rsidRPr="00EF599F">
        <w:rPr>
          <w:rFonts w:ascii="Times New Roman" w:hAnsi="Times New Roman" w:cs="Times New Roman"/>
        </w:rPr>
        <w:t>compared to the null expectation</w:t>
      </w:r>
      <w:ins w:id="463" w:author="Jens Stevens" w:date="2019-10-29T15:34:00Z">
        <w:r w:rsidR="00DB574F">
          <w:rPr>
            <w:rFonts w:ascii="Times New Roman" w:hAnsi="Times New Roman" w:cs="Times New Roman"/>
          </w:rPr>
          <w:t xml:space="preserve"> of no change</w:t>
        </w:r>
      </w:ins>
      <w:r w:rsidR="00DB574F" w:rsidRPr="00EF599F">
        <w:rPr>
          <w:rFonts w:ascii="Times New Roman" w:hAnsi="Times New Roman" w:cs="Times New Roman"/>
        </w:rPr>
        <w:t>,</w:t>
      </w:r>
      <w:r w:rsidR="00DB574F">
        <w:rPr>
          <w:rFonts w:ascii="Times New Roman" w:hAnsi="Times New Roman" w:cs="Times New Roman"/>
        </w:rPr>
        <w:t xml:space="preserve"> </w:t>
      </w:r>
      <w:ins w:id="464" w:author="Jens Stevens" w:date="2019-10-29T15:35:00Z">
        <w:r w:rsidR="00DB574F">
          <w:rPr>
            <w:rFonts w:ascii="Times New Roman" w:hAnsi="Times New Roman" w:cs="Times New Roman"/>
          </w:rPr>
          <w:t xml:space="preserve">both </w:t>
        </w:r>
      </w:ins>
      <w:r w:rsidR="00FF17D0" w:rsidRPr="00EF599F">
        <w:rPr>
          <w:rFonts w:ascii="Times New Roman" w:hAnsi="Times New Roman" w:cs="Times New Roman"/>
        </w:rPr>
        <w:t>in the watershed</w:t>
      </w:r>
      <w:ins w:id="465" w:author="Jens Stevens" w:date="2019-10-29T15:34:00Z">
        <w:r w:rsidR="00DB574F">
          <w:rPr>
            <w:rFonts w:ascii="Times New Roman" w:hAnsi="Times New Roman" w:cs="Times New Roman"/>
          </w:rPr>
          <w:t xml:space="preserve"> as a whole</w:t>
        </w:r>
      </w:ins>
      <w:r w:rsidR="00FF17D0" w:rsidRPr="00EF599F">
        <w:rPr>
          <w:rFonts w:ascii="Times New Roman" w:hAnsi="Times New Roman" w:cs="Times New Roman"/>
        </w:rPr>
        <w:t xml:space="preserve"> </w:t>
      </w:r>
      <w:ins w:id="466" w:author="Jens Stevens" w:date="2019-10-29T15:34:00Z">
        <w:r w:rsidR="00DB574F">
          <w:rPr>
            <w:rFonts w:ascii="Times New Roman" w:hAnsi="Times New Roman" w:cs="Times New Roman"/>
          </w:rPr>
          <w:t>(X</w:t>
        </w:r>
        <w:r w:rsidR="00DB574F">
          <w:rPr>
            <w:rFonts w:ascii="Times New Roman" w:hAnsi="Times New Roman" w:cs="Times New Roman"/>
            <w:vertAlign w:val="superscript"/>
          </w:rPr>
          <w:t>2</w:t>
        </w:r>
        <w:r w:rsidR="00DB574F">
          <w:rPr>
            <w:rFonts w:ascii="Times New Roman" w:hAnsi="Times New Roman" w:cs="Times New Roman"/>
          </w:rPr>
          <w:t xml:space="preserve"> = 236, </w:t>
        </w:r>
        <w:proofErr w:type="spellStart"/>
        <w:r w:rsidR="00DB574F">
          <w:rPr>
            <w:rFonts w:ascii="Times New Roman" w:hAnsi="Times New Roman" w:cs="Times New Roman"/>
          </w:rPr>
          <w:t>df</w:t>
        </w:r>
        <w:proofErr w:type="spellEnd"/>
        <w:r w:rsidR="00DB574F">
          <w:rPr>
            <w:rFonts w:ascii="Times New Roman" w:hAnsi="Times New Roman" w:cs="Times New Roman"/>
          </w:rPr>
          <w:t xml:space="preserve"> = 15, P &lt; 0.001) </w:t>
        </w:r>
      </w:ins>
      <w:del w:id="467" w:author="Jens Stevens" w:date="2019-10-29T15:34:00Z">
        <w:r w:rsidR="001832D2" w:rsidDel="00DB574F">
          <w:rPr>
            <w:rFonts w:ascii="Times New Roman" w:hAnsi="Times New Roman" w:cs="Times New Roman"/>
          </w:rPr>
          <w:delText>(independent of fire history)</w:delText>
        </w:r>
      </w:del>
      <w:r w:rsidR="00FF17D0" w:rsidRPr="00EF599F">
        <w:rPr>
          <w:rFonts w:ascii="Times New Roman" w:hAnsi="Times New Roman" w:cs="Times New Roman"/>
        </w:rPr>
        <w:t xml:space="preserve">and </w:t>
      </w:r>
      <w:del w:id="468" w:author="Jens Stevens" w:date="2019-10-29T15:35:00Z">
        <w:r w:rsidR="00FF17D0" w:rsidRPr="00EF599F" w:rsidDel="00DB574F">
          <w:rPr>
            <w:rFonts w:ascii="Times New Roman" w:hAnsi="Times New Roman" w:cs="Times New Roman"/>
          </w:rPr>
          <w:delText>transitions in the opposite direction were underrepresented</w:delText>
        </w:r>
      </w:del>
      <w:del w:id="469" w:author="Jens Stevens" w:date="2019-10-29T15:34:00Z">
        <w:r w:rsidR="00E0718F" w:rsidDel="00DB574F">
          <w:rPr>
            <w:rFonts w:ascii="Times New Roman" w:hAnsi="Times New Roman" w:cs="Times New Roman"/>
          </w:rPr>
          <w:delText xml:space="preserve"> (X</w:delText>
        </w:r>
        <w:r w:rsidR="00E0718F" w:rsidDel="00DB574F">
          <w:rPr>
            <w:rFonts w:ascii="Times New Roman" w:hAnsi="Times New Roman" w:cs="Times New Roman"/>
            <w:vertAlign w:val="superscript"/>
          </w:rPr>
          <w:delText>2</w:delText>
        </w:r>
        <w:r w:rsidR="00E0718F" w:rsidDel="00DB574F">
          <w:rPr>
            <w:rFonts w:ascii="Times New Roman" w:hAnsi="Times New Roman" w:cs="Times New Roman"/>
          </w:rPr>
          <w:delText xml:space="preserve"> = 236, df = 15, P &lt; 0.001)</w:delText>
        </w:r>
      </w:del>
      <w:del w:id="470" w:author="Jens Stevens" w:date="2019-10-29T15:35:00Z">
        <w:r w:rsidR="00FF17D0" w:rsidRPr="00EF599F" w:rsidDel="00DB574F">
          <w:rPr>
            <w:rFonts w:ascii="Times New Roman" w:hAnsi="Times New Roman" w:cs="Times New Roman"/>
          </w:rPr>
          <w:delText xml:space="preserve">. </w:delText>
        </w:r>
        <w:r w:rsidR="00F85993" w:rsidDel="00DB574F">
          <w:rPr>
            <w:rFonts w:ascii="Times New Roman" w:hAnsi="Times New Roman" w:cs="Times New Roman"/>
          </w:rPr>
          <w:delText xml:space="preserve">These trends were significant </w:delText>
        </w:r>
      </w:del>
      <w:r w:rsidR="00DB574F">
        <w:rPr>
          <w:rFonts w:ascii="Times New Roman" w:hAnsi="Times New Roman" w:cs="Times New Roman"/>
        </w:rPr>
        <w:t>in</w:t>
      </w:r>
      <w:r w:rsidR="00F85993">
        <w:rPr>
          <w:rFonts w:ascii="Times New Roman" w:hAnsi="Times New Roman" w:cs="Times New Roman"/>
        </w:rPr>
        <w:t xml:space="preserve"> unburned, once-burned and </w:t>
      </w:r>
      <w:r w:rsidR="00253B83">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w:t>
      </w:r>
      <w:proofErr w:type="spellStart"/>
      <w:r w:rsidR="00F85993">
        <w:rPr>
          <w:rFonts w:ascii="Times New Roman" w:hAnsi="Times New Roman" w:cs="Times New Roman"/>
        </w:rPr>
        <w:t>df</w:t>
      </w:r>
      <w:proofErr w:type="spellEnd"/>
      <w:r w:rsidR="00F85993">
        <w:rPr>
          <w:rFonts w:ascii="Times New Roman" w:hAnsi="Times New Roman" w:cs="Times New Roman"/>
        </w:rPr>
        <w:t xml:space="preserve"> = 15, all P &lt;0.001). </w:t>
      </w:r>
      <w:r w:rsidR="00FF17D0"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del w:id="471" w:author="Jens Stevens" w:date="2019-10-29T13:55:00Z">
        <w:r w:rsidR="00A64E15" w:rsidRPr="00EF599F" w:rsidDel="003664D6">
          <w:rPr>
            <w:rFonts w:ascii="Times New Roman" w:hAnsi="Times New Roman" w:cs="Times New Roman"/>
            <w:noProof/>
          </w:rPr>
          <w:delText>3</w:delText>
        </w:r>
      </w:del>
      <w:ins w:id="472" w:author="Jens Stevens" w:date="2019-10-29T13:58:00Z">
        <w:r w:rsidR="00EA3CCF">
          <w:rPr>
            <w:rFonts w:ascii="Times New Roman" w:hAnsi="Times New Roman" w:cs="Times New Roman"/>
            <w:noProof/>
          </w:rPr>
          <w:t>C1</w:t>
        </w:r>
      </w:ins>
      <w:del w:id="473" w:author="Gabrielle" w:date="2019-11-06T09:00:00Z">
        <w:r w:rsidR="00DD130B" w:rsidRPr="00EF599F" w:rsidDel="00C66BB8">
          <w:rPr>
            <w:rFonts w:ascii="Times New Roman" w:hAnsi="Times New Roman" w:cs="Times New Roman"/>
          </w:rPr>
          <w:delText xml:space="preserve">, </w:delText>
        </w:r>
        <w:r w:rsidR="00FF17D0" w:rsidRPr="00EF599F" w:rsidDel="00C66BB8">
          <w:rPr>
            <w:rFonts w:ascii="Times New Roman" w:hAnsi="Times New Roman" w:cs="Times New Roman"/>
          </w:rPr>
          <w:delText>bottom row</w:delText>
        </w:r>
      </w:del>
      <w:ins w:id="474" w:author="Gabrielle" w:date="2019-11-06T09:00:00Z">
        <w:r w:rsidR="00C66BB8">
          <w:rPr>
            <w:rFonts w:ascii="Times New Roman" w:hAnsi="Times New Roman" w:cs="Times New Roman"/>
          </w:rPr>
          <w:t>c-d</w:t>
        </w:r>
      </w:ins>
      <w:r w:rsidR="00FF17D0" w:rsidRPr="00EF599F">
        <w:rPr>
          <w:rFonts w:ascii="Times New Roman" w:hAnsi="Times New Roman" w:cs="Times New Roman"/>
        </w:rPr>
        <w:t xml:space="preserve">). </w:t>
      </w:r>
      <w:r w:rsidR="00F25EDB">
        <w:rPr>
          <w:rFonts w:ascii="Times New Roman" w:hAnsi="Times New Roman" w:cs="Times New Roman"/>
        </w:rPr>
        <w:t>D</w:t>
      </w:r>
      <w:r w:rsidR="00FF17D0"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 xml:space="preserve">(Figure </w:t>
      </w:r>
      <w:del w:id="475" w:author="Jens Stevens" w:date="2019-10-29T13:55:00Z">
        <w:r w:rsidR="0063439C" w:rsidDel="003664D6">
          <w:rPr>
            <w:rFonts w:ascii="Times New Roman" w:hAnsi="Times New Roman" w:cs="Times New Roman"/>
          </w:rPr>
          <w:delText>3</w:delText>
        </w:r>
      </w:del>
      <w:ins w:id="476" w:author="Jens Stevens" w:date="2019-10-29T13:58:00Z">
        <w:r w:rsidR="00EA3CCF">
          <w:rPr>
            <w:rFonts w:ascii="Times New Roman" w:hAnsi="Times New Roman" w:cs="Times New Roman"/>
          </w:rPr>
          <w:t>C1</w:t>
        </w:r>
      </w:ins>
      <w:r w:rsidR="0063439C">
        <w:rPr>
          <w:rFonts w:ascii="Times New Roman" w:hAnsi="Times New Roman" w:cs="Times New Roman"/>
        </w:rPr>
        <w:t>)</w:t>
      </w:r>
      <w:r w:rsidR="00FF17D0" w:rsidRPr="00EF599F">
        <w:rPr>
          <w:rFonts w:ascii="Times New Roman" w:hAnsi="Times New Roman" w:cs="Times New Roman"/>
        </w:rPr>
        <w:t>.</w:t>
      </w:r>
    </w:p>
    <w:p w14:paraId="394BB97B" w14:textId="3FDAC91D" w:rsidR="007E778C" w:rsidRPr="00EF599F" w:rsidRDefault="001D39C3" w:rsidP="007E778C">
      <w:pPr>
        <w:spacing w:line="480" w:lineRule="auto"/>
        <w:ind w:firstLine="720"/>
        <w:rPr>
          <w:rFonts w:ascii="Times New Roman" w:hAnsi="Times New Roman" w:cs="Times New Roman"/>
        </w:rPr>
      </w:pPr>
      <w:ins w:id="477" w:author="Jens Stevens" w:date="2019-10-29T18:07:00Z">
        <w:r>
          <w:rPr>
            <w:rFonts w:ascii="Times New Roman" w:hAnsi="Times New Roman" w:cs="Times New Roman"/>
          </w:rPr>
          <w:t xml:space="preserve">The magnitude of </w:t>
        </w:r>
        <w:del w:id="478" w:author="Gabrielle Boisrame" w:date="2019-10-31T09:58:00Z">
          <w:r w:rsidDel="00C84172">
            <w:rPr>
              <w:rFonts w:ascii="Times New Roman" w:hAnsi="Times New Roman" w:cs="Times New Roman"/>
            </w:rPr>
            <w:delText>change in discrete vegetation patches</w:delText>
          </w:r>
        </w:del>
      </w:ins>
      <w:ins w:id="479" w:author="Gabrielle Boisrame" w:date="2019-10-31T09:58:00Z">
        <w:r w:rsidR="00C84172">
          <w:rPr>
            <w:rFonts w:ascii="Times New Roman" w:hAnsi="Times New Roman" w:cs="Times New Roman"/>
          </w:rPr>
          <w:t>vegetation type change</w:t>
        </w:r>
      </w:ins>
      <w:ins w:id="480" w:author="Jens Stevens" w:date="2019-10-29T18:07:00Z">
        <w:r>
          <w:rPr>
            <w:rFonts w:ascii="Times New Roman" w:hAnsi="Times New Roman" w:cs="Times New Roman"/>
          </w:rPr>
          <w:t xml:space="preserve"> in SCB was much less than in ICB over a similar period of time (Figure 6)</w:t>
        </w:r>
      </w:ins>
      <w:ins w:id="481" w:author="Jens Stevens" w:date="2019-10-29T18:08:00Z">
        <w:r>
          <w:rPr>
            <w:rFonts w:ascii="Times New Roman" w:hAnsi="Times New Roman" w:cs="Times New Roman"/>
          </w:rPr>
          <w:t xml:space="preserve">. Over roughly four decades, net cover of mixed-conifer at SCB only decreased from </w:t>
        </w:r>
        <w:del w:id="482" w:author="Gabrielle Boisrame" w:date="2019-10-31T09:59:00Z">
          <w:r w:rsidDel="00C84172">
            <w:rPr>
              <w:rFonts w:ascii="Times New Roman" w:hAnsi="Times New Roman" w:cs="Times New Roman"/>
            </w:rPr>
            <w:delText xml:space="preserve">80% to 79%, while at ICB it decreased </w:delText>
          </w:r>
        </w:del>
      </w:ins>
      <w:ins w:id="483" w:author="Jens Stevens" w:date="2019-10-29T18:09:00Z">
        <w:del w:id="484" w:author="Gabrielle Boisrame" w:date="2019-10-31T09:59:00Z">
          <w:r w:rsidDel="00C84172">
            <w:rPr>
              <w:rFonts w:ascii="Times New Roman" w:hAnsi="Times New Roman" w:cs="Times New Roman"/>
            </w:rPr>
            <w:delText>f</w:delText>
          </w:r>
        </w:del>
      </w:ins>
      <w:ins w:id="485" w:author="Jens Stevens" w:date="2019-10-29T18:08:00Z">
        <w:del w:id="486" w:author="Gabrielle Boisrame" w:date="2019-10-31T09:59:00Z">
          <w:r w:rsidDel="00C84172">
            <w:rPr>
              <w:rFonts w:ascii="Times New Roman" w:hAnsi="Times New Roman" w:cs="Times New Roman"/>
            </w:rPr>
            <w:delText xml:space="preserve">rom </w:delText>
          </w:r>
        </w:del>
      </w:ins>
      <w:ins w:id="487" w:author="Jens Stevens" w:date="2019-10-29T18:13:00Z">
        <w:r w:rsidR="00BE62E0">
          <w:rPr>
            <w:rFonts w:ascii="Times New Roman" w:hAnsi="Times New Roman" w:cs="Times New Roman"/>
          </w:rPr>
          <w:t>8</w:t>
        </w:r>
        <w:del w:id="488" w:author="Gabrielle Boisrame" w:date="2019-10-31T10:07:00Z">
          <w:r w:rsidR="00BE62E0" w:rsidDel="00C84172">
            <w:rPr>
              <w:rFonts w:ascii="Times New Roman" w:hAnsi="Times New Roman" w:cs="Times New Roman"/>
            </w:rPr>
            <w:delText>5</w:delText>
          </w:r>
        </w:del>
      </w:ins>
      <w:ins w:id="489" w:author="Gabrielle Boisrame" w:date="2019-10-31T10:07:00Z">
        <w:r w:rsidR="00C84172">
          <w:rPr>
            <w:rFonts w:ascii="Times New Roman" w:hAnsi="Times New Roman" w:cs="Times New Roman"/>
          </w:rPr>
          <w:t>3</w:t>
        </w:r>
      </w:ins>
      <w:ins w:id="490" w:author="Jens Stevens" w:date="2019-10-29T18:13:00Z">
        <w:r w:rsidR="00BE62E0">
          <w:rPr>
            <w:rFonts w:ascii="Times New Roman" w:hAnsi="Times New Roman" w:cs="Times New Roman"/>
          </w:rPr>
          <w:t>% to 8</w:t>
        </w:r>
        <w:del w:id="491" w:author="Gabrielle Boisrame" w:date="2019-10-31T10:07:00Z">
          <w:r w:rsidR="00BE62E0" w:rsidDel="00C84172">
            <w:rPr>
              <w:rFonts w:ascii="Times New Roman" w:hAnsi="Times New Roman" w:cs="Times New Roman"/>
            </w:rPr>
            <w:delText>3</w:delText>
          </w:r>
        </w:del>
      </w:ins>
      <w:ins w:id="492" w:author="Gabrielle Boisrame" w:date="2019-10-31T10:07:00Z">
        <w:r w:rsidR="00C84172">
          <w:rPr>
            <w:rFonts w:ascii="Times New Roman" w:hAnsi="Times New Roman" w:cs="Times New Roman"/>
          </w:rPr>
          <w:t>2</w:t>
        </w:r>
      </w:ins>
      <w:ins w:id="493" w:author="Jens Stevens" w:date="2019-10-29T18:13:00Z">
        <w:r w:rsidR="00BE62E0">
          <w:rPr>
            <w:rFonts w:ascii="Times New Roman" w:hAnsi="Times New Roman" w:cs="Times New Roman"/>
          </w:rPr>
          <w:t xml:space="preserve">%, while at ICB it decreased from </w:t>
        </w:r>
      </w:ins>
      <w:ins w:id="494" w:author="Jens Stevens" w:date="2019-10-29T18:14:00Z">
        <w:r w:rsidR="00BE62E0">
          <w:rPr>
            <w:rFonts w:ascii="Times New Roman" w:hAnsi="Times New Roman" w:cs="Times New Roman"/>
          </w:rPr>
          <w:t>81% to 62% (Figure 6).</w:t>
        </w:r>
      </w:ins>
      <w:ins w:id="495" w:author="Jens Stevens" w:date="2019-10-29T18:07:00Z">
        <w:r>
          <w:rPr>
            <w:rFonts w:ascii="Times New Roman" w:hAnsi="Times New Roman" w:cs="Times New Roman"/>
          </w:rPr>
          <w:t xml:space="preserve"> </w:t>
        </w:r>
      </w:ins>
      <w:r w:rsidR="007E778C">
        <w:rPr>
          <w:rFonts w:ascii="Times New Roman" w:hAnsi="Times New Roman" w:cs="Times New Roman"/>
        </w:rPr>
        <w:t xml:space="preserve">Landscape-scale indices of heterogeneity increased slightly in 2014 compared to 1973, though the changes were much less pronounced than those that occurred in the ICB over a similar time period of repeated wildfires (Appendix C). The major differences in land cover patterns for SCB were that the mean size of conifer patches decreased from 15ha to 13ha (Figure </w:t>
      </w:r>
      <w:del w:id="496" w:author="Jens Stevens" w:date="2019-10-29T18:18:00Z">
        <w:r w:rsidR="007E778C" w:rsidDel="00BE62E0">
          <w:rPr>
            <w:rFonts w:ascii="Times New Roman" w:hAnsi="Times New Roman" w:cs="Times New Roman"/>
          </w:rPr>
          <w:delText>C4a</w:delText>
        </w:r>
      </w:del>
      <w:ins w:id="497" w:author="Jens Stevens" w:date="2019-10-29T18:18:00Z">
        <w:r w:rsidR="00BE62E0">
          <w:rPr>
            <w:rFonts w:ascii="Times New Roman" w:hAnsi="Times New Roman" w:cs="Times New Roman"/>
          </w:rPr>
          <w:t>C5a</w:t>
        </w:r>
      </w:ins>
      <w:r w:rsidR="007E778C">
        <w:rPr>
          <w:rFonts w:ascii="Times New Roman" w:hAnsi="Times New Roman" w:cs="Times New Roman"/>
        </w:rPr>
        <w:t xml:space="preserve">), and sparse meadows </w:t>
      </w:r>
      <w:r w:rsidR="007E778C">
        <w:rPr>
          <w:rFonts w:ascii="Times New Roman" w:hAnsi="Times New Roman" w:cs="Times New Roman"/>
        </w:rPr>
        <w:lastRenderedPageBreak/>
        <w:t xml:space="preserve">experienced small increases in </w:t>
      </w:r>
      <w:del w:id="498" w:author="Jens Stevens" w:date="2019-10-29T18:16:00Z">
        <w:r w:rsidR="007E778C" w:rsidDel="00BE62E0">
          <w:rPr>
            <w:rFonts w:ascii="Times New Roman" w:hAnsi="Times New Roman" w:cs="Times New Roman"/>
          </w:rPr>
          <w:delText xml:space="preserve">both total area (7.6% to 9.0% of the vegetated area; Figure </w:delText>
        </w:r>
      </w:del>
      <w:del w:id="499" w:author="Jens Stevens" w:date="2019-10-29T14:02:00Z">
        <w:r w:rsidR="007E778C" w:rsidDel="009270BC">
          <w:rPr>
            <w:rFonts w:ascii="Times New Roman" w:hAnsi="Times New Roman" w:cs="Times New Roman"/>
          </w:rPr>
          <w:delText>C</w:delText>
        </w:r>
      </w:del>
      <w:del w:id="500" w:author="Jens Stevens" w:date="2019-10-29T18:16:00Z">
        <w:r w:rsidR="007E778C" w:rsidDel="00BE62E0">
          <w:rPr>
            <w:rFonts w:ascii="Times New Roman" w:hAnsi="Times New Roman" w:cs="Times New Roman"/>
          </w:rPr>
          <w:delText xml:space="preserve">6) and </w:delText>
        </w:r>
      </w:del>
      <w:r w:rsidR="007E778C">
        <w:rPr>
          <w:rFonts w:ascii="Times New Roman" w:hAnsi="Times New Roman" w:cs="Times New Roman"/>
        </w:rPr>
        <w:t xml:space="preserve">mean patch size (0.38 ha to 0.52 ha; Figure </w:t>
      </w:r>
      <w:del w:id="501" w:author="Jens Stevens" w:date="2019-10-29T18:18:00Z">
        <w:r w:rsidR="007E778C" w:rsidDel="00BE62E0">
          <w:rPr>
            <w:rFonts w:ascii="Times New Roman" w:hAnsi="Times New Roman" w:cs="Times New Roman"/>
          </w:rPr>
          <w:delText>C4c</w:delText>
        </w:r>
      </w:del>
      <w:ins w:id="502" w:author="Jens Stevens" w:date="2019-10-29T18:18:00Z">
        <w:r w:rsidR="00BE62E0">
          <w:rPr>
            <w:rFonts w:ascii="Times New Roman" w:hAnsi="Times New Roman" w:cs="Times New Roman"/>
          </w:rPr>
          <w:t>C5c</w:t>
        </w:r>
      </w:ins>
      <w:r w:rsidR="007E778C">
        <w:rPr>
          <w:rFonts w:ascii="Times New Roman" w:hAnsi="Times New Roman" w:cs="Times New Roman"/>
        </w:rPr>
        <w:t xml:space="preserve">). </w:t>
      </w:r>
    </w:p>
    <w:p w14:paraId="142652D0" w14:textId="77777777" w:rsidR="007E778C" w:rsidRDefault="007E778C" w:rsidP="00FF17D0">
      <w:pPr>
        <w:spacing w:line="480" w:lineRule="auto"/>
        <w:ind w:firstLine="720"/>
        <w:rPr>
          <w:rFonts w:ascii="Times New Roman" w:hAnsi="Times New Roman" w:cs="Times New Roman"/>
        </w:rPr>
      </w:pP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47786214">
            <wp:extent cx="5192300" cy="731712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6"/>
                    <a:stretch>
                      <a:fillRect/>
                    </a:stretch>
                  </pic:blipFill>
                  <pic:spPr>
                    <a:xfrm>
                      <a:off x="0" y="0"/>
                      <a:ext cx="5192300" cy="7317126"/>
                    </a:xfrm>
                    <a:prstGeom prst="rect">
                      <a:avLst/>
                    </a:prstGeom>
                  </pic:spPr>
                </pic:pic>
              </a:graphicData>
            </a:graphic>
          </wp:inline>
        </w:drawing>
      </w:r>
    </w:p>
    <w:p w14:paraId="4F6FB42E" w14:textId="4FC3C55B" w:rsidR="0091423C" w:rsidRPr="00EF599F" w:rsidRDefault="005C4567" w:rsidP="005C4567">
      <w:pPr>
        <w:pStyle w:val="Caption"/>
        <w:rPr>
          <w:rFonts w:ascii="Times New Roman" w:hAnsi="Times New Roman" w:cs="Times New Roman"/>
          <w:i w:val="0"/>
          <w:color w:val="000000" w:themeColor="text1"/>
          <w:sz w:val="24"/>
          <w:szCs w:val="24"/>
        </w:rPr>
      </w:pPr>
      <w:bookmarkStart w:id="503" w:name="_Ref534838"/>
      <w:r w:rsidRPr="000E206E">
        <w:rPr>
          <w:rFonts w:ascii="Times New Roman" w:hAnsi="Times New Roman" w:cs="Times New Roman"/>
          <w:b/>
        </w:rPr>
        <w:t xml:space="preserve">Figure </w:t>
      </w:r>
      <w:del w:id="504" w:author="Jens Stevens" w:date="2019-10-29T13:50:00Z">
        <w:r w:rsidR="00A64E15" w:rsidRPr="000E206E" w:rsidDel="003664D6">
          <w:rPr>
            <w:rFonts w:ascii="Times New Roman" w:hAnsi="Times New Roman" w:cs="Times New Roman"/>
            <w:b/>
            <w:noProof/>
          </w:rPr>
          <w:delText>2</w:delText>
        </w:r>
      </w:del>
      <w:bookmarkEnd w:id="503"/>
      <w:ins w:id="505" w:author="Jens Stevens" w:date="2019-10-29T13:50:00Z">
        <w:r w:rsidR="003664D6">
          <w:rPr>
            <w:rFonts w:ascii="Times New Roman" w:hAnsi="Times New Roman" w:cs="Times New Roman"/>
            <w:b/>
            <w:noProof/>
          </w:rPr>
          <w:t>5</w:t>
        </w:r>
      </w:ins>
      <w:r w:rsidR="00247216">
        <w:rPr>
          <w:rFonts w:ascii="Times New Roman" w:hAnsi="Times New Roman" w:cs="Times New Roman"/>
          <w:noProof/>
        </w:rPr>
        <w:t>: Comparison of classified aerial images from 1973 (a) and 2014 (b)</w:t>
      </w:r>
      <w:ins w:id="506" w:author="Jens Stevens" w:date="2019-10-29T18:19:00Z">
        <w:r w:rsidR="00BE62E0">
          <w:rPr>
            <w:rFonts w:ascii="Times New Roman" w:hAnsi="Times New Roman" w:cs="Times New Roman"/>
            <w:noProof/>
          </w:rPr>
          <w:t xml:space="preserve"> in </w:t>
        </w:r>
        <w:del w:id="507" w:author="Stevens, Jens T" w:date="2019-11-05T14:08:00Z">
          <w:r w:rsidR="00BE62E0" w:rsidDel="00B879B5">
            <w:rPr>
              <w:rFonts w:ascii="Times New Roman" w:hAnsi="Times New Roman" w:cs="Times New Roman"/>
              <w:noProof/>
            </w:rPr>
            <w:delText>SCB</w:delText>
          </w:r>
        </w:del>
      </w:ins>
      <w:ins w:id="508" w:author="Stevens, Jens T" w:date="2019-11-05T14:08:00Z">
        <w:r w:rsidR="00B879B5">
          <w:rPr>
            <w:rFonts w:ascii="Times New Roman" w:hAnsi="Times New Roman" w:cs="Times New Roman"/>
            <w:noProof/>
          </w:rPr>
          <w:t>Sugarloaf Creek Basin</w:t>
        </w:r>
      </w:ins>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63780850" w14:textId="77777777" w:rsidR="00EA3CCF" w:rsidRDefault="00EA3CCF" w:rsidP="00EA3CCF">
      <w:pPr>
        <w:rPr>
          <w:rFonts w:ascii="Times New Roman" w:hAnsi="Times New Roman" w:cs="Times New Roman"/>
          <w:i/>
          <w:sz w:val="18"/>
          <w:szCs w:val="18"/>
        </w:rPr>
      </w:pPr>
      <w:r>
        <w:rPr>
          <w:rFonts w:ascii="Times New Roman" w:hAnsi="Times New Roman" w:cs="Times New Roman"/>
          <w:i/>
          <w:noProof/>
          <w:sz w:val="18"/>
          <w:szCs w:val="18"/>
          <w:lang w:eastAsia="en-US"/>
        </w:rPr>
        <w:lastRenderedPageBreak/>
        <w:drawing>
          <wp:inline distT="0" distB="0" distL="0" distR="0" wp14:anchorId="5535F206" wp14:editId="6E48AD17">
            <wp:extent cx="4883727" cy="366279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ots_PLAND.jpg"/>
                    <pic:cNvPicPr/>
                  </pic:nvPicPr>
                  <pic:blipFill>
                    <a:blip r:embed="rId17">
                      <a:extLst>
                        <a:ext uri="{28A0092B-C50C-407E-A947-70E740481C1C}">
                          <a14:useLocalDpi xmlns:a14="http://schemas.microsoft.com/office/drawing/2010/main" val="0"/>
                        </a:ext>
                      </a:extLst>
                    </a:blip>
                    <a:stretch>
                      <a:fillRect/>
                    </a:stretch>
                  </pic:blipFill>
                  <pic:spPr>
                    <a:xfrm>
                      <a:off x="0" y="0"/>
                      <a:ext cx="4906801" cy="3680100"/>
                    </a:xfrm>
                    <a:prstGeom prst="rect">
                      <a:avLst/>
                    </a:prstGeom>
                  </pic:spPr>
                </pic:pic>
              </a:graphicData>
            </a:graphic>
          </wp:inline>
        </w:drawing>
      </w:r>
    </w:p>
    <w:p w14:paraId="0EE3D383" w14:textId="0C69E5FF" w:rsidR="00EA3CCF" w:rsidRDefault="00EA3CCF" w:rsidP="00EA3CCF">
      <w:pPr>
        <w:rPr>
          <w:rFonts w:ascii="Times New Roman" w:hAnsi="Times New Roman" w:cs="Times New Roman"/>
          <w:i/>
          <w:sz w:val="18"/>
          <w:szCs w:val="18"/>
        </w:rPr>
      </w:pPr>
      <w:r w:rsidRPr="00EA3CCF">
        <w:rPr>
          <w:rFonts w:ascii="Times New Roman" w:hAnsi="Times New Roman" w:cs="Times New Roman"/>
          <w:b/>
          <w:i/>
          <w:sz w:val="18"/>
          <w:szCs w:val="18"/>
        </w:rPr>
        <w:t>Figure 6</w:t>
      </w:r>
      <w:r>
        <w:rPr>
          <w:rFonts w:ascii="Times New Roman" w:hAnsi="Times New Roman" w:cs="Times New Roman"/>
          <w:i/>
          <w:sz w:val="18"/>
          <w:szCs w:val="18"/>
        </w:rPr>
        <w:t xml:space="preserve">. Percent of the total vegetated area covered by each vegetation class for both </w:t>
      </w:r>
      <w:ins w:id="509" w:author="Stevens, Jens T" w:date="2019-11-05T14:08:00Z">
        <w:r w:rsidR="00B879B5">
          <w:rPr>
            <w:rFonts w:ascii="Times New Roman" w:hAnsi="Times New Roman" w:cs="Times New Roman"/>
            <w:i/>
            <w:sz w:val="18"/>
            <w:szCs w:val="18"/>
          </w:rPr>
          <w:t>Illilouette Creek Basin (</w:t>
        </w:r>
      </w:ins>
      <w:r>
        <w:rPr>
          <w:rFonts w:ascii="Times New Roman" w:hAnsi="Times New Roman" w:cs="Times New Roman"/>
          <w:i/>
          <w:sz w:val="18"/>
          <w:szCs w:val="18"/>
        </w:rPr>
        <w:t>ICB</w:t>
      </w:r>
      <w:ins w:id="510" w:author="Stevens, Jens T" w:date="2019-11-05T14:08:00Z">
        <w:r w:rsidR="00B879B5">
          <w:rPr>
            <w:rFonts w:ascii="Times New Roman" w:hAnsi="Times New Roman" w:cs="Times New Roman"/>
            <w:i/>
            <w:sz w:val="18"/>
            <w:szCs w:val="18"/>
          </w:rPr>
          <w:t>)</w:t>
        </w:r>
      </w:ins>
      <w:r>
        <w:rPr>
          <w:rFonts w:ascii="Times New Roman" w:hAnsi="Times New Roman" w:cs="Times New Roman"/>
          <w:i/>
          <w:sz w:val="18"/>
          <w:szCs w:val="18"/>
        </w:rPr>
        <w:t xml:space="preserve"> and </w:t>
      </w:r>
      <w:ins w:id="511" w:author="Stevens, Jens T" w:date="2019-11-05T14:08:00Z">
        <w:r w:rsidR="00B879B5">
          <w:rPr>
            <w:rFonts w:ascii="Times New Roman" w:hAnsi="Times New Roman" w:cs="Times New Roman"/>
            <w:i/>
            <w:sz w:val="18"/>
            <w:szCs w:val="18"/>
          </w:rPr>
          <w:t>Sugarloaf Creek Basin (</w:t>
        </w:r>
      </w:ins>
      <w:r>
        <w:rPr>
          <w:rFonts w:ascii="Times New Roman" w:hAnsi="Times New Roman" w:cs="Times New Roman"/>
          <w:i/>
          <w:sz w:val="18"/>
          <w:szCs w:val="18"/>
        </w:rPr>
        <w:t>SCB</w:t>
      </w:r>
      <w:ins w:id="512" w:author="Stevens, Jens T" w:date="2019-11-05T14:09:00Z">
        <w:r w:rsidR="00B879B5">
          <w:rPr>
            <w:rFonts w:ascii="Times New Roman" w:hAnsi="Times New Roman" w:cs="Times New Roman"/>
            <w:i/>
            <w:sz w:val="18"/>
            <w:szCs w:val="18"/>
          </w:rPr>
          <w:t>)</w:t>
        </w:r>
      </w:ins>
      <w:r>
        <w:rPr>
          <w:rFonts w:ascii="Times New Roman" w:hAnsi="Times New Roman" w:cs="Times New Roman"/>
          <w:i/>
          <w:sz w:val="18"/>
          <w:szCs w:val="18"/>
        </w:rPr>
        <w:t xml:space="preserve">. </w:t>
      </w:r>
    </w:p>
    <w:p w14:paraId="54690862" w14:textId="384736A5" w:rsidR="00D64CEB" w:rsidRDefault="00D64CEB">
      <w:pPr>
        <w:rPr>
          <w:rFonts w:ascii="Times New Roman" w:eastAsiaTheme="majorEastAsia" w:hAnsi="Times New Roman" w:cs="Times New Roman"/>
          <w:color w:val="000000" w:themeColor="text1"/>
          <w:sz w:val="26"/>
          <w:szCs w:val="26"/>
        </w:rPr>
      </w:pPr>
    </w:p>
    <w:p w14:paraId="42779414" w14:textId="5212106E" w:rsidR="0089192C" w:rsidRPr="00182940" w:rsidRDefault="003664D6" w:rsidP="00704BF2">
      <w:pPr>
        <w:spacing w:line="480" w:lineRule="auto"/>
        <w:rPr>
          <w:rFonts w:ascii="Times New Roman" w:hAnsi="Times New Roman" w:cs="Times New Roman"/>
          <w:color w:val="000000" w:themeColor="text1"/>
          <w:sz w:val="26"/>
          <w:szCs w:val="26"/>
        </w:rPr>
      </w:pPr>
      <w:ins w:id="513" w:author="Jens Stevens" w:date="2019-10-29T13:52:00Z">
        <w:r>
          <w:rPr>
            <w:rFonts w:ascii="Times New Roman" w:hAnsi="Times New Roman" w:cs="Times New Roman"/>
            <w:color w:val="000000" w:themeColor="text1"/>
            <w:sz w:val="26"/>
            <w:szCs w:val="26"/>
          </w:rPr>
          <w:t xml:space="preserve">Question 3: </w:t>
        </w:r>
      </w:ins>
      <w:r w:rsidR="00FF17D0" w:rsidRPr="00182940">
        <w:rPr>
          <w:rFonts w:ascii="Times New Roman" w:hAnsi="Times New Roman" w:cs="Times New Roman"/>
          <w:color w:val="000000" w:themeColor="text1"/>
          <w:sz w:val="26"/>
          <w:szCs w:val="26"/>
        </w:rPr>
        <w:t>Soil moisture</w:t>
      </w:r>
      <w:ins w:id="514" w:author="Jens Stevens" w:date="2019-10-29T13:52:00Z">
        <w:r>
          <w:rPr>
            <w:rFonts w:ascii="Times New Roman" w:hAnsi="Times New Roman" w:cs="Times New Roman"/>
            <w:color w:val="000000" w:themeColor="text1"/>
            <w:sz w:val="26"/>
            <w:szCs w:val="26"/>
          </w:rPr>
          <w:t xml:space="preserve"> variability</w:t>
        </w:r>
      </w:ins>
    </w:p>
    <w:p w14:paraId="2DE343F9" w14:textId="25B49E6C" w:rsidR="00FE3886" w:rsidRPr="00182940" w:rsidRDefault="00F45F00" w:rsidP="00B620A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There was variability in </w:t>
      </w:r>
      <w:r w:rsidR="008F4D93" w:rsidRPr="00182940">
        <w:rPr>
          <w:rFonts w:ascii="Times New Roman" w:hAnsi="Times New Roman" w:cs="Times New Roman"/>
          <w:color w:val="000000" w:themeColor="text1"/>
        </w:rPr>
        <w:t>spatially-distributed</w:t>
      </w:r>
      <w:r w:rsidRPr="00182940">
        <w:rPr>
          <w:rFonts w:ascii="Times New Roman" w:hAnsi="Times New Roman" w:cs="Times New Roman"/>
          <w:color w:val="000000" w:themeColor="text1"/>
        </w:rPr>
        <w:t xml:space="preserve"> soil moisture</w:t>
      </w:r>
      <w:r w:rsidR="008F4D93" w:rsidRPr="00182940">
        <w:rPr>
          <w:rFonts w:ascii="Times New Roman" w:hAnsi="Times New Roman" w:cs="Times New Roman"/>
          <w:color w:val="000000" w:themeColor="text1"/>
        </w:rPr>
        <w:t xml:space="preserve"> measurements in SCB,</w:t>
      </w:r>
      <w:r w:rsidRPr="00182940">
        <w:rPr>
          <w:rFonts w:ascii="Times New Roman" w:hAnsi="Times New Roman" w:cs="Times New Roman"/>
          <w:color w:val="000000" w:themeColor="text1"/>
        </w:rPr>
        <w:t xml:space="preserve"> both </w:t>
      </w:r>
      <w:r w:rsidR="008F4D93" w:rsidRPr="00182940">
        <w:rPr>
          <w:rFonts w:ascii="Times New Roman" w:hAnsi="Times New Roman" w:cs="Times New Roman"/>
          <w:color w:val="000000" w:themeColor="text1"/>
        </w:rPr>
        <w:t xml:space="preserve">among </w:t>
      </w:r>
      <w:r w:rsidRPr="00182940">
        <w:rPr>
          <w:rFonts w:ascii="Times New Roman" w:hAnsi="Times New Roman" w:cs="Times New Roman"/>
          <w:color w:val="000000" w:themeColor="text1"/>
        </w:rPr>
        <w:t>vegetation types</w:t>
      </w:r>
      <w:r w:rsidR="00FE3886" w:rsidRPr="00182940">
        <w:rPr>
          <w:rFonts w:ascii="Times New Roman" w:hAnsi="Times New Roman" w:cs="Times New Roman"/>
          <w:color w:val="000000" w:themeColor="text1"/>
        </w:rPr>
        <w:t xml:space="preserve"> and </w:t>
      </w:r>
      <w:r w:rsidR="00B620AC" w:rsidRPr="00182940">
        <w:rPr>
          <w:rFonts w:ascii="Times New Roman" w:hAnsi="Times New Roman" w:cs="Times New Roman"/>
          <w:color w:val="000000" w:themeColor="text1"/>
        </w:rPr>
        <w:t xml:space="preserve">to a lesser degree </w:t>
      </w:r>
      <w:r w:rsidR="00FE3886" w:rsidRPr="00182940">
        <w:rPr>
          <w:rFonts w:ascii="Times New Roman" w:hAnsi="Times New Roman" w:cs="Times New Roman"/>
          <w:color w:val="000000" w:themeColor="text1"/>
        </w:rPr>
        <w:t>among site visits</w:t>
      </w:r>
      <w:r w:rsidRPr="00182940">
        <w:rPr>
          <w:rFonts w:ascii="Times New Roman" w:hAnsi="Times New Roman" w:cs="Times New Roman"/>
          <w:color w:val="000000" w:themeColor="text1"/>
        </w:rPr>
        <w:t xml:space="preserve"> (Figure </w:t>
      </w:r>
      <w:del w:id="515" w:author="Stevens, Jens T" w:date="2019-11-05T14:13:00Z">
        <w:r w:rsidRPr="00182940" w:rsidDel="003470F6">
          <w:rPr>
            <w:rFonts w:ascii="Times New Roman" w:hAnsi="Times New Roman" w:cs="Times New Roman"/>
            <w:color w:val="000000" w:themeColor="text1"/>
          </w:rPr>
          <w:delText>6</w:delText>
        </w:r>
      </w:del>
      <w:ins w:id="516" w:author="Stevens, Jens T" w:date="2019-11-05T14:13:00Z">
        <w:r w:rsidR="003470F6">
          <w:rPr>
            <w:rFonts w:ascii="Times New Roman" w:hAnsi="Times New Roman" w:cs="Times New Roman"/>
            <w:color w:val="000000" w:themeColor="text1"/>
          </w:rPr>
          <w:t>7</w:t>
        </w:r>
      </w:ins>
      <w:r w:rsidRPr="00182940">
        <w:rPr>
          <w:rFonts w:ascii="Times New Roman" w:hAnsi="Times New Roman" w:cs="Times New Roman"/>
          <w:color w:val="000000" w:themeColor="text1"/>
        </w:rPr>
        <w:t xml:space="preserve">). </w:t>
      </w:r>
      <w:r w:rsidR="008F4D93" w:rsidRPr="00182940">
        <w:rPr>
          <w:rFonts w:ascii="Times New Roman" w:hAnsi="Times New Roman" w:cs="Times New Roman"/>
          <w:color w:val="000000" w:themeColor="text1"/>
        </w:rPr>
        <w:t xml:space="preserve">Specifically, soil moisture in dense meadows </w:t>
      </w:r>
      <w:r w:rsidR="00FE3886" w:rsidRPr="00182940">
        <w:rPr>
          <w:rFonts w:ascii="Times New Roman" w:hAnsi="Times New Roman" w:cs="Times New Roman"/>
          <w:color w:val="000000" w:themeColor="text1"/>
        </w:rPr>
        <w:t xml:space="preserve">was approximately 3 times higher than in the other vegetation types, which were generally similar to each other (Figure </w:t>
      </w:r>
      <w:del w:id="517" w:author="Stevens, Jens T" w:date="2019-11-05T14:13:00Z">
        <w:r w:rsidR="00FE3886" w:rsidRPr="00182940" w:rsidDel="003470F6">
          <w:rPr>
            <w:rFonts w:ascii="Times New Roman" w:hAnsi="Times New Roman" w:cs="Times New Roman"/>
            <w:color w:val="000000" w:themeColor="text1"/>
          </w:rPr>
          <w:delText>6</w:delText>
        </w:r>
      </w:del>
      <w:ins w:id="518" w:author="Stevens, Jens T" w:date="2019-11-05T14:13:00Z">
        <w:r w:rsidR="003470F6">
          <w:rPr>
            <w:rFonts w:ascii="Times New Roman" w:hAnsi="Times New Roman" w:cs="Times New Roman"/>
            <w:color w:val="000000" w:themeColor="text1"/>
          </w:rPr>
          <w:t>7</w:t>
        </w:r>
      </w:ins>
      <w:r w:rsidR="00FE3886" w:rsidRPr="00182940">
        <w:rPr>
          <w:rFonts w:ascii="Times New Roman" w:hAnsi="Times New Roman" w:cs="Times New Roman"/>
          <w:color w:val="000000" w:themeColor="text1"/>
        </w:rPr>
        <w:t>). Furthermore, soil moisture in 2017 was higher than in 2016 or in 2018 across all vegetation types (Figure</w:t>
      </w:r>
      <w:ins w:id="519" w:author="Stevens, Jens T" w:date="2019-11-05T16:37:00Z">
        <w:r w:rsidR="00B202D6">
          <w:rPr>
            <w:rFonts w:ascii="Times New Roman" w:hAnsi="Times New Roman" w:cs="Times New Roman"/>
            <w:color w:val="000000" w:themeColor="text1"/>
          </w:rPr>
          <w:t>s</w:t>
        </w:r>
      </w:ins>
      <w:r w:rsidR="00FE3886" w:rsidRPr="00182940">
        <w:rPr>
          <w:rFonts w:ascii="Times New Roman" w:hAnsi="Times New Roman" w:cs="Times New Roman"/>
          <w:color w:val="000000" w:themeColor="text1"/>
        </w:rPr>
        <w:t xml:space="preserve"> </w:t>
      </w:r>
      <w:del w:id="520" w:author="Stevens, Jens T" w:date="2019-11-05T14:13:00Z">
        <w:r w:rsidR="00FE3886" w:rsidRPr="00182940" w:rsidDel="003470F6">
          <w:rPr>
            <w:rFonts w:ascii="Times New Roman" w:hAnsi="Times New Roman" w:cs="Times New Roman"/>
            <w:color w:val="000000" w:themeColor="text1"/>
          </w:rPr>
          <w:delText>6</w:delText>
        </w:r>
      </w:del>
      <w:ins w:id="521" w:author="Stevens, Jens T" w:date="2019-11-05T14:13:00Z">
        <w:r w:rsidR="003470F6">
          <w:rPr>
            <w:rFonts w:ascii="Times New Roman" w:hAnsi="Times New Roman" w:cs="Times New Roman"/>
            <w:color w:val="000000" w:themeColor="text1"/>
          </w:rPr>
          <w:t>7</w:t>
        </w:r>
      </w:ins>
      <w:ins w:id="522" w:author="Stevens, Jens T" w:date="2019-11-05T16:37:00Z">
        <w:r w:rsidR="00B202D6">
          <w:rPr>
            <w:rFonts w:ascii="Times New Roman" w:hAnsi="Times New Roman" w:cs="Times New Roman"/>
            <w:color w:val="000000" w:themeColor="text1"/>
          </w:rPr>
          <w:t>, 9</w:t>
        </w:r>
      </w:ins>
      <w:r w:rsidR="00FE3886" w:rsidRPr="00182940">
        <w:rPr>
          <w:rFonts w:ascii="Times New Roman" w:hAnsi="Times New Roman" w:cs="Times New Roman"/>
          <w:color w:val="000000" w:themeColor="text1"/>
        </w:rPr>
        <w:t>), consistent with measurements that 2017 was the wettest year of the three at our study site and in the southern Sierra Nevada in general (Table</w:t>
      </w:r>
      <w:ins w:id="523" w:author="Gabrielle Boisrame" w:date="2019-10-31T10:16:00Z">
        <w:r w:rsidR="00D949B3">
          <w:rPr>
            <w:rFonts w:ascii="Times New Roman" w:hAnsi="Times New Roman" w:cs="Times New Roman"/>
            <w:color w:val="000000" w:themeColor="text1"/>
          </w:rPr>
          <w:t>s</w:t>
        </w:r>
      </w:ins>
      <w:r w:rsidR="00FE3886" w:rsidRPr="00182940">
        <w:rPr>
          <w:rFonts w:ascii="Times New Roman" w:hAnsi="Times New Roman" w:cs="Times New Roman"/>
          <w:color w:val="000000" w:themeColor="text1"/>
        </w:rPr>
        <w:t xml:space="preserve"> 1</w:t>
      </w:r>
      <w:ins w:id="524" w:author="Gabrielle Boisrame" w:date="2019-10-31T10:16:00Z">
        <w:r w:rsidR="00D949B3">
          <w:rPr>
            <w:rFonts w:ascii="Times New Roman" w:hAnsi="Times New Roman" w:cs="Times New Roman"/>
            <w:color w:val="000000" w:themeColor="text1"/>
          </w:rPr>
          <w:t>, B</w:t>
        </w:r>
        <w:del w:id="525" w:author="Stevens, Jens T" w:date="2019-11-04T19:06:00Z">
          <w:r w:rsidR="00D949B3" w:rsidDel="002B36C3">
            <w:rPr>
              <w:rFonts w:ascii="Times New Roman" w:hAnsi="Times New Roman" w:cs="Times New Roman"/>
              <w:color w:val="000000" w:themeColor="text1"/>
            </w:rPr>
            <w:delText>2</w:delText>
          </w:r>
        </w:del>
      </w:ins>
      <w:ins w:id="526" w:author="Stevens, Jens T" w:date="2019-11-04T19:06:00Z">
        <w:r w:rsidR="002B36C3">
          <w:rPr>
            <w:rFonts w:ascii="Times New Roman" w:hAnsi="Times New Roman" w:cs="Times New Roman"/>
            <w:color w:val="000000" w:themeColor="text1"/>
          </w:rPr>
          <w:t>3</w:t>
        </w:r>
      </w:ins>
      <w:r w:rsidR="00FE3886" w:rsidRPr="00182940">
        <w:rPr>
          <w:rFonts w:ascii="Times New Roman" w:hAnsi="Times New Roman" w:cs="Times New Roman"/>
          <w:color w:val="000000" w:themeColor="text1"/>
        </w:rPr>
        <w:t xml:space="preserve">). </w:t>
      </w:r>
      <w:r w:rsidR="00B620AC" w:rsidRPr="00182940">
        <w:rPr>
          <w:rFonts w:ascii="Times New Roman" w:hAnsi="Times New Roman" w:cs="Times New Roman"/>
          <w:color w:val="000000" w:themeColor="text1"/>
        </w:rPr>
        <w:t xml:space="preserve">There was more within-year variability during the drier </w:t>
      </w:r>
      <w:r w:rsidR="000E206E" w:rsidRPr="00182940">
        <w:rPr>
          <w:rFonts w:ascii="Times New Roman" w:hAnsi="Times New Roman" w:cs="Times New Roman"/>
          <w:color w:val="000000" w:themeColor="text1"/>
        </w:rPr>
        <w:t>20</w:t>
      </w:r>
      <w:r w:rsidR="00B620AC" w:rsidRPr="00182940">
        <w:rPr>
          <w:rFonts w:ascii="Times New Roman" w:hAnsi="Times New Roman" w:cs="Times New Roman"/>
          <w:color w:val="000000" w:themeColor="text1"/>
        </w:rPr>
        <w:t>16 water year</w:t>
      </w:r>
      <w:r w:rsidR="000E206E" w:rsidRPr="00182940">
        <w:rPr>
          <w:rFonts w:ascii="Times New Roman" w:hAnsi="Times New Roman" w:cs="Times New Roman"/>
          <w:color w:val="000000" w:themeColor="text1"/>
        </w:rPr>
        <w:t xml:space="preserve"> (WY)</w:t>
      </w:r>
      <w:r w:rsidR="00B620AC" w:rsidRPr="00182940">
        <w:rPr>
          <w:rFonts w:ascii="Times New Roman" w:hAnsi="Times New Roman" w:cs="Times New Roman"/>
          <w:color w:val="000000" w:themeColor="text1"/>
        </w:rPr>
        <w:t xml:space="preserve">, with summer dry-down more evident than in the wetter 2017 </w:t>
      </w:r>
      <w:r w:rsidR="000E206E" w:rsidRPr="00182940">
        <w:rPr>
          <w:rFonts w:ascii="Times New Roman" w:hAnsi="Times New Roman" w:cs="Times New Roman"/>
          <w:color w:val="000000" w:themeColor="text1"/>
        </w:rPr>
        <w:t>WY</w:t>
      </w:r>
      <w:r w:rsidR="00B620AC" w:rsidRPr="00182940">
        <w:rPr>
          <w:rFonts w:ascii="Times New Roman" w:hAnsi="Times New Roman" w:cs="Times New Roman"/>
          <w:color w:val="000000" w:themeColor="text1"/>
        </w:rPr>
        <w:t xml:space="preserve"> (Figure </w:t>
      </w:r>
      <w:del w:id="527" w:author="Stevens, Jens T" w:date="2019-11-05T14:14:00Z">
        <w:r w:rsidR="00B620AC" w:rsidRPr="00182940" w:rsidDel="003470F6">
          <w:rPr>
            <w:rFonts w:ascii="Times New Roman" w:hAnsi="Times New Roman" w:cs="Times New Roman"/>
            <w:color w:val="000000" w:themeColor="text1"/>
          </w:rPr>
          <w:delText>6</w:delText>
        </w:r>
      </w:del>
      <w:ins w:id="528" w:author="Stevens, Jens T" w:date="2019-11-05T14:14:00Z">
        <w:r w:rsidR="003470F6">
          <w:rPr>
            <w:rFonts w:ascii="Times New Roman" w:hAnsi="Times New Roman" w:cs="Times New Roman"/>
            <w:color w:val="000000" w:themeColor="text1"/>
          </w:rPr>
          <w:t>7</w:t>
        </w:r>
      </w:ins>
      <w:r w:rsidR="00B620AC" w:rsidRPr="00182940">
        <w:rPr>
          <w:rFonts w:ascii="Times New Roman" w:hAnsi="Times New Roman" w:cs="Times New Roman"/>
          <w:color w:val="000000" w:themeColor="text1"/>
        </w:rPr>
        <w:t>)</w:t>
      </w:r>
      <w:r w:rsidR="00657DBA" w:rsidRPr="00182940">
        <w:rPr>
          <w:rFonts w:ascii="Times New Roman" w:hAnsi="Times New Roman" w:cs="Times New Roman"/>
          <w:color w:val="000000" w:themeColor="text1"/>
        </w:rPr>
        <w:t xml:space="preserve"> despite July measurements being taken on the same dates each year</w:t>
      </w:r>
      <w:r w:rsidR="00B620AC" w:rsidRPr="00182940">
        <w:rPr>
          <w:rFonts w:ascii="Times New Roman" w:hAnsi="Times New Roman" w:cs="Times New Roman"/>
          <w:color w:val="000000" w:themeColor="text1"/>
        </w:rPr>
        <w:t>.</w:t>
      </w:r>
    </w:p>
    <w:p w14:paraId="2EC9D766" w14:textId="1E3106CD" w:rsidR="00BD204E" w:rsidRPr="00182940" w:rsidRDefault="00154934" w:rsidP="001D762D">
      <w:pPr>
        <w:spacing w:line="480" w:lineRule="auto"/>
        <w:rPr>
          <w:rFonts w:ascii="Times New Roman" w:hAnsi="Times New Roman" w:cs="Times New Roman"/>
          <w:color w:val="000000" w:themeColor="text1"/>
        </w:rPr>
      </w:pPr>
      <w:r w:rsidRPr="00182940">
        <w:rPr>
          <w:rFonts w:ascii="Times New Roman" w:hAnsi="Times New Roman" w:cs="Times New Roman"/>
          <w:color w:val="000000" w:themeColor="text1"/>
        </w:rPr>
        <w:tab/>
        <w:t xml:space="preserve"> </w:t>
      </w:r>
    </w:p>
    <w:p w14:paraId="49E85786" w14:textId="2FE28DFF" w:rsidR="00BD204E" w:rsidRPr="00182940" w:rsidRDefault="00BD204E" w:rsidP="00BD204E">
      <w:pPr>
        <w:keepNext/>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18D82791" wp14:editId="3B289369">
            <wp:extent cx="5781675" cy="333238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4825" b="8409"/>
                    <a:stretch/>
                  </pic:blipFill>
                  <pic:spPr bwMode="auto">
                    <a:xfrm>
                      <a:off x="0" y="0"/>
                      <a:ext cx="5791570" cy="3338090"/>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p>
    <w:p w14:paraId="3B196EF5" w14:textId="4A919405" w:rsidR="000E206E" w:rsidRPr="00182940" w:rsidRDefault="00BD204E" w:rsidP="00BE62E0">
      <w:pPr>
        <w:pStyle w:val="Caption"/>
      </w:pPr>
      <w:bookmarkStart w:id="529" w:name="_Ref536610448"/>
      <w:r w:rsidRPr="00182940">
        <w:rPr>
          <w:rFonts w:ascii="Times New Roman" w:hAnsi="Times New Roman" w:cs="Times New Roman"/>
          <w:b/>
          <w:color w:val="000000" w:themeColor="text1"/>
        </w:rPr>
        <w:t xml:space="preserve">Figure </w:t>
      </w:r>
      <w:bookmarkEnd w:id="529"/>
      <w:del w:id="530" w:author="Stevens, Jens T" w:date="2019-11-05T14:10:00Z">
        <w:r w:rsidR="003C7A9E" w:rsidRPr="00182940" w:rsidDel="00B879B5">
          <w:rPr>
            <w:rFonts w:ascii="Times New Roman" w:hAnsi="Times New Roman" w:cs="Times New Roman"/>
            <w:b/>
            <w:noProof/>
            <w:color w:val="000000" w:themeColor="text1"/>
          </w:rPr>
          <w:delText>6</w:delText>
        </w:r>
      </w:del>
      <w:ins w:id="531" w:author="Stevens, Jens T" w:date="2019-11-05T14:10:00Z">
        <w:r w:rsidR="00B879B5">
          <w:rPr>
            <w:rFonts w:ascii="Times New Roman" w:hAnsi="Times New Roman" w:cs="Times New Roman"/>
            <w:b/>
            <w:noProof/>
            <w:color w:val="000000" w:themeColor="text1"/>
          </w:rPr>
          <w:t>7</w:t>
        </w:r>
      </w:ins>
      <w:r w:rsidRPr="00182940">
        <w:rPr>
          <w:rFonts w:ascii="Times New Roman" w:hAnsi="Times New Roman" w:cs="Times New Roman"/>
          <w:color w:val="000000" w:themeColor="text1"/>
        </w:rPr>
        <w:t>. Modeled mean soil moisture</w:t>
      </w:r>
      <w:r w:rsidR="00D73A63" w:rsidRPr="00182940">
        <w:rPr>
          <w:rFonts w:ascii="Times New Roman" w:hAnsi="Times New Roman" w:cs="Times New Roman"/>
          <w:color w:val="000000" w:themeColor="text1"/>
        </w:rPr>
        <w:t xml:space="preserve"> (volumetric water content; VWC) </w:t>
      </w:r>
      <w:r w:rsidRPr="00182940">
        <w:rPr>
          <w:rFonts w:ascii="Times New Roman" w:hAnsi="Times New Roman" w:cs="Times New Roman"/>
          <w:color w:val="000000" w:themeColor="text1"/>
        </w:rPr>
        <w:t>under each vegetation type and either June or July of each measurement year.</w:t>
      </w:r>
      <w:del w:id="532" w:author="Gabrielle" w:date="2019-11-05T20:47:00Z">
        <w:r w:rsidRPr="00182940" w:rsidDel="004C3CC4">
          <w:rPr>
            <w:rFonts w:ascii="Times New Roman" w:hAnsi="Times New Roman" w:cs="Times New Roman"/>
            <w:color w:val="000000" w:themeColor="text1"/>
          </w:rPr>
          <w:delText xml:space="preserve"> </w:delText>
        </w:r>
        <w:commentRangeStart w:id="533"/>
        <w:commentRangeStart w:id="534"/>
        <w:r w:rsidRPr="00182940" w:rsidDel="004C3CC4">
          <w:rPr>
            <w:rFonts w:ascii="Times New Roman" w:hAnsi="Times New Roman" w:cs="Times New Roman"/>
            <w:color w:val="000000" w:themeColor="text1"/>
          </w:rPr>
          <w:delText xml:space="preserve">The average is taken </w:delText>
        </w:r>
      </w:del>
      <w:del w:id="535" w:author="Gabrielle" w:date="2019-11-05T20:14:00Z">
        <w:r w:rsidRPr="00182940" w:rsidDel="007729E4">
          <w:rPr>
            <w:rFonts w:ascii="Times New Roman" w:hAnsi="Times New Roman" w:cs="Times New Roman"/>
            <w:color w:val="000000" w:themeColor="text1"/>
          </w:rPr>
          <w:delText xml:space="preserve">across all </w:delText>
        </w:r>
        <w:r w:rsidR="00CD0370" w:rsidRPr="00182940" w:rsidDel="007729E4">
          <w:rPr>
            <w:rFonts w:ascii="Times New Roman" w:hAnsi="Times New Roman" w:cs="Times New Roman"/>
            <w:color w:val="000000" w:themeColor="text1"/>
          </w:rPr>
          <w:delText>measurement points</w:delText>
        </w:r>
        <w:commentRangeEnd w:id="533"/>
        <w:r w:rsidR="00B202D6" w:rsidDel="007729E4">
          <w:rPr>
            <w:rStyle w:val="CommentReference"/>
            <w:i w:val="0"/>
            <w:iCs w:val="0"/>
            <w:color w:val="auto"/>
          </w:rPr>
          <w:commentReference w:id="533"/>
        </w:r>
      </w:del>
      <w:commentRangeEnd w:id="534"/>
      <w:del w:id="536" w:author="Gabrielle" w:date="2019-11-05T20:47:00Z">
        <w:r w:rsidR="007729E4" w:rsidDel="004C3CC4">
          <w:rPr>
            <w:rStyle w:val="CommentReference"/>
            <w:i w:val="0"/>
            <w:iCs w:val="0"/>
            <w:color w:val="auto"/>
          </w:rPr>
          <w:commentReference w:id="534"/>
        </w:r>
        <w:r w:rsidR="00CD0370" w:rsidRPr="00182940" w:rsidDel="004C3CC4">
          <w:rPr>
            <w:rFonts w:ascii="Times New Roman" w:hAnsi="Times New Roman" w:cs="Times New Roman"/>
            <w:color w:val="000000" w:themeColor="text1"/>
          </w:rPr>
          <w:delText>. Averaging across site means gives similar results, but with smaller magnitudes of variation between years</w:delText>
        </w:r>
        <w:r w:rsidRPr="00182940" w:rsidDel="004C3CC4">
          <w:rPr>
            <w:rFonts w:ascii="Times New Roman" w:hAnsi="Times New Roman" w:cs="Times New Roman"/>
            <w:color w:val="000000" w:themeColor="text1"/>
          </w:rPr>
          <w:delText>.</w:delText>
        </w:r>
      </w:del>
    </w:p>
    <w:p w14:paraId="71B5DB80" w14:textId="77777777" w:rsidR="00BE62E0" w:rsidRDefault="00BE62E0" w:rsidP="00BE62E0">
      <w:pPr>
        <w:rPr>
          <w:ins w:id="538" w:author="Jens Stevens" w:date="2019-10-29T18:21:00Z"/>
          <w:rFonts w:ascii="Times New Roman" w:hAnsi="Times New Roman" w:cs="Times New Roman"/>
          <w:b/>
          <w:i/>
          <w:color w:val="000000" w:themeColor="text1"/>
        </w:rPr>
      </w:pPr>
    </w:p>
    <w:p w14:paraId="155E456C" w14:textId="72A87126" w:rsidR="000E206E" w:rsidRPr="00182940" w:rsidRDefault="000E206E" w:rsidP="00BE62E0">
      <w:pPr>
        <w:rPr>
          <w:rFonts w:ascii="Times New Roman" w:hAnsi="Times New Roman" w:cs="Times New Roman"/>
          <w:color w:val="000000" w:themeColor="text1"/>
        </w:rPr>
      </w:pPr>
      <w:r w:rsidRPr="00182940">
        <w:rPr>
          <w:rFonts w:ascii="Times New Roman" w:hAnsi="Times New Roman" w:cs="Times New Roman"/>
          <w:b/>
          <w:i/>
          <w:color w:val="000000" w:themeColor="text1"/>
        </w:rPr>
        <w:t>Table 1</w:t>
      </w:r>
      <w:r w:rsidRPr="00182940">
        <w:rPr>
          <w:rFonts w:ascii="Times New Roman" w:hAnsi="Times New Roman" w:cs="Times New Roman"/>
          <w:i/>
          <w:color w:val="000000" w:themeColor="text1"/>
        </w:rPr>
        <w:t>: Weather station data from Sugarloaf Creek Basin (SCB) and Illilouette Creek Basin (ICB). Gap-filled precipitation totals measured by rain gauge; cumulative shallow</w:t>
      </w:r>
      <w:r w:rsidR="005B2C3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 xml:space="preserve">soil water gain was calculated from shallow soil moisture </w:t>
      </w:r>
      <w:proofErr w:type="spellStart"/>
      <w:r w:rsidRPr="00182940">
        <w:rPr>
          <w:rFonts w:ascii="Times New Roman" w:hAnsi="Times New Roman" w:cs="Times New Roman"/>
          <w:i/>
          <w:color w:val="000000" w:themeColor="text1"/>
        </w:rPr>
        <w:t>timeseries</w:t>
      </w:r>
      <w:proofErr w:type="spellEnd"/>
      <w:r w:rsidR="005B2C37" w:rsidRPr="00182940">
        <w:rPr>
          <w:rFonts w:ascii="Times New Roman" w:hAnsi="Times New Roman" w:cs="Times New Roman"/>
          <w:i/>
          <w:color w:val="000000" w:themeColor="text1"/>
        </w:rPr>
        <w:t xml:space="preserve"> </w:t>
      </w:r>
      <w:r w:rsidR="005B2C37" w:rsidRPr="00182940">
        <w:rPr>
          <w:rStyle w:val="CommentReference"/>
          <w:color w:val="000000" w:themeColor="text1"/>
        </w:rPr>
        <w:t>(</w:t>
      </w:r>
      <w:r w:rsidRPr="00182940">
        <w:rPr>
          <w:rFonts w:ascii="Times New Roman" w:hAnsi="Times New Roman" w:cs="Times New Roman"/>
          <w:i/>
          <w:color w:val="000000" w:themeColor="text1"/>
        </w:rPr>
        <w:t xml:space="preserve">Appendix </w:t>
      </w:r>
      <w:r w:rsidR="005B2C37" w:rsidRPr="00182940">
        <w:rPr>
          <w:rFonts w:ascii="Times New Roman" w:hAnsi="Times New Roman" w:cs="Times New Roman"/>
          <w:i/>
          <w:color w:val="000000" w:themeColor="text1"/>
        </w:rPr>
        <w:t>B)</w:t>
      </w:r>
      <w:r w:rsidRPr="00182940">
        <w:rPr>
          <w:rFonts w:ascii="Times New Roman" w:hAnsi="Times New Roman" w:cs="Times New Roman"/>
          <w:i/>
          <w:color w:val="000000" w:themeColor="text1"/>
        </w:rPr>
        <w:t>. End of water year (WY) deep soil moisture (Volumetric Water Content [VWC]) and number of saturation days were based on the 100 cm soil moisture probe record. Pearson’s correlation coefficient was calculated between</w:t>
      </w:r>
      <w:r w:rsidR="006534A1" w:rsidRPr="00182940">
        <w:rPr>
          <w:rFonts w:ascii="Times New Roman" w:hAnsi="Times New Roman" w:cs="Times New Roman"/>
          <w:i/>
          <w:color w:val="000000" w:themeColor="text1"/>
        </w:rPr>
        <w:t xml:space="preserve"> </w:t>
      </w:r>
      <w:r w:rsidR="007E4DC1" w:rsidRPr="00182940">
        <w:rPr>
          <w:rFonts w:ascii="Times New Roman" w:hAnsi="Times New Roman" w:cs="Times New Roman"/>
          <w:i/>
          <w:color w:val="000000" w:themeColor="text1"/>
        </w:rPr>
        <w:t>daily average</w:t>
      </w:r>
      <w:r w:rsidR="00333E9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12 cm and 100 cm soil</w:t>
      </w:r>
      <w:r w:rsidR="006534A1" w:rsidRPr="00182940">
        <w:rPr>
          <w:rFonts w:ascii="Times New Roman" w:hAnsi="Times New Roman" w:cs="Times New Roman"/>
          <w:i/>
          <w:color w:val="000000" w:themeColor="text1"/>
        </w:rPr>
        <w:t xml:space="preserve"> moisture</w:t>
      </w:r>
      <w:r w:rsidRPr="00182940">
        <w:rPr>
          <w:rFonts w:ascii="Times New Roman" w:hAnsi="Times New Roman" w:cs="Times New Roman"/>
          <w:i/>
          <w:color w:val="000000" w:themeColor="text1"/>
        </w:rPr>
        <w:t xml:space="preserve"> for months of June </w:t>
      </w:r>
      <w:r w:rsidR="005B2C37" w:rsidRPr="00182940">
        <w:rPr>
          <w:rFonts w:ascii="Times New Roman" w:hAnsi="Times New Roman" w:cs="Times New Roman"/>
          <w:i/>
          <w:color w:val="000000" w:themeColor="text1"/>
        </w:rPr>
        <w:t>-</w:t>
      </w:r>
      <w:r w:rsidRPr="00182940">
        <w:rPr>
          <w:rFonts w:ascii="Times New Roman" w:hAnsi="Times New Roman" w:cs="Times New Roman"/>
          <w:i/>
          <w:color w:val="000000" w:themeColor="text1"/>
        </w:rPr>
        <w:t xml:space="preserve"> </w:t>
      </w:r>
      <w:r w:rsidR="006B4E19" w:rsidRPr="00182940">
        <w:rPr>
          <w:rFonts w:ascii="Times New Roman" w:hAnsi="Times New Roman" w:cs="Times New Roman"/>
          <w:i/>
          <w:color w:val="000000" w:themeColor="text1"/>
        </w:rPr>
        <w:t>August</w:t>
      </w:r>
      <w:r w:rsidRPr="00182940">
        <w:rPr>
          <w:rFonts w:ascii="Times New Roman" w:hAnsi="Times New Roman" w:cs="Times New Roman"/>
          <w:i/>
          <w:color w:val="000000" w:themeColor="text1"/>
        </w:rPr>
        <w:t xml:space="preserve">. </w:t>
      </w:r>
    </w:p>
    <w:tbl>
      <w:tblPr>
        <w:tblStyle w:val="TableGrid"/>
        <w:tblW w:w="10476" w:type="dxa"/>
        <w:tblInd w:w="-473"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182940" w:rsidRPr="00182940" w14:paraId="5D1B3218" w14:textId="77777777" w:rsidTr="00B71DD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66CBE71E"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Cumulative shallow</w:t>
            </w:r>
            <w:r w:rsidR="005B2C37" w:rsidRPr="00182940">
              <w:rPr>
                <w:rFonts w:ascii="Times New Roman" w:hAnsi="Times New Roman" w:cs="Times New Roman"/>
                <w:color w:val="000000" w:themeColor="text1"/>
              </w:rPr>
              <w:t xml:space="preserve"> (12-60 cm)</w:t>
            </w:r>
            <w:r w:rsidRPr="00182940">
              <w:rPr>
                <w:rFonts w:ascii="Times New Roman" w:hAnsi="Times New Roman" w:cs="Times New Roman"/>
                <w:color w:val="000000" w:themeColor="text1"/>
              </w:rPr>
              <w:t xml:space="preserve">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End of WY </w:t>
            </w:r>
          </w:p>
          <w:p w14:paraId="5C4A420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VWC [%]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Correlation </w:t>
            </w:r>
            <w:proofErr w:type="spellStart"/>
            <w:r w:rsidRPr="00182940">
              <w:rPr>
                <w:rFonts w:ascii="Times New Roman" w:hAnsi="Times New Roman" w:cs="Times New Roman"/>
                <w:color w:val="000000" w:themeColor="text1"/>
              </w:rPr>
              <w:t>coeff</w:t>
            </w:r>
            <w:proofErr w:type="spellEnd"/>
            <w:r w:rsidRPr="00182940">
              <w:rPr>
                <w:rFonts w:ascii="Times New Roman" w:hAnsi="Times New Roman" w:cs="Times New Roman"/>
                <w:color w:val="000000" w:themeColor="text1"/>
              </w:rPr>
              <w:t>. between 12 &amp; 100 cm VWC for Jun-</w:t>
            </w:r>
            <w:r w:rsidR="00000BF5" w:rsidRPr="00182940">
              <w:rPr>
                <w:rFonts w:ascii="Times New Roman" w:hAnsi="Times New Roman" w:cs="Times New Roman"/>
                <w:color w:val="000000" w:themeColor="text1"/>
              </w:rPr>
              <w:t>Aug</w:t>
            </w:r>
          </w:p>
        </w:tc>
      </w:tr>
      <w:tr w:rsidR="00182940" w:rsidRPr="00182940" w14:paraId="7DBDD4F9" w14:textId="77777777" w:rsidTr="00B71DD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182940" w:rsidRDefault="00EB153E" w:rsidP="00EB153E">
            <w:pPr>
              <w:jc w:val="right"/>
              <w:rPr>
                <w:rFonts w:ascii="Times New Roman" w:hAnsi="Times New Roman" w:cs="Times New Roman"/>
                <w:color w:val="000000" w:themeColor="text1"/>
              </w:rPr>
            </w:pPr>
            <w:r w:rsidRPr="00182940">
              <w:rPr>
                <w:rFonts w:ascii="Times New Roman" w:hAnsi="Times New Roman" w:cs="Times New Roman"/>
                <w:color w:val="000000" w:themeColor="text1"/>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r>
      <w:tr w:rsidR="00B202D6" w:rsidRPr="00182940" w14:paraId="74E0FE79" w14:textId="77777777" w:rsidTr="00BE62E0">
        <w:trPr>
          <w:trHeight w:val="405"/>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w:t>
            </w:r>
            <w:r w:rsidRPr="00182940">
              <w:rPr>
                <w:rFonts w:ascii="Times New Roman" w:hAnsi="Times New Roman" w:cs="Times New Roman"/>
                <w:color w:val="000000" w:themeColor="text1"/>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345E3185" w:rsidR="00B202D6" w:rsidRPr="00182940" w:rsidRDefault="00B202D6" w:rsidP="00B202D6">
            <w:pPr>
              <w:jc w:val="center"/>
              <w:rPr>
                <w:rFonts w:ascii="Times New Roman" w:hAnsi="Times New Roman" w:cs="Times New Roman"/>
                <w:color w:val="000000" w:themeColor="text1"/>
              </w:rPr>
            </w:pPr>
            <w:ins w:id="539" w:author="Stevens, Jens T" w:date="2019-11-05T16:40:00Z">
              <w:r w:rsidRPr="00182940">
                <w:rPr>
                  <w:rFonts w:ascii="Times New Roman" w:hAnsi="Times New Roman" w:cs="Times New Roman"/>
                  <w:color w:val="000000" w:themeColor="text1"/>
                </w:rPr>
                <w:t>6</w:t>
              </w:r>
              <w:r>
                <w:rPr>
                  <w:rFonts w:ascii="Times New Roman" w:hAnsi="Times New Roman" w:cs="Times New Roman"/>
                  <w:color w:val="000000" w:themeColor="text1"/>
                </w:rPr>
                <w:t>80</w:t>
              </w:r>
            </w:ins>
            <w:del w:id="540" w:author="Stevens, Jens T" w:date="2019-11-05T16:40:00Z">
              <w:r w:rsidRPr="00182940" w:rsidDel="006E78DF">
                <w:rPr>
                  <w:rFonts w:ascii="Times New Roman" w:hAnsi="Times New Roman" w:cs="Times New Roman"/>
                  <w:color w:val="000000" w:themeColor="text1"/>
                </w:rPr>
                <w:delText>673</w:delText>
              </w:r>
            </w:del>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3525072B" w14:textId="77777777" w:rsidTr="00BE62E0">
        <w:trPr>
          <w:trHeight w:val="341"/>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w:t>
            </w:r>
            <w:r w:rsidRPr="00182940">
              <w:rPr>
                <w:rFonts w:ascii="Times New Roman" w:hAnsi="Times New Roman" w:cs="Times New Roman"/>
                <w:color w:val="000000" w:themeColor="text1"/>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0AD590D2" w:rsidR="00B202D6" w:rsidRPr="00182940" w:rsidRDefault="00B202D6" w:rsidP="00B202D6">
            <w:pPr>
              <w:jc w:val="center"/>
              <w:rPr>
                <w:rFonts w:ascii="Times New Roman" w:hAnsi="Times New Roman" w:cs="Times New Roman"/>
                <w:color w:val="000000" w:themeColor="text1"/>
              </w:rPr>
            </w:pPr>
            <w:ins w:id="541" w:author="Stevens, Jens T" w:date="2019-11-05T16:40:00Z">
              <w:r w:rsidRPr="00182940">
                <w:rPr>
                  <w:rFonts w:ascii="Times New Roman" w:hAnsi="Times New Roman" w:cs="Times New Roman"/>
                  <w:color w:val="000000" w:themeColor="text1"/>
                </w:rPr>
                <w:t>1</w:t>
              </w:r>
              <w:r>
                <w:rPr>
                  <w:rFonts w:ascii="Times New Roman" w:hAnsi="Times New Roman" w:cs="Times New Roman"/>
                  <w:color w:val="000000" w:themeColor="text1"/>
                </w:rPr>
                <w:t>067</w:t>
              </w:r>
            </w:ins>
            <w:del w:id="542" w:author="Stevens, Jens T" w:date="2019-11-05T16:40:00Z">
              <w:r w:rsidRPr="00182940" w:rsidDel="006E78DF">
                <w:rPr>
                  <w:rFonts w:ascii="Times New Roman" w:hAnsi="Times New Roman" w:cs="Times New Roman"/>
                  <w:color w:val="000000" w:themeColor="text1"/>
                </w:rPr>
                <w:delText>1102</w:delText>
              </w:r>
            </w:del>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29E5BE17" w:rsidR="00B202D6" w:rsidRPr="00182940" w:rsidRDefault="00B202D6" w:rsidP="00B202D6">
            <w:pPr>
              <w:jc w:val="center"/>
              <w:rPr>
                <w:rFonts w:ascii="Times New Roman" w:hAnsi="Times New Roman" w:cs="Times New Roman"/>
                <w:color w:val="000000" w:themeColor="text1"/>
              </w:rPr>
            </w:pPr>
            <w:ins w:id="543" w:author="Stevens, Jens T" w:date="2019-11-05T16:40:00Z">
              <w:r w:rsidRPr="00182940">
                <w:rPr>
                  <w:rFonts w:ascii="Times New Roman" w:hAnsi="Times New Roman" w:cs="Times New Roman"/>
                  <w:color w:val="000000" w:themeColor="text1"/>
                </w:rPr>
                <w:t>53</w:t>
              </w:r>
              <w:r>
                <w:rPr>
                  <w:rFonts w:ascii="Times New Roman" w:hAnsi="Times New Roman" w:cs="Times New Roman"/>
                  <w:color w:val="000000" w:themeColor="text1"/>
                </w:rPr>
                <w:t>7</w:t>
              </w:r>
            </w:ins>
            <w:del w:id="544" w:author="Stevens, Jens T" w:date="2019-11-05T16:40:00Z">
              <w:r w:rsidRPr="00182940" w:rsidDel="00B202D6">
                <w:rPr>
                  <w:rFonts w:ascii="Times New Roman" w:hAnsi="Times New Roman" w:cs="Times New Roman"/>
                  <w:color w:val="000000" w:themeColor="text1"/>
                </w:rPr>
                <w:delText>536</w:delText>
              </w:r>
            </w:del>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0.54</w:t>
            </w:r>
          </w:p>
        </w:tc>
      </w:tr>
      <w:tr w:rsidR="00B202D6" w:rsidRPr="00182940" w14:paraId="56E604A2" w14:textId="77777777" w:rsidTr="00BE62E0">
        <w:trPr>
          <w:trHeight w:val="378"/>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58B1B276" w:rsidR="00B202D6" w:rsidRPr="00182940" w:rsidRDefault="00B202D6" w:rsidP="00B202D6">
            <w:pPr>
              <w:jc w:val="center"/>
              <w:rPr>
                <w:rFonts w:ascii="Times New Roman" w:hAnsi="Times New Roman" w:cs="Times New Roman"/>
                <w:color w:val="000000" w:themeColor="text1"/>
              </w:rPr>
            </w:pPr>
            <w:ins w:id="545" w:author="Stevens, Jens T" w:date="2019-11-05T16:40:00Z">
              <w:r w:rsidRPr="00182940">
                <w:rPr>
                  <w:rFonts w:ascii="Times New Roman" w:hAnsi="Times New Roman" w:cs="Times New Roman"/>
                  <w:color w:val="000000" w:themeColor="text1"/>
                </w:rPr>
                <w:t>84</w:t>
              </w:r>
              <w:r>
                <w:rPr>
                  <w:rFonts w:ascii="Times New Roman" w:hAnsi="Times New Roman" w:cs="Times New Roman"/>
                  <w:color w:val="000000" w:themeColor="text1"/>
                </w:rPr>
                <w:t>2</w:t>
              </w:r>
            </w:ins>
            <w:del w:id="546" w:author="Stevens, Jens T" w:date="2019-11-05T16:40:00Z">
              <w:r w:rsidRPr="00182940" w:rsidDel="006E78DF">
                <w:rPr>
                  <w:rFonts w:ascii="Times New Roman" w:hAnsi="Times New Roman" w:cs="Times New Roman"/>
                  <w:color w:val="000000" w:themeColor="text1"/>
                </w:rPr>
                <w:delText>849</w:delText>
              </w:r>
            </w:del>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0.67</w:t>
            </w:r>
          </w:p>
        </w:tc>
      </w:tr>
      <w:tr w:rsidR="00B202D6" w:rsidRPr="00182940" w14:paraId="72217BB7" w14:textId="77777777" w:rsidTr="00BE62E0">
        <w:trPr>
          <w:trHeight w:val="350"/>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1F86599E" w:rsidR="00B202D6" w:rsidRPr="00182940" w:rsidRDefault="00B202D6" w:rsidP="00B202D6">
            <w:pPr>
              <w:jc w:val="center"/>
              <w:rPr>
                <w:rFonts w:ascii="Times New Roman" w:hAnsi="Times New Roman" w:cs="Times New Roman"/>
                <w:color w:val="000000" w:themeColor="text1"/>
              </w:rPr>
            </w:pPr>
            <w:ins w:id="547" w:author="Stevens, Jens T" w:date="2019-11-05T16:40:00Z">
              <w:r w:rsidRPr="00182940">
                <w:rPr>
                  <w:rFonts w:ascii="Times New Roman" w:hAnsi="Times New Roman" w:cs="Times New Roman"/>
                  <w:color w:val="000000" w:themeColor="text1"/>
                </w:rPr>
                <w:t>11</w:t>
              </w:r>
              <w:r>
                <w:rPr>
                  <w:rFonts w:ascii="Times New Roman" w:hAnsi="Times New Roman" w:cs="Times New Roman"/>
                  <w:color w:val="000000" w:themeColor="text1"/>
                </w:rPr>
                <w:t>37</w:t>
              </w:r>
            </w:ins>
            <w:del w:id="548" w:author="Stevens, Jens T" w:date="2019-11-05T16:40:00Z">
              <w:r w:rsidRPr="00182940" w:rsidDel="006E78DF">
                <w:rPr>
                  <w:rFonts w:ascii="Times New Roman" w:hAnsi="Times New Roman" w:cs="Times New Roman"/>
                  <w:color w:val="000000" w:themeColor="text1"/>
                </w:rPr>
                <w:delText>1151</w:delText>
              </w:r>
            </w:del>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0.84</w:t>
            </w:r>
          </w:p>
        </w:tc>
      </w:tr>
      <w:tr w:rsidR="00B202D6" w:rsidRPr="00182940" w14:paraId="4B7145AA" w14:textId="77777777" w:rsidTr="00BE62E0">
        <w:trPr>
          <w:trHeight w:val="369"/>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379F03FA" w:rsidR="00B202D6" w:rsidRPr="00182940" w:rsidRDefault="00B202D6" w:rsidP="00B202D6">
            <w:pPr>
              <w:jc w:val="center"/>
              <w:rPr>
                <w:rFonts w:ascii="Times New Roman" w:hAnsi="Times New Roman" w:cs="Times New Roman"/>
                <w:color w:val="000000" w:themeColor="text1"/>
              </w:rPr>
            </w:pPr>
            <w:ins w:id="549" w:author="Stevens, Jens T" w:date="2019-11-05T16:40:00Z">
              <w:r w:rsidRPr="00182940">
                <w:rPr>
                  <w:rFonts w:ascii="Times New Roman" w:hAnsi="Times New Roman" w:cs="Times New Roman"/>
                  <w:color w:val="000000" w:themeColor="text1"/>
                </w:rPr>
                <w:t>5</w:t>
              </w:r>
              <w:r>
                <w:rPr>
                  <w:rFonts w:ascii="Times New Roman" w:hAnsi="Times New Roman" w:cs="Times New Roman"/>
                  <w:color w:val="000000" w:themeColor="text1"/>
                </w:rPr>
                <w:t>77</w:t>
              </w:r>
            </w:ins>
            <w:del w:id="550" w:author="Stevens, Jens T" w:date="2019-11-05T16:40:00Z">
              <w:r w:rsidRPr="00182940" w:rsidDel="006E78DF">
                <w:rPr>
                  <w:rFonts w:ascii="Times New Roman" w:hAnsi="Times New Roman" w:cs="Times New Roman"/>
                  <w:color w:val="000000" w:themeColor="text1"/>
                </w:rPr>
                <w:delText>599</w:delText>
              </w:r>
            </w:del>
          </w:p>
        </w:tc>
        <w:tc>
          <w:tcPr>
            <w:tcW w:w="883" w:type="dxa"/>
            <w:tcBorders>
              <w:top w:val="single" w:sz="18" w:space="0" w:color="auto"/>
              <w:right w:val="single" w:sz="18" w:space="0" w:color="000000"/>
            </w:tcBorders>
            <w:shd w:val="clear" w:color="auto" w:fill="CCCCCC" w:themeFill="text2" w:themeFillTint="33"/>
            <w:vAlign w:val="center"/>
          </w:tcPr>
          <w:p w14:paraId="5C1D7036" w14:textId="22984ACD" w:rsidR="00B202D6" w:rsidRPr="00182940" w:rsidRDefault="00B202D6" w:rsidP="00B202D6">
            <w:pPr>
              <w:jc w:val="center"/>
              <w:rPr>
                <w:rFonts w:ascii="Times New Roman" w:hAnsi="Times New Roman" w:cs="Times New Roman"/>
                <w:color w:val="000000" w:themeColor="text1"/>
              </w:rPr>
            </w:pPr>
            <w:ins w:id="551" w:author="Stevens, Jens T" w:date="2019-11-05T16:41:00Z">
              <w:r w:rsidRPr="00182940">
                <w:rPr>
                  <w:rFonts w:ascii="Times New Roman" w:hAnsi="Times New Roman" w:cs="Times New Roman"/>
                  <w:color w:val="000000" w:themeColor="text1"/>
                </w:rPr>
                <w:t>39</w:t>
              </w:r>
              <w:r>
                <w:rPr>
                  <w:rFonts w:ascii="Times New Roman" w:hAnsi="Times New Roman" w:cs="Times New Roman"/>
                  <w:color w:val="000000" w:themeColor="text1"/>
                </w:rPr>
                <w:t>7</w:t>
              </w:r>
            </w:ins>
            <w:del w:id="552" w:author="Stevens, Jens T" w:date="2019-11-05T16:41:00Z">
              <w:r w:rsidRPr="00182940" w:rsidDel="00D557E6">
                <w:rPr>
                  <w:rFonts w:ascii="Times New Roman" w:hAnsi="Times New Roman" w:cs="Times New Roman"/>
                  <w:color w:val="000000" w:themeColor="text1"/>
                </w:rPr>
                <w:delText>393</w:delText>
              </w:r>
            </w:del>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56ACDF8D" w14:textId="77777777" w:rsidTr="00BE62E0">
        <w:trPr>
          <w:trHeight w:val="305"/>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lastRenderedPageBreak/>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3E9D89A6" w:rsidR="00B202D6" w:rsidRPr="00182940" w:rsidRDefault="00B202D6" w:rsidP="00B202D6">
            <w:pPr>
              <w:jc w:val="center"/>
              <w:rPr>
                <w:rFonts w:ascii="Times New Roman" w:hAnsi="Times New Roman" w:cs="Times New Roman"/>
                <w:color w:val="000000" w:themeColor="text1"/>
              </w:rPr>
            </w:pPr>
            <w:ins w:id="553" w:author="Stevens, Jens T" w:date="2019-11-05T16:40:00Z">
              <w:r w:rsidRPr="00182940">
                <w:rPr>
                  <w:rFonts w:ascii="Times New Roman" w:hAnsi="Times New Roman" w:cs="Times New Roman"/>
                  <w:color w:val="000000" w:themeColor="text1"/>
                </w:rPr>
                <w:t>76</w:t>
              </w:r>
              <w:r>
                <w:rPr>
                  <w:rFonts w:ascii="Times New Roman" w:hAnsi="Times New Roman" w:cs="Times New Roman"/>
                  <w:color w:val="000000" w:themeColor="text1"/>
                </w:rPr>
                <w:t>9</w:t>
              </w:r>
            </w:ins>
            <w:del w:id="554" w:author="Stevens, Jens T" w:date="2019-11-05T16:40:00Z">
              <w:r w:rsidRPr="00182940" w:rsidDel="006E78DF">
                <w:rPr>
                  <w:rFonts w:ascii="Times New Roman" w:hAnsi="Times New Roman" w:cs="Times New Roman"/>
                  <w:color w:val="000000" w:themeColor="text1"/>
                </w:rPr>
                <w:delText>768</w:delText>
              </w:r>
            </w:del>
          </w:p>
        </w:tc>
        <w:tc>
          <w:tcPr>
            <w:tcW w:w="883" w:type="dxa"/>
            <w:tcBorders>
              <w:bottom w:val="single" w:sz="18" w:space="0" w:color="000000"/>
              <w:right w:val="single" w:sz="18" w:space="0" w:color="000000"/>
            </w:tcBorders>
            <w:shd w:val="clear" w:color="auto" w:fill="EAEAEA" w:themeFill="accent1" w:themeFillTint="99"/>
            <w:vAlign w:val="center"/>
          </w:tcPr>
          <w:p w14:paraId="62242E8D" w14:textId="3C4EFAF5" w:rsidR="00B202D6" w:rsidRPr="00182940" w:rsidRDefault="00B202D6" w:rsidP="00B202D6">
            <w:pPr>
              <w:jc w:val="center"/>
              <w:rPr>
                <w:rFonts w:ascii="Times New Roman" w:hAnsi="Times New Roman" w:cs="Times New Roman"/>
                <w:color w:val="000000" w:themeColor="text1"/>
              </w:rPr>
            </w:pPr>
            <w:ins w:id="555" w:author="Stevens, Jens T" w:date="2019-11-05T16:41:00Z">
              <w:r w:rsidRPr="00182940">
                <w:rPr>
                  <w:rFonts w:ascii="Times New Roman" w:hAnsi="Times New Roman" w:cs="Times New Roman"/>
                  <w:color w:val="000000" w:themeColor="text1"/>
                </w:rPr>
                <w:t>45</w:t>
              </w:r>
              <w:r>
                <w:rPr>
                  <w:rFonts w:ascii="Times New Roman" w:hAnsi="Times New Roman" w:cs="Times New Roman"/>
                  <w:color w:val="000000" w:themeColor="text1"/>
                </w:rPr>
                <w:t>0</w:t>
              </w:r>
            </w:ins>
            <w:del w:id="556" w:author="Stevens, Jens T" w:date="2019-11-05T16:41:00Z">
              <w:r w:rsidRPr="00182940" w:rsidDel="00D557E6">
                <w:rPr>
                  <w:rFonts w:ascii="Times New Roman" w:hAnsi="Times New Roman" w:cs="Times New Roman"/>
                  <w:color w:val="000000" w:themeColor="text1"/>
                </w:rPr>
                <w:delText>456</w:delText>
              </w:r>
            </w:del>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r>
    </w:tbl>
    <w:p w14:paraId="3599A8EF" w14:textId="3A757323" w:rsidR="006B4E19" w:rsidRPr="00182940" w:rsidRDefault="006B4E19" w:rsidP="006B4E19">
      <w:pPr>
        <w:rPr>
          <w:rFonts w:ascii="Times New Roman" w:hAnsi="Times New Roman" w:cs="Times New Roman"/>
          <w:i/>
          <w:color w:val="000000" w:themeColor="text1"/>
          <w:sz w:val="20"/>
          <w:szCs w:val="20"/>
        </w:rPr>
      </w:pPr>
      <w:proofErr w:type="gramStart"/>
      <w:r w:rsidRPr="00182940">
        <w:rPr>
          <w:rFonts w:ascii="Times New Roman" w:hAnsi="Times New Roman" w:cs="Times New Roman"/>
          <w:i/>
          <w:color w:val="000000" w:themeColor="text1"/>
          <w:sz w:val="20"/>
          <w:szCs w:val="20"/>
        </w:rPr>
        <w:t>* :Approximated</w:t>
      </w:r>
      <w:proofErr w:type="gramEnd"/>
      <w:r w:rsidRPr="00182940">
        <w:rPr>
          <w:rFonts w:ascii="Times New Roman" w:hAnsi="Times New Roman" w:cs="Times New Roman"/>
          <w:i/>
          <w:color w:val="000000" w:themeColor="text1"/>
          <w:sz w:val="20"/>
          <w:szCs w:val="20"/>
        </w:rPr>
        <w:t xml:space="preserve"> due to missing data as a result of the </w:t>
      </w:r>
      <w:ins w:id="557" w:author="Stevens, Jens T" w:date="2019-11-05T14:17:00Z">
        <w:r w:rsidR="003470F6">
          <w:rPr>
            <w:rFonts w:ascii="Times New Roman" w:hAnsi="Times New Roman" w:cs="Times New Roman"/>
            <w:i/>
            <w:color w:val="000000" w:themeColor="text1"/>
            <w:sz w:val="20"/>
            <w:szCs w:val="20"/>
          </w:rPr>
          <w:t xml:space="preserve">2017 </w:t>
        </w:r>
      </w:ins>
      <w:r w:rsidRPr="00182940">
        <w:rPr>
          <w:rFonts w:ascii="Times New Roman" w:hAnsi="Times New Roman" w:cs="Times New Roman"/>
          <w:i/>
          <w:color w:val="000000" w:themeColor="text1"/>
          <w:sz w:val="20"/>
          <w:szCs w:val="20"/>
        </w:rPr>
        <w:t>Empire Fire</w:t>
      </w:r>
    </w:p>
    <w:p w14:paraId="4270F02A" w14:textId="77777777" w:rsidR="00000BF5" w:rsidRPr="00182940" w:rsidRDefault="00000BF5" w:rsidP="000E206E">
      <w:pPr>
        <w:spacing w:line="480" w:lineRule="auto"/>
        <w:rPr>
          <w:rFonts w:ascii="Times New Roman" w:hAnsi="Times New Roman" w:cs="Times New Roman"/>
          <w:color w:val="000000" w:themeColor="text1"/>
        </w:rPr>
      </w:pPr>
    </w:p>
    <w:p w14:paraId="1635DC0A" w14:textId="7BDC860D" w:rsidR="000E206E" w:rsidRPr="00182940" w:rsidRDefault="00E64E6F" w:rsidP="000E206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A random forest model fit to the measured soil moisture </w:t>
      </w:r>
      <w:ins w:id="558" w:author="Gabrielle Boisrame" w:date="2019-10-31T10:19:00Z">
        <w:r w:rsidR="00C10F0F">
          <w:rPr>
            <w:rFonts w:ascii="Times New Roman" w:hAnsi="Times New Roman" w:cs="Times New Roman"/>
            <w:color w:val="000000" w:themeColor="text1"/>
          </w:rPr>
          <w:t xml:space="preserve">(expressed as % volumetric water content; VWC) </w:t>
        </w:r>
      </w:ins>
      <w:r w:rsidRPr="00182940">
        <w:rPr>
          <w:rFonts w:ascii="Times New Roman" w:hAnsi="Times New Roman" w:cs="Times New Roman"/>
          <w:color w:val="000000" w:themeColor="text1"/>
        </w:rPr>
        <w:t xml:space="preserve">was able to </w:t>
      </w:r>
      <w:r w:rsidR="00227E38" w:rsidRPr="00182940">
        <w:rPr>
          <w:rFonts w:ascii="Times New Roman" w:hAnsi="Times New Roman" w:cs="Times New Roman"/>
          <w:color w:val="000000" w:themeColor="text1"/>
        </w:rPr>
        <w:t>predict</w:t>
      </w:r>
      <w:r w:rsidR="00F9033D" w:rsidRPr="00182940">
        <w:rPr>
          <w:rFonts w:ascii="Times New Roman" w:hAnsi="Times New Roman" w:cs="Times New Roman"/>
          <w:color w:val="000000" w:themeColor="text1"/>
        </w:rPr>
        <w:t xml:space="preserve"> the data </w:t>
      </w:r>
      <w:r w:rsidRPr="00182940">
        <w:rPr>
          <w:rFonts w:ascii="Times New Roman" w:hAnsi="Times New Roman" w:cs="Times New Roman"/>
          <w:color w:val="000000" w:themeColor="text1"/>
        </w:rPr>
        <w:t xml:space="preserve">with an RMSE of </w:t>
      </w:r>
      <w:r w:rsidR="00227E38" w:rsidRPr="00182940">
        <w:rPr>
          <w:rFonts w:ascii="Times New Roman" w:hAnsi="Times New Roman" w:cs="Times New Roman"/>
          <w:color w:val="000000" w:themeColor="text1"/>
        </w:rPr>
        <w:t>3.6</w:t>
      </w:r>
      <w:ins w:id="559" w:author="Gabrielle Boisrame" w:date="2019-10-31T10:19:00Z">
        <w:r w:rsidR="00C10F0F">
          <w:rPr>
            <w:rFonts w:ascii="Times New Roman" w:hAnsi="Times New Roman" w:cs="Times New Roman"/>
            <w:color w:val="000000" w:themeColor="text1"/>
          </w:rPr>
          <w:t>% VWC</w:t>
        </w:r>
      </w:ins>
      <w:r w:rsidR="00F9033D" w:rsidRPr="00182940">
        <w:rPr>
          <w:rFonts w:ascii="Times New Roman" w:hAnsi="Times New Roman" w:cs="Times New Roman"/>
          <w:color w:val="000000" w:themeColor="text1"/>
        </w:rPr>
        <w:t xml:space="preserve"> and a </w:t>
      </w:r>
      <w:r w:rsidR="00D60CE0" w:rsidRPr="00182940">
        <w:rPr>
          <w:rFonts w:ascii="Times New Roman" w:hAnsi="Times New Roman" w:cs="Times New Roman"/>
          <w:color w:val="000000" w:themeColor="text1"/>
        </w:rPr>
        <w:t xml:space="preserve">Pearson correlation coefficient of </w:t>
      </w:r>
      <w:r w:rsidR="00227E38" w:rsidRPr="00182940">
        <w:rPr>
          <w:rFonts w:ascii="Times New Roman" w:hAnsi="Times New Roman" w:cs="Times New Roman"/>
          <w:color w:val="000000" w:themeColor="text1"/>
        </w:rPr>
        <w:t>0.98</w:t>
      </w:r>
      <w:ins w:id="560" w:author="Gabrielle Boisrame" w:date="2019-10-31T10:19:00Z">
        <w:r w:rsidR="00C10F0F">
          <w:rPr>
            <w:rFonts w:ascii="Times New Roman" w:hAnsi="Times New Roman" w:cs="Times New Roman"/>
            <w:color w:val="000000" w:themeColor="text1"/>
          </w:rPr>
          <w:t>% VWC</w:t>
        </w:r>
      </w:ins>
      <w:r w:rsidRPr="00182940">
        <w:rPr>
          <w:rFonts w:ascii="Times New Roman" w:hAnsi="Times New Roman" w:cs="Times New Roman"/>
          <w:color w:val="000000" w:themeColor="text1"/>
        </w:rPr>
        <w:t xml:space="preserve">. </w:t>
      </w:r>
      <w:r w:rsidR="00F9033D" w:rsidRPr="00182940">
        <w:rPr>
          <w:rFonts w:ascii="Times New Roman" w:hAnsi="Times New Roman" w:cs="Times New Roman"/>
          <w:color w:val="000000" w:themeColor="text1"/>
        </w:rPr>
        <w:t>We tested the model’s ability to extrapolate beyond training data</w:t>
      </w:r>
      <w:r w:rsidR="00262663" w:rsidRPr="00182940">
        <w:rPr>
          <w:rFonts w:ascii="Times New Roman" w:hAnsi="Times New Roman" w:cs="Times New Roman"/>
          <w:color w:val="000000" w:themeColor="text1"/>
        </w:rPr>
        <w:t xml:space="preserve">: on average, </w:t>
      </w:r>
      <w:r w:rsidR="00F9033D" w:rsidRPr="00182940">
        <w:rPr>
          <w:rFonts w:ascii="Times New Roman" w:hAnsi="Times New Roman" w:cs="Times New Roman"/>
          <w:color w:val="000000" w:themeColor="text1"/>
        </w:rPr>
        <w:t xml:space="preserve">when the model was trained on </w:t>
      </w:r>
      <w:r w:rsidR="00227E38" w:rsidRPr="00182940">
        <w:rPr>
          <w:rFonts w:ascii="Times New Roman" w:hAnsi="Times New Roman" w:cs="Times New Roman"/>
          <w:color w:val="000000" w:themeColor="text1"/>
        </w:rPr>
        <w:t xml:space="preserve">only </w:t>
      </w:r>
      <w:r w:rsidR="00F9033D" w:rsidRPr="00182940">
        <w:rPr>
          <w:rFonts w:ascii="Times New Roman" w:hAnsi="Times New Roman" w:cs="Times New Roman"/>
          <w:color w:val="000000" w:themeColor="text1"/>
        </w:rPr>
        <w:t>70% of the measured locations</w:t>
      </w:r>
      <w:r w:rsidR="00262663" w:rsidRPr="00182940">
        <w:rPr>
          <w:rFonts w:ascii="Times New Roman" w:hAnsi="Times New Roman" w:cs="Times New Roman"/>
          <w:color w:val="000000" w:themeColor="text1"/>
        </w:rPr>
        <w:t>,</w:t>
      </w:r>
      <w:r w:rsidR="00F9033D" w:rsidRPr="00182940">
        <w:rPr>
          <w:rFonts w:ascii="Times New Roman" w:hAnsi="Times New Roman" w:cs="Times New Roman"/>
          <w:color w:val="000000" w:themeColor="text1"/>
        </w:rPr>
        <w:t xml:space="preserve"> it was able to predict </w:t>
      </w:r>
      <w:r w:rsidR="00227E38" w:rsidRPr="00182940">
        <w:rPr>
          <w:rFonts w:ascii="Times New Roman" w:hAnsi="Times New Roman" w:cs="Times New Roman"/>
          <w:color w:val="000000" w:themeColor="text1"/>
        </w:rPr>
        <w:t xml:space="preserve">soil moisture at </w:t>
      </w:r>
      <w:r w:rsidR="00F9033D" w:rsidRPr="00182940">
        <w:rPr>
          <w:rFonts w:ascii="Times New Roman" w:hAnsi="Times New Roman" w:cs="Times New Roman"/>
          <w:color w:val="000000" w:themeColor="text1"/>
        </w:rPr>
        <w:t xml:space="preserve">the remaining 30% of locations with an RMSE of 10 and a correlation of 0.82. </w:t>
      </w:r>
      <w:r w:rsidR="000E206E" w:rsidRPr="00182940">
        <w:rPr>
          <w:rFonts w:ascii="Times New Roman" w:hAnsi="Times New Roman" w:cs="Times New Roman"/>
          <w:color w:val="000000" w:themeColor="text1"/>
        </w:rPr>
        <w:t xml:space="preserve">The relationship between soil moisture and site properties was similar for ICB and SCB, but not identical. In both watersheds, </w:t>
      </w:r>
      <w:r w:rsidR="00262663" w:rsidRPr="00182940">
        <w:rPr>
          <w:rFonts w:ascii="Times New Roman" w:hAnsi="Times New Roman" w:cs="Times New Roman"/>
          <w:color w:val="000000" w:themeColor="text1"/>
        </w:rPr>
        <w:t xml:space="preserve">current </w:t>
      </w:r>
      <w:r w:rsidR="000E206E" w:rsidRPr="00182940">
        <w:rPr>
          <w:rFonts w:ascii="Times New Roman" w:hAnsi="Times New Roman" w:cs="Times New Roman"/>
          <w:color w:val="000000" w:themeColor="text1"/>
        </w:rPr>
        <w:t xml:space="preserve">vegetation </w:t>
      </w:r>
      <w:r w:rsidR="00262663" w:rsidRPr="00182940">
        <w:rPr>
          <w:rFonts w:ascii="Times New Roman" w:hAnsi="Times New Roman" w:cs="Times New Roman"/>
          <w:color w:val="000000" w:themeColor="text1"/>
        </w:rPr>
        <w:t xml:space="preserve">type </w:t>
      </w:r>
      <w:r w:rsidR="000E206E" w:rsidRPr="00182940">
        <w:rPr>
          <w:rFonts w:ascii="Times New Roman" w:hAnsi="Times New Roman" w:cs="Times New Roman"/>
          <w:color w:val="000000" w:themeColor="text1"/>
        </w:rPr>
        <w:t>was the most important predictor of soil moisture</w:t>
      </w:r>
      <w:r w:rsidR="00262663"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Appendix D; </w:t>
      </w:r>
      <w:r w:rsidR="00262663" w:rsidRPr="00182940">
        <w:rPr>
          <w:rFonts w:ascii="Times New Roman" w:hAnsi="Times New Roman" w:cs="Times New Roman"/>
          <w:color w:val="000000" w:themeColor="text1"/>
        </w:rPr>
        <w:t xml:space="preserve">Figure </w:t>
      </w:r>
      <w:r w:rsidR="00A800E5" w:rsidRPr="00182940">
        <w:rPr>
          <w:rFonts w:ascii="Times New Roman" w:hAnsi="Times New Roman" w:cs="Times New Roman"/>
          <w:color w:val="000000" w:themeColor="text1"/>
        </w:rPr>
        <w:t>D</w:t>
      </w:r>
      <w:r w:rsidR="00262663" w:rsidRPr="00182940">
        <w:rPr>
          <w:rFonts w:ascii="Times New Roman" w:hAnsi="Times New Roman" w:cs="Times New Roman"/>
          <w:color w:val="000000" w:themeColor="text1"/>
        </w:rPr>
        <w:t>1)</w:t>
      </w:r>
      <w:r w:rsidR="000E206E" w:rsidRPr="00182940">
        <w:rPr>
          <w:rFonts w:ascii="Times New Roman" w:hAnsi="Times New Roman" w:cs="Times New Roman"/>
          <w:color w:val="000000" w:themeColor="text1"/>
        </w:rPr>
        <w:t xml:space="preserve">. The random forest model trained on ICB measurements fit the </w:t>
      </w:r>
      <w:del w:id="561" w:author="Gabrielle Boisrame" w:date="2019-10-31T10:17:00Z">
        <w:r w:rsidR="000E206E" w:rsidRPr="00182940" w:rsidDel="002344BD">
          <w:rPr>
            <w:rFonts w:ascii="Times New Roman" w:hAnsi="Times New Roman" w:cs="Times New Roman"/>
            <w:color w:val="000000" w:themeColor="text1"/>
          </w:rPr>
          <w:delText xml:space="preserve">measured </w:delText>
        </w:r>
      </w:del>
      <w:r w:rsidR="000E206E" w:rsidRPr="00182940">
        <w:rPr>
          <w:rFonts w:ascii="Times New Roman" w:hAnsi="Times New Roman" w:cs="Times New Roman"/>
          <w:color w:val="000000" w:themeColor="text1"/>
        </w:rPr>
        <w:t>SCB soil moisture measurements with a correlation coefficient of 0.73 (0.82 for site means), whereas the model fit to SCB data was able to predict them with a correlation of 0.98 (Figure</w:t>
      </w:r>
      <w:r w:rsidR="00262663" w:rsidRPr="00182940">
        <w:rPr>
          <w:rFonts w:ascii="Times New Roman" w:hAnsi="Times New Roman" w:cs="Times New Roman"/>
          <w:color w:val="000000" w:themeColor="text1"/>
        </w:rPr>
        <w:t>s</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noProof/>
          <w:color w:val="000000" w:themeColor="text1"/>
        </w:rPr>
        <w:t>D</w:t>
      </w:r>
      <w:r w:rsidR="000E206E" w:rsidRPr="00182940">
        <w:rPr>
          <w:rFonts w:ascii="Times New Roman" w:hAnsi="Times New Roman" w:cs="Times New Roman"/>
          <w:noProof/>
          <w:color w:val="000000" w:themeColor="text1"/>
        </w:rPr>
        <w:t>4</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D</w:t>
      </w:r>
      <w:r w:rsidR="000E206E" w:rsidRPr="00182940">
        <w:rPr>
          <w:rFonts w:ascii="Times New Roman" w:hAnsi="Times New Roman" w:cs="Times New Roman"/>
          <w:noProof/>
          <w:color w:val="000000" w:themeColor="text1"/>
        </w:rPr>
        <w:t>5</w:t>
      </w:r>
      <w:r w:rsidR="000E206E" w:rsidRPr="00182940">
        <w:rPr>
          <w:rFonts w:ascii="Times New Roman" w:hAnsi="Times New Roman" w:cs="Times New Roman"/>
          <w:color w:val="000000" w:themeColor="text1"/>
        </w:rPr>
        <w:t xml:space="preserve">). </w:t>
      </w:r>
    </w:p>
    <w:p w14:paraId="08EB14E6" w14:textId="2FBA6A64" w:rsidR="00453AAC" w:rsidRPr="00182940" w:rsidRDefault="009F7669"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random forest model showed small, but generally positive, changes in </w:t>
      </w:r>
      <w:r w:rsidR="00402934" w:rsidRPr="00182940">
        <w:rPr>
          <w:rFonts w:ascii="Times New Roman" w:hAnsi="Times New Roman" w:cs="Times New Roman"/>
          <w:color w:val="000000" w:themeColor="text1"/>
        </w:rPr>
        <w:t xml:space="preserve">modeled </w:t>
      </w:r>
      <w:r w:rsidR="00A800E5" w:rsidRPr="00182940">
        <w:rPr>
          <w:rFonts w:ascii="Times New Roman" w:hAnsi="Times New Roman" w:cs="Times New Roman"/>
          <w:color w:val="000000" w:themeColor="text1"/>
        </w:rPr>
        <w:t xml:space="preserve">June </w:t>
      </w:r>
      <w:r w:rsidRPr="00182940">
        <w:rPr>
          <w:rFonts w:ascii="Times New Roman" w:hAnsi="Times New Roman" w:cs="Times New Roman"/>
          <w:color w:val="000000" w:themeColor="text1"/>
        </w:rPr>
        <w:t>soil moisture as a result of fire</w:t>
      </w:r>
      <w:ins w:id="562" w:author="Stevens, Jens T" w:date="2019-11-05T14:18:00Z">
        <w:r w:rsidR="003470F6">
          <w:rPr>
            <w:rFonts w:ascii="Times New Roman" w:hAnsi="Times New Roman" w:cs="Times New Roman"/>
            <w:color w:val="000000" w:themeColor="text1"/>
          </w:rPr>
          <w:t xml:space="preserve"> in SCB</w:t>
        </w:r>
      </w:ins>
      <w:r w:rsidRPr="00182940">
        <w:rPr>
          <w:rFonts w:ascii="Times New Roman" w:hAnsi="Times New Roman" w:cs="Times New Roman"/>
          <w:color w:val="000000" w:themeColor="text1"/>
        </w:rPr>
        <w:t xml:space="preserve"> (Figure </w:t>
      </w:r>
      <w:del w:id="563" w:author="Stevens, Jens T" w:date="2019-11-05T14:12:00Z">
        <w:r w:rsidR="00A800E5" w:rsidRPr="00182940" w:rsidDel="003470F6">
          <w:rPr>
            <w:rFonts w:ascii="Times New Roman" w:hAnsi="Times New Roman" w:cs="Times New Roman"/>
            <w:color w:val="000000" w:themeColor="text1"/>
          </w:rPr>
          <w:delText>7</w:delText>
        </w:r>
      </w:del>
      <w:ins w:id="564" w:author="Stevens, Jens T" w:date="2019-11-05T14:12:00Z">
        <w:r w:rsidR="003470F6">
          <w:rPr>
            <w:rFonts w:ascii="Times New Roman" w:hAnsi="Times New Roman" w:cs="Times New Roman"/>
            <w:color w:val="000000" w:themeColor="text1"/>
          </w:rPr>
          <w:t>8</w:t>
        </w:r>
      </w:ins>
      <w:r w:rsidRPr="00182940">
        <w:rPr>
          <w:rFonts w:ascii="Times New Roman" w:hAnsi="Times New Roman" w:cs="Times New Roman"/>
          <w:color w:val="000000" w:themeColor="text1"/>
        </w:rPr>
        <w:t xml:space="preserve">). </w:t>
      </w:r>
      <w:r w:rsidR="00A42B72" w:rsidRPr="00182940">
        <w:rPr>
          <w:rFonts w:ascii="Times New Roman" w:hAnsi="Times New Roman" w:cs="Times New Roman"/>
          <w:color w:val="000000" w:themeColor="text1"/>
        </w:rPr>
        <w:t xml:space="preserve">These results did not vary with year, but changes were </w:t>
      </w:r>
      <w:r w:rsidR="00851D00" w:rsidRPr="00182940">
        <w:rPr>
          <w:rFonts w:ascii="Times New Roman" w:hAnsi="Times New Roman" w:cs="Times New Roman"/>
          <w:color w:val="000000" w:themeColor="text1"/>
        </w:rPr>
        <w:t xml:space="preserve">slightly </w:t>
      </w:r>
      <w:r w:rsidR="00A42B72" w:rsidRPr="00182940">
        <w:rPr>
          <w:rFonts w:ascii="Times New Roman" w:hAnsi="Times New Roman" w:cs="Times New Roman"/>
          <w:color w:val="000000" w:themeColor="text1"/>
        </w:rPr>
        <w:t xml:space="preserve">greater earlier in </w:t>
      </w:r>
      <w:r w:rsidR="00A800E5" w:rsidRPr="00182940">
        <w:rPr>
          <w:rFonts w:ascii="Times New Roman" w:hAnsi="Times New Roman" w:cs="Times New Roman"/>
          <w:color w:val="000000" w:themeColor="text1"/>
        </w:rPr>
        <w:t>June compared to July or August</w:t>
      </w:r>
      <w:r w:rsidR="00A42B72"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data </w:t>
      </w:r>
      <w:r w:rsidR="00851D00" w:rsidRPr="00182940">
        <w:rPr>
          <w:rFonts w:ascii="Times New Roman" w:hAnsi="Times New Roman" w:cs="Times New Roman"/>
          <w:color w:val="000000" w:themeColor="text1"/>
        </w:rPr>
        <w:t>not shown</w:t>
      </w:r>
      <w:r w:rsidR="00A42B72" w:rsidRPr="00182940">
        <w:rPr>
          <w:rFonts w:ascii="Times New Roman" w:hAnsi="Times New Roman" w:cs="Times New Roman"/>
          <w:color w:val="000000" w:themeColor="text1"/>
        </w:rPr>
        <w:t xml:space="preserve">). </w:t>
      </w:r>
      <w:r w:rsidR="00EC5FE2" w:rsidRPr="00182940">
        <w:rPr>
          <w:rFonts w:ascii="Times New Roman" w:hAnsi="Times New Roman" w:cs="Times New Roman"/>
          <w:color w:val="000000" w:themeColor="text1"/>
        </w:rPr>
        <w:t xml:space="preserve">The largest modeled changes </w:t>
      </w:r>
      <w:r w:rsidR="003C3178" w:rsidRPr="00182940">
        <w:rPr>
          <w:rFonts w:ascii="Times New Roman" w:hAnsi="Times New Roman" w:cs="Times New Roman"/>
          <w:color w:val="000000" w:themeColor="text1"/>
        </w:rPr>
        <w:t xml:space="preserve">in volumetric water content were less than </w:t>
      </w:r>
      <w:del w:id="565" w:author="Gabrielle Boisrame" w:date="2019-10-31T10:21:00Z">
        <w:r w:rsidR="003C3178" w:rsidRPr="00182940" w:rsidDel="0032588E">
          <w:rPr>
            <w:rFonts w:ascii="Times New Roman" w:hAnsi="Times New Roman" w:cs="Times New Roman"/>
            <w:color w:val="000000" w:themeColor="text1"/>
          </w:rPr>
          <w:delText>0.05</w:delText>
        </w:r>
      </w:del>
      <w:ins w:id="566" w:author="Gabrielle Boisrame" w:date="2019-10-31T10:21:00Z">
        <w:r w:rsidR="0032588E">
          <w:rPr>
            <w:rFonts w:ascii="Times New Roman" w:hAnsi="Times New Roman" w:cs="Times New Roman"/>
            <w:color w:val="000000" w:themeColor="text1"/>
          </w:rPr>
          <w:t>5 percentage points</w:t>
        </w:r>
      </w:ins>
      <w:ins w:id="567" w:author="Gabrielle Boisrame" w:date="2019-10-31T10:23:00Z">
        <w:r w:rsidR="0032588E">
          <w:rPr>
            <w:rFonts w:ascii="Times New Roman" w:hAnsi="Times New Roman" w:cs="Times New Roman"/>
            <w:color w:val="000000" w:themeColor="text1"/>
          </w:rPr>
          <w:t xml:space="preserve"> (Figure </w:t>
        </w:r>
        <w:del w:id="568" w:author="Stevens, Jens T" w:date="2019-11-05T14:12:00Z">
          <w:r w:rsidR="0032588E" w:rsidDel="003470F6">
            <w:rPr>
              <w:rFonts w:ascii="Times New Roman" w:hAnsi="Times New Roman" w:cs="Times New Roman"/>
              <w:color w:val="000000" w:themeColor="text1"/>
            </w:rPr>
            <w:delText>7</w:delText>
          </w:r>
        </w:del>
      </w:ins>
      <w:ins w:id="569" w:author="Stevens, Jens T" w:date="2019-11-05T14:12:00Z">
        <w:r w:rsidR="003470F6">
          <w:rPr>
            <w:rFonts w:ascii="Times New Roman" w:hAnsi="Times New Roman" w:cs="Times New Roman"/>
            <w:color w:val="000000" w:themeColor="text1"/>
          </w:rPr>
          <w:t>8</w:t>
        </w:r>
      </w:ins>
      <w:ins w:id="570" w:author="Gabrielle Boisrame" w:date="2019-10-31T10:23:00Z">
        <w:r w:rsidR="0032588E">
          <w:rPr>
            <w:rFonts w:ascii="Times New Roman" w:hAnsi="Times New Roman" w:cs="Times New Roman"/>
            <w:color w:val="000000" w:themeColor="text1"/>
          </w:rPr>
          <w:t xml:space="preserve"> inset)</w:t>
        </w:r>
      </w:ins>
      <w:r w:rsidR="00EC5FE2" w:rsidRPr="00182940">
        <w:rPr>
          <w:rFonts w:ascii="Times New Roman" w:hAnsi="Times New Roman" w:cs="Times New Roman"/>
          <w:color w:val="000000" w:themeColor="text1"/>
        </w:rPr>
        <w:t xml:space="preserve">, whereas in ICB a similar model predicted fire-related changes </w:t>
      </w:r>
      <w:r w:rsidR="003C3178" w:rsidRPr="00182940">
        <w:rPr>
          <w:rFonts w:ascii="Times New Roman" w:hAnsi="Times New Roman" w:cs="Times New Roman"/>
          <w:color w:val="000000" w:themeColor="text1"/>
        </w:rPr>
        <w:t xml:space="preserve">of up to </w:t>
      </w:r>
      <w:del w:id="571" w:author="Gabrielle Boisrame" w:date="2019-10-31T10:21:00Z">
        <w:r w:rsidR="003C3178" w:rsidRPr="00182940" w:rsidDel="0032588E">
          <w:rPr>
            <w:rFonts w:ascii="Times New Roman" w:hAnsi="Times New Roman" w:cs="Times New Roman"/>
            <w:color w:val="000000" w:themeColor="text1"/>
          </w:rPr>
          <w:delText>0.3</w:delText>
        </w:r>
      </w:del>
      <w:ins w:id="572" w:author="Gabrielle Boisrame" w:date="2019-10-31T10:21:00Z">
        <w:r w:rsidR="0032588E">
          <w:rPr>
            <w:rFonts w:ascii="Times New Roman" w:hAnsi="Times New Roman" w:cs="Times New Roman"/>
            <w:color w:val="000000" w:themeColor="text1"/>
          </w:rPr>
          <w:t>30 percentage points</w:t>
        </w:r>
      </w:ins>
      <w:r w:rsidR="00AA59D9" w:rsidRPr="00182940">
        <w:rPr>
          <w:rFonts w:ascii="Times New Roman" w:hAnsi="Times New Roman" w:cs="Times New Roman"/>
          <w:color w:val="000000" w:themeColor="text1"/>
        </w:rPr>
        <w:t xml:space="preserve"> </w:t>
      </w:r>
      <w:ins w:id="573" w:author="Gabrielle Boisrame" w:date="2019-10-31T15:21:00Z">
        <w:r w:rsidR="001B1352">
          <w:rPr>
            <w:rFonts w:ascii="Times New Roman" w:hAnsi="Times New Roman" w:cs="Times New Roman"/>
            <w:color w:val="000000" w:themeColor="text1"/>
          </w:rPr>
          <w:t>(Figure D6)</w:t>
        </w:r>
      </w:ins>
      <w:del w:id="574" w:author="Gabrielle Boisrame" w:date="2019-10-31T15:22:00Z">
        <w:r w:rsidR="00AA59D9" w:rsidRPr="00182940" w:rsidDel="001B1352">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B1352" w:rsidDel="001B1352">
          <w:rPr>
            <w:rFonts w:ascii="Times New Roman" w:hAnsi="Times New Roman" w:cs="Times New Roman"/>
            <w:color w:val="000000" w:themeColor="text1"/>
          </w:rPr>
          <w:delInstrText xml:space="preserve"> ADDIN EN.CITE </w:delInstrText>
        </w:r>
        <w:r w:rsidR="00AA59D9" w:rsidRPr="002B37FB" w:rsidDel="001B1352">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B1352" w:rsidDel="001B1352">
          <w:rPr>
            <w:rFonts w:ascii="Times New Roman" w:hAnsi="Times New Roman" w:cs="Times New Roman"/>
            <w:color w:val="000000" w:themeColor="text1"/>
          </w:rPr>
          <w:delInstrText xml:space="preserve"> ADDIN EN.CITE.DATA </w:delInstrText>
        </w:r>
        <w:r w:rsidR="00AA59D9" w:rsidRPr="002B37FB" w:rsidDel="001B1352">
          <w:rPr>
            <w:rFonts w:ascii="Times New Roman" w:hAnsi="Times New Roman" w:cs="Times New Roman"/>
            <w:color w:val="000000" w:themeColor="text1"/>
          </w:rPr>
        </w:r>
        <w:r w:rsidR="00AA59D9" w:rsidRPr="002B37FB" w:rsidDel="001B1352">
          <w:rPr>
            <w:rFonts w:ascii="Times New Roman" w:hAnsi="Times New Roman" w:cs="Times New Roman"/>
            <w:color w:val="000000" w:themeColor="text1"/>
          </w:rPr>
          <w:fldChar w:fldCharType="end"/>
        </w:r>
        <w:r w:rsidR="00AA59D9" w:rsidRPr="00182940" w:rsidDel="001B1352">
          <w:rPr>
            <w:rFonts w:ascii="Times New Roman" w:hAnsi="Times New Roman" w:cs="Times New Roman"/>
            <w:color w:val="000000" w:themeColor="text1"/>
          </w:rPr>
        </w:r>
        <w:r w:rsidR="00AA59D9" w:rsidRPr="00182940" w:rsidDel="001B1352">
          <w:rPr>
            <w:rFonts w:ascii="Times New Roman" w:hAnsi="Times New Roman" w:cs="Times New Roman"/>
            <w:color w:val="000000" w:themeColor="text1"/>
          </w:rPr>
          <w:fldChar w:fldCharType="separate"/>
        </w:r>
        <w:r w:rsidR="00AA59D9" w:rsidRPr="00182940" w:rsidDel="001B1352">
          <w:rPr>
            <w:rFonts w:ascii="Times New Roman" w:hAnsi="Times New Roman" w:cs="Times New Roman"/>
            <w:noProof/>
            <w:color w:val="000000" w:themeColor="text1"/>
          </w:rPr>
          <w:delText>(Boisramé et al. 2018)</w:delText>
        </w:r>
        <w:r w:rsidR="00AA59D9" w:rsidRPr="00182940" w:rsidDel="001B1352">
          <w:rPr>
            <w:rFonts w:ascii="Times New Roman" w:hAnsi="Times New Roman" w:cs="Times New Roman"/>
            <w:color w:val="000000" w:themeColor="text1"/>
          </w:rPr>
          <w:fldChar w:fldCharType="end"/>
        </w:r>
      </w:del>
      <w:r w:rsidR="00EC5FE2"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Figure </w:t>
      </w:r>
      <w:del w:id="575" w:author="Stevens, Jens T" w:date="2019-11-05T14:12:00Z">
        <w:r w:rsidR="00402934" w:rsidRPr="00182940" w:rsidDel="003470F6">
          <w:rPr>
            <w:rFonts w:ascii="Times New Roman" w:hAnsi="Times New Roman" w:cs="Times New Roman"/>
            <w:color w:val="000000" w:themeColor="text1"/>
          </w:rPr>
          <w:delText>7</w:delText>
        </w:r>
        <w:r w:rsidR="00B43E12" w:rsidRPr="00182940" w:rsidDel="003470F6">
          <w:rPr>
            <w:rFonts w:ascii="Times New Roman" w:hAnsi="Times New Roman" w:cs="Times New Roman"/>
            <w:color w:val="000000" w:themeColor="text1"/>
          </w:rPr>
          <w:delText xml:space="preserve"> </w:delText>
        </w:r>
      </w:del>
      <w:ins w:id="576" w:author="Stevens, Jens T" w:date="2019-11-05T14:12:00Z">
        <w:r w:rsidR="003470F6">
          <w:rPr>
            <w:rFonts w:ascii="Times New Roman" w:hAnsi="Times New Roman" w:cs="Times New Roman"/>
            <w:color w:val="000000" w:themeColor="text1"/>
          </w:rPr>
          <w:t>8</w:t>
        </w:r>
        <w:r w:rsidR="003470F6" w:rsidRPr="00182940">
          <w:rPr>
            <w:rFonts w:ascii="Times New Roman" w:hAnsi="Times New Roman" w:cs="Times New Roman"/>
            <w:color w:val="000000" w:themeColor="text1"/>
          </w:rPr>
          <w:t xml:space="preserve"> </w:t>
        </w:r>
      </w:ins>
      <w:r w:rsidR="00B43E12" w:rsidRPr="00182940">
        <w:rPr>
          <w:rFonts w:ascii="Times New Roman" w:hAnsi="Times New Roman" w:cs="Times New Roman"/>
          <w:color w:val="000000" w:themeColor="text1"/>
        </w:rPr>
        <w:t xml:space="preserve">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Pr="00182940" w:rsidRDefault="00453AAC" w:rsidP="00C25B35">
      <w:pPr>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7227EF94" wp14:editId="231498FE">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695700" cy="36957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r w:rsidR="00C25B35" w:rsidRPr="00182940">
        <w:rPr>
          <w:noProof/>
          <w:color w:val="000000" w:themeColor="text1"/>
          <w:lang w:eastAsia="en-US"/>
        </w:rPr>
        <w:t xml:space="preserve"> </w:t>
      </w:r>
    </w:p>
    <w:p w14:paraId="6E8A3A96" w14:textId="3C33C069" w:rsidR="00453AAC" w:rsidRPr="00182940" w:rsidRDefault="00453AAC" w:rsidP="00453AAC">
      <w:pPr>
        <w:rPr>
          <w:rFonts w:ascii="Times New Roman" w:hAnsi="Times New Roman" w:cs="Times New Roman"/>
          <w:i/>
          <w:color w:val="000000" w:themeColor="text1"/>
          <w:sz w:val="18"/>
          <w:szCs w:val="18"/>
        </w:rPr>
      </w:pPr>
      <w:r w:rsidRPr="00182940">
        <w:rPr>
          <w:rFonts w:ascii="Times New Roman" w:hAnsi="Times New Roman" w:cs="Times New Roman"/>
          <w:b/>
          <w:i/>
          <w:color w:val="000000" w:themeColor="text1"/>
          <w:sz w:val="18"/>
          <w:szCs w:val="18"/>
        </w:rPr>
        <w:t xml:space="preserve">Figure </w:t>
      </w:r>
      <w:del w:id="577" w:author="Stevens, Jens T" w:date="2019-11-05T14:10:00Z">
        <w:r w:rsidR="00A800E5" w:rsidRPr="00182940" w:rsidDel="00B879B5">
          <w:rPr>
            <w:rFonts w:ascii="Times New Roman" w:hAnsi="Times New Roman" w:cs="Times New Roman"/>
            <w:b/>
            <w:i/>
            <w:color w:val="000000" w:themeColor="text1"/>
            <w:sz w:val="18"/>
            <w:szCs w:val="18"/>
          </w:rPr>
          <w:delText>7</w:delText>
        </w:r>
      </w:del>
      <w:ins w:id="578" w:author="Stevens, Jens T" w:date="2019-11-05T14:10:00Z">
        <w:r w:rsidR="00B879B5">
          <w:rPr>
            <w:rFonts w:ascii="Times New Roman" w:hAnsi="Times New Roman" w:cs="Times New Roman"/>
            <w:b/>
            <w:i/>
            <w:color w:val="000000" w:themeColor="text1"/>
            <w:sz w:val="18"/>
            <w:szCs w:val="18"/>
          </w:rPr>
          <w:t>8</w:t>
        </w:r>
      </w:ins>
      <w:r w:rsidRPr="00182940">
        <w:rPr>
          <w:rFonts w:ascii="Times New Roman" w:hAnsi="Times New Roman" w:cs="Times New Roman"/>
          <w:i/>
          <w:color w:val="000000" w:themeColor="text1"/>
          <w:sz w:val="18"/>
          <w:szCs w:val="18"/>
        </w:rPr>
        <w:t xml:space="preserve">. </w:t>
      </w:r>
      <w:commentRangeStart w:id="579"/>
      <w:commentRangeStart w:id="580"/>
      <w:r w:rsidRPr="00182940">
        <w:rPr>
          <w:rFonts w:ascii="Times New Roman" w:hAnsi="Times New Roman" w:cs="Times New Roman"/>
          <w:i/>
          <w:color w:val="000000" w:themeColor="text1"/>
          <w:sz w:val="18"/>
          <w:szCs w:val="18"/>
        </w:rPr>
        <w:t xml:space="preserve">Modeled </w:t>
      </w:r>
      <w:commentRangeEnd w:id="579"/>
      <w:r w:rsidR="003470F6">
        <w:rPr>
          <w:rStyle w:val="CommentReference"/>
        </w:rPr>
        <w:commentReference w:id="579"/>
      </w:r>
      <w:commentRangeEnd w:id="580"/>
      <w:r w:rsidR="00C66BB8">
        <w:rPr>
          <w:rStyle w:val="CommentReference"/>
        </w:rPr>
        <w:commentReference w:id="580"/>
      </w:r>
      <w:r w:rsidRPr="00182940">
        <w:rPr>
          <w:rFonts w:ascii="Times New Roman" w:hAnsi="Times New Roman" w:cs="Times New Roman"/>
          <w:i/>
          <w:color w:val="000000" w:themeColor="text1"/>
          <w:sz w:val="18"/>
          <w:szCs w:val="18"/>
        </w:rPr>
        <w:t>actual soil moisture (current vegetation cover and fire history) compared to modeled soil moisture assuming the same climatology</w:t>
      </w:r>
      <w:r w:rsidR="00022DAB" w:rsidRPr="00182940">
        <w:rPr>
          <w:rFonts w:ascii="Times New Roman" w:hAnsi="Times New Roman" w:cs="Times New Roman"/>
          <w:i/>
          <w:color w:val="000000" w:themeColor="text1"/>
          <w:sz w:val="18"/>
          <w:szCs w:val="18"/>
        </w:rPr>
        <w:t xml:space="preserve"> (date set to early June)</w:t>
      </w:r>
      <w:r w:rsidRPr="00182940">
        <w:rPr>
          <w:rFonts w:ascii="Times New Roman" w:hAnsi="Times New Roman" w:cs="Times New Roman"/>
          <w:i/>
          <w:color w:val="000000" w:themeColor="text1"/>
          <w:sz w:val="18"/>
          <w:szCs w:val="18"/>
        </w:rPr>
        <w:t xml:space="preserve"> but no fire o</w:t>
      </w:r>
      <w:r w:rsidR="00157E54" w:rsidRPr="00182940">
        <w:rPr>
          <w:rFonts w:ascii="Times New Roman" w:hAnsi="Times New Roman" w:cs="Times New Roman"/>
          <w:i/>
          <w:color w:val="000000" w:themeColor="text1"/>
          <w:sz w:val="18"/>
          <w:szCs w:val="18"/>
        </w:rPr>
        <w:t xml:space="preserve">r vegetation change since 1973. </w:t>
      </w:r>
      <w:r w:rsidR="00E1579B" w:rsidRPr="00182940">
        <w:rPr>
          <w:rFonts w:ascii="Times New Roman" w:hAnsi="Times New Roman" w:cs="Times New Roman"/>
          <w:i/>
          <w:color w:val="000000" w:themeColor="text1"/>
          <w:sz w:val="18"/>
          <w:szCs w:val="18"/>
        </w:rPr>
        <w:t xml:space="preserve">The inset shows a histogram of the point-wise differences between these two sets of modeled values. </w:t>
      </w:r>
      <w:r w:rsidRPr="00182940">
        <w:rPr>
          <w:rFonts w:ascii="Times New Roman" w:hAnsi="Times New Roman" w:cs="Times New Roman"/>
          <w:i/>
          <w:color w:val="000000" w:themeColor="text1"/>
          <w:sz w:val="18"/>
          <w:szCs w:val="18"/>
        </w:rPr>
        <w:t>Only locations where vegetation type changed between 1973 and 2014 are shown</w:t>
      </w:r>
      <w:r w:rsidR="000C7823" w:rsidRPr="00182940">
        <w:rPr>
          <w:rFonts w:ascii="Times New Roman" w:hAnsi="Times New Roman" w:cs="Times New Roman"/>
          <w:i/>
          <w:color w:val="000000" w:themeColor="text1"/>
          <w:sz w:val="18"/>
          <w:szCs w:val="18"/>
        </w:rPr>
        <w:t xml:space="preserve"> (see Figure </w:t>
      </w:r>
      <w:del w:id="581" w:author="Jens Stevens" w:date="2019-10-29T13:51:00Z">
        <w:r w:rsidR="000C7823" w:rsidRPr="00182940" w:rsidDel="003664D6">
          <w:rPr>
            <w:rFonts w:ascii="Times New Roman" w:hAnsi="Times New Roman" w:cs="Times New Roman"/>
            <w:i/>
            <w:color w:val="000000" w:themeColor="text1"/>
            <w:sz w:val="18"/>
            <w:szCs w:val="18"/>
          </w:rPr>
          <w:delText>2</w:delText>
        </w:r>
      </w:del>
      <w:ins w:id="582" w:author="Jens Stevens" w:date="2019-10-29T13:51:00Z">
        <w:r w:rsidR="003664D6">
          <w:rPr>
            <w:rFonts w:ascii="Times New Roman" w:hAnsi="Times New Roman" w:cs="Times New Roman"/>
            <w:i/>
            <w:color w:val="000000" w:themeColor="text1"/>
            <w:sz w:val="18"/>
            <w:szCs w:val="18"/>
          </w:rPr>
          <w:t>5</w:t>
        </w:r>
      </w:ins>
      <w:r w:rsidR="000C7823"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Locations that transitioned from conifer to dense meadow (</w:t>
      </w:r>
      <w:proofErr w:type="spellStart"/>
      <w:r w:rsidRPr="00182940">
        <w:rPr>
          <w:rFonts w:ascii="Times New Roman" w:hAnsi="Times New Roman" w:cs="Times New Roman"/>
          <w:i/>
          <w:color w:val="000000" w:themeColor="text1"/>
          <w:sz w:val="18"/>
          <w:szCs w:val="18"/>
        </w:rPr>
        <w:t>mdw</w:t>
      </w:r>
      <w:proofErr w:type="spellEnd"/>
      <w:r w:rsidR="00DF2F99"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are shown as blue squares, conifer to sparse meadow as grey circles, conifer to shrub as red diamonds, and dense meadow to conifer as green triangles. Other types of transitions are rare (open black circles).</w:t>
      </w:r>
      <w:r w:rsidR="00B43E12" w:rsidRPr="00182940">
        <w:rPr>
          <w:rFonts w:ascii="Times New Roman" w:hAnsi="Times New Roman" w:cs="Times New Roman"/>
          <w:i/>
          <w:color w:val="000000" w:themeColor="text1"/>
          <w:sz w:val="18"/>
          <w:szCs w:val="18"/>
        </w:rPr>
        <w:t xml:space="preserve"> Points above the dashed one-to-one line represent locations where the model predicts soil moisture is higher than it would have been without fire</w:t>
      </w:r>
      <w:r w:rsidR="0061553C" w:rsidRPr="00182940">
        <w:rPr>
          <w:rFonts w:ascii="Times New Roman" w:hAnsi="Times New Roman" w:cs="Times New Roman"/>
          <w:i/>
          <w:color w:val="000000" w:themeColor="text1"/>
          <w:sz w:val="18"/>
          <w:szCs w:val="18"/>
        </w:rPr>
        <w:t xml:space="preserve"> (positive numbers in the inset histogram)</w:t>
      </w:r>
      <w:r w:rsidR="00B43E12" w:rsidRPr="00182940">
        <w:rPr>
          <w:rFonts w:ascii="Times New Roman" w:hAnsi="Times New Roman" w:cs="Times New Roman"/>
          <w:i/>
          <w:color w:val="000000" w:themeColor="text1"/>
          <w:sz w:val="18"/>
          <w:szCs w:val="18"/>
        </w:rPr>
        <w:t>.</w:t>
      </w:r>
    </w:p>
    <w:p w14:paraId="4E701B5F" w14:textId="77777777" w:rsidR="00BE62E0" w:rsidRDefault="00BE62E0" w:rsidP="004B7294">
      <w:pPr>
        <w:spacing w:line="480" w:lineRule="auto"/>
        <w:ind w:firstLine="720"/>
        <w:rPr>
          <w:ins w:id="583" w:author="Jens Stevens" w:date="2019-10-29T18:22:00Z"/>
          <w:rFonts w:ascii="Times New Roman" w:hAnsi="Times New Roman" w:cs="Times New Roman"/>
          <w:color w:val="000000" w:themeColor="text1"/>
        </w:rPr>
      </w:pPr>
    </w:p>
    <w:p w14:paraId="2628C8EB" w14:textId="58124792" w:rsidR="00BD3AEA" w:rsidRPr="00182940" w:rsidRDefault="00A800E5" w:rsidP="004B729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Consistent with the data from spatially-distributed soil moisture measurements (Figure </w:t>
      </w:r>
      <w:del w:id="584" w:author="Stevens, Jens T" w:date="2019-11-05T14:14:00Z">
        <w:r w:rsidRPr="00182940" w:rsidDel="003470F6">
          <w:rPr>
            <w:rFonts w:ascii="Times New Roman" w:hAnsi="Times New Roman" w:cs="Times New Roman"/>
            <w:color w:val="000000" w:themeColor="text1"/>
          </w:rPr>
          <w:delText>6</w:delText>
        </w:r>
      </w:del>
      <w:ins w:id="585" w:author="Stevens, Jens T" w:date="2019-11-05T14:14:00Z">
        <w:r w:rsidR="003470F6">
          <w:rPr>
            <w:rFonts w:ascii="Times New Roman" w:hAnsi="Times New Roman" w:cs="Times New Roman"/>
            <w:color w:val="000000" w:themeColor="text1"/>
          </w:rPr>
          <w:t>7</w:t>
        </w:r>
      </w:ins>
      <w:r w:rsidRPr="00182940">
        <w:rPr>
          <w:rFonts w:ascii="Times New Roman" w:hAnsi="Times New Roman" w:cs="Times New Roman"/>
          <w:color w:val="000000" w:themeColor="text1"/>
        </w:rPr>
        <w:t xml:space="preserve">), continuous weather station records (Figure </w:t>
      </w:r>
      <w:del w:id="586" w:author="Stevens, Jens T" w:date="2019-11-05T14:11:00Z">
        <w:r w:rsidR="00402934" w:rsidRPr="00182940" w:rsidDel="00B879B5">
          <w:rPr>
            <w:rFonts w:ascii="Times New Roman" w:hAnsi="Times New Roman" w:cs="Times New Roman"/>
            <w:color w:val="000000" w:themeColor="text1"/>
          </w:rPr>
          <w:delText>8</w:delText>
        </w:r>
      </w:del>
      <w:ins w:id="587" w:author="Stevens, Jens T" w:date="2019-11-05T14:11:00Z">
        <w:r w:rsidR="00B879B5">
          <w:rPr>
            <w:rFonts w:ascii="Times New Roman" w:hAnsi="Times New Roman" w:cs="Times New Roman"/>
            <w:color w:val="000000" w:themeColor="text1"/>
          </w:rPr>
          <w:t>9</w:t>
        </w:r>
      </w:ins>
      <w:r w:rsidRPr="00182940">
        <w:rPr>
          <w:rFonts w:ascii="Times New Roman" w:hAnsi="Times New Roman" w:cs="Times New Roman"/>
          <w:color w:val="000000" w:themeColor="text1"/>
        </w:rPr>
        <w:t xml:space="preserve">; Appendix B) indicated that the wetland site </w:t>
      </w:r>
      <w:r w:rsidR="00BD3AEA" w:rsidRPr="00182940">
        <w:rPr>
          <w:rFonts w:ascii="Times New Roman" w:hAnsi="Times New Roman" w:cs="Times New Roman"/>
          <w:color w:val="000000" w:themeColor="text1"/>
        </w:rPr>
        <w:t>wa</w:t>
      </w:r>
      <w:r w:rsidRPr="00182940">
        <w:rPr>
          <w:rFonts w:ascii="Times New Roman" w:hAnsi="Times New Roman" w:cs="Times New Roman"/>
          <w:color w:val="000000" w:themeColor="text1"/>
        </w:rPr>
        <w:t xml:space="preserve">s associated with the highest soil moisture among the three weather stations, followed by the shrub and forest sites, at all three soil depths measured (12, 60, and 100 cm). All </w:t>
      </w:r>
      <w:r w:rsidR="00BD3AEA" w:rsidRPr="00182940">
        <w:rPr>
          <w:rFonts w:ascii="Times New Roman" w:hAnsi="Times New Roman" w:cs="Times New Roman"/>
          <w:color w:val="000000" w:themeColor="text1"/>
        </w:rPr>
        <w:t>sites</w:t>
      </w:r>
      <w:r w:rsidRPr="00182940">
        <w:rPr>
          <w:rFonts w:ascii="Times New Roman" w:hAnsi="Times New Roman" w:cs="Times New Roman"/>
          <w:color w:val="000000" w:themeColor="text1"/>
        </w:rPr>
        <w:t xml:space="preserve"> experienced greater and more persistent soil moisture during the 2017 WY than the 2018 WY, as a result of large precipitation differences (SCB weather stations were installed in September 2016 at the end of the 2016 WY, so data were not available for that period). The forest station</w:t>
      </w:r>
      <w:r w:rsidR="00BC3767" w:rsidRPr="00182940">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tended to measure the least amount of precipitation (Table 1) and experience the earliest snowmelt (Figure </w:t>
      </w:r>
      <w:del w:id="588" w:author="Jens Stevens" w:date="2019-10-29T10:30:00Z">
        <w:r w:rsidRPr="00182940" w:rsidDel="00D525CF">
          <w:rPr>
            <w:rFonts w:ascii="Times New Roman" w:hAnsi="Times New Roman" w:cs="Times New Roman"/>
            <w:color w:val="000000" w:themeColor="text1"/>
          </w:rPr>
          <w:delText>B2</w:delText>
        </w:r>
      </w:del>
      <w:ins w:id="589" w:author="Jens Stevens" w:date="2019-10-29T10:30:00Z">
        <w:r w:rsidR="00D525CF" w:rsidRPr="00182940">
          <w:rPr>
            <w:rFonts w:ascii="Times New Roman" w:hAnsi="Times New Roman" w:cs="Times New Roman"/>
            <w:color w:val="000000" w:themeColor="text1"/>
          </w:rPr>
          <w:t>B</w:t>
        </w:r>
        <w:r w:rsidR="00D525CF">
          <w:rPr>
            <w:rFonts w:ascii="Times New Roman" w:hAnsi="Times New Roman" w:cs="Times New Roman"/>
            <w:color w:val="000000" w:themeColor="text1"/>
          </w:rPr>
          <w:t>3</w:t>
        </w:r>
      </w:ins>
      <w:r w:rsidRPr="00182940">
        <w:rPr>
          <w:rFonts w:ascii="Times New Roman" w:hAnsi="Times New Roman" w:cs="Times New Roman"/>
          <w:color w:val="000000" w:themeColor="text1"/>
        </w:rPr>
        <w:t xml:space="preserve">), and had the greatest </w:t>
      </w:r>
      <w:proofErr w:type="spellStart"/>
      <w:r w:rsidRPr="00182940">
        <w:rPr>
          <w:rFonts w:ascii="Times New Roman" w:hAnsi="Times New Roman" w:cs="Times New Roman"/>
          <w:color w:val="000000" w:themeColor="text1"/>
        </w:rPr>
        <w:t>interannual</w:t>
      </w:r>
      <w:proofErr w:type="spellEnd"/>
      <w:r w:rsidRPr="00182940">
        <w:rPr>
          <w:rFonts w:ascii="Times New Roman" w:hAnsi="Times New Roman" w:cs="Times New Roman"/>
          <w:color w:val="000000" w:themeColor="text1"/>
        </w:rPr>
        <w:t xml:space="preserve"> soil moisture differences (Figure </w:t>
      </w:r>
      <w:del w:id="590" w:author="Stevens, Jens T" w:date="2019-11-05T14:11:00Z">
        <w:r w:rsidR="00BD3AEA" w:rsidRPr="00182940" w:rsidDel="00B879B5">
          <w:rPr>
            <w:rFonts w:ascii="Times New Roman" w:hAnsi="Times New Roman" w:cs="Times New Roman"/>
            <w:color w:val="000000" w:themeColor="text1"/>
          </w:rPr>
          <w:delText>8</w:delText>
        </w:r>
      </w:del>
      <w:ins w:id="591" w:author="Stevens, Jens T" w:date="2019-11-05T14:11:00Z">
        <w:r w:rsidR="00B879B5">
          <w:rPr>
            <w:rFonts w:ascii="Times New Roman" w:hAnsi="Times New Roman" w:cs="Times New Roman"/>
            <w:color w:val="000000" w:themeColor="text1"/>
          </w:rPr>
          <w:t>9</w:t>
        </w:r>
      </w:ins>
      <w:r w:rsidRPr="00182940">
        <w:rPr>
          <w:rFonts w:ascii="Times New Roman" w:hAnsi="Times New Roman" w:cs="Times New Roman"/>
          <w:color w:val="000000" w:themeColor="text1"/>
        </w:rPr>
        <w:t>)</w:t>
      </w:r>
      <w:r w:rsidR="004B7294" w:rsidRPr="00182940">
        <w:rPr>
          <w:rFonts w:ascii="Times New Roman" w:hAnsi="Times New Roman" w:cs="Times New Roman"/>
          <w:color w:val="000000" w:themeColor="text1"/>
        </w:rPr>
        <w:t xml:space="preserve">. </w:t>
      </w:r>
    </w:p>
    <w:p w14:paraId="5322231A" w14:textId="3378D98F" w:rsidR="00A800E5" w:rsidRPr="00182940" w:rsidRDefault="00BD3AEA" w:rsidP="00BF728B">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Cumulative shallow soil water gain showed idiosyncratic trends among sites and years (Table 1)</w:t>
      </w:r>
      <w:ins w:id="592" w:author="Jens Stevens" w:date="2019-10-29T18:26:00Z">
        <w:r w:rsidR="00BD2653">
          <w:rPr>
            <w:rFonts w:ascii="Times New Roman" w:hAnsi="Times New Roman" w:cs="Times New Roman"/>
            <w:color w:val="000000" w:themeColor="text1"/>
          </w:rPr>
          <w:t xml:space="preserve">, although soil type and texture were generally similar </w:t>
        </w:r>
      </w:ins>
      <w:ins w:id="593" w:author="Stevens, Jens T" w:date="2019-11-05T16:43:00Z">
        <w:r w:rsidR="00B202D6">
          <w:rPr>
            <w:rFonts w:ascii="Times New Roman" w:hAnsi="Times New Roman" w:cs="Times New Roman"/>
            <w:color w:val="000000" w:themeColor="text1"/>
          </w:rPr>
          <w:t>between ICB and SCB for each vegetation type</w:t>
        </w:r>
      </w:ins>
      <w:ins w:id="594" w:author="Jens Stevens" w:date="2019-10-29T18:26:00Z">
        <w:del w:id="595" w:author="Stevens, Jens T" w:date="2019-11-05T16:43:00Z">
          <w:r w:rsidR="00BD2653" w:rsidDel="00B202D6">
            <w:rPr>
              <w:rFonts w:ascii="Times New Roman" w:hAnsi="Times New Roman" w:cs="Times New Roman"/>
              <w:color w:val="000000" w:themeColor="text1"/>
            </w:rPr>
            <w:delText>across the two sites</w:delText>
          </w:r>
        </w:del>
        <w:r w:rsidR="00BD2653">
          <w:rPr>
            <w:rFonts w:ascii="Times New Roman" w:hAnsi="Times New Roman" w:cs="Times New Roman"/>
            <w:color w:val="000000" w:themeColor="text1"/>
          </w:rPr>
          <w:t xml:space="preserve"> (Appendix B)</w:t>
        </w:r>
      </w:ins>
      <w:r w:rsidRPr="00182940">
        <w:rPr>
          <w:rFonts w:ascii="Times New Roman" w:hAnsi="Times New Roman" w:cs="Times New Roman"/>
          <w:color w:val="000000" w:themeColor="text1"/>
        </w:rPr>
        <w:t xml:space="preserve">. </w:t>
      </w:r>
      <w:ins w:id="596" w:author="Stevens, Jens T" w:date="2019-11-05T16:44:00Z">
        <w:r w:rsidR="00B202D6">
          <w:rPr>
            <w:rFonts w:ascii="Times New Roman" w:hAnsi="Times New Roman" w:cs="Times New Roman"/>
            <w:color w:val="000000" w:themeColor="text1"/>
          </w:rPr>
          <w:t xml:space="preserve">Cumulative soil water gain reflects any detectable increase in VWC of shallow soil, however it does not always reflect change in storage or availability of water for vegetation uptake. </w:t>
        </w:r>
      </w:ins>
      <w:r w:rsidRPr="00182940">
        <w:rPr>
          <w:rFonts w:ascii="Times New Roman" w:hAnsi="Times New Roman" w:cs="Times New Roman"/>
          <w:color w:val="000000" w:themeColor="text1"/>
        </w:rPr>
        <w:t>At SCB, cumulative soil moisture gain was greatest at the forest site in 2017 but</w:t>
      </w:r>
      <w:ins w:id="597" w:author="Stevens, Jens T" w:date="2019-11-05T16:45:00Z">
        <w:r w:rsidR="005C66D4">
          <w:rPr>
            <w:rFonts w:ascii="Times New Roman" w:hAnsi="Times New Roman" w:cs="Times New Roman"/>
            <w:color w:val="000000" w:themeColor="text1"/>
          </w:rPr>
          <w:t xml:space="preserve"> greatest</w:t>
        </w:r>
      </w:ins>
      <w:r w:rsidRPr="00182940">
        <w:rPr>
          <w:rFonts w:ascii="Times New Roman" w:hAnsi="Times New Roman" w:cs="Times New Roman"/>
          <w:color w:val="000000" w:themeColor="text1"/>
        </w:rPr>
        <w:t xml:space="preserve"> at the wetland site in 2018 (Table 1). Soil moisture gain at the forest site may be explained by rapid wetting and drying during the snowmelt period in 2017 (Figure </w:t>
      </w:r>
      <w:del w:id="598" w:author="Stevens, Jens T" w:date="2019-11-05T14:11:00Z">
        <w:r w:rsidRPr="00182940" w:rsidDel="00B879B5">
          <w:rPr>
            <w:rFonts w:ascii="Times New Roman" w:hAnsi="Times New Roman" w:cs="Times New Roman"/>
            <w:color w:val="000000" w:themeColor="text1"/>
          </w:rPr>
          <w:delText>8</w:delText>
        </w:r>
      </w:del>
      <w:ins w:id="599" w:author="Stevens, Jens T" w:date="2019-11-05T14:11:00Z">
        <w:r w:rsidR="00B879B5">
          <w:rPr>
            <w:rFonts w:ascii="Times New Roman" w:hAnsi="Times New Roman" w:cs="Times New Roman"/>
            <w:color w:val="000000" w:themeColor="text1"/>
          </w:rPr>
          <w:t>9</w:t>
        </w:r>
      </w:ins>
      <w:r w:rsidRPr="00182940">
        <w:rPr>
          <w:rFonts w:ascii="Times New Roman" w:hAnsi="Times New Roman" w:cs="Times New Roman"/>
          <w:color w:val="000000" w:themeColor="text1"/>
        </w:rPr>
        <w:t xml:space="preserve">), possibly due to relatively shallow snowpack </w:t>
      </w:r>
      <w:ins w:id="600" w:author="Gabrielle Boisrame" w:date="2019-10-31T10:29:00Z">
        <w:r w:rsidR="00A01F55">
          <w:rPr>
            <w:rFonts w:ascii="Times New Roman" w:hAnsi="Times New Roman" w:cs="Times New Roman"/>
            <w:color w:val="000000" w:themeColor="text1"/>
          </w:rPr>
          <w:t xml:space="preserve">(compared to the shrub and wetland sites) </w:t>
        </w:r>
      </w:ins>
      <w:r w:rsidRPr="00182940">
        <w:rPr>
          <w:rFonts w:ascii="Times New Roman" w:hAnsi="Times New Roman" w:cs="Times New Roman"/>
          <w:color w:val="000000" w:themeColor="text1"/>
        </w:rPr>
        <w:t xml:space="preserve">experiencing diurnal fluctuations in freezing and thawing. Low values of cumulative soil moisture gain may also be attributable to saturation </w:t>
      </w:r>
      <w:ins w:id="601" w:author="Stevens, Jens T" w:date="2019-11-05T16:46:00Z">
        <w:r w:rsidR="005C66D4">
          <w:rPr>
            <w:rFonts w:ascii="Times New Roman" w:hAnsi="Times New Roman" w:cs="Times New Roman"/>
            <w:color w:val="000000" w:themeColor="text1"/>
          </w:rPr>
          <w:t xml:space="preserve">and steady-state melt </w:t>
        </w:r>
      </w:ins>
      <w:r w:rsidRPr="00182940">
        <w:rPr>
          <w:rFonts w:ascii="Times New Roman" w:hAnsi="Times New Roman" w:cs="Times New Roman"/>
          <w:color w:val="000000" w:themeColor="text1"/>
        </w:rPr>
        <w:t>at certain sites</w:t>
      </w:r>
      <w:ins w:id="602" w:author="Gabrielle Boisrame" w:date="2019-10-31T10:31:00Z">
        <w:r w:rsidR="00A01F55">
          <w:rPr>
            <w:rFonts w:ascii="Times New Roman" w:hAnsi="Times New Roman" w:cs="Times New Roman"/>
            <w:color w:val="000000" w:themeColor="text1"/>
          </w:rPr>
          <w:t>, as saturation</w:t>
        </w:r>
      </w:ins>
      <w:ins w:id="603" w:author="Stevens, Jens T" w:date="2019-11-05T16:46:00Z">
        <w:r w:rsidR="005C66D4">
          <w:rPr>
            <w:rFonts w:ascii="Times New Roman" w:hAnsi="Times New Roman" w:cs="Times New Roman"/>
            <w:color w:val="000000" w:themeColor="text1"/>
          </w:rPr>
          <w:t xml:space="preserve"> and steady-state conditions</w:t>
        </w:r>
      </w:ins>
      <w:ins w:id="604" w:author="Gabrielle Boisrame" w:date="2019-10-31T10:31:00Z">
        <w:r w:rsidR="00A01F55">
          <w:rPr>
            <w:rFonts w:ascii="Times New Roman" w:hAnsi="Times New Roman" w:cs="Times New Roman"/>
            <w:color w:val="000000" w:themeColor="text1"/>
          </w:rPr>
          <w:t xml:space="preserve"> preclude additional moisture gain</w:t>
        </w:r>
      </w:ins>
      <w:ins w:id="605" w:author="Stevens, Jens T" w:date="2019-11-05T16:46:00Z">
        <w:r w:rsidR="005C66D4">
          <w:rPr>
            <w:rFonts w:ascii="Times New Roman" w:hAnsi="Times New Roman" w:cs="Times New Roman"/>
            <w:color w:val="000000" w:themeColor="text1"/>
          </w:rPr>
          <w:t>s</w:t>
        </w:r>
      </w:ins>
      <w:r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uring the wet 2017 WY, all sites were saturated at 1-meter depth for some period of the year, yet during the drier 2018 WY, only soils at wetland stations experienced saturation. In ICB, the wetland site remained fully saturated for both 2017 and 2018 WYs, while in SCB the wetland site was saturated only for a portion of each year (Table 1). In general, d</w:t>
      </w:r>
      <w:r w:rsidR="00A800E5" w:rsidRPr="00182940">
        <w:rPr>
          <w:rFonts w:ascii="Times New Roman" w:hAnsi="Times New Roman" w:cs="Times New Roman"/>
          <w:color w:val="000000" w:themeColor="text1"/>
        </w:rPr>
        <w:t>eeper soils contained more water and were saturated longer than shallow soils, while shallow soil moisture was more responsive to precipitation, though water input pulses were apparent at 60 and 100 cm depths as well</w:t>
      </w:r>
      <w:r w:rsidR="00711887" w:rsidRPr="00182940">
        <w:rPr>
          <w:rFonts w:ascii="Times New Roman" w:hAnsi="Times New Roman" w:cs="Times New Roman"/>
          <w:color w:val="000000" w:themeColor="text1"/>
        </w:rPr>
        <w:t xml:space="preserve"> (Figure </w:t>
      </w:r>
      <w:del w:id="606" w:author="Stevens, Jens T" w:date="2019-11-05T14:11:00Z">
        <w:r w:rsidRPr="00182940" w:rsidDel="00B879B5">
          <w:rPr>
            <w:rFonts w:ascii="Times New Roman" w:hAnsi="Times New Roman" w:cs="Times New Roman"/>
            <w:color w:val="000000" w:themeColor="text1"/>
          </w:rPr>
          <w:delText>8</w:delText>
        </w:r>
      </w:del>
      <w:ins w:id="607" w:author="Stevens, Jens T" w:date="2019-11-05T14:11:00Z">
        <w:r w:rsidR="00B879B5">
          <w:rPr>
            <w:rFonts w:ascii="Times New Roman" w:hAnsi="Times New Roman" w:cs="Times New Roman"/>
            <w:color w:val="000000" w:themeColor="text1"/>
          </w:rPr>
          <w:t>9</w:t>
        </w:r>
      </w:ins>
      <w:r w:rsidR="00711887" w:rsidRPr="00182940">
        <w:rPr>
          <w:rFonts w:ascii="Times New Roman" w:hAnsi="Times New Roman" w:cs="Times New Roman"/>
          <w:color w:val="000000" w:themeColor="text1"/>
        </w:rPr>
        <w:t>)</w:t>
      </w:r>
      <w:r w:rsidR="00A800E5"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Very s</w:t>
      </w:r>
      <w:r w:rsidR="00A800E5" w:rsidRPr="00182940">
        <w:rPr>
          <w:rFonts w:ascii="Times New Roman" w:hAnsi="Times New Roman" w:cs="Times New Roman"/>
          <w:color w:val="000000" w:themeColor="text1"/>
        </w:rPr>
        <w:t xml:space="preserve">hallow (12 cm) soil moisture was positively correlated with deep (100 cm) soil moisture </w:t>
      </w:r>
      <w:ins w:id="608" w:author="Jens Stevens" w:date="2019-10-29T18:28:00Z">
        <w:r w:rsidR="00BD2653">
          <w:rPr>
            <w:rFonts w:ascii="Times New Roman" w:hAnsi="Times New Roman" w:cs="Times New Roman"/>
            <w:color w:val="000000" w:themeColor="text1"/>
          </w:rPr>
          <w:t xml:space="preserve">across sites and years </w:t>
        </w:r>
      </w:ins>
      <w:r w:rsidR="00A800E5" w:rsidRPr="00182940">
        <w:rPr>
          <w:rFonts w:ascii="Times New Roman" w:hAnsi="Times New Roman" w:cs="Times New Roman"/>
          <w:color w:val="000000" w:themeColor="text1"/>
        </w:rPr>
        <w:t xml:space="preserve">(Table 1). </w:t>
      </w:r>
      <w:del w:id="609" w:author="Jens Stevens" w:date="2019-10-29T18:27:00Z">
        <w:r w:rsidR="00BF728B" w:rsidRPr="00182940" w:rsidDel="00BD2653">
          <w:rPr>
            <w:rFonts w:ascii="Times New Roman" w:hAnsi="Times New Roman" w:cs="Times New Roman"/>
            <w:color w:val="000000" w:themeColor="text1"/>
          </w:rPr>
          <w:delText xml:space="preserve">Soil type and texture at the two sites were generally similar </w:delText>
        </w:r>
        <w:r w:rsidR="00A800E5" w:rsidRPr="00182940" w:rsidDel="00BD2653">
          <w:rPr>
            <w:rFonts w:ascii="Times New Roman" w:hAnsi="Times New Roman" w:cs="Times New Roman"/>
            <w:color w:val="000000" w:themeColor="text1"/>
          </w:rPr>
          <w:delText>(Appendix B).</w:delText>
        </w:r>
      </w:del>
    </w:p>
    <w:p w14:paraId="5FA980B3" w14:textId="1A8A3A57" w:rsidR="00A800E5" w:rsidRPr="00182940" w:rsidRDefault="007E4DC1" w:rsidP="00A800E5">
      <w:pPr>
        <w:spacing w:line="480" w:lineRule="auto"/>
        <w:rPr>
          <w:rFonts w:ascii="Times New Roman" w:hAnsi="Times New Roman" w:cs="Times New Roman"/>
          <w:i/>
          <w:iCs/>
          <w:color w:val="000000" w:themeColor="text1"/>
          <w:sz w:val="18"/>
          <w:szCs w:val="18"/>
        </w:rPr>
      </w:pPr>
      <w:bookmarkStart w:id="610" w:name="_Ref534405304"/>
      <w:r w:rsidRPr="00182940">
        <w:rPr>
          <w:noProof/>
          <w:color w:val="000000" w:themeColor="text1"/>
          <w:lang w:eastAsia="en-US"/>
        </w:rPr>
        <w:lastRenderedPageBreak/>
        <w:drawing>
          <wp:inline distT="0" distB="0" distL="0" distR="0" wp14:anchorId="43ECD394" wp14:editId="0C36B70B">
            <wp:extent cx="5204936" cy="648392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8315" cy="6488137"/>
                    </a:xfrm>
                    <a:prstGeom prst="rect">
                      <a:avLst/>
                    </a:prstGeom>
                  </pic:spPr>
                </pic:pic>
              </a:graphicData>
            </a:graphic>
          </wp:inline>
        </w:drawing>
      </w:r>
    </w:p>
    <w:p w14:paraId="04BB2E38" w14:textId="0134751F" w:rsidR="00A800E5" w:rsidRPr="00182940" w:rsidRDefault="00A800E5" w:rsidP="00A800E5">
      <w:pPr>
        <w:pStyle w:val="Caption"/>
        <w:rPr>
          <w:rFonts w:ascii="Times New Roman" w:hAnsi="Times New Roman" w:cs="Times New Roman"/>
          <w:color w:val="000000" w:themeColor="text1"/>
        </w:rPr>
      </w:pPr>
      <w:bookmarkStart w:id="611" w:name="_Ref540347"/>
      <w:bookmarkEnd w:id="610"/>
      <w:r w:rsidRPr="00182940">
        <w:rPr>
          <w:rFonts w:ascii="Times New Roman" w:hAnsi="Times New Roman" w:cs="Times New Roman"/>
          <w:b/>
          <w:color w:val="000000" w:themeColor="text1"/>
        </w:rPr>
        <w:t xml:space="preserve">Figure </w:t>
      </w:r>
      <w:bookmarkEnd w:id="611"/>
      <w:del w:id="612" w:author="Stevens, Jens T" w:date="2019-11-05T14:10:00Z">
        <w:r w:rsidR="00BF728B" w:rsidRPr="00182940" w:rsidDel="00B879B5">
          <w:rPr>
            <w:rFonts w:ascii="Times New Roman" w:hAnsi="Times New Roman" w:cs="Times New Roman"/>
            <w:b/>
            <w:noProof/>
            <w:color w:val="000000" w:themeColor="text1"/>
          </w:rPr>
          <w:delText>8</w:delText>
        </w:r>
      </w:del>
      <w:ins w:id="613" w:author="Stevens, Jens T" w:date="2019-11-05T14:10:00Z">
        <w:r w:rsidR="00B879B5">
          <w:rPr>
            <w:rFonts w:ascii="Times New Roman" w:hAnsi="Times New Roman" w:cs="Times New Roman"/>
            <w:b/>
            <w:noProof/>
            <w:color w:val="000000" w:themeColor="text1"/>
          </w:rPr>
          <w:t>9</w:t>
        </w:r>
      </w:ins>
      <w:r w:rsidR="00BF728B" w:rsidRPr="00182940">
        <w:rPr>
          <w:rFonts w:ascii="Times New Roman" w:hAnsi="Times New Roman" w:cs="Times New Roman"/>
          <w:b/>
          <w:noProof/>
          <w:color w:val="000000" w:themeColor="text1"/>
        </w:rPr>
        <w:t>:</w:t>
      </w:r>
      <w:r w:rsidRPr="00182940">
        <w:rPr>
          <w:rFonts w:ascii="Times New Roman" w:hAnsi="Times New Roman" w:cs="Times New Roman"/>
          <w:color w:val="000000" w:themeColor="text1"/>
        </w:rPr>
        <w:t xml:space="preserve"> Volumetric water content [%] in shallow (12 cm), mid (60 cm), and deep (100 cm) soils as measured by weather stations located in dense meadow (a), shrub (b), and forest (c) sites. Data were measured at 10 minute intervals for 2017 and 2018 water years. Vertical bars at top of panels indicate daily water inputs in the form of rain and snow melt. Grey regions represent periods of time when snow is present around the base of the weather station (at the shrub station camera data were not available in spring 2017, shown by grey hatching). Water year (WY) summaries are also provided for total water inputs recorded at each station. Refer to Appendix B for visuals of each site. </w:t>
      </w:r>
    </w:p>
    <w:p w14:paraId="20B8CF35" w14:textId="18768F17" w:rsidR="00832545" w:rsidRPr="00182940" w:rsidRDefault="00832545" w:rsidP="00A45278">
      <w:pPr>
        <w:pStyle w:val="Heading1"/>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Discussion</w:t>
      </w:r>
    </w:p>
    <w:p w14:paraId="61C125A3" w14:textId="7A19EDE7" w:rsidR="007400BD" w:rsidRPr="00182940" w:rsidRDefault="00AA14B5" w:rsidP="007400BD">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Fire-driven changes in dominant vegetation type (from aerial imagery analysis</w:t>
      </w:r>
      <w:ins w:id="614" w:author="Stevens, Jens T" w:date="2019-11-05T14:20:00Z">
        <w:r w:rsidR="003470F6">
          <w:rPr>
            <w:rFonts w:ascii="Times New Roman" w:hAnsi="Times New Roman" w:cs="Times New Roman"/>
            <w:color w:val="000000" w:themeColor="text1"/>
          </w:rPr>
          <w:t>; Figure 5</w:t>
        </w:r>
      </w:ins>
      <w:r w:rsidRPr="00182940">
        <w:rPr>
          <w:rFonts w:ascii="Times New Roman" w:hAnsi="Times New Roman" w:cs="Times New Roman"/>
          <w:color w:val="000000" w:themeColor="text1"/>
        </w:rPr>
        <w:t>) and forest structure (from forestry plot data</w:t>
      </w:r>
      <w:ins w:id="615" w:author="Stevens, Jens T" w:date="2019-11-05T14:20:00Z">
        <w:r w:rsidR="003470F6">
          <w:rPr>
            <w:rFonts w:ascii="Times New Roman" w:hAnsi="Times New Roman" w:cs="Times New Roman"/>
            <w:color w:val="000000" w:themeColor="text1"/>
          </w:rPr>
          <w:t>; Figure 3</w:t>
        </w:r>
      </w:ins>
      <w:r w:rsidRPr="00182940">
        <w:rPr>
          <w:rFonts w:ascii="Times New Roman" w:hAnsi="Times New Roman" w:cs="Times New Roman"/>
          <w:color w:val="000000" w:themeColor="text1"/>
        </w:rPr>
        <w:t xml:space="preserve">) were minimal at Sugarloaf Creek Basin (SCB), despite over 40 years of managed wildfire and ten fires greater than 40 ha over that time period in the basin. </w:t>
      </w:r>
      <w:del w:id="616" w:author="Jens Stevens" w:date="2019-10-29T19:54:00Z">
        <w:r w:rsidR="007400BD" w:rsidRPr="00182940" w:rsidDel="00603CC0">
          <w:rPr>
            <w:rFonts w:ascii="Times New Roman" w:hAnsi="Times New Roman" w:cs="Times New Roman"/>
            <w:color w:val="000000" w:themeColor="text1"/>
          </w:rPr>
          <w:delText>Although there was a slight increase in landscape heterogeneity and in sparse meadow cover over the 40 year period at SCB, t</w:delText>
        </w:r>
        <w:r w:rsidRPr="00182940" w:rsidDel="00603CC0">
          <w:rPr>
            <w:rFonts w:ascii="Times New Roman" w:hAnsi="Times New Roman" w:cs="Times New Roman"/>
            <w:color w:val="000000" w:themeColor="text1"/>
          </w:rPr>
          <w:delText xml:space="preserve">he minimal changes in dominant vegetation type </w:delText>
        </w:r>
        <w:r w:rsidR="007400BD" w:rsidRPr="00182940" w:rsidDel="00603CC0">
          <w:rPr>
            <w:rFonts w:ascii="Times New Roman" w:hAnsi="Times New Roman" w:cs="Times New Roman"/>
            <w:color w:val="000000" w:themeColor="text1"/>
          </w:rPr>
          <w:delText>overall</w:delText>
        </w:r>
      </w:del>
      <w:ins w:id="617" w:author="Jens Stevens" w:date="2019-10-29T19:54:00Z">
        <w:r w:rsidR="00603CC0">
          <w:rPr>
            <w:rFonts w:ascii="Times New Roman" w:hAnsi="Times New Roman" w:cs="Times New Roman"/>
            <w:color w:val="000000" w:themeColor="text1"/>
          </w:rPr>
          <w:t>The minimal changes</w:t>
        </w:r>
      </w:ins>
      <w:r w:rsidRPr="00182940">
        <w:rPr>
          <w:rFonts w:ascii="Times New Roman" w:hAnsi="Times New Roman" w:cs="Times New Roman"/>
          <w:color w:val="000000" w:themeColor="text1"/>
        </w:rPr>
        <w:t xml:space="preserve"> are a notable contrast from the nearby Illilouette Creek Basin (ICB</w:t>
      </w:r>
      <w:ins w:id="618" w:author="Jens Stevens" w:date="2019-10-29T19:54:00Z">
        <w:r w:rsidR="00603CC0">
          <w:rPr>
            <w:rFonts w:ascii="Times New Roman" w:hAnsi="Times New Roman" w:cs="Times New Roman"/>
            <w:color w:val="000000" w:themeColor="text1"/>
          </w:rPr>
          <w:t>; Fig. 6</w:t>
        </w:r>
      </w:ins>
      <w:r w:rsidRPr="00182940">
        <w:rPr>
          <w:rFonts w:ascii="Times New Roman" w:hAnsi="Times New Roman" w:cs="Times New Roman"/>
          <w:color w:val="000000" w:themeColor="text1"/>
        </w:rPr>
        <w:t xml:space="preserve">), which had a similar duration of a restored semi-natural fire regime </w:t>
      </w:r>
      <w:ins w:id="619" w:author="Jens Stevens" w:date="2019-10-29T19:54:00Z">
        <w:r w:rsidR="00603CC0">
          <w:rPr>
            <w:rFonts w:ascii="Times New Roman" w:hAnsi="Times New Roman" w:cs="Times New Roman"/>
            <w:color w:val="000000" w:themeColor="text1"/>
          </w:rPr>
          <w:t>yet saw much greater vegetation turnover, heterogeneity of</w:t>
        </w:r>
      </w:ins>
      <w:ins w:id="620" w:author="Jens Stevens" w:date="2019-10-29T19:55:00Z">
        <w:r w:rsidR="00603CC0">
          <w:rPr>
            <w:rFonts w:ascii="Times New Roman" w:hAnsi="Times New Roman" w:cs="Times New Roman"/>
            <w:color w:val="000000" w:themeColor="text1"/>
          </w:rPr>
          <w:t xml:space="preserve"> vegetation patches, and soil moisture response</w:t>
        </w:r>
      </w:ins>
      <w:ins w:id="621" w:author="Jens Stevens" w:date="2019-10-29T19:54:00Z">
        <w:r w:rsidR="00603CC0"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YSwgQm9pc3JhbcOpIGV0IGFsLiAyMDE3YiwgQm9pc3JhbcOpIGV0IGFsLiAyMDE4KTwvRGlzcGxh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6B53CB">
        <w:rPr>
          <w:rFonts w:ascii="Times New Roman" w:hAnsi="Times New Roman" w:cs="Times New Roman"/>
          <w:color w:val="000000" w:themeColor="text1"/>
        </w:rPr>
        <w:instrText xml:space="preserve"> ADDIN EN.CITE </w:instrText>
      </w:r>
      <w:r w:rsidR="006B53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YSwgQm9pc3JhbcOpIGV0IGFsLiAyMDE3YiwgQm9pc3JhbcOpIGV0IGFsLiAyMDE4KTwvRGlzcGxh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6B53CB">
        <w:rPr>
          <w:rFonts w:ascii="Times New Roman" w:hAnsi="Times New Roman" w:cs="Times New Roman"/>
          <w:color w:val="000000" w:themeColor="text1"/>
        </w:rPr>
        <w:instrText xml:space="preserve"> ADDIN EN.CITE.DATA </w:instrText>
      </w:r>
      <w:r w:rsidR="006B53CB">
        <w:rPr>
          <w:rFonts w:ascii="Times New Roman" w:hAnsi="Times New Roman" w:cs="Times New Roman"/>
          <w:color w:val="000000" w:themeColor="text1"/>
        </w:rPr>
      </w:r>
      <w:r w:rsidR="006B53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6B53CB">
        <w:rPr>
          <w:rFonts w:ascii="Times New Roman" w:hAnsi="Times New Roman" w:cs="Times New Roman"/>
          <w:noProof/>
          <w:color w:val="000000" w:themeColor="text1"/>
        </w:rPr>
        <w:t>(Boisramé et al. 2017a, Boisramé et al. 2017b, Boisramé et al. 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r w:rsidR="004C7003" w:rsidRPr="00182940">
        <w:rPr>
          <w:rFonts w:ascii="Times New Roman" w:hAnsi="Times New Roman" w:cs="Times New Roman"/>
          <w:color w:val="000000" w:themeColor="text1"/>
        </w:rPr>
        <w:t xml:space="preserve"> </w:t>
      </w:r>
      <w:r w:rsidR="007400BD" w:rsidRPr="00182940">
        <w:rPr>
          <w:rFonts w:ascii="Times New Roman" w:hAnsi="Times New Roman" w:cs="Times New Roman"/>
          <w:color w:val="000000" w:themeColor="text1"/>
        </w:rPr>
        <w:t xml:space="preserve">A number of potential explanations for this discrepancy exist, including differences in the fire history of the two basins, and differences in water balance and </w:t>
      </w:r>
      <w:r w:rsidR="00F13F6C" w:rsidRPr="00182940">
        <w:rPr>
          <w:rFonts w:ascii="Times New Roman" w:hAnsi="Times New Roman" w:cs="Times New Roman"/>
          <w:color w:val="000000" w:themeColor="text1"/>
        </w:rPr>
        <w:t xml:space="preserve">vegetation </w:t>
      </w:r>
      <w:r w:rsidR="007400BD" w:rsidRPr="00182940">
        <w:rPr>
          <w:rFonts w:ascii="Times New Roman" w:hAnsi="Times New Roman" w:cs="Times New Roman"/>
          <w:color w:val="000000" w:themeColor="text1"/>
        </w:rPr>
        <w:t>productivity between the two basins.</w:t>
      </w:r>
    </w:p>
    <w:p w14:paraId="3ADA455F" w14:textId="2678F8F7" w:rsidR="00F13F6C" w:rsidRDefault="007400BD" w:rsidP="00692085">
      <w:pPr>
        <w:spacing w:line="480" w:lineRule="auto"/>
        <w:ind w:firstLine="720"/>
        <w:rPr>
          <w:ins w:id="622" w:author="Stevens, Jens T" w:date="2019-11-05T14:59:00Z"/>
          <w:rFonts w:ascii="Times New Roman" w:hAnsi="Times New Roman" w:cs="Times New Roman"/>
          <w:color w:val="000000" w:themeColor="text1"/>
        </w:rPr>
      </w:pPr>
      <w:r w:rsidRPr="00182940">
        <w:rPr>
          <w:rFonts w:ascii="Times New Roman" w:hAnsi="Times New Roman" w:cs="Times New Roman"/>
          <w:color w:val="000000" w:themeColor="text1"/>
        </w:rPr>
        <w:t>A</w:t>
      </w:r>
      <w:r w:rsidR="00764C74" w:rsidRPr="00182940">
        <w:rPr>
          <w:rFonts w:ascii="Times New Roman" w:hAnsi="Times New Roman" w:cs="Times New Roman"/>
          <w:color w:val="000000" w:themeColor="text1"/>
        </w:rPr>
        <w:t>pproximately 5,500 ha</w:t>
      </w:r>
      <w:r w:rsidR="00691C96" w:rsidRPr="00182940">
        <w:rPr>
          <w:rFonts w:ascii="Times New Roman" w:hAnsi="Times New Roman" w:cs="Times New Roman"/>
          <w:color w:val="000000" w:themeColor="text1"/>
        </w:rPr>
        <w:t xml:space="preserve"> (44%)</w:t>
      </w:r>
      <w:r w:rsidR="00764C74" w:rsidRPr="00182940">
        <w:rPr>
          <w:rFonts w:ascii="Times New Roman" w:hAnsi="Times New Roman" w:cs="Times New Roman"/>
          <w:color w:val="000000" w:themeColor="text1"/>
        </w:rPr>
        <w:t xml:space="preserve"> of the 12,500 ha</w:t>
      </w:r>
      <w:ins w:id="623" w:author="Jens Stevens" w:date="2019-10-29T19:49:00Z">
        <w:r w:rsidR="00FE0670">
          <w:rPr>
            <w:rFonts w:ascii="Times New Roman" w:hAnsi="Times New Roman" w:cs="Times New Roman"/>
            <w:color w:val="000000" w:themeColor="text1"/>
          </w:rPr>
          <w:t xml:space="preserve"> SCB</w:t>
        </w:r>
      </w:ins>
      <w:r w:rsidR="00764C74" w:rsidRPr="00182940">
        <w:rPr>
          <w:rFonts w:ascii="Times New Roman" w:hAnsi="Times New Roman" w:cs="Times New Roman"/>
          <w:color w:val="000000" w:themeColor="text1"/>
        </w:rPr>
        <w:t xml:space="preserve"> watershed </w:t>
      </w:r>
      <w:r w:rsidRPr="00182940">
        <w:rPr>
          <w:rFonts w:ascii="Times New Roman" w:hAnsi="Times New Roman" w:cs="Times New Roman"/>
          <w:color w:val="000000" w:themeColor="text1"/>
        </w:rPr>
        <w:t>burned</w:t>
      </w:r>
      <w:r w:rsidR="00764C74" w:rsidRPr="00182940">
        <w:rPr>
          <w:rFonts w:ascii="Times New Roman" w:hAnsi="Times New Roman" w:cs="Times New Roman"/>
          <w:color w:val="000000" w:themeColor="text1"/>
        </w:rPr>
        <w:t xml:space="preserve"> at least once </w:t>
      </w:r>
      <w:r w:rsidR="00D652F0" w:rsidRPr="00182940">
        <w:rPr>
          <w:rFonts w:ascii="Times New Roman" w:hAnsi="Times New Roman" w:cs="Times New Roman"/>
          <w:color w:val="000000" w:themeColor="text1"/>
        </w:rPr>
        <w:t xml:space="preserve">and approximately 1,300 ha </w:t>
      </w:r>
      <w:r w:rsidR="008E551F" w:rsidRPr="00182940">
        <w:rPr>
          <w:rFonts w:ascii="Times New Roman" w:hAnsi="Times New Roman" w:cs="Times New Roman"/>
          <w:color w:val="000000" w:themeColor="text1"/>
        </w:rPr>
        <w:t xml:space="preserve">(10%) </w:t>
      </w:r>
      <w:r w:rsidR="00D652F0" w:rsidRPr="00182940">
        <w:rPr>
          <w:rFonts w:ascii="Times New Roman" w:hAnsi="Times New Roman" w:cs="Times New Roman"/>
          <w:color w:val="000000" w:themeColor="text1"/>
        </w:rPr>
        <w:t xml:space="preserve">of the watershed </w:t>
      </w:r>
      <w:r w:rsidR="008B18FD" w:rsidRPr="00182940">
        <w:rPr>
          <w:rFonts w:ascii="Times New Roman" w:hAnsi="Times New Roman" w:cs="Times New Roman"/>
          <w:color w:val="000000" w:themeColor="text1"/>
        </w:rPr>
        <w:t xml:space="preserve">burned </w:t>
      </w:r>
      <w:del w:id="624" w:author="Jens Stevens" w:date="2019-10-29T18:31:00Z">
        <w:r w:rsidR="00D652F0" w:rsidRPr="00182940" w:rsidDel="00BD2653">
          <w:rPr>
            <w:rFonts w:ascii="Times New Roman" w:hAnsi="Times New Roman" w:cs="Times New Roman"/>
            <w:color w:val="000000" w:themeColor="text1"/>
          </w:rPr>
          <w:delText>at least twice</w:delText>
        </w:r>
      </w:del>
      <w:ins w:id="625" w:author="Jens Stevens" w:date="2019-10-29T18:31:00Z">
        <w:r w:rsidR="00BD2653">
          <w:rPr>
            <w:rFonts w:ascii="Times New Roman" w:hAnsi="Times New Roman" w:cs="Times New Roman"/>
            <w:color w:val="000000" w:themeColor="text1"/>
          </w:rPr>
          <w:t>2-4 times</w:t>
        </w:r>
      </w:ins>
      <w:r w:rsidR="00D652F0" w:rsidRPr="00182940">
        <w:rPr>
          <w:rFonts w:ascii="Times New Roman" w:hAnsi="Times New Roman" w:cs="Times New Roman"/>
          <w:color w:val="000000" w:themeColor="text1"/>
        </w:rPr>
        <w:t xml:space="preserve"> since 1973. </w:t>
      </w:r>
      <w:r w:rsidR="008E551F" w:rsidRPr="00182940">
        <w:rPr>
          <w:rFonts w:ascii="Times New Roman" w:hAnsi="Times New Roman" w:cs="Times New Roman"/>
          <w:color w:val="000000" w:themeColor="text1"/>
        </w:rPr>
        <w:t xml:space="preserve">Fires were </w:t>
      </w:r>
      <w:del w:id="626" w:author="Jens Stevens" w:date="2019-10-29T18:32:00Z">
        <w:r w:rsidR="008E551F" w:rsidRPr="00182940" w:rsidDel="00BD2653">
          <w:rPr>
            <w:rFonts w:ascii="Times New Roman" w:hAnsi="Times New Roman" w:cs="Times New Roman"/>
            <w:color w:val="000000" w:themeColor="text1"/>
          </w:rPr>
          <w:delText xml:space="preserve">slightly </w:delText>
        </w:r>
      </w:del>
      <w:r w:rsidR="008E551F" w:rsidRPr="00182940">
        <w:rPr>
          <w:rFonts w:ascii="Times New Roman" w:hAnsi="Times New Roman" w:cs="Times New Roman"/>
          <w:color w:val="000000" w:themeColor="text1"/>
        </w:rPr>
        <w:t>more active in ICB, with</w:t>
      </w:r>
      <w:r w:rsidR="00691C96" w:rsidRPr="00182940">
        <w:rPr>
          <w:rFonts w:ascii="Times New Roman" w:hAnsi="Times New Roman" w:cs="Times New Roman"/>
          <w:color w:val="000000" w:themeColor="text1"/>
        </w:rPr>
        <w:t xml:space="preserve"> 52% of the ICB burn</w:t>
      </w:r>
      <w:r w:rsidR="008E551F" w:rsidRPr="00182940">
        <w:rPr>
          <w:rFonts w:ascii="Times New Roman" w:hAnsi="Times New Roman" w:cs="Times New Roman"/>
          <w:color w:val="000000" w:themeColor="text1"/>
        </w:rPr>
        <w:t>ing</w:t>
      </w:r>
      <w:r w:rsidR="00691C96" w:rsidRPr="00182940">
        <w:rPr>
          <w:rFonts w:ascii="Times New Roman" w:hAnsi="Times New Roman" w:cs="Times New Roman"/>
          <w:color w:val="000000" w:themeColor="text1"/>
        </w:rPr>
        <w:t xml:space="preserve"> at least once in the same period, </w:t>
      </w:r>
      <w:r w:rsidR="008E551F" w:rsidRPr="00182940">
        <w:rPr>
          <w:rFonts w:ascii="Times New Roman" w:hAnsi="Times New Roman" w:cs="Times New Roman"/>
          <w:color w:val="000000" w:themeColor="text1"/>
        </w:rPr>
        <w:t>and</w:t>
      </w:r>
      <w:r w:rsidR="00691C96" w:rsidRPr="00182940">
        <w:rPr>
          <w:rFonts w:ascii="Times New Roman" w:hAnsi="Times New Roman" w:cs="Times New Roman"/>
          <w:color w:val="000000" w:themeColor="text1"/>
        </w:rPr>
        <w:t xml:space="preserve"> 25</w:t>
      </w:r>
      <w:r w:rsidR="008E551F" w:rsidRPr="00182940">
        <w:rPr>
          <w:rFonts w:ascii="Times New Roman" w:hAnsi="Times New Roman" w:cs="Times New Roman"/>
          <w:color w:val="000000" w:themeColor="text1"/>
        </w:rPr>
        <w:t xml:space="preserve">% burning </w:t>
      </w:r>
      <w:del w:id="627" w:author="Stevens, Jens T" w:date="2019-11-05T14:25:00Z">
        <w:r w:rsidR="008E551F" w:rsidRPr="00182940" w:rsidDel="00FA4746">
          <w:rPr>
            <w:rFonts w:ascii="Times New Roman" w:hAnsi="Times New Roman" w:cs="Times New Roman"/>
            <w:color w:val="000000" w:themeColor="text1"/>
          </w:rPr>
          <w:delText>at least twice</w:delText>
        </w:r>
      </w:del>
      <w:ins w:id="628" w:author="Stevens, Jens T" w:date="2019-11-05T14:25:00Z">
        <w:r w:rsidR="00FA4746">
          <w:rPr>
            <w:rFonts w:ascii="Times New Roman" w:hAnsi="Times New Roman" w:cs="Times New Roman"/>
            <w:color w:val="000000" w:themeColor="text1"/>
          </w:rPr>
          <w:t>2-4 times</w:t>
        </w:r>
      </w:ins>
      <w:r w:rsidR="00691C96" w:rsidRPr="00182940">
        <w:rPr>
          <w:rFonts w:ascii="Times New Roman" w:hAnsi="Times New Roman" w:cs="Times New Roman"/>
          <w:color w:val="000000" w:themeColor="text1"/>
        </w:rPr>
        <w:t xml:space="preserve">. </w:t>
      </w:r>
      <w:ins w:id="629" w:author="Jens Stevens" w:date="2019-10-29T19:56:00Z">
        <w:del w:id="630" w:author="Stevens, Jens T" w:date="2019-11-05T14:51:00Z">
          <w:r w:rsidR="00603CC0" w:rsidDel="00DA4C86">
            <w:rPr>
              <w:rFonts w:ascii="Times New Roman" w:hAnsi="Times New Roman" w:cs="Times New Roman"/>
              <w:color w:val="000000" w:themeColor="text1"/>
            </w:rPr>
            <w:delText>Furthermore</w:delText>
          </w:r>
        </w:del>
      </w:ins>
      <w:ins w:id="631" w:author="Jens Stevens" w:date="2019-10-29T18:29:00Z">
        <w:del w:id="632" w:author="Stevens, Jens T" w:date="2019-11-05T14:51:00Z">
          <w:r w:rsidR="00BD2653" w:rsidDel="00DA4C86">
            <w:rPr>
              <w:rFonts w:ascii="Times New Roman" w:hAnsi="Times New Roman" w:cs="Times New Roman"/>
              <w:color w:val="000000" w:themeColor="text1"/>
            </w:rPr>
            <w:delText>, t</w:delText>
          </w:r>
        </w:del>
      </w:ins>
      <w:ins w:id="633" w:author="Stevens, Jens T" w:date="2019-11-05T14:51:00Z">
        <w:r w:rsidR="00DA4C86">
          <w:rPr>
            <w:rFonts w:ascii="Times New Roman" w:hAnsi="Times New Roman" w:cs="Times New Roman"/>
            <w:color w:val="000000" w:themeColor="text1"/>
          </w:rPr>
          <w:t>T</w:t>
        </w:r>
      </w:ins>
      <w:ins w:id="634" w:author="Jens Stevens" w:date="2019-10-29T18:29:00Z">
        <w:r w:rsidR="00BD2653">
          <w:rPr>
            <w:rFonts w:ascii="Times New Roman" w:hAnsi="Times New Roman" w:cs="Times New Roman"/>
            <w:color w:val="000000" w:themeColor="text1"/>
          </w:rPr>
          <w:t xml:space="preserve">he number of fires &gt;40 ha </w:t>
        </w:r>
      </w:ins>
      <w:ins w:id="635" w:author="Jens Stevens" w:date="2019-10-29T18:30:00Z">
        <w:r w:rsidR="00BD2653">
          <w:rPr>
            <w:rFonts w:ascii="Times New Roman" w:hAnsi="Times New Roman" w:cs="Times New Roman"/>
            <w:color w:val="000000" w:themeColor="text1"/>
          </w:rPr>
          <w:t xml:space="preserve">from 1973 to 2016 was </w:t>
        </w:r>
      </w:ins>
      <w:ins w:id="636" w:author="Stevens, Jens T" w:date="2019-11-05T14:52:00Z">
        <w:r w:rsidR="00DA4C86">
          <w:rPr>
            <w:rFonts w:ascii="Times New Roman" w:hAnsi="Times New Roman" w:cs="Times New Roman"/>
            <w:color w:val="000000" w:themeColor="text1"/>
          </w:rPr>
          <w:t xml:space="preserve">also </w:t>
        </w:r>
      </w:ins>
      <w:ins w:id="637" w:author="Jens Stevens" w:date="2019-10-29T18:30:00Z">
        <w:r w:rsidR="00BD2653">
          <w:rPr>
            <w:rFonts w:ascii="Times New Roman" w:hAnsi="Times New Roman" w:cs="Times New Roman"/>
            <w:color w:val="000000" w:themeColor="text1"/>
          </w:rPr>
          <w:t>much higher in</w:t>
        </w:r>
      </w:ins>
      <w:ins w:id="638" w:author="Jens Stevens" w:date="2019-10-29T18:29:00Z">
        <w:r w:rsidR="00BD2653">
          <w:rPr>
            <w:rFonts w:ascii="Times New Roman" w:hAnsi="Times New Roman" w:cs="Times New Roman"/>
            <w:color w:val="000000" w:themeColor="text1"/>
          </w:rPr>
          <w:t xml:space="preserve"> ICB</w:t>
        </w:r>
      </w:ins>
      <w:ins w:id="639" w:author="Jens Stevens" w:date="2019-10-29T18:30:00Z">
        <w:r w:rsidR="00BD2653">
          <w:rPr>
            <w:rFonts w:ascii="Times New Roman" w:hAnsi="Times New Roman" w:cs="Times New Roman"/>
            <w:color w:val="000000" w:themeColor="text1"/>
          </w:rPr>
          <w:t xml:space="preserve"> (n=27) than SCB (n=10)</w:t>
        </w:r>
      </w:ins>
      <w:ins w:id="640" w:author="Jens Stevens" w:date="2019-10-29T18:46:00Z">
        <w:r w:rsidR="00222DF5">
          <w:rPr>
            <w:rFonts w:ascii="Times New Roman" w:hAnsi="Times New Roman" w:cs="Times New Roman"/>
            <w:color w:val="000000" w:themeColor="text1"/>
          </w:rPr>
          <w:t xml:space="preserve">, and particularly in recent decades, with </w:t>
        </w:r>
        <w:commentRangeStart w:id="641"/>
        <w:commentRangeStart w:id="642"/>
        <w:commentRangeStart w:id="643"/>
        <w:commentRangeStart w:id="644"/>
        <w:r w:rsidR="00222DF5">
          <w:rPr>
            <w:rFonts w:ascii="Times New Roman" w:hAnsi="Times New Roman" w:cs="Times New Roman"/>
            <w:color w:val="000000" w:themeColor="text1"/>
          </w:rPr>
          <w:t xml:space="preserve">ICB </w:t>
        </w:r>
      </w:ins>
      <w:ins w:id="645" w:author="Jens Stevens" w:date="2019-10-29T18:48:00Z">
        <w:r w:rsidR="00D46858">
          <w:rPr>
            <w:rFonts w:ascii="Times New Roman" w:hAnsi="Times New Roman" w:cs="Times New Roman"/>
            <w:color w:val="000000" w:themeColor="text1"/>
          </w:rPr>
          <w:t xml:space="preserve">experiencing </w:t>
        </w:r>
        <w:del w:id="646" w:author="Gabrielle Boisrame" w:date="2019-10-30T10:30:00Z">
          <w:r w:rsidR="00D46858" w:rsidDel="00B677E4">
            <w:rPr>
              <w:rFonts w:ascii="Times New Roman" w:hAnsi="Times New Roman" w:cs="Times New Roman"/>
              <w:color w:val="000000" w:themeColor="text1"/>
            </w:rPr>
            <w:delText>8</w:delText>
          </w:r>
        </w:del>
      </w:ins>
      <w:ins w:id="647" w:author="Gabrielle Boisrame" w:date="2019-10-30T10:30:00Z">
        <w:r w:rsidR="00B677E4">
          <w:rPr>
            <w:rFonts w:ascii="Times New Roman" w:hAnsi="Times New Roman" w:cs="Times New Roman"/>
            <w:color w:val="000000" w:themeColor="text1"/>
          </w:rPr>
          <w:t>1</w:t>
        </w:r>
      </w:ins>
      <w:ins w:id="648" w:author="Gabrielle Boisrame" w:date="2019-10-30T10:31:00Z">
        <w:r w:rsidR="00B677E4">
          <w:rPr>
            <w:rFonts w:ascii="Times New Roman" w:hAnsi="Times New Roman" w:cs="Times New Roman"/>
            <w:color w:val="000000" w:themeColor="text1"/>
          </w:rPr>
          <w:t>2</w:t>
        </w:r>
      </w:ins>
      <w:ins w:id="649" w:author="Jens Stevens" w:date="2019-10-29T18:48:00Z">
        <w:r w:rsidR="00D46858">
          <w:rPr>
            <w:rFonts w:ascii="Times New Roman" w:hAnsi="Times New Roman" w:cs="Times New Roman"/>
            <w:color w:val="000000" w:themeColor="text1"/>
          </w:rPr>
          <w:t xml:space="preserve"> fires &gt;40 ha after 1985</w:t>
        </w:r>
      </w:ins>
      <w:commentRangeEnd w:id="641"/>
      <w:ins w:id="650" w:author="Jens Stevens" w:date="2019-10-29T18:49:00Z">
        <w:r w:rsidR="00D46858">
          <w:rPr>
            <w:rStyle w:val="CommentReference"/>
          </w:rPr>
          <w:commentReference w:id="641"/>
        </w:r>
      </w:ins>
      <w:commentRangeEnd w:id="642"/>
      <w:ins w:id="651" w:author="Stevens, Jens T" w:date="2019-11-05T14:53:00Z">
        <w:r w:rsidR="00DA4C86">
          <w:rPr>
            <w:rFonts w:ascii="Times New Roman" w:hAnsi="Times New Roman" w:cs="Times New Roman"/>
            <w:color w:val="000000" w:themeColor="text1"/>
          </w:rPr>
          <w:t xml:space="preserve"> (G. Boisram</w:t>
        </w:r>
      </w:ins>
      <w:ins w:id="652" w:author="Stevens, Jens T" w:date="2019-11-05T14:54:00Z">
        <w:r w:rsidR="00DA4C86" w:rsidRPr="00DA4C86">
          <w:rPr>
            <w:rFonts w:ascii="Times New Roman" w:hAnsi="Times New Roman" w:cs="Times New Roman"/>
            <w:color w:val="000000" w:themeColor="text1"/>
          </w:rPr>
          <w:t>é</w:t>
        </w:r>
      </w:ins>
      <w:ins w:id="653" w:author="Stevens, Jens T" w:date="2019-11-05T14:53:00Z">
        <w:r w:rsidR="00DA4C86">
          <w:rPr>
            <w:rFonts w:ascii="Times New Roman" w:hAnsi="Times New Roman" w:cs="Times New Roman"/>
            <w:color w:val="000000" w:themeColor="text1"/>
          </w:rPr>
          <w:t>,</w:t>
        </w:r>
      </w:ins>
      <w:ins w:id="654" w:author="Stevens, Jens T" w:date="2019-11-05T14:54:00Z">
        <w:r w:rsidR="00DA4C86">
          <w:rPr>
            <w:rFonts w:ascii="Times New Roman" w:hAnsi="Times New Roman" w:cs="Times New Roman"/>
            <w:color w:val="000000" w:themeColor="text1"/>
          </w:rPr>
          <w:t xml:space="preserve"> unpublished </w:t>
        </w:r>
        <w:proofErr w:type="gramStart"/>
        <w:r w:rsidR="00DA4C86">
          <w:rPr>
            <w:rFonts w:ascii="Times New Roman" w:hAnsi="Times New Roman" w:cs="Times New Roman"/>
            <w:color w:val="000000" w:themeColor="text1"/>
          </w:rPr>
          <w:t>data</w:t>
        </w:r>
      </w:ins>
      <w:ins w:id="655" w:author="Stevens, Jens T" w:date="2019-11-05T14:53:00Z">
        <w:r w:rsidR="00DA4C86">
          <w:rPr>
            <w:rFonts w:ascii="Times New Roman" w:hAnsi="Times New Roman" w:cs="Times New Roman"/>
            <w:color w:val="000000" w:themeColor="text1"/>
          </w:rPr>
          <w:t xml:space="preserve"> </w:t>
        </w:r>
      </w:ins>
      <w:proofErr w:type="gramEnd"/>
      <w:r w:rsidR="00B677E4">
        <w:rPr>
          <w:rStyle w:val="CommentReference"/>
        </w:rPr>
        <w:commentReference w:id="642"/>
      </w:r>
      <w:commentRangeEnd w:id="643"/>
      <w:r w:rsidR="00FA4746">
        <w:rPr>
          <w:rStyle w:val="CommentReference"/>
        </w:rPr>
        <w:commentReference w:id="643"/>
      </w:r>
      <w:commentRangeEnd w:id="644"/>
      <w:r w:rsidR="007729E4">
        <w:rPr>
          <w:rStyle w:val="CommentReference"/>
        </w:rPr>
        <w:commentReference w:id="644"/>
      </w:r>
      <w:ins w:id="656" w:author="Jens Stevens" w:date="2019-10-29T18:48:00Z">
        <w:r w:rsidR="00D46858">
          <w:rPr>
            <w:rFonts w:ascii="Times New Roman" w:hAnsi="Times New Roman" w:cs="Times New Roman"/>
            <w:color w:val="000000" w:themeColor="text1"/>
          </w:rPr>
          <w:t>, and SCB only experiencing 3</w:t>
        </w:r>
      </w:ins>
      <w:ins w:id="657" w:author="Stevens, Jens T" w:date="2019-11-05T14:54:00Z">
        <w:r w:rsidR="00DA4C86">
          <w:rPr>
            <w:rFonts w:ascii="Times New Roman" w:hAnsi="Times New Roman" w:cs="Times New Roman"/>
            <w:color w:val="000000" w:themeColor="text1"/>
          </w:rPr>
          <w:t xml:space="preserve"> (Table A1)</w:t>
        </w:r>
      </w:ins>
      <w:ins w:id="658" w:author="Jens Stevens" w:date="2019-10-29T18:31:00Z">
        <w:r w:rsidR="00BD2653">
          <w:rPr>
            <w:rFonts w:ascii="Times New Roman" w:hAnsi="Times New Roman" w:cs="Times New Roman"/>
            <w:color w:val="000000" w:themeColor="text1"/>
          </w:rPr>
          <w:t>.</w:t>
        </w:r>
      </w:ins>
      <w:ins w:id="659" w:author="Jens Stevens" w:date="2019-10-29T18:29:00Z">
        <w:r w:rsidR="00BD2653">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 xml:space="preserve">Despite a marked increase over the fire </w:t>
      </w:r>
      <w:ins w:id="660" w:author="Stevens, Jens T" w:date="2019-11-05T14:26:00Z">
        <w:r w:rsidR="00FA4746">
          <w:rPr>
            <w:rFonts w:ascii="Times New Roman" w:hAnsi="Times New Roman" w:cs="Times New Roman"/>
            <w:color w:val="000000" w:themeColor="text1"/>
          </w:rPr>
          <w:t xml:space="preserve">exclusion and </w:t>
        </w:r>
      </w:ins>
      <w:r w:rsidRPr="00182940">
        <w:rPr>
          <w:rFonts w:ascii="Times New Roman" w:hAnsi="Times New Roman" w:cs="Times New Roman"/>
          <w:color w:val="000000" w:themeColor="text1"/>
        </w:rPr>
        <w:t>suppression period</w:t>
      </w:r>
      <w:ins w:id="661" w:author="Jens Stevens" w:date="2019-10-29T18:32:00Z">
        <w:r w:rsidR="00BD2653">
          <w:rPr>
            <w:rFonts w:ascii="Times New Roman" w:hAnsi="Times New Roman" w:cs="Times New Roman"/>
            <w:color w:val="000000" w:themeColor="text1"/>
          </w:rPr>
          <w:t xml:space="preserve"> </w:t>
        </w:r>
      </w:ins>
      <w:del w:id="662" w:author="Jens Stevens" w:date="2019-10-29T18:32:00Z">
        <w:r w:rsidRPr="00182940" w:rsidDel="00BD2653">
          <w:rPr>
            <w:rFonts w:ascii="Times New Roman" w:hAnsi="Times New Roman" w:cs="Times New Roman"/>
            <w:color w:val="000000" w:themeColor="text1"/>
          </w:rPr>
          <w:delText xml:space="preserve">, and </w:delText>
        </w:r>
        <w:r w:rsidR="00DA4FE2" w:rsidRPr="00182940" w:rsidDel="00BD2653">
          <w:rPr>
            <w:rFonts w:ascii="Times New Roman" w:hAnsi="Times New Roman" w:cs="Times New Roman"/>
            <w:color w:val="000000" w:themeColor="text1"/>
          </w:rPr>
          <w:delText>over</w:delText>
        </w:r>
        <w:r w:rsidRPr="00182940" w:rsidDel="00BD2653">
          <w:rPr>
            <w:rFonts w:ascii="Times New Roman" w:hAnsi="Times New Roman" w:cs="Times New Roman"/>
            <w:color w:val="000000" w:themeColor="text1"/>
          </w:rPr>
          <w:delText xml:space="preserve"> </w:delText>
        </w:r>
        <w:r w:rsidR="008F4CF7" w:rsidRPr="00182940" w:rsidDel="00BD2653">
          <w:rPr>
            <w:rFonts w:ascii="Times New Roman" w:hAnsi="Times New Roman" w:cs="Times New Roman"/>
            <w:color w:val="000000" w:themeColor="text1"/>
          </w:rPr>
          <w:delText>much of</w:delText>
        </w:r>
        <w:r w:rsidRPr="00182940" w:rsidDel="00BD2653">
          <w:rPr>
            <w:rFonts w:ascii="Times New Roman" w:hAnsi="Times New Roman" w:cs="Times New Roman"/>
            <w:color w:val="000000" w:themeColor="text1"/>
          </w:rPr>
          <w:delText xml:space="preserve"> the Sierra Nevada </w:delText>
        </w:r>
        <w:r w:rsidR="006853E9" w:rsidRPr="00182940" w:rsidDel="00BD2653">
          <w:rPr>
            <w:rFonts w:ascii="Times New Roman" w:hAnsi="Times New Roman" w:cs="Times New Roman"/>
            <w:color w:val="000000" w:themeColor="text1"/>
          </w:rPr>
          <w:delText>outside of SCB and ICB</w:delText>
        </w:r>
        <w:r w:rsidR="00A76620" w:rsidRPr="00182940" w:rsidDel="00BD2653">
          <w:rPr>
            <w:rFonts w:ascii="Times New Roman" w:hAnsi="Times New Roman" w:cs="Times New Roman"/>
            <w:color w:val="000000" w:themeColor="text1"/>
          </w:rPr>
          <w:delText xml:space="preserve"> </w:delText>
        </w:r>
      </w:del>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sidRPr="00182940">
        <w:rPr>
          <w:rFonts w:ascii="Times New Roman" w:hAnsi="Times New Roman" w:cs="Times New Roman"/>
          <w:color w:val="000000" w:themeColor="text1"/>
        </w:rPr>
        <w:instrText xml:space="preserve"> ADDIN EN.CITE </w:instrTex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sidRPr="00182940">
        <w:rPr>
          <w:rFonts w:ascii="Times New Roman" w:hAnsi="Times New Roman" w:cs="Times New Roman"/>
          <w:color w:val="000000" w:themeColor="text1"/>
        </w:rPr>
        <w:instrText xml:space="preserve"> ADDIN EN.CITE.DATA </w:instrText>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end"/>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separate"/>
      </w:r>
      <w:r w:rsidR="00A76620" w:rsidRPr="00182940">
        <w:rPr>
          <w:rFonts w:ascii="Times New Roman" w:hAnsi="Times New Roman" w:cs="Times New Roman"/>
          <w:noProof/>
          <w:color w:val="000000" w:themeColor="text1"/>
        </w:rPr>
        <w:t>(Mallek et al. 2013)</w:t>
      </w:r>
      <w:r w:rsidR="00A76620"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this </w:t>
      </w:r>
      <w:ins w:id="663" w:author="Jens Stevens" w:date="2019-10-29T18:32:00Z">
        <w:r w:rsidR="00BD2653">
          <w:rPr>
            <w:rFonts w:ascii="Times New Roman" w:hAnsi="Times New Roman" w:cs="Times New Roman"/>
            <w:color w:val="000000" w:themeColor="text1"/>
          </w:rPr>
          <w:t>comparison with ICB demonstrate</w:t>
        </w:r>
      </w:ins>
      <w:ins w:id="664" w:author="Jens Stevens" w:date="2019-10-29T18:46:00Z">
        <w:r w:rsidR="00222DF5">
          <w:rPr>
            <w:rFonts w:ascii="Times New Roman" w:hAnsi="Times New Roman" w:cs="Times New Roman"/>
            <w:color w:val="000000" w:themeColor="text1"/>
          </w:rPr>
          <w:t>s</w:t>
        </w:r>
      </w:ins>
      <w:ins w:id="665" w:author="Jens Stevens" w:date="2019-10-29T18:32:00Z">
        <w:r w:rsidR="00BD2653">
          <w:rPr>
            <w:rFonts w:ascii="Times New Roman" w:hAnsi="Times New Roman" w:cs="Times New Roman"/>
            <w:color w:val="000000" w:themeColor="text1"/>
          </w:rPr>
          <w:t xml:space="preserve"> that the </w:t>
        </w:r>
      </w:ins>
      <w:del w:id="666" w:author="Gabrielle Boisrame" w:date="2019-10-31T10:35:00Z">
        <w:r w:rsidRPr="00182940" w:rsidDel="004B311A">
          <w:rPr>
            <w:rFonts w:ascii="Times New Roman" w:hAnsi="Times New Roman" w:cs="Times New Roman"/>
            <w:color w:val="000000" w:themeColor="text1"/>
          </w:rPr>
          <w:delText>are</w:delText>
        </w:r>
        <w:r w:rsidR="00691C96" w:rsidRPr="00182940" w:rsidDel="004B311A">
          <w:rPr>
            <w:rFonts w:ascii="Times New Roman" w:hAnsi="Times New Roman" w:cs="Times New Roman"/>
            <w:color w:val="000000" w:themeColor="text1"/>
          </w:rPr>
          <w:delText>a</w:delText>
        </w:r>
        <w:r w:rsidRPr="00182940" w:rsidDel="004B311A">
          <w:rPr>
            <w:rFonts w:ascii="Times New Roman" w:hAnsi="Times New Roman" w:cs="Times New Roman"/>
            <w:color w:val="000000" w:themeColor="text1"/>
          </w:rPr>
          <w:delText xml:space="preserve"> burned</w:delText>
        </w:r>
      </w:del>
      <w:ins w:id="667" w:author="Gabrielle Boisrame" w:date="2019-10-31T10:35:00Z">
        <w:r w:rsidR="004B311A">
          <w:rPr>
            <w:rFonts w:ascii="Times New Roman" w:hAnsi="Times New Roman" w:cs="Times New Roman"/>
            <w:color w:val="000000" w:themeColor="text1"/>
          </w:rPr>
          <w:t>amount of fire activity</w:t>
        </w:r>
      </w:ins>
      <w:r w:rsidRPr="00182940">
        <w:rPr>
          <w:rFonts w:ascii="Times New Roman" w:hAnsi="Times New Roman" w:cs="Times New Roman"/>
          <w:color w:val="000000" w:themeColor="text1"/>
        </w:rPr>
        <w:t xml:space="preserve"> </w:t>
      </w:r>
      <w:ins w:id="668" w:author="Jens Stevens" w:date="2019-10-29T18:33:00Z">
        <w:r w:rsidR="00BD2653">
          <w:rPr>
            <w:rFonts w:ascii="Times New Roman" w:hAnsi="Times New Roman" w:cs="Times New Roman"/>
            <w:color w:val="000000" w:themeColor="text1"/>
          </w:rPr>
          <w:t xml:space="preserve">in SCB since 1970 </w:t>
        </w:r>
      </w:ins>
      <w:r w:rsidRPr="00182940">
        <w:rPr>
          <w:rFonts w:ascii="Times New Roman" w:hAnsi="Times New Roman" w:cs="Times New Roman"/>
          <w:color w:val="000000" w:themeColor="text1"/>
        </w:rPr>
        <w:t>may represent a</w:t>
      </w:r>
      <w:r w:rsidR="00D652F0" w:rsidRPr="00182940">
        <w:rPr>
          <w:rFonts w:ascii="Times New Roman" w:hAnsi="Times New Roman" w:cs="Times New Roman"/>
          <w:color w:val="000000" w:themeColor="text1"/>
        </w:rPr>
        <w:t xml:space="preserve"> relative lack of fire compared to an expected historical fire return interval </w:t>
      </w:r>
      <w:ins w:id="669" w:author="Jens Stevens" w:date="2019-10-29T18:46:00Z">
        <w:r w:rsidR="00222DF5">
          <w:rPr>
            <w:rFonts w:ascii="Times New Roman" w:hAnsi="Times New Roman" w:cs="Times New Roman"/>
            <w:color w:val="000000" w:themeColor="text1"/>
          </w:rPr>
          <w:t xml:space="preserve">(and what is possible under a managed fire regime) </w:t>
        </w:r>
      </w:ins>
      <w:r w:rsidR="00D652F0" w:rsidRPr="00182940">
        <w:rPr>
          <w:rFonts w:ascii="Times New Roman" w:hAnsi="Times New Roman" w:cs="Times New Roman"/>
          <w:color w:val="000000" w:themeColor="text1"/>
        </w:rPr>
        <w:t xml:space="preserve">over this period, </w:t>
      </w:r>
      <w:del w:id="670" w:author="Gabrielle Boisrame" w:date="2019-10-31T10:37:00Z">
        <w:r w:rsidRPr="00182940" w:rsidDel="004B311A">
          <w:rPr>
            <w:rFonts w:ascii="Times New Roman" w:hAnsi="Times New Roman" w:cs="Times New Roman"/>
            <w:color w:val="000000" w:themeColor="text1"/>
          </w:rPr>
          <w:delText xml:space="preserve">as </w:delText>
        </w:r>
        <w:r w:rsidR="00D652F0" w:rsidRPr="00182940" w:rsidDel="004B311A">
          <w:rPr>
            <w:rFonts w:ascii="Times New Roman" w:hAnsi="Times New Roman" w:cs="Times New Roman"/>
            <w:color w:val="000000" w:themeColor="text1"/>
          </w:rPr>
          <w:delText>a relatively small fraction of the watershed (10%) receiv</w:delText>
        </w:r>
        <w:r w:rsidRPr="00182940" w:rsidDel="004B311A">
          <w:rPr>
            <w:rFonts w:ascii="Times New Roman" w:hAnsi="Times New Roman" w:cs="Times New Roman"/>
            <w:color w:val="000000" w:themeColor="text1"/>
          </w:rPr>
          <w:delText>ed</w:delText>
        </w:r>
        <w:r w:rsidR="00D652F0" w:rsidRPr="00182940" w:rsidDel="004B311A">
          <w:rPr>
            <w:rFonts w:ascii="Times New Roman" w:hAnsi="Times New Roman" w:cs="Times New Roman"/>
            <w:color w:val="000000" w:themeColor="text1"/>
          </w:rPr>
          <w:delText xml:space="preserve"> multiple fire</w:delText>
        </w:r>
        <w:r w:rsidRPr="00182940" w:rsidDel="004B311A">
          <w:rPr>
            <w:rFonts w:ascii="Times New Roman" w:hAnsi="Times New Roman" w:cs="Times New Roman"/>
            <w:color w:val="000000" w:themeColor="text1"/>
          </w:rPr>
          <w:delText xml:space="preserve">s given the pre-suppression fire return </w:delText>
        </w:r>
        <w:r w:rsidRPr="00182940" w:rsidDel="004B311A">
          <w:rPr>
            <w:rFonts w:ascii="Times New Roman" w:hAnsi="Times New Roman" w:cs="Times New Roman"/>
            <w:color w:val="000000" w:themeColor="text1"/>
          </w:rPr>
          <w:lastRenderedPageBreak/>
          <w:delText>interval of ~9 years in this watershed</w:delText>
        </w:r>
      </w:del>
      <w:ins w:id="671" w:author="Gabrielle Boisrame" w:date="2019-10-31T10:37:00Z">
        <w:r w:rsidR="004B311A">
          <w:rPr>
            <w:rFonts w:ascii="Times New Roman" w:hAnsi="Times New Roman" w:cs="Times New Roman"/>
            <w:color w:val="000000" w:themeColor="text1"/>
          </w:rPr>
          <w:t>since both ICB and SCB had</w:t>
        </w:r>
      </w:ins>
      <w:ins w:id="672" w:author="Gabrielle Boisrame" w:date="2019-10-31T10:38:00Z">
        <w:r w:rsidR="00676FF1">
          <w:rPr>
            <w:rFonts w:ascii="Times New Roman" w:hAnsi="Times New Roman" w:cs="Times New Roman"/>
            <w:color w:val="000000" w:themeColor="text1"/>
          </w:rPr>
          <w:t xml:space="preserve"> pre-suppression</w:t>
        </w:r>
      </w:ins>
      <w:ins w:id="673" w:author="Gabrielle Boisrame" w:date="2019-10-31T10:37:00Z">
        <w:r w:rsidR="004B311A">
          <w:rPr>
            <w:rFonts w:ascii="Times New Roman" w:hAnsi="Times New Roman" w:cs="Times New Roman"/>
            <w:color w:val="000000" w:themeColor="text1"/>
          </w:rPr>
          <w:t xml:space="preserve"> </w:t>
        </w:r>
        <w:r w:rsidR="00676FF1">
          <w:rPr>
            <w:rFonts w:ascii="Times New Roman" w:hAnsi="Times New Roman" w:cs="Times New Roman"/>
            <w:color w:val="000000" w:themeColor="text1"/>
          </w:rPr>
          <w:t>fire return intervals &lt;10 years</w:t>
        </w:r>
      </w:ins>
      <w:r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r>
      <w:r w:rsidRPr="00182940">
        <w:rPr>
          <w:rFonts w:ascii="Times New Roman" w:hAnsi="Times New Roman" w:cs="Times New Roman"/>
          <w:color w:val="000000" w:themeColor="text1"/>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(Collins and Stephens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del w:id="674" w:author="Jens Stevens" w:date="2019-10-29T18:50:00Z">
        <w:r w:rsidR="004926BC" w:rsidRPr="00182940" w:rsidDel="00D46858">
          <w:rPr>
            <w:rFonts w:ascii="Times New Roman" w:hAnsi="Times New Roman" w:cs="Times New Roman"/>
            <w:color w:val="000000" w:themeColor="text1"/>
          </w:rPr>
          <w:delText>In particular</w:delText>
        </w:r>
      </w:del>
      <w:ins w:id="675" w:author="Jens Stevens" w:date="2019-10-29T18:50:00Z">
        <w:r w:rsidR="00D46858">
          <w:rPr>
            <w:rFonts w:ascii="Times New Roman" w:hAnsi="Times New Roman" w:cs="Times New Roman"/>
            <w:color w:val="000000" w:themeColor="text1"/>
          </w:rPr>
          <w:t>Furthermore</w:t>
        </w:r>
      </w:ins>
      <w:r w:rsidR="004926BC" w:rsidRPr="00182940">
        <w:rPr>
          <w:rFonts w:ascii="Times New Roman" w:hAnsi="Times New Roman" w:cs="Times New Roman"/>
          <w:color w:val="000000" w:themeColor="text1"/>
        </w:rPr>
        <w:t xml:space="preserve">, only </w:t>
      </w:r>
      <w:del w:id="676" w:author="Stevens, Jens T" w:date="2019-11-05T14:55:00Z">
        <w:r w:rsidR="004926BC" w:rsidRPr="00182940" w:rsidDel="00DA4C86">
          <w:rPr>
            <w:rFonts w:ascii="Times New Roman" w:hAnsi="Times New Roman" w:cs="Times New Roman"/>
            <w:color w:val="000000" w:themeColor="text1"/>
          </w:rPr>
          <w:delText xml:space="preserve">28 </w:delText>
        </w:r>
      </w:del>
      <w:ins w:id="677" w:author="Stevens, Jens T" w:date="2019-11-05T14:55:00Z">
        <w:r w:rsidR="00DA4C86">
          <w:rPr>
            <w:rFonts w:ascii="Times New Roman" w:hAnsi="Times New Roman" w:cs="Times New Roman"/>
            <w:color w:val="000000" w:themeColor="text1"/>
          </w:rPr>
          <w:t>1</w:t>
        </w:r>
        <w:r w:rsidR="00DA4C86" w:rsidRPr="00182940">
          <w:rPr>
            <w:rFonts w:ascii="Times New Roman" w:hAnsi="Times New Roman" w:cs="Times New Roman"/>
            <w:color w:val="000000" w:themeColor="text1"/>
          </w:rPr>
          <w:t xml:space="preserve"> </w:t>
        </w:r>
      </w:ins>
      <w:r w:rsidR="004926BC" w:rsidRPr="00182940">
        <w:rPr>
          <w:rFonts w:ascii="Times New Roman" w:hAnsi="Times New Roman" w:cs="Times New Roman"/>
          <w:color w:val="000000" w:themeColor="text1"/>
        </w:rPr>
        <w:t xml:space="preserve">ha has burned in the </w:t>
      </w:r>
      <w:r w:rsidR="00264D51" w:rsidRPr="00182940">
        <w:rPr>
          <w:rFonts w:ascii="Times New Roman" w:hAnsi="Times New Roman" w:cs="Times New Roman"/>
          <w:color w:val="000000" w:themeColor="text1"/>
        </w:rPr>
        <w:t xml:space="preserve">SCB </w:t>
      </w:r>
      <w:del w:id="678" w:author="Jens Stevens" w:date="2019-10-29T18:51:00Z">
        <w:r w:rsidR="004926BC" w:rsidRPr="00182940" w:rsidDel="00D46858">
          <w:rPr>
            <w:rFonts w:ascii="Times New Roman" w:hAnsi="Times New Roman" w:cs="Times New Roman"/>
            <w:color w:val="000000" w:themeColor="text1"/>
          </w:rPr>
          <w:delText xml:space="preserve">since </w:delText>
        </w:r>
      </w:del>
      <w:ins w:id="679" w:author="Jens Stevens" w:date="2019-10-29T18:51:00Z">
        <w:r w:rsidR="00D46858">
          <w:rPr>
            <w:rFonts w:ascii="Times New Roman" w:hAnsi="Times New Roman" w:cs="Times New Roman"/>
            <w:color w:val="000000" w:themeColor="text1"/>
          </w:rPr>
          <w:t>between</w:t>
        </w:r>
        <w:r w:rsidR="00D46858" w:rsidRPr="00182940">
          <w:rPr>
            <w:rFonts w:ascii="Times New Roman" w:hAnsi="Times New Roman" w:cs="Times New Roman"/>
            <w:color w:val="000000" w:themeColor="text1"/>
          </w:rPr>
          <w:t xml:space="preserve"> </w:t>
        </w:r>
      </w:ins>
      <w:r w:rsidR="004926BC" w:rsidRPr="00182940">
        <w:rPr>
          <w:rFonts w:ascii="Times New Roman" w:hAnsi="Times New Roman" w:cs="Times New Roman"/>
          <w:color w:val="000000" w:themeColor="text1"/>
        </w:rPr>
        <w:t>2004</w:t>
      </w:r>
      <w:ins w:id="680" w:author="Jens Stevens" w:date="2019-10-29T18:51:00Z">
        <w:r w:rsidR="00D46858">
          <w:rPr>
            <w:rFonts w:ascii="Times New Roman" w:hAnsi="Times New Roman" w:cs="Times New Roman"/>
            <w:color w:val="000000" w:themeColor="text1"/>
          </w:rPr>
          <w:t xml:space="preserve"> and 2017</w:t>
        </w:r>
      </w:ins>
      <w:r w:rsidR="004926BC" w:rsidRPr="00182940">
        <w:rPr>
          <w:rFonts w:ascii="Times New Roman" w:hAnsi="Times New Roman" w:cs="Times New Roman"/>
          <w:color w:val="000000" w:themeColor="text1"/>
        </w:rPr>
        <w:t xml:space="preserve">, with 59% of active ignitions suppressed, compared with </w:t>
      </w:r>
      <w:ins w:id="681" w:author="Stevens, Jens T" w:date="2019-11-05T14:57:00Z">
        <w:r w:rsidR="00DA4C86">
          <w:rPr>
            <w:rFonts w:ascii="Times New Roman" w:hAnsi="Times New Roman" w:cs="Times New Roman"/>
            <w:color w:val="000000" w:themeColor="text1"/>
          </w:rPr>
          <w:t>7,289</w:t>
        </w:r>
      </w:ins>
      <w:del w:id="682" w:author="Stevens, Jens T" w:date="2019-11-05T14:57:00Z">
        <w:r w:rsidR="004926BC" w:rsidRPr="00182940" w:rsidDel="00DA4C86">
          <w:rPr>
            <w:rFonts w:ascii="Times New Roman" w:hAnsi="Times New Roman" w:cs="Times New Roman"/>
            <w:color w:val="000000" w:themeColor="text1"/>
          </w:rPr>
          <w:delText>12,141</w:delText>
        </w:r>
      </w:del>
      <w:r w:rsidR="004926BC" w:rsidRPr="00182940">
        <w:rPr>
          <w:rFonts w:ascii="Times New Roman" w:hAnsi="Times New Roman" w:cs="Times New Roman"/>
          <w:color w:val="000000" w:themeColor="text1"/>
        </w:rPr>
        <w:t xml:space="preserve"> ha burned and only 23% of ignitions suppressed between 1969 and </w:t>
      </w:r>
      <w:del w:id="683" w:author="Stevens, Jens T" w:date="2019-11-05T14:57:00Z">
        <w:r w:rsidR="004926BC" w:rsidRPr="00182940" w:rsidDel="00DA4C86">
          <w:rPr>
            <w:rFonts w:ascii="Times New Roman" w:hAnsi="Times New Roman" w:cs="Times New Roman"/>
            <w:color w:val="000000" w:themeColor="text1"/>
          </w:rPr>
          <w:delText>2004</w:delText>
        </w:r>
        <w:r w:rsidRPr="00182940" w:rsidDel="00DA4C86">
          <w:rPr>
            <w:rFonts w:ascii="Times New Roman" w:hAnsi="Times New Roman" w:cs="Times New Roman"/>
            <w:color w:val="000000" w:themeColor="text1"/>
          </w:rPr>
          <w:delText xml:space="preserve"> </w:delText>
        </w:r>
      </w:del>
      <w:ins w:id="684" w:author="Stevens, Jens T" w:date="2019-11-05T14:57:00Z">
        <w:r w:rsidR="00DA4C86" w:rsidRPr="00182940">
          <w:rPr>
            <w:rFonts w:ascii="Times New Roman" w:hAnsi="Times New Roman" w:cs="Times New Roman"/>
            <w:color w:val="000000" w:themeColor="text1"/>
          </w:rPr>
          <w:t>200</w:t>
        </w:r>
        <w:r w:rsidR="00DA4C86">
          <w:rPr>
            <w:rFonts w:ascii="Times New Roman" w:hAnsi="Times New Roman" w:cs="Times New Roman"/>
            <w:color w:val="000000" w:themeColor="text1"/>
          </w:rPr>
          <w:t>3</w:t>
        </w:r>
        <w:r w:rsidR="00DA4C86"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w:t>
      </w:r>
      <w:ins w:id="685" w:author="Stevens, Jens T" w:date="2019-11-05T14:57:00Z">
        <w:r w:rsidR="00DA4C86">
          <w:rPr>
            <w:rFonts w:ascii="Times New Roman" w:hAnsi="Times New Roman" w:cs="Times New Roman"/>
            <w:color w:val="000000" w:themeColor="text1"/>
          </w:rPr>
          <w:t xml:space="preserve">Table A1; </w:t>
        </w:r>
      </w:ins>
      <w:r w:rsidRPr="00182940">
        <w:rPr>
          <w:rFonts w:ascii="Times New Roman" w:hAnsi="Times New Roman" w:cs="Times New Roman"/>
          <w:color w:val="000000" w:themeColor="text1"/>
        </w:rPr>
        <w:t xml:space="preserve">A. </w:t>
      </w:r>
      <w:proofErr w:type="spellStart"/>
      <w:r w:rsidRPr="00182940">
        <w:rPr>
          <w:rFonts w:ascii="Times New Roman" w:hAnsi="Times New Roman" w:cs="Times New Roman"/>
          <w:color w:val="000000" w:themeColor="text1"/>
        </w:rPr>
        <w:t>Caprio</w:t>
      </w:r>
      <w:proofErr w:type="spellEnd"/>
      <w:r w:rsidRPr="00182940">
        <w:rPr>
          <w:rFonts w:ascii="Times New Roman" w:hAnsi="Times New Roman" w:cs="Times New Roman"/>
          <w:color w:val="000000" w:themeColor="text1"/>
        </w:rPr>
        <w:t>, personal communication)</w:t>
      </w:r>
      <w:r w:rsidR="004926BC" w:rsidRPr="00182940">
        <w:rPr>
          <w:rFonts w:ascii="Times New Roman" w:hAnsi="Times New Roman" w:cs="Times New Roman"/>
          <w:color w:val="000000" w:themeColor="text1"/>
        </w:rPr>
        <w:t xml:space="preserve">. </w:t>
      </w:r>
      <w:del w:id="686" w:author="Stevens, Jens T" w:date="2019-11-05T14:59:00Z">
        <w:r w:rsidR="004926BC" w:rsidRPr="00182940" w:rsidDel="00DA4C86">
          <w:rPr>
            <w:rFonts w:ascii="Times New Roman" w:hAnsi="Times New Roman" w:cs="Times New Roman"/>
            <w:color w:val="000000" w:themeColor="text1"/>
          </w:rPr>
          <w:delText>This recent increase in fire suppression suggests</w:delText>
        </w:r>
        <w:r w:rsidRPr="00182940" w:rsidDel="00DA4C86">
          <w:rPr>
            <w:rFonts w:ascii="Times New Roman" w:hAnsi="Times New Roman" w:cs="Times New Roman"/>
            <w:color w:val="000000" w:themeColor="text1"/>
          </w:rPr>
          <w:delText xml:space="preserve"> that additional </w:delText>
        </w:r>
        <w:r w:rsidR="00F13F6C" w:rsidRPr="00182940" w:rsidDel="00DA4C86">
          <w:rPr>
            <w:rFonts w:ascii="Times New Roman" w:hAnsi="Times New Roman" w:cs="Times New Roman"/>
            <w:color w:val="000000" w:themeColor="text1"/>
          </w:rPr>
          <w:delText xml:space="preserve">changes in vegetation cover and forest structure </w:delText>
        </w:r>
        <w:r w:rsidR="006853E9" w:rsidRPr="00182940" w:rsidDel="00DA4C86">
          <w:rPr>
            <w:rFonts w:ascii="Times New Roman" w:hAnsi="Times New Roman" w:cs="Times New Roman"/>
            <w:color w:val="000000" w:themeColor="text1"/>
          </w:rPr>
          <w:delText xml:space="preserve">may </w:delText>
        </w:r>
        <w:r w:rsidR="00F13F6C" w:rsidRPr="00182940" w:rsidDel="00DA4C86">
          <w:rPr>
            <w:rFonts w:ascii="Times New Roman" w:hAnsi="Times New Roman" w:cs="Times New Roman"/>
            <w:color w:val="000000" w:themeColor="text1"/>
          </w:rPr>
          <w:delText xml:space="preserve">have been observed had a historical fire return interval been more closely approximated. </w:delText>
        </w:r>
      </w:del>
    </w:p>
    <w:p w14:paraId="09F3E996" w14:textId="34C1E0E2" w:rsidR="00DA4C86" w:rsidRPr="00182940" w:rsidRDefault="00DA4C86" w:rsidP="00692085">
      <w:pPr>
        <w:spacing w:line="480" w:lineRule="auto"/>
        <w:ind w:firstLine="720"/>
        <w:rPr>
          <w:rFonts w:ascii="Times New Roman" w:hAnsi="Times New Roman" w:cs="Times New Roman"/>
          <w:color w:val="000000" w:themeColor="text1"/>
        </w:rPr>
      </w:pPr>
      <w:ins w:id="687" w:author="Stevens, Jens T" w:date="2019-11-05T14:59:00Z">
        <w:r w:rsidRPr="00182940">
          <w:rPr>
            <w:rFonts w:ascii="Times New Roman" w:hAnsi="Times New Roman" w:cs="Times New Roman"/>
            <w:color w:val="000000" w:themeColor="text1"/>
          </w:rPr>
          <w:t>Th</w:t>
        </w:r>
        <w:r>
          <w:rPr>
            <w:rFonts w:ascii="Times New Roman" w:hAnsi="Times New Roman" w:cs="Times New Roman"/>
            <w:color w:val="000000" w:themeColor="text1"/>
          </w:rPr>
          <w:t>e greater emphasis on</w:t>
        </w:r>
        <w:r w:rsidRPr="00182940">
          <w:rPr>
            <w:rFonts w:ascii="Times New Roman" w:hAnsi="Times New Roman" w:cs="Times New Roman"/>
            <w:color w:val="000000" w:themeColor="text1"/>
          </w:rPr>
          <w:t xml:space="preserve"> fire suppression </w:t>
        </w:r>
        <w:r>
          <w:rPr>
            <w:rFonts w:ascii="Times New Roman" w:hAnsi="Times New Roman" w:cs="Times New Roman"/>
            <w:color w:val="000000" w:themeColor="text1"/>
          </w:rPr>
          <w:t xml:space="preserve">in recent years </w:t>
        </w:r>
        <w:r w:rsidRPr="00182940">
          <w:rPr>
            <w:rFonts w:ascii="Times New Roman" w:hAnsi="Times New Roman" w:cs="Times New Roman"/>
            <w:color w:val="000000" w:themeColor="text1"/>
          </w:rPr>
          <w:t xml:space="preserve">suggests that additional changes in vegetation cover and forest structure may have been observed had a historical fire return interval been more closely approximated. </w:t>
        </w:r>
        <w:r>
          <w:rPr>
            <w:rFonts w:ascii="Times New Roman" w:hAnsi="Times New Roman" w:cs="Times New Roman"/>
            <w:color w:val="000000" w:themeColor="text1"/>
          </w:rPr>
          <w:t xml:space="preserve">This is especially true given that the last large fires across the central and eastern portions of SCB were in 1977 and 1985. While the 2003 fire </w:t>
        </w:r>
        <w:proofErr w:type="spellStart"/>
        <w:r>
          <w:rPr>
            <w:rFonts w:ascii="Times New Roman" w:hAnsi="Times New Roman" w:cs="Times New Roman"/>
            <w:color w:val="000000" w:themeColor="text1"/>
          </w:rPr>
          <w:t>reburned</w:t>
        </w:r>
        <w:proofErr w:type="spellEnd"/>
        <w:r>
          <w:rPr>
            <w:rFonts w:ascii="Times New Roman" w:hAnsi="Times New Roman" w:cs="Times New Roman"/>
            <w:color w:val="000000" w:themeColor="text1"/>
          </w:rPr>
          <w:t xml:space="preserve"> a portion of the 1985 fire, much of the area affected by the 1985 and 1977 fires has not </w:t>
        </w:r>
        <w:proofErr w:type="spellStart"/>
        <w:r>
          <w:rPr>
            <w:rFonts w:ascii="Times New Roman" w:hAnsi="Times New Roman" w:cs="Times New Roman"/>
            <w:color w:val="000000" w:themeColor="text1"/>
          </w:rPr>
          <w:t>reburned</w:t>
        </w:r>
        <w:proofErr w:type="spellEnd"/>
        <w:r>
          <w:rPr>
            <w:rFonts w:ascii="Times New Roman" w:hAnsi="Times New Roman" w:cs="Times New Roman"/>
            <w:color w:val="000000" w:themeColor="text1"/>
          </w:rPr>
          <w:t>. This means there is considerable area for which the time since last fire exceeds the historical fire return interval by 3- to 4-fold. In addition, the proportion of area burned at high severity (since 1984) is quite small at only 2% of burned area or 69 ha total (Table A1). For comparison ICB had 1129 ha of area burned at high severity (13% of burned area) from 1984-2016 (B. Collins, unpublished data). Taken together these points all demonstrate that fires in SCB had much less potential to manipulate vegetation structure and composition relative to ICB.</w:t>
        </w:r>
      </w:ins>
    </w:p>
    <w:p w14:paraId="7856ADA2" w14:textId="2320404F" w:rsidR="007D43CE" w:rsidRPr="00182940" w:rsidRDefault="00F13F6C" w:rsidP="00D71C4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w:t>
      </w:r>
      <w:ins w:id="688" w:author="Stevens, Jens T" w:date="2019-11-05T15:00:00Z">
        <w:r w:rsidR="00DA4C86">
          <w:rPr>
            <w:rFonts w:ascii="Times New Roman" w:hAnsi="Times New Roman" w:cs="Times New Roman"/>
            <w:color w:val="000000" w:themeColor="text1"/>
          </w:rPr>
          <w:t>predominantly low-sev</w:t>
        </w:r>
      </w:ins>
      <w:ins w:id="689" w:author="Stevens, Jens T" w:date="2019-11-05T15:01:00Z">
        <w:r w:rsidR="00DA4C86">
          <w:rPr>
            <w:rFonts w:ascii="Times New Roman" w:hAnsi="Times New Roman" w:cs="Times New Roman"/>
            <w:color w:val="000000" w:themeColor="text1"/>
          </w:rPr>
          <w:t xml:space="preserve">erity </w:t>
        </w:r>
      </w:ins>
      <w:r w:rsidRPr="00182940">
        <w:rPr>
          <w:rFonts w:ascii="Times New Roman" w:hAnsi="Times New Roman" w:cs="Times New Roman"/>
          <w:color w:val="000000" w:themeColor="text1"/>
        </w:rPr>
        <w:t xml:space="preserve">fires that burned in SCB </w:t>
      </w:r>
      <w:del w:id="690" w:author="Stevens, Jens T" w:date="2019-11-05T15:01:00Z">
        <w:r w:rsidRPr="00182940" w:rsidDel="003D5566">
          <w:rPr>
            <w:rFonts w:ascii="Times New Roman" w:hAnsi="Times New Roman" w:cs="Times New Roman"/>
            <w:color w:val="000000" w:themeColor="text1"/>
          </w:rPr>
          <w:delText>were also predominantly</w:delText>
        </w:r>
        <w:r w:rsidR="00D652F0" w:rsidRPr="00182940" w:rsidDel="003D5566">
          <w:rPr>
            <w:rFonts w:ascii="Times New Roman" w:hAnsi="Times New Roman" w:cs="Times New Roman"/>
            <w:color w:val="000000" w:themeColor="text1"/>
          </w:rPr>
          <w:delText xml:space="preserve"> low</w:delText>
        </w:r>
        <w:r w:rsidRPr="00182940" w:rsidDel="003D5566">
          <w:rPr>
            <w:rFonts w:ascii="Times New Roman" w:hAnsi="Times New Roman" w:cs="Times New Roman"/>
            <w:color w:val="000000" w:themeColor="text1"/>
          </w:rPr>
          <w:delText>-</w:delText>
        </w:r>
        <w:r w:rsidR="00D652F0" w:rsidRPr="00182940" w:rsidDel="003D5566">
          <w:rPr>
            <w:rFonts w:ascii="Times New Roman" w:hAnsi="Times New Roman" w:cs="Times New Roman"/>
            <w:color w:val="000000" w:themeColor="text1"/>
          </w:rPr>
          <w:delText>intensity fires</w:delText>
        </w:r>
      </w:del>
      <w:ins w:id="691" w:author="Jens Stevens" w:date="2019-10-29T20:16:00Z">
        <w:del w:id="692" w:author="Stevens, Jens T" w:date="2019-11-05T15:01:00Z">
          <w:r w:rsidR="00271A14" w:rsidDel="003D5566">
            <w:rPr>
              <w:rFonts w:ascii="Times New Roman" w:hAnsi="Times New Roman" w:cs="Times New Roman"/>
              <w:color w:val="000000" w:themeColor="text1"/>
            </w:rPr>
            <w:delText xml:space="preserve"> which</w:delText>
          </w:r>
        </w:del>
      </w:ins>
      <w:ins w:id="693" w:author="Stevens, Jens T" w:date="2019-11-05T15:01:00Z">
        <w:r w:rsidR="003D5566">
          <w:rPr>
            <w:rFonts w:ascii="Times New Roman" w:hAnsi="Times New Roman" w:cs="Times New Roman"/>
            <w:color w:val="000000" w:themeColor="text1"/>
          </w:rPr>
          <w:t>by definition</w:t>
        </w:r>
      </w:ins>
      <w:ins w:id="694" w:author="Jens Stevens" w:date="2019-10-29T20:16:00Z">
        <w:r w:rsidR="00271A14">
          <w:rPr>
            <w:rFonts w:ascii="Times New Roman" w:hAnsi="Times New Roman" w:cs="Times New Roman"/>
            <w:color w:val="000000" w:themeColor="text1"/>
          </w:rPr>
          <w:t xml:space="preserve"> caused relatively </w:t>
        </w:r>
      </w:ins>
      <w:ins w:id="695" w:author="Jens Stevens" w:date="2019-10-29T20:17:00Z">
        <w:r w:rsidR="00E97114">
          <w:rPr>
            <w:rFonts w:ascii="Times New Roman" w:hAnsi="Times New Roman" w:cs="Times New Roman"/>
            <w:color w:val="000000" w:themeColor="text1"/>
          </w:rPr>
          <w:t>little</w:t>
        </w:r>
      </w:ins>
      <w:ins w:id="696" w:author="Jens Stevens" w:date="2019-10-29T20:16:00Z">
        <w:r w:rsidR="00271A14">
          <w:rPr>
            <w:rFonts w:ascii="Times New Roman" w:hAnsi="Times New Roman" w:cs="Times New Roman"/>
            <w:color w:val="000000" w:themeColor="text1"/>
          </w:rPr>
          <w:t xml:space="preserve"> conversion to alternative vegetation patches (Figure</w:t>
        </w:r>
      </w:ins>
      <w:ins w:id="697" w:author="Jens Stevens" w:date="2019-10-29T20:17:00Z">
        <w:r w:rsidR="00E97114">
          <w:rPr>
            <w:rFonts w:ascii="Times New Roman" w:hAnsi="Times New Roman" w:cs="Times New Roman"/>
            <w:color w:val="000000" w:themeColor="text1"/>
          </w:rPr>
          <w:t>s</w:t>
        </w:r>
      </w:ins>
      <w:ins w:id="698" w:author="Jens Stevens" w:date="2019-10-29T20:16:00Z">
        <w:r w:rsidR="00271A14">
          <w:rPr>
            <w:rFonts w:ascii="Times New Roman" w:hAnsi="Times New Roman" w:cs="Times New Roman"/>
            <w:color w:val="000000" w:themeColor="text1"/>
          </w:rPr>
          <w:t xml:space="preserve"> </w:t>
        </w:r>
      </w:ins>
      <w:ins w:id="699" w:author="Jens Stevens" w:date="2019-10-29T20:17:00Z">
        <w:r w:rsidR="00E97114">
          <w:rPr>
            <w:rFonts w:ascii="Times New Roman" w:hAnsi="Times New Roman" w:cs="Times New Roman"/>
            <w:color w:val="000000" w:themeColor="text1"/>
          </w:rPr>
          <w:t>3, 6</w:t>
        </w:r>
      </w:ins>
      <w:ins w:id="700" w:author="Jens Stevens" w:date="2019-10-29T20:16:00Z">
        <w:r w:rsidR="00271A14">
          <w:rPr>
            <w:rFonts w:ascii="Times New Roman" w:hAnsi="Times New Roman" w:cs="Times New Roman"/>
            <w:color w:val="000000" w:themeColor="text1"/>
          </w:rPr>
          <w:t>)</w:t>
        </w:r>
      </w:ins>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due in part to the range of</w:t>
      </w:r>
      <w:r w:rsidR="00D652F0" w:rsidRPr="00182940">
        <w:rPr>
          <w:rFonts w:ascii="Times New Roman" w:hAnsi="Times New Roman" w:cs="Times New Roman"/>
          <w:color w:val="000000" w:themeColor="text1"/>
        </w:rPr>
        <w:t xml:space="preserve"> acceptable </w:t>
      </w:r>
      <w:r w:rsidRPr="00182940">
        <w:rPr>
          <w:rFonts w:ascii="Times New Roman" w:hAnsi="Times New Roman" w:cs="Times New Roman"/>
          <w:color w:val="000000" w:themeColor="text1"/>
        </w:rPr>
        <w:t xml:space="preserve">fire </w:t>
      </w:r>
      <w:r w:rsidR="00D652F0" w:rsidRPr="00182940">
        <w:rPr>
          <w:rFonts w:ascii="Times New Roman" w:hAnsi="Times New Roman" w:cs="Times New Roman"/>
          <w:color w:val="000000" w:themeColor="text1"/>
        </w:rPr>
        <w:t>management conditions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Two of the most recent fires in SCB, the 1997 Sugarloaf Fire and the 2003 Williams Fire, were responsible for the bulk of the larger patches of </w:t>
      </w:r>
      <w:r w:rsidR="006853E9" w:rsidRPr="00182940">
        <w:rPr>
          <w:rFonts w:ascii="Times New Roman" w:hAnsi="Times New Roman" w:cs="Times New Roman"/>
          <w:color w:val="000000" w:themeColor="text1"/>
        </w:rPr>
        <w:t>overstory tree mortality</w:t>
      </w:r>
      <w:r w:rsidRPr="00182940">
        <w:rPr>
          <w:rFonts w:ascii="Times New Roman" w:hAnsi="Times New Roman" w:cs="Times New Roman"/>
          <w:color w:val="000000" w:themeColor="text1"/>
        </w:rPr>
        <w:t xml:space="preserve"> that we detected in our </w:t>
      </w:r>
      <w:r w:rsidRPr="00182940">
        <w:rPr>
          <w:rFonts w:ascii="Times New Roman" w:hAnsi="Times New Roman" w:cs="Times New Roman"/>
          <w:color w:val="000000" w:themeColor="text1"/>
        </w:rPr>
        <w:lastRenderedPageBreak/>
        <w:t xml:space="preserve">vegetation change analysis (Figure </w:t>
      </w:r>
      <w:del w:id="701" w:author="Jens Stevens" w:date="2019-10-29T13:51:00Z">
        <w:r w:rsidRPr="00182940" w:rsidDel="003664D6">
          <w:rPr>
            <w:rFonts w:ascii="Times New Roman" w:hAnsi="Times New Roman" w:cs="Times New Roman"/>
            <w:color w:val="000000" w:themeColor="text1"/>
          </w:rPr>
          <w:delText>2</w:delText>
        </w:r>
      </w:del>
      <w:ins w:id="702" w:author="Jens Stevens" w:date="2019-10-29T13:51:00Z">
        <w:r w:rsidR="003664D6">
          <w:rPr>
            <w:rFonts w:ascii="Times New Roman" w:hAnsi="Times New Roman" w:cs="Times New Roman"/>
            <w:color w:val="000000" w:themeColor="text1"/>
          </w:rPr>
          <w:t>5</w:t>
        </w:r>
      </w:ins>
      <w:ins w:id="703" w:author="Stevens, Jens T" w:date="2019-11-04T21:45:00Z">
        <w:r w:rsidR="006421F9">
          <w:rPr>
            <w:rFonts w:ascii="Times New Roman" w:hAnsi="Times New Roman" w:cs="Times New Roman"/>
            <w:color w:val="000000" w:themeColor="text1"/>
          </w:rPr>
          <w:t>; Table A1</w:t>
        </w:r>
      </w:ins>
      <w:r w:rsidRPr="00182940">
        <w:rPr>
          <w:rFonts w:ascii="Times New Roman" w:hAnsi="Times New Roman" w:cs="Times New Roman"/>
          <w:color w:val="000000" w:themeColor="text1"/>
        </w:rPr>
        <w:t>)</w:t>
      </w:r>
      <w:r w:rsidR="00DA4FE2"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hese two fires are also in a database of fire weather indices that </w:t>
      </w:r>
      <w:r w:rsidR="003C3178" w:rsidRPr="00182940">
        <w:rPr>
          <w:rFonts w:ascii="Times New Roman" w:hAnsi="Times New Roman" w:cs="Times New Roman"/>
          <w:color w:val="000000" w:themeColor="text1"/>
        </w:rPr>
        <w:t xml:space="preserve">enable </w:t>
      </w:r>
      <w:r w:rsidRPr="00182940">
        <w:rPr>
          <w:rFonts w:ascii="Times New Roman" w:hAnsi="Times New Roman" w:cs="Times New Roman"/>
          <w:color w:val="000000" w:themeColor="text1"/>
        </w:rPr>
        <w:t xml:space="preserve">comparison to 475 other fires across California in similar mixed-conifer and fir forest </w:t>
      </w:r>
      <w:r w:rsidRPr="00182940">
        <w:rPr>
          <w:rFonts w:ascii="Times New Roman" w:hAnsi="Times New Roman" w:cs="Times New Roman"/>
          <w:color w:val="000000" w:themeColor="text1"/>
        </w:rPr>
        <w:fldChar w:fldCharType="begin"/>
      </w:r>
      <w:r w:rsidR="006B53CB">
        <w:rPr>
          <w:rFonts w:ascii="Times New Roman" w:hAnsi="Times New Roman" w:cs="Times New Roman"/>
          <w:color w:val="000000" w:themeColor="text1"/>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url&gt;stevensjt.shinyapps.io/sdc_app&lt;/url&gt;&lt;/related-urls&gt;&lt;/urls&gt;&lt;electronic-resource-num&gt;https://doi.org/10.1016/j.foreco.2017.08.051&lt;/electronic-resource-num&gt;&lt;research-notes&gt;My paper&lt;/research-notes&gt;&lt;/record&gt;&lt;/Cite&gt;&lt;/EndNote&gt;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(Stevens et al. 2017)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For maximum high temperature during the burn window, which was the number one climatic predictor of burn severity in this database (Stevens et al. 2017), the Williams Fire was in the 9</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(23.4</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 and the Sugarloaf Fire was in the 4</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(21.7</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w:t>
      </w:r>
      <w:ins w:id="704" w:author="Jens Stevens" w:date="2019-10-29T18:52:00Z">
        <w:r w:rsidR="00D46858">
          <w:rPr>
            <w:rFonts w:ascii="Times New Roman" w:hAnsi="Times New Roman" w:cs="Times New Roman"/>
            <w:color w:val="000000" w:themeColor="text1"/>
          </w:rPr>
          <w:t>, indicating mild fire weather conditions</w:t>
        </w:r>
      </w:ins>
      <w:r w:rsidRPr="00182940">
        <w:rPr>
          <w:rFonts w:ascii="Times New Roman" w:hAnsi="Times New Roman" w:cs="Times New Roman"/>
          <w:color w:val="000000" w:themeColor="text1"/>
        </w:rPr>
        <w:t xml:space="preserve">. </w:t>
      </w:r>
    </w:p>
    <w:p w14:paraId="6F3CEA24" w14:textId="3E81F7D7" w:rsidR="00D46858" w:rsidRPr="00182940" w:rsidRDefault="00603CC0" w:rsidP="00E9711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While weather conditions for many SCB fires may have been </w:t>
      </w:r>
      <w:del w:id="705" w:author="Jens Stevens" w:date="2019-10-29T19:58:00Z">
        <w:r w:rsidRPr="00182940" w:rsidDel="00603CC0">
          <w:rPr>
            <w:rFonts w:ascii="Times New Roman" w:hAnsi="Times New Roman" w:cs="Times New Roman"/>
            <w:color w:val="000000" w:themeColor="text1"/>
          </w:rPr>
          <w:delText>moderate</w:delText>
        </w:r>
      </w:del>
      <w:ins w:id="706" w:author="Jens Stevens" w:date="2019-10-29T19:58:00Z">
        <w:r>
          <w:rPr>
            <w:rFonts w:ascii="Times New Roman" w:hAnsi="Times New Roman" w:cs="Times New Roman"/>
            <w:color w:val="000000" w:themeColor="text1"/>
          </w:rPr>
          <w:t>mild</w:t>
        </w:r>
      </w:ins>
      <w:r w:rsidRPr="00182940">
        <w:rPr>
          <w:rFonts w:ascii="Times New Roman" w:hAnsi="Times New Roman" w:cs="Times New Roman"/>
          <w:color w:val="000000" w:themeColor="text1"/>
        </w:rPr>
        <w:t xml:space="preserve">, it is also possible that there was reduced fuel accumulation in SCB relative to ICB in the fire-suppression period, potentially due to lower precipitation and productivity in SCB. Three lines of evidence support wetter </w:t>
      </w:r>
      <w:ins w:id="707" w:author="Jens Stevens" w:date="2019-10-29T19:00:00Z">
        <w:r>
          <w:rPr>
            <w:rFonts w:ascii="Times New Roman" w:hAnsi="Times New Roman" w:cs="Times New Roman"/>
            <w:color w:val="000000" w:themeColor="text1"/>
          </w:rPr>
          <w:t xml:space="preserve">and more productive </w:t>
        </w:r>
      </w:ins>
      <w:r w:rsidRPr="00182940">
        <w:rPr>
          <w:rFonts w:ascii="Times New Roman" w:hAnsi="Times New Roman" w:cs="Times New Roman"/>
          <w:color w:val="000000" w:themeColor="text1"/>
        </w:rPr>
        <w:t xml:space="preserve">conditions in ICB vs SCB: first, </w:t>
      </w:r>
      <w:ins w:id="708" w:author="Jens Stevens" w:date="2019-10-29T19:00:00Z">
        <w:r>
          <w:rPr>
            <w:rFonts w:ascii="Times New Roman" w:hAnsi="Times New Roman" w:cs="Times New Roman"/>
            <w:color w:val="000000" w:themeColor="text1"/>
          </w:rPr>
          <w:t>in-situ weather station data (Table 1) and interpolated PRISM data (Table B</w:t>
        </w:r>
        <w:del w:id="709" w:author="Stevens, Jens T" w:date="2019-11-04T19:06:00Z">
          <w:r w:rsidDel="002B36C3">
            <w:rPr>
              <w:rFonts w:ascii="Times New Roman" w:hAnsi="Times New Roman" w:cs="Times New Roman"/>
              <w:color w:val="000000" w:themeColor="text1"/>
            </w:rPr>
            <w:delText>2</w:delText>
          </w:r>
        </w:del>
      </w:ins>
      <w:ins w:id="710" w:author="Stevens, Jens T" w:date="2019-11-04T19:06:00Z">
        <w:r w:rsidR="002B36C3">
          <w:rPr>
            <w:rFonts w:ascii="Times New Roman" w:hAnsi="Times New Roman" w:cs="Times New Roman"/>
            <w:color w:val="000000" w:themeColor="text1"/>
          </w:rPr>
          <w:t>3</w:t>
        </w:r>
      </w:ins>
      <w:ins w:id="711" w:author="Jens Stevens" w:date="2019-10-29T19:00:00Z">
        <w:r>
          <w:rPr>
            <w:rFonts w:ascii="Times New Roman" w:hAnsi="Times New Roman" w:cs="Times New Roman"/>
            <w:color w:val="000000" w:themeColor="text1"/>
          </w:rPr>
          <w:t xml:space="preserve">) show higher annual </w:t>
        </w:r>
      </w:ins>
      <w:ins w:id="712" w:author="Jens Stevens" w:date="2019-10-29T19:01:00Z">
        <w:r>
          <w:rPr>
            <w:rFonts w:ascii="Times New Roman" w:hAnsi="Times New Roman" w:cs="Times New Roman"/>
            <w:color w:val="000000" w:themeColor="text1"/>
          </w:rPr>
          <w:t>precipitation</w:t>
        </w:r>
      </w:ins>
      <w:ins w:id="713" w:author="Jens Stevens" w:date="2019-10-29T19:00:00Z">
        <w:r>
          <w:rPr>
            <w:rFonts w:ascii="Times New Roman" w:hAnsi="Times New Roman" w:cs="Times New Roman"/>
            <w:color w:val="000000" w:themeColor="text1"/>
          </w:rPr>
          <w:t xml:space="preserve"> </w:t>
        </w:r>
      </w:ins>
      <w:ins w:id="714" w:author="Jens Stevens" w:date="2019-10-29T19:01:00Z">
        <w:r>
          <w:rPr>
            <w:rFonts w:ascii="Times New Roman" w:hAnsi="Times New Roman" w:cs="Times New Roman"/>
            <w:color w:val="000000" w:themeColor="text1"/>
          </w:rPr>
          <w:t xml:space="preserve">in ICB; second, </w:t>
        </w:r>
      </w:ins>
      <w:r w:rsidRPr="00182940">
        <w:rPr>
          <w:rFonts w:ascii="Times New Roman" w:hAnsi="Times New Roman" w:cs="Times New Roman"/>
          <w:color w:val="000000" w:themeColor="text1"/>
        </w:rPr>
        <w:t xml:space="preserve">streamflow </w:t>
      </w:r>
      <w:del w:id="715" w:author="Jens Stevens" w:date="2019-10-29T19:01:00Z">
        <w:r w:rsidRPr="00182940" w:rsidDel="005D1F2C">
          <w:rPr>
            <w:rFonts w:ascii="Times New Roman" w:hAnsi="Times New Roman" w:cs="Times New Roman"/>
            <w:color w:val="000000" w:themeColor="text1"/>
          </w:rPr>
          <w:delText>standardized to</w:delText>
        </w:r>
      </w:del>
      <w:ins w:id="716" w:author="Jens Stevens" w:date="2019-10-29T19:01:00Z">
        <w:r>
          <w:rPr>
            <w:rFonts w:ascii="Times New Roman" w:hAnsi="Times New Roman" w:cs="Times New Roman"/>
            <w:color w:val="000000" w:themeColor="text1"/>
          </w:rPr>
          <w:t>per watershed</w:t>
        </w:r>
      </w:ins>
      <w:r w:rsidRPr="00182940">
        <w:rPr>
          <w:rFonts w:ascii="Times New Roman" w:hAnsi="Times New Roman" w:cs="Times New Roman"/>
          <w:color w:val="000000" w:themeColor="text1"/>
        </w:rPr>
        <w:t xml:space="preserve"> area is greater in ICB and its encompassing watersheds (Table A2); </w:t>
      </w:r>
      <w:ins w:id="717" w:author="Jens Stevens" w:date="2019-10-29T19:01:00Z">
        <w:r>
          <w:rPr>
            <w:rFonts w:ascii="Times New Roman" w:hAnsi="Times New Roman" w:cs="Times New Roman"/>
            <w:color w:val="000000" w:themeColor="text1"/>
          </w:rPr>
          <w:t>third, remote sensing analysis reveal</w:t>
        </w:r>
      </w:ins>
      <w:ins w:id="718" w:author="Jens Stevens" w:date="2019-10-29T19:59:00Z">
        <w:r>
          <w:rPr>
            <w:rFonts w:ascii="Times New Roman" w:hAnsi="Times New Roman" w:cs="Times New Roman"/>
            <w:color w:val="000000" w:themeColor="text1"/>
          </w:rPr>
          <w:t>e</w:t>
        </w:r>
      </w:ins>
      <w:ins w:id="719" w:author="Jens Stevens" w:date="2019-10-29T19:01:00Z">
        <w:r>
          <w:rPr>
            <w:rFonts w:ascii="Times New Roman" w:hAnsi="Times New Roman" w:cs="Times New Roman"/>
            <w:color w:val="000000" w:themeColor="text1"/>
          </w:rPr>
          <w:t xml:space="preserve">d </w:t>
        </w:r>
      </w:ins>
      <w:ins w:id="720" w:author="Jens Stevens" w:date="2019-10-29T19:59:00Z">
        <w:r>
          <w:rPr>
            <w:rFonts w:ascii="Times New Roman" w:hAnsi="Times New Roman" w:cs="Times New Roman"/>
            <w:color w:val="000000" w:themeColor="text1"/>
          </w:rPr>
          <w:t xml:space="preserve">greater </w:t>
        </w:r>
      </w:ins>
      <w:ins w:id="721" w:author="Jens Stevens" w:date="2019-10-29T19:01:00Z">
        <w:r>
          <w:rPr>
            <w:rFonts w:ascii="Times New Roman" w:hAnsi="Times New Roman" w:cs="Times New Roman"/>
            <w:color w:val="000000" w:themeColor="text1"/>
          </w:rPr>
          <w:t xml:space="preserve">vegetation productivity in ICB compared with SCB (Figure 2), which is </w:t>
        </w:r>
      </w:ins>
      <w:ins w:id="722" w:author="Jens Stevens" w:date="2019-10-29T19:59:00Z">
        <w:r>
          <w:rPr>
            <w:rFonts w:ascii="Times New Roman" w:hAnsi="Times New Roman" w:cs="Times New Roman"/>
            <w:color w:val="000000" w:themeColor="text1"/>
          </w:rPr>
          <w:t xml:space="preserve">generally </w:t>
        </w:r>
      </w:ins>
      <w:ins w:id="723" w:author="Jens Stevens" w:date="2019-10-29T19:01:00Z">
        <w:r>
          <w:rPr>
            <w:rFonts w:ascii="Times New Roman" w:hAnsi="Times New Roman" w:cs="Times New Roman"/>
            <w:color w:val="000000" w:themeColor="text1"/>
          </w:rPr>
          <w:t>correlated with fuel accumulation</w:t>
        </w:r>
      </w:ins>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7C0FB5">
        <w:rPr>
          <w:rFonts w:ascii="Times New Roman" w:hAnsi="Times New Roman" w:cs="Times New Roman"/>
          <w:color w:val="000000" w:themeColor="text1"/>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7C0FB5">
        <w:rPr>
          <w:rFonts w:ascii="Times New Roman" w:hAnsi="Times New Roman" w:cs="Times New Roman"/>
          <w:color w:val="000000" w:themeColor="text1"/>
        </w:rPr>
        <w:fldChar w:fldCharType="separate"/>
      </w:r>
      <w:r w:rsidR="007C0FB5">
        <w:rPr>
          <w:rFonts w:ascii="Times New Roman" w:hAnsi="Times New Roman" w:cs="Times New Roman"/>
          <w:noProof/>
          <w:color w:val="000000" w:themeColor="text1"/>
        </w:rPr>
        <w:t>(Collins et al. 2016)</w:t>
      </w:r>
      <w:r w:rsidR="007C0FB5">
        <w:rPr>
          <w:rFonts w:ascii="Times New Roman" w:hAnsi="Times New Roman" w:cs="Times New Roman"/>
          <w:color w:val="000000" w:themeColor="text1"/>
        </w:rPr>
        <w:fldChar w:fldCharType="end"/>
      </w:r>
      <w:ins w:id="724" w:author="Jens Stevens" w:date="2019-10-29T19:01:00Z">
        <w:r>
          <w:rPr>
            <w:rFonts w:ascii="Times New Roman" w:hAnsi="Times New Roman" w:cs="Times New Roman"/>
            <w:color w:val="000000" w:themeColor="text1"/>
          </w:rPr>
          <w:t xml:space="preserve">. </w:t>
        </w:r>
      </w:ins>
      <w:ins w:id="725" w:author="Jens Stevens" w:date="2019-10-29T20:03:00Z">
        <w:r w:rsidR="00C24781">
          <w:rPr>
            <w:rFonts w:ascii="Times New Roman" w:hAnsi="Times New Roman" w:cs="Times New Roman"/>
            <w:color w:val="000000" w:themeColor="text1"/>
          </w:rPr>
          <w:t>Climatically-driven reductions in</w:t>
        </w:r>
      </w:ins>
      <w:ins w:id="726" w:author="Jens Stevens" w:date="2019-10-29T19:59:00Z">
        <w:r w:rsidR="00A93EBC">
          <w:rPr>
            <w:rFonts w:ascii="Times New Roman" w:hAnsi="Times New Roman" w:cs="Times New Roman"/>
            <w:color w:val="000000" w:themeColor="text1"/>
          </w:rPr>
          <w:t xml:space="preserve"> fuel accumulation</w:t>
        </w:r>
      </w:ins>
      <w:ins w:id="727" w:author="Jens Stevens" w:date="2019-10-29T20:00:00Z">
        <w:r w:rsidR="00C24781">
          <w:rPr>
            <w:rFonts w:ascii="Times New Roman" w:hAnsi="Times New Roman" w:cs="Times New Roman"/>
            <w:color w:val="000000" w:themeColor="text1"/>
          </w:rPr>
          <w:t xml:space="preserve"> rates </w:t>
        </w:r>
      </w:ins>
      <w:ins w:id="728" w:author="Jens Stevens" w:date="2019-10-29T19:59:00Z">
        <w:r w:rsidR="00A93EBC">
          <w:rPr>
            <w:rFonts w:ascii="Times New Roman" w:hAnsi="Times New Roman" w:cs="Times New Roman"/>
            <w:color w:val="000000" w:themeColor="text1"/>
          </w:rPr>
          <w:t>in SCB</w:t>
        </w:r>
      </w:ins>
      <w:ins w:id="729" w:author="Jens Stevens" w:date="2019-10-29T20:00:00Z">
        <w:r w:rsidR="00C24781">
          <w:rPr>
            <w:rFonts w:ascii="Times New Roman" w:hAnsi="Times New Roman" w:cs="Times New Roman"/>
            <w:color w:val="000000" w:themeColor="text1"/>
          </w:rPr>
          <w:t xml:space="preserve"> </w:t>
        </w:r>
      </w:ins>
      <w:ins w:id="730" w:author="Jens Stevens" w:date="2019-10-29T20:01:00Z">
        <w:r w:rsidR="00C24781">
          <w:rPr>
            <w:rFonts w:ascii="Times New Roman" w:hAnsi="Times New Roman" w:cs="Times New Roman"/>
            <w:color w:val="000000" w:themeColor="text1"/>
          </w:rPr>
          <w:t xml:space="preserve">could explain </w:t>
        </w:r>
      </w:ins>
      <w:ins w:id="731" w:author="Jens Stevens" w:date="2019-10-29T20:03:00Z">
        <w:r w:rsidR="00C24781">
          <w:rPr>
            <w:rFonts w:ascii="Times New Roman" w:hAnsi="Times New Roman" w:cs="Times New Roman"/>
            <w:color w:val="000000" w:themeColor="text1"/>
          </w:rPr>
          <w:t>differences in alternative vegetation patch sizes post-fire (Appendix C) if tree densities were reduced and less continuous in the drier SCB</w:t>
        </w:r>
      </w:ins>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7C0FB5">
        <w:rPr>
          <w:rFonts w:ascii="Times New Roman" w:hAnsi="Times New Roman" w:cs="Times New Roman"/>
          <w:color w:val="000000" w:themeColor="text1"/>
        </w:rPr>
        <w:instrText xml:space="preserve"> ADDIN EN.CITE &lt;EndNote&gt;&lt;Cite&gt;&lt;Author&gt;Stephens&lt;/Author&gt;&lt;Year&gt;2018&lt;/Year&gt;&lt;RecNum&gt;3690&lt;/RecNum&gt;&lt;Prefix&gt;e.g.`, &lt;/Prefix&gt;&lt;DisplayText&gt;(e.g., Stephens et al. 2018)&lt;/DisplayText&gt;&lt;record&gt;&lt;rec-number&gt;3690&lt;/rec-number&gt;&lt;foreign-keys&gt;&lt;key app="EN" db-id="w0ppaavf8t2zvwe9f0oxa5rcervz0wedp050" timestamp="1546542914"&gt;3690&lt;/key&gt;&lt;/foreign-keys&gt;&lt;ref-type name="Journal Article"&gt;17&lt;/ref-type&gt;&lt;contributors&gt;&lt;authors&gt;&lt;author&gt;Stephens, Scott L.&lt;/author&gt;&lt;author&gt;Stevens, Jens T.&lt;/author&gt;&lt;author&gt;Collins, Brandon M.&lt;/author&gt;&lt;author&gt;York, Robert A.&lt;/author&gt;&lt;author&gt;Lydersen, Jamie M.&lt;/author&gt;&lt;/authors&gt;&lt;/contributors&gt;&lt;titles&gt;&lt;title&gt;Historical and modern landscape forest structure in fir (Abies)-dominated mixed conifer forests in the northern Sierra Nevada, USA&lt;/title&gt;&lt;secondary-title&gt;Fire Ecology&lt;/secondary-title&gt;&lt;/titles&gt;&lt;periodical&gt;&lt;full-title&gt;Fire Ecology&lt;/full-title&gt;&lt;/periodical&gt;&lt;pages&gt;art.7&lt;/pages&gt;&lt;volume&gt;14&lt;/volume&gt;&lt;number&gt;2&lt;/number&gt;&lt;dates&gt;&lt;year&gt;2018&lt;/year&gt;&lt;pub-dates&gt;&lt;date&gt;December 20&lt;/date&gt;&lt;/pub-dates&gt;&lt;/dates&gt;&lt;isbn&gt;1933-9747&lt;/isbn&gt;&lt;label&gt;Stephens2018&lt;/label&gt;&lt;work-type&gt;journal article&lt;/work-type&gt;&lt;urls&gt;&lt;related-urls&gt;&lt;url&gt;https://doi.org/10.1186/s42408-018-0008-6&lt;/url&gt;&lt;/related-urls&gt;&lt;/urls&gt;&lt;electronic-resource-num&gt;10.1186/s42408-018-0008-6&lt;/electronic-resource-num&gt;&lt;research-notes&gt;My paper&lt;/research-notes&gt;&lt;/record&gt;&lt;/Cite&gt;&lt;/EndNote&gt;</w:instrText>
      </w:r>
      <w:r w:rsidR="007C0FB5">
        <w:rPr>
          <w:rFonts w:ascii="Times New Roman" w:hAnsi="Times New Roman" w:cs="Times New Roman"/>
          <w:color w:val="000000" w:themeColor="text1"/>
        </w:rPr>
        <w:fldChar w:fldCharType="separate"/>
      </w:r>
      <w:r w:rsidR="007C0FB5">
        <w:rPr>
          <w:rFonts w:ascii="Times New Roman" w:hAnsi="Times New Roman" w:cs="Times New Roman"/>
          <w:noProof/>
          <w:color w:val="000000" w:themeColor="text1"/>
        </w:rPr>
        <w:t>(e.g., Stephens et al. 2018)</w:t>
      </w:r>
      <w:r w:rsidR="007C0FB5">
        <w:rPr>
          <w:rFonts w:ascii="Times New Roman" w:hAnsi="Times New Roman" w:cs="Times New Roman"/>
          <w:color w:val="000000" w:themeColor="text1"/>
        </w:rPr>
        <w:fldChar w:fldCharType="end"/>
      </w:r>
      <w:ins w:id="732" w:author="Jens Stevens" w:date="2019-10-29T20:03:00Z">
        <w:del w:id="733" w:author="Gabrielle Boisrame" w:date="2019-10-31T10:49:00Z">
          <w:r w:rsidR="00C24781" w:rsidDel="00191F4E">
            <w:rPr>
              <w:rFonts w:ascii="Times New Roman" w:hAnsi="Times New Roman" w:cs="Times New Roman"/>
              <w:color w:val="000000" w:themeColor="text1"/>
            </w:rPr>
            <w:delText>, a</w:delText>
          </w:r>
        </w:del>
      </w:ins>
      <w:ins w:id="734" w:author="Gabrielle Boisrame" w:date="2019-10-31T10:49:00Z">
        <w:r w:rsidR="00191F4E">
          <w:rPr>
            <w:rFonts w:ascii="Times New Roman" w:hAnsi="Times New Roman" w:cs="Times New Roman"/>
            <w:color w:val="000000" w:themeColor="text1"/>
          </w:rPr>
          <w:t>. A</w:t>
        </w:r>
      </w:ins>
      <w:ins w:id="735" w:author="Jens Stevens" w:date="2019-10-29T20:03:00Z">
        <w:r w:rsidR="00C24781">
          <w:rPr>
            <w:rFonts w:ascii="Times New Roman" w:hAnsi="Times New Roman" w:cs="Times New Roman"/>
            <w:color w:val="000000" w:themeColor="text1"/>
          </w:rPr>
          <w:t xml:space="preserve">lthough we did observe </w:t>
        </w:r>
      </w:ins>
      <w:ins w:id="736" w:author="Gabrielle Boisrame" w:date="2019-10-31T10:49:00Z">
        <w:r w:rsidR="00191F4E">
          <w:rPr>
            <w:rFonts w:ascii="Times New Roman" w:hAnsi="Times New Roman" w:cs="Times New Roman"/>
            <w:color w:val="000000" w:themeColor="text1"/>
          </w:rPr>
          <w:t xml:space="preserve">that </w:t>
        </w:r>
      </w:ins>
      <w:ins w:id="737" w:author="Jens Stevens" w:date="2019-10-29T20:03:00Z">
        <w:r w:rsidR="00C24781">
          <w:rPr>
            <w:rFonts w:ascii="Times New Roman" w:hAnsi="Times New Roman" w:cs="Times New Roman"/>
            <w:color w:val="000000" w:themeColor="text1"/>
          </w:rPr>
          <w:t xml:space="preserve">similar </w:t>
        </w:r>
        <w:del w:id="738" w:author="Gabrielle Boisrame" w:date="2019-10-31T10:48:00Z">
          <w:r w:rsidR="00C24781" w:rsidDel="00191F4E">
            <w:rPr>
              <w:rFonts w:ascii="Times New Roman" w:hAnsi="Times New Roman" w:cs="Times New Roman"/>
              <w:color w:val="000000" w:themeColor="text1"/>
            </w:rPr>
            <w:delText>conifer cover</w:delText>
          </w:r>
        </w:del>
      </w:ins>
      <w:ins w:id="739" w:author="Gabrielle Boisrame" w:date="2019-10-31T10:48:00Z">
        <w:r w:rsidR="00191F4E">
          <w:rPr>
            <w:rFonts w:ascii="Times New Roman" w:hAnsi="Times New Roman" w:cs="Times New Roman"/>
            <w:color w:val="000000" w:themeColor="text1"/>
          </w:rPr>
          <w:t>proportions of both basins were dominated by conifer</w:t>
        </w:r>
      </w:ins>
      <w:ins w:id="740" w:author="Jens Stevens" w:date="2019-10-29T20:03:00Z">
        <w:del w:id="741" w:author="Gabrielle Boisrame" w:date="2019-10-31T10:49:00Z">
          <w:r w:rsidR="00C24781" w:rsidDel="00191F4E">
            <w:rPr>
              <w:rFonts w:ascii="Times New Roman" w:hAnsi="Times New Roman" w:cs="Times New Roman"/>
              <w:color w:val="000000" w:themeColor="text1"/>
            </w:rPr>
            <w:delText xml:space="preserve"> in the two basins </w:delText>
          </w:r>
        </w:del>
      </w:ins>
      <w:ins w:id="742" w:author="Gabrielle Boisrame" w:date="2019-10-31T10:49:00Z">
        <w:r w:rsidR="00191F4E">
          <w:rPr>
            <w:rFonts w:ascii="Times New Roman" w:hAnsi="Times New Roman" w:cs="Times New Roman"/>
            <w:color w:val="000000" w:themeColor="text1"/>
          </w:rPr>
          <w:t xml:space="preserve">s </w:t>
        </w:r>
      </w:ins>
      <w:ins w:id="743" w:author="Jens Stevens" w:date="2019-10-29T20:03:00Z">
        <w:r w:rsidR="00C24781">
          <w:rPr>
            <w:rFonts w:ascii="Times New Roman" w:hAnsi="Times New Roman" w:cs="Times New Roman"/>
            <w:color w:val="000000" w:themeColor="text1"/>
          </w:rPr>
          <w:t>prior to the reintroduction of managed wildfire (Figure 6)</w:t>
        </w:r>
      </w:ins>
      <w:ins w:id="744" w:author="Gabrielle Boisrame" w:date="2019-10-31T10:49:00Z">
        <w:r w:rsidR="00191F4E">
          <w:rPr>
            <w:rFonts w:ascii="Times New Roman" w:hAnsi="Times New Roman" w:cs="Times New Roman"/>
            <w:color w:val="000000" w:themeColor="text1"/>
          </w:rPr>
          <w:t xml:space="preserve">, our analysis did not </w:t>
        </w:r>
      </w:ins>
      <w:ins w:id="745" w:author="Gabrielle Boisrame" w:date="2019-10-31T10:50:00Z">
        <w:r w:rsidR="00191F4E">
          <w:rPr>
            <w:rFonts w:ascii="Times New Roman" w:hAnsi="Times New Roman" w:cs="Times New Roman"/>
            <w:color w:val="000000" w:themeColor="text1"/>
          </w:rPr>
          <w:t>account for</w:t>
        </w:r>
      </w:ins>
      <w:ins w:id="746" w:author="Gabrielle Boisrame" w:date="2019-10-31T10:49:00Z">
        <w:r w:rsidR="00191F4E">
          <w:rPr>
            <w:rFonts w:ascii="Times New Roman" w:hAnsi="Times New Roman" w:cs="Times New Roman"/>
            <w:color w:val="000000" w:themeColor="text1"/>
          </w:rPr>
          <w:t xml:space="preserve"> </w:t>
        </w:r>
      </w:ins>
      <w:ins w:id="747" w:author="Gabrielle Boisrame" w:date="2019-10-31T10:50:00Z">
        <w:r w:rsidR="00191F4E">
          <w:rPr>
            <w:rFonts w:ascii="Times New Roman" w:hAnsi="Times New Roman" w:cs="Times New Roman"/>
            <w:color w:val="000000" w:themeColor="text1"/>
          </w:rPr>
          <w:t xml:space="preserve">potential differences in </w:t>
        </w:r>
      </w:ins>
      <w:ins w:id="748" w:author="Gabrielle Boisrame" w:date="2019-10-31T10:49:00Z">
        <w:r w:rsidR="00191F4E">
          <w:rPr>
            <w:rFonts w:ascii="Times New Roman" w:hAnsi="Times New Roman" w:cs="Times New Roman"/>
            <w:color w:val="000000" w:themeColor="text1"/>
          </w:rPr>
          <w:t>forest density</w:t>
        </w:r>
      </w:ins>
      <w:ins w:id="749" w:author="Jens Stevens" w:date="2019-10-29T20:03:00Z">
        <w:r w:rsidR="00C24781">
          <w:rPr>
            <w:rFonts w:ascii="Times New Roman" w:hAnsi="Times New Roman" w:cs="Times New Roman"/>
            <w:color w:val="000000" w:themeColor="text1"/>
          </w:rPr>
          <w:t>.</w:t>
        </w:r>
      </w:ins>
      <w:ins w:id="750" w:author="Jens Stevens" w:date="2019-10-29T19:59:00Z">
        <w:r w:rsidR="00A93EBC">
          <w:rPr>
            <w:rFonts w:ascii="Times New Roman" w:hAnsi="Times New Roman" w:cs="Times New Roman"/>
            <w:color w:val="000000" w:themeColor="text1"/>
          </w:rPr>
          <w:t xml:space="preserve"> </w:t>
        </w:r>
      </w:ins>
      <w:del w:id="751" w:author="Jens Stevens" w:date="2019-10-29T19:02:00Z">
        <w:r w:rsidRPr="00182940" w:rsidDel="005D1F2C">
          <w:rPr>
            <w:rFonts w:ascii="Times New Roman" w:hAnsi="Times New Roman" w:cs="Times New Roman"/>
            <w:color w:val="000000" w:themeColor="text1"/>
          </w:rPr>
          <w:delText xml:space="preserve">second, interpolated /gridded precipitation data from PRISM show higher annual precipitation in ICB (Table B2); and third, in-situ weather station data show higher annual precipitation in ICB (Table 1). </w:delText>
        </w:r>
      </w:del>
      <w:r w:rsidRPr="00182940">
        <w:rPr>
          <w:rFonts w:ascii="Times New Roman" w:hAnsi="Times New Roman" w:cs="Times New Roman"/>
          <w:color w:val="000000" w:themeColor="text1"/>
        </w:rPr>
        <w:t>Besides reducing productivity, drier conditions may make the SCB less hydrologically-responsive to wildfire-induced changes</w:t>
      </w:r>
      <w:ins w:id="752" w:author="Gabrielle Boisrame" w:date="2019-10-31T11:32:00Z">
        <w:r w:rsidR="004D3A44">
          <w:rPr>
            <w:rFonts w:ascii="Times New Roman" w:hAnsi="Times New Roman" w:cs="Times New Roman"/>
            <w:color w:val="000000" w:themeColor="text1"/>
          </w:rPr>
          <w:t xml:space="preserve">. </w:t>
        </w:r>
        <w:r w:rsidR="004D3A44">
          <w:rPr>
            <w:rFonts w:ascii="Times New Roman" w:hAnsi="Times New Roman" w:cs="Times New Roman"/>
            <w:color w:val="000000" w:themeColor="text1"/>
          </w:rPr>
          <w:lastRenderedPageBreak/>
          <w:t xml:space="preserve">This is because </w:t>
        </w:r>
      </w:ins>
      <w:ins w:id="753" w:author="Gabrielle Boisrame" w:date="2019-10-31T11:36:00Z">
        <w:r w:rsidR="004D3A44">
          <w:rPr>
            <w:rFonts w:ascii="Times New Roman" w:hAnsi="Times New Roman" w:cs="Times New Roman"/>
            <w:color w:val="000000" w:themeColor="text1"/>
          </w:rPr>
          <w:t>any</w:t>
        </w:r>
      </w:ins>
      <w:ins w:id="754" w:author="Gabrielle Boisrame" w:date="2019-10-31T11:32:00Z">
        <w:r w:rsidR="004D3A44">
          <w:rPr>
            <w:rFonts w:ascii="Times New Roman" w:hAnsi="Times New Roman" w:cs="Times New Roman"/>
            <w:color w:val="000000" w:themeColor="text1"/>
          </w:rPr>
          <w:t xml:space="preserve"> additional water</w:t>
        </w:r>
      </w:ins>
      <w:ins w:id="755" w:author="Gabrielle Boisrame" w:date="2019-10-31T11:36:00Z">
        <w:r w:rsidR="004D3A44">
          <w:rPr>
            <w:rFonts w:ascii="Times New Roman" w:hAnsi="Times New Roman" w:cs="Times New Roman"/>
            <w:color w:val="000000" w:themeColor="text1"/>
          </w:rPr>
          <w:t xml:space="preserve"> that</w:t>
        </w:r>
      </w:ins>
      <w:ins w:id="756" w:author="Gabrielle Boisrame" w:date="2019-10-31T11:32:00Z">
        <w:r w:rsidR="004D3A44">
          <w:rPr>
            <w:rFonts w:ascii="Times New Roman" w:hAnsi="Times New Roman" w:cs="Times New Roman"/>
            <w:color w:val="000000" w:themeColor="text1"/>
          </w:rPr>
          <w:t xml:space="preserve"> becomes available (e.</w:t>
        </w:r>
      </w:ins>
      <w:ins w:id="757" w:author="Gabrielle Boisrame" w:date="2019-10-31T11:33:00Z">
        <w:r w:rsidR="004D3A44">
          <w:rPr>
            <w:rFonts w:ascii="Times New Roman" w:hAnsi="Times New Roman" w:cs="Times New Roman"/>
            <w:color w:val="000000" w:themeColor="text1"/>
          </w:rPr>
          <w:t xml:space="preserve">g., due to reduced interception </w:t>
        </w:r>
      </w:ins>
      <w:ins w:id="758" w:author="Gabrielle Boisrame" w:date="2019-10-31T14:32:00Z">
        <w:r w:rsidR="00A955C1">
          <w:rPr>
            <w:rFonts w:ascii="Times New Roman" w:hAnsi="Times New Roman" w:cs="Times New Roman"/>
            <w:color w:val="000000" w:themeColor="text1"/>
          </w:rPr>
          <w:t>and less competition</w:t>
        </w:r>
      </w:ins>
      <w:ins w:id="759" w:author="Gabrielle Boisrame" w:date="2019-10-31T14:33:00Z">
        <w:r w:rsidR="00A955C1">
          <w:rPr>
            <w:rFonts w:ascii="Times New Roman" w:hAnsi="Times New Roman" w:cs="Times New Roman"/>
            <w:color w:val="000000" w:themeColor="text1"/>
          </w:rPr>
          <w:t xml:space="preserve"> for water</w:t>
        </w:r>
      </w:ins>
      <w:ins w:id="760" w:author="Gabrielle Boisrame" w:date="2019-10-31T14:32:00Z">
        <w:r w:rsidR="00A955C1">
          <w:rPr>
            <w:rFonts w:ascii="Times New Roman" w:hAnsi="Times New Roman" w:cs="Times New Roman"/>
            <w:color w:val="000000" w:themeColor="text1"/>
          </w:rPr>
          <w:t xml:space="preserve"> </w:t>
        </w:r>
      </w:ins>
      <w:ins w:id="761" w:author="Gabrielle Boisrame" w:date="2019-10-31T11:33:00Z">
        <w:r w:rsidR="004D3A44">
          <w:rPr>
            <w:rFonts w:ascii="Times New Roman" w:hAnsi="Times New Roman" w:cs="Times New Roman"/>
            <w:color w:val="000000" w:themeColor="text1"/>
          </w:rPr>
          <w:t>in a fire-thinned forest)</w:t>
        </w:r>
      </w:ins>
      <w:ins w:id="762" w:author="Jens Stevens" w:date="2019-10-29T20:06:00Z">
        <w:r w:rsidR="00C24781">
          <w:rPr>
            <w:rFonts w:ascii="Times New Roman" w:hAnsi="Times New Roman" w:cs="Times New Roman"/>
            <w:color w:val="000000" w:themeColor="text1"/>
          </w:rPr>
          <w:t xml:space="preserve"> </w:t>
        </w:r>
      </w:ins>
      <w:ins w:id="763" w:author="Gabrielle Boisrame" w:date="2019-10-31T11:35:00Z">
        <w:r w:rsidR="004D3A44">
          <w:rPr>
            <w:rFonts w:ascii="Times New Roman" w:hAnsi="Times New Roman" w:cs="Times New Roman"/>
            <w:color w:val="000000" w:themeColor="text1"/>
          </w:rPr>
          <w:t>in a water-limited forest</w:t>
        </w:r>
      </w:ins>
      <w:ins w:id="764" w:author="Jens Stevens" w:date="2019-10-29T20:06:00Z">
        <w:del w:id="765" w:author="Gabrielle Boisrame" w:date="2019-10-31T11:30:00Z">
          <w:r w:rsidR="00C24781" w:rsidDel="004D3A44">
            <w:rPr>
              <w:rFonts w:ascii="Times New Roman" w:hAnsi="Times New Roman" w:cs="Times New Roman"/>
              <w:color w:val="000000" w:themeColor="text1"/>
            </w:rPr>
            <w:delText>because pre-fire water use by vegetation is reduced</w:delText>
          </w:r>
        </w:del>
      </w:ins>
      <w:ins w:id="766" w:author="Gabrielle Boisrame" w:date="2019-10-31T11:34:00Z">
        <w:r w:rsidR="004D3A44">
          <w:rPr>
            <w:rFonts w:ascii="Times New Roman" w:hAnsi="Times New Roman" w:cs="Times New Roman"/>
            <w:color w:val="000000" w:themeColor="text1"/>
          </w:rPr>
          <w:t xml:space="preserve"> </w:t>
        </w:r>
      </w:ins>
      <w:ins w:id="767" w:author="Gabrielle Boisrame" w:date="2019-10-31T11:36:00Z">
        <w:r w:rsidR="004D3A44">
          <w:rPr>
            <w:rFonts w:ascii="Times New Roman" w:hAnsi="Times New Roman" w:cs="Times New Roman"/>
            <w:color w:val="000000" w:themeColor="text1"/>
          </w:rPr>
          <w:t>is likely to</w:t>
        </w:r>
      </w:ins>
      <w:ins w:id="768" w:author="Gabrielle Boisrame" w:date="2019-10-31T11:30:00Z">
        <w:r w:rsidR="004D3A44">
          <w:rPr>
            <w:rFonts w:ascii="Times New Roman" w:hAnsi="Times New Roman" w:cs="Times New Roman"/>
            <w:color w:val="000000" w:themeColor="text1"/>
          </w:rPr>
          <w:t xml:space="preserve"> be </w:t>
        </w:r>
      </w:ins>
      <w:ins w:id="769" w:author="Gabrielle Boisrame" w:date="2019-10-31T11:34:00Z">
        <w:r w:rsidR="004D3A44">
          <w:rPr>
            <w:rFonts w:ascii="Times New Roman" w:hAnsi="Times New Roman" w:cs="Times New Roman"/>
            <w:color w:val="000000" w:themeColor="text1"/>
          </w:rPr>
          <w:t>taken up</w:t>
        </w:r>
      </w:ins>
      <w:ins w:id="770" w:author="Gabrielle Boisrame" w:date="2019-10-31T11:30:00Z">
        <w:r w:rsidR="004D3A44">
          <w:rPr>
            <w:rFonts w:ascii="Times New Roman" w:hAnsi="Times New Roman" w:cs="Times New Roman"/>
            <w:color w:val="000000" w:themeColor="text1"/>
          </w:rPr>
          <w:t xml:space="preserve"> by the already water-stressed vegetation</w:t>
        </w:r>
      </w:ins>
      <w:ins w:id="771" w:author="Gabrielle Boisrame" w:date="2019-10-31T11:32:00Z">
        <w:r w:rsidR="004D3A44">
          <w:rPr>
            <w:rFonts w:ascii="Times New Roman" w:hAnsi="Times New Roman" w:cs="Times New Roman"/>
            <w:color w:val="000000" w:themeColor="text1"/>
          </w:rPr>
          <w:t xml:space="preserve"> rather than contributing to increased streamflow or soil moisture</w:t>
        </w:r>
      </w:ins>
      <w:r w:rsidRPr="00182940">
        <w:rPr>
          <w:rFonts w:ascii="Times New Roman" w:hAnsi="Times New Roman" w:cs="Times New Roman"/>
          <w:color w:val="000000" w:themeColor="text1"/>
        </w:rPr>
        <w:t xml:space="preserve">. For example, Roche et al. </w:t>
      </w:r>
      <w:r w:rsidRPr="00182940">
        <w:rPr>
          <w:rFonts w:ascii="Times New Roman" w:hAnsi="Times New Roman" w:cs="Times New Roman"/>
          <w:color w:val="000000" w:themeColor="text1"/>
        </w:rPr>
        <w:fldChar w:fldCharType="begin"/>
      </w:r>
      <w:r w:rsidR="006B53CB">
        <w:rPr>
          <w:rFonts w:ascii="Times New Roman" w:hAnsi="Times New Roman" w:cs="Times New Roman"/>
          <w:color w:val="000000" w:themeColor="text1"/>
        </w:rPr>
        <w:instrText xml:space="preserve"> ADDIN EN.CITE &lt;EndNote&gt;&lt;Cite ExcludeAuth="1"&gt;&lt;Author&gt;Roche&lt;/Author&gt;&lt;Year&gt;2018&lt;/Year&gt;&lt;RecNum&gt;3650&lt;/RecNum&gt;&lt;DisplayText&gt;(2018)&lt;/DisplayText&gt;&lt;record&gt;&lt;rec-number&gt;3650&lt;/rec-number&gt;&lt;foreign-keys&gt;&lt;key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found that the Kings Watershed had less post-fire reductions in ET than the American River Watershed, which had higher precipitation and greater post-fire basal area. </w:t>
      </w:r>
    </w:p>
    <w:p w14:paraId="7204C2D5" w14:textId="0FAB37E8" w:rsidR="007D43CE" w:rsidRPr="00182940" w:rsidRDefault="00271A14" w:rsidP="00E97114">
      <w:pPr>
        <w:spacing w:line="480" w:lineRule="auto"/>
        <w:ind w:firstLine="720"/>
        <w:rPr>
          <w:rFonts w:ascii="Times New Roman" w:hAnsi="Times New Roman" w:cs="Times New Roman"/>
          <w:color w:val="000000" w:themeColor="text1"/>
        </w:rPr>
      </w:pPr>
      <w:ins w:id="772" w:author="Jens Stevens" w:date="2019-10-29T20:12:00Z">
        <w:r>
          <w:rPr>
            <w:rFonts w:ascii="Times New Roman" w:hAnsi="Times New Roman" w:cs="Times New Roman"/>
            <w:color w:val="000000" w:themeColor="text1"/>
          </w:rPr>
          <w:t xml:space="preserve">While it is not possible from this study to </w:t>
        </w:r>
      </w:ins>
      <w:ins w:id="773" w:author="Jens Stevens" w:date="2019-10-29T20:14:00Z">
        <w:r>
          <w:rPr>
            <w:rFonts w:ascii="Times New Roman" w:hAnsi="Times New Roman" w:cs="Times New Roman"/>
            <w:color w:val="000000" w:themeColor="text1"/>
          </w:rPr>
          <w:t>disentangle</w:t>
        </w:r>
      </w:ins>
      <w:ins w:id="774" w:author="Jens Stevens" w:date="2019-10-29T20:12:00Z">
        <w:r>
          <w:rPr>
            <w:rFonts w:ascii="Times New Roman" w:hAnsi="Times New Roman" w:cs="Times New Roman"/>
            <w:color w:val="000000" w:themeColor="text1"/>
          </w:rPr>
          <w:t xml:space="preserve"> </w:t>
        </w:r>
      </w:ins>
      <w:ins w:id="775" w:author="Jens Stevens" w:date="2019-10-29T20:14:00Z">
        <w:r>
          <w:rPr>
            <w:rFonts w:ascii="Times New Roman" w:hAnsi="Times New Roman" w:cs="Times New Roman"/>
            <w:color w:val="000000" w:themeColor="text1"/>
          </w:rPr>
          <w:t xml:space="preserve">the </w:t>
        </w:r>
      </w:ins>
      <w:ins w:id="776" w:author="Jens Stevens" w:date="2019-10-29T20:15:00Z">
        <w:r>
          <w:rPr>
            <w:rFonts w:ascii="Times New Roman" w:hAnsi="Times New Roman" w:cs="Times New Roman"/>
            <w:color w:val="000000" w:themeColor="text1"/>
          </w:rPr>
          <w:t xml:space="preserve">relative </w:t>
        </w:r>
      </w:ins>
      <w:ins w:id="777" w:author="Jens Stevens" w:date="2019-10-29T20:14:00Z">
        <w:r>
          <w:rPr>
            <w:rFonts w:ascii="Times New Roman" w:hAnsi="Times New Roman" w:cs="Times New Roman"/>
            <w:color w:val="000000" w:themeColor="text1"/>
          </w:rPr>
          <w:t xml:space="preserve">contributions of reduced fire frequency and reduced productivity to the minimal changes observed </w:t>
        </w:r>
      </w:ins>
      <w:ins w:id="778" w:author="Jens Stevens" w:date="2019-10-29T20:15:00Z">
        <w:r>
          <w:rPr>
            <w:rFonts w:ascii="Times New Roman" w:hAnsi="Times New Roman" w:cs="Times New Roman"/>
            <w:color w:val="000000" w:themeColor="text1"/>
          </w:rPr>
          <w:t>in SCB re</w:t>
        </w:r>
        <w:r w:rsidR="00E97114">
          <w:rPr>
            <w:rFonts w:ascii="Times New Roman" w:hAnsi="Times New Roman" w:cs="Times New Roman"/>
            <w:color w:val="000000" w:themeColor="text1"/>
          </w:rPr>
          <w:t xml:space="preserve">lative to ICB, we found clear evidence of those minimal </w:t>
        </w:r>
      </w:ins>
      <w:ins w:id="779" w:author="Jens Stevens" w:date="2019-10-29T20:20:00Z">
        <w:r w:rsidR="00E97114">
          <w:rPr>
            <w:rFonts w:ascii="Times New Roman" w:hAnsi="Times New Roman" w:cs="Times New Roman"/>
            <w:color w:val="000000" w:themeColor="text1"/>
          </w:rPr>
          <w:t xml:space="preserve">ecosystem </w:t>
        </w:r>
      </w:ins>
      <w:ins w:id="780" w:author="Jens Stevens" w:date="2019-10-29T20:15:00Z">
        <w:r w:rsidR="00E97114">
          <w:rPr>
            <w:rFonts w:ascii="Times New Roman" w:hAnsi="Times New Roman" w:cs="Times New Roman"/>
            <w:color w:val="000000" w:themeColor="text1"/>
          </w:rPr>
          <w:t xml:space="preserve">changes from our </w:t>
        </w:r>
      </w:ins>
      <w:ins w:id="781" w:author="Jens Stevens" w:date="2019-10-29T20:20:00Z">
        <w:r w:rsidR="00E97114">
          <w:rPr>
            <w:rFonts w:ascii="Times New Roman" w:hAnsi="Times New Roman" w:cs="Times New Roman"/>
            <w:color w:val="000000" w:themeColor="text1"/>
          </w:rPr>
          <w:t xml:space="preserve">vegetation patch analysis, our </w:t>
        </w:r>
      </w:ins>
      <w:ins w:id="782" w:author="Jens Stevens" w:date="2019-10-29T20:15:00Z">
        <w:r w:rsidR="00E97114">
          <w:rPr>
            <w:rFonts w:ascii="Times New Roman" w:hAnsi="Times New Roman" w:cs="Times New Roman"/>
            <w:color w:val="000000" w:themeColor="text1"/>
          </w:rPr>
          <w:t xml:space="preserve">forestry plot analysis, </w:t>
        </w:r>
      </w:ins>
      <w:ins w:id="783" w:author="Jens Stevens" w:date="2019-10-29T20:20:00Z">
        <w:r w:rsidR="00E97114">
          <w:rPr>
            <w:rFonts w:ascii="Times New Roman" w:hAnsi="Times New Roman" w:cs="Times New Roman"/>
            <w:color w:val="000000" w:themeColor="text1"/>
          </w:rPr>
          <w:t>and our soil moisture analysis</w:t>
        </w:r>
      </w:ins>
      <w:ins w:id="784" w:author="Jens Stevens" w:date="2019-10-29T20:21:00Z">
        <w:r w:rsidR="00E97114">
          <w:rPr>
            <w:rFonts w:ascii="Times New Roman" w:hAnsi="Times New Roman" w:cs="Times New Roman"/>
            <w:color w:val="000000" w:themeColor="text1"/>
          </w:rPr>
          <w:t xml:space="preserve"> in response to the restoration of managed wildfire to SCB. With respect to the vegetation patch analysis,</w:t>
        </w:r>
      </w:ins>
      <w:ins w:id="785" w:author="Jens Stevens" w:date="2019-10-29T20:14:00Z">
        <w:r>
          <w:rPr>
            <w:rFonts w:ascii="Times New Roman" w:hAnsi="Times New Roman" w:cs="Times New Roman"/>
            <w:color w:val="000000" w:themeColor="text1"/>
          </w:rPr>
          <w:t xml:space="preserve"> </w:t>
        </w:r>
      </w:ins>
      <w:ins w:id="786" w:author="Jens Stevens" w:date="2019-10-29T20:23:00Z">
        <w:r w:rsidR="00E97114">
          <w:rPr>
            <w:rFonts w:ascii="Times New Roman" w:hAnsi="Times New Roman" w:cs="Times New Roman"/>
            <w:color w:val="000000" w:themeColor="text1"/>
          </w:rPr>
          <w:t>the proportional area (Figure 6) and</w:t>
        </w:r>
      </w:ins>
      <w:r w:rsidR="00F13F6C" w:rsidRPr="00182940">
        <w:rPr>
          <w:rFonts w:ascii="Times New Roman" w:hAnsi="Times New Roman" w:cs="Times New Roman"/>
          <w:color w:val="000000" w:themeColor="text1"/>
        </w:rPr>
        <w:t xml:space="preserve"> the maximum patch size </w:t>
      </w:r>
      <w:r w:rsidR="00B42486" w:rsidRPr="00182940">
        <w:rPr>
          <w:rFonts w:ascii="Times New Roman" w:hAnsi="Times New Roman" w:cs="Times New Roman"/>
          <w:color w:val="000000" w:themeColor="text1"/>
        </w:rPr>
        <w:t>of areas</w:t>
      </w:r>
      <w:ins w:id="787" w:author="Jens Stevens" w:date="2019-10-29T20:23:00Z">
        <w:r w:rsidR="00E97114">
          <w:rPr>
            <w:rFonts w:ascii="Times New Roman" w:hAnsi="Times New Roman" w:cs="Times New Roman"/>
            <w:color w:val="000000" w:themeColor="text1"/>
          </w:rPr>
          <w:t xml:space="preserve"> (Figure C</w:t>
        </w:r>
      </w:ins>
      <w:ins w:id="788" w:author="Jens Stevens" w:date="2019-10-29T20:24:00Z">
        <w:r w:rsidR="00E97114">
          <w:rPr>
            <w:rFonts w:ascii="Times New Roman" w:hAnsi="Times New Roman" w:cs="Times New Roman"/>
            <w:color w:val="000000" w:themeColor="text1"/>
          </w:rPr>
          <w:t>4</w:t>
        </w:r>
      </w:ins>
      <w:ins w:id="789" w:author="Jens Stevens" w:date="2019-10-29T20:23:00Z">
        <w:r w:rsidR="00E97114">
          <w:rPr>
            <w:rFonts w:ascii="Times New Roman" w:hAnsi="Times New Roman" w:cs="Times New Roman"/>
            <w:color w:val="000000" w:themeColor="text1"/>
          </w:rPr>
          <w:t>)</w:t>
        </w:r>
      </w:ins>
      <w:r w:rsidR="00B42486" w:rsidRPr="00182940">
        <w:rPr>
          <w:rFonts w:ascii="Times New Roman" w:hAnsi="Times New Roman" w:cs="Times New Roman"/>
          <w:color w:val="000000" w:themeColor="text1"/>
        </w:rPr>
        <w:t xml:space="preserve"> converted from forest to non-forest was</w:t>
      </w:r>
      <w:r w:rsidR="00F13F6C" w:rsidRPr="00182940">
        <w:rPr>
          <w:rFonts w:ascii="Times New Roman" w:hAnsi="Times New Roman" w:cs="Times New Roman"/>
          <w:color w:val="000000" w:themeColor="text1"/>
        </w:rPr>
        <w:t xml:space="preserve"> higher in ICB</w:t>
      </w:r>
      <w:del w:id="790" w:author="Jens Stevens" w:date="2019-10-29T20:24:00Z">
        <w:r w:rsidR="00F13F6C" w:rsidRPr="00182940" w:rsidDel="00E97114">
          <w:rPr>
            <w:rFonts w:ascii="Times New Roman" w:hAnsi="Times New Roman" w:cs="Times New Roman"/>
            <w:color w:val="000000" w:themeColor="text1"/>
          </w:rPr>
          <w:delText xml:space="preserve"> (Figure </w:delText>
        </w:r>
        <w:r w:rsidR="00DA4FE2" w:rsidRPr="00182940" w:rsidDel="00E97114">
          <w:rPr>
            <w:rFonts w:ascii="Times New Roman" w:hAnsi="Times New Roman" w:cs="Times New Roman"/>
            <w:color w:val="000000" w:themeColor="text1"/>
          </w:rPr>
          <w:delText>D</w:delText>
        </w:r>
        <w:r w:rsidR="00F13F6C" w:rsidRPr="00182940" w:rsidDel="00E97114">
          <w:rPr>
            <w:rFonts w:ascii="Times New Roman" w:hAnsi="Times New Roman" w:cs="Times New Roman"/>
            <w:color w:val="000000" w:themeColor="text1"/>
          </w:rPr>
          <w:delText>3)</w:delText>
        </w:r>
      </w:del>
      <w:r w:rsidR="00F13F6C" w:rsidRPr="00182940">
        <w:rPr>
          <w:rFonts w:ascii="Times New Roman" w:hAnsi="Times New Roman" w:cs="Times New Roman"/>
          <w:color w:val="000000" w:themeColor="text1"/>
        </w:rPr>
        <w:t xml:space="preserve">. </w:t>
      </w:r>
      <w:r w:rsidR="007D43CE" w:rsidRPr="00182940">
        <w:rPr>
          <w:rFonts w:ascii="Times New Roman" w:hAnsi="Times New Roman" w:cs="Times New Roman"/>
          <w:color w:val="000000" w:themeColor="text1"/>
        </w:rPr>
        <w:t xml:space="preserve">For </w:t>
      </w:r>
      <w:r w:rsidR="00B42486" w:rsidRPr="00182940">
        <w:rPr>
          <w:rFonts w:ascii="Times New Roman" w:hAnsi="Times New Roman" w:cs="Times New Roman"/>
          <w:color w:val="000000" w:themeColor="text1"/>
        </w:rPr>
        <w:t xml:space="preserve">larger </w:t>
      </w:r>
      <w:r w:rsidR="007D43CE" w:rsidRPr="00182940">
        <w:rPr>
          <w:rFonts w:ascii="Times New Roman" w:hAnsi="Times New Roman" w:cs="Times New Roman"/>
          <w:color w:val="000000" w:themeColor="text1"/>
        </w:rPr>
        <w:t xml:space="preserve">high-severity patches to develop, there needs to be a confluence of </w:t>
      </w:r>
      <w:ins w:id="791" w:author="Stevens, Jens T" w:date="2019-11-05T15:03:00Z">
        <w:r w:rsidR="003D5566">
          <w:rPr>
            <w:rFonts w:ascii="Times New Roman" w:hAnsi="Times New Roman" w:cs="Times New Roman"/>
            <w:color w:val="000000" w:themeColor="text1"/>
          </w:rPr>
          <w:t xml:space="preserve">topography, </w:t>
        </w:r>
      </w:ins>
      <w:r w:rsidR="007D43CE" w:rsidRPr="00182940">
        <w:rPr>
          <w:rFonts w:ascii="Times New Roman" w:hAnsi="Times New Roman" w:cs="Times New Roman"/>
          <w:color w:val="000000" w:themeColor="text1"/>
        </w:rPr>
        <w:t xml:space="preserve">weather and fuels sufficient to cause complete tree mortality </w:t>
      </w:r>
      <w:r w:rsidR="007D43CE"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7D43CE" w:rsidRPr="00182940">
        <w:rPr>
          <w:rFonts w:ascii="Times New Roman" w:hAnsi="Times New Roman" w:cs="Times New Roman"/>
          <w:color w:val="000000" w:themeColor="text1"/>
        </w:rPr>
        <w:instrText xml:space="preserve"> ADDIN EN.CITE </w:instrText>
      </w:r>
      <w:r w:rsidR="007D43CE"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7D43CE" w:rsidRPr="00182940">
        <w:rPr>
          <w:rFonts w:ascii="Times New Roman" w:hAnsi="Times New Roman" w:cs="Times New Roman"/>
          <w:color w:val="000000" w:themeColor="text1"/>
        </w:rPr>
        <w:instrText xml:space="preserve"> ADDIN EN.CITE.DATA </w:instrText>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separate"/>
      </w:r>
      <w:r w:rsidR="007D43CE" w:rsidRPr="00182940">
        <w:rPr>
          <w:rFonts w:ascii="Times New Roman" w:hAnsi="Times New Roman" w:cs="Times New Roman"/>
          <w:noProof/>
          <w:color w:val="000000" w:themeColor="text1"/>
        </w:rPr>
        <w:t>(Collins et al. 2007)</w:t>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t xml:space="preserve">. </w:t>
      </w:r>
      <w:r w:rsidR="00D71C45" w:rsidRPr="00182940">
        <w:rPr>
          <w:rFonts w:ascii="Times New Roman" w:hAnsi="Times New Roman" w:cs="Times New Roman"/>
          <w:color w:val="000000" w:themeColor="text1"/>
        </w:rPr>
        <w:t xml:space="preserve">Relatively small patches of alternative vegetation are one of the primary goals of managed wildfire </w: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sidRPr="00182940">
        <w:rPr>
          <w:rFonts w:ascii="Times New Roman" w:hAnsi="Times New Roman" w:cs="Times New Roman"/>
          <w:color w:val="000000" w:themeColor="text1"/>
        </w:rPr>
        <w:instrText xml:space="preserve"> ADDIN EN.CITE </w:instrTex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sidRPr="00182940">
        <w:rPr>
          <w:rFonts w:ascii="Times New Roman" w:hAnsi="Times New Roman" w:cs="Times New Roman"/>
          <w:color w:val="000000" w:themeColor="text1"/>
        </w:rPr>
        <w:instrText xml:space="preserve"> ADDIN EN.CITE.DATA </w:instrText>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separate"/>
      </w:r>
      <w:r w:rsidR="00D71C45" w:rsidRPr="00182940">
        <w:rPr>
          <w:rFonts w:ascii="Times New Roman" w:hAnsi="Times New Roman" w:cs="Times New Roman"/>
          <w:noProof/>
          <w:color w:val="000000" w:themeColor="text1"/>
        </w:rPr>
        <w:t>(Hessburg et al. 2016)</w:t>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t xml:space="preserve">, so in that respect the fires within </w:t>
      </w:r>
      <w:r w:rsidR="00D73A63" w:rsidRPr="00182940">
        <w:rPr>
          <w:rFonts w:ascii="Times New Roman" w:hAnsi="Times New Roman" w:cs="Times New Roman"/>
          <w:color w:val="000000" w:themeColor="text1"/>
        </w:rPr>
        <w:t>SCB</w:t>
      </w:r>
      <w:r w:rsidR="00D71C45" w:rsidRPr="00182940">
        <w:rPr>
          <w:rFonts w:ascii="Times New Roman" w:hAnsi="Times New Roman" w:cs="Times New Roman"/>
          <w:color w:val="000000" w:themeColor="text1"/>
        </w:rPr>
        <w:t xml:space="preserve"> may have met some management objectives with respect to the fine-scale heterogeneity on the landscape to improve resilience to future fires. </w:t>
      </w:r>
    </w:p>
    <w:p w14:paraId="5E03C1EC" w14:textId="26824D85" w:rsidR="00E97114" w:rsidRDefault="00E97114" w:rsidP="00E97114">
      <w:pPr>
        <w:spacing w:line="480" w:lineRule="auto"/>
        <w:ind w:firstLine="720"/>
        <w:rPr>
          <w:ins w:id="792" w:author="Jens Stevens" w:date="2019-10-29T18:58:00Z"/>
          <w:rFonts w:ascii="Times New Roman" w:hAnsi="Times New Roman" w:cs="Times New Roman"/>
          <w:color w:val="000000" w:themeColor="text1"/>
        </w:rPr>
      </w:pPr>
      <w:del w:id="793" w:author="Jens Stevens" w:date="2019-10-29T18:52:00Z">
        <w:r w:rsidRPr="00182940" w:rsidDel="00D46858">
          <w:rPr>
            <w:rFonts w:ascii="Times New Roman" w:hAnsi="Times New Roman" w:cs="Times New Roman"/>
            <w:color w:val="000000" w:themeColor="text1"/>
          </w:rPr>
          <w:delText>Beyond the relatively modest creation of alternative vegetation patches following fire-caused overstory tree mortality (Figure 3)</w:delText>
        </w:r>
      </w:del>
      <w:ins w:id="794" w:author="Jens Stevens" w:date="2019-10-29T20:26:00Z">
        <w:r>
          <w:rPr>
            <w:rFonts w:ascii="Times New Roman" w:hAnsi="Times New Roman" w:cs="Times New Roman"/>
            <w:color w:val="000000" w:themeColor="text1"/>
          </w:rPr>
          <w:t>With respect to the forestry plot analysis</w:t>
        </w:r>
      </w:ins>
      <w:r w:rsidRPr="00182940">
        <w:rPr>
          <w:rFonts w:ascii="Times New Roman" w:hAnsi="Times New Roman" w:cs="Times New Roman"/>
          <w:color w:val="000000" w:themeColor="text1"/>
        </w:rPr>
        <w:t xml:space="preserve">, we did not observe the expected changes in forest structure from our re-measurement of forestry plots (Figure </w:t>
      </w:r>
      <w:del w:id="795" w:author="Jens Stevens" w:date="2019-10-29T18:56:00Z">
        <w:r w:rsidRPr="00182940" w:rsidDel="00D46858">
          <w:rPr>
            <w:rFonts w:ascii="Times New Roman" w:hAnsi="Times New Roman" w:cs="Times New Roman"/>
            <w:color w:val="000000" w:themeColor="text1"/>
          </w:rPr>
          <w:delText>4</w:delText>
        </w:r>
      </w:del>
      <w:ins w:id="796" w:author="Jens Stevens" w:date="2019-10-29T18:56:00Z">
        <w:r>
          <w:rPr>
            <w:rFonts w:ascii="Times New Roman" w:hAnsi="Times New Roman" w:cs="Times New Roman"/>
            <w:color w:val="000000" w:themeColor="text1"/>
          </w:rPr>
          <w:t>3</w:t>
        </w:r>
      </w:ins>
      <w:r w:rsidRPr="00182940">
        <w:rPr>
          <w:rFonts w:ascii="Times New Roman" w:hAnsi="Times New Roman" w:cs="Times New Roman"/>
          <w:color w:val="000000" w:themeColor="text1"/>
        </w:rPr>
        <w:t xml:space="preserve">) that we would have expected under managed wildfire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ins w:id="797" w:author="Jens Stevens" w:date="2019-10-29T18:56:00Z">
        <w:r>
          <w:rPr>
            <w:rFonts w:ascii="Times New Roman" w:hAnsi="Times New Roman" w:cs="Times New Roman"/>
            <w:color w:val="000000" w:themeColor="text1"/>
          </w:rPr>
          <w:t xml:space="preserve">For instance, we observed a </w:t>
        </w:r>
        <w:moveToRangeStart w:id="798" w:author="Jens Stevens" w:date="2019-10-29T18:56:00Z" w:name="move23267788"/>
        <w:r w:rsidRPr="00182940">
          <w:rPr>
            <w:rFonts w:ascii="Times New Roman" w:hAnsi="Times New Roman" w:cs="Times New Roman"/>
            <w:color w:val="000000" w:themeColor="text1"/>
          </w:rPr>
          <w:t xml:space="preserve">uniform decrease in large (&gt;61 cm) and very large (&gt;100 cm) trees, even </w:t>
        </w:r>
        <w:r w:rsidRPr="00182940">
          <w:rPr>
            <w:rFonts w:ascii="Times New Roman" w:hAnsi="Times New Roman" w:cs="Times New Roman"/>
            <w:color w:val="000000" w:themeColor="text1"/>
          </w:rPr>
          <w:lastRenderedPageBreak/>
          <w:t xml:space="preserve">in unburned red fir forest (Figure </w:t>
        </w:r>
        <w:del w:id="799" w:author="Jens Stevens" w:date="2019-10-29T18:56:00Z">
          <w:r w:rsidRPr="00182940" w:rsidDel="00D46858">
            <w:rPr>
              <w:rFonts w:ascii="Times New Roman" w:hAnsi="Times New Roman" w:cs="Times New Roman"/>
              <w:color w:val="000000" w:themeColor="text1"/>
            </w:rPr>
            <w:delText>4</w:delText>
          </w:r>
        </w:del>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This is consistent with long-term trends that have been observed across the western US </w:t>
        </w:r>
        <w:r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(van Mantgem and Stephenson 2007, van Mantgem et al. 2009, Das et al. 2016)</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and may be indicative of climate or pest/pathogen influences in addition to fire</w:t>
        </w:r>
      </w:ins>
      <w:ins w:id="800" w:author="Jens Stevens" w:date="2019-10-29T18:57:00Z">
        <w:r>
          <w:rPr>
            <w:rFonts w:ascii="Times New Roman" w:hAnsi="Times New Roman" w:cs="Times New Roman"/>
            <w:color w:val="000000" w:themeColor="text1"/>
          </w:rPr>
          <w:t>, which we would not expect to disproportionately target large fire-resistant trees in low-severity burns</w:t>
        </w:r>
      </w:ins>
      <w:ins w:id="801" w:author="Jens Stevens" w:date="2019-10-29T18:56:00Z">
        <w:r w:rsidRPr="00182940">
          <w:rPr>
            <w:rFonts w:ascii="Times New Roman" w:hAnsi="Times New Roman" w:cs="Times New Roman"/>
            <w:color w:val="000000" w:themeColor="text1"/>
          </w:rPr>
          <w:t>.</w:t>
        </w:r>
      </w:ins>
      <w:moveToRangeEnd w:id="798"/>
      <w:ins w:id="802" w:author="Jens Stevens" w:date="2019-10-29T18:57:00Z">
        <w:r>
          <w:rPr>
            <w:rFonts w:ascii="Times New Roman" w:hAnsi="Times New Roman" w:cs="Times New Roman"/>
            <w:color w:val="000000" w:themeColor="text1"/>
          </w:rPr>
          <w:t xml:space="preserve"> </w:t>
        </w:r>
      </w:ins>
    </w:p>
    <w:p w14:paraId="0892AE77" w14:textId="14BB9E57" w:rsidR="00E97114" w:rsidRDefault="00E97114" w:rsidP="00E97114">
      <w:pPr>
        <w:spacing w:line="480" w:lineRule="auto"/>
        <w:ind w:firstLine="720"/>
        <w:rPr>
          <w:rFonts w:ascii="Times New Roman" w:hAnsi="Times New Roman" w:cs="Times New Roman"/>
          <w:color w:val="000000" w:themeColor="text1"/>
        </w:rPr>
      </w:pPr>
      <w:del w:id="803" w:author="Jens Stevens" w:date="2019-10-29T18:57:00Z">
        <w:r w:rsidRPr="00182940" w:rsidDel="00D46858">
          <w:rPr>
            <w:rFonts w:ascii="Times New Roman" w:hAnsi="Times New Roman" w:cs="Times New Roman"/>
            <w:color w:val="000000" w:themeColor="text1"/>
          </w:rPr>
          <w:delText>Specifically</w:delText>
        </w:r>
      </w:del>
      <w:ins w:id="804" w:author="Jens Stevens" w:date="2019-10-29T19:51:00Z">
        <w:r>
          <w:rPr>
            <w:rFonts w:ascii="Times New Roman" w:hAnsi="Times New Roman" w:cs="Times New Roman"/>
            <w:color w:val="000000" w:themeColor="text1"/>
          </w:rPr>
          <w:t xml:space="preserve">While large tree density </w:t>
        </w:r>
      </w:ins>
      <w:ins w:id="805" w:author="Jens Stevens" w:date="2019-10-29T20:27:00Z">
        <w:r w:rsidR="00F021F0">
          <w:rPr>
            <w:rFonts w:ascii="Times New Roman" w:hAnsi="Times New Roman" w:cs="Times New Roman"/>
            <w:color w:val="000000" w:themeColor="text1"/>
          </w:rPr>
          <w:t xml:space="preserve">in the forestry plots </w:t>
        </w:r>
      </w:ins>
      <w:ins w:id="806" w:author="Jens Stevens" w:date="2019-10-29T19:51:00Z">
        <w:r>
          <w:rPr>
            <w:rFonts w:ascii="Times New Roman" w:hAnsi="Times New Roman" w:cs="Times New Roman"/>
            <w:color w:val="000000" w:themeColor="text1"/>
          </w:rPr>
          <w:t>decreased over time</w:t>
        </w:r>
      </w:ins>
      <w:r w:rsidRPr="00182940">
        <w:rPr>
          <w:rFonts w:ascii="Times New Roman" w:hAnsi="Times New Roman" w:cs="Times New Roman"/>
          <w:color w:val="000000" w:themeColor="text1"/>
        </w:rPr>
        <w:t xml:space="preserve">, we observed a slight increase in </w:t>
      </w:r>
      <w:ins w:id="807" w:author="Jens Stevens" w:date="2019-10-29T19:51:00Z">
        <w:r>
          <w:rPr>
            <w:rFonts w:ascii="Times New Roman" w:hAnsi="Times New Roman" w:cs="Times New Roman"/>
            <w:color w:val="000000" w:themeColor="text1"/>
          </w:rPr>
          <w:t xml:space="preserve">small (7.6 – 15.2 cm </w:t>
        </w:r>
        <w:proofErr w:type="spellStart"/>
        <w:r>
          <w:rPr>
            <w:rFonts w:ascii="Times New Roman" w:hAnsi="Times New Roman" w:cs="Times New Roman"/>
            <w:color w:val="000000" w:themeColor="text1"/>
          </w:rPr>
          <w:t>dbh</w:t>
        </w:r>
        <w:proofErr w:type="spellEnd"/>
        <w:r>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 xml:space="preserve">tree density </w:t>
      </w:r>
      <w:ins w:id="808" w:author="Stevens, Jens T" w:date="2019-11-05T15:04:00Z">
        <w:r w:rsidR="003D5566">
          <w:rPr>
            <w:rFonts w:ascii="Times New Roman" w:hAnsi="Times New Roman" w:cs="Times New Roman"/>
            <w:color w:val="000000" w:themeColor="text1"/>
          </w:rPr>
          <w:t xml:space="preserve">regardless of number of times burned </w:t>
        </w:r>
      </w:ins>
      <w:del w:id="809" w:author="Stevens, Jens T" w:date="2019-11-05T15:04:00Z">
        <w:r w:rsidRPr="00182940" w:rsidDel="003D5566">
          <w:rPr>
            <w:rFonts w:ascii="Times New Roman" w:hAnsi="Times New Roman" w:cs="Times New Roman"/>
            <w:color w:val="000000" w:themeColor="text1"/>
          </w:rPr>
          <w:delText xml:space="preserve">in all burn classes that was concentrated in the smallest size class (7.6 – 15.2 cm; </w:delText>
        </w:r>
      </w:del>
      <w:ins w:id="810" w:author="Stevens, Jens T" w:date="2019-11-05T15:04:00Z">
        <w:r w:rsidR="003D5566">
          <w:rPr>
            <w:rFonts w:ascii="Times New Roman" w:hAnsi="Times New Roman" w:cs="Times New Roman"/>
            <w:color w:val="000000" w:themeColor="text1"/>
          </w:rPr>
          <w:t>(</w:t>
        </w:r>
      </w:ins>
      <w:r w:rsidRPr="00182940">
        <w:rPr>
          <w:rFonts w:ascii="Times New Roman" w:hAnsi="Times New Roman" w:cs="Times New Roman"/>
          <w:color w:val="000000" w:themeColor="text1"/>
        </w:rPr>
        <w:t xml:space="preserve">Figure 4a). One of the objectives of managed wildfire is the removal of smaller understory trees, particularly of fire-sensitive species </w:t>
      </w:r>
      <w:r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(North et al. 2012, North et al. 2015)</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an outcome that has been observed with managed wildfire in other wilderness areas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However in SCB, even in twice-burned plots, we saw an increase in </w:t>
      </w:r>
      <w:del w:id="811" w:author="Stevens, Jens T" w:date="2019-11-05T13:21:00Z">
        <w:r w:rsidRPr="00182940" w:rsidDel="00F06A60">
          <w:rPr>
            <w:rFonts w:ascii="Times New Roman" w:hAnsi="Times New Roman" w:cs="Times New Roman"/>
            <w:color w:val="000000" w:themeColor="text1"/>
          </w:rPr>
          <w:delText xml:space="preserve">fire sensitive </w:delText>
        </w:r>
      </w:del>
      <w:r w:rsidRPr="00182940">
        <w:rPr>
          <w:rFonts w:ascii="Times New Roman" w:hAnsi="Times New Roman" w:cs="Times New Roman"/>
          <w:color w:val="000000" w:themeColor="text1"/>
        </w:rPr>
        <w:t>species</w:t>
      </w:r>
      <w:ins w:id="812" w:author="Stevens, Jens T" w:date="2019-11-05T13:21:00Z">
        <w:r w:rsidR="00F06A60">
          <w:rPr>
            <w:rFonts w:ascii="Times New Roman" w:hAnsi="Times New Roman" w:cs="Times New Roman"/>
            <w:color w:val="000000" w:themeColor="text1"/>
          </w:rPr>
          <w:t xml:space="preserve"> more easily killed by fire</w:t>
        </w:r>
      </w:ins>
      <w:r w:rsidRPr="00182940">
        <w:rPr>
          <w:rFonts w:ascii="Times New Roman" w:hAnsi="Times New Roman" w:cs="Times New Roman"/>
          <w:color w:val="000000" w:themeColor="text1"/>
        </w:rPr>
        <w:t xml:space="preserve"> (e.g. </w:t>
      </w:r>
      <w:proofErr w:type="spellStart"/>
      <w:r w:rsidRPr="00182940">
        <w:rPr>
          <w:rFonts w:ascii="Times New Roman" w:hAnsi="Times New Roman" w:cs="Times New Roman"/>
          <w:i/>
          <w:color w:val="000000" w:themeColor="text1"/>
        </w:rPr>
        <w:t>Pinus</w:t>
      </w:r>
      <w:proofErr w:type="spellEnd"/>
      <w:r w:rsidRPr="00182940">
        <w:rPr>
          <w:rFonts w:ascii="Times New Roman" w:hAnsi="Times New Roman" w:cs="Times New Roman"/>
          <w:i/>
          <w:color w:val="000000" w:themeColor="text1"/>
        </w:rPr>
        <w:t xml:space="preserve"> </w:t>
      </w:r>
      <w:proofErr w:type="spellStart"/>
      <w:r w:rsidRPr="00182940">
        <w:rPr>
          <w:rFonts w:ascii="Times New Roman" w:hAnsi="Times New Roman" w:cs="Times New Roman"/>
          <w:i/>
          <w:color w:val="000000" w:themeColor="text1"/>
        </w:rPr>
        <w:t>contorta</w:t>
      </w:r>
      <w:proofErr w:type="spellEnd"/>
      <w:r w:rsidRPr="00182940">
        <w:rPr>
          <w:rFonts w:ascii="Times New Roman" w:hAnsi="Times New Roman" w:cs="Times New Roman"/>
          <w:color w:val="000000" w:themeColor="text1"/>
        </w:rPr>
        <w:t xml:space="preserve">) in smaller size classes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c). The four plots that burned twice</w:t>
      </w:r>
      <w:ins w:id="813" w:author="Jens Stevens" w:date="2019-10-25T13:53:00Z">
        <w:r>
          <w:rPr>
            <w:rFonts w:ascii="Times New Roman" w:hAnsi="Times New Roman" w:cs="Times New Roman"/>
            <w:color w:val="000000" w:themeColor="text1"/>
          </w:rPr>
          <w:t xml:space="preserve"> (Figure 1)</w:t>
        </w:r>
      </w:ins>
      <w:r w:rsidRPr="00182940">
        <w:rPr>
          <w:rFonts w:ascii="Times New Roman" w:hAnsi="Times New Roman" w:cs="Times New Roman"/>
          <w:color w:val="000000" w:themeColor="text1"/>
        </w:rPr>
        <w:t xml:space="preserve"> were all </w:t>
      </w:r>
      <w:del w:id="814" w:author="Jens Stevens" w:date="2019-10-25T13:52:00Z">
        <w:r w:rsidRPr="00182940" w:rsidDel="00A1365D">
          <w:rPr>
            <w:rFonts w:ascii="Times New Roman" w:hAnsi="Times New Roman" w:cs="Times New Roman"/>
            <w:color w:val="000000" w:themeColor="text1"/>
          </w:rPr>
          <w:delText>in areas that did not map as alternative vegetation types, so the burns were likely low severity in those areas</w:delText>
        </w:r>
      </w:del>
      <w:ins w:id="815" w:author="Jens Stevens" w:date="2019-10-25T13:52:00Z">
        <w:r>
          <w:rPr>
            <w:rFonts w:ascii="Times New Roman" w:hAnsi="Times New Roman" w:cs="Times New Roman"/>
            <w:color w:val="000000" w:themeColor="text1"/>
          </w:rPr>
          <w:t>classified as low to moderate burn severity in the second fire (the initial fire in each case pre-dated remotely sensed burn severity maps)</w:t>
        </w:r>
      </w:ins>
      <w:del w:id="816" w:author="Jens Stevens" w:date="2019-10-25T14:32:00Z">
        <w:r w:rsidRPr="00182940" w:rsidDel="00411F79">
          <w:rPr>
            <w:rFonts w:ascii="Times New Roman" w:hAnsi="Times New Roman" w:cs="Times New Roman"/>
            <w:color w:val="000000" w:themeColor="text1"/>
          </w:rPr>
          <w:delText xml:space="preserve"> (Figure 1, 2), if they burned at all (recognizing that managed wildfires are inherently patchy du</w:delText>
        </w:r>
        <w:r w:rsidDel="00411F79">
          <w:rPr>
            <w:rFonts w:ascii="Times New Roman" w:hAnsi="Times New Roman" w:cs="Times New Roman"/>
            <w:color w:val="000000" w:themeColor="text1"/>
          </w:rPr>
          <w:delText>e to variation in surface fuel</w:delText>
        </w:r>
      </w:del>
      <w:r w:rsidR="00BD64A6">
        <w:rPr>
          <w:rFonts w:ascii="Times New Roman" w:hAnsi="Times New Roman" w:cs="Times New Roman"/>
          <w:color w:val="000000" w:themeColor="text1"/>
        </w:rPr>
        <w:t xml:space="preserve">. </w:t>
      </w:r>
      <w:del w:id="817" w:author="Jens Stevens" w:date="2019-10-25T14:33:00Z">
        <w:r w:rsidRPr="00182940" w:rsidDel="00411F79">
          <w:rPr>
            <w:rFonts w:ascii="Times New Roman" w:hAnsi="Times New Roman" w:cs="Times New Roman"/>
            <w:color w:val="000000" w:themeColor="text1"/>
          </w:rPr>
          <w:delText xml:space="preserve">Furthermore, two of the four twice-burned plots burned in the 2003 Williams fire while the other two had not burned since the 1985 Sugarloaf fire. </w:delText>
        </w:r>
      </w:del>
      <w:r w:rsidRPr="00182940">
        <w:rPr>
          <w:rFonts w:ascii="Times New Roman" w:hAnsi="Times New Roman" w:cs="Times New Roman"/>
          <w:color w:val="000000" w:themeColor="text1"/>
        </w:rPr>
        <w:t>Given the absence of recent fire in the watershed discussed above (</w:t>
      </w:r>
      <w:del w:id="818" w:author="Stevens, Jens T" w:date="2019-11-05T15:07:00Z">
        <w:r w:rsidRPr="00182940" w:rsidDel="003D5566">
          <w:rPr>
            <w:rFonts w:ascii="Times New Roman" w:hAnsi="Times New Roman" w:cs="Times New Roman"/>
            <w:color w:val="000000" w:themeColor="text1"/>
          </w:rPr>
          <w:delText xml:space="preserve">A. Caprio, pers. comm.; </w:delText>
        </w:r>
      </w:del>
      <w:r w:rsidRPr="00182940">
        <w:rPr>
          <w:rFonts w:ascii="Times New Roman" w:hAnsi="Times New Roman" w:cs="Times New Roman"/>
          <w:color w:val="000000" w:themeColor="text1"/>
        </w:rPr>
        <w:t xml:space="preserve">Table A1), </w:t>
      </w:r>
      <w:del w:id="819" w:author="Jens Stevens" w:date="2019-10-29T18:53:00Z">
        <w:r w:rsidRPr="00182940" w:rsidDel="00D46858">
          <w:rPr>
            <w:rFonts w:ascii="Times New Roman" w:hAnsi="Times New Roman" w:cs="Times New Roman"/>
            <w:color w:val="000000" w:themeColor="text1"/>
          </w:rPr>
          <w:delText xml:space="preserve">it is conceivable, even likely, that </w:delText>
        </w:r>
      </w:del>
      <w:r w:rsidRPr="00182940">
        <w:rPr>
          <w:rFonts w:ascii="Times New Roman" w:hAnsi="Times New Roman" w:cs="Times New Roman"/>
          <w:color w:val="000000" w:themeColor="text1"/>
        </w:rPr>
        <w:t xml:space="preserve">the regeneration we observed in the smallest size class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a) </w:t>
      </w:r>
      <w:del w:id="820" w:author="Jens Stevens" w:date="2019-10-29T18:53:00Z">
        <w:r w:rsidRPr="00182940" w:rsidDel="00D46858">
          <w:rPr>
            <w:rFonts w:ascii="Times New Roman" w:hAnsi="Times New Roman" w:cs="Times New Roman"/>
            <w:color w:val="000000" w:themeColor="text1"/>
          </w:rPr>
          <w:delText xml:space="preserve">has </w:delText>
        </w:r>
      </w:del>
      <w:ins w:id="821" w:author="Jens Stevens" w:date="2019-10-29T18:53:00Z">
        <w:r>
          <w:rPr>
            <w:rFonts w:ascii="Times New Roman" w:hAnsi="Times New Roman" w:cs="Times New Roman"/>
            <w:color w:val="000000" w:themeColor="text1"/>
          </w:rPr>
          <w:t>may have</w:t>
        </w:r>
        <w:r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filled in since the fires of the 1980’s and late 1990’s</w:t>
      </w:r>
      <w:ins w:id="822" w:author="Jens Stevens" w:date="2019-10-29T18:54:00Z">
        <w:r>
          <w:rPr>
            <w:rFonts w:ascii="Times New Roman" w:hAnsi="Times New Roman" w:cs="Times New Roman"/>
            <w:color w:val="000000" w:themeColor="text1"/>
          </w:rPr>
          <w:t xml:space="preserve"> even if those fires did consume much of the </w:t>
        </w:r>
      </w:ins>
      <w:ins w:id="823" w:author="Gabrielle Boisrame" w:date="2019-10-31T11:43:00Z">
        <w:r w:rsidR="00851714">
          <w:rPr>
            <w:rFonts w:ascii="Times New Roman" w:hAnsi="Times New Roman" w:cs="Times New Roman"/>
            <w:color w:val="000000" w:themeColor="text1"/>
          </w:rPr>
          <w:t xml:space="preserve">previous </w:t>
        </w:r>
      </w:ins>
      <w:ins w:id="824" w:author="Jens Stevens" w:date="2019-10-29T18:54:00Z">
        <w:r>
          <w:rPr>
            <w:rFonts w:ascii="Times New Roman" w:hAnsi="Times New Roman" w:cs="Times New Roman"/>
            <w:color w:val="000000" w:themeColor="text1"/>
          </w:rPr>
          <w:t>regeneration layer</w:t>
        </w:r>
      </w:ins>
      <w:r w:rsidRPr="00182940">
        <w:rPr>
          <w:rFonts w:ascii="Times New Roman" w:hAnsi="Times New Roman" w:cs="Times New Roman"/>
          <w:color w:val="000000" w:themeColor="text1"/>
        </w:rPr>
        <w:t xml:space="preserve">, highlighting the importance of repeated fires to continue to regulate </w:t>
      </w:r>
      <w:r w:rsidRPr="00182940">
        <w:rPr>
          <w:rFonts w:ascii="Times New Roman" w:hAnsi="Times New Roman" w:cs="Times New Roman"/>
          <w:color w:val="000000" w:themeColor="text1"/>
        </w:rPr>
        <w:lastRenderedPageBreak/>
        <w:t xml:space="preserve">fuels and the spatial heterogeneity of fire-prone forests </w:t>
      </w:r>
      <w:r w:rsidRPr="00182940">
        <w:rPr>
          <w:rFonts w:ascii="Times New Roman" w:hAnsi="Times New Roman" w:cs="Times New Roman"/>
          <w:color w:val="000000" w:themeColor="text1"/>
        </w:rPr>
        <w:fldChar w:fldCharType="begin"/>
      </w:r>
      <w:r w:rsidRPr="00182940">
        <w:rPr>
          <w:rFonts w:ascii="Times New Roman" w:hAnsi="Times New Roman" w:cs="Times New Roman"/>
          <w:color w:val="000000" w:themeColor="text1"/>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(North et al. 2012)</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ins w:id="825" w:author="Stevens, Jens T" w:date="2019-11-04T17:55:00Z">
        <w:r w:rsidR="00BD64A6">
          <w:rPr>
            <w:rFonts w:ascii="Times New Roman" w:hAnsi="Times New Roman" w:cs="Times New Roman"/>
            <w:color w:val="000000" w:themeColor="text1"/>
          </w:rPr>
          <w:t>The increase in shrubs at all burn frequencies</w:t>
        </w:r>
      </w:ins>
      <w:ins w:id="826" w:author="Stevens, Jens T" w:date="2019-11-04T17:56:00Z">
        <w:r w:rsidR="00BD64A6">
          <w:rPr>
            <w:rFonts w:ascii="Times New Roman" w:hAnsi="Times New Roman" w:cs="Times New Roman"/>
            <w:color w:val="000000" w:themeColor="text1"/>
          </w:rPr>
          <w:t xml:space="preserve"> (Figure 4)</w:t>
        </w:r>
      </w:ins>
      <w:ins w:id="827" w:author="Stevens, Jens T" w:date="2019-11-04T17:55:00Z">
        <w:r w:rsidR="00BD64A6">
          <w:rPr>
            <w:rFonts w:ascii="Times New Roman" w:hAnsi="Times New Roman" w:cs="Times New Roman"/>
            <w:color w:val="000000" w:themeColor="text1"/>
          </w:rPr>
          <w:t xml:space="preserve"> was expected, as the dominant shrub species of </w:t>
        </w:r>
        <w:proofErr w:type="spellStart"/>
        <w:r w:rsidR="00BD64A6">
          <w:rPr>
            <w:rFonts w:ascii="Times New Roman" w:hAnsi="Times New Roman" w:cs="Times New Roman"/>
            <w:i/>
            <w:color w:val="000000" w:themeColor="text1"/>
          </w:rPr>
          <w:t>Arctostaphylos</w:t>
        </w:r>
        <w:proofErr w:type="spellEnd"/>
        <w:r w:rsidR="00BD64A6">
          <w:rPr>
            <w:rFonts w:ascii="Times New Roman" w:hAnsi="Times New Roman" w:cs="Times New Roman"/>
            <w:i/>
            <w:color w:val="000000" w:themeColor="text1"/>
          </w:rPr>
          <w:t xml:space="preserve"> </w:t>
        </w:r>
        <w:r w:rsidR="00BD64A6">
          <w:rPr>
            <w:rFonts w:ascii="Times New Roman" w:hAnsi="Times New Roman" w:cs="Times New Roman"/>
            <w:color w:val="000000" w:themeColor="text1"/>
          </w:rPr>
          <w:t xml:space="preserve">and </w:t>
        </w:r>
        <w:proofErr w:type="spellStart"/>
        <w:r w:rsidR="00BD64A6">
          <w:rPr>
            <w:rFonts w:ascii="Times New Roman" w:hAnsi="Times New Roman" w:cs="Times New Roman"/>
            <w:i/>
            <w:color w:val="000000" w:themeColor="text1"/>
          </w:rPr>
          <w:t>Ceanothus</w:t>
        </w:r>
        <w:proofErr w:type="spellEnd"/>
        <w:r w:rsidR="00BD64A6">
          <w:rPr>
            <w:rFonts w:ascii="Times New Roman" w:hAnsi="Times New Roman" w:cs="Times New Roman"/>
            <w:i/>
            <w:color w:val="000000" w:themeColor="text1"/>
          </w:rPr>
          <w:t xml:space="preserve"> </w:t>
        </w:r>
        <w:r w:rsidR="00BD64A6">
          <w:rPr>
            <w:rFonts w:ascii="Times New Roman" w:hAnsi="Times New Roman" w:cs="Times New Roman"/>
            <w:color w:val="000000" w:themeColor="text1"/>
          </w:rPr>
          <w:t>in this system have fire-cued seed germination (Safford and Stevens 2017).</w:t>
        </w:r>
      </w:ins>
    </w:p>
    <w:p w14:paraId="062FCD80" w14:textId="278BDAEF" w:rsidR="00D71C45" w:rsidRPr="00182940" w:rsidRDefault="00E97114" w:rsidP="00E97114">
      <w:pPr>
        <w:spacing w:line="480" w:lineRule="auto"/>
        <w:ind w:firstLine="720"/>
        <w:rPr>
          <w:rFonts w:ascii="Times New Roman" w:hAnsi="Times New Roman" w:cs="Times New Roman"/>
          <w:color w:val="000000" w:themeColor="text1"/>
        </w:rPr>
      </w:pPr>
      <w:ins w:id="828" w:author="Jens Stevens" w:date="2019-10-29T20:25:00Z">
        <w:r>
          <w:rPr>
            <w:rFonts w:ascii="Times New Roman" w:hAnsi="Times New Roman" w:cs="Times New Roman"/>
            <w:color w:val="000000" w:themeColor="text1"/>
          </w:rPr>
          <w:t xml:space="preserve">With respect to the soil moisture analysis, </w:t>
        </w:r>
      </w:ins>
      <w:del w:id="829" w:author="Jens Stevens" w:date="2019-10-29T20:26:00Z">
        <w:r w:rsidR="00F13F6C" w:rsidRPr="00182940" w:rsidDel="00E97114">
          <w:rPr>
            <w:rFonts w:ascii="Times New Roman" w:hAnsi="Times New Roman" w:cs="Times New Roman"/>
            <w:color w:val="000000" w:themeColor="text1"/>
          </w:rPr>
          <w:delText xml:space="preserve">The </w:delText>
        </w:r>
      </w:del>
      <w:ins w:id="830" w:author="Jens Stevens" w:date="2019-10-29T20:26:00Z">
        <w:r>
          <w:rPr>
            <w:rFonts w:ascii="Times New Roman" w:hAnsi="Times New Roman" w:cs="Times New Roman"/>
            <w:color w:val="000000" w:themeColor="text1"/>
          </w:rPr>
          <w:t>t</w:t>
        </w:r>
        <w:r w:rsidRPr="00182940">
          <w:rPr>
            <w:rFonts w:ascii="Times New Roman" w:hAnsi="Times New Roman" w:cs="Times New Roman"/>
            <w:color w:val="000000" w:themeColor="text1"/>
          </w:rPr>
          <w:t xml:space="preserve">he </w:t>
        </w:r>
      </w:ins>
      <w:r w:rsidR="00F13F6C" w:rsidRPr="00182940">
        <w:rPr>
          <w:rFonts w:ascii="Times New Roman" w:hAnsi="Times New Roman" w:cs="Times New Roman"/>
          <w:color w:val="000000" w:themeColor="text1"/>
        </w:rPr>
        <w:t xml:space="preserve">lack of a strong watershed-wide signal </w:t>
      </w:r>
      <w:r w:rsidR="00EC6E5F" w:rsidRPr="00182940">
        <w:rPr>
          <w:rFonts w:ascii="Times New Roman" w:hAnsi="Times New Roman" w:cs="Times New Roman"/>
          <w:color w:val="000000" w:themeColor="text1"/>
        </w:rPr>
        <w:t xml:space="preserve">of </w:t>
      </w:r>
      <w:r w:rsidR="00F13F6C" w:rsidRPr="00182940">
        <w:rPr>
          <w:rFonts w:ascii="Times New Roman" w:hAnsi="Times New Roman" w:cs="Times New Roman"/>
          <w:color w:val="000000" w:themeColor="text1"/>
        </w:rPr>
        <w:t xml:space="preserve">changing soil moisture is </w:t>
      </w:r>
      <w:ins w:id="831" w:author="Jens Stevens" w:date="2019-10-29T20:34:00Z">
        <w:r w:rsidR="00A321EC">
          <w:rPr>
            <w:rFonts w:ascii="Times New Roman" w:hAnsi="Times New Roman" w:cs="Times New Roman"/>
            <w:color w:val="000000" w:themeColor="text1"/>
          </w:rPr>
          <w:t xml:space="preserve">primarily </w:t>
        </w:r>
      </w:ins>
      <w:r w:rsidR="00F13F6C" w:rsidRPr="00182940">
        <w:rPr>
          <w:rFonts w:ascii="Times New Roman" w:hAnsi="Times New Roman" w:cs="Times New Roman"/>
          <w:color w:val="000000" w:themeColor="text1"/>
        </w:rPr>
        <w:t>due to</w:t>
      </w:r>
      <w:r w:rsidR="00EC6E5F" w:rsidRPr="00182940">
        <w:rPr>
          <w:rFonts w:ascii="Times New Roman" w:hAnsi="Times New Roman" w:cs="Times New Roman"/>
          <w:color w:val="000000" w:themeColor="text1"/>
        </w:rPr>
        <w:t xml:space="preserve"> </w:t>
      </w:r>
      <w:ins w:id="832" w:author="Jens Stevens" w:date="2019-10-29T20:34:00Z">
        <w:r w:rsidR="00A321EC">
          <w:rPr>
            <w:rFonts w:ascii="Times New Roman" w:hAnsi="Times New Roman" w:cs="Times New Roman"/>
            <w:color w:val="000000" w:themeColor="text1"/>
          </w:rPr>
          <w:t xml:space="preserve">1) </w:t>
        </w:r>
        <w:r w:rsidR="00A321EC" w:rsidRPr="00182940">
          <w:rPr>
            <w:rFonts w:ascii="Times New Roman" w:hAnsi="Times New Roman" w:cs="Times New Roman"/>
            <w:color w:val="000000" w:themeColor="text1"/>
          </w:rPr>
          <w:t>minimal detectable differences between forest, shrub, and dry meadow soil moisture profiles</w:t>
        </w:r>
        <w:r w:rsidR="00A321EC">
          <w:rPr>
            <w:rFonts w:ascii="Times New Roman" w:hAnsi="Times New Roman" w:cs="Times New Roman"/>
            <w:color w:val="000000" w:themeColor="text1"/>
          </w:rPr>
          <w:t>, and 2)</w:t>
        </w:r>
      </w:ins>
      <w:r w:rsidR="00F13F6C" w:rsidRPr="00182940">
        <w:rPr>
          <w:rFonts w:ascii="Times New Roman" w:hAnsi="Times New Roman" w:cs="Times New Roman"/>
          <w:color w:val="000000" w:themeColor="text1"/>
        </w:rPr>
        <w:t xml:space="preserve"> the relatively low initial abundance and minimal post-fire expansion of the dense meadow vegetation class</w:t>
      </w:r>
      <w:ins w:id="833" w:author="Jens Stevens" w:date="2019-10-29T20:33:00Z">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 xml:space="preserve">the vegetation type </w:t>
        </w:r>
        <w:r w:rsidR="00A321EC">
          <w:rPr>
            <w:rFonts w:ascii="Times New Roman" w:hAnsi="Times New Roman" w:cs="Times New Roman"/>
            <w:color w:val="000000" w:themeColor="text1"/>
          </w:rPr>
          <w:t>associated with the highest</w:t>
        </w:r>
        <w:r w:rsidR="00A321EC" w:rsidRPr="00182940">
          <w:rPr>
            <w:rFonts w:ascii="Times New Roman" w:hAnsi="Times New Roman" w:cs="Times New Roman"/>
            <w:color w:val="000000" w:themeColor="text1"/>
          </w:rPr>
          <w:t xml:space="preserve"> soil moisture</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Figure 7)</w:t>
        </w:r>
      </w:ins>
      <w:del w:id="834" w:author="Jens Stevens" w:date="2019-10-29T20:35:00Z">
        <w:r w:rsidR="00F13F6C" w:rsidRPr="00182940" w:rsidDel="00A321EC">
          <w:rPr>
            <w:rFonts w:ascii="Times New Roman" w:hAnsi="Times New Roman" w:cs="Times New Roman"/>
            <w:color w:val="000000" w:themeColor="text1"/>
          </w:rPr>
          <w:delText xml:space="preserve">, </w:delText>
        </w:r>
        <w:r w:rsidR="00EC6E5F" w:rsidRPr="00182940" w:rsidDel="00A321EC">
          <w:rPr>
            <w:rFonts w:ascii="Times New Roman" w:hAnsi="Times New Roman" w:cs="Times New Roman"/>
            <w:color w:val="000000" w:themeColor="text1"/>
          </w:rPr>
          <w:delText>and to</w:delText>
        </w:r>
      </w:del>
      <w:del w:id="835" w:author="Jens Stevens" w:date="2019-10-29T20:34:00Z">
        <w:r w:rsidR="00F13F6C" w:rsidRPr="00182940" w:rsidDel="00A321EC">
          <w:rPr>
            <w:rFonts w:ascii="Times New Roman" w:hAnsi="Times New Roman" w:cs="Times New Roman"/>
            <w:color w:val="000000" w:themeColor="text1"/>
          </w:rPr>
          <w:delText xml:space="preserve"> minimal detectable differences between forest, shrub, and dry meadow soil moisture profiles</w:delText>
        </w:r>
      </w:del>
      <w:r w:rsidR="00EC6E5F" w:rsidRPr="00182940">
        <w:rPr>
          <w:rFonts w:ascii="Times New Roman" w:hAnsi="Times New Roman" w:cs="Times New Roman"/>
          <w:color w:val="000000" w:themeColor="text1"/>
        </w:rPr>
        <w:t xml:space="preserve">. </w:t>
      </w:r>
      <w:del w:id="836" w:author="Jens Stevens" w:date="2019-10-29T20:39:00Z">
        <w:r w:rsidR="00EC6E5F" w:rsidRPr="00182940" w:rsidDel="00A321EC">
          <w:rPr>
            <w:rFonts w:ascii="Times New Roman" w:hAnsi="Times New Roman" w:cs="Times New Roman"/>
            <w:color w:val="000000" w:themeColor="text1"/>
          </w:rPr>
          <w:delText xml:space="preserve"> </w:delText>
        </w:r>
      </w:del>
      <w:r w:rsidR="00EC6E5F" w:rsidRPr="00182940">
        <w:rPr>
          <w:rFonts w:ascii="Times New Roman" w:hAnsi="Times New Roman" w:cs="Times New Roman"/>
          <w:color w:val="000000" w:themeColor="text1"/>
        </w:rPr>
        <w:t xml:space="preserve">Both </w:t>
      </w:r>
      <w:r w:rsidR="00F13F6C" w:rsidRPr="00182940">
        <w:rPr>
          <w:rFonts w:ascii="Times New Roman" w:hAnsi="Times New Roman" w:cs="Times New Roman"/>
          <w:color w:val="000000" w:themeColor="text1"/>
        </w:rPr>
        <w:t xml:space="preserve">of </w:t>
      </w:r>
      <w:r w:rsidR="00EC6E5F" w:rsidRPr="00182940">
        <w:rPr>
          <w:rFonts w:ascii="Times New Roman" w:hAnsi="Times New Roman" w:cs="Times New Roman"/>
          <w:color w:val="000000" w:themeColor="text1"/>
        </w:rPr>
        <w:t xml:space="preserve">these factors </w:t>
      </w:r>
      <w:r w:rsidR="00F13F6C" w:rsidRPr="00182940">
        <w:rPr>
          <w:rFonts w:ascii="Times New Roman" w:hAnsi="Times New Roman" w:cs="Times New Roman"/>
          <w:color w:val="000000" w:themeColor="text1"/>
        </w:rPr>
        <w:t>could be attributable to soil and topographic properties of the watershed</w:t>
      </w:r>
      <w:r w:rsidR="00D71C45" w:rsidRPr="00182940">
        <w:rPr>
          <w:rFonts w:ascii="Times New Roman" w:hAnsi="Times New Roman" w:cs="Times New Roman"/>
          <w:color w:val="000000" w:themeColor="text1"/>
        </w:rPr>
        <w:t xml:space="preserve"> as well as precipitation and productivity effects as discussed above</w:t>
      </w:r>
      <w:r w:rsidR="00F13F6C" w:rsidRPr="00182940">
        <w:rPr>
          <w:rFonts w:ascii="Times New Roman" w:hAnsi="Times New Roman" w:cs="Times New Roman"/>
          <w:color w:val="000000" w:themeColor="text1"/>
        </w:rPr>
        <w:t xml:space="preserve">. </w:t>
      </w:r>
      <w:moveToRangeStart w:id="837" w:author="Jens Stevens" w:date="2019-10-29T20:39:00Z" w:name="move23273684"/>
      <w:moveTo w:id="838" w:author="Jens Stevens" w:date="2019-10-29T20:39:00Z">
        <w:del w:id="839" w:author="Jens Stevens" w:date="2019-10-29T20:39:00Z">
          <w:r w:rsidR="00A321EC" w:rsidRPr="00182940" w:rsidDel="00F55E6B">
            <w:rPr>
              <w:rFonts w:ascii="Times New Roman" w:hAnsi="Times New Roman" w:cs="Times New Roman"/>
              <w:color w:val="000000" w:themeColor="text1"/>
            </w:rPr>
            <w:delText>This stands i</w:delText>
          </w:r>
        </w:del>
      </w:moveTo>
      <w:ins w:id="840" w:author="Jens Stevens" w:date="2019-10-29T20:39:00Z">
        <w:r w:rsidR="00F55E6B">
          <w:rPr>
            <w:rFonts w:ascii="Times New Roman" w:hAnsi="Times New Roman" w:cs="Times New Roman"/>
            <w:color w:val="000000" w:themeColor="text1"/>
          </w:rPr>
          <w:t>I</w:t>
        </w:r>
      </w:ins>
      <w:moveTo w:id="841" w:author="Jens Stevens" w:date="2019-10-29T20:39:00Z">
        <w:r w:rsidR="00A321EC" w:rsidRPr="00182940">
          <w:rPr>
            <w:rFonts w:ascii="Times New Roman" w:hAnsi="Times New Roman" w:cs="Times New Roman"/>
            <w:color w:val="000000" w:themeColor="text1"/>
          </w:rPr>
          <w:t>n contrast</w:t>
        </w:r>
      </w:moveTo>
      <w:ins w:id="842" w:author="Jens Stevens" w:date="2019-10-29T20:39:00Z">
        <w:r w:rsidR="00F55E6B">
          <w:rPr>
            <w:rFonts w:ascii="Times New Roman" w:hAnsi="Times New Roman" w:cs="Times New Roman"/>
            <w:color w:val="000000" w:themeColor="text1"/>
          </w:rPr>
          <w:t>, within</w:t>
        </w:r>
      </w:ins>
      <w:moveTo w:id="843" w:author="Jens Stevens" w:date="2019-10-29T20:39:00Z">
        <w:del w:id="844" w:author="Jens Stevens" w:date="2019-10-29T20:39:00Z">
          <w:r w:rsidR="00A321EC" w:rsidRPr="00182940" w:rsidDel="00F55E6B">
            <w:rPr>
              <w:rFonts w:ascii="Times New Roman" w:hAnsi="Times New Roman" w:cs="Times New Roman"/>
              <w:color w:val="000000" w:themeColor="text1"/>
            </w:rPr>
            <w:delText xml:space="preserve"> to</w:delText>
          </w:r>
        </w:del>
        <w:r w:rsidR="00A321EC" w:rsidRPr="00182940">
          <w:rPr>
            <w:rFonts w:ascii="Times New Roman" w:hAnsi="Times New Roman" w:cs="Times New Roman"/>
            <w:color w:val="000000" w:themeColor="text1"/>
          </w:rPr>
          <w:t xml:space="preserve"> the more productive ICB (Appendix B), </w:t>
        </w:r>
        <w:del w:id="845" w:author="Jens Stevens" w:date="2019-10-29T20:39:00Z">
          <w:r w:rsidR="00A321EC" w:rsidRPr="00182940" w:rsidDel="00F55E6B">
            <w:rPr>
              <w:rFonts w:ascii="Times New Roman" w:hAnsi="Times New Roman" w:cs="Times New Roman"/>
              <w:color w:val="000000" w:themeColor="text1"/>
            </w:rPr>
            <w:delText xml:space="preserve">where </w:delText>
          </w:r>
        </w:del>
        <w:r w:rsidR="00A321EC" w:rsidRPr="00182940">
          <w:rPr>
            <w:rFonts w:ascii="Times New Roman" w:hAnsi="Times New Roman" w:cs="Times New Roman"/>
            <w:color w:val="000000" w:themeColor="text1"/>
          </w:rPr>
          <w:t xml:space="preserve">pronounced increases in the dense meadow vegetation type were observed following fire </w:t>
        </w:r>
        <w:r w:rsidR="00A321EC"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moveTo>
      <w:r w:rsidR="006B53CB">
        <w:rPr>
          <w:rFonts w:ascii="Times New Roman" w:hAnsi="Times New Roman" w:cs="Times New Roman"/>
          <w:color w:val="000000" w:themeColor="text1"/>
        </w:rPr>
        <w:instrText xml:space="preserve"> ADDIN EN.CITE </w:instrText>
      </w:r>
      <w:r w:rsidR="006B53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6B53CB">
        <w:rPr>
          <w:rFonts w:ascii="Times New Roman" w:hAnsi="Times New Roman" w:cs="Times New Roman"/>
          <w:color w:val="000000" w:themeColor="text1"/>
        </w:rPr>
        <w:instrText xml:space="preserve"> ADDIN EN.CITE.DATA </w:instrText>
      </w:r>
      <w:r w:rsidR="006B53CB">
        <w:rPr>
          <w:rFonts w:ascii="Times New Roman" w:hAnsi="Times New Roman" w:cs="Times New Roman"/>
          <w:color w:val="000000" w:themeColor="text1"/>
        </w:rPr>
      </w:r>
      <w:r w:rsidR="006B53CB">
        <w:rPr>
          <w:rFonts w:ascii="Times New Roman" w:hAnsi="Times New Roman" w:cs="Times New Roman"/>
          <w:color w:val="000000" w:themeColor="text1"/>
        </w:rPr>
        <w:fldChar w:fldCharType="end"/>
      </w:r>
      <w:ins w:id="846" w:author="Jens Stevens" w:date="2019-10-29T20:39:00Z">
        <w:r w:rsidR="00A321EC" w:rsidRPr="00182940">
          <w:rPr>
            <w:rFonts w:ascii="Times New Roman" w:hAnsi="Times New Roman" w:cs="Times New Roman"/>
            <w:color w:val="000000" w:themeColor="text1"/>
          </w:rPr>
        </w:r>
      </w:ins>
      <w:moveTo w:id="847" w:author="Jens Stevens" w:date="2019-10-29T20:39:00Z">
        <w:r w:rsidR="00A321EC" w:rsidRPr="00182940">
          <w:rPr>
            <w:rFonts w:ascii="Times New Roman" w:hAnsi="Times New Roman" w:cs="Times New Roman"/>
            <w:color w:val="000000" w:themeColor="text1"/>
          </w:rPr>
          <w:fldChar w:fldCharType="separate"/>
        </w:r>
      </w:moveTo>
      <w:r w:rsidR="006B53CB">
        <w:rPr>
          <w:rFonts w:ascii="Times New Roman" w:hAnsi="Times New Roman" w:cs="Times New Roman"/>
          <w:noProof/>
          <w:color w:val="000000" w:themeColor="text1"/>
        </w:rPr>
        <w:t>(Boisramé et al. 2017a, Boisramé et al. 2017b)</w:t>
      </w:r>
      <w:moveTo w:id="848" w:author="Jens Stevens" w:date="2019-10-29T20:39:00Z">
        <w:r w:rsidR="00A321EC" w:rsidRPr="00182940">
          <w:rPr>
            <w:rFonts w:ascii="Times New Roman" w:hAnsi="Times New Roman" w:cs="Times New Roman"/>
            <w:color w:val="000000" w:themeColor="text1"/>
          </w:rPr>
          <w:fldChar w:fldCharType="end"/>
        </w:r>
        <w:r w:rsidR="00A321EC" w:rsidRPr="00182940">
          <w:rPr>
            <w:rFonts w:ascii="Times New Roman" w:hAnsi="Times New Roman" w:cs="Times New Roman"/>
            <w:color w:val="000000" w:themeColor="text1"/>
          </w:rPr>
          <w:t>.</w:t>
        </w:r>
        <w:r w:rsidR="00A321EC">
          <w:rPr>
            <w:rFonts w:ascii="Times New Roman" w:hAnsi="Times New Roman" w:cs="Times New Roman"/>
            <w:color w:val="000000" w:themeColor="text1"/>
          </w:rPr>
          <w:t xml:space="preserve"> </w:t>
        </w:r>
      </w:moveTo>
      <w:moveToRangeEnd w:id="837"/>
      <w:r w:rsidR="00F55E6B" w:rsidRPr="00182940">
        <w:rPr>
          <w:rFonts w:ascii="Times New Roman" w:hAnsi="Times New Roman" w:cs="Times New Roman"/>
          <w:color w:val="000000" w:themeColor="text1"/>
        </w:rPr>
        <w:t xml:space="preserve">In ICB, there may have been a greater encroachment of trees, particularly </w:t>
      </w:r>
      <w:del w:id="849" w:author="Jens Stevens" w:date="2019-10-29T21:26:00Z">
        <w:r w:rsidR="00F55E6B" w:rsidRPr="00E575F2" w:rsidDel="00E575F2">
          <w:rPr>
            <w:rFonts w:ascii="Times New Roman" w:hAnsi="Times New Roman" w:cs="Times New Roman"/>
            <w:i/>
            <w:color w:val="000000" w:themeColor="text1"/>
          </w:rPr>
          <w:delText>lodgepole pine</w:delText>
        </w:r>
      </w:del>
      <w:proofErr w:type="spellStart"/>
      <w:ins w:id="850" w:author="Jens Stevens" w:date="2019-10-29T21:26:00Z">
        <w:r w:rsidR="00E575F2" w:rsidRPr="00E575F2">
          <w:rPr>
            <w:rFonts w:ascii="Times New Roman" w:hAnsi="Times New Roman" w:cs="Times New Roman"/>
            <w:i/>
            <w:color w:val="000000" w:themeColor="text1"/>
          </w:rPr>
          <w:t>Pinus</w:t>
        </w:r>
        <w:proofErr w:type="spellEnd"/>
        <w:r w:rsidR="00E575F2" w:rsidRPr="00E575F2">
          <w:rPr>
            <w:rFonts w:ascii="Times New Roman" w:hAnsi="Times New Roman" w:cs="Times New Roman"/>
            <w:i/>
            <w:color w:val="000000" w:themeColor="text1"/>
          </w:rPr>
          <w:t xml:space="preserve"> </w:t>
        </w:r>
        <w:proofErr w:type="spellStart"/>
        <w:r w:rsidR="00E575F2" w:rsidRPr="00E575F2">
          <w:rPr>
            <w:rFonts w:ascii="Times New Roman" w:hAnsi="Times New Roman" w:cs="Times New Roman"/>
            <w:i/>
            <w:color w:val="000000" w:themeColor="text1"/>
          </w:rPr>
          <w:t>contorta</w:t>
        </w:r>
      </w:ins>
      <w:proofErr w:type="spellEnd"/>
      <w:r w:rsidR="00F55E6B" w:rsidRPr="00182940">
        <w:rPr>
          <w:rFonts w:ascii="Times New Roman" w:hAnsi="Times New Roman" w:cs="Times New Roman"/>
          <w:color w:val="000000" w:themeColor="text1"/>
        </w:rPr>
        <w:t xml:space="preserve">, into meadows during the </w:t>
      </w:r>
      <w:del w:id="851" w:author="Stevens, Jens T" w:date="2019-11-05T15:08:00Z">
        <w:r w:rsidR="00F55E6B" w:rsidRPr="00182940" w:rsidDel="003D5566">
          <w:rPr>
            <w:rFonts w:ascii="Times New Roman" w:hAnsi="Times New Roman" w:cs="Times New Roman"/>
            <w:color w:val="000000" w:themeColor="text1"/>
          </w:rPr>
          <w:delText xml:space="preserve">early </w:delText>
        </w:r>
      </w:del>
      <w:ins w:id="852" w:author="Stevens, Jens T" w:date="2019-11-05T15:08:00Z">
        <w:r w:rsidR="003D5566">
          <w:rPr>
            <w:rFonts w:ascii="Times New Roman" w:hAnsi="Times New Roman" w:cs="Times New Roman"/>
            <w:color w:val="000000" w:themeColor="text1"/>
          </w:rPr>
          <w:t>late</w:t>
        </w:r>
        <w:r w:rsidR="003D5566" w:rsidRPr="00182940">
          <w:rPr>
            <w:rFonts w:ascii="Times New Roman" w:hAnsi="Times New Roman" w:cs="Times New Roman"/>
            <w:color w:val="000000" w:themeColor="text1"/>
          </w:rPr>
          <w:t xml:space="preserve"> </w:t>
        </w:r>
      </w:ins>
      <w:r w:rsidR="00F55E6B" w:rsidRPr="00182940">
        <w:rPr>
          <w:rFonts w:ascii="Times New Roman" w:hAnsi="Times New Roman" w:cs="Times New Roman"/>
          <w:color w:val="000000" w:themeColor="text1"/>
        </w:rPr>
        <w:t>19</w:t>
      </w:r>
      <w:r w:rsidR="00F55E6B" w:rsidRPr="00182940">
        <w:rPr>
          <w:rFonts w:ascii="Times New Roman" w:hAnsi="Times New Roman" w:cs="Times New Roman"/>
          <w:color w:val="000000" w:themeColor="text1"/>
          <w:vertAlign w:val="superscript"/>
        </w:rPr>
        <w:t>th</w:t>
      </w:r>
      <w:r w:rsidR="00F55E6B" w:rsidRPr="00182940">
        <w:rPr>
          <w:rFonts w:ascii="Times New Roman" w:hAnsi="Times New Roman" w:cs="Times New Roman"/>
          <w:color w:val="000000" w:themeColor="text1"/>
        </w:rPr>
        <w:t xml:space="preserve"> century fire exclusion period. This higher encroachment could be due to the ICB’s higher productivity relative to SCB, greater consistency in soil saturation of the SCB meadows (this limiting conifer growth), or a combination of both.</w:t>
      </w:r>
      <w:r w:rsidR="00F55E6B">
        <w:rPr>
          <w:rFonts w:ascii="Times New Roman" w:hAnsi="Times New Roman" w:cs="Times New Roman"/>
          <w:color w:val="000000" w:themeColor="text1"/>
        </w:rPr>
        <w:t xml:space="preserve"> </w:t>
      </w:r>
      <w:ins w:id="853" w:author="Jens Stevens" w:date="2019-10-29T20:43:00Z">
        <w:r w:rsidR="00F55E6B">
          <w:rPr>
            <w:rFonts w:ascii="Times New Roman" w:hAnsi="Times New Roman" w:cs="Times New Roman"/>
            <w:color w:val="000000" w:themeColor="text1"/>
          </w:rPr>
          <w:t xml:space="preserve">Alternatively, </w:t>
        </w:r>
        <w:r w:rsidR="00F55E6B" w:rsidRPr="00182940">
          <w:rPr>
            <w:rFonts w:ascii="Times New Roman" w:hAnsi="Times New Roman" w:cs="Times New Roman"/>
            <w:color w:val="000000" w:themeColor="text1"/>
          </w:rPr>
          <w:t>climate, topography and soil type may be constraining meadow locations at SCB more than at ICB,</w:t>
        </w:r>
        <w:r w:rsidR="00F55E6B">
          <w:rPr>
            <w:rFonts w:ascii="Times New Roman" w:hAnsi="Times New Roman" w:cs="Times New Roman"/>
            <w:color w:val="000000" w:themeColor="text1"/>
          </w:rPr>
          <w:t xml:space="preserve"> as we observed little dense meadow encroachment into the margins of existing dense meadows on the rare occasions where those meadow margins burned (Figure 3).</w:t>
        </w:r>
      </w:ins>
      <w:r w:rsidR="00F55E6B" w:rsidRPr="00182940">
        <w:rPr>
          <w:rFonts w:ascii="Times New Roman" w:hAnsi="Times New Roman" w:cs="Times New Roman"/>
          <w:color w:val="000000" w:themeColor="text1"/>
        </w:rPr>
        <w:t xml:space="preserve"> </w:t>
      </w:r>
      <w:del w:id="854" w:author="Jens Stevens" w:date="2019-10-29T20:38:00Z">
        <w:r w:rsidR="00EC6E5F" w:rsidRPr="00182940" w:rsidDel="00A321EC">
          <w:rPr>
            <w:rFonts w:ascii="Times New Roman" w:hAnsi="Times New Roman" w:cs="Times New Roman"/>
            <w:color w:val="000000" w:themeColor="text1"/>
          </w:rPr>
          <w:delText>Consequently, we do not</w:delText>
        </w:r>
        <w:r w:rsidR="00D43776" w:rsidRPr="00182940" w:rsidDel="00A321EC">
          <w:rPr>
            <w:rFonts w:ascii="Times New Roman" w:hAnsi="Times New Roman" w:cs="Times New Roman"/>
            <w:color w:val="000000" w:themeColor="text1"/>
          </w:rPr>
          <w:delText xml:space="preserve"> predict large changes in soil moisture at the watershed scale</w:delText>
        </w:r>
        <w:r w:rsidR="00EC6E5F" w:rsidRPr="00182940" w:rsidDel="00A321EC">
          <w:rPr>
            <w:rFonts w:ascii="Times New Roman" w:hAnsi="Times New Roman" w:cs="Times New Roman"/>
            <w:color w:val="000000" w:themeColor="text1"/>
          </w:rPr>
          <w:delText xml:space="preserve"> in association with the managed fire regime</w:delText>
        </w:r>
        <w:r w:rsidR="00955320" w:rsidRPr="00182940" w:rsidDel="00A321EC">
          <w:rPr>
            <w:rFonts w:ascii="Times New Roman" w:hAnsi="Times New Roman" w:cs="Times New Roman"/>
            <w:color w:val="000000" w:themeColor="text1"/>
          </w:rPr>
          <w:delText xml:space="preserve">. </w:delText>
        </w:r>
      </w:del>
      <w:ins w:id="855" w:author="Gabrielle" w:date="2019-10-13T22:14:00Z">
        <w:r w:rsidR="00132722">
          <w:rPr>
            <w:rFonts w:ascii="Times New Roman" w:hAnsi="Times New Roman" w:cs="Times New Roman"/>
            <w:color w:val="000000" w:themeColor="text1"/>
          </w:rPr>
          <w:t xml:space="preserve">It is possible that fire might have greater impacts on soil moisture at shorter time scales; </w:t>
        </w:r>
      </w:ins>
      <w:ins w:id="856" w:author="Gabrielle" w:date="2019-10-13T22:16:00Z">
        <w:r w:rsidR="00132722">
          <w:rPr>
            <w:rFonts w:ascii="Times New Roman" w:hAnsi="Times New Roman" w:cs="Times New Roman"/>
            <w:color w:val="000000" w:themeColor="text1"/>
          </w:rPr>
          <w:t xml:space="preserve">our </w:t>
        </w:r>
        <w:r w:rsidR="00132722">
          <w:rPr>
            <w:rFonts w:ascii="Times New Roman" w:hAnsi="Times New Roman" w:cs="Times New Roman"/>
            <w:color w:val="000000" w:themeColor="text1"/>
          </w:rPr>
          <w:lastRenderedPageBreak/>
          <w:t xml:space="preserve">hydrologic data collection all took place at least a decade following the most recent fire, which could be sufficient time for ET processes </w:t>
        </w:r>
      </w:ins>
      <w:ins w:id="857" w:author="Gabrielle" w:date="2019-10-13T22:18:00Z">
        <w:r w:rsidR="00132722">
          <w:rPr>
            <w:rFonts w:ascii="Times New Roman" w:hAnsi="Times New Roman" w:cs="Times New Roman"/>
            <w:color w:val="000000" w:themeColor="text1"/>
          </w:rPr>
          <w:t xml:space="preserve">(which impact soil moisture) </w:t>
        </w:r>
      </w:ins>
      <w:ins w:id="858" w:author="Gabrielle" w:date="2019-10-13T22:16:00Z">
        <w:r w:rsidR="00132722">
          <w:rPr>
            <w:rFonts w:ascii="Times New Roman" w:hAnsi="Times New Roman" w:cs="Times New Roman"/>
            <w:color w:val="000000" w:themeColor="text1"/>
          </w:rPr>
          <w:t>to recover to pre-fire conditions</w:t>
        </w:r>
      </w:ins>
      <w:ins w:id="859" w:author="Gabrielle" w:date="2019-10-13T22:18:00Z">
        <w:r w:rsidR="00132722">
          <w:rPr>
            <w:rFonts w:ascii="Times New Roman" w:hAnsi="Times New Roman" w:cs="Times New Roman"/>
            <w:color w:val="000000" w:themeColor="text1"/>
          </w:rPr>
          <w:t xml:space="preserve"> </w:t>
        </w:r>
      </w:ins>
      <w:ins w:id="860" w:author="Gabrielle" w:date="2019-10-13T22:19:00Z">
        <w:r w:rsidR="00132722">
          <w:rPr>
            <w:rFonts w:ascii="Times New Roman" w:hAnsi="Times New Roman" w:cs="Times New Roman"/>
            <w:color w:val="000000" w:themeColor="text1"/>
          </w:rPr>
          <w:t>(Roche et al. 2018)</w:t>
        </w:r>
      </w:ins>
      <w:ins w:id="861" w:author="Jens Stevens" w:date="2019-10-29T20:31:00Z">
        <w:r w:rsidR="00A321EC">
          <w:rPr>
            <w:rFonts w:ascii="Times New Roman" w:hAnsi="Times New Roman" w:cs="Times New Roman"/>
            <w:color w:val="000000" w:themeColor="text1"/>
          </w:rPr>
          <w:t xml:space="preserve"> and highlights the need for repeated fires to truly restore fire-adapted forests</w:t>
        </w:r>
      </w:ins>
      <w:ins w:id="862" w:author="Gabrielle" w:date="2019-10-13T22:16:00Z">
        <w:r w:rsidR="00132722">
          <w:rPr>
            <w:rFonts w:ascii="Times New Roman" w:hAnsi="Times New Roman" w:cs="Times New Roman"/>
            <w:color w:val="000000" w:themeColor="text1"/>
          </w:rPr>
          <w:t>.</w:t>
        </w:r>
      </w:ins>
      <w:r w:rsidR="00EC6E5F" w:rsidRPr="00182940">
        <w:rPr>
          <w:rFonts w:ascii="Times New Roman" w:hAnsi="Times New Roman" w:cs="Times New Roman"/>
          <w:color w:val="000000" w:themeColor="text1"/>
        </w:rPr>
        <w:t xml:space="preserve"> </w:t>
      </w:r>
      <w:del w:id="863" w:author="Jens Stevens" w:date="2019-10-29T20:33:00Z">
        <w:r w:rsidR="00EC6E5F" w:rsidRPr="00182940" w:rsidDel="00A321EC">
          <w:rPr>
            <w:rFonts w:ascii="Times New Roman" w:hAnsi="Times New Roman" w:cs="Times New Roman"/>
            <w:color w:val="000000" w:themeColor="text1"/>
          </w:rPr>
          <w:delText>W</w:delText>
        </w:r>
        <w:r w:rsidR="00955320" w:rsidRPr="00182940" w:rsidDel="00A321EC">
          <w:rPr>
            <w:rFonts w:ascii="Times New Roman" w:hAnsi="Times New Roman" w:cs="Times New Roman"/>
            <w:color w:val="000000" w:themeColor="text1"/>
          </w:rPr>
          <w:delText>e note that the vegetation change</w:delText>
        </w:r>
        <w:r w:rsidR="00451170" w:rsidRPr="00182940" w:rsidDel="00A321EC">
          <w:rPr>
            <w:rFonts w:ascii="Times New Roman" w:hAnsi="Times New Roman" w:cs="Times New Roman"/>
            <w:color w:val="000000" w:themeColor="text1"/>
          </w:rPr>
          <w:delText>s</w:delText>
        </w:r>
        <w:r w:rsidR="00955320" w:rsidRPr="00182940" w:rsidDel="00A321EC">
          <w:rPr>
            <w:rFonts w:ascii="Times New Roman" w:hAnsi="Times New Roman" w:cs="Times New Roman"/>
            <w:color w:val="000000" w:themeColor="text1"/>
          </w:rPr>
          <w:delText xml:space="preserve"> we observe</w:delText>
        </w:r>
        <w:r w:rsidR="00451170" w:rsidRPr="00182940" w:rsidDel="00A321EC">
          <w:rPr>
            <w:rFonts w:ascii="Times New Roman" w:hAnsi="Times New Roman" w:cs="Times New Roman"/>
            <w:color w:val="000000" w:themeColor="text1"/>
          </w:rPr>
          <w:delText>d</w:delText>
        </w:r>
        <w:r w:rsidR="00955320" w:rsidRPr="00182940" w:rsidDel="00A321EC">
          <w:rPr>
            <w:rFonts w:ascii="Times New Roman" w:hAnsi="Times New Roman" w:cs="Times New Roman"/>
            <w:color w:val="000000" w:themeColor="text1"/>
          </w:rPr>
          <w:delText xml:space="preserve"> </w:delText>
        </w:r>
        <w:r w:rsidR="00451170" w:rsidRPr="00182940" w:rsidDel="00A321EC">
          <w:rPr>
            <w:rFonts w:ascii="Times New Roman" w:hAnsi="Times New Roman" w:cs="Times New Roman"/>
            <w:color w:val="000000" w:themeColor="text1"/>
          </w:rPr>
          <w:delText xml:space="preserve">were </w:delText>
        </w:r>
        <w:r w:rsidR="00955320" w:rsidRPr="00182940" w:rsidDel="00A321EC">
          <w:rPr>
            <w:rFonts w:ascii="Times New Roman" w:hAnsi="Times New Roman" w:cs="Times New Roman"/>
            <w:color w:val="000000" w:themeColor="text1"/>
          </w:rPr>
          <w:delText>primarily transition</w:delText>
        </w:r>
        <w:r w:rsidR="00451170" w:rsidRPr="00182940" w:rsidDel="00A321EC">
          <w:rPr>
            <w:rFonts w:ascii="Times New Roman" w:hAnsi="Times New Roman" w:cs="Times New Roman"/>
            <w:color w:val="000000" w:themeColor="text1"/>
          </w:rPr>
          <w:delText>s</w:delText>
        </w:r>
        <w:r w:rsidR="00955320" w:rsidRPr="00182940" w:rsidDel="00A321EC">
          <w:rPr>
            <w:rFonts w:ascii="Times New Roman" w:hAnsi="Times New Roman" w:cs="Times New Roman"/>
            <w:color w:val="000000" w:themeColor="text1"/>
          </w:rPr>
          <w:delText xml:space="preserve"> from mixed-conifer to shrub, mixed-conifer to sparse meadow, or shrub to sparse meadow (Figure </w:delText>
        </w:r>
      </w:del>
      <w:del w:id="864" w:author="Jens Stevens" w:date="2019-10-29T13:50:00Z">
        <w:r w:rsidR="00955320" w:rsidRPr="00182940" w:rsidDel="003664D6">
          <w:rPr>
            <w:rFonts w:ascii="Times New Roman" w:hAnsi="Times New Roman" w:cs="Times New Roman"/>
            <w:color w:val="000000" w:themeColor="text1"/>
          </w:rPr>
          <w:delText>2, 3</w:delText>
        </w:r>
      </w:del>
      <w:del w:id="865" w:author="Jens Stevens" w:date="2019-10-29T20:33:00Z">
        <w:r w:rsidR="00955320" w:rsidRPr="00182940" w:rsidDel="00A321EC">
          <w:rPr>
            <w:rFonts w:ascii="Times New Roman" w:hAnsi="Times New Roman" w:cs="Times New Roman"/>
            <w:color w:val="000000" w:themeColor="text1"/>
          </w:rPr>
          <w:delText xml:space="preserve">), </w:delText>
        </w:r>
        <w:r w:rsidR="00EC6E5F" w:rsidRPr="00182940" w:rsidDel="00A321EC">
          <w:rPr>
            <w:rFonts w:ascii="Times New Roman" w:hAnsi="Times New Roman" w:cs="Times New Roman"/>
            <w:color w:val="000000" w:themeColor="text1"/>
          </w:rPr>
          <w:delText>with</w:delText>
        </w:r>
        <w:r w:rsidR="00955320" w:rsidRPr="00182940" w:rsidDel="00A321EC">
          <w:rPr>
            <w:rFonts w:ascii="Times New Roman" w:hAnsi="Times New Roman" w:cs="Times New Roman"/>
            <w:color w:val="000000" w:themeColor="text1"/>
          </w:rPr>
          <w:delText xml:space="preserve"> minimal transition to the vegetation type that would be expected to have the greatest change on</w:delText>
        </w:r>
      </w:del>
      <w:ins w:id="866" w:author="Gabrielle" w:date="2019-10-13T22:14:00Z">
        <w:del w:id="867" w:author="Jens Stevens" w:date="2019-10-29T20:33:00Z">
          <w:r w:rsidR="00132722" w:rsidDel="00A321EC">
            <w:rPr>
              <w:rFonts w:ascii="Times New Roman" w:hAnsi="Times New Roman" w:cs="Times New Roman"/>
              <w:color w:val="000000" w:themeColor="text1"/>
            </w:rPr>
            <w:delText>associated with the highest</w:delText>
          </w:r>
        </w:del>
      </w:ins>
      <w:del w:id="868" w:author="Jens Stevens" w:date="2019-10-29T20:33:00Z">
        <w:r w:rsidR="00955320" w:rsidRPr="00182940" w:rsidDel="00A321EC">
          <w:rPr>
            <w:rFonts w:ascii="Times New Roman" w:hAnsi="Times New Roman" w:cs="Times New Roman"/>
            <w:color w:val="000000" w:themeColor="text1"/>
          </w:rPr>
          <w:delText xml:space="preserve"> soil moisture, namely dense meadows (Figure </w:delText>
        </w:r>
        <w:r w:rsidR="00D71C45" w:rsidRPr="00182940" w:rsidDel="00A321EC">
          <w:rPr>
            <w:rFonts w:ascii="Times New Roman" w:hAnsi="Times New Roman" w:cs="Times New Roman"/>
            <w:color w:val="000000" w:themeColor="text1"/>
          </w:rPr>
          <w:delText>7</w:delText>
        </w:r>
        <w:r w:rsidR="00955320" w:rsidRPr="00182940" w:rsidDel="00A321EC">
          <w:rPr>
            <w:rFonts w:ascii="Times New Roman" w:hAnsi="Times New Roman" w:cs="Times New Roman"/>
            <w:color w:val="000000" w:themeColor="text1"/>
          </w:rPr>
          <w:delText xml:space="preserve">). </w:delText>
        </w:r>
      </w:del>
      <w:moveFromRangeStart w:id="869" w:author="Jens Stevens" w:date="2019-10-29T20:39:00Z" w:name="move23273684"/>
      <w:moveFrom w:id="870" w:author="Jens Stevens" w:date="2019-10-29T20:39:00Z">
        <w:r w:rsidR="00955320" w:rsidRPr="00182940" w:rsidDel="00A321EC">
          <w:rPr>
            <w:rFonts w:ascii="Times New Roman" w:hAnsi="Times New Roman" w:cs="Times New Roman"/>
            <w:color w:val="000000" w:themeColor="text1"/>
          </w:rPr>
          <w:t xml:space="preserve">This stands in contrast to the more productive </w:t>
        </w:r>
        <w:r w:rsidR="00A70AC5" w:rsidRPr="00182940" w:rsidDel="00A321EC">
          <w:rPr>
            <w:rFonts w:ascii="Times New Roman" w:hAnsi="Times New Roman" w:cs="Times New Roman"/>
            <w:color w:val="000000" w:themeColor="text1"/>
          </w:rPr>
          <w:t>ICB (</w:t>
        </w:r>
        <w:r w:rsidR="007C07A0" w:rsidRPr="00182940" w:rsidDel="00A321EC">
          <w:rPr>
            <w:rFonts w:ascii="Times New Roman" w:hAnsi="Times New Roman" w:cs="Times New Roman"/>
            <w:color w:val="000000" w:themeColor="text1"/>
          </w:rPr>
          <w:t xml:space="preserve">Appendix </w:t>
        </w:r>
        <w:r w:rsidR="00D71C45" w:rsidRPr="00182940" w:rsidDel="00A321EC">
          <w:rPr>
            <w:rFonts w:ascii="Times New Roman" w:hAnsi="Times New Roman" w:cs="Times New Roman"/>
            <w:color w:val="000000" w:themeColor="text1"/>
          </w:rPr>
          <w:t>B</w:t>
        </w:r>
        <w:r w:rsidR="007C07A0" w:rsidRPr="00182940" w:rsidDel="00A321EC">
          <w:rPr>
            <w:rFonts w:ascii="Times New Roman" w:hAnsi="Times New Roman" w:cs="Times New Roman"/>
            <w:color w:val="000000" w:themeColor="text1"/>
          </w:rPr>
          <w:t xml:space="preserve">), where pronounced increases in the dense meadow vegetation type were observed following fire </w:t>
        </w:r>
        <w:r w:rsidR="007C07A0" w:rsidRPr="00182940" w:rsidDel="00A321EC">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sidDel="00A321EC">
          <w:rPr>
            <w:rFonts w:ascii="Times New Roman" w:hAnsi="Times New Roman" w:cs="Times New Roman"/>
            <w:color w:val="000000" w:themeColor="text1"/>
          </w:rPr>
          <w:instrText xml:space="preserve"> ADDIN EN.CITE </w:instrText>
        </w:r>
        <w:r w:rsidR="00F37E62" w:rsidRPr="00182940" w:rsidDel="00A321EC">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sidDel="00A321EC">
          <w:rPr>
            <w:rFonts w:ascii="Times New Roman" w:hAnsi="Times New Roman" w:cs="Times New Roman"/>
            <w:color w:val="000000" w:themeColor="text1"/>
          </w:rPr>
          <w:instrText xml:space="preserve"> ADDIN EN.CITE.DATA </w:instrText>
        </w:r>
      </w:moveFrom>
      <w:del w:id="871" w:author="Jens Stevens" w:date="2019-10-29T20:39:00Z">
        <w:r w:rsidR="00F37E62" w:rsidRPr="00182940" w:rsidDel="00A321EC">
          <w:rPr>
            <w:rFonts w:ascii="Times New Roman" w:hAnsi="Times New Roman" w:cs="Times New Roman"/>
            <w:color w:val="000000" w:themeColor="text1"/>
          </w:rPr>
        </w:r>
      </w:del>
      <w:moveFrom w:id="872" w:author="Jens Stevens" w:date="2019-10-29T20:39:00Z">
        <w:r w:rsidR="00F37E62" w:rsidRPr="00182940" w:rsidDel="00A321EC">
          <w:rPr>
            <w:rFonts w:ascii="Times New Roman" w:hAnsi="Times New Roman" w:cs="Times New Roman"/>
            <w:color w:val="000000" w:themeColor="text1"/>
          </w:rPr>
          <w:fldChar w:fldCharType="end"/>
        </w:r>
      </w:moveFrom>
      <w:del w:id="873" w:author="Jens Stevens" w:date="2019-10-29T20:39:00Z">
        <w:r w:rsidR="007C07A0" w:rsidRPr="00182940" w:rsidDel="00A321EC">
          <w:rPr>
            <w:rFonts w:ascii="Times New Roman" w:hAnsi="Times New Roman" w:cs="Times New Roman"/>
            <w:color w:val="000000" w:themeColor="text1"/>
          </w:rPr>
        </w:r>
      </w:del>
      <w:moveFrom w:id="874" w:author="Jens Stevens" w:date="2019-10-29T20:39:00Z">
        <w:r w:rsidR="007C07A0" w:rsidRPr="00182940" w:rsidDel="00A321EC">
          <w:rPr>
            <w:rFonts w:ascii="Times New Roman" w:hAnsi="Times New Roman" w:cs="Times New Roman"/>
            <w:color w:val="000000" w:themeColor="text1"/>
          </w:rPr>
          <w:fldChar w:fldCharType="separate"/>
        </w:r>
        <w:r w:rsidR="00F37E62" w:rsidRPr="00182940" w:rsidDel="00A321EC">
          <w:rPr>
            <w:rFonts w:ascii="Times New Roman" w:hAnsi="Times New Roman" w:cs="Times New Roman"/>
            <w:noProof/>
            <w:color w:val="000000" w:themeColor="text1"/>
          </w:rPr>
          <w:t>(Boisramé et al. 2017, Boisramé et al. 2017b)</w:t>
        </w:r>
        <w:r w:rsidR="007C07A0" w:rsidRPr="00182940" w:rsidDel="00A321EC">
          <w:rPr>
            <w:rFonts w:ascii="Times New Roman" w:hAnsi="Times New Roman" w:cs="Times New Roman"/>
            <w:color w:val="000000" w:themeColor="text1"/>
          </w:rPr>
          <w:fldChar w:fldCharType="end"/>
        </w:r>
        <w:r w:rsidR="007C07A0" w:rsidRPr="00182940" w:rsidDel="00A321EC">
          <w:rPr>
            <w:rFonts w:ascii="Times New Roman" w:hAnsi="Times New Roman" w:cs="Times New Roman"/>
            <w:color w:val="000000" w:themeColor="text1"/>
          </w:rPr>
          <w:t>.</w:t>
        </w:r>
      </w:moveFrom>
      <w:moveFromRangeEnd w:id="869"/>
      <w:r w:rsidR="007C07A0" w:rsidRPr="00182940">
        <w:rPr>
          <w:rFonts w:ascii="Times New Roman" w:hAnsi="Times New Roman" w:cs="Times New Roman"/>
          <w:color w:val="000000" w:themeColor="text1"/>
        </w:rPr>
        <w:t xml:space="preserve"> </w:t>
      </w:r>
      <w:del w:id="875" w:author="Jens Stevens" w:date="2019-10-29T20:35:00Z">
        <w:r w:rsidR="00A51328" w:rsidRPr="00182940" w:rsidDel="00A321EC">
          <w:rPr>
            <w:rFonts w:ascii="Times New Roman" w:hAnsi="Times New Roman" w:cs="Times New Roman"/>
            <w:color w:val="000000" w:themeColor="text1"/>
          </w:rPr>
          <w:delText xml:space="preserve">In addition, the minimal changes to forest structure following fire (discussed above) may partially account for fire history variables having very small impacts on soil moisture independent of vegetation change (Figure </w:delText>
        </w:r>
        <w:r w:rsidR="00FD4C18" w:rsidRPr="00182940" w:rsidDel="00A321EC">
          <w:rPr>
            <w:rFonts w:ascii="Times New Roman" w:hAnsi="Times New Roman" w:cs="Times New Roman"/>
            <w:color w:val="000000" w:themeColor="text1"/>
          </w:rPr>
          <w:delText>D</w:delText>
        </w:r>
        <w:r w:rsidR="00A51328" w:rsidRPr="00182940" w:rsidDel="00A321EC">
          <w:rPr>
            <w:rFonts w:ascii="Times New Roman" w:hAnsi="Times New Roman" w:cs="Times New Roman"/>
            <w:color w:val="000000" w:themeColor="text1"/>
          </w:rPr>
          <w:delText>3). If forests had generally become much more open, or dominated by different sizes or species of trees following fire, we might expect greater impacts of fire on soil moisture within forested plots.</w:delText>
        </w:r>
        <w:r w:rsidR="005F7371" w:rsidRPr="00182940" w:rsidDel="00A321EC">
          <w:rPr>
            <w:rFonts w:ascii="Times New Roman" w:hAnsi="Times New Roman" w:cs="Times New Roman"/>
            <w:color w:val="000000" w:themeColor="text1"/>
          </w:rPr>
          <w:delText xml:space="preserve"> For example, the “shrub” weather station is dominated by small conifers, while the forest station is dominated by large conifers, and soil moisture was higher in the “shrub” station for most of the data record (Figure </w:delText>
        </w:r>
        <w:r w:rsidR="00FD4C18" w:rsidRPr="00182940" w:rsidDel="00A321EC">
          <w:rPr>
            <w:rFonts w:ascii="Times New Roman" w:hAnsi="Times New Roman" w:cs="Times New Roman"/>
            <w:color w:val="000000" w:themeColor="text1"/>
          </w:rPr>
          <w:delText>8</w:delText>
        </w:r>
        <w:r w:rsidR="005F7371" w:rsidRPr="00182940" w:rsidDel="00A321EC">
          <w:rPr>
            <w:rFonts w:ascii="Times New Roman" w:hAnsi="Times New Roman" w:cs="Times New Roman"/>
            <w:color w:val="000000" w:themeColor="text1"/>
          </w:rPr>
          <w:delText>).</w:delText>
        </w:r>
      </w:del>
    </w:p>
    <w:p w14:paraId="721D83CE" w14:textId="09ACB1B7" w:rsidR="00955320" w:rsidRPr="00182940" w:rsidDel="00F55E6B" w:rsidRDefault="00EC6E5F" w:rsidP="00692085">
      <w:pPr>
        <w:spacing w:line="480" w:lineRule="auto"/>
        <w:ind w:firstLine="720"/>
        <w:rPr>
          <w:del w:id="876" w:author="Jens Stevens" w:date="2019-10-29T20:43:00Z"/>
          <w:rFonts w:ascii="Times New Roman" w:hAnsi="Times New Roman" w:cs="Times New Roman"/>
          <w:color w:val="000000" w:themeColor="text1"/>
        </w:rPr>
      </w:pPr>
      <w:del w:id="877" w:author="Jens Stevens" w:date="2019-10-29T20:43:00Z">
        <w:r w:rsidRPr="00182940" w:rsidDel="00F55E6B">
          <w:rPr>
            <w:rFonts w:ascii="Times New Roman" w:hAnsi="Times New Roman" w:cs="Times New Roman"/>
            <w:color w:val="000000" w:themeColor="text1"/>
          </w:rPr>
          <w:delText>T</w:delText>
        </w:r>
        <w:r w:rsidR="007C07A0" w:rsidRPr="00182940" w:rsidDel="00F55E6B">
          <w:rPr>
            <w:rFonts w:ascii="Times New Roman" w:hAnsi="Times New Roman" w:cs="Times New Roman"/>
            <w:color w:val="000000" w:themeColor="text1"/>
          </w:rPr>
          <w:delText xml:space="preserve">he managed fire program at ICB could </w:delText>
        </w:r>
        <w:r w:rsidRPr="00182940" w:rsidDel="00F55E6B">
          <w:rPr>
            <w:rFonts w:ascii="Times New Roman" w:hAnsi="Times New Roman" w:cs="Times New Roman"/>
            <w:color w:val="000000" w:themeColor="text1"/>
          </w:rPr>
          <w:delText xml:space="preserve">consequently </w:delText>
        </w:r>
        <w:r w:rsidR="007C07A0" w:rsidRPr="00182940" w:rsidDel="00F55E6B">
          <w:rPr>
            <w:rFonts w:ascii="Times New Roman" w:hAnsi="Times New Roman" w:cs="Times New Roman"/>
            <w:color w:val="000000" w:themeColor="text1"/>
          </w:rPr>
          <w:delText xml:space="preserve">have had </w:delText>
        </w:r>
        <w:r w:rsidR="007C1009" w:rsidRPr="00182940" w:rsidDel="00F55E6B">
          <w:rPr>
            <w:rFonts w:ascii="Times New Roman" w:hAnsi="Times New Roman" w:cs="Times New Roman"/>
            <w:color w:val="000000" w:themeColor="text1"/>
          </w:rPr>
          <w:delText xml:space="preserve">a greater restorative effect in </w:delText>
        </w:r>
        <w:r w:rsidR="007C07A0" w:rsidRPr="00182940" w:rsidDel="00F55E6B">
          <w:rPr>
            <w:rFonts w:ascii="Times New Roman" w:hAnsi="Times New Roman" w:cs="Times New Roman"/>
            <w:color w:val="000000" w:themeColor="text1"/>
          </w:rPr>
          <w:delText xml:space="preserve">areas </w:delText>
        </w:r>
        <w:r w:rsidR="007C1009" w:rsidRPr="00182940" w:rsidDel="00F55E6B">
          <w:rPr>
            <w:rFonts w:ascii="Times New Roman" w:hAnsi="Times New Roman" w:cs="Times New Roman"/>
            <w:color w:val="000000" w:themeColor="text1"/>
          </w:rPr>
          <w:delText xml:space="preserve">of meadow encroachment </w:delText>
        </w:r>
        <w:r w:rsidR="007C07A0" w:rsidRPr="00182940" w:rsidDel="00F55E6B">
          <w:rPr>
            <w:rFonts w:ascii="Times New Roman" w:hAnsi="Times New Roman" w:cs="Times New Roman"/>
            <w:color w:val="000000" w:themeColor="text1"/>
          </w:rPr>
          <w:delText xml:space="preserve">than at SCB. </w:delText>
        </w:r>
        <w:r w:rsidRPr="00182940" w:rsidDel="00F55E6B">
          <w:rPr>
            <w:rFonts w:ascii="Times New Roman" w:hAnsi="Times New Roman" w:cs="Times New Roman"/>
            <w:color w:val="000000" w:themeColor="text1"/>
          </w:rPr>
          <w:delText xml:space="preserve"> W</w:delText>
        </w:r>
        <w:r w:rsidR="007C07A0" w:rsidRPr="00182940" w:rsidDel="00F55E6B">
          <w:rPr>
            <w:rFonts w:ascii="Times New Roman" w:hAnsi="Times New Roman" w:cs="Times New Roman"/>
            <w:color w:val="000000" w:themeColor="text1"/>
          </w:rPr>
          <w:delText>e observe</w:delText>
        </w:r>
        <w:r w:rsidRPr="00182940" w:rsidDel="00F55E6B">
          <w:rPr>
            <w:rFonts w:ascii="Times New Roman" w:hAnsi="Times New Roman" w:cs="Times New Roman"/>
            <w:color w:val="000000" w:themeColor="text1"/>
          </w:rPr>
          <w:delText>d</w:delText>
        </w:r>
        <w:r w:rsidR="007C07A0" w:rsidRPr="00182940" w:rsidDel="00F55E6B">
          <w:rPr>
            <w:rFonts w:ascii="Times New Roman" w:hAnsi="Times New Roman" w:cs="Times New Roman"/>
            <w:color w:val="000000" w:themeColor="text1"/>
          </w:rPr>
          <w:delText xml:space="preserve"> fire-caused </w:delText>
        </w:r>
        <w:r w:rsidRPr="00182940" w:rsidDel="00F55E6B">
          <w:rPr>
            <w:rFonts w:ascii="Times New Roman" w:hAnsi="Times New Roman" w:cs="Times New Roman"/>
            <w:color w:val="000000" w:themeColor="text1"/>
          </w:rPr>
          <w:delText xml:space="preserve">tree </w:delText>
        </w:r>
        <w:r w:rsidR="007C07A0" w:rsidRPr="00182940" w:rsidDel="00F55E6B">
          <w:rPr>
            <w:rFonts w:ascii="Times New Roman" w:hAnsi="Times New Roman" w:cs="Times New Roman"/>
            <w:color w:val="000000" w:themeColor="text1"/>
          </w:rPr>
          <w:delText xml:space="preserve">mortality adjacent to several pre-existing dense meadows at SCB, and yet there was very little expansion of dense meadows into these areas, </w:delText>
        </w:r>
        <w:r w:rsidRPr="00182940" w:rsidDel="00F55E6B">
          <w:rPr>
            <w:rFonts w:ascii="Times New Roman" w:hAnsi="Times New Roman" w:cs="Times New Roman"/>
            <w:color w:val="000000" w:themeColor="text1"/>
          </w:rPr>
          <w:delText>which instead typically</w:delText>
        </w:r>
        <w:r w:rsidR="007C07A0" w:rsidRPr="00182940" w:rsidDel="00F55E6B">
          <w:rPr>
            <w:rFonts w:ascii="Times New Roman" w:hAnsi="Times New Roman" w:cs="Times New Roman"/>
            <w:color w:val="000000" w:themeColor="text1"/>
          </w:rPr>
          <w:delText xml:space="preserve"> transition</w:delText>
        </w:r>
        <w:r w:rsidR="00451170" w:rsidRPr="00182940" w:rsidDel="00F55E6B">
          <w:rPr>
            <w:rFonts w:ascii="Times New Roman" w:hAnsi="Times New Roman" w:cs="Times New Roman"/>
            <w:color w:val="000000" w:themeColor="text1"/>
          </w:rPr>
          <w:delText>ed</w:delText>
        </w:r>
        <w:r w:rsidR="007C07A0" w:rsidRPr="00182940" w:rsidDel="00F55E6B">
          <w:rPr>
            <w:rFonts w:ascii="Times New Roman" w:hAnsi="Times New Roman" w:cs="Times New Roman"/>
            <w:color w:val="000000" w:themeColor="text1"/>
          </w:rPr>
          <w:delText xml:space="preserve"> to sparse meadows (Figure </w:delText>
        </w:r>
      </w:del>
      <w:del w:id="878" w:author="Jens Stevens" w:date="2019-10-29T13:50:00Z">
        <w:r w:rsidR="007C07A0" w:rsidRPr="00182940" w:rsidDel="003664D6">
          <w:rPr>
            <w:rFonts w:ascii="Times New Roman" w:hAnsi="Times New Roman" w:cs="Times New Roman"/>
            <w:color w:val="000000" w:themeColor="text1"/>
          </w:rPr>
          <w:delText>2, 3</w:delText>
        </w:r>
      </w:del>
      <w:del w:id="879" w:author="Jens Stevens" w:date="2019-10-29T20:43:00Z">
        <w:r w:rsidR="007C07A0" w:rsidRPr="00182940" w:rsidDel="00F55E6B">
          <w:rPr>
            <w:rFonts w:ascii="Times New Roman" w:hAnsi="Times New Roman" w:cs="Times New Roman"/>
            <w:color w:val="000000" w:themeColor="text1"/>
          </w:rPr>
          <w:delText xml:space="preserve">). </w:delText>
        </w:r>
        <w:r w:rsidRPr="00182940" w:rsidDel="00F55E6B">
          <w:rPr>
            <w:rFonts w:ascii="Times New Roman" w:hAnsi="Times New Roman" w:cs="Times New Roman"/>
            <w:color w:val="000000" w:themeColor="text1"/>
          </w:rPr>
          <w:delText xml:space="preserve">This suggests that </w:delText>
        </w:r>
        <w:r w:rsidR="007C07A0" w:rsidRPr="00182940" w:rsidDel="00F55E6B">
          <w:rPr>
            <w:rFonts w:ascii="Times New Roman" w:hAnsi="Times New Roman" w:cs="Times New Roman"/>
            <w:color w:val="000000" w:themeColor="text1"/>
          </w:rPr>
          <w:delText xml:space="preserve">and the potential gain in soil moisture and herbaceous vegetation following forest removal by managed wildfire may therefore be </w:delText>
        </w:r>
        <w:r w:rsidR="007507AF" w:rsidRPr="00182940" w:rsidDel="00F55E6B">
          <w:rPr>
            <w:rFonts w:ascii="Times New Roman" w:hAnsi="Times New Roman" w:cs="Times New Roman"/>
            <w:color w:val="000000" w:themeColor="text1"/>
          </w:rPr>
          <w:delText>low</w:delText>
        </w:r>
        <w:r w:rsidR="007C07A0" w:rsidRPr="00182940" w:rsidDel="00F55E6B">
          <w:rPr>
            <w:rFonts w:ascii="Times New Roman" w:hAnsi="Times New Roman" w:cs="Times New Roman"/>
            <w:color w:val="000000" w:themeColor="text1"/>
          </w:rPr>
          <w:delText xml:space="preserve"> at SCB.</w:delText>
        </w:r>
      </w:del>
    </w:p>
    <w:p w14:paraId="6145295F" w14:textId="2DAFF552" w:rsidR="005F7371"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High correlations between shallow and deep soil moisture during summer months</w:t>
      </w:r>
      <w:r w:rsidR="00100E90" w:rsidRPr="00182940">
        <w:rPr>
          <w:rFonts w:ascii="Times New Roman" w:hAnsi="Times New Roman" w:cs="Times New Roman"/>
          <w:color w:val="000000" w:themeColor="text1"/>
        </w:rPr>
        <w:t xml:space="preserve"> (Table 1)</w:t>
      </w:r>
      <w:r w:rsidRPr="00182940">
        <w:rPr>
          <w:rFonts w:ascii="Times New Roman" w:hAnsi="Times New Roman" w:cs="Times New Roman"/>
          <w:color w:val="000000" w:themeColor="text1"/>
        </w:rPr>
        <w:t xml:space="preserve"> </w:t>
      </w:r>
      <w:del w:id="880" w:author="Gabrielle Boisrame" w:date="2019-10-31T15:44:00Z">
        <w:r w:rsidRPr="00182940" w:rsidDel="00140D62">
          <w:rPr>
            <w:rFonts w:ascii="Times New Roman" w:hAnsi="Times New Roman" w:cs="Times New Roman"/>
            <w:color w:val="000000" w:themeColor="text1"/>
          </w:rPr>
          <w:delText xml:space="preserve">show </w:delText>
        </w:r>
      </w:del>
      <w:ins w:id="881" w:author="Gabrielle Boisrame" w:date="2019-10-31T15:44:00Z">
        <w:r w:rsidR="00140D62">
          <w:rPr>
            <w:rFonts w:ascii="Times New Roman" w:hAnsi="Times New Roman" w:cs="Times New Roman"/>
            <w:color w:val="000000" w:themeColor="text1"/>
          </w:rPr>
          <w:t>suggest</w:t>
        </w:r>
        <w:r w:rsidR="00140D62"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 xml:space="preserve">that our spatially-distributed soil moisture measurements </w:t>
      </w:r>
      <w:del w:id="882" w:author="Gabrielle Boisrame" w:date="2019-10-31T15:45:00Z">
        <w:r w:rsidRPr="00182940" w:rsidDel="00140D62">
          <w:rPr>
            <w:rFonts w:ascii="Times New Roman" w:hAnsi="Times New Roman" w:cs="Times New Roman"/>
            <w:color w:val="000000" w:themeColor="text1"/>
          </w:rPr>
          <w:delText xml:space="preserve">provide a </w:delText>
        </w:r>
        <w:r w:rsidR="00A941BB" w:rsidRPr="00182940" w:rsidDel="00140D62">
          <w:rPr>
            <w:rFonts w:ascii="Times New Roman" w:hAnsi="Times New Roman" w:cs="Times New Roman"/>
            <w:color w:val="000000" w:themeColor="text1"/>
          </w:rPr>
          <w:delText>reasonable representation of spatial patterns in deeper soil moisture</w:delText>
        </w:r>
      </w:del>
      <w:ins w:id="883" w:author="Gabrielle Boisrame" w:date="2019-10-31T15:45:00Z">
        <w:r w:rsidR="00140D62">
          <w:rPr>
            <w:rFonts w:ascii="Times New Roman" w:hAnsi="Times New Roman" w:cs="Times New Roman"/>
            <w:color w:val="000000" w:themeColor="text1"/>
          </w:rPr>
          <w:t>can reflect conditions in deeper soils</w:t>
        </w:r>
      </w:ins>
      <w:r w:rsidRPr="00182940">
        <w:rPr>
          <w:rFonts w:ascii="Times New Roman" w:hAnsi="Times New Roman" w:cs="Times New Roman"/>
          <w:color w:val="000000" w:themeColor="text1"/>
        </w:rPr>
        <w:t xml:space="preserve">. </w:t>
      </w:r>
      <w:r w:rsidR="005F7371" w:rsidRPr="00182940">
        <w:rPr>
          <w:rFonts w:ascii="Times New Roman" w:hAnsi="Times New Roman" w:cs="Times New Roman"/>
          <w:color w:val="000000" w:themeColor="text1"/>
        </w:rPr>
        <w:t xml:space="preserve">However, </w:t>
      </w:r>
      <w:r w:rsidR="00642E59" w:rsidRPr="00182940">
        <w:rPr>
          <w:rFonts w:ascii="Times New Roman" w:hAnsi="Times New Roman" w:cs="Times New Roman"/>
          <w:color w:val="000000" w:themeColor="text1"/>
        </w:rPr>
        <w:t xml:space="preserve">this correlation only captures relative changes over time, not absolute values. In late summer, there was a greater difference between deep and shallow soil moisture at the shrub and wetland stations than there was at the forest station (Figure </w:t>
      </w:r>
      <w:del w:id="884" w:author="Stevens, Jens T" w:date="2019-11-05T14:11:00Z">
        <w:r w:rsidR="00BF728B" w:rsidRPr="00182940" w:rsidDel="00B879B5">
          <w:rPr>
            <w:rFonts w:ascii="Times New Roman" w:hAnsi="Times New Roman" w:cs="Times New Roman"/>
            <w:color w:val="000000" w:themeColor="text1"/>
          </w:rPr>
          <w:delText>8</w:delText>
        </w:r>
      </w:del>
      <w:ins w:id="885" w:author="Stevens, Jens T" w:date="2019-11-05T14:11:00Z">
        <w:r w:rsidR="00B879B5">
          <w:rPr>
            <w:rFonts w:ascii="Times New Roman" w:hAnsi="Times New Roman" w:cs="Times New Roman"/>
            <w:color w:val="000000" w:themeColor="text1"/>
          </w:rPr>
          <w:t>9</w:t>
        </w:r>
      </w:ins>
      <w:r w:rsidR="00642E59" w:rsidRPr="00182940">
        <w:rPr>
          <w:rFonts w:ascii="Times New Roman" w:hAnsi="Times New Roman" w:cs="Times New Roman"/>
          <w:color w:val="000000" w:themeColor="text1"/>
        </w:rPr>
        <w:t xml:space="preserve">). Therefore, it is possible that transitions from </w:t>
      </w:r>
      <w:r w:rsidR="006B2FD6" w:rsidRPr="00182940">
        <w:rPr>
          <w:rFonts w:ascii="Times New Roman" w:hAnsi="Times New Roman" w:cs="Times New Roman"/>
          <w:color w:val="000000" w:themeColor="text1"/>
        </w:rPr>
        <w:t xml:space="preserve">mature </w:t>
      </w:r>
      <w:r w:rsidR="00642E59" w:rsidRPr="00182940">
        <w:rPr>
          <w:rFonts w:ascii="Times New Roman" w:hAnsi="Times New Roman" w:cs="Times New Roman"/>
          <w:color w:val="000000" w:themeColor="text1"/>
        </w:rPr>
        <w:t xml:space="preserve">forest to more open vegetation cover might lead to greater increases in deeper soil moisture than would be suggested by shallow soil moisture. </w:t>
      </w:r>
      <w:r w:rsidR="00092C59" w:rsidRPr="00182940">
        <w:rPr>
          <w:rFonts w:ascii="Times New Roman" w:hAnsi="Times New Roman" w:cs="Times New Roman"/>
          <w:color w:val="000000" w:themeColor="text1"/>
        </w:rPr>
        <w:t>This could mean that</w:t>
      </w:r>
      <w:r w:rsidR="00642E59" w:rsidRPr="00182940">
        <w:rPr>
          <w:rFonts w:ascii="Times New Roman" w:hAnsi="Times New Roman" w:cs="Times New Roman"/>
          <w:color w:val="000000" w:themeColor="text1"/>
        </w:rPr>
        <w:t xml:space="preserve"> the </w:t>
      </w:r>
      <w:r w:rsidR="00092C59" w:rsidRPr="00182940">
        <w:rPr>
          <w:rFonts w:ascii="Times New Roman" w:hAnsi="Times New Roman" w:cs="Times New Roman"/>
          <w:color w:val="000000" w:themeColor="text1"/>
        </w:rPr>
        <w:t>modeled surface soil moisture changes</w:t>
      </w:r>
      <w:r w:rsidR="00642E59" w:rsidRPr="00182940">
        <w:rPr>
          <w:rFonts w:ascii="Times New Roman" w:hAnsi="Times New Roman" w:cs="Times New Roman"/>
          <w:color w:val="000000" w:themeColor="text1"/>
        </w:rPr>
        <w:t xml:space="preserve"> in Figure 8 may underestimate the total change in plant-available moisture. </w:t>
      </w:r>
      <w:r w:rsidR="00092C59" w:rsidRPr="00182940">
        <w:rPr>
          <w:rFonts w:ascii="Times New Roman" w:hAnsi="Times New Roman" w:cs="Times New Roman"/>
          <w:color w:val="000000" w:themeColor="text1"/>
        </w:rPr>
        <w:t xml:space="preserve">Findings from the ICB also suggested that the soil moisture impact of forest removal might be larger in deeper soils </w: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851714">
        <w:rPr>
          <w:rFonts w:ascii="Times New Roman" w:hAnsi="Times New Roman" w:cs="Times New Roman"/>
          <w:noProof/>
          <w:color w:val="000000" w:themeColor="text1"/>
        </w:rPr>
        <w:instrText xml:space="preserve"> ADDIN EN.CITE </w:instrText>
      </w:r>
      <w:r w:rsidR="00642E59" w:rsidRPr="00E60928">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851714">
        <w:rPr>
          <w:rFonts w:ascii="Times New Roman" w:hAnsi="Times New Roman" w:cs="Times New Roman"/>
          <w:noProof/>
          <w:color w:val="000000" w:themeColor="text1"/>
        </w:rPr>
        <w:instrText xml:space="preserve"> ADDIN EN.CITE.DATA </w:instrText>
      </w:r>
      <w:r w:rsidR="00642E59" w:rsidRPr="00E60928">
        <w:rPr>
          <w:rFonts w:ascii="Times New Roman" w:hAnsi="Times New Roman" w:cs="Times New Roman"/>
          <w:noProof/>
          <w:color w:val="000000" w:themeColor="text1"/>
        </w:rPr>
      </w:r>
      <w:r w:rsidR="00642E59" w:rsidRPr="00E60928">
        <w:rPr>
          <w:rFonts w:ascii="Times New Roman" w:hAnsi="Times New Roman" w:cs="Times New Roman"/>
          <w:noProof/>
          <w:color w:val="000000" w:themeColor="text1"/>
        </w:rPr>
        <w:fldChar w:fldCharType="end"/>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separate"/>
      </w:r>
      <w:r w:rsidR="00642E59" w:rsidRPr="00182940">
        <w:rPr>
          <w:rFonts w:ascii="Times New Roman" w:hAnsi="Times New Roman" w:cs="Times New Roman"/>
          <w:noProof/>
          <w:color w:val="000000" w:themeColor="text1"/>
        </w:rPr>
        <w:t>(Boisramé et al. 2018)</w:t>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color w:val="000000" w:themeColor="text1"/>
        </w:rPr>
        <w:t>.</w:t>
      </w:r>
      <w:ins w:id="886" w:author="Gabrielle Boisrame" w:date="2019-10-31T15:46:00Z">
        <w:r w:rsidR="00140D62">
          <w:rPr>
            <w:rFonts w:ascii="Times New Roman" w:hAnsi="Times New Roman" w:cs="Times New Roman"/>
            <w:color w:val="000000" w:themeColor="text1"/>
          </w:rPr>
          <w:t xml:space="preserve"> However, </w:t>
        </w:r>
      </w:ins>
      <w:ins w:id="887" w:author="Gabrielle Boisrame" w:date="2019-10-31T15:50:00Z">
        <w:r w:rsidR="00F73479">
          <w:rPr>
            <w:rFonts w:ascii="Times New Roman" w:hAnsi="Times New Roman" w:cs="Times New Roman"/>
            <w:color w:val="000000" w:themeColor="text1"/>
          </w:rPr>
          <w:t xml:space="preserve">there is </w:t>
        </w:r>
      </w:ins>
      <w:ins w:id="888" w:author="Gabrielle Boisrame" w:date="2019-10-31T15:53:00Z">
        <w:r w:rsidR="00F73479">
          <w:rPr>
            <w:rFonts w:ascii="Times New Roman" w:hAnsi="Times New Roman" w:cs="Times New Roman"/>
            <w:color w:val="000000" w:themeColor="text1"/>
          </w:rPr>
          <w:t>high</w:t>
        </w:r>
      </w:ins>
      <w:ins w:id="889" w:author="Gabrielle Boisrame" w:date="2019-10-31T15:50:00Z">
        <w:r w:rsidR="00F73479">
          <w:rPr>
            <w:rFonts w:ascii="Times New Roman" w:hAnsi="Times New Roman" w:cs="Times New Roman"/>
            <w:color w:val="000000" w:themeColor="text1"/>
          </w:rPr>
          <w:t xml:space="preserve"> uncertainty </w:t>
        </w:r>
      </w:ins>
      <w:ins w:id="890" w:author="Gabrielle Boisrame" w:date="2019-10-31T15:52:00Z">
        <w:r w:rsidR="00F73479">
          <w:rPr>
            <w:rFonts w:ascii="Times New Roman" w:hAnsi="Times New Roman" w:cs="Times New Roman"/>
            <w:color w:val="000000" w:themeColor="text1"/>
          </w:rPr>
          <w:t>regarding the changes to deeper soil water storage</w:t>
        </w:r>
      </w:ins>
      <w:ins w:id="891" w:author="Gabrielle Boisrame" w:date="2019-10-31T15:50:00Z">
        <w:r w:rsidR="00F73479">
          <w:rPr>
            <w:rFonts w:ascii="Times New Roman" w:hAnsi="Times New Roman" w:cs="Times New Roman"/>
            <w:color w:val="000000" w:themeColor="text1"/>
          </w:rPr>
          <w:t xml:space="preserve">, since </w:t>
        </w:r>
      </w:ins>
      <w:ins w:id="892" w:author="Gabrielle Boisrame" w:date="2019-10-31T15:46:00Z">
        <w:r w:rsidR="00140D62">
          <w:rPr>
            <w:rFonts w:ascii="Times New Roman" w:hAnsi="Times New Roman" w:cs="Times New Roman"/>
            <w:color w:val="000000" w:themeColor="text1"/>
          </w:rPr>
          <w:t xml:space="preserve">we cannot </w:t>
        </w:r>
      </w:ins>
      <w:ins w:id="893" w:author="Gabrielle Boisrame" w:date="2019-10-31T15:49:00Z">
        <w:r w:rsidR="00140D62">
          <w:rPr>
            <w:rFonts w:ascii="Times New Roman" w:hAnsi="Times New Roman" w:cs="Times New Roman"/>
            <w:color w:val="000000" w:themeColor="text1"/>
          </w:rPr>
          <w:t>determine how broadly these relationships between deep and shallow soils extent beyond the weather station locations.</w:t>
        </w:r>
      </w:ins>
    </w:p>
    <w:p w14:paraId="075987D3" w14:textId="3C5FF709" w:rsidR="00EC6E5F"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Similarities in the random forest models trained on ICB and SCB moisture data show that certain variables are consistently str</w:t>
      </w:r>
      <w:r w:rsidR="00DF2F99" w:rsidRPr="00182940">
        <w:rPr>
          <w:rFonts w:ascii="Times New Roman" w:hAnsi="Times New Roman" w:cs="Times New Roman"/>
          <w:color w:val="000000" w:themeColor="text1"/>
        </w:rPr>
        <w:t xml:space="preserve">ong predictors of soil moisture. For example, vegetation cover type and TWI were within the top </w:t>
      </w:r>
      <w:r w:rsidR="00271166" w:rsidRPr="00182940">
        <w:rPr>
          <w:rFonts w:ascii="Times New Roman" w:hAnsi="Times New Roman" w:cs="Times New Roman"/>
          <w:color w:val="000000" w:themeColor="text1"/>
        </w:rPr>
        <w:t xml:space="preserve">4 </w:t>
      </w:r>
      <w:r w:rsidR="00DF2F99" w:rsidRPr="00182940">
        <w:rPr>
          <w:rFonts w:ascii="Times New Roman" w:hAnsi="Times New Roman" w:cs="Times New Roman"/>
          <w:color w:val="000000" w:themeColor="text1"/>
        </w:rPr>
        <w:t>most important predictors of soil moisture for both ICB and S</w:t>
      </w:r>
      <w:r w:rsidR="00333E97" w:rsidRPr="00182940">
        <w:rPr>
          <w:rFonts w:ascii="Times New Roman" w:hAnsi="Times New Roman" w:cs="Times New Roman"/>
          <w:color w:val="000000" w:themeColor="text1"/>
        </w:rPr>
        <w:t>C</w:t>
      </w:r>
      <w:r w:rsidR="00DF2F99" w:rsidRPr="00182940">
        <w:rPr>
          <w:rFonts w:ascii="Times New Roman" w:hAnsi="Times New Roman" w:cs="Times New Roman"/>
          <w:color w:val="000000" w:themeColor="text1"/>
        </w:rPr>
        <w:t>B, with years since fire, times burned, and year of measurement being the least important predictors in both watersheds (Figure</w:t>
      </w:r>
      <w:del w:id="894" w:author="Gabrielle" w:date="2019-11-06T08:56:00Z">
        <w:r w:rsidR="00DF2F99" w:rsidRPr="00182940" w:rsidDel="00C66BB8">
          <w:rPr>
            <w:rFonts w:ascii="Times New Roman" w:hAnsi="Times New Roman" w:cs="Times New Roman"/>
            <w:color w:val="000000" w:themeColor="text1"/>
          </w:rPr>
          <w:delText>s</w:delText>
        </w:r>
      </w:del>
      <w:r w:rsidR="00DF2F99" w:rsidRPr="00182940">
        <w:rPr>
          <w:rFonts w:ascii="Times New Roman" w:hAnsi="Times New Roman" w:cs="Times New Roman"/>
          <w:color w:val="000000" w:themeColor="text1"/>
        </w:rPr>
        <w:t xml:space="preserve"> </w:t>
      </w:r>
      <w:ins w:id="895" w:author="Gabrielle" w:date="2019-11-06T08:56:00Z">
        <w:r w:rsidR="00C66BB8">
          <w:rPr>
            <w:rFonts w:ascii="Times New Roman" w:hAnsi="Times New Roman" w:cs="Times New Roman"/>
            <w:color w:val="000000" w:themeColor="text1"/>
          </w:rPr>
          <w:t>D</w:t>
        </w:r>
      </w:ins>
      <w:del w:id="896" w:author="Gabrielle" w:date="2019-11-06T08:56:00Z">
        <w:r w:rsidR="00DF2F99" w:rsidRPr="00182940" w:rsidDel="00C66BB8">
          <w:rPr>
            <w:rFonts w:ascii="Times New Roman" w:hAnsi="Times New Roman" w:cs="Times New Roman"/>
            <w:color w:val="000000" w:themeColor="text1"/>
          </w:rPr>
          <w:delText>C</w:delText>
        </w:r>
      </w:del>
      <w:r w:rsidR="00DF2F99" w:rsidRPr="00182940">
        <w:rPr>
          <w:rFonts w:ascii="Times New Roman" w:hAnsi="Times New Roman" w:cs="Times New Roman"/>
          <w:color w:val="000000" w:themeColor="text1"/>
        </w:rPr>
        <w:t>1</w:t>
      </w:r>
      <w:del w:id="897" w:author="Gabrielle" w:date="2019-11-06T08:56:00Z">
        <w:r w:rsidR="00DF2F99" w:rsidRPr="00182940" w:rsidDel="00C66BB8">
          <w:rPr>
            <w:rFonts w:ascii="Times New Roman" w:hAnsi="Times New Roman" w:cs="Times New Roman"/>
            <w:color w:val="000000" w:themeColor="text1"/>
          </w:rPr>
          <w:delText xml:space="preserve"> and C1b</w:delText>
        </w:r>
      </w:del>
      <w:r w:rsidR="00DF2F99"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However, the relatively poor ability of the ICB-trained model to predict SCB </w:t>
      </w:r>
      <w:r w:rsidR="00334F16" w:rsidRPr="00182940">
        <w:rPr>
          <w:rFonts w:ascii="Times New Roman" w:hAnsi="Times New Roman" w:cs="Times New Roman"/>
          <w:color w:val="000000" w:themeColor="text1"/>
        </w:rPr>
        <w:t xml:space="preserve">moisture values </w:t>
      </w:r>
      <w:r w:rsidR="00EC6E5F" w:rsidRPr="00182940">
        <w:rPr>
          <w:rFonts w:ascii="Times New Roman" w:hAnsi="Times New Roman" w:cs="Times New Roman"/>
          <w:color w:val="000000" w:themeColor="text1"/>
        </w:rPr>
        <w:t xml:space="preserve">indicates that the relative importance of these factors for controlling summer soil moisture varies between the watersheds. The extent to which this variation should be attributed to physical and ecological factors in the </w:t>
      </w:r>
      <w:r w:rsidR="00EC6E5F" w:rsidRPr="00182940">
        <w:rPr>
          <w:rFonts w:ascii="Times New Roman" w:hAnsi="Times New Roman" w:cs="Times New Roman"/>
          <w:color w:val="000000" w:themeColor="text1"/>
        </w:rPr>
        <w:lastRenderedPageBreak/>
        <w:t>watershed, and the extent to which it reflects features of the random forest methodology</w:t>
      </w:r>
      <w:ins w:id="898" w:author="Gabrielle" w:date="2019-11-06T08:57:00Z">
        <w:r w:rsidR="00C66BB8">
          <w:rPr>
            <w:rFonts w:ascii="Times New Roman" w:hAnsi="Times New Roman" w:cs="Times New Roman"/>
            <w:color w:val="000000" w:themeColor="text1"/>
          </w:rPr>
          <w:t>,</w:t>
        </w:r>
      </w:ins>
      <w:r w:rsidR="00EC6E5F" w:rsidRPr="00182940">
        <w:rPr>
          <w:rFonts w:ascii="Times New Roman" w:hAnsi="Times New Roman" w:cs="Times New Roman"/>
          <w:color w:val="000000" w:themeColor="text1"/>
        </w:rPr>
        <w:t xml:space="preserve"> </w:t>
      </w:r>
      <w:commentRangeStart w:id="899"/>
      <w:commentRangeStart w:id="900"/>
      <w:r w:rsidR="00EC6E5F" w:rsidRPr="00182940">
        <w:rPr>
          <w:rFonts w:ascii="Times New Roman" w:hAnsi="Times New Roman" w:cs="Times New Roman"/>
          <w:color w:val="000000" w:themeColor="text1"/>
        </w:rPr>
        <w:t>is not clear</w:t>
      </w:r>
      <w:commentRangeEnd w:id="899"/>
      <w:r w:rsidR="003A1DDC">
        <w:rPr>
          <w:rStyle w:val="CommentReference"/>
        </w:rPr>
        <w:commentReference w:id="899"/>
      </w:r>
      <w:commentRangeEnd w:id="900"/>
      <w:r w:rsidR="00C66BB8">
        <w:rPr>
          <w:rStyle w:val="CommentReference"/>
        </w:rPr>
        <w:commentReference w:id="900"/>
      </w:r>
      <w:ins w:id="901" w:author="Gabrielle" w:date="2019-11-06T08:57:00Z">
        <w:r w:rsidR="00C66BB8">
          <w:rPr>
            <w:rFonts w:ascii="Times New Roman" w:hAnsi="Times New Roman" w:cs="Times New Roman"/>
            <w:color w:val="000000" w:themeColor="text1"/>
          </w:rPr>
          <w:t xml:space="preserve"> given the information available</w:t>
        </w:r>
      </w:ins>
      <w:r w:rsidR="00EC6E5F" w:rsidRPr="00182940">
        <w:rPr>
          <w:rFonts w:ascii="Times New Roman" w:hAnsi="Times New Roman" w:cs="Times New Roman"/>
          <w:color w:val="000000" w:themeColor="text1"/>
        </w:rPr>
        <w:t>.</w:t>
      </w:r>
      <w:r w:rsidR="00EC6E5F" w:rsidRPr="00182940" w:rsidDel="00EC6E5F">
        <w:rPr>
          <w:rFonts w:ascii="Times New Roman" w:hAnsi="Times New Roman" w:cs="Times New Roman"/>
          <w:color w:val="000000" w:themeColor="text1"/>
        </w:rPr>
        <w:t xml:space="preserve"> </w:t>
      </w:r>
    </w:p>
    <w:p w14:paraId="5E1F07F6" w14:textId="0FA84FB8" w:rsidR="007C07A0" w:rsidRPr="00182940" w:rsidDel="00F55E6B" w:rsidRDefault="001B5E1D" w:rsidP="00451170">
      <w:pPr>
        <w:spacing w:line="480" w:lineRule="auto"/>
        <w:ind w:firstLine="720"/>
        <w:rPr>
          <w:del w:id="902" w:author="Jens Stevens" w:date="2019-10-29T20:44:00Z"/>
          <w:rFonts w:ascii="Times New Roman" w:hAnsi="Times New Roman" w:cs="Times New Roman"/>
          <w:color w:val="000000" w:themeColor="text1"/>
        </w:rPr>
      </w:pPr>
      <w:del w:id="903" w:author="Jens Stevens" w:date="2019-10-29T20:44:00Z">
        <w:r w:rsidRPr="00182940" w:rsidDel="00F55E6B">
          <w:rPr>
            <w:rFonts w:ascii="Times New Roman" w:hAnsi="Times New Roman" w:cs="Times New Roman"/>
            <w:color w:val="000000" w:themeColor="text1"/>
          </w:rPr>
          <w:delText xml:space="preserve">Large observed differences in precipitation, snowpack depth and melt timing between the three weather stations suggest that </w:delText>
        </w:r>
        <w:r w:rsidR="00451170" w:rsidRPr="00182940" w:rsidDel="00F55E6B">
          <w:rPr>
            <w:rFonts w:ascii="Times New Roman" w:hAnsi="Times New Roman" w:cs="Times New Roman"/>
            <w:color w:val="000000" w:themeColor="text1"/>
          </w:rPr>
          <w:delText>vegetation transitions in the SCB could induce</w:delText>
        </w:r>
        <w:r w:rsidRPr="00182940" w:rsidDel="00F55E6B">
          <w:rPr>
            <w:rFonts w:ascii="Times New Roman" w:hAnsi="Times New Roman" w:cs="Times New Roman"/>
            <w:color w:val="000000" w:themeColor="text1"/>
          </w:rPr>
          <w:delText xml:space="preserve"> important differences in </w:delText>
        </w:r>
        <w:r w:rsidR="00451170" w:rsidRPr="00182940" w:rsidDel="00F55E6B">
          <w:rPr>
            <w:rFonts w:ascii="Times New Roman" w:hAnsi="Times New Roman" w:cs="Times New Roman"/>
            <w:color w:val="000000" w:themeColor="text1"/>
          </w:rPr>
          <w:delText xml:space="preserve">the quantity and timing of </w:delText>
        </w:r>
        <w:r w:rsidRPr="00182940" w:rsidDel="00F55E6B">
          <w:rPr>
            <w:rFonts w:ascii="Times New Roman" w:hAnsi="Times New Roman" w:cs="Times New Roman"/>
            <w:color w:val="000000" w:themeColor="text1"/>
          </w:rPr>
          <w:delText xml:space="preserve">water input to the soil. </w:delText>
        </w:r>
        <w:r w:rsidR="008E21AA" w:rsidRPr="00182940" w:rsidDel="00F55E6B">
          <w:rPr>
            <w:rFonts w:ascii="Times New Roman" w:hAnsi="Times New Roman" w:cs="Times New Roman"/>
            <w:color w:val="000000" w:themeColor="text1"/>
          </w:rPr>
          <w:delText xml:space="preserve">For </w:delText>
        </w:r>
        <w:r w:rsidR="00B71DD5" w:rsidRPr="00182940" w:rsidDel="00F55E6B">
          <w:rPr>
            <w:rFonts w:ascii="Times New Roman" w:hAnsi="Times New Roman" w:cs="Times New Roman"/>
            <w:color w:val="000000" w:themeColor="text1"/>
          </w:rPr>
          <w:delText>instance,</w:delText>
        </w:r>
        <w:r w:rsidR="008E21AA" w:rsidRPr="00182940" w:rsidDel="00F55E6B">
          <w:rPr>
            <w:rFonts w:ascii="Times New Roman" w:hAnsi="Times New Roman" w:cs="Times New Roman"/>
            <w:color w:val="000000" w:themeColor="text1"/>
          </w:rPr>
          <w:delText xml:space="preserve"> we observed increased snowpack depth and duration in relatively small high-severity patches at SCB (Appendix B; Figure B3). </w:delText>
        </w:r>
        <w:r w:rsidR="00451170" w:rsidRPr="00182940" w:rsidDel="00F55E6B">
          <w:rPr>
            <w:rFonts w:ascii="Times New Roman" w:hAnsi="Times New Roman" w:cs="Times New Roman"/>
            <w:color w:val="000000" w:themeColor="text1"/>
          </w:rPr>
          <w:delText xml:space="preserve"> This contrasts to other observations (made during a low snowpack year) which showed reduced snowpack depth associated with larger patches of high-severity fire </w:delText>
        </w:r>
        <w:r w:rsidR="00451170" w:rsidRPr="00182940" w:rsidDel="00F55E6B">
          <w:rPr>
            <w:rFonts w:ascii="Times New Roman" w:hAnsi="Times New Roman" w:cs="Times New Roman"/>
            <w:color w:val="000000" w:themeColor="text1"/>
          </w:rPr>
          <w:fldChar w:fldCharType="begin"/>
        </w:r>
        <w:r w:rsidR="00451170" w:rsidRPr="00182940" w:rsidDel="00F55E6B">
          <w:rPr>
            <w:rFonts w:ascii="Times New Roman" w:hAnsi="Times New Roman" w:cs="Times New Roman"/>
            <w:color w:val="000000" w:themeColor="text1"/>
          </w:rPr>
          <w:delInstrText xml:space="preserve"> ADDIN EN.CITE &lt;EndNote&gt;&lt;Cite&gt;&lt;Author&gt;Stevens&lt;/Author&gt;&lt;Year&gt;2017&lt;/Year&gt;&lt;RecNum&gt;3489&lt;/RecNum&gt;&lt;DisplayText&gt;(Stevens 2017)&lt;/DisplayText&gt;&lt;record&gt;&lt;rec-number&gt;3489&lt;/rec-number&gt;&lt;foreign-keys&gt;&lt;key app="EN" db-id="w0ppaavf8t2zvwe9f0oxa5rcervz0wedp050" timestamp="1504637180"&gt;3489&lt;/key&gt;&lt;/foreign-keys&gt;&lt;ref-type name="Journal Article"&gt;17&lt;/ref-type&gt;&lt;contributors&gt;&lt;authors&gt;&lt;author&gt;Stevens, Jens T.&lt;/author&gt;&lt;/authors&gt;&lt;/contributors&gt;&lt;titles&gt;&lt;title&gt;Scale-dependent effects of post-fire canopy cover on snowpack depth in montane coniferous forests&lt;/title&gt;&lt;secondary-title&gt;Ecological Applications&lt;/secondary-title&gt;&lt;/titles&gt;&lt;periodical&gt;&lt;full-title&gt;Ecological Applications&lt;/full-title&gt;&lt;abbr-1&gt;Ecol. Appl.&lt;/abbr-1&gt;&lt;abbr-2&gt;Ecol Appl&lt;/abbr-2&gt;&lt;/periodical&gt;&lt;pages&gt;1888-1900&lt;/pages&gt;&lt;volume&gt;27&lt;/volume&gt;&lt;number&gt;6&lt;/number&gt;&lt;keywords&gt;&lt;keyword&gt;fire&lt;/keyword&gt;&lt;keyword&gt;forest structure&lt;/keyword&gt;&lt;keyword&gt;heterogeneity&lt;/keyword&gt;&lt;keyword&gt;hydrology&lt;/keyword&gt;&lt;keyword&gt;management&lt;/keyword&gt;&lt;keyword&gt;snowpack&lt;/keyword&gt;&lt;keyword&gt;spatial scale&lt;/keyword&gt;&lt;keyword&gt;water&lt;/keyword&gt;&lt;/keywords&gt;&lt;dates&gt;&lt;year&gt;2017&lt;/year&gt;&lt;/dates&gt;&lt;isbn&gt;1939-5582&lt;/isbn&gt;&lt;urls&gt;&lt;related-urls&gt;&lt;url&gt;http://dx.doi.org/10.1002/eap.1575&lt;/url&gt;&lt;url&gt;http://www.cafiresci.org/research-publications-source/category/fire-severity-impacts-on-winter-snowpack-research-brief&lt;/url&gt;&lt;/related-urls&gt;&lt;/urls&gt;&lt;electronic-resource-num&gt;10.1002/eap.1575&lt;/electronic-resource-num&gt;&lt;research-notes&gt;My paper&lt;/research-notes&gt;&lt;/record&gt;&lt;/Cite&gt;&lt;/EndNote&gt;</w:delInstrText>
        </w:r>
        <w:r w:rsidR="00451170" w:rsidRPr="00182940" w:rsidDel="00F55E6B">
          <w:rPr>
            <w:rFonts w:ascii="Times New Roman" w:hAnsi="Times New Roman" w:cs="Times New Roman"/>
            <w:color w:val="000000" w:themeColor="text1"/>
          </w:rPr>
          <w:fldChar w:fldCharType="separate"/>
        </w:r>
        <w:r w:rsidR="00451170" w:rsidRPr="00182940" w:rsidDel="00F55E6B">
          <w:rPr>
            <w:rFonts w:ascii="Times New Roman" w:hAnsi="Times New Roman" w:cs="Times New Roman"/>
            <w:noProof/>
            <w:color w:val="000000" w:themeColor="text1"/>
          </w:rPr>
          <w:delText>(Stevens 2017)</w:delText>
        </w:r>
        <w:r w:rsidR="00451170" w:rsidRPr="00182940" w:rsidDel="00F55E6B">
          <w:rPr>
            <w:rFonts w:ascii="Times New Roman" w:hAnsi="Times New Roman" w:cs="Times New Roman"/>
            <w:color w:val="000000" w:themeColor="text1"/>
          </w:rPr>
          <w:fldChar w:fldCharType="end"/>
        </w:r>
        <w:r w:rsidR="00451170" w:rsidRPr="00182940" w:rsidDel="00F55E6B">
          <w:rPr>
            <w:rFonts w:ascii="Times New Roman" w:hAnsi="Times New Roman" w:cs="Times New Roman"/>
            <w:color w:val="000000" w:themeColor="text1"/>
          </w:rPr>
          <w:delText xml:space="preserve">.  Despite the differences in snowpack and melt timing between vegetation types, </w:delText>
        </w:r>
        <w:r w:rsidRPr="00182940" w:rsidDel="00F55E6B">
          <w:rPr>
            <w:rFonts w:ascii="Times New Roman" w:hAnsi="Times New Roman" w:cs="Times New Roman"/>
            <w:color w:val="000000" w:themeColor="text1"/>
          </w:rPr>
          <w:delText xml:space="preserve">distributed soil moisture measurements showed only </w:delText>
        </w:r>
        <w:r w:rsidR="00EC6E5F" w:rsidRPr="00182940" w:rsidDel="00F55E6B">
          <w:rPr>
            <w:rFonts w:ascii="Times New Roman" w:hAnsi="Times New Roman" w:cs="Times New Roman"/>
            <w:color w:val="000000" w:themeColor="text1"/>
          </w:rPr>
          <w:delText xml:space="preserve">relatively small differences in </w:delText>
        </w:r>
        <w:r w:rsidR="00451170" w:rsidRPr="00182940" w:rsidDel="00F55E6B">
          <w:rPr>
            <w:rFonts w:ascii="Times New Roman" w:hAnsi="Times New Roman" w:cs="Times New Roman"/>
            <w:color w:val="000000" w:themeColor="text1"/>
          </w:rPr>
          <w:delText xml:space="preserve">summer </w:delText>
        </w:r>
        <w:r w:rsidR="00EC6E5F" w:rsidRPr="00182940" w:rsidDel="00F55E6B">
          <w:rPr>
            <w:rFonts w:ascii="Times New Roman" w:hAnsi="Times New Roman" w:cs="Times New Roman"/>
            <w:color w:val="000000" w:themeColor="text1"/>
          </w:rPr>
          <w:delText xml:space="preserve">soil moisture between </w:delText>
        </w:r>
        <w:r w:rsidRPr="00182940" w:rsidDel="00F55E6B">
          <w:rPr>
            <w:rFonts w:ascii="Times New Roman" w:hAnsi="Times New Roman" w:cs="Times New Roman"/>
            <w:color w:val="000000" w:themeColor="text1"/>
          </w:rPr>
          <w:delText xml:space="preserve">forest, shrub, and sparse meadow vegetation classes (Figures 6, </w:delText>
        </w:r>
        <w:r w:rsidR="008E21AA" w:rsidRPr="00182940" w:rsidDel="00F55E6B">
          <w:rPr>
            <w:rFonts w:ascii="Times New Roman" w:hAnsi="Times New Roman" w:cs="Times New Roman"/>
            <w:color w:val="000000" w:themeColor="text1"/>
          </w:rPr>
          <w:delText>D</w:delText>
        </w:r>
        <w:r w:rsidRPr="00182940" w:rsidDel="00F55E6B">
          <w:rPr>
            <w:rFonts w:ascii="Times New Roman" w:hAnsi="Times New Roman" w:cs="Times New Roman"/>
            <w:color w:val="000000" w:themeColor="text1"/>
          </w:rPr>
          <w:delText>3).</w:delText>
        </w:r>
        <w:r w:rsidR="004C4764" w:rsidRPr="00182940" w:rsidDel="00F55E6B">
          <w:rPr>
            <w:rFonts w:ascii="Times New Roman" w:hAnsi="Times New Roman" w:cs="Times New Roman"/>
            <w:color w:val="000000" w:themeColor="text1"/>
          </w:rPr>
          <w:delText xml:space="preserve"> </w:delText>
        </w:r>
        <w:r w:rsidR="00AE560D" w:rsidRPr="00182940" w:rsidDel="00F55E6B">
          <w:rPr>
            <w:rFonts w:ascii="Times New Roman" w:hAnsi="Times New Roman" w:cs="Times New Roman"/>
            <w:color w:val="000000" w:themeColor="text1"/>
          </w:rPr>
          <w:delText xml:space="preserve"> </w:delText>
        </w:r>
        <w:r w:rsidR="004C4764" w:rsidRPr="00182940" w:rsidDel="00F55E6B">
          <w:rPr>
            <w:rFonts w:ascii="Times New Roman" w:hAnsi="Times New Roman" w:cs="Times New Roman"/>
            <w:color w:val="000000" w:themeColor="text1"/>
          </w:rPr>
          <w:delText>The sandy soils and relatively modest cumulative precipitation in the SCB</w:delText>
        </w:r>
        <w:r w:rsidR="008E21AA" w:rsidRPr="00182940" w:rsidDel="00F55E6B">
          <w:rPr>
            <w:rFonts w:ascii="Times New Roman" w:hAnsi="Times New Roman" w:cs="Times New Roman"/>
            <w:color w:val="000000" w:themeColor="text1"/>
          </w:rPr>
          <w:delText xml:space="preserve"> </w:delText>
        </w:r>
        <w:r w:rsidR="004C4764" w:rsidRPr="00182940" w:rsidDel="00F55E6B">
          <w:rPr>
            <w:rFonts w:ascii="Times New Roman" w:hAnsi="Times New Roman" w:cs="Times New Roman"/>
            <w:color w:val="000000" w:themeColor="text1"/>
          </w:rPr>
          <w:delText>may result in rapid drainage of the soil profiles and a tendency for water</w:delText>
        </w:r>
        <w:r w:rsidR="000E1EF0" w:rsidRPr="00182940" w:rsidDel="00F55E6B">
          <w:rPr>
            <w:rFonts w:ascii="Times New Roman" w:hAnsi="Times New Roman" w:cs="Times New Roman"/>
            <w:color w:val="000000" w:themeColor="text1"/>
          </w:rPr>
          <w:delText>-</w:delText>
        </w:r>
        <w:r w:rsidR="004C4764" w:rsidRPr="00182940" w:rsidDel="00F55E6B">
          <w:rPr>
            <w:rFonts w:ascii="Times New Roman" w:hAnsi="Times New Roman" w:cs="Times New Roman"/>
            <w:color w:val="000000" w:themeColor="text1"/>
          </w:rPr>
          <w:delText>limited conditions in the basin</w:delText>
        </w:r>
        <w:r w:rsidR="00AE560D" w:rsidRPr="00182940" w:rsidDel="00F55E6B">
          <w:rPr>
            <w:rFonts w:ascii="Times New Roman" w:hAnsi="Times New Roman" w:cs="Times New Roman"/>
            <w:color w:val="000000" w:themeColor="text1"/>
          </w:rPr>
          <w:delText>. These conditions</w:delText>
        </w:r>
        <w:r w:rsidR="004C4764" w:rsidRPr="00182940" w:rsidDel="00F55E6B">
          <w:rPr>
            <w:rFonts w:ascii="Times New Roman" w:hAnsi="Times New Roman" w:cs="Times New Roman"/>
            <w:color w:val="000000" w:themeColor="text1"/>
          </w:rPr>
          <w:delText xml:space="preserve"> could </w:delText>
        </w:r>
        <w:r w:rsidR="008E21AA" w:rsidRPr="00182940" w:rsidDel="00F55E6B">
          <w:rPr>
            <w:rFonts w:ascii="Times New Roman" w:hAnsi="Times New Roman" w:cs="Times New Roman"/>
            <w:color w:val="000000" w:themeColor="text1"/>
          </w:rPr>
          <w:delText xml:space="preserve">limit </w:delText>
        </w:r>
        <w:r w:rsidR="00A70AC5" w:rsidRPr="00182940" w:rsidDel="00F55E6B">
          <w:rPr>
            <w:rFonts w:ascii="Times New Roman" w:hAnsi="Times New Roman" w:cs="Times New Roman"/>
            <w:color w:val="000000" w:themeColor="text1"/>
          </w:rPr>
          <w:delText xml:space="preserve">how </w:delText>
        </w:r>
        <w:r w:rsidR="008E21AA" w:rsidRPr="00182940" w:rsidDel="00F55E6B">
          <w:rPr>
            <w:rFonts w:ascii="Times New Roman" w:hAnsi="Times New Roman" w:cs="Times New Roman"/>
            <w:color w:val="000000" w:themeColor="text1"/>
          </w:rPr>
          <w:delText>the apparent effects of</w:delText>
        </w:r>
        <w:r w:rsidR="004C4764" w:rsidRPr="00182940" w:rsidDel="00F55E6B">
          <w:rPr>
            <w:rFonts w:ascii="Times New Roman" w:hAnsi="Times New Roman" w:cs="Times New Roman"/>
            <w:color w:val="000000" w:themeColor="text1"/>
          </w:rPr>
          <w:delText xml:space="preserve"> </w:delText>
        </w:r>
        <w:r w:rsidR="00AE560D" w:rsidRPr="00182940" w:rsidDel="00F55E6B">
          <w:rPr>
            <w:rFonts w:ascii="Times New Roman" w:hAnsi="Times New Roman" w:cs="Times New Roman"/>
            <w:color w:val="000000" w:themeColor="text1"/>
          </w:rPr>
          <w:delText>vegetation</w:delText>
        </w:r>
        <w:r w:rsidR="008E21AA" w:rsidRPr="00182940" w:rsidDel="00F55E6B">
          <w:rPr>
            <w:rFonts w:ascii="Times New Roman" w:hAnsi="Times New Roman" w:cs="Times New Roman"/>
            <w:color w:val="000000" w:themeColor="text1"/>
          </w:rPr>
          <w:delText xml:space="preserve"> on</w:delText>
        </w:r>
        <w:r w:rsidR="00AE560D"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snowpack</w:delText>
        </w:r>
        <w:r w:rsidR="004C4764" w:rsidRPr="00182940" w:rsidDel="00F55E6B">
          <w:rPr>
            <w:rFonts w:ascii="Times New Roman" w:hAnsi="Times New Roman" w:cs="Times New Roman"/>
            <w:color w:val="000000" w:themeColor="text1"/>
          </w:rPr>
          <w:delText xml:space="preserve"> volume and </w:delText>
        </w:r>
        <w:r w:rsidR="008E21AA" w:rsidRPr="00182940" w:rsidDel="00F55E6B">
          <w:rPr>
            <w:rFonts w:ascii="Times New Roman" w:hAnsi="Times New Roman" w:cs="Times New Roman"/>
            <w:color w:val="000000" w:themeColor="text1"/>
          </w:rPr>
          <w:delText>snow</w:delText>
        </w:r>
        <w:r w:rsidR="004C4764" w:rsidRPr="00182940" w:rsidDel="00F55E6B">
          <w:rPr>
            <w:rFonts w:ascii="Times New Roman" w:hAnsi="Times New Roman" w:cs="Times New Roman"/>
            <w:color w:val="000000" w:themeColor="text1"/>
          </w:rPr>
          <w:delText xml:space="preserve">melt timing </w:delText>
        </w:r>
        <w:r w:rsidR="00A70AC5" w:rsidRPr="00182940" w:rsidDel="00F55E6B">
          <w:rPr>
            <w:rFonts w:ascii="Times New Roman" w:hAnsi="Times New Roman" w:cs="Times New Roman"/>
            <w:color w:val="000000" w:themeColor="text1"/>
          </w:rPr>
          <w:delText>translate to</w:delText>
        </w:r>
        <w:r w:rsidR="008E21AA" w:rsidRPr="00182940" w:rsidDel="00F55E6B">
          <w:rPr>
            <w:rFonts w:ascii="Times New Roman" w:hAnsi="Times New Roman" w:cs="Times New Roman"/>
            <w:color w:val="000000" w:themeColor="text1"/>
          </w:rPr>
          <w:delText xml:space="preserve"> eventual</w:delText>
        </w:r>
        <w:r w:rsidR="004C4764" w:rsidRPr="00182940" w:rsidDel="00F55E6B">
          <w:rPr>
            <w:rFonts w:ascii="Times New Roman" w:hAnsi="Times New Roman" w:cs="Times New Roman"/>
            <w:color w:val="000000" w:themeColor="text1"/>
          </w:rPr>
          <w:delText xml:space="preserve"> summer soil moisture.</w:delText>
        </w:r>
        <w:r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S</w:delText>
        </w:r>
        <w:r w:rsidR="009A1C42" w:rsidRPr="00182940" w:rsidDel="00F55E6B">
          <w:rPr>
            <w:rFonts w:ascii="Times New Roman" w:hAnsi="Times New Roman" w:cs="Times New Roman"/>
            <w:color w:val="000000" w:themeColor="text1"/>
          </w:rPr>
          <w:delText xml:space="preserve">parse meadows and shrub </w:delText>
        </w:r>
        <w:r w:rsidR="00A70AC5" w:rsidRPr="00182940" w:rsidDel="00F55E6B">
          <w:rPr>
            <w:rFonts w:ascii="Times New Roman" w:hAnsi="Times New Roman" w:cs="Times New Roman"/>
            <w:color w:val="000000" w:themeColor="text1"/>
          </w:rPr>
          <w:delText>vegetation</w:delText>
        </w:r>
        <w:r w:rsidR="009A1C42"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may also be</w:delText>
        </w:r>
        <w:r w:rsidR="009A1C42" w:rsidRPr="00182940" w:rsidDel="00F55E6B">
          <w:rPr>
            <w:rFonts w:ascii="Times New Roman" w:hAnsi="Times New Roman" w:cs="Times New Roman"/>
            <w:color w:val="000000" w:themeColor="text1"/>
          </w:rPr>
          <w:delText xml:space="preserve"> located in </w:delText>
        </w:r>
        <w:r w:rsidR="00451170" w:rsidRPr="00182940" w:rsidDel="00F55E6B">
          <w:rPr>
            <w:rFonts w:ascii="Times New Roman" w:hAnsi="Times New Roman" w:cs="Times New Roman"/>
            <w:color w:val="000000" w:themeColor="text1"/>
          </w:rPr>
          <w:delText xml:space="preserve">generally drier </w:delText>
        </w:r>
        <w:r w:rsidR="009A1C42" w:rsidRPr="00182940" w:rsidDel="00F55E6B">
          <w:rPr>
            <w:rFonts w:ascii="Times New Roman" w:hAnsi="Times New Roman" w:cs="Times New Roman"/>
            <w:color w:val="000000" w:themeColor="text1"/>
          </w:rPr>
          <w:delText>areas (e.g., high sun exposure, steep slopes, and well-drained soils)</w:delText>
        </w:r>
        <w:r w:rsidR="00A70AC5" w:rsidRPr="00182940" w:rsidDel="00F55E6B">
          <w:rPr>
            <w:rFonts w:ascii="Times New Roman" w:hAnsi="Times New Roman" w:cs="Times New Roman"/>
            <w:color w:val="000000" w:themeColor="text1"/>
          </w:rPr>
          <w:delText>,</w:delText>
        </w:r>
        <w:r w:rsidR="00482EA9" w:rsidRPr="00182940" w:rsidDel="00F55E6B">
          <w:rPr>
            <w:rFonts w:ascii="Times New Roman" w:hAnsi="Times New Roman" w:cs="Times New Roman"/>
            <w:color w:val="000000" w:themeColor="text1"/>
          </w:rPr>
          <w:delText xml:space="preserve"> </w:delText>
        </w:r>
        <w:r w:rsidR="00451170" w:rsidRPr="00182940" w:rsidDel="00F55E6B">
          <w:rPr>
            <w:rFonts w:ascii="Times New Roman" w:hAnsi="Times New Roman" w:cs="Times New Roman"/>
            <w:color w:val="000000" w:themeColor="text1"/>
          </w:rPr>
          <w:delText>where</w:delText>
        </w:r>
        <w:r w:rsidR="009A1C42" w:rsidRPr="00182940" w:rsidDel="00F55E6B">
          <w:rPr>
            <w:rFonts w:ascii="Times New Roman" w:hAnsi="Times New Roman" w:cs="Times New Roman"/>
            <w:color w:val="000000" w:themeColor="text1"/>
          </w:rPr>
          <w:delText xml:space="preserve"> increases in water inputs due to reduced forest cover</w:delText>
        </w:r>
        <w:r w:rsidR="00A70AC5" w:rsidRPr="00182940" w:rsidDel="00F55E6B">
          <w:rPr>
            <w:rFonts w:ascii="Times New Roman" w:hAnsi="Times New Roman" w:cs="Times New Roman"/>
            <w:color w:val="000000" w:themeColor="text1"/>
          </w:rPr>
          <w:delText xml:space="preserve"> may not </w:delText>
        </w:r>
        <w:r w:rsidR="00451170" w:rsidRPr="00182940" w:rsidDel="00F55E6B">
          <w:rPr>
            <w:rFonts w:ascii="Times New Roman" w:hAnsi="Times New Roman" w:cs="Times New Roman"/>
            <w:color w:val="000000" w:themeColor="text1"/>
          </w:rPr>
          <w:delText>be evident</w:delText>
        </w:r>
        <w:r w:rsidR="009A1C42"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Although the</w:delText>
        </w:r>
        <w:r w:rsidR="00482EA9" w:rsidRPr="00182940" w:rsidDel="00F55E6B">
          <w:rPr>
            <w:rFonts w:ascii="Times New Roman" w:hAnsi="Times New Roman" w:cs="Times New Roman"/>
            <w:color w:val="000000" w:themeColor="text1"/>
          </w:rPr>
          <w:delText xml:space="preserve"> weather stations </w:delText>
        </w:r>
        <w:r w:rsidR="00A70AC5" w:rsidRPr="00182940" w:rsidDel="00F55E6B">
          <w:rPr>
            <w:rFonts w:ascii="Times New Roman" w:hAnsi="Times New Roman" w:cs="Times New Roman"/>
            <w:color w:val="000000" w:themeColor="text1"/>
          </w:rPr>
          <w:delText xml:space="preserve">do </w:delText>
        </w:r>
        <w:r w:rsidR="00482EA9" w:rsidRPr="00182940" w:rsidDel="00F55E6B">
          <w:rPr>
            <w:rFonts w:ascii="Times New Roman" w:hAnsi="Times New Roman" w:cs="Times New Roman"/>
            <w:color w:val="000000" w:themeColor="text1"/>
          </w:rPr>
          <w:delText xml:space="preserve">show wetter surface soils </w:delText>
        </w:r>
        <w:r w:rsidR="00A70AC5" w:rsidRPr="00182940" w:rsidDel="00F55E6B">
          <w:rPr>
            <w:rFonts w:ascii="Times New Roman" w:hAnsi="Times New Roman" w:cs="Times New Roman"/>
            <w:color w:val="000000" w:themeColor="text1"/>
          </w:rPr>
          <w:delText>where water inputs were greater</w:delText>
        </w:r>
        <w:r w:rsidR="00482EA9" w:rsidRPr="00182940" w:rsidDel="00F55E6B">
          <w:rPr>
            <w:rFonts w:ascii="Times New Roman" w:hAnsi="Times New Roman" w:cs="Times New Roman"/>
            <w:color w:val="000000" w:themeColor="text1"/>
          </w:rPr>
          <w:delText xml:space="preserve"> (shrub and wetland</w:delText>
        </w:r>
        <w:r w:rsidR="00A70AC5" w:rsidRPr="00182940" w:rsidDel="00F55E6B">
          <w:rPr>
            <w:rFonts w:ascii="Times New Roman" w:hAnsi="Times New Roman" w:cs="Times New Roman"/>
            <w:color w:val="000000" w:themeColor="text1"/>
          </w:rPr>
          <w:delText xml:space="preserve">; </w:delText>
        </w:r>
        <w:r w:rsidR="00482EA9" w:rsidRPr="00182940" w:rsidDel="00F55E6B">
          <w:rPr>
            <w:rFonts w:ascii="Times New Roman" w:hAnsi="Times New Roman" w:cs="Times New Roman"/>
            <w:color w:val="000000" w:themeColor="text1"/>
          </w:rPr>
          <w:delText xml:space="preserve">Figure </w:delText>
        </w:r>
        <w:r w:rsidR="00A70AC5" w:rsidRPr="00182940" w:rsidDel="00F55E6B">
          <w:rPr>
            <w:rFonts w:ascii="Times New Roman" w:hAnsi="Times New Roman" w:cs="Times New Roman"/>
            <w:color w:val="000000" w:themeColor="text1"/>
          </w:rPr>
          <w:delText>8</w:delText>
        </w:r>
        <w:r w:rsidR="00482EA9" w:rsidRPr="00182940" w:rsidDel="00F55E6B">
          <w:rPr>
            <w:rFonts w:ascii="Times New Roman" w:hAnsi="Times New Roman" w:cs="Times New Roman"/>
            <w:color w:val="000000" w:themeColor="text1"/>
          </w:rPr>
          <w:delText>)</w:delText>
        </w:r>
        <w:r w:rsidR="00A70AC5" w:rsidRPr="00182940" w:rsidDel="00F55E6B">
          <w:rPr>
            <w:rFonts w:ascii="Times New Roman" w:hAnsi="Times New Roman" w:cs="Times New Roman"/>
            <w:color w:val="000000" w:themeColor="text1"/>
          </w:rPr>
          <w:delText>, s</w:delText>
        </w:r>
        <w:r w:rsidR="00875356" w:rsidRPr="00182940" w:rsidDel="00F55E6B">
          <w:rPr>
            <w:rFonts w:ascii="Times New Roman" w:hAnsi="Times New Roman" w:cs="Times New Roman"/>
            <w:color w:val="000000" w:themeColor="text1"/>
          </w:rPr>
          <w:delText xml:space="preserve">ome of this increased moisture could be due to slight differences in slope at each station (13 degrees at the forest station, 8 degrees at the shrub station, and 4 degrees at the wetland station). </w:delText>
        </w:r>
        <w:r w:rsidR="0026128C" w:rsidRPr="00182940" w:rsidDel="00F55E6B">
          <w:rPr>
            <w:rFonts w:ascii="Times New Roman" w:hAnsi="Times New Roman" w:cs="Times New Roman"/>
            <w:color w:val="000000" w:themeColor="text1"/>
          </w:rPr>
          <w:delText>Future work using data from these weather stations will explore the relationships between land cover, precipitation, snowpack, and soil moisture in greater detail.</w:delText>
        </w:r>
      </w:del>
    </w:p>
    <w:p w14:paraId="7A8F0093" w14:textId="77777777" w:rsidR="00451170" w:rsidRPr="00182940" w:rsidRDefault="00451170" w:rsidP="008E21AA">
      <w:pPr>
        <w:spacing w:line="480" w:lineRule="auto"/>
        <w:rPr>
          <w:rFonts w:ascii="Times New Roman" w:hAnsi="Times New Roman" w:cs="Times New Roman"/>
          <w:color w:val="000000" w:themeColor="text1"/>
          <w:sz w:val="26"/>
          <w:szCs w:val="26"/>
        </w:rPr>
      </w:pPr>
    </w:p>
    <w:p w14:paraId="0623D3EA" w14:textId="317B6CCA" w:rsidR="008E21AA" w:rsidRPr="00182940" w:rsidRDefault="008E21AA" w:rsidP="008E21AA">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lastRenderedPageBreak/>
        <w:t>Conclusion</w:t>
      </w:r>
    </w:p>
    <w:p w14:paraId="5D09C2A4" w14:textId="0BE25BEB" w:rsidR="00451170" w:rsidRDefault="00D86D9F" w:rsidP="00100E90">
      <w:pPr>
        <w:spacing w:line="480" w:lineRule="auto"/>
        <w:ind w:firstLine="720"/>
        <w:rPr>
          <w:ins w:id="904" w:author="Gabrielle Boisrame" w:date="2019-10-31T11:48:00Z"/>
          <w:rFonts w:ascii="Times New Roman" w:hAnsi="Times New Roman" w:cs="Times New Roman"/>
          <w:color w:val="000000" w:themeColor="text1"/>
        </w:rPr>
      </w:pPr>
      <w:r w:rsidRPr="00182940">
        <w:rPr>
          <w:rFonts w:ascii="Times New Roman" w:hAnsi="Times New Roman" w:cs="Times New Roman"/>
          <w:color w:val="000000" w:themeColor="text1"/>
        </w:rPr>
        <w:t xml:space="preserve">Our characterization of vegetation change and the hydrological response following the implementation of a natural fire program in SCB demonstrates the contextual nature of </w:t>
      </w:r>
      <w:r w:rsidR="00FC4A59" w:rsidRPr="00182940">
        <w:rPr>
          <w:rFonts w:ascii="Times New Roman" w:hAnsi="Times New Roman" w:cs="Times New Roman"/>
          <w:color w:val="000000" w:themeColor="text1"/>
        </w:rPr>
        <w:t>landscape-</w:t>
      </w:r>
      <w:r w:rsidRPr="00182940">
        <w:rPr>
          <w:rFonts w:ascii="Times New Roman" w:hAnsi="Times New Roman" w:cs="Times New Roman"/>
          <w:color w:val="000000" w:themeColor="text1"/>
        </w:rPr>
        <w:t xml:space="preserve">level fire-ecosystem interactions. </w:t>
      </w:r>
      <w:ins w:id="905" w:author="Stevens, Jens T" w:date="2019-11-04T18:44:00Z">
        <w:r w:rsidR="00B12F0C">
          <w:rPr>
            <w:rFonts w:ascii="Times New Roman" w:hAnsi="Times New Roman" w:cs="Times New Roman"/>
            <w:color w:val="000000" w:themeColor="text1"/>
          </w:rPr>
          <w:t>While the nearby ICB is similar to SCB in size, elevation and forest types</w:t>
        </w:r>
        <w:del w:id="906" w:author="Gabrielle" w:date="2019-11-06T10:34:00Z">
          <w:r w:rsidR="00B12F0C" w:rsidDel="00242711">
            <w:rPr>
              <w:rFonts w:ascii="Times New Roman" w:hAnsi="Times New Roman" w:cs="Times New Roman"/>
              <w:color w:val="000000" w:themeColor="text1"/>
            </w:rPr>
            <w:delText xml:space="preserve">, </w:delText>
          </w:r>
        </w:del>
      </w:ins>
      <w:ins w:id="907" w:author="Gabrielle" w:date="2019-11-06T10:34:00Z">
        <w:r w:rsidR="00242711">
          <w:rPr>
            <w:rFonts w:ascii="Times New Roman" w:hAnsi="Times New Roman" w:cs="Times New Roman"/>
            <w:color w:val="000000" w:themeColor="text1"/>
          </w:rPr>
          <w:t xml:space="preserve"> </w:t>
        </w:r>
      </w:ins>
      <w:commentRangeStart w:id="908"/>
      <w:ins w:id="909" w:author="Gabrielle" w:date="2019-11-06T10:35:00Z">
        <w:r w:rsidR="00242711" w:rsidRPr="00242711">
          <w:rPr>
            <w:rFonts w:ascii="Times New Roman" w:hAnsi="Times New Roman" w:cs="Times New Roman"/>
            <w:color w:val="000000" w:themeColor="text1"/>
          </w:rPr>
          <w:t>- as well as the amount of time they have been managed un</w:t>
        </w:r>
        <w:r w:rsidR="00242711">
          <w:rPr>
            <w:rFonts w:ascii="Times New Roman" w:hAnsi="Times New Roman" w:cs="Times New Roman"/>
            <w:color w:val="000000" w:themeColor="text1"/>
          </w:rPr>
          <w:t xml:space="preserve">der a wildland fire use policy </w:t>
        </w:r>
        <w:r w:rsidR="00242711" w:rsidRPr="00242711">
          <w:rPr>
            <w:rFonts w:ascii="Times New Roman" w:hAnsi="Times New Roman" w:cs="Times New Roman"/>
            <w:color w:val="000000" w:themeColor="text1"/>
          </w:rPr>
          <w:t xml:space="preserve">- </w:t>
        </w:r>
      </w:ins>
      <w:commentRangeEnd w:id="908"/>
      <w:ins w:id="910" w:author="Gabrielle" w:date="2019-11-06T10:36:00Z">
        <w:r w:rsidR="004760E3">
          <w:rPr>
            <w:rStyle w:val="CommentReference"/>
          </w:rPr>
          <w:commentReference w:id="908"/>
        </w:r>
      </w:ins>
      <w:ins w:id="911" w:author="Stevens, Jens T" w:date="2019-11-04T18:44:00Z">
        <w:r w:rsidR="00B12F0C">
          <w:rPr>
            <w:rFonts w:ascii="Times New Roman" w:hAnsi="Times New Roman" w:cs="Times New Roman"/>
            <w:color w:val="000000" w:themeColor="text1"/>
          </w:rPr>
          <w:t xml:space="preserve">assuming similar </w:t>
        </w:r>
      </w:ins>
      <w:del w:id="912" w:author="Stevens, Jens T" w:date="2019-11-04T18:44:00Z">
        <w:r w:rsidRPr="00182940" w:rsidDel="00B12F0C">
          <w:rPr>
            <w:rFonts w:ascii="Times New Roman" w:hAnsi="Times New Roman" w:cs="Times New Roman"/>
            <w:color w:val="000000" w:themeColor="text1"/>
          </w:rPr>
          <w:delText xml:space="preserve">If, in the absence of </w:delText>
        </w:r>
        <w:r w:rsidR="007C7A31" w:rsidRPr="00182940" w:rsidDel="00B12F0C">
          <w:rPr>
            <w:rFonts w:ascii="Times New Roman" w:hAnsi="Times New Roman" w:cs="Times New Roman"/>
            <w:color w:val="000000" w:themeColor="text1"/>
          </w:rPr>
          <w:delText xml:space="preserve">local </w:delText>
        </w:r>
        <w:r w:rsidRPr="00182940" w:rsidDel="00B12F0C">
          <w:rPr>
            <w:rFonts w:ascii="Times New Roman" w:hAnsi="Times New Roman" w:cs="Times New Roman"/>
            <w:color w:val="000000" w:themeColor="text1"/>
          </w:rPr>
          <w:delText xml:space="preserve">historical imagery and on-the-ground forest structure data, we were to </w:delText>
        </w:r>
        <w:r w:rsidR="00A70AC5" w:rsidRPr="00182940" w:rsidDel="00B12F0C">
          <w:rPr>
            <w:rFonts w:ascii="Times New Roman" w:hAnsi="Times New Roman" w:cs="Times New Roman"/>
            <w:color w:val="000000" w:themeColor="text1"/>
          </w:rPr>
          <w:delText xml:space="preserve">predict </w:delText>
        </w:r>
      </w:del>
      <w:r w:rsidR="00A70AC5" w:rsidRPr="00182940">
        <w:rPr>
          <w:rFonts w:ascii="Times New Roman" w:hAnsi="Times New Roman" w:cs="Times New Roman"/>
          <w:color w:val="000000" w:themeColor="text1"/>
        </w:rPr>
        <w:t xml:space="preserve">fire-related changes in SCB </w:t>
      </w:r>
      <w:del w:id="913" w:author="Stevens, Jens T" w:date="2019-11-04T18:45:00Z">
        <w:r w:rsidR="00A70AC5" w:rsidRPr="00182940" w:rsidDel="00B12F0C">
          <w:rPr>
            <w:rFonts w:ascii="Times New Roman" w:hAnsi="Times New Roman" w:cs="Times New Roman"/>
            <w:color w:val="000000" w:themeColor="text1"/>
          </w:rPr>
          <w:delText xml:space="preserve">using </w:delText>
        </w:r>
        <w:r w:rsidRPr="00182940" w:rsidDel="00B12F0C">
          <w:rPr>
            <w:rFonts w:ascii="Times New Roman" w:hAnsi="Times New Roman" w:cs="Times New Roman"/>
            <w:color w:val="000000" w:themeColor="text1"/>
          </w:rPr>
          <w:delText>findings from a similar study conducted in ICB</w:delText>
        </w:r>
        <w:r w:rsidR="00DD3BAF" w:rsidRPr="00182940" w:rsidDel="00B12F0C">
          <w:rPr>
            <w:rFonts w:ascii="Times New Roman" w:hAnsi="Times New Roman" w:cs="Times New Roman"/>
            <w:color w:val="000000" w:themeColor="text1"/>
          </w:rPr>
          <w:delText>,</w:delText>
        </w:r>
        <w:r w:rsidRPr="00182940" w:rsidDel="00B12F0C">
          <w:rPr>
            <w:rFonts w:ascii="Times New Roman" w:hAnsi="Times New Roman" w:cs="Times New Roman"/>
            <w:color w:val="000000" w:themeColor="text1"/>
          </w:rPr>
          <w:delText xml:space="preserve"> we </w:delText>
        </w:r>
      </w:del>
      <w:r w:rsidRPr="00182940">
        <w:rPr>
          <w:rFonts w:ascii="Times New Roman" w:hAnsi="Times New Roman" w:cs="Times New Roman"/>
          <w:color w:val="000000" w:themeColor="text1"/>
        </w:rPr>
        <w:t>would have overestimated fire-driven change in vegetation and</w:t>
      </w:r>
      <w:r w:rsidR="00451170" w:rsidRPr="00182940">
        <w:rPr>
          <w:rFonts w:ascii="Times New Roman" w:hAnsi="Times New Roman" w:cs="Times New Roman"/>
          <w:color w:val="000000" w:themeColor="text1"/>
        </w:rPr>
        <w:t xml:space="preserve"> in</w:t>
      </w:r>
      <w:r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water </w:t>
      </w:r>
      <w:r w:rsidR="007C7A31" w:rsidRPr="00182940">
        <w:rPr>
          <w:rFonts w:ascii="Times New Roman" w:hAnsi="Times New Roman" w:cs="Times New Roman"/>
          <w:color w:val="000000" w:themeColor="text1"/>
        </w:rPr>
        <w:t>availability</w:t>
      </w:r>
      <w:ins w:id="914" w:author="Stevens, Jens T" w:date="2019-11-04T18:45:00Z">
        <w:r w:rsidR="00B12F0C">
          <w:rPr>
            <w:rFonts w:ascii="Times New Roman" w:hAnsi="Times New Roman" w:cs="Times New Roman"/>
            <w:color w:val="000000" w:themeColor="text1"/>
          </w:rPr>
          <w:t xml:space="preserve">, highlighting </w:t>
        </w:r>
      </w:ins>
      <w:ins w:id="915" w:author="Stevens, Jens T" w:date="2019-11-04T18:46:00Z">
        <w:r w:rsidR="00B12F0C">
          <w:rPr>
            <w:rFonts w:ascii="Times New Roman" w:hAnsi="Times New Roman" w:cs="Times New Roman"/>
            <w:color w:val="000000" w:themeColor="text1"/>
          </w:rPr>
          <w:t>the importance of the place-based field and imagery datasets that we used in our analysis here</w:t>
        </w:r>
      </w:ins>
      <w:r w:rsidR="007C7A31" w:rsidRPr="00182940">
        <w:rPr>
          <w:rFonts w:ascii="Times New Roman" w:hAnsi="Times New Roman" w:cs="Times New Roman"/>
          <w:color w:val="000000" w:themeColor="text1"/>
        </w:rPr>
        <w:t xml:space="preserve">. </w:t>
      </w:r>
      <w:r w:rsidR="00DD3BAF" w:rsidRPr="00182940">
        <w:rPr>
          <w:rFonts w:ascii="Times New Roman" w:hAnsi="Times New Roman" w:cs="Times New Roman"/>
          <w:color w:val="000000" w:themeColor="text1"/>
        </w:rPr>
        <w:t>While the direction of change and predictors of soil moisture were similar for the two watersheds, the magnitude of change was much lower in SCB</w:t>
      </w:r>
      <w:ins w:id="916" w:author="Stevens, Jens T" w:date="2019-11-04T18:46:00Z">
        <w:r w:rsidR="00B12F0C">
          <w:rPr>
            <w:rFonts w:ascii="Times New Roman" w:hAnsi="Times New Roman" w:cs="Times New Roman"/>
            <w:color w:val="000000" w:themeColor="text1"/>
          </w:rPr>
          <w:t xml:space="preserve">, </w:t>
        </w:r>
      </w:ins>
      <w:del w:id="917" w:author="Stevens, Jens T" w:date="2019-11-04T18:46:00Z">
        <w:r w:rsidR="00DD3BAF" w:rsidRPr="00182940" w:rsidDel="00B12F0C">
          <w:rPr>
            <w:rFonts w:ascii="Times New Roman" w:hAnsi="Times New Roman" w:cs="Times New Roman"/>
            <w:color w:val="000000" w:themeColor="text1"/>
          </w:rPr>
          <w:delText xml:space="preserve">. </w:delText>
        </w:r>
        <w:r w:rsidR="007C7A31" w:rsidRPr="00182940" w:rsidDel="00B12F0C">
          <w:rPr>
            <w:rFonts w:ascii="Times New Roman" w:hAnsi="Times New Roman" w:cs="Times New Roman"/>
            <w:color w:val="000000" w:themeColor="text1"/>
          </w:rPr>
          <w:delText>This discrepancy appears to be</w:delText>
        </w:r>
      </w:del>
      <w:ins w:id="918" w:author="Stevens, Jens T" w:date="2019-11-04T18:46:00Z">
        <w:r w:rsidR="00B12F0C">
          <w:rPr>
            <w:rFonts w:ascii="Times New Roman" w:hAnsi="Times New Roman" w:cs="Times New Roman"/>
            <w:color w:val="000000" w:themeColor="text1"/>
          </w:rPr>
          <w:t>likely</w:t>
        </w:r>
      </w:ins>
      <w:r w:rsidR="007C7A31" w:rsidRPr="00182940">
        <w:rPr>
          <w:rFonts w:ascii="Times New Roman" w:hAnsi="Times New Roman" w:cs="Times New Roman"/>
          <w:color w:val="000000" w:themeColor="text1"/>
        </w:rPr>
        <w:t xml:space="preserve"> due to the interaction between </w:t>
      </w:r>
      <w:r w:rsidR="00F93A3A" w:rsidRPr="00182940">
        <w:rPr>
          <w:rFonts w:ascii="Times New Roman" w:hAnsi="Times New Roman" w:cs="Times New Roman"/>
          <w:color w:val="000000" w:themeColor="text1"/>
        </w:rPr>
        <w:t>watershed-</w:t>
      </w:r>
      <w:r w:rsidR="007C7A31" w:rsidRPr="00182940">
        <w:rPr>
          <w:rFonts w:ascii="Times New Roman" w:hAnsi="Times New Roman" w:cs="Times New Roman"/>
          <w:color w:val="000000" w:themeColor="text1"/>
        </w:rPr>
        <w:t>level productivity and fire effects. In SCB</w:t>
      </w:r>
      <w:ins w:id="919" w:author="Stevens, Jens T" w:date="2019-11-05T15:15:00Z">
        <w:r w:rsidR="003A1DDC">
          <w:rPr>
            <w:rFonts w:ascii="Times New Roman" w:hAnsi="Times New Roman" w:cs="Times New Roman"/>
            <w:color w:val="000000" w:themeColor="text1"/>
          </w:rPr>
          <w:t>,</w:t>
        </w:r>
      </w:ins>
      <w:r w:rsidR="007C7A31" w:rsidRPr="00182940">
        <w:rPr>
          <w:rFonts w:ascii="Times New Roman" w:hAnsi="Times New Roman" w:cs="Times New Roman"/>
          <w:color w:val="000000" w:themeColor="text1"/>
        </w:rPr>
        <w:t xml:space="preserve"> the lower overall productivity</w:t>
      </w:r>
      <w:ins w:id="920" w:author="Stevens, Jens T" w:date="2019-11-05T15:16:00Z">
        <w:r w:rsidR="003A1DDC">
          <w:rPr>
            <w:rFonts w:ascii="Times New Roman" w:hAnsi="Times New Roman" w:cs="Times New Roman"/>
            <w:color w:val="000000" w:themeColor="text1"/>
          </w:rPr>
          <w:t>,</w:t>
        </w:r>
      </w:ins>
      <w:r w:rsidR="007C7A31" w:rsidRPr="00182940">
        <w:rPr>
          <w:rFonts w:ascii="Times New Roman" w:hAnsi="Times New Roman" w:cs="Times New Roman"/>
          <w:color w:val="000000" w:themeColor="text1"/>
        </w:rPr>
        <w:t xml:space="preserve"> </w:t>
      </w:r>
      <w:ins w:id="921" w:author="Stevens, Jens T" w:date="2019-11-05T15:16:00Z">
        <w:r w:rsidR="003A1DDC">
          <w:rPr>
            <w:rFonts w:ascii="Times New Roman" w:hAnsi="Times New Roman" w:cs="Times New Roman"/>
            <w:color w:val="000000" w:themeColor="text1"/>
          </w:rPr>
          <w:t xml:space="preserve">the reduced fire frequency, </w:t>
        </w:r>
      </w:ins>
      <w:r w:rsidR="007C7A31" w:rsidRPr="00182940">
        <w:rPr>
          <w:rFonts w:ascii="Times New Roman" w:hAnsi="Times New Roman" w:cs="Times New Roman"/>
          <w:color w:val="000000" w:themeColor="text1"/>
        </w:rPr>
        <w:t>and the lesser proportions of high severity fire effects relative to ICB led to greater stability in vegetation over time and a more muted hydrological response</w:t>
      </w:r>
      <w:r w:rsidR="00451170" w:rsidRPr="00182940">
        <w:rPr>
          <w:rFonts w:ascii="Times New Roman" w:hAnsi="Times New Roman" w:cs="Times New Roman"/>
          <w:color w:val="000000" w:themeColor="text1"/>
        </w:rPr>
        <w:t xml:space="preserve"> to managed wildfire</w:t>
      </w:r>
      <w:r w:rsidR="007C7A31" w:rsidRPr="00182940">
        <w:rPr>
          <w:rFonts w:ascii="Times New Roman" w:hAnsi="Times New Roman" w:cs="Times New Roman"/>
          <w:color w:val="000000" w:themeColor="text1"/>
        </w:rPr>
        <w:t xml:space="preserve"> in SCB. </w:t>
      </w:r>
      <w:r w:rsidR="00451170" w:rsidRPr="00182940">
        <w:rPr>
          <w:rFonts w:ascii="Times New Roman" w:hAnsi="Times New Roman" w:cs="Times New Roman"/>
          <w:color w:val="000000" w:themeColor="text1"/>
        </w:rPr>
        <w:t>M</w:t>
      </w:r>
      <w:r w:rsidR="00074F85" w:rsidRPr="00182940">
        <w:rPr>
          <w:rFonts w:ascii="Times New Roman" w:hAnsi="Times New Roman" w:cs="Times New Roman"/>
          <w:color w:val="000000" w:themeColor="text1"/>
        </w:rPr>
        <w:t>ore landscape</w:t>
      </w:r>
      <w:r w:rsidR="000E1EF0" w:rsidRPr="00182940">
        <w:rPr>
          <w:rFonts w:ascii="Times New Roman" w:hAnsi="Times New Roman" w:cs="Times New Roman"/>
          <w:color w:val="000000" w:themeColor="text1"/>
        </w:rPr>
        <w:t>-</w:t>
      </w:r>
      <w:r w:rsidR="00074F85" w:rsidRPr="00182940">
        <w:rPr>
          <w:rFonts w:ascii="Times New Roman" w:hAnsi="Times New Roman" w:cs="Times New Roman"/>
          <w:color w:val="000000" w:themeColor="text1"/>
        </w:rPr>
        <w:t>level experimentation in other watershed</w:t>
      </w:r>
      <w:ins w:id="922" w:author="Gabrielle Boisrame" w:date="2019-10-31T11:48:00Z">
        <w:r w:rsidR="00851714">
          <w:rPr>
            <w:rFonts w:ascii="Times New Roman" w:hAnsi="Times New Roman" w:cs="Times New Roman"/>
            <w:color w:val="000000" w:themeColor="text1"/>
          </w:rPr>
          <w:t>s</w:t>
        </w:r>
      </w:ins>
      <w:r w:rsidR="00074F85" w:rsidRPr="00182940">
        <w:rPr>
          <w:rFonts w:ascii="Times New Roman" w:hAnsi="Times New Roman" w:cs="Times New Roman"/>
          <w:color w:val="000000" w:themeColor="text1"/>
        </w:rPr>
        <w:t>, including lower elevation sites</w:t>
      </w:r>
      <w:ins w:id="923" w:author="Jens Stevens" w:date="2019-10-29T20:47:00Z">
        <w:r w:rsidR="00F55E6B">
          <w:rPr>
            <w:rFonts w:ascii="Times New Roman" w:hAnsi="Times New Roman" w:cs="Times New Roman"/>
            <w:color w:val="000000" w:themeColor="text1"/>
          </w:rPr>
          <w:t xml:space="preserve"> more productive than ICB</w:t>
        </w:r>
      </w:ins>
      <w:r w:rsidR="00074F85"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would </w:t>
      </w:r>
      <w:del w:id="924" w:author="Stevens, Jens T" w:date="2019-11-04T18:47:00Z">
        <w:r w:rsidR="00451170" w:rsidRPr="00182940" w:rsidDel="00B12F0C">
          <w:rPr>
            <w:rFonts w:ascii="Times New Roman" w:hAnsi="Times New Roman" w:cs="Times New Roman"/>
            <w:color w:val="000000" w:themeColor="text1"/>
          </w:rPr>
          <w:delText>be needed to better</w:delText>
        </w:r>
        <w:r w:rsidR="00074F85" w:rsidRPr="00182940" w:rsidDel="00B12F0C">
          <w:rPr>
            <w:rFonts w:ascii="Times New Roman" w:hAnsi="Times New Roman" w:cs="Times New Roman"/>
            <w:color w:val="000000" w:themeColor="text1"/>
          </w:rPr>
          <w:delText xml:space="preserve"> elucidate the</w:delText>
        </w:r>
        <w:r w:rsidR="00F93A3A" w:rsidRPr="00182940" w:rsidDel="00B12F0C">
          <w:rPr>
            <w:rFonts w:ascii="Times New Roman" w:hAnsi="Times New Roman" w:cs="Times New Roman"/>
            <w:color w:val="000000" w:themeColor="text1"/>
          </w:rPr>
          <w:delText xml:space="preserve"> drivers of</w:delText>
        </w:r>
      </w:del>
      <w:ins w:id="925" w:author="Stevens, Jens T" w:date="2019-11-04T18:47:00Z">
        <w:r w:rsidR="00B12F0C">
          <w:rPr>
            <w:rFonts w:ascii="Times New Roman" w:hAnsi="Times New Roman" w:cs="Times New Roman"/>
            <w:color w:val="000000" w:themeColor="text1"/>
          </w:rPr>
          <w:t>further clarify the range of possible</w:t>
        </w:r>
      </w:ins>
      <w:r w:rsidR="00F93A3A" w:rsidRPr="00182940">
        <w:rPr>
          <w:rFonts w:ascii="Times New Roman" w:hAnsi="Times New Roman" w:cs="Times New Roman"/>
          <w:color w:val="000000" w:themeColor="text1"/>
        </w:rPr>
        <w:t xml:space="preserve"> landscape and hydrologic </w:t>
      </w:r>
      <w:del w:id="926" w:author="Stevens, Jens T" w:date="2019-11-04T18:48:00Z">
        <w:r w:rsidR="00F93A3A" w:rsidRPr="00182940" w:rsidDel="00B12F0C">
          <w:rPr>
            <w:rFonts w:ascii="Times New Roman" w:hAnsi="Times New Roman" w:cs="Times New Roman"/>
            <w:color w:val="000000" w:themeColor="text1"/>
          </w:rPr>
          <w:delText xml:space="preserve">change in </w:delText>
        </w:r>
      </w:del>
      <w:r w:rsidR="00F93A3A" w:rsidRPr="00182940">
        <w:rPr>
          <w:rFonts w:ascii="Times New Roman" w:hAnsi="Times New Roman" w:cs="Times New Roman"/>
          <w:color w:val="000000" w:themeColor="text1"/>
        </w:rPr>
        <w:t>response</w:t>
      </w:r>
      <w:ins w:id="927" w:author="Stevens, Jens T" w:date="2019-11-04T18:48:00Z">
        <w:r w:rsidR="00B12F0C">
          <w:rPr>
            <w:rFonts w:ascii="Times New Roman" w:hAnsi="Times New Roman" w:cs="Times New Roman"/>
            <w:color w:val="000000" w:themeColor="text1"/>
          </w:rPr>
          <w:t>s</w:t>
        </w:r>
      </w:ins>
      <w:r w:rsidR="00F93A3A" w:rsidRPr="00182940">
        <w:rPr>
          <w:rFonts w:ascii="Times New Roman" w:hAnsi="Times New Roman" w:cs="Times New Roman"/>
          <w:color w:val="000000" w:themeColor="text1"/>
        </w:rPr>
        <w:t xml:space="preserve"> to natural fire regimes</w:t>
      </w:r>
      <w:r w:rsidR="00074F85" w:rsidRPr="00182940">
        <w:rPr>
          <w:rFonts w:ascii="Times New Roman" w:hAnsi="Times New Roman" w:cs="Times New Roman"/>
          <w:color w:val="000000" w:themeColor="text1"/>
        </w:rPr>
        <w:t>.</w:t>
      </w:r>
    </w:p>
    <w:p w14:paraId="607CD2B8" w14:textId="77777777" w:rsidR="00851714" w:rsidRPr="00182940" w:rsidRDefault="00851714" w:rsidP="00100E90">
      <w:pPr>
        <w:spacing w:line="480" w:lineRule="auto"/>
        <w:ind w:firstLine="720"/>
        <w:rPr>
          <w:rFonts w:ascii="Times New Roman" w:hAnsi="Times New Roman" w:cs="Times New Roman"/>
          <w:color w:val="000000" w:themeColor="text1"/>
        </w:rPr>
      </w:pPr>
    </w:p>
    <w:p w14:paraId="6D402BD6" w14:textId="52A96850" w:rsidR="003008DE" w:rsidRPr="00182940" w:rsidRDefault="003008DE" w:rsidP="003008DE">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 xml:space="preserve">Acknowledgments </w:t>
      </w:r>
    </w:p>
    <w:p w14:paraId="24742D18" w14:textId="1201E2AB" w:rsidR="004453E3" w:rsidRPr="007C07A0" w:rsidRDefault="003008DE" w:rsidP="003008DE">
      <w:pPr>
        <w:spacing w:line="480" w:lineRule="auto"/>
        <w:rPr>
          <w:rFonts w:ascii="Times New Roman" w:hAnsi="Times New Roman" w:cs="Times New Roman"/>
          <w:color w:val="2F2F2F" w:themeColor="accent5" w:themeShade="80"/>
        </w:rPr>
      </w:pPr>
      <w:r w:rsidRPr="00182940">
        <w:rPr>
          <w:rFonts w:ascii="Times New Roman" w:hAnsi="Times New Roman" w:cs="Times New Roman"/>
          <w:color w:val="000000" w:themeColor="text1"/>
        </w:rPr>
        <w:t xml:space="preserve">Field work assistance was provided by K. Collins, M. Goering, J. Levine,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C. Phillips, and A. Welsh. Imagery analysis assistance was provided by J. </w:t>
      </w:r>
      <w:proofErr w:type="spellStart"/>
      <w:r w:rsidRPr="00182940">
        <w:rPr>
          <w:rFonts w:ascii="Times New Roman" w:hAnsi="Times New Roman" w:cs="Times New Roman"/>
          <w:color w:val="000000" w:themeColor="text1"/>
        </w:rPr>
        <w:t>Ngyuen</w:t>
      </w:r>
      <w:proofErr w:type="spellEnd"/>
      <w:r w:rsidRPr="00182940">
        <w:rPr>
          <w:rFonts w:ascii="Times New Roman" w:hAnsi="Times New Roman" w:cs="Times New Roman"/>
          <w:color w:val="000000" w:themeColor="text1"/>
        </w:rPr>
        <w:t xml:space="preserv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and S. Tang. A. C. </w:t>
      </w:r>
      <w:proofErr w:type="spellStart"/>
      <w:r w:rsidRPr="00182940">
        <w:rPr>
          <w:rFonts w:ascii="Times New Roman" w:hAnsi="Times New Roman" w:cs="Times New Roman"/>
          <w:color w:val="000000" w:themeColor="text1"/>
        </w:rPr>
        <w:t>Caprio</w:t>
      </w:r>
      <w:proofErr w:type="spellEnd"/>
      <w:r w:rsidRPr="00182940">
        <w:rPr>
          <w:rFonts w:ascii="Times New Roman" w:hAnsi="Times New Roman" w:cs="Times New Roman"/>
          <w:color w:val="000000" w:themeColor="text1"/>
        </w:rPr>
        <w:t xml:space="preserve"> provided helpful information on the managed fire program at Sequoia Kings </w:t>
      </w:r>
      <w:r w:rsidRPr="00182940">
        <w:rPr>
          <w:rFonts w:ascii="Times New Roman" w:hAnsi="Times New Roman" w:cs="Times New Roman"/>
          <w:color w:val="000000" w:themeColor="text1"/>
        </w:rPr>
        <w:lastRenderedPageBreak/>
        <w:t xml:space="preserve">Canyon National Park. </w:t>
      </w:r>
      <w:ins w:id="928" w:author="Stevens, Jens T" w:date="2019-11-05T15:16:00Z">
        <w:r w:rsidR="003A1DDC">
          <w:rPr>
            <w:rFonts w:ascii="Times New Roman" w:hAnsi="Times New Roman" w:cs="Times New Roman"/>
            <w:color w:val="000000" w:themeColor="text1"/>
          </w:rPr>
          <w:t xml:space="preserve">We thank J. van </w:t>
        </w:r>
        <w:proofErr w:type="spellStart"/>
        <w:r w:rsidR="003A1DDC">
          <w:rPr>
            <w:rFonts w:ascii="Times New Roman" w:hAnsi="Times New Roman" w:cs="Times New Roman"/>
            <w:color w:val="000000" w:themeColor="text1"/>
          </w:rPr>
          <w:t>Wagtendonk</w:t>
        </w:r>
        <w:proofErr w:type="spellEnd"/>
        <w:r w:rsidR="003A1DDC">
          <w:rPr>
            <w:rFonts w:ascii="Times New Roman" w:hAnsi="Times New Roman" w:cs="Times New Roman"/>
            <w:color w:val="000000" w:themeColor="text1"/>
          </w:rPr>
          <w:t xml:space="preserve"> for discussions on fire dynamics in these basins. </w:t>
        </w:r>
      </w:ins>
      <w:r w:rsidRPr="00182940">
        <w:rPr>
          <w:rFonts w:ascii="Times New Roman" w:hAnsi="Times New Roman" w:cs="Times New Roman"/>
          <w:color w:val="000000" w:themeColor="text1"/>
        </w:rPr>
        <w:t xml:space="preserve">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w:t>
      </w:r>
      <w:proofErr w:type="spellStart"/>
      <w:r w:rsidRPr="00182940">
        <w:rPr>
          <w:rFonts w:ascii="Times New Roman" w:hAnsi="Times New Roman" w:cs="Times New Roman"/>
          <w:color w:val="000000" w:themeColor="text1"/>
        </w:rPr>
        <w:t>Philomathia</w:t>
      </w:r>
      <w:proofErr w:type="spellEnd"/>
      <w:r w:rsidRPr="00182940">
        <w:rPr>
          <w:rFonts w:ascii="Times New Roman" w:hAnsi="Times New Roman" w:cs="Times New Roman"/>
          <w:color w:val="000000" w:themeColor="text1"/>
        </w:rPr>
        <w:t xml:space="preserve"> Graduate Fellowship in Environmental Sciences.</w:t>
      </w:r>
      <w:r w:rsidR="00FD7209">
        <w:rPr>
          <w:rFonts w:ascii="Times New Roman" w:hAnsi="Times New Roman" w:cs="Times New Roman"/>
          <w:color w:val="000000" w:themeColor="text1"/>
        </w:rPr>
        <w:t xml:space="preserve"> </w:t>
      </w:r>
      <w:ins w:id="929" w:author="Jens Stevens" w:date="2019-10-29T20:48:00Z">
        <w:r w:rsidR="00F55E6B" w:rsidRPr="00FD7209">
          <w:rPr>
            <w:rFonts w:ascii="Times New Roman" w:hAnsi="Times New Roman" w:cs="Times New Roman"/>
            <w:color w:val="000000" w:themeColor="text1"/>
          </w:rPr>
          <w:t>Any use of trade, firm, or product names is for descriptive purposes only and does not imply endorsement by the U.S. Government</w:t>
        </w:r>
        <w:r w:rsidR="00F55E6B">
          <w:rPr>
            <w:rFonts w:ascii="Times New Roman" w:hAnsi="Times New Roman" w:cs="Times New Roman"/>
            <w:color w:val="000000" w:themeColor="text1"/>
          </w:rPr>
          <w:t>.</w:t>
        </w:r>
      </w:ins>
      <w:r w:rsidR="00832545" w:rsidRPr="00EF599F">
        <w:rPr>
          <w:rFonts w:ascii="Times New Roman" w:hAnsi="Times New Roman" w:cs="Times New Roman"/>
        </w:rPr>
        <w:br w:type="page"/>
      </w:r>
    </w:p>
    <w:p w14:paraId="587955AF" w14:textId="77777777" w:rsidR="007C0FB5" w:rsidRPr="007C0FB5" w:rsidRDefault="00FF633D" w:rsidP="007C0FB5">
      <w:pPr>
        <w:pStyle w:val="EndNoteBibliographyTitle"/>
        <w:rPr>
          <w:b/>
          <w:noProof/>
        </w:rPr>
      </w:pPr>
      <w:r w:rsidRPr="00EF599F">
        <w:lastRenderedPageBreak/>
        <w:fldChar w:fldCharType="begin"/>
      </w:r>
      <w:r w:rsidRPr="00EF599F">
        <w:instrText xml:space="preserve"> ADDIN EN.REFLIST </w:instrText>
      </w:r>
      <w:r w:rsidRPr="00EF599F">
        <w:fldChar w:fldCharType="separate"/>
      </w:r>
      <w:r w:rsidR="007C0FB5" w:rsidRPr="007C0FB5">
        <w:rPr>
          <w:b/>
          <w:noProof/>
        </w:rPr>
        <w:t>Literature Cited</w:t>
      </w:r>
    </w:p>
    <w:p w14:paraId="3F21CA45" w14:textId="77777777" w:rsidR="007C0FB5" w:rsidRPr="007C0FB5" w:rsidRDefault="007C0FB5" w:rsidP="007C0FB5">
      <w:pPr>
        <w:pStyle w:val="EndNoteBibliographyTitle"/>
        <w:rPr>
          <w:b/>
          <w:noProof/>
        </w:rPr>
      </w:pPr>
    </w:p>
    <w:p w14:paraId="79E5BBCD" w14:textId="77777777" w:rsidR="007C0FB5" w:rsidRPr="007C0FB5" w:rsidRDefault="007C0FB5" w:rsidP="007C0FB5">
      <w:pPr>
        <w:pStyle w:val="EndNoteBibliography"/>
        <w:ind w:left="420" w:hanging="420"/>
        <w:rPr>
          <w:noProof/>
        </w:rPr>
      </w:pPr>
      <w:r w:rsidRPr="007C0FB5">
        <w:rPr>
          <w:noProof/>
        </w:rPr>
        <w:t xml:space="preserve">Atchley, A. L., A. M. Kinoshita, S. R. Lopez, L. Trader, and R. Middleton. 2018. Simulating Surface and Subsurface Water Balance Changes Due to Burn Severity. Vadose Zone Journal </w:t>
      </w:r>
      <w:r w:rsidRPr="007C0FB5">
        <w:rPr>
          <w:b/>
          <w:noProof/>
        </w:rPr>
        <w:t>17</w:t>
      </w:r>
      <w:r w:rsidRPr="007C0FB5">
        <w:rPr>
          <w:noProof/>
        </w:rPr>
        <w:t>:13pp.</w:t>
      </w:r>
    </w:p>
    <w:p w14:paraId="117F41A8" w14:textId="77777777" w:rsidR="007C0FB5" w:rsidRPr="007C0FB5" w:rsidRDefault="007C0FB5" w:rsidP="007C0FB5">
      <w:pPr>
        <w:pStyle w:val="EndNoteBibliography"/>
        <w:ind w:left="420" w:hanging="420"/>
        <w:rPr>
          <w:noProof/>
        </w:rPr>
      </w:pPr>
      <w:r w:rsidRPr="007C0FB5">
        <w:rPr>
          <w:noProof/>
        </w:rPr>
        <w:t xml:space="preserve">Bales, R. C., J. W. Hopmans, A. T. O'Geen, M. Meadows, P. C. Hartsough, P. Kirchner, C. T. Hunsaker, and D. Beaudette. 2011. Soil moisture response to snowmelt and rainfall in a Sierra Nevada mixed-conifer forest. Vadose Zone Journal </w:t>
      </w:r>
      <w:r w:rsidRPr="007C0FB5">
        <w:rPr>
          <w:b/>
          <w:noProof/>
        </w:rPr>
        <w:t>10</w:t>
      </w:r>
      <w:r w:rsidRPr="007C0FB5">
        <w:rPr>
          <w:noProof/>
        </w:rPr>
        <w:t>:786-799.</w:t>
      </w:r>
    </w:p>
    <w:p w14:paraId="7F9A131D" w14:textId="77777777" w:rsidR="007C0FB5" w:rsidRPr="007C0FB5" w:rsidRDefault="007C0FB5" w:rsidP="007C0FB5">
      <w:pPr>
        <w:pStyle w:val="EndNoteBibliography"/>
        <w:ind w:left="420" w:hanging="420"/>
        <w:rPr>
          <w:noProof/>
        </w:rPr>
      </w:pPr>
      <w:r w:rsidRPr="007C0FB5">
        <w:rPr>
          <w:noProof/>
        </w:rPr>
        <w:t>Bates, D. M., M. Maechler, B. M. Bolker, and S. Walker. 2013. lme4: Linear mixed-effects models using Eigen and S4. R package version 1.0-5. CRAN.R-project.org/package=lme4.</w:t>
      </w:r>
    </w:p>
    <w:p w14:paraId="1652E9F1" w14:textId="77777777" w:rsidR="007C0FB5" w:rsidRPr="007C0FB5" w:rsidRDefault="007C0FB5" w:rsidP="007C0FB5">
      <w:pPr>
        <w:pStyle w:val="EndNoteBibliography"/>
        <w:ind w:left="420" w:hanging="420"/>
        <w:rPr>
          <w:noProof/>
        </w:rPr>
      </w:pPr>
      <w:r w:rsidRPr="007C0FB5">
        <w:rPr>
          <w:noProof/>
        </w:rPr>
        <w:t xml:space="preserve">Blaschke, T., G. J. Hay, M. Kelly, S. Lang, P. Hofmann, E. Addink, R. Q. Feitosa, F. Van der Meer, H. Van der Werff, F. J. I. j. o. p. Van Coillie, and r. sensing. 2014. Geographic object-based image analysis–towards a new paradigm.  </w:t>
      </w:r>
      <w:r w:rsidRPr="007C0FB5">
        <w:rPr>
          <w:b/>
          <w:noProof/>
        </w:rPr>
        <w:t>87</w:t>
      </w:r>
      <w:r w:rsidRPr="007C0FB5">
        <w:rPr>
          <w:noProof/>
        </w:rPr>
        <w:t>:180-191.</w:t>
      </w:r>
    </w:p>
    <w:p w14:paraId="52B95080" w14:textId="77777777" w:rsidR="007C0FB5" w:rsidRPr="007C0FB5" w:rsidRDefault="007C0FB5" w:rsidP="007C0FB5">
      <w:pPr>
        <w:pStyle w:val="EndNoteBibliography"/>
        <w:ind w:left="420" w:hanging="420"/>
        <w:rPr>
          <w:noProof/>
        </w:rPr>
      </w:pPr>
      <w:r w:rsidRPr="007C0FB5">
        <w:rPr>
          <w:noProof/>
        </w:rPr>
        <w:t xml:space="preserve">Boisramé, G., S. Thompson, B. Collins, and S. Stephens. 2017a. Managed wildfire effects on forest resilience and water in the Sierra Nevada. Ecosystems </w:t>
      </w:r>
      <w:r w:rsidRPr="007C0FB5">
        <w:rPr>
          <w:b/>
          <w:noProof/>
        </w:rPr>
        <w:t>20</w:t>
      </w:r>
      <w:r w:rsidRPr="007C0FB5">
        <w:rPr>
          <w:noProof/>
        </w:rPr>
        <w:t>:717–732.</w:t>
      </w:r>
    </w:p>
    <w:p w14:paraId="6FE2D621" w14:textId="77777777" w:rsidR="007C0FB5" w:rsidRPr="007C0FB5" w:rsidRDefault="007C0FB5" w:rsidP="007C0FB5">
      <w:pPr>
        <w:pStyle w:val="EndNoteBibliography"/>
        <w:ind w:left="420" w:hanging="420"/>
        <w:rPr>
          <w:noProof/>
        </w:rPr>
      </w:pPr>
      <w:r w:rsidRPr="007C0FB5">
        <w:rPr>
          <w:noProof/>
        </w:rPr>
        <w:t xml:space="preserve">Boisramé, G., S. Thompson, and S. Stephens. 2018. Hydrologic responses to restored wildfire regimes revealed by soil moisture-vegetation relationships. Advances in Water Resources </w:t>
      </w:r>
      <w:r w:rsidRPr="007C0FB5">
        <w:rPr>
          <w:b/>
          <w:noProof/>
        </w:rPr>
        <w:t>112</w:t>
      </w:r>
      <w:r w:rsidRPr="007C0FB5">
        <w:rPr>
          <w:noProof/>
        </w:rPr>
        <w:t>:124-146.</w:t>
      </w:r>
    </w:p>
    <w:p w14:paraId="62615510" w14:textId="77777777" w:rsidR="007C0FB5" w:rsidRPr="007C0FB5" w:rsidRDefault="007C0FB5" w:rsidP="007C0FB5">
      <w:pPr>
        <w:pStyle w:val="EndNoteBibliography"/>
        <w:ind w:left="420" w:hanging="420"/>
        <w:rPr>
          <w:noProof/>
        </w:rPr>
      </w:pPr>
      <w:r w:rsidRPr="007C0FB5">
        <w:rPr>
          <w:noProof/>
        </w:rPr>
        <w:t xml:space="preserve">Boisramé, G. F. S., S. E. Thompson, M. Kelly, J. Cavalli, K. M. Wilkin, and S. L. Stephens. 2017b. Vegetation change during 40years of repeated managed wildfires in the Sierra Nevada, California. Forest Ecology and Management </w:t>
      </w:r>
      <w:r w:rsidRPr="007C0FB5">
        <w:rPr>
          <w:b/>
          <w:noProof/>
        </w:rPr>
        <w:t>402</w:t>
      </w:r>
      <w:r w:rsidRPr="007C0FB5">
        <w:rPr>
          <w:noProof/>
        </w:rPr>
        <w:t>:241-252.</w:t>
      </w:r>
    </w:p>
    <w:p w14:paraId="71092CFC" w14:textId="77777777" w:rsidR="007C0FB5" w:rsidRPr="007C0FB5" w:rsidRDefault="007C0FB5" w:rsidP="007C0FB5">
      <w:pPr>
        <w:pStyle w:val="EndNoteBibliography"/>
        <w:ind w:left="420" w:hanging="420"/>
        <w:rPr>
          <w:noProof/>
        </w:rPr>
      </w:pPr>
      <w:r w:rsidRPr="007C0FB5">
        <w:rPr>
          <w:noProof/>
        </w:rPr>
        <w:t xml:space="preserve">Boisramé, G. F. S., S. E. Thompson, C. Tague, and S. L. Stephens. 2019. Restoring a natural fire regime alters the water balance of a Sierra Nevada catchment. Water Resources Research </w:t>
      </w:r>
      <w:r w:rsidRPr="007C0FB5">
        <w:rPr>
          <w:b/>
          <w:noProof/>
        </w:rPr>
        <w:t>55</w:t>
      </w:r>
      <w:r w:rsidRPr="007C0FB5">
        <w:rPr>
          <w:noProof/>
        </w:rPr>
        <w:t>:5751– 5769.</w:t>
      </w:r>
    </w:p>
    <w:p w14:paraId="5C451CA3" w14:textId="77777777" w:rsidR="007C0FB5" w:rsidRPr="007C0FB5" w:rsidRDefault="007C0FB5" w:rsidP="007C0FB5">
      <w:pPr>
        <w:pStyle w:val="EndNoteBibliography"/>
        <w:ind w:left="420" w:hanging="420"/>
        <w:rPr>
          <w:noProof/>
        </w:rPr>
      </w:pPr>
      <w:r w:rsidRPr="007C0FB5">
        <w:rPr>
          <w:noProof/>
        </w:rPr>
        <w:lastRenderedPageBreak/>
        <w:t>CalFire. 2018a. Top 20 largest California wildfires. http://www.fire.ca.gov/communications/downloads/fact_sheets/Top20_Acres.pdf.</w:t>
      </w:r>
    </w:p>
    <w:p w14:paraId="10C4513D" w14:textId="77777777" w:rsidR="007C0FB5" w:rsidRPr="007C0FB5" w:rsidRDefault="007C0FB5" w:rsidP="007C0FB5">
      <w:pPr>
        <w:pStyle w:val="EndNoteBibliography"/>
        <w:ind w:left="420" w:hanging="420"/>
        <w:rPr>
          <w:noProof/>
        </w:rPr>
      </w:pPr>
      <w:r w:rsidRPr="007C0FB5">
        <w:rPr>
          <w:noProof/>
        </w:rPr>
        <w:t>CalFire. 2018b. Top 20 most destructive California wildfires. http://www.fire.ca.gov/communications/downloads/fact_sheets/Top20_Acres.pdf.</w:t>
      </w:r>
    </w:p>
    <w:p w14:paraId="5EBF0E78" w14:textId="77777777" w:rsidR="007C0FB5" w:rsidRPr="007C0FB5" w:rsidRDefault="007C0FB5" w:rsidP="007C0FB5">
      <w:pPr>
        <w:pStyle w:val="EndNoteBibliography"/>
        <w:ind w:left="420" w:hanging="420"/>
        <w:rPr>
          <w:noProof/>
        </w:rPr>
      </w:pPr>
      <w:r w:rsidRPr="007C0FB5">
        <w:rPr>
          <w:noProof/>
        </w:rPr>
        <w:t>Caprio, A. C., and D. M. Graber. 2000. Returning fire to the mountains: can we successfully restore the ecological role of pre-Euroamerican fire regimes to the Sierra Nevada?</w:t>
      </w:r>
      <w:r w:rsidRPr="007C0FB5">
        <w:rPr>
          <w:i/>
          <w:noProof/>
        </w:rPr>
        <w:t>in</w:t>
      </w:r>
      <w:r w:rsidRPr="007C0FB5">
        <w:rPr>
          <w:noProof/>
        </w:rPr>
        <w:t xml:space="preserve">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0F36475A" w14:textId="77777777" w:rsidR="007C0FB5" w:rsidRPr="007C0FB5" w:rsidRDefault="007C0FB5" w:rsidP="007C0FB5">
      <w:pPr>
        <w:pStyle w:val="EndNoteBibliography"/>
        <w:ind w:left="420" w:hanging="420"/>
        <w:rPr>
          <w:noProof/>
        </w:rPr>
      </w:pPr>
      <w:r w:rsidRPr="007C0FB5">
        <w:rPr>
          <w:noProof/>
        </w:rPr>
        <w:t xml:space="preserve">Collins, B. M., R. G. Everett, and S. L. Stephens. 2011. Impacts of fire exclusion and recent managed fire on forest structure in old growth Sierra Nevada mixed-conifer forests. Ecosphere </w:t>
      </w:r>
      <w:r w:rsidRPr="007C0FB5">
        <w:rPr>
          <w:b/>
          <w:noProof/>
        </w:rPr>
        <w:t>2</w:t>
      </w:r>
      <w:r w:rsidRPr="007C0FB5">
        <w:rPr>
          <w:noProof/>
        </w:rPr>
        <w:t>:art51.</w:t>
      </w:r>
    </w:p>
    <w:p w14:paraId="0FDD9DD5" w14:textId="77777777" w:rsidR="007C0FB5" w:rsidRPr="007C0FB5" w:rsidRDefault="007C0FB5" w:rsidP="007C0FB5">
      <w:pPr>
        <w:pStyle w:val="EndNoteBibliography"/>
        <w:ind w:left="420" w:hanging="420"/>
        <w:rPr>
          <w:noProof/>
        </w:rPr>
      </w:pPr>
      <w:r w:rsidRPr="007C0FB5">
        <w:rPr>
          <w:noProof/>
        </w:rPr>
        <w:t xml:space="preserve">Collins, B. M., M. Kelly, J. W. van Wagtendonk, and S. L. Stephens. 2007. Spatial patterns of large natural fires in Sierra Nevada wilderness areas. Landscape Ecology </w:t>
      </w:r>
      <w:r w:rsidRPr="007C0FB5">
        <w:rPr>
          <w:b/>
          <w:noProof/>
        </w:rPr>
        <w:t>22</w:t>
      </w:r>
      <w:r w:rsidRPr="007C0FB5">
        <w:rPr>
          <w:noProof/>
        </w:rPr>
        <w:t>:545-557.</w:t>
      </w:r>
    </w:p>
    <w:p w14:paraId="73A6C6CF" w14:textId="77777777" w:rsidR="007C0FB5" w:rsidRPr="007C0FB5" w:rsidRDefault="007C0FB5" w:rsidP="007C0FB5">
      <w:pPr>
        <w:pStyle w:val="EndNoteBibliography"/>
        <w:ind w:left="420" w:hanging="420"/>
        <w:rPr>
          <w:noProof/>
        </w:rPr>
      </w:pPr>
      <w:r w:rsidRPr="007C0FB5">
        <w:rPr>
          <w:noProof/>
        </w:rPr>
        <w:t xml:space="preserve">Collins, B. M., J. M. Lydersen, D. L. Fry, K. Wilkin, T. Moody, and S. L. Stephens. 2016. Variability in vegetation and surface fuels across mixed-conifer-dominated landscapes with over 40 years of natural fire. Forest Ecology and Management </w:t>
      </w:r>
      <w:r w:rsidRPr="007C0FB5">
        <w:rPr>
          <w:b/>
          <w:noProof/>
        </w:rPr>
        <w:t>381</w:t>
      </w:r>
      <w:r w:rsidRPr="007C0FB5">
        <w:rPr>
          <w:noProof/>
        </w:rPr>
        <w:t>:74-83.</w:t>
      </w:r>
    </w:p>
    <w:p w14:paraId="2690BADD" w14:textId="77777777" w:rsidR="007C0FB5" w:rsidRPr="007C0FB5" w:rsidRDefault="007C0FB5" w:rsidP="007C0FB5">
      <w:pPr>
        <w:pStyle w:val="EndNoteBibliography"/>
        <w:ind w:left="420" w:hanging="420"/>
        <w:rPr>
          <w:noProof/>
        </w:rPr>
      </w:pPr>
      <w:r w:rsidRPr="007C0FB5">
        <w:rPr>
          <w:noProof/>
        </w:rPr>
        <w:t xml:space="preserve">Collins, B. M., J. D. Miller, A. E. Thode, M. Kelly, J. W. van Wagtendonk, and S. L. Stephens. 2009. Interactions among wildland fires in a long-established Sierra Nevada natural fire area. Ecosystems </w:t>
      </w:r>
      <w:r w:rsidRPr="007C0FB5">
        <w:rPr>
          <w:b/>
          <w:noProof/>
        </w:rPr>
        <w:t>12</w:t>
      </w:r>
      <w:r w:rsidRPr="007C0FB5">
        <w:rPr>
          <w:noProof/>
        </w:rPr>
        <w:t>:114-128.</w:t>
      </w:r>
    </w:p>
    <w:p w14:paraId="09A0FE59" w14:textId="77777777" w:rsidR="007C0FB5" w:rsidRPr="007C0FB5" w:rsidRDefault="007C0FB5" w:rsidP="007C0FB5">
      <w:pPr>
        <w:pStyle w:val="EndNoteBibliography"/>
        <w:ind w:left="420" w:hanging="420"/>
        <w:rPr>
          <w:noProof/>
        </w:rPr>
      </w:pPr>
      <w:r w:rsidRPr="007C0FB5">
        <w:rPr>
          <w:noProof/>
        </w:rPr>
        <w:lastRenderedPageBreak/>
        <w:t xml:space="preserve">Collins, B. M., and S. L. Stephens. 2007. Managing natural wildfires in Sierra Nevada wilderness areas. Frontiers in Ecology and the Environment </w:t>
      </w:r>
      <w:r w:rsidRPr="007C0FB5">
        <w:rPr>
          <w:b/>
          <w:noProof/>
        </w:rPr>
        <w:t>5</w:t>
      </w:r>
      <w:r w:rsidRPr="007C0FB5">
        <w:rPr>
          <w:noProof/>
        </w:rPr>
        <w:t>:523-527.</w:t>
      </w:r>
    </w:p>
    <w:p w14:paraId="30BDE428" w14:textId="77777777" w:rsidR="007C0FB5" w:rsidRPr="007C0FB5" w:rsidRDefault="007C0FB5" w:rsidP="007C0FB5">
      <w:pPr>
        <w:pStyle w:val="EndNoteBibliography"/>
        <w:ind w:left="420" w:hanging="420"/>
        <w:rPr>
          <w:noProof/>
        </w:rPr>
      </w:pPr>
      <w:r w:rsidRPr="007C0FB5">
        <w:rPr>
          <w:noProof/>
        </w:rPr>
        <w:t xml:space="preserve">Das, A. J., N. L. Stephenson, and K. P. Davis. 2016. Why do trees die? Characterizing the drivers of background tree mortality. Ecology </w:t>
      </w:r>
      <w:r w:rsidRPr="007C0FB5">
        <w:rPr>
          <w:b/>
          <w:noProof/>
        </w:rPr>
        <w:t>97</w:t>
      </w:r>
      <w:r w:rsidRPr="007C0FB5">
        <w:rPr>
          <w:noProof/>
        </w:rPr>
        <w:t>:2616-2627.</w:t>
      </w:r>
    </w:p>
    <w:p w14:paraId="4CCC0893" w14:textId="77777777" w:rsidR="007C0FB5" w:rsidRPr="007C0FB5" w:rsidRDefault="007C0FB5" w:rsidP="007C0FB5">
      <w:pPr>
        <w:pStyle w:val="EndNoteBibliography"/>
        <w:ind w:left="420" w:hanging="420"/>
        <w:rPr>
          <w:noProof/>
        </w:rPr>
      </w:pPr>
      <w:r w:rsidRPr="007C0FB5">
        <w:rPr>
          <w:noProof/>
        </w:rPr>
        <w:t xml:space="preserve">Ebel, B. A. 2013. Wildfire and Aspect Effects on Hydrologic States after the 2010 Fourmile Canyon Fire. Vadose Zone Journal </w:t>
      </w:r>
      <w:r w:rsidRPr="007C0FB5">
        <w:rPr>
          <w:b/>
          <w:noProof/>
        </w:rPr>
        <w:t>12</w:t>
      </w:r>
      <w:r w:rsidRPr="007C0FB5">
        <w:rPr>
          <w:noProof/>
        </w:rPr>
        <w:t>.</w:t>
      </w:r>
    </w:p>
    <w:p w14:paraId="5701F76F" w14:textId="77777777" w:rsidR="007C0FB5" w:rsidRPr="007C0FB5" w:rsidRDefault="007C0FB5" w:rsidP="007C0FB5">
      <w:pPr>
        <w:pStyle w:val="EndNoteBibliography"/>
        <w:ind w:left="420" w:hanging="420"/>
        <w:rPr>
          <w:noProof/>
        </w:rPr>
      </w:pPr>
      <w:r w:rsidRPr="007C0FB5">
        <w:rPr>
          <w:noProof/>
        </w:rPr>
        <w:t>FRAP. 2017. Fire and Resource Assessment Program. Fire perimeters [Database]. Sacramento, CA: California Department of Forestry and Fire Protection. Available from: http://frap.fire.ca.gov/data/frapgisdata-sw-fireperimeters_download; last accessed 13-March_2019.</w:t>
      </w:r>
    </w:p>
    <w:p w14:paraId="4E90282D" w14:textId="77777777" w:rsidR="007C0FB5" w:rsidRPr="007C0FB5" w:rsidRDefault="007C0FB5" w:rsidP="007C0FB5">
      <w:pPr>
        <w:pStyle w:val="EndNoteBibliography"/>
        <w:ind w:left="420" w:hanging="420"/>
        <w:rPr>
          <w:noProof/>
        </w:rPr>
      </w:pPr>
      <w:r w:rsidRPr="007C0FB5">
        <w:rPr>
          <w:noProof/>
        </w:rPr>
        <w:t xml:space="preserve">Grant, G. E., C. L. Tague, and C. D. Allen. 2013. Watering the forest for the trees: an emerging priority for managing water in forest landscapes. Frontiers in Ecology and the Environment </w:t>
      </w:r>
      <w:r w:rsidRPr="007C0FB5">
        <w:rPr>
          <w:b/>
          <w:noProof/>
        </w:rPr>
        <w:t>11</w:t>
      </w:r>
      <w:r w:rsidRPr="007C0FB5">
        <w:rPr>
          <w:noProof/>
        </w:rPr>
        <w:t>:314-321.</w:t>
      </w:r>
    </w:p>
    <w:p w14:paraId="0D95A56E" w14:textId="77777777" w:rsidR="007C0FB5" w:rsidRPr="007C0FB5" w:rsidRDefault="007C0FB5" w:rsidP="007C0FB5">
      <w:pPr>
        <w:pStyle w:val="EndNoteBibliography"/>
        <w:ind w:left="420" w:hanging="420"/>
        <w:rPr>
          <w:noProof/>
        </w:rPr>
      </w:pPr>
      <w:r w:rsidRPr="007C0FB5">
        <w:rPr>
          <w:noProof/>
        </w:rPr>
        <w:t xml:space="preserve">Halekoh, U., and S. Højsgaard. 2014. A Kenward-Roger Approximation and Parametric Bootstrap Methods for Tests in Linear Mixed Models - The R Package pbkrtest. Journal of Statistical Software </w:t>
      </w:r>
      <w:r w:rsidRPr="007C0FB5">
        <w:rPr>
          <w:b/>
          <w:noProof/>
        </w:rPr>
        <w:t>59</w:t>
      </w:r>
      <w:r w:rsidRPr="007C0FB5">
        <w:rPr>
          <w:noProof/>
        </w:rPr>
        <w:t>:1-30.</w:t>
      </w:r>
    </w:p>
    <w:p w14:paraId="055EBE13" w14:textId="77777777" w:rsidR="007C0FB5" w:rsidRPr="007C0FB5" w:rsidRDefault="007C0FB5" w:rsidP="007C0FB5">
      <w:pPr>
        <w:pStyle w:val="EndNoteBibliography"/>
        <w:ind w:left="420" w:hanging="420"/>
        <w:rPr>
          <w:noProof/>
        </w:rPr>
      </w:pPr>
      <w:r w:rsidRPr="007C0FB5">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7C0FB5">
        <w:rPr>
          <w:b/>
          <w:noProof/>
        </w:rPr>
        <w:t>366</w:t>
      </w:r>
      <w:r w:rsidRPr="007C0FB5">
        <w:rPr>
          <w:noProof/>
        </w:rPr>
        <w:t>:221-250.</w:t>
      </w:r>
    </w:p>
    <w:p w14:paraId="0A1A993C" w14:textId="77777777" w:rsidR="007C0FB5" w:rsidRPr="007C0FB5" w:rsidRDefault="007C0FB5" w:rsidP="007C0FB5">
      <w:pPr>
        <w:pStyle w:val="EndNoteBibliography"/>
        <w:ind w:left="420" w:hanging="420"/>
        <w:rPr>
          <w:noProof/>
        </w:rPr>
      </w:pPr>
      <w:r w:rsidRPr="007C0FB5">
        <w:rPr>
          <w:noProof/>
        </w:rPr>
        <w:t xml:space="preserve">Kinoshita, A. M., and T. S. Hogue. 2015. Increased dry season water yield in burned watersheds in Southern California. Environmental Research Letters </w:t>
      </w:r>
      <w:r w:rsidRPr="007C0FB5">
        <w:rPr>
          <w:b/>
          <w:noProof/>
        </w:rPr>
        <w:t>10</w:t>
      </w:r>
      <w:r w:rsidRPr="007C0FB5">
        <w:rPr>
          <w:noProof/>
        </w:rPr>
        <w:t>:014003.</w:t>
      </w:r>
    </w:p>
    <w:p w14:paraId="47E060CF" w14:textId="77777777" w:rsidR="007C0FB5" w:rsidRPr="007C0FB5" w:rsidRDefault="007C0FB5" w:rsidP="007C0FB5">
      <w:pPr>
        <w:pStyle w:val="EndNoteBibliography"/>
        <w:ind w:left="420" w:hanging="420"/>
        <w:rPr>
          <w:noProof/>
        </w:rPr>
      </w:pPr>
      <w:r w:rsidRPr="007C0FB5">
        <w:rPr>
          <w:noProof/>
        </w:rPr>
        <w:lastRenderedPageBreak/>
        <w:t>Larson, A. J., R. T. Belote, C. A. Cansler, S. A. Parks, and M. Dietz. 2013. Latent Resilience in Ponderosa Pine Forest: Effects of Resumed Frequent Fire. Ecological Applications.</w:t>
      </w:r>
    </w:p>
    <w:p w14:paraId="356B3A0D" w14:textId="77777777" w:rsidR="007C0FB5" w:rsidRPr="007C0FB5" w:rsidRDefault="007C0FB5" w:rsidP="007C0FB5">
      <w:pPr>
        <w:pStyle w:val="EndNoteBibliography"/>
        <w:ind w:left="420" w:hanging="420"/>
        <w:rPr>
          <w:noProof/>
        </w:rPr>
      </w:pPr>
      <w:r w:rsidRPr="007C0FB5">
        <w:rPr>
          <w:noProof/>
        </w:rPr>
        <w:t xml:space="preserve">Liaw, A., and M. J. R. n. Wiener. 2002. Classification and regression by randomForest.  </w:t>
      </w:r>
      <w:r w:rsidRPr="007C0FB5">
        <w:rPr>
          <w:b/>
          <w:noProof/>
        </w:rPr>
        <w:t>2</w:t>
      </w:r>
      <w:r w:rsidRPr="007C0FB5">
        <w:rPr>
          <w:noProof/>
        </w:rPr>
        <w:t>:18-22.</w:t>
      </w:r>
    </w:p>
    <w:p w14:paraId="1EE613D8" w14:textId="77777777" w:rsidR="007C0FB5" w:rsidRPr="007C0FB5" w:rsidRDefault="007C0FB5" w:rsidP="007C0FB5">
      <w:pPr>
        <w:pStyle w:val="EndNoteBibliography"/>
        <w:ind w:left="420" w:hanging="420"/>
        <w:rPr>
          <w:noProof/>
        </w:rPr>
      </w:pPr>
      <w:r w:rsidRPr="007C0FB5">
        <w:rPr>
          <w:noProof/>
        </w:rPr>
        <w:t xml:space="preserve">Little, R. J. A. 1988. Missing-data adjustments in large surveys. Journal of Business &amp; Economic Statistics </w:t>
      </w:r>
      <w:r w:rsidRPr="007C0FB5">
        <w:rPr>
          <w:b/>
          <w:noProof/>
        </w:rPr>
        <w:t>6</w:t>
      </w:r>
      <w:r w:rsidRPr="007C0FB5">
        <w:rPr>
          <w:noProof/>
        </w:rPr>
        <w:t>:287-296.</w:t>
      </w:r>
    </w:p>
    <w:p w14:paraId="7B489977" w14:textId="77777777" w:rsidR="007C0FB5" w:rsidRPr="007C0FB5" w:rsidRDefault="007C0FB5" w:rsidP="007C0FB5">
      <w:pPr>
        <w:pStyle w:val="EndNoteBibliography"/>
        <w:ind w:left="420" w:hanging="420"/>
        <w:rPr>
          <w:noProof/>
        </w:rPr>
      </w:pPr>
      <w:r w:rsidRPr="007C0FB5">
        <w:rPr>
          <w:noProof/>
        </w:rPr>
        <w:t xml:space="preserve">Mallek, C., H. Safford, J. Viers, and J. Miller. 2013. Modern departures in fire severity and area vary by forest type, Sierra Nevada and southern Cascades, California, USA. Ecosphere </w:t>
      </w:r>
      <w:r w:rsidRPr="007C0FB5">
        <w:rPr>
          <w:b/>
          <w:noProof/>
        </w:rPr>
        <w:t>4</w:t>
      </w:r>
      <w:r w:rsidRPr="007C0FB5">
        <w:rPr>
          <w:noProof/>
        </w:rPr>
        <w:t>:art153.</w:t>
      </w:r>
    </w:p>
    <w:p w14:paraId="01353270" w14:textId="77777777" w:rsidR="007C0FB5" w:rsidRPr="007C0FB5" w:rsidRDefault="007C0FB5" w:rsidP="007C0FB5">
      <w:pPr>
        <w:pStyle w:val="EndNoteBibliography"/>
        <w:ind w:left="420" w:hanging="420"/>
        <w:rPr>
          <w:noProof/>
        </w:rPr>
      </w:pPr>
      <w:r w:rsidRPr="007C0FB5">
        <w:rPr>
          <w:noProof/>
        </w:rPr>
        <w:t>McGarigal, K., S. A. Cushman, and E. J. Ene. 2012. FRAGSTATS v4: spatial pattern analysis program for categorical and continuous maps. Computer software program produced by the authors at the University of Massachusetts, Amherst. Available at the following web site: http://www.umass.edu/landeco/research/fragstats/fragstats.html.</w:t>
      </w:r>
    </w:p>
    <w:p w14:paraId="780153D1" w14:textId="77777777" w:rsidR="007C0FB5" w:rsidRPr="007C0FB5" w:rsidRDefault="007C0FB5" w:rsidP="007C0FB5">
      <w:pPr>
        <w:pStyle w:val="EndNoteBibliography"/>
        <w:ind w:left="420" w:hanging="420"/>
        <w:rPr>
          <w:noProof/>
        </w:rPr>
      </w:pPr>
      <w:r w:rsidRPr="007C0FB5">
        <w:rPr>
          <w:noProof/>
        </w:rPr>
        <w:t>McKelvey, K. S., C. N. Skinner, C. Chang, D. C. Erman, S. J. Hussari, D. J. Parsons, J. W. van Wagtendonk, and C. P. Weatherspoon. 1996. An overview of fire in the Sierra Nevada., University of California, Centers for Water and Wildland Resources, Davis, CA.</w:t>
      </w:r>
    </w:p>
    <w:p w14:paraId="084B68A2" w14:textId="77777777" w:rsidR="007C0FB5" w:rsidRPr="007C0FB5" w:rsidRDefault="007C0FB5" w:rsidP="007C0FB5">
      <w:pPr>
        <w:pStyle w:val="EndNoteBibliography"/>
        <w:ind w:left="420" w:hanging="420"/>
        <w:rPr>
          <w:noProof/>
        </w:rPr>
      </w:pPr>
      <w:r w:rsidRPr="007C0FB5">
        <w:rPr>
          <w:noProof/>
        </w:rPr>
        <w:t xml:space="preserve">Miller, J. D., E. E. Knapp, C. H. Key, C. N. Skinner, C. J. Isbell, R. M. Creasy, and J. W. Sherlock. 2009. Calibration and validation of the relative differenced Normalized Burn Ratio (RdNBR) to three measures of fire severity in the Sierra Nevada and Klamath Mountains, California, USA. Remote Sensing of Environment </w:t>
      </w:r>
      <w:r w:rsidRPr="007C0FB5">
        <w:rPr>
          <w:b/>
          <w:noProof/>
        </w:rPr>
        <w:t>113</w:t>
      </w:r>
      <w:r w:rsidRPr="007C0FB5">
        <w:rPr>
          <w:noProof/>
        </w:rPr>
        <w:t>:645-656.</w:t>
      </w:r>
    </w:p>
    <w:p w14:paraId="416D4C5D" w14:textId="77777777" w:rsidR="007C0FB5" w:rsidRPr="007C0FB5" w:rsidRDefault="007C0FB5" w:rsidP="007C0FB5">
      <w:pPr>
        <w:pStyle w:val="EndNoteBibliography"/>
        <w:ind w:left="420" w:hanging="420"/>
        <w:rPr>
          <w:noProof/>
        </w:rPr>
      </w:pPr>
      <w:r w:rsidRPr="007C0FB5">
        <w:rPr>
          <w:noProof/>
        </w:rPr>
        <w:t xml:space="preserve">North, M., B. M. Collins, and S. Stephens. 2012. Using fire to increase the scale, benefits, and future maintenance of fuels treatments. Journal of Forestry </w:t>
      </w:r>
      <w:r w:rsidRPr="007C0FB5">
        <w:rPr>
          <w:b/>
          <w:noProof/>
        </w:rPr>
        <w:t>110</w:t>
      </w:r>
      <w:r w:rsidRPr="007C0FB5">
        <w:rPr>
          <w:noProof/>
        </w:rPr>
        <w:t>:392-401.</w:t>
      </w:r>
    </w:p>
    <w:p w14:paraId="308BA958" w14:textId="77777777" w:rsidR="007C0FB5" w:rsidRPr="007C0FB5" w:rsidRDefault="007C0FB5" w:rsidP="007C0FB5">
      <w:pPr>
        <w:pStyle w:val="EndNoteBibliography"/>
        <w:ind w:left="420" w:hanging="420"/>
        <w:rPr>
          <w:noProof/>
        </w:rPr>
      </w:pPr>
      <w:r w:rsidRPr="007C0FB5">
        <w:rPr>
          <w:noProof/>
        </w:rPr>
        <w:t xml:space="preserve">North, M. P., S. L. Stephens, B. M. Collins, J. K. Agee, G. Aplet, J. F. Franklin, and P. Z. Fulé. 2015. Reform forest fire management. Science </w:t>
      </w:r>
      <w:r w:rsidRPr="007C0FB5">
        <w:rPr>
          <w:b/>
          <w:noProof/>
        </w:rPr>
        <w:t>349</w:t>
      </w:r>
      <w:r w:rsidRPr="007C0FB5">
        <w:rPr>
          <w:noProof/>
        </w:rPr>
        <w:t>:1280-1281.</w:t>
      </w:r>
    </w:p>
    <w:p w14:paraId="07600B9C" w14:textId="77777777" w:rsidR="007C0FB5" w:rsidRPr="007C0FB5" w:rsidRDefault="007C0FB5" w:rsidP="007C0FB5">
      <w:pPr>
        <w:pStyle w:val="EndNoteBibliography"/>
        <w:ind w:left="420" w:hanging="420"/>
        <w:rPr>
          <w:noProof/>
        </w:rPr>
      </w:pPr>
      <w:r w:rsidRPr="007C0FB5">
        <w:rPr>
          <w:noProof/>
        </w:rPr>
        <w:lastRenderedPageBreak/>
        <w:t xml:space="preserve">Parks, S. A., L. M. Holsinger, C. Miller, and C. R. Nelson. 2015. Wildland fire as a self-regulating mechanism: the role of previous burns and weather in limiting fire progression. Ecological Applications </w:t>
      </w:r>
      <w:r w:rsidRPr="007C0FB5">
        <w:rPr>
          <w:b/>
          <w:noProof/>
        </w:rPr>
        <w:t>25</w:t>
      </w:r>
      <w:r w:rsidRPr="007C0FB5">
        <w:rPr>
          <w:noProof/>
        </w:rPr>
        <w:t>:1478-1492.</w:t>
      </w:r>
    </w:p>
    <w:p w14:paraId="2393AE32" w14:textId="77777777" w:rsidR="007C0FB5" w:rsidRPr="007C0FB5" w:rsidRDefault="007C0FB5" w:rsidP="007C0FB5">
      <w:pPr>
        <w:pStyle w:val="EndNoteBibliography"/>
        <w:ind w:left="420" w:hanging="420"/>
        <w:rPr>
          <w:noProof/>
        </w:rPr>
      </w:pPr>
      <w:r w:rsidRPr="007C0FB5">
        <w:rPr>
          <w:noProof/>
        </w:rPr>
        <w:t>Ponisio, L. C., K. Wilkin, L. K. M'Gonigle, K. Kulhanek, L. Cook, R. Thorp, T. Griswold, and C. Kremen. 2016. Pyrodiversity begets plant–pollinator community diversity. Global Change Biology:n/a-n/a.</w:t>
      </w:r>
    </w:p>
    <w:p w14:paraId="3452E02C" w14:textId="77777777" w:rsidR="007C0FB5" w:rsidRPr="007C0FB5" w:rsidRDefault="007C0FB5" w:rsidP="007C0FB5">
      <w:pPr>
        <w:pStyle w:val="EndNoteBibliography"/>
        <w:ind w:left="420" w:hanging="420"/>
        <w:rPr>
          <w:noProof/>
        </w:rPr>
      </w:pPr>
      <w:r w:rsidRPr="007C0FB5">
        <w:rPr>
          <w:noProof/>
        </w:rPr>
        <w:t xml:space="preserve">Robinson, N. P., B. W. Allred, M. O. Jones, A. Moreno, J. S. Kimball, D. E. Naugle, T. A. Erickson, and A. D. Richardson. 2017. A Dynamic Landsat Derived Normalized Difference Vegetation Index (NDVI) Product for the Conterminous United States. Remote Sensing </w:t>
      </w:r>
      <w:r w:rsidRPr="007C0FB5">
        <w:rPr>
          <w:b/>
          <w:noProof/>
        </w:rPr>
        <w:t>9</w:t>
      </w:r>
      <w:r w:rsidRPr="007C0FB5">
        <w:rPr>
          <w:noProof/>
        </w:rPr>
        <w:t>:863.</w:t>
      </w:r>
    </w:p>
    <w:p w14:paraId="0516B205" w14:textId="77777777" w:rsidR="007C0FB5" w:rsidRPr="007C0FB5" w:rsidRDefault="007C0FB5" w:rsidP="007C0FB5">
      <w:pPr>
        <w:pStyle w:val="EndNoteBibliography"/>
        <w:ind w:left="420" w:hanging="420"/>
        <w:rPr>
          <w:noProof/>
        </w:rPr>
      </w:pPr>
      <w:r w:rsidRPr="007C0FB5">
        <w:rPr>
          <w:noProof/>
        </w:rPr>
        <w:t xml:space="preserve">Roche, J. W., M. L. Goulden, and R. C. Bales. 2018. Estimating evapotranspiration change due to forest treatment and fire at the basin scale in the Sierra Nevada, California. Ecohydrology </w:t>
      </w:r>
      <w:r w:rsidRPr="007C0FB5">
        <w:rPr>
          <w:b/>
          <w:noProof/>
        </w:rPr>
        <w:t>11</w:t>
      </w:r>
      <w:r w:rsidRPr="007C0FB5">
        <w:rPr>
          <w:noProof/>
        </w:rPr>
        <w:t>:e1978.</w:t>
      </w:r>
    </w:p>
    <w:p w14:paraId="13624426" w14:textId="77777777" w:rsidR="007C0FB5" w:rsidRPr="007C0FB5" w:rsidRDefault="007C0FB5" w:rsidP="007C0FB5">
      <w:pPr>
        <w:pStyle w:val="EndNoteBibliography"/>
        <w:ind w:left="420" w:hanging="420"/>
        <w:rPr>
          <w:noProof/>
        </w:rPr>
      </w:pPr>
      <w:r w:rsidRPr="007C0FB5">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1FDB051F" w14:textId="77777777" w:rsidR="007C0FB5" w:rsidRPr="007C0FB5" w:rsidRDefault="007C0FB5" w:rsidP="007C0FB5">
      <w:pPr>
        <w:pStyle w:val="EndNoteBibliography"/>
        <w:ind w:left="420" w:hanging="420"/>
        <w:rPr>
          <w:noProof/>
        </w:rPr>
      </w:pPr>
      <w:r w:rsidRPr="007C0FB5">
        <w:rPr>
          <w:noProof/>
        </w:rPr>
        <w:t xml:space="preserve">Stephens, S. L., J. K. Agee, P. Z. Fulé, M. P. North, W. H. Romme, T. W. Swetnam, and M. G. Turner. 2013. Managing forests and fire in changing climates. Science </w:t>
      </w:r>
      <w:r w:rsidRPr="007C0FB5">
        <w:rPr>
          <w:b/>
          <w:noProof/>
        </w:rPr>
        <w:t>342</w:t>
      </w:r>
      <w:r w:rsidRPr="007C0FB5">
        <w:rPr>
          <w:noProof/>
        </w:rPr>
        <w:t>:41-42.</w:t>
      </w:r>
    </w:p>
    <w:p w14:paraId="786F7850" w14:textId="77777777" w:rsidR="007C0FB5" w:rsidRPr="007C0FB5" w:rsidRDefault="007C0FB5" w:rsidP="007C0FB5">
      <w:pPr>
        <w:pStyle w:val="EndNoteBibliography"/>
        <w:ind w:left="420" w:hanging="420"/>
        <w:rPr>
          <w:noProof/>
        </w:rPr>
      </w:pPr>
      <w:r w:rsidRPr="007C0FB5">
        <w:rPr>
          <w:noProof/>
        </w:rPr>
        <w:t xml:space="preserve">Stephens, S. L., B. M. Collins, E. Biber, and P. Z. Fulé. 2016. U.S. federal fire and forest policy: emphasizing resilience in dry forests. Ecosphere </w:t>
      </w:r>
      <w:r w:rsidRPr="007C0FB5">
        <w:rPr>
          <w:b/>
          <w:noProof/>
        </w:rPr>
        <w:t>7</w:t>
      </w:r>
      <w:r w:rsidRPr="007C0FB5">
        <w:rPr>
          <w:noProof/>
        </w:rPr>
        <w:t>:e01584-n/a.</w:t>
      </w:r>
    </w:p>
    <w:p w14:paraId="6DE045D8" w14:textId="77777777" w:rsidR="007C0FB5" w:rsidRPr="007C0FB5" w:rsidRDefault="007C0FB5" w:rsidP="007C0FB5">
      <w:pPr>
        <w:pStyle w:val="EndNoteBibliography"/>
        <w:ind w:left="420" w:hanging="420"/>
        <w:rPr>
          <w:noProof/>
        </w:rPr>
      </w:pPr>
      <w:r w:rsidRPr="007C0FB5">
        <w:rPr>
          <w:noProof/>
        </w:rPr>
        <w:lastRenderedPageBreak/>
        <w:t xml:space="preserve">Stephens, S. L., J. T. Stevens, B. M. Collins, R. A. York, and J. M. Lydersen. 2018. Historical and modern landscape forest structure in fir (Abies)-dominated mixed conifer forests in the northern Sierra Nevada, USA. Fire Ecology </w:t>
      </w:r>
      <w:r w:rsidRPr="007C0FB5">
        <w:rPr>
          <w:b/>
          <w:noProof/>
        </w:rPr>
        <w:t>14</w:t>
      </w:r>
      <w:r w:rsidRPr="007C0FB5">
        <w:rPr>
          <w:noProof/>
        </w:rPr>
        <w:t>:art.7.</w:t>
      </w:r>
    </w:p>
    <w:p w14:paraId="426CCEA3" w14:textId="77777777" w:rsidR="007C0FB5" w:rsidRPr="007C0FB5" w:rsidRDefault="007C0FB5" w:rsidP="007C0FB5">
      <w:pPr>
        <w:pStyle w:val="EndNoteBibliography"/>
        <w:ind w:left="420" w:hanging="420"/>
        <w:rPr>
          <w:noProof/>
        </w:rPr>
      </w:pPr>
      <w:r w:rsidRPr="007C0FB5">
        <w:rPr>
          <w:noProof/>
        </w:rPr>
        <w:t xml:space="preserve">Stephenson, N. L. 1998. Actual evapotranspiration and deficit: biologically meaningful correlates of vegetation distribution across spatial scales. Journal of Biogeography </w:t>
      </w:r>
      <w:r w:rsidRPr="007C0FB5">
        <w:rPr>
          <w:b/>
          <w:noProof/>
        </w:rPr>
        <w:t>25</w:t>
      </w:r>
      <w:r w:rsidRPr="007C0FB5">
        <w:rPr>
          <w:noProof/>
        </w:rPr>
        <w:t>:855-870.</w:t>
      </w:r>
    </w:p>
    <w:p w14:paraId="6E906D0D" w14:textId="77777777" w:rsidR="007C0FB5" w:rsidRPr="007C0FB5" w:rsidRDefault="007C0FB5" w:rsidP="007C0FB5">
      <w:pPr>
        <w:pStyle w:val="EndNoteBibliography"/>
        <w:ind w:left="420" w:hanging="420"/>
        <w:rPr>
          <w:noProof/>
        </w:rPr>
      </w:pPr>
      <w:r w:rsidRPr="007C0FB5">
        <w:rPr>
          <w:noProof/>
        </w:rPr>
        <w:t xml:space="preserve">Stevens, J. T., B. M. Collins, J. D. Miller, M. P. North, and S. L. Stephens. 2017. Changing spatial patterns of stand-replacing fire in California conifer forests. Forest Ecology and Management </w:t>
      </w:r>
      <w:r w:rsidRPr="007C0FB5">
        <w:rPr>
          <w:b/>
          <w:noProof/>
        </w:rPr>
        <w:t>406</w:t>
      </w:r>
      <w:r w:rsidRPr="007C0FB5">
        <w:rPr>
          <w:noProof/>
        </w:rPr>
        <w:t>:28-36.</w:t>
      </w:r>
    </w:p>
    <w:p w14:paraId="7A93E8D5" w14:textId="77777777" w:rsidR="007C0FB5" w:rsidRPr="007C0FB5" w:rsidRDefault="007C0FB5" w:rsidP="007C0FB5">
      <w:pPr>
        <w:pStyle w:val="EndNoteBibliography"/>
        <w:ind w:left="420" w:hanging="420"/>
        <w:rPr>
          <w:noProof/>
        </w:rPr>
      </w:pPr>
      <w:r w:rsidRPr="007C0FB5">
        <w:rPr>
          <w:noProof/>
        </w:rPr>
        <w:t xml:space="preserve">Stoof, C. R., R. W. Vervoort, J. Iwema, E. van den Elsen, A. J. D. Ferreira, and C. J. Ritsema. 2012. Hydrological response of a small catchment burned by experimental fire. Hydrol. Earth Syst. Sci. </w:t>
      </w:r>
      <w:r w:rsidRPr="007C0FB5">
        <w:rPr>
          <w:b/>
          <w:noProof/>
        </w:rPr>
        <w:t>16</w:t>
      </w:r>
      <w:r w:rsidRPr="007C0FB5">
        <w:rPr>
          <w:noProof/>
        </w:rPr>
        <w:t>:267-285.</w:t>
      </w:r>
    </w:p>
    <w:p w14:paraId="2EF05F2B" w14:textId="77777777" w:rsidR="007C0FB5" w:rsidRPr="007C0FB5" w:rsidRDefault="007C0FB5" w:rsidP="007C0FB5">
      <w:pPr>
        <w:pStyle w:val="EndNoteBibliography"/>
        <w:ind w:left="420" w:hanging="420"/>
        <w:rPr>
          <w:noProof/>
        </w:rPr>
      </w:pPr>
      <w:r w:rsidRPr="007C0FB5">
        <w:rPr>
          <w:noProof/>
        </w:rPr>
        <w:t xml:space="preserve">van Mantgem, P. J., and N. L. Stephenson. 2007. Apparent climatically induced increase of tree mortality rates in a temperate forest. Ecology Letters </w:t>
      </w:r>
      <w:r w:rsidRPr="007C0FB5">
        <w:rPr>
          <w:b/>
          <w:noProof/>
        </w:rPr>
        <w:t>10</w:t>
      </w:r>
      <w:r w:rsidRPr="007C0FB5">
        <w:rPr>
          <w:noProof/>
        </w:rPr>
        <w:t>:909-916.</w:t>
      </w:r>
    </w:p>
    <w:p w14:paraId="231CDBA9" w14:textId="77777777" w:rsidR="007C0FB5" w:rsidRPr="007C0FB5" w:rsidRDefault="007C0FB5" w:rsidP="007C0FB5">
      <w:pPr>
        <w:pStyle w:val="EndNoteBibliography"/>
        <w:ind w:left="420" w:hanging="420"/>
        <w:rPr>
          <w:noProof/>
        </w:rPr>
      </w:pPr>
      <w:r w:rsidRPr="007C0FB5">
        <w:rPr>
          <w:noProof/>
        </w:rPr>
        <w:t xml:space="preserve">van Mantgem, P. J., N. L. Stephenson, J. C. Byrne, L. D. Daniels, J. F. Franklin, P. Z. Fulé, M. E. Harmon, A. J. Larson, J. M. Smith, A. H. Taylor, and T. T. Veblen. 2009. Widespread increase of tree mortality rates in the western United States. Science </w:t>
      </w:r>
      <w:r w:rsidRPr="007C0FB5">
        <w:rPr>
          <w:b/>
          <w:noProof/>
        </w:rPr>
        <w:t>323</w:t>
      </w:r>
      <w:r w:rsidRPr="007C0FB5">
        <w:rPr>
          <w:noProof/>
        </w:rPr>
        <w:t>:521-524.</w:t>
      </w:r>
    </w:p>
    <w:p w14:paraId="0FB6916B" w14:textId="77777777" w:rsidR="007C0FB5" w:rsidRPr="007C0FB5" w:rsidRDefault="007C0FB5" w:rsidP="007C0FB5">
      <w:pPr>
        <w:pStyle w:val="EndNoteBibliography"/>
        <w:ind w:left="420" w:hanging="420"/>
        <w:rPr>
          <w:noProof/>
        </w:rPr>
      </w:pPr>
      <w:r w:rsidRPr="007C0FB5">
        <w:rPr>
          <w:noProof/>
        </w:rPr>
        <w:t xml:space="preserve">van Wagtendonk, J. W. 2007. The history and evolution of wildland fire use. Fire Ecology </w:t>
      </w:r>
      <w:r w:rsidRPr="007C0FB5">
        <w:rPr>
          <w:b/>
          <w:noProof/>
        </w:rPr>
        <w:t>3</w:t>
      </w:r>
      <w:r w:rsidRPr="007C0FB5">
        <w:rPr>
          <w:noProof/>
        </w:rPr>
        <w:t>:3-17.</w:t>
      </w:r>
    </w:p>
    <w:p w14:paraId="3C2A0EE4" w14:textId="77777777" w:rsidR="007C0FB5" w:rsidRPr="007C0FB5" w:rsidRDefault="007C0FB5" w:rsidP="007C0FB5">
      <w:pPr>
        <w:pStyle w:val="EndNoteBibliography"/>
        <w:ind w:left="420" w:hanging="420"/>
        <w:rPr>
          <w:noProof/>
        </w:rPr>
      </w:pPr>
      <w:r w:rsidRPr="007C0FB5">
        <w:rPr>
          <w:noProof/>
        </w:rPr>
        <w:t xml:space="preserve">Westerling, A. L., and T. W. J. E. Swetnam, Transactions American Geophysical Union. 2003. Interannual to decadal drought and wildfire in the western United States. EOS, Transactions American Geophysical Union </w:t>
      </w:r>
      <w:r w:rsidRPr="007C0FB5">
        <w:rPr>
          <w:b/>
          <w:noProof/>
        </w:rPr>
        <w:t>84</w:t>
      </w:r>
      <w:r w:rsidRPr="007C0FB5">
        <w:rPr>
          <w:noProof/>
        </w:rPr>
        <w:t>:545-555.</w:t>
      </w:r>
    </w:p>
    <w:p w14:paraId="2EF4BD67" w14:textId="77777777" w:rsidR="007C0FB5" w:rsidRPr="007C0FB5" w:rsidRDefault="007C0FB5" w:rsidP="007C0FB5">
      <w:pPr>
        <w:pStyle w:val="EndNoteBibliography"/>
        <w:ind w:left="420" w:hanging="420"/>
        <w:rPr>
          <w:noProof/>
        </w:rPr>
      </w:pPr>
      <w:r w:rsidRPr="007C0FB5">
        <w:rPr>
          <w:noProof/>
        </w:rPr>
        <w:lastRenderedPageBreak/>
        <w:t xml:space="preserve">Wine, M. L., and D. Cadol. 2016. Hydrologic effects of large southwestern USA wildfires significantly increase regional water supply: fact or fiction? Environmental Research Letters </w:t>
      </w:r>
      <w:r w:rsidRPr="007C0FB5">
        <w:rPr>
          <w:b/>
          <w:noProof/>
        </w:rPr>
        <w:t>11</w:t>
      </w:r>
      <w:r w:rsidRPr="007C0FB5">
        <w:rPr>
          <w:noProof/>
        </w:rPr>
        <w:t>:085006.</w:t>
      </w:r>
    </w:p>
    <w:p w14:paraId="59C796E2" w14:textId="348A0BD5" w:rsidR="006B50C3" w:rsidRPr="006B50C3" w:rsidRDefault="00FF633D" w:rsidP="00100E90">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tevens, Jens T" w:date="2019-11-05T18:10:00Z" w:initials="SJT">
    <w:p w14:paraId="63A3B8ED" w14:textId="597CE878" w:rsidR="007729E4" w:rsidRDefault="007729E4">
      <w:pPr>
        <w:pStyle w:val="CommentText"/>
      </w:pPr>
      <w:r>
        <w:rPr>
          <w:rStyle w:val="CommentReference"/>
        </w:rPr>
        <w:annotationRef/>
      </w:r>
      <w:r>
        <w:t>Gabrielle, ok with this compromise?</w:t>
      </w:r>
    </w:p>
  </w:comment>
  <w:comment w:id="1" w:author="Gabrielle" w:date="2019-11-05T20:13:00Z" w:initials="G">
    <w:p w14:paraId="7A00F530" w14:textId="008915B3" w:rsidR="007729E4" w:rsidRDefault="007729E4">
      <w:pPr>
        <w:pStyle w:val="CommentText"/>
      </w:pPr>
      <w:r>
        <w:rPr>
          <w:rStyle w:val="CommentReference"/>
        </w:rPr>
        <w:annotationRef/>
      </w:r>
      <w:r>
        <w:t>Works for me</w:t>
      </w:r>
    </w:p>
  </w:comment>
  <w:comment w:id="198" w:author="Gabrielle Boisrame" w:date="2019-10-30T11:24:00Z" w:initials="GB">
    <w:p w14:paraId="5451E684" w14:textId="222E0BE4" w:rsidR="007729E4" w:rsidRDefault="007729E4">
      <w:pPr>
        <w:pStyle w:val="CommentText"/>
      </w:pPr>
      <w:r>
        <w:rPr>
          <w:rStyle w:val="CommentReference"/>
        </w:rPr>
        <w:annotationRef/>
      </w:r>
      <w:r>
        <w:t>These don’t appear to be on the map.</w:t>
      </w:r>
    </w:p>
  </w:comment>
  <w:comment w:id="199" w:author="Stevens, Jens T" w:date="2019-11-05T18:11:00Z" w:initials="SJT">
    <w:p w14:paraId="42C4EA89" w14:textId="6FEEDF46" w:rsidR="007729E4" w:rsidRDefault="007729E4">
      <w:pPr>
        <w:pStyle w:val="CommentText"/>
      </w:pPr>
      <w:r>
        <w:rPr>
          <w:rStyle w:val="CommentReference"/>
        </w:rPr>
        <w:annotationRef/>
      </w:r>
      <w:r>
        <w:t>I think there’s an issue with transparency and maybe a Mac-PC thing? Because they are showing up on my computer… I will attach the file, see if you can see it outside of MS word…</w:t>
      </w:r>
    </w:p>
  </w:comment>
  <w:comment w:id="256" w:author="Gabrielle Boisrame" w:date="2019-10-30T09:31:00Z" w:initials="GB">
    <w:p w14:paraId="38795598" w14:textId="5BF642DA" w:rsidR="007729E4" w:rsidRDefault="007729E4">
      <w:pPr>
        <w:pStyle w:val="CommentText"/>
      </w:pPr>
      <w:r>
        <w:rPr>
          <w:rStyle w:val="CommentReference"/>
        </w:rPr>
        <w:annotationRef/>
      </w:r>
      <w:r>
        <w:t>Error Bands?</w:t>
      </w:r>
    </w:p>
    <w:p w14:paraId="116F809C" w14:textId="77777777" w:rsidR="007729E4" w:rsidRDefault="007729E4">
      <w:pPr>
        <w:pStyle w:val="CommentText"/>
      </w:pPr>
    </w:p>
  </w:comment>
  <w:comment w:id="257" w:author="Stevens, Jens T" w:date="2019-11-05T13:56:00Z" w:initials="SJT">
    <w:p w14:paraId="4D495C77" w14:textId="1A26B8A8" w:rsidR="007729E4" w:rsidRDefault="007729E4">
      <w:pPr>
        <w:pStyle w:val="CommentText"/>
      </w:pPr>
      <w:r>
        <w:rPr>
          <w:rStyle w:val="CommentReference"/>
        </w:rPr>
        <w:annotationRef/>
      </w:r>
      <w:r>
        <w:t>Do you not see the error bands around each curve? Transparent gray? There appears to be a transparency conversion issue, possibly from my Mac to PC versions of word (though the figure was produced in R)… Per my comment above…</w:t>
      </w:r>
    </w:p>
  </w:comment>
  <w:comment w:id="281" w:author="Gabrielle Boisrame" w:date="2019-10-30T11:37:00Z" w:initials="GB">
    <w:p w14:paraId="2181402E" w14:textId="1A41E319" w:rsidR="007729E4" w:rsidRDefault="007729E4">
      <w:pPr>
        <w:pStyle w:val="CommentText"/>
      </w:pPr>
      <w:r>
        <w:rPr>
          <w:rStyle w:val="CommentReference"/>
        </w:rPr>
        <w:annotationRef/>
      </w:r>
      <w:r>
        <w:t>This sentence was a little long, even for me, so I broke it up as gracefully as I could.</w:t>
      </w:r>
    </w:p>
  </w:comment>
  <w:comment w:id="318" w:author="Gabrielle Boisrame" w:date="2019-10-31T16:44:00Z" w:initials="GB">
    <w:p w14:paraId="56B9029B" w14:textId="4B9D49A6" w:rsidR="007729E4" w:rsidRDefault="007729E4">
      <w:pPr>
        <w:pStyle w:val="CommentText"/>
      </w:pPr>
      <w:r>
        <w:rPr>
          <w:rStyle w:val="CommentReference"/>
        </w:rPr>
        <w:annotationRef/>
      </w:r>
      <w:r>
        <w:t>I added this because there seemed to be some confusion about how the model was trained, but please feel free to edit or ask me to clarify if this doesn’t make sense.</w:t>
      </w:r>
    </w:p>
  </w:comment>
  <w:comment w:id="319" w:author="Stevens, Jens T" w:date="2019-11-05T14:06:00Z" w:initials="SJT">
    <w:p w14:paraId="14A25E80" w14:textId="676CD14C" w:rsidR="007729E4" w:rsidRDefault="007729E4">
      <w:pPr>
        <w:pStyle w:val="CommentText"/>
      </w:pPr>
      <w:r>
        <w:rPr>
          <w:rStyle w:val="CommentReference"/>
        </w:rPr>
        <w:annotationRef/>
      </w:r>
      <w:r>
        <w:t>Makes sense but I tried to clarify a little further.</w:t>
      </w:r>
    </w:p>
  </w:comment>
  <w:comment w:id="447" w:author="Gabrielle Boisrame" w:date="2019-10-31T09:50:00Z" w:initials="GB">
    <w:p w14:paraId="2244125D" w14:textId="3401334A" w:rsidR="007729E4" w:rsidRDefault="007729E4">
      <w:pPr>
        <w:pStyle w:val="CommentText"/>
      </w:pPr>
      <w:r>
        <w:rPr>
          <w:rStyle w:val="CommentReference"/>
        </w:rPr>
        <w:annotationRef/>
      </w:r>
      <w:r>
        <w:t>I didn’t notice this before, but why aren’t the total heights of the bars in column 3 exactly the same as in column 2?</w:t>
      </w:r>
    </w:p>
  </w:comment>
  <w:comment w:id="448" w:author="Stevens, Jens T" w:date="2019-11-05T18:15:00Z" w:initials="SJT">
    <w:p w14:paraId="264170B6" w14:textId="7FC9738A" w:rsidR="007729E4" w:rsidRDefault="007729E4">
      <w:pPr>
        <w:pStyle w:val="CommentText"/>
      </w:pPr>
      <w:r>
        <w:rPr>
          <w:rStyle w:val="CommentReference"/>
        </w:rPr>
        <w:annotationRef/>
      </w:r>
      <w:r>
        <w:t>That’s a good question! I will take a look. I’d guess that there are species besides these 4 that comprise some of the basal area…</w:t>
      </w:r>
    </w:p>
  </w:comment>
  <w:comment w:id="533" w:author="Stevens, Jens T" w:date="2019-11-05T16:39:00Z" w:initials="SJT">
    <w:p w14:paraId="59AE8843" w14:textId="56E98764" w:rsidR="007729E4" w:rsidRDefault="007729E4">
      <w:pPr>
        <w:pStyle w:val="CommentText"/>
      </w:pPr>
      <w:r>
        <w:rPr>
          <w:rStyle w:val="CommentReference"/>
        </w:rPr>
        <w:annotationRef/>
      </w:r>
      <w:r>
        <w:t>Gabrielle, Katya commented that it wasn’t clear to her whether this is an average of the model or an average of the points taken in the field. I think it’s the former, which makes this sentence a little confusing. Could you consider clarifying?</w:t>
      </w:r>
    </w:p>
  </w:comment>
  <w:comment w:id="534" w:author="Gabrielle" w:date="2019-11-05T20:16:00Z" w:initials="G">
    <w:p w14:paraId="60535DCB" w14:textId="4E952CAA" w:rsidR="007729E4" w:rsidRDefault="007729E4">
      <w:pPr>
        <w:pStyle w:val="CommentText"/>
      </w:pPr>
      <w:r>
        <w:rPr>
          <w:rStyle w:val="CommentReference"/>
        </w:rPr>
        <w:annotationRef/>
      </w:r>
      <w:r>
        <w:t xml:space="preserve">Good point. </w:t>
      </w:r>
      <w:r w:rsidR="007C6D29">
        <w:t>I decided to replace the figure</w:t>
      </w:r>
      <w:r w:rsidR="004C3CC4">
        <w:t xml:space="preserve"> with a plot that uses the site</w:t>
      </w:r>
      <w:r w:rsidR="007C6D29">
        <w:t xml:space="preserve"> means, so this explanation is no longer necessary. It doesn’t show the year-to-year differences quite as starkly, but it’s more consistent with how the other data in the paper were modeled.</w:t>
      </w:r>
      <w:r w:rsidR="00DD5CA0">
        <w:t xml:space="preserve"> </w:t>
      </w:r>
      <w:r w:rsidR="00DD5CA0">
        <w:t xml:space="preserve">The new plot is a little cleaner, </w:t>
      </w:r>
      <w:r w:rsidR="00DD5CA0">
        <w:t>too.</w:t>
      </w:r>
      <w:bookmarkStart w:id="537" w:name="_GoBack"/>
      <w:bookmarkEnd w:id="537"/>
    </w:p>
  </w:comment>
  <w:comment w:id="579" w:author="Stevens, Jens T" w:date="2019-11-05T14:19:00Z" w:initials="SJT">
    <w:p w14:paraId="09A36711" w14:textId="5153B2AA" w:rsidR="007729E4" w:rsidRDefault="007729E4">
      <w:pPr>
        <w:pStyle w:val="CommentText"/>
      </w:pPr>
      <w:r>
        <w:rPr>
          <w:rStyle w:val="CommentReference"/>
        </w:rPr>
        <w:annotationRef/>
      </w:r>
      <w:r>
        <w:t>Gabrielle, in his revisions Scott suggested adding “Transitions” at the top of or above the legend. I’m agnostic about it, if it’s easy you can go for it.</w:t>
      </w:r>
    </w:p>
  </w:comment>
  <w:comment w:id="580" w:author="Gabrielle" w:date="2019-11-06T08:52:00Z" w:initials="G">
    <w:p w14:paraId="45D87C1A" w14:textId="27FF3B71" w:rsidR="00C66BB8" w:rsidRDefault="00C66BB8">
      <w:pPr>
        <w:pStyle w:val="CommentText"/>
      </w:pPr>
      <w:r>
        <w:rPr>
          <w:rStyle w:val="CommentReference"/>
        </w:rPr>
        <w:annotationRef/>
      </w:r>
      <w:r>
        <w:t>It was pretty easy to add.</w:t>
      </w:r>
    </w:p>
  </w:comment>
  <w:comment w:id="641" w:author="Jens Stevens" w:date="2019-10-29T18:49:00Z" w:initials="JS">
    <w:p w14:paraId="04471355" w14:textId="10D3A2F9" w:rsidR="007729E4" w:rsidRDefault="007729E4">
      <w:pPr>
        <w:pStyle w:val="CommentText"/>
      </w:pPr>
      <w:r>
        <w:rPr>
          <w:rStyle w:val="CommentReference"/>
        </w:rPr>
        <w:annotationRef/>
      </w:r>
      <w:r>
        <w:t>Gabrielle can you confirm these numbers are correct re: fires&gt;40 ha since 1985? The list you sent me didn’t have minimum fire size.</w:t>
      </w:r>
    </w:p>
  </w:comment>
  <w:comment w:id="642" w:author="Gabrielle Boisrame" w:date="2019-10-30T10:30:00Z" w:initials="GB">
    <w:p w14:paraId="1A514835" w14:textId="2F4C0B1B" w:rsidR="007729E4" w:rsidRDefault="007729E4">
      <w:pPr>
        <w:pStyle w:val="CommentText"/>
      </w:pPr>
      <w:r>
        <w:rPr>
          <w:rStyle w:val="CommentReference"/>
        </w:rPr>
        <w:annotationRef/>
      </w:r>
      <w:r>
        <w:t>I double checked, and there were a few fires just over 40 ha that weren’t in the list I sent you, so the total is 12.</w:t>
      </w:r>
    </w:p>
  </w:comment>
  <w:comment w:id="643" w:author="Stevens, Jens T" w:date="2019-11-05T14:26:00Z" w:initials="SJT">
    <w:p w14:paraId="67652251" w14:textId="6E93ABCC" w:rsidR="007729E4" w:rsidRDefault="007729E4">
      <w:pPr>
        <w:pStyle w:val="CommentText"/>
      </w:pPr>
      <w:r>
        <w:rPr>
          <w:rStyle w:val="CommentReference"/>
        </w:rPr>
        <w:annotationRef/>
      </w:r>
      <w:r>
        <w:t>Thank you!</w:t>
      </w:r>
    </w:p>
  </w:comment>
  <w:comment w:id="644" w:author="Gabrielle" w:date="2019-11-05T20:21:00Z" w:initials="G">
    <w:p w14:paraId="568779C5" w14:textId="265757A1" w:rsidR="007729E4" w:rsidRDefault="007729E4">
      <w:pPr>
        <w:pStyle w:val="CommentText"/>
      </w:pPr>
      <w:r>
        <w:rPr>
          <w:rStyle w:val="CommentReference"/>
        </w:rPr>
        <w:annotationRef/>
      </w:r>
    </w:p>
  </w:comment>
  <w:comment w:id="899" w:author="Stevens, Jens T" w:date="2019-11-05T15:13:00Z" w:initials="SJT">
    <w:p w14:paraId="402F03BA" w14:textId="0637F368" w:rsidR="007729E4" w:rsidRDefault="007729E4">
      <w:pPr>
        <w:pStyle w:val="CommentText"/>
      </w:pPr>
      <w:r>
        <w:rPr>
          <w:rStyle w:val="CommentReference"/>
        </w:rPr>
        <w:annotationRef/>
      </w:r>
      <w:r>
        <w:t>Gabrielle, Scott thought this should be replaced with “requires further research”, but I’m not sure that’s true, so leaving it up to you.</w:t>
      </w:r>
    </w:p>
  </w:comment>
  <w:comment w:id="900" w:author="Gabrielle" w:date="2019-11-06T08:58:00Z" w:initials="G">
    <w:p w14:paraId="24B07193" w14:textId="6CEACEA0" w:rsidR="00C66BB8" w:rsidRDefault="00C66BB8">
      <w:pPr>
        <w:pStyle w:val="CommentText"/>
      </w:pPr>
      <w:r>
        <w:rPr>
          <w:rStyle w:val="CommentReference"/>
        </w:rPr>
        <w:annotationRef/>
      </w:r>
      <w:r>
        <w:t>I changed it to “not clear given the information available,” but I think “requires further research” is also fine.</w:t>
      </w:r>
    </w:p>
  </w:comment>
  <w:comment w:id="908" w:author="Gabrielle" w:date="2019-11-06T10:36:00Z" w:initials="G">
    <w:p w14:paraId="540B0099" w14:textId="19F1A273" w:rsidR="004760E3" w:rsidRDefault="004760E3">
      <w:pPr>
        <w:pStyle w:val="CommentText"/>
      </w:pPr>
      <w:r>
        <w:rPr>
          <w:rStyle w:val="CommentReference"/>
        </w:rPr>
        <w:annotationRef/>
      </w:r>
      <w:r>
        <w:t>I added this because I think it’s important to note that there are some similarities in fire history between the two. There are plenty of other watersheds that are similar to SCB in size, elevation, and forest type; the reason we compare SCB to ICB in the first place is because of their fire management plans. It makes the sentence a little long, though, so maybe it should be broken in two?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3A3B8ED" w15:done="0"/>
  <w15:commentEx w15:paraId="7A00F530" w15:paraIdParent="63A3B8ED" w15:done="0"/>
  <w15:commentEx w15:paraId="5451E684" w15:done="0"/>
  <w15:commentEx w15:paraId="42C4EA89" w15:paraIdParent="5451E684" w15:done="0"/>
  <w15:commentEx w15:paraId="116F809C" w15:done="0"/>
  <w15:commentEx w15:paraId="4D495C77" w15:paraIdParent="116F809C" w15:done="0"/>
  <w15:commentEx w15:paraId="2181402E" w15:done="0"/>
  <w15:commentEx w15:paraId="56B9029B" w15:done="0"/>
  <w15:commentEx w15:paraId="14A25E80" w15:paraIdParent="56B9029B" w15:done="0"/>
  <w15:commentEx w15:paraId="2244125D" w15:done="0"/>
  <w15:commentEx w15:paraId="264170B6" w15:paraIdParent="2244125D" w15:done="0"/>
  <w15:commentEx w15:paraId="59AE8843" w15:done="0"/>
  <w15:commentEx w15:paraId="60535DCB" w15:paraIdParent="59AE8843" w15:done="0"/>
  <w15:commentEx w15:paraId="09A36711" w15:done="0"/>
  <w15:commentEx w15:paraId="45D87C1A" w15:paraIdParent="09A36711" w15:done="0"/>
  <w15:commentEx w15:paraId="04471355" w15:done="0"/>
  <w15:commentEx w15:paraId="1A514835" w15:paraIdParent="04471355" w15:done="0"/>
  <w15:commentEx w15:paraId="67652251" w15:paraIdParent="04471355" w15:done="0"/>
  <w15:commentEx w15:paraId="568779C5" w15:paraIdParent="04471355" w15:done="0"/>
  <w15:commentEx w15:paraId="402F03BA" w15:done="0"/>
  <w15:commentEx w15:paraId="24B07193" w15:paraIdParent="402F03BA" w15:done="0"/>
  <w15:commentEx w15:paraId="540B009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3A3B8ED" w16cid:durableId="216C399B"/>
  <w16cid:commentId w16cid:paraId="5451E684" w16cid:durableId="216AE1AA"/>
  <w16cid:commentId w16cid:paraId="42C4EA89" w16cid:durableId="216C39DC"/>
  <w16cid:commentId w16cid:paraId="116F809C" w16cid:durableId="216AE1AC"/>
  <w16cid:commentId w16cid:paraId="4D495C77" w16cid:durableId="216BFDF1"/>
  <w16cid:commentId w16cid:paraId="2181402E" w16cid:durableId="216AE1AD"/>
  <w16cid:commentId w16cid:paraId="56B9029B" w16cid:durableId="216AE1AE"/>
  <w16cid:commentId w16cid:paraId="14A25E80" w16cid:durableId="216C0056"/>
  <w16cid:commentId w16cid:paraId="2244125D" w16cid:durableId="216AE1B1"/>
  <w16cid:commentId w16cid:paraId="264170B6" w16cid:durableId="216C3AA8"/>
  <w16cid:commentId w16cid:paraId="59AE8843" w16cid:durableId="216C2429"/>
  <w16cid:commentId w16cid:paraId="09A36711" w16cid:durableId="216C0372"/>
  <w16cid:commentId w16cid:paraId="04471355" w16cid:durableId="216AE1B5"/>
  <w16cid:commentId w16cid:paraId="1A514835" w16cid:durableId="216AE1B6"/>
  <w16cid:commentId w16cid:paraId="67652251" w16cid:durableId="216C0505"/>
  <w16cid:commentId w16cid:paraId="402F03BA" w16cid:durableId="216C103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97FEBC" w14:textId="77777777" w:rsidR="002B042A" w:rsidRDefault="002B042A" w:rsidP="00D55DA2">
      <w:r>
        <w:separator/>
      </w:r>
    </w:p>
  </w:endnote>
  <w:endnote w:type="continuationSeparator" w:id="0">
    <w:p w14:paraId="6DF5DE29" w14:textId="77777777" w:rsidR="002B042A" w:rsidRDefault="002B042A" w:rsidP="00D55DA2">
      <w:r>
        <w:continuationSeparator/>
      </w:r>
    </w:p>
  </w:endnote>
  <w:endnote w:type="continuationNotice" w:id="1">
    <w:p w14:paraId="40B186AA" w14:textId="77777777" w:rsidR="002B042A" w:rsidRDefault="002B042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swiss"/>
    <w:pitch w:val="variable"/>
    <w:sig w:usb0="00000000"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7729E4" w:rsidRDefault="007729E4"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7729E4" w:rsidRDefault="007729E4"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3A41C160" w:rsidR="007729E4" w:rsidRDefault="007729E4"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D5CA0">
      <w:rPr>
        <w:rStyle w:val="PageNumber"/>
        <w:noProof/>
      </w:rPr>
      <w:t>38</w:t>
    </w:r>
    <w:r>
      <w:rPr>
        <w:rStyle w:val="PageNumber"/>
      </w:rPr>
      <w:fldChar w:fldCharType="end"/>
    </w:r>
  </w:p>
  <w:p w14:paraId="0D3A7669" w14:textId="77777777" w:rsidR="007729E4" w:rsidRDefault="007729E4"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8B3E5B" w14:textId="77777777" w:rsidR="002B042A" w:rsidRDefault="002B042A" w:rsidP="00D55DA2">
      <w:r>
        <w:separator/>
      </w:r>
    </w:p>
  </w:footnote>
  <w:footnote w:type="continuationSeparator" w:id="0">
    <w:p w14:paraId="41577258" w14:textId="77777777" w:rsidR="002B042A" w:rsidRDefault="002B042A" w:rsidP="00D55DA2">
      <w:r>
        <w:continuationSeparator/>
      </w:r>
    </w:p>
  </w:footnote>
  <w:footnote w:type="continuationNotice" w:id="1">
    <w:p w14:paraId="3B5982EA" w14:textId="77777777" w:rsidR="002B042A" w:rsidRDefault="002B042A"/>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abrielle">
    <w15:presenceInfo w15:providerId="None" w15:userId="Gabrielle"/>
  </w15:person>
  <w15:person w15:author="Stevens, Jens T">
    <w15:presenceInfo w15:providerId="AD" w15:userId="S::jtstevens@usgs.gov::afb58fa2-2f59-4c9d-bf04-2b3906c540ad"/>
  </w15:person>
  <w15:person w15:author="Jens Stevens">
    <w15:presenceInfo w15:providerId="Windows Live" w15:userId="ea8d6281ed9038ac"/>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769&lt;/item&gt;&lt;item&gt;2831&lt;/item&gt;&lt;item&gt;2875&lt;/item&gt;&lt;item&gt;3082&lt;/item&gt;&lt;item&gt;3083&lt;/item&gt;&lt;item&gt;3085&lt;/item&gt;&lt;item&gt;3272&lt;/item&gt;&lt;item&gt;3289&lt;/item&gt;&lt;item&gt;3327&lt;/item&gt;&lt;item&gt;3379&lt;/item&gt;&lt;item&gt;3465&lt;/item&gt;&lt;item&gt;3499&lt;/item&gt;&lt;item&gt;3559&lt;/item&gt;&lt;item&gt;3563&lt;/item&gt;&lt;item&gt;3650&lt;/item&gt;&lt;item&gt;3690&lt;/item&gt;&lt;item&gt;3725&lt;/item&gt;&lt;item&gt;3726&lt;/item&gt;&lt;item&gt;3727&lt;/item&gt;&lt;item&gt;3728&lt;/item&gt;&lt;item&gt;3734&lt;/item&gt;&lt;item&gt;3735&lt;/item&gt;&lt;item&gt;3736&lt;/item&gt;&lt;item&gt;3762&lt;/item&gt;&lt;item&gt;3763&lt;/item&gt;&lt;item&gt;3782&lt;/item&gt;&lt;item&gt;3793&lt;/item&gt;&lt;item&gt;3816&lt;/item&gt;&lt;item&gt;3817&lt;/item&gt;&lt;item&gt;3818&lt;/item&gt;&lt;item&gt;3819&lt;/item&gt;&lt;item&gt;3820&lt;/item&gt;&lt;/record-ids&gt;&lt;/item&gt;&lt;/Libraries&gt;"/>
  </w:docVars>
  <w:rsids>
    <w:rsidRoot w:val="008C47DE"/>
    <w:rsid w:val="00000BF5"/>
    <w:rsid w:val="00002C08"/>
    <w:rsid w:val="00003301"/>
    <w:rsid w:val="00003478"/>
    <w:rsid w:val="000034ED"/>
    <w:rsid w:val="00007270"/>
    <w:rsid w:val="00011697"/>
    <w:rsid w:val="00012955"/>
    <w:rsid w:val="0001317A"/>
    <w:rsid w:val="00014A60"/>
    <w:rsid w:val="00021FCF"/>
    <w:rsid w:val="00022DAB"/>
    <w:rsid w:val="000234B5"/>
    <w:rsid w:val="00024BA0"/>
    <w:rsid w:val="00031B79"/>
    <w:rsid w:val="0003234E"/>
    <w:rsid w:val="00032F37"/>
    <w:rsid w:val="00040459"/>
    <w:rsid w:val="00041E5E"/>
    <w:rsid w:val="0004320D"/>
    <w:rsid w:val="000448E5"/>
    <w:rsid w:val="00044E93"/>
    <w:rsid w:val="00045353"/>
    <w:rsid w:val="00051899"/>
    <w:rsid w:val="00051A5D"/>
    <w:rsid w:val="000546FA"/>
    <w:rsid w:val="00057A9F"/>
    <w:rsid w:val="00060598"/>
    <w:rsid w:val="00061CE0"/>
    <w:rsid w:val="00062669"/>
    <w:rsid w:val="00062E9D"/>
    <w:rsid w:val="00064BC7"/>
    <w:rsid w:val="00065F98"/>
    <w:rsid w:val="00066F63"/>
    <w:rsid w:val="0006746A"/>
    <w:rsid w:val="00067C42"/>
    <w:rsid w:val="0007030B"/>
    <w:rsid w:val="0007073A"/>
    <w:rsid w:val="00070CB5"/>
    <w:rsid w:val="000732D6"/>
    <w:rsid w:val="00074F85"/>
    <w:rsid w:val="00075C34"/>
    <w:rsid w:val="00076EE7"/>
    <w:rsid w:val="0008070D"/>
    <w:rsid w:val="00082E0B"/>
    <w:rsid w:val="00083323"/>
    <w:rsid w:val="000838C2"/>
    <w:rsid w:val="00084F14"/>
    <w:rsid w:val="000851B6"/>
    <w:rsid w:val="00086655"/>
    <w:rsid w:val="00087182"/>
    <w:rsid w:val="00090BDB"/>
    <w:rsid w:val="00090C40"/>
    <w:rsid w:val="00090C49"/>
    <w:rsid w:val="0009214A"/>
    <w:rsid w:val="00092C59"/>
    <w:rsid w:val="0009483D"/>
    <w:rsid w:val="000A0B47"/>
    <w:rsid w:val="000A143F"/>
    <w:rsid w:val="000A1C2E"/>
    <w:rsid w:val="000A5700"/>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2A03"/>
    <w:rsid w:val="00123839"/>
    <w:rsid w:val="001276AC"/>
    <w:rsid w:val="00130187"/>
    <w:rsid w:val="001301FF"/>
    <w:rsid w:val="00131600"/>
    <w:rsid w:val="00132722"/>
    <w:rsid w:val="00132C35"/>
    <w:rsid w:val="001340EF"/>
    <w:rsid w:val="00134E2F"/>
    <w:rsid w:val="00135306"/>
    <w:rsid w:val="00135CBC"/>
    <w:rsid w:val="00140558"/>
    <w:rsid w:val="00140D62"/>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5698"/>
    <w:rsid w:val="00166CC8"/>
    <w:rsid w:val="00166CEA"/>
    <w:rsid w:val="00170F6F"/>
    <w:rsid w:val="00170F8D"/>
    <w:rsid w:val="00172B54"/>
    <w:rsid w:val="0017329B"/>
    <w:rsid w:val="00174497"/>
    <w:rsid w:val="00174576"/>
    <w:rsid w:val="0017641D"/>
    <w:rsid w:val="00177CFF"/>
    <w:rsid w:val="00181DBD"/>
    <w:rsid w:val="001820B5"/>
    <w:rsid w:val="00182940"/>
    <w:rsid w:val="001832D2"/>
    <w:rsid w:val="00184665"/>
    <w:rsid w:val="00185505"/>
    <w:rsid w:val="00187320"/>
    <w:rsid w:val="00191F05"/>
    <w:rsid w:val="00191F4A"/>
    <w:rsid w:val="00191F4E"/>
    <w:rsid w:val="00192E55"/>
    <w:rsid w:val="001A162C"/>
    <w:rsid w:val="001A2965"/>
    <w:rsid w:val="001A3B97"/>
    <w:rsid w:val="001A6D0B"/>
    <w:rsid w:val="001A7E5D"/>
    <w:rsid w:val="001B1352"/>
    <w:rsid w:val="001B3AE9"/>
    <w:rsid w:val="001B5E1D"/>
    <w:rsid w:val="001B67D7"/>
    <w:rsid w:val="001B79F8"/>
    <w:rsid w:val="001C1A73"/>
    <w:rsid w:val="001C2421"/>
    <w:rsid w:val="001C37C9"/>
    <w:rsid w:val="001C48C1"/>
    <w:rsid w:val="001C519A"/>
    <w:rsid w:val="001C68F6"/>
    <w:rsid w:val="001C756D"/>
    <w:rsid w:val="001D1606"/>
    <w:rsid w:val="001D1811"/>
    <w:rsid w:val="001D39C3"/>
    <w:rsid w:val="001D3CA8"/>
    <w:rsid w:val="001D3EE0"/>
    <w:rsid w:val="001D6172"/>
    <w:rsid w:val="001D762D"/>
    <w:rsid w:val="001D768E"/>
    <w:rsid w:val="001D7FDB"/>
    <w:rsid w:val="001E0396"/>
    <w:rsid w:val="001E2879"/>
    <w:rsid w:val="001E48A1"/>
    <w:rsid w:val="001E57A1"/>
    <w:rsid w:val="001E69A9"/>
    <w:rsid w:val="001E6DFB"/>
    <w:rsid w:val="001E71F0"/>
    <w:rsid w:val="001F02B0"/>
    <w:rsid w:val="001F0E47"/>
    <w:rsid w:val="001F265D"/>
    <w:rsid w:val="001F2741"/>
    <w:rsid w:val="001F3DE4"/>
    <w:rsid w:val="00202C7D"/>
    <w:rsid w:val="0020307F"/>
    <w:rsid w:val="002047E1"/>
    <w:rsid w:val="00210626"/>
    <w:rsid w:val="00211AF2"/>
    <w:rsid w:val="00211BDE"/>
    <w:rsid w:val="00221EA6"/>
    <w:rsid w:val="002222E8"/>
    <w:rsid w:val="00222366"/>
    <w:rsid w:val="00222DF5"/>
    <w:rsid w:val="00223D6B"/>
    <w:rsid w:val="00227E38"/>
    <w:rsid w:val="00230B00"/>
    <w:rsid w:val="00230BA5"/>
    <w:rsid w:val="00231510"/>
    <w:rsid w:val="002316B0"/>
    <w:rsid w:val="002323D4"/>
    <w:rsid w:val="0023250F"/>
    <w:rsid w:val="00233343"/>
    <w:rsid w:val="0023430A"/>
    <w:rsid w:val="002344BD"/>
    <w:rsid w:val="00235172"/>
    <w:rsid w:val="002372EB"/>
    <w:rsid w:val="00237853"/>
    <w:rsid w:val="00240A4A"/>
    <w:rsid w:val="00240AA7"/>
    <w:rsid w:val="00242577"/>
    <w:rsid w:val="00242711"/>
    <w:rsid w:val="00244733"/>
    <w:rsid w:val="00245D44"/>
    <w:rsid w:val="00246C8D"/>
    <w:rsid w:val="00247216"/>
    <w:rsid w:val="0024763A"/>
    <w:rsid w:val="00250334"/>
    <w:rsid w:val="00250CC1"/>
    <w:rsid w:val="00250F8C"/>
    <w:rsid w:val="00253B83"/>
    <w:rsid w:val="00254A8F"/>
    <w:rsid w:val="00255482"/>
    <w:rsid w:val="00255E0B"/>
    <w:rsid w:val="00257C2B"/>
    <w:rsid w:val="002608DB"/>
    <w:rsid w:val="0026128C"/>
    <w:rsid w:val="00261730"/>
    <w:rsid w:val="00261B20"/>
    <w:rsid w:val="00262663"/>
    <w:rsid w:val="00264D51"/>
    <w:rsid w:val="00271166"/>
    <w:rsid w:val="00271239"/>
    <w:rsid w:val="002718F8"/>
    <w:rsid w:val="00271A14"/>
    <w:rsid w:val="002723CC"/>
    <w:rsid w:val="0027267F"/>
    <w:rsid w:val="002732F7"/>
    <w:rsid w:val="00273527"/>
    <w:rsid w:val="00273B87"/>
    <w:rsid w:val="002765BB"/>
    <w:rsid w:val="0027797B"/>
    <w:rsid w:val="00277C30"/>
    <w:rsid w:val="002807C2"/>
    <w:rsid w:val="0028531B"/>
    <w:rsid w:val="00287B3C"/>
    <w:rsid w:val="002916D7"/>
    <w:rsid w:val="002937C6"/>
    <w:rsid w:val="00293AF9"/>
    <w:rsid w:val="00294C43"/>
    <w:rsid w:val="00296F7F"/>
    <w:rsid w:val="002A05AC"/>
    <w:rsid w:val="002A13A9"/>
    <w:rsid w:val="002A2CC8"/>
    <w:rsid w:val="002A3AF8"/>
    <w:rsid w:val="002A3BE4"/>
    <w:rsid w:val="002A515A"/>
    <w:rsid w:val="002A6F3E"/>
    <w:rsid w:val="002A740D"/>
    <w:rsid w:val="002A77EA"/>
    <w:rsid w:val="002B042A"/>
    <w:rsid w:val="002B1236"/>
    <w:rsid w:val="002B127C"/>
    <w:rsid w:val="002B1A95"/>
    <w:rsid w:val="002B1B0B"/>
    <w:rsid w:val="002B2E75"/>
    <w:rsid w:val="002B36C3"/>
    <w:rsid w:val="002B37FB"/>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2F6F48"/>
    <w:rsid w:val="003008DE"/>
    <w:rsid w:val="00300BCD"/>
    <w:rsid w:val="003012A4"/>
    <w:rsid w:val="00302EF6"/>
    <w:rsid w:val="00304322"/>
    <w:rsid w:val="00306DDE"/>
    <w:rsid w:val="00307361"/>
    <w:rsid w:val="00307415"/>
    <w:rsid w:val="003151AA"/>
    <w:rsid w:val="00316390"/>
    <w:rsid w:val="0032228A"/>
    <w:rsid w:val="00322FC2"/>
    <w:rsid w:val="00323B2C"/>
    <w:rsid w:val="0032588E"/>
    <w:rsid w:val="00330578"/>
    <w:rsid w:val="0033332E"/>
    <w:rsid w:val="00333E97"/>
    <w:rsid w:val="00333F20"/>
    <w:rsid w:val="00334F16"/>
    <w:rsid w:val="00335977"/>
    <w:rsid w:val="00335FA9"/>
    <w:rsid w:val="00336096"/>
    <w:rsid w:val="003368DA"/>
    <w:rsid w:val="003369A1"/>
    <w:rsid w:val="003378C1"/>
    <w:rsid w:val="00342CF9"/>
    <w:rsid w:val="00345D27"/>
    <w:rsid w:val="003470F6"/>
    <w:rsid w:val="00347968"/>
    <w:rsid w:val="00350309"/>
    <w:rsid w:val="00353048"/>
    <w:rsid w:val="00361115"/>
    <w:rsid w:val="003612C0"/>
    <w:rsid w:val="003623D2"/>
    <w:rsid w:val="00364834"/>
    <w:rsid w:val="003655A3"/>
    <w:rsid w:val="00365E26"/>
    <w:rsid w:val="003664D6"/>
    <w:rsid w:val="00370C5E"/>
    <w:rsid w:val="00371256"/>
    <w:rsid w:val="00371BF8"/>
    <w:rsid w:val="003736E2"/>
    <w:rsid w:val="003774CC"/>
    <w:rsid w:val="00380B80"/>
    <w:rsid w:val="00383E9E"/>
    <w:rsid w:val="00383FE2"/>
    <w:rsid w:val="00384760"/>
    <w:rsid w:val="00391CAE"/>
    <w:rsid w:val="0039290B"/>
    <w:rsid w:val="00393BC7"/>
    <w:rsid w:val="00395A53"/>
    <w:rsid w:val="003A1AD9"/>
    <w:rsid w:val="003A1DDC"/>
    <w:rsid w:val="003A1DE8"/>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D5566"/>
    <w:rsid w:val="003E3E80"/>
    <w:rsid w:val="003E401C"/>
    <w:rsid w:val="003E49D6"/>
    <w:rsid w:val="003E5F7E"/>
    <w:rsid w:val="003F001A"/>
    <w:rsid w:val="003F1170"/>
    <w:rsid w:val="003F172A"/>
    <w:rsid w:val="003F19D7"/>
    <w:rsid w:val="003F4539"/>
    <w:rsid w:val="003F4FF7"/>
    <w:rsid w:val="003F5D51"/>
    <w:rsid w:val="003F69B0"/>
    <w:rsid w:val="00400B4C"/>
    <w:rsid w:val="00402934"/>
    <w:rsid w:val="004049FF"/>
    <w:rsid w:val="004061B6"/>
    <w:rsid w:val="00406919"/>
    <w:rsid w:val="00410DCD"/>
    <w:rsid w:val="004111EF"/>
    <w:rsid w:val="00411F79"/>
    <w:rsid w:val="00414B24"/>
    <w:rsid w:val="004152FC"/>
    <w:rsid w:val="0042022B"/>
    <w:rsid w:val="0042069B"/>
    <w:rsid w:val="004206A3"/>
    <w:rsid w:val="00420E77"/>
    <w:rsid w:val="004216A4"/>
    <w:rsid w:val="00423CCA"/>
    <w:rsid w:val="00424424"/>
    <w:rsid w:val="004248C6"/>
    <w:rsid w:val="004254BD"/>
    <w:rsid w:val="00425786"/>
    <w:rsid w:val="004275F6"/>
    <w:rsid w:val="00430B14"/>
    <w:rsid w:val="00430C06"/>
    <w:rsid w:val="0043254B"/>
    <w:rsid w:val="00432CAF"/>
    <w:rsid w:val="00433F57"/>
    <w:rsid w:val="00440373"/>
    <w:rsid w:val="004404D6"/>
    <w:rsid w:val="004404EB"/>
    <w:rsid w:val="004404FD"/>
    <w:rsid w:val="004406D6"/>
    <w:rsid w:val="00444319"/>
    <w:rsid w:val="004450CE"/>
    <w:rsid w:val="004453E3"/>
    <w:rsid w:val="00445D75"/>
    <w:rsid w:val="00446472"/>
    <w:rsid w:val="0044673E"/>
    <w:rsid w:val="00447673"/>
    <w:rsid w:val="00451170"/>
    <w:rsid w:val="00452E19"/>
    <w:rsid w:val="00453AAC"/>
    <w:rsid w:val="00454131"/>
    <w:rsid w:val="00455746"/>
    <w:rsid w:val="004576CD"/>
    <w:rsid w:val="0046019A"/>
    <w:rsid w:val="0046184A"/>
    <w:rsid w:val="00466D16"/>
    <w:rsid w:val="00467164"/>
    <w:rsid w:val="00467CA1"/>
    <w:rsid w:val="004711FF"/>
    <w:rsid w:val="004741DE"/>
    <w:rsid w:val="0047444A"/>
    <w:rsid w:val="004760E3"/>
    <w:rsid w:val="00476506"/>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4AFF"/>
    <w:rsid w:val="004A60D1"/>
    <w:rsid w:val="004A7728"/>
    <w:rsid w:val="004B0395"/>
    <w:rsid w:val="004B06D0"/>
    <w:rsid w:val="004B311A"/>
    <w:rsid w:val="004B6C15"/>
    <w:rsid w:val="004B7294"/>
    <w:rsid w:val="004B7404"/>
    <w:rsid w:val="004C3CC4"/>
    <w:rsid w:val="004C43C0"/>
    <w:rsid w:val="004C4764"/>
    <w:rsid w:val="004C4984"/>
    <w:rsid w:val="004C556E"/>
    <w:rsid w:val="004C7003"/>
    <w:rsid w:val="004D05F2"/>
    <w:rsid w:val="004D0F74"/>
    <w:rsid w:val="004D26B7"/>
    <w:rsid w:val="004D2B7B"/>
    <w:rsid w:val="004D3A44"/>
    <w:rsid w:val="004E0AD9"/>
    <w:rsid w:val="004E0DE4"/>
    <w:rsid w:val="004E41F1"/>
    <w:rsid w:val="004E5E4C"/>
    <w:rsid w:val="004F0A92"/>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1B2A"/>
    <w:rsid w:val="0055355C"/>
    <w:rsid w:val="00553B8E"/>
    <w:rsid w:val="00554B5F"/>
    <w:rsid w:val="00554EFF"/>
    <w:rsid w:val="00554F03"/>
    <w:rsid w:val="00556035"/>
    <w:rsid w:val="005569AD"/>
    <w:rsid w:val="00561DB2"/>
    <w:rsid w:val="00565DB7"/>
    <w:rsid w:val="00566E8B"/>
    <w:rsid w:val="005702BD"/>
    <w:rsid w:val="00572C84"/>
    <w:rsid w:val="005735D6"/>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2C37"/>
    <w:rsid w:val="005B5D2C"/>
    <w:rsid w:val="005B5F6D"/>
    <w:rsid w:val="005B6107"/>
    <w:rsid w:val="005B64EE"/>
    <w:rsid w:val="005B7637"/>
    <w:rsid w:val="005C12F9"/>
    <w:rsid w:val="005C40A5"/>
    <w:rsid w:val="005C4567"/>
    <w:rsid w:val="005C5191"/>
    <w:rsid w:val="005C66D4"/>
    <w:rsid w:val="005D0B08"/>
    <w:rsid w:val="005D0CED"/>
    <w:rsid w:val="005D0DF4"/>
    <w:rsid w:val="005D1F2C"/>
    <w:rsid w:val="005D2F97"/>
    <w:rsid w:val="005D3C6C"/>
    <w:rsid w:val="005D45C6"/>
    <w:rsid w:val="005D45FF"/>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3CC0"/>
    <w:rsid w:val="006042A5"/>
    <w:rsid w:val="00604D81"/>
    <w:rsid w:val="00604F11"/>
    <w:rsid w:val="006068D8"/>
    <w:rsid w:val="00612403"/>
    <w:rsid w:val="00613A13"/>
    <w:rsid w:val="006143E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1F9"/>
    <w:rsid w:val="006428C5"/>
    <w:rsid w:val="00642D63"/>
    <w:rsid w:val="00642E59"/>
    <w:rsid w:val="00643F97"/>
    <w:rsid w:val="00644D11"/>
    <w:rsid w:val="00646250"/>
    <w:rsid w:val="00646585"/>
    <w:rsid w:val="00651B18"/>
    <w:rsid w:val="0065240D"/>
    <w:rsid w:val="00652E3A"/>
    <w:rsid w:val="0065308B"/>
    <w:rsid w:val="006534A1"/>
    <w:rsid w:val="00654C21"/>
    <w:rsid w:val="006558CD"/>
    <w:rsid w:val="00657DBA"/>
    <w:rsid w:val="00662D7B"/>
    <w:rsid w:val="0066346E"/>
    <w:rsid w:val="00664080"/>
    <w:rsid w:val="00665583"/>
    <w:rsid w:val="00667423"/>
    <w:rsid w:val="00671970"/>
    <w:rsid w:val="00671C7B"/>
    <w:rsid w:val="006762A0"/>
    <w:rsid w:val="00676FF1"/>
    <w:rsid w:val="006800F7"/>
    <w:rsid w:val="006830F1"/>
    <w:rsid w:val="00684433"/>
    <w:rsid w:val="0068497F"/>
    <w:rsid w:val="006853E9"/>
    <w:rsid w:val="00685E70"/>
    <w:rsid w:val="00686FDC"/>
    <w:rsid w:val="00687D4D"/>
    <w:rsid w:val="00690080"/>
    <w:rsid w:val="00691C96"/>
    <w:rsid w:val="00692085"/>
    <w:rsid w:val="006932E6"/>
    <w:rsid w:val="00695E68"/>
    <w:rsid w:val="0069666A"/>
    <w:rsid w:val="006A2E82"/>
    <w:rsid w:val="006A3DFE"/>
    <w:rsid w:val="006B0BF7"/>
    <w:rsid w:val="006B2FD6"/>
    <w:rsid w:val="006B4E19"/>
    <w:rsid w:val="006B50C3"/>
    <w:rsid w:val="006B53CB"/>
    <w:rsid w:val="006B545F"/>
    <w:rsid w:val="006B640B"/>
    <w:rsid w:val="006B6F82"/>
    <w:rsid w:val="006C1218"/>
    <w:rsid w:val="006C1E67"/>
    <w:rsid w:val="006C255B"/>
    <w:rsid w:val="006C3009"/>
    <w:rsid w:val="006C3C82"/>
    <w:rsid w:val="006C67B7"/>
    <w:rsid w:val="006D0C70"/>
    <w:rsid w:val="006D11A9"/>
    <w:rsid w:val="006D2D1F"/>
    <w:rsid w:val="006D717F"/>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5F0C"/>
    <w:rsid w:val="007060E1"/>
    <w:rsid w:val="00706487"/>
    <w:rsid w:val="00707242"/>
    <w:rsid w:val="0070726F"/>
    <w:rsid w:val="007112E3"/>
    <w:rsid w:val="00711887"/>
    <w:rsid w:val="00711C83"/>
    <w:rsid w:val="00713A4D"/>
    <w:rsid w:val="00720E0B"/>
    <w:rsid w:val="0072115A"/>
    <w:rsid w:val="00721B30"/>
    <w:rsid w:val="00722737"/>
    <w:rsid w:val="00724F0C"/>
    <w:rsid w:val="0072581F"/>
    <w:rsid w:val="00726A53"/>
    <w:rsid w:val="00726FE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540C2"/>
    <w:rsid w:val="00755ECB"/>
    <w:rsid w:val="007575BE"/>
    <w:rsid w:val="00761FE1"/>
    <w:rsid w:val="00762670"/>
    <w:rsid w:val="00762E24"/>
    <w:rsid w:val="00764C74"/>
    <w:rsid w:val="00766126"/>
    <w:rsid w:val="00767E64"/>
    <w:rsid w:val="00770B34"/>
    <w:rsid w:val="00771965"/>
    <w:rsid w:val="007729A3"/>
    <w:rsid w:val="007729E4"/>
    <w:rsid w:val="00775798"/>
    <w:rsid w:val="0077598C"/>
    <w:rsid w:val="007769B9"/>
    <w:rsid w:val="00780E98"/>
    <w:rsid w:val="007821CA"/>
    <w:rsid w:val="0078250A"/>
    <w:rsid w:val="00784D75"/>
    <w:rsid w:val="00785762"/>
    <w:rsid w:val="007866A9"/>
    <w:rsid w:val="007906BC"/>
    <w:rsid w:val="00791E03"/>
    <w:rsid w:val="0079290C"/>
    <w:rsid w:val="00792C7D"/>
    <w:rsid w:val="00792DB5"/>
    <w:rsid w:val="00793039"/>
    <w:rsid w:val="00793A36"/>
    <w:rsid w:val="00793DC3"/>
    <w:rsid w:val="00796F1C"/>
    <w:rsid w:val="007975B3"/>
    <w:rsid w:val="007A020F"/>
    <w:rsid w:val="007A035E"/>
    <w:rsid w:val="007A103D"/>
    <w:rsid w:val="007A2B64"/>
    <w:rsid w:val="007A2CA6"/>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0FB5"/>
    <w:rsid w:val="007C1009"/>
    <w:rsid w:val="007C15FB"/>
    <w:rsid w:val="007C2401"/>
    <w:rsid w:val="007C3289"/>
    <w:rsid w:val="007C5043"/>
    <w:rsid w:val="007C5926"/>
    <w:rsid w:val="007C6207"/>
    <w:rsid w:val="007C6D29"/>
    <w:rsid w:val="007C7A31"/>
    <w:rsid w:val="007D0779"/>
    <w:rsid w:val="007D14DF"/>
    <w:rsid w:val="007D15CE"/>
    <w:rsid w:val="007D3030"/>
    <w:rsid w:val="007D3A0A"/>
    <w:rsid w:val="007D43CE"/>
    <w:rsid w:val="007D5254"/>
    <w:rsid w:val="007D6AE6"/>
    <w:rsid w:val="007D6AF7"/>
    <w:rsid w:val="007D6FBF"/>
    <w:rsid w:val="007E29C7"/>
    <w:rsid w:val="007E44C0"/>
    <w:rsid w:val="007E4A5B"/>
    <w:rsid w:val="007E4DC1"/>
    <w:rsid w:val="007E5381"/>
    <w:rsid w:val="007E778C"/>
    <w:rsid w:val="007E78E5"/>
    <w:rsid w:val="007F14CC"/>
    <w:rsid w:val="007F1B68"/>
    <w:rsid w:val="007F231C"/>
    <w:rsid w:val="007F29F5"/>
    <w:rsid w:val="007F32CC"/>
    <w:rsid w:val="007F3603"/>
    <w:rsid w:val="007F6184"/>
    <w:rsid w:val="00802CAD"/>
    <w:rsid w:val="00803715"/>
    <w:rsid w:val="00805AAB"/>
    <w:rsid w:val="00806C1D"/>
    <w:rsid w:val="00810B17"/>
    <w:rsid w:val="00810F48"/>
    <w:rsid w:val="00811D22"/>
    <w:rsid w:val="008126F8"/>
    <w:rsid w:val="00812D8E"/>
    <w:rsid w:val="0081321A"/>
    <w:rsid w:val="008134BD"/>
    <w:rsid w:val="008146E4"/>
    <w:rsid w:val="00814BFA"/>
    <w:rsid w:val="008162FD"/>
    <w:rsid w:val="00825753"/>
    <w:rsid w:val="00827832"/>
    <w:rsid w:val="00830754"/>
    <w:rsid w:val="0083110E"/>
    <w:rsid w:val="00831CB9"/>
    <w:rsid w:val="00832545"/>
    <w:rsid w:val="008325E4"/>
    <w:rsid w:val="0083369C"/>
    <w:rsid w:val="00833C10"/>
    <w:rsid w:val="00834846"/>
    <w:rsid w:val="00834975"/>
    <w:rsid w:val="00834984"/>
    <w:rsid w:val="00834FD8"/>
    <w:rsid w:val="00836C0E"/>
    <w:rsid w:val="0084138A"/>
    <w:rsid w:val="00842A16"/>
    <w:rsid w:val="00842D33"/>
    <w:rsid w:val="008434E7"/>
    <w:rsid w:val="00846B2C"/>
    <w:rsid w:val="00846B53"/>
    <w:rsid w:val="00850161"/>
    <w:rsid w:val="00851714"/>
    <w:rsid w:val="00851D00"/>
    <w:rsid w:val="0085421B"/>
    <w:rsid w:val="00855601"/>
    <w:rsid w:val="00855ADD"/>
    <w:rsid w:val="0086431D"/>
    <w:rsid w:val="00865168"/>
    <w:rsid w:val="00870407"/>
    <w:rsid w:val="008723FE"/>
    <w:rsid w:val="008730C8"/>
    <w:rsid w:val="00874B48"/>
    <w:rsid w:val="00875356"/>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3D82"/>
    <w:rsid w:val="008D4634"/>
    <w:rsid w:val="008D61B9"/>
    <w:rsid w:val="008D6D23"/>
    <w:rsid w:val="008D707F"/>
    <w:rsid w:val="008E0759"/>
    <w:rsid w:val="008E21AA"/>
    <w:rsid w:val="008E3A02"/>
    <w:rsid w:val="008E551F"/>
    <w:rsid w:val="008E5FD2"/>
    <w:rsid w:val="008E6BFC"/>
    <w:rsid w:val="008E7537"/>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4DC5"/>
    <w:rsid w:val="00915248"/>
    <w:rsid w:val="009158C6"/>
    <w:rsid w:val="009167A9"/>
    <w:rsid w:val="0092087C"/>
    <w:rsid w:val="00922657"/>
    <w:rsid w:val="0092289A"/>
    <w:rsid w:val="009230B3"/>
    <w:rsid w:val="009253CF"/>
    <w:rsid w:val="009270BC"/>
    <w:rsid w:val="00927329"/>
    <w:rsid w:val="009314EC"/>
    <w:rsid w:val="00932831"/>
    <w:rsid w:val="00935DC7"/>
    <w:rsid w:val="00937D60"/>
    <w:rsid w:val="0094203B"/>
    <w:rsid w:val="00943487"/>
    <w:rsid w:val="00947AED"/>
    <w:rsid w:val="0095273F"/>
    <w:rsid w:val="0095422D"/>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37E"/>
    <w:rsid w:val="009A3EB7"/>
    <w:rsid w:val="009A5099"/>
    <w:rsid w:val="009A601A"/>
    <w:rsid w:val="009A6239"/>
    <w:rsid w:val="009A7145"/>
    <w:rsid w:val="009A7917"/>
    <w:rsid w:val="009B1036"/>
    <w:rsid w:val="009B1D37"/>
    <w:rsid w:val="009B2832"/>
    <w:rsid w:val="009B3B32"/>
    <w:rsid w:val="009B3CBE"/>
    <w:rsid w:val="009B3F48"/>
    <w:rsid w:val="009B4CDC"/>
    <w:rsid w:val="009B4DAB"/>
    <w:rsid w:val="009B4EC8"/>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D1"/>
    <w:rsid w:val="009F28E0"/>
    <w:rsid w:val="009F2DA7"/>
    <w:rsid w:val="009F37EF"/>
    <w:rsid w:val="009F6352"/>
    <w:rsid w:val="009F7669"/>
    <w:rsid w:val="00A01F55"/>
    <w:rsid w:val="00A0249F"/>
    <w:rsid w:val="00A05B0E"/>
    <w:rsid w:val="00A1048F"/>
    <w:rsid w:val="00A10DB1"/>
    <w:rsid w:val="00A121ED"/>
    <w:rsid w:val="00A1346F"/>
    <w:rsid w:val="00A1365D"/>
    <w:rsid w:val="00A20F6C"/>
    <w:rsid w:val="00A21CDA"/>
    <w:rsid w:val="00A2379D"/>
    <w:rsid w:val="00A23CFF"/>
    <w:rsid w:val="00A247F8"/>
    <w:rsid w:val="00A2611B"/>
    <w:rsid w:val="00A26AED"/>
    <w:rsid w:val="00A27DF5"/>
    <w:rsid w:val="00A27F96"/>
    <w:rsid w:val="00A31394"/>
    <w:rsid w:val="00A31BE6"/>
    <w:rsid w:val="00A321EC"/>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66E"/>
    <w:rsid w:val="00A5774E"/>
    <w:rsid w:val="00A61714"/>
    <w:rsid w:val="00A62837"/>
    <w:rsid w:val="00A62C82"/>
    <w:rsid w:val="00A63051"/>
    <w:rsid w:val="00A636FB"/>
    <w:rsid w:val="00A64E15"/>
    <w:rsid w:val="00A70AC5"/>
    <w:rsid w:val="00A71FEF"/>
    <w:rsid w:val="00A73785"/>
    <w:rsid w:val="00A7425B"/>
    <w:rsid w:val="00A747B3"/>
    <w:rsid w:val="00A76620"/>
    <w:rsid w:val="00A77A17"/>
    <w:rsid w:val="00A800E5"/>
    <w:rsid w:val="00A81ACD"/>
    <w:rsid w:val="00A823B7"/>
    <w:rsid w:val="00A833CC"/>
    <w:rsid w:val="00A839EB"/>
    <w:rsid w:val="00A83E18"/>
    <w:rsid w:val="00A863F1"/>
    <w:rsid w:val="00A87428"/>
    <w:rsid w:val="00A90470"/>
    <w:rsid w:val="00A918C9"/>
    <w:rsid w:val="00A91A42"/>
    <w:rsid w:val="00A9202A"/>
    <w:rsid w:val="00A93EBC"/>
    <w:rsid w:val="00A941BB"/>
    <w:rsid w:val="00A955C1"/>
    <w:rsid w:val="00AA0A5E"/>
    <w:rsid w:val="00AA0F50"/>
    <w:rsid w:val="00AA14B5"/>
    <w:rsid w:val="00AA180C"/>
    <w:rsid w:val="00AA3089"/>
    <w:rsid w:val="00AA48F9"/>
    <w:rsid w:val="00AA4E93"/>
    <w:rsid w:val="00AA59D9"/>
    <w:rsid w:val="00AA5C93"/>
    <w:rsid w:val="00AA683F"/>
    <w:rsid w:val="00AA78F1"/>
    <w:rsid w:val="00AA7A52"/>
    <w:rsid w:val="00AB148F"/>
    <w:rsid w:val="00AB1E60"/>
    <w:rsid w:val="00AB1EEC"/>
    <w:rsid w:val="00AB3A9A"/>
    <w:rsid w:val="00AB5A3B"/>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5579"/>
    <w:rsid w:val="00B055BE"/>
    <w:rsid w:val="00B060D7"/>
    <w:rsid w:val="00B10776"/>
    <w:rsid w:val="00B12DBF"/>
    <w:rsid w:val="00B12E2A"/>
    <w:rsid w:val="00B12F0C"/>
    <w:rsid w:val="00B13593"/>
    <w:rsid w:val="00B13A54"/>
    <w:rsid w:val="00B141B2"/>
    <w:rsid w:val="00B141C5"/>
    <w:rsid w:val="00B152BC"/>
    <w:rsid w:val="00B15A37"/>
    <w:rsid w:val="00B1671A"/>
    <w:rsid w:val="00B16D25"/>
    <w:rsid w:val="00B202D6"/>
    <w:rsid w:val="00B228FE"/>
    <w:rsid w:val="00B24143"/>
    <w:rsid w:val="00B25DFF"/>
    <w:rsid w:val="00B273BC"/>
    <w:rsid w:val="00B27B65"/>
    <w:rsid w:val="00B3097C"/>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0C77"/>
    <w:rsid w:val="00B620AC"/>
    <w:rsid w:val="00B62C24"/>
    <w:rsid w:val="00B63476"/>
    <w:rsid w:val="00B643CC"/>
    <w:rsid w:val="00B6453B"/>
    <w:rsid w:val="00B653CF"/>
    <w:rsid w:val="00B66EE4"/>
    <w:rsid w:val="00B66F8D"/>
    <w:rsid w:val="00B677E4"/>
    <w:rsid w:val="00B71DD5"/>
    <w:rsid w:val="00B73931"/>
    <w:rsid w:val="00B75D81"/>
    <w:rsid w:val="00B77266"/>
    <w:rsid w:val="00B80042"/>
    <w:rsid w:val="00B80E03"/>
    <w:rsid w:val="00B81470"/>
    <w:rsid w:val="00B83B01"/>
    <w:rsid w:val="00B84E42"/>
    <w:rsid w:val="00B879B5"/>
    <w:rsid w:val="00B87B67"/>
    <w:rsid w:val="00B91069"/>
    <w:rsid w:val="00B9453B"/>
    <w:rsid w:val="00B945C2"/>
    <w:rsid w:val="00B94CDA"/>
    <w:rsid w:val="00B94E67"/>
    <w:rsid w:val="00B959C3"/>
    <w:rsid w:val="00B95F01"/>
    <w:rsid w:val="00BA00BF"/>
    <w:rsid w:val="00BA0D77"/>
    <w:rsid w:val="00BA0F8A"/>
    <w:rsid w:val="00BA1466"/>
    <w:rsid w:val="00BA376B"/>
    <w:rsid w:val="00BA46BE"/>
    <w:rsid w:val="00BA777D"/>
    <w:rsid w:val="00BB090D"/>
    <w:rsid w:val="00BB1004"/>
    <w:rsid w:val="00BB1BBD"/>
    <w:rsid w:val="00BB1F84"/>
    <w:rsid w:val="00BB24D7"/>
    <w:rsid w:val="00BB35B4"/>
    <w:rsid w:val="00BB5F1D"/>
    <w:rsid w:val="00BB7C5B"/>
    <w:rsid w:val="00BC2E6C"/>
    <w:rsid w:val="00BC3767"/>
    <w:rsid w:val="00BC70AA"/>
    <w:rsid w:val="00BC79FA"/>
    <w:rsid w:val="00BC7F0C"/>
    <w:rsid w:val="00BD0EAC"/>
    <w:rsid w:val="00BD204E"/>
    <w:rsid w:val="00BD2653"/>
    <w:rsid w:val="00BD3AEA"/>
    <w:rsid w:val="00BD41B7"/>
    <w:rsid w:val="00BD4EF9"/>
    <w:rsid w:val="00BD5B4D"/>
    <w:rsid w:val="00BD64A6"/>
    <w:rsid w:val="00BE1E30"/>
    <w:rsid w:val="00BE3BF1"/>
    <w:rsid w:val="00BE4CCA"/>
    <w:rsid w:val="00BE62E0"/>
    <w:rsid w:val="00BF161B"/>
    <w:rsid w:val="00BF21DB"/>
    <w:rsid w:val="00BF728B"/>
    <w:rsid w:val="00BF7DD9"/>
    <w:rsid w:val="00C00F21"/>
    <w:rsid w:val="00C01FCA"/>
    <w:rsid w:val="00C03700"/>
    <w:rsid w:val="00C03CE0"/>
    <w:rsid w:val="00C05904"/>
    <w:rsid w:val="00C05E75"/>
    <w:rsid w:val="00C063AF"/>
    <w:rsid w:val="00C10F0F"/>
    <w:rsid w:val="00C124F2"/>
    <w:rsid w:val="00C1503E"/>
    <w:rsid w:val="00C15EAF"/>
    <w:rsid w:val="00C17CE1"/>
    <w:rsid w:val="00C22570"/>
    <w:rsid w:val="00C24781"/>
    <w:rsid w:val="00C254BE"/>
    <w:rsid w:val="00C25B35"/>
    <w:rsid w:val="00C30590"/>
    <w:rsid w:val="00C31C76"/>
    <w:rsid w:val="00C35B4F"/>
    <w:rsid w:val="00C3742B"/>
    <w:rsid w:val="00C377CA"/>
    <w:rsid w:val="00C378AB"/>
    <w:rsid w:val="00C37E3D"/>
    <w:rsid w:val="00C40B67"/>
    <w:rsid w:val="00C423A8"/>
    <w:rsid w:val="00C4360B"/>
    <w:rsid w:val="00C44245"/>
    <w:rsid w:val="00C4438A"/>
    <w:rsid w:val="00C44AFA"/>
    <w:rsid w:val="00C45645"/>
    <w:rsid w:val="00C45949"/>
    <w:rsid w:val="00C53A96"/>
    <w:rsid w:val="00C53C6C"/>
    <w:rsid w:val="00C5450E"/>
    <w:rsid w:val="00C5512B"/>
    <w:rsid w:val="00C55500"/>
    <w:rsid w:val="00C60757"/>
    <w:rsid w:val="00C6221E"/>
    <w:rsid w:val="00C64573"/>
    <w:rsid w:val="00C650C4"/>
    <w:rsid w:val="00C65CA8"/>
    <w:rsid w:val="00C66BB8"/>
    <w:rsid w:val="00C66BF3"/>
    <w:rsid w:val="00C66FCB"/>
    <w:rsid w:val="00C674F4"/>
    <w:rsid w:val="00C74122"/>
    <w:rsid w:val="00C748B9"/>
    <w:rsid w:val="00C771A6"/>
    <w:rsid w:val="00C83870"/>
    <w:rsid w:val="00C838CC"/>
    <w:rsid w:val="00C84172"/>
    <w:rsid w:val="00C9028F"/>
    <w:rsid w:val="00C90409"/>
    <w:rsid w:val="00C91445"/>
    <w:rsid w:val="00C91E79"/>
    <w:rsid w:val="00C949AD"/>
    <w:rsid w:val="00C95CDA"/>
    <w:rsid w:val="00C9780E"/>
    <w:rsid w:val="00CA14F2"/>
    <w:rsid w:val="00CA3E11"/>
    <w:rsid w:val="00CA5EF5"/>
    <w:rsid w:val="00CA5F49"/>
    <w:rsid w:val="00CA782D"/>
    <w:rsid w:val="00CB5133"/>
    <w:rsid w:val="00CB77E6"/>
    <w:rsid w:val="00CC14D9"/>
    <w:rsid w:val="00CC243A"/>
    <w:rsid w:val="00CC3B93"/>
    <w:rsid w:val="00CC4DE7"/>
    <w:rsid w:val="00CC5781"/>
    <w:rsid w:val="00CC61A1"/>
    <w:rsid w:val="00CC6A12"/>
    <w:rsid w:val="00CC7D65"/>
    <w:rsid w:val="00CD0370"/>
    <w:rsid w:val="00CD201C"/>
    <w:rsid w:val="00CD3AED"/>
    <w:rsid w:val="00CD3F88"/>
    <w:rsid w:val="00CD49F1"/>
    <w:rsid w:val="00CD5CD5"/>
    <w:rsid w:val="00CE22C2"/>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624"/>
    <w:rsid w:val="00D4180B"/>
    <w:rsid w:val="00D418B6"/>
    <w:rsid w:val="00D42186"/>
    <w:rsid w:val="00D43683"/>
    <w:rsid w:val="00D4368D"/>
    <w:rsid w:val="00D43776"/>
    <w:rsid w:val="00D446F5"/>
    <w:rsid w:val="00D46858"/>
    <w:rsid w:val="00D46BB4"/>
    <w:rsid w:val="00D47119"/>
    <w:rsid w:val="00D525CF"/>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5A4"/>
    <w:rsid w:val="00D93C79"/>
    <w:rsid w:val="00D946B4"/>
    <w:rsid w:val="00D949B3"/>
    <w:rsid w:val="00D96C0A"/>
    <w:rsid w:val="00DA0158"/>
    <w:rsid w:val="00DA15F9"/>
    <w:rsid w:val="00DA409D"/>
    <w:rsid w:val="00DA4C86"/>
    <w:rsid w:val="00DA4FE2"/>
    <w:rsid w:val="00DA51AD"/>
    <w:rsid w:val="00DA61B4"/>
    <w:rsid w:val="00DA6A33"/>
    <w:rsid w:val="00DA6E11"/>
    <w:rsid w:val="00DB0C53"/>
    <w:rsid w:val="00DB260D"/>
    <w:rsid w:val="00DB2B2D"/>
    <w:rsid w:val="00DB4FDA"/>
    <w:rsid w:val="00DB5335"/>
    <w:rsid w:val="00DB574F"/>
    <w:rsid w:val="00DC05C2"/>
    <w:rsid w:val="00DC0835"/>
    <w:rsid w:val="00DC3403"/>
    <w:rsid w:val="00DC494F"/>
    <w:rsid w:val="00DD0876"/>
    <w:rsid w:val="00DD130B"/>
    <w:rsid w:val="00DD1508"/>
    <w:rsid w:val="00DD38BA"/>
    <w:rsid w:val="00DD3BAF"/>
    <w:rsid w:val="00DD4E9A"/>
    <w:rsid w:val="00DD5CA0"/>
    <w:rsid w:val="00DD7DDD"/>
    <w:rsid w:val="00DE1695"/>
    <w:rsid w:val="00DE6FC0"/>
    <w:rsid w:val="00DF10FB"/>
    <w:rsid w:val="00DF1861"/>
    <w:rsid w:val="00DF1902"/>
    <w:rsid w:val="00DF2F99"/>
    <w:rsid w:val="00DF3BBF"/>
    <w:rsid w:val="00DF4BAA"/>
    <w:rsid w:val="00DF60B9"/>
    <w:rsid w:val="00DF7A60"/>
    <w:rsid w:val="00E03C78"/>
    <w:rsid w:val="00E05715"/>
    <w:rsid w:val="00E05749"/>
    <w:rsid w:val="00E05CFB"/>
    <w:rsid w:val="00E0718F"/>
    <w:rsid w:val="00E13911"/>
    <w:rsid w:val="00E1568C"/>
    <w:rsid w:val="00E1579B"/>
    <w:rsid w:val="00E17AFC"/>
    <w:rsid w:val="00E17C98"/>
    <w:rsid w:val="00E212A6"/>
    <w:rsid w:val="00E215D2"/>
    <w:rsid w:val="00E22993"/>
    <w:rsid w:val="00E22D28"/>
    <w:rsid w:val="00E23A6A"/>
    <w:rsid w:val="00E253FE"/>
    <w:rsid w:val="00E25572"/>
    <w:rsid w:val="00E2626C"/>
    <w:rsid w:val="00E27580"/>
    <w:rsid w:val="00E279B9"/>
    <w:rsid w:val="00E31391"/>
    <w:rsid w:val="00E370B3"/>
    <w:rsid w:val="00E37664"/>
    <w:rsid w:val="00E37A0B"/>
    <w:rsid w:val="00E40ADD"/>
    <w:rsid w:val="00E421E2"/>
    <w:rsid w:val="00E42C16"/>
    <w:rsid w:val="00E4521A"/>
    <w:rsid w:val="00E46DED"/>
    <w:rsid w:val="00E51466"/>
    <w:rsid w:val="00E51DFE"/>
    <w:rsid w:val="00E51ED8"/>
    <w:rsid w:val="00E52256"/>
    <w:rsid w:val="00E56E83"/>
    <w:rsid w:val="00E575F2"/>
    <w:rsid w:val="00E600AD"/>
    <w:rsid w:val="00E60516"/>
    <w:rsid w:val="00E60928"/>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224"/>
    <w:rsid w:val="00E858C7"/>
    <w:rsid w:val="00E864FC"/>
    <w:rsid w:val="00E9272D"/>
    <w:rsid w:val="00E93832"/>
    <w:rsid w:val="00E95E3E"/>
    <w:rsid w:val="00E97114"/>
    <w:rsid w:val="00E974AF"/>
    <w:rsid w:val="00EA0993"/>
    <w:rsid w:val="00EA1E29"/>
    <w:rsid w:val="00EA204D"/>
    <w:rsid w:val="00EA3110"/>
    <w:rsid w:val="00EA3CCF"/>
    <w:rsid w:val="00EA5DDB"/>
    <w:rsid w:val="00EA6EB4"/>
    <w:rsid w:val="00EB153E"/>
    <w:rsid w:val="00EB24AE"/>
    <w:rsid w:val="00EB297A"/>
    <w:rsid w:val="00EB35F9"/>
    <w:rsid w:val="00EB7FE1"/>
    <w:rsid w:val="00EC3DDC"/>
    <w:rsid w:val="00EC5AD2"/>
    <w:rsid w:val="00EC5FE2"/>
    <w:rsid w:val="00EC6C0F"/>
    <w:rsid w:val="00EC6E5F"/>
    <w:rsid w:val="00ED0407"/>
    <w:rsid w:val="00ED15A8"/>
    <w:rsid w:val="00ED55B1"/>
    <w:rsid w:val="00EE40B1"/>
    <w:rsid w:val="00EE4175"/>
    <w:rsid w:val="00EE469B"/>
    <w:rsid w:val="00EE6101"/>
    <w:rsid w:val="00EE7C12"/>
    <w:rsid w:val="00EF0114"/>
    <w:rsid w:val="00EF0280"/>
    <w:rsid w:val="00EF0F8D"/>
    <w:rsid w:val="00EF18DA"/>
    <w:rsid w:val="00EF19B3"/>
    <w:rsid w:val="00EF3115"/>
    <w:rsid w:val="00EF3C41"/>
    <w:rsid w:val="00EF4B73"/>
    <w:rsid w:val="00EF4E76"/>
    <w:rsid w:val="00EF599F"/>
    <w:rsid w:val="00EF60D6"/>
    <w:rsid w:val="00F00433"/>
    <w:rsid w:val="00F021F0"/>
    <w:rsid w:val="00F0332E"/>
    <w:rsid w:val="00F03B93"/>
    <w:rsid w:val="00F041F3"/>
    <w:rsid w:val="00F04F4A"/>
    <w:rsid w:val="00F06A60"/>
    <w:rsid w:val="00F06E99"/>
    <w:rsid w:val="00F10447"/>
    <w:rsid w:val="00F10ADE"/>
    <w:rsid w:val="00F116CF"/>
    <w:rsid w:val="00F1192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55E6B"/>
    <w:rsid w:val="00F56931"/>
    <w:rsid w:val="00F6044C"/>
    <w:rsid w:val="00F61521"/>
    <w:rsid w:val="00F61692"/>
    <w:rsid w:val="00F64163"/>
    <w:rsid w:val="00F64B2F"/>
    <w:rsid w:val="00F654CC"/>
    <w:rsid w:val="00F655C8"/>
    <w:rsid w:val="00F67ACE"/>
    <w:rsid w:val="00F67CC1"/>
    <w:rsid w:val="00F7083F"/>
    <w:rsid w:val="00F70FBB"/>
    <w:rsid w:val="00F71171"/>
    <w:rsid w:val="00F72D40"/>
    <w:rsid w:val="00F73479"/>
    <w:rsid w:val="00F74D40"/>
    <w:rsid w:val="00F8448E"/>
    <w:rsid w:val="00F85993"/>
    <w:rsid w:val="00F860B9"/>
    <w:rsid w:val="00F87B93"/>
    <w:rsid w:val="00F9033D"/>
    <w:rsid w:val="00F93A3A"/>
    <w:rsid w:val="00F93C8E"/>
    <w:rsid w:val="00FA0E07"/>
    <w:rsid w:val="00FA1320"/>
    <w:rsid w:val="00FA2603"/>
    <w:rsid w:val="00FA4746"/>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D7209"/>
    <w:rsid w:val="00FE0670"/>
    <w:rsid w:val="00FE2009"/>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EE84F8E7-1359-604E-A2EE-71316D921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 w:type="paragraph" w:customStyle="1" w:styleId="BodyA">
    <w:name w:val="Body A"/>
    <w:rsid w:val="002B37FB"/>
    <w:pPr>
      <w:pBdr>
        <w:top w:val="nil"/>
        <w:left w:val="nil"/>
        <w:bottom w:val="nil"/>
        <w:right w:val="nil"/>
        <w:between w:val="nil"/>
        <w:bar w:val="nil"/>
      </w:pBdr>
    </w:pPr>
    <w:rPr>
      <w:rFonts w:ascii="Calibri" w:eastAsia="Calibri" w:hAnsi="Calibri" w:cs="Calibri"/>
      <w:color w:val="000000"/>
      <w:u w:color="000000"/>
      <w:bdr w:val="nil"/>
      <w:lang w:eastAsia="en-US"/>
    </w:rPr>
  </w:style>
  <w:style w:type="character" w:customStyle="1" w:styleId="apple-converted-space">
    <w:name w:val="apple-converted-space"/>
    <w:basedOn w:val="DefaultParagraphFont"/>
    <w:rsid w:val="00E609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039031">
      <w:bodyDiv w:val="1"/>
      <w:marLeft w:val="0"/>
      <w:marRight w:val="0"/>
      <w:marTop w:val="0"/>
      <w:marBottom w:val="0"/>
      <w:divBdr>
        <w:top w:val="none" w:sz="0" w:space="0" w:color="auto"/>
        <w:left w:val="none" w:sz="0" w:space="0" w:color="auto"/>
        <w:bottom w:val="none" w:sz="0" w:space="0" w:color="auto"/>
        <w:right w:val="none" w:sz="0" w:space="0" w:color="auto"/>
      </w:divBdr>
    </w:div>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34131467">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36183913">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05468571">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024940750">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58794237">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41238008">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4788444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7.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jp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microsoft.com/office/2011/relationships/people" Target="people.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5B70FE-6795-4A7E-BD70-12AB6B897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TotalTime>
  <Pages>50</Pages>
  <Words>17768</Words>
  <Characters>101280</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118811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Gabrielle</cp:lastModifiedBy>
  <cp:revision>22</cp:revision>
  <cp:lastPrinted>2013-12-07T23:09:00Z</cp:lastPrinted>
  <dcterms:created xsi:type="dcterms:W3CDTF">2019-11-01T07:24:00Z</dcterms:created>
  <dcterms:modified xsi:type="dcterms:W3CDTF">2019-11-06T19:29:00Z</dcterms:modified>
</cp:coreProperties>
</file>