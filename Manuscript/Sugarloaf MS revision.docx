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commentRangeStart w:id="0"/>
      <w:commentRangeStart w:id="1"/>
      <w:del w:id="2" w:author="Gabrielle" w:date="2019-10-13T21:47:00Z">
        <w:r w:rsidRPr="00EF599F" w:rsidDel="00705F0C">
          <w:rPr>
            <w:rFonts w:ascii="Times New Roman" w:hAnsi="Times New Roman" w:cs="Times New Roman"/>
          </w:rPr>
          <w:delText>change</w:delText>
        </w:r>
      </w:del>
      <w:ins w:id="3" w:author="Gabrielle" w:date="2019-10-13T21:48:00Z">
        <w:r w:rsidR="005735D6">
          <w:rPr>
            <w:rFonts w:ascii="Times New Roman" w:hAnsi="Times New Roman" w:cs="Times New Roman"/>
          </w:rPr>
          <w:t xml:space="preserve">change and its impacts on soil water </w:t>
        </w:r>
      </w:ins>
      <w:commentRangeEnd w:id="0"/>
      <w:r w:rsidR="007C0FB5">
        <w:rPr>
          <w:rStyle w:val="CommentReference"/>
        </w:rPr>
        <w:commentReference w:id="0"/>
      </w:r>
      <w:commentRangeEnd w:id="1"/>
      <w:r w:rsidR="007729E4">
        <w:rPr>
          <w:rStyle w:val="CommentReference"/>
        </w:rPr>
        <w:commentReference w:id="1"/>
      </w:r>
      <w:ins w:id="4" w:author="Gabrielle" w:date="2019-10-13T21:48:00Z">
        <w:del w:id="5" w:author="Stevens, Jens T" w:date="2019-11-05T11:30:00Z">
          <w:r w:rsidR="005735D6" w:rsidDel="006B53CB">
            <w:rPr>
              <w:rFonts w:ascii="Times New Roman" w:hAnsi="Times New Roman" w:cs="Times New Roman"/>
            </w:rPr>
            <w:delText xml:space="preserve">inputs </w:delText>
          </w:r>
        </w:del>
      </w:ins>
      <w:del w:id="6" w:author="Stevens, Jens T" w:date="2019-11-05T11:30:00Z">
        <w:r w:rsidR="008C47DE" w:rsidRPr="00EF599F" w:rsidDel="006B53CB">
          <w:rPr>
            <w:rFonts w:ascii="Times New Roman" w:hAnsi="Times New Roman" w:cs="Times New Roman"/>
          </w:rPr>
          <w:delText xml:space="preserve"> </w:delText>
        </w:r>
      </w:del>
      <w:del w:id="7" w:author="Gabrielle" w:date="2019-10-13T21:48:00Z">
        <w:r w:rsidR="008C47DE" w:rsidRPr="00EF599F" w:rsidDel="005735D6">
          <w:rPr>
            <w:rFonts w:ascii="Times New Roman" w:hAnsi="Times New Roman" w:cs="Times New Roman"/>
          </w:rPr>
          <w:delText xml:space="preserve">and </w:delText>
        </w:r>
      </w:del>
      <w:del w:id="8" w:author="Gabrielle" w:date="2019-10-13T21:46:00Z">
        <w:r w:rsidRPr="00EF599F" w:rsidDel="00705F0C">
          <w:rPr>
            <w:rFonts w:ascii="Times New Roman" w:hAnsi="Times New Roman" w:cs="Times New Roman"/>
          </w:rPr>
          <w:delText>surface hydrology</w:delText>
        </w:r>
      </w:del>
      <w:del w:id="9"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11"/>
          <w:footerReference w:type="default" r:id="rId12"/>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790901F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10"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11" w:author="Gabrielle Boisrame" w:date="2019-10-30T10:54:00Z">
        <w:r w:rsidDel="00644D11">
          <w:rPr>
            <w:rFonts w:ascii="Times New Roman" w:hAnsi="Times New Roman" w:cs="Times New Roman"/>
          </w:rPr>
          <w:delText xml:space="preserve">Yet </w:delText>
        </w:r>
      </w:del>
      <w:ins w:id="12"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3" w:author="Stevens, Jens T" w:date="2019-11-05T11:31:00Z">
        <w:r w:rsidDel="006B53CB">
          <w:rPr>
            <w:rFonts w:ascii="Times New Roman" w:hAnsi="Times New Roman" w:cs="Times New Roman"/>
          </w:rPr>
          <w:delText>under-studied, despite the significance of such watersheds for regional water supply</w:delText>
        </w:r>
      </w:del>
      <w:ins w:id="14" w:author="Jens Stevens" w:date="2019-10-29T20:49:00Z">
        <w:del w:id="15" w:author="Stevens, Jens T" w:date="2019-11-05T11:31:00Z">
          <w:r w:rsidR="00F55E6B" w:rsidDel="006B53CB">
            <w:rPr>
              <w:rFonts w:ascii="Times New Roman" w:hAnsi="Times New Roman" w:cs="Times New Roman"/>
            </w:rPr>
            <w:delText xml:space="preserve"> </w:delText>
          </w:r>
        </w:del>
      </w:ins>
      <w:ins w:id="16" w:author="Stevens, Jens T" w:date="2019-11-05T11:31:00Z">
        <w:r w:rsidR="006B53CB">
          <w:rPr>
            <w:rFonts w:ascii="Times New Roman" w:hAnsi="Times New Roman" w:cs="Times New Roman"/>
          </w:rPr>
          <w:t xml:space="preserve">uncertain </w:t>
        </w:r>
      </w:ins>
      <w:ins w:id="17"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8"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9"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20"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21" w:author="Jens Stevens" w:date="2019-10-29T20:50:00Z">
        <w:r w:rsidDel="0086431D">
          <w:rPr>
            <w:rFonts w:ascii="Times New Roman" w:hAnsi="Times New Roman" w:cs="Times New Roman"/>
          </w:rPr>
          <w:delText>experiencing similar fire management</w:delText>
        </w:r>
      </w:del>
      <w:ins w:id="22" w:author="Jens Stevens" w:date="2019-10-29T20:50:00Z">
        <w:r w:rsidR="0086431D">
          <w:rPr>
            <w:rFonts w:ascii="Times New Roman" w:hAnsi="Times New Roman" w:cs="Times New Roman"/>
          </w:rPr>
          <w:t xml:space="preserve">with higher vegetation productivity and </w:t>
        </w:r>
        <w:del w:id="23" w:author="Gabrielle Boisrame" w:date="2019-10-30T10:55:00Z">
          <w:r w:rsidR="0086431D" w:rsidDel="009A337E">
            <w:rPr>
              <w:rFonts w:ascii="Times New Roman" w:hAnsi="Times New Roman" w:cs="Times New Roman"/>
            </w:rPr>
            <w:delText>a more frequent managed wildfire regime</w:delText>
          </w:r>
        </w:del>
      </w:ins>
      <w:ins w:id="24"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5"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6"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7" w:author="Jens Stevens" w:date="2019-10-29T20:51:00Z">
        <w:r w:rsidR="00D42186" w:rsidDel="0086431D">
          <w:rPr>
            <w:rFonts w:ascii="Times New Roman" w:hAnsi="Times New Roman" w:cs="Times New Roman"/>
          </w:rPr>
          <w:delText>this basin</w:delText>
        </w:r>
      </w:del>
      <w:ins w:id="28" w:author="Jens Stevens" w:date="2019-10-29T20:51:00Z">
        <w:del w:id="29" w:author="Stevens, Jens T" w:date="2019-11-05T10:06:00Z">
          <w:r w:rsidR="0086431D" w:rsidDel="00202C7D">
            <w:rPr>
              <w:rFonts w:ascii="Times New Roman" w:hAnsi="Times New Roman" w:cs="Times New Roman"/>
            </w:rPr>
            <w:delText>less-productive</w:delText>
          </w:r>
        </w:del>
      </w:ins>
      <w:ins w:id="30" w:author="Stevens, Jens T" w:date="2019-11-05T10:06:00Z">
        <w:r w:rsidR="00202C7D">
          <w:rPr>
            <w:rFonts w:ascii="Times New Roman" w:hAnsi="Times New Roman" w:cs="Times New Roman"/>
          </w:rPr>
          <w:t>drier</w:t>
        </w:r>
      </w:ins>
      <w:ins w:id="31"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A1697E8"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 </w:instrText>
      </w:r>
      <w:r w:rsidR="006B53CB">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cy9wc3dfZ3RyMjU2L2luZGV4LnNodG1sPC91cmw+PC9yZWxhdGVkLXVybHM+PC91cmxzPjxyZXNl
YXJjaC1ub3Rlcz5NeSBwYXBlciYjeEQ7aHR0cHM6Ly93d3cuZnMudXNkYS5nb3YvdHJlZXNlYXJj
aC9wdWJzLzU1MzkzPC9yZXNlYXJjaC1ub3Rlcz48L3JlY29yZD48L0NpdGU+PC9FbmROb3RlPn==
</w:fldData>
        </w:fldChar>
      </w:r>
      <w:r w:rsidR="006B53CB">
        <w:rPr>
          <w:rFonts w:ascii="Times New Roman" w:hAnsi="Times New Roman" w:cs="Times New Roman"/>
        </w:rPr>
        <w:instrText xml:space="preserve"> ADDIN EN.CITE.DATA </w:instrText>
      </w:r>
      <w:r w:rsidR="006B53CB">
        <w:rPr>
          <w:rFonts w:ascii="Times New Roman" w:hAnsi="Times New Roman" w:cs="Times New Roman"/>
        </w:rPr>
      </w:r>
      <w:r w:rsidR="006B53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32" w:author="Stevens, Jens T" w:date="2019-11-04T20:39:00Z">
        <w:r w:rsidR="00A27F96" w:rsidRPr="00EF599F" w:rsidDel="004A4AFF">
          <w:rPr>
            <w:rFonts w:ascii="Times New Roman" w:hAnsi="Times New Roman" w:cs="Times New Roman"/>
          </w:rPr>
          <w:delText>biodiversity</w:delText>
        </w:r>
      </w:del>
      <w:ins w:id="33"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 </w:instrText>
      </w:r>
      <w:r w:rsidR="00FB0572" w:rsidRPr="00EF19B3">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19B3">
        <w:rPr>
          <w:rFonts w:ascii="Times New Roman" w:hAnsi="Times New Roman" w:cs="Times New Roman"/>
        </w:rPr>
        <w:instrText xml:space="preserve"> ADDIN EN.CITE.DATA </w:instrText>
      </w:r>
      <w:r w:rsidR="00FB0572" w:rsidRPr="00EF19B3">
        <w:rPr>
          <w:rFonts w:ascii="Times New Roman" w:hAnsi="Times New Roman" w:cs="Times New Roman"/>
        </w:rPr>
      </w:r>
      <w:r w:rsidR="00FB0572" w:rsidRPr="00EF19B3">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77777777"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6B53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4"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6B53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5"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 </w:instrText>
      </w:r>
      <w:r w:rsidR="00F37E62" w:rsidRPr="00AB5A3B">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AB5A3B">
        <w:rPr>
          <w:rFonts w:ascii="Times New Roman" w:hAnsi="Times New Roman" w:cs="Times New Roman"/>
        </w:rPr>
        <w:instrText xml:space="preserve"> ADDIN EN.CITE.DATA </w:instrText>
      </w:r>
      <w:r w:rsidR="00F37E62" w:rsidRPr="00AB5A3B">
        <w:rPr>
          <w:rFonts w:ascii="Times New Roman" w:hAnsi="Times New Roman" w:cs="Times New Roman"/>
        </w:rPr>
      </w:r>
      <w:r w:rsidR="00F37E62" w:rsidRPr="00AB5A3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6"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7"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41CA7D5B" w:rsidR="00D72422" w:rsidRPr="009167A9" w:rsidRDefault="007E4A5B" w:rsidP="00D72422">
      <w:pPr>
        <w:spacing w:line="480" w:lineRule="auto"/>
        <w:ind w:firstLine="360"/>
        <w:rPr>
          <w:rFonts w:ascii="Times New Roman" w:hAnsi="Times New Roman" w:cs="Times New Roman"/>
        </w:rPr>
      </w:pPr>
      <w:del w:id="38" w:author="Sally Thompson" w:date="2019-11-01T12:14:00Z">
        <w:r w:rsidRPr="009167A9" w:rsidDel="002B37FB">
          <w:rPr>
            <w:rFonts w:ascii="Times New Roman" w:hAnsi="Times New Roman" w:cs="Times New Roman"/>
          </w:rPr>
          <w:delText xml:space="preserve">prominently </w:delText>
        </w:r>
      </w:del>
      <w:ins w:id="39"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40" w:author="Sally Thompson" w:date="2019-11-01T12:14:00Z">
        <w:r w:rsidR="002B37FB">
          <w:rPr>
            <w:rFonts w:ascii="Times New Roman" w:hAnsi="Times New Roman" w:cs="Times New Roman"/>
          </w:rPr>
          <w:t xml:space="preserve">influence of managed wildfire on </w:t>
        </w:r>
      </w:ins>
      <w:del w:id="41"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42"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3" w:author="Sally Thompson" w:date="2019-11-01T12:15:00Z">
        <w:r w:rsidRPr="009167A9" w:rsidDel="002B37FB">
          <w:rPr>
            <w:rFonts w:ascii="Times New Roman" w:hAnsi="Times New Roman" w:cs="Times New Roman"/>
          </w:rPr>
          <w:delText xml:space="preserve">supply </w:delText>
        </w:r>
      </w:del>
      <w:ins w:id="44"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5" w:author="Stevens, Jens T" w:date="2019-11-05T11:48:00Z">
        <w:r w:rsidR="00B60C77">
          <w:rPr>
            <w:rFonts w:ascii="Times New Roman" w:hAnsi="Times New Roman" w:cs="Times New Roman"/>
          </w:rPr>
          <w:t>,</w:t>
        </w:r>
      </w:ins>
      <w:del w:id="46" w:author="Sally Thompson" w:date="2019-11-01T12:14:00Z">
        <w:r w:rsidRPr="009167A9" w:rsidDel="002B37FB">
          <w:rPr>
            <w:rFonts w:ascii="Times New Roman" w:hAnsi="Times New Roman" w:cs="Times New Roman"/>
          </w:rPr>
          <w:delText>, remain less certain.</w:delText>
        </w:r>
      </w:del>
      <w:ins w:id="47" w:author="Sally Thompson" w:date="2019-11-01T12:14:00Z">
        <w:r w:rsidR="002B37FB">
          <w:rPr>
            <w:rFonts w:ascii="Times New Roman" w:hAnsi="Times New Roman" w:cs="Times New Roman"/>
          </w:rPr>
          <w:t xml:space="preserve"> is of particular interest</w:t>
        </w:r>
      </w:ins>
      <w:ins w:id="48" w:author="Sally Thompson" w:date="2019-11-01T12:15:00Z">
        <w:r w:rsidR="002B37FB">
          <w:rPr>
            <w:rFonts w:ascii="Times New Roman" w:hAnsi="Times New Roman" w:cs="Times New Roman"/>
          </w:rPr>
          <w:t>.</w:t>
        </w:r>
      </w:ins>
      <w:ins w:id="49" w:author="Sally Thompson" w:date="2019-11-01T15:33:00Z">
        <w:r w:rsidR="00E60928">
          <w:rPr>
            <w:rFonts w:ascii="Times New Roman" w:hAnsi="Times New Roman" w:cs="Times New Roman"/>
          </w:rPr>
          <w:t xml:space="preserve">  Although there is a well</w:t>
        </w:r>
      </w:ins>
      <w:ins w:id="50" w:author="Stevens, Jens T" w:date="2019-11-05T11:47:00Z">
        <w:r w:rsidR="00B60C77">
          <w:rPr>
            <w:rFonts w:ascii="Times New Roman" w:hAnsi="Times New Roman" w:cs="Times New Roman"/>
          </w:rPr>
          <w:t>-</w:t>
        </w:r>
      </w:ins>
      <w:ins w:id="51"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 </w:instrText>
      </w:r>
      <w:r w:rsidR="00A747B3">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Zy4sIFN0b29mIGV0IGFsLiAyMDEyLCBFYmVsIDIwMTMsIFdpbmUgYW5kIENhZG9sIDIwMTYsIEF0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</w:fldData>
        </w:fldChar>
      </w:r>
      <w:r w:rsidR="00A747B3">
        <w:rPr>
          <w:rFonts w:ascii="Times New Roman" w:hAnsi="Times New Roman" w:cs="Times New Roman"/>
        </w:rPr>
        <w:instrText xml:space="preserve"> ADDIN EN.CITE.DATA </w:instrText>
      </w:r>
      <w:r w:rsidR="00A747B3">
        <w:rPr>
          <w:rFonts w:ascii="Times New Roman" w:hAnsi="Times New Roman" w:cs="Times New Roman"/>
        </w:rPr>
      </w:r>
      <w:r w:rsidR="00A747B3">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A747B3">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52" w:author="Sally Thompson" w:date="2019-11-01T15:46:00Z">
        <w:r w:rsidR="00A833CC">
          <w:rPr>
            <w:rFonts w:ascii="Times New Roman" w:hAnsi="Times New Roman" w:cs="Times New Roman"/>
          </w:rPr>
          <w:t xml:space="preserve">, studies that explore longer-term hydrological responses (e.g. over decadal scales) </w:t>
        </w:r>
        <w:del w:id="53" w:author="Stevens, Jens T" w:date="2019-11-05T12:29:00Z">
          <w:r w:rsidR="00A833CC" w:rsidDel="006D717F">
            <w:rPr>
              <w:rFonts w:ascii="Times New Roman" w:hAnsi="Times New Roman" w:cs="Times New Roman"/>
            </w:rPr>
            <w:delText>being very</w:delText>
          </w:r>
        </w:del>
      </w:ins>
      <w:ins w:id="54" w:author="Stevens, Jens T" w:date="2019-11-05T12:29:00Z">
        <w:r w:rsidR="006D717F">
          <w:rPr>
            <w:rFonts w:ascii="Times New Roman" w:hAnsi="Times New Roman" w:cs="Times New Roman"/>
          </w:rPr>
          <w:t>are</w:t>
        </w:r>
      </w:ins>
      <w:ins w:id="55"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A747B3">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A747B3">
        <w:rPr>
          <w:rFonts w:ascii="Times New Roman" w:hAnsi="Times New Roman" w:cs="Times New Roman"/>
          <w:noProof/>
        </w:rPr>
        <w:t>(but see Kinoshita and Hogue 2015)</w:t>
      </w:r>
      <w:r w:rsidR="00A747B3">
        <w:rPr>
          <w:rFonts w:ascii="Times New Roman" w:hAnsi="Times New Roman" w:cs="Times New Roman"/>
        </w:rPr>
        <w:fldChar w:fldCharType="end"/>
      </w:r>
      <w:ins w:id="56" w:author="Sally Thompson" w:date="2019-11-01T15:46:00Z">
        <w:r w:rsidR="00A833CC">
          <w:rPr>
            <w:rFonts w:ascii="Times New Roman" w:hAnsi="Times New Roman" w:cs="Times New Roman"/>
          </w:rPr>
          <w:t>.</w:t>
        </w:r>
      </w:ins>
      <w:ins w:id="57"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51955BAB"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8"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9" w:author="Gabrielle Boisrame" w:date="2019-10-04T14:53:00Z">
        <w:r w:rsidR="004F0A92">
          <w:rPr>
            <w:rFonts w:ascii="Times New Roman" w:hAnsi="Times New Roman" w:cs="Times New Roman"/>
          </w:rPr>
          <w:t>Field measurements</w:t>
        </w:r>
      </w:ins>
      <w:ins w:id="60" w:author="Sally Thompson" w:date="2019-11-01T12:17:00Z">
        <w:r w:rsidR="002B37FB">
          <w:rPr>
            <w:rFonts w:ascii="Times New Roman" w:hAnsi="Times New Roman" w:cs="Times New Roman"/>
          </w:rPr>
          <w:t xml:space="preserve"> in ICB</w:t>
        </w:r>
      </w:ins>
      <w:ins w:id="61" w:author="Gabrielle Boisrame" w:date="2019-10-04T14:53:00Z">
        <w:r w:rsidR="004F0A92">
          <w:rPr>
            <w:rFonts w:ascii="Times New Roman" w:hAnsi="Times New Roman" w:cs="Times New Roman"/>
          </w:rPr>
          <w:t xml:space="preserve"> show</w:t>
        </w:r>
      </w:ins>
      <w:ins w:id="62" w:author="Sally Thompson" w:date="2019-11-01T12:17:00Z">
        <w:r w:rsidR="002B37FB">
          <w:rPr>
            <w:rFonts w:ascii="Times New Roman" w:hAnsi="Times New Roman" w:cs="Times New Roman"/>
          </w:rPr>
          <w:t>ed</w:t>
        </w:r>
      </w:ins>
      <w:ins w:id="63" w:author="Gabrielle Boisrame" w:date="2019-10-04T14:53:00Z">
        <w:r w:rsidR="004F0A92">
          <w:rPr>
            <w:rFonts w:ascii="Times New Roman" w:hAnsi="Times New Roman" w:cs="Times New Roman"/>
          </w:rPr>
          <w:t xml:space="preserve"> that vegetation type is a strong predictor of soil moisture</w:t>
        </w:r>
      </w:ins>
      <w:ins w:id="64" w:author="Gabrielle Boisrame" w:date="2019-10-04T14:54:00Z">
        <w:del w:id="65" w:author="Sally Thompson" w:date="2019-11-01T12:18:00Z">
          <w:r w:rsidR="004F0A92" w:rsidDel="002B37FB">
            <w:rPr>
              <w:rFonts w:ascii="Times New Roman" w:hAnsi="Times New Roman" w:cs="Times New Roman"/>
            </w:rPr>
            <w:delText>, with</w:delText>
          </w:r>
        </w:del>
      </w:ins>
      <w:ins w:id="66" w:author="Sally Thompson" w:date="2019-11-01T12:18:00Z">
        <w:r w:rsidR="002B37FB">
          <w:rPr>
            <w:rFonts w:ascii="Times New Roman" w:hAnsi="Times New Roman" w:cs="Times New Roman"/>
          </w:rPr>
          <w:t>: for example</w:t>
        </w:r>
      </w:ins>
      <w:ins w:id="67" w:author="Gabrielle Boisrame" w:date="2019-10-04T14:54:00Z">
        <w:r w:rsidR="004F0A92">
          <w:rPr>
            <w:rFonts w:ascii="Times New Roman" w:hAnsi="Times New Roman" w:cs="Times New Roman"/>
          </w:rPr>
          <w:t xml:space="preserve"> dense meadows </w:t>
        </w:r>
        <w:del w:id="68"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69" w:author="Sally Thompson" w:date="2019-11-01T12:18:00Z">
          <w:r w:rsidR="004F0A92" w:rsidDel="002B37FB">
            <w:rPr>
              <w:rFonts w:ascii="Times New Roman" w:hAnsi="Times New Roman" w:cs="Times New Roman"/>
            </w:rPr>
            <w:delText>in</w:delText>
          </w:r>
        </w:del>
      </w:ins>
      <w:ins w:id="70" w:author="Gabrielle Boisrame" w:date="2019-10-04T14:55:00Z">
        <w:del w:id="71" w:author="Sally Thompson" w:date="2019-11-01T12:18:00Z">
          <w:r w:rsidR="004F0A92" w:rsidDel="002B37FB">
            <w:rPr>
              <w:rFonts w:ascii="Times New Roman" w:hAnsi="Times New Roman" w:cs="Times New Roman"/>
            </w:rPr>
            <w:delText>g</w:delText>
          </w:r>
        </w:del>
      </w:ins>
      <w:ins w:id="72" w:author="Sally Thompson" w:date="2019-11-01T12:18:00Z">
        <w:r w:rsidR="002B37FB">
          <w:rPr>
            <w:rFonts w:ascii="Times New Roman" w:hAnsi="Times New Roman" w:cs="Times New Roman"/>
          </w:rPr>
          <w:t>e</w:t>
        </w:r>
      </w:ins>
      <w:ins w:id="73" w:author="Gabrielle Boisrame" w:date="2019-10-04T14:55:00Z">
        <w:r w:rsidR="004F0A92">
          <w:rPr>
            <w:rFonts w:ascii="Times New Roman" w:hAnsi="Times New Roman" w:cs="Times New Roman"/>
          </w:rPr>
          <w:t xml:space="preserve"> </w:t>
        </w:r>
        <w:del w:id="74"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5"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6" w:author="Sally Thompson" w:date="2019-11-01T12:18:00Z">
        <w:r w:rsidR="002B37FB">
          <w:rPr>
            <w:rFonts w:ascii="Times New Roman" w:hAnsi="Times New Roman" w:cs="Times New Roman"/>
          </w:rPr>
          <w:t xml:space="preserve"> conditions,</w:t>
        </w:r>
      </w:ins>
      <w:ins w:id="77" w:author="Gabrielle Boisrame" w:date="2019-10-04T14:55:00Z">
        <w:del w:id="78"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9" w:author="Gabrielle Boisrame" w:date="2019-10-04T15:00:00Z">
        <w:del w:id="80" w:author="Sally Thompson" w:date="2019-11-01T12:18:00Z">
          <w:r w:rsidR="00DA61B4" w:rsidDel="002B37FB">
            <w:rPr>
              <w:rFonts w:ascii="Times New Roman" w:hAnsi="Times New Roman" w:cs="Times New Roman"/>
            </w:rPr>
            <w:delText>while</w:delText>
          </w:r>
        </w:del>
      </w:ins>
      <w:ins w:id="81" w:author="Sally Thompson" w:date="2019-11-01T12:18:00Z">
        <w:r w:rsidR="002B37FB">
          <w:rPr>
            <w:rFonts w:ascii="Times New Roman" w:hAnsi="Times New Roman" w:cs="Times New Roman"/>
          </w:rPr>
          <w:t>in comparison to the dry soils conditions associated with</w:t>
        </w:r>
      </w:ins>
      <w:ins w:id="82" w:author="Gabrielle Boisrame" w:date="2019-10-04T14:59:00Z">
        <w:r w:rsidR="004F0A92">
          <w:rPr>
            <w:rFonts w:ascii="Times New Roman" w:hAnsi="Times New Roman" w:cs="Times New Roman"/>
          </w:rPr>
          <w:t xml:space="preserve"> shrub</w:t>
        </w:r>
      </w:ins>
      <w:ins w:id="83" w:author="Sally Thompson" w:date="2019-11-01T12:18:00Z">
        <w:r w:rsidR="002B37FB">
          <w:rPr>
            <w:rFonts w:ascii="Times New Roman" w:hAnsi="Times New Roman" w:cs="Times New Roman"/>
          </w:rPr>
          <w:t>land</w:t>
        </w:r>
      </w:ins>
      <w:ins w:id="84" w:author="Gabrielle Boisrame" w:date="2019-10-04T14:59:00Z">
        <w:r w:rsidR="004F0A92">
          <w:rPr>
            <w:rFonts w:ascii="Times New Roman" w:hAnsi="Times New Roman" w:cs="Times New Roman"/>
          </w:rPr>
          <w:t xml:space="preserve">s </w:t>
        </w:r>
        <w:del w:id="85" w:author="Sally Thompson" w:date="2019-11-01T12:18:00Z">
          <w:r w:rsidR="004F0A92" w:rsidDel="002B37FB">
            <w:rPr>
              <w:rFonts w:ascii="Times New Roman" w:hAnsi="Times New Roman" w:cs="Times New Roman"/>
            </w:rPr>
            <w:delText>and</w:delText>
          </w:r>
        </w:del>
      </w:ins>
      <w:ins w:id="86" w:author="Sally Thompson" w:date="2019-11-01T12:18:00Z">
        <w:r w:rsidR="002B37FB">
          <w:rPr>
            <w:rFonts w:ascii="Times New Roman" w:hAnsi="Times New Roman" w:cs="Times New Roman"/>
          </w:rPr>
          <w:t>or</w:t>
        </w:r>
      </w:ins>
      <w:ins w:id="87" w:author="Gabrielle Boisrame" w:date="2019-10-04T14:59:00Z">
        <w:r w:rsidR="004F0A92">
          <w:rPr>
            <w:rFonts w:ascii="Times New Roman" w:hAnsi="Times New Roman" w:cs="Times New Roman"/>
          </w:rPr>
          <w:t xml:space="preserve"> sparse meadows </w:t>
        </w:r>
        <w:del w:id="88" w:author="Sally Thompson" w:date="2019-11-01T12:18:00Z">
          <w:r w:rsidR="004F0A92" w:rsidDel="002B37FB">
            <w:rPr>
              <w:rFonts w:ascii="Times New Roman" w:hAnsi="Times New Roman" w:cs="Times New Roman"/>
            </w:rPr>
            <w:delText>indicat</w:delText>
          </w:r>
        </w:del>
      </w:ins>
      <w:ins w:id="89" w:author="Gabrielle Boisrame" w:date="2019-10-04T15:00:00Z">
        <w:del w:id="90" w:author="Sally Thompson" w:date="2019-11-01T12:18:00Z">
          <w:r w:rsidR="00DA61B4" w:rsidDel="002B37FB">
            <w:rPr>
              <w:rFonts w:ascii="Times New Roman" w:hAnsi="Times New Roman" w:cs="Times New Roman"/>
            </w:rPr>
            <w:delText>e</w:delText>
          </w:r>
        </w:del>
      </w:ins>
      <w:ins w:id="91" w:author="Gabrielle Boisrame" w:date="2019-10-04T14:59:00Z">
        <w:del w:id="92" w:author="Sally Thompson" w:date="2019-11-01T12:18:00Z">
          <w:r w:rsidR="004F0A92" w:rsidDel="002B37FB">
            <w:rPr>
              <w:rFonts w:ascii="Times New Roman" w:hAnsi="Times New Roman" w:cs="Times New Roman"/>
            </w:rPr>
            <w:delText xml:space="preserve"> the driest soils</w:delText>
          </w:r>
        </w:del>
      </w:ins>
      <w:del w:id="93"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94" w:author="Gabrielle Boisrame" w:date="2019-10-04T15:00:00Z">
        <w:r w:rsidR="00DA61B4">
          <w:rPr>
            <w:rFonts w:ascii="Times New Roman" w:hAnsi="Times New Roman" w:cs="Times New Roman"/>
            <w:noProof/>
          </w:rPr>
          <w:t xml:space="preserve">. </w:t>
        </w:r>
        <w:del w:id="95" w:author="Sally Thompson" w:date="2019-11-01T12:18:00Z">
          <w:r w:rsidR="00DA61B4" w:rsidDel="002B37FB">
            <w:rPr>
              <w:rFonts w:ascii="Times New Roman" w:hAnsi="Times New Roman" w:cs="Times New Roman"/>
              <w:noProof/>
            </w:rPr>
            <w:delText>These relationships</w:delText>
          </w:r>
        </w:del>
      </w:ins>
      <w:ins w:id="96" w:author="Gabrielle Boisrame" w:date="2019-10-04T15:01:00Z">
        <w:del w:id="97" w:author="Sally Thompson" w:date="2019-11-01T12:18:00Z">
          <w:r w:rsidR="00DA61B4" w:rsidDel="002B37FB">
            <w:rPr>
              <w:rFonts w:ascii="Times New Roman" w:hAnsi="Times New Roman" w:cs="Times New Roman"/>
              <w:noProof/>
            </w:rPr>
            <w:delText xml:space="preserve"> can be used in s</w:delText>
          </w:r>
        </w:del>
      </w:ins>
      <w:ins w:id="98" w:author="Sally Thompson" w:date="2019-11-01T12:18:00Z">
        <w:r w:rsidR="002B37FB">
          <w:rPr>
            <w:rFonts w:ascii="Times New Roman" w:hAnsi="Times New Roman" w:cs="Times New Roman"/>
            <w:noProof/>
          </w:rPr>
          <w:t>With sufficient information relating soil moisture, vegetatio</w:t>
        </w:r>
      </w:ins>
      <w:ins w:id="99" w:author="Stevens, Jens T" w:date="2019-11-05T12:58:00Z">
        <w:r w:rsidR="00A747B3">
          <w:rPr>
            <w:rFonts w:ascii="Times New Roman" w:hAnsi="Times New Roman" w:cs="Times New Roman"/>
            <w:noProof/>
          </w:rPr>
          <w:t>n</w:t>
        </w:r>
      </w:ins>
      <w:ins w:id="100"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101"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102" w:author="Sally Thompson" w:date="2019-11-01T12:19:00Z">
        <w:r w:rsidR="002B37FB">
          <w:rPr>
            <w:rFonts w:ascii="Times New Roman" w:hAnsi="Times New Roman" w:cs="Times New Roman"/>
            <w:noProof/>
          </w:rPr>
          <w:t xml:space="preserve"> can be trained</w:t>
        </w:r>
      </w:ins>
      <w:ins w:id="103" w:author="Gabrielle Boisrame" w:date="2019-10-04T15:01:00Z">
        <w:del w:id="104"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5" w:author="Sally Thompson" w:date="2019-11-01T12:19:00Z">
          <w:r w:rsidR="00DA61B4" w:rsidDel="002B37FB">
            <w:rPr>
              <w:rFonts w:ascii="Times New Roman" w:hAnsi="Times New Roman" w:cs="Times New Roman"/>
              <w:noProof/>
            </w:rPr>
            <w:delText>estimate</w:delText>
          </w:r>
        </w:del>
      </w:ins>
      <w:ins w:id="106" w:author="Sally Thompson" w:date="2019-11-01T12:19:00Z">
        <w:r w:rsidR="002B37FB">
          <w:rPr>
            <w:rFonts w:ascii="Times New Roman" w:hAnsi="Times New Roman" w:cs="Times New Roman"/>
            <w:noProof/>
          </w:rPr>
          <w:t>predict</w:t>
        </w:r>
      </w:ins>
      <w:ins w:id="107" w:author="Gabrielle Boisrame" w:date="2019-10-04T15:01:00Z">
        <w:r w:rsidR="00DA61B4">
          <w:rPr>
            <w:rFonts w:ascii="Times New Roman" w:hAnsi="Times New Roman" w:cs="Times New Roman"/>
            <w:noProof/>
          </w:rPr>
          <w:t xml:space="preserve"> soil moisture </w:t>
        </w:r>
        <w:del w:id="108" w:author="Sally Thompson" w:date="2019-11-01T12:19:00Z">
          <w:r w:rsidR="00DA61B4" w:rsidDel="002B37FB">
            <w:rPr>
              <w:rFonts w:ascii="Times New Roman" w:hAnsi="Times New Roman" w:cs="Times New Roman"/>
              <w:noProof/>
            </w:rPr>
            <w:delText>using</w:delText>
          </w:r>
        </w:del>
      </w:ins>
      <w:ins w:id="109" w:author="Sally Thompson" w:date="2019-11-01T12:19:00Z">
        <w:r w:rsidR="002B37FB">
          <w:rPr>
            <w:rFonts w:ascii="Times New Roman" w:hAnsi="Times New Roman" w:cs="Times New Roman"/>
            <w:noProof/>
          </w:rPr>
          <w:t>based on mapped</w:t>
        </w:r>
      </w:ins>
      <w:ins w:id="110" w:author="Gabrielle Boisrame" w:date="2019-10-04T15:01:00Z">
        <w:r w:rsidR="00DA61B4">
          <w:rPr>
            <w:rFonts w:ascii="Times New Roman" w:hAnsi="Times New Roman" w:cs="Times New Roman"/>
            <w:noProof/>
          </w:rPr>
          <w:t xml:space="preserve"> vegetation </w:t>
        </w:r>
        <w:del w:id="111" w:author="Sally Thompson" w:date="2019-11-01T12:19:00Z">
          <w:r w:rsidR="00DA61B4" w:rsidDel="002B37FB">
            <w:rPr>
              <w:rFonts w:ascii="Times New Roman" w:hAnsi="Times New Roman" w:cs="Times New Roman"/>
              <w:noProof/>
            </w:rPr>
            <w:delText xml:space="preserve">maps </w:delText>
          </w:r>
        </w:del>
      </w:ins>
      <w:ins w:id="112"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113"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4" w:author="Gabrielle Boisrame" w:date="2019-10-04T15:05:00Z">
        <w:r w:rsidDel="00DA61B4">
          <w:rPr>
            <w:rFonts w:ascii="Times New Roman" w:hAnsi="Times New Roman" w:cs="Times New Roman"/>
          </w:rPr>
          <w:delText xml:space="preserve">The </w:delText>
        </w:r>
      </w:del>
      <w:ins w:id="115" w:author="Gabrielle Boisrame" w:date="2019-10-04T15:10:00Z">
        <w:r w:rsidR="00031B79">
          <w:rPr>
            <w:rFonts w:ascii="Times New Roman" w:hAnsi="Times New Roman" w:cs="Times New Roman"/>
          </w:rPr>
          <w:t xml:space="preserve">Such models suggest that the </w:t>
        </w:r>
      </w:ins>
      <w:ins w:id="116" w:author="Gabrielle Boisrame" w:date="2019-10-04T15:12:00Z">
        <w:r w:rsidR="00031B79">
          <w:rPr>
            <w:rFonts w:ascii="Times New Roman" w:hAnsi="Times New Roman" w:cs="Times New Roman"/>
          </w:rPr>
          <w:t>fire-induced changes to</w:t>
        </w:r>
      </w:ins>
      <w:ins w:id="117" w:author="Gabrielle Boisrame" w:date="2019-10-04T15:10:00Z">
        <w:r w:rsidR="00031B79">
          <w:rPr>
            <w:rFonts w:ascii="Times New Roman" w:hAnsi="Times New Roman" w:cs="Times New Roman"/>
          </w:rPr>
          <w:t xml:space="preserve"> vegetation cover in ICB (less forest cover, but more </w:t>
        </w:r>
      </w:ins>
      <w:ins w:id="118" w:author="Gabrielle Boisrame" w:date="2019-10-04T15:11:00Z">
        <w:r w:rsidR="00031B79">
          <w:rPr>
            <w:rFonts w:ascii="Times New Roman" w:hAnsi="Times New Roman" w:cs="Times New Roman"/>
          </w:rPr>
          <w:t xml:space="preserve">meadows and shrublands) are associated with an </w:t>
        </w:r>
      </w:ins>
      <w:ins w:id="119" w:author="Gabrielle Boisrame" w:date="2019-10-04T15:12:00Z">
        <w:r w:rsidR="00031B79">
          <w:rPr>
            <w:rFonts w:ascii="Times New Roman" w:hAnsi="Times New Roman" w:cs="Times New Roman"/>
          </w:rPr>
          <w:t xml:space="preserve">overall </w:t>
        </w:r>
      </w:ins>
      <w:ins w:id="120" w:author="Gabrielle Boisrame" w:date="2019-10-04T15:11:00Z">
        <w:r w:rsidR="00031B79">
          <w:rPr>
            <w:rFonts w:ascii="Times New Roman" w:hAnsi="Times New Roman" w:cs="Times New Roman"/>
          </w:rPr>
          <w:t xml:space="preserve">increase in water storage and plant available water resources </w:t>
        </w:r>
      </w:ins>
      <w:del w:id="121" w:author="Gabrielle Boisrame" w:date="2019-10-04T15:07:00Z">
        <w:r w:rsidDel="00DA61B4">
          <w:rPr>
            <w:rFonts w:ascii="Times New Roman" w:hAnsi="Times New Roman" w:cs="Times New Roman"/>
          </w:rPr>
          <w:delText xml:space="preserve">contemporary vegetation cover </w:delText>
        </w:r>
      </w:del>
      <w:del w:id="122"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 </w:instrText>
      </w:r>
      <w:r w:rsidR="006B53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6B53CB">
        <w:rPr>
          <w:rFonts w:ascii="Times New Roman" w:hAnsi="Times New Roman" w:cs="Times New Roman"/>
          <w:noProof/>
        </w:rPr>
        <w:instrText xml:space="preserve"> ADDIN EN.CITE.DATA </w:instrText>
      </w:r>
      <w:r w:rsidR="006B53CB">
        <w:rPr>
          <w:rFonts w:ascii="Times New Roman" w:hAnsi="Times New Roman" w:cs="Times New Roman"/>
          <w:noProof/>
        </w:rPr>
      </w:r>
      <w:r w:rsidR="006B53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6B53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 </w:instrTex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noProof/>
        </w:rPr>
        <w:instrText xml:space="preserve"> ADDIN EN.CITE.DATA </w:instrText>
      </w:r>
      <w:r w:rsidR="0094203B">
        <w:rPr>
          <w:rFonts w:ascii="Times New Roman" w:hAnsi="Times New Roman" w:cs="Times New Roman"/>
          <w:noProof/>
        </w:rPr>
      </w:r>
      <w:r w:rsidR="0094203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94203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3" w:author="Gabrielle Boisrame" w:date="2019-10-31T14:21:00Z">
        <w:r w:rsidR="00726FE3">
          <w:rPr>
            <w:rFonts w:ascii="Times New Roman" w:hAnsi="Times New Roman" w:cs="Times New Roman"/>
          </w:rPr>
          <w:t xml:space="preserve"> Reductions in forest cover due to fire caused a </w:t>
        </w:r>
      </w:ins>
      <w:ins w:id="124" w:author="Gabrielle Boisrame" w:date="2019-10-31T14:18:00Z">
        <w:r w:rsidR="00726FE3">
          <w:rPr>
            <w:rFonts w:ascii="Times New Roman" w:hAnsi="Times New Roman" w:cs="Times New Roman"/>
          </w:rPr>
          <w:t>combination of reduced interception, reduced transpiration, and altered snow</w:t>
        </w:r>
      </w:ins>
      <w:ins w:id="125" w:author="Gabrielle Boisrame" w:date="2019-10-31T14:19:00Z">
        <w:r w:rsidR="00726FE3">
          <w:rPr>
            <w:rFonts w:ascii="Times New Roman" w:hAnsi="Times New Roman" w:cs="Times New Roman"/>
          </w:rPr>
          <w:t xml:space="preserve">pack </w:t>
        </w:r>
      </w:ins>
      <w:ins w:id="126" w:author="Gabrielle Boisrame" w:date="2019-10-31T14:31:00Z">
        <w:r w:rsidR="00A955C1">
          <w:rPr>
            <w:rFonts w:ascii="Times New Roman" w:hAnsi="Times New Roman" w:cs="Times New Roman"/>
          </w:rPr>
          <w:t>dynamics, which</w:t>
        </w:r>
      </w:ins>
      <w:ins w:id="127" w:author="Gabrielle Boisrame" w:date="2019-10-31T14:22:00Z">
        <w:r w:rsidR="00726FE3">
          <w:rPr>
            <w:rFonts w:ascii="Times New Roman" w:hAnsi="Times New Roman" w:cs="Times New Roman"/>
          </w:rPr>
          <w:t xml:space="preserve"> </w:t>
        </w:r>
      </w:ins>
      <w:ins w:id="128" w:author="Gabrielle Boisrame" w:date="2019-10-31T14:23:00Z">
        <w:del w:id="129" w:author="Sally Thompson" w:date="2019-11-01T12:20:00Z">
          <w:r w:rsidR="00726FE3" w:rsidDel="002B37FB">
            <w:rPr>
              <w:rFonts w:ascii="Times New Roman" w:hAnsi="Times New Roman" w:cs="Times New Roman"/>
            </w:rPr>
            <w:delText>resulted in</w:delText>
          </w:r>
        </w:del>
      </w:ins>
      <w:ins w:id="130" w:author="Sally Thompson" w:date="2019-11-01T12:20:00Z">
        <w:r w:rsidR="002B37FB">
          <w:rPr>
            <w:rFonts w:ascii="Times New Roman" w:hAnsi="Times New Roman" w:cs="Times New Roman"/>
          </w:rPr>
          <w:t>drove</w:t>
        </w:r>
      </w:ins>
      <w:ins w:id="131" w:author="Gabrielle Boisrame" w:date="2019-10-31T14:22:00Z">
        <w:r w:rsidR="00726FE3">
          <w:rPr>
            <w:rFonts w:ascii="Times New Roman" w:hAnsi="Times New Roman" w:cs="Times New Roman"/>
          </w:rPr>
          <w:t xml:space="preserve"> </w:t>
        </w:r>
      </w:ins>
      <w:ins w:id="132" w:author="Gabrielle Boisrame" w:date="2019-10-31T14:26:00Z">
        <w:del w:id="133" w:author="Sally Thompson" w:date="2019-11-01T12:20:00Z">
          <w:r w:rsidR="00726FE3" w:rsidDel="002B37FB">
            <w:rPr>
              <w:rFonts w:ascii="Times New Roman" w:hAnsi="Times New Roman" w:cs="Times New Roman"/>
            </w:rPr>
            <w:delText>this</w:delText>
          </w:r>
        </w:del>
      </w:ins>
      <w:ins w:id="134" w:author="Sally Thompson" w:date="2019-11-01T12:20:00Z">
        <w:r w:rsidR="002B37FB">
          <w:rPr>
            <w:rFonts w:ascii="Times New Roman" w:hAnsi="Times New Roman" w:cs="Times New Roman"/>
          </w:rPr>
          <w:t>the soil moisture</w:t>
        </w:r>
      </w:ins>
      <w:ins w:id="135" w:author="Gabrielle Boisrame" w:date="2019-10-31T14:26:00Z">
        <w:r w:rsidR="00726FE3">
          <w:rPr>
            <w:rFonts w:ascii="Times New Roman" w:hAnsi="Times New Roman" w:cs="Times New Roman"/>
          </w:rPr>
          <w:t xml:space="preserve"> increase</w:t>
        </w:r>
      </w:ins>
      <w:ins w:id="136" w:author="Sally Thompson" w:date="2019-11-01T12:20:00Z">
        <w:r w:rsidR="002B37FB">
          <w:rPr>
            <w:rFonts w:ascii="Times New Roman" w:hAnsi="Times New Roman" w:cs="Times New Roman"/>
          </w:rPr>
          <w:t>s</w:t>
        </w:r>
      </w:ins>
      <w:ins w:id="137" w:author="Gabrielle Boisrame" w:date="2019-10-31T14:26:00Z">
        <w:r w:rsidR="00726FE3">
          <w:rPr>
            <w:rFonts w:ascii="Times New Roman" w:hAnsi="Times New Roman" w:cs="Times New Roman"/>
          </w:rPr>
          <w:t xml:space="preserve"> </w:t>
        </w:r>
        <w:del w:id="138" w:author="Sally Thompson" w:date="2019-11-01T12:20:00Z">
          <w:r w:rsidR="00726FE3" w:rsidDel="002B37FB">
            <w:rPr>
              <w:rFonts w:ascii="Times New Roman" w:hAnsi="Times New Roman" w:cs="Times New Roman"/>
            </w:rPr>
            <w:delText xml:space="preserve">in soil </w:delText>
          </w:r>
        </w:del>
      </w:ins>
      <w:ins w:id="139" w:author="Gabrielle Boisrame" w:date="2019-10-31T14:30:00Z">
        <w:del w:id="140"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 </w:instrTex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PjxSZWNOdW0+Mzc5MzwvUmVjTnVtPjxEaXNwbGF5VGV4dD4oQm9pc3JhbcOpIGV0IGFsLiAyMDE5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=
</w:fldData>
        </w:fldChar>
      </w:r>
      <w:r w:rsidR="0094203B">
        <w:rPr>
          <w:rFonts w:ascii="Times New Roman" w:hAnsi="Times New Roman" w:cs="Times New Roman"/>
        </w:rPr>
        <w:instrText xml:space="preserve"> ADDIN EN.CITE.DATA </w:instrText>
      </w:r>
      <w:r w:rsidR="0094203B">
        <w:rPr>
          <w:rFonts w:ascii="Times New Roman" w:hAnsi="Times New Roman" w:cs="Times New Roman"/>
        </w:rPr>
      </w:r>
      <w:r w:rsidR="0094203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94203B">
        <w:rPr>
          <w:rFonts w:ascii="Times New Roman" w:hAnsi="Times New Roman" w:cs="Times New Roman"/>
          <w:noProof/>
        </w:rPr>
        <w:t>(Boisramé et al. 2019)</w:t>
      </w:r>
      <w:r w:rsidR="0094203B">
        <w:rPr>
          <w:rFonts w:ascii="Times New Roman" w:hAnsi="Times New Roman" w:cs="Times New Roman"/>
        </w:rPr>
        <w:fldChar w:fldCharType="end"/>
      </w:r>
      <w:ins w:id="141"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2" w:author="Sally Thompson" w:date="2019-11-01T12:20:00Z">
        <w:del w:id="143" w:author="Stevens, Jens T" w:date="2019-11-05T13:02:00Z">
          <w:r w:rsidR="002B37FB" w:rsidDel="0094203B">
            <w:rPr>
              <w:rFonts w:ascii="Times New Roman" w:hAnsi="Times New Roman" w:cs="Times New Roman"/>
            </w:rPr>
            <w:delText>Regions</w:delText>
          </w:r>
        </w:del>
      </w:ins>
      <w:ins w:id="144" w:author="Stevens, Jens T" w:date="2019-11-05T13:02:00Z">
        <w:r w:rsidR="0094203B">
          <w:rPr>
            <w:rFonts w:ascii="Times New Roman" w:hAnsi="Times New Roman" w:cs="Times New Roman"/>
          </w:rPr>
          <w:t>Basins</w:t>
        </w:r>
      </w:ins>
      <w:ins w:id="145" w:author="Sally Thompson" w:date="2019-11-01T12:20:00Z">
        <w:r w:rsidR="002B37FB">
          <w:rPr>
            <w:rFonts w:ascii="Times New Roman" w:hAnsi="Times New Roman" w:cs="Times New Roman"/>
          </w:rPr>
          <w:t xml:space="preserve"> with </w:t>
        </w:r>
      </w:ins>
      <w:del w:id="146" w:author="Sally Thompson" w:date="2019-11-01T12:20:00Z">
        <w:r w:rsidR="00685E70" w:rsidDel="002B37FB">
          <w:rPr>
            <w:rFonts w:ascii="Times New Roman" w:hAnsi="Times New Roman" w:cs="Times New Roman"/>
          </w:rPr>
          <w:delText xml:space="preserve">Different </w:delText>
        </w:r>
      </w:del>
      <w:ins w:id="147"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8" w:author="Stevens, Jens T" w:date="2019-11-05T13:02:00Z">
        <w:r w:rsidR="00685E70" w:rsidDel="0094203B">
          <w:rPr>
            <w:rFonts w:ascii="Times New Roman" w:hAnsi="Times New Roman" w:cs="Times New Roman"/>
          </w:rPr>
          <w:delText xml:space="preserve">and </w:delText>
        </w:r>
      </w:del>
      <w:ins w:id="149"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50" w:author="Sally Thompson" w:date="2019-11-01T12:21:00Z">
        <w:r w:rsidR="002B37FB">
          <w:rPr>
            <w:rFonts w:ascii="Times New Roman" w:hAnsi="Times New Roman" w:cs="Times New Roman"/>
          </w:rPr>
          <w:t xml:space="preserve">, as could subtle differences in how </w:t>
        </w:r>
      </w:ins>
      <w:ins w:id="151" w:author="Stevens, Jens T" w:date="2019-11-05T13:02:00Z">
        <w:r w:rsidR="0094203B">
          <w:rPr>
            <w:rFonts w:ascii="Times New Roman" w:hAnsi="Times New Roman" w:cs="Times New Roman"/>
          </w:rPr>
          <w:t xml:space="preserve">a </w:t>
        </w:r>
      </w:ins>
      <w:ins w:id="152"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3"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4"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5" w:author="Jens Stevens" w:date="2019-10-29T10:18:00Z">
        <w:r w:rsidR="00685E70" w:rsidDel="001D1606">
          <w:rPr>
            <w:rFonts w:ascii="Times New Roman" w:hAnsi="Times New Roman" w:cs="Times New Roman"/>
          </w:rPr>
          <w:delText xml:space="preserve"> and </w:delText>
        </w:r>
      </w:del>
      <w:del w:id="156" w:author="Jens Stevens" w:date="2019-10-29T10:17:00Z">
        <w:r w:rsidR="00504C3C" w:rsidDel="001D1606">
          <w:rPr>
            <w:rFonts w:ascii="Times New Roman" w:hAnsi="Times New Roman" w:cs="Times New Roman"/>
          </w:rPr>
          <w:delText xml:space="preserve">slightly </w:delText>
        </w:r>
      </w:del>
      <w:del w:id="157"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8"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9"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60"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1"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2" w:author="Jens Stevens" w:date="2019-10-29T10:20:00Z" w:name="move23236851"/>
      <w:moveTo w:id="163"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2"/>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4" w:author="Jens Stevens" w:date="2019-10-29T10:20:00Z" w:name="move23236851"/>
      <w:moveFrom w:id="165"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4"/>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6" w:author="Jens Stevens" w:date="2019-10-29T10:21:00Z">
        <w:r w:rsidR="009D439C" w:rsidDel="001D1606">
          <w:rPr>
            <w:rFonts w:ascii="Times New Roman" w:hAnsi="Times New Roman" w:cs="Times New Roman"/>
          </w:rPr>
          <w:delText>1</w:delText>
        </w:r>
      </w:del>
      <w:ins w:id="167"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8" w:author="Jens Stevens" w:date="2019-10-29T10:21:00Z">
        <w:r w:rsidR="001D1606">
          <w:rPr>
            <w:rFonts w:ascii="Times New Roman" w:hAnsi="Times New Roman" w:cs="Times New Roman"/>
          </w:rPr>
          <w:t xml:space="preserve">, a </w:t>
        </w:r>
      </w:ins>
      <w:ins w:id="169" w:author="Stevens, Jens T" w:date="2019-11-05T13:02:00Z">
        <w:r w:rsidR="0094203B">
          <w:rPr>
            <w:rFonts w:ascii="Times New Roman" w:hAnsi="Times New Roman" w:cs="Times New Roman"/>
          </w:rPr>
          <w:t xml:space="preserve">wetter and </w:t>
        </w:r>
      </w:ins>
      <w:ins w:id="170" w:author="Jens Stevens" w:date="2019-10-29T10:21:00Z">
        <w:r w:rsidR="001D1606">
          <w:rPr>
            <w:rFonts w:ascii="Times New Roman" w:hAnsi="Times New Roman" w:cs="Times New Roman"/>
          </w:rPr>
          <w:t xml:space="preserve">more </w:t>
        </w:r>
      </w:ins>
      <w:ins w:id="171" w:author="Jens Stevens" w:date="2019-10-29T10:22:00Z">
        <w:r w:rsidR="001D1606">
          <w:rPr>
            <w:rFonts w:ascii="Times New Roman" w:hAnsi="Times New Roman" w:cs="Times New Roman"/>
          </w:rPr>
          <w:t>productive</w:t>
        </w:r>
      </w:ins>
      <w:ins w:id="172" w:author="Jens Stevens" w:date="2019-10-29T10:21:00Z">
        <w:r w:rsidR="001D1606">
          <w:rPr>
            <w:rFonts w:ascii="Times New Roman" w:hAnsi="Times New Roman" w:cs="Times New Roman"/>
          </w:rPr>
          <w:t xml:space="preserve"> </w:t>
        </w:r>
      </w:ins>
      <w:ins w:id="173"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0875D27F" w:rsidR="00AD0CC6" w:rsidRDefault="005D0DF4" w:rsidP="00AD0CC6">
      <w:pPr>
        <w:spacing w:line="480" w:lineRule="auto"/>
        <w:ind w:firstLine="720"/>
        <w:rPr>
          <w:rFonts w:ascii="Times New Roman" w:hAnsi="Times New Roman" w:cs="Times New Roman"/>
        </w:rPr>
      </w:pPr>
      <w:bookmarkStart w:id="17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5" w:author="Sally Thompson" w:date="2019-11-01T12:22:00Z">
        <w:r w:rsidR="006F3E50" w:rsidRPr="00EF599F" w:rsidDel="002B37FB">
          <w:rPr>
            <w:rFonts w:ascii="Times New Roman" w:hAnsi="Times New Roman" w:cs="Times New Roman"/>
          </w:rPr>
          <w:delText xml:space="preserve">minimum of </w:delText>
        </w:r>
      </w:del>
      <w:del w:id="176" w:author="Sally Thompson" w:date="2019-11-01T15:07:00Z">
        <w:r w:rsidR="006F3E50" w:rsidRPr="00EF599F" w:rsidDel="008D4634">
          <w:rPr>
            <w:rFonts w:ascii="Times New Roman" w:hAnsi="Times New Roman" w:cs="Times New Roman"/>
          </w:rPr>
          <w:delText>-</w:delText>
        </w:r>
      </w:del>
      <w:ins w:id="177"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8" w:author="Stevens, Jens T" w:date="2019-11-05T13:42:00Z" w:name="move23853745"/>
      <w:moveTo w:id="179" w:author="Stevens, Jens T" w:date="2019-11-05T13:42:00Z">
        <w:r w:rsidR="00D41624">
          <w:rPr>
            <w:rFonts w:ascii="Times New Roman" w:hAnsi="Times New Roman" w:cs="Times New Roman"/>
          </w:rPr>
          <w:t>There is no evidence of logging in this region during this period.</w:t>
        </w:r>
      </w:moveTo>
      <w:moveToRangeEnd w:id="178"/>
      <w:ins w:id="180"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1" w:author="Jens Stevens" w:date="2019-10-25T13:02:00Z">
        <w:r w:rsidR="001276AC" w:rsidDel="0095422D">
          <w:rPr>
            <w:rFonts w:ascii="Times New Roman" w:hAnsi="Times New Roman" w:cs="Times New Roman"/>
          </w:rPr>
          <w:delText>tree ring</w:delText>
        </w:r>
      </w:del>
      <w:ins w:id="182"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3"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4" w:author="Sally Thompson" w:date="2019-11-01T15:07:00Z">
        <w:r w:rsidR="001276AC" w:rsidDel="008D4634">
          <w:rPr>
            <w:rFonts w:ascii="Times New Roman" w:hAnsi="Times New Roman" w:cs="Times New Roman"/>
          </w:rPr>
          <w:delText xml:space="preserve">manifested </w:delText>
        </w:r>
      </w:del>
      <w:ins w:id="185"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6" w:author="Stevens, Jens T" w:date="2019-11-05T13:41:00Z">
        <w:r w:rsidR="001276AC" w:rsidDel="00D41624">
          <w:rPr>
            <w:rFonts w:ascii="Times New Roman" w:hAnsi="Times New Roman" w:cs="Times New Roman"/>
          </w:rPr>
          <w:delText xml:space="preserve">after </w:delText>
        </w:r>
      </w:del>
      <w:ins w:id="187"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8" w:author="Stevens, Jens T" w:date="2019-11-05T13:42:00Z" w:name="move23853745"/>
      <w:moveFrom w:id="189" w:author="Stevens, Jens T" w:date="2019-11-05T13:42:00Z">
        <w:r w:rsidR="001276AC" w:rsidDel="00D41624">
          <w:rPr>
            <w:rFonts w:ascii="Times New Roman" w:hAnsi="Times New Roman" w:cs="Times New Roman"/>
          </w:rPr>
          <w:t xml:space="preserve"> </w:t>
        </w:r>
      </w:moveFrom>
      <w:moveFromRangeEnd w:id="188"/>
    </w:p>
    <w:p w14:paraId="06341805" w14:textId="2F696C69"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4"/>
      <w:del w:id="190" w:author="Sally Thompson" w:date="2019-11-01T15:12:00Z">
        <w:r w:rsidR="006B6F82" w:rsidDel="00B6453B">
          <w:rPr>
            <w:rFonts w:ascii="Times New Roman" w:hAnsi="Times New Roman" w:cs="Times New Roman"/>
          </w:rPr>
          <w:delText>Since then, nine other</w:delText>
        </w:r>
      </w:del>
      <w:ins w:id="191"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2"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8F24AC1"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3"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4"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5" w:author="Stevens, Jens T" w:date="2019-11-05T11:11:00Z">
        <w:r w:rsidR="007014B4" w:rsidDel="003612C0">
          <w:rPr>
            <w:rFonts w:ascii="Times New Roman" w:hAnsi="Times New Roman" w:cs="Times New Roman"/>
            <w:color w:val="000000" w:themeColor="text1"/>
          </w:rPr>
          <w:delText xml:space="preserve">825 </w:delText>
        </w:r>
      </w:del>
      <w:ins w:id="196"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7"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8"/>
      <w:commentRangeStart w:id="199"/>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 </w:t>
      </w:r>
      <w:commentRangeEnd w:id="198"/>
      <w:r w:rsidR="00554B5F">
        <w:rPr>
          <w:rStyle w:val="CommentReference"/>
          <w:i w:val="0"/>
          <w:iCs w:val="0"/>
          <w:color w:val="auto"/>
        </w:rPr>
        <w:commentReference w:id="198"/>
      </w:r>
      <w:commentRangeEnd w:id="199"/>
      <w:r w:rsidR="007C0FB5">
        <w:rPr>
          <w:rStyle w:val="CommentReference"/>
          <w:i w:val="0"/>
          <w:iCs w:val="0"/>
          <w:color w:val="auto"/>
        </w:rPr>
        <w:commentReference w:id="199"/>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680F265C" w:rsidR="00601857" w:rsidRDefault="008E7537" w:rsidP="00687D4D">
      <w:pPr>
        <w:spacing w:line="480" w:lineRule="auto"/>
        <w:ind w:firstLine="720"/>
        <w:rPr>
          <w:ins w:id="200" w:author="Jens Stevens" w:date="2019-10-29T12:52:00Z"/>
          <w:rFonts w:ascii="Times New Roman" w:hAnsi="Times New Roman" w:cs="Times New Roman"/>
        </w:rPr>
      </w:pPr>
      <w:ins w:id="201" w:author="Jens Stevens" w:date="2019-10-29T12:26:00Z">
        <w:r>
          <w:rPr>
            <w:rFonts w:ascii="Times New Roman" w:hAnsi="Times New Roman" w:cs="Times New Roman"/>
          </w:rPr>
          <w:t>In addition to the increased fire frequency at ICB compared to SCB</w:t>
        </w:r>
      </w:ins>
      <w:ins w:id="202" w:author="Jens Stevens" w:date="2019-10-29T12:27:00Z">
        <w:r>
          <w:rPr>
            <w:rFonts w:ascii="Times New Roman" w:hAnsi="Times New Roman" w:cs="Times New Roman"/>
          </w:rPr>
          <w:t xml:space="preserve"> since 1970</w:t>
        </w:r>
      </w:ins>
      <w:ins w:id="203" w:author="Sally Thompson" w:date="2019-11-01T15:12:00Z">
        <w:r w:rsidR="00B6453B">
          <w:rPr>
            <w:rFonts w:ascii="Times New Roman" w:hAnsi="Times New Roman" w:cs="Times New Roman"/>
          </w:rPr>
          <w:t xml:space="preserve"> (27 compared to 10 large fires)</w:t>
        </w:r>
      </w:ins>
      <w:ins w:id="204" w:author="Jens Stevens" w:date="2019-10-29T12:26:00Z">
        <w:r>
          <w:rPr>
            <w:rFonts w:ascii="Times New Roman" w:hAnsi="Times New Roman" w:cs="Times New Roman"/>
          </w:rPr>
          <w:t>,</w:t>
        </w:r>
      </w:ins>
      <w:ins w:id="205" w:author="Jens Stevens" w:date="2019-10-29T12:27:00Z">
        <w:r>
          <w:rPr>
            <w:rFonts w:ascii="Times New Roman" w:hAnsi="Times New Roman" w:cs="Times New Roman"/>
          </w:rPr>
          <w:t xml:space="preserve"> differences in water balance and site </w:t>
        </w:r>
      </w:ins>
      <w:ins w:id="206" w:author="Jens Stevens" w:date="2019-10-29T12:28:00Z">
        <w:r>
          <w:rPr>
            <w:rFonts w:ascii="Times New Roman" w:hAnsi="Times New Roman" w:cs="Times New Roman"/>
          </w:rPr>
          <w:t xml:space="preserve">productivity between the basins may influence vegetation response to the reintroduction of fire. </w:t>
        </w:r>
      </w:ins>
      <w:ins w:id="207" w:author="Sally Thompson" w:date="2019-11-01T15:09:00Z">
        <w:r w:rsidR="008D4634">
          <w:rPr>
            <w:rFonts w:ascii="Times New Roman" w:hAnsi="Times New Roman" w:cs="Times New Roman"/>
          </w:rPr>
          <w:t xml:space="preserve"> </w:t>
        </w:r>
      </w:ins>
      <w:ins w:id="208" w:author="Jens Stevens" w:date="2019-10-29T12:28:00Z">
        <w:r>
          <w:rPr>
            <w:rFonts w:ascii="Times New Roman" w:hAnsi="Times New Roman" w:cs="Times New Roman"/>
          </w:rPr>
          <w:t>ICB</w:t>
        </w:r>
      </w:ins>
      <w:ins w:id="209" w:author="Jens Stevens" w:date="2019-10-29T12:29:00Z">
        <w:r>
          <w:rPr>
            <w:rFonts w:ascii="Times New Roman" w:hAnsi="Times New Roman" w:cs="Times New Roman"/>
          </w:rPr>
          <w:t xml:space="preserve"> and SCB have similar mean elevation (2500 m and 2700 m respectively) and forest types </w:t>
        </w:r>
      </w:ins>
      <w:del w:id="210"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ins w:id="211" w:author="Jens Stevens" w:date="2019-10-29T12:30:00Z">
        <w:r>
          <w:rPr>
            <w:rFonts w:ascii="Times New Roman" w:hAnsi="Times New Roman" w:cs="Times New Roman"/>
          </w:rPr>
          <w:t xml:space="preserve">, but </w:t>
        </w:r>
      </w:ins>
      <w:ins w:id="212" w:author="Jens Stevens" w:date="2019-10-29T12:44:00Z">
        <w:r w:rsidR="00914DC5">
          <w:rPr>
            <w:rFonts w:ascii="Times New Roman" w:hAnsi="Times New Roman" w:cs="Times New Roman"/>
          </w:rPr>
          <w:t>three</w:t>
        </w:r>
      </w:ins>
      <w:ins w:id="213"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4" w:author="Jens Stevens" w:date="2019-10-29T12:41:00Z">
        <w:r w:rsidR="0020307F" w:rsidDel="007F29F5">
          <w:rPr>
            <w:rFonts w:ascii="Times New Roman" w:hAnsi="Times New Roman" w:cs="Times New Roman"/>
            <w:color w:val="000000" w:themeColor="text1"/>
          </w:rPr>
          <w:delText>We installed</w:delText>
        </w:r>
      </w:del>
      <w:ins w:id="215"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6"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17"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18"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19" w:author="Jens Stevens" w:date="2019-10-29T12:42:00Z">
        <w:del w:id="220" w:author="Sally Thompson" w:date="2019-11-01T15:13:00Z">
          <w:r w:rsidR="00914DC5" w:rsidDel="00B6453B">
            <w:rPr>
              <w:rFonts w:ascii="Times New Roman" w:hAnsi="Times New Roman" w:cs="Times New Roman"/>
              <w:color w:val="000000" w:themeColor="text1"/>
            </w:rPr>
            <w:delText>; a</w:delText>
          </w:r>
        </w:del>
      </w:ins>
      <w:del w:id="221"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2" w:author="Jens Stevens" w:date="2019-10-29T12:42:00Z">
        <w:r w:rsidR="00914DC5">
          <w:rPr>
            <w:rFonts w:ascii="Times New Roman" w:hAnsi="Times New Roman" w:cs="Times New Roman"/>
          </w:rPr>
          <w:t>)</w:t>
        </w:r>
      </w:ins>
      <w:del w:id="223"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4" w:author="Jens Stevens" w:date="2019-10-29T12:43:00Z">
        <w:r w:rsidR="00914DC5">
          <w:rPr>
            <w:rFonts w:ascii="Times New Roman" w:hAnsi="Times New Roman" w:cs="Times New Roman"/>
          </w:rPr>
          <w:t xml:space="preserve">Second, </w:t>
        </w:r>
      </w:ins>
      <w:del w:id="225"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6"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27" w:author="Jens Stevens" w:date="2019-10-29T12:50:00Z">
        <w:r w:rsidR="0083369C" w:rsidDel="00914DC5">
          <w:rPr>
            <w:rFonts w:ascii="Times New Roman" w:hAnsi="Times New Roman" w:cs="Times New Roman"/>
          </w:rPr>
          <w:delText>0.9</w:delText>
        </w:r>
      </w:del>
      <w:ins w:id="228" w:author="Jens Stevens" w:date="2019-10-29T12:50:00Z">
        <w:r w:rsidR="00914DC5">
          <w:rPr>
            <w:rFonts w:ascii="Times New Roman" w:hAnsi="Times New Roman" w:cs="Times New Roman"/>
          </w:rPr>
          <w:t>0.66</w:t>
        </w:r>
      </w:ins>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ins w:id="229"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0" w:author="Jens Stevens" w:date="2019-10-29T12:49:00Z">
        <w:r w:rsidR="00914DC5">
          <w:rPr>
            <w:rFonts w:ascii="Times New Roman" w:hAnsi="Times New Roman" w:cs="Times New Roman"/>
          </w:rPr>
          <w:t>over a time period</w:t>
        </w:r>
      </w:ins>
      <w:ins w:id="231" w:author="Jens Stevens" w:date="2019-10-29T12:50:00Z">
        <w:r w:rsidR="00914DC5">
          <w:rPr>
            <w:rFonts w:ascii="Times New Roman" w:hAnsi="Times New Roman" w:cs="Times New Roman"/>
          </w:rPr>
          <w:t xml:space="preserve"> through the 1950’s</w:t>
        </w:r>
      </w:ins>
      <w:ins w:id="232" w:author="Jens Stevens" w:date="2019-10-29T12:49:00Z">
        <w:r w:rsidR="00914DC5">
          <w:rPr>
            <w:rFonts w:ascii="Times New Roman" w:hAnsi="Times New Roman" w:cs="Times New Roman"/>
          </w:rPr>
          <w:t xml:space="preserve"> where data</w:t>
        </w:r>
      </w:ins>
      <w:ins w:id="233" w:author="Jens Stevens" w:date="2019-10-29T12:50:00Z">
        <w:r w:rsidR="00914DC5">
          <w:rPr>
            <w:rFonts w:ascii="Times New Roman" w:hAnsi="Times New Roman" w:cs="Times New Roman"/>
          </w:rPr>
          <w:t xml:space="preserve"> from both basins</w:t>
        </w:r>
      </w:ins>
      <w:ins w:id="234"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5"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48C35865" w:rsidR="00BF21DB" w:rsidRPr="00513297" w:rsidRDefault="00BF21DB" w:rsidP="00687D4D">
      <w:pPr>
        <w:spacing w:line="480" w:lineRule="auto"/>
        <w:ind w:firstLine="720"/>
        <w:rPr>
          <w:rFonts w:ascii="Times New Roman" w:hAnsi="Times New Roman" w:cs="Times New Roman"/>
        </w:rPr>
      </w:pPr>
      <w:ins w:id="236"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37" w:author="Jens Stevens" w:date="2019-10-29T12:54:00Z">
        <w:r>
          <w:rPr>
            <w:rFonts w:ascii="Times New Roman" w:hAnsi="Times New Roman" w:cs="Times New Roman"/>
          </w:rPr>
          <w:t xml:space="preserve"> (NDVI) product during the early-mid growing season at both basins, available</w:t>
        </w:r>
      </w:ins>
      <w:ins w:id="238" w:author="Jens Stevens" w:date="2019-10-29T12:55:00Z">
        <w:r>
          <w:rPr>
            <w:rFonts w:ascii="Times New Roman" w:hAnsi="Times New Roman" w:cs="Times New Roman"/>
          </w:rPr>
          <w:t xml:space="preserve"> at</w:t>
        </w:r>
      </w:ins>
      <w:ins w:id="239" w:author="Jens Stevens" w:date="2019-10-29T12:54:00Z">
        <w:r>
          <w:rPr>
            <w:rFonts w:ascii="Times New Roman" w:hAnsi="Times New Roman" w:cs="Times New Roman"/>
          </w:rPr>
          <w:t xml:space="preserve"> </w:t>
        </w:r>
      </w:ins>
      <w:ins w:id="240"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D41624">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D41624">
        <w:rPr>
          <w:rFonts w:ascii="Times New Roman" w:hAnsi="Times New Roman" w:cs="Times New Roman"/>
          <w:noProof/>
        </w:rPr>
        <w:t>(Robinson et al. 2017)</w:t>
      </w:r>
      <w:r w:rsidR="00D41624">
        <w:rPr>
          <w:rFonts w:ascii="Times New Roman" w:hAnsi="Times New Roman" w:cs="Times New Roman"/>
        </w:rPr>
        <w:fldChar w:fldCharType="end"/>
      </w:r>
      <w:ins w:id="241" w:author="Jens Stevens" w:date="2019-10-29T12:55:00Z">
        <w:r>
          <w:rPr>
            <w:rFonts w:ascii="Times New Roman" w:hAnsi="Times New Roman" w:cs="Times New Roman"/>
          </w:rPr>
          <w:t>. To minimize the effect of recent fires on productivity estimates, we used the earliest available data from 1984 and 1985</w:t>
        </w:r>
      </w:ins>
      <w:ins w:id="242" w:author="Jens Stevens" w:date="2019-10-29T12:56:00Z">
        <w:r>
          <w:rPr>
            <w:rFonts w:ascii="Times New Roman" w:hAnsi="Times New Roman" w:cs="Times New Roman"/>
          </w:rPr>
          <w:t>, prior to the 1985 Sugarloaf Fire (Table A1)</w:t>
        </w:r>
      </w:ins>
      <w:ins w:id="243" w:author="Jens Stevens" w:date="2019-10-29T13:06:00Z">
        <w:r w:rsidR="001E0396">
          <w:rPr>
            <w:rFonts w:ascii="Times New Roman" w:hAnsi="Times New Roman" w:cs="Times New Roman"/>
          </w:rPr>
          <w:t xml:space="preserve">, and at least 3 years after the most recent fire in either basin. </w:t>
        </w:r>
      </w:ins>
      <w:ins w:id="244"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5" w:author="Sally Thompson" w:date="2019-11-01T15:13:00Z">
          <w:r w:rsidR="00432CAF" w:rsidDel="00B6453B">
            <w:rPr>
              <w:rFonts w:ascii="Times New Roman" w:hAnsi="Times New Roman" w:cs="Times New Roman"/>
            </w:rPr>
            <w:delText>so</w:delText>
          </w:r>
        </w:del>
      </w:ins>
      <w:ins w:id="246" w:author="Sally Thompson" w:date="2019-11-01T15:13:00Z">
        <w:r w:rsidR="00B6453B">
          <w:rPr>
            <w:rFonts w:ascii="Times New Roman" w:hAnsi="Times New Roman" w:cs="Times New Roman"/>
          </w:rPr>
          <w:t>and</w:t>
        </w:r>
      </w:ins>
      <w:ins w:id="247" w:author="Jens Stevens" w:date="2019-10-29T13:07:00Z">
        <w:r w:rsidR="00432CAF">
          <w:rPr>
            <w:rFonts w:ascii="Times New Roman" w:hAnsi="Times New Roman" w:cs="Times New Roman"/>
          </w:rPr>
          <w:t xml:space="preserve"> only compared the </w:t>
        </w:r>
      </w:ins>
      <w:ins w:id="248"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49"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4">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5BEE1E72" w:rsidR="00432CAF" w:rsidRPr="00EB297A" w:rsidRDefault="00432CAF" w:rsidP="00A45278">
      <w:pPr>
        <w:pStyle w:val="Heading2"/>
        <w:rPr>
          <w:ins w:id="250" w:author="Jens Stevens" w:date="2019-10-29T13:11:00Z"/>
          <w:rFonts w:ascii="Times New Roman" w:hAnsi="Times New Roman" w:cs="Times New Roman"/>
          <w:color w:val="auto"/>
          <w:sz w:val="24"/>
          <w:szCs w:val="24"/>
        </w:rPr>
      </w:pPr>
      <w:ins w:id="251" w:author="Jens Stevens" w:date="2019-10-29T13:11:00Z">
        <w:r w:rsidRPr="00EB297A">
          <w:rPr>
            <w:rFonts w:ascii="Times New Roman" w:hAnsi="Times New Roman" w:cs="Times New Roman"/>
            <w:color w:val="auto"/>
            <w:sz w:val="24"/>
            <w:szCs w:val="24"/>
          </w:rPr>
          <w:t>Figure 2</w:t>
        </w:r>
      </w:ins>
      <w:ins w:id="252" w:author="Jens Stevens" w:date="2019-10-29T13:12:00Z">
        <w:r w:rsidRPr="00EB297A">
          <w:rPr>
            <w:rFonts w:ascii="Times New Roman" w:hAnsi="Times New Roman" w:cs="Times New Roman"/>
            <w:color w:val="auto"/>
            <w:sz w:val="24"/>
            <w:szCs w:val="24"/>
          </w:rPr>
          <w:t>: Normalized Difference Vegetation Index (NDVI</w:t>
        </w:r>
      </w:ins>
      <w:ins w:id="253" w:author="Stevens, Jens T" w:date="2019-11-06T21:26:00Z">
        <w:r w:rsidR="0040507E">
          <w:rPr>
            <w:rFonts w:ascii="Times New Roman" w:hAnsi="Times New Roman" w:cs="Times New Roman"/>
            <w:color w:val="auto"/>
            <w:sz w:val="24"/>
            <w:szCs w:val="24"/>
          </w:rPr>
          <w:t>; a</w:t>
        </w:r>
      </w:ins>
      <w:ins w:id="254" w:author="Stevens, Jens T" w:date="2019-11-06T21:27:00Z">
        <w:r w:rsidR="0040507E">
          <w:rPr>
            <w:rFonts w:ascii="Times New Roman" w:hAnsi="Times New Roman" w:cs="Times New Roman"/>
            <w:color w:val="auto"/>
            <w:sz w:val="24"/>
            <w:szCs w:val="24"/>
          </w:rPr>
          <w:t>veraged across a given basin for a given date</w:t>
        </w:r>
      </w:ins>
      <w:ins w:id="255" w:author="Jens Stevens" w:date="2019-10-29T13:12:00Z">
        <w:r w:rsidRPr="00EB297A">
          <w:rPr>
            <w:rFonts w:ascii="Times New Roman" w:hAnsi="Times New Roman" w:cs="Times New Roman"/>
            <w:color w:val="auto"/>
            <w:sz w:val="24"/>
            <w:szCs w:val="24"/>
          </w:rPr>
          <w:t>)</w:t>
        </w:r>
      </w:ins>
      <w:ins w:id="256" w:author="Stevens, Jens T" w:date="2019-11-06T21:27:00Z">
        <w:r w:rsidR="0040507E">
          <w:rPr>
            <w:rFonts w:ascii="Times New Roman" w:hAnsi="Times New Roman" w:cs="Times New Roman"/>
            <w:color w:val="auto"/>
            <w:sz w:val="24"/>
            <w:szCs w:val="24"/>
          </w:rPr>
          <w:t>, a</w:t>
        </w:r>
      </w:ins>
      <w:ins w:id="257" w:author="Jens Stevens" w:date="2019-10-29T13:12:00Z">
        <w:r w:rsidRPr="00EB297A">
          <w:rPr>
            <w:rFonts w:ascii="Times New Roman" w:hAnsi="Times New Roman" w:cs="Times New Roman"/>
            <w:color w:val="auto"/>
            <w:sz w:val="24"/>
            <w:szCs w:val="24"/>
          </w:rPr>
          <w:t xml:space="preserve"> proxy for productivity</w:t>
        </w:r>
      </w:ins>
      <w:ins w:id="258" w:author="Stevens, Jens T" w:date="2019-11-06T21:27:00Z">
        <w:r w:rsidR="0040507E">
          <w:rPr>
            <w:rFonts w:ascii="Times New Roman" w:hAnsi="Times New Roman" w:cs="Times New Roman"/>
            <w:color w:val="auto"/>
            <w:sz w:val="24"/>
            <w:szCs w:val="24"/>
          </w:rPr>
          <w:t>,</w:t>
        </w:r>
      </w:ins>
      <w:ins w:id="259" w:author="Jens Stevens" w:date="2019-10-29T13:12:00Z">
        <w:r w:rsidRPr="00EB297A">
          <w:rPr>
            <w:rFonts w:ascii="Times New Roman" w:hAnsi="Times New Roman" w:cs="Times New Roman"/>
            <w:color w:val="auto"/>
            <w:sz w:val="24"/>
            <w:szCs w:val="24"/>
          </w:rPr>
          <w:t xml:space="preserve"> was consistently higher in Illilouette Creek Basin (ICB</w:t>
        </w:r>
      </w:ins>
      <w:ins w:id="260"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61" w:author="Jens Stevens" w:date="2019-10-29T13:12:00Z">
        <w:r w:rsidRPr="00EB297A">
          <w:rPr>
            <w:rFonts w:ascii="Times New Roman" w:hAnsi="Times New Roman" w:cs="Times New Roman"/>
            <w:color w:val="auto"/>
            <w:sz w:val="24"/>
            <w:szCs w:val="24"/>
          </w:rPr>
          <w:t>) than Sugarloaf Creek Basin (SCB; this study)</w:t>
        </w:r>
      </w:ins>
      <w:ins w:id="262" w:author="Jens Stevens" w:date="2019-10-29T13:13:00Z">
        <w:r w:rsidRPr="00EB297A">
          <w:rPr>
            <w:rFonts w:ascii="Times New Roman" w:hAnsi="Times New Roman" w:cs="Times New Roman"/>
            <w:color w:val="auto"/>
            <w:sz w:val="24"/>
            <w:szCs w:val="24"/>
          </w:rPr>
          <w:t xml:space="preserve">. Curves with </w:t>
        </w:r>
        <w:commentRangeStart w:id="263"/>
        <w:commentRangeStart w:id="264"/>
        <w:r w:rsidRPr="00EB297A">
          <w:rPr>
            <w:rFonts w:ascii="Times New Roman" w:hAnsi="Times New Roman" w:cs="Times New Roman"/>
            <w:color w:val="auto"/>
            <w:sz w:val="24"/>
            <w:szCs w:val="24"/>
          </w:rPr>
          <w:t xml:space="preserve">error bands </w:t>
        </w:r>
      </w:ins>
      <w:commentRangeEnd w:id="263"/>
      <w:r w:rsidR="00DF4BAA" w:rsidRPr="00EB297A">
        <w:rPr>
          <w:rStyle w:val="CommentReference"/>
          <w:rFonts w:asciiTheme="minorHAnsi" w:eastAsiaTheme="minorHAnsi" w:hAnsiTheme="minorHAnsi" w:cstheme="minorBidi"/>
          <w:color w:val="auto"/>
        </w:rPr>
        <w:commentReference w:id="263"/>
      </w:r>
      <w:commentRangeEnd w:id="264"/>
      <w:r w:rsidR="00EB297A">
        <w:rPr>
          <w:rStyle w:val="CommentReference"/>
          <w:rFonts w:asciiTheme="minorHAnsi" w:eastAsiaTheme="minorHAnsi" w:hAnsiTheme="minorHAnsi" w:cstheme="minorBidi"/>
          <w:color w:val="auto"/>
        </w:rPr>
        <w:commentReference w:id="264"/>
      </w:r>
      <w:ins w:id="265" w:author="Jens Stevens" w:date="2019-10-29T13:13:00Z">
        <w:r w:rsidRPr="00EB297A">
          <w:rPr>
            <w:rFonts w:ascii="Times New Roman" w:hAnsi="Times New Roman" w:cs="Times New Roman"/>
            <w:color w:val="auto"/>
            <w:sz w:val="24"/>
            <w:szCs w:val="24"/>
          </w:rPr>
          <w:t>represent loess smoothing</w:t>
        </w:r>
      </w:ins>
      <w:ins w:id="266" w:author="Stevens, Jens T" w:date="2019-11-05T13:52:00Z">
        <w:r w:rsidR="00EB297A" w:rsidRPr="00EB297A">
          <w:rPr>
            <w:rFonts w:ascii="Times New Roman" w:hAnsi="Times New Roman" w:cs="Times New Roman"/>
            <w:color w:val="auto"/>
            <w:sz w:val="24"/>
            <w:szCs w:val="24"/>
          </w:rPr>
          <w:t xml:space="preserve"> estimates</w:t>
        </w:r>
      </w:ins>
      <w:ins w:id="267" w:author="Jens Stevens" w:date="2019-10-29T13:13:00Z">
        <w:r w:rsidRPr="00EB297A">
          <w:rPr>
            <w:rFonts w:ascii="Times New Roman" w:hAnsi="Times New Roman" w:cs="Times New Roman"/>
            <w:color w:val="auto"/>
            <w:sz w:val="24"/>
            <w:szCs w:val="24"/>
          </w:rPr>
          <w:t>.</w:t>
        </w:r>
      </w:ins>
      <w:ins w:id="268" w:author="Jens Stevens" w:date="2019-10-29T13:12:00Z">
        <w:r w:rsidRPr="00EB297A">
          <w:rPr>
            <w:rFonts w:ascii="Times New Roman" w:hAnsi="Times New Roman" w:cs="Times New Roman"/>
            <w:color w:val="auto"/>
            <w:sz w:val="24"/>
            <w:szCs w:val="24"/>
          </w:rPr>
          <w:t xml:space="preserve"> </w:t>
        </w:r>
      </w:ins>
      <w:bookmarkStart w:id="269" w:name="_GoBack"/>
      <w:bookmarkEnd w:id="269"/>
      <w:ins w:id="270"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71" w:author="Jens Stevens" w:date="2019-10-29T13:16:00Z">
        <w:r>
          <w:rPr>
            <w:rFonts w:ascii="Times New Roman" w:hAnsi="Times New Roman" w:cs="Times New Roman"/>
            <w:color w:val="000000" w:themeColor="text1"/>
          </w:rPr>
          <w:t xml:space="preserve">Question 1: </w:t>
        </w:r>
      </w:ins>
      <w:ins w:id="272" w:author="Jens Stevens" w:date="2019-10-29T13:47:00Z">
        <w:r w:rsidR="003664D6" w:rsidRPr="00EF599F">
          <w:rPr>
            <w:rFonts w:ascii="Times New Roman" w:hAnsi="Times New Roman" w:cs="Times New Roman"/>
            <w:color w:val="000000" w:themeColor="text1"/>
          </w:rPr>
          <w:t>Forest composition and structural change</w:t>
        </w:r>
      </w:ins>
      <w:del w:id="273"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74" w:author="Jens Stevens" w:date="2019-10-29T13:16:00Z">
        <w:r w:rsidDel="00432CAF">
          <w:rPr>
            <w:rFonts w:ascii="Times New Roman" w:hAnsi="Times New Roman" w:cs="Times New Roman"/>
          </w:rPr>
          <w:delText>types</w:delText>
        </w:r>
      </w:del>
      <w:ins w:id="275"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76"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77"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w:t>
      </w:r>
      <w:r>
        <w:rPr>
          <w:rFonts w:ascii="Times New Roman" w:hAnsi="Times New Roman" w:cs="Times New Roman"/>
        </w:rPr>
        <w:lastRenderedPageBreak/>
        <w:t xml:space="preserve">1) </w:t>
      </w:r>
      <w:r w:rsidRPr="00EF599F">
        <w:rPr>
          <w:rFonts w:ascii="Times New Roman" w:hAnsi="Times New Roman" w:cs="Times New Roman"/>
        </w:rPr>
        <w:t xml:space="preserve">following the same methods, leading to a total of </w:t>
      </w:r>
      <w:del w:id="278" w:author="Jens Stevens" w:date="2019-10-29T17:58:00Z">
        <w:r w:rsidRPr="00EF599F" w:rsidDel="00834846">
          <w:rPr>
            <w:rFonts w:ascii="Times New Roman" w:hAnsi="Times New Roman" w:cs="Times New Roman"/>
          </w:rPr>
          <w:delText xml:space="preserve">58 </w:delText>
        </w:r>
      </w:del>
      <w:ins w:id="279"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77777777"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Pr="006143E3">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Pr="006143E3">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80"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34A82135"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81" w:author="Gabrielle Boisrame" w:date="2019-10-30T11:34:00Z">
        <w:r w:rsidR="00A83E18">
          <w:rPr>
            <w:rFonts w:ascii="Times New Roman" w:hAnsi="Times New Roman" w:cs="Times New Roman"/>
          </w:rPr>
          <w:t xml:space="preserve">In order to </w:t>
        </w:r>
      </w:ins>
      <w:ins w:id="282" w:author="Gabrielle Boisrame" w:date="2019-10-30T11:36:00Z">
        <w:r w:rsidR="00A83E18">
          <w:rPr>
            <w:rFonts w:ascii="Times New Roman" w:hAnsi="Times New Roman" w:cs="Times New Roman"/>
          </w:rPr>
          <w:t>assess potential impacts of vegetation change on soil moisture</w:t>
        </w:r>
      </w:ins>
      <w:ins w:id="283" w:author="Gabrielle Boisrame" w:date="2019-10-30T11:34:00Z">
        <w:r w:rsidR="00A83E18">
          <w:rPr>
            <w:rFonts w:ascii="Times New Roman" w:hAnsi="Times New Roman" w:cs="Times New Roman"/>
          </w:rPr>
          <w:t xml:space="preserve"> (Question 3 below)</w:t>
        </w:r>
      </w:ins>
      <w:ins w:id="284" w:author="Gabrielle Boisrame" w:date="2019-10-30T11:36:00Z">
        <w:r w:rsidR="00A83E18">
          <w:rPr>
            <w:rFonts w:ascii="Times New Roman" w:hAnsi="Times New Roman" w:cs="Times New Roman"/>
          </w:rPr>
          <w:t xml:space="preserve">, we mapped </w:t>
        </w:r>
      </w:ins>
      <w:del w:id="285"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86"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87" w:author="Jens Stevens" w:date="2019-10-29T13:18:00Z">
        <w:r w:rsidRPr="00EF599F" w:rsidDel="006143E3">
          <w:rPr>
            <w:rFonts w:ascii="Times New Roman" w:hAnsi="Times New Roman" w:cs="Times New Roman"/>
          </w:rPr>
          <w:delText xml:space="preserve">cover </w:delText>
        </w:r>
      </w:del>
      <w:ins w:id="288"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commentRangeStart w:id="289"/>
      <w:ins w:id="290" w:author="Gabrielle Boisrame" w:date="2019-10-30T11:37:00Z">
        <w:r w:rsidR="00A83E18">
          <w:rPr>
            <w:rFonts w:ascii="Times New Roman" w:hAnsi="Times New Roman" w:cs="Times New Roman"/>
          </w:rPr>
          <w:t>.</w:t>
        </w:r>
        <w:commentRangeEnd w:id="289"/>
        <w:r w:rsidR="00A83E18">
          <w:rPr>
            <w:rStyle w:val="CommentReference"/>
          </w:rPr>
          <w:commentReference w:id="289"/>
        </w:r>
      </w:ins>
      <w:r w:rsidR="009D439C">
        <w:rPr>
          <w:rFonts w:ascii="Times New Roman" w:hAnsi="Times New Roman" w:cs="Times New Roman"/>
        </w:rPr>
        <w:t xml:space="preserve"> </w:t>
      </w:r>
      <w:del w:id="291" w:author="Jens Stevens" w:date="2019-10-29T13:19:00Z">
        <w:r w:rsidR="009D439C" w:rsidDel="006143E3">
          <w:rPr>
            <w:rFonts w:ascii="Times New Roman" w:hAnsi="Times New Roman" w:cs="Times New Roman"/>
          </w:rPr>
          <w:delText xml:space="preserve">(Question </w:delText>
        </w:r>
      </w:del>
      <w:del w:id="292" w:author="Jens Stevens" w:date="2019-10-29T13:18:00Z">
        <w:r w:rsidR="009D439C" w:rsidDel="006143E3">
          <w:rPr>
            <w:rFonts w:ascii="Times New Roman" w:hAnsi="Times New Roman" w:cs="Times New Roman"/>
          </w:rPr>
          <w:delText>1</w:delText>
        </w:r>
      </w:del>
      <w:del w:id="293" w:author="Jens Stevens" w:date="2019-10-29T13:19:00Z">
        <w:r w:rsidR="009D439C" w:rsidDel="006143E3">
          <w:rPr>
            <w:rFonts w:ascii="Times New Roman" w:hAnsi="Times New Roman" w:cs="Times New Roman"/>
          </w:rPr>
          <w:delText>)</w:delText>
        </w:r>
      </w:del>
      <w:ins w:id="294" w:author="Jens Stevens" w:date="2019-10-29T13:19:00Z">
        <w:del w:id="295"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96"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97"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98"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9"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300"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w:t>
      </w:r>
      <w:r w:rsidRPr="00EF599F">
        <w:rPr>
          <w:rFonts w:ascii="Times New Roman" w:hAnsi="Times New Roman" w:cs="Times New Roman"/>
        </w:rPr>
        <w:lastRenderedPageBreak/>
        <w:t xml:space="preserve">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301"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302"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303"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119056E"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304"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305"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306"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6B53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307"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08"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9"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10"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meter spaced measurements were </w:t>
      </w:r>
      <w:r w:rsidR="001D6172" w:rsidRPr="00EF599F">
        <w:rPr>
          <w:rFonts w:ascii="Times New Roman" w:hAnsi="Times New Roman" w:cs="Times New Roman"/>
          <w:color w:val="000000" w:themeColor="text1"/>
        </w:rPr>
        <w:lastRenderedPageBreak/>
        <w:t>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11"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12" w:author="Gabrielle Boisrame" w:date="2019-10-31T16:47:00Z">
        <w:r w:rsidR="003369A1" w:rsidDel="00135CBC">
          <w:rPr>
            <w:rFonts w:ascii="Times New Roman" w:hAnsi="Times New Roman" w:cs="Times New Roman"/>
            <w:color w:val="000000" w:themeColor="text1"/>
          </w:rPr>
          <w:delText xml:space="preserve">calculate </w:delText>
        </w:r>
      </w:del>
      <w:ins w:id="313"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14" w:author="Jens Stevens" w:date="2019-10-29T13:22:00Z">
        <w:r w:rsidR="006143E3">
          <w:rPr>
            <w:rFonts w:ascii="Times New Roman" w:hAnsi="Times New Roman" w:cs="Times New Roman"/>
            <w:color w:val="000000" w:themeColor="text1"/>
          </w:rPr>
          <w:t xml:space="preserve"> </w:t>
        </w:r>
      </w:ins>
      <w:ins w:id="315" w:author="Jens Stevens" w:date="2019-10-29T13:23:00Z">
        <w:r w:rsidR="006143E3">
          <w:rPr>
            <w:rFonts w:ascii="Times New Roman" w:hAnsi="Times New Roman" w:cs="Times New Roman"/>
            <w:color w:val="000000" w:themeColor="text1"/>
          </w:rPr>
          <w:t>that could</w:t>
        </w:r>
      </w:ins>
      <w:ins w:id="316" w:author="Jens Stevens" w:date="2019-10-29T13:22:00Z">
        <w:r w:rsidR="006143E3">
          <w:rPr>
            <w:rFonts w:ascii="Times New Roman" w:hAnsi="Times New Roman" w:cs="Times New Roman"/>
            <w:color w:val="000000" w:themeColor="text1"/>
          </w:rPr>
          <w:t xml:space="preserve"> predict soil moisture (below)</w:t>
        </w:r>
      </w:ins>
      <w:ins w:id="317" w:author="Gabrielle Boisrame" w:date="2019-10-30T12:03:00Z">
        <w:r w:rsidR="003A1DE8">
          <w:rPr>
            <w:rFonts w:ascii="Times New Roman" w:hAnsi="Times New Roman" w:cs="Times New Roman"/>
            <w:color w:val="000000" w:themeColor="text1"/>
          </w:rPr>
          <w:t xml:space="preserve"> from </w:t>
        </w:r>
      </w:ins>
      <w:ins w:id="318" w:author="Gabrielle Boisrame" w:date="2019-10-31T16:47:00Z">
        <w:r w:rsidR="00135CBC">
          <w:rPr>
            <w:rFonts w:ascii="Times New Roman" w:hAnsi="Times New Roman" w:cs="Times New Roman"/>
            <w:color w:val="000000" w:themeColor="text1"/>
          </w:rPr>
          <w:t xml:space="preserve">raster grids created using </w:t>
        </w:r>
      </w:ins>
      <w:ins w:id="319" w:author="Gabrielle Boisrame" w:date="2019-10-30T12:03:00Z">
        <w:r w:rsidR="003A1DE8">
          <w:rPr>
            <w:rFonts w:ascii="Times New Roman" w:hAnsi="Times New Roman" w:cs="Times New Roman"/>
            <w:color w:val="000000" w:themeColor="text1"/>
          </w:rPr>
          <w:t xml:space="preserve">a digital elevation model (DEM) in ArcMap. </w:t>
        </w:r>
      </w:ins>
      <w:ins w:id="320" w:author="Gabrielle Boisrame" w:date="2019-10-30T12:04:00Z">
        <w:r w:rsidR="003A1DE8">
          <w:rPr>
            <w:rFonts w:ascii="Times New Roman" w:hAnsi="Times New Roman" w:cs="Times New Roman"/>
            <w:color w:val="000000" w:themeColor="text1"/>
          </w:rPr>
          <w:t>These variables include</w:t>
        </w:r>
      </w:ins>
      <w:ins w:id="321" w:author="Jens Stevens" w:date="2019-10-29T13:22:00Z">
        <w:del w:id="322" w:author="Gabrielle Boisrame" w:date="2019-10-30T12:04:00Z">
          <w:r w:rsidR="006143E3" w:rsidDel="003A1DE8">
            <w:rPr>
              <w:rFonts w:ascii="Times New Roman" w:hAnsi="Times New Roman" w:cs="Times New Roman"/>
              <w:color w:val="000000" w:themeColor="text1"/>
            </w:rPr>
            <w:delText>,</w:delText>
          </w:r>
        </w:del>
      </w:ins>
      <w:del w:id="323"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24"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25" w:author="Gabrielle Boisrame" w:date="2019-10-31T16:36:00Z">
        <w:r w:rsidR="00170F8D">
          <w:rPr>
            <w:rFonts w:ascii="Times New Roman" w:hAnsi="Times New Roman" w:cs="Times New Roman"/>
            <w:color w:val="000000" w:themeColor="text1"/>
          </w:rPr>
          <w:t xml:space="preserve"> </w:t>
        </w:r>
      </w:ins>
      <w:commentRangeStart w:id="326"/>
      <w:commentRangeStart w:id="327"/>
      <w:ins w:id="328" w:author="Gabrielle Boisrame" w:date="2019-10-31T16:37:00Z">
        <w:r w:rsidR="00170F8D">
          <w:rPr>
            <w:rFonts w:ascii="Times New Roman" w:hAnsi="Times New Roman" w:cs="Times New Roman"/>
            <w:color w:val="000000" w:themeColor="text1"/>
          </w:rPr>
          <w:t xml:space="preserve">In order to aggregate the </w:t>
        </w:r>
      </w:ins>
      <w:ins w:id="329" w:author="Stevens, Jens T" w:date="2019-11-05T14:04:00Z">
        <w:r w:rsidR="00B879B5">
          <w:rPr>
            <w:rFonts w:ascii="Times New Roman" w:hAnsi="Times New Roman" w:cs="Times New Roman"/>
            <w:color w:val="000000" w:themeColor="text1"/>
          </w:rPr>
          <w:t>25-</w:t>
        </w:r>
      </w:ins>
      <w:ins w:id="330" w:author="Stevens, Jens T" w:date="2019-11-05T14:05:00Z">
        <w:r w:rsidR="00B879B5">
          <w:rPr>
            <w:rFonts w:ascii="Times New Roman" w:hAnsi="Times New Roman" w:cs="Times New Roman"/>
            <w:color w:val="000000" w:themeColor="text1"/>
          </w:rPr>
          <w:t xml:space="preserve">30 </w:t>
        </w:r>
      </w:ins>
      <w:ins w:id="331" w:author="Gabrielle Boisrame" w:date="2019-10-31T16:37:00Z">
        <w:r w:rsidR="00170F8D">
          <w:rPr>
            <w:rFonts w:ascii="Times New Roman" w:hAnsi="Times New Roman" w:cs="Times New Roman"/>
            <w:color w:val="000000" w:themeColor="text1"/>
          </w:rPr>
          <w:t>point moisture measurements</w:t>
        </w:r>
      </w:ins>
      <w:ins w:id="332" w:author="Stevens, Jens T" w:date="2019-11-05T14:05:00Z">
        <w:r w:rsidR="00B879B5">
          <w:rPr>
            <w:rFonts w:ascii="Times New Roman" w:hAnsi="Times New Roman" w:cs="Times New Roman"/>
            <w:color w:val="000000" w:themeColor="text1"/>
          </w:rPr>
          <w:t xml:space="preserve"> made within a sampling site</w:t>
        </w:r>
      </w:ins>
      <w:ins w:id="333" w:author="Gabrielle Boisrame" w:date="2019-10-31T16:37:00Z">
        <w:r w:rsidR="00170F8D">
          <w:rPr>
            <w:rFonts w:ascii="Times New Roman" w:hAnsi="Times New Roman" w:cs="Times New Roman"/>
            <w:color w:val="000000" w:themeColor="text1"/>
          </w:rPr>
          <w:t xml:space="preserve"> to a scale more consistent with our DEM</w:t>
        </w:r>
      </w:ins>
      <w:ins w:id="334" w:author="Gabrielle Boisrame" w:date="2019-10-31T16:38:00Z">
        <w:r w:rsidR="00170F8D">
          <w:rPr>
            <w:rFonts w:ascii="Times New Roman" w:hAnsi="Times New Roman" w:cs="Times New Roman"/>
            <w:color w:val="000000" w:themeColor="text1"/>
          </w:rPr>
          <w:t xml:space="preserve">-created maps of topographic variables, we </w:t>
        </w:r>
      </w:ins>
      <w:ins w:id="335" w:author="Gabrielle Boisrame" w:date="2019-10-31T16:40:00Z">
        <w:r w:rsidR="00316390">
          <w:rPr>
            <w:rFonts w:ascii="Times New Roman" w:hAnsi="Times New Roman" w:cs="Times New Roman"/>
            <w:color w:val="000000" w:themeColor="text1"/>
          </w:rPr>
          <w:t>group</w:t>
        </w:r>
      </w:ins>
      <w:ins w:id="336" w:author="Gabrielle Boisrame" w:date="2019-10-31T16:36:00Z">
        <w:r w:rsidR="00170F8D">
          <w:rPr>
            <w:rFonts w:ascii="Times New Roman" w:hAnsi="Times New Roman" w:cs="Times New Roman"/>
            <w:color w:val="000000" w:themeColor="text1"/>
          </w:rPr>
          <w:t xml:space="preserve">ed the </w:t>
        </w:r>
      </w:ins>
      <w:ins w:id="337" w:author="Gabrielle Boisrame" w:date="2019-10-31T16:41:00Z">
        <w:del w:id="338" w:author="Stevens, Jens T" w:date="2019-11-05T14:02:00Z">
          <w:r w:rsidR="00316390" w:rsidDel="00B879B5">
            <w:rPr>
              <w:rFonts w:ascii="Times New Roman" w:hAnsi="Times New Roman" w:cs="Times New Roman"/>
              <w:color w:val="000000" w:themeColor="text1"/>
            </w:rPr>
            <w:delText>point data</w:delText>
          </w:r>
        </w:del>
      </w:ins>
      <w:ins w:id="339" w:author="Gabrielle Boisrame" w:date="2019-10-31T16:36:00Z">
        <w:del w:id="340" w:author="Stevens, Jens T" w:date="2019-11-05T14:02:00Z">
          <w:r w:rsidR="00170F8D" w:rsidDel="00B879B5">
            <w:rPr>
              <w:rFonts w:ascii="Times New Roman" w:hAnsi="Times New Roman" w:cs="Times New Roman"/>
              <w:color w:val="000000" w:themeColor="text1"/>
            </w:rPr>
            <w:delText xml:space="preserve"> by</w:delText>
          </w:r>
        </w:del>
      </w:ins>
      <w:ins w:id="341" w:author="Stevens, Jens T" w:date="2019-11-05T14:05:00Z">
        <w:r w:rsidR="00B879B5">
          <w:rPr>
            <w:rFonts w:ascii="Times New Roman" w:hAnsi="Times New Roman" w:cs="Times New Roman"/>
            <w:color w:val="000000" w:themeColor="text1"/>
          </w:rPr>
          <w:t>within-</w:t>
        </w:r>
      </w:ins>
      <w:ins w:id="342" w:author="Gabrielle Boisrame" w:date="2019-10-31T16:36:00Z">
        <w:r w:rsidR="00170F8D">
          <w:rPr>
            <w:rFonts w:ascii="Times New Roman" w:hAnsi="Times New Roman" w:cs="Times New Roman"/>
            <w:color w:val="000000" w:themeColor="text1"/>
          </w:rPr>
          <w:t>site</w:t>
        </w:r>
      </w:ins>
      <w:ins w:id="343" w:author="Stevens, Jens T" w:date="2019-11-05T14:03:00Z">
        <w:r w:rsidR="00B879B5">
          <w:rPr>
            <w:rFonts w:ascii="Times New Roman" w:hAnsi="Times New Roman" w:cs="Times New Roman"/>
            <w:color w:val="000000" w:themeColor="text1"/>
          </w:rPr>
          <w:t xml:space="preserve"> </w:t>
        </w:r>
      </w:ins>
      <w:ins w:id="344" w:author="Stevens, Jens T" w:date="2019-11-05T14:05:00Z">
        <w:r w:rsidR="00B879B5">
          <w:rPr>
            <w:rFonts w:ascii="Times New Roman" w:hAnsi="Times New Roman" w:cs="Times New Roman"/>
            <w:color w:val="000000" w:themeColor="text1"/>
          </w:rPr>
          <w:t>measurements for a given sampling date and</w:t>
        </w:r>
      </w:ins>
      <w:ins w:id="345" w:author="Gabrielle Boisrame" w:date="2019-10-31T16:36:00Z">
        <w:del w:id="346" w:author="Stevens, Jens T" w:date="2019-11-05T14:04:00Z">
          <w:r w:rsidR="00170F8D" w:rsidDel="00B879B5">
            <w:rPr>
              <w:rFonts w:ascii="Times New Roman" w:hAnsi="Times New Roman" w:cs="Times New Roman"/>
              <w:color w:val="000000" w:themeColor="text1"/>
            </w:rPr>
            <w:delText xml:space="preserve">, </w:delText>
          </w:r>
        </w:del>
        <w:del w:id="347" w:author="Stevens, Jens T" w:date="2019-11-05T14:03:00Z">
          <w:r w:rsidR="00170F8D" w:rsidDel="00B879B5">
            <w:rPr>
              <w:rFonts w:ascii="Times New Roman" w:hAnsi="Times New Roman" w:cs="Times New Roman"/>
              <w:color w:val="000000" w:themeColor="text1"/>
            </w:rPr>
            <w:delText>measurement date,</w:delText>
          </w:r>
        </w:del>
        <w:del w:id="348"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9" w:author="Stevens, Jens T" w:date="2019-11-05T14:06:00Z">
        <w:r w:rsidR="00B879B5">
          <w:rPr>
            <w:rFonts w:ascii="Times New Roman" w:hAnsi="Times New Roman" w:cs="Times New Roman"/>
            <w:color w:val="000000" w:themeColor="text1"/>
          </w:rPr>
          <w:t xml:space="preserve"> type</w:t>
        </w:r>
      </w:ins>
      <w:ins w:id="350" w:author="Gabrielle Boisrame" w:date="2019-10-31T16:39:00Z">
        <w:r w:rsidR="00316390">
          <w:rPr>
            <w:rFonts w:ascii="Times New Roman" w:hAnsi="Times New Roman" w:cs="Times New Roman"/>
            <w:color w:val="000000" w:themeColor="text1"/>
          </w:rPr>
          <w:t xml:space="preserve">, </w:t>
        </w:r>
      </w:ins>
      <w:ins w:id="351" w:author="Gabrielle Boisrame" w:date="2019-10-31T16:41:00Z">
        <w:r w:rsidR="00316390">
          <w:rPr>
            <w:rFonts w:ascii="Times New Roman" w:hAnsi="Times New Roman" w:cs="Times New Roman"/>
            <w:color w:val="000000" w:themeColor="text1"/>
          </w:rPr>
          <w:t>and calculated the mean values within each group</w:t>
        </w:r>
      </w:ins>
      <w:ins w:id="352" w:author="Gabrielle Boisrame" w:date="2019-10-31T16:40:00Z">
        <w:r w:rsidR="00316390">
          <w:rPr>
            <w:rFonts w:ascii="Times New Roman" w:hAnsi="Times New Roman" w:cs="Times New Roman"/>
            <w:color w:val="000000" w:themeColor="text1"/>
          </w:rPr>
          <w:t xml:space="preserve">. These </w:t>
        </w:r>
      </w:ins>
      <w:ins w:id="353" w:author="Gabrielle Boisrame" w:date="2019-10-31T16:41:00Z">
        <w:r w:rsidR="00316390">
          <w:rPr>
            <w:rFonts w:ascii="Times New Roman" w:hAnsi="Times New Roman" w:cs="Times New Roman"/>
            <w:color w:val="000000" w:themeColor="text1"/>
          </w:rPr>
          <w:t>aggregated means</w:t>
        </w:r>
      </w:ins>
      <w:ins w:id="354" w:author="Gabrielle Boisrame" w:date="2019-10-31T16:40:00Z">
        <w:r w:rsidR="00316390">
          <w:rPr>
            <w:rFonts w:ascii="Times New Roman" w:hAnsi="Times New Roman" w:cs="Times New Roman"/>
            <w:color w:val="000000" w:themeColor="text1"/>
          </w:rPr>
          <w:t xml:space="preserve"> were used for all data training and validation</w:t>
        </w:r>
      </w:ins>
      <w:ins w:id="355" w:author="Gabrielle Boisrame" w:date="2019-10-31T16:43:00Z">
        <w:r w:rsidR="00064BC7">
          <w:rPr>
            <w:rFonts w:ascii="Times New Roman" w:hAnsi="Times New Roman" w:cs="Times New Roman"/>
            <w:color w:val="000000" w:themeColor="text1"/>
          </w:rPr>
          <w:t xml:space="preserve">, so there is only one </w:t>
        </w:r>
      </w:ins>
      <w:ins w:id="356" w:author="Gabrielle Boisrame" w:date="2019-10-31T16:44:00Z">
        <w:r w:rsidR="00064BC7">
          <w:rPr>
            <w:rFonts w:ascii="Times New Roman" w:hAnsi="Times New Roman" w:cs="Times New Roman"/>
            <w:color w:val="000000" w:themeColor="text1"/>
          </w:rPr>
          <w:t xml:space="preserve">measured </w:t>
        </w:r>
      </w:ins>
      <w:ins w:id="357" w:author="Gabrielle Boisrame" w:date="2019-10-31T16:43:00Z">
        <w:r w:rsidR="00064BC7">
          <w:rPr>
            <w:rFonts w:ascii="Times New Roman" w:hAnsi="Times New Roman" w:cs="Times New Roman"/>
            <w:color w:val="000000" w:themeColor="text1"/>
          </w:rPr>
          <w:t>soil moisture value for any unique combination of site, vegetation, and date</w:t>
        </w:r>
      </w:ins>
      <w:ins w:id="358" w:author="Gabrielle Boisrame" w:date="2019-10-31T16:40:00Z">
        <w:r w:rsidR="00316390">
          <w:rPr>
            <w:rFonts w:ascii="Times New Roman" w:hAnsi="Times New Roman" w:cs="Times New Roman"/>
            <w:color w:val="000000" w:themeColor="text1"/>
          </w:rPr>
          <w:t>.</w:t>
        </w:r>
      </w:ins>
      <w:commentRangeEnd w:id="326"/>
      <w:ins w:id="359" w:author="Gabrielle Boisrame" w:date="2019-10-31T16:44:00Z">
        <w:r w:rsidR="00064BC7">
          <w:rPr>
            <w:rStyle w:val="CommentReference"/>
          </w:rPr>
          <w:commentReference w:id="326"/>
        </w:r>
      </w:ins>
      <w:commentRangeEnd w:id="327"/>
      <w:r w:rsidR="00B879B5">
        <w:rPr>
          <w:rStyle w:val="CommentReference"/>
        </w:rPr>
        <w:commentReference w:id="327"/>
      </w:r>
    </w:p>
    <w:p w14:paraId="66BA19DC" w14:textId="5874ECC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60" w:author="Gabrielle Boisrame" w:date="2019-10-31T16:13:00Z">
        <w:r w:rsidR="003369A1" w:rsidDel="00BB7C5B">
          <w:rPr>
            <w:rFonts w:ascii="Times New Roman" w:hAnsi="Times New Roman" w:cs="Times New Roman"/>
          </w:rPr>
          <w:delText>covariates</w:delText>
        </w:r>
      </w:del>
      <w:ins w:id="361"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62"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63" w:author="Jens Stevens" w:date="2019-10-29T13:23:00Z">
        <w:r w:rsidR="006143E3">
          <w:rPr>
            <w:rFonts w:ascii="Times New Roman" w:hAnsi="Times New Roman" w:cs="Times New Roman"/>
          </w:rPr>
          <w:t>year</w:t>
        </w:r>
      </w:ins>
      <w:r w:rsidR="003369A1">
        <w:rPr>
          <w:rFonts w:ascii="Times New Roman" w:hAnsi="Times New Roman" w:cs="Times New Roman"/>
        </w:rPr>
        <w:t xml:space="preserve">, elevation, slope, aspect, TPI, upslope area, TWI, </w:t>
      </w:r>
      <w:r w:rsidR="003369A1">
        <w:rPr>
          <w:rFonts w:ascii="Times New Roman" w:hAnsi="Times New Roman" w:cs="Times New Roman"/>
        </w:rPr>
        <w:lastRenderedPageBreak/>
        <w:t>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64"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65" w:author="Gabrielle Boisrame" w:date="2019-10-04T15:54:00Z">
        <w:r w:rsidR="004D0F74">
          <w:rPr>
            <w:rFonts w:ascii="Times New Roman" w:hAnsi="Times New Roman" w:cs="Times New Roman"/>
          </w:rPr>
          <w:t>While information on soil type may have increased this model</w:t>
        </w:r>
      </w:ins>
      <w:ins w:id="366"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67" w:author="Gabrielle Boisrame" w:date="2019-10-30T14:17:00Z">
        <w:r w:rsidR="00371256">
          <w:rPr>
            <w:rFonts w:ascii="Times New Roman" w:hAnsi="Times New Roman" w:cs="Times New Roman"/>
          </w:rPr>
          <w:t xml:space="preserve">Since random forest is a statistical model, rather than a physically-based model, it does not require information </w:t>
        </w:r>
        <w:del w:id="368" w:author="Sally Thompson" w:date="2019-11-01T15:22:00Z">
          <w:r w:rsidR="00371256" w:rsidDel="00FE2009">
            <w:rPr>
              <w:rFonts w:ascii="Times New Roman" w:hAnsi="Times New Roman" w:cs="Times New Roman"/>
            </w:rPr>
            <w:delText>on</w:delText>
          </w:r>
        </w:del>
      </w:ins>
      <w:ins w:id="369" w:author="Sally Thompson" w:date="2019-11-01T15:22:00Z">
        <w:r w:rsidR="00FE2009">
          <w:rPr>
            <w:rFonts w:ascii="Times New Roman" w:hAnsi="Times New Roman" w:cs="Times New Roman"/>
          </w:rPr>
          <w:t>about</w:t>
        </w:r>
      </w:ins>
      <w:ins w:id="370"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71"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72"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73"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74"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75" w:author="Gabrielle Boisrame" w:date="2019-10-31T16:28:00Z">
        <w:r w:rsidDel="00827832">
          <w:rPr>
            <w:rFonts w:ascii="Times New Roman" w:hAnsi="Times New Roman" w:cs="Times New Roman"/>
            <w:color w:val="2F2F2F" w:themeColor="accent5" w:themeShade="80"/>
          </w:rPr>
          <w:delText>0</w:delText>
        </w:r>
      </w:del>
      <w:ins w:id="376"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77"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78" w:author="Gabrielle Boisrame" w:date="2019-10-31T16:28:00Z">
        <w:r w:rsidDel="00170F8D">
          <w:rPr>
            <w:rFonts w:ascii="Times New Roman" w:hAnsi="Times New Roman" w:cs="Times New Roman"/>
            <w:color w:val="2F2F2F" w:themeColor="accent5" w:themeShade="80"/>
          </w:rPr>
          <w:delText xml:space="preserve">to </w:delText>
        </w:r>
      </w:del>
      <w:ins w:id="379"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80"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81"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82" w:author="Gabrielle Boisrame" w:date="2019-10-31T16:20:00Z">
        <w:r w:rsidR="00BB7C5B">
          <w:rPr>
            <w:rFonts w:ascii="Times New Roman" w:hAnsi="Times New Roman" w:cs="Times New Roman"/>
            <w:color w:val="2F2F2F" w:themeColor="accent5" w:themeShade="80"/>
          </w:rPr>
          <w:t xml:space="preserve">two modeled soil moisture datasets </w:t>
        </w:r>
      </w:ins>
      <w:ins w:id="383" w:author="Gabrielle Boisrame" w:date="2019-10-31T16:21:00Z">
        <w:r w:rsidR="00BB7C5B">
          <w:rPr>
            <w:rFonts w:ascii="Times New Roman" w:hAnsi="Times New Roman" w:cs="Times New Roman"/>
            <w:color w:val="2F2F2F" w:themeColor="accent5" w:themeShade="80"/>
          </w:rPr>
          <w:t xml:space="preserve">- </w:t>
        </w:r>
      </w:ins>
      <w:ins w:id="384" w:author="Gabrielle Boisrame" w:date="2019-10-31T16:20:00Z">
        <w:r w:rsidR="00BB7C5B">
          <w:rPr>
            <w:rFonts w:ascii="Times New Roman" w:hAnsi="Times New Roman" w:cs="Times New Roman"/>
            <w:color w:val="2F2F2F" w:themeColor="accent5" w:themeShade="80"/>
          </w:rPr>
          <w:t>one with</w:t>
        </w:r>
      </w:ins>
      <w:del w:id="385"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86"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87"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88" w:author="Gabrielle Boisrame" w:date="2019-10-31T16:21:00Z">
        <w:r w:rsidR="00BB7C5B">
          <w:rPr>
            <w:rFonts w:ascii="Times New Roman" w:hAnsi="Times New Roman" w:cs="Times New Roman"/>
            <w:color w:val="2F2F2F" w:themeColor="accent5" w:themeShade="80"/>
          </w:rPr>
          <w:t xml:space="preserve"> – in order to quantify the </w:t>
        </w:r>
        <w:r w:rsidR="00BB7C5B">
          <w:rPr>
            <w:rFonts w:ascii="Times New Roman" w:hAnsi="Times New Roman" w:cs="Times New Roman"/>
            <w:color w:val="2F2F2F" w:themeColor="accent5" w:themeShade="80"/>
          </w:rPr>
          <w:lastRenderedPageBreak/>
          <w:t>change in soil moisture due to fire</w:t>
        </w:r>
      </w:ins>
      <w:r>
        <w:rPr>
          <w:rFonts w:ascii="Times New Roman" w:hAnsi="Times New Roman" w:cs="Times New Roman"/>
          <w:color w:val="2F2F2F" w:themeColor="accent5" w:themeShade="80"/>
        </w:rPr>
        <w:t>.</w:t>
      </w:r>
      <w:ins w:id="389"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90" w:author="Gabrielle Boisrame" w:date="2019-10-31T16:31:00Z">
        <w:r w:rsidR="00170F8D">
          <w:rPr>
            <w:rFonts w:ascii="Times New Roman" w:hAnsi="Times New Roman" w:cs="Times New Roman"/>
            <w:color w:val="2F2F2F" w:themeColor="accent5" w:themeShade="80"/>
          </w:rPr>
          <w:t>is</w:t>
        </w:r>
      </w:ins>
      <w:ins w:id="391" w:author="Gabrielle Boisrame" w:date="2019-10-31T16:23:00Z">
        <w:r w:rsidR="00827832">
          <w:rPr>
            <w:rFonts w:ascii="Times New Roman" w:hAnsi="Times New Roman" w:cs="Times New Roman"/>
            <w:color w:val="2F2F2F" w:themeColor="accent5" w:themeShade="80"/>
          </w:rPr>
          <w:t xml:space="preserve"> due to causes other than fire</w:t>
        </w:r>
      </w:ins>
      <w:ins w:id="392" w:author="Gabrielle Boisrame" w:date="2019-10-31T16:26:00Z">
        <w:r w:rsidR="00827832">
          <w:rPr>
            <w:rFonts w:ascii="Times New Roman" w:hAnsi="Times New Roman" w:cs="Times New Roman"/>
            <w:color w:val="2F2F2F" w:themeColor="accent5" w:themeShade="80"/>
          </w:rPr>
          <w:t xml:space="preserve">, which </w:t>
        </w:r>
        <w:del w:id="393" w:author="Sally Thompson" w:date="2019-11-01T15:22:00Z">
          <w:r w:rsidR="00827832" w:rsidDel="00FE2009">
            <w:rPr>
              <w:rFonts w:ascii="Times New Roman" w:hAnsi="Times New Roman" w:cs="Times New Roman"/>
              <w:color w:val="2F2F2F" w:themeColor="accent5" w:themeShade="80"/>
            </w:rPr>
            <w:delText>appears to be</w:delText>
          </w:r>
        </w:del>
      </w:ins>
      <w:ins w:id="394" w:author="Sally Thompson" w:date="2019-11-01T15:22:00Z">
        <w:r w:rsidR="00FE2009">
          <w:rPr>
            <w:rFonts w:ascii="Times New Roman" w:hAnsi="Times New Roman" w:cs="Times New Roman"/>
            <w:color w:val="2F2F2F" w:themeColor="accent5" w:themeShade="80"/>
          </w:rPr>
          <w:t>is</w:t>
        </w:r>
      </w:ins>
      <w:ins w:id="395"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96" w:author="Gabrielle Boisrame" w:date="2019-10-31T16:27:00Z">
        <w:r w:rsidR="00827832">
          <w:rPr>
            <w:rFonts w:ascii="Times New Roman" w:hAnsi="Times New Roman" w:cs="Times New Roman"/>
            <w:color w:val="2F2F2F" w:themeColor="accent5" w:themeShade="80"/>
          </w:rPr>
          <w:t>d</w:t>
        </w:r>
      </w:ins>
      <w:ins w:id="397" w:author="Gabrielle Boisrame" w:date="2019-10-31T16:26:00Z">
        <w:r w:rsidR="00827832">
          <w:rPr>
            <w:rFonts w:ascii="Times New Roman" w:hAnsi="Times New Roman" w:cs="Times New Roman"/>
            <w:color w:val="2F2F2F" w:themeColor="accent5" w:themeShade="80"/>
          </w:rPr>
          <w:t>)</w:t>
        </w:r>
      </w:ins>
      <w:ins w:id="398"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9"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400"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401"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402"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403"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404"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405"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ins w:id="406"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407"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08" w:author="Jens Stevens" w:date="2019-10-29T13:26:00Z">
        <w:r w:rsidR="00572C84" w:rsidDel="006143E3">
          <w:rPr>
            <w:rFonts w:ascii="Times New Roman" w:hAnsi="Times New Roman" w:cs="Times New Roman"/>
          </w:rPr>
          <w:delText xml:space="preserve">  </w:delText>
        </w:r>
      </w:del>
    </w:p>
    <w:p w14:paraId="1517F411" w14:textId="719EF8F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9"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10"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11" w:author="Stevens, Jens T" w:date="2019-11-05T16:35:00Z">
        <w:r w:rsidR="00B202D6">
          <w:rPr>
            <w:rFonts w:ascii="Times New Roman" w:hAnsi="Times New Roman" w:cs="Times New Roman"/>
          </w:rPr>
          <w:t xml:space="preserve"> </w:t>
        </w:r>
      </w:ins>
      <w:del w:id="412" w:author="Stevens, Jens T" w:date="2019-11-05T16:36:00Z">
        <w:r w:rsidR="00253B83" w:rsidDel="00B202D6">
          <w:rPr>
            <w:rFonts w:ascii="Times New Roman" w:hAnsi="Times New Roman" w:cs="Times New Roman"/>
          </w:rPr>
          <w:delText>, however</w:delText>
        </w:r>
      </w:del>
      <w:ins w:id="413"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1DC5CD5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Y29uZGFyeS10aXRsZT48L3RpdGxlcz48cGVyaW9kaWNhbD48ZnVsbC10aXRsZT5WYWRvc2UgWm9u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14"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378BB705" w14:textId="4A59F52C" w:rsidR="00122A03" w:rsidRPr="00EF599F" w:rsidDel="00CE22C2" w:rsidRDefault="00122A03">
      <w:pPr>
        <w:pStyle w:val="Heading2"/>
        <w:spacing w:line="480" w:lineRule="auto"/>
        <w:rPr>
          <w:del w:id="415" w:author="Gabrielle Boisrame" w:date="2019-10-30T12:11:00Z"/>
          <w:rFonts w:ascii="Times New Roman" w:hAnsi="Times New Roman" w:cs="Times New Roman"/>
          <w:color w:val="000000" w:themeColor="text1"/>
        </w:rPr>
        <w:pPrChange w:id="416" w:author="Gabrielle Boisrame" w:date="2019-10-30T12:11:00Z">
          <w:pPr>
            <w:pStyle w:val="Heading2"/>
          </w:pPr>
        </w:pPrChange>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05F90932" w14:textId="77777777" w:rsidR="00122A03" w:rsidRPr="00B12DBF" w:rsidRDefault="00122A03">
      <w:pPr>
        <w:pStyle w:val="Heading2"/>
        <w:spacing w:line="480" w:lineRule="auto"/>
        <w:rPr>
          <w:rPrChange w:id="417" w:author="Jens Stevens" w:date="2019-10-29T18:38:00Z">
            <w:rPr>
              <w:rFonts w:ascii="Times New Roman" w:hAnsi="Times New Roman" w:cs="Times New Roman"/>
            </w:rPr>
          </w:rPrChange>
        </w:rPr>
        <w:pPrChange w:id="418" w:author="Gabrielle Boisrame" w:date="2019-10-30T12:11:00Z">
          <w:pPr/>
        </w:pPrChange>
      </w:pP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9"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20"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21"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22" w:author="Jens Stevens" w:date="2019-10-29T18:00:00Z">
        <w:r w:rsidR="0078250A">
          <w:rPr>
            <w:rFonts w:ascii="Times New Roman" w:hAnsi="Times New Roman" w:cs="Times New Roman"/>
          </w:rPr>
          <w:t xml:space="preserve">12 (21%) </w:t>
        </w:r>
      </w:ins>
      <w:ins w:id="423" w:author="Jens Stevens" w:date="2019-10-29T18:01:00Z">
        <w:del w:id="424" w:author="Stevens, Jens T" w:date="2019-11-04T21:36:00Z">
          <w:r w:rsidR="0078250A" w:rsidDel="00174576">
            <w:rPr>
              <w:rFonts w:ascii="Times New Roman" w:hAnsi="Times New Roman" w:cs="Times New Roman"/>
            </w:rPr>
            <w:delText>burned once</w:delText>
          </w:r>
        </w:del>
      </w:ins>
      <w:ins w:id="425" w:author="Stevens, Jens T" w:date="2019-11-04T21:36:00Z">
        <w:r w:rsidR="00174576">
          <w:rPr>
            <w:rFonts w:ascii="Times New Roman" w:hAnsi="Times New Roman" w:cs="Times New Roman"/>
          </w:rPr>
          <w:t>did not burn</w:t>
        </w:r>
      </w:ins>
      <w:ins w:id="426" w:author="Jens Stevens" w:date="2019-10-29T18:01:00Z">
        <w:r w:rsidR="0078250A">
          <w:rPr>
            <w:rFonts w:ascii="Times New Roman" w:hAnsi="Times New Roman" w:cs="Times New Roman"/>
          </w:rPr>
          <w:t>, 27 (47%) burned once, and 18 (32%) burned 2-4 times.</w:t>
        </w:r>
      </w:ins>
      <w:ins w:id="427" w:author="Jens Stevens" w:date="2019-10-29T18:00:00Z">
        <w:r w:rsidR="0078250A">
          <w:rPr>
            <w:rFonts w:ascii="Times New Roman" w:hAnsi="Times New Roman" w:cs="Times New Roman"/>
          </w:rPr>
          <w:t xml:space="preserve"> </w:t>
        </w:r>
      </w:ins>
      <w:del w:id="428"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9" w:author="Jens Stevens" w:date="2019-10-29T18:40:00Z">
        <w:del w:id="430" w:author="Stevens, Jens T" w:date="2019-11-04T21:35:00Z">
          <w:r w:rsidR="00B12DBF" w:rsidDel="00174576">
            <w:rPr>
              <w:rFonts w:ascii="Times New Roman" w:hAnsi="Times New Roman" w:cs="Times New Roman"/>
            </w:rPr>
            <w:delText>i</w:delText>
          </w:r>
        </w:del>
      </w:ins>
      <w:ins w:id="431" w:author="Stevens, Jens T" w:date="2019-11-04T21:35:00Z">
        <w:r w:rsidR="00174576">
          <w:rPr>
            <w:rFonts w:ascii="Times New Roman" w:hAnsi="Times New Roman" w:cs="Times New Roman"/>
          </w:rPr>
          <w:t>I</w:t>
        </w:r>
      </w:ins>
      <w:ins w:id="432"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33" w:author="Jens Stevens" w:date="2019-10-29T18:42:00Z">
        <w:r w:rsidR="00122A03" w:rsidDel="00B12DBF">
          <w:rPr>
            <w:rFonts w:ascii="Times New Roman" w:hAnsi="Times New Roman" w:cs="Times New Roman"/>
          </w:rPr>
          <w:delText>number of times burned</w:delText>
        </w:r>
      </w:del>
      <w:ins w:id="434"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35"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36"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37"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38"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9" w:author="Jens Stevens" w:date="2019-10-29T18:41:00Z">
        <w:r w:rsidR="00122A03" w:rsidDel="00B12DBF">
          <w:rPr>
            <w:rFonts w:ascii="Times New Roman" w:hAnsi="Times New Roman" w:cs="Times New Roman"/>
          </w:rPr>
          <w:delText>number of times burned</w:delText>
        </w:r>
      </w:del>
      <w:ins w:id="440" w:author="Jens Stevens" w:date="2019-10-29T18:41:00Z">
        <w:r w:rsidR="00B12DBF">
          <w:rPr>
            <w:rFonts w:ascii="Times New Roman" w:hAnsi="Times New Roman" w:cs="Times New Roman"/>
          </w:rPr>
          <w:t xml:space="preserve">fire occurrence </w:t>
        </w:r>
      </w:ins>
      <w:del w:id="441"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del w:id="442" w:author="Stevens, Jens T" w:date="2019-11-04T21:37:00Z">
        <w:r w:rsidDel="00391CAE">
          <w:rPr>
            <w:rFonts w:ascii="Times New Roman" w:hAnsi="Times New Roman" w:cs="Times New Roman"/>
          </w:rPr>
          <w:delText>, p</w:delText>
        </w:r>
      </w:del>
      <w:ins w:id="443"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del w:id="444" w:author="Jens Stevens" w:date="2019-10-29T18:38:00Z">
        <w:r w:rsidDel="00B12DBF">
          <w:rPr>
            <w:rFonts w:ascii="Times New Roman" w:hAnsi="Times New Roman" w:cs="Times New Roman"/>
            <w:i/>
          </w:rPr>
          <w:delText xml:space="preserve">Abies </w:delText>
        </w:r>
      </w:del>
      <w:ins w:id="445"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46" w:author="Stevens, Jens T" w:date="2019-11-04T21:37:00Z">
        <w:r w:rsidR="00391CAE">
          <w:rPr>
            <w:rFonts w:ascii="Times New Roman" w:hAnsi="Times New Roman" w:cs="Times New Roman"/>
            <w:i/>
          </w:rPr>
          <w:t xml:space="preserve">. </w:t>
        </w:r>
      </w:ins>
      <w:del w:id="447" w:author="Stevens, Jens T" w:date="2019-11-04T21:37:00Z">
        <w:r w:rsidRPr="00391CAE" w:rsidDel="00391CAE">
          <w:rPr>
            <w:rFonts w:ascii="Times New Roman" w:hAnsi="Times New Roman" w:cs="Times New Roman"/>
            <w:iCs/>
          </w:rPr>
          <w:delText>, and</w:delText>
        </w:r>
      </w:del>
      <w:ins w:id="448"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49" w:author="Jens Stevens" w:date="2019-10-29T18:38:00Z">
        <w:r w:rsidDel="00B12DBF">
          <w:rPr>
            <w:rFonts w:ascii="Times New Roman" w:hAnsi="Times New Roman" w:cs="Times New Roman"/>
            <w:i/>
          </w:rPr>
          <w:delText xml:space="preserve">Abies </w:delText>
        </w:r>
      </w:del>
      <w:ins w:id="450" w:author="Jens Stevens" w:date="2019-10-29T18:38:00Z">
        <w:r w:rsidR="00B12DBF">
          <w:rPr>
            <w:rFonts w:ascii="Times New Roman" w:hAnsi="Times New Roman" w:cs="Times New Roman"/>
            <w:i/>
          </w:rPr>
          <w:t xml:space="preserve">A. </w:t>
        </w:r>
      </w:ins>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51" w:author="Jens Stevens" w:date="2019-10-29T18:38:00Z">
        <w:r w:rsidR="00B12DBF">
          <w:rPr>
            <w:rFonts w:ascii="Times New Roman" w:hAnsi="Times New Roman" w:cs="Times New Roman"/>
          </w:rPr>
          <w:t>A</w:t>
        </w:r>
      </w:ins>
      <w:del w:id="452" w:author="Jens Stevens" w:date="2019-10-29T18:38:00Z">
        <w:r w:rsidDel="00B12DBF">
          <w:rPr>
            <w:rFonts w:ascii="Times New Roman" w:hAnsi="Times New Roman" w:cs="Times New Roman"/>
            <w:i/>
          </w:rPr>
          <w:delText xml:space="preserve">Abies </w:delText>
        </w:r>
      </w:del>
      <w:ins w:id="453" w:author="Jens Stevens" w:date="2019-10-29T18:38:00Z">
        <w:r w:rsidR="00B12DBF">
          <w:rPr>
            <w:rFonts w:ascii="Times New Roman" w:hAnsi="Times New Roman" w:cs="Times New Roman"/>
            <w:i/>
          </w:rPr>
          <w:t xml:space="preserve">. </w:t>
        </w:r>
      </w:ins>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54"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commentRangeStart w:id="455"/>
      <w:commentRangeStart w:id="456"/>
      <w:r w:rsidRPr="00EF599F">
        <w:rPr>
          <w:rFonts w:ascii="Times New Roman" w:hAnsi="Times New Roman" w:cs="Times New Roman"/>
          <w:noProof/>
          <w:lang w:eastAsia="en-US"/>
        </w:rPr>
        <w:lastRenderedPageBreak/>
        <w:drawing>
          <wp:inline distT="0" distB="0" distL="0" distR="0" wp14:anchorId="44E0354F" wp14:editId="6869F4FC">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455"/>
      <w:r w:rsidR="00165698">
        <w:rPr>
          <w:rStyle w:val="CommentReference"/>
          <w:i w:val="0"/>
          <w:iCs w:val="0"/>
          <w:color w:val="auto"/>
        </w:rPr>
        <w:commentReference w:id="455"/>
      </w:r>
      <w:commentRangeEnd w:id="456"/>
      <w:r w:rsidR="007C0FB5">
        <w:rPr>
          <w:rStyle w:val="CommentReference"/>
          <w:i w:val="0"/>
          <w:iCs w:val="0"/>
          <w:color w:val="auto"/>
        </w:rPr>
        <w:commentReference w:id="456"/>
      </w:r>
    </w:p>
    <w:p w14:paraId="6ADD0C65" w14:textId="7E883033" w:rsidR="00122A03" w:rsidRPr="00EF599F" w:rsidRDefault="00122A03" w:rsidP="00122A03">
      <w:pPr>
        <w:pStyle w:val="Caption"/>
        <w:rPr>
          <w:rFonts w:ascii="Times New Roman" w:hAnsi="Times New Roman" w:cs="Times New Roman"/>
        </w:rPr>
      </w:pPr>
      <w:bookmarkStart w:id="457" w:name="_Ref536611211"/>
      <w:r w:rsidRPr="000E206E">
        <w:rPr>
          <w:rFonts w:ascii="Times New Roman" w:hAnsi="Times New Roman" w:cs="Times New Roman"/>
          <w:b/>
        </w:rPr>
        <w:t xml:space="preserve">Figure </w:t>
      </w:r>
      <w:bookmarkEnd w:id="457"/>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species composition by basal area fraction. Row 1 is for all trees &gt;7.6 cm, row 2 is for trees &gt; 15.2 cm, row 3 is for trees &gt;61 cm, and row 4 is for trees &gt;100 cm. Asterisks in columns 1 and 2 indicate significant differences in the response variable between 1970</w:t>
      </w:r>
      <w:ins w:id="458"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9"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r w:rsidRPr="00EF599F">
        <w:rPr>
          <w:rFonts w:ascii="Times New Roman" w:hAnsi="Times New Roman" w:cs="Times New Roman"/>
        </w:rPr>
        <w:t xml:space="preserve"> </w:t>
      </w:r>
    </w:p>
    <w:p w14:paraId="3D317800" w14:textId="77777777" w:rsidR="00122A03" w:rsidRDefault="00122A03" w:rsidP="00122A03">
      <w:pPr>
        <w:spacing w:line="480" w:lineRule="auto"/>
        <w:rPr>
          <w:rFonts w:ascii="Times New Roman" w:hAnsi="Times New Roman" w:cs="Times New Roman"/>
          <w:color w:val="000000" w:themeColor="text1"/>
        </w:rPr>
        <w:sectPr w:rsidR="00122A03" w:rsidSect="00EF599F">
          <w:pgSz w:w="12240" w:h="15840"/>
          <w:pgMar w:top="1440" w:right="1440" w:bottom="1440" w:left="1440" w:header="720" w:footer="720" w:gutter="0"/>
          <w:lnNumType w:countBy="1" w:restart="continuous"/>
          <w:cols w:space="720"/>
        </w:sectPr>
      </w:pP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60" w:author="Jens Stevens" w:date="2019-10-25T14:54:00Z">
        <w:r>
          <w:rPr>
            <w:rFonts w:ascii="Times New Roman" w:hAnsi="Times New Roman" w:cs="Times New Roman"/>
            <w:i/>
            <w:sz w:val="18"/>
            <w:szCs w:val="18"/>
          </w:rPr>
          <w:t xml:space="preserve"> These data apply to all plots across vegetation type, as in Figure </w:t>
        </w:r>
      </w:ins>
      <w:ins w:id="461" w:author="Stevens, Jens T" w:date="2019-11-04T18:08:00Z">
        <w:r w:rsidR="004216A4">
          <w:rPr>
            <w:rFonts w:ascii="Times New Roman" w:hAnsi="Times New Roman" w:cs="Times New Roman"/>
            <w:i/>
            <w:sz w:val="18"/>
            <w:szCs w:val="18"/>
          </w:rPr>
          <w:t>3</w:t>
        </w:r>
      </w:ins>
      <w:ins w:id="462"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63"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0B5EBD51" w:rsidR="00FF17D0" w:rsidRDefault="00155E86" w:rsidP="00FF17D0">
      <w:pPr>
        <w:spacing w:line="480" w:lineRule="auto"/>
        <w:ind w:firstLine="720"/>
        <w:rPr>
          <w:rFonts w:ascii="Times New Roman" w:hAnsi="Times New Roman" w:cs="Times New Roman"/>
        </w:rPr>
      </w:pPr>
      <w:del w:id="464"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65" w:author="Jens Stevens" w:date="2019-10-29T13:50:00Z">
        <w:r w:rsidR="00C838CC" w:rsidDel="003664D6">
          <w:rPr>
            <w:rFonts w:ascii="Times New Roman" w:hAnsi="Times New Roman" w:cs="Times New Roman"/>
          </w:rPr>
          <w:delText>2</w:delText>
        </w:r>
      </w:del>
      <w:del w:id="466"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67"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68"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9" w:author="Jens Stevens" w:date="2019-10-29T13:50:00Z">
        <w:r w:rsidR="00F860B9" w:rsidDel="003664D6">
          <w:rPr>
            <w:rFonts w:ascii="Times New Roman" w:hAnsi="Times New Roman" w:cs="Times New Roman"/>
          </w:rPr>
          <w:delText>2</w:delText>
        </w:r>
      </w:del>
      <w:ins w:id="470"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71"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72"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73"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74"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75"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76" w:author="Jens Stevens" w:date="2019-10-29T15:35:00Z">
        <w:r w:rsidR="00FF17D0" w:rsidRPr="00EF599F" w:rsidDel="00DB574F">
          <w:rPr>
            <w:rFonts w:ascii="Times New Roman" w:hAnsi="Times New Roman" w:cs="Times New Roman"/>
          </w:rPr>
          <w:delText>transitions in the opposite direction were underrepresented</w:delText>
        </w:r>
      </w:del>
      <w:del w:id="477"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78"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9" w:author="Jens Stevens" w:date="2019-10-29T13:55:00Z">
        <w:r w:rsidR="00A64E15" w:rsidRPr="00EF599F" w:rsidDel="003664D6">
          <w:rPr>
            <w:rFonts w:ascii="Times New Roman" w:hAnsi="Times New Roman" w:cs="Times New Roman"/>
            <w:noProof/>
          </w:rPr>
          <w:delText>3</w:delText>
        </w:r>
      </w:del>
      <w:ins w:id="480" w:author="Jens Stevens" w:date="2019-10-29T13:58:00Z">
        <w:r w:rsidR="00EA3CCF">
          <w:rPr>
            <w:rFonts w:ascii="Times New Roman" w:hAnsi="Times New Roman" w:cs="Times New Roman"/>
            <w:noProof/>
          </w:rPr>
          <w:t>C1</w:t>
        </w:r>
      </w:ins>
      <w:del w:id="481"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482"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83" w:author="Jens Stevens" w:date="2019-10-29T13:55:00Z">
        <w:r w:rsidR="0063439C" w:rsidDel="003664D6">
          <w:rPr>
            <w:rFonts w:ascii="Times New Roman" w:hAnsi="Times New Roman" w:cs="Times New Roman"/>
          </w:rPr>
          <w:delText>3</w:delText>
        </w:r>
      </w:del>
      <w:ins w:id="484"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85" w:author="Jens Stevens" w:date="2019-10-29T18:07:00Z">
        <w:r>
          <w:rPr>
            <w:rFonts w:ascii="Times New Roman" w:hAnsi="Times New Roman" w:cs="Times New Roman"/>
          </w:rPr>
          <w:t xml:space="preserve">The magnitude of </w:t>
        </w:r>
        <w:del w:id="486" w:author="Gabrielle Boisrame" w:date="2019-10-31T09:58:00Z">
          <w:r w:rsidDel="00C84172">
            <w:rPr>
              <w:rFonts w:ascii="Times New Roman" w:hAnsi="Times New Roman" w:cs="Times New Roman"/>
            </w:rPr>
            <w:delText>change in discrete vegetation patches</w:delText>
          </w:r>
        </w:del>
      </w:ins>
      <w:ins w:id="487" w:author="Gabrielle Boisrame" w:date="2019-10-31T09:58:00Z">
        <w:r w:rsidR="00C84172">
          <w:rPr>
            <w:rFonts w:ascii="Times New Roman" w:hAnsi="Times New Roman" w:cs="Times New Roman"/>
          </w:rPr>
          <w:t>vegetation type change</w:t>
        </w:r>
      </w:ins>
      <w:ins w:id="488" w:author="Jens Stevens" w:date="2019-10-29T18:07:00Z">
        <w:r>
          <w:rPr>
            <w:rFonts w:ascii="Times New Roman" w:hAnsi="Times New Roman" w:cs="Times New Roman"/>
          </w:rPr>
          <w:t xml:space="preserve"> in SCB was much less than in ICB over a similar period of time (Figure 6)</w:t>
        </w:r>
      </w:ins>
      <w:ins w:id="489" w:author="Jens Stevens" w:date="2019-10-29T18:08:00Z">
        <w:r>
          <w:rPr>
            <w:rFonts w:ascii="Times New Roman" w:hAnsi="Times New Roman" w:cs="Times New Roman"/>
          </w:rPr>
          <w:t xml:space="preserve">. Over roughly four decades, net cover of mixed-conifer at SCB only decreased from </w:t>
        </w:r>
        <w:del w:id="490" w:author="Gabrielle Boisrame" w:date="2019-10-31T09:59:00Z">
          <w:r w:rsidDel="00C84172">
            <w:rPr>
              <w:rFonts w:ascii="Times New Roman" w:hAnsi="Times New Roman" w:cs="Times New Roman"/>
            </w:rPr>
            <w:delText xml:space="preserve">80% to 79%, while at ICB it decreased </w:delText>
          </w:r>
        </w:del>
      </w:ins>
      <w:ins w:id="491" w:author="Jens Stevens" w:date="2019-10-29T18:09:00Z">
        <w:del w:id="492" w:author="Gabrielle Boisrame" w:date="2019-10-31T09:59:00Z">
          <w:r w:rsidDel="00C84172">
            <w:rPr>
              <w:rFonts w:ascii="Times New Roman" w:hAnsi="Times New Roman" w:cs="Times New Roman"/>
            </w:rPr>
            <w:delText>f</w:delText>
          </w:r>
        </w:del>
      </w:ins>
      <w:ins w:id="493" w:author="Jens Stevens" w:date="2019-10-29T18:08:00Z">
        <w:del w:id="494" w:author="Gabrielle Boisrame" w:date="2019-10-31T09:59:00Z">
          <w:r w:rsidDel="00C84172">
            <w:rPr>
              <w:rFonts w:ascii="Times New Roman" w:hAnsi="Times New Roman" w:cs="Times New Roman"/>
            </w:rPr>
            <w:delText xml:space="preserve">rom </w:delText>
          </w:r>
        </w:del>
      </w:ins>
      <w:ins w:id="495" w:author="Jens Stevens" w:date="2019-10-29T18:13:00Z">
        <w:r w:rsidR="00BE62E0">
          <w:rPr>
            <w:rFonts w:ascii="Times New Roman" w:hAnsi="Times New Roman" w:cs="Times New Roman"/>
          </w:rPr>
          <w:t>8</w:t>
        </w:r>
        <w:del w:id="496" w:author="Gabrielle Boisrame" w:date="2019-10-31T10:07:00Z">
          <w:r w:rsidR="00BE62E0" w:rsidDel="00C84172">
            <w:rPr>
              <w:rFonts w:ascii="Times New Roman" w:hAnsi="Times New Roman" w:cs="Times New Roman"/>
            </w:rPr>
            <w:delText>5</w:delText>
          </w:r>
        </w:del>
      </w:ins>
      <w:ins w:id="497" w:author="Gabrielle Boisrame" w:date="2019-10-31T10:07:00Z">
        <w:r w:rsidR="00C84172">
          <w:rPr>
            <w:rFonts w:ascii="Times New Roman" w:hAnsi="Times New Roman" w:cs="Times New Roman"/>
          </w:rPr>
          <w:t>3</w:t>
        </w:r>
      </w:ins>
      <w:ins w:id="498" w:author="Jens Stevens" w:date="2019-10-29T18:13:00Z">
        <w:r w:rsidR="00BE62E0">
          <w:rPr>
            <w:rFonts w:ascii="Times New Roman" w:hAnsi="Times New Roman" w:cs="Times New Roman"/>
          </w:rPr>
          <w:t>% to 8</w:t>
        </w:r>
        <w:del w:id="499" w:author="Gabrielle Boisrame" w:date="2019-10-31T10:07:00Z">
          <w:r w:rsidR="00BE62E0" w:rsidDel="00C84172">
            <w:rPr>
              <w:rFonts w:ascii="Times New Roman" w:hAnsi="Times New Roman" w:cs="Times New Roman"/>
            </w:rPr>
            <w:delText>3</w:delText>
          </w:r>
        </w:del>
      </w:ins>
      <w:ins w:id="500" w:author="Gabrielle Boisrame" w:date="2019-10-31T10:07:00Z">
        <w:r w:rsidR="00C84172">
          <w:rPr>
            <w:rFonts w:ascii="Times New Roman" w:hAnsi="Times New Roman" w:cs="Times New Roman"/>
          </w:rPr>
          <w:t>2</w:t>
        </w:r>
      </w:ins>
      <w:ins w:id="501" w:author="Jens Stevens" w:date="2019-10-29T18:13:00Z">
        <w:r w:rsidR="00BE62E0">
          <w:rPr>
            <w:rFonts w:ascii="Times New Roman" w:hAnsi="Times New Roman" w:cs="Times New Roman"/>
          </w:rPr>
          <w:t xml:space="preserve">%, while at ICB it decreased from </w:t>
        </w:r>
      </w:ins>
      <w:ins w:id="502" w:author="Jens Stevens" w:date="2019-10-29T18:14:00Z">
        <w:r w:rsidR="00BE62E0">
          <w:rPr>
            <w:rFonts w:ascii="Times New Roman" w:hAnsi="Times New Roman" w:cs="Times New Roman"/>
          </w:rPr>
          <w:t>81% to 62% (Figure 6).</w:t>
        </w:r>
      </w:ins>
      <w:ins w:id="503"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504" w:author="Jens Stevens" w:date="2019-10-29T18:18:00Z">
        <w:r w:rsidR="007E778C" w:rsidDel="00BE62E0">
          <w:rPr>
            <w:rFonts w:ascii="Times New Roman" w:hAnsi="Times New Roman" w:cs="Times New Roman"/>
          </w:rPr>
          <w:delText>C4a</w:delText>
        </w:r>
      </w:del>
      <w:ins w:id="505"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506" w:author="Jens Stevens" w:date="2019-10-29T18:16:00Z">
        <w:r w:rsidR="007E778C" w:rsidDel="00BE62E0">
          <w:rPr>
            <w:rFonts w:ascii="Times New Roman" w:hAnsi="Times New Roman" w:cs="Times New Roman"/>
          </w:rPr>
          <w:delText xml:space="preserve">both total area (7.6% to 9.0% of the vegetated area; Figure </w:delText>
        </w:r>
      </w:del>
      <w:del w:id="507" w:author="Jens Stevens" w:date="2019-10-29T14:02:00Z">
        <w:r w:rsidR="007E778C" w:rsidDel="009270BC">
          <w:rPr>
            <w:rFonts w:ascii="Times New Roman" w:hAnsi="Times New Roman" w:cs="Times New Roman"/>
          </w:rPr>
          <w:delText>C</w:delText>
        </w:r>
      </w:del>
      <w:del w:id="508"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09" w:author="Jens Stevens" w:date="2019-10-29T18:18:00Z">
        <w:r w:rsidR="007E778C" w:rsidDel="00BE62E0">
          <w:rPr>
            <w:rFonts w:ascii="Times New Roman" w:hAnsi="Times New Roman" w:cs="Times New Roman"/>
          </w:rPr>
          <w:delText>C4c</w:delText>
        </w:r>
      </w:del>
      <w:ins w:id="510"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45679973" w:rsidR="0091423C" w:rsidRPr="00EF599F" w:rsidRDefault="005C4567" w:rsidP="005C4567">
      <w:pPr>
        <w:pStyle w:val="Caption"/>
        <w:rPr>
          <w:rFonts w:ascii="Times New Roman" w:hAnsi="Times New Roman" w:cs="Times New Roman"/>
          <w:i w:val="0"/>
          <w:color w:val="000000" w:themeColor="text1"/>
          <w:sz w:val="24"/>
          <w:szCs w:val="24"/>
        </w:rPr>
      </w:pPr>
      <w:bookmarkStart w:id="511" w:name="_Ref534838"/>
      <w:r w:rsidRPr="000E206E">
        <w:rPr>
          <w:rFonts w:ascii="Times New Roman" w:hAnsi="Times New Roman" w:cs="Times New Roman"/>
          <w:b/>
        </w:rPr>
        <w:t xml:space="preserve">Figure </w:t>
      </w:r>
      <w:del w:id="512" w:author="Jens Stevens" w:date="2019-10-29T13:50:00Z">
        <w:r w:rsidR="00A64E15" w:rsidRPr="000E206E" w:rsidDel="003664D6">
          <w:rPr>
            <w:rFonts w:ascii="Times New Roman" w:hAnsi="Times New Roman" w:cs="Times New Roman"/>
            <w:b/>
            <w:noProof/>
          </w:rPr>
          <w:delText>2</w:delText>
        </w:r>
      </w:del>
      <w:bookmarkEnd w:id="511"/>
      <w:ins w:id="513"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14" w:author="Jens Stevens" w:date="2019-10-29T18:19:00Z">
        <w:r w:rsidR="00BE62E0">
          <w:rPr>
            <w:rFonts w:ascii="Times New Roman" w:hAnsi="Times New Roman" w:cs="Times New Roman"/>
            <w:noProof/>
          </w:rPr>
          <w:t xml:space="preserve"> in </w:t>
        </w:r>
        <w:del w:id="515" w:author="Stevens, Jens T" w:date="2019-11-05T14:08:00Z">
          <w:r w:rsidR="00BE62E0" w:rsidDel="00B879B5">
            <w:rPr>
              <w:rFonts w:ascii="Times New Roman" w:hAnsi="Times New Roman" w:cs="Times New Roman"/>
              <w:noProof/>
            </w:rPr>
            <w:delText>SCB</w:delText>
          </w:r>
        </w:del>
      </w:ins>
      <w:ins w:id="516"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w:t>
      </w:r>
      <w:del w:id="517" w:author="Stevens, Jens T" w:date="2019-11-06T21:19:00Z">
        <w:r w:rsidR="00247216" w:rsidDel="000844BC">
          <w:rPr>
            <w:rFonts w:ascii="Times New Roman" w:hAnsi="Times New Roman" w:cs="Times New Roman"/>
          </w:rPr>
          <w:delText xml:space="preserve"> (2 times represents combined 2-4 times burned)</w:delText>
        </w:r>
      </w:del>
      <w:r w:rsidR="00247216">
        <w:rPr>
          <w:rFonts w:ascii="Times New Roman" w:hAnsi="Times New Roman" w:cs="Times New Roman"/>
        </w:rPr>
        <w:t xml:space="preserve">.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18"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19"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20"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21"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22"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23"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24" w:author="Stevens, Jens T" w:date="2019-11-05T14:13:00Z">
        <w:r w:rsidRPr="00182940" w:rsidDel="003470F6">
          <w:rPr>
            <w:rFonts w:ascii="Times New Roman" w:hAnsi="Times New Roman" w:cs="Times New Roman"/>
            <w:color w:val="000000" w:themeColor="text1"/>
          </w:rPr>
          <w:delText>6</w:delText>
        </w:r>
      </w:del>
      <w:ins w:id="525"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26" w:author="Stevens, Jens T" w:date="2019-11-05T14:13:00Z">
        <w:r w:rsidR="00FE3886" w:rsidRPr="00182940" w:rsidDel="003470F6">
          <w:rPr>
            <w:rFonts w:ascii="Times New Roman" w:hAnsi="Times New Roman" w:cs="Times New Roman"/>
            <w:color w:val="000000" w:themeColor="text1"/>
          </w:rPr>
          <w:delText>6</w:delText>
        </w:r>
      </w:del>
      <w:ins w:id="527"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28"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29" w:author="Stevens, Jens T" w:date="2019-11-05T14:13:00Z">
        <w:r w:rsidR="00FE3886" w:rsidRPr="00182940" w:rsidDel="003470F6">
          <w:rPr>
            <w:rFonts w:ascii="Times New Roman" w:hAnsi="Times New Roman" w:cs="Times New Roman"/>
            <w:color w:val="000000" w:themeColor="text1"/>
          </w:rPr>
          <w:delText>6</w:delText>
        </w:r>
      </w:del>
      <w:ins w:id="530" w:author="Stevens, Jens T" w:date="2019-11-05T14:13:00Z">
        <w:r w:rsidR="003470F6">
          <w:rPr>
            <w:rFonts w:ascii="Times New Roman" w:hAnsi="Times New Roman" w:cs="Times New Roman"/>
            <w:color w:val="000000" w:themeColor="text1"/>
          </w:rPr>
          <w:t>7</w:t>
        </w:r>
      </w:ins>
      <w:ins w:id="531"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32"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33" w:author="Gabrielle Boisrame" w:date="2019-10-31T10:16:00Z">
        <w:r w:rsidR="00D949B3">
          <w:rPr>
            <w:rFonts w:ascii="Times New Roman" w:hAnsi="Times New Roman" w:cs="Times New Roman"/>
            <w:color w:val="000000" w:themeColor="text1"/>
          </w:rPr>
          <w:t>, B</w:t>
        </w:r>
        <w:del w:id="534" w:author="Stevens, Jens T" w:date="2019-11-04T19:06:00Z">
          <w:r w:rsidR="00D949B3" w:rsidDel="002B36C3">
            <w:rPr>
              <w:rFonts w:ascii="Times New Roman" w:hAnsi="Times New Roman" w:cs="Times New Roman"/>
              <w:color w:val="000000" w:themeColor="text1"/>
            </w:rPr>
            <w:delText>2</w:delText>
          </w:r>
        </w:del>
      </w:ins>
      <w:ins w:id="535"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36" w:author="Stevens, Jens T" w:date="2019-11-05T14:14:00Z">
        <w:r w:rsidR="00B620AC" w:rsidRPr="00182940" w:rsidDel="003470F6">
          <w:rPr>
            <w:rFonts w:ascii="Times New Roman" w:hAnsi="Times New Roman" w:cs="Times New Roman"/>
            <w:color w:val="000000" w:themeColor="text1"/>
          </w:rPr>
          <w:delText>6</w:delText>
        </w:r>
      </w:del>
      <w:ins w:id="537"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4A919405" w:rsidR="000E206E" w:rsidRPr="00182940" w:rsidRDefault="00BD204E" w:rsidP="00BE62E0">
      <w:pPr>
        <w:pStyle w:val="Caption"/>
      </w:pPr>
      <w:bookmarkStart w:id="538" w:name="_Ref536610448"/>
      <w:r w:rsidRPr="00182940">
        <w:rPr>
          <w:rFonts w:ascii="Times New Roman" w:hAnsi="Times New Roman" w:cs="Times New Roman"/>
          <w:b/>
          <w:color w:val="000000" w:themeColor="text1"/>
        </w:rPr>
        <w:t xml:space="preserve">Figure </w:t>
      </w:r>
      <w:bookmarkEnd w:id="538"/>
      <w:del w:id="539" w:author="Stevens, Jens T" w:date="2019-11-05T14:10:00Z">
        <w:r w:rsidR="003C7A9E" w:rsidRPr="00182940" w:rsidDel="00B879B5">
          <w:rPr>
            <w:rFonts w:ascii="Times New Roman" w:hAnsi="Times New Roman" w:cs="Times New Roman"/>
            <w:b/>
            <w:noProof/>
            <w:color w:val="000000" w:themeColor="text1"/>
          </w:rPr>
          <w:delText>6</w:delText>
        </w:r>
      </w:del>
      <w:ins w:id="540"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41" w:author="Gabrielle" w:date="2019-11-05T20:47:00Z">
        <w:r w:rsidRPr="00182940" w:rsidDel="004C3CC4">
          <w:rPr>
            <w:rFonts w:ascii="Times New Roman" w:hAnsi="Times New Roman" w:cs="Times New Roman"/>
            <w:color w:val="000000" w:themeColor="text1"/>
          </w:rPr>
          <w:delText xml:space="preserve"> </w:delText>
        </w:r>
        <w:commentRangeStart w:id="542"/>
        <w:commentRangeStart w:id="543"/>
        <w:r w:rsidRPr="00182940" w:rsidDel="004C3CC4">
          <w:rPr>
            <w:rFonts w:ascii="Times New Roman" w:hAnsi="Times New Roman" w:cs="Times New Roman"/>
            <w:color w:val="000000" w:themeColor="text1"/>
          </w:rPr>
          <w:delText xml:space="preserve">The average is taken </w:delText>
        </w:r>
      </w:del>
      <w:del w:id="544"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42"/>
        <w:r w:rsidR="00B202D6" w:rsidDel="007729E4">
          <w:rPr>
            <w:rStyle w:val="CommentReference"/>
            <w:i w:val="0"/>
            <w:iCs w:val="0"/>
            <w:color w:val="auto"/>
          </w:rPr>
          <w:commentReference w:id="542"/>
        </w:r>
      </w:del>
      <w:commentRangeEnd w:id="543"/>
      <w:del w:id="545" w:author="Gabrielle" w:date="2019-11-05T20:47:00Z">
        <w:r w:rsidR="007729E4" w:rsidDel="004C3CC4">
          <w:rPr>
            <w:rStyle w:val="CommentReference"/>
            <w:i w:val="0"/>
            <w:iCs w:val="0"/>
            <w:color w:val="auto"/>
          </w:rPr>
          <w:commentReference w:id="543"/>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46"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47"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48"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49"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50"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51"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52"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53"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54"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55"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56"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57"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58"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59"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60"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61"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62"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63"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64"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ins w:id="565"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66"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67"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68"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69"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70"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71" w:author="Stevens, Jens T" w:date="2019-11-05T14:12:00Z">
        <w:r w:rsidR="00A800E5" w:rsidRPr="00182940" w:rsidDel="003470F6">
          <w:rPr>
            <w:rFonts w:ascii="Times New Roman" w:hAnsi="Times New Roman" w:cs="Times New Roman"/>
            <w:color w:val="000000" w:themeColor="text1"/>
          </w:rPr>
          <w:delText>7</w:delText>
        </w:r>
      </w:del>
      <w:ins w:id="572"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73" w:author="Gabrielle Boisrame" w:date="2019-10-31T10:21:00Z">
        <w:r w:rsidR="003C3178" w:rsidRPr="00182940" w:rsidDel="0032588E">
          <w:rPr>
            <w:rFonts w:ascii="Times New Roman" w:hAnsi="Times New Roman" w:cs="Times New Roman"/>
            <w:color w:val="000000" w:themeColor="text1"/>
          </w:rPr>
          <w:delText>0.05</w:delText>
        </w:r>
      </w:del>
      <w:ins w:id="574" w:author="Gabrielle Boisrame" w:date="2019-10-31T10:21:00Z">
        <w:r w:rsidR="0032588E">
          <w:rPr>
            <w:rFonts w:ascii="Times New Roman" w:hAnsi="Times New Roman" w:cs="Times New Roman"/>
            <w:color w:val="000000" w:themeColor="text1"/>
          </w:rPr>
          <w:t>5 percentage points</w:t>
        </w:r>
      </w:ins>
      <w:ins w:id="575" w:author="Gabrielle Boisrame" w:date="2019-10-31T10:23:00Z">
        <w:r w:rsidR="0032588E">
          <w:rPr>
            <w:rFonts w:ascii="Times New Roman" w:hAnsi="Times New Roman" w:cs="Times New Roman"/>
            <w:color w:val="000000" w:themeColor="text1"/>
          </w:rPr>
          <w:t xml:space="preserve"> (Figure </w:t>
        </w:r>
        <w:del w:id="576" w:author="Stevens, Jens T" w:date="2019-11-05T14:12:00Z">
          <w:r w:rsidR="0032588E" w:rsidDel="003470F6">
            <w:rPr>
              <w:rFonts w:ascii="Times New Roman" w:hAnsi="Times New Roman" w:cs="Times New Roman"/>
              <w:color w:val="000000" w:themeColor="text1"/>
            </w:rPr>
            <w:delText>7</w:delText>
          </w:r>
        </w:del>
      </w:ins>
      <w:ins w:id="577" w:author="Stevens, Jens T" w:date="2019-11-05T14:12:00Z">
        <w:r w:rsidR="003470F6">
          <w:rPr>
            <w:rFonts w:ascii="Times New Roman" w:hAnsi="Times New Roman" w:cs="Times New Roman"/>
            <w:color w:val="000000" w:themeColor="text1"/>
          </w:rPr>
          <w:t>8</w:t>
        </w:r>
      </w:ins>
      <w:ins w:id="578"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79" w:author="Gabrielle Boisrame" w:date="2019-10-31T10:21:00Z">
        <w:r w:rsidR="003C3178" w:rsidRPr="00182940" w:rsidDel="0032588E">
          <w:rPr>
            <w:rFonts w:ascii="Times New Roman" w:hAnsi="Times New Roman" w:cs="Times New Roman"/>
            <w:color w:val="000000" w:themeColor="text1"/>
          </w:rPr>
          <w:delText>0.3</w:delText>
        </w:r>
      </w:del>
      <w:ins w:id="580"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81" w:author="Gabrielle Boisrame" w:date="2019-10-31T15:21:00Z">
        <w:r w:rsidR="001B1352">
          <w:rPr>
            <w:rFonts w:ascii="Times New Roman" w:hAnsi="Times New Roman" w:cs="Times New Roman"/>
            <w:color w:val="000000" w:themeColor="text1"/>
          </w:rPr>
          <w:t>(Figure D6)</w:t>
        </w:r>
      </w:ins>
      <w:del w:id="582"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83"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84"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85" w:author="Stevens, Jens T" w:date="2019-11-05T14:10:00Z">
        <w:r w:rsidR="00A800E5" w:rsidRPr="00182940" w:rsidDel="00B879B5">
          <w:rPr>
            <w:rFonts w:ascii="Times New Roman" w:hAnsi="Times New Roman" w:cs="Times New Roman"/>
            <w:b/>
            <w:i/>
            <w:color w:val="000000" w:themeColor="text1"/>
            <w:sz w:val="18"/>
            <w:szCs w:val="18"/>
          </w:rPr>
          <w:delText>7</w:delText>
        </w:r>
      </w:del>
      <w:ins w:id="586"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xml:space="preserve">. </w:t>
      </w:r>
      <w:commentRangeStart w:id="587"/>
      <w:commentRangeStart w:id="588"/>
      <w:r w:rsidRPr="00182940">
        <w:rPr>
          <w:rFonts w:ascii="Times New Roman" w:hAnsi="Times New Roman" w:cs="Times New Roman"/>
          <w:i/>
          <w:color w:val="000000" w:themeColor="text1"/>
          <w:sz w:val="18"/>
          <w:szCs w:val="18"/>
        </w:rPr>
        <w:t xml:space="preserve">Modeled </w:t>
      </w:r>
      <w:commentRangeEnd w:id="587"/>
      <w:r w:rsidR="003470F6">
        <w:rPr>
          <w:rStyle w:val="CommentReference"/>
        </w:rPr>
        <w:commentReference w:id="587"/>
      </w:r>
      <w:commentRangeEnd w:id="588"/>
      <w:r w:rsidR="00C66BB8">
        <w:rPr>
          <w:rStyle w:val="CommentReference"/>
        </w:rPr>
        <w:commentReference w:id="588"/>
      </w:r>
      <w:r w:rsidRPr="00182940">
        <w:rPr>
          <w:rFonts w:ascii="Times New Roman" w:hAnsi="Times New Roman" w:cs="Times New Roman"/>
          <w:i/>
          <w:color w:val="000000" w:themeColor="text1"/>
          <w:sz w:val="18"/>
          <w:szCs w:val="18"/>
        </w:rPr>
        <w:t>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89" w:author="Jens Stevens" w:date="2019-10-29T13:51:00Z">
        <w:r w:rsidR="000C7823" w:rsidRPr="00182940" w:rsidDel="003664D6">
          <w:rPr>
            <w:rFonts w:ascii="Times New Roman" w:hAnsi="Times New Roman" w:cs="Times New Roman"/>
            <w:i/>
            <w:color w:val="000000" w:themeColor="text1"/>
            <w:sz w:val="18"/>
            <w:szCs w:val="18"/>
          </w:rPr>
          <w:delText>2</w:delText>
        </w:r>
      </w:del>
      <w:ins w:id="590"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91"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92" w:author="Stevens, Jens T" w:date="2019-11-05T14:14:00Z">
        <w:r w:rsidRPr="00182940" w:rsidDel="003470F6">
          <w:rPr>
            <w:rFonts w:ascii="Times New Roman" w:hAnsi="Times New Roman" w:cs="Times New Roman"/>
            <w:color w:val="000000" w:themeColor="text1"/>
          </w:rPr>
          <w:delText>6</w:delText>
        </w:r>
      </w:del>
      <w:ins w:id="593"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94" w:author="Stevens, Jens T" w:date="2019-11-05T14:11:00Z">
        <w:r w:rsidR="00402934" w:rsidRPr="00182940" w:rsidDel="00B879B5">
          <w:rPr>
            <w:rFonts w:ascii="Times New Roman" w:hAnsi="Times New Roman" w:cs="Times New Roman"/>
            <w:color w:val="000000" w:themeColor="text1"/>
          </w:rPr>
          <w:delText>8</w:delText>
        </w:r>
      </w:del>
      <w:ins w:id="595"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96" w:author="Jens Stevens" w:date="2019-10-29T10:30:00Z">
        <w:r w:rsidRPr="00182940" w:rsidDel="00D525CF">
          <w:rPr>
            <w:rFonts w:ascii="Times New Roman" w:hAnsi="Times New Roman" w:cs="Times New Roman"/>
            <w:color w:val="000000" w:themeColor="text1"/>
          </w:rPr>
          <w:delText>B2</w:delText>
        </w:r>
      </w:del>
      <w:ins w:id="597"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598" w:author="Stevens, Jens T" w:date="2019-11-05T14:11:00Z">
        <w:r w:rsidR="00BD3AEA" w:rsidRPr="00182940" w:rsidDel="00B879B5">
          <w:rPr>
            <w:rFonts w:ascii="Times New Roman" w:hAnsi="Times New Roman" w:cs="Times New Roman"/>
            <w:color w:val="000000" w:themeColor="text1"/>
          </w:rPr>
          <w:delText>8</w:delText>
        </w:r>
      </w:del>
      <w:ins w:id="599"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600" w:author="Jens Stevens" w:date="2019-10-29T18:26:00Z">
        <w:r w:rsidR="00BD2653">
          <w:rPr>
            <w:rFonts w:ascii="Times New Roman" w:hAnsi="Times New Roman" w:cs="Times New Roman"/>
            <w:color w:val="000000" w:themeColor="text1"/>
          </w:rPr>
          <w:t xml:space="preserve">, although soil type and texture were generally similar </w:t>
        </w:r>
      </w:ins>
      <w:ins w:id="601" w:author="Stevens, Jens T" w:date="2019-11-05T16:43:00Z">
        <w:r w:rsidR="00B202D6">
          <w:rPr>
            <w:rFonts w:ascii="Times New Roman" w:hAnsi="Times New Roman" w:cs="Times New Roman"/>
            <w:color w:val="000000" w:themeColor="text1"/>
          </w:rPr>
          <w:t>between ICB and SCB for each vegetation type</w:t>
        </w:r>
      </w:ins>
      <w:ins w:id="602" w:author="Jens Stevens" w:date="2019-10-29T18:26:00Z">
        <w:del w:id="603"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604"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605"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606" w:author="Stevens, Jens T" w:date="2019-11-05T14:11:00Z">
        <w:r w:rsidRPr="00182940" w:rsidDel="00B879B5">
          <w:rPr>
            <w:rFonts w:ascii="Times New Roman" w:hAnsi="Times New Roman" w:cs="Times New Roman"/>
            <w:color w:val="000000" w:themeColor="text1"/>
          </w:rPr>
          <w:delText>8</w:delText>
        </w:r>
      </w:del>
      <w:ins w:id="607"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08"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09"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610" w:author="Gabrielle Boisrame" w:date="2019-10-31T10:31:00Z">
        <w:r w:rsidR="00A01F55">
          <w:rPr>
            <w:rFonts w:ascii="Times New Roman" w:hAnsi="Times New Roman" w:cs="Times New Roman"/>
            <w:color w:val="000000" w:themeColor="text1"/>
          </w:rPr>
          <w:t>, as saturation</w:t>
        </w:r>
      </w:ins>
      <w:ins w:id="611" w:author="Stevens, Jens T" w:date="2019-11-05T16:46:00Z">
        <w:r w:rsidR="005C66D4">
          <w:rPr>
            <w:rFonts w:ascii="Times New Roman" w:hAnsi="Times New Roman" w:cs="Times New Roman"/>
            <w:color w:val="000000" w:themeColor="text1"/>
          </w:rPr>
          <w:t xml:space="preserve"> and steady-state conditions</w:t>
        </w:r>
      </w:ins>
      <w:ins w:id="612" w:author="Gabrielle Boisrame" w:date="2019-10-31T10:31:00Z">
        <w:r w:rsidR="00A01F55">
          <w:rPr>
            <w:rFonts w:ascii="Times New Roman" w:hAnsi="Times New Roman" w:cs="Times New Roman"/>
            <w:color w:val="000000" w:themeColor="text1"/>
          </w:rPr>
          <w:t xml:space="preserve"> preclude additional moisture gain</w:t>
        </w:r>
      </w:ins>
      <w:ins w:id="613"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14" w:author="Stevens, Jens T" w:date="2019-11-05T14:11:00Z">
        <w:r w:rsidRPr="00182940" w:rsidDel="00B879B5">
          <w:rPr>
            <w:rFonts w:ascii="Times New Roman" w:hAnsi="Times New Roman" w:cs="Times New Roman"/>
            <w:color w:val="000000" w:themeColor="text1"/>
          </w:rPr>
          <w:delText>8</w:delText>
        </w:r>
      </w:del>
      <w:ins w:id="615"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16"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17"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18"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19" w:name="_Ref540347"/>
      <w:bookmarkEnd w:id="618"/>
      <w:r w:rsidRPr="00182940">
        <w:rPr>
          <w:rFonts w:ascii="Times New Roman" w:hAnsi="Times New Roman" w:cs="Times New Roman"/>
          <w:b/>
          <w:color w:val="000000" w:themeColor="text1"/>
        </w:rPr>
        <w:t xml:space="preserve">Figure </w:t>
      </w:r>
      <w:bookmarkEnd w:id="619"/>
      <w:del w:id="620" w:author="Stevens, Jens T" w:date="2019-11-05T14:10:00Z">
        <w:r w:rsidR="00BF728B" w:rsidRPr="00182940" w:rsidDel="00B879B5">
          <w:rPr>
            <w:rFonts w:ascii="Times New Roman" w:hAnsi="Times New Roman" w:cs="Times New Roman"/>
            <w:b/>
            <w:noProof/>
            <w:color w:val="000000" w:themeColor="text1"/>
          </w:rPr>
          <w:delText>8</w:delText>
        </w:r>
      </w:del>
      <w:ins w:id="621"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7A19EDE7"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22"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23"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24"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25"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26"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27" w:author="Jens Stevens" w:date="2019-10-29T19:54:00Z">
        <w:r w:rsidR="00603CC0">
          <w:rPr>
            <w:rFonts w:ascii="Times New Roman" w:hAnsi="Times New Roman" w:cs="Times New Roman"/>
            <w:color w:val="000000" w:themeColor="text1"/>
          </w:rPr>
          <w:t>yet saw much greater vegetation turnover, heterogeneity of</w:t>
        </w:r>
      </w:ins>
      <w:ins w:id="628" w:author="Jens Stevens" w:date="2019-10-29T19:55:00Z">
        <w:r w:rsidR="00603CC0">
          <w:rPr>
            <w:rFonts w:ascii="Times New Roman" w:hAnsi="Times New Roman" w:cs="Times New Roman"/>
            <w:color w:val="000000" w:themeColor="text1"/>
          </w:rPr>
          <w:t xml:space="preserve"> vegetation patches, and soil moisture response</w:t>
        </w:r>
      </w:ins>
      <w:ins w:id="629"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6B53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678F8F7" w:rsidR="00F13F6C" w:rsidRDefault="007400BD" w:rsidP="00692085">
      <w:pPr>
        <w:spacing w:line="480" w:lineRule="auto"/>
        <w:ind w:firstLine="720"/>
        <w:rPr>
          <w:ins w:id="630"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31"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32" w:author="Jens Stevens" w:date="2019-10-29T18:31:00Z">
        <w:r w:rsidR="00D652F0" w:rsidRPr="00182940" w:rsidDel="00BD2653">
          <w:rPr>
            <w:rFonts w:ascii="Times New Roman" w:hAnsi="Times New Roman" w:cs="Times New Roman"/>
            <w:color w:val="000000" w:themeColor="text1"/>
          </w:rPr>
          <w:delText>at least twice</w:delText>
        </w:r>
      </w:del>
      <w:ins w:id="633"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34"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35" w:author="Stevens, Jens T" w:date="2019-11-05T14:25:00Z">
        <w:r w:rsidR="008E551F" w:rsidRPr="00182940" w:rsidDel="00FA4746">
          <w:rPr>
            <w:rFonts w:ascii="Times New Roman" w:hAnsi="Times New Roman" w:cs="Times New Roman"/>
            <w:color w:val="000000" w:themeColor="text1"/>
          </w:rPr>
          <w:delText>at least twice</w:delText>
        </w:r>
      </w:del>
      <w:ins w:id="636"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37" w:author="Jens Stevens" w:date="2019-10-29T19:56:00Z">
        <w:del w:id="638" w:author="Stevens, Jens T" w:date="2019-11-05T14:51:00Z">
          <w:r w:rsidR="00603CC0" w:rsidDel="00DA4C86">
            <w:rPr>
              <w:rFonts w:ascii="Times New Roman" w:hAnsi="Times New Roman" w:cs="Times New Roman"/>
              <w:color w:val="000000" w:themeColor="text1"/>
            </w:rPr>
            <w:delText>Furthermore</w:delText>
          </w:r>
        </w:del>
      </w:ins>
      <w:ins w:id="639" w:author="Jens Stevens" w:date="2019-10-29T18:29:00Z">
        <w:del w:id="640" w:author="Stevens, Jens T" w:date="2019-11-05T14:51:00Z">
          <w:r w:rsidR="00BD2653" w:rsidDel="00DA4C86">
            <w:rPr>
              <w:rFonts w:ascii="Times New Roman" w:hAnsi="Times New Roman" w:cs="Times New Roman"/>
              <w:color w:val="000000" w:themeColor="text1"/>
            </w:rPr>
            <w:delText>, t</w:delText>
          </w:r>
        </w:del>
      </w:ins>
      <w:ins w:id="641" w:author="Stevens, Jens T" w:date="2019-11-05T14:51:00Z">
        <w:r w:rsidR="00DA4C86">
          <w:rPr>
            <w:rFonts w:ascii="Times New Roman" w:hAnsi="Times New Roman" w:cs="Times New Roman"/>
            <w:color w:val="000000" w:themeColor="text1"/>
          </w:rPr>
          <w:t>T</w:t>
        </w:r>
      </w:ins>
      <w:ins w:id="642" w:author="Jens Stevens" w:date="2019-10-29T18:29:00Z">
        <w:r w:rsidR="00BD2653">
          <w:rPr>
            <w:rFonts w:ascii="Times New Roman" w:hAnsi="Times New Roman" w:cs="Times New Roman"/>
            <w:color w:val="000000" w:themeColor="text1"/>
          </w:rPr>
          <w:t xml:space="preserve">he number of fires &gt;40 ha </w:t>
        </w:r>
      </w:ins>
      <w:ins w:id="643" w:author="Jens Stevens" w:date="2019-10-29T18:30:00Z">
        <w:r w:rsidR="00BD2653">
          <w:rPr>
            <w:rFonts w:ascii="Times New Roman" w:hAnsi="Times New Roman" w:cs="Times New Roman"/>
            <w:color w:val="000000" w:themeColor="text1"/>
          </w:rPr>
          <w:t xml:space="preserve">from 1973 to 2016 was </w:t>
        </w:r>
      </w:ins>
      <w:ins w:id="644" w:author="Stevens, Jens T" w:date="2019-11-05T14:52:00Z">
        <w:r w:rsidR="00DA4C86">
          <w:rPr>
            <w:rFonts w:ascii="Times New Roman" w:hAnsi="Times New Roman" w:cs="Times New Roman"/>
            <w:color w:val="000000" w:themeColor="text1"/>
          </w:rPr>
          <w:t xml:space="preserve">also </w:t>
        </w:r>
      </w:ins>
      <w:ins w:id="645" w:author="Jens Stevens" w:date="2019-10-29T18:30:00Z">
        <w:r w:rsidR="00BD2653">
          <w:rPr>
            <w:rFonts w:ascii="Times New Roman" w:hAnsi="Times New Roman" w:cs="Times New Roman"/>
            <w:color w:val="000000" w:themeColor="text1"/>
          </w:rPr>
          <w:t>much higher in</w:t>
        </w:r>
      </w:ins>
      <w:ins w:id="646" w:author="Jens Stevens" w:date="2019-10-29T18:29:00Z">
        <w:r w:rsidR="00BD2653">
          <w:rPr>
            <w:rFonts w:ascii="Times New Roman" w:hAnsi="Times New Roman" w:cs="Times New Roman"/>
            <w:color w:val="000000" w:themeColor="text1"/>
          </w:rPr>
          <w:t xml:space="preserve"> ICB</w:t>
        </w:r>
      </w:ins>
      <w:ins w:id="647" w:author="Jens Stevens" w:date="2019-10-29T18:30:00Z">
        <w:r w:rsidR="00BD2653">
          <w:rPr>
            <w:rFonts w:ascii="Times New Roman" w:hAnsi="Times New Roman" w:cs="Times New Roman"/>
            <w:color w:val="000000" w:themeColor="text1"/>
          </w:rPr>
          <w:t xml:space="preserve"> (n=27) than SCB (n=10)</w:t>
        </w:r>
      </w:ins>
      <w:ins w:id="648" w:author="Jens Stevens" w:date="2019-10-29T18:46:00Z">
        <w:r w:rsidR="00222DF5">
          <w:rPr>
            <w:rFonts w:ascii="Times New Roman" w:hAnsi="Times New Roman" w:cs="Times New Roman"/>
            <w:color w:val="000000" w:themeColor="text1"/>
          </w:rPr>
          <w:t xml:space="preserve">, and particularly in recent decades, with </w:t>
        </w:r>
        <w:commentRangeStart w:id="649"/>
        <w:commentRangeStart w:id="650"/>
        <w:commentRangeStart w:id="651"/>
        <w:commentRangeStart w:id="652"/>
        <w:r w:rsidR="00222DF5">
          <w:rPr>
            <w:rFonts w:ascii="Times New Roman" w:hAnsi="Times New Roman" w:cs="Times New Roman"/>
            <w:color w:val="000000" w:themeColor="text1"/>
          </w:rPr>
          <w:t xml:space="preserve">ICB </w:t>
        </w:r>
      </w:ins>
      <w:ins w:id="653" w:author="Jens Stevens" w:date="2019-10-29T18:48:00Z">
        <w:r w:rsidR="00D46858">
          <w:rPr>
            <w:rFonts w:ascii="Times New Roman" w:hAnsi="Times New Roman" w:cs="Times New Roman"/>
            <w:color w:val="000000" w:themeColor="text1"/>
          </w:rPr>
          <w:t xml:space="preserve">experiencing </w:t>
        </w:r>
        <w:del w:id="654" w:author="Gabrielle Boisrame" w:date="2019-10-30T10:30:00Z">
          <w:r w:rsidR="00D46858" w:rsidDel="00B677E4">
            <w:rPr>
              <w:rFonts w:ascii="Times New Roman" w:hAnsi="Times New Roman" w:cs="Times New Roman"/>
              <w:color w:val="000000" w:themeColor="text1"/>
            </w:rPr>
            <w:delText>8</w:delText>
          </w:r>
        </w:del>
      </w:ins>
      <w:ins w:id="655" w:author="Gabrielle Boisrame" w:date="2019-10-30T10:30:00Z">
        <w:r w:rsidR="00B677E4">
          <w:rPr>
            <w:rFonts w:ascii="Times New Roman" w:hAnsi="Times New Roman" w:cs="Times New Roman"/>
            <w:color w:val="000000" w:themeColor="text1"/>
          </w:rPr>
          <w:t>1</w:t>
        </w:r>
      </w:ins>
      <w:ins w:id="656" w:author="Gabrielle Boisrame" w:date="2019-10-30T10:31:00Z">
        <w:r w:rsidR="00B677E4">
          <w:rPr>
            <w:rFonts w:ascii="Times New Roman" w:hAnsi="Times New Roman" w:cs="Times New Roman"/>
            <w:color w:val="000000" w:themeColor="text1"/>
          </w:rPr>
          <w:t>2</w:t>
        </w:r>
      </w:ins>
      <w:ins w:id="657" w:author="Jens Stevens" w:date="2019-10-29T18:48:00Z">
        <w:r w:rsidR="00D46858">
          <w:rPr>
            <w:rFonts w:ascii="Times New Roman" w:hAnsi="Times New Roman" w:cs="Times New Roman"/>
            <w:color w:val="000000" w:themeColor="text1"/>
          </w:rPr>
          <w:t xml:space="preserve"> fires &gt;40 ha after 1985</w:t>
        </w:r>
      </w:ins>
      <w:commentRangeEnd w:id="649"/>
      <w:ins w:id="658" w:author="Jens Stevens" w:date="2019-10-29T18:49:00Z">
        <w:r w:rsidR="00D46858">
          <w:rPr>
            <w:rStyle w:val="CommentReference"/>
          </w:rPr>
          <w:commentReference w:id="649"/>
        </w:r>
      </w:ins>
      <w:commentRangeEnd w:id="650"/>
      <w:ins w:id="659" w:author="Stevens, Jens T" w:date="2019-11-05T14:53:00Z">
        <w:r w:rsidR="00DA4C86">
          <w:rPr>
            <w:rFonts w:ascii="Times New Roman" w:hAnsi="Times New Roman" w:cs="Times New Roman"/>
            <w:color w:val="000000" w:themeColor="text1"/>
          </w:rPr>
          <w:t xml:space="preserve"> (G. Boisram</w:t>
        </w:r>
      </w:ins>
      <w:ins w:id="660" w:author="Stevens, Jens T" w:date="2019-11-05T14:54:00Z">
        <w:r w:rsidR="00DA4C86" w:rsidRPr="00DA4C86">
          <w:rPr>
            <w:rFonts w:ascii="Times New Roman" w:hAnsi="Times New Roman" w:cs="Times New Roman"/>
            <w:color w:val="000000" w:themeColor="text1"/>
          </w:rPr>
          <w:t>é</w:t>
        </w:r>
      </w:ins>
      <w:ins w:id="661" w:author="Stevens, Jens T" w:date="2019-11-05T14:53:00Z">
        <w:r w:rsidR="00DA4C86">
          <w:rPr>
            <w:rFonts w:ascii="Times New Roman" w:hAnsi="Times New Roman" w:cs="Times New Roman"/>
            <w:color w:val="000000" w:themeColor="text1"/>
          </w:rPr>
          <w:t>,</w:t>
        </w:r>
      </w:ins>
      <w:ins w:id="662" w:author="Stevens, Jens T" w:date="2019-11-05T14:54:00Z">
        <w:r w:rsidR="00DA4C86">
          <w:rPr>
            <w:rFonts w:ascii="Times New Roman" w:hAnsi="Times New Roman" w:cs="Times New Roman"/>
            <w:color w:val="000000" w:themeColor="text1"/>
          </w:rPr>
          <w:t xml:space="preserve"> unpublished data</w:t>
        </w:r>
      </w:ins>
      <w:ins w:id="663" w:author="Stevens, Jens T" w:date="2019-11-05T14:53:00Z">
        <w:r w:rsidR="00DA4C86">
          <w:rPr>
            <w:rFonts w:ascii="Times New Roman" w:hAnsi="Times New Roman" w:cs="Times New Roman"/>
            <w:color w:val="000000" w:themeColor="text1"/>
          </w:rPr>
          <w:t xml:space="preserve"> </w:t>
        </w:r>
      </w:ins>
      <w:r w:rsidR="00B677E4">
        <w:rPr>
          <w:rStyle w:val="CommentReference"/>
        </w:rPr>
        <w:commentReference w:id="650"/>
      </w:r>
      <w:commentRangeEnd w:id="651"/>
      <w:r w:rsidR="00FA4746">
        <w:rPr>
          <w:rStyle w:val="CommentReference"/>
        </w:rPr>
        <w:commentReference w:id="651"/>
      </w:r>
      <w:commentRangeEnd w:id="652"/>
      <w:r w:rsidR="007729E4">
        <w:rPr>
          <w:rStyle w:val="CommentReference"/>
        </w:rPr>
        <w:commentReference w:id="652"/>
      </w:r>
      <w:ins w:id="664" w:author="Jens Stevens" w:date="2019-10-29T18:48:00Z">
        <w:r w:rsidR="00D46858">
          <w:rPr>
            <w:rFonts w:ascii="Times New Roman" w:hAnsi="Times New Roman" w:cs="Times New Roman"/>
            <w:color w:val="000000" w:themeColor="text1"/>
          </w:rPr>
          <w:t>, and SCB only experiencing 3</w:t>
        </w:r>
      </w:ins>
      <w:ins w:id="665" w:author="Stevens, Jens T" w:date="2019-11-05T14:54:00Z">
        <w:r w:rsidR="00DA4C86">
          <w:rPr>
            <w:rFonts w:ascii="Times New Roman" w:hAnsi="Times New Roman" w:cs="Times New Roman"/>
            <w:color w:val="000000" w:themeColor="text1"/>
          </w:rPr>
          <w:t xml:space="preserve"> (Table A1)</w:t>
        </w:r>
      </w:ins>
      <w:ins w:id="666" w:author="Jens Stevens" w:date="2019-10-29T18:31:00Z">
        <w:r w:rsidR="00BD2653">
          <w:rPr>
            <w:rFonts w:ascii="Times New Roman" w:hAnsi="Times New Roman" w:cs="Times New Roman"/>
            <w:color w:val="000000" w:themeColor="text1"/>
          </w:rPr>
          <w:t>.</w:t>
        </w:r>
      </w:ins>
      <w:ins w:id="667"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68"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69" w:author="Jens Stevens" w:date="2019-10-29T18:32:00Z">
        <w:r w:rsidR="00BD2653">
          <w:rPr>
            <w:rFonts w:ascii="Times New Roman" w:hAnsi="Times New Roman" w:cs="Times New Roman"/>
            <w:color w:val="000000" w:themeColor="text1"/>
          </w:rPr>
          <w:t xml:space="preserve"> </w:t>
        </w:r>
      </w:ins>
      <w:del w:id="670"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71" w:author="Jens Stevens" w:date="2019-10-29T18:32:00Z">
        <w:r w:rsidR="00BD2653">
          <w:rPr>
            <w:rFonts w:ascii="Times New Roman" w:hAnsi="Times New Roman" w:cs="Times New Roman"/>
            <w:color w:val="000000" w:themeColor="text1"/>
          </w:rPr>
          <w:t>comparison with ICB demonstrate</w:t>
        </w:r>
      </w:ins>
      <w:ins w:id="672" w:author="Jens Stevens" w:date="2019-10-29T18:46:00Z">
        <w:r w:rsidR="00222DF5">
          <w:rPr>
            <w:rFonts w:ascii="Times New Roman" w:hAnsi="Times New Roman" w:cs="Times New Roman"/>
            <w:color w:val="000000" w:themeColor="text1"/>
          </w:rPr>
          <w:t>s</w:t>
        </w:r>
      </w:ins>
      <w:ins w:id="673" w:author="Jens Stevens" w:date="2019-10-29T18:32:00Z">
        <w:r w:rsidR="00BD2653">
          <w:rPr>
            <w:rFonts w:ascii="Times New Roman" w:hAnsi="Times New Roman" w:cs="Times New Roman"/>
            <w:color w:val="000000" w:themeColor="text1"/>
          </w:rPr>
          <w:t xml:space="preserve"> that the </w:t>
        </w:r>
      </w:ins>
      <w:del w:id="674"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75"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76"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77"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78"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679" w:author="Gabrielle Boisrame" w:date="2019-10-31T10:37:00Z">
        <w:r w:rsidR="004B311A">
          <w:rPr>
            <w:rFonts w:ascii="Times New Roman" w:hAnsi="Times New Roman" w:cs="Times New Roman"/>
            <w:color w:val="000000" w:themeColor="text1"/>
          </w:rPr>
          <w:t>since both ICB and SCB had</w:t>
        </w:r>
      </w:ins>
      <w:ins w:id="680" w:author="Gabrielle Boisrame" w:date="2019-10-31T10:38:00Z">
        <w:r w:rsidR="00676FF1">
          <w:rPr>
            <w:rFonts w:ascii="Times New Roman" w:hAnsi="Times New Roman" w:cs="Times New Roman"/>
            <w:color w:val="000000" w:themeColor="text1"/>
          </w:rPr>
          <w:t xml:space="preserve"> pre-suppression</w:t>
        </w:r>
      </w:ins>
      <w:ins w:id="681"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82" w:author="Jens Stevens" w:date="2019-10-29T18:50:00Z">
        <w:r w:rsidR="004926BC" w:rsidRPr="00182940" w:rsidDel="00D46858">
          <w:rPr>
            <w:rFonts w:ascii="Times New Roman" w:hAnsi="Times New Roman" w:cs="Times New Roman"/>
            <w:color w:val="000000" w:themeColor="text1"/>
          </w:rPr>
          <w:delText>In particular</w:delText>
        </w:r>
      </w:del>
      <w:ins w:id="683"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84" w:author="Stevens, Jens T" w:date="2019-11-05T14:55:00Z">
        <w:r w:rsidR="004926BC" w:rsidRPr="00182940" w:rsidDel="00DA4C86">
          <w:rPr>
            <w:rFonts w:ascii="Times New Roman" w:hAnsi="Times New Roman" w:cs="Times New Roman"/>
            <w:color w:val="000000" w:themeColor="text1"/>
          </w:rPr>
          <w:delText xml:space="preserve">28 </w:delText>
        </w:r>
      </w:del>
      <w:ins w:id="685"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86" w:author="Jens Stevens" w:date="2019-10-29T18:51:00Z">
        <w:r w:rsidR="004926BC" w:rsidRPr="00182940" w:rsidDel="00D46858">
          <w:rPr>
            <w:rFonts w:ascii="Times New Roman" w:hAnsi="Times New Roman" w:cs="Times New Roman"/>
            <w:color w:val="000000" w:themeColor="text1"/>
          </w:rPr>
          <w:delText xml:space="preserve">since </w:delText>
        </w:r>
      </w:del>
      <w:ins w:id="687"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88"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89" w:author="Stevens, Jens T" w:date="2019-11-05T14:57:00Z">
        <w:r w:rsidR="00DA4C86">
          <w:rPr>
            <w:rFonts w:ascii="Times New Roman" w:hAnsi="Times New Roman" w:cs="Times New Roman"/>
            <w:color w:val="000000" w:themeColor="text1"/>
          </w:rPr>
          <w:t>7,289</w:t>
        </w:r>
      </w:ins>
      <w:del w:id="690"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91"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92"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93"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694"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95" w:author="Stevens, Jens T" w:date="2019-11-05T14:59:00Z">
        <w:r w:rsidRPr="00182940">
          <w:rPr>
            <w:rFonts w:ascii="Times New Roman" w:hAnsi="Times New Roman" w:cs="Times New Roman"/>
            <w:color w:val="000000" w:themeColor="text1"/>
          </w:rPr>
          <w:lastRenderedPageBreak/>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2320404F"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96" w:author="Stevens, Jens T" w:date="2019-11-05T15:00:00Z">
        <w:r w:rsidR="00DA4C86">
          <w:rPr>
            <w:rFonts w:ascii="Times New Roman" w:hAnsi="Times New Roman" w:cs="Times New Roman"/>
            <w:color w:val="000000" w:themeColor="text1"/>
          </w:rPr>
          <w:t>predominantly low-sev</w:t>
        </w:r>
      </w:ins>
      <w:ins w:id="697"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98"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99" w:author="Jens Stevens" w:date="2019-10-29T20:16:00Z">
        <w:del w:id="700" w:author="Stevens, Jens T" w:date="2019-11-05T15:01:00Z">
          <w:r w:rsidR="00271A14" w:rsidDel="003D5566">
            <w:rPr>
              <w:rFonts w:ascii="Times New Roman" w:hAnsi="Times New Roman" w:cs="Times New Roman"/>
              <w:color w:val="000000" w:themeColor="text1"/>
            </w:rPr>
            <w:delText xml:space="preserve"> which</w:delText>
          </w:r>
        </w:del>
      </w:ins>
      <w:ins w:id="701" w:author="Stevens, Jens T" w:date="2019-11-05T15:01:00Z">
        <w:r w:rsidR="003D5566">
          <w:rPr>
            <w:rFonts w:ascii="Times New Roman" w:hAnsi="Times New Roman" w:cs="Times New Roman"/>
            <w:color w:val="000000" w:themeColor="text1"/>
          </w:rPr>
          <w:t>by definition</w:t>
        </w:r>
      </w:ins>
      <w:ins w:id="702" w:author="Jens Stevens" w:date="2019-10-29T20:16:00Z">
        <w:r w:rsidR="00271A14">
          <w:rPr>
            <w:rFonts w:ascii="Times New Roman" w:hAnsi="Times New Roman" w:cs="Times New Roman"/>
            <w:color w:val="000000" w:themeColor="text1"/>
          </w:rPr>
          <w:t xml:space="preserve"> caused relatively </w:t>
        </w:r>
      </w:ins>
      <w:ins w:id="703" w:author="Jens Stevens" w:date="2019-10-29T20:17:00Z">
        <w:r w:rsidR="00E97114">
          <w:rPr>
            <w:rFonts w:ascii="Times New Roman" w:hAnsi="Times New Roman" w:cs="Times New Roman"/>
            <w:color w:val="000000" w:themeColor="text1"/>
          </w:rPr>
          <w:t>little</w:t>
        </w:r>
      </w:ins>
      <w:ins w:id="704" w:author="Jens Stevens" w:date="2019-10-29T20:16:00Z">
        <w:r w:rsidR="00271A14">
          <w:rPr>
            <w:rFonts w:ascii="Times New Roman" w:hAnsi="Times New Roman" w:cs="Times New Roman"/>
            <w:color w:val="000000" w:themeColor="text1"/>
          </w:rPr>
          <w:t xml:space="preserve"> conversion to alternative vegetation patches (Figure</w:t>
        </w:r>
      </w:ins>
      <w:ins w:id="705" w:author="Jens Stevens" w:date="2019-10-29T20:17:00Z">
        <w:r w:rsidR="00E97114">
          <w:rPr>
            <w:rFonts w:ascii="Times New Roman" w:hAnsi="Times New Roman" w:cs="Times New Roman"/>
            <w:color w:val="000000" w:themeColor="text1"/>
          </w:rPr>
          <w:t>s</w:t>
        </w:r>
      </w:ins>
      <w:ins w:id="706" w:author="Jens Stevens" w:date="2019-10-29T20:16:00Z">
        <w:r w:rsidR="00271A14">
          <w:rPr>
            <w:rFonts w:ascii="Times New Roman" w:hAnsi="Times New Roman" w:cs="Times New Roman"/>
            <w:color w:val="000000" w:themeColor="text1"/>
          </w:rPr>
          <w:t xml:space="preserve"> </w:t>
        </w:r>
      </w:ins>
      <w:ins w:id="707" w:author="Jens Stevens" w:date="2019-10-29T20:17:00Z">
        <w:r w:rsidR="00E97114">
          <w:rPr>
            <w:rFonts w:ascii="Times New Roman" w:hAnsi="Times New Roman" w:cs="Times New Roman"/>
            <w:color w:val="000000" w:themeColor="text1"/>
          </w:rPr>
          <w:t>3, 6</w:t>
        </w:r>
      </w:ins>
      <w:ins w:id="708"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09" w:author="Jens Stevens" w:date="2019-10-29T13:51:00Z">
        <w:r w:rsidRPr="00182940" w:rsidDel="003664D6">
          <w:rPr>
            <w:rFonts w:ascii="Times New Roman" w:hAnsi="Times New Roman" w:cs="Times New Roman"/>
            <w:color w:val="000000" w:themeColor="text1"/>
          </w:rPr>
          <w:delText>2</w:delText>
        </w:r>
      </w:del>
      <w:ins w:id="710" w:author="Jens Stevens" w:date="2019-10-29T13:51:00Z">
        <w:r w:rsidR="003664D6">
          <w:rPr>
            <w:rFonts w:ascii="Times New Roman" w:hAnsi="Times New Roman" w:cs="Times New Roman"/>
            <w:color w:val="000000" w:themeColor="text1"/>
          </w:rPr>
          <w:t>5</w:t>
        </w:r>
      </w:ins>
      <w:ins w:id="711"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12"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3E81F7D7"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13" w:author="Jens Stevens" w:date="2019-10-29T19:58:00Z">
        <w:r w:rsidRPr="00182940" w:rsidDel="00603CC0">
          <w:rPr>
            <w:rFonts w:ascii="Times New Roman" w:hAnsi="Times New Roman" w:cs="Times New Roman"/>
            <w:color w:val="000000" w:themeColor="text1"/>
          </w:rPr>
          <w:delText>moderate</w:delText>
        </w:r>
      </w:del>
      <w:ins w:id="714"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w:t>
      </w:r>
      <w:r w:rsidRPr="00182940">
        <w:rPr>
          <w:rFonts w:ascii="Times New Roman" w:hAnsi="Times New Roman" w:cs="Times New Roman"/>
          <w:color w:val="000000" w:themeColor="text1"/>
        </w:rPr>
        <w:lastRenderedPageBreak/>
        <w:t xml:space="preserve">potentially due to lower precipitation and productivity in SCB. Three lines of evidence support wetter </w:t>
      </w:r>
      <w:ins w:id="715"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16" w:author="Jens Stevens" w:date="2019-10-29T19:00:00Z">
        <w:r>
          <w:rPr>
            <w:rFonts w:ascii="Times New Roman" w:hAnsi="Times New Roman" w:cs="Times New Roman"/>
            <w:color w:val="000000" w:themeColor="text1"/>
          </w:rPr>
          <w:t>in-situ weather station data (Table 1) and interpolated PRISM data (Table B</w:t>
        </w:r>
        <w:del w:id="717" w:author="Stevens, Jens T" w:date="2019-11-04T19:06:00Z">
          <w:r w:rsidDel="002B36C3">
            <w:rPr>
              <w:rFonts w:ascii="Times New Roman" w:hAnsi="Times New Roman" w:cs="Times New Roman"/>
              <w:color w:val="000000" w:themeColor="text1"/>
            </w:rPr>
            <w:delText>2</w:delText>
          </w:r>
        </w:del>
      </w:ins>
      <w:ins w:id="718" w:author="Stevens, Jens T" w:date="2019-11-04T19:06:00Z">
        <w:r w:rsidR="002B36C3">
          <w:rPr>
            <w:rFonts w:ascii="Times New Roman" w:hAnsi="Times New Roman" w:cs="Times New Roman"/>
            <w:color w:val="000000" w:themeColor="text1"/>
          </w:rPr>
          <w:t>3</w:t>
        </w:r>
      </w:ins>
      <w:ins w:id="719" w:author="Jens Stevens" w:date="2019-10-29T19:00:00Z">
        <w:r>
          <w:rPr>
            <w:rFonts w:ascii="Times New Roman" w:hAnsi="Times New Roman" w:cs="Times New Roman"/>
            <w:color w:val="000000" w:themeColor="text1"/>
          </w:rPr>
          <w:t xml:space="preserve">) show higher annual </w:t>
        </w:r>
      </w:ins>
      <w:ins w:id="720" w:author="Jens Stevens" w:date="2019-10-29T19:01:00Z">
        <w:r>
          <w:rPr>
            <w:rFonts w:ascii="Times New Roman" w:hAnsi="Times New Roman" w:cs="Times New Roman"/>
            <w:color w:val="000000" w:themeColor="text1"/>
          </w:rPr>
          <w:t>precipitation</w:t>
        </w:r>
      </w:ins>
      <w:ins w:id="721" w:author="Jens Stevens" w:date="2019-10-29T19:00:00Z">
        <w:r>
          <w:rPr>
            <w:rFonts w:ascii="Times New Roman" w:hAnsi="Times New Roman" w:cs="Times New Roman"/>
            <w:color w:val="000000" w:themeColor="text1"/>
          </w:rPr>
          <w:t xml:space="preserve"> </w:t>
        </w:r>
      </w:ins>
      <w:ins w:id="722"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23" w:author="Jens Stevens" w:date="2019-10-29T19:01:00Z">
        <w:r w:rsidRPr="00182940" w:rsidDel="005D1F2C">
          <w:rPr>
            <w:rFonts w:ascii="Times New Roman" w:hAnsi="Times New Roman" w:cs="Times New Roman"/>
            <w:color w:val="000000" w:themeColor="text1"/>
          </w:rPr>
          <w:delText>standardized to</w:delText>
        </w:r>
      </w:del>
      <w:ins w:id="724"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25" w:author="Jens Stevens" w:date="2019-10-29T19:01:00Z">
        <w:r>
          <w:rPr>
            <w:rFonts w:ascii="Times New Roman" w:hAnsi="Times New Roman" w:cs="Times New Roman"/>
            <w:color w:val="000000" w:themeColor="text1"/>
          </w:rPr>
          <w:t>third, remote sensing analysis reveal</w:t>
        </w:r>
      </w:ins>
      <w:ins w:id="726" w:author="Jens Stevens" w:date="2019-10-29T19:59:00Z">
        <w:r>
          <w:rPr>
            <w:rFonts w:ascii="Times New Roman" w:hAnsi="Times New Roman" w:cs="Times New Roman"/>
            <w:color w:val="000000" w:themeColor="text1"/>
          </w:rPr>
          <w:t>e</w:t>
        </w:r>
      </w:ins>
      <w:ins w:id="727" w:author="Jens Stevens" w:date="2019-10-29T19:01:00Z">
        <w:r>
          <w:rPr>
            <w:rFonts w:ascii="Times New Roman" w:hAnsi="Times New Roman" w:cs="Times New Roman"/>
            <w:color w:val="000000" w:themeColor="text1"/>
          </w:rPr>
          <w:t xml:space="preserve">d </w:t>
        </w:r>
      </w:ins>
      <w:ins w:id="728" w:author="Jens Stevens" w:date="2019-10-29T19:59:00Z">
        <w:r>
          <w:rPr>
            <w:rFonts w:ascii="Times New Roman" w:hAnsi="Times New Roman" w:cs="Times New Roman"/>
            <w:color w:val="000000" w:themeColor="text1"/>
          </w:rPr>
          <w:t xml:space="preserve">greater </w:t>
        </w:r>
      </w:ins>
      <w:ins w:id="729" w:author="Jens Stevens" w:date="2019-10-29T19:01:00Z">
        <w:r>
          <w:rPr>
            <w:rFonts w:ascii="Times New Roman" w:hAnsi="Times New Roman" w:cs="Times New Roman"/>
            <w:color w:val="000000" w:themeColor="text1"/>
          </w:rPr>
          <w:t xml:space="preserve">vegetation productivity in ICB compared with SCB (Figure 2), which is </w:t>
        </w:r>
      </w:ins>
      <w:ins w:id="730" w:author="Jens Stevens" w:date="2019-10-29T19:59:00Z">
        <w:r>
          <w:rPr>
            <w:rFonts w:ascii="Times New Roman" w:hAnsi="Times New Roman" w:cs="Times New Roman"/>
            <w:color w:val="000000" w:themeColor="text1"/>
          </w:rPr>
          <w:t xml:space="preserve">generally </w:t>
        </w:r>
      </w:ins>
      <w:ins w:id="731"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32" w:author="Jens Stevens" w:date="2019-10-29T19:01:00Z">
        <w:r>
          <w:rPr>
            <w:rFonts w:ascii="Times New Roman" w:hAnsi="Times New Roman" w:cs="Times New Roman"/>
            <w:color w:val="000000" w:themeColor="text1"/>
          </w:rPr>
          <w:t xml:space="preserve">. </w:t>
        </w:r>
      </w:ins>
      <w:ins w:id="733" w:author="Jens Stevens" w:date="2019-10-29T20:03:00Z">
        <w:r w:rsidR="00C24781">
          <w:rPr>
            <w:rFonts w:ascii="Times New Roman" w:hAnsi="Times New Roman" w:cs="Times New Roman"/>
            <w:color w:val="000000" w:themeColor="text1"/>
          </w:rPr>
          <w:t>Climatically-driven reductions in</w:t>
        </w:r>
      </w:ins>
      <w:ins w:id="734" w:author="Jens Stevens" w:date="2019-10-29T19:59:00Z">
        <w:r w:rsidR="00A93EBC">
          <w:rPr>
            <w:rFonts w:ascii="Times New Roman" w:hAnsi="Times New Roman" w:cs="Times New Roman"/>
            <w:color w:val="000000" w:themeColor="text1"/>
          </w:rPr>
          <w:t xml:space="preserve"> fuel accumulation</w:t>
        </w:r>
      </w:ins>
      <w:ins w:id="735" w:author="Jens Stevens" w:date="2019-10-29T20:00:00Z">
        <w:r w:rsidR="00C24781">
          <w:rPr>
            <w:rFonts w:ascii="Times New Roman" w:hAnsi="Times New Roman" w:cs="Times New Roman"/>
            <w:color w:val="000000" w:themeColor="text1"/>
          </w:rPr>
          <w:t xml:space="preserve"> rates </w:t>
        </w:r>
      </w:ins>
      <w:ins w:id="736" w:author="Jens Stevens" w:date="2019-10-29T19:59:00Z">
        <w:r w:rsidR="00A93EBC">
          <w:rPr>
            <w:rFonts w:ascii="Times New Roman" w:hAnsi="Times New Roman" w:cs="Times New Roman"/>
            <w:color w:val="000000" w:themeColor="text1"/>
          </w:rPr>
          <w:t>in SCB</w:t>
        </w:r>
      </w:ins>
      <w:ins w:id="737" w:author="Jens Stevens" w:date="2019-10-29T20:00:00Z">
        <w:r w:rsidR="00C24781">
          <w:rPr>
            <w:rFonts w:ascii="Times New Roman" w:hAnsi="Times New Roman" w:cs="Times New Roman"/>
            <w:color w:val="000000" w:themeColor="text1"/>
          </w:rPr>
          <w:t xml:space="preserve"> </w:t>
        </w:r>
      </w:ins>
      <w:ins w:id="738" w:author="Jens Stevens" w:date="2019-10-29T20:01:00Z">
        <w:r w:rsidR="00C24781">
          <w:rPr>
            <w:rFonts w:ascii="Times New Roman" w:hAnsi="Times New Roman" w:cs="Times New Roman"/>
            <w:color w:val="000000" w:themeColor="text1"/>
          </w:rPr>
          <w:t xml:space="preserve">could explain </w:t>
        </w:r>
      </w:ins>
      <w:ins w:id="739"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7C0FB5">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7C0FB5">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40" w:author="Jens Stevens" w:date="2019-10-29T20:03:00Z">
        <w:del w:id="741" w:author="Gabrielle Boisrame" w:date="2019-10-31T10:49:00Z">
          <w:r w:rsidR="00C24781" w:rsidDel="00191F4E">
            <w:rPr>
              <w:rFonts w:ascii="Times New Roman" w:hAnsi="Times New Roman" w:cs="Times New Roman"/>
              <w:color w:val="000000" w:themeColor="text1"/>
            </w:rPr>
            <w:delText>, a</w:delText>
          </w:r>
        </w:del>
      </w:ins>
      <w:ins w:id="742" w:author="Gabrielle Boisrame" w:date="2019-10-31T10:49:00Z">
        <w:r w:rsidR="00191F4E">
          <w:rPr>
            <w:rFonts w:ascii="Times New Roman" w:hAnsi="Times New Roman" w:cs="Times New Roman"/>
            <w:color w:val="000000" w:themeColor="text1"/>
          </w:rPr>
          <w:t>. A</w:t>
        </w:r>
      </w:ins>
      <w:ins w:id="743" w:author="Jens Stevens" w:date="2019-10-29T20:03:00Z">
        <w:r w:rsidR="00C24781">
          <w:rPr>
            <w:rFonts w:ascii="Times New Roman" w:hAnsi="Times New Roman" w:cs="Times New Roman"/>
            <w:color w:val="000000" w:themeColor="text1"/>
          </w:rPr>
          <w:t xml:space="preserve">lthough we did observe </w:t>
        </w:r>
      </w:ins>
      <w:ins w:id="744" w:author="Gabrielle Boisrame" w:date="2019-10-31T10:49:00Z">
        <w:r w:rsidR="00191F4E">
          <w:rPr>
            <w:rFonts w:ascii="Times New Roman" w:hAnsi="Times New Roman" w:cs="Times New Roman"/>
            <w:color w:val="000000" w:themeColor="text1"/>
          </w:rPr>
          <w:t xml:space="preserve">that </w:t>
        </w:r>
      </w:ins>
      <w:ins w:id="745" w:author="Jens Stevens" w:date="2019-10-29T20:03:00Z">
        <w:r w:rsidR="00C24781">
          <w:rPr>
            <w:rFonts w:ascii="Times New Roman" w:hAnsi="Times New Roman" w:cs="Times New Roman"/>
            <w:color w:val="000000" w:themeColor="text1"/>
          </w:rPr>
          <w:t xml:space="preserve">similar </w:t>
        </w:r>
        <w:del w:id="746" w:author="Gabrielle Boisrame" w:date="2019-10-31T10:48:00Z">
          <w:r w:rsidR="00C24781" w:rsidDel="00191F4E">
            <w:rPr>
              <w:rFonts w:ascii="Times New Roman" w:hAnsi="Times New Roman" w:cs="Times New Roman"/>
              <w:color w:val="000000" w:themeColor="text1"/>
            </w:rPr>
            <w:delText>conifer cover</w:delText>
          </w:r>
        </w:del>
      </w:ins>
      <w:ins w:id="747" w:author="Gabrielle Boisrame" w:date="2019-10-31T10:48:00Z">
        <w:r w:rsidR="00191F4E">
          <w:rPr>
            <w:rFonts w:ascii="Times New Roman" w:hAnsi="Times New Roman" w:cs="Times New Roman"/>
            <w:color w:val="000000" w:themeColor="text1"/>
          </w:rPr>
          <w:t>proportions of both basins were dominated by conifer</w:t>
        </w:r>
      </w:ins>
      <w:ins w:id="748" w:author="Jens Stevens" w:date="2019-10-29T20:03:00Z">
        <w:del w:id="749" w:author="Gabrielle Boisrame" w:date="2019-10-31T10:49:00Z">
          <w:r w:rsidR="00C24781" w:rsidDel="00191F4E">
            <w:rPr>
              <w:rFonts w:ascii="Times New Roman" w:hAnsi="Times New Roman" w:cs="Times New Roman"/>
              <w:color w:val="000000" w:themeColor="text1"/>
            </w:rPr>
            <w:delText xml:space="preserve"> in the two basins </w:delText>
          </w:r>
        </w:del>
      </w:ins>
      <w:ins w:id="750" w:author="Gabrielle Boisrame" w:date="2019-10-31T10:49:00Z">
        <w:r w:rsidR="00191F4E">
          <w:rPr>
            <w:rFonts w:ascii="Times New Roman" w:hAnsi="Times New Roman" w:cs="Times New Roman"/>
            <w:color w:val="000000" w:themeColor="text1"/>
          </w:rPr>
          <w:t xml:space="preserve">s </w:t>
        </w:r>
      </w:ins>
      <w:ins w:id="751" w:author="Jens Stevens" w:date="2019-10-29T20:03:00Z">
        <w:r w:rsidR="00C24781">
          <w:rPr>
            <w:rFonts w:ascii="Times New Roman" w:hAnsi="Times New Roman" w:cs="Times New Roman"/>
            <w:color w:val="000000" w:themeColor="text1"/>
          </w:rPr>
          <w:t>prior to the reintroduction of managed wildfire (Figure 6)</w:t>
        </w:r>
      </w:ins>
      <w:ins w:id="752" w:author="Gabrielle Boisrame" w:date="2019-10-31T10:49:00Z">
        <w:r w:rsidR="00191F4E">
          <w:rPr>
            <w:rFonts w:ascii="Times New Roman" w:hAnsi="Times New Roman" w:cs="Times New Roman"/>
            <w:color w:val="000000" w:themeColor="text1"/>
          </w:rPr>
          <w:t xml:space="preserve">, our analysis did not </w:t>
        </w:r>
      </w:ins>
      <w:ins w:id="753" w:author="Gabrielle Boisrame" w:date="2019-10-31T10:50:00Z">
        <w:r w:rsidR="00191F4E">
          <w:rPr>
            <w:rFonts w:ascii="Times New Roman" w:hAnsi="Times New Roman" w:cs="Times New Roman"/>
            <w:color w:val="000000" w:themeColor="text1"/>
          </w:rPr>
          <w:t>account for</w:t>
        </w:r>
      </w:ins>
      <w:ins w:id="754" w:author="Gabrielle Boisrame" w:date="2019-10-31T10:49:00Z">
        <w:r w:rsidR="00191F4E">
          <w:rPr>
            <w:rFonts w:ascii="Times New Roman" w:hAnsi="Times New Roman" w:cs="Times New Roman"/>
            <w:color w:val="000000" w:themeColor="text1"/>
          </w:rPr>
          <w:t xml:space="preserve"> </w:t>
        </w:r>
      </w:ins>
      <w:ins w:id="755" w:author="Gabrielle Boisrame" w:date="2019-10-31T10:50:00Z">
        <w:r w:rsidR="00191F4E">
          <w:rPr>
            <w:rFonts w:ascii="Times New Roman" w:hAnsi="Times New Roman" w:cs="Times New Roman"/>
            <w:color w:val="000000" w:themeColor="text1"/>
          </w:rPr>
          <w:t xml:space="preserve">potential differences in </w:t>
        </w:r>
      </w:ins>
      <w:ins w:id="756" w:author="Gabrielle Boisrame" w:date="2019-10-31T10:49:00Z">
        <w:r w:rsidR="00191F4E">
          <w:rPr>
            <w:rFonts w:ascii="Times New Roman" w:hAnsi="Times New Roman" w:cs="Times New Roman"/>
            <w:color w:val="000000" w:themeColor="text1"/>
          </w:rPr>
          <w:t>forest density</w:t>
        </w:r>
      </w:ins>
      <w:ins w:id="757" w:author="Jens Stevens" w:date="2019-10-29T20:03:00Z">
        <w:r w:rsidR="00C24781">
          <w:rPr>
            <w:rFonts w:ascii="Times New Roman" w:hAnsi="Times New Roman" w:cs="Times New Roman"/>
            <w:color w:val="000000" w:themeColor="text1"/>
          </w:rPr>
          <w:t>.</w:t>
        </w:r>
      </w:ins>
      <w:ins w:id="758" w:author="Jens Stevens" w:date="2019-10-29T19:59:00Z">
        <w:r w:rsidR="00A93EBC">
          <w:rPr>
            <w:rFonts w:ascii="Times New Roman" w:hAnsi="Times New Roman" w:cs="Times New Roman"/>
            <w:color w:val="000000" w:themeColor="text1"/>
          </w:rPr>
          <w:t xml:space="preserve"> </w:t>
        </w:r>
      </w:ins>
      <w:del w:id="759"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60" w:author="Gabrielle Boisrame" w:date="2019-10-31T11:32:00Z">
        <w:r w:rsidR="004D3A44">
          <w:rPr>
            <w:rFonts w:ascii="Times New Roman" w:hAnsi="Times New Roman" w:cs="Times New Roman"/>
            <w:color w:val="000000" w:themeColor="text1"/>
          </w:rPr>
          <w:t xml:space="preserve">. This is because </w:t>
        </w:r>
      </w:ins>
      <w:ins w:id="761" w:author="Gabrielle Boisrame" w:date="2019-10-31T11:36:00Z">
        <w:r w:rsidR="004D3A44">
          <w:rPr>
            <w:rFonts w:ascii="Times New Roman" w:hAnsi="Times New Roman" w:cs="Times New Roman"/>
            <w:color w:val="000000" w:themeColor="text1"/>
          </w:rPr>
          <w:t>any</w:t>
        </w:r>
      </w:ins>
      <w:ins w:id="762" w:author="Gabrielle Boisrame" w:date="2019-10-31T11:32:00Z">
        <w:r w:rsidR="004D3A44">
          <w:rPr>
            <w:rFonts w:ascii="Times New Roman" w:hAnsi="Times New Roman" w:cs="Times New Roman"/>
            <w:color w:val="000000" w:themeColor="text1"/>
          </w:rPr>
          <w:t xml:space="preserve"> additional water</w:t>
        </w:r>
      </w:ins>
      <w:ins w:id="763" w:author="Gabrielle Boisrame" w:date="2019-10-31T11:36:00Z">
        <w:r w:rsidR="004D3A44">
          <w:rPr>
            <w:rFonts w:ascii="Times New Roman" w:hAnsi="Times New Roman" w:cs="Times New Roman"/>
            <w:color w:val="000000" w:themeColor="text1"/>
          </w:rPr>
          <w:t xml:space="preserve"> that</w:t>
        </w:r>
      </w:ins>
      <w:ins w:id="764" w:author="Gabrielle Boisrame" w:date="2019-10-31T11:32:00Z">
        <w:r w:rsidR="004D3A44">
          <w:rPr>
            <w:rFonts w:ascii="Times New Roman" w:hAnsi="Times New Roman" w:cs="Times New Roman"/>
            <w:color w:val="000000" w:themeColor="text1"/>
          </w:rPr>
          <w:t xml:space="preserve"> becomes available (e.</w:t>
        </w:r>
      </w:ins>
      <w:ins w:id="765" w:author="Gabrielle Boisrame" w:date="2019-10-31T11:33:00Z">
        <w:r w:rsidR="004D3A44">
          <w:rPr>
            <w:rFonts w:ascii="Times New Roman" w:hAnsi="Times New Roman" w:cs="Times New Roman"/>
            <w:color w:val="000000" w:themeColor="text1"/>
          </w:rPr>
          <w:t xml:space="preserve">g., due to reduced interception </w:t>
        </w:r>
      </w:ins>
      <w:ins w:id="766" w:author="Gabrielle Boisrame" w:date="2019-10-31T14:32:00Z">
        <w:r w:rsidR="00A955C1">
          <w:rPr>
            <w:rFonts w:ascii="Times New Roman" w:hAnsi="Times New Roman" w:cs="Times New Roman"/>
            <w:color w:val="000000" w:themeColor="text1"/>
          </w:rPr>
          <w:t>and less competition</w:t>
        </w:r>
      </w:ins>
      <w:ins w:id="767" w:author="Gabrielle Boisrame" w:date="2019-10-31T14:33:00Z">
        <w:r w:rsidR="00A955C1">
          <w:rPr>
            <w:rFonts w:ascii="Times New Roman" w:hAnsi="Times New Roman" w:cs="Times New Roman"/>
            <w:color w:val="000000" w:themeColor="text1"/>
          </w:rPr>
          <w:t xml:space="preserve"> for water</w:t>
        </w:r>
      </w:ins>
      <w:ins w:id="768" w:author="Gabrielle Boisrame" w:date="2019-10-31T14:32:00Z">
        <w:r w:rsidR="00A955C1">
          <w:rPr>
            <w:rFonts w:ascii="Times New Roman" w:hAnsi="Times New Roman" w:cs="Times New Roman"/>
            <w:color w:val="000000" w:themeColor="text1"/>
          </w:rPr>
          <w:t xml:space="preserve"> </w:t>
        </w:r>
      </w:ins>
      <w:ins w:id="769" w:author="Gabrielle Boisrame" w:date="2019-10-31T11:33:00Z">
        <w:r w:rsidR="004D3A44">
          <w:rPr>
            <w:rFonts w:ascii="Times New Roman" w:hAnsi="Times New Roman" w:cs="Times New Roman"/>
            <w:color w:val="000000" w:themeColor="text1"/>
          </w:rPr>
          <w:t>in a fire-thinned forest)</w:t>
        </w:r>
      </w:ins>
      <w:ins w:id="770" w:author="Jens Stevens" w:date="2019-10-29T20:06:00Z">
        <w:r w:rsidR="00C24781">
          <w:rPr>
            <w:rFonts w:ascii="Times New Roman" w:hAnsi="Times New Roman" w:cs="Times New Roman"/>
            <w:color w:val="000000" w:themeColor="text1"/>
          </w:rPr>
          <w:t xml:space="preserve"> </w:t>
        </w:r>
      </w:ins>
      <w:ins w:id="771" w:author="Gabrielle Boisrame" w:date="2019-10-31T11:35:00Z">
        <w:r w:rsidR="004D3A44">
          <w:rPr>
            <w:rFonts w:ascii="Times New Roman" w:hAnsi="Times New Roman" w:cs="Times New Roman"/>
            <w:color w:val="000000" w:themeColor="text1"/>
          </w:rPr>
          <w:t>in a water-limited forest</w:t>
        </w:r>
      </w:ins>
      <w:ins w:id="772" w:author="Jens Stevens" w:date="2019-10-29T20:06:00Z">
        <w:del w:id="773"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74" w:author="Gabrielle Boisrame" w:date="2019-10-31T11:34:00Z">
        <w:r w:rsidR="004D3A44">
          <w:rPr>
            <w:rFonts w:ascii="Times New Roman" w:hAnsi="Times New Roman" w:cs="Times New Roman"/>
            <w:color w:val="000000" w:themeColor="text1"/>
          </w:rPr>
          <w:t xml:space="preserve"> </w:t>
        </w:r>
      </w:ins>
      <w:ins w:id="775" w:author="Gabrielle Boisrame" w:date="2019-10-31T11:36:00Z">
        <w:r w:rsidR="004D3A44">
          <w:rPr>
            <w:rFonts w:ascii="Times New Roman" w:hAnsi="Times New Roman" w:cs="Times New Roman"/>
            <w:color w:val="000000" w:themeColor="text1"/>
          </w:rPr>
          <w:t>is likely to</w:t>
        </w:r>
      </w:ins>
      <w:ins w:id="776" w:author="Gabrielle Boisrame" w:date="2019-10-31T11:30:00Z">
        <w:r w:rsidR="004D3A44">
          <w:rPr>
            <w:rFonts w:ascii="Times New Roman" w:hAnsi="Times New Roman" w:cs="Times New Roman"/>
            <w:color w:val="000000" w:themeColor="text1"/>
          </w:rPr>
          <w:t xml:space="preserve"> be </w:t>
        </w:r>
      </w:ins>
      <w:ins w:id="777" w:author="Gabrielle Boisrame" w:date="2019-10-31T11:34:00Z">
        <w:r w:rsidR="004D3A44">
          <w:rPr>
            <w:rFonts w:ascii="Times New Roman" w:hAnsi="Times New Roman" w:cs="Times New Roman"/>
            <w:color w:val="000000" w:themeColor="text1"/>
          </w:rPr>
          <w:t>taken up</w:t>
        </w:r>
      </w:ins>
      <w:ins w:id="778" w:author="Gabrielle Boisrame" w:date="2019-10-31T11:30:00Z">
        <w:r w:rsidR="004D3A44">
          <w:rPr>
            <w:rFonts w:ascii="Times New Roman" w:hAnsi="Times New Roman" w:cs="Times New Roman"/>
            <w:color w:val="000000" w:themeColor="text1"/>
          </w:rPr>
          <w:t xml:space="preserve"> by the already water-stressed vegetation</w:t>
        </w:r>
      </w:ins>
      <w:ins w:id="779"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0FAB37E8" w:rsidR="007D43CE" w:rsidRPr="00182940" w:rsidRDefault="00271A14" w:rsidP="00E97114">
      <w:pPr>
        <w:spacing w:line="480" w:lineRule="auto"/>
        <w:ind w:firstLine="720"/>
        <w:rPr>
          <w:rFonts w:ascii="Times New Roman" w:hAnsi="Times New Roman" w:cs="Times New Roman"/>
          <w:color w:val="000000" w:themeColor="text1"/>
        </w:rPr>
      </w:pPr>
      <w:ins w:id="780" w:author="Jens Stevens" w:date="2019-10-29T20:12:00Z">
        <w:r>
          <w:rPr>
            <w:rFonts w:ascii="Times New Roman" w:hAnsi="Times New Roman" w:cs="Times New Roman"/>
            <w:color w:val="000000" w:themeColor="text1"/>
          </w:rPr>
          <w:t xml:space="preserve">While it is not possible from this study to </w:t>
        </w:r>
      </w:ins>
      <w:ins w:id="781" w:author="Jens Stevens" w:date="2019-10-29T20:14:00Z">
        <w:r>
          <w:rPr>
            <w:rFonts w:ascii="Times New Roman" w:hAnsi="Times New Roman" w:cs="Times New Roman"/>
            <w:color w:val="000000" w:themeColor="text1"/>
          </w:rPr>
          <w:t>disentangle</w:t>
        </w:r>
      </w:ins>
      <w:ins w:id="782" w:author="Jens Stevens" w:date="2019-10-29T20:12:00Z">
        <w:r>
          <w:rPr>
            <w:rFonts w:ascii="Times New Roman" w:hAnsi="Times New Roman" w:cs="Times New Roman"/>
            <w:color w:val="000000" w:themeColor="text1"/>
          </w:rPr>
          <w:t xml:space="preserve"> </w:t>
        </w:r>
      </w:ins>
      <w:ins w:id="783" w:author="Jens Stevens" w:date="2019-10-29T20:14:00Z">
        <w:r>
          <w:rPr>
            <w:rFonts w:ascii="Times New Roman" w:hAnsi="Times New Roman" w:cs="Times New Roman"/>
            <w:color w:val="000000" w:themeColor="text1"/>
          </w:rPr>
          <w:t xml:space="preserve">the </w:t>
        </w:r>
      </w:ins>
      <w:ins w:id="784" w:author="Jens Stevens" w:date="2019-10-29T20:15:00Z">
        <w:r>
          <w:rPr>
            <w:rFonts w:ascii="Times New Roman" w:hAnsi="Times New Roman" w:cs="Times New Roman"/>
            <w:color w:val="000000" w:themeColor="text1"/>
          </w:rPr>
          <w:t xml:space="preserve">relative </w:t>
        </w:r>
      </w:ins>
      <w:ins w:id="785"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86"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87" w:author="Jens Stevens" w:date="2019-10-29T20:20:00Z">
        <w:r w:rsidR="00E97114">
          <w:rPr>
            <w:rFonts w:ascii="Times New Roman" w:hAnsi="Times New Roman" w:cs="Times New Roman"/>
            <w:color w:val="000000" w:themeColor="text1"/>
          </w:rPr>
          <w:t xml:space="preserve">ecosystem </w:t>
        </w:r>
      </w:ins>
      <w:ins w:id="788" w:author="Jens Stevens" w:date="2019-10-29T20:15:00Z">
        <w:r w:rsidR="00E97114">
          <w:rPr>
            <w:rFonts w:ascii="Times New Roman" w:hAnsi="Times New Roman" w:cs="Times New Roman"/>
            <w:color w:val="000000" w:themeColor="text1"/>
          </w:rPr>
          <w:t xml:space="preserve">changes from our </w:t>
        </w:r>
      </w:ins>
      <w:ins w:id="789" w:author="Jens Stevens" w:date="2019-10-29T20:20:00Z">
        <w:r w:rsidR="00E97114">
          <w:rPr>
            <w:rFonts w:ascii="Times New Roman" w:hAnsi="Times New Roman" w:cs="Times New Roman"/>
            <w:color w:val="000000" w:themeColor="text1"/>
          </w:rPr>
          <w:t xml:space="preserve">vegetation patch analysis, our </w:t>
        </w:r>
      </w:ins>
      <w:ins w:id="790" w:author="Jens Stevens" w:date="2019-10-29T20:15:00Z">
        <w:r w:rsidR="00E97114">
          <w:rPr>
            <w:rFonts w:ascii="Times New Roman" w:hAnsi="Times New Roman" w:cs="Times New Roman"/>
            <w:color w:val="000000" w:themeColor="text1"/>
          </w:rPr>
          <w:t xml:space="preserve">forestry plot analysis, </w:t>
        </w:r>
      </w:ins>
      <w:ins w:id="791" w:author="Jens Stevens" w:date="2019-10-29T20:20:00Z">
        <w:r w:rsidR="00E97114">
          <w:rPr>
            <w:rFonts w:ascii="Times New Roman" w:hAnsi="Times New Roman" w:cs="Times New Roman"/>
            <w:color w:val="000000" w:themeColor="text1"/>
          </w:rPr>
          <w:t>and our soil moisture analysis</w:t>
        </w:r>
      </w:ins>
      <w:ins w:id="792"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93" w:author="Jens Stevens" w:date="2019-10-29T20:14:00Z">
        <w:r>
          <w:rPr>
            <w:rFonts w:ascii="Times New Roman" w:hAnsi="Times New Roman" w:cs="Times New Roman"/>
            <w:color w:val="000000" w:themeColor="text1"/>
          </w:rPr>
          <w:t xml:space="preserve"> </w:t>
        </w:r>
      </w:ins>
      <w:ins w:id="794" w:author="Jens Stevens" w:date="2019-10-29T20:23:00Z">
        <w:r w:rsidR="00E97114">
          <w:rPr>
            <w:rFonts w:ascii="Times New Roman" w:hAnsi="Times New Roman" w:cs="Times New Roman"/>
            <w:color w:val="000000" w:themeColor="text1"/>
          </w:rPr>
          <w:t xml:space="preserve">the </w:t>
        </w:r>
        <w:r w:rsidR="00E97114">
          <w:rPr>
            <w:rFonts w:ascii="Times New Roman" w:hAnsi="Times New Roman" w:cs="Times New Roman"/>
            <w:color w:val="000000" w:themeColor="text1"/>
          </w:rPr>
          <w:lastRenderedPageBreak/>
          <w:t>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95" w:author="Jens Stevens" w:date="2019-10-29T20:23:00Z">
        <w:r w:rsidR="00E97114">
          <w:rPr>
            <w:rFonts w:ascii="Times New Roman" w:hAnsi="Times New Roman" w:cs="Times New Roman"/>
            <w:color w:val="000000" w:themeColor="text1"/>
          </w:rPr>
          <w:t xml:space="preserve"> (Figure C</w:t>
        </w:r>
      </w:ins>
      <w:ins w:id="796" w:author="Jens Stevens" w:date="2019-10-29T20:24:00Z">
        <w:r w:rsidR="00E97114">
          <w:rPr>
            <w:rFonts w:ascii="Times New Roman" w:hAnsi="Times New Roman" w:cs="Times New Roman"/>
            <w:color w:val="000000" w:themeColor="text1"/>
          </w:rPr>
          <w:t>4</w:t>
        </w:r>
      </w:ins>
      <w:ins w:id="797"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98"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99"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6824D85" w:rsidR="00E97114" w:rsidRDefault="00E97114" w:rsidP="00E97114">
      <w:pPr>
        <w:spacing w:line="480" w:lineRule="auto"/>
        <w:ind w:firstLine="720"/>
        <w:rPr>
          <w:ins w:id="800" w:author="Jens Stevens" w:date="2019-10-29T18:58:00Z"/>
          <w:rFonts w:ascii="Times New Roman" w:hAnsi="Times New Roman" w:cs="Times New Roman"/>
          <w:color w:val="000000" w:themeColor="text1"/>
        </w:rPr>
      </w:pPr>
      <w:del w:id="801"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802"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803" w:author="Jens Stevens" w:date="2019-10-29T18:56:00Z">
        <w:r w:rsidRPr="00182940" w:rsidDel="00D46858">
          <w:rPr>
            <w:rFonts w:ascii="Times New Roman" w:hAnsi="Times New Roman" w:cs="Times New Roman"/>
            <w:color w:val="000000" w:themeColor="text1"/>
          </w:rPr>
          <w:delText>4</w:delText>
        </w:r>
      </w:del>
      <w:ins w:id="804"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05" w:author="Jens Stevens" w:date="2019-10-29T18:56:00Z">
        <w:r>
          <w:rPr>
            <w:rFonts w:ascii="Times New Roman" w:hAnsi="Times New Roman" w:cs="Times New Roman"/>
            <w:color w:val="000000" w:themeColor="text1"/>
          </w:rPr>
          <w:t xml:space="preserve">For instance, we observed a </w:t>
        </w:r>
        <w:moveToRangeStart w:id="806"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807"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08"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09" w:author="Jens Stevens" w:date="2019-10-29T18:56:00Z">
        <w:r w:rsidRPr="00182940">
          <w:rPr>
            <w:rFonts w:ascii="Times New Roman" w:hAnsi="Times New Roman" w:cs="Times New Roman"/>
            <w:color w:val="000000" w:themeColor="text1"/>
          </w:rPr>
          <w:t>.</w:t>
        </w:r>
      </w:ins>
      <w:moveToRangeEnd w:id="806"/>
      <w:ins w:id="810" w:author="Jens Stevens" w:date="2019-10-29T18:57:00Z">
        <w:r>
          <w:rPr>
            <w:rFonts w:ascii="Times New Roman" w:hAnsi="Times New Roman" w:cs="Times New Roman"/>
            <w:color w:val="000000" w:themeColor="text1"/>
          </w:rPr>
          <w:t xml:space="preserve"> </w:t>
        </w:r>
      </w:ins>
    </w:p>
    <w:p w14:paraId="0892AE77" w14:textId="14BB9E57" w:rsidR="00E97114" w:rsidRDefault="00E97114" w:rsidP="00E97114">
      <w:pPr>
        <w:spacing w:line="480" w:lineRule="auto"/>
        <w:ind w:firstLine="720"/>
        <w:rPr>
          <w:rFonts w:ascii="Times New Roman" w:hAnsi="Times New Roman" w:cs="Times New Roman"/>
          <w:color w:val="000000" w:themeColor="text1"/>
        </w:rPr>
      </w:pPr>
      <w:del w:id="811" w:author="Jens Stevens" w:date="2019-10-29T18:57:00Z">
        <w:r w:rsidRPr="00182940" w:rsidDel="00D46858">
          <w:rPr>
            <w:rFonts w:ascii="Times New Roman" w:hAnsi="Times New Roman" w:cs="Times New Roman"/>
            <w:color w:val="000000" w:themeColor="text1"/>
          </w:rPr>
          <w:delText>Specifically</w:delText>
        </w:r>
      </w:del>
      <w:ins w:id="812" w:author="Jens Stevens" w:date="2019-10-29T19:51:00Z">
        <w:r>
          <w:rPr>
            <w:rFonts w:ascii="Times New Roman" w:hAnsi="Times New Roman" w:cs="Times New Roman"/>
            <w:color w:val="000000" w:themeColor="text1"/>
          </w:rPr>
          <w:t xml:space="preserve">While large tree density </w:t>
        </w:r>
      </w:ins>
      <w:ins w:id="813" w:author="Jens Stevens" w:date="2019-10-29T20:27:00Z">
        <w:r w:rsidR="00F021F0">
          <w:rPr>
            <w:rFonts w:ascii="Times New Roman" w:hAnsi="Times New Roman" w:cs="Times New Roman"/>
            <w:color w:val="000000" w:themeColor="text1"/>
          </w:rPr>
          <w:t xml:space="preserve">in the forestry plots </w:t>
        </w:r>
      </w:ins>
      <w:ins w:id="814"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15" w:author="Jens Stevens" w:date="2019-10-29T19:51:00Z">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tree density </w:t>
      </w:r>
      <w:ins w:id="816" w:author="Stevens, Jens T" w:date="2019-11-05T15:04:00Z">
        <w:r w:rsidR="003D5566">
          <w:rPr>
            <w:rFonts w:ascii="Times New Roman" w:hAnsi="Times New Roman" w:cs="Times New Roman"/>
            <w:color w:val="000000" w:themeColor="text1"/>
          </w:rPr>
          <w:t xml:space="preserve">regardless of number of times burned </w:t>
        </w:r>
      </w:ins>
      <w:del w:id="817"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18"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19"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20"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21"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22"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23" w:author="Jens Stevens" w:date="2019-10-25T13:52:00Z">
        <w:r>
          <w:rPr>
            <w:rFonts w:ascii="Times New Roman" w:hAnsi="Times New Roman" w:cs="Times New Roman"/>
            <w:color w:val="000000" w:themeColor="text1"/>
          </w:rPr>
          <w:t xml:space="preserve">classified as low to moderate burn severity in the second fire (the initial fire in each case </w:t>
        </w:r>
        <w:r>
          <w:rPr>
            <w:rFonts w:ascii="Times New Roman" w:hAnsi="Times New Roman" w:cs="Times New Roman"/>
            <w:color w:val="000000" w:themeColor="text1"/>
          </w:rPr>
          <w:lastRenderedPageBreak/>
          <w:t>pre-dated remotely sensed burn severity maps)</w:t>
        </w:r>
      </w:ins>
      <w:del w:id="824"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25"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26"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27"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28" w:author="Jens Stevens" w:date="2019-10-29T18:53:00Z">
        <w:r w:rsidRPr="00182940" w:rsidDel="00D46858">
          <w:rPr>
            <w:rFonts w:ascii="Times New Roman" w:hAnsi="Times New Roman" w:cs="Times New Roman"/>
            <w:color w:val="000000" w:themeColor="text1"/>
          </w:rPr>
          <w:delText xml:space="preserve">has </w:delText>
        </w:r>
      </w:del>
      <w:ins w:id="829"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30" w:author="Jens Stevens" w:date="2019-10-29T18:54:00Z">
        <w:r>
          <w:rPr>
            <w:rFonts w:ascii="Times New Roman" w:hAnsi="Times New Roman" w:cs="Times New Roman"/>
            <w:color w:val="000000" w:themeColor="text1"/>
          </w:rPr>
          <w:t xml:space="preserve"> even if those fires did consume much of the </w:t>
        </w:r>
      </w:ins>
      <w:ins w:id="831" w:author="Gabrielle Boisrame" w:date="2019-10-31T11:43:00Z">
        <w:r w:rsidR="00851714">
          <w:rPr>
            <w:rFonts w:ascii="Times New Roman" w:hAnsi="Times New Roman" w:cs="Times New Roman"/>
            <w:color w:val="000000" w:themeColor="text1"/>
          </w:rPr>
          <w:t xml:space="preserve">previous </w:t>
        </w:r>
      </w:ins>
      <w:ins w:id="832"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33" w:author="Stevens, Jens T" w:date="2019-11-04T17:55:00Z">
        <w:r w:rsidR="00BD64A6">
          <w:rPr>
            <w:rFonts w:ascii="Times New Roman" w:hAnsi="Times New Roman" w:cs="Times New Roman"/>
            <w:color w:val="000000" w:themeColor="text1"/>
          </w:rPr>
          <w:t>The increase in shrubs at all burn frequencies</w:t>
        </w:r>
      </w:ins>
      <w:ins w:id="834" w:author="Stevens, Jens T" w:date="2019-11-04T17:56:00Z">
        <w:r w:rsidR="00BD64A6">
          <w:rPr>
            <w:rFonts w:ascii="Times New Roman" w:hAnsi="Times New Roman" w:cs="Times New Roman"/>
            <w:color w:val="000000" w:themeColor="text1"/>
          </w:rPr>
          <w:t xml:space="preserve"> (Figure 4)</w:t>
        </w:r>
      </w:ins>
      <w:ins w:id="835"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278BDAEF" w:rsidR="00D71C45" w:rsidRPr="00182940" w:rsidRDefault="00E97114" w:rsidP="00E97114">
      <w:pPr>
        <w:spacing w:line="480" w:lineRule="auto"/>
        <w:ind w:firstLine="720"/>
        <w:rPr>
          <w:rFonts w:ascii="Times New Roman" w:hAnsi="Times New Roman" w:cs="Times New Roman"/>
          <w:color w:val="000000" w:themeColor="text1"/>
        </w:rPr>
      </w:pPr>
      <w:ins w:id="836" w:author="Jens Stevens" w:date="2019-10-29T20:25:00Z">
        <w:r>
          <w:rPr>
            <w:rFonts w:ascii="Times New Roman" w:hAnsi="Times New Roman" w:cs="Times New Roman"/>
            <w:color w:val="000000" w:themeColor="text1"/>
          </w:rPr>
          <w:t xml:space="preserve">With respect to the soil moisture analysis, </w:t>
        </w:r>
      </w:ins>
      <w:del w:id="837" w:author="Jens Stevens" w:date="2019-10-29T20:26:00Z">
        <w:r w:rsidR="00F13F6C" w:rsidRPr="00182940" w:rsidDel="00E97114">
          <w:rPr>
            <w:rFonts w:ascii="Times New Roman" w:hAnsi="Times New Roman" w:cs="Times New Roman"/>
            <w:color w:val="000000" w:themeColor="text1"/>
          </w:rPr>
          <w:delText xml:space="preserve">The </w:delText>
        </w:r>
      </w:del>
      <w:ins w:id="838"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39"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40"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41"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42"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43"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44"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45" w:author="Jens Stevens" w:date="2019-10-29T20:39:00Z" w:name="move23273684"/>
      <w:moveTo w:id="846" w:author="Jens Stevens" w:date="2019-10-29T20:39:00Z">
        <w:del w:id="847" w:author="Jens Stevens" w:date="2019-10-29T20:39:00Z">
          <w:r w:rsidR="00A321EC" w:rsidRPr="00182940" w:rsidDel="00F55E6B">
            <w:rPr>
              <w:rFonts w:ascii="Times New Roman" w:hAnsi="Times New Roman" w:cs="Times New Roman"/>
              <w:color w:val="000000" w:themeColor="text1"/>
            </w:rPr>
            <w:delText>This stands i</w:delText>
          </w:r>
        </w:del>
      </w:moveTo>
      <w:ins w:id="848" w:author="Jens Stevens" w:date="2019-10-29T20:39:00Z">
        <w:r w:rsidR="00F55E6B">
          <w:rPr>
            <w:rFonts w:ascii="Times New Roman" w:hAnsi="Times New Roman" w:cs="Times New Roman"/>
            <w:color w:val="000000" w:themeColor="text1"/>
          </w:rPr>
          <w:t>I</w:t>
        </w:r>
      </w:ins>
      <w:moveTo w:id="849" w:author="Jens Stevens" w:date="2019-10-29T20:39:00Z">
        <w:r w:rsidR="00A321EC" w:rsidRPr="00182940">
          <w:rPr>
            <w:rFonts w:ascii="Times New Roman" w:hAnsi="Times New Roman" w:cs="Times New Roman"/>
            <w:color w:val="000000" w:themeColor="text1"/>
          </w:rPr>
          <w:t>n contrast</w:t>
        </w:r>
      </w:moveTo>
      <w:ins w:id="850" w:author="Jens Stevens" w:date="2019-10-29T20:39:00Z">
        <w:r w:rsidR="00F55E6B">
          <w:rPr>
            <w:rFonts w:ascii="Times New Roman" w:hAnsi="Times New Roman" w:cs="Times New Roman"/>
            <w:color w:val="000000" w:themeColor="text1"/>
          </w:rPr>
          <w:t>, within</w:t>
        </w:r>
      </w:ins>
      <w:moveTo w:id="851" w:author="Jens Stevens" w:date="2019-10-29T20:39:00Z">
        <w:del w:id="852"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53"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 xml:space="preserve">pronounced increases in the dense meadow vegetation type were observed following fire </w:t>
        </w:r>
        <w:r w:rsidR="00A321EC"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moveTo>
      <w:r w:rsidR="006B53CB">
        <w:rPr>
          <w:rFonts w:ascii="Times New Roman" w:hAnsi="Times New Roman" w:cs="Times New Roman"/>
          <w:color w:val="000000" w:themeColor="text1"/>
        </w:rPr>
        <w:instrText xml:space="preserve"> ADDIN EN.CITE </w:instrText>
      </w:r>
      <w:r w:rsidR="006B53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6B53CB">
        <w:rPr>
          <w:rFonts w:ascii="Times New Roman" w:hAnsi="Times New Roman" w:cs="Times New Roman"/>
          <w:color w:val="000000" w:themeColor="text1"/>
        </w:rPr>
        <w:instrText xml:space="preserve"> ADDIN EN.CITE.DATA </w:instrText>
      </w:r>
      <w:r w:rsidR="006B53CB">
        <w:rPr>
          <w:rFonts w:ascii="Times New Roman" w:hAnsi="Times New Roman" w:cs="Times New Roman"/>
          <w:color w:val="000000" w:themeColor="text1"/>
        </w:rPr>
      </w:r>
      <w:r w:rsidR="006B53CB">
        <w:rPr>
          <w:rFonts w:ascii="Times New Roman" w:hAnsi="Times New Roman" w:cs="Times New Roman"/>
          <w:color w:val="000000" w:themeColor="text1"/>
        </w:rPr>
        <w:fldChar w:fldCharType="end"/>
      </w:r>
      <w:ins w:id="854" w:author="Jens Stevens" w:date="2019-10-29T20:39:00Z">
        <w:r w:rsidR="00A321EC" w:rsidRPr="00182940">
          <w:rPr>
            <w:rFonts w:ascii="Times New Roman" w:hAnsi="Times New Roman" w:cs="Times New Roman"/>
            <w:color w:val="000000" w:themeColor="text1"/>
          </w:rPr>
        </w:r>
      </w:ins>
      <w:moveTo w:id="855" w:author="Jens Stevens" w:date="2019-10-29T20:39:00Z">
        <w:r w:rsidR="00A321EC" w:rsidRPr="00182940">
          <w:rPr>
            <w:rFonts w:ascii="Times New Roman" w:hAnsi="Times New Roman" w:cs="Times New Roman"/>
            <w:color w:val="000000" w:themeColor="text1"/>
          </w:rPr>
          <w:fldChar w:fldCharType="separate"/>
        </w:r>
      </w:moveTo>
      <w:r w:rsidR="006B53CB">
        <w:rPr>
          <w:rFonts w:ascii="Times New Roman" w:hAnsi="Times New Roman" w:cs="Times New Roman"/>
          <w:noProof/>
          <w:color w:val="000000" w:themeColor="text1"/>
        </w:rPr>
        <w:t>(Boisramé et al. 2017a, Boisramé et al. 2017b)</w:t>
      </w:r>
      <w:moveTo w:id="856" w:author="Jens Stevens" w:date="2019-10-29T20:39:00Z">
        <w:r w:rsidR="00A321EC" w:rsidRPr="00182940">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45"/>
      <w:r w:rsidR="00F55E6B" w:rsidRPr="00182940">
        <w:rPr>
          <w:rFonts w:ascii="Times New Roman" w:hAnsi="Times New Roman" w:cs="Times New Roman"/>
          <w:color w:val="000000" w:themeColor="text1"/>
        </w:rPr>
        <w:t xml:space="preserve">In ICB, there may have been a greater encroachment of trees, particularly </w:t>
      </w:r>
      <w:del w:id="857" w:author="Jens Stevens" w:date="2019-10-29T21:26:00Z">
        <w:r w:rsidR="00F55E6B" w:rsidRPr="00E575F2" w:rsidDel="00E575F2">
          <w:rPr>
            <w:rFonts w:ascii="Times New Roman" w:hAnsi="Times New Roman" w:cs="Times New Roman"/>
            <w:i/>
            <w:color w:val="000000" w:themeColor="text1"/>
          </w:rPr>
          <w:delText>lodgepole pine</w:delText>
        </w:r>
      </w:del>
      <w:ins w:id="858" w:author="Jens Stevens" w:date="2019-10-29T21:26:00Z">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ins>
      <w:proofErr w:type="spellEnd"/>
      <w:r w:rsidR="00F55E6B" w:rsidRPr="00182940">
        <w:rPr>
          <w:rFonts w:ascii="Times New Roman" w:hAnsi="Times New Roman" w:cs="Times New Roman"/>
          <w:color w:val="000000" w:themeColor="text1"/>
        </w:rPr>
        <w:t xml:space="preserve">, into meadows during the </w:t>
      </w:r>
      <w:del w:id="859" w:author="Stevens, Jens T" w:date="2019-11-05T15:08:00Z">
        <w:r w:rsidR="00F55E6B" w:rsidRPr="00182940" w:rsidDel="003D5566">
          <w:rPr>
            <w:rFonts w:ascii="Times New Roman" w:hAnsi="Times New Roman" w:cs="Times New Roman"/>
            <w:color w:val="000000" w:themeColor="text1"/>
          </w:rPr>
          <w:delText xml:space="preserve">early </w:delText>
        </w:r>
      </w:del>
      <w:ins w:id="860"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61"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w:t>
        </w:r>
        <w:r w:rsidR="00F55E6B">
          <w:rPr>
            <w:rFonts w:ascii="Times New Roman" w:hAnsi="Times New Roman" w:cs="Times New Roman"/>
            <w:color w:val="000000" w:themeColor="text1"/>
          </w:rPr>
          <w:lastRenderedPageBreak/>
          <w:t>burned (Figure 3).</w:t>
        </w:r>
      </w:ins>
      <w:r w:rsidR="00F55E6B" w:rsidRPr="00182940">
        <w:rPr>
          <w:rFonts w:ascii="Times New Roman" w:hAnsi="Times New Roman" w:cs="Times New Roman"/>
          <w:color w:val="000000" w:themeColor="text1"/>
        </w:rPr>
        <w:t xml:space="preserve"> </w:t>
      </w:r>
      <w:del w:id="862"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63"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64"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865" w:author="Gabrielle" w:date="2019-10-13T22:18:00Z">
        <w:r w:rsidR="00132722">
          <w:rPr>
            <w:rFonts w:ascii="Times New Roman" w:hAnsi="Times New Roman" w:cs="Times New Roman"/>
            <w:color w:val="000000" w:themeColor="text1"/>
          </w:rPr>
          <w:t xml:space="preserve">(which impact soil moisture) </w:t>
        </w:r>
      </w:ins>
      <w:ins w:id="866" w:author="Gabrielle" w:date="2019-10-13T22:16:00Z">
        <w:r w:rsidR="00132722">
          <w:rPr>
            <w:rFonts w:ascii="Times New Roman" w:hAnsi="Times New Roman" w:cs="Times New Roman"/>
            <w:color w:val="000000" w:themeColor="text1"/>
          </w:rPr>
          <w:t>to recover to pre-fire conditions</w:t>
        </w:r>
      </w:ins>
      <w:ins w:id="867" w:author="Gabrielle" w:date="2019-10-13T22:18:00Z">
        <w:r w:rsidR="00132722">
          <w:rPr>
            <w:rFonts w:ascii="Times New Roman" w:hAnsi="Times New Roman" w:cs="Times New Roman"/>
            <w:color w:val="000000" w:themeColor="text1"/>
          </w:rPr>
          <w:t xml:space="preserve"> </w:t>
        </w:r>
      </w:ins>
      <w:ins w:id="868" w:author="Gabrielle" w:date="2019-10-13T22:19:00Z">
        <w:r w:rsidR="00132722">
          <w:rPr>
            <w:rFonts w:ascii="Times New Roman" w:hAnsi="Times New Roman" w:cs="Times New Roman"/>
            <w:color w:val="000000" w:themeColor="text1"/>
          </w:rPr>
          <w:t>(Roche et al. 2018)</w:t>
        </w:r>
      </w:ins>
      <w:ins w:id="869"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70"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71"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72" w:author="Jens Stevens" w:date="2019-10-29T13:50:00Z">
        <w:r w:rsidR="00955320" w:rsidRPr="00182940" w:rsidDel="003664D6">
          <w:rPr>
            <w:rFonts w:ascii="Times New Roman" w:hAnsi="Times New Roman" w:cs="Times New Roman"/>
            <w:color w:val="000000" w:themeColor="text1"/>
          </w:rPr>
          <w:delText>2, 3</w:delText>
        </w:r>
      </w:del>
      <w:del w:id="873"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74" w:author="Gabrielle" w:date="2019-10-13T22:14:00Z">
        <w:del w:id="875" w:author="Jens Stevens" w:date="2019-10-29T20:33:00Z">
          <w:r w:rsidR="00132722" w:rsidDel="00A321EC">
            <w:rPr>
              <w:rFonts w:ascii="Times New Roman" w:hAnsi="Times New Roman" w:cs="Times New Roman"/>
              <w:color w:val="000000" w:themeColor="text1"/>
            </w:rPr>
            <w:delText>associated with the highest</w:delText>
          </w:r>
        </w:del>
      </w:ins>
      <w:del w:id="876"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77" w:author="Jens Stevens" w:date="2019-10-29T20:39:00Z" w:name="move23273684"/>
      <w:moveFrom w:id="878"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79" w:author="Jens Stevens" w:date="2019-10-29T20:39:00Z">
        <w:r w:rsidR="00F37E62" w:rsidRPr="00182940" w:rsidDel="00A321EC">
          <w:rPr>
            <w:rFonts w:ascii="Times New Roman" w:hAnsi="Times New Roman" w:cs="Times New Roman"/>
            <w:color w:val="000000" w:themeColor="text1"/>
          </w:rPr>
        </w:r>
      </w:del>
      <w:moveFrom w:id="880" w:author="Jens Stevens" w:date="2019-10-29T20:39:00Z">
        <w:r w:rsidR="00F37E62" w:rsidRPr="00182940" w:rsidDel="00A321EC">
          <w:rPr>
            <w:rFonts w:ascii="Times New Roman" w:hAnsi="Times New Roman" w:cs="Times New Roman"/>
            <w:color w:val="000000" w:themeColor="text1"/>
          </w:rPr>
          <w:fldChar w:fldCharType="end"/>
        </w:r>
      </w:moveFrom>
      <w:del w:id="881" w:author="Jens Stevens" w:date="2019-10-29T20:39:00Z">
        <w:r w:rsidR="007C07A0" w:rsidRPr="00182940" w:rsidDel="00A321EC">
          <w:rPr>
            <w:rFonts w:ascii="Times New Roman" w:hAnsi="Times New Roman" w:cs="Times New Roman"/>
            <w:color w:val="000000" w:themeColor="text1"/>
          </w:rPr>
        </w:r>
      </w:del>
      <w:moveFrom w:id="882"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77"/>
      <w:r w:rsidR="007C07A0" w:rsidRPr="00182940">
        <w:rPr>
          <w:rFonts w:ascii="Times New Roman" w:hAnsi="Times New Roman" w:cs="Times New Roman"/>
          <w:color w:val="000000" w:themeColor="text1"/>
        </w:rPr>
        <w:t xml:space="preserve"> </w:t>
      </w:r>
      <w:del w:id="883"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84" w:author="Jens Stevens" w:date="2019-10-29T20:43:00Z"/>
          <w:rFonts w:ascii="Times New Roman" w:hAnsi="Times New Roman" w:cs="Times New Roman"/>
          <w:color w:val="000000" w:themeColor="text1"/>
        </w:rPr>
      </w:pPr>
      <w:del w:id="885"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86" w:author="Jens Stevens" w:date="2019-10-29T13:50:00Z">
        <w:r w:rsidR="007C07A0" w:rsidRPr="00182940" w:rsidDel="003664D6">
          <w:rPr>
            <w:rFonts w:ascii="Times New Roman" w:hAnsi="Times New Roman" w:cs="Times New Roman"/>
            <w:color w:val="000000" w:themeColor="text1"/>
          </w:rPr>
          <w:delText>2, 3</w:delText>
        </w:r>
      </w:del>
      <w:del w:id="887"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2DAFF552"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88" w:author="Gabrielle Boisrame" w:date="2019-10-31T15:44:00Z">
        <w:r w:rsidRPr="00182940" w:rsidDel="00140D62">
          <w:rPr>
            <w:rFonts w:ascii="Times New Roman" w:hAnsi="Times New Roman" w:cs="Times New Roman"/>
            <w:color w:val="000000" w:themeColor="text1"/>
          </w:rPr>
          <w:delText xml:space="preserve">show </w:delText>
        </w:r>
      </w:del>
      <w:ins w:id="889"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90"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91"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92" w:author="Stevens, Jens T" w:date="2019-11-05T14:11:00Z">
        <w:r w:rsidR="00BF728B" w:rsidRPr="00182940" w:rsidDel="00B879B5">
          <w:rPr>
            <w:rFonts w:ascii="Times New Roman" w:hAnsi="Times New Roman" w:cs="Times New Roman"/>
            <w:color w:val="000000" w:themeColor="text1"/>
          </w:rPr>
          <w:delText>8</w:delText>
        </w:r>
      </w:del>
      <w:ins w:id="893"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 </w:instrText>
      </w:r>
      <w:r w:rsidR="00642E59" w:rsidRPr="00E60928">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851714">
        <w:rPr>
          <w:rFonts w:ascii="Times New Roman" w:hAnsi="Times New Roman" w:cs="Times New Roman"/>
          <w:noProof/>
          <w:color w:val="000000" w:themeColor="text1"/>
        </w:rPr>
        <w:instrText xml:space="preserve"> ADDIN EN.CITE.DATA </w:instrText>
      </w:r>
      <w:r w:rsidR="00642E59" w:rsidRPr="00E60928">
        <w:rPr>
          <w:rFonts w:ascii="Times New Roman" w:hAnsi="Times New Roman" w:cs="Times New Roman"/>
          <w:noProof/>
          <w:color w:val="000000" w:themeColor="text1"/>
        </w:rPr>
      </w:r>
      <w:r w:rsidR="00642E59" w:rsidRPr="00E60928">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94" w:author="Gabrielle Boisrame" w:date="2019-10-31T15:46:00Z">
        <w:r w:rsidR="00140D62">
          <w:rPr>
            <w:rFonts w:ascii="Times New Roman" w:hAnsi="Times New Roman" w:cs="Times New Roman"/>
            <w:color w:val="000000" w:themeColor="text1"/>
          </w:rPr>
          <w:t xml:space="preserve"> However, </w:t>
        </w:r>
      </w:ins>
      <w:ins w:id="895" w:author="Gabrielle Boisrame" w:date="2019-10-31T15:50:00Z">
        <w:r w:rsidR="00F73479">
          <w:rPr>
            <w:rFonts w:ascii="Times New Roman" w:hAnsi="Times New Roman" w:cs="Times New Roman"/>
            <w:color w:val="000000" w:themeColor="text1"/>
          </w:rPr>
          <w:t xml:space="preserve">there is </w:t>
        </w:r>
      </w:ins>
      <w:ins w:id="896" w:author="Gabrielle Boisrame" w:date="2019-10-31T15:53:00Z">
        <w:r w:rsidR="00F73479">
          <w:rPr>
            <w:rFonts w:ascii="Times New Roman" w:hAnsi="Times New Roman" w:cs="Times New Roman"/>
            <w:color w:val="000000" w:themeColor="text1"/>
          </w:rPr>
          <w:t>high</w:t>
        </w:r>
      </w:ins>
      <w:ins w:id="897" w:author="Gabrielle Boisrame" w:date="2019-10-31T15:50:00Z">
        <w:r w:rsidR="00F73479">
          <w:rPr>
            <w:rFonts w:ascii="Times New Roman" w:hAnsi="Times New Roman" w:cs="Times New Roman"/>
            <w:color w:val="000000" w:themeColor="text1"/>
          </w:rPr>
          <w:t xml:space="preserve"> uncertainty </w:t>
        </w:r>
      </w:ins>
      <w:ins w:id="898" w:author="Gabrielle Boisrame" w:date="2019-10-31T15:52:00Z">
        <w:r w:rsidR="00F73479">
          <w:rPr>
            <w:rFonts w:ascii="Times New Roman" w:hAnsi="Times New Roman" w:cs="Times New Roman"/>
            <w:color w:val="000000" w:themeColor="text1"/>
          </w:rPr>
          <w:t>regarding the changes to deeper soil water storage</w:t>
        </w:r>
      </w:ins>
      <w:ins w:id="899" w:author="Gabrielle Boisrame" w:date="2019-10-31T15:50:00Z">
        <w:r w:rsidR="00F73479">
          <w:rPr>
            <w:rFonts w:ascii="Times New Roman" w:hAnsi="Times New Roman" w:cs="Times New Roman"/>
            <w:color w:val="000000" w:themeColor="text1"/>
          </w:rPr>
          <w:t xml:space="preserve">, since </w:t>
        </w:r>
      </w:ins>
      <w:ins w:id="900" w:author="Gabrielle Boisrame" w:date="2019-10-31T15:46:00Z">
        <w:r w:rsidR="00140D62">
          <w:rPr>
            <w:rFonts w:ascii="Times New Roman" w:hAnsi="Times New Roman" w:cs="Times New Roman"/>
            <w:color w:val="000000" w:themeColor="text1"/>
          </w:rPr>
          <w:t xml:space="preserve">we cannot </w:t>
        </w:r>
      </w:ins>
      <w:ins w:id="901"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902"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903" w:author="Gabrielle" w:date="2019-11-06T08:56:00Z">
        <w:r w:rsidR="00C66BB8">
          <w:rPr>
            <w:rFonts w:ascii="Times New Roman" w:hAnsi="Times New Roman" w:cs="Times New Roman"/>
            <w:color w:val="000000" w:themeColor="text1"/>
          </w:rPr>
          <w:t>D</w:t>
        </w:r>
      </w:ins>
      <w:del w:id="904"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905"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w:t>
      </w:r>
      <w:r w:rsidRPr="00182940">
        <w:rPr>
          <w:rFonts w:ascii="Times New Roman" w:hAnsi="Times New Roman" w:cs="Times New Roman"/>
          <w:color w:val="000000" w:themeColor="text1"/>
        </w:rPr>
        <w:lastRenderedPageBreak/>
        <w:t xml:space="preserve">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906"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commentRangeStart w:id="907"/>
      <w:commentRangeStart w:id="908"/>
      <w:r w:rsidR="00EC6E5F" w:rsidRPr="00182940">
        <w:rPr>
          <w:rFonts w:ascii="Times New Roman" w:hAnsi="Times New Roman" w:cs="Times New Roman"/>
          <w:color w:val="000000" w:themeColor="text1"/>
        </w:rPr>
        <w:t>is not clear</w:t>
      </w:r>
      <w:commentRangeEnd w:id="907"/>
      <w:r w:rsidR="003A1DDC">
        <w:rPr>
          <w:rStyle w:val="CommentReference"/>
        </w:rPr>
        <w:commentReference w:id="907"/>
      </w:r>
      <w:commentRangeEnd w:id="908"/>
      <w:r w:rsidR="00C66BB8">
        <w:rPr>
          <w:rStyle w:val="CommentReference"/>
        </w:rPr>
        <w:commentReference w:id="908"/>
      </w:r>
      <w:ins w:id="909"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10" w:author="Jens Stevens" w:date="2019-10-29T20:44:00Z"/>
          <w:rFonts w:ascii="Times New Roman" w:hAnsi="Times New Roman" w:cs="Times New Roman"/>
          <w:color w:val="000000" w:themeColor="text1"/>
        </w:rPr>
      </w:pPr>
      <w:del w:id="911"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Conclusion</w:t>
      </w:r>
    </w:p>
    <w:p w14:paraId="5D09C2A4" w14:textId="0BE25BEB" w:rsidR="00451170" w:rsidRDefault="00D86D9F" w:rsidP="00100E90">
      <w:pPr>
        <w:spacing w:line="480" w:lineRule="auto"/>
        <w:ind w:firstLine="720"/>
        <w:rPr>
          <w:ins w:id="912"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13" w:author="Stevens, Jens T" w:date="2019-11-04T18:44:00Z">
        <w:r w:rsidR="00B12F0C">
          <w:rPr>
            <w:rFonts w:ascii="Times New Roman" w:hAnsi="Times New Roman" w:cs="Times New Roman"/>
            <w:color w:val="000000" w:themeColor="text1"/>
          </w:rPr>
          <w:t>While the nearby ICB is similar to SCB in size, elevation and forest types</w:t>
        </w:r>
        <w:del w:id="914" w:author="Gabrielle" w:date="2019-11-06T10:34:00Z">
          <w:r w:rsidR="00B12F0C" w:rsidDel="00242711">
            <w:rPr>
              <w:rFonts w:ascii="Times New Roman" w:hAnsi="Times New Roman" w:cs="Times New Roman"/>
              <w:color w:val="000000" w:themeColor="text1"/>
            </w:rPr>
            <w:delText xml:space="preserve">, </w:delText>
          </w:r>
        </w:del>
      </w:ins>
      <w:ins w:id="915" w:author="Gabrielle" w:date="2019-11-06T10:34:00Z">
        <w:r w:rsidR="00242711">
          <w:rPr>
            <w:rFonts w:ascii="Times New Roman" w:hAnsi="Times New Roman" w:cs="Times New Roman"/>
            <w:color w:val="000000" w:themeColor="text1"/>
          </w:rPr>
          <w:t xml:space="preserve"> </w:t>
        </w:r>
      </w:ins>
      <w:commentRangeStart w:id="916"/>
      <w:ins w:id="917" w:author="Gabrielle" w:date="2019-11-06T10:35:00Z">
        <w:r w:rsidR="00242711" w:rsidRPr="00242711">
          <w:rPr>
            <w:rFonts w:ascii="Times New Roman" w:hAnsi="Times New Roman" w:cs="Times New Roman"/>
            <w:color w:val="000000" w:themeColor="text1"/>
          </w:rPr>
          <w:t>- as well as the amount of time they have been managed un</w:t>
        </w:r>
        <w:r w:rsidR="00242711">
          <w:rPr>
            <w:rFonts w:ascii="Times New Roman" w:hAnsi="Times New Roman" w:cs="Times New Roman"/>
            <w:color w:val="000000" w:themeColor="text1"/>
          </w:rPr>
          <w:t xml:space="preserve">der a wildland fire use policy </w:t>
        </w:r>
        <w:r w:rsidR="00242711" w:rsidRPr="00242711">
          <w:rPr>
            <w:rFonts w:ascii="Times New Roman" w:hAnsi="Times New Roman" w:cs="Times New Roman"/>
            <w:color w:val="000000" w:themeColor="text1"/>
          </w:rPr>
          <w:t xml:space="preserve">- </w:t>
        </w:r>
      </w:ins>
      <w:commentRangeEnd w:id="916"/>
      <w:ins w:id="918" w:author="Gabrielle" w:date="2019-11-06T10:36:00Z">
        <w:r w:rsidR="004760E3">
          <w:rPr>
            <w:rStyle w:val="CommentReference"/>
          </w:rPr>
          <w:commentReference w:id="916"/>
        </w:r>
      </w:ins>
      <w:ins w:id="919" w:author="Stevens, Jens T" w:date="2019-11-04T18:44:00Z">
        <w:r w:rsidR="00B12F0C">
          <w:rPr>
            <w:rFonts w:ascii="Times New Roman" w:hAnsi="Times New Roman" w:cs="Times New Roman"/>
            <w:color w:val="000000" w:themeColor="text1"/>
          </w:rPr>
          <w:t xml:space="preserve">assuming similar </w:t>
        </w:r>
      </w:ins>
      <w:del w:id="920"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21"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22" w:author="Stevens, Jens T" w:date="2019-11-04T18:45:00Z">
        <w:r w:rsidR="00B12F0C">
          <w:rPr>
            <w:rFonts w:ascii="Times New Roman" w:hAnsi="Times New Roman" w:cs="Times New Roman"/>
            <w:color w:val="000000" w:themeColor="text1"/>
          </w:rPr>
          <w:t xml:space="preserve">, highlighting </w:t>
        </w:r>
      </w:ins>
      <w:ins w:id="923"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24" w:author="Stevens, Jens T" w:date="2019-11-04T18:46:00Z">
        <w:r w:rsidR="00B12F0C">
          <w:rPr>
            <w:rFonts w:ascii="Times New Roman" w:hAnsi="Times New Roman" w:cs="Times New Roman"/>
            <w:color w:val="000000" w:themeColor="text1"/>
          </w:rPr>
          <w:t xml:space="preserve">, </w:t>
        </w:r>
      </w:ins>
      <w:del w:id="925"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26"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27"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28"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29"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30"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31"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32"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33"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34"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35"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ins w:id="936" w:author="Stevens, Jens T" w:date="2019-11-05T15:16:00Z">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ins>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ins w:id="937"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587955AF" w14:textId="77777777" w:rsidR="007C0FB5" w:rsidRPr="007C0FB5" w:rsidRDefault="00FF633D" w:rsidP="007C0FB5">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7C0FB5" w:rsidRPr="007C0FB5">
        <w:rPr>
          <w:b/>
          <w:noProof/>
        </w:rPr>
        <w:t>Literature Cited</w:t>
      </w:r>
    </w:p>
    <w:p w14:paraId="3F21CA45" w14:textId="77777777" w:rsidR="007C0FB5" w:rsidRPr="007C0FB5" w:rsidRDefault="007C0FB5" w:rsidP="007C0FB5">
      <w:pPr>
        <w:pStyle w:val="EndNoteBibliographyTitle"/>
        <w:rPr>
          <w:b/>
          <w:noProof/>
        </w:rPr>
      </w:pPr>
    </w:p>
    <w:p w14:paraId="79E5BBCD" w14:textId="77777777" w:rsidR="007C0FB5" w:rsidRPr="007C0FB5" w:rsidRDefault="007C0FB5" w:rsidP="007C0FB5">
      <w:pPr>
        <w:pStyle w:val="EndNoteBibliography"/>
        <w:ind w:left="420" w:hanging="420"/>
        <w:rPr>
          <w:noProof/>
        </w:rPr>
      </w:pPr>
      <w:r w:rsidRPr="007C0FB5">
        <w:rPr>
          <w:noProof/>
        </w:rPr>
        <w:t xml:space="preserve">Atchley, A. L., A. M. Kinoshita, S. R. Lopez, L. Trader, and R. Middleton. 2018. Simulating Surface and Subsurface Water Balance Changes Due to Burn Severity. Vadose Zone Journal </w:t>
      </w:r>
      <w:r w:rsidRPr="007C0FB5">
        <w:rPr>
          <w:b/>
          <w:noProof/>
        </w:rPr>
        <w:t>17</w:t>
      </w:r>
      <w:r w:rsidRPr="007C0FB5">
        <w:rPr>
          <w:noProof/>
        </w:rPr>
        <w:t>:13pp.</w:t>
      </w:r>
    </w:p>
    <w:p w14:paraId="117F41A8" w14:textId="77777777" w:rsidR="007C0FB5" w:rsidRPr="007C0FB5" w:rsidRDefault="007C0FB5" w:rsidP="007C0FB5">
      <w:pPr>
        <w:pStyle w:val="EndNoteBibliography"/>
        <w:ind w:left="420" w:hanging="420"/>
        <w:rPr>
          <w:noProof/>
        </w:rPr>
      </w:pPr>
      <w:r w:rsidRPr="007C0FB5">
        <w:rPr>
          <w:noProof/>
        </w:rPr>
        <w:t xml:space="preserve">Bales, R. C., J. W. Hopmans, A. T. O'Geen, M. Meadows, P. C. Hartsough, P. Kirchner, C. T. Hunsaker, and D. Beaudette. 2011. Soil moisture response to snowmelt and rainfall in a Sierra Nevada mixed-conifer forest. Vadose Zone Journal </w:t>
      </w:r>
      <w:r w:rsidRPr="007C0FB5">
        <w:rPr>
          <w:b/>
          <w:noProof/>
        </w:rPr>
        <w:t>10</w:t>
      </w:r>
      <w:r w:rsidRPr="007C0FB5">
        <w:rPr>
          <w:noProof/>
        </w:rPr>
        <w:t>:786-799.</w:t>
      </w:r>
    </w:p>
    <w:p w14:paraId="7F9A131D" w14:textId="77777777" w:rsidR="007C0FB5" w:rsidRPr="007C0FB5" w:rsidRDefault="007C0FB5" w:rsidP="007C0FB5">
      <w:pPr>
        <w:pStyle w:val="EndNoteBibliography"/>
        <w:ind w:left="420" w:hanging="420"/>
        <w:rPr>
          <w:noProof/>
        </w:rPr>
      </w:pPr>
      <w:r w:rsidRPr="007C0FB5">
        <w:rPr>
          <w:noProof/>
        </w:rPr>
        <w:t>Bates, D. M., M. Maechler, B. M. Bolker, and S. Walker. 2013. lme4: Linear mixed-effects models using Eigen and S4. R package version 1.0-5. CRAN.R-project.org/package=lme4.</w:t>
      </w:r>
    </w:p>
    <w:p w14:paraId="1652E9F1" w14:textId="77777777" w:rsidR="007C0FB5" w:rsidRPr="007C0FB5" w:rsidRDefault="007C0FB5" w:rsidP="007C0FB5">
      <w:pPr>
        <w:pStyle w:val="EndNoteBibliography"/>
        <w:ind w:left="420" w:hanging="420"/>
        <w:rPr>
          <w:noProof/>
        </w:rPr>
      </w:pPr>
      <w:r w:rsidRPr="007C0FB5">
        <w:rPr>
          <w:noProof/>
        </w:rPr>
        <w:t xml:space="preserve">Blaschke, T., G. J. Hay, M. Kelly, S. Lang, P. Hofmann, E. Addink, R. Q. Feitosa, F. Van der Meer, H. Van der Werff, F. J. I. j. o. p. Van Coillie, and r. sensing. 2014. Geographic object-based image analysis–towards a new paradigm.  </w:t>
      </w:r>
      <w:r w:rsidRPr="007C0FB5">
        <w:rPr>
          <w:b/>
          <w:noProof/>
        </w:rPr>
        <w:t>87</w:t>
      </w:r>
      <w:r w:rsidRPr="007C0FB5">
        <w:rPr>
          <w:noProof/>
        </w:rPr>
        <w:t>:180-191.</w:t>
      </w:r>
    </w:p>
    <w:p w14:paraId="52B95080" w14:textId="77777777" w:rsidR="007C0FB5" w:rsidRPr="007C0FB5" w:rsidRDefault="007C0FB5" w:rsidP="007C0FB5">
      <w:pPr>
        <w:pStyle w:val="EndNoteBibliography"/>
        <w:ind w:left="420" w:hanging="420"/>
        <w:rPr>
          <w:noProof/>
        </w:rPr>
      </w:pPr>
      <w:r w:rsidRPr="007C0FB5">
        <w:rPr>
          <w:noProof/>
        </w:rPr>
        <w:t xml:space="preserve">Boisramé, G., S. Thompson, B. Collins, and S. Stephens. 2017a. Managed wildfire effects on forest resilience and water in the Sierra Nevada. Ecosystems </w:t>
      </w:r>
      <w:r w:rsidRPr="007C0FB5">
        <w:rPr>
          <w:b/>
          <w:noProof/>
        </w:rPr>
        <w:t>20</w:t>
      </w:r>
      <w:r w:rsidRPr="007C0FB5">
        <w:rPr>
          <w:noProof/>
        </w:rPr>
        <w:t>:717–732.</w:t>
      </w:r>
    </w:p>
    <w:p w14:paraId="6FE2D621" w14:textId="77777777" w:rsidR="007C0FB5" w:rsidRPr="007C0FB5" w:rsidRDefault="007C0FB5" w:rsidP="007C0FB5">
      <w:pPr>
        <w:pStyle w:val="EndNoteBibliography"/>
        <w:ind w:left="420" w:hanging="420"/>
        <w:rPr>
          <w:noProof/>
        </w:rPr>
      </w:pPr>
      <w:r w:rsidRPr="007C0FB5">
        <w:rPr>
          <w:noProof/>
        </w:rPr>
        <w:t xml:space="preserve">Boisramé, G., S. Thompson, and S. Stephens. 2018. Hydrologic responses to restored wildfire regimes revealed by soil moisture-vegetation relationships. Advances in Water Resources </w:t>
      </w:r>
      <w:r w:rsidRPr="007C0FB5">
        <w:rPr>
          <w:b/>
          <w:noProof/>
        </w:rPr>
        <w:t>112</w:t>
      </w:r>
      <w:r w:rsidRPr="007C0FB5">
        <w:rPr>
          <w:noProof/>
        </w:rPr>
        <w:t>:124-146.</w:t>
      </w:r>
    </w:p>
    <w:p w14:paraId="62615510" w14:textId="77777777" w:rsidR="007C0FB5" w:rsidRPr="007C0FB5" w:rsidRDefault="007C0FB5" w:rsidP="007C0FB5">
      <w:pPr>
        <w:pStyle w:val="EndNoteBibliography"/>
        <w:ind w:left="420" w:hanging="420"/>
        <w:rPr>
          <w:noProof/>
        </w:rPr>
      </w:pPr>
      <w:r w:rsidRPr="007C0FB5">
        <w:rPr>
          <w:noProof/>
        </w:rPr>
        <w:t xml:space="preserve">Boisramé, G. F. S., S. E. Thompson, M. Kelly, J. Cavalli, K. M. Wilkin, and S. L. Stephens. 2017b. Vegetation change during 40years of repeated managed wildfires in the Sierra Nevada, California. Forest Ecology and Management </w:t>
      </w:r>
      <w:r w:rsidRPr="007C0FB5">
        <w:rPr>
          <w:b/>
          <w:noProof/>
        </w:rPr>
        <w:t>402</w:t>
      </w:r>
      <w:r w:rsidRPr="007C0FB5">
        <w:rPr>
          <w:noProof/>
        </w:rPr>
        <w:t>:241-252.</w:t>
      </w:r>
    </w:p>
    <w:p w14:paraId="71092CFC" w14:textId="77777777" w:rsidR="007C0FB5" w:rsidRPr="007C0FB5" w:rsidRDefault="007C0FB5" w:rsidP="007C0FB5">
      <w:pPr>
        <w:pStyle w:val="EndNoteBibliography"/>
        <w:ind w:left="420" w:hanging="420"/>
        <w:rPr>
          <w:noProof/>
        </w:rPr>
      </w:pPr>
      <w:r w:rsidRPr="007C0FB5">
        <w:rPr>
          <w:noProof/>
        </w:rPr>
        <w:t xml:space="preserve">Boisramé, G. F. S., S. E. Thompson, C. Tague, and S. L. Stephens. 2019. Restoring a natural fire regime alters the water balance of a Sierra Nevada catchment. Water Resources Research </w:t>
      </w:r>
      <w:r w:rsidRPr="007C0FB5">
        <w:rPr>
          <w:b/>
          <w:noProof/>
        </w:rPr>
        <w:t>55</w:t>
      </w:r>
      <w:r w:rsidRPr="007C0FB5">
        <w:rPr>
          <w:noProof/>
        </w:rPr>
        <w:t>:5751– 5769.</w:t>
      </w:r>
    </w:p>
    <w:p w14:paraId="5C451CA3" w14:textId="77777777" w:rsidR="007C0FB5" w:rsidRPr="007C0FB5" w:rsidRDefault="007C0FB5" w:rsidP="007C0FB5">
      <w:pPr>
        <w:pStyle w:val="EndNoteBibliography"/>
        <w:ind w:left="420" w:hanging="420"/>
        <w:rPr>
          <w:noProof/>
        </w:rPr>
      </w:pPr>
      <w:r w:rsidRPr="007C0FB5">
        <w:rPr>
          <w:noProof/>
        </w:rPr>
        <w:lastRenderedPageBreak/>
        <w:t>CalFire. 2018a. Top 20 largest California wildfires. http://www.fire.ca.gov/communications/downloads/fact_sheets/Top20_Acres.pdf.</w:t>
      </w:r>
    </w:p>
    <w:p w14:paraId="10C4513D" w14:textId="77777777" w:rsidR="007C0FB5" w:rsidRPr="007C0FB5" w:rsidRDefault="007C0FB5" w:rsidP="007C0FB5">
      <w:pPr>
        <w:pStyle w:val="EndNoteBibliography"/>
        <w:ind w:left="420" w:hanging="420"/>
        <w:rPr>
          <w:noProof/>
        </w:rPr>
      </w:pPr>
      <w:r w:rsidRPr="007C0FB5">
        <w:rPr>
          <w:noProof/>
        </w:rPr>
        <w:t>CalFire. 2018b. Top 20 most destructive California wildfires. http://www.fire.ca.gov/communications/downloads/fact_sheets/Top20_Acres.pdf.</w:t>
      </w:r>
    </w:p>
    <w:p w14:paraId="5EBF0E78" w14:textId="77777777" w:rsidR="007C0FB5" w:rsidRPr="007C0FB5" w:rsidRDefault="007C0FB5" w:rsidP="007C0FB5">
      <w:pPr>
        <w:pStyle w:val="EndNoteBibliography"/>
        <w:ind w:left="420" w:hanging="420"/>
        <w:rPr>
          <w:noProof/>
        </w:rPr>
      </w:pPr>
      <w:r w:rsidRPr="007C0FB5">
        <w:rPr>
          <w:noProof/>
        </w:rPr>
        <w:t>Caprio, A. C., and D. M. Graber. 2000. Returning fire to the mountains: can we successfully restore the ecological role of pre-Euroamerican fire regimes to the Sierra Nevada?</w:t>
      </w:r>
      <w:r w:rsidRPr="007C0FB5">
        <w:rPr>
          <w:i/>
          <w:noProof/>
        </w:rPr>
        <w:t>in</w:t>
      </w:r>
      <w:r w:rsidRPr="007C0FB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36475A" w14:textId="77777777" w:rsidR="007C0FB5" w:rsidRPr="007C0FB5" w:rsidRDefault="007C0FB5" w:rsidP="007C0FB5">
      <w:pPr>
        <w:pStyle w:val="EndNoteBibliography"/>
        <w:ind w:left="420" w:hanging="420"/>
        <w:rPr>
          <w:noProof/>
        </w:rPr>
      </w:pPr>
      <w:r w:rsidRPr="007C0FB5">
        <w:rPr>
          <w:noProof/>
        </w:rPr>
        <w:t xml:space="preserve">Collins, B. M., R. G. Everett, and S. L. Stephens. 2011. Impacts of fire exclusion and recent managed fire on forest structure in old growth Sierra Nevada mixed-conifer forests. Ecosphere </w:t>
      </w:r>
      <w:r w:rsidRPr="007C0FB5">
        <w:rPr>
          <w:b/>
          <w:noProof/>
        </w:rPr>
        <w:t>2</w:t>
      </w:r>
      <w:r w:rsidRPr="007C0FB5">
        <w:rPr>
          <w:noProof/>
        </w:rPr>
        <w:t>:art51.</w:t>
      </w:r>
    </w:p>
    <w:p w14:paraId="0FDD9DD5" w14:textId="77777777" w:rsidR="007C0FB5" w:rsidRPr="007C0FB5" w:rsidRDefault="007C0FB5" w:rsidP="007C0FB5">
      <w:pPr>
        <w:pStyle w:val="EndNoteBibliography"/>
        <w:ind w:left="420" w:hanging="420"/>
        <w:rPr>
          <w:noProof/>
        </w:rPr>
      </w:pPr>
      <w:r w:rsidRPr="007C0FB5">
        <w:rPr>
          <w:noProof/>
        </w:rPr>
        <w:t xml:space="preserve">Collins, B. M., M. Kelly, J. W. van Wagtendonk, and S. L. Stephens. 2007. Spatial patterns of large natural fires in Sierra Nevada wilderness areas. Landscape Ecology </w:t>
      </w:r>
      <w:r w:rsidRPr="007C0FB5">
        <w:rPr>
          <w:b/>
          <w:noProof/>
        </w:rPr>
        <w:t>22</w:t>
      </w:r>
      <w:r w:rsidRPr="007C0FB5">
        <w:rPr>
          <w:noProof/>
        </w:rPr>
        <w:t>:545-557.</w:t>
      </w:r>
    </w:p>
    <w:p w14:paraId="73A6C6CF" w14:textId="77777777" w:rsidR="007C0FB5" w:rsidRPr="007C0FB5" w:rsidRDefault="007C0FB5" w:rsidP="007C0FB5">
      <w:pPr>
        <w:pStyle w:val="EndNoteBibliography"/>
        <w:ind w:left="420" w:hanging="420"/>
        <w:rPr>
          <w:noProof/>
        </w:rPr>
      </w:pPr>
      <w:r w:rsidRPr="007C0FB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C0FB5">
        <w:rPr>
          <w:b/>
          <w:noProof/>
        </w:rPr>
        <w:t>381</w:t>
      </w:r>
      <w:r w:rsidRPr="007C0FB5">
        <w:rPr>
          <w:noProof/>
        </w:rPr>
        <w:t>:74-83.</w:t>
      </w:r>
    </w:p>
    <w:p w14:paraId="2690BADD" w14:textId="77777777" w:rsidR="007C0FB5" w:rsidRPr="007C0FB5" w:rsidRDefault="007C0FB5" w:rsidP="007C0FB5">
      <w:pPr>
        <w:pStyle w:val="EndNoteBibliography"/>
        <w:ind w:left="420" w:hanging="420"/>
        <w:rPr>
          <w:noProof/>
        </w:rPr>
      </w:pPr>
      <w:r w:rsidRPr="007C0FB5">
        <w:rPr>
          <w:noProof/>
        </w:rPr>
        <w:t xml:space="preserve">Collins, B. M., J. D. Miller, A. E. Thode, M. Kelly, J. W. van Wagtendonk, and S. L. Stephens. 2009. Interactions among wildland fires in a long-established Sierra Nevada natural fire area. Ecosystems </w:t>
      </w:r>
      <w:r w:rsidRPr="007C0FB5">
        <w:rPr>
          <w:b/>
          <w:noProof/>
        </w:rPr>
        <w:t>12</w:t>
      </w:r>
      <w:r w:rsidRPr="007C0FB5">
        <w:rPr>
          <w:noProof/>
        </w:rPr>
        <w:t>:114-128.</w:t>
      </w:r>
    </w:p>
    <w:p w14:paraId="09A0FE59" w14:textId="77777777" w:rsidR="007C0FB5" w:rsidRPr="007C0FB5" w:rsidRDefault="007C0FB5" w:rsidP="007C0FB5">
      <w:pPr>
        <w:pStyle w:val="EndNoteBibliography"/>
        <w:ind w:left="420" w:hanging="420"/>
        <w:rPr>
          <w:noProof/>
        </w:rPr>
      </w:pPr>
      <w:r w:rsidRPr="007C0FB5">
        <w:rPr>
          <w:noProof/>
        </w:rPr>
        <w:lastRenderedPageBreak/>
        <w:t xml:space="preserve">Collins, B. M., and S. L. Stephens. 2007. Managing natural wildfires in Sierra Nevada wilderness areas. Frontiers in Ecology and the Environment </w:t>
      </w:r>
      <w:r w:rsidRPr="007C0FB5">
        <w:rPr>
          <w:b/>
          <w:noProof/>
        </w:rPr>
        <w:t>5</w:t>
      </w:r>
      <w:r w:rsidRPr="007C0FB5">
        <w:rPr>
          <w:noProof/>
        </w:rPr>
        <w:t>:523-527.</w:t>
      </w:r>
    </w:p>
    <w:p w14:paraId="30BDE428" w14:textId="77777777" w:rsidR="007C0FB5" w:rsidRPr="007C0FB5" w:rsidRDefault="007C0FB5" w:rsidP="007C0FB5">
      <w:pPr>
        <w:pStyle w:val="EndNoteBibliography"/>
        <w:ind w:left="420" w:hanging="420"/>
        <w:rPr>
          <w:noProof/>
        </w:rPr>
      </w:pPr>
      <w:r w:rsidRPr="007C0FB5">
        <w:rPr>
          <w:noProof/>
        </w:rPr>
        <w:t xml:space="preserve">Das, A. J., N. L. Stephenson, and K. P. Davis. 2016. Why do trees die? Characterizing the drivers of background tree mortality. Ecology </w:t>
      </w:r>
      <w:r w:rsidRPr="007C0FB5">
        <w:rPr>
          <w:b/>
          <w:noProof/>
        </w:rPr>
        <w:t>97</w:t>
      </w:r>
      <w:r w:rsidRPr="007C0FB5">
        <w:rPr>
          <w:noProof/>
        </w:rPr>
        <w:t>:2616-2627.</w:t>
      </w:r>
    </w:p>
    <w:p w14:paraId="4CCC0893" w14:textId="77777777" w:rsidR="007C0FB5" w:rsidRPr="007C0FB5" w:rsidRDefault="007C0FB5" w:rsidP="007C0FB5">
      <w:pPr>
        <w:pStyle w:val="EndNoteBibliography"/>
        <w:ind w:left="420" w:hanging="420"/>
        <w:rPr>
          <w:noProof/>
        </w:rPr>
      </w:pPr>
      <w:r w:rsidRPr="007C0FB5">
        <w:rPr>
          <w:noProof/>
        </w:rPr>
        <w:t xml:space="preserve">Ebel, B. A. 2013. Wildfire and Aspect Effects on Hydrologic States after the 2010 Fourmile Canyon Fire. Vadose Zone Journal </w:t>
      </w:r>
      <w:r w:rsidRPr="007C0FB5">
        <w:rPr>
          <w:b/>
          <w:noProof/>
        </w:rPr>
        <w:t>12</w:t>
      </w:r>
      <w:r w:rsidRPr="007C0FB5">
        <w:rPr>
          <w:noProof/>
        </w:rPr>
        <w:t>.</w:t>
      </w:r>
    </w:p>
    <w:p w14:paraId="5701F76F" w14:textId="77777777" w:rsidR="007C0FB5" w:rsidRPr="007C0FB5" w:rsidRDefault="007C0FB5" w:rsidP="007C0FB5">
      <w:pPr>
        <w:pStyle w:val="EndNoteBibliography"/>
        <w:ind w:left="420" w:hanging="420"/>
        <w:rPr>
          <w:noProof/>
        </w:rPr>
      </w:pPr>
      <w:r w:rsidRPr="007C0FB5">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4E90282D" w14:textId="77777777" w:rsidR="007C0FB5" w:rsidRPr="007C0FB5" w:rsidRDefault="007C0FB5" w:rsidP="007C0FB5">
      <w:pPr>
        <w:pStyle w:val="EndNoteBibliography"/>
        <w:ind w:left="420" w:hanging="420"/>
        <w:rPr>
          <w:noProof/>
        </w:rPr>
      </w:pPr>
      <w:r w:rsidRPr="007C0FB5">
        <w:rPr>
          <w:noProof/>
        </w:rPr>
        <w:t xml:space="preserve">Grant, G. E., C. L. Tague, and C. D. Allen. 2013. Watering the forest for the trees: an emerging priority for managing water in forest landscapes. Frontiers in Ecology and the Environment </w:t>
      </w:r>
      <w:r w:rsidRPr="007C0FB5">
        <w:rPr>
          <w:b/>
          <w:noProof/>
        </w:rPr>
        <w:t>11</w:t>
      </w:r>
      <w:r w:rsidRPr="007C0FB5">
        <w:rPr>
          <w:noProof/>
        </w:rPr>
        <w:t>:314-321.</w:t>
      </w:r>
    </w:p>
    <w:p w14:paraId="0D95A56E" w14:textId="77777777" w:rsidR="007C0FB5" w:rsidRPr="007C0FB5" w:rsidRDefault="007C0FB5" w:rsidP="007C0FB5">
      <w:pPr>
        <w:pStyle w:val="EndNoteBibliography"/>
        <w:ind w:left="420" w:hanging="420"/>
        <w:rPr>
          <w:noProof/>
        </w:rPr>
      </w:pPr>
      <w:r w:rsidRPr="007C0FB5">
        <w:rPr>
          <w:noProof/>
        </w:rPr>
        <w:t xml:space="preserve">Halekoh, U., and S. Højsgaard. 2014. A Kenward-Roger Approximation and Parametric Bootstrap Methods for Tests in Linear Mixed Models - The R Package pbkrtest. Journal of Statistical Software </w:t>
      </w:r>
      <w:r w:rsidRPr="007C0FB5">
        <w:rPr>
          <w:b/>
          <w:noProof/>
        </w:rPr>
        <w:t>59</w:t>
      </w:r>
      <w:r w:rsidRPr="007C0FB5">
        <w:rPr>
          <w:noProof/>
        </w:rPr>
        <w:t>:1-30.</w:t>
      </w:r>
    </w:p>
    <w:p w14:paraId="055EBE13" w14:textId="77777777" w:rsidR="007C0FB5" w:rsidRPr="007C0FB5" w:rsidRDefault="007C0FB5" w:rsidP="007C0FB5">
      <w:pPr>
        <w:pStyle w:val="EndNoteBibliography"/>
        <w:ind w:left="420" w:hanging="420"/>
        <w:rPr>
          <w:noProof/>
        </w:rPr>
      </w:pPr>
      <w:r w:rsidRPr="007C0FB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C0FB5">
        <w:rPr>
          <w:b/>
          <w:noProof/>
        </w:rPr>
        <w:t>366</w:t>
      </w:r>
      <w:r w:rsidRPr="007C0FB5">
        <w:rPr>
          <w:noProof/>
        </w:rPr>
        <w:t>:221-250.</w:t>
      </w:r>
    </w:p>
    <w:p w14:paraId="0A1A993C" w14:textId="77777777" w:rsidR="007C0FB5" w:rsidRPr="007C0FB5" w:rsidRDefault="007C0FB5" w:rsidP="007C0FB5">
      <w:pPr>
        <w:pStyle w:val="EndNoteBibliography"/>
        <w:ind w:left="420" w:hanging="420"/>
        <w:rPr>
          <w:noProof/>
        </w:rPr>
      </w:pPr>
      <w:r w:rsidRPr="007C0FB5">
        <w:rPr>
          <w:noProof/>
        </w:rPr>
        <w:t xml:space="preserve">Kinoshita, A. M., and T. S. Hogue. 2015. Increased dry season water yield in burned watersheds in Southern California. Environmental Research Letters </w:t>
      </w:r>
      <w:r w:rsidRPr="007C0FB5">
        <w:rPr>
          <w:b/>
          <w:noProof/>
        </w:rPr>
        <w:t>10</w:t>
      </w:r>
      <w:r w:rsidRPr="007C0FB5">
        <w:rPr>
          <w:noProof/>
        </w:rPr>
        <w:t>:014003.</w:t>
      </w:r>
    </w:p>
    <w:p w14:paraId="47E060CF" w14:textId="77777777" w:rsidR="007C0FB5" w:rsidRPr="007C0FB5" w:rsidRDefault="007C0FB5" w:rsidP="007C0FB5">
      <w:pPr>
        <w:pStyle w:val="EndNoteBibliography"/>
        <w:ind w:left="420" w:hanging="420"/>
        <w:rPr>
          <w:noProof/>
        </w:rPr>
      </w:pPr>
      <w:r w:rsidRPr="007C0FB5">
        <w:rPr>
          <w:noProof/>
        </w:rPr>
        <w:lastRenderedPageBreak/>
        <w:t>Larson, A. J., R. T. Belote, C. A. Cansler, S. A. Parks, and M. Dietz. 2013. Latent Resilience in Ponderosa Pine Forest: Effects of Resumed Frequent Fire. Ecological Applications.</w:t>
      </w:r>
    </w:p>
    <w:p w14:paraId="356B3A0D" w14:textId="77777777" w:rsidR="007C0FB5" w:rsidRPr="007C0FB5" w:rsidRDefault="007C0FB5" w:rsidP="007C0FB5">
      <w:pPr>
        <w:pStyle w:val="EndNoteBibliography"/>
        <w:ind w:left="420" w:hanging="420"/>
        <w:rPr>
          <w:noProof/>
        </w:rPr>
      </w:pPr>
      <w:r w:rsidRPr="007C0FB5">
        <w:rPr>
          <w:noProof/>
        </w:rPr>
        <w:t xml:space="preserve">Liaw, A., and M. J. R. n. Wiener. 2002. Classification and regression by randomForest.  </w:t>
      </w:r>
      <w:r w:rsidRPr="007C0FB5">
        <w:rPr>
          <w:b/>
          <w:noProof/>
        </w:rPr>
        <w:t>2</w:t>
      </w:r>
      <w:r w:rsidRPr="007C0FB5">
        <w:rPr>
          <w:noProof/>
        </w:rPr>
        <w:t>:18-22.</w:t>
      </w:r>
    </w:p>
    <w:p w14:paraId="1EE613D8" w14:textId="77777777" w:rsidR="007C0FB5" w:rsidRPr="007C0FB5" w:rsidRDefault="007C0FB5" w:rsidP="007C0FB5">
      <w:pPr>
        <w:pStyle w:val="EndNoteBibliography"/>
        <w:ind w:left="420" w:hanging="420"/>
        <w:rPr>
          <w:noProof/>
        </w:rPr>
      </w:pPr>
      <w:r w:rsidRPr="007C0FB5">
        <w:rPr>
          <w:noProof/>
        </w:rPr>
        <w:t xml:space="preserve">Little, R. J. A. 1988. Missing-data adjustments in large surveys. Journal of Business &amp; Economic Statistics </w:t>
      </w:r>
      <w:r w:rsidRPr="007C0FB5">
        <w:rPr>
          <w:b/>
          <w:noProof/>
        </w:rPr>
        <w:t>6</w:t>
      </w:r>
      <w:r w:rsidRPr="007C0FB5">
        <w:rPr>
          <w:noProof/>
        </w:rPr>
        <w:t>:287-296.</w:t>
      </w:r>
    </w:p>
    <w:p w14:paraId="7B489977" w14:textId="77777777" w:rsidR="007C0FB5" w:rsidRPr="007C0FB5" w:rsidRDefault="007C0FB5" w:rsidP="007C0FB5">
      <w:pPr>
        <w:pStyle w:val="EndNoteBibliography"/>
        <w:ind w:left="420" w:hanging="420"/>
        <w:rPr>
          <w:noProof/>
        </w:rPr>
      </w:pPr>
      <w:r w:rsidRPr="007C0FB5">
        <w:rPr>
          <w:noProof/>
        </w:rPr>
        <w:t xml:space="preserve">Mallek, C., H. Safford, J. Viers, and J. Miller. 2013. Modern departures in fire severity and area vary by forest type, Sierra Nevada and southern Cascades, California, USA. Ecosphere </w:t>
      </w:r>
      <w:r w:rsidRPr="007C0FB5">
        <w:rPr>
          <w:b/>
          <w:noProof/>
        </w:rPr>
        <w:t>4</w:t>
      </w:r>
      <w:r w:rsidRPr="007C0FB5">
        <w:rPr>
          <w:noProof/>
        </w:rPr>
        <w:t>:art153.</w:t>
      </w:r>
    </w:p>
    <w:p w14:paraId="01353270" w14:textId="77777777" w:rsidR="007C0FB5" w:rsidRPr="007C0FB5" w:rsidRDefault="007C0FB5" w:rsidP="007C0FB5">
      <w:pPr>
        <w:pStyle w:val="EndNoteBibliography"/>
        <w:ind w:left="420" w:hanging="420"/>
        <w:rPr>
          <w:noProof/>
        </w:rPr>
      </w:pPr>
      <w:r w:rsidRPr="007C0FB5">
        <w:rPr>
          <w:noProof/>
        </w:rPr>
        <w:t>McGarigal, K., S. A. Cushman, and E. J. Ene.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780153D1" w14:textId="77777777" w:rsidR="007C0FB5" w:rsidRPr="007C0FB5" w:rsidRDefault="007C0FB5" w:rsidP="007C0FB5">
      <w:pPr>
        <w:pStyle w:val="EndNoteBibliography"/>
        <w:ind w:left="420" w:hanging="420"/>
        <w:rPr>
          <w:noProof/>
        </w:rPr>
      </w:pPr>
      <w:r w:rsidRPr="007C0FB5">
        <w:rPr>
          <w:noProof/>
        </w:rPr>
        <w:t>McKelvey, K. S., C. N. Skinner, C. Chang, D. C. Erman, S. J. Hussari, D. J. Parsons, J. W. van Wagtendonk, and C. P. Weatherspoon. 1996. An overview of fire in the Sierra Nevada., University of California, Centers for Water and Wildland Resources, Davis, CA.</w:t>
      </w:r>
    </w:p>
    <w:p w14:paraId="084B68A2" w14:textId="77777777" w:rsidR="007C0FB5" w:rsidRPr="007C0FB5" w:rsidRDefault="007C0FB5" w:rsidP="007C0FB5">
      <w:pPr>
        <w:pStyle w:val="EndNoteBibliography"/>
        <w:ind w:left="420" w:hanging="420"/>
        <w:rPr>
          <w:noProof/>
        </w:rPr>
      </w:pPr>
      <w:r w:rsidRPr="007C0FB5">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C0FB5">
        <w:rPr>
          <w:b/>
          <w:noProof/>
        </w:rPr>
        <w:t>113</w:t>
      </w:r>
      <w:r w:rsidRPr="007C0FB5">
        <w:rPr>
          <w:noProof/>
        </w:rPr>
        <w:t>:645-656.</w:t>
      </w:r>
    </w:p>
    <w:p w14:paraId="416D4C5D" w14:textId="77777777" w:rsidR="007C0FB5" w:rsidRPr="007C0FB5" w:rsidRDefault="007C0FB5" w:rsidP="007C0FB5">
      <w:pPr>
        <w:pStyle w:val="EndNoteBibliography"/>
        <w:ind w:left="420" w:hanging="420"/>
        <w:rPr>
          <w:noProof/>
        </w:rPr>
      </w:pPr>
      <w:r w:rsidRPr="007C0FB5">
        <w:rPr>
          <w:noProof/>
        </w:rPr>
        <w:t xml:space="preserve">North, M., B. M. Collins, and S. Stephens. 2012. Using fire to increase the scale, benefits, and future maintenance of fuels treatments. Journal of Forestry </w:t>
      </w:r>
      <w:r w:rsidRPr="007C0FB5">
        <w:rPr>
          <w:b/>
          <w:noProof/>
        </w:rPr>
        <w:t>110</w:t>
      </w:r>
      <w:r w:rsidRPr="007C0FB5">
        <w:rPr>
          <w:noProof/>
        </w:rPr>
        <w:t>:392-401.</w:t>
      </w:r>
    </w:p>
    <w:p w14:paraId="308BA958" w14:textId="77777777" w:rsidR="007C0FB5" w:rsidRPr="007C0FB5" w:rsidRDefault="007C0FB5" w:rsidP="007C0FB5">
      <w:pPr>
        <w:pStyle w:val="EndNoteBibliography"/>
        <w:ind w:left="420" w:hanging="420"/>
        <w:rPr>
          <w:noProof/>
        </w:rPr>
      </w:pPr>
      <w:r w:rsidRPr="007C0FB5">
        <w:rPr>
          <w:noProof/>
        </w:rPr>
        <w:t xml:space="preserve">North, M. P., S. L. Stephens, B. M. Collins, J. K. Agee, G. Aplet, J. F. Franklin, and P. Z. Fulé. 2015. Reform forest fire management. Science </w:t>
      </w:r>
      <w:r w:rsidRPr="007C0FB5">
        <w:rPr>
          <w:b/>
          <w:noProof/>
        </w:rPr>
        <w:t>349</w:t>
      </w:r>
      <w:r w:rsidRPr="007C0FB5">
        <w:rPr>
          <w:noProof/>
        </w:rPr>
        <w:t>:1280-1281.</w:t>
      </w:r>
    </w:p>
    <w:p w14:paraId="07600B9C" w14:textId="77777777" w:rsidR="007C0FB5" w:rsidRPr="007C0FB5" w:rsidRDefault="007C0FB5" w:rsidP="007C0FB5">
      <w:pPr>
        <w:pStyle w:val="EndNoteBibliography"/>
        <w:ind w:left="420" w:hanging="420"/>
        <w:rPr>
          <w:noProof/>
        </w:rPr>
      </w:pPr>
      <w:r w:rsidRPr="007C0FB5">
        <w:rPr>
          <w:noProof/>
        </w:rPr>
        <w:lastRenderedPageBreak/>
        <w:t xml:space="preserve">Parks, S. A., L. M. Holsinger, C. Miller, and C. R. Nelson. 2015. Wildland fire as a self-regulating mechanism: the role of previous burns and weather in limiting fire progression. Ecological Applications </w:t>
      </w:r>
      <w:r w:rsidRPr="007C0FB5">
        <w:rPr>
          <w:b/>
          <w:noProof/>
        </w:rPr>
        <w:t>25</w:t>
      </w:r>
      <w:r w:rsidRPr="007C0FB5">
        <w:rPr>
          <w:noProof/>
        </w:rPr>
        <w:t>:1478-1492.</w:t>
      </w:r>
    </w:p>
    <w:p w14:paraId="2393AE32" w14:textId="77777777" w:rsidR="007C0FB5" w:rsidRPr="007C0FB5" w:rsidRDefault="007C0FB5" w:rsidP="007C0FB5">
      <w:pPr>
        <w:pStyle w:val="EndNoteBibliography"/>
        <w:ind w:left="420" w:hanging="420"/>
        <w:rPr>
          <w:noProof/>
        </w:rPr>
      </w:pPr>
      <w:r w:rsidRPr="007C0FB5">
        <w:rPr>
          <w:noProof/>
        </w:rPr>
        <w:t>Ponisio, L. C., K. Wilkin, L. K. M'Gonigle, K. Kulhanek, L. Cook, R. Thorp, T. Griswold, and C. Kremen. 2016. Pyrodiversity begets plant–pollinator community diversity. Global Change Biology:n/a-n/a.</w:t>
      </w:r>
    </w:p>
    <w:p w14:paraId="3452E02C" w14:textId="77777777" w:rsidR="007C0FB5" w:rsidRPr="007C0FB5" w:rsidRDefault="007C0FB5" w:rsidP="007C0FB5">
      <w:pPr>
        <w:pStyle w:val="EndNoteBibliography"/>
        <w:ind w:left="420" w:hanging="420"/>
        <w:rPr>
          <w:noProof/>
        </w:rPr>
      </w:pPr>
      <w:r w:rsidRPr="007C0FB5">
        <w:rPr>
          <w:noProof/>
        </w:rPr>
        <w:t xml:space="preserve">Robinson, N. P., B. W. Allred, M. O. Jones, A. Moreno, J. S. Kimball, D. E. Naugle, T. A. Erickson, and A. D. Richardson. 2017. A Dynamic Landsat Derived Normalized Difference Vegetation Index (NDVI) Product for the Conterminous United States. Remote Sensing </w:t>
      </w:r>
      <w:r w:rsidRPr="007C0FB5">
        <w:rPr>
          <w:b/>
          <w:noProof/>
        </w:rPr>
        <w:t>9</w:t>
      </w:r>
      <w:r w:rsidRPr="007C0FB5">
        <w:rPr>
          <w:noProof/>
        </w:rPr>
        <w:t>:863.</w:t>
      </w:r>
    </w:p>
    <w:p w14:paraId="0516B205" w14:textId="77777777" w:rsidR="007C0FB5" w:rsidRPr="007C0FB5" w:rsidRDefault="007C0FB5" w:rsidP="007C0FB5">
      <w:pPr>
        <w:pStyle w:val="EndNoteBibliography"/>
        <w:ind w:left="420" w:hanging="420"/>
        <w:rPr>
          <w:noProof/>
        </w:rPr>
      </w:pPr>
      <w:r w:rsidRPr="007C0FB5">
        <w:rPr>
          <w:noProof/>
        </w:rPr>
        <w:t xml:space="preserve">Roche, J. W., M. L. Goulden, and R. C. Bales. 2018. Estimating evapotranspiration change due to forest treatment and fire at the basin scale in the Sierra Nevada, California. Ecohydrology </w:t>
      </w:r>
      <w:r w:rsidRPr="007C0FB5">
        <w:rPr>
          <w:b/>
          <w:noProof/>
        </w:rPr>
        <w:t>11</w:t>
      </w:r>
      <w:r w:rsidRPr="007C0FB5">
        <w:rPr>
          <w:noProof/>
        </w:rPr>
        <w:t>:e1978.</w:t>
      </w:r>
    </w:p>
    <w:p w14:paraId="13624426" w14:textId="77777777" w:rsidR="007C0FB5" w:rsidRPr="007C0FB5" w:rsidRDefault="007C0FB5" w:rsidP="007C0FB5">
      <w:pPr>
        <w:pStyle w:val="EndNoteBibliography"/>
        <w:ind w:left="420" w:hanging="420"/>
        <w:rPr>
          <w:noProof/>
        </w:rPr>
      </w:pPr>
      <w:r w:rsidRPr="007C0FB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FDB051F" w14:textId="77777777" w:rsidR="007C0FB5" w:rsidRPr="007C0FB5" w:rsidRDefault="007C0FB5" w:rsidP="007C0FB5">
      <w:pPr>
        <w:pStyle w:val="EndNoteBibliography"/>
        <w:ind w:left="420" w:hanging="420"/>
        <w:rPr>
          <w:noProof/>
        </w:rPr>
      </w:pPr>
      <w:r w:rsidRPr="007C0FB5">
        <w:rPr>
          <w:noProof/>
        </w:rPr>
        <w:t xml:space="preserve">Stephens, S. L., J. K. Agee, P. Z. Fulé, M. P. North, W. H. Romme, T. W. Swetnam, and M. G. Turner. 2013. Managing forests and fire in changing climates. Science </w:t>
      </w:r>
      <w:r w:rsidRPr="007C0FB5">
        <w:rPr>
          <w:b/>
          <w:noProof/>
        </w:rPr>
        <w:t>342</w:t>
      </w:r>
      <w:r w:rsidRPr="007C0FB5">
        <w:rPr>
          <w:noProof/>
        </w:rPr>
        <w:t>:41-42.</w:t>
      </w:r>
    </w:p>
    <w:p w14:paraId="786F7850" w14:textId="77777777" w:rsidR="007C0FB5" w:rsidRPr="007C0FB5" w:rsidRDefault="007C0FB5" w:rsidP="007C0FB5">
      <w:pPr>
        <w:pStyle w:val="EndNoteBibliography"/>
        <w:ind w:left="420" w:hanging="420"/>
        <w:rPr>
          <w:noProof/>
        </w:rPr>
      </w:pPr>
      <w:r w:rsidRPr="007C0FB5">
        <w:rPr>
          <w:noProof/>
        </w:rPr>
        <w:t xml:space="preserve">Stephens, S. L., B. M. Collins, E. Biber, and P. Z. Fulé. 2016. U.S. federal fire and forest policy: emphasizing resilience in dry forests. Ecosphere </w:t>
      </w:r>
      <w:r w:rsidRPr="007C0FB5">
        <w:rPr>
          <w:b/>
          <w:noProof/>
        </w:rPr>
        <w:t>7</w:t>
      </w:r>
      <w:r w:rsidRPr="007C0FB5">
        <w:rPr>
          <w:noProof/>
        </w:rPr>
        <w:t>:e01584-n/a.</w:t>
      </w:r>
    </w:p>
    <w:p w14:paraId="6DE045D8" w14:textId="77777777" w:rsidR="007C0FB5" w:rsidRPr="007C0FB5" w:rsidRDefault="007C0FB5" w:rsidP="007C0FB5">
      <w:pPr>
        <w:pStyle w:val="EndNoteBibliography"/>
        <w:ind w:left="420" w:hanging="420"/>
        <w:rPr>
          <w:noProof/>
        </w:rPr>
      </w:pPr>
      <w:r w:rsidRPr="007C0FB5">
        <w:rPr>
          <w:noProof/>
        </w:rPr>
        <w:lastRenderedPageBreak/>
        <w:t xml:space="preserve">Stephens, S. L., J. T. Stevens, B. M. Collins, R. A. York, and J. M. Lydersen. 2018. Historical and modern landscape forest structure in fir (Abies)-dominated mixed conifer forests in the northern Sierra Nevada, USA. Fire Ecology </w:t>
      </w:r>
      <w:r w:rsidRPr="007C0FB5">
        <w:rPr>
          <w:b/>
          <w:noProof/>
        </w:rPr>
        <w:t>14</w:t>
      </w:r>
      <w:r w:rsidRPr="007C0FB5">
        <w:rPr>
          <w:noProof/>
        </w:rPr>
        <w:t>:art.7.</w:t>
      </w:r>
    </w:p>
    <w:p w14:paraId="426CCEA3" w14:textId="77777777" w:rsidR="007C0FB5" w:rsidRPr="007C0FB5" w:rsidRDefault="007C0FB5" w:rsidP="007C0FB5">
      <w:pPr>
        <w:pStyle w:val="EndNoteBibliography"/>
        <w:ind w:left="420" w:hanging="420"/>
        <w:rPr>
          <w:noProof/>
        </w:rPr>
      </w:pPr>
      <w:r w:rsidRPr="007C0FB5">
        <w:rPr>
          <w:noProof/>
        </w:rPr>
        <w:t xml:space="preserve">Stephenson, N. L. 1998. Actual evapotranspiration and deficit: biologically meaningful correlates of vegetation distribution across spatial scales. Journal of Biogeography </w:t>
      </w:r>
      <w:r w:rsidRPr="007C0FB5">
        <w:rPr>
          <w:b/>
          <w:noProof/>
        </w:rPr>
        <w:t>25</w:t>
      </w:r>
      <w:r w:rsidRPr="007C0FB5">
        <w:rPr>
          <w:noProof/>
        </w:rPr>
        <w:t>:855-870.</w:t>
      </w:r>
    </w:p>
    <w:p w14:paraId="6E906D0D" w14:textId="77777777" w:rsidR="007C0FB5" w:rsidRPr="007C0FB5" w:rsidRDefault="007C0FB5" w:rsidP="007C0FB5">
      <w:pPr>
        <w:pStyle w:val="EndNoteBibliography"/>
        <w:ind w:left="420" w:hanging="420"/>
        <w:rPr>
          <w:noProof/>
        </w:rPr>
      </w:pPr>
      <w:r w:rsidRPr="007C0FB5">
        <w:rPr>
          <w:noProof/>
        </w:rPr>
        <w:t xml:space="preserve">Stevens, J. T., B. M. Collins, J. D. Miller, M. P. North, and S. L. Stephens. 2017. Changing spatial patterns of stand-replacing fire in California conifer forests. Forest Ecology and Management </w:t>
      </w:r>
      <w:r w:rsidRPr="007C0FB5">
        <w:rPr>
          <w:b/>
          <w:noProof/>
        </w:rPr>
        <w:t>406</w:t>
      </w:r>
      <w:r w:rsidRPr="007C0FB5">
        <w:rPr>
          <w:noProof/>
        </w:rPr>
        <w:t>:28-36.</w:t>
      </w:r>
    </w:p>
    <w:p w14:paraId="7A93E8D5" w14:textId="77777777" w:rsidR="007C0FB5" w:rsidRPr="007C0FB5" w:rsidRDefault="007C0FB5" w:rsidP="007C0FB5">
      <w:pPr>
        <w:pStyle w:val="EndNoteBibliography"/>
        <w:ind w:left="420" w:hanging="420"/>
        <w:rPr>
          <w:noProof/>
        </w:rPr>
      </w:pPr>
      <w:r w:rsidRPr="007C0FB5">
        <w:rPr>
          <w:noProof/>
        </w:rPr>
        <w:t xml:space="preserve">Stoof, C. R., R. W. Vervoort, J. Iwema, E. van den Elsen, A. J. D. Ferreira, and C. J. Ritsema. 2012. Hydrological response of a small catchment burned by experimental fire. Hydrol. Earth Syst. Sci. </w:t>
      </w:r>
      <w:r w:rsidRPr="007C0FB5">
        <w:rPr>
          <w:b/>
          <w:noProof/>
        </w:rPr>
        <w:t>16</w:t>
      </w:r>
      <w:r w:rsidRPr="007C0FB5">
        <w:rPr>
          <w:noProof/>
        </w:rPr>
        <w:t>:267-285.</w:t>
      </w:r>
    </w:p>
    <w:p w14:paraId="2EF05F2B" w14:textId="77777777" w:rsidR="007C0FB5" w:rsidRPr="007C0FB5" w:rsidRDefault="007C0FB5" w:rsidP="007C0FB5">
      <w:pPr>
        <w:pStyle w:val="EndNoteBibliography"/>
        <w:ind w:left="420" w:hanging="420"/>
        <w:rPr>
          <w:noProof/>
        </w:rPr>
      </w:pPr>
      <w:r w:rsidRPr="007C0FB5">
        <w:rPr>
          <w:noProof/>
        </w:rPr>
        <w:t xml:space="preserve">van Mantgem, P. J., and N. L. Stephenson. 2007. Apparent climatically induced increase of tree mortality rates in a temperate forest. Ecology Letters </w:t>
      </w:r>
      <w:r w:rsidRPr="007C0FB5">
        <w:rPr>
          <w:b/>
          <w:noProof/>
        </w:rPr>
        <w:t>10</w:t>
      </w:r>
      <w:r w:rsidRPr="007C0FB5">
        <w:rPr>
          <w:noProof/>
        </w:rPr>
        <w:t>:909-916.</w:t>
      </w:r>
    </w:p>
    <w:p w14:paraId="231CDBA9" w14:textId="77777777" w:rsidR="007C0FB5" w:rsidRPr="007C0FB5" w:rsidRDefault="007C0FB5" w:rsidP="007C0FB5">
      <w:pPr>
        <w:pStyle w:val="EndNoteBibliography"/>
        <w:ind w:left="420" w:hanging="420"/>
        <w:rPr>
          <w:noProof/>
        </w:rPr>
      </w:pPr>
      <w:r w:rsidRPr="007C0FB5">
        <w:rPr>
          <w:noProof/>
        </w:rPr>
        <w:t xml:space="preserve">van Mantgem, P. J., N. L. Stephenson, J. C. Byrne, L. D. Daniels, J. F. Franklin, P. Z. Fulé, M. E. Harmon, A. J. Larson, J. M. Smith, A. H. Taylor, and T. T. Veblen. 2009. Widespread increase of tree mortality rates in the western United States. Science </w:t>
      </w:r>
      <w:r w:rsidRPr="007C0FB5">
        <w:rPr>
          <w:b/>
          <w:noProof/>
        </w:rPr>
        <w:t>323</w:t>
      </w:r>
      <w:r w:rsidRPr="007C0FB5">
        <w:rPr>
          <w:noProof/>
        </w:rPr>
        <w:t>:521-524.</w:t>
      </w:r>
    </w:p>
    <w:p w14:paraId="0FB6916B" w14:textId="77777777" w:rsidR="007C0FB5" w:rsidRPr="007C0FB5" w:rsidRDefault="007C0FB5" w:rsidP="007C0FB5">
      <w:pPr>
        <w:pStyle w:val="EndNoteBibliography"/>
        <w:ind w:left="420" w:hanging="420"/>
        <w:rPr>
          <w:noProof/>
        </w:rPr>
      </w:pPr>
      <w:r w:rsidRPr="007C0FB5">
        <w:rPr>
          <w:noProof/>
        </w:rPr>
        <w:t xml:space="preserve">van Wagtendonk, J. W. 2007. The history and evolution of wildland fire use. Fire Ecology </w:t>
      </w:r>
      <w:r w:rsidRPr="007C0FB5">
        <w:rPr>
          <w:b/>
          <w:noProof/>
        </w:rPr>
        <w:t>3</w:t>
      </w:r>
      <w:r w:rsidRPr="007C0FB5">
        <w:rPr>
          <w:noProof/>
        </w:rPr>
        <w:t>:3-17.</w:t>
      </w:r>
    </w:p>
    <w:p w14:paraId="3C2A0EE4" w14:textId="77777777" w:rsidR="007C0FB5" w:rsidRPr="007C0FB5" w:rsidRDefault="007C0FB5" w:rsidP="007C0FB5">
      <w:pPr>
        <w:pStyle w:val="EndNoteBibliography"/>
        <w:ind w:left="420" w:hanging="420"/>
        <w:rPr>
          <w:noProof/>
        </w:rPr>
      </w:pPr>
      <w:r w:rsidRPr="007C0FB5">
        <w:rPr>
          <w:noProof/>
        </w:rPr>
        <w:t xml:space="preserve">Westerling, A. L., and T. W. J. E. Swetnam, Transactions American Geophysical Union. 2003. Interannual to decadal drought and wildfire in the western United States. EOS, Transactions American Geophysical Union </w:t>
      </w:r>
      <w:r w:rsidRPr="007C0FB5">
        <w:rPr>
          <w:b/>
          <w:noProof/>
        </w:rPr>
        <w:t>84</w:t>
      </w:r>
      <w:r w:rsidRPr="007C0FB5">
        <w:rPr>
          <w:noProof/>
        </w:rPr>
        <w:t>:545-555.</w:t>
      </w:r>
    </w:p>
    <w:p w14:paraId="2EF4BD67" w14:textId="77777777" w:rsidR="007C0FB5" w:rsidRPr="007C0FB5" w:rsidRDefault="007C0FB5" w:rsidP="007C0FB5">
      <w:pPr>
        <w:pStyle w:val="EndNoteBibliography"/>
        <w:ind w:left="420" w:hanging="420"/>
        <w:rPr>
          <w:noProof/>
        </w:rPr>
      </w:pPr>
      <w:r w:rsidRPr="007C0FB5">
        <w:rPr>
          <w:noProof/>
        </w:rPr>
        <w:lastRenderedPageBreak/>
        <w:t xml:space="preserve">Wine, M. L., and D. Cadol. 2016. Hydrologic effects of large southwestern USA wildfires significantly increase regional water supply: fact or fiction? Environmental Research Letters </w:t>
      </w:r>
      <w:r w:rsidRPr="007C0FB5">
        <w:rPr>
          <w:b/>
          <w:noProof/>
        </w:rPr>
        <w:t>11</w:t>
      </w:r>
      <w:r w:rsidRPr="007C0FB5">
        <w:rPr>
          <w:noProof/>
        </w:rPr>
        <w:t>:085006.</w:t>
      </w:r>
    </w:p>
    <w:p w14:paraId="59C796E2" w14:textId="348A0BD5"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ns, Jens T" w:date="2019-11-05T18:10:00Z" w:initials="SJT">
    <w:p w14:paraId="63A3B8ED" w14:textId="597CE878" w:rsidR="00C924A5" w:rsidRDefault="00C924A5">
      <w:pPr>
        <w:pStyle w:val="CommentText"/>
      </w:pPr>
      <w:r>
        <w:rPr>
          <w:rStyle w:val="CommentReference"/>
        </w:rPr>
        <w:annotationRef/>
      </w:r>
      <w:r>
        <w:t>Gabrielle, ok with this compromise?</w:t>
      </w:r>
    </w:p>
  </w:comment>
  <w:comment w:id="1" w:author="Gabrielle" w:date="2019-11-05T20:13:00Z" w:initials="G">
    <w:p w14:paraId="7A00F530" w14:textId="008915B3" w:rsidR="00C924A5" w:rsidRDefault="00C924A5">
      <w:pPr>
        <w:pStyle w:val="CommentText"/>
      </w:pPr>
      <w:r>
        <w:rPr>
          <w:rStyle w:val="CommentReference"/>
        </w:rPr>
        <w:annotationRef/>
      </w:r>
      <w:r>
        <w:t>Works for me</w:t>
      </w:r>
    </w:p>
  </w:comment>
  <w:comment w:id="198" w:author="Gabrielle Boisrame" w:date="2019-10-30T11:24:00Z" w:initials="GB">
    <w:p w14:paraId="5451E684" w14:textId="222E0BE4" w:rsidR="00C924A5" w:rsidRDefault="00C924A5">
      <w:pPr>
        <w:pStyle w:val="CommentText"/>
      </w:pPr>
      <w:r>
        <w:rPr>
          <w:rStyle w:val="CommentReference"/>
        </w:rPr>
        <w:annotationRef/>
      </w:r>
      <w:r>
        <w:t>These don’t appear to be on the map.</w:t>
      </w:r>
    </w:p>
  </w:comment>
  <w:comment w:id="199" w:author="Stevens, Jens T" w:date="2019-11-05T18:11:00Z" w:initials="SJT">
    <w:p w14:paraId="42C4EA89" w14:textId="6FEEDF46" w:rsidR="00C924A5" w:rsidRDefault="00C924A5">
      <w:pPr>
        <w:pStyle w:val="CommentText"/>
      </w:pPr>
      <w:r>
        <w:rPr>
          <w:rStyle w:val="CommentReference"/>
        </w:rPr>
        <w:annotationRef/>
      </w:r>
      <w:r>
        <w:t>I think there’s an issue with transparency and maybe a Mac-PC thing? Because they are showing up on my computer… I will attach the file, see if you can see it outside of MS word…</w:t>
      </w:r>
    </w:p>
  </w:comment>
  <w:comment w:id="263" w:author="Gabrielle Boisrame" w:date="2019-10-30T09:31:00Z" w:initials="GB">
    <w:p w14:paraId="38795598" w14:textId="5BF642DA" w:rsidR="00C924A5" w:rsidRDefault="00C924A5">
      <w:pPr>
        <w:pStyle w:val="CommentText"/>
      </w:pPr>
      <w:r>
        <w:rPr>
          <w:rStyle w:val="CommentReference"/>
        </w:rPr>
        <w:annotationRef/>
      </w:r>
      <w:r>
        <w:t>Error Bands?</w:t>
      </w:r>
    </w:p>
    <w:p w14:paraId="116F809C" w14:textId="77777777" w:rsidR="00C924A5" w:rsidRDefault="00C924A5">
      <w:pPr>
        <w:pStyle w:val="CommentText"/>
      </w:pPr>
    </w:p>
  </w:comment>
  <w:comment w:id="264" w:author="Stevens, Jens T" w:date="2019-11-05T13:56:00Z" w:initials="SJT">
    <w:p w14:paraId="4D495C77" w14:textId="1A26B8A8" w:rsidR="00C924A5" w:rsidRDefault="00C924A5">
      <w:pPr>
        <w:pStyle w:val="CommentText"/>
      </w:pPr>
      <w:r>
        <w:rPr>
          <w:rStyle w:val="CommentReference"/>
        </w:rPr>
        <w:annotationRef/>
      </w:r>
      <w:r>
        <w:t>Do you not see the error bands around each curve? Transparent gray? There appears to be a transparency conversion issue, possibly from my Mac to PC versions of word (though the figure was produced in R)… Per my comment above…</w:t>
      </w:r>
    </w:p>
  </w:comment>
  <w:comment w:id="289" w:author="Gabrielle Boisrame" w:date="2019-10-30T11:37:00Z" w:initials="GB">
    <w:p w14:paraId="2181402E" w14:textId="1A41E319" w:rsidR="00C924A5" w:rsidRDefault="00C924A5">
      <w:pPr>
        <w:pStyle w:val="CommentText"/>
      </w:pPr>
      <w:r>
        <w:rPr>
          <w:rStyle w:val="CommentReference"/>
        </w:rPr>
        <w:annotationRef/>
      </w:r>
      <w:r>
        <w:t>This sentence was a little long, even for me, so I broke it up as gracefully as I could.</w:t>
      </w:r>
    </w:p>
  </w:comment>
  <w:comment w:id="326" w:author="Gabrielle Boisrame" w:date="2019-10-31T16:44:00Z" w:initials="GB">
    <w:p w14:paraId="56B9029B" w14:textId="4B9D49A6" w:rsidR="00C924A5" w:rsidRDefault="00C924A5">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27" w:author="Stevens, Jens T" w:date="2019-11-05T14:06:00Z" w:initials="SJT">
    <w:p w14:paraId="14A25E80" w14:textId="676CD14C" w:rsidR="00C924A5" w:rsidRDefault="00C924A5">
      <w:pPr>
        <w:pStyle w:val="CommentText"/>
      </w:pPr>
      <w:r>
        <w:rPr>
          <w:rStyle w:val="CommentReference"/>
        </w:rPr>
        <w:annotationRef/>
      </w:r>
      <w:r>
        <w:t>Makes sense but I tried to clarify a little further.</w:t>
      </w:r>
    </w:p>
  </w:comment>
  <w:comment w:id="455" w:author="Gabrielle Boisrame" w:date="2019-10-31T09:50:00Z" w:initials="GB">
    <w:p w14:paraId="2244125D" w14:textId="3401334A" w:rsidR="00C924A5" w:rsidRDefault="00C924A5">
      <w:pPr>
        <w:pStyle w:val="CommentText"/>
      </w:pPr>
      <w:r>
        <w:rPr>
          <w:rStyle w:val="CommentReference"/>
        </w:rPr>
        <w:annotationRef/>
      </w:r>
      <w:r>
        <w:t>I didn’t notice this before, but why aren’t the total heights of the bars in column 3 exactly the same as in column 2?</w:t>
      </w:r>
    </w:p>
  </w:comment>
  <w:comment w:id="456" w:author="Stevens, Jens T" w:date="2019-11-05T18:15:00Z" w:initials="SJT">
    <w:p w14:paraId="264170B6" w14:textId="7FC9738A" w:rsidR="00C924A5" w:rsidRDefault="00C924A5">
      <w:pPr>
        <w:pStyle w:val="CommentText"/>
      </w:pPr>
      <w:r>
        <w:rPr>
          <w:rStyle w:val="CommentReference"/>
        </w:rPr>
        <w:annotationRef/>
      </w:r>
      <w:r>
        <w:t>That’s a good question! I will take a look. I’d guess that there are species besides these 4 that comprise some of the basal area…</w:t>
      </w:r>
    </w:p>
  </w:comment>
  <w:comment w:id="542" w:author="Stevens, Jens T" w:date="2019-11-05T16:39:00Z" w:initials="SJT">
    <w:p w14:paraId="59AE8843" w14:textId="56E98764" w:rsidR="00C924A5" w:rsidRDefault="00C924A5">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43" w:author="Gabrielle" w:date="2019-11-05T20:16:00Z" w:initials="G">
    <w:p w14:paraId="60535DCB" w14:textId="4E952CAA" w:rsidR="00C924A5" w:rsidRDefault="00C924A5">
      <w:pPr>
        <w:pStyle w:val="CommentText"/>
      </w:pPr>
      <w:r>
        <w:rPr>
          <w:rStyle w:val="CommentReference"/>
        </w:rPr>
        <w:annotationRef/>
      </w:r>
      <w:r>
        <w:t>Good point. I decided to replace the figure with a plot that uses the site means, so this explanation is no longer necessary. It doesn’t show the year-to-year differences quite as starkly, but it’s more consistent with how the other data in the paper were modeled. The new plot is a little cleaner, too.</w:t>
      </w:r>
    </w:p>
  </w:comment>
  <w:comment w:id="587" w:author="Stevens, Jens T" w:date="2019-11-05T14:19:00Z" w:initials="SJT">
    <w:p w14:paraId="09A36711" w14:textId="5153B2AA" w:rsidR="00C924A5" w:rsidRDefault="00C924A5">
      <w:pPr>
        <w:pStyle w:val="CommentText"/>
      </w:pPr>
      <w:r>
        <w:rPr>
          <w:rStyle w:val="CommentReference"/>
        </w:rPr>
        <w:annotationRef/>
      </w:r>
      <w:r>
        <w:t>Gabrielle, in his revisions Scott suggested adding “Transitions” at the top of or above the legend. I’m agnostic about it, if it’s easy you can go for it.</w:t>
      </w:r>
    </w:p>
  </w:comment>
  <w:comment w:id="588" w:author="Gabrielle" w:date="2019-11-06T08:52:00Z" w:initials="G">
    <w:p w14:paraId="45D87C1A" w14:textId="27FF3B71" w:rsidR="00C924A5" w:rsidRDefault="00C924A5">
      <w:pPr>
        <w:pStyle w:val="CommentText"/>
      </w:pPr>
      <w:r>
        <w:rPr>
          <w:rStyle w:val="CommentReference"/>
        </w:rPr>
        <w:annotationRef/>
      </w:r>
      <w:r>
        <w:t>It was pretty easy to add.</w:t>
      </w:r>
    </w:p>
  </w:comment>
  <w:comment w:id="649" w:author="Jens Stevens" w:date="2019-10-29T18:49:00Z" w:initials="JS">
    <w:p w14:paraId="04471355" w14:textId="10D3A2F9" w:rsidR="00C924A5" w:rsidRDefault="00C924A5">
      <w:pPr>
        <w:pStyle w:val="CommentText"/>
      </w:pPr>
      <w:r>
        <w:rPr>
          <w:rStyle w:val="CommentReference"/>
        </w:rPr>
        <w:annotationRef/>
      </w:r>
      <w:r>
        <w:t>Gabrielle can you confirm these numbers are correct re: fires&gt;40 ha since 1985? The list you sent me didn’t have minimum fire size.</w:t>
      </w:r>
    </w:p>
  </w:comment>
  <w:comment w:id="650" w:author="Gabrielle Boisrame" w:date="2019-10-30T10:30:00Z" w:initials="GB">
    <w:p w14:paraId="1A514835" w14:textId="2F4C0B1B" w:rsidR="00C924A5" w:rsidRDefault="00C924A5">
      <w:pPr>
        <w:pStyle w:val="CommentText"/>
      </w:pPr>
      <w:r>
        <w:rPr>
          <w:rStyle w:val="CommentReference"/>
        </w:rPr>
        <w:annotationRef/>
      </w:r>
      <w:r>
        <w:t>I double checked, and there were a few fires just over 40 ha that weren’t in the list I sent you, so the total is 12.</w:t>
      </w:r>
    </w:p>
  </w:comment>
  <w:comment w:id="651" w:author="Stevens, Jens T" w:date="2019-11-05T14:26:00Z" w:initials="SJT">
    <w:p w14:paraId="67652251" w14:textId="6E93ABCC" w:rsidR="00C924A5" w:rsidRDefault="00C924A5">
      <w:pPr>
        <w:pStyle w:val="CommentText"/>
      </w:pPr>
      <w:r>
        <w:rPr>
          <w:rStyle w:val="CommentReference"/>
        </w:rPr>
        <w:annotationRef/>
      </w:r>
      <w:r>
        <w:t>Thank you!</w:t>
      </w:r>
    </w:p>
  </w:comment>
  <w:comment w:id="652" w:author="Gabrielle" w:date="2019-11-05T20:21:00Z" w:initials="G">
    <w:p w14:paraId="568779C5" w14:textId="265757A1" w:rsidR="00C924A5" w:rsidRDefault="00C924A5">
      <w:pPr>
        <w:pStyle w:val="CommentText"/>
      </w:pPr>
      <w:r>
        <w:rPr>
          <w:rStyle w:val="CommentReference"/>
        </w:rPr>
        <w:annotationRef/>
      </w:r>
    </w:p>
  </w:comment>
  <w:comment w:id="907" w:author="Stevens, Jens T" w:date="2019-11-05T15:13:00Z" w:initials="SJT">
    <w:p w14:paraId="402F03BA" w14:textId="0637F368" w:rsidR="00C924A5" w:rsidRDefault="00C924A5">
      <w:pPr>
        <w:pStyle w:val="CommentText"/>
      </w:pPr>
      <w:r>
        <w:rPr>
          <w:rStyle w:val="CommentReference"/>
        </w:rPr>
        <w:annotationRef/>
      </w:r>
      <w:r>
        <w:t>Gabrielle, Scott thought this should be replaced with “requires further research”, but I’m not sure that’s true, so leaving it up to you.</w:t>
      </w:r>
    </w:p>
  </w:comment>
  <w:comment w:id="908" w:author="Gabrielle" w:date="2019-11-06T08:58:00Z" w:initials="G">
    <w:p w14:paraId="24B07193" w14:textId="6CEACEA0" w:rsidR="00C924A5" w:rsidRDefault="00C924A5">
      <w:pPr>
        <w:pStyle w:val="CommentText"/>
      </w:pPr>
      <w:r>
        <w:rPr>
          <w:rStyle w:val="CommentReference"/>
        </w:rPr>
        <w:annotationRef/>
      </w:r>
      <w:r>
        <w:t>I changed it to “not clear given the information available,” but I think “requires further research” is also fine.</w:t>
      </w:r>
    </w:p>
  </w:comment>
  <w:comment w:id="916" w:author="Gabrielle" w:date="2019-11-06T10:36:00Z" w:initials="G">
    <w:p w14:paraId="540B0099" w14:textId="19F1A273" w:rsidR="00C924A5" w:rsidRDefault="00C924A5">
      <w:pPr>
        <w:pStyle w:val="CommentText"/>
      </w:pPr>
      <w:r>
        <w:rPr>
          <w:rStyle w:val="CommentReference"/>
        </w:rPr>
        <w:annotationRef/>
      </w:r>
      <w:r>
        <w:t>I added this because I think it’s important to note that there are some similarities in fire history between the two. There are plenty of other watersheds that are similar to SCB in size, elevation, and forest type; the reason we compare SCB to ICB in the first place is because of their fire management plans. It makes the sentence a little long, though, so maybe it should be broken in two?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A3B8ED" w15:done="0"/>
  <w15:commentEx w15:paraId="7A00F530" w15:paraIdParent="63A3B8ED" w15:done="0"/>
  <w15:commentEx w15:paraId="5451E684" w15:done="0"/>
  <w15:commentEx w15:paraId="42C4EA89" w15:paraIdParent="5451E684" w15:done="0"/>
  <w15:commentEx w15:paraId="116F809C" w15:done="0"/>
  <w15:commentEx w15:paraId="4D495C77" w15:paraIdParent="116F809C" w15:done="0"/>
  <w15:commentEx w15:paraId="2181402E" w15:done="0"/>
  <w15:commentEx w15:paraId="56B9029B" w15:done="0"/>
  <w15:commentEx w15:paraId="14A25E80" w15:paraIdParent="56B9029B" w15:done="0"/>
  <w15:commentEx w15:paraId="2244125D" w15:done="0"/>
  <w15:commentEx w15:paraId="264170B6" w15:paraIdParent="2244125D" w15:done="0"/>
  <w15:commentEx w15:paraId="59AE8843" w15:done="0"/>
  <w15:commentEx w15:paraId="60535DCB" w15:paraIdParent="59AE8843" w15:done="0"/>
  <w15:commentEx w15:paraId="09A36711" w15:done="0"/>
  <w15:commentEx w15:paraId="45D87C1A" w15:paraIdParent="09A36711" w15:done="0"/>
  <w15:commentEx w15:paraId="04471355" w15:done="0"/>
  <w15:commentEx w15:paraId="1A514835" w15:paraIdParent="04471355" w15:done="0"/>
  <w15:commentEx w15:paraId="67652251" w15:paraIdParent="04471355" w15:done="0"/>
  <w15:commentEx w15:paraId="568779C5" w15:paraIdParent="04471355" w15:done="0"/>
  <w15:commentEx w15:paraId="402F03BA" w15:done="0"/>
  <w15:commentEx w15:paraId="24B07193" w15:paraIdParent="402F03BA" w15:done="0"/>
  <w15:commentEx w15:paraId="540B009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A3B8ED" w16cid:durableId="216C399B"/>
  <w16cid:commentId w16cid:paraId="7A00F530" w16cid:durableId="216D9FB7"/>
  <w16cid:commentId w16cid:paraId="5451E684" w16cid:durableId="216AE1AA"/>
  <w16cid:commentId w16cid:paraId="42C4EA89" w16cid:durableId="216C39DC"/>
  <w16cid:commentId w16cid:paraId="116F809C" w16cid:durableId="216AE1AC"/>
  <w16cid:commentId w16cid:paraId="4D495C77" w16cid:durableId="216BFDF1"/>
  <w16cid:commentId w16cid:paraId="2181402E" w16cid:durableId="216AE1AD"/>
  <w16cid:commentId w16cid:paraId="56B9029B" w16cid:durableId="216AE1AE"/>
  <w16cid:commentId w16cid:paraId="14A25E80" w16cid:durableId="216C0056"/>
  <w16cid:commentId w16cid:paraId="2244125D" w16cid:durableId="216AE1B1"/>
  <w16cid:commentId w16cid:paraId="264170B6" w16cid:durableId="216C3AA8"/>
  <w16cid:commentId w16cid:paraId="59AE8843" w16cid:durableId="216C2429"/>
  <w16cid:commentId w16cid:paraId="60535DCB" w16cid:durableId="216D9FC2"/>
  <w16cid:commentId w16cid:paraId="09A36711" w16cid:durableId="216C0372"/>
  <w16cid:commentId w16cid:paraId="45D87C1A" w16cid:durableId="216D9FC4"/>
  <w16cid:commentId w16cid:paraId="04471355" w16cid:durableId="216AE1B5"/>
  <w16cid:commentId w16cid:paraId="1A514835" w16cid:durableId="216AE1B6"/>
  <w16cid:commentId w16cid:paraId="67652251" w16cid:durableId="216C0505"/>
  <w16cid:commentId w16cid:paraId="568779C5" w16cid:durableId="216D9FC8"/>
  <w16cid:commentId w16cid:paraId="402F03BA" w16cid:durableId="216C1035"/>
  <w16cid:commentId w16cid:paraId="24B07193" w16cid:durableId="216D9FCA"/>
  <w16cid:commentId w16cid:paraId="540B0099" w16cid:durableId="216D9F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95DB6" w14:textId="77777777" w:rsidR="00291936" w:rsidRDefault="00291936" w:rsidP="00D55DA2">
      <w:r>
        <w:separator/>
      </w:r>
    </w:p>
  </w:endnote>
  <w:endnote w:type="continuationSeparator" w:id="0">
    <w:p w14:paraId="2AE34A24" w14:textId="77777777" w:rsidR="00291936" w:rsidRDefault="00291936" w:rsidP="00D55DA2">
      <w:r>
        <w:continuationSeparator/>
      </w:r>
    </w:p>
  </w:endnote>
  <w:endnote w:type="continuationNotice" w:id="1">
    <w:p w14:paraId="535888DB" w14:textId="77777777" w:rsidR="00291936" w:rsidRDefault="002919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C924A5" w:rsidRDefault="00C924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C924A5" w:rsidRDefault="00C924A5"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3A41C160" w:rsidR="00C924A5" w:rsidRDefault="00C924A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0D3A7669" w14:textId="77777777" w:rsidR="00C924A5" w:rsidRDefault="00C924A5"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006BA4" w14:textId="77777777" w:rsidR="00291936" w:rsidRDefault="00291936" w:rsidP="00D55DA2">
      <w:r>
        <w:separator/>
      </w:r>
    </w:p>
  </w:footnote>
  <w:footnote w:type="continuationSeparator" w:id="0">
    <w:p w14:paraId="57FBF411" w14:textId="77777777" w:rsidR="00291936" w:rsidRDefault="00291936" w:rsidP="00D55DA2">
      <w:r>
        <w:continuationSeparator/>
      </w:r>
    </w:p>
  </w:footnote>
  <w:footnote w:type="continuationNotice" w:id="1">
    <w:p w14:paraId="613259E9" w14:textId="77777777" w:rsidR="00291936" w:rsidRDefault="002919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1A14"/>
    <w:rsid w:val="002723CC"/>
    <w:rsid w:val="0027267F"/>
    <w:rsid w:val="002732F7"/>
    <w:rsid w:val="00273527"/>
    <w:rsid w:val="00273B87"/>
    <w:rsid w:val="002765BB"/>
    <w:rsid w:val="0027797B"/>
    <w:rsid w:val="00277C30"/>
    <w:rsid w:val="002807C2"/>
    <w:rsid w:val="0028531B"/>
    <w:rsid w:val="00287B3C"/>
    <w:rsid w:val="002916D7"/>
    <w:rsid w:val="00291936"/>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emf"/><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7.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165FA-AD0C-8949-AF46-030C39FD5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42</Pages>
  <Words>17776</Words>
  <Characters>101324</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24</cp:revision>
  <cp:lastPrinted>2013-12-07T23:09:00Z</cp:lastPrinted>
  <dcterms:created xsi:type="dcterms:W3CDTF">2019-11-01T07:24:00Z</dcterms:created>
  <dcterms:modified xsi:type="dcterms:W3CDTF">2019-11-07T04:28:00Z</dcterms:modified>
</cp:coreProperties>
</file>