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C4320E3"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del w:id="0" w:author="Gabrielle" w:date="2019-10-13T21:47:00Z">
        <w:r w:rsidRPr="00EF599F" w:rsidDel="00705F0C">
          <w:rPr>
            <w:rFonts w:ascii="Times New Roman" w:hAnsi="Times New Roman" w:cs="Times New Roman"/>
          </w:rPr>
          <w:delText>change</w:delText>
        </w:r>
      </w:del>
      <w:ins w:id="1" w:author="Gabrielle" w:date="2019-10-13T21:48:00Z">
        <w:r w:rsidR="005735D6">
          <w:rPr>
            <w:rFonts w:ascii="Times New Roman" w:hAnsi="Times New Roman" w:cs="Times New Roman"/>
          </w:rPr>
          <w:t xml:space="preserve">change and its impacts on soil water inputs </w:t>
        </w:r>
      </w:ins>
      <w:del w:id="2" w:author="Gabrielle" w:date="2019-10-13T21:47:00Z">
        <w:r w:rsidR="008C47DE" w:rsidRPr="00EF599F" w:rsidDel="00705F0C">
          <w:rPr>
            <w:rFonts w:ascii="Times New Roman" w:hAnsi="Times New Roman" w:cs="Times New Roman"/>
          </w:rPr>
          <w:delText xml:space="preserve"> </w:delText>
        </w:r>
      </w:del>
      <w:del w:id="3" w:author="Gabrielle" w:date="2019-10-13T21:48:00Z">
        <w:r w:rsidR="008C47DE" w:rsidRPr="00EF599F" w:rsidDel="005735D6">
          <w:rPr>
            <w:rFonts w:ascii="Times New Roman" w:hAnsi="Times New Roman" w:cs="Times New Roman"/>
          </w:rPr>
          <w:delText xml:space="preserve">and </w:delText>
        </w:r>
      </w:del>
      <w:del w:id="4" w:author="Gabrielle" w:date="2019-10-13T21:46:00Z">
        <w:r w:rsidRPr="00EF599F" w:rsidDel="00705F0C">
          <w:rPr>
            <w:rFonts w:ascii="Times New Roman" w:hAnsi="Times New Roman" w:cs="Times New Roman"/>
          </w:rPr>
          <w:delText>surface hydrology</w:delText>
        </w:r>
      </w:del>
      <w:del w:id="5"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lastRenderedPageBreak/>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4F354AB3"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6"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7" w:author="Gabrielle Boisrame" w:date="2019-10-04T14:53:00Z">
        <w:r w:rsidR="004F0A92">
          <w:rPr>
            <w:rFonts w:ascii="Times New Roman" w:hAnsi="Times New Roman" w:cs="Times New Roman"/>
          </w:rPr>
          <w:t>Field measurements show that vegetation type is a strong predictor of soil moisture</w:t>
        </w:r>
      </w:ins>
      <w:ins w:id="8" w:author="Gabrielle Boisrame" w:date="2019-10-04T14:54:00Z">
        <w:r w:rsidR="004F0A92">
          <w:rPr>
            <w:rFonts w:ascii="Times New Roman" w:hAnsi="Times New Roman" w:cs="Times New Roman"/>
          </w:rPr>
          <w:t>, with dense meadows generally indicatin</w:t>
        </w:r>
      </w:ins>
      <w:ins w:id="9" w:author="Gabrielle Boisrame" w:date="2019-10-04T14:55:00Z">
        <w:r w:rsidR="004F0A92">
          <w:rPr>
            <w:rFonts w:ascii="Times New Roman" w:hAnsi="Times New Roman" w:cs="Times New Roman"/>
          </w:rPr>
          <w:t xml:space="preserve">g the wettest soils </w:t>
        </w:r>
      </w:ins>
      <w:ins w:id="10" w:author="Gabrielle Boisrame" w:date="2019-10-04T15:00:00Z">
        <w:r w:rsidR="00DA61B4">
          <w:rPr>
            <w:rFonts w:ascii="Times New Roman" w:hAnsi="Times New Roman" w:cs="Times New Roman"/>
          </w:rPr>
          <w:t>while</w:t>
        </w:r>
      </w:ins>
      <w:ins w:id="11" w:author="Gabrielle Boisrame" w:date="2019-10-04T14:59:00Z">
        <w:r w:rsidR="004F0A92">
          <w:rPr>
            <w:rFonts w:ascii="Times New Roman" w:hAnsi="Times New Roman" w:cs="Times New Roman"/>
          </w:rPr>
          <w:t xml:space="preserve"> shrubs and sparse meadows indicat</w:t>
        </w:r>
      </w:ins>
      <w:ins w:id="12" w:author="Gabrielle Boisrame" w:date="2019-10-04T15:00:00Z">
        <w:r w:rsidR="00DA61B4">
          <w:rPr>
            <w:rFonts w:ascii="Times New Roman" w:hAnsi="Times New Roman" w:cs="Times New Roman"/>
          </w:rPr>
          <w:t>e</w:t>
        </w:r>
      </w:ins>
      <w:ins w:id="13" w:author="Gabrielle Boisrame" w:date="2019-10-04T14:59:00Z">
        <w:r w:rsidR="004F0A92">
          <w:rPr>
            <w:rFonts w:ascii="Times New Roman" w:hAnsi="Times New Roman" w:cs="Times New Roman"/>
          </w:rPr>
          <w:t xml:space="preserve"> the driest soils</w:t>
        </w:r>
      </w:ins>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9F28D1">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9F28D1">
        <w:rPr>
          <w:rFonts w:ascii="Times New Roman" w:hAnsi="Times New Roman" w:cs="Times New Roman"/>
          <w:noProof/>
        </w:rPr>
      </w:r>
      <w:r w:rsidRPr="009F28D1">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14" w:author="Gabrielle Boisrame" w:date="2019-10-04T15:00:00Z">
        <w:r w:rsidR="00DA61B4">
          <w:rPr>
            <w:rFonts w:ascii="Times New Roman" w:hAnsi="Times New Roman" w:cs="Times New Roman"/>
            <w:noProof/>
          </w:rPr>
          <w:t>. These relationships</w:t>
        </w:r>
      </w:ins>
      <w:ins w:id="15" w:author="Gabrielle Boisrame" w:date="2019-10-04T15:01:00Z">
        <w:r w:rsidR="00DA61B4">
          <w:rPr>
            <w:rFonts w:ascii="Times New Roman" w:hAnsi="Times New Roman" w:cs="Times New Roman"/>
            <w:noProof/>
          </w:rPr>
          <w:t xml:space="preserve"> can be used in statistical model</w:t>
        </w:r>
      </w:ins>
      <w:r w:rsidR="009F28D1">
        <w:rPr>
          <w:rFonts w:ascii="Times New Roman" w:hAnsi="Times New Roman" w:cs="Times New Roman"/>
          <w:noProof/>
        </w:rPr>
        <w:t>s</w:t>
      </w:r>
      <w:ins w:id="16" w:author="Gabrielle Boisrame" w:date="2019-10-04T15:01:00Z">
        <w:del w:id="17"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estimate soil moisture using vegetation maps </w:t>
        </w:r>
      </w:ins>
      <w:ins w:id="18"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19"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20" w:author="Gabrielle Boisrame" w:date="2019-10-04T15:05:00Z">
        <w:r w:rsidDel="00DA61B4">
          <w:rPr>
            <w:rFonts w:ascii="Times New Roman" w:hAnsi="Times New Roman" w:cs="Times New Roman"/>
          </w:rPr>
          <w:delText xml:space="preserve">The </w:delText>
        </w:r>
      </w:del>
      <w:ins w:id="21" w:author="Gabrielle Boisrame" w:date="2019-10-04T15:10:00Z">
        <w:r w:rsidR="00031B79">
          <w:rPr>
            <w:rFonts w:ascii="Times New Roman" w:hAnsi="Times New Roman" w:cs="Times New Roman"/>
          </w:rPr>
          <w:t xml:space="preserve">Such models suggest that the </w:t>
        </w:r>
      </w:ins>
      <w:ins w:id="22" w:author="Gabrielle Boisrame" w:date="2019-10-04T15:12:00Z">
        <w:r w:rsidR="00031B79">
          <w:rPr>
            <w:rFonts w:ascii="Times New Roman" w:hAnsi="Times New Roman" w:cs="Times New Roman"/>
          </w:rPr>
          <w:t>fire-induced changes to</w:t>
        </w:r>
      </w:ins>
      <w:ins w:id="23" w:author="Gabrielle Boisrame" w:date="2019-10-04T15:10:00Z">
        <w:r w:rsidR="00031B79">
          <w:rPr>
            <w:rFonts w:ascii="Times New Roman" w:hAnsi="Times New Roman" w:cs="Times New Roman"/>
          </w:rPr>
          <w:t xml:space="preserve"> vegetation cover in ICB (less forest cover, but more </w:t>
        </w:r>
      </w:ins>
      <w:ins w:id="24" w:author="Gabrielle Boisrame" w:date="2019-10-04T15:11:00Z">
        <w:r w:rsidR="00031B79">
          <w:rPr>
            <w:rFonts w:ascii="Times New Roman" w:hAnsi="Times New Roman" w:cs="Times New Roman"/>
          </w:rPr>
          <w:t xml:space="preserve">meadows and </w:t>
        </w:r>
        <w:proofErr w:type="spellStart"/>
        <w:r w:rsidR="00031B79">
          <w:rPr>
            <w:rFonts w:ascii="Times New Roman" w:hAnsi="Times New Roman" w:cs="Times New Roman"/>
          </w:rPr>
          <w:t>shrublands</w:t>
        </w:r>
        <w:proofErr w:type="spellEnd"/>
        <w:r w:rsidR="00031B79">
          <w:rPr>
            <w:rFonts w:ascii="Times New Roman" w:hAnsi="Times New Roman" w:cs="Times New Roman"/>
          </w:rPr>
          <w:t xml:space="preserve">) are associated with an </w:t>
        </w:r>
      </w:ins>
      <w:ins w:id="25" w:author="Gabrielle Boisrame" w:date="2019-10-04T15:12:00Z">
        <w:r w:rsidR="00031B79">
          <w:rPr>
            <w:rFonts w:ascii="Times New Roman" w:hAnsi="Times New Roman" w:cs="Times New Roman"/>
          </w:rPr>
          <w:t xml:space="preserve">overall </w:t>
        </w:r>
      </w:ins>
      <w:ins w:id="26" w:author="Gabrielle Boisrame" w:date="2019-10-04T15:11:00Z">
        <w:r w:rsidR="00031B79">
          <w:rPr>
            <w:rFonts w:ascii="Times New Roman" w:hAnsi="Times New Roman" w:cs="Times New Roman"/>
          </w:rPr>
          <w:t xml:space="preserve">increase in water storage and plant available water resources </w:t>
        </w:r>
      </w:ins>
      <w:del w:id="27" w:author="Gabrielle Boisrame" w:date="2019-10-04T15:07:00Z">
        <w:r w:rsidDel="00DA61B4">
          <w:rPr>
            <w:rFonts w:ascii="Times New Roman" w:hAnsi="Times New Roman" w:cs="Times New Roman"/>
          </w:rPr>
          <w:delText xml:space="preserve">contemporary vegetation cover </w:delText>
        </w:r>
      </w:del>
      <w:del w:id="28"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commentRangeStart w:id="29"/>
      <w:commentRangeStart w:id="30"/>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t>
      </w:r>
      <w:commentRangeEnd w:id="29"/>
      <w:r w:rsidR="00031B79">
        <w:rPr>
          <w:rStyle w:val="CommentReference"/>
        </w:rPr>
        <w:commentReference w:id="29"/>
      </w:r>
      <w:commentRangeEnd w:id="30"/>
      <w:r w:rsidR="009F28D1">
        <w:rPr>
          <w:rStyle w:val="CommentReference"/>
        </w:rPr>
        <w:commentReference w:id="30"/>
      </w:r>
      <w:r w:rsidR="00123839">
        <w:rPr>
          <w:rFonts w:ascii="Times New Roman" w:hAnsi="Times New Roman" w:cs="Times New Roman"/>
          <w:noProof/>
        </w:rPr>
        <w:t xml:space="preserve">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36DF4EA4"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lastRenderedPageBreak/>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31"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ins w:id="32" w:author="Jens Stevens" w:date="2019-10-25T14:10:00Z">
        <w:r w:rsidR="00F67CC1">
          <w:rPr>
            <w:rFonts w:ascii="Times New Roman" w:hAnsi="Times New Roman" w:cs="Times New Roman"/>
          </w:rPr>
          <w:t xml:space="preserve"> (1973)</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historical</w:t>
      </w:r>
      <w:ins w:id="33"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115C8A54" w:rsidR="00AD0CC6" w:rsidRDefault="005D0DF4" w:rsidP="00AD0CC6">
      <w:pPr>
        <w:spacing w:line="480" w:lineRule="auto"/>
        <w:ind w:firstLine="720"/>
        <w:rPr>
          <w:rFonts w:ascii="Times New Roman" w:hAnsi="Times New Roman" w:cs="Times New Roman"/>
        </w:rPr>
      </w:pPr>
      <w:bookmarkStart w:id="34"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w:t>
      </w:r>
      <w:proofErr w:type="spellStart"/>
      <w:r w:rsidR="00590376" w:rsidRPr="00590376">
        <w:rPr>
          <w:rFonts w:ascii="Times New Roman" w:hAnsi="Times New Roman" w:cs="Times New Roman"/>
        </w:rPr>
        <w:t>shrublands</w:t>
      </w:r>
      <w:proofErr w:type="spellEnd"/>
      <w:r w:rsidR="00590376" w:rsidRPr="00590376">
        <w:rPr>
          <w:rFonts w:ascii="Times New Roman" w:hAnsi="Times New Roman" w:cs="Times New Roman"/>
        </w:rPr>
        <w:t xml:space="preserve">. </w:t>
      </w:r>
      <w:r w:rsidR="001276AC">
        <w:rPr>
          <w:rFonts w:ascii="Times New Roman" w:hAnsi="Times New Roman" w:cs="Times New Roman"/>
        </w:rPr>
        <w:t xml:space="preserve">Based on </w:t>
      </w:r>
      <w:del w:id="35" w:author="Jens Stevens" w:date="2019-10-25T13:02:00Z">
        <w:r w:rsidR="001276AC" w:rsidDel="0095422D">
          <w:rPr>
            <w:rFonts w:ascii="Times New Roman" w:hAnsi="Times New Roman" w:cs="Times New Roman"/>
          </w:rPr>
          <w:delText>tree ring</w:delText>
        </w:r>
      </w:del>
      <w:ins w:id="36"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34"/>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 xml:space="preserve">These perimeters were corroborated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326C909"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37"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38"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w:t>
      </w:r>
      <w:proofErr w:type="spellStart"/>
      <w:r w:rsidRPr="00EF599F">
        <w:rPr>
          <w:rFonts w:ascii="Times New Roman" w:hAnsi="Times New Roman" w:cs="Times New Roman"/>
        </w:rPr>
        <w:t>shrublands</w:t>
      </w:r>
      <w:proofErr w:type="spellEnd"/>
      <w:r w:rsidRPr="00EF599F">
        <w:rPr>
          <w:rFonts w:ascii="Times New Roman" w:hAnsi="Times New Roman" w:cs="Times New Roman"/>
        </w:rPr>
        <w:t xml:space="preserve">,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t>
      </w:r>
      <w:r w:rsidR="009A7145">
        <w:rPr>
          <w:rFonts w:ascii="Times New Roman" w:hAnsi="Times New Roman" w:cs="Times New Roman"/>
        </w:rPr>
        <w:lastRenderedPageBreak/>
        <w:t xml:space="preserve">white photos </w:t>
      </w:r>
      <w:r w:rsidRPr="00EF599F">
        <w:rPr>
          <w:rFonts w:ascii="Times New Roman" w:hAnsi="Times New Roman" w:cs="Times New Roman"/>
        </w:rPr>
        <w:t>were dated to 1973, prior to the first</w:t>
      </w:r>
      <w:ins w:id="39"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t>
      </w:r>
      <w:proofErr w:type="spellStart"/>
      <w:r w:rsidR="00C66BF3" w:rsidRPr="00EF599F">
        <w:rPr>
          <w:rFonts w:ascii="Times New Roman" w:hAnsi="Times New Roman" w:cs="Times New Roman"/>
        </w:rPr>
        <w:t>Wallen</w:t>
      </w:r>
      <w:proofErr w:type="spellEnd"/>
      <w:r w:rsidR="00C66BF3" w:rsidRPr="00EF599F">
        <w:rPr>
          <w:rFonts w:ascii="Times New Roman" w:hAnsi="Times New Roman" w:cs="Times New Roman"/>
        </w:rPr>
        <w:t xml:space="preserve">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w:t>
      </w:r>
      <w:proofErr w:type="spellStart"/>
      <w:r w:rsidR="002C3567" w:rsidRPr="002C3567">
        <w:rPr>
          <w:rFonts w:ascii="Times New Roman" w:hAnsi="Times New Roman" w:cs="Times New Roman"/>
        </w:rPr>
        <w:t>Kenward</w:t>
      </w:r>
      <w:proofErr w:type="spellEnd"/>
      <w:r w:rsidR="002C3567" w:rsidRPr="002C3567">
        <w:rPr>
          <w:rFonts w:ascii="Times New Roman" w:hAnsi="Times New Roman" w:cs="Times New Roman"/>
        </w:rPr>
        <w:t xml:space="preserve">-Rodgers </w:t>
      </w:r>
      <w:r w:rsidR="002C3567" w:rsidRPr="002C3567">
        <w:rPr>
          <w:rFonts w:ascii="Times New Roman" w:hAnsi="Times New Roman" w:cs="Times New Roman"/>
        </w:rPr>
        <w:lastRenderedPageBreak/>
        <w:t xml:space="preserve">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593C160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0432DF44"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within the grid or </w:t>
      </w:r>
      <w:r w:rsidRPr="00EF599F">
        <w:rPr>
          <w:rFonts w:ascii="Times New Roman" w:hAnsi="Times New Roman" w:cs="Times New Roman"/>
          <w:color w:val="000000" w:themeColor="text1"/>
        </w:rPr>
        <w:lastRenderedPageBreak/>
        <w:t>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2F8FB28D"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40"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41" w:author="Gabrielle Boisrame" w:date="2019-10-04T15:54:00Z">
        <w:r w:rsidR="004D0F74">
          <w:rPr>
            <w:rFonts w:ascii="Times New Roman" w:hAnsi="Times New Roman" w:cs="Times New Roman"/>
          </w:rPr>
          <w:t>While information on soil type may have increased this model</w:t>
        </w:r>
      </w:ins>
      <w:ins w:id="42"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r w:rsidR="00AF2984">
        <w:rPr>
          <w:rFonts w:ascii="Times New Roman" w:hAnsi="Times New Roman" w:cs="Times New Roman"/>
        </w:rPr>
        <w:t>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r>
        <w:rPr>
          <w:rFonts w:ascii="Times New Roman" w:hAnsi="Times New Roman" w:cs="Times New Roman"/>
          <w:color w:val="2F2F2F" w:themeColor="accent5" w:themeShade="80"/>
        </w:rPr>
        <w:lastRenderedPageBreak/>
        <w:t xml:space="preserve">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49683CEE"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w:t>
      </w:r>
      <w:r w:rsidR="000C0035">
        <w:rPr>
          <w:rFonts w:ascii="Times New Roman" w:hAnsi="Times New Roman" w:cs="Times New Roman"/>
          <w:color w:val="000000" w:themeColor="text1"/>
        </w:rPr>
        <w:lastRenderedPageBreak/>
        <w:t>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7DEAA4"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w:t>
      </w:r>
      <w:proofErr w:type="gramStart"/>
      <w:r>
        <w:rPr>
          <w:rFonts w:ascii="Times New Roman" w:hAnsi="Times New Roman" w:cs="Times New Roman"/>
          <w:color w:val="000000" w:themeColor="text1"/>
        </w:rPr>
        <w:t>complete</w:t>
      </w:r>
      <w:proofErr w:type="gramEnd"/>
      <w:r>
        <w:rPr>
          <w:rFonts w:ascii="Times New Roman" w:hAnsi="Times New Roman" w:cs="Times New Roman"/>
          <w:color w:val="000000" w:themeColor="text1"/>
        </w:rPr>
        <w:t xml:space="preserv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6784BC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lastRenderedPageBreak/>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w:t>
      </w:r>
      <w:proofErr w:type="gramStart"/>
      <w:r w:rsidR="00FF17D0" w:rsidRPr="00EF599F">
        <w:rPr>
          <w:rFonts w:ascii="Times New Roman" w:hAnsi="Times New Roman" w:cs="Times New Roman"/>
        </w:rPr>
        <w:t>transitions</w:t>
      </w:r>
      <w:proofErr w:type="gramEnd"/>
      <w:r w:rsidR="00FF17D0" w:rsidRPr="00EF599F">
        <w:rPr>
          <w:rFonts w:ascii="Times New Roman" w:hAnsi="Times New Roman" w:cs="Times New Roman"/>
        </w:rPr>
        <w:t xml:space="preserve">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43"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43"/>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72A24A7C" w:rsidR="00CD3AED" w:rsidRPr="00EF599F" w:rsidRDefault="005C4567" w:rsidP="005C4567">
      <w:pPr>
        <w:pStyle w:val="Caption"/>
        <w:rPr>
          <w:rFonts w:ascii="Times New Roman" w:hAnsi="Times New Roman" w:cs="Times New Roman"/>
        </w:rPr>
      </w:pPr>
      <w:bookmarkStart w:id="44" w:name="_Ref536611059"/>
      <w:bookmarkStart w:id="45"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xml:space="preserve">. Image change analysis. Colors indicated change in observed vegetation transitions relative to a null expectation of equally likely change in each direction. Color scale the proportion of the null expectation </w:t>
      </w:r>
      <w:r w:rsidR="002A05AC">
        <w:rPr>
          <w:rFonts w:ascii="Times New Roman" w:hAnsi="Times New Roman" w:cs="Times New Roman"/>
        </w:rPr>
        <w:t>at which</w:t>
      </w:r>
      <w:r w:rsidR="00F860B9" w:rsidRPr="00F860B9">
        <w:rPr>
          <w:rFonts w:ascii="Times New Roman" w:hAnsi="Times New Roman" w:cs="Times New Roman"/>
        </w:rPr>
        <w:t xml:space="preserve"> a given transition occurred, either more (blue) or less (red) than expected. Cell numbers indicate the number of 0.16 ha pixels in each transition category</w:t>
      </w:r>
      <w:bookmarkEnd w:id="44"/>
      <w:bookmarkEnd w:id="45"/>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6"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6"/>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lastRenderedPageBreak/>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7646794C"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lastRenderedPageBreak/>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7" w:author="Jens Stevens" w:date="2019-10-25T14:54:00Z">
        <w:r w:rsidR="00A10DB1">
          <w:rPr>
            <w:rFonts w:ascii="Times New Roman" w:hAnsi="Times New Roman" w:cs="Times New Roman"/>
            <w:i/>
            <w:sz w:val="18"/>
            <w:szCs w:val="18"/>
          </w:rPr>
          <w:t xml:space="preserve"> </w:t>
        </w:r>
        <w:bookmarkStart w:id="48" w:name="_GoBack"/>
        <w:r w:rsidR="00A10DB1">
          <w:rPr>
            <w:rFonts w:ascii="Times New Roman" w:hAnsi="Times New Roman" w:cs="Times New Roman"/>
            <w:i/>
            <w:sz w:val="18"/>
            <w:szCs w:val="18"/>
          </w:rPr>
          <w:t>These data apply to all plots across vegetation type, as in Figure 4.</w:t>
        </w:r>
      </w:ins>
      <w:bookmarkEnd w:id="48"/>
    </w:p>
    <w:p w14:paraId="42779414" w14:textId="1C3E61EF" w:rsidR="0089192C" w:rsidRPr="00182940" w:rsidRDefault="00FF17D0" w:rsidP="00704BF2">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Soil moisture</w:t>
      </w:r>
    </w:p>
    <w:p w14:paraId="2DE343F9" w14:textId="4A66AB7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6).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6)</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a:ext>
                    </a:extLst>
                  </pic:spPr>
                </pic:pic>
              </a:graphicData>
            </a:graphic>
          </wp:inline>
        </w:drawing>
      </w:r>
    </w:p>
    <w:p w14:paraId="2DF9D849" w14:textId="044E8153" w:rsidR="00BD204E" w:rsidRPr="00182940" w:rsidRDefault="00BD204E" w:rsidP="00B73931">
      <w:pPr>
        <w:pStyle w:val="Caption"/>
        <w:rPr>
          <w:rFonts w:ascii="Times New Roman" w:hAnsi="Times New Roman" w:cs="Times New Roman"/>
          <w:color w:val="000000" w:themeColor="text1"/>
        </w:rPr>
      </w:pPr>
      <w:bookmarkStart w:id="49" w:name="_Ref536610448"/>
      <w:r w:rsidRPr="00182940">
        <w:rPr>
          <w:rFonts w:ascii="Times New Roman" w:hAnsi="Times New Roman" w:cs="Times New Roman"/>
          <w:b/>
          <w:color w:val="000000" w:themeColor="text1"/>
        </w:rPr>
        <w:t xml:space="preserve">Figure </w:t>
      </w:r>
      <w:bookmarkEnd w:id="49"/>
      <w:r w:rsidR="003C7A9E" w:rsidRPr="00182940">
        <w:rPr>
          <w:rFonts w:ascii="Times New Roman" w:hAnsi="Times New Roman" w:cs="Times New Roman"/>
          <w:b/>
          <w:noProof/>
          <w:color w:val="000000" w:themeColor="text1"/>
        </w:rPr>
        <w:t>6</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The average is taken across all </w:t>
      </w:r>
      <w:r w:rsidR="00CD0370" w:rsidRPr="00182940">
        <w:rPr>
          <w:rFonts w:ascii="Times New Roman" w:hAnsi="Times New Roman" w:cs="Times New Roman"/>
          <w:color w:val="000000" w:themeColor="text1"/>
        </w:rPr>
        <w:t>measurement points. Averaging across site means gives similar results, but with smaller magnitudes of variation between years</w:t>
      </w:r>
      <w:r w:rsidRPr="00182940">
        <w:rPr>
          <w:rFonts w:ascii="Times New Roman" w:hAnsi="Times New Roman" w:cs="Times New Roman"/>
          <w:color w:val="000000" w:themeColor="text1"/>
        </w:rPr>
        <w:t>.</w:t>
      </w:r>
    </w:p>
    <w:p w14:paraId="7132A6EE" w14:textId="77777777" w:rsidR="000E206E" w:rsidRPr="00182940" w:rsidRDefault="000E206E" w:rsidP="002E197D">
      <w:pPr>
        <w:spacing w:line="480" w:lineRule="auto"/>
        <w:ind w:firstLine="720"/>
        <w:rPr>
          <w:rFonts w:ascii="Times New Roman" w:hAnsi="Times New Roman" w:cs="Times New Roman"/>
          <w:color w:val="000000" w:themeColor="text1"/>
        </w:rPr>
      </w:pPr>
    </w:p>
    <w:p w14:paraId="3B196EF5" w14:textId="77777777" w:rsidR="000E206E" w:rsidRPr="00182940" w:rsidRDefault="000E206E" w:rsidP="000E206E">
      <w:pPr>
        <w:spacing w:line="480" w:lineRule="auto"/>
        <w:ind w:firstLine="720"/>
        <w:rPr>
          <w:rFonts w:ascii="Times New Roman" w:hAnsi="Times New Roman" w:cs="Times New Roman"/>
          <w:color w:val="000000" w:themeColor="text1"/>
        </w:rPr>
      </w:pPr>
    </w:p>
    <w:p w14:paraId="3546DC14" w14:textId="77777777" w:rsidR="00307415" w:rsidRPr="00182940" w:rsidRDefault="00307415" w:rsidP="000E206E">
      <w:pPr>
        <w:rPr>
          <w:rFonts w:ascii="Times New Roman" w:hAnsi="Times New Roman" w:cs="Times New Roman"/>
          <w:b/>
          <w:i/>
          <w:color w:val="000000" w:themeColor="text1"/>
        </w:rPr>
      </w:pPr>
    </w:p>
    <w:p w14:paraId="7416E514" w14:textId="4595ED14" w:rsidR="000E206E" w:rsidRPr="00182940" w:rsidRDefault="000E206E" w:rsidP="000E206E">
      <w:pPr>
        <w:rPr>
          <w:rFonts w:ascii="Times New Roman" w:hAnsi="Times New Roman" w:cs="Times New Roman"/>
          <w:i/>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 xml:space="preserve">soil water gain was calculated from shallow soil moisture </w:t>
      </w:r>
      <w:proofErr w:type="spellStart"/>
      <w:r w:rsidRPr="00182940">
        <w:rPr>
          <w:rFonts w:ascii="Times New Roman" w:hAnsi="Times New Roman" w:cs="Times New Roman"/>
          <w:i/>
          <w:color w:val="000000" w:themeColor="text1"/>
        </w:rPr>
        <w:t>timeseries</w:t>
      </w:r>
      <w:proofErr w:type="spellEnd"/>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xml:space="preserve">. End of water year (WY) deep soil moisture (Volumetric Water Content [VWC]) and number of saturation days were based on the </w:t>
      </w:r>
      <w:proofErr w:type="gramStart"/>
      <w:r w:rsidRPr="00182940">
        <w:rPr>
          <w:rFonts w:ascii="Times New Roman" w:hAnsi="Times New Roman" w:cs="Times New Roman"/>
          <w:i/>
          <w:color w:val="000000" w:themeColor="text1"/>
        </w:rPr>
        <w:t>100 cm</w:t>
      </w:r>
      <w:proofErr w:type="gramEnd"/>
      <w:r w:rsidRPr="00182940">
        <w:rPr>
          <w:rFonts w:ascii="Times New Roman" w:hAnsi="Times New Roman" w:cs="Times New Roman"/>
          <w:i/>
          <w:color w:val="000000" w:themeColor="text1"/>
        </w:rPr>
        <w:t xml:space="preserve">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ins w:id="50" w:author="Gabrielle Boisrame" w:date="2019-06-07T13:45:00Z">
        <w:r w:rsidR="00333E97" w:rsidRPr="00182940">
          <w:rPr>
            <w:rFonts w:ascii="Times New Roman" w:hAnsi="Times New Roman" w:cs="Times New Roman"/>
            <w:i/>
            <w:color w:val="000000" w:themeColor="text1"/>
          </w:rPr>
          <w:t xml:space="preserve"> </w:t>
        </w:r>
      </w:ins>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p w14:paraId="155E456C" w14:textId="5EB300C3" w:rsidR="000E206E" w:rsidRPr="00182940" w:rsidRDefault="000E206E" w:rsidP="000E206E">
      <w:pPr>
        <w:spacing w:line="480" w:lineRule="auto"/>
        <w:rPr>
          <w:rFonts w:ascii="Times New Roman" w:hAnsi="Times New Roman" w:cs="Times New Roman"/>
          <w:color w:val="000000" w:themeColor="text1"/>
        </w:rPr>
      </w:pP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182940" w:rsidRPr="00182940" w14:paraId="74E0FE79" w14:textId="77777777" w:rsidTr="00B71DD5">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w:t>
            </w:r>
            <w:r w:rsidR="007E4DC1" w:rsidRPr="00182940">
              <w:rPr>
                <w:rFonts w:ascii="Times New Roman" w:hAnsi="Times New Roman" w:cs="Times New Roman"/>
                <w:color w:val="000000" w:themeColor="text1"/>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000BF5" w:rsidRPr="00182940">
              <w:rPr>
                <w:rFonts w:ascii="Times New Roman" w:hAnsi="Times New Roman" w:cs="Times New Roman"/>
                <w:color w:val="000000" w:themeColor="text1"/>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w:t>
            </w:r>
            <w:r w:rsidR="00000BF5" w:rsidRPr="00182940">
              <w:rPr>
                <w:rFonts w:ascii="Times New Roman" w:hAnsi="Times New Roman" w:cs="Times New Roman"/>
                <w:color w:val="000000" w:themeColor="text1"/>
              </w:rPr>
              <w:t>7</w:t>
            </w:r>
          </w:p>
        </w:tc>
      </w:tr>
      <w:tr w:rsidR="00182940" w:rsidRPr="00182940" w14:paraId="3525072B" w14:textId="77777777" w:rsidTr="00B71DD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CA5EF5" w:rsidRPr="00182940">
              <w:rPr>
                <w:rFonts w:ascii="Times New Roman" w:hAnsi="Times New Roman" w:cs="Times New Roman"/>
                <w:color w:val="000000" w:themeColor="text1"/>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6B4E19" w:rsidRPr="00182940">
              <w:rPr>
                <w:rFonts w:ascii="Times New Roman" w:hAnsi="Times New Roman" w:cs="Times New Roman"/>
                <w:color w:val="000000" w:themeColor="text1"/>
              </w:rPr>
              <w:t>54</w:t>
            </w:r>
          </w:p>
        </w:tc>
      </w:tr>
      <w:tr w:rsidR="00182940" w:rsidRPr="00182940" w14:paraId="56E604A2"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w:t>
            </w:r>
            <w:r w:rsidR="007E4DC1" w:rsidRPr="00182940">
              <w:rPr>
                <w:rFonts w:ascii="Times New Roman" w:hAnsi="Times New Roman" w:cs="Times New Roman"/>
                <w:color w:val="000000" w:themeColor="text1"/>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w:t>
            </w:r>
            <w:r w:rsidR="007E4DC1" w:rsidRPr="00182940">
              <w:rPr>
                <w:rFonts w:ascii="Times New Roman" w:hAnsi="Times New Roman" w:cs="Times New Roman"/>
                <w:color w:val="000000" w:themeColor="text1"/>
              </w:rPr>
              <w:t>7</w:t>
            </w:r>
          </w:p>
        </w:tc>
      </w:tr>
      <w:tr w:rsidR="00182940" w:rsidRPr="00182940" w14:paraId="72217BB7" w14:textId="77777777" w:rsidTr="00B71DD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CA5EF5" w:rsidRPr="00182940">
              <w:rPr>
                <w:rFonts w:ascii="Times New Roman" w:hAnsi="Times New Roman" w:cs="Times New Roman"/>
                <w:color w:val="000000" w:themeColor="text1"/>
              </w:rPr>
              <w:t>4</w:t>
            </w:r>
          </w:p>
        </w:tc>
      </w:tr>
      <w:tr w:rsidR="00182940" w:rsidRPr="00182940" w14:paraId="4B7145AA"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sidR="007E4DC1" w:rsidRPr="00182940">
              <w:rPr>
                <w:rFonts w:ascii="Times New Roman" w:hAnsi="Times New Roman" w:cs="Times New Roman"/>
                <w:color w:val="000000" w:themeColor="text1"/>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000BF5" w:rsidRPr="00182940">
              <w:rPr>
                <w:rFonts w:ascii="Times New Roman" w:hAnsi="Times New Roman" w:cs="Times New Roman"/>
                <w:color w:val="000000" w:themeColor="text1"/>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182940" w:rsidRPr="00182940" w14:paraId="56ACDF8D" w14:textId="77777777" w:rsidTr="00B71DD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6B4E19" w:rsidRPr="00182940">
              <w:rPr>
                <w:rFonts w:ascii="Times New Roman" w:hAnsi="Times New Roman" w:cs="Times New Roman"/>
                <w:color w:val="000000" w:themeColor="text1"/>
              </w:rPr>
              <w:t>7</w:t>
            </w:r>
          </w:p>
        </w:tc>
      </w:tr>
    </w:tbl>
    <w:p w14:paraId="3599A8EF" w14:textId="77777777"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1AC1A16B"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measured SCB soil moisture measurements with a </w:t>
      </w:r>
      <w:r w:rsidR="000E206E" w:rsidRPr="00182940">
        <w:rPr>
          <w:rFonts w:ascii="Times New Roman" w:hAnsi="Times New Roman" w:cs="Times New Roman"/>
          <w:color w:val="000000" w:themeColor="text1"/>
        </w:rPr>
        <w:lastRenderedPageBreak/>
        <w:t>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600A8DF3"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 xml:space="preserve">soil moisture as a result of fire (Figure </w:t>
      </w:r>
      <w:r w:rsidR="00A800E5" w:rsidRPr="00182940">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in volumetric water content were less than 0.05</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of up to 0.3</w:t>
      </w:r>
      <w:r w:rsidR="00AA59D9" w:rsidRPr="00182940">
        <w:rPr>
          <w:rFonts w:ascii="Times New Roman" w:hAnsi="Times New Roman" w:cs="Times New Roman"/>
          <w:color w:val="000000" w:themeColor="text1"/>
        </w:rPr>
        <w:t xml:space="preserve"> </w: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 </w:instrTex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EN.CITE.DATA </w:instrText>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end"/>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separate"/>
      </w:r>
      <w:r w:rsidR="00AA59D9" w:rsidRPr="00182940">
        <w:rPr>
          <w:rFonts w:ascii="Times New Roman" w:hAnsi="Times New Roman" w:cs="Times New Roman"/>
          <w:noProof/>
          <w:color w:val="000000" w:themeColor="text1"/>
        </w:rPr>
        <w:t>(Boisramé et al. 2018)</w:t>
      </w:r>
      <w:r w:rsidR="00AA59D9" w:rsidRPr="00182940">
        <w:rPr>
          <w:rFonts w:ascii="Times New Roman" w:hAnsi="Times New Roman" w:cs="Times New Roman"/>
          <w:color w:val="000000" w:themeColor="text1"/>
        </w:rPr>
        <w:fldChar w:fldCharType="end"/>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402934" w:rsidRPr="00182940">
        <w:rPr>
          <w:rFonts w:ascii="Times New Roman" w:hAnsi="Times New Roman" w:cs="Times New Roman"/>
          <w:color w:val="000000" w:themeColor="text1"/>
        </w:rPr>
        <w:t>7</w:t>
      </w:r>
      <w:r w:rsidR="00B43E12" w:rsidRPr="00182940">
        <w:rPr>
          <w:rFonts w:ascii="Times New Roman" w:hAnsi="Times New Roman" w:cs="Times New Roman"/>
          <w:color w:val="000000" w:themeColor="text1"/>
        </w:rPr>
        <w:t xml:space="preserve">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a:ext>
                    </a:extLst>
                  </pic:spPr>
                </pic:pic>
              </a:graphicData>
            </a:graphic>
          </wp:inline>
        </w:drawing>
      </w:r>
      <w:r w:rsidR="00C25B35" w:rsidRPr="00182940">
        <w:rPr>
          <w:noProof/>
          <w:color w:val="000000" w:themeColor="text1"/>
          <w:lang w:eastAsia="en-US"/>
        </w:rPr>
        <w:t xml:space="preserve"> </w:t>
      </w:r>
    </w:p>
    <w:p w14:paraId="6E8A3A96" w14:textId="635BE4C6"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A800E5" w:rsidRPr="00182940">
        <w:rPr>
          <w:rFonts w:ascii="Times New Roman" w:hAnsi="Times New Roman" w:cs="Times New Roman"/>
          <w:b/>
          <w:i/>
          <w:color w:val="000000" w:themeColor="text1"/>
          <w:sz w:val="18"/>
          <w:szCs w:val="18"/>
        </w:rPr>
        <w:t>7</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2)</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2628C8EB" w14:textId="1F3A038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Consistent with the data from spatially-distributed soil moisture measurements (Figure 6), continuous weather station records (Figure </w:t>
      </w:r>
      <w:r w:rsidR="00402934"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B2), and had the greatest </w:t>
      </w:r>
      <w:proofErr w:type="spellStart"/>
      <w:r w:rsidRPr="00182940">
        <w:rPr>
          <w:rFonts w:ascii="Times New Roman" w:hAnsi="Times New Roman" w:cs="Times New Roman"/>
          <w:color w:val="000000" w:themeColor="text1"/>
        </w:rPr>
        <w:t>interannual</w:t>
      </w:r>
      <w:proofErr w:type="spellEnd"/>
      <w:r w:rsidRPr="00182940">
        <w:rPr>
          <w:rFonts w:ascii="Times New Roman" w:hAnsi="Times New Roman" w:cs="Times New Roman"/>
          <w:color w:val="000000" w:themeColor="text1"/>
        </w:rPr>
        <w:t xml:space="preserve"> soil moisture differences (Figure </w:t>
      </w:r>
      <w:r w:rsidR="00BD3AEA"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2F8104F7"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Cumulative shallow soil water gain showed idiosyncratic trends among sites and years (Table 1). At SCB, cumulative soil moisture gain was greatest at the forest site in 2017 but at the wetland site in 2018 (Table 1). Soil moisture gain at the forest site may be explained by rapid wetting and drying during the snowmelt period in 2017 (Figure 8), possibly due to relatively shallow snowpack experiencing diurnal fluctuations in freezing and thawing. Low values of cumulative soil moisture gain may also be attributable to saturation at certain sites.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Pr="00182940">
        <w:rPr>
          <w:rFonts w:ascii="Times New Roman" w:hAnsi="Times New Roman" w:cs="Times New Roman"/>
          <w:color w:val="000000" w:themeColor="text1"/>
        </w:rPr>
        <w:t>8</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(Table 1). </w:t>
      </w:r>
      <w:r w:rsidR="00BF728B" w:rsidRPr="00182940">
        <w:rPr>
          <w:rFonts w:ascii="Times New Roman" w:hAnsi="Times New Roman" w:cs="Times New Roman"/>
          <w:color w:val="000000" w:themeColor="text1"/>
        </w:rPr>
        <w:t xml:space="preserve">Soil type and texture at the two sites were generally similar </w:t>
      </w:r>
      <w:r w:rsidR="00A800E5" w:rsidRPr="00182940">
        <w:rPr>
          <w:rFonts w:ascii="Times New Roman" w:hAnsi="Times New Roman" w:cs="Times New Roman"/>
          <w:color w:val="000000" w:themeColor="text1"/>
        </w:rPr>
        <w:t>(Appendix B).</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51" w:name="_Ref534405304"/>
      <w:r w:rsidRPr="00182940">
        <w:rPr>
          <w:noProof/>
          <w:color w:val="000000" w:themeColor="text1"/>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1392" cy="7109963"/>
                    </a:xfrm>
                    <a:prstGeom prst="rect">
                      <a:avLst/>
                    </a:prstGeom>
                  </pic:spPr>
                </pic:pic>
              </a:graphicData>
            </a:graphic>
          </wp:inline>
        </w:drawing>
      </w:r>
    </w:p>
    <w:p w14:paraId="04BB2E38" w14:textId="5A582FE2" w:rsidR="00A800E5" w:rsidRPr="00182940" w:rsidRDefault="00A800E5" w:rsidP="00A800E5">
      <w:pPr>
        <w:pStyle w:val="Caption"/>
        <w:rPr>
          <w:rFonts w:ascii="Times New Roman" w:hAnsi="Times New Roman" w:cs="Times New Roman"/>
          <w:color w:val="000000" w:themeColor="text1"/>
        </w:rPr>
      </w:pPr>
      <w:bookmarkStart w:id="52" w:name="_Ref540347"/>
      <w:bookmarkEnd w:id="51"/>
      <w:r w:rsidRPr="00182940">
        <w:rPr>
          <w:rFonts w:ascii="Times New Roman" w:hAnsi="Times New Roman" w:cs="Times New Roman"/>
          <w:b/>
          <w:color w:val="000000" w:themeColor="text1"/>
        </w:rPr>
        <w:t xml:space="preserve">Figure </w:t>
      </w:r>
      <w:bookmarkEnd w:id="52"/>
      <w:r w:rsidR="00BF728B" w:rsidRPr="00182940">
        <w:rPr>
          <w:rFonts w:ascii="Times New Roman" w:hAnsi="Times New Roman" w:cs="Times New Roman"/>
          <w:b/>
          <w:noProof/>
          <w:color w:val="000000" w:themeColor="text1"/>
        </w:rPr>
        <w:t>8:</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226EDD02"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sidRPr="00182940">
        <w:rPr>
          <w:rFonts w:ascii="Times New Roman" w:hAnsi="Times New Roman" w:cs="Times New Roman"/>
          <w:color w:val="000000" w:themeColor="text1"/>
        </w:rPr>
        <w:t xml:space="preserve">Although there was a slight increase in landscape heterogeneity and in sparse meadow cover over the </w:t>
      </w:r>
      <w:proofErr w:type="gramStart"/>
      <w:r w:rsidR="007400BD" w:rsidRPr="00182940">
        <w:rPr>
          <w:rFonts w:ascii="Times New Roman" w:hAnsi="Times New Roman" w:cs="Times New Roman"/>
          <w:color w:val="000000" w:themeColor="text1"/>
        </w:rPr>
        <w:t>40 year</w:t>
      </w:r>
      <w:proofErr w:type="gramEnd"/>
      <w:r w:rsidR="007400BD" w:rsidRPr="00182940">
        <w:rPr>
          <w:rFonts w:ascii="Times New Roman" w:hAnsi="Times New Roman" w:cs="Times New Roman"/>
          <w:color w:val="000000" w:themeColor="text1"/>
        </w:rPr>
        <w:t xml:space="preserve"> period at SCB, t</w:t>
      </w:r>
      <w:r w:rsidRPr="00182940">
        <w:rPr>
          <w:rFonts w:ascii="Times New Roman" w:hAnsi="Times New Roman" w:cs="Times New Roman"/>
          <w:color w:val="000000" w:themeColor="text1"/>
        </w:rPr>
        <w:t xml:space="preserve">he minimal changes in dominant vegetation type </w:t>
      </w:r>
      <w:r w:rsidR="007400BD" w:rsidRPr="00182940">
        <w:rPr>
          <w:rFonts w:ascii="Times New Roman" w:hAnsi="Times New Roman" w:cs="Times New Roman"/>
          <w:color w:val="000000" w:themeColor="text1"/>
        </w:rPr>
        <w:t>overall</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 which had a similar duration of a restored semi-natural fire regime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A9C6CE1" w:rsidR="00F13F6C" w:rsidRPr="00182940"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w:t>
      </w:r>
      <w:proofErr w:type="gramStart"/>
      <w:r w:rsidR="00764C74" w:rsidRPr="00182940">
        <w:rPr>
          <w:rFonts w:ascii="Times New Roman" w:hAnsi="Times New Roman" w:cs="Times New Roman"/>
          <w:color w:val="000000" w:themeColor="text1"/>
        </w:rPr>
        <w:t>12,500 ha</w:t>
      </w:r>
      <w:proofErr w:type="gramEnd"/>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D652F0" w:rsidRPr="00182940">
        <w:rPr>
          <w:rFonts w:ascii="Times New Roman" w:hAnsi="Times New Roman" w:cs="Times New Roman"/>
          <w:color w:val="000000" w:themeColor="text1"/>
        </w:rPr>
        <w:t xml:space="preserve">at least twice since 1973. </w:t>
      </w:r>
      <w:r w:rsidR="008E551F" w:rsidRPr="00182940">
        <w:rPr>
          <w:rFonts w:ascii="Times New Roman" w:hAnsi="Times New Roman" w:cs="Times New Roman"/>
          <w:color w:val="000000" w:themeColor="text1"/>
        </w:rPr>
        <w:t>Fires were slightly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burning at least twice</w:t>
      </w:r>
      <w:r w:rsidR="00691C9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suppression period, and </w:t>
      </w:r>
      <w:r w:rsidR="00DA4FE2" w:rsidRPr="00182940">
        <w:rPr>
          <w:rFonts w:ascii="Times New Roman" w:hAnsi="Times New Roman" w:cs="Times New Roman"/>
          <w:color w:val="000000" w:themeColor="text1"/>
        </w:rPr>
        <w:t>over</w:t>
      </w:r>
      <w:r w:rsidRPr="00182940">
        <w:rPr>
          <w:rFonts w:ascii="Times New Roman" w:hAnsi="Times New Roman" w:cs="Times New Roman"/>
          <w:color w:val="000000" w:themeColor="text1"/>
        </w:rPr>
        <w:t xml:space="preserve"> </w:t>
      </w:r>
      <w:r w:rsidR="008F4CF7" w:rsidRPr="00182940">
        <w:rPr>
          <w:rFonts w:ascii="Times New Roman" w:hAnsi="Times New Roman" w:cs="Times New Roman"/>
          <w:color w:val="000000" w:themeColor="text1"/>
        </w:rPr>
        <w:t>much of</w:t>
      </w:r>
      <w:r w:rsidRPr="00182940">
        <w:rPr>
          <w:rFonts w:ascii="Times New Roman" w:hAnsi="Times New Roman" w:cs="Times New Roman"/>
          <w:color w:val="000000" w:themeColor="text1"/>
        </w:rPr>
        <w:t xml:space="preserve"> the Sierra Nevada </w:t>
      </w:r>
      <w:r w:rsidR="006853E9" w:rsidRPr="00182940">
        <w:rPr>
          <w:rFonts w:ascii="Times New Roman" w:hAnsi="Times New Roman" w:cs="Times New Roman"/>
          <w:color w:val="000000" w:themeColor="text1"/>
        </w:rPr>
        <w:t>outside of SCB and ICB</w:t>
      </w:r>
      <w:r w:rsidR="00A76620" w:rsidRPr="00182940">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this are</w:t>
      </w:r>
      <w:r w:rsidR="00691C96" w:rsidRPr="00182940">
        <w:rPr>
          <w:rFonts w:ascii="Times New Roman" w:hAnsi="Times New Roman" w:cs="Times New Roman"/>
          <w:color w:val="000000" w:themeColor="text1"/>
        </w:rPr>
        <w:t>a</w:t>
      </w:r>
      <w:r w:rsidRPr="00182940">
        <w:rPr>
          <w:rFonts w:ascii="Times New Roman" w:hAnsi="Times New Roman" w:cs="Times New Roman"/>
          <w:color w:val="000000" w:themeColor="text1"/>
        </w:rPr>
        <w:t xml:space="preserve"> burned may represent a</w:t>
      </w:r>
      <w:r w:rsidR="00D652F0" w:rsidRPr="00182940">
        <w:rPr>
          <w:rFonts w:ascii="Times New Roman" w:hAnsi="Times New Roman" w:cs="Times New Roman"/>
          <w:color w:val="000000" w:themeColor="text1"/>
        </w:rPr>
        <w:t xml:space="preserve"> relative lack of fire compared to an expected historical fire return interval over this period, </w:t>
      </w:r>
      <w:r w:rsidRPr="00182940">
        <w:rPr>
          <w:rFonts w:ascii="Times New Roman" w:hAnsi="Times New Roman" w:cs="Times New Roman"/>
          <w:color w:val="000000" w:themeColor="text1"/>
        </w:rPr>
        <w:t xml:space="preserve">as </w:t>
      </w:r>
      <w:r w:rsidR="00D652F0" w:rsidRPr="00182940">
        <w:rPr>
          <w:rFonts w:ascii="Times New Roman" w:hAnsi="Times New Roman" w:cs="Times New Roman"/>
          <w:color w:val="000000" w:themeColor="text1"/>
        </w:rPr>
        <w:t>a relatively small fraction of the watershed (10%) receiv</w:t>
      </w:r>
      <w:r w:rsidRPr="00182940">
        <w:rPr>
          <w:rFonts w:ascii="Times New Roman" w:hAnsi="Times New Roman" w:cs="Times New Roman"/>
          <w:color w:val="000000" w:themeColor="text1"/>
        </w:rPr>
        <w:t>ed</w:t>
      </w:r>
      <w:r w:rsidR="00D652F0" w:rsidRPr="00182940">
        <w:rPr>
          <w:rFonts w:ascii="Times New Roman" w:hAnsi="Times New Roman" w:cs="Times New Roman"/>
          <w:color w:val="000000" w:themeColor="text1"/>
        </w:rPr>
        <w:t xml:space="preserve"> multiple fire</w:t>
      </w:r>
      <w:r w:rsidRPr="00182940">
        <w:rPr>
          <w:rFonts w:ascii="Times New Roman" w:hAnsi="Times New Roman" w:cs="Times New Roman"/>
          <w:color w:val="000000" w:themeColor="text1"/>
        </w:rPr>
        <w:t xml:space="preserve">s given the pre-suppression fire return interval of ~9 years in this watershed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In particular, only 28 ha has burned in the </w:t>
      </w:r>
      <w:r w:rsidR="00264D51" w:rsidRPr="00182940">
        <w:rPr>
          <w:rFonts w:ascii="Times New Roman" w:hAnsi="Times New Roman" w:cs="Times New Roman"/>
          <w:color w:val="000000" w:themeColor="text1"/>
        </w:rPr>
        <w:t xml:space="preserve">SCB </w:t>
      </w:r>
      <w:r w:rsidR="004926BC" w:rsidRPr="00182940">
        <w:rPr>
          <w:rFonts w:ascii="Times New Roman" w:hAnsi="Times New Roman" w:cs="Times New Roman"/>
          <w:color w:val="000000" w:themeColor="text1"/>
        </w:rPr>
        <w:t>since 2004, with 59% of active ignitions suppressed, compared with 12,141 ha burned and only 23% of ignitions suppressed between 1969 and 2004</w:t>
      </w:r>
      <w:r w:rsidRPr="00182940">
        <w:rPr>
          <w:rFonts w:ascii="Times New Roman" w:hAnsi="Times New Roman" w:cs="Times New Roman"/>
          <w:color w:val="000000" w:themeColor="text1"/>
        </w:rPr>
        <w:t xml:space="preserve"> (A.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personal communication)</w:t>
      </w:r>
      <w:r w:rsidR="004926BC" w:rsidRPr="00182940">
        <w:rPr>
          <w:rFonts w:ascii="Times New Roman" w:hAnsi="Times New Roman" w:cs="Times New Roman"/>
          <w:color w:val="000000" w:themeColor="text1"/>
        </w:rPr>
        <w:t>. This recent increase in fire suppression suggests</w:t>
      </w:r>
      <w:r w:rsidRPr="00182940">
        <w:rPr>
          <w:rFonts w:ascii="Times New Roman" w:hAnsi="Times New Roman" w:cs="Times New Roman"/>
          <w:color w:val="000000" w:themeColor="text1"/>
        </w:rPr>
        <w:t xml:space="preserve"> that additional </w:t>
      </w:r>
      <w:r w:rsidR="00F13F6C" w:rsidRPr="00182940">
        <w:rPr>
          <w:rFonts w:ascii="Times New Roman" w:hAnsi="Times New Roman" w:cs="Times New Roman"/>
          <w:color w:val="000000" w:themeColor="text1"/>
        </w:rPr>
        <w:t xml:space="preserve">changes in vegetation cover and forest structure </w:t>
      </w:r>
      <w:r w:rsidR="006853E9" w:rsidRPr="00182940">
        <w:rPr>
          <w:rFonts w:ascii="Times New Roman" w:hAnsi="Times New Roman" w:cs="Times New Roman"/>
          <w:color w:val="000000" w:themeColor="text1"/>
        </w:rPr>
        <w:t xml:space="preserve">may </w:t>
      </w:r>
      <w:r w:rsidR="00F13F6C" w:rsidRPr="00182940">
        <w:rPr>
          <w:rFonts w:ascii="Times New Roman" w:hAnsi="Times New Roman" w:cs="Times New Roman"/>
          <w:color w:val="000000" w:themeColor="text1"/>
        </w:rPr>
        <w:t xml:space="preserve">have been observed had a historical fire return interval been more closely approximated. </w:t>
      </w:r>
    </w:p>
    <w:p w14:paraId="7856ADA2" w14:textId="4941E25D"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The fires that burned in SCB were also predominantly</w:t>
      </w:r>
      <w:r w:rsidR="00D652F0" w:rsidRPr="00182940">
        <w:rPr>
          <w:rFonts w:ascii="Times New Roman" w:hAnsi="Times New Roman" w:cs="Times New Roman"/>
          <w:color w:val="000000" w:themeColor="text1"/>
        </w:rPr>
        <w:t xml:space="preserve"> low</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intensity fires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2)</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 xml:space="preserve">C). </w:t>
      </w:r>
    </w:p>
    <w:p w14:paraId="7204C2D5" w14:textId="438104BE" w:rsidR="007D43CE" w:rsidRPr="00182940" w:rsidRDefault="007D43CE"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SCB had a similar r</w:t>
      </w:r>
      <w:r w:rsidR="00F13F6C" w:rsidRPr="00182940">
        <w:rPr>
          <w:rFonts w:ascii="Times New Roman" w:hAnsi="Times New Roman" w:cs="Times New Roman"/>
          <w:color w:val="000000" w:themeColor="text1"/>
        </w:rPr>
        <w:t xml:space="preserve">elative proportion of each vegetation type </w:t>
      </w:r>
      <w:r w:rsidRPr="00182940">
        <w:rPr>
          <w:rFonts w:ascii="Times New Roman" w:hAnsi="Times New Roman" w:cs="Times New Roman"/>
          <w:color w:val="000000" w:themeColor="text1"/>
        </w:rPr>
        <w:t>as ICB</w:t>
      </w:r>
      <w:r w:rsidR="00F13F6C" w:rsidRPr="00182940">
        <w:rPr>
          <w:rFonts w:ascii="Times New Roman" w:hAnsi="Times New Roman" w:cs="Times New Roman"/>
          <w:color w:val="000000" w:themeColor="text1"/>
        </w:rPr>
        <w:t xml:space="preserve"> (Figure D6)</w:t>
      </w:r>
      <w:r w:rsidRPr="00182940">
        <w:rPr>
          <w:rFonts w:ascii="Times New Roman" w:hAnsi="Times New Roman" w:cs="Times New Roman"/>
          <w:color w:val="000000" w:themeColor="text1"/>
        </w:rPr>
        <w:t xml:space="preserve">, and the two </w:t>
      </w:r>
      <w:r w:rsidR="003C3178" w:rsidRPr="00182940">
        <w:rPr>
          <w:rFonts w:ascii="Times New Roman" w:hAnsi="Times New Roman" w:cs="Times New Roman"/>
          <w:color w:val="000000" w:themeColor="text1"/>
        </w:rPr>
        <w:t xml:space="preserve">landscapes </w:t>
      </w:r>
      <w:r w:rsidRPr="00182940">
        <w:rPr>
          <w:rFonts w:ascii="Times New Roman" w:hAnsi="Times New Roman" w:cs="Times New Roman"/>
          <w:color w:val="000000" w:themeColor="text1"/>
        </w:rPr>
        <w:t xml:space="preserve">also </w:t>
      </w:r>
      <w:r w:rsidR="00F13F6C" w:rsidRPr="00182940">
        <w:rPr>
          <w:rFonts w:ascii="Times New Roman" w:hAnsi="Times New Roman" w:cs="Times New Roman"/>
          <w:color w:val="000000" w:themeColor="text1"/>
        </w:rPr>
        <w:t xml:space="preserve">had similar Shannon’s Evenness Index and fractal dimension values in </w:t>
      </w:r>
      <w:r w:rsidR="003C3178" w:rsidRPr="00182940">
        <w:rPr>
          <w:rFonts w:ascii="Times New Roman" w:hAnsi="Times New Roman" w:cs="Times New Roman"/>
          <w:color w:val="000000" w:themeColor="text1"/>
        </w:rPr>
        <w:t xml:space="preserve">their </w:t>
      </w:r>
      <w:r w:rsidR="00F13F6C" w:rsidRPr="00182940">
        <w:rPr>
          <w:rFonts w:ascii="Times New Roman" w:hAnsi="Times New Roman" w:cs="Times New Roman"/>
          <w:color w:val="000000" w:themeColor="text1"/>
        </w:rPr>
        <w:t xml:space="preserve">pre-fire/post-suppression states (Figures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1,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5), but the maximum patch size </w:t>
      </w:r>
      <w:r w:rsidR="00B42486" w:rsidRPr="00182940">
        <w:rPr>
          <w:rFonts w:ascii="Times New Roman" w:hAnsi="Times New Roman" w:cs="Times New Roman"/>
          <w:color w:val="000000" w:themeColor="text1"/>
        </w:rPr>
        <w:t>of areas converted from forest to non-forest was</w:t>
      </w:r>
      <w:r w:rsidR="00F13F6C" w:rsidRPr="00182940">
        <w:rPr>
          <w:rFonts w:ascii="Times New Roman" w:hAnsi="Times New Roman" w:cs="Times New Roman"/>
          <w:color w:val="000000" w:themeColor="text1"/>
        </w:rPr>
        <w:t xml:space="preserve"> higher in ICB (Figure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3). </w:t>
      </w:r>
      <w:r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Pr="00182940">
        <w:rPr>
          <w:rFonts w:ascii="Times New Roman" w:hAnsi="Times New Roman" w:cs="Times New Roman"/>
          <w:color w:val="000000" w:themeColor="text1"/>
        </w:rPr>
        <w:t xml:space="preserve">high-severity patches to develop, there needs to be a confluence of weather and fuels sufficient to cause complete tree mortality </w: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et al.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33408AAE" w14:textId="54407F88" w:rsidR="00D71C45"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While weather conditions for many SCB fires may have been moderate, it is also possible that there was reduced fuel accumulation in SCB relative to ICB in the fire-suppression period</w:t>
      </w:r>
      <w:r w:rsidR="00302EF6" w:rsidRPr="00182940">
        <w:rPr>
          <w:rFonts w:ascii="Times New Roman" w:hAnsi="Times New Roman" w:cs="Times New Roman"/>
          <w:color w:val="000000" w:themeColor="text1"/>
        </w:rPr>
        <w:t>, potentially</w:t>
      </w:r>
      <w:r w:rsidRPr="00182940">
        <w:rPr>
          <w:rFonts w:ascii="Times New Roman" w:hAnsi="Times New Roman" w:cs="Times New Roman"/>
          <w:color w:val="000000" w:themeColor="text1"/>
        </w:rPr>
        <w:t xml:space="preserve"> due to lower </w:t>
      </w:r>
      <w:r w:rsidR="00302EF6" w:rsidRPr="00182940">
        <w:rPr>
          <w:rFonts w:ascii="Times New Roman" w:hAnsi="Times New Roman" w:cs="Times New Roman"/>
          <w:color w:val="000000" w:themeColor="text1"/>
        </w:rPr>
        <w:t xml:space="preserve">precipitation and </w:t>
      </w:r>
      <w:r w:rsidRPr="00182940">
        <w:rPr>
          <w:rFonts w:ascii="Times New Roman" w:hAnsi="Times New Roman" w:cs="Times New Roman"/>
          <w:color w:val="000000" w:themeColor="text1"/>
        </w:rPr>
        <w:t xml:space="preserve">productivity in SCB. Three lines of evidence support wetter conditions in ICB vs SCB: first, streamflow standardized to area is greater in ICB and its encompassing watersheds (Table A2); second, interpolated /gridded precipitation data from </w:t>
      </w:r>
      <w:r w:rsidRPr="00182940">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sidRPr="0018294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sidRPr="00182940">
        <w:rPr>
          <w:rFonts w:ascii="Times New Roman" w:hAnsi="Times New Roman" w:cs="Times New Roman"/>
          <w:color w:val="000000" w:themeColor="text1"/>
        </w:rPr>
        <w:fldChar w:fldCharType="begin"/>
      </w:r>
      <w:r w:rsidR="00B42486" w:rsidRPr="00182940">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sidRPr="00182940">
        <w:rPr>
          <w:rFonts w:ascii="Times New Roman" w:hAnsi="Times New Roman" w:cs="Times New Roman"/>
          <w:color w:val="000000" w:themeColor="text1"/>
        </w:rPr>
        <w:fldChar w:fldCharType="separate"/>
      </w:r>
      <w:r w:rsidR="00B42486" w:rsidRPr="00182940">
        <w:rPr>
          <w:rFonts w:ascii="Times New Roman" w:hAnsi="Times New Roman" w:cs="Times New Roman"/>
          <w:noProof/>
          <w:color w:val="000000" w:themeColor="text1"/>
        </w:rPr>
        <w:t>(2018)</w:t>
      </w:r>
      <w:r w:rsidR="00B42486" w:rsidRPr="00182940">
        <w:rPr>
          <w:rFonts w:ascii="Times New Roman" w:hAnsi="Times New Roman" w:cs="Times New Roman"/>
          <w:color w:val="000000" w:themeColor="text1"/>
        </w:rPr>
        <w:fldChar w:fldCharType="end"/>
      </w:r>
      <w:r w:rsidR="000E1EF0" w:rsidRPr="00182940">
        <w:rPr>
          <w:rFonts w:ascii="Times New Roman" w:hAnsi="Times New Roman" w:cs="Times New Roman"/>
          <w:color w:val="000000" w:themeColor="text1"/>
        </w:rPr>
        <w:t xml:space="preserve"> found </w:t>
      </w:r>
      <w:r w:rsidR="0077598C" w:rsidRPr="00182940">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037B9E87" w:rsidR="002E3C57"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B</w:t>
      </w:r>
      <w:r w:rsidR="002E3C57" w:rsidRPr="00182940">
        <w:rPr>
          <w:rFonts w:ascii="Times New Roman" w:hAnsi="Times New Roman" w:cs="Times New Roman"/>
          <w:color w:val="000000" w:themeColor="text1"/>
        </w:rPr>
        <w:t>eyond the relatively modest creation of alternative vegetation patches</w:t>
      </w:r>
      <w:r w:rsidR="006853E9" w:rsidRPr="00182940">
        <w:rPr>
          <w:rFonts w:ascii="Times New Roman" w:hAnsi="Times New Roman" w:cs="Times New Roman"/>
          <w:color w:val="000000" w:themeColor="text1"/>
        </w:rPr>
        <w:t xml:space="preserve"> following fire-caused overstory tree mortality</w:t>
      </w:r>
      <w:r w:rsidR="002E3C57" w:rsidRPr="00182940">
        <w:rPr>
          <w:rFonts w:ascii="Times New Roman" w:hAnsi="Times New Roman" w:cs="Times New Roman"/>
          <w:color w:val="000000" w:themeColor="text1"/>
        </w:rPr>
        <w:t xml:space="preserve"> (Figure 3), </w:t>
      </w:r>
      <w:r w:rsidR="00BB1004" w:rsidRPr="00182940">
        <w:rPr>
          <w:rFonts w:ascii="Times New Roman" w:hAnsi="Times New Roman" w:cs="Times New Roman"/>
          <w:color w:val="000000" w:themeColor="text1"/>
        </w:rPr>
        <w:t>we did not observe the expected changes in forest structure from our re-measurement of forestry plots</w:t>
      </w:r>
      <w:r w:rsidRPr="00182940">
        <w:rPr>
          <w:rFonts w:ascii="Times New Roman" w:hAnsi="Times New Roman" w:cs="Times New Roman"/>
          <w:color w:val="000000" w:themeColor="text1"/>
        </w:rPr>
        <w:t xml:space="preserve"> (Figure 4)</w:t>
      </w:r>
      <w:r w:rsidR="00BB1004" w:rsidRPr="00182940">
        <w:rPr>
          <w:rFonts w:ascii="Times New Roman" w:hAnsi="Times New Roman" w:cs="Times New Roman"/>
          <w:color w:val="000000" w:themeColor="text1"/>
        </w:rPr>
        <w:t xml:space="preserve"> that we would have expected </w:t>
      </w:r>
      <w:r w:rsidR="002E3C57" w:rsidRPr="00182940">
        <w:rPr>
          <w:rFonts w:ascii="Times New Roman" w:hAnsi="Times New Roman" w:cs="Times New Roman"/>
          <w:color w:val="000000" w:themeColor="text1"/>
        </w:rPr>
        <w:t>under managed wildfire</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(North et al. 2012, North et al. 2015)</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an outcome that has been observed with managed wildfire in other wilderness areas </w: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(Larson et al. 2013)</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w:t>
      </w:r>
      <w:proofErr w:type="gramStart"/>
      <w:r w:rsidR="002E3C57" w:rsidRPr="00182940">
        <w:rPr>
          <w:rFonts w:ascii="Times New Roman" w:hAnsi="Times New Roman" w:cs="Times New Roman"/>
          <w:color w:val="000000" w:themeColor="text1"/>
        </w:rPr>
        <w:t>However</w:t>
      </w:r>
      <w:proofErr w:type="gramEnd"/>
      <w:r w:rsidR="002E3C57" w:rsidRPr="00182940">
        <w:rPr>
          <w:rFonts w:ascii="Times New Roman" w:hAnsi="Times New Roman" w:cs="Times New Roman"/>
          <w:color w:val="000000" w:themeColor="text1"/>
        </w:rPr>
        <w:t xml:space="preserve"> in </w:t>
      </w:r>
      <w:r w:rsidR="00EC6E5F" w:rsidRPr="00182940">
        <w:rPr>
          <w:rFonts w:ascii="Times New Roman" w:hAnsi="Times New Roman" w:cs="Times New Roman"/>
          <w:color w:val="000000" w:themeColor="text1"/>
        </w:rPr>
        <w:t>SCB</w:t>
      </w:r>
      <w:r w:rsidR="002E3C57" w:rsidRPr="00182940">
        <w:rPr>
          <w:rFonts w:ascii="Times New Roman" w:hAnsi="Times New Roman" w:cs="Times New Roman"/>
          <w:color w:val="000000" w:themeColor="text1"/>
        </w:rPr>
        <w:t xml:space="preserve">, even in twice-burned plots, we saw an increase in fire sensitive species (e.g. </w:t>
      </w:r>
      <w:proofErr w:type="spellStart"/>
      <w:r w:rsidR="002E3C57" w:rsidRPr="00182940">
        <w:rPr>
          <w:rFonts w:ascii="Times New Roman" w:hAnsi="Times New Roman" w:cs="Times New Roman"/>
          <w:i/>
          <w:color w:val="000000" w:themeColor="text1"/>
        </w:rPr>
        <w:t>Pinus</w:t>
      </w:r>
      <w:proofErr w:type="spellEnd"/>
      <w:r w:rsidR="002E3C57" w:rsidRPr="00182940">
        <w:rPr>
          <w:rFonts w:ascii="Times New Roman" w:hAnsi="Times New Roman" w:cs="Times New Roman"/>
          <w:i/>
          <w:color w:val="000000" w:themeColor="text1"/>
        </w:rPr>
        <w:t xml:space="preserve"> </w:t>
      </w:r>
      <w:proofErr w:type="spellStart"/>
      <w:r w:rsidR="002E3C57" w:rsidRPr="00182940">
        <w:rPr>
          <w:rFonts w:ascii="Times New Roman" w:hAnsi="Times New Roman" w:cs="Times New Roman"/>
          <w:i/>
          <w:color w:val="000000" w:themeColor="text1"/>
        </w:rPr>
        <w:t>contorta</w:t>
      </w:r>
      <w:proofErr w:type="spellEnd"/>
      <w:r w:rsidR="002E3C57" w:rsidRPr="00182940">
        <w:rPr>
          <w:rFonts w:ascii="Times New Roman" w:hAnsi="Times New Roman" w:cs="Times New Roman"/>
          <w:color w:val="000000" w:themeColor="text1"/>
        </w:rPr>
        <w:t xml:space="preserve">) in smaller size classes (Figure 4c). </w:t>
      </w:r>
      <w:r w:rsidR="00EC6E5F" w:rsidRPr="00182940">
        <w:rPr>
          <w:rFonts w:ascii="Times New Roman" w:hAnsi="Times New Roman" w:cs="Times New Roman"/>
          <w:color w:val="000000" w:themeColor="text1"/>
        </w:rPr>
        <w:t xml:space="preserve">The </w:t>
      </w:r>
      <w:r w:rsidR="002E3C57" w:rsidRPr="00182940">
        <w:rPr>
          <w:rFonts w:ascii="Times New Roman" w:hAnsi="Times New Roman" w:cs="Times New Roman"/>
          <w:color w:val="000000" w:themeColor="text1"/>
        </w:rPr>
        <w:t>four plots that burned twice</w:t>
      </w:r>
      <w:ins w:id="53" w:author="Jens Stevens" w:date="2019-10-25T13:53:00Z">
        <w:r w:rsidR="00A1365D">
          <w:rPr>
            <w:rFonts w:ascii="Times New Roman" w:hAnsi="Times New Roman" w:cs="Times New Roman"/>
            <w:color w:val="000000" w:themeColor="text1"/>
          </w:rPr>
          <w:t xml:space="preserve"> (Figure 1)</w:t>
        </w:r>
      </w:ins>
      <w:r w:rsidR="002E3C57" w:rsidRPr="00182940">
        <w:rPr>
          <w:rFonts w:ascii="Times New Roman" w:hAnsi="Times New Roman" w:cs="Times New Roman"/>
          <w:color w:val="000000" w:themeColor="text1"/>
        </w:rPr>
        <w:t xml:space="preserve"> were all </w:t>
      </w:r>
      <w:del w:id="54" w:author="Jens Stevens" w:date="2019-10-25T13:52:00Z">
        <w:r w:rsidR="002E3C57"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55" w:author="Jens Stevens" w:date="2019-10-25T13:52:00Z">
        <w:r w:rsidR="00A1365D">
          <w:rPr>
            <w:rFonts w:ascii="Times New Roman" w:hAnsi="Times New Roman" w:cs="Times New Roman"/>
            <w:color w:val="000000" w:themeColor="text1"/>
          </w:rPr>
          <w:t>classified as low to moderate burn severity in the second fire (the initial fire in each case pre-dated remotely sensed burn severity maps)</w:t>
        </w:r>
      </w:ins>
      <w:del w:id="56" w:author="Jens Stevens" w:date="2019-10-25T14:32:00Z">
        <w:r w:rsidR="002E3C57" w:rsidRPr="00182940" w:rsidDel="00411F79">
          <w:rPr>
            <w:rFonts w:ascii="Times New Roman" w:hAnsi="Times New Roman" w:cs="Times New Roman"/>
            <w:color w:val="000000" w:themeColor="text1"/>
          </w:rPr>
          <w:delText xml:space="preserve"> (Figure 1, 2), if they burned at all (</w:delText>
        </w:r>
        <w:r w:rsidR="00EC6E5F" w:rsidRPr="00182940" w:rsidDel="00411F79">
          <w:rPr>
            <w:rFonts w:ascii="Times New Roman" w:hAnsi="Times New Roman" w:cs="Times New Roman"/>
            <w:color w:val="000000" w:themeColor="text1"/>
          </w:rPr>
          <w:delText xml:space="preserve">recognizing that </w:delText>
        </w:r>
        <w:r w:rsidR="002E3C57" w:rsidRPr="00182940" w:rsidDel="00411F79">
          <w:rPr>
            <w:rFonts w:ascii="Times New Roman" w:hAnsi="Times New Roman" w:cs="Times New Roman"/>
            <w:color w:val="000000" w:themeColor="text1"/>
          </w:rPr>
          <w:delText>managed wildfires are inherently patchy du</w:delText>
        </w:r>
        <w:r w:rsidR="00A823B7" w:rsidDel="00411F79">
          <w:rPr>
            <w:rFonts w:ascii="Times New Roman" w:hAnsi="Times New Roman" w:cs="Times New Roman"/>
            <w:color w:val="000000" w:themeColor="text1"/>
          </w:rPr>
          <w:delText>e to variation in surface fuels</w:delText>
        </w:r>
      </w:del>
      <w:r w:rsidR="002E3C57" w:rsidRPr="00182940">
        <w:rPr>
          <w:rFonts w:ascii="Times New Roman" w:hAnsi="Times New Roman" w:cs="Times New Roman"/>
          <w:color w:val="000000" w:themeColor="text1"/>
        </w:rPr>
        <w:t xml:space="preserve">. </w:t>
      </w:r>
      <w:ins w:id="57" w:author="Jens Stevens" w:date="2019-10-25T14:29:00Z">
        <w:r w:rsidR="00411F79">
          <w:rPr>
            <w:rFonts w:ascii="Times New Roman" w:hAnsi="Times New Roman" w:cs="Times New Roman"/>
            <w:color w:val="000000" w:themeColor="text1"/>
          </w:rPr>
          <w:t xml:space="preserve">It is likely that </w:t>
        </w:r>
      </w:ins>
      <w:ins w:id="58" w:author="Jens Stevens" w:date="2019-10-25T14:32:00Z">
        <w:r w:rsidR="00411F79">
          <w:rPr>
            <w:rFonts w:ascii="Times New Roman" w:hAnsi="Times New Roman" w:cs="Times New Roman"/>
            <w:color w:val="000000" w:themeColor="text1"/>
          </w:rPr>
          <w:t>fire did spread through these plots</w:t>
        </w:r>
      </w:ins>
      <w:ins w:id="59" w:author="Jens Stevens" w:date="2019-10-25T14:29:00Z">
        <w:r w:rsidR="00411F79">
          <w:rPr>
            <w:rFonts w:ascii="Times New Roman" w:hAnsi="Times New Roman" w:cs="Times New Roman"/>
            <w:color w:val="000000" w:themeColor="text1"/>
          </w:rPr>
          <w:t xml:space="preserve"> because of the increase in shrub occurrence (Figure 5)</w:t>
        </w:r>
      </w:ins>
      <w:ins w:id="60" w:author="Jens Stevens" w:date="2019-10-25T14:30:00Z">
        <w:r w:rsidR="00411F79">
          <w:rPr>
            <w:rFonts w:ascii="Times New Roman" w:hAnsi="Times New Roman" w:cs="Times New Roman"/>
            <w:color w:val="000000" w:themeColor="text1"/>
          </w:rPr>
          <w:t>,</w:t>
        </w:r>
      </w:ins>
      <w:ins w:id="61" w:author="Jens Stevens" w:date="2019-10-25T14:29:00Z">
        <w:r w:rsidR="00411F79">
          <w:rPr>
            <w:rFonts w:ascii="Times New Roman" w:hAnsi="Times New Roman" w:cs="Times New Roman"/>
            <w:color w:val="000000" w:themeColor="text1"/>
          </w:rPr>
          <w:t xml:space="preserve"> </w:t>
        </w:r>
      </w:ins>
      <w:ins w:id="62" w:author="Jens Stevens" w:date="2019-10-25T14:30:00Z">
        <w:r w:rsidR="00411F79">
          <w:rPr>
            <w:rFonts w:ascii="Times New Roman" w:hAnsi="Times New Roman" w:cs="Times New Roman"/>
            <w:color w:val="000000" w:themeColor="text1"/>
          </w:rPr>
          <w:t xml:space="preserve">which was comprised primarily of </w:t>
        </w:r>
        <w:proofErr w:type="spellStart"/>
        <w:r w:rsidR="00411F79">
          <w:rPr>
            <w:rFonts w:ascii="Times New Roman" w:hAnsi="Times New Roman" w:cs="Times New Roman"/>
            <w:i/>
            <w:color w:val="000000" w:themeColor="text1"/>
          </w:rPr>
          <w:t>Arctostaphylos</w:t>
        </w:r>
        <w:proofErr w:type="spellEnd"/>
        <w:r w:rsidR="00411F79">
          <w:rPr>
            <w:rFonts w:ascii="Times New Roman" w:hAnsi="Times New Roman" w:cs="Times New Roman"/>
            <w:i/>
            <w:color w:val="000000" w:themeColor="text1"/>
          </w:rPr>
          <w:t xml:space="preserve"> </w:t>
        </w:r>
        <w:r w:rsidR="00411F79">
          <w:rPr>
            <w:rFonts w:ascii="Times New Roman" w:hAnsi="Times New Roman" w:cs="Times New Roman"/>
            <w:color w:val="000000" w:themeColor="text1"/>
          </w:rPr>
          <w:t xml:space="preserve">and </w:t>
        </w:r>
        <w:proofErr w:type="spellStart"/>
        <w:r w:rsidR="00411F79">
          <w:rPr>
            <w:rFonts w:ascii="Times New Roman" w:hAnsi="Times New Roman" w:cs="Times New Roman"/>
            <w:i/>
            <w:color w:val="000000" w:themeColor="text1"/>
          </w:rPr>
          <w:t>Ceanothus</w:t>
        </w:r>
        <w:proofErr w:type="spellEnd"/>
        <w:r w:rsidR="00411F79">
          <w:rPr>
            <w:rFonts w:ascii="Times New Roman" w:hAnsi="Times New Roman" w:cs="Times New Roman"/>
            <w:i/>
            <w:color w:val="000000" w:themeColor="text1"/>
          </w:rPr>
          <w:t xml:space="preserve"> </w:t>
        </w:r>
        <w:r w:rsidR="00411F79">
          <w:rPr>
            <w:rFonts w:ascii="Times New Roman" w:hAnsi="Times New Roman" w:cs="Times New Roman"/>
            <w:color w:val="000000" w:themeColor="text1"/>
          </w:rPr>
          <w:t xml:space="preserve">species which have fire-cued seed germination. </w:t>
        </w:r>
      </w:ins>
      <w:del w:id="63" w:author="Jens Stevens" w:date="2019-10-25T14:33:00Z">
        <w:r w:rsidR="002E3C57" w:rsidRPr="00182940" w:rsidDel="00411F79">
          <w:rPr>
            <w:rFonts w:ascii="Times New Roman" w:hAnsi="Times New Roman" w:cs="Times New Roman"/>
            <w:color w:val="000000" w:themeColor="text1"/>
          </w:rPr>
          <w:delText xml:space="preserve">Furthermore, two of </w:delText>
        </w:r>
        <w:r w:rsidR="00EC6E5F" w:rsidRPr="00182940" w:rsidDel="00411F79">
          <w:rPr>
            <w:rFonts w:ascii="Times New Roman" w:hAnsi="Times New Roman" w:cs="Times New Roman"/>
            <w:color w:val="000000" w:themeColor="text1"/>
          </w:rPr>
          <w:delText xml:space="preserve">the </w:delText>
        </w:r>
        <w:r w:rsidR="00FD4C18" w:rsidRPr="00182940" w:rsidDel="00411F79">
          <w:rPr>
            <w:rFonts w:ascii="Times New Roman" w:hAnsi="Times New Roman" w:cs="Times New Roman"/>
            <w:color w:val="000000" w:themeColor="text1"/>
          </w:rPr>
          <w:delText xml:space="preserve">four </w:delText>
        </w:r>
        <w:r w:rsidR="002E3C57" w:rsidRPr="00182940" w:rsidDel="00411F79">
          <w:rPr>
            <w:rFonts w:ascii="Times New Roman" w:hAnsi="Times New Roman" w:cs="Times New Roman"/>
            <w:color w:val="000000" w:themeColor="text1"/>
          </w:rPr>
          <w:delText>twice-burned plots burned in the 2003 Williams fire while the other two had not burned since the 1985 Sugarloaf fire.</w:delText>
        </w:r>
        <w:r w:rsidR="007D43CE" w:rsidRPr="00182940" w:rsidDel="00411F79">
          <w:rPr>
            <w:rFonts w:ascii="Times New Roman" w:hAnsi="Times New Roman" w:cs="Times New Roman"/>
            <w:color w:val="000000" w:themeColor="text1"/>
          </w:rPr>
          <w:delText xml:space="preserve"> </w:delText>
        </w:r>
      </w:del>
      <w:r w:rsidR="007D43CE" w:rsidRPr="00182940">
        <w:rPr>
          <w:rFonts w:ascii="Times New Roman" w:hAnsi="Times New Roman" w:cs="Times New Roman"/>
          <w:color w:val="000000" w:themeColor="text1"/>
        </w:rPr>
        <w:t xml:space="preserve">Given the absence of recent fire in the watershed discussed above (A. </w:t>
      </w:r>
      <w:proofErr w:type="spellStart"/>
      <w:r w:rsidR="007D43CE" w:rsidRPr="00182940">
        <w:rPr>
          <w:rFonts w:ascii="Times New Roman" w:hAnsi="Times New Roman" w:cs="Times New Roman"/>
          <w:color w:val="000000" w:themeColor="text1"/>
        </w:rPr>
        <w:t>Caprio</w:t>
      </w:r>
      <w:proofErr w:type="spellEnd"/>
      <w:r w:rsidR="007D43CE" w:rsidRPr="00182940">
        <w:rPr>
          <w:rFonts w:ascii="Times New Roman" w:hAnsi="Times New Roman" w:cs="Times New Roman"/>
          <w:color w:val="000000" w:themeColor="text1"/>
        </w:rPr>
        <w:t xml:space="preserve">, pers. comm.; Table A1), it </w:t>
      </w:r>
      <w:r w:rsidR="000E588D" w:rsidRPr="00182940">
        <w:rPr>
          <w:rFonts w:ascii="Times New Roman" w:hAnsi="Times New Roman" w:cs="Times New Roman"/>
          <w:color w:val="000000" w:themeColor="text1"/>
        </w:rPr>
        <w:t>is conceivable</w:t>
      </w:r>
      <w:r w:rsidR="00451170" w:rsidRPr="00182940">
        <w:rPr>
          <w:rFonts w:ascii="Times New Roman" w:hAnsi="Times New Roman" w:cs="Times New Roman"/>
          <w:color w:val="000000" w:themeColor="text1"/>
        </w:rPr>
        <w:t>, even likely,</w:t>
      </w:r>
      <w:r w:rsidR="000E588D" w:rsidRPr="00182940">
        <w:rPr>
          <w:rFonts w:ascii="Times New Roman" w:hAnsi="Times New Roman" w:cs="Times New Roman"/>
          <w:color w:val="000000" w:themeColor="text1"/>
        </w:rPr>
        <w:t xml:space="preserve"> that the regeneration we observed in the smallest size class (Figure 4a) has filled in since the fires of the 1980’s and late 1990</w:t>
      </w:r>
      <w:r w:rsidR="007C1009" w:rsidRPr="00182940">
        <w:rPr>
          <w:rFonts w:ascii="Times New Roman" w:hAnsi="Times New Roman" w:cs="Times New Roman"/>
          <w:color w:val="000000" w:themeColor="text1"/>
        </w:rPr>
        <w:t>’</w:t>
      </w:r>
      <w:r w:rsidR="000E588D" w:rsidRPr="00182940">
        <w:rPr>
          <w:rFonts w:ascii="Times New Roman" w:hAnsi="Times New Roman" w:cs="Times New Roman"/>
          <w:color w:val="000000" w:themeColor="text1"/>
        </w:rPr>
        <w:t xml:space="preserve">s, highlighting the importance of repeated </w:t>
      </w:r>
      <w:r w:rsidR="000E588D" w:rsidRPr="00182940">
        <w:rPr>
          <w:rFonts w:ascii="Times New Roman" w:hAnsi="Times New Roman" w:cs="Times New Roman"/>
          <w:color w:val="000000" w:themeColor="text1"/>
        </w:rPr>
        <w:lastRenderedPageBreak/>
        <w:t xml:space="preserve">fires to continue to regulate fuels and the spatial heterogeneity of fire-prone forests </w:t>
      </w:r>
      <w:r w:rsidR="000E588D" w:rsidRPr="00182940">
        <w:rPr>
          <w:rFonts w:ascii="Times New Roman" w:hAnsi="Times New Roman" w:cs="Times New Roman"/>
          <w:color w:val="000000" w:themeColor="text1"/>
        </w:rPr>
        <w:fldChar w:fldCharType="begin"/>
      </w:r>
      <w:r w:rsidR="000E588D"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sidRPr="00182940">
        <w:rPr>
          <w:rFonts w:ascii="Times New Roman" w:hAnsi="Times New Roman" w:cs="Times New Roman"/>
          <w:color w:val="000000" w:themeColor="text1"/>
        </w:rPr>
        <w:fldChar w:fldCharType="separate"/>
      </w:r>
      <w:r w:rsidR="000E588D" w:rsidRPr="00182940">
        <w:rPr>
          <w:rFonts w:ascii="Times New Roman" w:hAnsi="Times New Roman" w:cs="Times New Roman"/>
          <w:noProof/>
          <w:color w:val="000000" w:themeColor="text1"/>
        </w:rPr>
        <w:t>(North et al. 2012)</w:t>
      </w:r>
      <w:r w:rsidR="000E588D" w:rsidRPr="00182940">
        <w:rPr>
          <w:rFonts w:ascii="Times New Roman" w:hAnsi="Times New Roman" w:cs="Times New Roman"/>
          <w:color w:val="000000" w:themeColor="text1"/>
        </w:rPr>
        <w:fldChar w:fldCharType="end"/>
      </w:r>
      <w:r w:rsidR="000E588D" w:rsidRPr="00182940">
        <w:rPr>
          <w:rFonts w:ascii="Times New Roman" w:hAnsi="Times New Roman" w:cs="Times New Roman"/>
          <w:color w:val="000000" w:themeColor="text1"/>
        </w:rPr>
        <w:t xml:space="preserve">. </w:t>
      </w:r>
      <w:commentRangeStart w:id="64"/>
      <w:ins w:id="65" w:author="Jens Stevens" w:date="2019-10-25T14:50:00Z">
        <w:r w:rsidR="00A10DB1">
          <w:rPr>
            <w:rFonts w:ascii="Times New Roman" w:hAnsi="Times New Roman" w:cs="Times New Roman"/>
            <w:color w:val="000000" w:themeColor="text1"/>
          </w:rPr>
          <w:t>Placeholder for Brandon to comment on time since fire comparison for ICB and SCB</w:t>
        </w:r>
      </w:ins>
      <w:ins w:id="66" w:author="Jens Stevens" w:date="2019-10-25T14:51:00Z">
        <w:r w:rsidR="00A10DB1">
          <w:rPr>
            <w:rFonts w:ascii="Times New Roman" w:hAnsi="Times New Roman" w:cs="Times New Roman"/>
            <w:color w:val="000000" w:themeColor="text1"/>
          </w:rPr>
          <w:t>… My impression is that the most recent ICB fires (2004 and 2007?) aren’t that different from SCB, but what’s really different from a vegetation change perspective is the increased preponderance of high-severity fire in ICB vs SCB.</w:t>
        </w:r>
        <w:commentRangeEnd w:id="64"/>
        <w:r w:rsidR="00A10DB1">
          <w:rPr>
            <w:rStyle w:val="CommentReference"/>
          </w:rPr>
          <w:commentReference w:id="64"/>
        </w:r>
      </w:ins>
      <w:ins w:id="67" w:author="Jens Stevens" w:date="2019-10-25T14:50:00Z">
        <w:r w:rsidR="00A10DB1">
          <w:rPr>
            <w:rFonts w:ascii="Times New Roman" w:hAnsi="Times New Roman" w:cs="Times New Roman"/>
            <w:color w:val="000000" w:themeColor="text1"/>
          </w:rPr>
          <w:t xml:space="preserve"> </w:t>
        </w:r>
      </w:ins>
    </w:p>
    <w:p w14:paraId="133FF7DE" w14:textId="4B5A2FAF" w:rsidR="000E588D" w:rsidRPr="00182940" w:rsidRDefault="00EC6E5F"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data from the </w:t>
      </w:r>
      <w:r w:rsidR="00955320" w:rsidRPr="00182940">
        <w:rPr>
          <w:rFonts w:ascii="Times New Roman" w:hAnsi="Times New Roman" w:cs="Times New Roman"/>
          <w:color w:val="000000" w:themeColor="text1"/>
        </w:rPr>
        <w:t xml:space="preserve">forestry plots also revealed </w:t>
      </w:r>
      <w:del w:id="68" w:author="Jens Stevens" w:date="2019-10-25T14:02:00Z">
        <w:r w:rsidR="00955320" w:rsidRPr="00182940" w:rsidDel="00846B2C">
          <w:rPr>
            <w:rFonts w:ascii="Times New Roman" w:hAnsi="Times New Roman" w:cs="Times New Roman"/>
            <w:color w:val="000000" w:themeColor="text1"/>
          </w:rPr>
          <w:delText>that fire occurrence is not uniform across vegetation types. We detected an increased fire probability in plots that had previously been dominated by Jeffrey pine (</w:delText>
        </w:r>
        <w:r w:rsidR="00955320" w:rsidRPr="00182940" w:rsidDel="00846B2C">
          <w:rPr>
            <w:rFonts w:ascii="Times New Roman" w:hAnsi="Times New Roman" w:cs="Times New Roman"/>
            <w:i/>
            <w:color w:val="000000" w:themeColor="text1"/>
          </w:rPr>
          <w:delText>Pinus jeffreyi</w:delText>
        </w:r>
        <w:r w:rsidR="00955320" w:rsidRPr="00182940" w:rsidDel="00846B2C">
          <w:rPr>
            <w:rFonts w:ascii="Times New Roman" w:hAnsi="Times New Roman" w:cs="Times New Roman"/>
            <w:color w:val="000000" w:themeColor="text1"/>
          </w:rPr>
          <w:delText>), and to a lesser extent, white fir (</w:delText>
        </w:r>
        <w:r w:rsidR="00955320" w:rsidRPr="00182940" w:rsidDel="00846B2C">
          <w:rPr>
            <w:rFonts w:ascii="Times New Roman" w:hAnsi="Times New Roman" w:cs="Times New Roman"/>
            <w:i/>
            <w:color w:val="000000" w:themeColor="text1"/>
          </w:rPr>
          <w:delText>Abies concolor</w:delText>
        </w:r>
        <w:r w:rsidR="00955320" w:rsidRPr="00182940" w:rsidDel="00846B2C">
          <w:rPr>
            <w:rFonts w:ascii="Times New Roman" w:hAnsi="Times New Roman" w:cs="Times New Roman"/>
            <w:color w:val="000000" w:themeColor="text1"/>
          </w:rPr>
          <w:delText>), and a lower probability in red fir (</w:delText>
        </w:r>
        <w:r w:rsidR="00955320" w:rsidRPr="00182940" w:rsidDel="00846B2C">
          <w:rPr>
            <w:rFonts w:ascii="Times New Roman" w:hAnsi="Times New Roman" w:cs="Times New Roman"/>
            <w:i/>
            <w:color w:val="000000" w:themeColor="text1"/>
          </w:rPr>
          <w:delText>Abies magnifica</w:delText>
        </w:r>
        <w:r w:rsidR="00955320" w:rsidRPr="00182940" w:rsidDel="00846B2C">
          <w:rPr>
            <w:rFonts w:ascii="Times New Roman" w:hAnsi="Times New Roman" w:cs="Times New Roman"/>
            <w:color w:val="000000" w:themeColor="text1"/>
          </w:rPr>
          <w:delText xml:space="preserve">) forest. This is expected given the historical fire regimes and fire frequencies of these two vegetation types </w:delText>
        </w:r>
        <w:r w:rsidR="00955320" w:rsidRPr="00182940" w:rsidDel="00846B2C">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sidDel="00846B2C">
          <w:rPr>
            <w:rFonts w:ascii="Times New Roman" w:hAnsi="Times New Roman" w:cs="Times New Roman"/>
            <w:color w:val="000000" w:themeColor="text1"/>
          </w:rPr>
          <w:delInstrText xml:space="preserve"> ADDIN EN.CITE </w:delInstrText>
        </w:r>
        <w:r w:rsidR="00955320" w:rsidRPr="00182940" w:rsidDel="00846B2C">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sidDel="00846B2C">
          <w:rPr>
            <w:rFonts w:ascii="Times New Roman" w:hAnsi="Times New Roman" w:cs="Times New Roman"/>
            <w:color w:val="000000" w:themeColor="text1"/>
          </w:rPr>
          <w:delInstrText xml:space="preserve"> ADDIN EN.CITE.DATA </w:delInstrText>
        </w:r>
        <w:r w:rsidR="00955320" w:rsidRPr="00182940" w:rsidDel="00846B2C">
          <w:rPr>
            <w:rFonts w:ascii="Times New Roman" w:hAnsi="Times New Roman" w:cs="Times New Roman"/>
            <w:color w:val="000000" w:themeColor="text1"/>
          </w:rPr>
        </w:r>
        <w:r w:rsidR="00955320" w:rsidRPr="00182940" w:rsidDel="00846B2C">
          <w:rPr>
            <w:rFonts w:ascii="Times New Roman" w:hAnsi="Times New Roman" w:cs="Times New Roman"/>
            <w:color w:val="000000" w:themeColor="text1"/>
          </w:rPr>
          <w:fldChar w:fldCharType="end"/>
        </w:r>
        <w:r w:rsidR="00955320" w:rsidRPr="00182940" w:rsidDel="00846B2C">
          <w:rPr>
            <w:rFonts w:ascii="Times New Roman" w:hAnsi="Times New Roman" w:cs="Times New Roman"/>
            <w:color w:val="000000" w:themeColor="text1"/>
          </w:rPr>
        </w:r>
        <w:r w:rsidR="00955320" w:rsidRPr="00182940" w:rsidDel="00846B2C">
          <w:rPr>
            <w:rFonts w:ascii="Times New Roman" w:hAnsi="Times New Roman" w:cs="Times New Roman"/>
            <w:color w:val="000000" w:themeColor="text1"/>
          </w:rPr>
          <w:fldChar w:fldCharType="separate"/>
        </w:r>
        <w:r w:rsidR="00955320" w:rsidRPr="00182940" w:rsidDel="00846B2C">
          <w:rPr>
            <w:rFonts w:ascii="Times New Roman" w:hAnsi="Times New Roman" w:cs="Times New Roman"/>
            <w:noProof/>
            <w:color w:val="000000" w:themeColor="text1"/>
          </w:rPr>
          <w:delText>(Steel et al. 2015, Safford and Stevens 2017)</w:delText>
        </w:r>
        <w:r w:rsidR="00955320" w:rsidRPr="00182940" w:rsidDel="00846B2C">
          <w:rPr>
            <w:rFonts w:ascii="Times New Roman" w:hAnsi="Times New Roman" w:cs="Times New Roman"/>
            <w:color w:val="000000" w:themeColor="text1"/>
          </w:rPr>
          <w:fldChar w:fldCharType="end"/>
        </w:r>
        <w:r w:rsidR="00955320" w:rsidRPr="00182940" w:rsidDel="00846B2C">
          <w:rPr>
            <w:rFonts w:ascii="Times New Roman" w:hAnsi="Times New Roman" w:cs="Times New Roman"/>
            <w:color w:val="000000" w:themeColor="text1"/>
          </w:rPr>
          <w:delText xml:space="preserve">, with red fir forests generally </w:delText>
        </w:r>
        <w:r w:rsidR="00FD4C18" w:rsidRPr="00182940" w:rsidDel="00846B2C">
          <w:rPr>
            <w:rFonts w:ascii="Times New Roman" w:hAnsi="Times New Roman" w:cs="Times New Roman"/>
            <w:color w:val="000000" w:themeColor="text1"/>
          </w:rPr>
          <w:delText xml:space="preserve">having a less conducive climate for fire spread, and </w:delText>
        </w:r>
        <w:r w:rsidR="00955320" w:rsidRPr="00182940" w:rsidDel="00846B2C">
          <w:rPr>
            <w:rFonts w:ascii="Times New Roman" w:hAnsi="Times New Roman" w:cs="Times New Roman"/>
            <w:color w:val="000000" w:themeColor="text1"/>
          </w:rPr>
          <w:delText>a less-flammable fuel bed. Thus</w:delText>
        </w:r>
        <w:r w:rsidR="007C1009" w:rsidRPr="00182940" w:rsidDel="00846B2C">
          <w:rPr>
            <w:rFonts w:ascii="Times New Roman" w:hAnsi="Times New Roman" w:cs="Times New Roman"/>
            <w:color w:val="000000" w:themeColor="text1"/>
          </w:rPr>
          <w:delText>,</w:delText>
        </w:r>
        <w:r w:rsidR="00955320" w:rsidRPr="00182940" w:rsidDel="00846B2C">
          <w:rPr>
            <w:rFonts w:ascii="Times New Roman" w:hAnsi="Times New Roman" w:cs="Times New Roman"/>
            <w:color w:val="000000" w:themeColor="text1"/>
          </w:rPr>
          <w:delText xml:space="preserve"> we would not necessarily expect similar fire effects on vegetation across the entire watershed. However, </w:delText>
        </w:r>
      </w:del>
      <w:r w:rsidR="00955320" w:rsidRPr="00182940">
        <w:rPr>
          <w:rFonts w:ascii="Times New Roman" w:hAnsi="Times New Roman" w:cs="Times New Roman"/>
          <w:color w:val="000000" w:themeColor="text1"/>
        </w:rPr>
        <w:t>an</w:t>
      </w:r>
      <w:r w:rsidR="000E588D" w:rsidRPr="00182940">
        <w:rPr>
          <w:rFonts w:ascii="Times New Roman" w:hAnsi="Times New Roman" w:cs="Times New Roman"/>
          <w:color w:val="000000" w:themeColor="text1"/>
        </w:rPr>
        <w:t xml:space="preserve"> unexpected</w:t>
      </w:r>
      <w:del w:id="69" w:author="Jens Stevens" w:date="2019-10-25T14:02:00Z">
        <w:r w:rsidR="000E588D" w:rsidRPr="00182940" w:rsidDel="00846B2C">
          <w:rPr>
            <w:rFonts w:ascii="Times New Roman" w:hAnsi="Times New Roman" w:cs="Times New Roman"/>
            <w:color w:val="000000" w:themeColor="text1"/>
          </w:rPr>
          <w:delText xml:space="preserve"> observation </w:delText>
        </w:r>
        <w:r w:rsidR="00955320" w:rsidRPr="00182940" w:rsidDel="00846B2C">
          <w:rPr>
            <w:rFonts w:ascii="Times New Roman" w:hAnsi="Times New Roman" w:cs="Times New Roman"/>
            <w:color w:val="000000" w:themeColor="text1"/>
          </w:rPr>
          <w:delText>from</w:delText>
        </w:r>
        <w:r w:rsidR="000E588D" w:rsidRPr="00182940" w:rsidDel="00846B2C">
          <w:rPr>
            <w:rFonts w:ascii="Times New Roman" w:hAnsi="Times New Roman" w:cs="Times New Roman"/>
            <w:color w:val="000000" w:themeColor="text1"/>
          </w:rPr>
          <w:delText xml:space="preserve"> </w:delText>
        </w:r>
        <w:r w:rsidRPr="00182940" w:rsidDel="00846B2C">
          <w:rPr>
            <w:rFonts w:ascii="Times New Roman" w:hAnsi="Times New Roman" w:cs="Times New Roman"/>
            <w:color w:val="000000" w:themeColor="text1"/>
          </w:rPr>
          <w:delText xml:space="preserve">the </w:delText>
        </w:r>
        <w:r w:rsidR="000E588D" w:rsidRPr="00182940" w:rsidDel="00846B2C">
          <w:rPr>
            <w:rFonts w:ascii="Times New Roman" w:hAnsi="Times New Roman" w:cs="Times New Roman"/>
            <w:color w:val="000000" w:themeColor="text1"/>
          </w:rPr>
          <w:delText>forestry plot</w:delText>
        </w:r>
        <w:r w:rsidR="00955320" w:rsidRPr="00182940" w:rsidDel="00846B2C">
          <w:rPr>
            <w:rFonts w:ascii="Times New Roman" w:hAnsi="Times New Roman" w:cs="Times New Roman"/>
            <w:color w:val="000000" w:themeColor="text1"/>
          </w:rPr>
          <w:delText xml:space="preserve"> data</w:delText>
        </w:r>
        <w:r w:rsidR="000E588D" w:rsidRPr="00182940" w:rsidDel="00846B2C">
          <w:rPr>
            <w:rFonts w:ascii="Times New Roman" w:hAnsi="Times New Roman" w:cs="Times New Roman"/>
            <w:color w:val="000000" w:themeColor="text1"/>
          </w:rPr>
          <w:delText xml:space="preserve"> was the</w:delText>
        </w:r>
      </w:del>
      <w:ins w:id="70" w:author="Jens Stevens" w:date="2019-10-25T14:02:00Z">
        <w:r w:rsidR="00846B2C">
          <w:rPr>
            <w:rFonts w:ascii="Times New Roman" w:hAnsi="Times New Roman" w:cs="Times New Roman"/>
            <w:color w:val="000000" w:themeColor="text1"/>
          </w:rPr>
          <w:t>ly</w:t>
        </w:r>
      </w:ins>
      <w:r w:rsidR="000E588D" w:rsidRPr="00182940">
        <w:rPr>
          <w:rFonts w:ascii="Times New Roman" w:hAnsi="Times New Roman" w:cs="Times New Roman"/>
          <w:color w:val="000000" w:themeColor="text1"/>
        </w:rPr>
        <w:t xml:space="preserve"> uniform decrease in large (&gt;61 cm) and very large (&gt;100 cm) trees</w:t>
      </w:r>
      <w:r w:rsidR="00955320" w:rsidRPr="00182940">
        <w:rPr>
          <w:rFonts w:ascii="Times New Roman" w:hAnsi="Times New Roman" w:cs="Times New Roman"/>
          <w:color w:val="000000" w:themeColor="text1"/>
        </w:rPr>
        <w:t>, even in unburned red fir forest (Figure 4). This is consistent with long-term trends that have been observed across the western US</w:t>
      </w:r>
      <w:r w:rsidR="007D43CE"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(van Mantgem and Stephenson 2007, van Mantgem et al. 2009, Das et al. 2016)</w:t>
      </w:r>
      <w:r w:rsidR="007D43CE"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and may be indicative of climate or pest/pathogen influences in addition to fire.</w:t>
      </w:r>
      <w:r w:rsidR="008F4D93" w:rsidRPr="00182940">
        <w:rPr>
          <w:rFonts w:ascii="Times New Roman" w:hAnsi="Times New Roman" w:cs="Times New Roman"/>
          <w:color w:val="000000" w:themeColor="text1"/>
        </w:rPr>
        <w:t xml:space="preserve"> For instance, the US Forest Service Aerial Detection Monitoring program detected tree mortality from both </w:t>
      </w:r>
      <w:r w:rsidR="00BC7F0C" w:rsidRPr="00182940">
        <w:rPr>
          <w:rFonts w:ascii="Times New Roman" w:hAnsi="Times New Roman" w:cs="Times New Roman"/>
          <w:color w:val="000000" w:themeColor="text1"/>
        </w:rPr>
        <w:t xml:space="preserve">mountain pine beetle </w:t>
      </w:r>
      <w:r w:rsidR="007507AF" w:rsidRPr="00182940">
        <w:rPr>
          <w:rFonts w:ascii="Times New Roman" w:hAnsi="Times New Roman" w:cs="Times New Roman"/>
          <w:color w:val="000000" w:themeColor="text1"/>
        </w:rPr>
        <w:t>(</w:t>
      </w:r>
      <w:proofErr w:type="spellStart"/>
      <w:r w:rsidR="007507AF" w:rsidRPr="00182940">
        <w:rPr>
          <w:rFonts w:ascii="Times New Roman" w:hAnsi="Times New Roman" w:cs="Times New Roman"/>
          <w:i/>
          <w:color w:val="000000" w:themeColor="text1"/>
        </w:rPr>
        <w:t>Dendroctonus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ponderosae</w:t>
      </w:r>
      <w:proofErr w:type="spellEnd"/>
      <w:r w:rsidR="007507AF" w:rsidRPr="00182940">
        <w:rPr>
          <w:rFonts w:ascii="Times New Roman" w:hAnsi="Times New Roman" w:cs="Times New Roman"/>
          <w:color w:val="000000" w:themeColor="text1"/>
        </w:rPr>
        <w:t>) and fir engraver (</w:t>
      </w:r>
      <w:proofErr w:type="spellStart"/>
      <w:r w:rsidR="007507AF" w:rsidRPr="00182940">
        <w:rPr>
          <w:rFonts w:ascii="Times New Roman" w:hAnsi="Times New Roman" w:cs="Times New Roman"/>
          <w:i/>
          <w:color w:val="000000" w:themeColor="text1"/>
        </w:rPr>
        <w:t>Scolytus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ventralis</w:t>
      </w:r>
      <w:proofErr w:type="spellEnd"/>
      <w:r w:rsidR="007507AF" w:rsidRPr="00182940">
        <w:rPr>
          <w:rFonts w:ascii="Times New Roman" w:hAnsi="Times New Roman" w:cs="Times New Roman"/>
          <w:color w:val="000000" w:themeColor="text1"/>
        </w:rPr>
        <w:t>)</w:t>
      </w:r>
      <w:r w:rsidR="008F4D93" w:rsidRPr="00182940">
        <w:rPr>
          <w:rFonts w:ascii="Times New Roman" w:hAnsi="Times New Roman" w:cs="Times New Roman"/>
          <w:color w:val="000000" w:themeColor="text1"/>
        </w:rPr>
        <w:t xml:space="preserve"> within SCB</w:t>
      </w:r>
      <w:r w:rsidR="00955320"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in 2015 </w:t>
      </w:r>
      <w:r w:rsidR="008F4D93" w:rsidRPr="00182940">
        <w:rPr>
          <w:rFonts w:ascii="Times New Roman" w:hAnsi="Times New Roman" w:cs="Times New Roman"/>
          <w:color w:val="000000" w:themeColor="text1"/>
        </w:rPr>
        <w:fldChar w:fldCharType="begin"/>
      </w:r>
      <w:r w:rsidR="008F4D93" w:rsidRPr="00182940">
        <w:rPr>
          <w:rFonts w:ascii="Times New Roman" w:hAnsi="Times New Roman" w:cs="Times New Roman"/>
          <w:color w:val="000000" w:themeColor="text1"/>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sidRPr="00182940">
        <w:rPr>
          <w:rFonts w:ascii="Times New Roman" w:hAnsi="Times New Roman" w:cs="Times New Roman"/>
          <w:color w:val="000000" w:themeColor="text1"/>
        </w:rPr>
        <w:fldChar w:fldCharType="separate"/>
      </w:r>
      <w:r w:rsidR="008F4D93" w:rsidRPr="00182940">
        <w:rPr>
          <w:rFonts w:ascii="Times New Roman" w:hAnsi="Times New Roman" w:cs="Times New Roman"/>
          <w:noProof/>
          <w:color w:val="000000" w:themeColor="text1"/>
        </w:rPr>
        <w:t>(Moore et al. 2015)</w:t>
      </w:r>
      <w:r w:rsidR="008F4D93" w:rsidRPr="00182940">
        <w:rPr>
          <w:rFonts w:ascii="Times New Roman" w:hAnsi="Times New Roman" w:cs="Times New Roman"/>
          <w:color w:val="000000" w:themeColor="text1"/>
        </w:rPr>
        <w:fldChar w:fldCharType="end"/>
      </w:r>
      <w:r w:rsidR="008F4D93" w:rsidRPr="00182940">
        <w:rPr>
          <w:rFonts w:ascii="Times New Roman" w:hAnsi="Times New Roman" w:cs="Times New Roman"/>
          <w:color w:val="000000" w:themeColor="text1"/>
        </w:rPr>
        <w:t xml:space="preserve">. </w:t>
      </w:r>
      <w:r w:rsidR="00FD4C18" w:rsidRPr="00182940">
        <w:rPr>
          <w:rFonts w:ascii="Times New Roman" w:hAnsi="Times New Roman" w:cs="Times New Roman"/>
          <w:color w:val="000000" w:themeColor="text1"/>
        </w:rPr>
        <w:t>P</w:t>
      </w:r>
      <w:r w:rsidR="00955320" w:rsidRPr="00182940">
        <w:rPr>
          <w:rFonts w:ascii="Times New Roman" w:hAnsi="Times New Roman" w:cs="Times New Roman"/>
          <w:color w:val="000000" w:themeColor="text1"/>
        </w:rPr>
        <w:t>rominent decreases</w:t>
      </w:r>
      <w:r w:rsidRPr="00182940">
        <w:rPr>
          <w:rFonts w:ascii="Times New Roman" w:hAnsi="Times New Roman" w:cs="Times New Roman"/>
          <w:color w:val="000000" w:themeColor="text1"/>
        </w:rPr>
        <w:t xml:space="preserve"> in large and very large trees</w:t>
      </w:r>
      <w:r w:rsidR="00955320" w:rsidRPr="00182940">
        <w:rPr>
          <w:rFonts w:ascii="Times New Roman" w:hAnsi="Times New Roman" w:cs="Times New Roman"/>
          <w:color w:val="000000" w:themeColor="text1"/>
        </w:rPr>
        <w:t xml:space="preserve"> were observed in </w:t>
      </w:r>
      <w:proofErr w:type="spellStart"/>
      <w:r w:rsidR="00955320" w:rsidRPr="00182940">
        <w:rPr>
          <w:rFonts w:ascii="Times New Roman" w:hAnsi="Times New Roman" w:cs="Times New Roman"/>
          <w:i/>
          <w:color w:val="000000" w:themeColor="text1"/>
        </w:rPr>
        <w:t>Pinus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jeffreyi</w:t>
      </w:r>
      <w:proofErr w:type="spellEnd"/>
      <w:r w:rsidRPr="00182940">
        <w:rPr>
          <w:rFonts w:ascii="Times New Roman" w:hAnsi="Times New Roman" w:cs="Times New Roman"/>
          <w:i/>
          <w:color w:val="000000" w:themeColor="text1"/>
        </w:rPr>
        <w:t xml:space="preserve"> </w:t>
      </w:r>
      <w:r w:rsidR="00FD4C18" w:rsidRPr="00182940">
        <w:rPr>
          <w:rFonts w:ascii="Times New Roman" w:hAnsi="Times New Roman" w:cs="Times New Roman"/>
          <w:color w:val="000000" w:themeColor="text1"/>
        </w:rPr>
        <w:t xml:space="preserve">(Figure 4i, l), which is the most fire-resistant species in SCB </w:t>
      </w:r>
      <w:r w:rsidR="00955320" w:rsidRPr="00182940">
        <w:rPr>
          <w:rFonts w:ascii="Times New Roman" w:hAnsi="Times New Roman" w:cs="Times New Roman"/>
          <w:color w:val="000000" w:themeColor="text1"/>
        </w:rPr>
        <w:t>(Stevens unpublished data)</w:t>
      </w:r>
      <w:r w:rsidRPr="00182940">
        <w:rPr>
          <w:rFonts w:ascii="Times New Roman" w:hAnsi="Times New Roman" w:cs="Times New Roman"/>
          <w:color w:val="000000" w:themeColor="text1"/>
        </w:rPr>
        <w:t xml:space="preserve">, suggesting that fire may not be the agent of mortality in this size class, even in </w:t>
      </w:r>
      <w:r w:rsidR="00264D51" w:rsidRPr="00182940">
        <w:rPr>
          <w:rFonts w:ascii="Times New Roman" w:hAnsi="Times New Roman" w:cs="Times New Roman"/>
          <w:color w:val="000000" w:themeColor="text1"/>
        </w:rPr>
        <w:t>twice-</w:t>
      </w:r>
      <w:r w:rsidRPr="00182940">
        <w:rPr>
          <w:rFonts w:ascii="Times New Roman" w:hAnsi="Times New Roman" w:cs="Times New Roman"/>
          <w:color w:val="000000" w:themeColor="text1"/>
        </w:rPr>
        <w:t>burned forestry plots</w:t>
      </w:r>
      <w:r w:rsidR="00955320" w:rsidRPr="00182940">
        <w:rPr>
          <w:rFonts w:ascii="Times New Roman" w:hAnsi="Times New Roman" w:cs="Times New Roman"/>
          <w:color w:val="000000" w:themeColor="text1"/>
        </w:rPr>
        <w:t>.</w:t>
      </w:r>
    </w:p>
    <w:p w14:paraId="062FCD80" w14:textId="1AEB315D" w:rsidR="00D71C45" w:rsidRPr="00182940" w:rsidRDefault="00F13F6C" w:rsidP="00A51328">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lack of a strong watershed-wide signal </w:t>
      </w:r>
      <w:r w:rsidR="00EC6E5F" w:rsidRPr="00182940">
        <w:rPr>
          <w:rFonts w:ascii="Times New Roman" w:hAnsi="Times New Roman" w:cs="Times New Roman"/>
          <w:color w:val="000000" w:themeColor="text1"/>
        </w:rPr>
        <w:t xml:space="preserve">of </w:t>
      </w:r>
      <w:r w:rsidRPr="00182940">
        <w:rPr>
          <w:rFonts w:ascii="Times New Roman" w:hAnsi="Times New Roman" w:cs="Times New Roman"/>
          <w:color w:val="000000" w:themeColor="text1"/>
        </w:rPr>
        <w:t>changing soil moisture is due to</w:t>
      </w:r>
      <w:r w:rsidR="00EC6E5F" w:rsidRPr="00182940">
        <w:rPr>
          <w:rFonts w:ascii="Times New Roman" w:hAnsi="Times New Roman" w:cs="Times New Roman"/>
          <w:color w:val="000000" w:themeColor="text1"/>
        </w:rPr>
        <w:t xml:space="preserve"> both</w:t>
      </w:r>
      <w:r w:rsidRPr="00182940">
        <w:rPr>
          <w:rFonts w:ascii="Times New Roman" w:hAnsi="Times New Roman" w:cs="Times New Roman"/>
          <w:color w:val="000000" w:themeColor="text1"/>
        </w:rPr>
        <w:t xml:space="preserve"> the relatively low initial abundance and minimal post-fire expansion of the dense meadow vegetation class, </w:t>
      </w:r>
      <w:r w:rsidR="00EC6E5F" w:rsidRPr="00182940">
        <w:rPr>
          <w:rFonts w:ascii="Times New Roman" w:hAnsi="Times New Roman" w:cs="Times New Roman"/>
          <w:color w:val="000000" w:themeColor="text1"/>
        </w:rPr>
        <w:t>and to</w:t>
      </w:r>
      <w:r w:rsidRPr="00182940">
        <w:rPr>
          <w:rFonts w:ascii="Times New Roman" w:hAnsi="Times New Roman" w:cs="Times New Roman"/>
          <w:color w:val="000000" w:themeColor="text1"/>
        </w:rPr>
        <w:t xml:space="preserve"> minimal detectable differences between forest, shrub, and dry meadow soil moisture profiles</w:t>
      </w:r>
      <w:r w:rsidR="00EC6E5F" w:rsidRPr="00182940">
        <w:rPr>
          <w:rFonts w:ascii="Times New Roman" w:hAnsi="Times New Roman" w:cs="Times New Roman"/>
          <w:color w:val="000000" w:themeColor="text1"/>
        </w:rPr>
        <w:t xml:space="preserve">.  Both </w:t>
      </w:r>
      <w:r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Consequently, we do not</w:t>
      </w:r>
      <w:r w:rsidR="00D43776" w:rsidRPr="00182940">
        <w:rPr>
          <w:rFonts w:ascii="Times New Roman" w:hAnsi="Times New Roman" w:cs="Times New Roman"/>
          <w:color w:val="000000" w:themeColor="text1"/>
        </w:rPr>
        <w:t xml:space="preserve"> predict large changes in soil moisture at the watershed scale</w:t>
      </w:r>
      <w:r w:rsidR="00EC6E5F" w:rsidRPr="00182940">
        <w:rPr>
          <w:rFonts w:ascii="Times New Roman" w:hAnsi="Times New Roman" w:cs="Times New Roman"/>
          <w:color w:val="000000" w:themeColor="text1"/>
        </w:rPr>
        <w:t xml:space="preserve"> in association with the managed fire regime</w:t>
      </w:r>
      <w:r w:rsidR="00955320" w:rsidRPr="00182940">
        <w:rPr>
          <w:rFonts w:ascii="Times New Roman" w:hAnsi="Times New Roman" w:cs="Times New Roman"/>
          <w:color w:val="000000" w:themeColor="text1"/>
        </w:rPr>
        <w:t xml:space="preserve">. </w:t>
      </w:r>
      <w:ins w:id="71" w:author="Gabrielle" w:date="2019-10-13T22:14:00Z">
        <w:r w:rsidR="00132722">
          <w:rPr>
            <w:rFonts w:ascii="Times New Roman" w:hAnsi="Times New Roman" w:cs="Times New Roman"/>
            <w:color w:val="000000" w:themeColor="text1"/>
          </w:rPr>
          <w:t xml:space="preserve">It is possible that fire might have greater impacts on soil moisture at </w:t>
        </w:r>
        <w:r w:rsidR="00132722">
          <w:rPr>
            <w:rFonts w:ascii="Times New Roman" w:hAnsi="Times New Roman" w:cs="Times New Roman"/>
            <w:color w:val="000000" w:themeColor="text1"/>
          </w:rPr>
          <w:lastRenderedPageBreak/>
          <w:t xml:space="preserve">shorter time scales; </w:t>
        </w:r>
      </w:ins>
      <w:ins w:id="72"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73" w:author="Gabrielle" w:date="2019-10-13T22:18:00Z">
        <w:r w:rsidR="00132722">
          <w:rPr>
            <w:rFonts w:ascii="Times New Roman" w:hAnsi="Times New Roman" w:cs="Times New Roman"/>
            <w:color w:val="000000" w:themeColor="text1"/>
          </w:rPr>
          <w:t xml:space="preserve">(which impact soil moisture) </w:t>
        </w:r>
      </w:ins>
      <w:ins w:id="74" w:author="Gabrielle" w:date="2019-10-13T22:16:00Z">
        <w:r w:rsidR="00132722">
          <w:rPr>
            <w:rFonts w:ascii="Times New Roman" w:hAnsi="Times New Roman" w:cs="Times New Roman"/>
            <w:color w:val="000000" w:themeColor="text1"/>
          </w:rPr>
          <w:t>to recover to pre-fire conditions</w:t>
        </w:r>
      </w:ins>
      <w:ins w:id="75" w:author="Gabrielle" w:date="2019-10-13T22:18:00Z">
        <w:r w:rsidR="00132722">
          <w:rPr>
            <w:rFonts w:ascii="Times New Roman" w:hAnsi="Times New Roman" w:cs="Times New Roman"/>
            <w:color w:val="000000" w:themeColor="text1"/>
          </w:rPr>
          <w:t xml:space="preserve"> </w:t>
        </w:r>
      </w:ins>
      <w:ins w:id="76" w:author="Gabrielle" w:date="2019-10-13T22:19:00Z">
        <w:r w:rsidR="00132722">
          <w:rPr>
            <w:rFonts w:ascii="Times New Roman" w:hAnsi="Times New Roman" w:cs="Times New Roman"/>
            <w:color w:val="000000" w:themeColor="text1"/>
          </w:rPr>
          <w:t>(Roche et al. 2018)</w:t>
        </w:r>
      </w:ins>
      <w:ins w:id="77"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w:t>
      </w:r>
      <w:r w:rsidR="00955320" w:rsidRPr="00182940">
        <w:rPr>
          <w:rFonts w:ascii="Times New Roman" w:hAnsi="Times New Roman" w:cs="Times New Roman"/>
          <w:color w:val="000000" w:themeColor="text1"/>
        </w:rPr>
        <w:t>e note that the vegetation change</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we observe</w:t>
      </w:r>
      <w:r w:rsidR="00451170" w:rsidRPr="00182940">
        <w:rPr>
          <w:rFonts w:ascii="Times New Roman" w:hAnsi="Times New Roman" w:cs="Times New Roman"/>
          <w:color w:val="000000" w:themeColor="text1"/>
        </w:rPr>
        <w:t>d</w:t>
      </w:r>
      <w:r w:rsidR="00955320"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were </w:t>
      </w:r>
      <w:r w:rsidR="00955320" w:rsidRPr="00182940">
        <w:rPr>
          <w:rFonts w:ascii="Times New Roman" w:hAnsi="Times New Roman" w:cs="Times New Roman"/>
          <w:color w:val="000000" w:themeColor="text1"/>
        </w:rPr>
        <w:t>primarily transition</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from mixed-conifer to shrub, mixed-conifer to sparse meadow, or shrub to sparse meadow (Figure 2, 3), </w:t>
      </w:r>
      <w:r w:rsidR="00EC6E5F" w:rsidRPr="00182940">
        <w:rPr>
          <w:rFonts w:ascii="Times New Roman" w:hAnsi="Times New Roman" w:cs="Times New Roman"/>
          <w:color w:val="000000" w:themeColor="text1"/>
        </w:rPr>
        <w:t>with</w:t>
      </w:r>
      <w:r w:rsidR="00955320" w:rsidRPr="00182940">
        <w:rPr>
          <w:rFonts w:ascii="Times New Roman" w:hAnsi="Times New Roman" w:cs="Times New Roman"/>
          <w:color w:val="000000" w:themeColor="text1"/>
        </w:rPr>
        <w:t xml:space="preserve"> minimal transition to the vegetation type </w:t>
      </w:r>
      <w:del w:id="78" w:author="Gabrielle" w:date="2019-10-13T22:14:00Z">
        <w:r w:rsidR="00955320" w:rsidRPr="00182940" w:rsidDel="00132722">
          <w:rPr>
            <w:rFonts w:ascii="Times New Roman" w:hAnsi="Times New Roman" w:cs="Times New Roman"/>
            <w:color w:val="000000" w:themeColor="text1"/>
          </w:rPr>
          <w:delText>that would be expected to have the greatest change on</w:delText>
        </w:r>
      </w:del>
      <w:ins w:id="79" w:author="Gabrielle" w:date="2019-10-13T22:14:00Z">
        <w:r w:rsidR="00132722">
          <w:rPr>
            <w:rFonts w:ascii="Times New Roman" w:hAnsi="Times New Roman" w:cs="Times New Roman"/>
            <w:color w:val="000000" w:themeColor="text1"/>
          </w:rPr>
          <w:t>associated with the highest</w:t>
        </w:r>
      </w:ins>
      <w:r w:rsidR="00955320" w:rsidRPr="00182940">
        <w:rPr>
          <w:rFonts w:ascii="Times New Roman" w:hAnsi="Times New Roman" w:cs="Times New Roman"/>
          <w:color w:val="000000" w:themeColor="text1"/>
        </w:rPr>
        <w:t xml:space="preserve"> soil moisture, namely dense meadows (Figure </w:t>
      </w:r>
      <w:r w:rsidR="00D71C45" w:rsidRPr="00182940">
        <w:rPr>
          <w:rFonts w:ascii="Times New Roman" w:hAnsi="Times New Roman" w:cs="Times New Roman"/>
          <w:color w:val="000000" w:themeColor="text1"/>
        </w:rPr>
        <w:t>7</w:t>
      </w:r>
      <w:r w:rsidR="00955320" w:rsidRPr="00182940">
        <w:rPr>
          <w:rFonts w:ascii="Times New Roman" w:hAnsi="Times New Roman" w:cs="Times New Roman"/>
          <w:color w:val="000000" w:themeColor="text1"/>
        </w:rPr>
        <w:t xml:space="preserve">). This stands in contrast to the more productive </w:t>
      </w:r>
      <w:r w:rsidR="00A70AC5" w:rsidRPr="00182940">
        <w:rPr>
          <w:rFonts w:ascii="Times New Roman" w:hAnsi="Times New Roman" w:cs="Times New Roman"/>
          <w:color w:val="000000" w:themeColor="text1"/>
        </w:rPr>
        <w:t>ICB (</w:t>
      </w:r>
      <w:r w:rsidR="007C07A0" w:rsidRPr="00182940">
        <w:rPr>
          <w:rFonts w:ascii="Times New Roman" w:hAnsi="Times New Roman" w:cs="Times New Roman"/>
          <w:color w:val="000000" w:themeColor="text1"/>
        </w:rPr>
        <w:t xml:space="preserve">Appendix </w:t>
      </w:r>
      <w:r w:rsidR="00D71C45" w:rsidRPr="00182940">
        <w:rPr>
          <w:rFonts w:ascii="Times New Roman" w:hAnsi="Times New Roman" w:cs="Times New Roman"/>
          <w:color w:val="000000" w:themeColor="text1"/>
        </w:rPr>
        <w:t>B</w:t>
      </w:r>
      <w:r w:rsidR="007C07A0" w:rsidRPr="00182940">
        <w:rPr>
          <w:rFonts w:ascii="Times New Roman" w:hAnsi="Times New Roman" w:cs="Times New Roman"/>
          <w:color w:val="000000" w:themeColor="text1"/>
        </w:rPr>
        <w:t xml:space="preserve">), where pronounced increases in the dense meadow vegetation type were observed following fire </w:t>
      </w:r>
      <w:r w:rsidR="007C07A0"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r>
      <w:r w:rsidR="007C07A0"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w:t>
      </w:r>
      <w:r w:rsidR="007C07A0"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t xml:space="preserve">. </w:t>
      </w:r>
      <w:r w:rsidR="00A51328" w:rsidRPr="00182940">
        <w:rPr>
          <w:rFonts w:ascii="Times New Roman" w:hAnsi="Times New Roman" w:cs="Times New Roman"/>
          <w:color w:val="000000" w:themeColor="text1"/>
        </w:rPr>
        <w:t xml:space="preserve">In addition, the minimal changes to forest structure following fire (discussed above) may partially account for fire history variables having very small impacts on soil moisture independent of vegetation change (Figure </w:t>
      </w:r>
      <w:r w:rsidR="00FD4C18" w:rsidRPr="00182940">
        <w:rPr>
          <w:rFonts w:ascii="Times New Roman" w:hAnsi="Times New Roman" w:cs="Times New Roman"/>
          <w:color w:val="000000" w:themeColor="text1"/>
        </w:rPr>
        <w:t>D</w:t>
      </w:r>
      <w:r w:rsidR="00A51328" w:rsidRPr="00182940">
        <w:rPr>
          <w:rFonts w:ascii="Times New Roman" w:hAnsi="Times New Roman" w:cs="Times New Roman"/>
          <w:color w:val="000000" w:themeColor="text1"/>
        </w:rPr>
        <w:t>3). If forests had generally become much more open, or dominated by different sizes or species of trees following fire, we might expect greater impacts of fire on soil moisture within forested plots.</w:t>
      </w:r>
      <w:r w:rsidR="005F7371" w:rsidRPr="00182940">
        <w:rPr>
          <w:rFonts w:ascii="Times New Roman" w:hAnsi="Times New Roman" w:cs="Times New Roman"/>
          <w:color w:val="000000" w:themeColor="text1"/>
        </w:rPr>
        <w:t xml:space="preserve"> For example, the “shrub” weather station is dominated by small conifers, while the forest station is dominated by large conifers, and soil moisture was higher in the “shrub” station for most of the data record (Figure </w:t>
      </w:r>
      <w:r w:rsidR="00FD4C18" w:rsidRPr="00182940">
        <w:rPr>
          <w:rFonts w:ascii="Times New Roman" w:hAnsi="Times New Roman" w:cs="Times New Roman"/>
          <w:color w:val="000000" w:themeColor="text1"/>
        </w:rPr>
        <w:t>8</w:t>
      </w:r>
      <w:r w:rsidR="005F7371" w:rsidRPr="00182940">
        <w:rPr>
          <w:rFonts w:ascii="Times New Roman" w:hAnsi="Times New Roman" w:cs="Times New Roman"/>
          <w:color w:val="000000" w:themeColor="text1"/>
        </w:rPr>
        <w:t>).</w:t>
      </w:r>
    </w:p>
    <w:p w14:paraId="721D83CE" w14:textId="2EFD7D89" w:rsidR="00955320" w:rsidRPr="00182940" w:rsidRDefault="007C07A0"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In ICB, there may have been a greater encroachment of trees, particularly </w:t>
      </w:r>
      <w:proofErr w:type="spellStart"/>
      <w:r w:rsidRPr="00182940">
        <w:rPr>
          <w:rFonts w:ascii="Times New Roman" w:hAnsi="Times New Roman" w:cs="Times New Roman"/>
          <w:color w:val="000000" w:themeColor="text1"/>
        </w:rPr>
        <w:t>lodgepole</w:t>
      </w:r>
      <w:proofErr w:type="spellEnd"/>
      <w:r w:rsidRPr="00182940">
        <w:rPr>
          <w:rFonts w:ascii="Times New Roman" w:hAnsi="Times New Roman" w:cs="Times New Roman"/>
          <w:color w:val="000000" w:themeColor="text1"/>
        </w:rPr>
        <w:t xml:space="preserve"> pine, into meadows during the </w:t>
      </w:r>
      <w:r w:rsidR="00C423A8" w:rsidRPr="00182940">
        <w:rPr>
          <w:rFonts w:ascii="Times New Roman" w:hAnsi="Times New Roman" w:cs="Times New Roman"/>
          <w:color w:val="000000" w:themeColor="text1"/>
        </w:rPr>
        <w:t xml:space="preserve">early </w:t>
      </w:r>
      <w:del w:id="80" w:author="Gabrielle Boisrame" w:date="2019-10-04T16:06:00Z">
        <w:r w:rsidR="00C423A8" w:rsidRPr="00182940" w:rsidDel="00C03700">
          <w:rPr>
            <w:rFonts w:ascii="Times New Roman" w:hAnsi="Times New Roman" w:cs="Times New Roman"/>
            <w:color w:val="000000" w:themeColor="text1"/>
          </w:rPr>
          <w:delText>19</w:delText>
        </w:r>
        <w:r w:rsidR="00C423A8" w:rsidRPr="00182940" w:rsidDel="00C03700">
          <w:rPr>
            <w:rFonts w:ascii="Times New Roman" w:hAnsi="Times New Roman" w:cs="Times New Roman"/>
            <w:color w:val="000000" w:themeColor="text1"/>
            <w:vertAlign w:val="superscript"/>
          </w:rPr>
          <w:delText>th</w:delText>
        </w:r>
        <w:r w:rsidR="00C423A8" w:rsidRPr="00182940" w:rsidDel="00C03700">
          <w:rPr>
            <w:rFonts w:ascii="Times New Roman" w:hAnsi="Times New Roman" w:cs="Times New Roman"/>
            <w:color w:val="000000" w:themeColor="text1"/>
          </w:rPr>
          <w:delText xml:space="preserve"> </w:delText>
        </w:r>
      </w:del>
      <w:ins w:id="81" w:author="Gabrielle Boisrame" w:date="2019-10-04T16:06:00Z">
        <w:r w:rsidR="00C03700">
          <w:rPr>
            <w:rFonts w:ascii="Times New Roman" w:hAnsi="Times New Roman" w:cs="Times New Roman"/>
            <w:color w:val="000000" w:themeColor="text1"/>
          </w:rPr>
          <w:t>20</w:t>
        </w:r>
        <w:r w:rsidR="00C03700" w:rsidRPr="00182940">
          <w:rPr>
            <w:rFonts w:ascii="Times New Roman" w:hAnsi="Times New Roman" w:cs="Times New Roman"/>
            <w:color w:val="000000" w:themeColor="text1"/>
            <w:vertAlign w:val="superscript"/>
          </w:rPr>
          <w:t>th</w:t>
        </w:r>
        <w:r w:rsidR="00C0370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century fire </w:t>
      </w:r>
      <w:r w:rsidR="00C423A8" w:rsidRPr="00182940">
        <w:rPr>
          <w:rFonts w:ascii="Times New Roman" w:hAnsi="Times New Roman" w:cs="Times New Roman"/>
          <w:color w:val="000000" w:themeColor="text1"/>
        </w:rPr>
        <w:t xml:space="preserve">exclusion </w:t>
      </w:r>
      <w:r w:rsidRPr="00182940">
        <w:rPr>
          <w:rFonts w:ascii="Times New Roman" w:hAnsi="Times New Roman" w:cs="Times New Roman"/>
          <w:color w:val="000000" w:themeColor="text1"/>
        </w:rPr>
        <w:t>period</w:t>
      </w:r>
      <w:r w:rsidR="007C1009" w:rsidRPr="00182940">
        <w:rPr>
          <w:rFonts w:ascii="Times New Roman" w:hAnsi="Times New Roman" w:cs="Times New Roman"/>
          <w:color w:val="000000" w:themeColor="text1"/>
        </w:rPr>
        <w:t>. This higher encroachment could be</w:t>
      </w:r>
      <w:r w:rsidRPr="00182940">
        <w:rPr>
          <w:rFonts w:ascii="Times New Roman" w:hAnsi="Times New Roman" w:cs="Times New Roman"/>
          <w:color w:val="000000" w:themeColor="text1"/>
        </w:rPr>
        <w:t xml:space="preserve"> due to </w:t>
      </w:r>
      <w:r w:rsidR="007C1009" w:rsidRPr="00182940">
        <w:rPr>
          <w:rFonts w:ascii="Times New Roman" w:hAnsi="Times New Roman" w:cs="Times New Roman"/>
          <w:color w:val="000000" w:themeColor="text1"/>
        </w:rPr>
        <w:t>the ICB’s higher</w:t>
      </w:r>
      <w:r w:rsidRPr="00182940">
        <w:rPr>
          <w:rFonts w:ascii="Times New Roman" w:hAnsi="Times New Roman" w:cs="Times New Roman"/>
          <w:color w:val="000000" w:themeColor="text1"/>
        </w:rPr>
        <w:t xml:space="preserve"> productivity relative to SCB</w:t>
      </w:r>
      <w:r w:rsidR="00A51328" w:rsidRPr="00182940">
        <w:rPr>
          <w:rFonts w:ascii="Times New Roman" w:hAnsi="Times New Roman" w:cs="Times New Roman"/>
          <w:color w:val="000000" w:themeColor="text1"/>
        </w:rPr>
        <w:t>, greater consistency in soil saturation of the SCB meadows (this limiting conifer growth), or a combination of both</w:t>
      </w:r>
      <w:r w:rsidR="00EC6E5F"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 managed fire program at ICB could </w:t>
      </w:r>
      <w:r w:rsidR="00EC6E5F" w:rsidRPr="00182940">
        <w:rPr>
          <w:rFonts w:ascii="Times New Roman" w:hAnsi="Times New Roman" w:cs="Times New Roman"/>
          <w:color w:val="000000" w:themeColor="text1"/>
        </w:rPr>
        <w:t xml:space="preserve">consequently </w:t>
      </w:r>
      <w:r w:rsidRPr="00182940">
        <w:rPr>
          <w:rFonts w:ascii="Times New Roman" w:hAnsi="Times New Roman" w:cs="Times New Roman"/>
          <w:color w:val="000000" w:themeColor="text1"/>
        </w:rPr>
        <w:t xml:space="preserve">have had </w:t>
      </w:r>
      <w:r w:rsidR="007C1009" w:rsidRPr="00182940">
        <w:rPr>
          <w:rFonts w:ascii="Times New Roman" w:hAnsi="Times New Roman" w:cs="Times New Roman"/>
          <w:color w:val="000000" w:themeColor="text1"/>
        </w:rPr>
        <w:t xml:space="preserve">a greater restorative effect in </w:t>
      </w:r>
      <w:r w:rsidRPr="00182940">
        <w:rPr>
          <w:rFonts w:ascii="Times New Roman" w:hAnsi="Times New Roman" w:cs="Times New Roman"/>
          <w:color w:val="000000" w:themeColor="text1"/>
        </w:rPr>
        <w:t xml:space="preserve">areas </w:t>
      </w:r>
      <w:r w:rsidR="007C1009" w:rsidRPr="00182940">
        <w:rPr>
          <w:rFonts w:ascii="Times New Roman" w:hAnsi="Times New Roman" w:cs="Times New Roman"/>
          <w:color w:val="000000" w:themeColor="text1"/>
        </w:rPr>
        <w:t xml:space="preserve">of meadow encroachment </w:t>
      </w:r>
      <w:r w:rsidRPr="00182940">
        <w:rPr>
          <w:rFonts w:ascii="Times New Roman" w:hAnsi="Times New Roman" w:cs="Times New Roman"/>
          <w:color w:val="000000" w:themeColor="text1"/>
        </w:rPr>
        <w:t xml:space="preserve">than at SCB. </w:t>
      </w:r>
      <w:r w:rsidR="00EC6E5F" w:rsidRPr="00182940">
        <w:rPr>
          <w:rFonts w:ascii="Times New Roman" w:hAnsi="Times New Roman" w:cs="Times New Roman"/>
          <w:color w:val="000000" w:themeColor="text1"/>
        </w:rPr>
        <w:t xml:space="preserve"> W</w:t>
      </w:r>
      <w:r w:rsidRPr="00182940">
        <w:rPr>
          <w:rFonts w:ascii="Times New Roman" w:hAnsi="Times New Roman" w:cs="Times New Roman"/>
          <w:color w:val="000000" w:themeColor="text1"/>
        </w:rPr>
        <w:t>e observe</w:t>
      </w:r>
      <w:r w:rsidR="00EC6E5F"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 fire-caused </w:t>
      </w:r>
      <w:r w:rsidR="00EC6E5F" w:rsidRPr="00182940">
        <w:rPr>
          <w:rFonts w:ascii="Times New Roman" w:hAnsi="Times New Roman" w:cs="Times New Roman"/>
          <w:color w:val="000000" w:themeColor="text1"/>
        </w:rPr>
        <w:t xml:space="preserve">tree </w:t>
      </w:r>
      <w:r w:rsidRPr="00182940">
        <w:rPr>
          <w:rFonts w:ascii="Times New Roman" w:hAnsi="Times New Roman" w:cs="Times New Roman"/>
          <w:color w:val="000000" w:themeColor="text1"/>
        </w:rPr>
        <w:t xml:space="preserve">mortality adjacent to several pre-existing dense meadows at SCB, and yet there was very little expansion of dense meadows into these areas, </w:t>
      </w:r>
      <w:r w:rsidR="00EC6E5F" w:rsidRPr="00182940">
        <w:rPr>
          <w:rFonts w:ascii="Times New Roman" w:hAnsi="Times New Roman" w:cs="Times New Roman"/>
          <w:color w:val="000000" w:themeColor="text1"/>
        </w:rPr>
        <w:t>which instead typically</w:t>
      </w:r>
      <w:r w:rsidRPr="00182940">
        <w:rPr>
          <w:rFonts w:ascii="Times New Roman" w:hAnsi="Times New Roman" w:cs="Times New Roman"/>
          <w:color w:val="000000" w:themeColor="text1"/>
        </w:rPr>
        <w:t xml:space="preserve"> transition</w:t>
      </w:r>
      <w:r w:rsidR="00451170" w:rsidRPr="00182940">
        <w:rPr>
          <w:rFonts w:ascii="Times New Roman" w:hAnsi="Times New Roman" w:cs="Times New Roman"/>
          <w:color w:val="000000" w:themeColor="text1"/>
        </w:rPr>
        <w:t>ed</w:t>
      </w:r>
      <w:r w:rsidRPr="00182940">
        <w:rPr>
          <w:rFonts w:ascii="Times New Roman" w:hAnsi="Times New Roman" w:cs="Times New Roman"/>
          <w:color w:val="000000" w:themeColor="text1"/>
        </w:rPr>
        <w:t xml:space="preserve"> to sparse meadows (Figure 2, 3). </w:t>
      </w:r>
      <w:r w:rsidR="00EC6E5F" w:rsidRPr="00182940">
        <w:rPr>
          <w:rFonts w:ascii="Times New Roman" w:hAnsi="Times New Roman" w:cs="Times New Roman"/>
          <w:color w:val="000000" w:themeColor="text1"/>
        </w:rPr>
        <w:t xml:space="preserve">This </w:t>
      </w:r>
      <w:r w:rsidR="00EC6E5F" w:rsidRPr="00182940">
        <w:rPr>
          <w:rFonts w:ascii="Times New Roman" w:hAnsi="Times New Roman" w:cs="Times New Roman"/>
          <w:color w:val="000000" w:themeColor="text1"/>
        </w:rPr>
        <w:lastRenderedPageBreak/>
        <w:t xml:space="preserve">suggests that climate, </w:t>
      </w:r>
      <w:r w:rsidRPr="00182940">
        <w:rPr>
          <w:rFonts w:ascii="Times New Roman" w:hAnsi="Times New Roman" w:cs="Times New Roman"/>
          <w:color w:val="000000" w:themeColor="text1"/>
        </w:rPr>
        <w:t xml:space="preserve">topography and soil type </w:t>
      </w:r>
      <w:r w:rsidR="00EC6E5F" w:rsidRPr="00182940">
        <w:rPr>
          <w:rFonts w:ascii="Times New Roman" w:hAnsi="Times New Roman" w:cs="Times New Roman"/>
          <w:color w:val="000000" w:themeColor="text1"/>
        </w:rPr>
        <w:t>may be</w:t>
      </w:r>
      <w:r w:rsidRPr="00182940">
        <w:rPr>
          <w:rFonts w:ascii="Times New Roman" w:hAnsi="Times New Roman" w:cs="Times New Roman"/>
          <w:color w:val="000000" w:themeColor="text1"/>
        </w:rPr>
        <w:t xml:space="preserve"> constraining meadow locations at SCB </w:t>
      </w:r>
      <w:r w:rsidR="00EC6E5F" w:rsidRPr="00182940">
        <w:rPr>
          <w:rFonts w:ascii="Times New Roman" w:hAnsi="Times New Roman" w:cs="Times New Roman"/>
          <w:color w:val="000000" w:themeColor="text1"/>
        </w:rPr>
        <w:t xml:space="preserve">more than </w:t>
      </w:r>
      <w:r w:rsidRPr="00182940">
        <w:rPr>
          <w:rFonts w:ascii="Times New Roman" w:hAnsi="Times New Roman" w:cs="Times New Roman"/>
          <w:color w:val="000000" w:themeColor="text1"/>
        </w:rPr>
        <w:t xml:space="preserve">at ICB, and the potential gain in soil moisture and herbaceous vegetation following forest removal by managed wildfire may therefore be </w:t>
      </w:r>
      <w:r w:rsidR="007507AF" w:rsidRPr="00182940">
        <w:rPr>
          <w:rFonts w:ascii="Times New Roman" w:hAnsi="Times New Roman" w:cs="Times New Roman"/>
          <w:color w:val="000000" w:themeColor="text1"/>
        </w:rPr>
        <w:t>low</w:t>
      </w:r>
      <w:r w:rsidRPr="00182940">
        <w:rPr>
          <w:rFonts w:ascii="Times New Roman" w:hAnsi="Times New Roman" w:cs="Times New Roman"/>
          <w:color w:val="000000" w:themeColor="text1"/>
        </w:rPr>
        <w:t xml:space="preserve"> at SCB.</w:t>
      </w:r>
    </w:p>
    <w:p w14:paraId="6145295F" w14:textId="55EE191E"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show that our spatially-distributed soil moisture measurements provide a </w:t>
      </w:r>
      <w:r w:rsidR="00A941BB" w:rsidRPr="00182940">
        <w:rPr>
          <w:rFonts w:ascii="Times New Roman" w:hAnsi="Times New Roman" w:cs="Times New Roman"/>
          <w:color w:val="000000" w:themeColor="text1"/>
        </w:rPr>
        <w:t>reasonable representation of spatial patterns in deeper soil moisture</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F728B" w:rsidRPr="00182940">
        <w:rPr>
          <w:rFonts w:ascii="Times New Roman" w:hAnsi="Times New Roman" w:cs="Times New Roman"/>
          <w:color w:val="000000" w:themeColor="text1"/>
        </w:rPr>
        <w:t>8</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w:t>
      </w:r>
      <w:del w:id="82" w:author="Gabrielle Boisrame" w:date="2019-10-04T15:41:00Z">
        <w:r w:rsidR="00642E59" w:rsidRPr="00182940" w:rsidDel="00E17AFC">
          <w:rPr>
            <w:rFonts w:ascii="Times New Roman" w:hAnsi="Times New Roman" w:cs="Times New Roman"/>
            <w:color w:val="000000" w:themeColor="text1"/>
          </w:rPr>
          <w:delText xml:space="preserve">8 </w:delText>
        </w:r>
      </w:del>
      <w:ins w:id="83" w:author="Gabrielle Boisrame" w:date="2019-10-04T15:41:00Z">
        <w:r w:rsidR="00E17AFC">
          <w:rPr>
            <w:rFonts w:ascii="Times New Roman" w:hAnsi="Times New Roman" w:cs="Times New Roman"/>
            <w:color w:val="000000" w:themeColor="text1"/>
          </w:rPr>
          <w:t>7</w:t>
        </w:r>
        <w:r w:rsidR="00E17AFC" w:rsidRPr="00182940">
          <w:rPr>
            <w:rFonts w:ascii="Times New Roman" w:hAnsi="Times New Roman" w:cs="Times New Roman"/>
            <w:color w:val="000000" w:themeColor="text1"/>
          </w:rPr>
          <w:t xml:space="preserve"> </w:t>
        </w:r>
      </w:ins>
      <w:r w:rsidR="00642E59" w:rsidRPr="00182940">
        <w:rPr>
          <w:rFonts w:ascii="Times New Roman" w:hAnsi="Times New Roman" w:cs="Times New Roman"/>
          <w:color w:val="000000" w:themeColor="text1"/>
        </w:rPr>
        <w:t xml:space="preserve">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 </w:instrTex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EN.CITE.DATA </w:instrText>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should be attributed to physical and ecological factors in the </w:t>
      </w:r>
      <w:r w:rsidR="00EC6E5F" w:rsidRPr="00182940">
        <w:rPr>
          <w:rFonts w:ascii="Times New Roman" w:hAnsi="Times New Roman" w:cs="Times New Roman"/>
          <w:color w:val="000000" w:themeColor="text1"/>
        </w:rPr>
        <w:lastRenderedPageBreak/>
        <w:t>watershed, and the extent to which it reflects features of the random forest methodology is not clear.</w:t>
      </w:r>
      <w:r w:rsidR="00EC6E5F" w:rsidRPr="00182940" w:rsidDel="00EC6E5F">
        <w:rPr>
          <w:rFonts w:ascii="Times New Roman" w:hAnsi="Times New Roman" w:cs="Times New Roman"/>
          <w:color w:val="000000" w:themeColor="text1"/>
        </w:rPr>
        <w:t xml:space="preserve"> </w:t>
      </w:r>
    </w:p>
    <w:p w14:paraId="5E1F07F6" w14:textId="536D8330" w:rsidR="007C07A0" w:rsidRPr="00182940" w:rsidRDefault="001B5E1D" w:rsidP="0045117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Large observed differences in precipitation, snowpack depth and melt timing between the three weather stations suggest that </w:t>
      </w:r>
      <w:r w:rsidR="00451170" w:rsidRPr="00182940">
        <w:rPr>
          <w:rFonts w:ascii="Times New Roman" w:hAnsi="Times New Roman" w:cs="Times New Roman"/>
          <w:color w:val="000000" w:themeColor="text1"/>
        </w:rPr>
        <w:t>vegetation transitions in the SCB</w:t>
      </w:r>
      <w:r w:rsidR="00451170" w:rsidRPr="00182940" w:rsidDel="0045117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could induce</w:t>
      </w:r>
      <w:r w:rsidRPr="00182940">
        <w:rPr>
          <w:rFonts w:ascii="Times New Roman" w:hAnsi="Times New Roman" w:cs="Times New Roman"/>
          <w:color w:val="000000" w:themeColor="text1"/>
        </w:rPr>
        <w:t xml:space="preserve"> important differences in </w:t>
      </w:r>
      <w:r w:rsidR="00451170" w:rsidRPr="00182940">
        <w:rPr>
          <w:rFonts w:ascii="Times New Roman" w:hAnsi="Times New Roman" w:cs="Times New Roman"/>
          <w:color w:val="000000" w:themeColor="text1"/>
        </w:rPr>
        <w:t xml:space="preserve">the quantity and timing of </w:t>
      </w:r>
      <w:r w:rsidRPr="00182940">
        <w:rPr>
          <w:rFonts w:ascii="Times New Roman" w:hAnsi="Times New Roman" w:cs="Times New Roman"/>
          <w:color w:val="000000" w:themeColor="text1"/>
        </w:rPr>
        <w:t xml:space="preserve">water input to the soil. </w:t>
      </w:r>
      <w:r w:rsidR="008E21AA" w:rsidRPr="00182940">
        <w:rPr>
          <w:rFonts w:ascii="Times New Roman" w:hAnsi="Times New Roman" w:cs="Times New Roman"/>
          <w:color w:val="000000" w:themeColor="text1"/>
        </w:rPr>
        <w:t xml:space="preserve">For </w:t>
      </w:r>
      <w:r w:rsidR="00B71DD5" w:rsidRPr="00182940">
        <w:rPr>
          <w:rFonts w:ascii="Times New Roman" w:hAnsi="Times New Roman" w:cs="Times New Roman"/>
          <w:color w:val="000000" w:themeColor="text1"/>
        </w:rPr>
        <w:t>instance,</w:t>
      </w:r>
      <w:r w:rsidR="008E21AA" w:rsidRPr="00182940">
        <w:rPr>
          <w:rFonts w:ascii="Times New Roman" w:hAnsi="Times New Roman" w:cs="Times New Roman"/>
          <w:color w:val="000000" w:themeColor="text1"/>
        </w:rPr>
        <w:t xml:space="preserve"> we observed increased snowpack depth and duration in relatively small high-severity patches at SCB (Appendix B; Figure B3). </w:t>
      </w:r>
      <w:r w:rsidR="00451170" w:rsidRPr="00182940">
        <w:rPr>
          <w:rFonts w:ascii="Times New Roman" w:hAnsi="Times New Roman" w:cs="Times New Roman"/>
          <w:color w:val="000000" w:themeColor="text1"/>
        </w:rPr>
        <w:t xml:space="preserve"> This contrasts to other observations (made during a low snowpack year) which showed reduced snowpack depth associated with larger patches of high-severity fire </w:t>
      </w:r>
      <w:r w:rsidR="00451170" w:rsidRPr="00182940">
        <w:rPr>
          <w:rFonts w:ascii="Times New Roman" w:hAnsi="Times New Roman" w:cs="Times New Roman"/>
          <w:color w:val="000000" w:themeColor="text1"/>
        </w:rPr>
        <w:fldChar w:fldCharType="begin"/>
      </w:r>
      <w:r w:rsidR="00451170" w:rsidRPr="00182940">
        <w:rPr>
          <w:rFonts w:ascii="Times New Roman" w:hAnsi="Times New Roman" w:cs="Times New Roman"/>
          <w:color w:val="000000" w:themeColor="text1"/>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sidRPr="00182940">
        <w:rPr>
          <w:rFonts w:ascii="Times New Roman" w:hAnsi="Times New Roman" w:cs="Times New Roman"/>
          <w:color w:val="000000" w:themeColor="text1"/>
        </w:rPr>
        <w:fldChar w:fldCharType="separate"/>
      </w:r>
      <w:r w:rsidR="00451170" w:rsidRPr="00182940">
        <w:rPr>
          <w:rFonts w:ascii="Times New Roman" w:hAnsi="Times New Roman" w:cs="Times New Roman"/>
          <w:noProof/>
          <w:color w:val="000000" w:themeColor="text1"/>
        </w:rPr>
        <w:t>(Stevens 2017)</w:t>
      </w:r>
      <w:r w:rsidR="00451170" w:rsidRPr="00182940">
        <w:rPr>
          <w:rFonts w:ascii="Times New Roman" w:hAnsi="Times New Roman" w:cs="Times New Roman"/>
          <w:color w:val="000000" w:themeColor="text1"/>
        </w:rPr>
        <w:fldChar w:fldCharType="end"/>
      </w:r>
      <w:r w:rsidR="00451170" w:rsidRPr="00182940">
        <w:rPr>
          <w:rFonts w:ascii="Times New Roman" w:hAnsi="Times New Roman" w:cs="Times New Roman"/>
          <w:color w:val="000000" w:themeColor="text1"/>
        </w:rPr>
        <w:t xml:space="preserve">.  Despite the differences in snowpack and melt timing between vegetation types, </w:t>
      </w:r>
      <w:r w:rsidRPr="00182940">
        <w:rPr>
          <w:rFonts w:ascii="Times New Roman" w:hAnsi="Times New Roman" w:cs="Times New Roman"/>
          <w:color w:val="000000" w:themeColor="text1"/>
        </w:rPr>
        <w:t xml:space="preserve">distributed soil moisture measurements showed only </w:t>
      </w:r>
      <w:r w:rsidR="00EC6E5F" w:rsidRPr="00182940">
        <w:rPr>
          <w:rFonts w:ascii="Times New Roman" w:hAnsi="Times New Roman" w:cs="Times New Roman"/>
          <w:color w:val="000000" w:themeColor="text1"/>
        </w:rPr>
        <w:t xml:space="preserve">relatively small differences in </w:t>
      </w:r>
      <w:r w:rsidR="00451170" w:rsidRPr="00182940">
        <w:rPr>
          <w:rFonts w:ascii="Times New Roman" w:hAnsi="Times New Roman" w:cs="Times New Roman"/>
          <w:color w:val="000000" w:themeColor="text1"/>
        </w:rPr>
        <w:t xml:space="preserve">summer </w:t>
      </w:r>
      <w:r w:rsidR="00EC6E5F" w:rsidRPr="00182940">
        <w:rPr>
          <w:rFonts w:ascii="Times New Roman" w:hAnsi="Times New Roman" w:cs="Times New Roman"/>
          <w:color w:val="000000" w:themeColor="text1"/>
        </w:rPr>
        <w:t xml:space="preserve">soil moisture between </w:t>
      </w:r>
      <w:r w:rsidRPr="00182940">
        <w:rPr>
          <w:rFonts w:ascii="Times New Roman" w:hAnsi="Times New Roman" w:cs="Times New Roman"/>
          <w:color w:val="000000" w:themeColor="text1"/>
        </w:rPr>
        <w:t xml:space="preserve">forest, shrub, and sparse meadow vegetation classes (Figures 6, </w:t>
      </w:r>
      <w:r w:rsidR="008E21AA"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3).</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The sandy soils and relatively modest cumulative precipitation in the SCB</w:t>
      </w:r>
      <w:r w:rsidR="008E21AA"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may result in rapid drainage of the soil profiles and a tendency for water</w:t>
      </w:r>
      <w:r w:rsidR="000E1EF0" w:rsidRPr="00182940">
        <w:rPr>
          <w:rFonts w:ascii="Times New Roman" w:hAnsi="Times New Roman" w:cs="Times New Roman"/>
          <w:color w:val="000000" w:themeColor="text1"/>
        </w:rPr>
        <w:t>-</w:t>
      </w:r>
      <w:r w:rsidR="004C4764" w:rsidRPr="00182940">
        <w:rPr>
          <w:rFonts w:ascii="Times New Roman" w:hAnsi="Times New Roman" w:cs="Times New Roman"/>
          <w:color w:val="000000" w:themeColor="text1"/>
        </w:rPr>
        <w:t>limited conditions in the basin</w:t>
      </w:r>
      <w:r w:rsidR="00AE560D" w:rsidRPr="00182940">
        <w:rPr>
          <w:rFonts w:ascii="Times New Roman" w:hAnsi="Times New Roman" w:cs="Times New Roman"/>
          <w:color w:val="000000" w:themeColor="text1"/>
        </w:rPr>
        <w:t>. These conditions</w:t>
      </w:r>
      <w:r w:rsidR="004C4764" w:rsidRPr="00182940">
        <w:rPr>
          <w:rFonts w:ascii="Times New Roman" w:hAnsi="Times New Roman" w:cs="Times New Roman"/>
          <w:color w:val="000000" w:themeColor="text1"/>
        </w:rPr>
        <w:t xml:space="preserve"> could </w:t>
      </w:r>
      <w:r w:rsidR="008E21AA" w:rsidRPr="00182940">
        <w:rPr>
          <w:rFonts w:ascii="Times New Roman" w:hAnsi="Times New Roman" w:cs="Times New Roman"/>
          <w:color w:val="000000" w:themeColor="text1"/>
        </w:rPr>
        <w:t xml:space="preserve">limit </w:t>
      </w:r>
      <w:r w:rsidR="00A70AC5" w:rsidRPr="00182940">
        <w:rPr>
          <w:rFonts w:ascii="Times New Roman" w:hAnsi="Times New Roman" w:cs="Times New Roman"/>
          <w:color w:val="000000" w:themeColor="text1"/>
        </w:rPr>
        <w:t xml:space="preserve">how </w:t>
      </w:r>
      <w:r w:rsidR="008E21AA" w:rsidRPr="00182940">
        <w:rPr>
          <w:rFonts w:ascii="Times New Roman" w:hAnsi="Times New Roman" w:cs="Times New Roman"/>
          <w:color w:val="000000" w:themeColor="text1"/>
        </w:rPr>
        <w:t>the apparent effects of</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vegetation</w:t>
      </w:r>
      <w:r w:rsidR="008E21AA" w:rsidRPr="00182940">
        <w:rPr>
          <w:rFonts w:ascii="Times New Roman" w:hAnsi="Times New Roman" w:cs="Times New Roman"/>
          <w:color w:val="000000" w:themeColor="text1"/>
        </w:rPr>
        <w:t xml:space="preserve"> on</w:t>
      </w:r>
      <w:r w:rsidR="00AE560D"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snowpack</w:t>
      </w:r>
      <w:r w:rsidR="004C4764" w:rsidRPr="00182940">
        <w:rPr>
          <w:rFonts w:ascii="Times New Roman" w:hAnsi="Times New Roman" w:cs="Times New Roman"/>
          <w:color w:val="000000" w:themeColor="text1"/>
        </w:rPr>
        <w:t xml:space="preserve"> volume and </w:t>
      </w:r>
      <w:r w:rsidR="008E21AA" w:rsidRPr="00182940">
        <w:rPr>
          <w:rFonts w:ascii="Times New Roman" w:hAnsi="Times New Roman" w:cs="Times New Roman"/>
          <w:color w:val="000000" w:themeColor="text1"/>
        </w:rPr>
        <w:t>snow</w:t>
      </w:r>
      <w:r w:rsidR="004C4764" w:rsidRPr="00182940">
        <w:rPr>
          <w:rFonts w:ascii="Times New Roman" w:hAnsi="Times New Roman" w:cs="Times New Roman"/>
          <w:color w:val="000000" w:themeColor="text1"/>
        </w:rPr>
        <w:t xml:space="preserve">melt timing </w:t>
      </w:r>
      <w:r w:rsidR="00A70AC5" w:rsidRPr="00182940">
        <w:rPr>
          <w:rFonts w:ascii="Times New Roman" w:hAnsi="Times New Roman" w:cs="Times New Roman"/>
          <w:color w:val="000000" w:themeColor="text1"/>
        </w:rPr>
        <w:t>translate to</w:t>
      </w:r>
      <w:r w:rsidR="008E21AA" w:rsidRPr="00182940">
        <w:rPr>
          <w:rFonts w:ascii="Times New Roman" w:hAnsi="Times New Roman" w:cs="Times New Roman"/>
          <w:color w:val="000000" w:themeColor="text1"/>
        </w:rPr>
        <w:t xml:space="preserve"> eventual</w:t>
      </w:r>
      <w:r w:rsidR="004C4764" w:rsidRPr="00182940">
        <w:rPr>
          <w:rFonts w:ascii="Times New Roman" w:hAnsi="Times New Roman" w:cs="Times New Roman"/>
          <w:color w:val="000000" w:themeColor="text1"/>
        </w:rPr>
        <w:t xml:space="preserve"> summer soil moisture.</w:t>
      </w:r>
      <w:r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w:t>
      </w:r>
      <w:r w:rsidR="009A1C42" w:rsidRPr="00182940">
        <w:rPr>
          <w:rFonts w:ascii="Times New Roman" w:hAnsi="Times New Roman" w:cs="Times New Roman"/>
          <w:color w:val="000000" w:themeColor="text1"/>
        </w:rPr>
        <w:t xml:space="preserve">parse meadows and shrub </w:t>
      </w:r>
      <w:r w:rsidR="00A70AC5" w:rsidRPr="00182940">
        <w:rPr>
          <w:rFonts w:ascii="Times New Roman" w:hAnsi="Times New Roman" w:cs="Times New Roman"/>
          <w:color w:val="000000" w:themeColor="text1"/>
        </w:rPr>
        <w:t>vegetation</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may also be</w:t>
      </w:r>
      <w:r w:rsidR="009A1C42" w:rsidRPr="00182940">
        <w:rPr>
          <w:rFonts w:ascii="Times New Roman" w:hAnsi="Times New Roman" w:cs="Times New Roman"/>
          <w:color w:val="000000" w:themeColor="text1"/>
        </w:rPr>
        <w:t xml:space="preserve"> located in </w:t>
      </w:r>
      <w:r w:rsidR="00451170" w:rsidRPr="00182940">
        <w:rPr>
          <w:rFonts w:ascii="Times New Roman" w:hAnsi="Times New Roman" w:cs="Times New Roman"/>
          <w:color w:val="000000" w:themeColor="text1"/>
        </w:rPr>
        <w:t xml:space="preserve">generally drier </w:t>
      </w:r>
      <w:r w:rsidR="009A1C42" w:rsidRPr="00182940">
        <w:rPr>
          <w:rFonts w:ascii="Times New Roman" w:hAnsi="Times New Roman" w:cs="Times New Roman"/>
          <w:color w:val="000000" w:themeColor="text1"/>
        </w:rPr>
        <w:t>areas (e.g., high sun exposure, steep slopes, and well-drained soils)</w:t>
      </w:r>
      <w:r w:rsidR="00A70AC5" w:rsidRPr="00182940">
        <w:rPr>
          <w:rFonts w:ascii="Times New Roman" w:hAnsi="Times New Roman" w:cs="Times New Roman"/>
          <w:color w:val="000000" w:themeColor="text1"/>
        </w:rPr>
        <w:t>,</w:t>
      </w:r>
      <w:r w:rsidR="00482EA9"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where</w:t>
      </w:r>
      <w:r w:rsidR="009A1C42" w:rsidRPr="00182940">
        <w:rPr>
          <w:rFonts w:ascii="Times New Roman" w:hAnsi="Times New Roman" w:cs="Times New Roman"/>
          <w:color w:val="000000" w:themeColor="text1"/>
        </w:rPr>
        <w:t xml:space="preserve"> increases in water inputs due to reduced forest cover</w:t>
      </w:r>
      <w:r w:rsidR="00A70AC5" w:rsidRPr="00182940">
        <w:rPr>
          <w:rFonts w:ascii="Times New Roman" w:hAnsi="Times New Roman" w:cs="Times New Roman"/>
          <w:color w:val="000000" w:themeColor="text1"/>
        </w:rPr>
        <w:t xml:space="preserve"> may not </w:t>
      </w:r>
      <w:r w:rsidR="00451170" w:rsidRPr="00182940">
        <w:rPr>
          <w:rFonts w:ascii="Times New Roman" w:hAnsi="Times New Roman" w:cs="Times New Roman"/>
          <w:color w:val="000000" w:themeColor="text1"/>
        </w:rPr>
        <w:t>be evident</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Although the</w:t>
      </w:r>
      <w:r w:rsidR="00482EA9" w:rsidRPr="00182940">
        <w:rPr>
          <w:rFonts w:ascii="Times New Roman" w:hAnsi="Times New Roman" w:cs="Times New Roman"/>
          <w:color w:val="000000" w:themeColor="text1"/>
        </w:rPr>
        <w:t xml:space="preserve"> weather stations </w:t>
      </w:r>
      <w:r w:rsidR="00A70AC5" w:rsidRPr="00182940">
        <w:rPr>
          <w:rFonts w:ascii="Times New Roman" w:hAnsi="Times New Roman" w:cs="Times New Roman"/>
          <w:color w:val="000000" w:themeColor="text1"/>
        </w:rPr>
        <w:t xml:space="preserve">do </w:t>
      </w:r>
      <w:r w:rsidR="00482EA9" w:rsidRPr="00182940">
        <w:rPr>
          <w:rFonts w:ascii="Times New Roman" w:hAnsi="Times New Roman" w:cs="Times New Roman"/>
          <w:color w:val="000000" w:themeColor="text1"/>
        </w:rPr>
        <w:t xml:space="preserve">show wetter surface soils </w:t>
      </w:r>
      <w:r w:rsidR="00A70AC5" w:rsidRPr="00182940">
        <w:rPr>
          <w:rFonts w:ascii="Times New Roman" w:hAnsi="Times New Roman" w:cs="Times New Roman"/>
          <w:color w:val="000000" w:themeColor="text1"/>
        </w:rPr>
        <w:t>where water inputs were greater</w:t>
      </w:r>
      <w:r w:rsidR="00482EA9" w:rsidRPr="00182940">
        <w:rPr>
          <w:rFonts w:ascii="Times New Roman" w:hAnsi="Times New Roman" w:cs="Times New Roman"/>
          <w:color w:val="000000" w:themeColor="text1"/>
        </w:rPr>
        <w:t xml:space="preserve"> (shrub and wetland</w:t>
      </w:r>
      <w:r w:rsidR="00A70AC5" w:rsidRPr="00182940">
        <w:rPr>
          <w:rFonts w:ascii="Times New Roman" w:hAnsi="Times New Roman" w:cs="Times New Roman"/>
          <w:color w:val="000000" w:themeColor="text1"/>
        </w:rPr>
        <w:t xml:space="preserve">; </w:t>
      </w:r>
      <w:r w:rsidR="00482EA9" w:rsidRPr="00182940">
        <w:rPr>
          <w:rFonts w:ascii="Times New Roman" w:hAnsi="Times New Roman" w:cs="Times New Roman"/>
          <w:color w:val="000000" w:themeColor="text1"/>
        </w:rPr>
        <w:t xml:space="preserve">Figure </w:t>
      </w:r>
      <w:r w:rsidR="00A70AC5" w:rsidRPr="00182940">
        <w:rPr>
          <w:rFonts w:ascii="Times New Roman" w:hAnsi="Times New Roman" w:cs="Times New Roman"/>
          <w:color w:val="000000" w:themeColor="text1"/>
        </w:rPr>
        <w:t>8</w:t>
      </w:r>
      <w:r w:rsidR="00482EA9" w:rsidRPr="00182940">
        <w:rPr>
          <w:rFonts w:ascii="Times New Roman" w:hAnsi="Times New Roman" w:cs="Times New Roman"/>
          <w:color w:val="000000" w:themeColor="text1"/>
        </w:rPr>
        <w:t>)</w:t>
      </w:r>
      <w:r w:rsidR="00A70AC5" w:rsidRPr="00182940">
        <w:rPr>
          <w:rFonts w:ascii="Times New Roman" w:hAnsi="Times New Roman" w:cs="Times New Roman"/>
          <w:color w:val="000000" w:themeColor="text1"/>
        </w:rPr>
        <w:t>, s</w:t>
      </w:r>
      <w:r w:rsidR="00875356" w:rsidRPr="00182940">
        <w:rPr>
          <w:rFonts w:ascii="Times New Roman" w:hAnsi="Times New Roman" w:cs="Times New Roman"/>
          <w:color w:val="000000" w:themeColor="text1"/>
        </w:rPr>
        <w:t xml:space="preserve">ome of this increased moisture could be due to slight differences in slope at each station (13 degrees at the forest station, 8 degrees at the shrub station, and 4 degrees at the wetland station). </w:t>
      </w:r>
      <w:r w:rsidR="0026128C" w:rsidRPr="00182940">
        <w:rPr>
          <w:rFonts w:ascii="Times New Roman" w:hAnsi="Times New Roman" w:cs="Times New Roman"/>
          <w:color w:val="000000" w:themeColor="text1"/>
        </w:rPr>
        <w:t>Future work using data from these weather stations will explore the relationships between land cover, precipitation, snowpack, and soil moisture in greater detail.</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Conclusion</w:t>
      </w:r>
    </w:p>
    <w:p w14:paraId="5D09C2A4" w14:textId="397A5DBD" w:rsidR="00451170" w:rsidRPr="0018294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If, in the absence of </w:t>
      </w:r>
      <w:r w:rsidR="007C7A31" w:rsidRPr="00182940">
        <w:rPr>
          <w:rFonts w:ascii="Times New Roman" w:hAnsi="Times New Roman" w:cs="Times New Roman"/>
          <w:color w:val="000000" w:themeColor="text1"/>
        </w:rPr>
        <w:t xml:space="preserve">local </w:t>
      </w:r>
      <w:r w:rsidRPr="00182940">
        <w:rPr>
          <w:rFonts w:ascii="Times New Roman" w:hAnsi="Times New Roman" w:cs="Times New Roman"/>
          <w:color w:val="000000" w:themeColor="text1"/>
        </w:rPr>
        <w:t xml:space="preserve">historical imagery and on-the-ground forest structure data, we were to </w:t>
      </w:r>
      <w:r w:rsidR="00A70AC5" w:rsidRPr="00182940">
        <w:rPr>
          <w:rFonts w:ascii="Times New Roman" w:hAnsi="Times New Roman" w:cs="Times New Roman"/>
          <w:color w:val="000000" w:themeColor="text1"/>
        </w:rPr>
        <w:t xml:space="preserve">predict fire-related changes in SCB using </w:t>
      </w:r>
      <w:r w:rsidRPr="00182940">
        <w:rPr>
          <w:rFonts w:ascii="Times New Roman" w:hAnsi="Times New Roman" w:cs="Times New Roman"/>
          <w:color w:val="000000" w:themeColor="text1"/>
        </w:rPr>
        <w:t>findings from a similar study conducted in ICB</w:t>
      </w:r>
      <w:r w:rsidR="00DD3BAF" w:rsidRPr="00182940">
        <w:rPr>
          <w:rFonts w:ascii="Times New Roman" w:hAnsi="Times New Roman" w:cs="Times New Roman"/>
          <w:color w:val="000000" w:themeColor="text1"/>
        </w:rPr>
        <w:t>,</w:t>
      </w:r>
      <w:r w:rsidRPr="00182940">
        <w:rPr>
          <w:rFonts w:ascii="Times New Roman" w:hAnsi="Times New Roman" w:cs="Times New Roman"/>
          <w:color w:val="000000" w:themeColor="text1"/>
        </w:rPr>
        <w:t xml:space="preserve"> we 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 xml:space="preserve">availability. </w:t>
      </w:r>
      <w:r w:rsidR="00DD3BAF" w:rsidRPr="00182940">
        <w:rPr>
          <w:rFonts w:ascii="Times New Roman" w:hAnsi="Times New Roman" w:cs="Times New Roman"/>
          <w:color w:val="000000" w:themeColor="text1"/>
        </w:rPr>
        <w:t xml:space="preserve">While the direction of change and predictors of soil moisture were similar for the two watersheds, the magnitude of change was much lower in SCB. </w:t>
      </w:r>
      <w:r w:rsidR="007C7A31" w:rsidRPr="00182940">
        <w:rPr>
          <w:rFonts w:ascii="Times New Roman" w:hAnsi="Times New Roman" w:cs="Times New Roman"/>
          <w:color w:val="000000" w:themeColor="text1"/>
        </w:rPr>
        <w:t xml:space="preserve">This discrepancy appears to be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 the lower overall productivity 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 xml:space="preserve">level experimentation in other watershed, including lower elevation sites, </w:t>
      </w:r>
      <w:r w:rsidR="00451170" w:rsidRPr="00182940">
        <w:rPr>
          <w:rFonts w:ascii="Times New Roman" w:hAnsi="Times New Roman" w:cs="Times New Roman"/>
          <w:color w:val="000000" w:themeColor="text1"/>
        </w:rPr>
        <w:t>would be needed to better</w:t>
      </w:r>
      <w:r w:rsidR="00074F85" w:rsidRPr="00182940">
        <w:rPr>
          <w:rFonts w:ascii="Times New Roman" w:hAnsi="Times New Roman" w:cs="Times New Roman"/>
          <w:color w:val="000000" w:themeColor="text1"/>
        </w:rPr>
        <w:t xml:space="preserve"> elucidate the</w:t>
      </w:r>
      <w:r w:rsidR="00F93A3A" w:rsidRPr="00182940">
        <w:rPr>
          <w:rFonts w:ascii="Times New Roman" w:hAnsi="Times New Roman" w:cs="Times New Roman"/>
          <w:color w:val="000000" w:themeColor="text1"/>
        </w:rPr>
        <w:t xml:space="preserve"> drivers of landscape and hydrologic change in response to natural fire regimes</w:t>
      </w:r>
      <w:r w:rsidR="00074F85" w:rsidRPr="00182940">
        <w:rPr>
          <w:rFonts w:ascii="Times New Roman" w:hAnsi="Times New Roman" w:cs="Times New Roman"/>
          <w:color w:val="000000" w:themeColor="text1"/>
        </w:rPr>
        <w:t>.</w:t>
      </w: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2AE34285"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lastRenderedPageBreak/>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D7209" w:rsidRPr="00FD7209">
        <w:rPr>
          <w:rFonts w:ascii="Times New Roman" w:hAnsi="Times New Roman" w:cs="Times New Roman"/>
          <w:color w:val="000000" w:themeColor="text1"/>
        </w:rPr>
        <w:t>Any use of trade, firm, or product names is for descriptive purposes only and does not imply endorsement by the U.S. Government</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 w:author="Gabrielle Boisrame" w:date="2019-10-04T15:14:00Z" w:initials="GB">
    <w:p w14:paraId="2D27C8D3" w14:textId="1223779A" w:rsidR="009F28D1" w:rsidRDefault="009F28D1">
      <w:pPr>
        <w:pStyle w:val="CommentText"/>
      </w:pPr>
      <w:r>
        <w:rPr>
          <w:rStyle w:val="CommentReference"/>
        </w:rPr>
        <w:annotationRef/>
      </w:r>
      <w:r>
        <w:t>Update this reference. It’s not “in press” any more.</w:t>
      </w:r>
    </w:p>
  </w:comment>
  <w:comment w:id="30" w:author="Jens Stevens" w:date="2019-10-25T12:57:00Z" w:initials="JS">
    <w:p w14:paraId="0E037593" w14:textId="7A932278" w:rsidR="009F28D1" w:rsidRDefault="009F28D1">
      <w:pPr>
        <w:pStyle w:val="CommentText"/>
      </w:pPr>
      <w:r>
        <w:rPr>
          <w:rStyle w:val="CommentReference"/>
        </w:rPr>
        <w:annotationRef/>
      </w:r>
      <w:r>
        <w:t xml:space="preserve">Will </w:t>
      </w:r>
      <w:proofErr w:type="gramStart"/>
      <w:r>
        <w:t>do</w:t>
      </w:r>
      <w:proofErr w:type="gramEnd"/>
      <w:r>
        <w:t>. Computer issues will delay this for a bit.</w:t>
      </w:r>
    </w:p>
  </w:comment>
  <w:comment w:id="64" w:author="Jens Stevens" w:date="2019-10-25T14:51:00Z" w:initials="JS">
    <w:p w14:paraId="387D623B" w14:textId="280C8076" w:rsidR="00A10DB1" w:rsidRDefault="00A10DB1">
      <w:pPr>
        <w:pStyle w:val="CommentText"/>
      </w:pPr>
      <w:r>
        <w:rPr>
          <w:rStyle w:val="CommentReference"/>
        </w:rPr>
        <w:annotationRef/>
      </w:r>
      <w:r>
        <w:t>Brandon; per reviewer 2’s comment, time since fire could be discussed here (or elsewhere).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27C8D3" w15:done="0"/>
  <w15:commentEx w15:paraId="0E037593" w15:paraIdParent="2D27C8D3" w15:done="0"/>
  <w15:commentEx w15:paraId="387D623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496E8D" w14:textId="77777777" w:rsidR="00F56931" w:rsidRDefault="00F56931" w:rsidP="00D55DA2">
      <w:r>
        <w:separator/>
      </w:r>
    </w:p>
  </w:endnote>
  <w:endnote w:type="continuationSeparator" w:id="0">
    <w:p w14:paraId="2DB20E0E" w14:textId="77777777" w:rsidR="00F56931" w:rsidRDefault="00F56931" w:rsidP="00D55DA2">
      <w:r>
        <w:continuationSeparator/>
      </w:r>
    </w:p>
  </w:endnote>
  <w:endnote w:type="continuationNotice" w:id="1">
    <w:p w14:paraId="6E5141E8" w14:textId="77777777" w:rsidR="00F56931" w:rsidRDefault="00F569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0000000000000000000"/>
    <w:charset w:val="00"/>
    <w:family w:val="roman"/>
    <w:pitch w:val="variable"/>
    <w:sig w:usb0="00000003" w:usb1="00000000" w:usb2="00000000" w:usb3="00000000" w:csb0="00000001" w:csb1="00000000"/>
  </w:font>
  <w:font w:name="HGｺﾞｼｯｸM">
    <w:panose1 w:val="00000000000000000000"/>
    <w:charset w:val="00"/>
    <w:family w:val="roman"/>
    <w:notTrueType/>
    <w:pitch w:val="default"/>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auto"/>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715B7B" w14:textId="77777777" w:rsidR="009F28D1" w:rsidRDefault="009F28D1"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9F28D1" w:rsidRDefault="009F28D1"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CF25B" w14:textId="4749C97A" w:rsidR="009F28D1" w:rsidRDefault="009F28D1"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64080">
      <w:rPr>
        <w:rStyle w:val="PageNumber"/>
        <w:noProof/>
      </w:rPr>
      <w:t>21</w:t>
    </w:r>
    <w:r>
      <w:rPr>
        <w:rStyle w:val="PageNumber"/>
      </w:rPr>
      <w:fldChar w:fldCharType="end"/>
    </w:r>
  </w:p>
  <w:p w14:paraId="0D3A7669" w14:textId="77777777" w:rsidR="009F28D1" w:rsidRDefault="009F28D1"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117203" w14:textId="77777777" w:rsidR="00F56931" w:rsidRDefault="00F56931" w:rsidP="00D55DA2">
      <w:r>
        <w:separator/>
      </w:r>
    </w:p>
  </w:footnote>
  <w:footnote w:type="continuationSeparator" w:id="0">
    <w:p w14:paraId="7CE1BD5D" w14:textId="77777777" w:rsidR="00F56931" w:rsidRDefault="00F56931" w:rsidP="00D55DA2">
      <w:r>
        <w:continuationSeparator/>
      </w:r>
    </w:p>
  </w:footnote>
  <w:footnote w:type="continuationNotice" w:id="1">
    <w:p w14:paraId="2A5BE92E" w14:textId="77777777" w:rsidR="00F56931" w:rsidRDefault="00F5693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50EB7BE"/>
    <w:lvl w:ilvl="0">
      <w:start w:val="1"/>
      <w:numFmt w:val="decimal"/>
      <w:lvlText w:val="%1."/>
      <w:lvlJc w:val="left"/>
      <w:pPr>
        <w:tabs>
          <w:tab w:val="num" w:pos="1800"/>
        </w:tabs>
        <w:ind w:left="1800" w:hanging="360"/>
      </w:pPr>
    </w:lvl>
  </w:abstractNum>
  <w:abstractNum w:abstractNumId="1">
    <w:nsid w:val="FFFFFF7D"/>
    <w:multiLevelType w:val="singleLevel"/>
    <w:tmpl w:val="82B02A6E"/>
    <w:lvl w:ilvl="0">
      <w:start w:val="1"/>
      <w:numFmt w:val="decimal"/>
      <w:lvlText w:val="%1."/>
      <w:lvlJc w:val="left"/>
      <w:pPr>
        <w:tabs>
          <w:tab w:val="num" w:pos="1440"/>
        </w:tabs>
        <w:ind w:left="1440" w:hanging="360"/>
      </w:pPr>
    </w:lvl>
  </w:abstractNum>
  <w:abstractNum w:abstractNumId="2">
    <w:nsid w:val="FFFFFF7E"/>
    <w:multiLevelType w:val="singleLevel"/>
    <w:tmpl w:val="0324E2B8"/>
    <w:lvl w:ilvl="0">
      <w:start w:val="1"/>
      <w:numFmt w:val="decimal"/>
      <w:lvlText w:val="%1."/>
      <w:lvlJc w:val="left"/>
      <w:pPr>
        <w:tabs>
          <w:tab w:val="num" w:pos="1080"/>
        </w:tabs>
        <w:ind w:left="1080" w:hanging="360"/>
      </w:pPr>
    </w:lvl>
  </w:abstractNum>
  <w:abstractNum w:abstractNumId="3">
    <w:nsid w:val="FFFFFF7F"/>
    <w:multiLevelType w:val="singleLevel"/>
    <w:tmpl w:val="5DAE6812"/>
    <w:lvl w:ilvl="0">
      <w:start w:val="1"/>
      <w:numFmt w:val="decimal"/>
      <w:lvlText w:val="%1."/>
      <w:lvlJc w:val="left"/>
      <w:pPr>
        <w:tabs>
          <w:tab w:val="num" w:pos="720"/>
        </w:tabs>
        <w:ind w:left="720" w:hanging="360"/>
      </w:pPr>
    </w:lvl>
  </w:abstractNum>
  <w:abstractNum w:abstractNumId="4">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7A43B54"/>
    <w:lvl w:ilvl="0">
      <w:start w:val="1"/>
      <w:numFmt w:val="decimal"/>
      <w:lvlText w:val="%1."/>
      <w:lvlJc w:val="left"/>
      <w:pPr>
        <w:tabs>
          <w:tab w:val="num" w:pos="360"/>
        </w:tabs>
        <w:ind w:left="360" w:hanging="360"/>
      </w:pPr>
    </w:lvl>
  </w:abstractNum>
  <w:abstractNum w:abstractNumId="9">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brielle">
    <w15:presenceInfo w15:providerId="None" w15:userId="Gabrielle"/>
  </w15:person>
  <w15:person w15:author="Gabrielle Boisrame">
    <w15:presenceInfo w15:providerId="AD" w15:userId="S-1-5-21-2983108227-3104936336-457092868-27413"/>
  </w15:person>
  <w15:person w15:author="Jens Stevens">
    <w15:presenceInfo w15:providerId="Windows Live" w15:userId="ea8d6281ed9038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51899"/>
    <w:rsid w:val="00051A5D"/>
    <w:rsid w:val="000546FA"/>
    <w:rsid w:val="00057A9F"/>
    <w:rsid w:val="00060598"/>
    <w:rsid w:val="00061CE0"/>
    <w:rsid w:val="00062669"/>
    <w:rsid w:val="00062E9D"/>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87"/>
    <w:rsid w:val="001301FF"/>
    <w:rsid w:val="00132722"/>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2940"/>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2879"/>
    <w:rsid w:val="001E48A1"/>
    <w:rsid w:val="001E57A1"/>
    <w:rsid w:val="001E69A9"/>
    <w:rsid w:val="001E71F0"/>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510"/>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05AC"/>
    <w:rsid w:val="002A13A9"/>
    <w:rsid w:val="002A2CC8"/>
    <w:rsid w:val="002A3AF8"/>
    <w:rsid w:val="002A3BE4"/>
    <w:rsid w:val="002A515A"/>
    <w:rsid w:val="002A6F3E"/>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1F79"/>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0F74"/>
    <w:rsid w:val="004D26B7"/>
    <w:rsid w:val="004D2B7B"/>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4F1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75BE"/>
    <w:rsid w:val="00761FE1"/>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2C"/>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23B7"/>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1DD5"/>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3AEA"/>
    <w:rsid w:val="00BD41B7"/>
    <w:rsid w:val="00BD5B4D"/>
    <w:rsid w:val="00BE1E30"/>
    <w:rsid w:val="00BE3BF1"/>
    <w:rsid w:val="00BE4CCA"/>
    <w:rsid w:val="00BF161B"/>
    <w:rsid w:val="00BF728B"/>
    <w:rsid w:val="00BF7DD9"/>
    <w:rsid w:val="00C00F21"/>
    <w:rsid w:val="00C01FCA"/>
    <w:rsid w:val="00C03700"/>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4573"/>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A0158"/>
    <w:rsid w:val="00DA15F9"/>
    <w:rsid w:val="00DA409D"/>
    <w:rsid w:val="00DA4FE2"/>
    <w:rsid w:val="00DA51AD"/>
    <w:rsid w:val="00DA61B4"/>
    <w:rsid w:val="00DA6A33"/>
    <w:rsid w:val="00DA6E11"/>
    <w:rsid w:val="00DB0C53"/>
    <w:rsid w:val="00DB260D"/>
    <w:rsid w:val="00DB2B2D"/>
    <w:rsid w:val="00DB4FDA"/>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E93B3-1CF8-E342-85F3-323796CC5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41</Pages>
  <Words>14943</Words>
  <Characters>85177</Characters>
  <Application>Microsoft Macintosh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99921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Jens Stevens</cp:lastModifiedBy>
  <cp:revision>9</cp:revision>
  <cp:lastPrinted>2013-12-07T23:09:00Z</cp:lastPrinted>
  <dcterms:created xsi:type="dcterms:W3CDTF">2019-10-04T21:49:00Z</dcterms:created>
  <dcterms:modified xsi:type="dcterms:W3CDTF">2019-10-25T21:06:00Z</dcterms:modified>
</cp:coreProperties>
</file>