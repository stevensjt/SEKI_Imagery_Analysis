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65E4688"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commentRangeStart w:id="0"/>
      <w:commentRangeStart w:id="1"/>
      <w:del w:id="2" w:author="Gabrielle" w:date="2019-10-13T21:47:00Z">
        <w:r w:rsidRPr="00EF599F" w:rsidDel="00705F0C">
          <w:rPr>
            <w:rFonts w:ascii="Times New Roman" w:hAnsi="Times New Roman" w:cs="Times New Roman"/>
          </w:rPr>
          <w:delText>change</w:delText>
        </w:r>
      </w:del>
      <w:ins w:id="3" w:author="Gabrielle" w:date="2019-10-13T21:48:00Z">
        <w:r w:rsidR="005735D6">
          <w:rPr>
            <w:rFonts w:ascii="Times New Roman" w:hAnsi="Times New Roman" w:cs="Times New Roman"/>
          </w:rPr>
          <w:t xml:space="preserve">change and its impacts on soil water </w:t>
        </w:r>
      </w:ins>
      <w:commentRangeEnd w:id="0"/>
      <w:r w:rsidR="007C0FB5">
        <w:rPr>
          <w:rStyle w:val="CommentReference"/>
        </w:rPr>
        <w:commentReference w:id="0"/>
      </w:r>
      <w:commentRangeEnd w:id="1"/>
      <w:r w:rsidR="007729E4">
        <w:rPr>
          <w:rStyle w:val="CommentReference"/>
        </w:rPr>
        <w:commentReference w:id="1"/>
      </w:r>
      <w:ins w:id="4" w:author="Gabrielle" w:date="2019-10-13T21:48:00Z">
        <w:del w:id="5" w:author="Stevens, Jens T" w:date="2019-11-05T11:30:00Z">
          <w:r w:rsidR="005735D6" w:rsidDel="006B53CB">
            <w:rPr>
              <w:rFonts w:ascii="Times New Roman" w:hAnsi="Times New Roman" w:cs="Times New Roman"/>
            </w:rPr>
            <w:delText xml:space="preserve">inputs </w:delText>
          </w:r>
        </w:del>
      </w:ins>
      <w:del w:id="6" w:author="Stevens, Jens T" w:date="2019-11-05T11:30:00Z">
        <w:r w:rsidR="008C47DE" w:rsidRPr="00EF599F" w:rsidDel="006B53CB">
          <w:rPr>
            <w:rFonts w:ascii="Times New Roman" w:hAnsi="Times New Roman" w:cs="Times New Roman"/>
          </w:rPr>
          <w:delText xml:space="preserve"> </w:delText>
        </w:r>
      </w:del>
      <w:del w:id="7" w:author="Gabrielle" w:date="2019-10-13T21:48:00Z">
        <w:r w:rsidR="008C47DE" w:rsidRPr="00EF599F" w:rsidDel="005735D6">
          <w:rPr>
            <w:rFonts w:ascii="Times New Roman" w:hAnsi="Times New Roman" w:cs="Times New Roman"/>
          </w:rPr>
          <w:delText xml:space="preserve">and </w:delText>
        </w:r>
      </w:del>
      <w:del w:id="8" w:author="Gabrielle" w:date="2019-10-13T21:46:00Z">
        <w:r w:rsidRPr="00EF599F" w:rsidDel="00705F0C">
          <w:rPr>
            <w:rFonts w:ascii="Times New Roman" w:hAnsi="Times New Roman" w:cs="Times New Roman"/>
          </w:rPr>
          <w:delText>surface hydrology</w:delText>
        </w:r>
      </w:del>
      <w:del w:id="9"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11"/>
          <w:footerReference w:type="default" r:id="rId12"/>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790901F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10"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del w:id="11" w:author="Gabrielle Boisrame" w:date="2019-10-30T10:54:00Z">
        <w:r w:rsidDel="00644D11">
          <w:rPr>
            <w:rFonts w:ascii="Times New Roman" w:hAnsi="Times New Roman" w:cs="Times New Roman"/>
          </w:rPr>
          <w:delText xml:space="preserve">Yet </w:delText>
        </w:r>
      </w:del>
      <w:ins w:id="12" w:author="Gabrielle Boisrame" w:date="2019-10-30T10:54:00Z">
        <w:r w:rsidR="00644D11">
          <w:rPr>
            <w:rFonts w:ascii="Times New Roman" w:hAnsi="Times New Roman" w:cs="Times New Roman"/>
          </w:rPr>
          <w:t xml:space="preserve">However, </w:t>
        </w:r>
      </w:ins>
      <w:r>
        <w:rPr>
          <w:rFonts w:ascii="Times New Roman" w:hAnsi="Times New Roman" w:cs="Times New Roman"/>
        </w:rPr>
        <w:t xml:space="preserve">the potential hydrologic impacts of managed wildfire in montane watersheds remain </w:t>
      </w:r>
      <w:del w:id="13" w:author="Stevens, Jens T" w:date="2019-11-05T11:31:00Z">
        <w:r w:rsidDel="006B53CB">
          <w:rPr>
            <w:rFonts w:ascii="Times New Roman" w:hAnsi="Times New Roman" w:cs="Times New Roman"/>
          </w:rPr>
          <w:delText>under-studied, despite the significance of such watersheds for regional water supply</w:delText>
        </w:r>
      </w:del>
      <w:ins w:id="14" w:author="Jens Stevens" w:date="2019-10-29T20:49:00Z">
        <w:del w:id="15" w:author="Stevens, Jens T" w:date="2019-11-05T11:31:00Z">
          <w:r w:rsidR="00F55E6B" w:rsidDel="006B53CB">
            <w:rPr>
              <w:rFonts w:ascii="Times New Roman" w:hAnsi="Times New Roman" w:cs="Times New Roman"/>
            </w:rPr>
            <w:delText xml:space="preserve"> </w:delText>
          </w:r>
        </w:del>
      </w:ins>
      <w:ins w:id="16" w:author="Stevens, Jens T" w:date="2019-11-05T11:31:00Z">
        <w:r w:rsidR="006B53CB">
          <w:rPr>
            <w:rFonts w:ascii="Times New Roman" w:hAnsi="Times New Roman" w:cs="Times New Roman"/>
          </w:rPr>
          <w:t xml:space="preserve">uncertain </w:t>
        </w:r>
      </w:ins>
      <w:ins w:id="17" w:author="Jens Stevens" w:date="2019-10-29T20:49:00Z">
        <w:r w:rsidR="00F55E6B">
          <w:rPr>
            <w:rFonts w:ascii="Times New Roman" w:hAnsi="Times New Roman" w:cs="Times New Roman"/>
          </w:rPr>
          <w:t>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18"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19"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20"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21" w:author="Jens Stevens" w:date="2019-10-29T20:50:00Z">
        <w:r w:rsidDel="0086431D">
          <w:rPr>
            <w:rFonts w:ascii="Times New Roman" w:hAnsi="Times New Roman" w:cs="Times New Roman"/>
          </w:rPr>
          <w:delText>experiencing similar fire management</w:delText>
        </w:r>
      </w:del>
      <w:ins w:id="22" w:author="Jens Stevens" w:date="2019-10-29T20:50:00Z">
        <w:r w:rsidR="0086431D">
          <w:rPr>
            <w:rFonts w:ascii="Times New Roman" w:hAnsi="Times New Roman" w:cs="Times New Roman"/>
          </w:rPr>
          <w:t xml:space="preserve">with higher vegetation productivity and </w:t>
        </w:r>
        <w:del w:id="23" w:author="Gabrielle Boisrame" w:date="2019-10-30T10:55:00Z">
          <w:r w:rsidR="0086431D" w:rsidDel="009A337E">
            <w:rPr>
              <w:rFonts w:ascii="Times New Roman" w:hAnsi="Times New Roman" w:cs="Times New Roman"/>
            </w:rPr>
            <w:delText>a more frequent managed wildfire regime</w:delText>
          </w:r>
        </w:del>
      </w:ins>
      <w:ins w:id="24" w:author="Gabrielle Boisrame" w:date="2019-10-30T10:55:00Z">
        <w:r w:rsidR="009A337E">
          <w:rPr>
            <w:rFonts w:ascii="Times New Roman" w:hAnsi="Times New Roman" w:cs="Times New Roman"/>
          </w:rPr>
          <w:t>greater fire frequency</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25" w:author="Jens Stevens" w:date="2019-10-29T20:50:00Z">
        <w:r w:rsidR="0086431D">
          <w:rPr>
            <w:rFonts w:ascii="Times New Roman" w:hAnsi="Times New Roman" w:cs="Times New Roman"/>
          </w:rPr>
          <w:t xml:space="preserve"> over the 47 year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26"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27" w:author="Jens Stevens" w:date="2019-10-29T20:51:00Z">
        <w:r w:rsidR="00D42186" w:rsidDel="0086431D">
          <w:rPr>
            <w:rFonts w:ascii="Times New Roman" w:hAnsi="Times New Roman" w:cs="Times New Roman"/>
          </w:rPr>
          <w:delText>this basin</w:delText>
        </w:r>
      </w:del>
      <w:ins w:id="28" w:author="Jens Stevens" w:date="2019-10-29T20:51:00Z">
        <w:del w:id="29" w:author="Stevens, Jens T" w:date="2019-11-05T10:06:00Z">
          <w:r w:rsidR="0086431D" w:rsidDel="00202C7D">
            <w:rPr>
              <w:rFonts w:ascii="Times New Roman" w:hAnsi="Times New Roman" w:cs="Times New Roman"/>
            </w:rPr>
            <w:delText>less-productive</w:delText>
          </w:r>
        </w:del>
      </w:ins>
      <w:ins w:id="30" w:author="Stevens, Jens T" w:date="2019-11-05T10:06:00Z">
        <w:r w:rsidR="00202C7D">
          <w:rPr>
            <w:rFonts w:ascii="Times New Roman" w:hAnsi="Times New Roman" w:cs="Times New Roman"/>
          </w:rPr>
          <w:t>drier</w:t>
        </w:r>
      </w:ins>
      <w:ins w:id="31" w:author="Jens Stevens" w:date="2019-10-29T20:51:00Z">
        <w:r w:rsidR="0086431D">
          <w:rPr>
            <w:rFonts w:ascii="Times New Roman" w:hAnsi="Times New Roman" w:cs="Times New Roman"/>
          </w:rPr>
          <w:t xml:space="preser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A1697E8"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del w:id="32" w:author="Stevens, Jens T" w:date="2019-11-04T20:39:00Z">
        <w:r w:rsidR="00A27F96" w:rsidRPr="00EF599F" w:rsidDel="004A4AFF">
          <w:rPr>
            <w:rFonts w:ascii="Times New Roman" w:hAnsi="Times New Roman" w:cs="Times New Roman"/>
          </w:rPr>
          <w:delText>biodiversity</w:delText>
        </w:r>
      </w:del>
      <w:ins w:id="33" w:author="Stevens, Jens T" w:date="2019-11-04T20:39:00Z">
        <w:r w:rsidR="004A4AFF">
          <w:rPr>
            <w:rFonts w:ascii="Times New Roman" w:hAnsi="Times New Roman" w:cs="Times New Roman"/>
          </w:rPr>
          <w:t>some animal taxa</w:t>
        </w:r>
      </w:ins>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 </w:instrText>
      </w:r>
      <w:r w:rsidR="00FB0572" w:rsidRPr="00EF19B3">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EN.CITE.DATA </w:instrText>
      </w:r>
      <w:r w:rsidR="00FB0572" w:rsidRPr="00EF19B3">
        <w:rPr>
          <w:rFonts w:ascii="Times New Roman" w:hAnsi="Times New Roman" w:cs="Times New Roman"/>
        </w:rPr>
      </w:r>
      <w:r w:rsidR="00FB0572" w:rsidRPr="00EF19B3">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77777777"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6B53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ins w:id="34" w:author="Stevens, Jens T" w:date="2019-11-04T19:20:00Z">
        <w:r w:rsidR="00C3742B">
          <w:rPr>
            <w:rFonts w:ascii="Times New Roman" w:hAnsi="Times New Roman" w:cs="Times New Roman"/>
          </w:rPr>
          <w:t xml:space="preserve"> for at least a portion of the past 50 years</w:t>
        </w:r>
      </w:ins>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6B53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del w:id="35" w:author="Stevens, Jens T" w:date="2019-11-05T11:32:00Z">
        <w:r w:rsidR="006E004C" w:rsidRPr="009167A9" w:rsidDel="006B53CB">
          <w:rPr>
            <w:rFonts w:ascii="Times New Roman" w:hAnsi="Times New Roman" w:cs="Times New Roman"/>
          </w:rPr>
          <w:delText>(</w:delText>
        </w:r>
        <w:r w:rsidR="006E004C" w:rsidRPr="009167A9" w:rsidDel="006B53CB">
          <w:rPr>
            <w:rFonts w:ascii="Times New Roman" w:hAnsi="Times New Roman" w:cs="Times New Roman"/>
            <w:noProof/>
          </w:rPr>
          <w:delText>Collins et al. 2007).</w:delText>
        </w:r>
        <w:r w:rsidR="006E004C" w:rsidRPr="009167A9" w:rsidDel="006B53CB">
          <w:rPr>
            <w:rFonts w:ascii="Times New Roman" w:hAnsi="Times New Roman" w:cs="Times New Roman"/>
          </w:rPr>
          <w:delText xml:space="preserve"> </w:delText>
        </w:r>
      </w:del>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 </w:instrText>
      </w:r>
      <w:r w:rsidR="00F37E62" w:rsidRPr="00AB5A3B">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EN.CITE.DATA </w:instrText>
      </w:r>
      <w:r w:rsidR="00F37E62" w:rsidRPr="00AB5A3B">
        <w:rPr>
          <w:rFonts w:ascii="Times New Roman" w:hAnsi="Times New Roman" w:cs="Times New Roman"/>
        </w:rPr>
      </w:r>
      <w:r w:rsidR="00F37E62" w:rsidRPr="00AB5A3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ins w:id="36" w:author="Sally Thompson" w:date="2019-11-01T12:14:00Z">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ins>
      <w:del w:id="37" w:author="Sally Thompson" w:date="2019-11-01T12:14:00Z">
        <w:r w:rsidR="007E4A5B" w:rsidRPr="009167A9" w:rsidDel="002B37FB">
          <w:rPr>
            <w:rFonts w:ascii="Times New Roman" w:hAnsi="Times New Roman" w:cs="Times New Roman"/>
          </w:rPr>
          <w:delText>,</w:delText>
        </w:r>
      </w:del>
      <w:r w:rsidR="007E4A5B" w:rsidRPr="009167A9">
        <w:rPr>
          <w:rFonts w:ascii="Times New Roman" w:hAnsi="Times New Roman" w:cs="Times New Roman"/>
        </w:rPr>
        <w:t xml:space="preserve"> </w:t>
      </w:r>
    </w:p>
    <w:p w14:paraId="335F0F8F" w14:textId="41CA7D5B" w:rsidR="00D72422" w:rsidRPr="009167A9" w:rsidRDefault="007E4A5B" w:rsidP="00D72422">
      <w:pPr>
        <w:spacing w:line="480" w:lineRule="auto"/>
        <w:ind w:firstLine="360"/>
        <w:rPr>
          <w:rFonts w:ascii="Times New Roman" w:hAnsi="Times New Roman" w:cs="Times New Roman"/>
        </w:rPr>
      </w:pPr>
      <w:del w:id="38" w:author="Sally Thompson" w:date="2019-11-01T12:14:00Z">
        <w:r w:rsidRPr="009167A9" w:rsidDel="002B37FB">
          <w:rPr>
            <w:rFonts w:ascii="Times New Roman" w:hAnsi="Times New Roman" w:cs="Times New Roman"/>
          </w:rPr>
          <w:delText xml:space="preserve">prominently </w:delText>
        </w:r>
      </w:del>
      <w:ins w:id="39" w:author="Sally Thompson" w:date="2019-11-01T12:14:00Z">
        <w:r w:rsidR="002B37FB">
          <w:rPr>
            <w:rFonts w:ascii="Times New Roman" w:hAnsi="Times New Roman" w:cs="Times New Roman"/>
          </w:rPr>
          <w:t>T</w:t>
        </w:r>
      </w:ins>
      <w:r w:rsidRPr="009167A9">
        <w:rPr>
          <w:rFonts w:ascii="Times New Roman" w:hAnsi="Times New Roman" w:cs="Times New Roman"/>
        </w:rPr>
        <w:t xml:space="preserve">he </w:t>
      </w:r>
      <w:ins w:id="40" w:author="Sally Thompson" w:date="2019-11-01T12:14:00Z">
        <w:r w:rsidR="002B37FB">
          <w:rPr>
            <w:rFonts w:ascii="Times New Roman" w:hAnsi="Times New Roman" w:cs="Times New Roman"/>
          </w:rPr>
          <w:t xml:space="preserve">influence of managed wildfire on </w:t>
        </w:r>
      </w:ins>
      <w:del w:id="41" w:author="Sally Thompson" w:date="2019-11-01T12:14:00Z">
        <w:r w:rsidRPr="009167A9" w:rsidDel="002B37FB">
          <w:rPr>
            <w:rFonts w:ascii="Times New Roman" w:hAnsi="Times New Roman" w:cs="Times New Roman"/>
          </w:rPr>
          <w:delText xml:space="preserve">regulation of </w:delText>
        </w:r>
      </w:del>
      <w:r w:rsidRPr="009167A9">
        <w:rPr>
          <w:rFonts w:ascii="Times New Roman" w:hAnsi="Times New Roman" w:cs="Times New Roman"/>
        </w:rPr>
        <w:t>water</w:t>
      </w:r>
      <w:ins w:id="42" w:author="Sally Thompson" w:date="2019-11-01T12:14:00Z">
        <w:r w:rsidR="002B37FB">
          <w:rPr>
            <w:rFonts w:ascii="Times New Roman" w:hAnsi="Times New Roman" w:cs="Times New Roman"/>
          </w:rPr>
          <w:t xml:space="preserve"> supply</w:t>
        </w:r>
      </w:ins>
      <w:r w:rsidRPr="009167A9">
        <w:rPr>
          <w:rFonts w:ascii="Times New Roman" w:hAnsi="Times New Roman" w:cs="Times New Roman"/>
        </w:rPr>
        <w:t xml:space="preserve">, given the importance of these forests for water </w:t>
      </w:r>
      <w:del w:id="43" w:author="Sally Thompson" w:date="2019-11-01T12:15:00Z">
        <w:r w:rsidRPr="009167A9" w:rsidDel="002B37FB">
          <w:rPr>
            <w:rFonts w:ascii="Times New Roman" w:hAnsi="Times New Roman" w:cs="Times New Roman"/>
          </w:rPr>
          <w:delText xml:space="preserve">supply </w:delText>
        </w:r>
      </w:del>
      <w:ins w:id="44" w:author="Sally Thompson" w:date="2019-11-01T12:15:00Z">
        <w:r w:rsidR="002B37FB">
          <w:rPr>
            <w:rFonts w:ascii="Times New Roman" w:hAnsi="Times New Roman" w:cs="Times New Roman"/>
          </w:rPr>
          <w:t>resources</w:t>
        </w:r>
        <w:r w:rsidR="002B37FB" w:rsidRPr="009167A9">
          <w:rPr>
            <w:rFonts w:ascii="Times New Roman" w:hAnsi="Times New Roman" w:cs="Times New Roman"/>
          </w:rPr>
          <w:t xml:space="preserve"> </w:t>
        </w:r>
      </w:ins>
      <w:r w:rsidRPr="009167A9">
        <w:rPr>
          <w:rFonts w:ascii="Times New Roman" w:hAnsi="Times New Roman" w:cs="Times New Roman"/>
        </w:rPr>
        <w:t>in California and the western US more generally</w:t>
      </w:r>
      <w:ins w:id="45" w:author="Stevens, Jens T" w:date="2019-11-05T11:48:00Z">
        <w:r w:rsidR="00B60C77">
          <w:rPr>
            <w:rFonts w:ascii="Times New Roman" w:hAnsi="Times New Roman" w:cs="Times New Roman"/>
          </w:rPr>
          <w:t>,</w:t>
        </w:r>
      </w:ins>
      <w:del w:id="46" w:author="Sally Thompson" w:date="2019-11-01T12:14:00Z">
        <w:r w:rsidRPr="009167A9" w:rsidDel="002B37FB">
          <w:rPr>
            <w:rFonts w:ascii="Times New Roman" w:hAnsi="Times New Roman" w:cs="Times New Roman"/>
          </w:rPr>
          <w:delText>, remain less certain.</w:delText>
        </w:r>
      </w:del>
      <w:ins w:id="47" w:author="Sally Thompson" w:date="2019-11-01T12:14:00Z">
        <w:r w:rsidR="002B37FB">
          <w:rPr>
            <w:rFonts w:ascii="Times New Roman" w:hAnsi="Times New Roman" w:cs="Times New Roman"/>
          </w:rPr>
          <w:t xml:space="preserve"> is of particular interest</w:t>
        </w:r>
      </w:ins>
      <w:ins w:id="48" w:author="Sally Thompson" w:date="2019-11-01T12:15:00Z">
        <w:r w:rsidR="002B37FB">
          <w:rPr>
            <w:rFonts w:ascii="Times New Roman" w:hAnsi="Times New Roman" w:cs="Times New Roman"/>
          </w:rPr>
          <w:t>.</w:t>
        </w:r>
      </w:ins>
      <w:ins w:id="49" w:author="Sally Thompson" w:date="2019-11-01T15:33:00Z">
        <w:r w:rsidR="00E60928">
          <w:rPr>
            <w:rFonts w:ascii="Times New Roman" w:hAnsi="Times New Roman" w:cs="Times New Roman"/>
          </w:rPr>
          <w:t xml:space="preserve">  Although there is a well</w:t>
        </w:r>
      </w:ins>
      <w:ins w:id="50" w:author="Stevens, Jens T" w:date="2019-11-05T11:47:00Z">
        <w:r w:rsidR="00B60C77">
          <w:rPr>
            <w:rFonts w:ascii="Times New Roman" w:hAnsi="Times New Roman" w:cs="Times New Roman"/>
          </w:rPr>
          <w:t>-</w:t>
        </w:r>
      </w:ins>
      <w:ins w:id="51" w:author="Sally Thompson" w:date="2019-11-01T15:33:00Z">
        <w:r w:rsidR="00E60928">
          <w:rPr>
            <w:rFonts w:ascii="Times New Roman" w:hAnsi="Times New Roman" w:cs="Times New Roman"/>
          </w:rPr>
          <w:t>established literature in fire hydrology</w:t>
        </w:r>
      </w:ins>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 </w:instrText>
      </w:r>
      <w:r w:rsidR="00A747B3">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EN.CITE.DATA </w:instrText>
      </w:r>
      <w:r w:rsidR="00A747B3">
        <w:rPr>
          <w:rFonts w:ascii="Times New Roman" w:hAnsi="Times New Roman" w:cs="Times New Roman"/>
        </w:rPr>
      </w:r>
      <w:r w:rsidR="00A747B3">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A747B3">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ins w:id="52" w:author="Sally Thompson" w:date="2019-11-01T15:46:00Z">
        <w:r w:rsidR="00A833CC">
          <w:rPr>
            <w:rFonts w:ascii="Times New Roman" w:hAnsi="Times New Roman" w:cs="Times New Roman"/>
          </w:rPr>
          <w:t xml:space="preserve">, studies that explore longer-term hydrological responses (e.g. over decadal scales) </w:t>
        </w:r>
        <w:del w:id="53" w:author="Stevens, Jens T" w:date="2019-11-05T12:29:00Z">
          <w:r w:rsidR="00A833CC" w:rsidDel="006D717F">
            <w:rPr>
              <w:rFonts w:ascii="Times New Roman" w:hAnsi="Times New Roman" w:cs="Times New Roman"/>
            </w:rPr>
            <w:delText>being very</w:delText>
          </w:r>
        </w:del>
      </w:ins>
      <w:ins w:id="54" w:author="Stevens, Jens T" w:date="2019-11-05T12:29:00Z">
        <w:r w:rsidR="006D717F">
          <w:rPr>
            <w:rFonts w:ascii="Times New Roman" w:hAnsi="Times New Roman" w:cs="Times New Roman"/>
          </w:rPr>
          <w:t>are</w:t>
        </w:r>
      </w:ins>
      <w:ins w:id="55" w:author="Sally Thompson" w:date="2019-11-01T15:46:00Z">
        <w:r w:rsidR="00A833CC">
          <w:rPr>
            <w:rFonts w:ascii="Times New Roman" w:hAnsi="Times New Roman" w:cs="Times New Roman"/>
          </w:rPr>
          <w:t xml:space="preserve"> rare </w:t>
        </w:r>
      </w:ins>
      <w:r w:rsidR="00A747B3">
        <w:rPr>
          <w:rFonts w:ascii="Times New Roman" w:hAnsi="Times New Roman" w:cs="Times New Roman"/>
        </w:rPr>
        <w:fldChar w:fldCharType="begin"/>
      </w:r>
      <w:r w:rsidR="00A747B3">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A747B3">
        <w:rPr>
          <w:rFonts w:ascii="Times New Roman" w:hAnsi="Times New Roman" w:cs="Times New Roman"/>
          <w:noProof/>
        </w:rPr>
        <w:t>(but see Kinoshita and Hogue 2015)</w:t>
      </w:r>
      <w:r w:rsidR="00A747B3">
        <w:rPr>
          <w:rFonts w:ascii="Times New Roman" w:hAnsi="Times New Roman" w:cs="Times New Roman"/>
        </w:rPr>
        <w:fldChar w:fldCharType="end"/>
      </w:r>
      <w:ins w:id="56" w:author="Sally Thompson" w:date="2019-11-01T15:46:00Z">
        <w:r w:rsidR="00A833CC">
          <w:rPr>
            <w:rFonts w:ascii="Times New Roman" w:hAnsi="Times New Roman" w:cs="Times New Roman"/>
          </w:rPr>
          <w:t>.</w:t>
        </w:r>
      </w:ins>
      <w:ins w:id="57" w:author="Sally Thompson" w:date="2019-11-01T15:48:00Z">
        <w:r w:rsidR="00A833CC">
          <w:rPr>
            <w:rFonts w:ascii="Times New Roman" w:hAnsi="Times New Roman" w:cs="Times New Roman"/>
          </w:rPr>
          <w:t xml:space="preserve">  The sites in question here allow the investigation of not only a longer-term set of hydrological responses to fire, but more interestingly again, the responses to a change in fire regime and the imposition of multiple disturbance events on a catchment.</w:t>
        </w:r>
      </w:ins>
    </w:p>
    <w:p w14:paraId="0EB1F8FC" w14:textId="51955BAB"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58"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59" w:author="Gabrielle Boisrame" w:date="2019-10-04T14:53:00Z">
        <w:r w:rsidR="004F0A92">
          <w:rPr>
            <w:rFonts w:ascii="Times New Roman" w:hAnsi="Times New Roman" w:cs="Times New Roman"/>
          </w:rPr>
          <w:t>Field measurements</w:t>
        </w:r>
      </w:ins>
      <w:ins w:id="60" w:author="Sally Thompson" w:date="2019-11-01T12:17:00Z">
        <w:r w:rsidR="002B37FB">
          <w:rPr>
            <w:rFonts w:ascii="Times New Roman" w:hAnsi="Times New Roman" w:cs="Times New Roman"/>
          </w:rPr>
          <w:t xml:space="preserve"> in ICB</w:t>
        </w:r>
      </w:ins>
      <w:ins w:id="61" w:author="Gabrielle Boisrame" w:date="2019-10-04T14:53:00Z">
        <w:r w:rsidR="004F0A92">
          <w:rPr>
            <w:rFonts w:ascii="Times New Roman" w:hAnsi="Times New Roman" w:cs="Times New Roman"/>
          </w:rPr>
          <w:t xml:space="preserve"> show</w:t>
        </w:r>
      </w:ins>
      <w:ins w:id="62" w:author="Sally Thompson" w:date="2019-11-01T12:17:00Z">
        <w:r w:rsidR="002B37FB">
          <w:rPr>
            <w:rFonts w:ascii="Times New Roman" w:hAnsi="Times New Roman" w:cs="Times New Roman"/>
          </w:rPr>
          <w:t>ed</w:t>
        </w:r>
      </w:ins>
      <w:ins w:id="63" w:author="Gabrielle Boisrame" w:date="2019-10-04T14:53:00Z">
        <w:r w:rsidR="004F0A92">
          <w:rPr>
            <w:rFonts w:ascii="Times New Roman" w:hAnsi="Times New Roman" w:cs="Times New Roman"/>
          </w:rPr>
          <w:t xml:space="preserve"> that vegetation type is a strong predictor of soil moisture</w:t>
        </w:r>
      </w:ins>
      <w:ins w:id="64" w:author="Gabrielle Boisrame" w:date="2019-10-04T14:54:00Z">
        <w:del w:id="65" w:author="Sally Thompson" w:date="2019-11-01T12:18:00Z">
          <w:r w:rsidR="004F0A92" w:rsidDel="002B37FB">
            <w:rPr>
              <w:rFonts w:ascii="Times New Roman" w:hAnsi="Times New Roman" w:cs="Times New Roman"/>
            </w:rPr>
            <w:delText>, with</w:delText>
          </w:r>
        </w:del>
      </w:ins>
      <w:ins w:id="66" w:author="Sally Thompson" w:date="2019-11-01T12:18:00Z">
        <w:r w:rsidR="002B37FB">
          <w:rPr>
            <w:rFonts w:ascii="Times New Roman" w:hAnsi="Times New Roman" w:cs="Times New Roman"/>
          </w:rPr>
          <w:t>: for example</w:t>
        </w:r>
      </w:ins>
      <w:ins w:id="67" w:author="Gabrielle Boisrame" w:date="2019-10-04T14:54:00Z">
        <w:r w:rsidR="004F0A92">
          <w:rPr>
            <w:rFonts w:ascii="Times New Roman" w:hAnsi="Times New Roman" w:cs="Times New Roman"/>
          </w:rPr>
          <w:t xml:space="preserve"> dense meadows </w:t>
        </w:r>
        <w:del w:id="68" w:author="Sally Thompson" w:date="2019-11-01T12:18:00Z">
          <w:r w:rsidR="004F0A92" w:rsidDel="002B37FB">
            <w:rPr>
              <w:rFonts w:ascii="Times New Roman" w:hAnsi="Times New Roman" w:cs="Times New Roman"/>
            </w:rPr>
            <w:delText xml:space="preserve">generally </w:delText>
          </w:r>
        </w:del>
        <w:r w:rsidR="004F0A92">
          <w:rPr>
            <w:rFonts w:ascii="Times New Roman" w:hAnsi="Times New Roman" w:cs="Times New Roman"/>
          </w:rPr>
          <w:t>indicat</w:t>
        </w:r>
        <w:del w:id="69" w:author="Sally Thompson" w:date="2019-11-01T12:18:00Z">
          <w:r w:rsidR="004F0A92" w:rsidDel="002B37FB">
            <w:rPr>
              <w:rFonts w:ascii="Times New Roman" w:hAnsi="Times New Roman" w:cs="Times New Roman"/>
            </w:rPr>
            <w:delText>in</w:delText>
          </w:r>
        </w:del>
      </w:ins>
      <w:ins w:id="70" w:author="Gabrielle Boisrame" w:date="2019-10-04T14:55:00Z">
        <w:del w:id="71" w:author="Sally Thompson" w:date="2019-11-01T12:18:00Z">
          <w:r w:rsidR="004F0A92" w:rsidDel="002B37FB">
            <w:rPr>
              <w:rFonts w:ascii="Times New Roman" w:hAnsi="Times New Roman" w:cs="Times New Roman"/>
            </w:rPr>
            <w:delText>g</w:delText>
          </w:r>
        </w:del>
      </w:ins>
      <w:ins w:id="72" w:author="Sally Thompson" w:date="2019-11-01T12:18:00Z">
        <w:r w:rsidR="002B37FB">
          <w:rPr>
            <w:rFonts w:ascii="Times New Roman" w:hAnsi="Times New Roman" w:cs="Times New Roman"/>
          </w:rPr>
          <w:t>e</w:t>
        </w:r>
      </w:ins>
      <w:ins w:id="73" w:author="Gabrielle Boisrame" w:date="2019-10-04T14:55:00Z">
        <w:r w:rsidR="004F0A92">
          <w:rPr>
            <w:rFonts w:ascii="Times New Roman" w:hAnsi="Times New Roman" w:cs="Times New Roman"/>
          </w:rPr>
          <w:t xml:space="preserve"> </w:t>
        </w:r>
        <w:del w:id="74" w:author="Sally Thompson" w:date="2019-11-01T12:18:00Z">
          <w:r w:rsidR="004F0A92" w:rsidDel="002B37FB">
            <w:rPr>
              <w:rFonts w:ascii="Times New Roman" w:hAnsi="Times New Roman" w:cs="Times New Roman"/>
            </w:rPr>
            <w:delText xml:space="preserve">the </w:delText>
          </w:r>
        </w:del>
        <w:r w:rsidR="004F0A92">
          <w:rPr>
            <w:rFonts w:ascii="Times New Roman" w:hAnsi="Times New Roman" w:cs="Times New Roman"/>
          </w:rPr>
          <w:t>wet</w:t>
        </w:r>
        <w:del w:id="75" w:author="Sally Thompson" w:date="2019-11-01T12:18:00Z">
          <w:r w:rsidR="004F0A92" w:rsidDel="002B37FB">
            <w:rPr>
              <w:rFonts w:ascii="Times New Roman" w:hAnsi="Times New Roman" w:cs="Times New Roman"/>
            </w:rPr>
            <w:delText>test</w:delText>
          </w:r>
        </w:del>
        <w:r w:rsidR="004F0A92">
          <w:rPr>
            <w:rFonts w:ascii="Times New Roman" w:hAnsi="Times New Roman" w:cs="Times New Roman"/>
          </w:rPr>
          <w:t xml:space="preserve"> soil</w:t>
        </w:r>
      </w:ins>
      <w:ins w:id="76" w:author="Sally Thompson" w:date="2019-11-01T12:18:00Z">
        <w:r w:rsidR="002B37FB">
          <w:rPr>
            <w:rFonts w:ascii="Times New Roman" w:hAnsi="Times New Roman" w:cs="Times New Roman"/>
          </w:rPr>
          <w:t xml:space="preserve"> conditions,</w:t>
        </w:r>
      </w:ins>
      <w:ins w:id="77" w:author="Gabrielle Boisrame" w:date="2019-10-04T14:55:00Z">
        <w:del w:id="78" w:author="Sally Thompson" w:date="2019-11-01T12:18:00Z">
          <w:r w:rsidR="004F0A92" w:rsidDel="002B37FB">
            <w:rPr>
              <w:rFonts w:ascii="Times New Roman" w:hAnsi="Times New Roman" w:cs="Times New Roman"/>
            </w:rPr>
            <w:delText>s</w:delText>
          </w:r>
        </w:del>
        <w:r w:rsidR="004F0A92">
          <w:rPr>
            <w:rFonts w:ascii="Times New Roman" w:hAnsi="Times New Roman" w:cs="Times New Roman"/>
          </w:rPr>
          <w:t xml:space="preserve"> </w:t>
        </w:r>
      </w:ins>
      <w:ins w:id="79" w:author="Gabrielle Boisrame" w:date="2019-10-04T15:00:00Z">
        <w:del w:id="80" w:author="Sally Thompson" w:date="2019-11-01T12:18:00Z">
          <w:r w:rsidR="00DA61B4" w:rsidDel="002B37FB">
            <w:rPr>
              <w:rFonts w:ascii="Times New Roman" w:hAnsi="Times New Roman" w:cs="Times New Roman"/>
            </w:rPr>
            <w:delText>while</w:delText>
          </w:r>
        </w:del>
      </w:ins>
      <w:ins w:id="81" w:author="Sally Thompson" w:date="2019-11-01T12:18:00Z">
        <w:r w:rsidR="002B37FB">
          <w:rPr>
            <w:rFonts w:ascii="Times New Roman" w:hAnsi="Times New Roman" w:cs="Times New Roman"/>
          </w:rPr>
          <w:t>in comparison to the dry soils conditions associated with</w:t>
        </w:r>
      </w:ins>
      <w:ins w:id="82" w:author="Gabrielle Boisrame" w:date="2019-10-04T14:59:00Z">
        <w:r w:rsidR="004F0A92">
          <w:rPr>
            <w:rFonts w:ascii="Times New Roman" w:hAnsi="Times New Roman" w:cs="Times New Roman"/>
          </w:rPr>
          <w:t xml:space="preserve"> shrub</w:t>
        </w:r>
      </w:ins>
      <w:ins w:id="83" w:author="Sally Thompson" w:date="2019-11-01T12:18:00Z">
        <w:r w:rsidR="002B37FB">
          <w:rPr>
            <w:rFonts w:ascii="Times New Roman" w:hAnsi="Times New Roman" w:cs="Times New Roman"/>
          </w:rPr>
          <w:t>land</w:t>
        </w:r>
      </w:ins>
      <w:ins w:id="84" w:author="Gabrielle Boisrame" w:date="2019-10-04T14:59:00Z">
        <w:r w:rsidR="004F0A92">
          <w:rPr>
            <w:rFonts w:ascii="Times New Roman" w:hAnsi="Times New Roman" w:cs="Times New Roman"/>
          </w:rPr>
          <w:t xml:space="preserve">s </w:t>
        </w:r>
        <w:del w:id="85" w:author="Sally Thompson" w:date="2019-11-01T12:18:00Z">
          <w:r w:rsidR="004F0A92" w:rsidDel="002B37FB">
            <w:rPr>
              <w:rFonts w:ascii="Times New Roman" w:hAnsi="Times New Roman" w:cs="Times New Roman"/>
            </w:rPr>
            <w:delText>and</w:delText>
          </w:r>
        </w:del>
      </w:ins>
      <w:ins w:id="86" w:author="Sally Thompson" w:date="2019-11-01T12:18:00Z">
        <w:r w:rsidR="002B37FB">
          <w:rPr>
            <w:rFonts w:ascii="Times New Roman" w:hAnsi="Times New Roman" w:cs="Times New Roman"/>
          </w:rPr>
          <w:t>or</w:t>
        </w:r>
      </w:ins>
      <w:ins w:id="87" w:author="Gabrielle Boisrame" w:date="2019-10-04T14:59:00Z">
        <w:r w:rsidR="004F0A92">
          <w:rPr>
            <w:rFonts w:ascii="Times New Roman" w:hAnsi="Times New Roman" w:cs="Times New Roman"/>
          </w:rPr>
          <w:t xml:space="preserve"> sparse meadows </w:t>
        </w:r>
        <w:del w:id="88" w:author="Sally Thompson" w:date="2019-11-01T12:18:00Z">
          <w:r w:rsidR="004F0A92" w:rsidDel="002B37FB">
            <w:rPr>
              <w:rFonts w:ascii="Times New Roman" w:hAnsi="Times New Roman" w:cs="Times New Roman"/>
            </w:rPr>
            <w:delText>indicat</w:delText>
          </w:r>
        </w:del>
      </w:ins>
      <w:ins w:id="89" w:author="Gabrielle Boisrame" w:date="2019-10-04T15:00:00Z">
        <w:del w:id="90" w:author="Sally Thompson" w:date="2019-11-01T12:18:00Z">
          <w:r w:rsidR="00DA61B4" w:rsidDel="002B37FB">
            <w:rPr>
              <w:rFonts w:ascii="Times New Roman" w:hAnsi="Times New Roman" w:cs="Times New Roman"/>
            </w:rPr>
            <w:delText>e</w:delText>
          </w:r>
        </w:del>
      </w:ins>
      <w:ins w:id="91" w:author="Gabrielle Boisrame" w:date="2019-10-04T14:59:00Z">
        <w:del w:id="92" w:author="Sally Thompson" w:date="2019-11-01T12:18:00Z">
          <w:r w:rsidR="004F0A92" w:rsidDel="002B37FB">
            <w:rPr>
              <w:rFonts w:ascii="Times New Roman" w:hAnsi="Times New Roman" w:cs="Times New Roman"/>
            </w:rPr>
            <w:delText xml:space="preserve"> the driest soils</w:delText>
          </w:r>
        </w:del>
      </w:ins>
      <w:del w:id="93" w:author="Sally Thompson" w:date="2019-11-01T12:18:00Z">
        <w:r w:rsidDel="002B37FB">
          <w:rPr>
            <w:rFonts w:ascii="Times New Roman" w:hAnsi="Times New Roman" w:cs="Times New Roman"/>
          </w:rPr>
          <w:delText xml:space="preserve"> </w:delText>
        </w:r>
      </w:del>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9F28D1">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9F28D1">
        <w:rPr>
          <w:rFonts w:ascii="Times New Roman" w:hAnsi="Times New Roman" w:cs="Times New Roman"/>
          <w:noProof/>
        </w:rPr>
      </w:r>
      <w:r w:rsidRPr="009F28D1">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94" w:author="Gabrielle Boisrame" w:date="2019-10-04T15:00:00Z">
        <w:r w:rsidR="00DA61B4">
          <w:rPr>
            <w:rFonts w:ascii="Times New Roman" w:hAnsi="Times New Roman" w:cs="Times New Roman"/>
            <w:noProof/>
          </w:rPr>
          <w:t xml:space="preserve">. </w:t>
        </w:r>
        <w:del w:id="95" w:author="Sally Thompson" w:date="2019-11-01T12:18:00Z">
          <w:r w:rsidR="00DA61B4" w:rsidDel="002B37FB">
            <w:rPr>
              <w:rFonts w:ascii="Times New Roman" w:hAnsi="Times New Roman" w:cs="Times New Roman"/>
              <w:noProof/>
            </w:rPr>
            <w:delText>These relationships</w:delText>
          </w:r>
        </w:del>
      </w:ins>
      <w:ins w:id="96" w:author="Gabrielle Boisrame" w:date="2019-10-04T15:01:00Z">
        <w:del w:id="97" w:author="Sally Thompson" w:date="2019-11-01T12:18:00Z">
          <w:r w:rsidR="00DA61B4" w:rsidDel="002B37FB">
            <w:rPr>
              <w:rFonts w:ascii="Times New Roman" w:hAnsi="Times New Roman" w:cs="Times New Roman"/>
              <w:noProof/>
            </w:rPr>
            <w:delText xml:space="preserve"> can be used in s</w:delText>
          </w:r>
        </w:del>
      </w:ins>
      <w:ins w:id="98" w:author="Sally Thompson" w:date="2019-11-01T12:18:00Z">
        <w:r w:rsidR="002B37FB">
          <w:rPr>
            <w:rFonts w:ascii="Times New Roman" w:hAnsi="Times New Roman" w:cs="Times New Roman"/>
            <w:noProof/>
          </w:rPr>
          <w:t>With sufficient information relating soil moisture, vegetatio</w:t>
        </w:r>
      </w:ins>
      <w:ins w:id="99" w:author="Stevens, Jens T" w:date="2019-11-05T12:58:00Z">
        <w:r w:rsidR="00A747B3">
          <w:rPr>
            <w:rFonts w:ascii="Times New Roman" w:hAnsi="Times New Roman" w:cs="Times New Roman"/>
            <w:noProof/>
          </w:rPr>
          <w:t>n</w:t>
        </w:r>
      </w:ins>
      <w:ins w:id="100" w:author="Sally Thompson" w:date="2019-11-01T12:18:00Z">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ins>
      <w:ins w:id="101" w:author="Gabrielle Boisrame" w:date="2019-10-04T15:01:00Z">
        <w:r w:rsidR="00DA61B4">
          <w:rPr>
            <w:rFonts w:ascii="Times New Roman" w:hAnsi="Times New Roman" w:cs="Times New Roman"/>
            <w:noProof/>
          </w:rPr>
          <w:t>tatistical model</w:t>
        </w:r>
      </w:ins>
      <w:r w:rsidR="009F28D1">
        <w:rPr>
          <w:rFonts w:ascii="Times New Roman" w:hAnsi="Times New Roman" w:cs="Times New Roman"/>
          <w:noProof/>
        </w:rPr>
        <w:t>s</w:t>
      </w:r>
      <w:ins w:id="102" w:author="Sally Thompson" w:date="2019-11-01T12:19:00Z">
        <w:r w:rsidR="002B37FB">
          <w:rPr>
            <w:rFonts w:ascii="Times New Roman" w:hAnsi="Times New Roman" w:cs="Times New Roman"/>
            <w:noProof/>
          </w:rPr>
          <w:t xml:space="preserve"> can be trained</w:t>
        </w:r>
      </w:ins>
      <w:ins w:id="103" w:author="Gabrielle Boisrame" w:date="2019-10-04T15:01:00Z">
        <w:del w:id="104"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w:t>
        </w:r>
        <w:del w:id="105" w:author="Sally Thompson" w:date="2019-11-01T12:19:00Z">
          <w:r w:rsidR="00DA61B4" w:rsidDel="002B37FB">
            <w:rPr>
              <w:rFonts w:ascii="Times New Roman" w:hAnsi="Times New Roman" w:cs="Times New Roman"/>
              <w:noProof/>
            </w:rPr>
            <w:delText>estimate</w:delText>
          </w:r>
        </w:del>
      </w:ins>
      <w:ins w:id="106" w:author="Sally Thompson" w:date="2019-11-01T12:19:00Z">
        <w:r w:rsidR="002B37FB">
          <w:rPr>
            <w:rFonts w:ascii="Times New Roman" w:hAnsi="Times New Roman" w:cs="Times New Roman"/>
            <w:noProof/>
          </w:rPr>
          <w:t>predict</w:t>
        </w:r>
      </w:ins>
      <w:ins w:id="107" w:author="Gabrielle Boisrame" w:date="2019-10-04T15:01:00Z">
        <w:r w:rsidR="00DA61B4">
          <w:rPr>
            <w:rFonts w:ascii="Times New Roman" w:hAnsi="Times New Roman" w:cs="Times New Roman"/>
            <w:noProof/>
          </w:rPr>
          <w:t xml:space="preserve"> soil moisture </w:t>
        </w:r>
        <w:del w:id="108" w:author="Sally Thompson" w:date="2019-11-01T12:19:00Z">
          <w:r w:rsidR="00DA61B4" w:rsidDel="002B37FB">
            <w:rPr>
              <w:rFonts w:ascii="Times New Roman" w:hAnsi="Times New Roman" w:cs="Times New Roman"/>
              <w:noProof/>
            </w:rPr>
            <w:delText>using</w:delText>
          </w:r>
        </w:del>
      </w:ins>
      <w:ins w:id="109" w:author="Sally Thompson" w:date="2019-11-01T12:19:00Z">
        <w:r w:rsidR="002B37FB">
          <w:rPr>
            <w:rFonts w:ascii="Times New Roman" w:hAnsi="Times New Roman" w:cs="Times New Roman"/>
            <w:noProof/>
          </w:rPr>
          <w:t>based on mapped</w:t>
        </w:r>
      </w:ins>
      <w:ins w:id="110" w:author="Gabrielle Boisrame" w:date="2019-10-04T15:01:00Z">
        <w:r w:rsidR="00DA61B4">
          <w:rPr>
            <w:rFonts w:ascii="Times New Roman" w:hAnsi="Times New Roman" w:cs="Times New Roman"/>
            <w:noProof/>
          </w:rPr>
          <w:t xml:space="preserve"> vegetation </w:t>
        </w:r>
        <w:del w:id="111" w:author="Sally Thompson" w:date="2019-11-01T12:19:00Z">
          <w:r w:rsidR="00DA61B4" w:rsidDel="002B37FB">
            <w:rPr>
              <w:rFonts w:ascii="Times New Roman" w:hAnsi="Times New Roman" w:cs="Times New Roman"/>
              <w:noProof/>
            </w:rPr>
            <w:delText xml:space="preserve">maps </w:delText>
          </w:r>
        </w:del>
      </w:ins>
      <w:ins w:id="112"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113"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14" w:author="Gabrielle Boisrame" w:date="2019-10-04T15:05:00Z">
        <w:r w:rsidDel="00DA61B4">
          <w:rPr>
            <w:rFonts w:ascii="Times New Roman" w:hAnsi="Times New Roman" w:cs="Times New Roman"/>
          </w:rPr>
          <w:delText xml:space="preserve">The </w:delText>
        </w:r>
      </w:del>
      <w:ins w:id="115" w:author="Gabrielle Boisrame" w:date="2019-10-04T15:10:00Z">
        <w:r w:rsidR="00031B79">
          <w:rPr>
            <w:rFonts w:ascii="Times New Roman" w:hAnsi="Times New Roman" w:cs="Times New Roman"/>
          </w:rPr>
          <w:t xml:space="preserve">Such models suggest that the </w:t>
        </w:r>
      </w:ins>
      <w:ins w:id="116" w:author="Gabrielle Boisrame" w:date="2019-10-04T15:12:00Z">
        <w:r w:rsidR="00031B79">
          <w:rPr>
            <w:rFonts w:ascii="Times New Roman" w:hAnsi="Times New Roman" w:cs="Times New Roman"/>
          </w:rPr>
          <w:t>fire-induced changes to</w:t>
        </w:r>
      </w:ins>
      <w:ins w:id="117" w:author="Gabrielle Boisrame" w:date="2019-10-04T15:10:00Z">
        <w:r w:rsidR="00031B79">
          <w:rPr>
            <w:rFonts w:ascii="Times New Roman" w:hAnsi="Times New Roman" w:cs="Times New Roman"/>
          </w:rPr>
          <w:t xml:space="preserve"> vegetation cover in ICB (less forest cover, but more </w:t>
        </w:r>
      </w:ins>
      <w:ins w:id="118" w:author="Gabrielle Boisrame" w:date="2019-10-04T15:11:00Z">
        <w:r w:rsidR="00031B79">
          <w:rPr>
            <w:rFonts w:ascii="Times New Roman" w:hAnsi="Times New Roman" w:cs="Times New Roman"/>
          </w:rPr>
          <w:t xml:space="preserve">meadows and shrublands) are associated with an </w:t>
        </w:r>
      </w:ins>
      <w:ins w:id="119" w:author="Gabrielle Boisrame" w:date="2019-10-04T15:12:00Z">
        <w:r w:rsidR="00031B79">
          <w:rPr>
            <w:rFonts w:ascii="Times New Roman" w:hAnsi="Times New Roman" w:cs="Times New Roman"/>
          </w:rPr>
          <w:t xml:space="preserve">overall </w:t>
        </w:r>
      </w:ins>
      <w:ins w:id="120" w:author="Gabrielle Boisrame" w:date="2019-10-04T15:11:00Z">
        <w:r w:rsidR="00031B79">
          <w:rPr>
            <w:rFonts w:ascii="Times New Roman" w:hAnsi="Times New Roman" w:cs="Times New Roman"/>
          </w:rPr>
          <w:t xml:space="preserve">increase in water storage and plant available water resources </w:t>
        </w:r>
      </w:ins>
      <w:del w:id="121" w:author="Gabrielle Boisrame" w:date="2019-10-04T15:07:00Z">
        <w:r w:rsidDel="00DA61B4">
          <w:rPr>
            <w:rFonts w:ascii="Times New Roman" w:hAnsi="Times New Roman" w:cs="Times New Roman"/>
          </w:rPr>
          <w:delText xml:space="preserve">contemporary vegetation cover </w:delText>
        </w:r>
      </w:del>
      <w:del w:id="122"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6B53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 </w:instrTex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EN.CITE.DATA </w:instrText>
      </w:r>
      <w:r w:rsidR="0094203B">
        <w:rPr>
          <w:rFonts w:ascii="Times New Roman" w:hAnsi="Times New Roman" w:cs="Times New Roman"/>
          <w:noProof/>
        </w:rPr>
      </w:r>
      <w:r w:rsidR="0094203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94203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ins w:id="123" w:author="Gabrielle Boisrame" w:date="2019-10-31T14:21:00Z">
        <w:r w:rsidR="00726FE3">
          <w:rPr>
            <w:rFonts w:ascii="Times New Roman" w:hAnsi="Times New Roman" w:cs="Times New Roman"/>
          </w:rPr>
          <w:t xml:space="preserve"> Reductions in forest cover due to fire caused a </w:t>
        </w:r>
      </w:ins>
      <w:ins w:id="124" w:author="Gabrielle Boisrame" w:date="2019-10-31T14:18:00Z">
        <w:r w:rsidR="00726FE3">
          <w:rPr>
            <w:rFonts w:ascii="Times New Roman" w:hAnsi="Times New Roman" w:cs="Times New Roman"/>
          </w:rPr>
          <w:t>combination of reduced interception, reduced transpiration, and altered snow</w:t>
        </w:r>
      </w:ins>
      <w:ins w:id="125" w:author="Gabrielle Boisrame" w:date="2019-10-31T14:19:00Z">
        <w:r w:rsidR="00726FE3">
          <w:rPr>
            <w:rFonts w:ascii="Times New Roman" w:hAnsi="Times New Roman" w:cs="Times New Roman"/>
          </w:rPr>
          <w:t xml:space="preserve">pack </w:t>
        </w:r>
      </w:ins>
      <w:ins w:id="126" w:author="Gabrielle Boisrame" w:date="2019-10-31T14:31:00Z">
        <w:r w:rsidR="00A955C1">
          <w:rPr>
            <w:rFonts w:ascii="Times New Roman" w:hAnsi="Times New Roman" w:cs="Times New Roman"/>
          </w:rPr>
          <w:t>dynamics, which</w:t>
        </w:r>
      </w:ins>
      <w:ins w:id="127" w:author="Gabrielle Boisrame" w:date="2019-10-31T14:22:00Z">
        <w:r w:rsidR="00726FE3">
          <w:rPr>
            <w:rFonts w:ascii="Times New Roman" w:hAnsi="Times New Roman" w:cs="Times New Roman"/>
          </w:rPr>
          <w:t xml:space="preserve"> </w:t>
        </w:r>
      </w:ins>
      <w:ins w:id="128" w:author="Gabrielle Boisrame" w:date="2019-10-31T14:23:00Z">
        <w:del w:id="129" w:author="Sally Thompson" w:date="2019-11-01T12:20:00Z">
          <w:r w:rsidR="00726FE3" w:rsidDel="002B37FB">
            <w:rPr>
              <w:rFonts w:ascii="Times New Roman" w:hAnsi="Times New Roman" w:cs="Times New Roman"/>
            </w:rPr>
            <w:delText>resulted in</w:delText>
          </w:r>
        </w:del>
      </w:ins>
      <w:ins w:id="130" w:author="Sally Thompson" w:date="2019-11-01T12:20:00Z">
        <w:r w:rsidR="002B37FB">
          <w:rPr>
            <w:rFonts w:ascii="Times New Roman" w:hAnsi="Times New Roman" w:cs="Times New Roman"/>
          </w:rPr>
          <w:t>drove</w:t>
        </w:r>
      </w:ins>
      <w:ins w:id="131" w:author="Gabrielle Boisrame" w:date="2019-10-31T14:22:00Z">
        <w:r w:rsidR="00726FE3">
          <w:rPr>
            <w:rFonts w:ascii="Times New Roman" w:hAnsi="Times New Roman" w:cs="Times New Roman"/>
          </w:rPr>
          <w:t xml:space="preserve"> </w:t>
        </w:r>
      </w:ins>
      <w:ins w:id="132" w:author="Gabrielle Boisrame" w:date="2019-10-31T14:26:00Z">
        <w:del w:id="133" w:author="Sally Thompson" w:date="2019-11-01T12:20:00Z">
          <w:r w:rsidR="00726FE3" w:rsidDel="002B37FB">
            <w:rPr>
              <w:rFonts w:ascii="Times New Roman" w:hAnsi="Times New Roman" w:cs="Times New Roman"/>
            </w:rPr>
            <w:delText>this</w:delText>
          </w:r>
        </w:del>
      </w:ins>
      <w:ins w:id="134" w:author="Sally Thompson" w:date="2019-11-01T12:20:00Z">
        <w:r w:rsidR="002B37FB">
          <w:rPr>
            <w:rFonts w:ascii="Times New Roman" w:hAnsi="Times New Roman" w:cs="Times New Roman"/>
          </w:rPr>
          <w:t>the soil moisture</w:t>
        </w:r>
      </w:ins>
      <w:ins w:id="135" w:author="Gabrielle Boisrame" w:date="2019-10-31T14:26:00Z">
        <w:r w:rsidR="00726FE3">
          <w:rPr>
            <w:rFonts w:ascii="Times New Roman" w:hAnsi="Times New Roman" w:cs="Times New Roman"/>
          </w:rPr>
          <w:t xml:space="preserve"> increase</w:t>
        </w:r>
      </w:ins>
      <w:ins w:id="136" w:author="Sally Thompson" w:date="2019-11-01T12:20:00Z">
        <w:r w:rsidR="002B37FB">
          <w:rPr>
            <w:rFonts w:ascii="Times New Roman" w:hAnsi="Times New Roman" w:cs="Times New Roman"/>
          </w:rPr>
          <w:t>s</w:t>
        </w:r>
      </w:ins>
      <w:ins w:id="137" w:author="Gabrielle Boisrame" w:date="2019-10-31T14:26:00Z">
        <w:r w:rsidR="00726FE3">
          <w:rPr>
            <w:rFonts w:ascii="Times New Roman" w:hAnsi="Times New Roman" w:cs="Times New Roman"/>
          </w:rPr>
          <w:t xml:space="preserve"> </w:t>
        </w:r>
        <w:del w:id="138" w:author="Sally Thompson" w:date="2019-11-01T12:20:00Z">
          <w:r w:rsidR="00726FE3" w:rsidDel="002B37FB">
            <w:rPr>
              <w:rFonts w:ascii="Times New Roman" w:hAnsi="Times New Roman" w:cs="Times New Roman"/>
            </w:rPr>
            <w:delText xml:space="preserve">in soil </w:delText>
          </w:r>
        </w:del>
      </w:ins>
      <w:ins w:id="139" w:author="Gabrielle Boisrame" w:date="2019-10-31T14:30:00Z">
        <w:del w:id="140" w:author="Sally Thompson" w:date="2019-11-01T12:20:00Z">
          <w:r w:rsidR="00A955C1" w:rsidDel="002B37FB">
            <w:rPr>
              <w:rFonts w:ascii="Times New Roman" w:hAnsi="Times New Roman" w:cs="Times New Roman"/>
            </w:rPr>
            <w:delText>moisture</w:delText>
          </w:r>
        </w:del>
      </w:ins>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 </w:instrTex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EN.CITE.DATA </w:instrText>
      </w:r>
      <w:r w:rsidR="0094203B">
        <w:rPr>
          <w:rFonts w:ascii="Times New Roman" w:hAnsi="Times New Roman" w:cs="Times New Roman"/>
        </w:rPr>
      </w:r>
      <w:r w:rsidR="0094203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94203B">
        <w:rPr>
          <w:rFonts w:ascii="Times New Roman" w:hAnsi="Times New Roman" w:cs="Times New Roman"/>
          <w:noProof/>
        </w:rPr>
        <w:t>(Boisramé et al. 2019)</w:t>
      </w:r>
      <w:r w:rsidR="0094203B">
        <w:rPr>
          <w:rFonts w:ascii="Times New Roman" w:hAnsi="Times New Roman" w:cs="Times New Roman"/>
        </w:rPr>
        <w:fldChar w:fldCharType="end"/>
      </w:r>
      <w:ins w:id="141" w:author="Gabrielle Boisrame" w:date="2019-10-31T14:19:00Z">
        <w:r w:rsidR="00726FE3">
          <w:rPr>
            <w:rFonts w:ascii="Times New Roman" w:hAnsi="Times New Roman" w:cs="Times New Roman"/>
          </w:rPr>
          <w:t>.</w:t>
        </w:r>
      </w:ins>
    </w:p>
    <w:p w14:paraId="1D3101A3" w14:textId="4A772255"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ins w:id="142" w:author="Sally Thompson" w:date="2019-11-01T12:20:00Z">
        <w:del w:id="143" w:author="Stevens, Jens T" w:date="2019-11-05T13:02:00Z">
          <w:r w:rsidR="002B37FB" w:rsidDel="0094203B">
            <w:rPr>
              <w:rFonts w:ascii="Times New Roman" w:hAnsi="Times New Roman" w:cs="Times New Roman"/>
            </w:rPr>
            <w:delText>Regions</w:delText>
          </w:r>
        </w:del>
      </w:ins>
      <w:ins w:id="144" w:author="Stevens, Jens T" w:date="2019-11-05T13:02:00Z">
        <w:r w:rsidR="0094203B">
          <w:rPr>
            <w:rFonts w:ascii="Times New Roman" w:hAnsi="Times New Roman" w:cs="Times New Roman"/>
          </w:rPr>
          <w:t>Basins</w:t>
        </w:r>
      </w:ins>
      <w:ins w:id="145" w:author="Sally Thompson" w:date="2019-11-01T12:20:00Z">
        <w:r w:rsidR="002B37FB">
          <w:rPr>
            <w:rFonts w:ascii="Times New Roman" w:hAnsi="Times New Roman" w:cs="Times New Roman"/>
          </w:rPr>
          <w:t xml:space="preserve"> with </w:t>
        </w:r>
      </w:ins>
      <w:del w:id="146" w:author="Sally Thompson" w:date="2019-11-01T12:20:00Z">
        <w:r w:rsidR="00685E70" w:rsidDel="002B37FB">
          <w:rPr>
            <w:rFonts w:ascii="Times New Roman" w:hAnsi="Times New Roman" w:cs="Times New Roman"/>
          </w:rPr>
          <w:delText xml:space="preserve">Different </w:delText>
        </w:r>
      </w:del>
      <w:ins w:id="147" w:author="Sally Thompson" w:date="2019-11-01T12:20:00Z">
        <w:r w:rsidR="002B37FB">
          <w:rPr>
            <w:rFonts w:ascii="Times New Roman" w:hAnsi="Times New Roman" w:cs="Times New Roman"/>
          </w:rPr>
          <w:t xml:space="preserve">different </w:t>
        </w:r>
      </w:ins>
      <w:r w:rsidR="00685E70">
        <w:rPr>
          <w:rFonts w:ascii="Times New Roman" w:hAnsi="Times New Roman" w:cs="Times New Roman"/>
        </w:rPr>
        <w:t xml:space="preserve">climates, soils </w:t>
      </w:r>
      <w:del w:id="148" w:author="Stevens, Jens T" w:date="2019-11-05T13:02:00Z">
        <w:r w:rsidR="00685E70" w:rsidDel="0094203B">
          <w:rPr>
            <w:rFonts w:ascii="Times New Roman" w:hAnsi="Times New Roman" w:cs="Times New Roman"/>
          </w:rPr>
          <w:delText xml:space="preserve">and </w:delText>
        </w:r>
      </w:del>
      <w:ins w:id="149" w:author="Stevens, Jens T" w:date="2019-11-05T13:02:00Z">
        <w:r w:rsidR="0094203B">
          <w:rPr>
            <w:rFonts w:ascii="Times New Roman" w:hAnsi="Times New Roman" w:cs="Times New Roman"/>
          </w:rPr>
          <w:t xml:space="preserve">or </w:t>
        </w:r>
      </w:ins>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ins w:id="150" w:author="Sally Thompson" w:date="2019-11-01T12:21:00Z">
        <w:r w:rsidR="002B37FB">
          <w:rPr>
            <w:rFonts w:ascii="Times New Roman" w:hAnsi="Times New Roman" w:cs="Times New Roman"/>
          </w:rPr>
          <w:t xml:space="preserve">, as could subtle differences in how </w:t>
        </w:r>
      </w:ins>
      <w:ins w:id="151" w:author="Stevens, Jens T" w:date="2019-11-05T13:02:00Z">
        <w:r w:rsidR="0094203B">
          <w:rPr>
            <w:rFonts w:ascii="Times New Roman" w:hAnsi="Times New Roman" w:cs="Times New Roman"/>
          </w:rPr>
          <w:t xml:space="preserve">a </w:t>
        </w:r>
      </w:ins>
      <w:ins w:id="152" w:author="Sally Thompson" w:date="2019-11-01T12:21:00Z">
        <w:r w:rsidR="002B37FB">
          <w:rPr>
            <w:rFonts w:ascii="Times New Roman" w:hAnsi="Times New Roman" w:cs="Times New Roman"/>
          </w:rPr>
          <w:t>managed wildfire regime is operated</w:t>
        </w:r>
      </w:ins>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153"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154"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155" w:author="Jens Stevens" w:date="2019-10-29T10:18:00Z">
        <w:r w:rsidR="00685E70" w:rsidDel="001D1606">
          <w:rPr>
            <w:rFonts w:ascii="Times New Roman" w:hAnsi="Times New Roman" w:cs="Times New Roman"/>
          </w:rPr>
          <w:delText xml:space="preserve"> and </w:delText>
        </w:r>
      </w:del>
      <w:del w:id="156" w:author="Jens Stevens" w:date="2019-10-29T10:17:00Z">
        <w:r w:rsidR="00504C3C" w:rsidDel="001D1606">
          <w:rPr>
            <w:rFonts w:ascii="Times New Roman" w:hAnsi="Times New Roman" w:cs="Times New Roman"/>
          </w:rPr>
          <w:delText xml:space="preserve">slightly </w:delText>
        </w:r>
      </w:del>
      <w:del w:id="157"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158"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159"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160"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161"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162" w:author="Jens Stevens" w:date="2019-10-29T10:20:00Z" w:name="move23236851"/>
      <w:moveTo w:id="163" w:author="Jens Stevens" w:date="2019-10-29T10:20:00Z">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162"/>
    <w:p w14:paraId="743E8CDA" w14:textId="1D62F252" w:rsidR="0065308B" w:rsidRPr="00C17CE1" w:rsidDel="001D1606" w:rsidRDefault="007D15CE" w:rsidP="00C17CE1">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moveFromRangeStart w:id="164" w:author="Jens Stevens" w:date="2019-10-29T10:20:00Z" w:name="move23236851"/>
      <w:moveFrom w:id="165" w:author="Jens Stevens" w:date="2019-10-29T10:20:00Z">
        <w:r w:rsidR="0065308B" w:rsidRPr="00C17CE1" w:rsidDel="001D1606">
          <w:rPr>
            <w:rFonts w:ascii="Times New Roman" w:hAnsi="Times New Roman" w:cs="Times New Roman"/>
          </w:rPr>
          <w:t xml:space="preserve">How </w:t>
        </w:r>
        <w:r w:rsidR="009631FD" w:rsidRPr="00C17CE1" w:rsidDel="001D1606">
          <w:rPr>
            <w:rFonts w:ascii="Times New Roman" w:hAnsi="Times New Roman" w:cs="Times New Roman"/>
          </w:rPr>
          <w:t xml:space="preserve">has </w:t>
        </w:r>
        <w:r w:rsidR="0065308B" w:rsidRPr="00C17CE1" w:rsidDel="001D1606">
          <w:rPr>
            <w:rFonts w:ascii="Times New Roman" w:hAnsi="Times New Roman" w:cs="Times New Roman"/>
          </w:rPr>
          <w:t>forest composition and structure at the survey plot scale change</w:t>
        </w:r>
        <w:r w:rsidR="009631FD" w:rsidRPr="00C17CE1" w:rsidDel="001D1606">
          <w:rPr>
            <w:rFonts w:ascii="Times New Roman" w:hAnsi="Times New Roman" w:cs="Times New Roman"/>
          </w:rPr>
          <w:t>d</w:t>
        </w:r>
        <w:r w:rsidR="0065308B" w:rsidRPr="00C17CE1" w:rsidDel="001D1606">
          <w:rPr>
            <w:rFonts w:ascii="Times New Roman" w:hAnsi="Times New Roman" w:cs="Times New Roman"/>
          </w:rPr>
          <w:t xml:space="preserve"> from 1970-present, and how are these changes associated with fire? </w:t>
        </w:r>
      </w:moveFrom>
    </w:p>
    <w:moveFromRangeEnd w:id="164"/>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7B054BE2"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166" w:author="Jens Stevens" w:date="2019-10-29T10:21:00Z">
        <w:r w:rsidR="009D439C" w:rsidDel="001D1606">
          <w:rPr>
            <w:rFonts w:ascii="Times New Roman" w:hAnsi="Times New Roman" w:cs="Times New Roman"/>
          </w:rPr>
          <w:delText>1</w:delText>
        </w:r>
      </w:del>
      <w:ins w:id="167"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ins w:id="168" w:author="Jens Stevens" w:date="2019-10-29T10:21:00Z">
        <w:r w:rsidR="001D1606">
          <w:rPr>
            <w:rFonts w:ascii="Times New Roman" w:hAnsi="Times New Roman" w:cs="Times New Roman"/>
          </w:rPr>
          <w:t xml:space="preserve">, a </w:t>
        </w:r>
      </w:ins>
      <w:ins w:id="169" w:author="Stevens, Jens T" w:date="2019-11-05T13:02:00Z">
        <w:r w:rsidR="0094203B">
          <w:rPr>
            <w:rFonts w:ascii="Times New Roman" w:hAnsi="Times New Roman" w:cs="Times New Roman"/>
          </w:rPr>
          <w:t xml:space="preserve">wetter and </w:t>
        </w:r>
      </w:ins>
      <w:ins w:id="170" w:author="Jens Stevens" w:date="2019-10-29T10:21:00Z">
        <w:r w:rsidR="001D1606">
          <w:rPr>
            <w:rFonts w:ascii="Times New Roman" w:hAnsi="Times New Roman" w:cs="Times New Roman"/>
          </w:rPr>
          <w:t xml:space="preserve">more </w:t>
        </w:r>
      </w:ins>
      <w:ins w:id="171" w:author="Jens Stevens" w:date="2019-10-29T10:22:00Z">
        <w:r w:rsidR="001D1606">
          <w:rPr>
            <w:rFonts w:ascii="Times New Roman" w:hAnsi="Times New Roman" w:cs="Times New Roman"/>
          </w:rPr>
          <w:t>productive</w:t>
        </w:r>
      </w:ins>
      <w:ins w:id="172" w:author="Jens Stevens" w:date="2019-10-29T10:21:00Z">
        <w:r w:rsidR="001D1606">
          <w:rPr>
            <w:rFonts w:ascii="Times New Roman" w:hAnsi="Times New Roman" w:cs="Times New Roman"/>
          </w:rPr>
          <w:t xml:space="preserve"> </w:t>
        </w:r>
      </w:ins>
      <w:ins w:id="173"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0875D27F" w:rsidR="00AD0CC6" w:rsidRDefault="005D0DF4" w:rsidP="00AD0CC6">
      <w:pPr>
        <w:spacing w:line="480" w:lineRule="auto"/>
        <w:ind w:firstLine="720"/>
        <w:rPr>
          <w:rFonts w:ascii="Times New Roman" w:hAnsi="Times New Roman" w:cs="Times New Roman"/>
        </w:rPr>
      </w:pPr>
      <w:bookmarkStart w:id="174"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del w:id="175" w:author="Sally Thompson" w:date="2019-11-01T12:22:00Z">
        <w:r w:rsidR="006F3E50" w:rsidRPr="00EF599F" w:rsidDel="002B37FB">
          <w:rPr>
            <w:rFonts w:ascii="Times New Roman" w:hAnsi="Times New Roman" w:cs="Times New Roman"/>
          </w:rPr>
          <w:delText xml:space="preserve">minimum of </w:delText>
        </w:r>
      </w:del>
      <w:del w:id="176" w:author="Sally Thompson" w:date="2019-11-01T15:07:00Z">
        <w:r w:rsidR="006F3E50" w:rsidRPr="00EF599F" w:rsidDel="008D4634">
          <w:rPr>
            <w:rFonts w:ascii="Times New Roman" w:hAnsi="Times New Roman" w:cs="Times New Roman"/>
          </w:rPr>
          <w:delText>-</w:delText>
        </w:r>
      </w:del>
      <w:ins w:id="177" w:author="Sally Thompson" w:date="2019-11-01T15:07:00Z">
        <w:r w:rsidR="008D4634">
          <w:rPr>
            <w:rFonts w:ascii="Times New Roman" w:hAnsi="Times New Roman" w:cs="Times New Roman"/>
          </w:rPr>
          <w:noBreakHyphen/>
        </w:r>
      </w:ins>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moveToRangeStart w:id="178" w:author="Stevens, Jens T" w:date="2019-11-05T13:42:00Z" w:name="move23853745"/>
      <w:moveTo w:id="179" w:author="Stevens, Jens T" w:date="2019-11-05T13:42:00Z">
        <w:r w:rsidR="00D41624">
          <w:rPr>
            <w:rFonts w:ascii="Times New Roman" w:hAnsi="Times New Roman" w:cs="Times New Roman"/>
          </w:rPr>
          <w:t>There is no evidence of logging in this region during this period.</w:t>
        </w:r>
      </w:moveTo>
      <w:moveToRangeEnd w:id="178"/>
      <w:ins w:id="180" w:author="Stevens, Jens T" w:date="2019-11-05T13:42:00Z">
        <w:r w:rsidR="00D41624">
          <w:rPr>
            <w:rFonts w:ascii="Times New Roman" w:hAnsi="Times New Roman" w:cs="Times New Roman"/>
          </w:rPr>
          <w:t xml:space="preserve"> </w:t>
        </w:r>
      </w:ins>
      <w:r w:rsidR="001276AC">
        <w:rPr>
          <w:rFonts w:ascii="Times New Roman" w:hAnsi="Times New Roman" w:cs="Times New Roman"/>
        </w:rPr>
        <w:t xml:space="preserve">Based on </w:t>
      </w:r>
      <w:del w:id="181" w:author="Jens Stevens" w:date="2019-10-25T13:02:00Z">
        <w:r w:rsidR="001276AC" w:rsidDel="0095422D">
          <w:rPr>
            <w:rFonts w:ascii="Times New Roman" w:hAnsi="Times New Roman" w:cs="Times New Roman"/>
          </w:rPr>
          <w:delText>tree ring</w:delText>
        </w:r>
      </w:del>
      <w:ins w:id="182"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ins w:id="183" w:author="Stevens, Jens T" w:date="2019-11-05T13:41:00Z">
        <w:r w:rsidR="00D41624">
          <w:rPr>
            <w:rFonts w:ascii="Times New Roman" w:hAnsi="Times New Roman" w:cs="Times New Roman"/>
          </w:rPr>
          <w:t xml:space="preserve">exclusion and </w:t>
        </w:r>
      </w:ins>
      <w:r w:rsidR="001276AC">
        <w:rPr>
          <w:rFonts w:ascii="Times New Roman" w:hAnsi="Times New Roman" w:cs="Times New Roman"/>
        </w:rPr>
        <w:t xml:space="preserve">suppression appears to have </w:t>
      </w:r>
      <w:del w:id="184" w:author="Sally Thompson" w:date="2019-11-01T15:07:00Z">
        <w:r w:rsidR="001276AC" w:rsidDel="008D4634">
          <w:rPr>
            <w:rFonts w:ascii="Times New Roman" w:hAnsi="Times New Roman" w:cs="Times New Roman"/>
          </w:rPr>
          <w:delText xml:space="preserve">manifested </w:delText>
        </w:r>
      </w:del>
      <w:ins w:id="185" w:author="Sally Thompson" w:date="2019-11-01T15:07:00Z">
        <w:r w:rsidR="008D4634">
          <w:rPr>
            <w:rFonts w:ascii="Times New Roman" w:hAnsi="Times New Roman" w:cs="Times New Roman"/>
          </w:rPr>
          <w:t xml:space="preserve">started </w:t>
        </w:r>
      </w:ins>
      <w:r w:rsidR="001276AC">
        <w:rPr>
          <w:rFonts w:ascii="Times New Roman" w:hAnsi="Times New Roman" w:cs="Times New Roman"/>
        </w:rPr>
        <w:t xml:space="preserve">in SCB shortly </w:t>
      </w:r>
      <w:del w:id="186" w:author="Stevens, Jens T" w:date="2019-11-05T13:41:00Z">
        <w:r w:rsidR="001276AC" w:rsidDel="00D41624">
          <w:rPr>
            <w:rFonts w:ascii="Times New Roman" w:hAnsi="Times New Roman" w:cs="Times New Roman"/>
          </w:rPr>
          <w:delText xml:space="preserve">after </w:delText>
        </w:r>
      </w:del>
      <w:ins w:id="187" w:author="Stevens, Jens T" w:date="2019-11-05T13:41:00Z">
        <w:r w:rsidR="00D41624">
          <w:rPr>
            <w:rFonts w:ascii="Times New Roman" w:hAnsi="Times New Roman" w:cs="Times New Roman"/>
          </w:rPr>
          <w:t xml:space="preserve">before </w:t>
        </w:r>
      </w:ins>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moveFromRangeStart w:id="188" w:author="Stevens, Jens T" w:date="2019-11-05T13:42:00Z" w:name="move23853745"/>
      <w:moveFrom w:id="189" w:author="Stevens, Jens T" w:date="2019-11-05T13:42:00Z">
        <w:r w:rsidR="001276AC" w:rsidDel="00D41624">
          <w:rPr>
            <w:rFonts w:ascii="Times New Roman" w:hAnsi="Times New Roman" w:cs="Times New Roman"/>
          </w:rPr>
          <w:t xml:space="preserve"> </w:t>
        </w:r>
      </w:moveFrom>
      <w:moveFromRangeEnd w:id="188"/>
    </w:p>
    <w:p w14:paraId="06341805" w14:textId="2F696C69"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174"/>
      <w:del w:id="190" w:author="Sally Thompson" w:date="2019-11-01T15:12:00Z">
        <w:r w:rsidR="006B6F82" w:rsidDel="00B6453B">
          <w:rPr>
            <w:rFonts w:ascii="Times New Roman" w:hAnsi="Times New Roman" w:cs="Times New Roman"/>
          </w:rPr>
          <w:delText>Since then, nine other</w:delText>
        </w:r>
      </w:del>
      <w:ins w:id="191" w:author="Sally Thompson" w:date="2019-11-01T15:12:00Z">
        <w:r w:rsidR="00B6453B">
          <w:rPr>
            <w:rFonts w:ascii="Times New Roman" w:hAnsi="Times New Roman" w:cs="Times New Roman"/>
          </w:rPr>
          <w:t>In total, 10</w:t>
        </w:r>
      </w:ins>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ins w:id="192" w:author="Sally Thompson" w:date="2019-11-01T15:12:00Z">
        <w:r w:rsidR="00B6453B">
          <w:rPr>
            <w:rFonts w:ascii="Times New Roman" w:hAnsi="Times New Roman" w:cs="Times New Roman"/>
          </w:rPr>
          <w:t xml:space="preserve"> between 1970 and 2016</w:t>
        </w:r>
      </w:ins>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8F24AC1"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193"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194"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del w:id="195" w:author="Stevens, Jens T" w:date="2019-11-05T11:11:00Z">
        <w:r w:rsidR="007014B4" w:rsidDel="003612C0">
          <w:rPr>
            <w:rFonts w:ascii="Times New Roman" w:hAnsi="Times New Roman" w:cs="Times New Roman"/>
            <w:color w:val="000000" w:themeColor="text1"/>
          </w:rPr>
          <w:delText xml:space="preserve">825 </w:delText>
        </w:r>
      </w:del>
      <w:ins w:id="196" w:author="Stevens, Jens T" w:date="2019-11-05T11:11:00Z">
        <w:r w:rsidR="003612C0">
          <w:rPr>
            <w:rFonts w:ascii="Times New Roman" w:hAnsi="Times New Roman" w:cs="Times New Roman"/>
            <w:color w:val="000000" w:themeColor="text1"/>
          </w:rPr>
          <w:t xml:space="preserve">830 </w:t>
        </w:r>
      </w:ins>
      <w:r w:rsidR="007014B4">
        <w:rPr>
          <w:rFonts w:ascii="Times New Roman" w:hAnsi="Times New Roman" w:cs="Times New Roman"/>
          <w:color w:val="000000" w:themeColor="text1"/>
        </w:rPr>
        <w:t>ha</w:t>
      </w:r>
      <w:ins w:id="197" w:author="Stevens, Jens T" w:date="2019-11-04T20:46:00Z">
        <w:r w:rsidR="004A4AFF">
          <w:rPr>
            <w:rFonts w:ascii="Times New Roman" w:hAnsi="Times New Roman" w:cs="Times New Roman"/>
            <w:color w:val="000000" w:themeColor="text1"/>
          </w:rPr>
          <w:t xml:space="preserve"> (median 248 ha)</w:t>
        </w:r>
      </w:ins>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C190632">
            <wp:extent cx="4112804" cy="4517853"/>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112804" cy="4517853"/>
                    </a:xfrm>
                    <a:prstGeom prst="rect">
                      <a:avLst/>
                    </a:prstGeom>
                  </pic:spPr>
                </pic:pic>
              </a:graphicData>
            </a:graphic>
          </wp:inline>
        </w:drawing>
      </w:r>
    </w:p>
    <w:p w14:paraId="4729CBE1" w14:textId="27BB681E"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98"/>
      <w:commentRangeStart w:id="199"/>
      <w:commentRangeStart w:id="200"/>
      <w:r w:rsidR="00880806">
        <w:rPr>
          <w:rFonts w:ascii="Times New Roman" w:hAnsi="Times New Roman" w:cs="Times New Roman"/>
        </w:rPr>
        <w:t>Overlapping fire perimeters</w:t>
      </w:r>
      <w:r w:rsidR="008B2E36">
        <w:rPr>
          <w:rFonts w:ascii="Times New Roman" w:hAnsi="Times New Roman" w:cs="Times New Roman"/>
        </w:rPr>
        <w:t xml:space="preserve"> since 1973 shown in transparent red. </w:t>
      </w:r>
      <w:commentRangeEnd w:id="198"/>
      <w:r w:rsidR="00554B5F">
        <w:rPr>
          <w:rStyle w:val="CommentReference"/>
          <w:i w:val="0"/>
          <w:iCs w:val="0"/>
          <w:color w:val="auto"/>
        </w:rPr>
        <w:commentReference w:id="198"/>
      </w:r>
      <w:commentRangeEnd w:id="199"/>
      <w:r w:rsidR="007C0FB5">
        <w:rPr>
          <w:rStyle w:val="CommentReference"/>
          <w:i w:val="0"/>
          <w:iCs w:val="0"/>
          <w:color w:val="auto"/>
        </w:rPr>
        <w:commentReference w:id="199"/>
      </w:r>
      <w:commentRangeEnd w:id="200"/>
      <w:r w:rsidR="002931C4">
        <w:rPr>
          <w:rStyle w:val="CommentReference"/>
          <w:i w:val="0"/>
          <w:iCs w:val="0"/>
          <w:color w:val="auto"/>
        </w:rPr>
        <w:commentReference w:id="200"/>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del w:id="201" w:author="Stevens, Jens T" w:date="2019-11-07T10:22:00Z">
        <w:r w:rsidR="008B2E36" w:rsidDel="002931C4">
          <w:rPr>
            <w:rFonts w:ascii="Times New Roman" w:hAnsi="Times New Roman" w:cs="Times New Roman"/>
          </w:rPr>
          <w:delText xml:space="preserve">Points </w:delText>
        </w:r>
      </w:del>
      <w:ins w:id="202" w:author="Stevens, Jens T" w:date="2019-11-07T10:22:00Z">
        <w:r w:rsidR="002931C4">
          <w:rPr>
            <w:rFonts w:ascii="Times New Roman" w:hAnsi="Times New Roman" w:cs="Times New Roman"/>
          </w:rPr>
          <w:t>Green p</w:t>
        </w:r>
        <w:r w:rsidR="002931C4">
          <w:rPr>
            <w:rFonts w:ascii="Times New Roman" w:hAnsi="Times New Roman" w:cs="Times New Roman"/>
          </w:rPr>
          <w:t xml:space="preserve">oints </w:t>
        </w:r>
      </w:ins>
      <w:r w:rsidR="008B2E36">
        <w:rPr>
          <w:rFonts w:ascii="Times New Roman" w:hAnsi="Times New Roman" w:cs="Times New Roman"/>
        </w:rPr>
        <w:t>in main figure indicate main vegetation (forestry) plots</w:t>
      </w:r>
      <w:ins w:id="203" w:author="Stevens, Jens T" w:date="2019-11-07T10:22:00Z">
        <w:r w:rsidR="002931C4">
          <w:rPr>
            <w:rFonts w:ascii="Times New Roman" w:hAnsi="Times New Roman" w:cs="Times New Roman"/>
          </w:rPr>
          <w:t xml:space="preserve"> installed in 1970</w:t>
        </w:r>
      </w:ins>
      <w:r w:rsidR="008B2E36">
        <w:rPr>
          <w:rFonts w:ascii="Times New Roman" w:hAnsi="Times New Roman" w:cs="Times New Roman"/>
        </w:rPr>
        <w:t>, a subset of which (blue) were re-sampled in 2017.</w:t>
      </w:r>
      <w:ins w:id="204" w:author="Stevens, Jens T" w:date="2019-11-07T10:23:00Z">
        <w:r w:rsidR="002931C4">
          <w:rPr>
            <w:rFonts w:ascii="Times New Roman" w:hAnsi="Times New Roman" w:cs="Times New Roman"/>
          </w:rPr>
          <w:t xml:space="preserve"> The pink point is the approximate location of the Kings River streamflow gage near </w:t>
        </w:r>
      </w:ins>
      <w:ins w:id="205" w:author="Stevens, Jens T" w:date="2019-11-07T10:24:00Z">
        <w:r w:rsidR="002931C4">
          <w:rPr>
            <w:rFonts w:ascii="Times New Roman" w:hAnsi="Times New Roman" w:cs="Times New Roman"/>
          </w:rPr>
          <w:t>Cedar Grove; USGS gage 11212500 (exact coordinates given in Table A2).</w:t>
        </w:r>
      </w:ins>
      <w:bookmarkStart w:id="206" w:name="_GoBack"/>
      <w:bookmarkEnd w:id="206"/>
    </w:p>
    <w:p w14:paraId="6CAFD9C5" w14:textId="680F265C" w:rsidR="00601857" w:rsidRDefault="008E7537" w:rsidP="00687D4D">
      <w:pPr>
        <w:spacing w:line="480" w:lineRule="auto"/>
        <w:ind w:firstLine="720"/>
        <w:rPr>
          <w:ins w:id="207" w:author="Jens Stevens" w:date="2019-10-29T12:52:00Z"/>
          <w:rFonts w:ascii="Times New Roman" w:hAnsi="Times New Roman" w:cs="Times New Roman"/>
        </w:rPr>
      </w:pPr>
      <w:ins w:id="208" w:author="Jens Stevens" w:date="2019-10-29T12:26:00Z">
        <w:r>
          <w:rPr>
            <w:rFonts w:ascii="Times New Roman" w:hAnsi="Times New Roman" w:cs="Times New Roman"/>
          </w:rPr>
          <w:t>In addition to the increased fire frequency at ICB compared to SCB</w:t>
        </w:r>
      </w:ins>
      <w:ins w:id="209" w:author="Jens Stevens" w:date="2019-10-29T12:27:00Z">
        <w:r>
          <w:rPr>
            <w:rFonts w:ascii="Times New Roman" w:hAnsi="Times New Roman" w:cs="Times New Roman"/>
          </w:rPr>
          <w:t xml:space="preserve"> since 1970</w:t>
        </w:r>
      </w:ins>
      <w:ins w:id="210" w:author="Sally Thompson" w:date="2019-11-01T15:12:00Z">
        <w:r w:rsidR="00B6453B">
          <w:rPr>
            <w:rFonts w:ascii="Times New Roman" w:hAnsi="Times New Roman" w:cs="Times New Roman"/>
          </w:rPr>
          <w:t xml:space="preserve"> (27 compared to 10 large fires)</w:t>
        </w:r>
      </w:ins>
      <w:ins w:id="211" w:author="Jens Stevens" w:date="2019-10-29T12:26:00Z">
        <w:r>
          <w:rPr>
            <w:rFonts w:ascii="Times New Roman" w:hAnsi="Times New Roman" w:cs="Times New Roman"/>
          </w:rPr>
          <w:t>,</w:t>
        </w:r>
      </w:ins>
      <w:ins w:id="212" w:author="Jens Stevens" w:date="2019-10-29T12:27:00Z">
        <w:r>
          <w:rPr>
            <w:rFonts w:ascii="Times New Roman" w:hAnsi="Times New Roman" w:cs="Times New Roman"/>
          </w:rPr>
          <w:t xml:space="preserve"> differences in water balance and site </w:t>
        </w:r>
      </w:ins>
      <w:ins w:id="213" w:author="Jens Stevens" w:date="2019-10-29T12:28:00Z">
        <w:r>
          <w:rPr>
            <w:rFonts w:ascii="Times New Roman" w:hAnsi="Times New Roman" w:cs="Times New Roman"/>
          </w:rPr>
          <w:t xml:space="preserve">productivity between the basins may influence vegetation response to the reintroduction of fire. </w:t>
        </w:r>
      </w:ins>
      <w:ins w:id="214" w:author="Sally Thompson" w:date="2019-11-01T15:09:00Z">
        <w:r w:rsidR="008D4634">
          <w:rPr>
            <w:rFonts w:ascii="Times New Roman" w:hAnsi="Times New Roman" w:cs="Times New Roman"/>
          </w:rPr>
          <w:t xml:space="preserve"> </w:t>
        </w:r>
      </w:ins>
      <w:ins w:id="215" w:author="Jens Stevens" w:date="2019-10-29T12:28:00Z">
        <w:r>
          <w:rPr>
            <w:rFonts w:ascii="Times New Roman" w:hAnsi="Times New Roman" w:cs="Times New Roman"/>
          </w:rPr>
          <w:t>ICB</w:t>
        </w:r>
      </w:ins>
      <w:ins w:id="216" w:author="Jens Stevens" w:date="2019-10-29T12:29:00Z">
        <w:r>
          <w:rPr>
            <w:rFonts w:ascii="Times New Roman" w:hAnsi="Times New Roman" w:cs="Times New Roman"/>
          </w:rPr>
          <w:t xml:space="preserve"> and SCB have similar mean elevation (2500 m and 2700 m respectively) and forest types </w:t>
        </w:r>
      </w:ins>
      <w:del w:id="217"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ins w:id="218" w:author="Jens Stevens" w:date="2019-10-29T12:30:00Z">
        <w:r>
          <w:rPr>
            <w:rFonts w:ascii="Times New Roman" w:hAnsi="Times New Roman" w:cs="Times New Roman"/>
          </w:rPr>
          <w:t xml:space="preserve">, but </w:t>
        </w:r>
      </w:ins>
      <w:ins w:id="219" w:author="Jens Stevens" w:date="2019-10-29T12:44:00Z">
        <w:r w:rsidR="00914DC5">
          <w:rPr>
            <w:rFonts w:ascii="Times New Roman" w:hAnsi="Times New Roman" w:cs="Times New Roman"/>
          </w:rPr>
          <w:t>three</w:t>
        </w:r>
      </w:ins>
      <w:ins w:id="220"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221" w:author="Jens Stevens" w:date="2019-10-29T12:41:00Z">
        <w:r w:rsidR="0020307F" w:rsidDel="007F29F5">
          <w:rPr>
            <w:rFonts w:ascii="Times New Roman" w:hAnsi="Times New Roman" w:cs="Times New Roman"/>
            <w:color w:val="000000" w:themeColor="text1"/>
          </w:rPr>
          <w:delText>We installed</w:delText>
        </w:r>
      </w:del>
      <w:ins w:id="222"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223"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224"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225"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226" w:author="Jens Stevens" w:date="2019-10-29T12:42:00Z">
        <w:del w:id="227" w:author="Sally Thompson" w:date="2019-11-01T15:13:00Z">
          <w:r w:rsidR="00914DC5" w:rsidDel="00B6453B">
            <w:rPr>
              <w:rFonts w:ascii="Times New Roman" w:hAnsi="Times New Roman" w:cs="Times New Roman"/>
              <w:color w:val="000000" w:themeColor="text1"/>
            </w:rPr>
            <w:delText>; a</w:delText>
          </w:r>
        </w:del>
      </w:ins>
      <w:del w:id="228" w:author="Sally Thompson" w:date="2019-11-01T15:13:00Z">
        <w:r w:rsidR="00140558" w:rsidRPr="00EF599F" w:rsidDel="00B6453B">
          <w:rPr>
            <w:rFonts w:ascii="Times New Roman" w:hAnsi="Times New Roman" w:cs="Times New Roman"/>
          </w:rPr>
          <w:delText xml:space="preserve">nnual precipitation in </w:delText>
        </w:r>
        <w:r w:rsidR="00B56F43" w:rsidDel="00B6453B">
          <w:rPr>
            <w:rFonts w:ascii="Times New Roman" w:hAnsi="Times New Roman" w:cs="Times New Roman"/>
          </w:rPr>
          <w:delText>SCB</w:delText>
        </w:r>
        <w:r w:rsidR="00140558" w:rsidRPr="00EF599F" w:rsidDel="00B6453B">
          <w:rPr>
            <w:rFonts w:ascii="Times New Roman" w:hAnsi="Times New Roman" w:cs="Times New Roman"/>
          </w:rPr>
          <w:delText xml:space="preserve"> has not been measured</w:delText>
        </w:r>
        <w:r w:rsidR="008E6BFC" w:rsidRPr="00EF599F" w:rsidDel="00B6453B">
          <w:rPr>
            <w:rFonts w:ascii="Times New Roman" w:hAnsi="Times New Roman" w:cs="Times New Roman"/>
          </w:rPr>
          <w:delText xml:space="preserve"> </w:delText>
        </w:r>
        <w:r w:rsidR="00601857" w:rsidDel="00B6453B">
          <w:rPr>
            <w:rFonts w:ascii="Times New Roman" w:hAnsi="Times New Roman" w:cs="Times New Roman"/>
          </w:rPr>
          <w:delText xml:space="preserve">in the </w:delText>
        </w:r>
        <w:r w:rsidR="008E6BFC" w:rsidRPr="00EF599F" w:rsidDel="00B6453B">
          <w:rPr>
            <w:rFonts w:ascii="Times New Roman" w:hAnsi="Times New Roman" w:cs="Times New Roman"/>
          </w:rPr>
          <w:delText>long term</w:delText>
        </w:r>
      </w:del>
      <w:ins w:id="229" w:author="Jens Stevens" w:date="2019-10-29T12:42:00Z">
        <w:r w:rsidR="00914DC5">
          <w:rPr>
            <w:rFonts w:ascii="Times New Roman" w:hAnsi="Times New Roman" w:cs="Times New Roman"/>
          </w:rPr>
          <w:t>)</w:t>
        </w:r>
      </w:ins>
      <w:del w:id="230"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231" w:author="Jens Stevens" w:date="2019-10-29T12:43:00Z">
        <w:r w:rsidR="00914DC5">
          <w:rPr>
            <w:rFonts w:ascii="Times New Roman" w:hAnsi="Times New Roman" w:cs="Times New Roman"/>
          </w:rPr>
          <w:t xml:space="preserve">Second, </w:t>
        </w:r>
      </w:ins>
      <w:del w:id="232"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233"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234" w:author="Jens Stevens" w:date="2019-10-29T12:50:00Z">
        <w:r w:rsidR="0083369C" w:rsidDel="00914DC5">
          <w:rPr>
            <w:rFonts w:ascii="Times New Roman" w:hAnsi="Times New Roman" w:cs="Times New Roman"/>
          </w:rPr>
          <w:delText>0.9</w:delText>
        </w:r>
      </w:del>
      <w:ins w:id="235" w:author="Jens Stevens" w:date="2019-10-29T12:50:00Z">
        <w:r w:rsidR="00914DC5">
          <w:rPr>
            <w:rFonts w:ascii="Times New Roman" w:hAnsi="Times New Roman" w:cs="Times New Roman"/>
          </w:rPr>
          <w:t>0.66</w:t>
        </w:r>
      </w:ins>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ins w:id="236"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237" w:author="Jens Stevens" w:date="2019-10-29T12:49:00Z">
        <w:r w:rsidR="00914DC5">
          <w:rPr>
            <w:rFonts w:ascii="Times New Roman" w:hAnsi="Times New Roman" w:cs="Times New Roman"/>
          </w:rPr>
          <w:t>over a time period</w:t>
        </w:r>
      </w:ins>
      <w:ins w:id="238" w:author="Jens Stevens" w:date="2019-10-29T12:50:00Z">
        <w:r w:rsidR="00914DC5">
          <w:rPr>
            <w:rFonts w:ascii="Times New Roman" w:hAnsi="Times New Roman" w:cs="Times New Roman"/>
          </w:rPr>
          <w:t xml:space="preserve"> through the 1950’s</w:t>
        </w:r>
      </w:ins>
      <w:ins w:id="239" w:author="Jens Stevens" w:date="2019-10-29T12:49:00Z">
        <w:r w:rsidR="00914DC5">
          <w:rPr>
            <w:rFonts w:ascii="Times New Roman" w:hAnsi="Times New Roman" w:cs="Times New Roman"/>
          </w:rPr>
          <w:t xml:space="preserve"> where data</w:t>
        </w:r>
      </w:ins>
      <w:ins w:id="240" w:author="Jens Stevens" w:date="2019-10-29T12:50:00Z">
        <w:r w:rsidR="00914DC5">
          <w:rPr>
            <w:rFonts w:ascii="Times New Roman" w:hAnsi="Times New Roman" w:cs="Times New Roman"/>
          </w:rPr>
          <w:t xml:space="preserve"> from both basins</w:t>
        </w:r>
      </w:ins>
      <w:ins w:id="241"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242"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48C35865" w:rsidR="00BF21DB" w:rsidRPr="00513297" w:rsidRDefault="00BF21DB" w:rsidP="00687D4D">
      <w:pPr>
        <w:spacing w:line="480" w:lineRule="auto"/>
        <w:ind w:firstLine="720"/>
        <w:rPr>
          <w:rFonts w:ascii="Times New Roman" w:hAnsi="Times New Roman" w:cs="Times New Roman"/>
        </w:rPr>
      </w:pPr>
      <w:ins w:id="243"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244" w:author="Jens Stevens" w:date="2019-10-29T12:54:00Z">
        <w:r>
          <w:rPr>
            <w:rFonts w:ascii="Times New Roman" w:hAnsi="Times New Roman" w:cs="Times New Roman"/>
          </w:rPr>
          <w:t xml:space="preserve"> (NDVI) product during the early-mid growing season at both basins, available</w:t>
        </w:r>
      </w:ins>
      <w:ins w:id="245" w:author="Jens Stevens" w:date="2019-10-29T12:55:00Z">
        <w:r>
          <w:rPr>
            <w:rFonts w:ascii="Times New Roman" w:hAnsi="Times New Roman" w:cs="Times New Roman"/>
          </w:rPr>
          <w:t xml:space="preserve"> at</w:t>
        </w:r>
      </w:ins>
      <w:ins w:id="246" w:author="Jens Stevens" w:date="2019-10-29T12:54:00Z">
        <w:r>
          <w:rPr>
            <w:rFonts w:ascii="Times New Roman" w:hAnsi="Times New Roman" w:cs="Times New Roman"/>
          </w:rPr>
          <w:t xml:space="preserve"> </w:t>
        </w:r>
      </w:ins>
      <w:ins w:id="247"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ins>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(Robinson et al. 2017)</w:t>
      </w:r>
      <w:r w:rsidR="00D41624">
        <w:rPr>
          <w:rFonts w:ascii="Times New Roman" w:hAnsi="Times New Roman" w:cs="Times New Roman"/>
        </w:rPr>
        <w:fldChar w:fldCharType="end"/>
      </w:r>
      <w:ins w:id="248" w:author="Jens Stevens" w:date="2019-10-29T12:55:00Z">
        <w:r>
          <w:rPr>
            <w:rFonts w:ascii="Times New Roman" w:hAnsi="Times New Roman" w:cs="Times New Roman"/>
          </w:rPr>
          <w:t>. To minimize the effect of recent fires on productivity estimates, we used the earliest available data from 1984 and 1985</w:t>
        </w:r>
      </w:ins>
      <w:ins w:id="249" w:author="Jens Stevens" w:date="2019-10-29T12:56:00Z">
        <w:r>
          <w:rPr>
            <w:rFonts w:ascii="Times New Roman" w:hAnsi="Times New Roman" w:cs="Times New Roman"/>
          </w:rPr>
          <w:t>, prior to the 1985 Sugarloaf Fire (Table A1)</w:t>
        </w:r>
      </w:ins>
      <w:ins w:id="250" w:author="Jens Stevens" w:date="2019-10-29T13:06:00Z">
        <w:r w:rsidR="001E0396">
          <w:rPr>
            <w:rFonts w:ascii="Times New Roman" w:hAnsi="Times New Roman" w:cs="Times New Roman"/>
          </w:rPr>
          <w:t xml:space="preserve">, and at least 3 years after the most recent fire in either basin. </w:t>
        </w:r>
      </w:ins>
      <w:ins w:id="251"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w:t>
        </w:r>
        <w:del w:id="252" w:author="Sally Thompson" w:date="2019-11-01T15:13:00Z">
          <w:r w:rsidR="00432CAF" w:rsidDel="00B6453B">
            <w:rPr>
              <w:rFonts w:ascii="Times New Roman" w:hAnsi="Times New Roman" w:cs="Times New Roman"/>
            </w:rPr>
            <w:delText>so</w:delText>
          </w:r>
        </w:del>
      </w:ins>
      <w:ins w:id="253" w:author="Sally Thompson" w:date="2019-11-01T15:13:00Z">
        <w:r w:rsidR="00B6453B">
          <w:rPr>
            <w:rFonts w:ascii="Times New Roman" w:hAnsi="Times New Roman" w:cs="Times New Roman"/>
          </w:rPr>
          <w:t>and</w:t>
        </w:r>
      </w:ins>
      <w:ins w:id="254" w:author="Jens Stevens" w:date="2019-10-29T13:07:00Z">
        <w:r w:rsidR="00432CAF">
          <w:rPr>
            <w:rFonts w:ascii="Times New Roman" w:hAnsi="Times New Roman" w:cs="Times New Roman"/>
          </w:rPr>
          <w:t xml:space="preserve"> only compared the </w:t>
        </w:r>
      </w:ins>
      <w:ins w:id="255" w:author="Jens Stevens" w:date="2019-10-29T13:08:00Z">
        <w:r w:rsidR="00432CAF">
          <w:rPr>
            <w:rFonts w:ascii="Times New Roman" w:hAnsi="Times New Roman" w:cs="Times New Roman"/>
          </w:rPr>
          <w:t xml:space="preserve">vegetated portions of each watershed that had data for every image date. </w:t>
        </w:r>
      </w:ins>
    </w:p>
    <w:p w14:paraId="4FACC0C5" w14:textId="05DC8ED1" w:rsidR="00432CAF" w:rsidRDefault="00432CAF" w:rsidP="00A45278">
      <w:pPr>
        <w:pStyle w:val="Heading2"/>
        <w:rPr>
          <w:ins w:id="256" w:author="Jens Stevens" w:date="2019-10-29T13:11:00Z"/>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795FA3DE" wp14:editId="64BBAC28">
            <wp:extent cx="2745740" cy="274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DVI.pdf"/>
                    <pic:cNvPicPr/>
                  </pic:nvPicPr>
                  <pic:blipFill>
                    <a:blip r:embed="rId14">
                      <a:extLst>
                        <a:ext uri="{28A0092B-C50C-407E-A947-70E740481C1C}">
                          <a14:useLocalDpi xmlns:a14="http://schemas.microsoft.com/office/drawing/2010/main" val="0"/>
                        </a:ext>
                      </a:extLst>
                    </a:blip>
                    <a:stretch>
                      <a:fillRect/>
                    </a:stretch>
                  </pic:blipFill>
                  <pic:spPr>
                    <a:xfrm>
                      <a:off x="0" y="0"/>
                      <a:ext cx="2745740" cy="2745740"/>
                    </a:xfrm>
                    <a:prstGeom prst="rect">
                      <a:avLst/>
                    </a:prstGeom>
                  </pic:spPr>
                </pic:pic>
              </a:graphicData>
            </a:graphic>
          </wp:inline>
        </w:drawing>
      </w:r>
    </w:p>
    <w:p w14:paraId="3213EB53" w14:textId="5BEE1E72" w:rsidR="00432CAF" w:rsidRPr="00EB297A" w:rsidRDefault="00432CAF" w:rsidP="00A45278">
      <w:pPr>
        <w:pStyle w:val="Heading2"/>
        <w:rPr>
          <w:ins w:id="257" w:author="Jens Stevens" w:date="2019-10-29T13:11:00Z"/>
          <w:rFonts w:ascii="Times New Roman" w:hAnsi="Times New Roman" w:cs="Times New Roman"/>
          <w:color w:val="auto"/>
          <w:sz w:val="24"/>
          <w:szCs w:val="24"/>
        </w:rPr>
      </w:pPr>
      <w:ins w:id="258" w:author="Jens Stevens" w:date="2019-10-29T13:11:00Z">
        <w:r w:rsidRPr="00EB297A">
          <w:rPr>
            <w:rFonts w:ascii="Times New Roman" w:hAnsi="Times New Roman" w:cs="Times New Roman"/>
            <w:color w:val="auto"/>
            <w:sz w:val="24"/>
            <w:szCs w:val="24"/>
          </w:rPr>
          <w:t>Figure 2</w:t>
        </w:r>
      </w:ins>
      <w:ins w:id="259" w:author="Jens Stevens" w:date="2019-10-29T13:12:00Z">
        <w:r w:rsidRPr="00EB297A">
          <w:rPr>
            <w:rFonts w:ascii="Times New Roman" w:hAnsi="Times New Roman" w:cs="Times New Roman"/>
            <w:color w:val="auto"/>
            <w:sz w:val="24"/>
            <w:szCs w:val="24"/>
          </w:rPr>
          <w:t>: Normalized Difference Vegetation Index (NDVI</w:t>
        </w:r>
      </w:ins>
      <w:ins w:id="260" w:author="Stevens, Jens T" w:date="2019-11-06T21:26:00Z">
        <w:r w:rsidR="0040507E">
          <w:rPr>
            <w:rFonts w:ascii="Times New Roman" w:hAnsi="Times New Roman" w:cs="Times New Roman"/>
            <w:color w:val="auto"/>
            <w:sz w:val="24"/>
            <w:szCs w:val="24"/>
          </w:rPr>
          <w:t>; a</w:t>
        </w:r>
      </w:ins>
      <w:ins w:id="261" w:author="Stevens, Jens T" w:date="2019-11-06T21:27:00Z">
        <w:r w:rsidR="0040507E">
          <w:rPr>
            <w:rFonts w:ascii="Times New Roman" w:hAnsi="Times New Roman" w:cs="Times New Roman"/>
            <w:color w:val="auto"/>
            <w:sz w:val="24"/>
            <w:szCs w:val="24"/>
          </w:rPr>
          <w:t>veraged across a given basin for a given date</w:t>
        </w:r>
      </w:ins>
      <w:ins w:id="262" w:author="Jens Stevens" w:date="2019-10-29T13:12:00Z">
        <w:r w:rsidRPr="00EB297A">
          <w:rPr>
            <w:rFonts w:ascii="Times New Roman" w:hAnsi="Times New Roman" w:cs="Times New Roman"/>
            <w:color w:val="auto"/>
            <w:sz w:val="24"/>
            <w:szCs w:val="24"/>
          </w:rPr>
          <w:t>)</w:t>
        </w:r>
      </w:ins>
      <w:ins w:id="263" w:author="Stevens, Jens T" w:date="2019-11-06T21:27:00Z">
        <w:r w:rsidR="0040507E">
          <w:rPr>
            <w:rFonts w:ascii="Times New Roman" w:hAnsi="Times New Roman" w:cs="Times New Roman"/>
            <w:color w:val="auto"/>
            <w:sz w:val="24"/>
            <w:szCs w:val="24"/>
          </w:rPr>
          <w:t>, a</w:t>
        </w:r>
      </w:ins>
      <w:ins w:id="264" w:author="Jens Stevens" w:date="2019-10-29T13:12:00Z">
        <w:r w:rsidRPr="00EB297A">
          <w:rPr>
            <w:rFonts w:ascii="Times New Roman" w:hAnsi="Times New Roman" w:cs="Times New Roman"/>
            <w:color w:val="auto"/>
            <w:sz w:val="24"/>
            <w:szCs w:val="24"/>
          </w:rPr>
          <w:t xml:space="preserve"> proxy for productivity</w:t>
        </w:r>
      </w:ins>
      <w:ins w:id="265" w:author="Stevens, Jens T" w:date="2019-11-06T21:27:00Z">
        <w:r w:rsidR="0040507E">
          <w:rPr>
            <w:rFonts w:ascii="Times New Roman" w:hAnsi="Times New Roman" w:cs="Times New Roman"/>
            <w:color w:val="auto"/>
            <w:sz w:val="24"/>
            <w:szCs w:val="24"/>
          </w:rPr>
          <w:t>,</w:t>
        </w:r>
      </w:ins>
      <w:ins w:id="266" w:author="Jens Stevens" w:date="2019-10-29T13:12:00Z">
        <w:r w:rsidRPr="00EB297A">
          <w:rPr>
            <w:rFonts w:ascii="Times New Roman" w:hAnsi="Times New Roman" w:cs="Times New Roman"/>
            <w:color w:val="auto"/>
            <w:sz w:val="24"/>
            <w:szCs w:val="24"/>
          </w:rPr>
          <w:t xml:space="preserve"> was consistently higher in Illilouette Creek Basin (ICB</w:t>
        </w:r>
      </w:ins>
      <w:ins w:id="267" w:author="Jens Stevens" w:date="2019-10-29T13:13:00Z">
        <w:r w:rsidRPr="00EB297A">
          <w:rPr>
            <w:rFonts w:ascii="Times New Roman" w:hAnsi="Times New Roman" w:cs="Times New Roman"/>
            <w:color w:val="auto"/>
            <w:sz w:val="24"/>
            <w:szCs w:val="24"/>
          </w:rPr>
          <w:t>; Boisram</w:t>
        </w:r>
        <w:r w:rsidRPr="00EB297A">
          <w:rPr>
            <w:rFonts w:ascii="Times New Roman" w:hAnsi="Times New Roman" w:cs="Times New Roman"/>
            <w:noProof/>
            <w:color w:val="auto"/>
            <w:sz w:val="24"/>
            <w:szCs w:val="24"/>
          </w:rPr>
          <w:t>é</w:t>
        </w:r>
        <w:r w:rsidRPr="00EB297A">
          <w:rPr>
            <w:rFonts w:ascii="Times New Roman" w:hAnsi="Times New Roman" w:cs="Times New Roman"/>
            <w:color w:val="auto"/>
            <w:sz w:val="24"/>
            <w:szCs w:val="24"/>
          </w:rPr>
          <w:t xml:space="preserve"> et al. 2017a</w:t>
        </w:r>
      </w:ins>
      <w:ins w:id="268" w:author="Jens Stevens" w:date="2019-10-29T13:12:00Z">
        <w:r w:rsidRPr="00EB297A">
          <w:rPr>
            <w:rFonts w:ascii="Times New Roman" w:hAnsi="Times New Roman" w:cs="Times New Roman"/>
            <w:color w:val="auto"/>
            <w:sz w:val="24"/>
            <w:szCs w:val="24"/>
          </w:rPr>
          <w:t>) than Sugarloaf Creek Basin (SCB; this study)</w:t>
        </w:r>
      </w:ins>
      <w:ins w:id="269" w:author="Jens Stevens" w:date="2019-10-29T13:13:00Z">
        <w:r w:rsidRPr="00EB297A">
          <w:rPr>
            <w:rFonts w:ascii="Times New Roman" w:hAnsi="Times New Roman" w:cs="Times New Roman"/>
            <w:color w:val="auto"/>
            <w:sz w:val="24"/>
            <w:szCs w:val="24"/>
          </w:rPr>
          <w:t xml:space="preserve">. Curves with </w:t>
        </w:r>
        <w:commentRangeStart w:id="270"/>
        <w:commentRangeStart w:id="271"/>
        <w:r w:rsidRPr="00EB297A">
          <w:rPr>
            <w:rFonts w:ascii="Times New Roman" w:hAnsi="Times New Roman" w:cs="Times New Roman"/>
            <w:color w:val="auto"/>
            <w:sz w:val="24"/>
            <w:szCs w:val="24"/>
          </w:rPr>
          <w:t xml:space="preserve">error bands </w:t>
        </w:r>
      </w:ins>
      <w:commentRangeEnd w:id="270"/>
      <w:r w:rsidR="00DF4BAA" w:rsidRPr="00EB297A">
        <w:rPr>
          <w:rStyle w:val="CommentReference"/>
          <w:rFonts w:asciiTheme="minorHAnsi" w:eastAsiaTheme="minorHAnsi" w:hAnsiTheme="minorHAnsi" w:cstheme="minorBidi"/>
          <w:color w:val="auto"/>
        </w:rPr>
        <w:commentReference w:id="270"/>
      </w:r>
      <w:commentRangeEnd w:id="271"/>
      <w:r w:rsidR="00EB297A">
        <w:rPr>
          <w:rStyle w:val="CommentReference"/>
          <w:rFonts w:asciiTheme="minorHAnsi" w:eastAsiaTheme="minorHAnsi" w:hAnsiTheme="minorHAnsi" w:cstheme="minorBidi"/>
          <w:color w:val="auto"/>
        </w:rPr>
        <w:commentReference w:id="271"/>
      </w:r>
      <w:ins w:id="272" w:author="Jens Stevens" w:date="2019-10-29T13:13:00Z">
        <w:r w:rsidRPr="00EB297A">
          <w:rPr>
            <w:rFonts w:ascii="Times New Roman" w:hAnsi="Times New Roman" w:cs="Times New Roman"/>
            <w:color w:val="auto"/>
            <w:sz w:val="24"/>
            <w:szCs w:val="24"/>
          </w:rPr>
          <w:t>represent loess smoothing</w:t>
        </w:r>
      </w:ins>
      <w:ins w:id="273" w:author="Stevens, Jens T" w:date="2019-11-05T13:52:00Z">
        <w:r w:rsidR="00EB297A" w:rsidRPr="00EB297A">
          <w:rPr>
            <w:rFonts w:ascii="Times New Roman" w:hAnsi="Times New Roman" w:cs="Times New Roman"/>
            <w:color w:val="auto"/>
            <w:sz w:val="24"/>
            <w:szCs w:val="24"/>
          </w:rPr>
          <w:t xml:space="preserve"> estimates</w:t>
        </w:r>
      </w:ins>
      <w:ins w:id="274" w:author="Jens Stevens" w:date="2019-10-29T13:13:00Z">
        <w:r w:rsidRPr="00EB297A">
          <w:rPr>
            <w:rFonts w:ascii="Times New Roman" w:hAnsi="Times New Roman" w:cs="Times New Roman"/>
            <w:color w:val="auto"/>
            <w:sz w:val="24"/>
            <w:szCs w:val="24"/>
          </w:rPr>
          <w:t>.</w:t>
        </w:r>
      </w:ins>
      <w:ins w:id="275" w:author="Jens Stevens" w:date="2019-10-29T13:12:00Z">
        <w:r w:rsidRPr="00EB297A">
          <w:rPr>
            <w:rFonts w:ascii="Times New Roman" w:hAnsi="Times New Roman" w:cs="Times New Roman"/>
            <w:color w:val="auto"/>
            <w:sz w:val="24"/>
            <w:szCs w:val="24"/>
          </w:rPr>
          <w:t xml:space="preserve"> </w:t>
        </w:r>
      </w:ins>
      <w:ins w:id="276" w:author="Jens Stevens" w:date="2019-10-29T13:11:00Z">
        <w:r w:rsidRPr="00EB297A">
          <w:rPr>
            <w:rFonts w:ascii="Times New Roman" w:hAnsi="Times New Roman" w:cs="Times New Roman"/>
            <w:color w:val="auto"/>
            <w:sz w:val="24"/>
            <w:szCs w:val="24"/>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EB297A">
      <w:pPr>
        <w:pStyle w:val="Heading2"/>
        <w:spacing w:line="480" w:lineRule="auto"/>
        <w:rPr>
          <w:rFonts w:ascii="Times New Roman" w:hAnsi="Times New Roman" w:cs="Times New Roman"/>
          <w:color w:val="000000" w:themeColor="text1"/>
        </w:rPr>
      </w:pPr>
      <w:ins w:id="277" w:author="Jens Stevens" w:date="2019-10-29T13:16:00Z">
        <w:r>
          <w:rPr>
            <w:rFonts w:ascii="Times New Roman" w:hAnsi="Times New Roman" w:cs="Times New Roman"/>
            <w:color w:val="000000" w:themeColor="text1"/>
          </w:rPr>
          <w:t xml:space="preserve">Question 1: </w:t>
        </w:r>
      </w:ins>
      <w:ins w:id="278" w:author="Jens Stevens" w:date="2019-10-29T13:47:00Z">
        <w:r w:rsidR="003664D6" w:rsidRPr="00EF599F">
          <w:rPr>
            <w:rFonts w:ascii="Times New Roman" w:hAnsi="Times New Roman" w:cs="Times New Roman"/>
            <w:color w:val="000000" w:themeColor="text1"/>
          </w:rPr>
          <w:t>Forest composition and structural change</w:t>
        </w:r>
      </w:ins>
      <w:del w:id="279" w:author="Jens Stevens" w:date="2019-10-29T13:47:00Z">
        <w:r w:rsidRPr="00EF599F" w:rsidDel="003664D6">
          <w:rPr>
            <w:rFonts w:ascii="Times New Roman" w:hAnsi="Times New Roman" w:cs="Times New Roman"/>
            <w:color w:val="000000" w:themeColor="text1"/>
          </w:rPr>
          <w:delText>Forestry plots</w:delText>
        </w:r>
      </w:del>
    </w:p>
    <w:p w14:paraId="771A1E16" w14:textId="3EA76C27"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280" w:author="Jens Stevens" w:date="2019-10-29T13:16:00Z">
        <w:r w:rsidDel="00432CAF">
          <w:rPr>
            <w:rFonts w:ascii="Times New Roman" w:hAnsi="Times New Roman" w:cs="Times New Roman"/>
          </w:rPr>
          <w:delText>types</w:delText>
        </w:r>
      </w:del>
      <w:ins w:id="281"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282"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ins w:id="283" w:author="Gabrielle Boisrame" w:date="2019-10-30T11:31:00Z">
        <w:r w:rsidR="00554B5F">
          <w:rPr>
            <w:rFonts w:ascii="Times New Roman" w:hAnsi="Times New Roman" w:cs="Times New Roman"/>
          </w:rPr>
          <w:t>≥</w:t>
        </w:r>
      </w:ins>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w:t>
      </w:r>
      <w:r>
        <w:rPr>
          <w:rFonts w:ascii="Times New Roman" w:hAnsi="Times New Roman" w:cs="Times New Roman"/>
        </w:rPr>
        <w:lastRenderedPageBreak/>
        <w:t xml:space="preserve">1) </w:t>
      </w:r>
      <w:r w:rsidRPr="00EF599F">
        <w:rPr>
          <w:rFonts w:ascii="Times New Roman" w:hAnsi="Times New Roman" w:cs="Times New Roman"/>
        </w:rPr>
        <w:t xml:space="preserve">following the same methods, leading to a total of </w:t>
      </w:r>
      <w:del w:id="284" w:author="Jens Stevens" w:date="2019-10-29T17:58:00Z">
        <w:r w:rsidRPr="00EF599F" w:rsidDel="00834846">
          <w:rPr>
            <w:rFonts w:ascii="Times New Roman" w:hAnsi="Times New Roman" w:cs="Times New Roman"/>
          </w:rPr>
          <w:delText xml:space="preserve">58 </w:delText>
        </w:r>
      </w:del>
      <w:ins w:id="285"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77777777"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ins w:id="286"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34A82135"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ins w:id="287" w:author="Gabrielle Boisrame" w:date="2019-10-30T11:34:00Z">
        <w:r w:rsidR="00A83E18">
          <w:rPr>
            <w:rFonts w:ascii="Times New Roman" w:hAnsi="Times New Roman" w:cs="Times New Roman"/>
          </w:rPr>
          <w:t xml:space="preserve">In order to </w:t>
        </w:r>
      </w:ins>
      <w:ins w:id="288" w:author="Gabrielle Boisrame" w:date="2019-10-30T11:36:00Z">
        <w:r w:rsidR="00A83E18">
          <w:rPr>
            <w:rFonts w:ascii="Times New Roman" w:hAnsi="Times New Roman" w:cs="Times New Roman"/>
          </w:rPr>
          <w:t>assess potential impacts of vegetation change on soil moisture</w:t>
        </w:r>
      </w:ins>
      <w:ins w:id="289" w:author="Gabrielle Boisrame" w:date="2019-10-30T11:34:00Z">
        <w:r w:rsidR="00A83E18">
          <w:rPr>
            <w:rFonts w:ascii="Times New Roman" w:hAnsi="Times New Roman" w:cs="Times New Roman"/>
          </w:rPr>
          <w:t xml:space="preserve"> (Question 3 below)</w:t>
        </w:r>
      </w:ins>
      <w:ins w:id="290" w:author="Gabrielle Boisrame" w:date="2019-10-30T11:36:00Z">
        <w:r w:rsidR="00A83E18">
          <w:rPr>
            <w:rFonts w:ascii="Times New Roman" w:hAnsi="Times New Roman" w:cs="Times New Roman"/>
          </w:rPr>
          <w:t xml:space="preserve">, we mapped </w:t>
        </w:r>
      </w:ins>
      <w:del w:id="291" w:author="Gabrielle Boisrame" w:date="2019-10-30T11:37:00Z">
        <w:r w:rsidRPr="00EF599F" w:rsidDel="00A83E18">
          <w:rPr>
            <w:rFonts w:ascii="Times New Roman" w:hAnsi="Times New Roman" w:cs="Times New Roman"/>
          </w:rPr>
          <w:delText xml:space="preserve">To compute </w:delText>
        </w:r>
      </w:del>
      <w:r w:rsidRPr="00EF599F">
        <w:rPr>
          <w:rFonts w:ascii="Times New Roman" w:hAnsi="Times New Roman" w:cs="Times New Roman"/>
        </w:rPr>
        <w:t xml:space="preserve">the change in </w:t>
      </w:r>
      <w:ins w:id="292"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293" w:author="Jens Stevens" w:date="2019-10-29T13:18:00Z">
        <w:r w:rsidRPr="00EF599F" w:rsidDel="006143E3">
          <w:rPr>
            <w:rFonts w:ascii="Times New Roman" w:hAnsi="Times New Roman" w:cs="Times New Roman"/>
          </w:rPr>
          <w:delText xml:space="preserve">cover </w:delText>
        </w:r>
      </w:del>
      <w:ins w:id="294"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commentRangeStart w:id="295"/>
      <w:ins w:id="296" w:author="Gabrielle Boisrame" w:date="2019-10-30T11:37:00Z">
        <w:r w:rsidR="00A83E18">
          <w:rPr>
            <w:rFonts w:ascii="Times New Roman" w:hAnsi="Times New Roman" w:cs="Times New Roman"/>
          </w:rPr>
          <w:t>.</w:t>
        </w:r>
        <w:commentRangeEnd w:id="295"/>
        <w:r w:rsidR="00A83E18">
          <w:rPr>
            <w:rStyle w:val="CommentReference"/>
          </w:rPr>
          <w:commentReference w:id="295"/>
        </w:r>
      </w:ins>
      <w:r w:rsidR="009D439C">
        <w:rPr>
          <w:rFonts w:ascii="Times New Roman" w:hAnsi="Times New Roman" w:cs="Times New Roman"/>
        </w:rPr>
        <w:t xml:space="preserve"> </w:t>
      </w:r>
      <w:del w:id="297" w:author="Jens Stevens" w:date="2019-10-29T13:19:00Z">
        <w:r w:rsidR="009D439C" w:rsidDel="006143E3">
          <w:rPr>
            <w:rFonts w:ascii="Times New Roman" w:hAnsi="Times New Roman" w:cs="Times New Roman"/>
          </w:rPr>
          <w:delText xml:space="preserve">(Question </w:delText>
        </w:r>
      </w:del>
      <w:del w:id="298" w:author="Jens Stevens" w:date="2019-10-29T13:18:00Z">
        <w:r w:rsidR="009D439C" w:rsidDel="006143E3">
          <w:rPr>
            <w:rFonts w:ascii="Times New Roman" w:hAnsi="Times New Roman" w:cs="Times New Roman"/>
          </w:rPr>
          <w:delText>1</w:delText>
        </w:r>
      </w:del>
      <w:del w:id="299" w:author="Jens Stevens" w:date="2019-10-29T13:19:00Z">
        <w:r w:rsidR="009D439C" w:rsidDel="006143E3">
          <w:rPr>
            <w:rFonts w:ascii="Times New Roman" w:hAnsi="Times New Roman" w:cs="Times New Roman"/>
          </w:rPr>
          <w:delText>)</w:delText>
        </w:r>
      </w:del>
      <w:ins w:id="300" w:author="Jens Stevens" w:date="2019-10-29T13:19:00Z">
        <w:del w:id="301" w:author="Gabrielle Boisrame" w:date="2019-10-30T11:34:00Z">
          <w:r w:rsidR="006143E3" w:rsidDel="00A83E18">
            <w:rPr>
              <w:rFonts w:ascii="Times New Roman" w:hAnsi="Times New Roman" w:cs="Times New Roman"/>
            </w:rPr>
            <w:delText>in order to develop vegetation associations with soil moisture (Question 3 below)</w:delText>
          </w:r>
        </w:del>
      </w:ins>
      <w:del w:id="302" w:author="Gabrielle Boisrame" w:date="2019-10-30T11:37:00Z">
        <w:r w:rsidR="00AE7110" w:rsidRPr="00EF599F" w:rsidDel="00A83E18">
          <w:rPr>
            <w:rFonts w:ascii="Times New Roman" w:hAnsi="Times New Roman" w:cs="Times New Roman"/>
          </w:rPr>
          <w:delText>,</w:delText>
        </w:r>
        <w:r w:rsidRPr="00EF599F" w:rsidDel="00A83E18">
          <w:rPr>
            <w:rFonts w:ascii="Times New Roman" w:hAnsi="Times New Roman" w:cs="Times New Roman"/>
          </w:rPr>
          <w:delText xml:space="preserve"> we classified </w:delText>
        </w:r>
      </w:del>
      <w:ins w:id="303" w:author="Gabrielle Boisrame" w:date="2019-10-30T11:37:00Z">
        <w:r w:rsidR="00A83E18">
          <w:rPr>
            <w:rFonts w:ascii="Times New Roman" w:hAnsi="Times New Roman" w:cs="Times New Roman"/>
          </w:rPr>
          <w:t xml:space="preserve">We created these maps by classifying </w:t>
        </w:r>
      </w:ins>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304"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305"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306"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w:t>
      </w:r>
      <w:r w:rsidRPr="00EF599F">
        <w:rPr>
          <w:rFonts w:ascii="Times New Roman" w:hAnsi="Times New Roman" w:cs="Times New Roman"/>
        </w:rPr>
        <w:lastRenderedPageBreak/>
        <w:t xml:space="preserve">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307"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ins w:id="308"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309"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6119056E"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310"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311"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312"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313"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314"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315"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316"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meter spaced measurements were </w:t>
      </w:r>
      <w:r w:rsidR="001D6172" w:rsidRPr="00EF599F">
        <w:rPr>
          <w:rFonts w:ascii="Times New Roman" w:hAnsi="Times New Roman" w:cs="Times New Roman"/>
          <w:color w:val="000000" w:themeColor="text1"/>
        </w:rPr>
        <w:lastRenderedPageBreak/>
        <w:t>made across a 30 m transect in sites with obvious strong gradients in soil moisture (e.g. wetland sites bordered by dry uplands).</w:t>
      </w:r>
    </w:p>
    <w:p w14:paraId="1D657579" w14:textId="0BC9F8D2"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317"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 xml:space="preserve">We used these geographic positions to </w:t>
      </w:r>
      <w:del w:id="318" w:author="Gabrielle Boisrame" w:date="2019-10-31T16:47:00Z">
        <w:r w:rsidR="003369A1" w:rsidDel="00135CBC">
          <w:rPr>
            <w:rFonts w:ascii="Times New Roman" w:hAnsi="Times New Roman" w:cs="Times New Roman"/>
            <w:color w:val="000000" w:themeColor="text1"/>
          </w:rPr>
          <w:delText xml:space="preserve">calculate </w:delText>
        </w:r>
      </w:del>
      <w:ins w:id="319" w:author="Gabrielle Boisrame" w:date="2019-10-31T16:47:00Z">
        <w:r w:rsidR="00135CBC">
          <w:rPr>
            <w:rFonts w:ascii="Times New Roman" w:hAnsi="Times New Roman" w:cs="Times New Roman"/>
            <w:color w:val="000000" w:themeColor="text1"/>
          </w:rPr>
          <w:t xml:space="preserve">extract </w:t>
        </w:r>
      </w:ins>
      <w:r w:rsidR="003369A1">
        <w:rPr>
          <w:rFonts w:ascii="Times New Roman" w:hAnsi="Times New Roman" w:cs="Times New Roman"/>
          <w:color w:val="000000" w:themeColor="text1"/>
        </w:rPr>
        <w:t>additional topographic variables</w:t>
      </w:r>
      <w:ins w:id="320" w:author="Jens Stevens" w:date="2019-10-29T13:22:00Z">
        <w:r w:rsidR="006143E3">
          <w:rPr>
            <w:rFonts w:ascii="Times New Roman" w:hAnsi="Times New Roman" w:cs="Times New Roman"/>
            <w:color w:val="000000" w:themeColor="text1"/>
          </w:rPr>
          <w:t xml:space="preserve"> </w:t>
        </w:r>
      </w:ins>
      <w:ins w:id="321" w:author="Jens Stevens" w:date="2019-10-29T13:23:00Z">
        <w:r w:rsidR="006143E3">
          <w:rPr>
            <w:rFonts w:ascii="Times New Roman" w:hAnsi="Times New Roman" w:cs="Times New Roman"/>
            <w:color w:val="000000" w:themeColor="text1"/>
          </w:rPr>
          <w:t>that could</w:t>
        </w:r>
      </w:ins>
      <w:ins w:id="322" w:author="Jens Stevens" w:date="2019-10-29T13:22:00Z">
        <w:r w:rsidR="006143E3">
          <w:rPr>
            <w:rFonts w:ascii="Times New Roman" w:hAnsi="Times New Roman" w:cs="Times New Roman"/>
            <w:color w:val="000000" w:themeColor="text1"/>
          </w:rPr>
          <w:t xml:space="preserve"> predict soil moisture (below)</w:t>
        </w:r>
      </w:ins>
      <w:ins w:id="323" w:author="Gabrielle Boisrame" w:date="2019-10-30T12:03:00Z">
        <w:r w:rsidR="003A1DE8">
          <w:rPr>
            <w:rFonts w:ascii="Times New Roman" w:hAnsi="Times New Roman" w:cs="Times New Roman"/>
            <w:color w:val="000000" w:themeColor="text1"/>
          </w:rPr>
          <w:t xml:space="preserve"> from </w:t>
        </w:r>
      </w:ins>
      <w:ins w:id="324" w:author="Gabrielle Boisrame" w:date="2019-10-31T16:47:00Z">
        <w:r w:rsidR="00135CBC">
          <w:rPr>
            <w:rFonts w:ascii="Times New Roman" w:hAnsi="Times New Roman" w:cs="Times New Roman"/>
            <w:color w:val="000000" w:themeColor="text1"/>
          </w:rPr>
          <w:t xml:space="preserve">raster grids created using </w:t>
        </w:r>
      </w:ins>
      <w:ins w:id="325" w:author="Gabrielle Boisrame" w:date="2019-10-30T12:03:00Z">
        <w:r w:rsidR="003A1DE8">
          <w:rPr>
            <w:rFonts w:ascii="Times New Roman" w:hAnsi="Times New Roman" w:cs="Times New Roman"/>
            <w:color w:val="000000" w:themeColor="text1"/>
          </w:rPr>
          <w:t xml:space="preserve">a digital elevation model (DEM) in ArcMap. </w:t>
        </w:r>
      </w:ins>
      <w:ins w:id="326" w:author="Gabrielle Boisrame" w:date="2019-10-30T12:04:00Z">
        <w:r w:rsidR="003A1DE8">
          <w:rPr>
            <w:rFonts w:ascii="Times New Roman" w:hAnsi="Times New Roman" w:cs="Times New Roman"/>
            <w:color w:val="000000" w:themeColor="text1"/>
          </w:rPr>
          <w:t>These variables include</w:t>
        </w:r>
      </w:ins>
      <w:ins w:id="327" w:author="Jens Stevens" w:date="2019-10-29T13:22:00Z">
        <w:del w:id="328" w:author="Gabrielle Boisrame" w:date="2019-10-30T12:04:00Z">
          <w:r w:rsidR="006143E3" w:rsidDel="003A1DE8">
            <w:rPr>
              <w:rFonts w:ascii="Times New Roman" w:hAnsi="Times New Roman" w:cs="Times New Roman"/>
              <w:color w:val="000000" w:themeColor="text1"/>
            </w:rPr>
            <w:delText>,</w:delText>
          </w:r>
        </w:del>
      </w:ins>
      <w:del w:id="329" w:author="Gabrielle Boisrame" w:date="2019-10-30T12:04:00Z">
        <w:r w:rsidR="003369A1" w:rsidDel="003A1DE8">
          <w:rPr>
            <w:rFonts w:ascii="Times New Roman" w:hAnsi="Times New Roman" w:cs="Times New Roman"/>
            <w:color w:val="000000" w:themeColor="text1"/>
          </w:rPr>
          <w:delText xml:space="preserve"> including</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330" w:author="Gabrielle Boisrame" w:date="2019-10-31T16:36:00Z">
        <w:r w:rsidR="003369A1" w:rsidDel="00170F8D">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ins w:id="331" w:author="Gabrielle Boisrame" w:date="2019-10-31T16:36:00Z">
        <w:r w:rsidR="00170F8D">
          <w:rPr>
            <w:rFonts w:ascii="Times New Roman" w:hAnsi="Times New Roman" w:cs="Times New Roman"/>
            <w:color w:val="000000" w:themeColor="text1"/>
          </w:rPr>
          <w:t xml:space="preserve"> </w:t>
        </w:r>
      </w:ins>
      <w:commentRangeStart w:id="332"/>
      <w:commentRangeStart w:id="333"/>
      <w:ins w:id="334" w:author="Gabrielle Boisrame" w:date="2019-10-31T16:37:00Z">
        <w:r w:rsidR="00170F8D">
          <w:rPr>
            <w:rFonts w:ascii="Times New Roman" w:hAnsi="Times New Roman" w:cs="Times New Roman"/>
            <w:color w:val="000000" w:themeColor="text1"/>
          </w:rPr>
          <w:t xml:space="preserve">In order to aggregate the </w:t>
        </w:r>
      </w:ins>
      <w:ins w:id="335" w:author="Stevens, Jens T" w:date="2019-11-05T14:04:00Z">
        <w:r w:rsidR="00B879B5">
          <w:rPr>
            <w:rFonts w:ascii="Times New Roman" w:hAnsi="Times New Roman" w:cs="Times New Roman"/>
            <w:color w:val="000000" w:themeColor="text1"/>
          </w:rPr>
          <w:t>25-</w:t>
        </w:r>
      </w:ins>
      <w:ins w:id="336" w:author="Stevens, Jens T" w:date="2019-11-05T14:05:00Z">
        <w:r w:rsidR="00B879B5">
          <w:rPr>
            <w:rFonts w:ascii="Times New Roman" w:hAnsi="Times New Roman" w:cs="Times New Roman"/>
            <w:color w:val="000000" w:themeColor="text1"/>
          </w:rPr>
          <w:t xml:space="preserve">30 </w:t>
        </w:r>
      </w:ins>
      <w:ins w:id="337" w:author="Gabrielle Boisrame" w:date="2019-10-31T16:37:00Z">
        <w:r w:rsidR="00170F8D">
          <w:rPr>
            <w:rFonts w:ascii="Times New Roman" w:hAnsi="Times New Roman" w:cs="Times New Roman"/>
            <w:color w:val="000000" w:themeColor="text1"/>
          </w:rPr>
          <w:t>point moisture measurements</w:t>
        </w:r>
      </w:ins>
      <w:ins w:id="338" w:author="Stevens, Jens T" w:date="2019-11-05T14:05:00Z">
        <w:r w:rsidR="00B879B5">
          <w:rPr>
            <w:rFonts w:ascii="Times New Roman" w:hAnsi="Times New Roman" w:cs="Times New Roman"/>
            <w:color w:val="000000" w:themeColor="text1"/>
          </w:rPr>
          <w:t xml:space="preserve"> made within a sampling site</w:t>
        </w:r>
      </w:ins>
      <w:ins w:id="339" w:author="Gabrielle Boisrame" w:date="2019-10-31T16:37:00Z">
        <w:r w:rsidR="00170F8D">
          <w:rPr>
            <w:rFonts w:ascii="Times New Roman" w:hAnsi="Times New Roman" w:cs="Times New Roman"/>
            <w:color w:val="000000" w:themeColor="text1"/>
          </w:rPr>
          <w:t xml:space="preserve"> to a scale more consistent with our DEM</w:t>
        </w:r>
      </w:ins>
      <w:ins w:id="340" w:author="Gabrielle Boisrame" w:date="2019-10-31T16:38:00Z">
        <w:r w:rsidR="00170F8D">
          <w:rPr>
            <w:rFonts w:ascii="Times New Roman" w:hAnsi="Times New Roman" w:cs="Times New Roman"/>
            <w:color w:val="000000" w:themeColor="text1"/>
          </w:rPr>
          <w:t xml:space="preserve">-created maps of topographic variables, we </w:t>
        </w:r>
      </w:ins>
      <w:ins w:id="341" w:author="Gabrielle Boisrame" w:date="2019-10-31T16:40:00Z">
        <w:r w:rsidR="00316390">
          <w:rPr>
            <w:rFonts w:ascii="Times New Roman" w:hAnsi="Times New Roman" w:cs="Times New Roman"/>
            <w:color w:val="000000" w:themeColor="text1"/>
          </w:rPr>
          <w:t>group</w:t>
        </w:r>
      </w:ins>
      <w:ins w:id="342" w:author="Gabrielle Boisrame" w:date="2019-10-31T16:36:00Z">
        <w:r w:rsidR="00170F8D">
          <w:rPr>
            <w:rFonts w:ascii="Times New Roman" w:hAnsi="Times New Roman" w:cs="Times New Roman"/>
            <w:color w:val="000000" w:themeColor="text1"/>
          </w:rPr>
          <w:t xml:space="preserve">ed the </w:t>
        </w:r>
      </w:ins>
      <w:ins w:id="343" w:author="Gabrielle Boisrame" w:date="2019-10-31T16:41:00Z">
        <w:del w:id="344" w:author="Stevens, Jens T" w:date="2019-11-05T14:02:00Z">
          <w:r w:rsidR="00316390" w:rsidDel="00B879B5">
            <w:rPr>
              <w:rFonts w:ascii="Times New Roman" w:hAnsi="Times New Roman" w:cs="Times New Roman"/>
              <w:color w:val="000000" w:themeColor="text1"/>
            </w:rPr>
            <w:delText>point data</w:delText>
          </w:r>
        </w:del>
      </w:ins>
      <w:ins w:id="345" w:author="Gabrielle Boisrame" w:date="2019-10-31T16:36:00Z">
        <w:del w:id="346" w:author="Stevens, Jens T" w:date="2019-11-05T14:02:00Z">
          <w:r w:rsidR="00170F8D" w:rsidDel="00B879B5">
            <w:rPr>
              <w:rFonts w:ascii="Times New Roman" w:hAnsi="Times New Roman" w:cs="Times New Roman"/>
              <w:color w:val="000000" w:themeColor="text1"/>
            </w:rPr>
            <w:delText xml:space="preserve"> by</w:delText>
          </w:r>
        </w:del>
      </w:ins>
      <w:ins w:id="347" w:author="Stevens, Jens T" w:date="2019-11-05T14:05:00Z">
        <w:r w:rsidR="00B879B5">
          <w:rPr>
            <w:rFonts w:ascii="Times New Roman" w:hAnsi="Times New Roman" w:cs="Times New Roman"/>
            <w:color w:val="000000" w:themeColor="text1"/>
          </w:rPr>
          <w:t>within-</w:t>
        </w:r>
      </w:ins>
      <w:ins w:id="348" w:author="Gabrielle Boisrame" w:date="2019-10-31T16:36:00Z">
        <w:r w:rsidR="00170F8D">
          <w:rPr>
            <w:rFonts w:ascii="Times New Roman" w:hAnsi="Times New Roman" w:cs="Times New Roman"/>
            <w:color w:val="000000" w:themeColor="text1"/>
          </w:rPr>
          <w:t>site</w:t>
        </w:r>
      </w:ins>
      <w:ins w:id="349" w:author="Stevens, Jens T" w:date="2019-11-05T14:03:00Z">
        <w:r w:rsidR="00B879B5">
          <w:rPr>
            <w:rFonts w:ascii="Times New Roman" w:hAnsi="Times New Roman" w:cs="Times New Roman"/>
            <w:color w:val="000000" w:themeColor="text1"/>
          </w:rPr>
          <w:t xml:space="preserve"> </w:t>
        </w:r>
      </w:ins>
      <w:ins w:id="350" w:author="Stevens, Jens T" w:date="2019-11-05T14:05:00Z">
        <w:r w:rsidR="00B879B5">
          <w:rPr>
            <w:rFonts w:ascii="Times New Roman" w:hAnsi="Times New Roman" w:cs="Times New Roman"/>
            <w:color w:val="000000" w:themeColor="text1"/>
          </w:rPr>
          <w:t>measurements for a given sampling date and</w:t>
        </w:r>
      </w:ins>
      <w:ins w:id="351" w:author="Gabrielle Boisrame" w:date="2019-10-31T16:36:00Z">
        <w:del w:id="352" w:author="Stevens, Jens T" w:date="2019-11-05T14:04:00Z">
          <w:r w:rsidR="00170F8D" w:rsidDel="00B879B5">
            <w:rPr>
              <w:rFonts w:ascii="Times New Roman" w:hAnsi="Times New Roman" w:cs="Times New Roman"/>
              <w:color w:val="000000" w:themeColor="text1"/>
            </w:rPr>
            <w:delText xml:space="preserve">, </w:delText>
          </w:r>
        </w:del>
        <w:del w:id="353" w:author="Stevens, Jens T" w:date="2019-11-05T14:03:00Z">
          <w:r w:rsidR="00170F8D" w:rsidDel="00B879B5">
            <w:rPr>
              <w:rFonts w:ascii="Times New Roman" w:hAnsi="Times New Roman" w:cs="Times New Roman"/>
              <w:color w:val="000000" w:themeColor="text1"/>
            </w:rPr>
            <w:delText>measurement date,</w:delText>
          </w:r>
        </w:del>
        <w:del w:id="354" w:author="Stevens, Jens T" w:date="2019-11-05T14:04:00Z">
          <w:r w:rsidR="00170F8D" w:rsidDel="00B879B5">
            <w:rPr>
              <w:rFonts w:ascii="Times New Roman" w:hAnsi="Times New Roman" w:cs="Times New Roman"/>
              <w:color w:val="000000" w:themeColor="text1"/>
            </w:rPr>
            <w:delText xml:space="preserve"> and</w:delText>
          </w:r>
        </w:del>
        <w:r w:rsidR="00170F8D">
          <w:rPr>
            <w:rFonts w:ascii="Times New Roman" w:hAnsi="Times New Roman" w:cs="Times New Roman"/>
            <w:color w:val="000000" w:themeColor="text1"/>
          </w:rPr>
          <w:t xml:space="preserve"> vegetation cover</w:t>
        </w:r>
      </w:ins>
      <w:ins w:id="355" w:author="Stevens, Jens T" w:date="2019-11-05T14:06:00Z">
        <w:r w:rsidR="00B879B5">
          <w:rPr>
            <w:rFonts w:ascii="Times New Roman" w:hAnsi="Times New Roman" w:cs="Times New Roman"/>
            <w:color w:val="000000" w:themeColor="text1"/>
          </w:rPr>
          <w:t xml:space="preserve"> type</w:t>
        </w:r>
      </w:ins>
      <w:ins w:id="356" w:author="Gabrielle Boisrame" w:date="2019-10-31T16:39:00Z">
        <w:r w:rsidR="00316390">
          <w:rPr>
            <w:rFonts w:ascii="Times New Roman" w:hAnsi="Times New Roman" w:cs="Times New Roman"/>
            <w:color w:val="000000" w:themeColor="text1"/>
          </w:rPr>
          <w:t xml:space="preserve">, </w:t>
        </w:r>
      </w:ins>
      <w:ins w:id="357" w:author="Gabrielle Boisrame" w:date="2019-10-31T16:41:00Z">
        <w:r w:rsidR="00316390">
          <w:rPr>
            <w:rFonts w:ascii="Times New Roman" w:hAnsi="Times New Roman" w:cs="Times New Roman"/>
            <w:color w:val="000000" w:themeColor="text1"/>
          </w:rPr>
          <w:t>and calculated the mean values within each group</w:t>
        </w:r>
      </w:ins>
      <w:ins w:id="358" w:author="Gabrielle Boisrame" w:date="2019-10-31T16:40:00Z">
        <w:r w:rsidR="00316390">
          <w:rPr>
            <w:rFonts w:ascii="Times New Roman" w:hAnsi="Times New Roman" w:cs="Times New Roman"/>
            <w:color w:val="000000" w:themeColor="text1"/>
          </w:rPr>
          <w:t xml:space="preserve">. These </w:t>
        </w:r>
      </w:ins>
      <w:ins w:id="359" w:author="Gabrielle Boisrame" w:date="2019-10-31T16:41:00Z">
        <w:r w:rsidR="00316390">
          <w:rPr>
            <w:rFonts w:ascii="Times New Roman" w:hAnsi="Times New Roman" w:cs="Times New Roman"/>
            <w:color w:val="000000" w:themeColor="text1"/>
          </w:rPr>
          <w:t>aggregated means</w:t>
        </w:r>
      </w:ins>
      <w:ins w:id="360" w:author="Gabrielle Boisrame" w:date="2019-10-31T16:40:00Z">
        <w:r w:rsidR="00316390">
          <w:rPr>
            <w:rFonts w:ascii="Times New Roman" w:hAnsi="Times New Roman" w:cs="Times New Roman"/>
            <w:color w:val="000000" w:themeColor="text1"/>
          </w:rPr>
          <w:t xml:space="preserve"> were used for all data training and validation</w:t>
        </w:r>
      </w:ins>
      <w:ins w:id="361" w:author="Gabrielle Boisrame" w:date="2019-10-31T16:43:00Z">
        <w:r w:rsidR="00064BC7">
          <w:rPr>
            <w:rFonts w:ascii="Times New Roman" w:hAnsi="Times New Roman" w:cs="Times New Roman"/>
            <w:color w:val="000000" w:themeColor="text1"/>
          </w:rPr>
          <w:t xml:space="preserve">, so there is only one </w:t>
        </w:r>
      </w:ins>
      <w:ins w:id="362" w:author="Gabrielle Boisrame" w:date="2019-10-31T16:44:00Z">
        <w:r w:rsidR="00064BC7">
          <w:rPr>
            <w:rFonts w:ascii="Times New Roman" w:hAnsi="Times New Roman" w:cs="Times New Roman"/>
            <w:color w:val="000000" w:themeColor="text1"/>
          </w:rPr>
          <w:t xml:space="preserve">measured </w:t>
        </w:r>
      </w:ins>
      <w:ins w:id="363" w:author="Gabrielle Boisrame" w:date="2019-10-31T16:43:00Z">
        <w:r w:rsidR="00064BC7">
          <w:rPr>
            <w:rFonts w:ascii="Times New Roman" w:hAnsi="Times New Roman" w:cs="Times New Roman"/>
            <w:color w:val="000000" w:themeColor="text1"/>
          </w:rPr>
          <w:t>soil moisture value for any unique combination of site, vegetation, and date</w:t>
        </w:r>
      </w:ins>
      <w:ins w:id="364" w:author="Gabrielle Boisrame" w:date="2019-10-31T16:40:00Z">
        <w:r w:rsidR="00316390">
          <w:rPr>
            <w:rFonts w:ascii="Times New Roman" w:hAnsi="Times New Roman" w:cs="Times New Roman"/>
            <w:color w:val="000000" w:themeColor="text1"/>
          </w:rPr>
          <w:t>.</w:t>
        </w:r>
      </w:ins>
      <w:commentRangeEnd w:id="332"/>
      <w:ins w:id="365" w:author="Gabrielle Boisrame" w:date="2019-10-31T16:44:00Z">
        <w:r w:rsidR="00064BC7">
          <w:rPr>
            <w:rStyle w:val="CommentReference"/>
          </w:rPr>
          <w:commentReference w:id="332"/>
        </w:r>
      </w:ins>
      <w:commentRangeEnd w:id="333"/>
      <w:r w:rsidR="00B879B5">
        <w:rPr>
          <w:rStyle w:val="CommentReference"/>
        </w:rPr>
        <w:commentReference w:id="333"/>
      </w:r>
    </w:p>
    <w:p w14:paraId="66BA19DC" w14:textId="5874ECC0"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del w:id="366" w:author="Gabrielle Boisrame" w:date="2019-10-31T16:13:00Z">
        <w:r w:rsidR="003369A1" w:rsidDel="00BB7C5B">
          <w:rPr>
            <w:rFonts w:ascii="Times New Roman" w:hAnsi="Times New Roman" w:cs="Times New Roman"/>
          </w:rPr>
          <w:delText>covariates</w:delText>
        </w:r>
      </w:del>
      <w:ins w:id="367" w:author="Gabrielle Boisrame" w:date="2019-10-31T16:13:00Z">
        <w:r w:rsidR="00BB7C5B">
          <w:rPr>
            <w:rFonts w:ascii="Times New Roman" w:hAnsi="Times New Roman" w:cs="Times New Roman"/>
          </w:rPr>
          <w:t>site characteristics</w:t>
        </w:r>
      </w:ins>
      <w:r w:rsidR="003369A1">
        <w:rPr>
          <w:rFonts w:ascii="Times New Roman" w:hAnsi="Times New Roman" w:cs="Times New Roman"/>
        </w:rPr>
        <w:t xml:space="preserve">: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368"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369" w:author="Jens Stevens" w:date="2019-10-29T13:23:00Z">
        <w:r w:rsidR="006143E3">
          <w:rPr>
            <w:rFonts w:ascii="Times New Roman" w:hAnsi="Times New Roman" w:cs="Times New Roman"/>
          </w:rPr>
          <w:t>year</w:t>
        </w:r>
      </w:ins>
      <w:r w:rsidR="003369A1">
        <w:rPr>
          <w:rFonts w:ascii="Times New Roman" w:hAnsi="Times New Roman" w:cs="Times New Roman"/>
        </w:rPr>
        <w:t xml:space="preserve">, elevation, slope, aspect, TPI, upslope area, TWI, </w:t>
      </w:r>
      <w:r w:rsidR="003369A1">
        <w:rPr>
          <w:rFonts w:ascii="Times New Roman" w:hAnsi="Times New Roman" w:cs="Times New Roman"/>
        </w:rPr>
        <w:lastRenderedPageBreak/>
        <w:t>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70"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71" w:author="Gabrielle Boisrame" w:date="2019-10-04T15:54:00Z">
        <w:r w:rsidR="004D0F74">
          <w:rPr>
            <w:rFonts w:ascii="Times New Roman" w:hAnsi="Times New Roman" w:cs="Times New Roman"/>
          </w:rPr>
          <w:t>While information on soil type may have increased this model</w:t>
        </w:r>
      </w:ins>
      <w:ins w:id="372"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ins w:id="373" w:author="Gabrielle Boisrame" w:date="2019-10-30T14:17:00Z">
        <w:r w:rsidR="00371256">
          <w:rPr>
            <w:rFonts w:ascii="Times New Roman" w:hAnsi="Times New Roman" w:cs="Times New Roman"/>
          </w:rPr>
          <w:t xml:space="preserve">Since random forest is a statistical model, rather than a physically-based model, it does not require information </w:t>
        </w:r>
        <w:del w:id="374" w:author="Sally Thompson" w:date="2019-11-01T15:22:00Z">
          <w:r w:rsidR="00371256" w:rsidDel="00FE2009">
            <w:rPr>
              <w:rFonts w:ascii="Times New Roman" w:hAnsi="Times New Roman" w:cs="Times New Roman"/>
            </w:rPr>
            <w:delText>on</w:delText>
          </w:r>
        </w:del>
      </w:ins>
      <w:ins w:id="375" w:author="Sally Thompson" w:date="2019-11-01T15:22:00Z">
        <w:r w:rsidR="00FE2009">
          <w:rPr>
            <w:rFonts w:ascii="Times New Roman" w:hAnsi="Times New Roman" w:cs="Times New Roman"/>
          </w:rPr>
          <w:t>about</w:t>
        </w:r>
      </w:ins>
      <w:ins w:id="376" w:author="Gabrielle Boisrame" w:date="2019-10-30T14:17:00Z">
        <w:r w:rsidR="00371256">
          <w:rPr>
            <w:rFonts w:ascii="Times New Roman" w:hAnsi="Times New Roman" w:cs="Times New Roman"/>
          </w:rPr>
          <w:t xml:space="preserve"> physical soil parameters in order to represent soil moisture, as long as the covariates used are correlated with soil moisture state. </w:t>
        </w:r>
      </w:ins>
      <w:r w:rsidR="00AF2984">
        <w:rPr>
          <w:rFonts w:ascii="Times New Roman" w:hAnsi="Times New Roman" w:cs="Times New Roman"/>
        </w:rPr>
        <w:t xml:space="preserve">We cross-validated the model by selecting a subset of </w:t>
      </w:r>
      <w:ins w:id="377" w:author="Gabrielle Boisrame" w:date="2019-10-31T16:12:00Z">
        <w:r w:rsidR="00BB7C5B">
          <w:rPr>
            <w:rFonts w:ascii="Times New Roman" w:hAnsi="Times New Roman" w:cs="Times New Roman"/>
          </w:rPr>
          <w:t xml:space="preserve">measured </w:t>
        </w:r>
      </w:ins>
      <w:r w:rsidR="00AF2984">
        <w:rPr>
          <w:rFonts w:ascii="Times New Roman" w:hAnsi="Times New Roman" w:cs="Times New Roman"/>
        </w:rPr>
        <w:t xml:space="preserve">sites as training data and using the resulting model to predict soil moisture at the remaining </w:t>
      </w:r>
      <w:ins w:id="378" w:author="Gabrielle Boisrame" w:date="2019-10-31T16:14:00Z">
        <w:r w:rsidR="00BB7C5B">
          <w:rPr>
            <w:rFonts w:ascii="Times New Roman" w:hAnsi="Times New Roman" w:cs="Times New Roman"/>
          </w:rPr>
          <w:t xml:space="preserve">measured </w:t>
        </w:r>
      </w:ins>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37FCAF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ins w:id="379" w:author="Gabrielle Boisrame" w:date="2019-10-31T16:16:00Z">
        <w:r w:rsidR="00BB7C5B">
          <w:rPr>
            <w:rFonts w:ascii="Times New Roman" w:hAnsi="Times New Roman" w:cs="Times New Roman"/>
            <w:color w:val="2F2F2F" w:themeColor="accent5" w:themeShade="80"/>
          </w:rPr>
          <w:t>. At each grid point, we used our vegetation maps, fire maps, and the DEM to extract the needed covariates to run the model</w:t>
        </w:r>
      </w:ins>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ins w:id="380" w:author="Gabrielle Boisrame" w:date="2019-10-31T16:18:00Z">
        <w:r w:rsidR="00BB7C5B">
          <w:rPr>
            <w:rFonts w:ascii="Times New Roman" w:hAnsi="Times New Roman" w:cs="Times New Roman"/>
            <w:color w:val="2F2F2F" w:themeColor="accent5" w:themeShade="80"/>
          </w:rPr>
          <w:t xml:space="preserve">modeled soil moisture on the same 40m grid, with the same covariates, except that we </w:t>
        </w:r>
      </w:ins>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del w:id="381" w:author="Gabrielle Boisrame" w:date="2019-10-31T16:28:00Z">
        <w:r w:rsidDel="00827832">
          <w:rPr>
            <w:rFonts w:ascii="Times New Roman" w:hAnsi="Times New Roman" w:cs="Times New Roman"/>
            <w:color w:val="2F2F2F" w:themeColor="accent5" w:themeShade="80"/>
          </w:rPr>
          <w:delText>0</w:delText>
        </w:r>
      </w:del>
      <w:ins w:id="382" w:author="Gabrielle Boisrame" w:date="2019-10-31T16:28:00Z">
        <w:r w:rsidR="00827832">
          <w:rPr>
            <w:rFonts w:ascii="Times New Roman" w:hAnsi="Times New Roman" w:cs="Times New Roman"/>
            <w:color w:val="2F2F2F" w:themeColor="accent5" w:themeShade="80"/>
          </w:rPr>
          <w:t>zero</w:t>
        </w:r>
      </w:ins>
      <w:r>
        <w:rPr>
          <w:rFonts w:ascii="Times New Roman" w:hAnsi="Times New Roman" w:cs="Times New Roman"/>
          <w:color w:val="2F2F2F" w:themeColor="accent5" w:themeShade="80"/>
        </w:rPr>
        <w:t xml:space="preserve">, time since fire to 100 years, and </w:t>
      </w:r>
      <w:ins w:id="383" w:author="Gabrielle Boisrame" w:date="2019-10-31T16:28:00Z">
        <w:r w:rsidR="00170F8D">
          <w:rPr>
            <w:rFonts w:ascii="Times New Roman" w:hAnsi="Times New Roman" w:cs="Times New Roman"/>
            <w:color w:val="2F2F2F" w:themeColor="accent5" w:themeShade="80"/>
          </w:rPr>
          <w:t xml:space="preserve">replaced 2014 </w:t>
        </w:r>
      </w:ins>
      <w:r>
        <w:rPr>
          <w:rFonts w:ascii="Times New Roman" w:hAnsi="Times New Roman" w:cs="Times New Roman"/>
          <w:color w:val="2F2F2F" w:themeColor="accent5" w:themeShade="80"/>
        </w:rPr>
        <w:t xml:space="preserve">vegetation cover </w:t>
      </w:r>
      <w:del w:id="384" w:author="Gabrielle Boisrame" w:date="2019-10-31T16:28:00Z">
        <w:r w:rsidDel="00170F8D">
          <w:rPr>
            <w:rFonts w:ascii="Times New Roman" w:hAnsi="Times New Roman" w:cs="Times New Roman"/>
            <w:color w:val="2F2F2F" w:themeColor="accent5" w:themeShade="80"/>
          </w:rPr>
          <w:delText xml:space="preserve">to </w:delText>
        </w:r>
      </w:del>
      <w:ins w:id="385" w:author="Gabrielle Boisrame" w:date="2019-10-31T16:28:00Z">
        <w:r w:rsidR="00170F8D">
          <w:rPr>
            <w:rFonts w:ascii="Times New Roman" w:hAnsi="Times New Roman" w:cs="Times New Roman"/>
            <w:color w:val="2F2F2F" w:themeColor="accent5" w:themeShade="80"/>
          </w:rPr>
          <w:t xml:space="preserve">with </w:t>
        </w:r>
      </w:ins>
      <w:r>
        <w:rPr>
          <w:rFonts w:ascii="Times New Roman" w:hAnsi="Times New Roman" w:cs="Times New Roman"/>
          <w:color w:val="2F2F2F" w:themeColor="accent5" w:themeShade="80"/>
        </w:rPr>
        <w:t>1973 vegetation</w:t>
      </w:r>
      <w:ins w:id="386" w:author="Gabrielle Boisrame" w:date="2019-10-31T16:29:00Z">
        <w:r w:rsidR="00170F8D">
          <w:rPr>
            <w:rFonts w:ascii="Times New Roman" w:hAnsi="Times New Roman" w:cs="Times New Roman"/>
            <w:color w:val="2F2F2F" w:themeColor="accent5" w:themeShade="80"/>
          </w:rPr>
          <w:t xml:space="preserve"> (since this vegetation represents the watershed’s state after years of fire suppression)</w:t>
        </w:r>
      </w:ins>
      <w:del w:id="387" w:author="Gabrielle Boisrame" w:date="2019-10-31T16:19:00Z">
        <w:r w:rsidR="00601857" w:rsidDel="00BB7C5B">
          <w:rPr>
            <w:rFonts w:ascii="Times New Roman" w:hAnsi="Times New Roman" w:cs="Times New Roman"/>
            <w:color w:val="2F2F2F" w:themeColor="accent5" w:themeShade="80"/>
          </w:rPr>
          <w:delText xml:space="preserve"> in the random forest prediction</w:delText>
        </w:r>
      </w:del>
      <w:r>
        <w:rPr>
          <w:rFonts w:ascii="Times New Roman" w:hAnsi="Times New Roman" w:cs="Times New Roman"/>
          <w:color w:val="2F2F2F" w:themeColor="accent5" w:themeShade="80"/>
        </w:rPr>
        <w:t xml:space="preserve">. We then compared these </w:t>
      </w:r>
      <w:ins w:id="388" w:author="Gabrielle Boisrame" w:date="2019-10-31T16:20:00Z">
        <w:r w:rsidR="00BB7C5B">
          <w:rPr>
            <w:rFonts w:ascii="Times New Roman" w:hAnsi="Times New Roman" w:cs="Times New Roman"/>
            <w:color w:val="2F2F2F" w:themeColor="accent5" w:themeShade="80"/>
          </w:rPr>
          <w:t xml:space="preserve">two modeled soil moisture datasets </w:t>
        </w:r>
      </w:ins>
      <w:ins w:id="389" w:author="Gabrielle Boisrame" w:date="2019-10-31T16:21:00Z">
        <w:r w:rsidR="00BB7C5B">
          <w:rPr>
            <w:rFonts w:ascii="Times New Roman" w:hAnsi="Times New Roman" w:cs="Times New Roman"/>
            <w:color w:val="2F2F2F" w:themeColor="accent5" w:themeShade="80"/>
          </w:rPr>
          <w:t xml:space="preserve">- </w:t>
        </w:r>
      </w:ins>
      <w:ins w:id="390" w:author="Gabrielle Boisrame" w:date="2019-10-31T16:20:00Z">
        <w:r w:rsidR="00BB7C5B">
          <w:rPr>
            <w:rFonts w:ascii="Times New Roman" w:hAnsi="Times New Roman" w:cs="Times New Roman"/>
            <w:color w:val="2F2F2F" w:themeColor="accent5" w:themeShade="80"/>
          </w:rPr>
          <w:t>one with</w:t>
        </w:r>
      </w:ins>
      <w:del w:id="391" w:author="Gabrielle Boisrame" w:date="2019-10-31T16:20:00Z">
        <w:r w:rsidDel="00BB7C5B">
          <w:rPr>
            <w:rFonts w:ascii="Times New Roman" w:hAnsi="Times New Roman" w:cs="Times New Roman"/>
            <w:color w:val="2F2F2F" w:themeColor="accent5" w:themeShade="80"/>
          </w:rPr>
          <w:delText>modeled</w:delText>
        </w:r>
      </w:del>
      <w:r>
        <w:rPr>
          <w:rFonts w:ascii="Times New Roman" w:hAnsi="Times New Roman" w:cs="Times New Roman"/>
          <w:color w:val="2F2F2F" w:themeColor="accent5" w:themeShade="80"/>
        </w:rPr>
        <w:t xml:space="preserve"> “unburned” conditions </w:t>
      </w:r>
      <w:del w:id="392" w:author="Gabrielle Boisrame" w:date="2019-10-31T16:20:00Z">
        <w:r w:rsidDel="00BB7C5B">
          <w:rPr>
            <w:rFonts w:ascii="Times New Roman" w:hAnsi="Times New Roman" w:cs="Times New Roman"/>
            <w:color w:val="2F2F2F" w:themeColor="accent5" w:themeShade="80"/>
          </w:rPr>
          <w:delText xml:space="preserve">to soil moisture </w:delText>
        </w:r>
        <w:r w:rsidR="00601857" w:rsidDel="00BB7C5B">
          <w:rPr>
            <w:rFonts w:ascii="Times New Roman" w:hAnsi="Times New Roman" w:cs="Times New Roman"/>
            <w:color w:val="2F2F2F" w:themeColor="accent5" w:themeShade="80"/>
          </w:rPr>
          <w:delText>estimates that incorporated</w:delText>
        </w:r>
      </w:del>
      <w:ins w:id="393" w:author="Gabrielle Boisrame" w:date="2019-10-31T16:20:00Z">
        <w:r w:rsidR="00BB7C5B">
          <w:rPr>
            <w:rFonts w:ascii="Times New Roman" w:hAnsi="Times New Roman" w:cs="Times New Roman"/>
            <w:color w:val="2F2F2F" w:themeColor="accent5" w:themeShade="80"/>
          </w:rPr>
          <w:t>and one using</w:t>
        </w:r>
      </w:ins>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ins w:id="394" w:author="Gabrielle Boisrame" w:date="2019-10-31T16:21:00Z">
        <w:r w:rsidR="00BB7C5B">
          <w:rPr>
            <w:rFonts w:ascii="Times New Roman" w:hAnsi="Times New Roman" w:cs="Times New Roman"/>
            <w:color w:val="2F2F2F" w:themeColor="accent5" w:themeShade="80"/>
          </w:rPr>
          <w:t xml:space="preserve"> – in order to quantify the </w:t>
        </w:r>
        <w:r w:rsidR="00BB7C5B">
          <w:rPr>
            <w:rFonts w:ascii="Times New Roman" w:hAnsi="Times New Roman" w:cs="Times New Roman"/>
            <w:color w:val="2F2F2F" w:themeColor="accent5" w:themeShade="80"/>
          </w:rPr>
          <w:lastRenderedPageBreak/>
          <w:t>change in soil moisture due to fire</w:t>
        </w:r>
      </w:ins>
      <w:r>
        <w:rPr>
          <w:rFonts w:ascii="Times New Roman" w:hAnsi="Times New Roman" w:cs="Times New Roman"/>
          <w:color w:val="2F2F2F" w:themeColor="accent5" w:themeShade="80"/>
        </w:rPr>
        <w:t>.</w:t>
      </w:r>
      <w:ins w:id="395" w:author="Gabrielle Boisrame" w:date="2019-10-31T16:22:00Z">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ins>
      <w:ins w:id="396" w:author="Gabrielle Boisrame" w:date="2019-10-31T16:31:00Z">
        <w:r w:rsidR="00170F8D">
          <w:rPr>
            <w:rFonts w:ascii="Times New Roman" w:hAnsi="Times New Roman" w:cs="Times New Roman"/>
            <w:color w:val="2F2F2F" w:themeColor="accent5" w:themeShade="80"/>
          </w:rPr>
          <w:t>is</w:t>
        </w:r>
      </w:ins>
      <w:ins w:id="397" w:author="Gabrielle Boisrame" w:date="2019-10-31T16:23:00Z">
        <w:r w:rsidR="00827832">
          <w:rPr>
            <w:rFonts w:ascii="Times New Roman" w:hAnsi="Times New Roman" w:cs="Times New Roman"/>
            <w:color w:val="2F2F2F" w:themeColor="accent5" w:themeShade="80"/>
          </w:rPr>
          <w:t xml:space="preserve"> due to causes other than fire</w:t>
        </w:r>
      </w:ins>
      <w:ins w:id="398" w:author="Gabrielle Boisrame" w:date="2019-10-31T16:26:00Z">
        <w:r w:rsidR="00827832">
          <w:rPr>
            <w:rFonts w:ascii="Times New Roman" w:hAnsi="Times New Roman" w:cs="Times New Roman"/>
            <w:color w:val="2F2F2F" w:themeColor="accent5" w:themeShade="80"/>
          </w:rPr>
          <w:t xml:space="preserve">, which </w:t>
        </w:r>
        <w:del w:id="399" w:author="Sally Thompson" w:date="2019-11-01T15:22:00Z">
          <w:r w:rsidR="00827832" w:rsidDel="00FE2009">
            <w:rPr>
              <w:rFonts w:ascii="Times New Roman" w:hAnsi="Times New Roman" w:cs="Times New Roman"/>
              <w:color w:val="2F2F2F" w:themeColor="accent5" w:themeShade="80"/>
            </w:rPr>
            <w:delText>appears to be</w:delText>
          </w:r>
        </w:del>
      </w:ins>
      <w:ins w:id="400" w:author="Sally Thompson" w:date="2019-11-01T15:22:00Z">
        <w:r w:rsidR="00FE2009">
          <w:rPr>
            <w:rFonts w:ascii="Times New Roman" w:hAnsi="Times New Roman" w:cs="Times New Roman"/>
            <w:color w:val="2F2F2F" w:themeColor="accent5" w:themeShade="80"/>
          </w:rPr>
          <w:t>is</w:t>
        </w:r>
      </w:ins>
      <w:ins w:id="401" w:author="Gabrielle Boisrame" w:date="2019-10-31T16:26:00Z">
        <w:r w:rsidR="00827832">
          <w:rPr>
            <w:rFonts w:ascii="Times New Roman" w:hAnsi="Times New Roman" w:cs="Times New Roman"/>
            <w:color w:val="2F2F2F" w:themeColor="accent5" w:themeShade="80"/>
          </w:rPr>
          <w:t xml:space="preserve"> supported by the fact that the largest patches of changed vegetation occur in burned areas (Figure 5</w:t>
        </w:r>
      </w:ins>
      <w:ins w:id="402" w:author="Gabrielle Boisrame" w:date="2019-10-31T16:27:00Z">
        <w:r w:rsidR="00827832">
          <w:rPr>
            <w:rFonts w:ascii="Times New Roman" w:hAnsi="Times New Roman" w:cs="Times New Roman"/>
            <w:color w:val="2F2F2F" w:themeColor="accent5" w:themeShade="80"/>
          </w:rPr>
          <w:t>d</w:t>
        </w:r>
      </w:ins>
      <w:ins w:id="403" w:author="Gabrielle Boisrame" w:date="2019-10-31T16:26:00Z">
        <w:r w:rsidR="00827832">
          <w:rPr>
            <w:rFonts w:ascii="Times New Roman" w:hAnsi="Times New Roman" w:cs="Times New Roman"/>
            <w:color w:val="2F2F2F" w:themeColor="accent5" w:themeShade="80"/>
          </w:rPr>
          <w:t>)</w:t>
        </w:r>
      </w:ins>
      <w:ins w:id="404" w:author="Gabrielle Boisrame" w:date="2019-10-31T16:23:00Z">
        <w:r w:rsidR="00827832">
          <w:rPr>
            <w:rFonts w:ascii="Times New Roman" w:hAnsi="Times New Roman" w:cs="Times New Roman"/>
            <w:color w:val="2F2F2F" w:themeColor="accent5" w:themeShade="80"/>
          </w:rPr>
          <w:t xml:space="preserve">. </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405"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406"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32D0963F" w:rsidR="008C7F50" w:rsidRPr="00572C84" w:rsidDel="006143E3" w:rsidRDefault="00497A36" w:rsidP="00572C84">
      <w:pPr>
        <w:spacing w:line="480" w:lineRule="auto"/>
        <w:ind w:firstLine="720"/>
        <w:rPr>
          <w:del w:id="407"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408"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409"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410"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ins w:id="411" w:author="Gabrielle Boisrame" w:date="2019-10-30T12:07:00Z">
        <w:r w:rsidR="003A1DE8">
          <w:rPr>
            <w:rFonts w:ascii="Times New Roman" w:hAnsi="Times New Roman" w:cs="Times New Roman"/>
            <w:color w:val="000000" w:themeColor="text1"/>
          </w:rPr>
          <w:t xml:space="preserve">our information on </w:t>
        </w:r>
      </w:ins>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ins w:id="412" w:author="Gabrielle Boisrame" w:date="2019-10-30T12:07:00Z">
        <w:r w:rsidR="003A1DE8">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del w:id="413" w:author="Stevens, Jens T" w:date="2019-11-05T16:35:00Z">
        <w:r w:rsidR="00671C7B" w:rsidRPr="00EF599F" w:rsidDel="00B202D6">
          <w:rPr>
            <w:rFonts w:ascii="Times New Roman" w:hAnsi="Times New Roman" w:cs="Times New Roman"/>
            <w:color w:val="000000" w:themeColor="text1"/>
          </w:rPr>
          <w:delText xml:space="preserve"> </w:delText>
        </w:r>
        <w:r w:rsidR="00572C84" w:rsidDel="00B202D6">
          <w:rPr>
            <w:rFonts w:ascii="Times New Roman" w:hAnsi="Times New Roman" w:cs="Times New Roman"/>
            <w:color w:val="000000" w:themeColor="text1"/>
          </w:rPr>
          <w:delText>In</w:delText>
        </w:r>
        <w:r w:rsidR="00FE44E9" w:rsidDel="00B202D6">
          <w:rPr>
            <w:rFonts w:ascii="Times New Roman" w:hAnsi="Times New Roman" w:cs="Times New Roman"/>
            <w:color w:val="000000" w:themeColor="text1"/>
          </w:rPr>
          <w:delText>-</w:delText>
        </w:r>
        <w:r w:rsidR="00572C84" w:rsidDel="00B202D6">
          <w:rPr>
            <w:rFonts w:ascii="Times New Roman" w:hAnsi="Times New Roman" w:cs="Times New Roman"/>
            <w:color w:val="000000" w:themeColor="text1"/>
          </w:rPr>
          <w:delText xml:space="preserve">situ data was corrected for limitations regarding gaps in snowpack data (Appendix </w:delText>
        </w:r>
        <w:r w:rsidR="008A6E6A" w:rsidDel="00B202D6">
          <w:rPr>
            <w:rFonts w:ascii="Times New Roman" w:hAnsi="Times New Roman" w:cs="Times New Roman"/>
            <w:color w:val="000000" w:themeColor="text1"/>
          </w:rPr>
          <w:delText>B</w:delText>
        </w:r>
        <w:r w:rsidR="00572C84" w:rsidDel="00B202D6">
          <w:rPr>
            <w:rFonts w:ascii="Times New Roman" w:hAnsi="Times New Roman" w:cs="Times New Roman"/>
            <w:color w:val="000000" w:themeColor="text1"/>
          </w:rPr>
          <w:delText>).</w:delText>
        </w:r>
        <w:r w:rsidR="00572C84" w:rsidDel="00B202D6">
          <w:rPr>
            <w:rFonts w:ascii="Times New Roman" w:hAnsi="Times New Roman" w:cs="Times New Roman"/>
          </w:rPr>
          <w:delText xml:space="preserve"> </w:delText>
        </w:r>
      </w:del>
      <w:del w:id="414" w:author="Jens Stevens" w:date="2019-10-29T13:26:00Z">
        <w:r w:rsidR="00572C84" w:rsidDel="006143E3">
          <w:rPr>
            <w:rFonts w:ascii="Times New Roman" w:hAnsi="Times New Roman" w:cs="Times New Roman"/>
          </w:rPr>
          <w:delText xml:space="preserve">  </w:delText>
        </w:r>
      </w:del>
    </w:p>
    <w:p w14:paraId="1517F411" w14:textId="719EF8F3"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xml:space="preserve">. </w:t>
      </w:r>
      <w:del w:id="415" w:author="Stevens, Jens T" w:date="2019-11-05T16:35:00Z">
        <w:r w:rsidR="00253B83" w:rsidDel="00B202D6">
          <w:rPr>
            <w:rFonts w:ascii="Times New Roman" w:hAnsi="Times New Roman" w:cs="Times New Roman"/>
          </w:rPr>
          <w:delText>I</w:delText>
        </w:r>
        <w:r w:rsidR="007A6CFD" w:rsidRPr="00CE2D4C" w:rsidDel="00B202D6">
          <w:rPr>
            <w:rFonts w:ascii="Times New Roman" w:hAnsi="Times New Roman" w:cs="Times New Roman"/>
          </w:rPr>
          <w:delText xml:space="preserve">n </w:delText>
        </w:r>
      </w:del>
      <w:ins w:id="416" w:author="Stevens, Jens T" w:date="2019-11-05T16:35:00Z">
        <w:r w:rsidR="00B202D6">
          <w:rPr>
            <w:rFonts w:ascii="Times New Roman" w:hAnsi="Times New Roman" w:cs="Times New Roman"/>
          </w:rPr>
          <w:t>However, i</w:t>
        </w:r>
        <w:r w:rsidR="00B202D6" w:rsidRPr="00CE2D4C">
          <w:rPr>
            <w:rFonts w:ascii="Times New Roman" w:hAnsi="Times New Roman" w:cs="Times New Roman"/>
          </w:rPr>
          <w:t xml:space="preserve">n </w:t>
        </w:r>
      </w:ins>
      <w:r w:rsidR="007A6CFD" w:rsidRPr="00CE2D4C">
        <w:rPr>
          <w:rFonts w:ascii="Times New Roman" w:hAnsi="Times New Roman" w:cs="Times New Roman"/>
        </w:rPr>
        <w:t>saturated wetland sites</w:t>
      </w:r>
      <w:ins w:id="417" w:author="Stevens, Jens T" w:date="2019-11-05T16:35:00Z">
        <w:r w:rsidR="00B202D6">
          <w:rPr>
            <w:rFonts w:ascii="Times New Roman" w:hAnsi="Times New Roman" w:cs="Times New Roman"/>
          </w:rPr>
          <w:t xml:space="preserve"> </w:t>
        </w:r>
      </w:ins>
      <w:del w:id="418" w:author="Stevens, Jens T" w:date="2019-11-05T16:36:00Z">
        <w:r w:rsidR="00253B83" w:rsidDel="00B202D6">
          <w:rPr>
            <w:rFonts w:ascii="Times New Roman" w:hAnsi="Times New Roman" w:cs="Times New Roman"/>
          </w:rPr>
          <w:delText>, however</w:delText>
        </w:r>
      </w:del>
      <w:ins w:id="419" w:author="Stevens, Jens T" w:date="2019-11-05T16:36:00Z">
        <w:r w:rsidR="00B202D6">
          <w:rPr>
            <w:rFonts w:ascii="Times New Roman" w:hAnsi="Times New Roman" w:cs="Times New Roman"/>
          </w:rPr>
          <w:t>and during periods of steady-state infiltration</w:t>
        </w:r>
      </w:ins>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1DC5CD5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ins w:id="420" w:author="Stevens, Jens T" w:date="2019-11-04T19:07:00Z">
        <w:r w:rsidR="002B36C3">
          <w:rPr>
            <w:rFonts w:ascii="Times New Roman" w:hAnsi="Times New Roman" w:cs="Times New Roman"/>
            <w:color w:val="000000" w:themeColor="text1"/>
          </w:rPr>
          <w:t xml:space="preserve"> (Table B3)</w:t>
        </w:r>
      </w:ins>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378BB705" w14:textId="4A59F52C" w:rsidR="00122A03" w:rsidRPr="00EF599F" w:rsidDel="00CE22C2" w:rsidRDefault="00122A03">
      <w:pPr>
        <w:pStyle w:val="Heading2"/>
        <w:spacing w:line="480" w:lineRule="auto"/>
        <w:rPr>
          <w:del w:id="421" w:author="Gabrielle Boisrame" w:date="2019-10-30T12:11:00Z"/>
          <w:rFonts w:ascii="Times New Roman" w:hAnsi="Times New Roman" w:cs="Times New Roman"/>
          <w:color w:val="000000" w:themeColor="text1"/>
        </w:rPr>
        <w:pPrChange w:id="422" w:author="Gabrielle Boisrame" w:date="2019-10-30T12:11:00Z">
          <w:pPr>
            <w:pStyle w:val="Heading2"/>
          </w:pPr>
        </w:pPrChange>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05F90932" w14:textId="77777777" w:rsidR="00122A03" w:rsidRPr="00B12DBF" w:rsidRDefault="00122A03">
      <w:pPr>
        <w:pStyle w:val="Heading2"/>
        <w:spacing w:line="480" w:lineRule="auto"/>
        <w:rPr>
          <w:rPrChange w:id="423" w:author="Jens Stevens" w:date="2019-10-29T18:38:00Z">
            <w:rPr>
              <w:rFonts w:ascii="Times New Roman" w:hAnsi="Times New Roman" w:cs="Times New Roman"/>
            </w:rPr>
          </w:rPrChange>
        </w:rPr>
        <w:pPrChange w:id="424" w:author="Gabrielle Boisrame" w:date="2019-10-30T12:11:00Z">
          <w:pPr/>
        </w:pPrChange>
      </w:pPr>
    </w:p>
    <w:p w14:paraId="3DE2767E" w14:textId="3A53C0C1"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425"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ins w:id="426"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427"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428" w:author="Jens Stevens" w:date="2019-10-29T18:00:00Z">
        <w:r w:rsidR="0078250A">
          <w:rPr>
            <w:rFonts w:ascii="Times New Roman" w:hAnsi="Times New Roman" w:cs="Times New Roman"/>
          </w:rPr>
          <w:t xml:space="preserve">12 (21%) </w:t>
        </w:r>
      </w:ins>
      <w:ins w:id="429" w:author="Jens Stevens" w:date="2019-10-29T18:01:00Z">
        <w:del w:id="430" w:author="Stevens, Jens T" w:date="2019-11-04T21:36:00Z">
          <w:r w:rsidR="0078250A" w:rsidDel="00174576">
            <w:rPr>
              <w:rFonts w:ascii="Times New Roman" w:hAnsi="Times New Roman" w:cs="Times New Roman"/>
            </w:rPr>
            <w:delText>burned once</w:delText>
          </w:r>
        </w:del>
      </w:ins>
      <w:ins w:id="431" w:author="Stevens, Jens T" w:date="2019-11-04T21:36:00Z">
        <w:r w:rsidR="00174576">
          <w:rPr>
            <w:rFonts w:ascii="Times New Roman" w:hAnsi="Times New Roman" w:cs="Times New Roman"/>
          </w:rPr>
          <w:t>did not burn</w:t>
        </w:r>
      </w:ins>
      <w:ins w:id="432" w:author="Jens Stevens" w:date="2019-10-29T18:01:00Z">
        <w:r w:rsidR="0078250A">
          <w:rPr>
            <w:rFonts w:ascii="Times New Roman" w:hAnsi="Times New Roman" w:cs="Times New Roman"/>
          </w:rPr>
          <w:t>, 27 (47%) burned once, and 18 (32%) burned 2-4 times.</w:t>
        </w:r>
      </w:ins>
      <w:ins w:id="433" w:author="Jens Stevens" w:date="2019-10-29T18:00:00Z">
        <w:r w:rsidR="0078250A">
          <w:rPr>
            <w:rFonts w:ascii="Times New Roman" w:hAnsi="Times New Roman" w:cs="Times New Roman"/>
          </w:rPr>
          <w:t xml:space="preserve"> </w:t>
        </w:r>
      </w:ins>
      <w:del w:id="434" w:author="Stevens, Jens T" w:date="2019-11-04T21:35:00Z">
        <w:r w:rsidR="00122A03" w:rsidRPr="00EF599F" w:rsidDel="00174576">
          <w:rPr>
            <w:rFonts w:ascii="Times New Roman" w:hAnsi="Times New Roman" w:cs="Times New Roman"/>
          </w:rPr>
          <w:delText>Surprisingly, the number of times the forestry plots burned did not have a strong impact on changes</w:delText>
        </w:r>
      </w:del>
      <w:ins w:id="435" w:author="Jens Stevens" w:date="2019-10-29T18:40:00Z">
        <w:del w:id="436" w:author="Stevens, Jens T" w:date="2019-11-04T21:35:00Z">
          <w:r w:rsidR="00B12DBF" w:rsidDel="00174576">
            <w:rPr>
              <w:rFonts w:ascii="Times New Roman" w:hAnsi="Times New Roman" w:cs="Times New Roman"/>
            </w:rPr>
            <w:delText>i</w:delText>
          </w:r>
        </w:del>
      </w:ins>
      <w:ins w:id="437" w:author="Stevens, Jens T" w:date="2019-11-04T21:35:00Z">
        <w:r w:rsidR="00174576">
          <w:rPr>
            <w:rFonts w:ascii="Times New Roman" w:hAnsi="Times New Roman" w:cs="Times New Roman"/>
          </w:rPr>
          <w:t>I</w:t>
        </w:r>
      </w:ins>
      <w:ins w:id="438" w:author="Jens Stevens" w:date="2019-10-29T18:40:00Z">
        <w:r w:rsidR="00B12DBF">
          <w:rPr>
            <w:rFonts w:ascii="Times New Roman" w:hAnsi="Times New Roman" w:cs="Times New Roman"/>
          </w:rPr>
          <w:t>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439" w:author="Jens Stevens" w:date="2019-10-29T18:42:00Z">
        <w:r w:rsidR="00122A03" w:rsidDel="00B12DBF">
          <w:rPr>
            <w:rFonts w:ascii="Times New Roman" w:hAnsi="Times New Roman" w:cs="Times New Roman"/>
          </w:rPr>
          <w:delText>number of times burned</w:delText>
        </w:r>
      </w:del>
      <w:ins w:id="440"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441"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442"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443"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444"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445" w:author="Jens Stevens" w:date="2019-10-29T18:41:00Z">
        <w:r w:rsidR="00122A03" w:rsidDel="00B12DBF">
          <w:rPr>
            <w:rFonts w:ascii="Times New Roman" w:hAnsi="Times New Roman" w:cs="Times New Roman"/>
          </w:rPr>
          <w:delText>number of times burned</w:delText>
        </w:r>
      </w:del>
      <w:ins w:id="446" w:author="Jens Stevens" w:date="2019-10-29T18:41:00Z">
        <w:r w:rsidR="00B12DBF">
          <w:rPr>
            <w:rFonts w:ascii="Times New Roman" w:hAnsi="Times New Roman" w:cs="Times New Roman"/>
          </w:rPr>
          <w:t xml:space="preserve">fire occurrence </w:t>
        </w:r>
      </w:ins>
      <w:del w:id="447"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2DA1B424"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w:t>
      </w:r>
      <w:del w:id="448" w:author="Stevens, Jens T" w:date="2019-11-04T21:37:00Z">
        <w:r w:rsidDel="00391CAE">
          <w:rPr>
            <w:rFonts w:ascii="Times New Roman" w:hAnsi="Times New Roman" w:cs="Times New Roman"/>
          </w:rPr>
          <w:delText>, p</w:delText>
        </w:r>
      </w:del>
      <w:ins w:id="449" w:author="Stevens, Jens T" w:date="2019-11-04T21:37:00Z">
        <w:r w:rsidR="00391CAE">
          <w:rPr>
            <w:rFonts w:ascii="Times New Roman" w:hAnsi="Times New Roman" w:cs="Times New Roman"/>
          </w:rPr>
          <w:t>. P</w:t>
        </w:r>
      </w:ins>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del w:id="450" w:author="Jens Stevens" w:date="2019-10-29T18:38:00Z">
        <w:r w:rsidDel="00B12DBF">
          <w:rPr>
            <w:rFonts w:ascii="Times New Roman" w:hAnsi="Times New Roman" w:cs="Times New Roman"/>
            <w:i/>
          </w:rPr>
          <w:delText xml:space="preserve">Abies </w:delText>
        </w:r>
      </w:del>
      <w:ins w:id="451" w:author="Jens Stevens" w:date="2019-10-29T18:38:00Z">
        <w:r w:rsidR="00B12DBF">
          <w:rPr>
            <w:rFonts w:ascii="Times New Roman" w:hAnsi="Times New Roman" w:cs="Times New Roman"/>
            <w:i/>
          </w:rPr>
          <w:t xml:space="preserve">A. </w:t>
        </w:r>
      </w:ins>
      <w:r>
        <w:rPr>
          <w:rFonts w:ascii="Times New Roman" w:hAnsi="Times New Roman" w:cs="Times New Roman"/>
          <w:i/>
        </w:rPr>
        <w:t>concolor</w:t>
      </w:r>
      <w:ins w:id="452" w:author="Stevens, Jens T" w:date="2019-11-04T21:37:00Z">
        <w:r w:rsidR="00391CAE">
          <w:rPr>
            <w:rFonts w:ascii="Times New Roman" w:hAnsi="Times New Roman" w:cs="Times New Roman"/>
            <w:i/>
          </w:rPr>
          <w:t xml:space="preserve">. </w:t>
        </w:r>
      </w:ins>
      <w:del w:id="453" w:author="Stevens, Jens T" w:date="2019-11-04T21:37:00Z">
        <w:r w:rsidRPr="00391CAE" w:rsidDel="00391CAE">
          <w:rPr>
            <w:rFonts w:ascii="Times New Roman" w:hAnsi="Times New Roman" w:cs="Times New Roman"/>
            <w:iCs/>
          </w:rPr>
          <w:delText>, and</w:delText>
        </w:r>
      </w:del>
      <w:ins w:id="454" w:author="Stevens, Jens T" w:date="2019-11-04T21:37:00Z">
        <w:r w:rsidR="00391CAE" w:rsidRPr="00391CAE">
          <w:rPr>
            <w:rFonts w:ascii="Times New Roman" w:hAnsi="Times New Roman" w:cs="Times New Roman"/>
            <w:iCs/>
          </w:rPr>
          <w:t>Finally,</w:t>
        </w:r>
      </w:ins>
      <w:r>
        <w:rPr>
          <w:rFonts w:ascii="Times New Roman" w:hAnsi="Times New Roman" w:cs="Times New Roman"/>
        </w:rPr>
        <w:t xml:space="preserve"> plots that did not burn in the 47 years were located in </w:t>
      </w:r>
      <w:del w:id="455" w:author="Jens Stevens" w:date="2019-10-29T18:38:00Z">
        <w:r w:rsidDel="00B12DBF">
          <w:rPr>
            <w:rFonts w:ascii="Times New Roman" w:hAnsi="Times New Roman" w:cs="Times New Roman"/>
            <w:i/>
          </w:rPr>
          <w:delText xml:space="preserve">Abies </w:delText>
        </w:r>
      </w:del>
      <w:ins w:id="456" w:author="Jens Stevens" w:date="2019-10-29T18:38:00Z">
        <w:r w:rsidR="00B12DBF">
          <w:rPr>
            <w:rFonts w:ascii="Times New Roman" w:hAnsi="Times New Roman" w:cs="Times New Roman"/>
            <w:i/>
          </w:rPr>
          <w:t xml:space="preserve">A. </w:t>
        </w:r>
      </w:ins>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457" w:author="Jens Stevens" w:date="2019-10-29T18:38:00Z">
        <w:r w:rsidR="00B12DBF">
          <w:rPr>
            <w:rFonts w:ascii="Times New Roman" w:hAnsi="Times New Roman" w:cs="Times New Roman"/>
          </w:rPr>
          <w:t>A</w:t>
        </w:r>
      </w:ins>
      <w:del w:id="458" w:author="Jens Stevens" w:date="2019-10-29T18:38:00Z">
        <w:r w:rsidDel="00B12DBF">
          <w:rPr>
            <w:rFonts w:ascii="Times New Roman" w:hAnsi="Times New Roman" w:cs="Times New Roman"/>
            <w:i/>
          </w:rPr>
          <w:delText xml:space="preserve">Abies </w:delText>
        </w:r>
      </w:del>
      <w:ins w:id="459" w:author="Jens Stevens" w:date="2019-10-29T18:38:00Z">
        <w:r w:rsidR="00B12DBF">
          <w:rPr>
            <w:rFonts w:ascii="Times New Roman" w:hAnsi="Times New Roman" w:cs="Times New Roman"/>
            <w:i/>
          </w:rPr>
          <w:t xml:space="preserve">. </w:t>
        </w:r>
      </w:ins>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460"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commentRangeStart w:id="461"/>
      <w:commentRangeStart w:id="462"/>
      <w:r w:rsidRPr="00EF599F">
        <w:rPr>
          <w:rFonts w:ascii="Times New Roman" w:hAnsi="Times New Roman" w:cs="Times New Roman"/>
          <w:noProof/>
          <w:lang w:eastAsia="en-US"/>
        </w:rPr>
        <w:lastRenderedPageBreak/>
        <w:drawing>
          <wp:inline distT="0" distB="0" distL="0" distR="0" wp14:anchorId="44E0354F" wp14:editId="6869F4FC">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461"/>
      <w:r w:rsidR="00165698">
        <w:rPr>
          <w:rStyle w:val="CommentReference"/>
          <w:i w:val="0"/>
          <w:iCs w:val="0"/>
          <w:color w:val="auto"/>
        </w:rPr>
        <w:commentReference w:id="461"/>
      </w:r>
      <w:commentRangeEnd w:id="462"/>
      <w:r w:rsidR="007C0FB5">
        <w:rPr>
          <w:rStyle w:val="CommentReference"/>
          <w:i w:val="0"/>
          <w:iCs w:val="0"/>
          <w:color w:val="auto"/>
        </w:rPr>
        <w:commentReference w:id="462"/>
      </w:r>
    </w:p>
    <w:p w14:paraId="6ADD0C65" w14:textId="7E883033" w:rsidR="00122A03" w:rsidRPr="00EF599F" w:rsidRDefault="00122A03" w:rsidP="00122A03">
      <w:pPr>
        <w:pStyle w:val="Caption"/>
        <w:rPr>
          <w:rFonts w:ascii="Times New Roman" w:hAnsi="Times New Roman" w:cs="Times New Roman"/>
        </w:rPr>
      </w:pPr>
      <w:bookmarkStart w:id="463" w:name="_Ref536611211"/>
      <w:r w:rsidRPr="000E206E">
        <w:rPr>
          <w:rFonts w:ascii="Times New Roman" w:hAnsi="Times New Roman" w:cs="Times New Roman"/>
          <w:b/>
        </w:rPr>
        <w:t xml:space="preserve">Figure </w:t>
      </w:r>
      <w:bookmarkEnd w:id="463"/>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species composition by basal area fraction. Row 1 is for all trees &gt;7.6 cm, row 2 is for trees &gt; 15.2 cm, row 3 is for trees &gt;61 cm, and row 4 is for trees &gt;100 cm. Asterisks in columns 1 and 2 indicate significant differences in the response variable between 1970</w:t>
      </w:r>
      <w:ins w:id="464" w:author="Stevens, Jens T" w:date="2019-11-05T14:07:00Z">
        <w:r w:rsidR="00B879B5">
          <w:rPr>
            <w:rFonts w:ascii="Times New Roman" w:hAnsi="Times New Roman" w:cs="Times New Roman"/>
          </w:rPr>
          <w:t xml:space="preserve"> (gold)</w:t>
        </w:r>
      </w:ins>
      <w:r>
        <w:rPr>
          <w:rFonts w:ascii="Times New Roman" w:hAnsi="Times New Roman" w:cs="Times New Roman"/>
        </w:rPr>
        <w:t xml:space="preserve"> and 2017</w:t>
      </w:r>
      <w:ins w:id="465" w:author="Stevens, Jens T" w:date="2019-11-05T14:07:00Z">
        <w:r w:rsidR="00B879B5">
          <w:rPr>
            <w:rFonts w:ascii="Times New Roman" w:hAnsi="Times New Roman" w:cs="Times New Roman"/>
          </w:rPr>
          <w:t xml:space="preserve"> (blue)</w:t>
        </w:r>
      </w:ins>
      <w:r>
        <w:rPr>
          <w:rFonts w:ascii="Times New Roman" w:hAnsi="Times New Roman" w:cs="Times New Roman"/>
        </w:rPr>
        <w:t>. Note the different axis scaling in panels (g) and (j).</w:t>
      </w:r>
      <w:r w:rsidRPr="00EF599F">
        <w:rPr>
          <w:rFonts w:ascii="Times New Roman" w:hAnsi="Times New Roman" w:cs="Times New Roman"/>
        </w:rPr>
        <w:t xml:space="preserve"> </w:t>
      </w:r>
    </w:p>
    <w:p w14:paraId="3D317800" w14:textId="77777777" w:rsidR="00122A03" w:rsidRDefault="00122A03" w:rsidP="00122A03">
      <w:pPr>
        <w:spacing w:line="480" w:lineRule="auto"/>
        <w:rPr>
          <w:rFonts w:ascii="Times New Roman" w:hAnsi="Times New Roman" w:cs="Times New Roman"/>
          <w:color w:val="000000" w:themeColor="text1"/>
        </w:rPr>
        <w:sectPr w:rsidR="00122A03" w:rsidSect="00EF599F">
          <w:pgSz w:w="12240" w:h="15840"/>
          <w:pgMar w:top="1440" w:right="1440" w:bottom="1440" w:left="1440" w:header="720" w:footer="720" w:gutter="0"/>
          <w:lnNumType w:countBy="1" w:restart="continuous"/>
          <w:cols w:space="720"/>
        </w:sectPr>
      </w:pP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66" w:author="Jens Stevens" w:date="2019-10-25T14:54:00Z">
        <w:r>
          <w:rPr>
            <w:rFonts w:ascii="Times New Roman" w:hAnsi="Times New Roman" w:cs="Times New Roman"/>
            <w:i/>
            <w:sz w:val="18"/>
            <w:szCs w:val="18"/>
          </w:rPr>
          <w:t xml:space="preserve"> These data apply to all plots across vegetation type, as in Figure </w:t>
        </w:r>
      </w:ins>
      <w:ins w:id="467" w:author="Stevens, Jens T" w:date="2019-11-04T18:08:00Z">
        <w:r w:rsidR="004216A4">
          <w:rPr>
            <w:rFonts w:ascii="Times New Roman" w:hAnsi="Times New Roman" w:cs="Times New Roman"/>
            <w:i/>
            <w:sz w:val="18"/>
            <w:szCs w:val="18"/>
          </w:rPr>
          <w:t>3</w:t>
        </w:r>
      </w:ins>
      <w:ins w:id="468" w:author="Jens Stevens" w:date="2019-10-25T14:54:00Z">
        <w:r>
          <w:rPr>
            <w:rFonts w:ascii="Times New Roman" w:hAnsi="Times New Roman" w:cs="Times New Roman"/>
            <w:i/>
            <w:sz w:val="18"/>
            <w:szCs w:val="18"/>
          </w:rPr>
          <w:t>.</w:t>
        </w:r>
      </w:ins>
    </w:p>
    <w:p w14:paraId="64FFC15F" w14:textId="187A57F3" w:rsidR="00FF17D0" w:rsidRPr="00EF599F" w:rsidRDefault="003664D6" w:rsidP="00A45278">
      <w:pPr>
        <w:pStyle w:val="Heading2"/>
        <w:rPr>
          <w:rFonts w:ascii="Times New Roman" w:hAnsi="Times New Roman" w:cs="Times New Roman"/>
          <w:color w:val="000000" w:themeColor="text1"/>
        </w:rPr>
      </w:pPr>
      <w:ins w:id="469"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0B5EBD51" w:rsidR="00FF17D0" w:rsidRDefault="00155E86" w:rsidP="00FF17D0">
      <w:pPr>
        <w:spacing w:line="480" w:lineRule="auto"/>
        <w:ind w:firstLine="720"/>
        <w:rPr>
          <w:rFonts w:ascii="Times New Roman" w:hAnsi="Times New Roman" w:cs="Times New Roman"/>
        </w:rPr>
      </w:pPr>
      <w:del w:id="470"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471" w:author="Jens Stevens" w:date="2019-10-29T13:50:00Z">
        <w:r w:rsidR="00C838CC" w:rsidDel="003664D6">
          <w:rPr>
            <w:rFonts w:ascii="Times New Roman" w:hAnsi="Times New Roman" w:cs="Times New Roman"/>
          </w:rPr>
          <w:delText>2</w:delText>
        </w:r>
      </w:del>
      <w:del w:id="472"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473"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transitions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474"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475" w:author="Jens Stevens" w:date="2019-10-29T13:50:00Z">
        <w:r w:rsidR="00F860B9" w:rsidDel="003664D6">
          <w:rPr>
            <w:rFonts w:ascii="Times New Roman" w:hAnsi="Times New Roman" w:cs="Times New Roman"/>
          </w:rPr>
          <w:delText>2</w:delText>
        </w:r>
      </w:del>
      <w:ins w:id="476"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477"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478"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479"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480"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ins>
      <w:del w:id="481"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482" w:author="Jens Stevens" w:date="2019-10-29T15:35:00Z">
        <w:r w:rsidR="00FF17D0" w:rsidRPr="00EF599F" w:rsidDel="00DB574F">
          <w:rPr>
            <w:rFonts w:ascii="Times New Roman" w:hAnsi="Times New Roman" w:cs="Times New Roman"/>
          </w:rPr>
          <w:delText>transitions in the opposite direction were underrepresented</w:delText>
        </w:r>
      </w:del>
      <w:del w:id="483"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484"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485" w:author="Jens Stevens" w:date="2019-10-29T13:55:00Z">
        <w:r w:rsidR="00A64E15" w:rsidRPr="00EF599F" w:rsidDel="003664D6">
          <w:rPr>
            <w:rFonts w:ascii="Times New Roman" w:hAnsi="Times New Roman" w:cs="Times New Roman"/>
            <w:noProof/>
          </w:rPr>
          <w:delText>3</w:delText>
        </w:r>
      </w:del>
      <w:ins w:id="486" w:author="Jens Stevens" w:date="2019-10-29T13:58:00Z">
        <w:r w:rsidR="00EA3CCF">
          <w:rPr>
            <w:rFonts w:ascii="Times New Roman" w:hAnsi="Times New Roman" w:cs="Times New Roman"/>
            <w:noProof/>
          </w:rPr>
          <w:t>C1</w:t>
        </w:r>
      </w:ins>
      <w:del w:id="487" w:author="Gabrielle" w:date="2019-11-06T09:00:00Z">
        <w:r w:rsidR="00DD130B" w:rsidRPr="00EF599F" w:rsidDel="00C66BB8">
          <w:rPr>
            <w:rFonts w:ascii="Times New Roman" w:hAnsi="Times New Roman" w:cs="Times New Roman"/>
          </w:rPr>
          <w:delText xml:space="preserve">, </w:delText>
        </w:r>
        <w:r w:rsidR="00FF17D0" w:rsidRPr="00EF599F" w:rsidDel="00C66BB8">
          <w:rPr>
            <w:rFonts w:ascii="Times New Roman" w:hAnsi="Times New Roman" w:cs="Times New Roman"/>
          </w:rPr>
          <w:delText>bottom row</w:delText>
        </w:r>
      </w:del>
      <w:ins w:id="488" w:author="Gabrielle" w:date="2019-11-06T09:00:00Z">
        <w:r w:rsidR="00C66BB8">
          <w:rPr>
            <w:rFonts w:ascii="Times New Roman" w:hAnsi="Times New Roman" w:cs="Times New Roman"/>
          </w:rPr>
          <w:t>c-d</w:t>
        </w:r>
      </w:ins>
      <w:r w:rsidR="00FF17D0" w:rsidRPr="00EF599F">
        <w:rPr>
          <w:rFonts w:ascii="Times New Roman" w:hAnsi="Times New Roman" w:cs="Times New Roman"/>
        </w:rPr>
        <w:t xml:space="preserve">).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489" w:author="Jens Stevens" w:date="2019-10-29T13:55:00Z">
        <w:r w:rsidR="0063439C" w:rsidDel="003664D6">
          <w:rPr>
            <w:rFonts w:ascii="Times New Roman" w:hAnsi="Times New Roman" w:cs="Times New Roman"/>
          </w:rPr>
          <w:delText>3</w:delText>
        </w:r>
      </w:del>
      <w:ins w:id="490"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3FDAC91D" w:rsidR="007E778C" w:rsidRPr="00EF599F" w:rsidRDefault="001D39C3" w:rsidP="007E778C">
      <w:pPr>
        <w:spacing w:line="480" w:lineRule="auto"/>
        <w:ind w:firstLine="720"/>
        <w:rPr>
          <w:rFonts w:ascii="Times New Roman" w:hAnsi="Times New Roman" w:cs="Times New Roman"/>
        </w:rPr>
      </w:pPr>
      <w:ins w:id="491" w:author="Jens Stevens" w:date="2019-10-29T18:07:00Z">
        <w:r>
          <w:rPr>
            <w:rFonts w:ascii="Times New Roman" w:hAnsi="Times New Roman" w:cs="Times New Roman"/>
          </w:rPr>
          <w:t xml:space="preserve">The magnitude of </w:t>
        </w:r>
        <w:del w:id="492" w:author="Gabrielle Boisrame" w:date="2019-10-31T09:58:00Z">
          <w:r w:rsidDel="00C84172">
            <w:rPr>
              <w:rFonts w:ascii="Times New Roman" w:hAnsi="Times New Roman" w:cs="Times New Roman"/>
            </w:rPr>
            <w:delText>change in discrete vegetation patches</w:delText>
          </w:r>
        </w:del>
      </w:ins>
      <w:ins w:id="493" w:author="Gabrielle Boisrame" w:date="2019-10-31T09:58:00Z">
        <w:r w:rsidR="00C84172">
          <w:rPr>
            <w:rFonts w:ascii="Times New Roman" w:hAnsi="Times New Roman" w:cs="Times New Roman"/>
          </w:rPr>
          <w:t>vegetation type change</w:t>
        </w:r>
      </w:ins>
      <w:ins w:id="494" w:author="Jens Stevens" w:date="2019-10-29T18:07:00Z">
        <w:r>
          <w:rPr>
            <w:rFonts w:ascii="Times New Roman" w:hAnsi="Times New Roman" w:cs="Times New Roman"/>
          </w:rPr>
          <w:t xml:space="preserve"> in SCB was much less than in ICB over a similar period of time (Figure 6)</w:t>
        </w:r>
      </w:ins>
      <w:ins w:id="495" w:author="Jens Stevens" w:date="2019-10-29T18:08:00Z">
        <w:r>
          <w:rPr>
            <w:rFonts w:ascii="Times New Roman" w:hAnsi="Times New Roman" w:cs="Times New Roman"/>
          </w:rPr>
          <w:t xml:space="preserve">. Over roughly four decades, net cover of mixed-conifer at SCB only decreased from </w:t>
        </w:r>
        <w:del w:id="496" w:author="Gabrielle Boisrame" w:date="2019-10-31T09:59:00Z">
          <w:r w:rsidDel="00C84172">
            <w:rPr>
              <w:rFonts w:ascii="Times New Roman" w:hAnsi="Times New Roman" w:cs="Times New Roman"/>
            </w:rPr>
            <w:delText xml:space="preserve">80% to 79%, while at ICB it decreased </w:delText>
          </w:r>
        </w:del>
      </w:ins>
      <w:ins w:id="497" w:author="Jens Stevens" w:date="2019-10-29T18:09:00Z">
        <w:del w:id="498" w:author="Gabrielle Boisrame" w:date="2019-10-31T09:59:00Z">
          <w:r w:rsidDel="00C84172">
            <w:rPr>
              <w:rFonts w:ascii="Times New Roman" w:hAnsi="Times New Roman" w:cs="Times New Roman"/>
            </w:rPr>
            <w:delText>f</w:delText>
          </w:r>
        </w:del>
      </w:ins>
      <w:ins w:id="499" w:author="Jens Stevens" w:date="2019-10-29T18:08:00Z">
        <w:del w:id="500" w:author="Gabrielle Boisrame" w:date="2019-10-31T09:59:00Z">
          <w:r w:rsidDel="00C84172">
            <w:rPr>
              <w:rFonts w:ascii="Times New Roman" w:hAnsi="Times New Roman" w:cs="Times New Roman"/>
            </w:rPr>
            <w:delText xml:space="preserve">rom </w:delText>
          </w:r>
        </w:del>
      </w:ins>
      <w:ins w:id="501" w:author="Jens Stevens" w:date="2019-10-29T18:13:00Z">
        <w:r w:rsidR="00BE62E0">
          <w:rPr>
            <w:rFonts w:ascii="Times New Roman" w:hAnsi="Times New Roman" w:cs="Times New Roman"/>
          </w:rPr>
          <w:t>8</w:t>
        </w:r>
        <w:del w:id="502" w:author="Gabrielle Boisrame" w:date="2019-10-31T10:07:00Z">
          <w:r w:rsidR="00BE62E0" w:rsidDel="00C84172">
            <w:rPr>
              <w:rFonts w:ascii="Times New Roman" w:hAnsi="Times New Roman" w:cs="Times New Roman"/>
            </w:rPr>
            <w:delText>5</w:delText>
          </w:r>
        </w:del>
      </w:ins>
      <w:ins w:id="503" w:author="Gabrielle Boisrame" w:date="2019-10-31T10:07:00Z">
        <w:r w:rsidR="00C84172">
          <w:rPr>
            <w:rFonts w:ascii="Times New Roman" w:hAnsi="Times New Roman" w:cs="Times New Roman"/>
          </w:rPr>
          <w:t>3</w:t>
        </w:r>
      </w:ins>
      <w:ins w:id="504" w:author="Jens Stevens" w:date="2019-10-29T18:13:00Z">
        <w:r w:rsidR="00BE62E0">
          <w:rPr>
            <w:rFonts w:ascii="Times New Roman" w:hAnsi="Times New Roman" w:cs="Times New Roman"/>
          </w:rPr>
          <w:t>% to 8</w:t>
        </w:r>
        <w:del w:id="505" w:author="Gabrielle Boisrame" w:date="2019-10-31T10:07:00Z">
          <w:r w:rsidR="00BE62E0" w:rsidDel="00C84172">
            <w:rPr>
              <w:rFonts w:ascii="Times New Roman" w:hAnsi="Times New Roman" w:cs="Times New Roman"/>
            </w:rPr>
            <w:delText>3</w:delText>
          </w:r>
        </w:del>
      </w:ins>
      <w:ins w:id="506" w:author="Gabrielle Boisrame" w:date="2019-10-31T10:07:00Z">
        <w:r w:rsidR="00C84172">
          <w:rPr>
            <w:rFonts w:ascii="Times New Roman" w:hAnsi="Times New Roman" w:cs="Times New Roman"/>
          </w:rPr>
          <w:t>2</w:t>
        </w:r>
      </w:ins>
      <w:ins w:id="507" w:author="Jens Stevens" w:date="2019-10-29T18:13:00Z">
        <w:r w:rsidR="00BE62E0">
          <w:rPr>
            <w:rFonts w:ascii="Times New Roman" w:hAnsi="Times New Roman" w:cs="Times New Roman"/>
          </w:rPr>
          <w:t xml:space="preserve">%, while at ICB it decreased from </w:t>
        </w:r>
      </w:ins>
      <w:ins w:id="508" w:author="Jens Stevens" w:date="2019-10-29T18:14:00Z">
        <w:r w:rsidR="00BE62E0">
          <w:rPr>
            <w:rFonts w:ascii="Times New Roman" w:hAnsi="Times New Roman" w:cs="Times New Roman"/>
          </w:rPr>
          <w:t>81% to 62% (Figure 6).</w:t>
        </w:r>
      </w:ins>
      <w:ins w:id="509"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510" w:author="Jens Stevens" w:date="2019-10-29T18:18:00Z">
        <w:r w:rsidR="007E778C" w:rsidDel="00BE62E0">
          <w:rPr>
            <w:rFonts w:ascii="Times New Roman" w:hAnsi="Times New Roman" w:cs="Times New Roman"/>
          </w:rPr>
          <w:delText>C4a</w:delText>
        </w:r>
      </w:del>
      <w:ins w:id="511" w:author="Jens Stevens" w:date="2019-10-29T18:18:00Z">
        <w:r w:rsidR="00BE62E0">
          <w:rPr>
            <w:rFonts w:ascii="Times New Roman" w:hAnsi="Times New Roman" w:cs="Times New Roman"/>
          </w:rPr>
          <w:t>C5a</w:t>
        </w:r>
      </w:ins>
      <w:r w:rsidR="007E778C">
        <w:rPr>
          <w:rFonts w:ascii="Times New Roman" w:hAnsi="Times New Roman" w:cs="Times New Roman"/>
        </w:rPr>
        <w:t xml:space="preserve">), and sparse meadows experienced small increases in </w:t>
      </w:r>
      <w:del w:id="512" w:author="Jens Stevens" w:date="2019-10-29T18:16:00Z">
        <w:r w:rsidR="007E778C" w:rsidDel="00BE62E0">
          <w:rPr>
            <w:rFonts w:ascii="Times New Roman" w:hAnsi="Times New Roman" w:cs="Times New Roman"/>
          </w:rPr>
          <w:delText xml:space="preserve">both total area (7.6% to 9.0% of the vegetated area; Figure </w:delText>
        </w:r>
      </w:del>
      <w:del w:id="513" w:author="Jens Stevens" w:date="2019-10-29T14:02:00Z">
        <w:r w:rsidR="007E778C" w:rsidDel="009270BC">
          <w:rPr>
            <w:rFonts w:ascii="Times New Roman" w:hAnsi="Times New Roman" w:cs="Times New Roman"/>
          </w:rPr>
          <w:delText>C</w:delText>
        </w:r>
      </w:del>
      <w:del w:id="514"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515" w:author="Jens Stevens" w:date="2019-10-29T18:18:00Z">
        <w:r w:rsidR="007E778C" w:rsidDel="00BE62E0">
          <w:rPr>
            <w:rFonts w:ascii="Times New Roman" w:hAnsi="Times New Roman" w:cs="Times New Roman"/>
          </w:rPr>
          <w:delText>C4c</w:delText>
        </w:r>
      </w:del>
      <w:ins w:id="516" w:author="Jens Stevens" w:date="2019-10-29T18:18:00Z">
        <w:r w:rsidR="00BE62E0">
          <w:rPr>
            <w:rFonts w:ascii="Times New Roman" w:hAnsi="Times New Roman" w:cs="Times New Roman"/>
          </w:rPr>
          <w:t>C5c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7"/>
                    <a:stretch>
                      <a:fillRect/>
                    </a:stretch>
                  </pic:blipFill>
                  <pic:spPr>
                    <a:xfrm>
                      <a:off x="0" y="0"/>
                      <a:ext cx="5192300" cy="7317125"/>
                    </a:xfrm>
                    <a:prstGeom prst="rect">
                      <a:avLst/>
                    </a:prstGeom>
                  </pic:spPr>
                </pic:pic>
              </a:graphicData>
            </a:graphic>
          </wp:inline>
        </w:drawing>
      </w:r>
    </w:p>
    <w:p w14:paraId="4F6FB42E" w14:textId="45679973" w:rsidR="0091423C" w:rsidRPr="00EF599F" w:rsidRDefault="005C4567" w:rsidP="005C4567">
      <w:pPr>
        <w:pStyle w:val="Caption"/>
        <w:rPr>
          <w:rFonts w:ascii="Times New Roman" w:hAnsi="Times New Roman" w:cs="Times New Roman"/>
          <w:i w:val="0"/>
          <w:color w:val="000000" w:themeColor="text1"/>
          <w:sz w:val="24"/>
          <w:szCs w:val="24"/>
        </w:rPr>
      </w:pPr>
      <w:bookmarkStart w:id="517" w:name="_Ref534838"/>
      <w:r w:rsidRPr="000E206E">
        <w:rPr>
          <w:rFonts w:ascii="Times New Roman" w:hAnsi="Times New Roman" w:cs="Times New Roman"/>
          <w:b/>
        </w:rPr>
        <w:t xml:space="preserve">Figure </w:t>
      </w:r>
      <w:del w:id="518" w:author="Jens Stevens" w:date="2019-10-29T13:50:00Z">
        <w:r w:rsidR="00A64E15" w:rsidRPr="000E206E" w:rsidDel="003664D6">
          <w:rPr>
            <w:rFonts w:ascii="Times New Roman" w:hAnsi="Times New Roman" w:cs="Times New Roman"/>
            <w:b/>
            <w:noProof/>
          </w:rPr>
          <w:delText>2</w:delText>
        </w:r>
      </w:del>
      <w:bookmarkEnd w:id="517"/>
      <w:ins w:id="519"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520" w:author="Jens Stevens" w:date="2019-10-29T18:19:00Z">
        <w:r w:rsidR="00BE62E0">
          <w:rPr>
            <w:rFonts w:ascii="Times New Roman" w:hAnsi="Times New Roman" w:cs="Times New Roman"/>
            <w:noProof/>
          </w:rPr>
          <w:t xml:space="preserve"> in </w:t>
        </w:r>
        <w:del w:id="521" w:author="Stevens, Jens T" w:date="2019-11-05T14:08:00Z">
          <w:r w:rsidR="00BE62E0" w:rsidDel="00B879B5">
            <w:rPr>
              <w:rFonts w:ascii="Times New Roman" w:hAnsi="Times New Roman" w:cs="Times New Roman"/>
              <w:noProof/>
            </w:rPr>
            <w:delText>SCB</w:delText>
          </w:r>
        </w:del>
      </w:ins>
      <w:ins w:id="522" w:author="Stevens, Jens T" w:date="2019-11-05T14:08:00Z">
        <w:r w:rsidR="00B879B5">
          <w:rPr>
            <w:rFonts w:ascii="Times New Roman" w:hAnsi="Times New Roman" w:cs="Times New Roman"/>
            <w:noProof/>
          </w:rPr>
          <w:t>Sugarloaf Creek Basin</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w:t>
      </w:r>
      <w:del w:id="523" w:author="Stevens, Jens T" w:date="2019-11-06T21:19:00Z">
        <w:r w:rsidR="00247216" w:rsidDel="000844BC">
          <w:rPr>
            <w:rFonts w:ascii="Times New Roman" w:hAnsi="Times New Roman" w:cs="Times New Roman"/>
          </w:rPr>
          <w:delText xml:space="preserve"> (2 times represents combined 2-4 times burned)</w:delText>
        </w:r>
      </w:del>
      <w:r w:rsidR="00247216">
        <w:rPr>
          <w:rFonts w:ascii="Times New Roman" w:hAnsi="Times New Roman" w:cs="Times New Roman"/>
        </w:rPr>
        <w:t xml:space="preserve">.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8">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ins w:id="524" w:author="Stevens, Jens T" w:date="2019-11-05T14:08:00Z">
        <w:r w:rsidR="00B879B5">
          <w:rPr>
            <w:rFonts w:ascii="Times New Roman" w:hAnsi="Times New Roman" w:cs="Times New Roman"/>
            <w:i/>
            <w:sz w:val="18"/>
            <w:szCs w:val="18"/>
          </w:rPr>
          <w:t>Illilouette Creek Basin (</w:t>
        </w:r>
      </w:ins>
      <w:r>
        <w:rPr>
          <w:rFonts w:ascii="Times New Roman" w:hAnsi="Times New Roman" w:cs="Times New Roman"/>
          <w:i/>
          <w:sz w:val="18"/>
          <w:szCs w:val="18"/>
        </w:rPr>
        <w:t>ICB</w:t>
      </w:r>
      <w:ins w:id="525" w:author="Stevens, Jens T" w:date="2019-11-05T14:08:00Z">
        <w:r w:rsidR="00B879B5">
          <w:rPr>
            <w:rFonts w:ascii="Times New Roman" w:hAnsi="Times New Roman" w:cs="Times New Roman"/>
            <w:i/>
            <w:sz w:val="18"/>
            <w:szCs w:val="18"/>
          </w:rPr>
          <w:t>)</w:t>
        </w:r>
      </w:ins>
      <w:r>
        <w:rPr>
          <w:rFonts w:ascii="Times New Roman" w:hAnsi="Times New Roman" w:cs="Times New Roman"/>
          <w:i/>
          <w:sz w:val="18"/>
          <w:szCs w:val="18"/>
        </w:rPr>
        <w:t xml:space="preserve"> and </w:t>
      </w:r>
      <w:ins w:id="526" w:author="Stevens, Jens T" w:date="2019-11-05T14:08:00Z">
        <w:r w:rsidR="00B879B5">
          <w:rPr>
            <w:rFonts w:ascii="Times New Roman" w:hAnsi="Times New Roman" w:cs="Times New Roman"/>
            <w:i/>
            <w:sz w:val="18"/>
            <w:szCs w:val="18"/>
          </w:rPr>
          <w:t>Sugarloaf Creek Basin (</w:t>
        </w:r>
      </w:ins>
      <w:r>
        <w:rPr>
          <w:rFonts w:ascii="Times New Roman" w:hAnsi="Times New Roman" w:cs="Times New Roman"/>
          <w:i/>
          <w:sz w:val="18"/>
          <w:szCs w:val="18"/>
        </w:rPr>
        <w:t>SCB</w:t>
      </w:r>
      <w:ins w:id="527" w:author="Stevens, Jens T" w:date="2019-11-05T14:09:00Z">
        <w:r w:rsidR="00B879B5">
          <w:rPr>
            <w:rFonts w:ascii="Times New Roman" w:hAnsi="Times New Roman" w:cs="Times New Roman"/>
            <w:i/>
            <w:sz w:val="18"/>
            <w:szCs w:val="18"/>
          </w:rPr>
          <w:t>)</w:t>
        </w:r>
      </w:ins>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528"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529" w:author="Jens Stevens" w:date="2019-10-29T13:52:00Z">
        <w:r>
          <w:rPr>
            <w:rFonts w:ascii="Times New Roman" w:hAnsi="Times New Roman" w:cs="Times New Roman"/>
            <w:color w:val="000000" w:themeColor="text1"/>
            <w:sz w:val="26"/>
            <w:szCs w:val="26"/>
          </w:rPr>
          <w:t xml:space="preserve"> variability</w:t>
        </w:r>
      </w:ins>
    </w:p>
    <w:p w14:paraId="2DE343F9" w14:textId="25B49E6C"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del w:id="530" w:author="Stevens, Jens T" w:date="2019-11-05T14:13:00Z">
        <w:r w:rsidRPr="00182940" w:rsidDel="003470F6">
          <w:rPr>
            <w:rFonts w:ascii="Times New Roman" w:hAnsi="Times New Roman" w:cs="Times New Roman"/>
            <w:color w:val="000000" w:themeColor="text1"/>
          </w:rPr>
          <w:delText>6</w:delText>
        </w:r>
      </w:del>
      <w:ins w:id="531" w:author="Stevens, Jens T" w:date="2019-11-05T14:13: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del w:id="532" w:author="Stevens, Jens T" w:date="2019-11-05T14:13:00Z">
        <w:r w:rsidR="00FE3886" w:rsidRPr="00182940" w:rsidDel="003470F6">
          <w:rPr>
            <w:rFonts w:ascii="Times New Roman" w:hAnsi="Times New Roman" w:cs="Times New Roman"/>
            <w:color w:val="000000" w:themeColor="text1"/>
          </w:rPr>
          <w:delText>6</w:delText>
        </w:r>
      </w:del>
      <w:ins w:id="533" w:author="Stevens, Jens T" w:date="2019-11-05T14:13:00Z">
        <w:r w:rsidR="003470F6">
          <w:rPr>
            <w:rFonts w:ascii="Times New Roman" w:hAnsi="Times New Roman" w:cs="Times New Roman"/>
            <w:color w:val="000000" w:themeColor="text1"/>
          </w:rPr>
          <w:t>7</w:t>
        </w:r>
      </w:ins>
      <w:r w:rsidR="00FE3886" w:rsidRPr="00182940">
        <w:rPr>
          <w:rFonts w:ascii="Times New Roman" w:hAnsi="Times New Roman" w:cs="Times New Roman"/>
          <w:color w:val="000000" w:themeColor="text1"/>
        </w:rPr>
        <w:t>). Furthermore, soil moisture in 2017 was higher than in 2016 or in 2018 across all vegetation types (Figure</w:t>
      </w:r>
      <w:ins w:id="534" w:author="Stevens, Jens T" w:date="2019-11-05T16:37:00Z">
        <w:r w:rsidR="00B202D6">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w:t>
      </w:r>
      <w:del w:id="535" w:author="Stevens, Jens T" w:date="2019-11-05T14:13:00Z">
        <w:r w:rsidR="00FE3886" w:rsidRPr="00182940" w:rsidDel="003470F6">
          <w:rPr>
            <w:rFonts w:ascii="Times New Roman" w:hAnsi="Times New Roman" w:cs="Times New Roman"/>
            <w:color w:val="000000" w:themeColor="text1"/>
          </w:rPr>
          <w:delText>6</w:delText>
        </w:r>
      </w:del>
      <w:ins w:id="536" w:author="Stevens, Jens T" w:date="2019-11-05T14:13:00Z">
        <w:r w:rsidR="003470F6">
          <w:rPr>
            <w:rFonts w:ascii="Times New Roman" w:hAnsi="Times New Roman" w:cs="Times New Roman"/>
            <w:color w:val="000000" w:themeColor="text1"/>
          </w:rPr>
          <w:t>7</w:t>
        </w:r>
      </w:ins>
      <w:ins w:id="537" w:author="Stevens, Jens T" w:date="2019-11-05T16:37:00Z">
        <w:r w:rsidR="00B202D6">
          <w:rPr>
            <w:rFonts w:ascii="Times New Roman" w:hAnsi="Times New Roman" w:cs="Times New Roman"/>
            <w:color w:val="000000" w:themeColor="text1"/>
          </w:rPr>
          <w:t>, 9</w:t>
        </w:r>
      </w:ins>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ins w:id="538" w:author="Gabrielle Boisrame" w:date="2019-10-31T10:16:00Z">
        <w:r w:rsidR="00D949B3">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1</w:t>
      </w:r>
      <w:ins w:id="539" w:author="Gabrielle Boisrame" w:date="2019-10-31T10:16:00Z">
        <w:r w:rsidR="00D949B3">
          <w:rPr>
            <w:rFonts w:ascii="Times New Roman" w:hAnsi="Times New Roman" w:cs="Times New Roman"/>
            <w:color w:val="000000" w:themeColor="text1"/>
          </w:rPr>
          <w:t>, B</w:t>
        </w:r>
        <w:del w:id="540" w:author="Stevens, Jens T" w:date="2019-11-04T19:06:00Z">
          <w:r w:rsidR="00D949B3" w:rsidDel="002B36C3">
            <w:rPr>
              <w:rFonts w:ascii="Times New Roman" w:hAnsi="Times New Roman" w:cs="Times New Roman"/>
              <w:color w:val="000000" w:themeColor="text1"/>
            </w:rPr>
            <w:delText>2</w:delText>
          </w:r>
        </w:del>
      </w:ins>
      <w:ins w:id="541" w:author="Stevens, Jens T" w:date="2019-11-04T19:06:00Z">
        <w:r w:rsidR="002B36C3">
          <w:rPr>
            <w:rFonts w:ascii="Times New Roman" w:hAnsi="Times New Roman" w:cs="Times New Roman"/>
            <w:color w:val="000000" w:themeColor="text1"/>
          </w:rPr>
          <w:t>3</w:t>
        </w:r>
      </w:ins>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del w:id="542" w:author="Stevens, Jens T" w:date="2019-11-05T14:14:00Z">
        <w:r w:rsidR="00B620AC" w:rsidRPr="00182940" w:rsidDel="003470F6">
          <w:rPr>
            <w:rFonts w:ascii="Times New Roman" w:hAnsi="Times New Roman" w:cs="Times New Roman"/>
            <w:color w:val="000000" w:themeColor="text1"/>
          </w:rPr>
          <w:delText>6</w:delText>
        </w:r>
      </w:del>
      <w:ins w:id="543" w:author="Stevens, Jens T" w:date="2019-11-05T14:14:00Z">
        <w:r w:rsidR="003470F6">
          <w:rPr>
            <w:rFonts w:ascii="Times New Roman" w:hAnsi="Times New Roman" w:cs="Times New Roman"/>
            <w:color w:val="000000" w:themeColor="text1"/>
          </w:rPr>
          <w:t>7</w:t>
        </w:r>
      </w:ins>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B28936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196EF5" w14:textId="4A919405" w:rsidR="000E206E" w:rsidRPr="00182940" w:rsidRDefault="00BD204E" w:rsidP="00BE62E0">
      <w:pPr>
        <w:pStyle w:val="Caption"/>
      </w:pPr>
      <w:bookmarkStart w:id="544" w:name="_Ref536610448"/>
      <w:r w:rsidRPr="00182940">
        <w:rPr>
          <w:rFonts w:ascii="Times New Roman" w:hAnsi="Times New Roman" w:cs="Times New Roman"/>
          <w:b/>
          <w:color w:val="000000" w:themeColor="text1"/>
        </w:rPr>
        <w:t xml:space="preserve">Figure </w:t>
      </w:r>
      <w:bookmarkEnd w:id="544"/>
      <w:del w:id="545" w:author="Stevens, Jens T" w:date="2019-11-05T14:10:00Z">
        <w:r w:rsidR="003C7A9E" w:rsidRPr="00182940" w:rsidDel="00B879B5">
          <w:rPr>
            <w:rFonts w:ascii="Times New Roman" w:hAnsi="Times New Roman" w:cs="Times New Roman"/>
            <w:b/>
            <w:noProof/>
            <w:color w:val="000000" w:themeColor="text1"/>
          </w:rPr>
          <w:delText>6</w:delText>
        </w:r>
      </w:del>
      <w:ins w:id="546" w:author="Stevens, Jens T" w:date="2019-11-05T14:10:00Z">
        <w:r w:rsidR="00B879B5">
          <w:rPr>
            <w:rFonts w:ascii="Times New Roman" w:hAnsi="Times New Roman" w:cs="Times New Roman"/>
            <w:b/>
            <w:noProof/>
            <w:color w:val="000000" w:themeColor="text1"/>
          </w:rPr>
          <w:t>7</w:t>
        </w:r>
      </w:ins>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del w:id="547" w:author="Gabrielle" w:date="2019-11-05T20:47:00Z">
        <w:r w:rsidRPr="00182940" w:rsidDel="004C3CC4">
          <w:rPr>
            <w:rFonts w:ascii="Times New Roman" w:hAnsi="Times New Roman" w:cs="Times New Roman"/>
            <w:color w:val="000000" w:themeColor="text1"/>
          </w:rPr>
          <w:delText xml:space="preserve"> </w:delText>
        </w:r>
        <w:commentRangeStart w:id="548"/>
        <w:commentRangeStart w:id="549"/>
        <w:r w:rsidRPr="00182940" w:rsidDel="004C3CC4">
          <w:rPr>
            <w:rFonts w:ascii="Times New Roman" w:hAnsi="Times New Roman" w:cs="Times New Roman"/>
            <w:color w:val="000000" w:themeColor="text1"/>
          </w:rPr>
          <w:delText xml:space="preserve">The average is taken </w:delText>
        </w:r>
      </w:del>
      <w:del w:id="550" w:author="Gabrielle" w:date="2019-11-05T20:14:00Z">
        <w:r w:rsidRPr="00182940" w:rsidDel="007729E4">
          <w:rPr>
            <w:rFonts w:ascii="Times New Roman" w:hAnsi="Times New Roman" w:cs="Times New Roman"/>
            <w:color w:val="000000" w:themeColor="text1"/>
          </w:rPr>
          <w:delText xml:space="preserve">across all </w:delText>
        </w:r>
        <w:r w:rsidR="00CD0370" w:rsidRPr="00182940" w:rsidDel="007729E4">
          <w:rPr>
            <w:rFonts w:ascii="Times New Roman" w:hAnsi="Times New Roman" w:cs="Times New Roman"/>
            <w:color w:val="000000" w:themeColor="text1"/>
          </w:rPr>
          <w:delText>measurement points</w:delText>
        </w:r>
        <w:commentRangeEnd w:id="548"/>
        <w:r w:rsidR="00B202D6" w:rsidDel="007729E4">
          <w:rPr>
            <w:rStyle w:val="CommentReference"/>
            <w:i w:val="0"/>
            <w:iCs w:val="0"/>
            <w:color w:val="auto"/>
          </w:rPr>
          <w:commentReference w:id="548"/>
        </w:r>
      </w:del>
      <w:commentRangeEnd w:id="549"/>
      <w:del w:id="551" w:author="Gabrielle" w:date="2019-11-05T20:47:00Z">
        <w:r w:rsidR="007729E4" w:rsidDel="004C3CC4">
          <w:rPr>
            <w:rStyle w:val="CommentReference"/>
            <w:i w:val="0"/>
            <w:iCs w:val="0"/>
            <w:color w:val="auto"/>
          </w:rPr>
          <w:commentReference w:id="549"/>
        </w:r>
        <w:r w:rsidR="00CD0370" w:rsidRPr="00182940" w:rsidDel="004C3CC4">
          <w:rPr>
            <w:rFonts w:ascii="Times New Roman" w:hAnsi="Times New Roman" w:cs="Times New Roman"/>
            <w:color w:val="000000" w:themeColor="text1"/>
          </w:rPr>
          <w:delText>. Averaging across site means gives similar results, but with smaller magnitudes of variation between years</w:delText>
        </w:r>
        <w:r w:rsidRPr="00182940" w:rsidDel="004C3CC4">
          <w:rPr>
            <w:rFonts w:ascii="Times New Roman" w:hAnsi="Times New Roman" w:cs="Times New Roman"/>
            <w:color w:val="000000" w:themeColor="text1"/>
          </w:rPr>
          <w:delText>.</w:delText>
        </w:r>
      </w:del>
    </w:p>
    <w:p w14:paraId="71B5DB80" w14:textId="77777777" w:rsidR="00BE62E0" w:rsidRDefault="00BE62E0" w:rsidP="00BE62E0">
      <w:pPr>
        <w:rPr>
          <w:ins w:id="552"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45E3185" w:rsidR="00B202D6" w:rsidRPr="00182940" w:rsidRDefault="00B202D6" w:rsidP="00B202D6">
            <w:pPr>
              <w:jc w:val="center"/>
              <w:rPr>
                <w:rFonts w:ascii="Times New Roman" w:hAnsi="Times New Roman" w:cs="Times New Roman"/>
                <w:color w:val="000000" w:themeColor="text1"/>
              </w:rPr>
            </w:pPr>
            <w:ins w:id="553" w:author="Stevens, Jens T" w:date="2019-11-05T16:40:00Z">
              <w:r w:rsidRPr="00182940">
                <w:rPr>
                  <w:rFonts w:ascii="Times New Roman" w:hAnsi="Times New Roman" w:cs="Times New Roman"/>
                  <w:color w:val="000000" w:themeColor="text1"/>
                </w:rPr>
                <w:t>6</w:t>
              </w:r>
              <w:r>
                <w:rPr>
                  <w:rFonts w:ascii="Times New Roman" w:hAnsi="Times New Roman" w:cs="Times New Roman"/>
                  <w:color w:val="000000" w:themeColor="text1"/>
                </w:rPr>
                <w:t>80</w:t>
              </w:r>
            </w:ins>
            <w:del w:id="554" w:author="Stevens, Jens T" w:date="2019-11-05T16:40:00Z">
              <w:r w:rsidRPr="00182940" w:rsidDel="006E78DF">
                <w:rPr>
                  <w:rFonts w:ascii="Times New Roman" w:hAnsi="Times New Roman" w:cs="Times New Roman"/>
                  <w:color w:val="000000" w:themeColor="text1"/>
                </w:rPr>
                <w:delText>673</w:delText>
              </w:r>
            </w:del>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0AD590D2" w:rsidR="00B202D6" w:rsidRPr="00182940" w:rsidRDefault="00B202D6" w:rsidP="00B202D6">
            <w:pPr>
              <w:jc w:val="center"/>
              <w:rPr>
                <w:rFonts w:ascii="Times New Roman" w:hAnsi="Times New Roman" w:cs="Times New Roman"/>
                <w:color w:val="000000" w:themeColor="text1"/>
              </w:rPr>
            </w:pPr>
            <w:ins w:id="555" w:author="Stevens, Jens T" w:date="2019-11-05T16:40:00Z">
              <w:r w:rsidRPr="00182940">
                <w:rPr>
                  <w:rFonts w:ascii="Times New Roman" w:hAnsi="Times New Roman" w:cs="Times New Roman"/>
                  <w:color w:val="000000" w:themeColor="text1"/>
                </w:rPr>
                <w:t>1</w:t>
              </w:r>
              <w:r>
                <w:rPr>
                  <w:rFonts w:ascii="Times New Roman" w:hAnsi="Times New Roman" w:cs="Times New Roman"/>
                  <w:color w:val="000000" w:themeColor="text1"/>
                </w:rPr>
                <w:t>067</w:t>
              </w:r>
            </w:ins>
            <w:del w:id="556" w:author="Stevens, Jens T" w:date="2019-11-05T16:40:00Z">
              <w:r w:rsidRPr="00182940" w:rsidDel="006E78DF">
                <w:rPr>
                  <w:rFonts w:ascii="Times New Roman" w:hAnsi="Times New Roman" w:cs="Times New Roman"/>
                  <w:color w:val="000000" w:themeColor="text1"/>
                </w:rPr>
                <w:delText>1102</w:delText>
              </w:r>
            </w:del>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29E5BE17" w:rsidR="00B202D6" w:rsidRPr="00182940" w:rsidRDefault="00B202D6" w:rsidP="00B202D6">
            <w:pPr>
              <w:jc w:val="center"/>
              <w:rPr>
                <w:rFonts w:ascii="Times New Roman" w:hAnsi="Times New Roman" w:cs="Times New Roman"/>
                <w:color w:val="000000" w:themeColor="text1"/>
              </w:rPr>
            </w:pPr>
            <w:ins w:id="557" w:author="Stevens, Jens T" w:date="2019-11-05T16:40:00Z">
              <w:r w:rsidRPr="00182940">
                <w:rPr>
                  <w:rFonts w:ascii="Times New Roman" w:hAnsi="Times New Roman" w:cs="Times New Roman"/>
                  <w:color w:val="000000" w:themeColor="text1"/>
                </w:rPr>
                <w:t>53</w:t>
              </w:r>
              <w:r>
                <w:rPr>
                  <w:rFonts w:ascii="Times New Roman" w:hAnsi="Times New Roman" w:cs="Times New Roman"/>
                  <w:color w:val="000000" w:themeColor="text1"/>
                </w:rPr>
                <w:t>7</w:t>
              </w:r>
            </w:ins>
            <w:del w:id="558" w:author="Stevens, Jens T" w:date="2019-11-05T16:40:00Z">
              <w:r w:rsidRPr="00182940" w:rsidDel="00B202D6">
                <w:rPr>
                  <w:rFonts w:ascii="Times New Roman" w:hAnsi="Times New Roman" w:cs="Times New Roman"/>
                  <w:color w:val="000000" w:themeColor="text1"/>
                </w:rPr>
                <w:delText>536</w:delText>
              </w:r>
            </w:del>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58B1B276" w:rsidR="00B202D6" w:rsidRPr="00182940" w:rsidRDefault="00B202D6" w:rsidP="00B202D6">
            <w:pPr>
              <w:jc w:val="center"/>
              <w:rPr>
                <w:rFonts w:ascii="Times New Roman" w:hAnsi="Times New Roman" w:cs="Times New Roman"/>
                <w:color w:val="000000" w:themeColor="text1"/>
              </w:rPr>
            </w:pPr>
            <w:ins w:id="559" w:author="Stevens, Jens T" w:date="2019-11-05T16:40:00Z">
              <w:r w:rsidRPr="00182940">
                <w:rPr>
                  <w:rFonts w:ascii="Times New Roman" w:hAnsi="Times New Roman" w:cs="Times New Roman"/>
                  <w:color w:val="000000" w:themeColor="text1"/>
                </w:rPr>
                <w:t>84</w:t>
              </w:r>
              <w:r>
                <w:rPr>
                  <w:rFonts w:ascii="Times New Roman" w:hAnsi="Times New Roman" w:cs="Times New Roman"/>
                  <w:color w:val="000000" w:themeColor="text1"/>
                </w:rPr>
                <w:t>2</w:t>
              </w:r>
            </w:ins>
            <w:del w:id="560" w:author="Stevens, Jens T" w:date="2019-11-05T16:40:00Z">
              <w:r w:rsidRPr="00182940" w:rsidDel="006E78DF">
                <w:rPr>
                  <w:rFonts w:ascii="Times New Roman" w:hAnsi="Times New Roman" w:cs="Times New Roman"/>
                  <w:color w:val="000000" w:themeColor="text1"/>
                </w:rPr>
                <w:delText>849</w:delText>
              </w:r>
            </w:del>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1F86599E" w:rsidR="00B202D6" w:rsidRPr="00182940" w:rsidRDefault="00B202D6" w:rsidP="00B202D6">
            <w:pPr>
              <w:jc w:val="center"/>
              <w:rPr>
                <w:rFonts w:ascii="Times New Roman" w:hAnsi="Times New Roman" w:cs="Times New Roman"/>
                <w:color w:val="000000" w:themeColor="text1"/>
              </w:rPr>
            </w:pPr>
            <w:ins w:id="561" w:author="Stevens, Jens T" w:date="2019-11-05T16:40:00Z">
              <w:r w:rsidRPr="00182940">
                <w:rPr>
                  <w:rFonts w:ascii="Times New Roman" w:hAnsi="Times New Roman" w:cs="Times New Roman"/>
                  <w:color w:val="000000" w:themeColor="text1"/>
                </w:rPr>
                <w:t>11</w:t>
              </w:r>
              <w:r>
                <w:rPr>
                  <w:rFonts w:ascii="Times New Roman" w:hAnsi="Times New Roman" w:cs="Times New Roman"/>
                  <w:color w:val="000000" w:themeColor="text1"/>
                </w:rPr>
                <w:t>37</w:t>
              </w:r>
            </w:ins>
            <w:del w:id="562" w:author="Stevens, Jens T" w:date="2019-11-05T16:40:00Z">
              <w:r w:rsidRPr="00182940" w:rsidDel="006E78DF">
                <w:rPr>
                  <w:rFonts w:ascii="Times New Roman" w:hAnsi="Times New Roman" w:cs="Times New Roman"/>
                  <w:color w:val="000000" w:themeColor="text1"/>
                </w:rPr>
                <w:delText>1151</w:delText>
              </w:r>
            </w:del>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379F03FA" w:rsidR="00B202D6" w:rsidRPr="00182940" w:rsidRDefault="00B202D6" w:rsidP="00B202D6">
            <w:pPr>
              <w:jc w:val="center"/>
              <w:rPr>
                <w:rFonts w:ascii="Times New Roman" w:hAnsi="Times New Roman" w:cs="Times New Roman"/>
                <w:color w:val="000000" w:themeColor="text1"/>
              </w:rPr>
            </w:pPr>
            <w:ins w:id="563" w:author="Stevens, Jens T" w:date="2019-11-05T16:40:00Z">
              <w:r w:rsidRPr="00182940">
                <w:rPr>
                  <w:rFonts w:ascii="Times New Roman" w:hAnsi="Times New Roman" w:cs="Times New Roman"/>
                  <w:color w:val="000000" w:themeColor="text1"/>
                </w:rPr>
                <w:t>5</w:t>
              </w:r>
              <w:r>
                <w:rPr>
                  <w:rFonts w:ascii="Times New Roman" w:hAnsi="Times New Roman" w:cs="Times New Roman"/>
                  <w:color w:val="000000" w:themeColor="text1"/>
                </w:rPr>
                <w:t>77</w:t>
              </w:r>
            </w:ins>
            <w:del w:id="564" w:author="Stevens, Jens T" w:date="2019-11-05T16:40:00Z">
              <w:r w:rsidRPr="00182940" w:rsidDel="006E78DF">
                <w:rPr>
                  <w:rFonts w:ascii="Times New Roman" w:hAnsi="Times New Roman" w:cs="Times New Roman"/>
                  <w:color w:val="000000" w:themeColor="text1"/>
                </w:rPr>
                <w:delText>599</w:delText>
              </w:r>
            </w:del>
          </w:p>
        </w:tc>
        <w:tc>
          <w:tcPr>
            <w:tcW w:w="883" w:type="dxa"/>
            <w:tcBorders>
              <w:top w:val="single" w:sz="18" w:space="0" w:color="auto"/>
              <w:right w:val="single" w:sz="18" w:space="0" w:color="000000"/>
            </w:tcBorders>
            <w:shd w:val="clear" w:color="auto" w:fill="CCCCCC" w:themeFill="text2" w:themeFillTint="33"/>
            <w:vAlign w:val="center"/>
          </w:tcPr>
          <w:p w14:paraId="5C1D7036" w14:textId="22984ACD" w:rsidR="00B202D6" w:rsidRPr="00182940" w:rsidRDefault="00B202D6" w:rsidP="00B202D6">
            <w:pPr>
              <w:jc w:val="center"/>
              <w:rPr>
                <w:rFonts w:ascii="Times New Roman" w:hAnsi="Times New Roman" w:cs="Times New Roman"/>
                <w:color w:val="000000" w:themeColor="text1"/>
              </w:rPr>
            </w:pPr>
            <w:ins w:id="565" w:author="Stevens, Jens T" w:date="2019-11-05T16:41:00Z">
              <w:r w:rsidRPr="00182940">
                <w:rPr>
                  <w:rFonts w:ascii="Times New Roman" w:hAnsi="Times New Roman" w:cs="Times New Roman"/>
                  <w:color w:val="000000" w:themeColor="text1"/>
                </w:rPr>
                <w:t>39</w:t>
              </w:r>
              <w:r>
                <w:rPr>
                  <w:rFonts w:ascii="Times New Roman" w:hAnsi="Times New Roman" w:cs="Times New Roman"/>
                  <w:color w:val="000000" w:themeColor="text1"/>
                </w:rPr>
                <w:t>7</w:t>
              </w:r>
            </w:ins>
            <w:del w:id="566" w:author="Stevens, Jens T" w:date="2019-11-05T16:41:00Z">
              <w:r w:rsidRPr="00182940" w:rsidDel="00D557E6">
                <w:rPr>
                  <w:rFonts w:ascii="Times New Roman" w:hAnsi="Times New Roman" w:cs="Times New Roman"/>
                  <w:color w:val="000000" w:themeColor="text1"/>
                </w:rPr>
                <w:delText>393</w:delText>
              </w:r>
            </w:del>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E9D89A6" w:rsidR="00B202D6" w:rsidRPr="00182940" w:rsidRDefault="00B202D6" w:rsidP="00B202D6">
            <w:pPr>
              <w:jc w:val="center"/>
              <w:rPr>
                <w:rFonts w:ascii="Times New Roman" w:hAnsi="Times New Roman" w:cs="Times New Roman"/>
                <w:color w:val="000000" w:themeColor="text1"/>
              </w:rPr>
            </w:pPr>
            <w:ins w:id="567" w:author="Stevens, Jens T" w:date="2019-11-05T16:40:00Z">
              <w:r w:rsidRPr="00182940">
                <w:rPr>
                  <w:rFonts w:ascii="Times New Roman" w:hAnsi="Times New Roman" w:cs="Times New Roman"/>
                  <w:color w:val="000000" w:themeColor="text1"/>
                </w:rPr>
                <w:t>76</w:t>
              </w:r>
              <w:r>
                <w:rPr>
                  <w:rFonts w:ascii="Times New Roman" w:hAnsi="Times New Roman" w:cs="Times New Roman"/>
                  <w:color w:val="000000" w:themeColor="text1"/>
                </w:rPr>
                <w:t>9</w:t>
              </w:r>
            </w:ins>
            <w:del w:id="568" w:author="Stevens, Jens T" w:date="2019-11-05T16:40:00Z">
              <w:r w:rsidRPr="00182940" w:rsidDel="006E78DF">
                <w:rPr>
                  <w:rFonts w:ascii="Times New Roman" w:hAnsi="Times New Roman" w:cs="Times New Roman"/>
                  <w:color w:val="000000" w:themeColor="text1"/>
                </w:rPr>
                <w:delText>768</w:delText>
              </w:r>
            </w:del>
          </w:p>
        </w:tc>
        <w:tc>
          <w:tcPr>
            <w:tcW w:w="883" w:type="dxa"/>
            <w:tcBorders>
              <w:bottom w:val="single" w:sz="18" w:space="0" w:color="000000"/>
              <w:right w:val="single" w:sz="18" w:space="0" w:color="000000"/>
            </w:tcBorders>
            <w:shd w:val="clear" w:color="auto" w:fill="EAEAEA" w:themeFill="accent1" w:themeFillTint="99"/>
            <w:vAlign w:val="center"/>
          </w:tcPr>
          <w:p w14:paraId="62242E8D" w14:textId="3C4EFAF5" w:rsidR="00B202D6" w:rsidRPr="00182940" w:rsidRDefault="00B202D6" w:rsidP="00B202D6">
            <w:pPr>
              <w:jc w:val="center"/>
              <w:rPr>
                <w:rFonts w:ascii="Times New Roman" w:hAnsi="Times New Roman" w:cs="Times New Roman"/>
                <w:color w:val="000000" w:themeColor="text1"/>
              </w:rPr>
            </w:pPr>
            <w:ins w:id="569" w:author="Stevens, Jens T" w:date="2019-11-05T16:41:00Z">
              <w:r w:rsidRPr="00182940">
                <w:rPr>
                  <w:rFonts w:ascii="Times New Roman" w:hAnsi="Times New Roman" w:cs="Times New Roman"/>
                  <w:color w:val="000000" w:themeColor="text1"/>
                </w:rPr>
                <w:t>45</w:t>
              </w:r>
              <w:r>
                <w:rPr>
                  <w:rFonts w:ascii="Times New Roman" w:hAnsi="Times New Roman" w:cs="Times New Roman"/>
                  <w:color w:val="000000" w:themeColor="text1"/>
                </w:rPr>
                <w:t>0</w:t>
              </w:r>
            </w:ins>
            <w:del w:id="570" w:author="Stevens, Jens T" w:date="2019-11-05T16:41:00Z">
              <w:r w:rsidRPr="00182940" w:rsidDel="00D557E6">
                <w:rPr>
                  <w:rFonts w:ascii="Times New Roman" w:hAnsi="Times New Roman" w:cs="Times New Roman"/>
                  <w:color w:val="000000" w:themeColor="text1"/>
                </w:rPr>
                <w:delText>456</w:delText>
              </w:r>
            </w:del>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ins w:id="571" w:author="Stevens, Jens T" w:date="2019-11-05T14:17:00Z">
        <w:r w:rsidR="003470F6">
          <w:rPr>
            <w:rFonts w:ascii="Times New Roman" w:hAnsi="Times New Roman" w:cs="Times New Roman"/>
            <w:i/>
            <w:color w:val="000000" w:themeColor="text1"/>
            <w:sz w:val="20"/>
            <w:szCs w:val="20"/>
          </w:rPr>
          <w:t xml:space="preserve">2017 </w:t>
        </w:r>
      </w:ins>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7BDC860D"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ins w:id="572" w:author="Gabrielle Boisrame" w:date="2019-10-31T10:19:00Z">
        <w:r w:rsidR="00C10F0F">
          <w:rPr>
            <w:rFonts w:ascii="Times New Roman" w:hAnsi="Times New Roman" w:cs="Times New Roman"/>
            <w:color w:val="000000" w:themeColor="text1"/>
          </w:rPr>
          <w:t xml:space="preserve">(expressed as % volumetric water content; VWC) </w:t>
        </w:r>
      </w:ins>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ins w:id="573" w:author="Gabrielle Boisrame" w:date="2019-10-31T10:19:00Z">
        <w:r w:rsidR="00C10F0F">
          <w:rPr>
            <w:rFonts w:ascii="Times New Roman" w:hAnsi="Times New Roman" w:cs="Times New Roman"/>
            <w:color w:val="000000" w:themeColor="text1"/>
          </w:rPr>
          <w:t>% VWC</w:t>
        </w:r>
      </w:ins>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ins w:id="574" w:author="Gabrielle Boisrame" w:date="2019-10-31T10:19:00Z">
        <w:r w:rsidR="00C10F0F">
          <w:rPr>
            <w:rFonts w:ascii="Times New Roman" w:hAnsi="Times New Roman" w:cs="Times New Roman"/>
            <w:color w:val="000000" w:themeColor="text1"/>
          </w:rPr>
          <w:t>% VWC</w:t>
        </w:r>
      </w:ins>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w:t>
      </w:r>
      <w:del w:id="575" w:author="Gabrielle Boisrame" w:date="2019-10-31T10:17:00Z">
        <w:r w:rsidR="000E206E" w:rsidRPr="00182940" w:rsidDel="002344BD">
          <w:rPr>
            <w:rFonts w:ascii="Times New Roman" w:hAnsi="Times New Roman" w:cs="Times New Roman"/>
            <w:color w:val="000000" w:themeColor="text1"/>
          </w:rPr>
          <w:delText xml:space="preserve">measured </w:delText>
        </w:r>
      </w:del>
      <w:r w:rsidR="000E206E" w:rsidRPr="00182940">
        <w:rPr>
          <w:rFonts w:ascii="Times New Roman" w:hAnsi="Times New Roman" w:cs="Times New Roman"/>
          <w:color w:val="000000" w:themeColor="text1"/>
        </w:rPr>
        <w:t>SCB soil moisture measurements with a 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2FBA6A6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ins w:id="576" w:author="Stevens, Jens T" w:date="2019-11-05T14:18:00Z">
        <w:r w:rsidR="003470F6">
          <w:rPr>
            <w:rFonts w:ascii="Times New Roman" w:hAnsi="Times New Roman" w:cs="Times New Roman"/>
            <w:color w:val="000000" w:themeColor="text1"/>
          </w:rPr>
          <w:t xml:space="preserve"> in SCB</w:t>
        </w:r>
      </w:ins>
      <w:r w:rsidRPr="00182940">
        <w:rPr>
          <w:rFonts w:ascii="Times New Roman" w:hAnsi="Times New Roman" w:cs="Times New Roman"/>
          <w:color w:val="000000" w:themeColor="text1"/>
        </w:rPr>
        <w:t xml:space="preserve"> (Figure </w:t>
      </w:r>
      <w:del w:id="577" w:author="Stevens, Jens T" w:date="2019-11-05T14:12:00Z">
        <w:r w:rsidR="00A800E5" w:rsidRPr="00182940" w:rsidDel="003470F6">
          <w:rPr>
            <w:rFonts w:ascii="Times New Roman" w:hAnsi="Times New Roman" w:cs="Times New Roman"/>
            <w:color w:val="000000" w:themeColor="text1"/>
          </w:rPr>
          <w:delText>7</w:delText>
        </w:r>
      </w:del>
      <w:ins w:id="578" w:author="Stevens, Jens T" w:date="2019-11-05T14:12:00Z">
        <w:r w:rsidR="003470F6">
          <w:rPr>
            <w:rFonts w:ascii="Times New Roman" w:hAnsi="Times New Roman" w:cs="Times New Roman"/>
            <w:color w:val="000000" w:themeColor="text1"/>
          </w:rPr>
          <w:t>8</w:t>
        </w:r>
      </w:ins>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del w:id="579" w:author="Gabrielle Boisrame" w:date="2019-10-31T10:21:00Z">
        <w:r w:rsidR="003C3178" w:rsidRPr="00182940" w:rsidDel="0032588E">
          <w:rPr>
            <w:rFonts w:ascii="Times New Roman" w:hAnsi="Times New Roman" w:cs="Times New Roman"/>
            <w:color w:val="000000" w:themeColor="text1"/>
          </w:rPr>
          <w:delText>0.05</w:delText>
        </w:r>
      </w:del>
      <w:ins w:id="580" w:author="Gabrielle Boisrame" w:date="2019-10-31T10:21:00Z">
        <w:r w:rsidR="0032588E">
          <w:rPr>
            <w:rFonts w:ascii="Times New Roman" w:hAnsi="Times New Roman" w:cs="Times New Roman"/>
            <w:color w:val="000000" w:themeColor="text1"/>
          </w:rPr>
          <w:t>5 percentage points</w:t>
        </w:r>
      </w:ins>
      <w:ins w:id="581" w:author="Gabrielle Boisrame" w:date="2019-10-31T10:23:00Z">
        <w:r w:rsidR="0032588E">
          <w:rPr>
            <w:rFonts w:ascii="Times New Roman" w:hAnsi="Times New Roman" w:cs="Times New Roman"/>
            <w:color w:val="000000" w:themeColor="text1"/>
          </w:rPr>
          <w:t xml:space="preserve"> (Figure </w:t>
        </w:r>
        <w:del w:id="582" w:author="Stevens, Jens T" w:date="2019-11-05T14:12:00Z">
          <w:r w:rsidR="0032588E" w:rsidDel="003470F6">
            <w:rPr>
              <w:rFonts w:ascii="Times New Roman" w:hAnsi="Times New Roman" w:cs="Times New Roman"/>
              <w:color w:val="000000" w:themeColor="text1"/>
            </w:rPr>
            <w:delText>7</w:delText>
          </w:r>
        </w:del>
      </w:ins>
      <w:ins w:id="583" w:author="Stevens, Jens T" w:date="2019-11-05T14:12:00Z">
        <w:r w:rsidR="003470F6">
          <w:rPr>
            <w:rFonts w:ascii="Times New Roman" w:hAnsi="Times New Roman" w:cs="Times New Roman"/>
            <w:color w:val="000000" w:themeColor="text1"/>
          </w:rPr>
          <w:t>8</w:t>
        </w:r>
      </w:ins>
      <w:ins w:id="584" w:author="Gabrielle Boisrame" w:date="2019-10-31T10:23:00Z">
        <w:r w:rsidR="0032588E">
          <w:rPr>
            <w:rFonts w:ascii="Times New Roman" w:hAnsi="Times New Roman" w:cs="Times New Roman"/>
            <w:color w:val="000000" w:themeColor="text1"/>
          </w:rPr>
          <w:t xml:space="preserve"> inset)</w:t>
        </w:r>
      </w:ins>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del w:id="585" w:author="Gabrielle Boisrame" w:date="2019-10-31T10:21:00Z">
        <w:r w:rsidR="003C3178" w:rsidRPr="00182940" w:rsidDel="0032588E">
          <w:rPr>
            <w:rFonts w:ascii="Times New Roman" w:hAnsi="Times New Roman" w:cs="Times New Roman"/>
            <w:color w:val="000000" w:themeColor="text1"/>
          </w:rPr>
          <w:delText>0.3</w:delText>
        </w:r>
      </w:del>
      <w:ins w:id="586" w:author="Gabrielle Boisrame" w:date="2019-10-31T10:21:00Z">
        <w:r w:rsidR="0032588E">
          <w:rPr>
            <w:rFonts w:ascii="Times New Roman" w:hAnsi="Times New Roman" w:cs="Times New Roman"/>
            <w:color w:val="000000" w:themeColor="text1"/>
          </w:rPr>
          <w:t>30 percentage points</w:t>
        </w:r>
      </w:ins>
      <w:r w:rsidR="00AA59D9" w:rsidRPr="00182940">
        <w:rPr>
          <w:rFonts w:ascii="Times New Roman" w:hAnsi="Times New Roman" w:cs="Times New Roman"/>
          <w:color w:val="000000" w:themeColor="text1"/>
        </w:rPr>
        <w:t xml:space="preserve"> </w:t>
      </w:r>
      <w:ins w:id="587" w:author="Gabrielle Boisrame" w:date="2019-10-31T15:21:00Z">
        <w:r w:rsidR="001B1352">
          <w:rPr>
            <w:rFonts w:ascii="Times New Roman" w:hAnsi="Times New Roman" w:cs="Times New Roman"/>
            <w:color w:val="000000" w:themeColor="text1"/>
          </w:rPr>
          <w:t>(Figure D6)</w:t>
        </w:r>
      </w:ins>
      <w:del w:id="588" w:author="Gabrielle Boisrame" w:date="2019-10-31T15:22:00Z">
        <w:r w:rsidR="00AA59D9" w:rsidRPr="00182940"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 </w:delInstrText>
        </w:r>
        <w:r w:rsidR="00AA59D9" w:rsidRPr="002B37FB"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EN.CITE.DATA </w:delInstrText>
        </w:r>
        <w:r w:rsidR="00AA59D9" w:rsidRPr="002B37FB" w:rsidDel="001B1352">
          <w:rPr>
            <w:rFonts w:ascii="Times New Roman" w:hAnsi="Times New Roman" w:cs="Times New Roman"/>
            <w:color w:val="000000" w:themeColor="text1"/>
          </w:rPr>
        </w:r>
        <w:r w:rsidR="00AA59D9" w:rsidRPr="002B37FB" w:rsidDel="001B1352">
          <w:rPr>
            <w:rFonts w:ascii="Times New Roman" w:hAnsi="Times New Roman" w:cs="Times New Roman"/>
            <w:color w:val="000000" w:themeColor="text1"/>
          </w:rPr>
          <w:fldChar w:fldCharType="end"/>
        </w:r>
        <w:r w:rsidR="00AA59D9" w:rsidRPr="00182940" w:rsidDel="001B1352">
          <w:rPr>
            <w:rFonts w:ascii="Times New Roman" w:hAnsi="Times New Roman" w:cs="Times New Roman"/>
            <w:color w:val="000000" w:themeColor="text1"/>
          </w:rPr>
        </w:r>
        <w:r w:rsidR="00AA59D9" w:rsidRPr="00182940" w:rsidDel="001B1352">
          <w:rPr>
            <w:rFonts w:ascii="Times New Roman" w:hAnsi="Times New Roman" w:cs="Times New Roman"/>
            <w:color w:val="000000" w:themeColor="text1"/>
          </w:rPr>
          <w:fldChar w:fldCharType="separate"/>
        </w:r>
        <w:r w:rsidR="00AA59D9" w:rsidRPr="00182940" w:rsidDel="001B1352">
          <w:rPr>
            <w:rFonts w:ascii="Times New Roman" w:hAnsi="Times New Roman" w:cs="Times New Roman"/>
            <w:noProof/>
            <w:color w:val="000000" w:themeColor="text1"/>
          </w:rPr>
          <w:delText>(Boisramé et al. 2018)</w:delText>
        </w:r>
        <w:r w:rsidR="00AA59D9" w:rsidRPr="00182940" w:rsidDel="001B1352">
          <w:rPr>
            <w:rFonts w:ascii="Times New Roman" w:hAnsi="Times New Roman" w:cs="Times New Roman"/>
            <w:color w:val="000000" w:themeColor="text1"/>
          </w:rPr>
          <w:fldChar w:fldCharType="end"/>
        </w:r>
      </w:del>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del w:id="589" w:author="Stevens, Jens T" w:date="2019-11-05T14:12:00Z">
        <w:r w:rsidR="00402934" w:rsidRPr="00182940" w:rsidDel="003470F6">
          <w:rPr>
            <w:rFonts w:ascii="Times New Roman" w:hAnsi="Times New Roman" w:cs="Times New Roman"/>
            <w:color w:val="000000" w:themeColor="text1"/>
          </w:rPr>
          <w:delText>7</w:delText>
        </w:r>
        <w:r w:rsidR="00B43E12" w:rsidRPr="00182940" w:rsidDel="003470F6">
          <w:rPr>
            <w:rFonts w:ascii="Times New Roman" w:hAnsi="Times New Roman" w:cs="Times New Roman"/>
            <w:color w:val="000000" w:themeColor="text1"/>
          </w:rPr>
          <w:delText xml:space="preserve"> </w:delText>
        </w:r>
      </w:del>
      <w:ins w:id="590" w:author="Stevens, Jens T" w:date="2019-11-05T14:12:00Z">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ins>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182940">
        <w:rPr>
          <w:noProof/>
          <w:color w:val="000000" w:themeColor="text1"/>
          <w:lang w:eastAsia="en-US"/>
        </w:rPr>
        <w:t xml:space="preserve"> </w:t>
      </w:r>
    </w:p>
    <w:p w14:paraId="6E8A3A96" w14:textId="3C33C069"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del w:id="591" w:author="Stevens, Jens T" w:date="2019-11-05T14:10:00Z">
        <w:r w:rsidR="00A800E5" w:rsidRPr="00182940" w:rsidDel="00B879B5">
          <w:rPr>
            <w:rFonts w:ascii="Times New Roman" w:hAnsi="Times New Roman" w:cs="Times New Roman"/>
            <w:b/>
            <w:i/>
            <w:color w:val="000000" w:themeColor="text1"/>
            <w:sz w:val="18"/>
            <w:szCs w:val="18"/>
          </w:rPr>
          <w:delText>7</w:delText>
        </w:r>
      </w:del>
      <w:ins w:id="592" w:author="Stevens, Jens T" w:date="2019-11-05T14:10:00Z">
        <w:r w:rsidR="00B879B5">
          <w:rPr>
            <w:rFonts w:ascii="Times New Roman" w:hAnsi="Times New Roman" w:cs="Times New Roman"/>
            <w:b/>
            <w:i/>
            <w:color w:val="000000" w:themeColor="text1"/>
            <w:sz w:val="18"/>
            <w:szCs w:val="18"/>
          </w:rPr>
          <w:t>8</w:t>
        </w:r>
      </w:ins>
      <w:r w:rsidRPr="00182940">
        <w:rPr>
          <w:rFonts w:ascii="Times New Roman" w:hAnsi="Times New Roman" w:cs="Times New Roman"/>
          <w:i/>
          <w:color w:val="000000" w:themeColor="text1"/>
          <w:sz w:val="18"/>
          <w:szCs w:val="18"/>
        </w:rPr>
        <w:t xml:space="preserve">. </w:t>
      </w:r>
      <w:commentRangeStart w:id="593"/>
      <w:commentRangeStart w:id="594"/>
      <w:r w:rsidRPr="00182940">
        <w:rPr>
          <w:rFonts w:ascii="Times New Roman" w:hAnsi="Times New Roman" w:cs="Times New Roman"/>
          <w:i/>
          <w:color w:val="000000" w:themeColor="text1"/>
          <w:sz w:val="18"/>
          <w:szCs w:val="18"/>
        </w:rPr>
        <w:t xml:space="preserve">Modeled </w:t>
      </w:r>
      <w:commentRangeEnd w:id="593"/>
      <w:r w:rsidR="003470F6">
        <w:rPr>
          <w:rStyle w:val="CommentReference"/>
        </w:rPr>
        <w:commentReference w:id="593"/>
      </w:r>
      <w:commentRangeEnd w:id="594"/>
      <w:r w:rsidR="00C66BB8">
        <w:rPr>
          <w:rStyle w:val="CommentReference"/>
        </w:rPr>
        <w:commentReference w:id="594"/>
      </w:r>
      <w:r w:rsidRPr="00182940">
        <w:rPr>
          <w:rFonts w:ascii="Times New Roman" w:hAnsi="Times New Roman" w:cs="Times New Roman"/>
          <w:i/>
          <w:color w:val="000000" w:themeColor="text1"/>
          <w:sz w:val="18"/>
          <w:szCs w:val="18"/>
        </w:rPr>
        <w:t>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595" w:author="Jens Stevens" w:date="2019-10-29T13:51:00Z">
        <w:r w:rsidR="000C7823" w:rsidRPr="00182940" w:rsidDel="003664D6">
          <w:rPr>
            <w:rFonts w:ascii="Times New Roman" w:hAnsi="Times New Roman" w:cs="Times New Roman"/>
            <w:i/>
            <w:color w:val="000000" w:themeColor="text1"/>
            <w:sz w:val="18"/>
            <w:szCs w:val="18"/>
          </w:rPr>
          <w:delText>2</w:delText>
        </w:r>
      </w:del>
      <w:ins w:id="596"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597" w:author="Jens Stevens" w:date="2019-10-29T18:22:00Z"/>
          <w:rFonts w:ascii="Times New Roman" w:hAnsi="Times New Roman" w:cs="Times New Roman"/>
          <w:color w:val="000000" w:themeColor="text1"/>
        </w:rPr>
      </w:pPr>
    </w:p>
    <w:p w14:paraId="2628C8EB" w14:textId="58124792"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del w:id="598" w:author="Stevens, Jens T" w:date="2019-11-05T14:14:00Z">
        <w:r w:rsidRPr="00182940" w:rsidDel="003470F6">
          <w:rPr>
            <w:rFonts w:ascii="Times New Roman" w:hAnsi="Times New Roman" w:cs="Times New Roman"/>
            <w:color w:val="000000" w:themeColor="text1"/>
          </w:rPr>
          <w:delText>6</w:delText>
        </w:r>
      </w:del>
      <w:ins w:id="599" w:author="Stevens, Jens T" w:date="2019-11-05T14:14: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continuous weather station records (Figure </w:t>
      </w:r>
      <w:del w:id="600" w:author="Stevens, Jens T" w:date="2019-11-05T14:11:00Z">
        <w:r w:rsidR="00402934" w:rsidRPr="00182940" w:rsidDel="00B879B5">
          <w:rPr>
            <w:rFonts w:ascii="Times New Roman" w:hAnsi="Times New Roman" w:cs="Times New Roman"/>
            <w:color w:val="000000" w:themeColor="text1"/>
          </w:rPr>
          <w:delText>8</w:delText>
        </w:r>
      </w:del>
      <w:ins w:id="601"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602" w:author="Jens Stevens" w:date="2019-10-29T10:30:00Z">
        <w:r w:rsidRPr="00182940" w:rsidDel="00D525CF">
          <w:rPr>
            <w:rFonts w:ascii="Times New Roman" w:hAnsi="Times New Roman" w:cs="Times New Roman"/>
            <w:color w:val="000000" w:themeColor="text1"/>
          </w:rPr>
          <w:delText>B2</w:delText>
        </w:r>
      </w:del>
      <w:ins w:id="603"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and had the greatest interannual soil moisture differences (Figure </w:t>
      </w:r>
      <w:del w:id="604" w:author="Stevens, Jens T" w:date="2019-11-05T14:11:00Z">
        <w:r w:rsidR="00BD3AEA" w:rsidRPr="00182940" w:rsidDel="00B879B5">
          <w:rPr>
            <w:rFonts w:ascii="Times New Roman" w:hAnsi="Times New Roman" w:cs="Times New Roman"/>
            <w:color w:val="000000" w:themeColor="text1"/>
          </w:rPr>
          <w:delText>8</w:delText>
        </w:r>
      </w:del>
      <w:ins w:id="605"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3378D98F"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606" w:author="Jens Stevens" w:date="2019-10-29T18:26:00Z">
        <w:r w:rsidR="00BD2653">
          <w:rPr>
            <w:rFonts w:ascii="Times New Roman" w:hAnsi="Times New Roman" w:cs="Times New Roman"/>
            <w:color w:val="000000" w:themeColor="text1"/>
          </w:rPr>
          <w:t xml:space="preserve">, although soil type and texture were generally similar </w:t>
        </w:r>
      </w:ins>
      <w:ins w:id="607" w:author="Stevens, Jens T" w:date="2019-11-05T16:43:00Z">
        <w:r w:rsidR="00B202D6">
          <w:rPr>
            <w:rFonts w:ascii="Times New Roman" w:hAnsi="Times New Roman" w:cs="Times New Roman"/>
            <w:color w:val="000000" w:themeColor="text1"/>
          </w:rPr>
          <w:t>between ICB and SCB for each vegetation type</w:t>
        </w:r>
      </w:ins>
      <w:ins w:id="608" w:author="Jens Stevens" w:date="2019-10-29T18:26:00Z">
        <w:del w:id="609" w:author="Stevens, Jens T" w:date="2019-11-05T16:43:00Z">
          <w:r w:rsidR="00BD2653" w:rsidDel="00B202D6">
            <w:rPr>
              <w:rFonts w:ascii="Times New Roman" w:hAnsi="Times New Roman" w:cs="Times New Roman"/>
              <w:color w:val="000000" w:themeColor="text1"/>
            </w:rPr>
            <w:delText>across the two sites</w:delText>
          </w:r>
        </w:del>
        <w:r w:rsidR="00BD2653">
          <w:rPr>
            <w:rFonts w:ascii="Times New Roman" w:hAnsi="Times New Roman" w:cs="Times New Roman"/>
            <w:color w:val="000000" w:themeColor="text1"/>
          </w:rPr>
          <w:t xml:space="preserve"> (Appendix B)</w:t>
        </w:r>
      </w:ins>
      <w:r w:rsidRPr="00182940">
        <w:rPr>
          <w:rFonts w:ascii="Times New Roman" w:hAnsi="Times New Roman" w:cs="Times New Roman"/>
          <w:color w:val="000000" w:themeColor="text1"/>
        </w:rPr>
        <w:t xml:space="preserve">. </w:t>
      </w:r>
      <w:ins w:id="610" w:author="Stevens, Jens T" w:date="2019-11-05T16:44:00Z">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ins>
      <w:r w:rsidRPr="00182940">
        <w:rPr>
          <w:rFonts w:ascii="Times New Roman" w:hAnsi="Times New Roman" w:cs="Times New Roman"/>
          <w:color w:val="000000" w:themeColor="text1"/>
        </w:rPr>
        <w:t>At SCB, cumulative soil moisture gain was greatest at the forest site in 2017 but</w:t>
      </w:r>
      <w:ins w:id="611" w:author="Stevens, Jens T" w:date="2019-11-05T16:45:00Z">
        <w:r w:rsidR="005C66D4">
          <w:rPr>
            <w:rFonts w:ascii="Times New Roman" w:hAnsi="Times New Roman" w:cs="Times New Roman"/>
            <w:color w:val="000000" w:themeColor="text1"/>
          </w:rPr>
          <w:t xml:space="preserve"> greatest</w:t>
        </w:r>
      </w:ins>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del w:id="612" w:author="Stevens, Jens T" w:date="2019-11-05T14:11:00Z">
        <w:r w:rsidRPr="00182940" w:rsidDel="00B879B5">
          <w:rPr>
            <w:rFonts w:ascii="Times New Roman" w:hAnsi="Times New Roman" w:cs="Times New Roman"/>
            <w:color w:val="000000" w:themeColor="text1"/>
          </w:rPr>
          <w:delText>8</w:delText>
        </w:r>
      </w:del>
      <w:ins w:id="613"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possibly due to relatively shallow snowpack </w:t>
      </w:r>
      <w:ins w:id="614" w:author="Gabrielle Boisrame" w:date="2019-10-31T10:29:00Z">
        <w:r w:rsidR="00A01F55">
          <w:rPr>
            <w:rFonts w:ascii="Times New Roman" w:hAnsi="Times New Roman" w:cs="Times New Roman"/>
            <w:color w:val="000000" w:themeColor="text1"/>
          </w:rPr>
          <w:t xml:space="preserve">(compared to the shrub and wetland sites) </w:t>
        </w:r>
      </w:ins>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ins w:id="615" w:author="Stevens, Jens T" w:date="2019-11-05T16:46:00Z">
        <w:r w:rsidR="005C66D4">
          <w:rPr>
            <w:rFonts w:ascii="Times New Roman" w:hAnsi="Times New Roman" w:cs="Times New Roman"/>
            <w:color w:val="000000" w:themeColor="text1"/>
          </w:rPr>
          <w:t xml:space="preserve">and steady-state melt </w:t>
        </w:r>
      </w:ins>
      <w:r w:rsidRPr="00182940">
        <w:rPr>
          <w:rFonts w:ascii="Times New Roman" w:hAnsi="Times New Roman" w:cs="Times New Roman"/>
          <w:color w:val="000000" w:themeColor="text1"/>
        </w:rPr>
        <w:t>at certain sites</w:t>
      </w:r>
      <w:ins w:id="616" w:author="Gabrielle Boisrame" w:date="2019-10-31T10:31:00Z">
        <w:r w:rsidR="00A01F55">
          <w:rPr>
            <w:rFonts w:ascii="Times New Roman" w:hAnsi="Times New Roman" w:cs="Times New Roman"/>
            <w:color w:val="000000" w:themeColor="text1"/>
          </w:rPr>
          <w:t>, as saturation</w:t>
        </w:r>
      </w:ins>
      <w:ins w:id="617" w:author="Stevens, Jens T" w:date="2019-11-05T16:46:00Z">
        <w:r w:rsidR="005C66D4">
          <w:rPr>
            <w:rFonts w:ascii="Times New Roman" w:hAnsi="Times New Roman" w:cs="Times New Roman"/>
            <w:color w:val="000000" w:themeColor="text1"/>
          </w:rPr>
          <w:t xml:space="preserve"> and steady-state conditions</w:t>
        </w:r>
      </w:ins>
      <w:ins w:id="618" w:author="Gabrielle Boisrame" w:date="2019-10-31T10:31:00Z">
        <w:r w:rsidR="00A01F55">
          <w:rPr>
            <w:rFonts w:ascii="Times New Roman" w:hAnsi="Times New Roman" w:cs="Times New Roman"/>
            <w:color w:val="000000" w:themeColor="text1"/>
          </w:rPr>
          <w:t xml:space="preserve"> preclude additional moisture gain</w:t>
        </w:r>
      </w:ins>
      <w:ins w:id="619" w:author="Stevens, Jens T" w:date="2019-11-05T16:46:00Z">
        <w:r w:rsidR="005C66D4">
          <w:rPr>
            <w:rFonts w:ascii="Times New Roman" w:hAnsi="Times New Roman" w:cs="Times New Roman"/>
            <w:color w:val="000000" w:themeColor="text1"/>
          </w:rPr>
          <w:t>s</w:t>
        </w:r>
      </w:ins>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del w:id="620" w:author="Stevens, Jens T" w:date="2019-11-05T14:11:00Z">
        <w:r w:rsidRPr="00182940" w:rsidDel="00B879B5">
          <w:rPr>
            <w:rFonts w:ascii="Times New Roman" w:hAnsi="Times New Roman" w:cs="Times New Roman"/>
            <w:color w:val="000000" w:themeColor="text1"/>
          </w:rPr>
          <w:delText>8</w:delText>
        </w:r>
      </w:del>
      <w:ins w:id="621" w:author="Stevens, Jens T" w:date="2019-11-05T14:11:00Z">
        <w:r w:rsidR="00B879B5">
          <w:rPr>
            <w:rFonts w:ascii="Times New Roman" w:hAnsi="Times New Roman" w:cs="Times New Roman"/>
            <w:color w:val="000000" w:themeColor="text1"/>
          </w:rPr>
          <w:t>9</w:t>
        </w:r>
      </w:ins>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622"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623"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24"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8315" cy="6488137"/>
                    </a:xfrm>
                    <a:prstGeom prst="rect">
                      <a:avLst/>
                    </a:prstGeom>
                  </pic:spPr>
                </pic:pic>
              </a:graphicData>
            </a:graphic>
          </wp:inline>
        </w:drawing>
      </w:r>
    </w:p>
    <w:p w14:paraId="04BB2E38" w14:textId="0134751F" w:rsidR="00A800E5" w:rsidRPr="00182940" w:rsidRDefault="00A800E5" w:rsidP="00A800E5">
      <w:pPr>
        <w:pStyle w:val="Caption"/>
        <w:rPr>
          <w:rFonts w:ascii="Times New Roman" w:hAnsi="Times New Roman" w:cs="Times New Roman"/>
          <w:color w:val="000000" w:themeColor="text1"/>
        </w:rPr>
      </w:pPr>
      <w:bookmarkStart w:id="625" w:name="_Ref540347"/>
      <w:bookmarkEnd w:id="624"/>
      <w:r w:rsidRPr="00182940">
        <w:rPr>
          <w:rFonts w:ascii="Times New Roman" w:hAnsi="Times New Roman" w:cs="Times New Roman"/>
          <w:b/>
          <w:color w:val="000000" w:themeColor="text1"/>
        </w:rPr>
        <w:t xml:space="preserve">Figure </w:t>
      </w:r>
      <w:bookmarkEnd w:id="625"/>
      <w:del w:id="626" w:author="Stevens, Jens T" w:date="2019-11-05T14:10:00Z">
        <w:r w:rsidR="00BF728B" w:rsidRPr="00182940" w:rsidDel="00B879B5">
          <w:rPr>
            <w:rFonts w:ascii="Times New Roman" w:hAnsi="Times New Roman" w:cs="Times New Roman"/>
            <w:b/>
            <w:noProof/>
            <w:color w:val="000000" w:themeColor="text1"/>
          </w:rPr>
          <w:delText>8</w:delText>
        </w:r>
      </w:del>
      <w:ins w:id="627" w:author="Stevens, Jens T" w:date="2019-11-05T14:10:00Z">
        <w:r w:rsidR="00B879B5">
          <w:rPr>
            <w:rFonts w:ascii="Times New Roman" w:hAnsi="Times New Roman" w:cs="Times New Roman"/>
            <w:b/>
            <w:noProof/>
            <w:color w:val="000000" w:themeColor="text1"/>
          </w:rPr>
          <w:t>9</w:t>
        </w:r>
      </w:ins>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7A19EDE7"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628" w:author="Stevens, Jens T" w:date="2019-11-05T14:20:00Z">
        <w:r w:rsidR="003470F6">
          <w:rPr>
            <w:rFonts w:ascii="Times New Roman" w:hAnsi="Times New Roman" w:cs="Times New Roman"/>
            <w:color w:val="000000" w:themeColor="text1"/>
          </w:rPr>
          <w:t>; Figure 5</w:t>
        </w:r>
      </w:ins>
      <w:r w:rsidRPr="00182940">
        <w:rPr>
          <w:rFonts w:ascii="Times New Roman" w:hAnsi="Times New Roman" w:cs="Times New Roman"/>
          <w:color w:val="000000" w:themeColor="text1"/>
        </w:rPr>
        <w:t>) and forest structure (from forestry plot data</w:t>
      </w:r>
      <w:ins w:id="629" w:author="Stevens, Jens T" w:date="2019-11-05T14:20:00Z">
        <w:r w:rsidR="003470F6">
          <w:rPr>
            <w:rFonts w:ascii="Times New Roman" w:hAnsi="Times New Roman" w:cs="Times New Roman"/>
            <w:color w:val="000000" w:themeColor="text1"/>
          </w:rPr>
          <w:t>; Figure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630"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631"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Illilouette Creek Basin (ICB</w:t>
      </w:r>
      <w:ins w:id="632"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633" w:author="Jens Stevens" w:date="2019-10-29T19:54:00Z">
        <w:r w:rsidR="00603CC0">
          <w:rPr>
            <w:rFonts w:ascii="Times New Roman" w:hAnsi="Times New Roman" w:cs="Times New Roman"/>
            <w:color w:val="000000" w:themeColor="text1"/>
          </w:rPr>
          <w:t>yet saw much greater vegetation turnover, heterogeneity of</w:t>
        </w:r>
      </w:ins>
      <w:ins w:id="634" w:author="Jens Stevens" w:date="2019-10-29T19:55:00Z">
        <w:r w:rsidR="00603CC0">
          <w:rPr>
            <w:rFonts w:ascii="Times New Roman" w:hAnsi="Times New Roman" w:cs="Times New Roman"/>
            <w:color w:val="000000" w:themeColor="text1"/>
          </w:rPr>
          <w:t xml:space="preserve"> vegetation patches, and soil moisture response</w:t>
        </w:r>
      </w:ins>
      <w:ins w:id="635"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6B53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678F8F7" w:rsidR="00F13F6C" w:rsidRDefault="007400BD" w:rsidP="00692085">
      <w:pPr>
        <w:spacing w:line="480" w:lineRule="auto"/>
        <w:ind w:firstLine="720"/>
        <w:rPr>
          <w:ins w:id="636" w:author="Stevens, Jens T" w:date="2019-11-05T14:59:00Z"/>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637"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638" w:author="Jens Stevens" w:date="2019-10-29T18:31:00Z">
        <w:r w:rsidR="00D652F0" w:rsidRPr="00182940" w:rsidDel="00BD2653">
          <w:rPr>
            <w:rFonts w:ascii="Times New Roman" w:hAnsi="Times New Roman" w:cs="Times New Roman"/>
            <w:color w:val="000000" w:themeColor="text1"/>
          </w:rPr>
          <w:delText>at least twice</w:delText>
        </w:r>
      </w:del>
      <w:ins w:id="639"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 xml:space="preserve">Fires were </w:t>
      </w:r>
      <w:del w:id="640"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del w:id="641" w:author="Stevens, Jens T" w:date="2019-11-05T14:25:00Z">
        <w:r w:rsidR="008E551F" w:rsidRPr="00182940" w:rsidDel="00FA4746">
          <w:rPr>
            <w:rFonts w:ascii="Times New Roman" w:hAnsi="Times New Roman" w:cs="Times New Roman"/>
            <w:color w:val="000000" w:themeColor="text1"/>
          </w:rPr>
          <w:delText>at least twice</w:delText>
        </w:r>
      </w:del>
      <w:ins w:id="642" w:author="Stevens, Jens T" w:date="2019-11-05T14:25:00Z">
        <w:r w:rsidR="00FA4746">
          <w:rPr>
            <w:rFonts w:ascii="Times New Roman" w:hAnsi="Times New Roman" w:cs="Times New Roman"/>
            <w:color w:val="000000" w:themeColor="text1"/>
          </w:rPr>
          <w:t>2-4 times</w:t>
        </w:r>
      </w:ins>
      <w:r w:rsidR="00691C96" w:rsidRPr="00182940">
        <w:rPr>
          <w:rFonts w:ascii="Times New Roman" w:hAnsi="Times New Roman" w:cs="Times New Roman"/>
          <w:color w:val="000000" w:themeColor="text1"/>
        </w:rPr>
        <w:t xml:space="preserve">. </w:t>
      </w:r>
      <w:ins w:id="643" w:author="Jens Stevens" w:date="2019-10-29T19:56:00Z">
        <w:del w:id="644" w:author="Stevens, Jens T" w:date="2019-11-05T14:51:00Z">
          <w:r w:rsidR="00603CC0" w:rsidDel="00DA4C86">
            <w:rPr>
              <w:rFonts w:ascii="Times New Roman" w:hAnsi="Times New Roman" w:cs="Times New Roman"/>
              <w:color w:val="000000" w:themeColor="text1"/>
            </w:rPr>
            <w:delText>Furthermore</w:delText>
          </w:r>
        </w:del>
      </w:ins>
      <w:ins w:id="645" w:author="Jens Stevens" w:date="2019-10-29T18:29:00Z">
        <w:del w:id="646" w:author="Stevens, Jens T" w:date="2019-11-05T14:51:00Z">
          <w:r w:rsidR="00BD2653" w:rsidDel="00DA4C86">
            <w:rPr>
              <w:rFonts w:ascii="Times New Roman" w:hAnsi="Times New Roman" w:cs="Times New Roman"/>
              <w:color w:val="000000" w:themeColor="text1"/>
            </w:rPr>
            <w:delText>, t</w:delText>
          </w:r>
        </w:del>
      </w:ins>
      <w:ins w:id="647" w:author="Stevens, Jens T" w:date="2019-11-05T14:51:00Z">
        <w:r w:rsidR="00DA4C86">
          <w:rPr>
            <w:rFonts w:ascii="Times New Roman" w:hAnsi="Times New Roman" w:cs="Times New Roman"/>
            <w:color w:val="000000" w:themeColor="text1"/>
          </w:rPr>
          <w:t>T</w:t>
        </w:r>
      </w:ins>
      <w:ins w:id="648" w:author="Jens Stevens" w:date="2019-10-29T18:29:00Z">
        <w:r w:rsidR="00BD2653">
          <w:rPr>
            <w:rFonts w:ascii="Times New Roman" w:hAnsi="Times New Roman" w:cs="Times New Roman"/>
            <w:color w:val="000000" w:themeColor="text1"/>
          </w:rPr>
          <w:t xml:space="preserve">he number of fires &gt;40 ha </w:t>
        </w:r>
      </w:ins>
      <w:ins w:id="649" w:author="Jens Stevens" w:date="2019-10-29T18:30:00Z">
        <w:r w:rsidR="00BD2653">
          <w:rPr>
            <w:rFonts w:ascii="Times New Roman" w:hAnsi="Times New Roman" w:cs="Times New Roman"/>
            <w:color w:val="000000" w:themeColor="text1"/>
          </w:rPr>
          <w:t xml:space="preserve">from 1973 to 2016 was </w:t>
        </w:r>
      </w:ins>
      <w:ins w:id="650" w:author="Stevens, Jens T" w:date="2019-11-05T14:52:00Z">
        <w:r w:rsidR="00DA4C86">
          <w:rPr>
            <w:rFonts w:ascii="Times New Roman" w:hAnsi="Times New Roman" w:cs="Times New Roman"/>
            <w:color w:val="000000" w:themeColor="text1"/>
          </w:rPr>
          <w:t xml:space="preserve">also </w:t>
        </w:r>
      </w:ins>
      <w:ins w:id="651" w:author="Jens Stevens" w:date="2019-10-29T18:30:00Z">
        <w:r w:rsidR="00BD2653">
          <w:rPr>
            <w:rFonts w:ascii="Times New Roman" w:hAnsi="Times New Roman" w:cs="Times New Roman"/>
            <w:color w:val="000000" w:themeColor="text1"/>
          </w:rPr>
          <w:t>much higher in</w:t>
        </w:r>
      </w:ins>
      <w:ins w:id="652" w:author="Jens Stevens" w:date="2019-10-29T18:29:00Z">
        <w:r w:rsidR="00BD2653">
          <w:rPr>
            <w:rFonts w:ascii="Times New Roman" w:hAnsi="Times New Roman" w:cs="Times New Roman"/>
            <w:color w:val="000000" w:themeColor="text1"/>
          </w:rPr>
          <w:t xml:space="preserve"> ICB</w:t>
        </w:r>
      </w:ins>
      <w:ins w:id="653" w:author="Jens Stevens" w:date="2019-10-29T18:30:00Z">
        <w:r w:rsidR="00BD2653">
          <w:rPr>
            <w:rFonts w:ascii="Times New Roman" w:hAnsi="Times New Roman" w:cs="Times New Roman"/>
            <w:color w:val="000000" w:themeColor="text1"/>
          </w:rPr>
          <w:t xml:space="preserve"> (n=27) than SCB (n=10)</w:t>
        </w:r>
      </w:ins>
      <w:ins w:id="654" w:author="Jens Stevens" w:date="2019-10-29T18:46:00Z">
        <w:r w:rsidR="00222DF5">
          <w:rPr>
            <w:rFonts w:ascii="Times New Roman" w:hAnsi="Times New Roman" w:cs="Times New Roman"/>
            <w:color w:val="000000" w:themeColor="text1"/>
          </w:rPr>
          <w:t xml:space="preserve">, and particularly in recent decades, with </w:t>
        </w:r>
        <w:commentRangeStart w:id="655"/>
        <w:commentRangeStart w:id="656"/>
        <w:commentRangeStart w:id="657"/>
        <w:commentRangeStart w:id="658"/>
        <w:r w:rsidR="00222DF5">
          <w:rPr>
            <w:rFonts w:ascii="Times New Roman" w:hAnsi="Times New Roman" w:cs="Times New Roman"/>
            <w:color w:val="000000" w:themeColor="text1"/>
          </w:rPr>
          <w:t xml:space="preserve">ICB </w:t>
        </w:r>
      </w:ins>
      <w:ins w:id="659" w:author="Jens Stevens" w:date="2019-10-29T18:48:00Z">
        <w:r w:rsidR="00D46858">
          <w:rPr>
            <w:rFonts w:ascii="Times New Roman" w:hAnsi="Times New Roman" w:cs="Times New Roman"/>
            <w:color w:val="000000" w:themeColor="text1"/>
          </w:rPr>
          <w:t xml:space="preserve">experiencing </w:t>
        </w:r>
        <w:del w:id="660" w:author="Gabrielle Boisrame" w:date="2019-10-30T10:30:00Z">
          <w:r w:rsidR="00D46858" w:rsidDel="00B677E4">
            <w:rPr>
              <w:rFonts w:ascii="Times New Roman" w:hAnsi="Times New Roman" w:cs="Times New Roman"/>
              <w:color w:val="000000" w:themeColor="text1"/>
            </w:rPr>
            <w:delText>8</w:delText>
          </w:r>
        </w:del>
      </w:ins>
      <w:ins w:id="661" w:author="Gabrielle Boisrame" w:date="2019-10-30T10:30:00Z">
        <w:r w:rsidR="00B677E4">
          <w:rPr>
            <w:rFonts w:ascii="Times New Roman" w:hAnsi="Times New Roman" w:cs="Times New Roman"/>
            <w:color w:val="000000" w:themeColor="text1"/>
          </w:rPr>
          <w:t>1</w:t>
        </w:r>
      </w:ins>
      <w:ins w:id="662" w:author="Gabrielle Boisrame" w:date="2019-10-30T10:31:00Z">
        <w:r w:rsidR="00B677E4">
          <w:rPr>
            <w:rFonts w:ascii="Times New Roman" w:hAnsi="Times New Roman" w:cs="Times New Roman"/>
            <w:color w:val="000000" w:themeColor="text1"/>
          </w:rPr>
          <w:t>2</w:t>
        </w:r>
      </w:ins>
      <w:ins w:id="663" w:author="Jens Stevens" w:date="2019-10-29T18:48:00Z">
        <w:r w:rsidR="00D46858">
          <w:rPr>
            <w:rFonts w:ascii="Times New Roman" w:hAnsi="Times New Roman" w:cs="Times New Roman"/>
            <w:color w:val="000000" w:themeColor="text1"/>
          </w:rPr>
          <w:t xml:space="preserve"> fires &gt;40 ha after 1985</w:t>
        </w:r>
      </w:ins>
      <w:commentRangeEnd w:id="655"/>
      <w:ins w:id="664" w:author="Jens Stevens" w:date="2019-10-29T18:49:00Z">
        <w:r w:rsidR="00D46858">
          <w:rPr>
            <w:rStyle w:val="CommentReference"/>
          </w:rPr>
          <w:commentReference w:id="655"/>
        </w:r>
      </w:ins>
      <w:commentRangeEnd w:id="656"/>
      <w:ins w:id="665" w:author="Stevens, Jens T" w:date="2019-11-05T14:53:00Z">
        <w:r w:rsidR="00DA4C86">
          <w:rPr>
            <w:rFonts w:ascii="Times New Roman" w:hAnsi="Times New Roman" w:cs="Times New Roman"/>
            <w:color w:val="000000" w:themeColor="text1"/>
          </w:rPr>
          <w:t xml:space="preserve"> (G. Boisram</w:t>
        </w:r>
      </w:ins>
      <w:ins w:id="666" w:author="Stevens, Jens T" w:date="2019-11-05T14:54:00Z">
        <w:r w:rsidR="00DA4C86" w:rsidRPr="00DA4C86">
          <w:rPr>
            <w:rFonts w:ascii="Times New Roman" w:hAnsi="Times New Roman" w:cs="Times New Roman"/>
            <w:color w:val="000000" w:themeColor="text1"/>
          </w:rPr>
          <w:t>é</w:t>
        </w:r>
      </w:ins>
      <w:ins w:id="667" w:author="Stevens, Jens T" w:date="2019-11-05T14:53:00Z">
        <w:r w:rsidR="00DA4C86">
          <w:rPr>
            <w:rFonts w:ascii="Times New Roman" w:hAnsi="Times New Roman" w:cs="Times New Roman"/>
            <w:color w:val="000000" w:themeColor="text1"/>
          </w:rPr>
          <w:t>,</w:t>
        </w:r>
      </w:ins>
      <w:ins w:id="668" w:author="Stevens, Jens T" w:date="2019-11-05T14:54:00Z">
        <w:r w:rsidR="00DA4C86">
          <w:rPr>
            <w:rFonts w:ascii="Times New Roman" w:hAnsi="Times New Roman" w:cs="Times New Roman"/>
            <w:color w:val="000000" w:themeColor="text1"/>
          </w:rPr>
          <w:t xml:space="preserve"> unpublished data</w:t>
        </w:r>
      </w:ins>
      <w:ins w:id="669" w:author="Stevens, Jens T" w:date="2019-11-05T14:53:00Z">
        <w:r w:rsidR="00DA4C86">
          <w:rPr>
            <w:rFonts w:ascii="Times New Roman" w:hAnsi="Times New Roman" w:cs="Times New Roman"/>
            <w:color w:val="000000" w:themeColor="text1"/>
          </w:rPr>
          <w:t xml:space="preserve"> </w:t>
        </w:r>
      </w:ins>
      <w:r w:rsidR="00B677E4">
        <w:rPr>
          <w:rStyle w:val="CommentReference"/>
        </w:rPr>
        <w:commentReference w:id="656"/>
      </w:r>
      <w:commentRangeEnd w:id="657"/>
      <w:r w:rsidR="00FA4746">
        <w:rPr>
          <w:rStyle w:val="CommentReference"/>
        </w:rPr>
        <w:commentReference w:id="657"/>
      </w:r>
      <w:commentRangeEnd w:id="658"/>
      <w:r w:rsidR="007729E4">
        <w:rPr>
          <w:rStyle w:val="CommentReference"/>
        </w:rPr>
        <w:commentReference w:id="658"/>
      </w:r>
      <w:ins w:id="670" w:author="Jens Stevens" w:date="2019-10-29T18:48:00Z">
        <w:r w:rsidR="00D46858">
          <w:rPr>
            <w:rFonts w:ascii="Times New Roman" w:hAnsi="Times New Roman" w:cs="Times New Roman"/>
            <w:color w:val="000000" w:themeColor="text1"/>
          </w:rPr>
          <w:t>, and SCB only experiencing 3</w:t>
        </w:r>
      </w:ins>
      <w:ins w:id="671" w:author="Stevens, Jens T" w:date="2019-11-05T14:54:00Z">
        <w:r w:rsidR="00DA4C86">
          <w:rPr>
            <w:rFonts w:ascii="Times New Roman" w:hAnsi="Times New Roman" w:cs="Times New Roman"/>
            <w:color w:val="000000" w:themeColor="text1"/>
          </w:rPr>
          <w:t xml:space="preserve"> (Table A1)</w:t>
        </w:r>
      </w:ins>
      <w:ins w:id="672" w:author="Jens Stevens" w:date="2019-10-29T18:31:00Z">
        <w:r w:rsidR="00BD2653">
          <w:rPr>
            <w:rFonts w:ascii="Times New Roman" w:hAnsi="Times New Roman" w:cs="Times New Roman"/>
            <w:color w:val="000000" w:themeColor="text1"/>
          </w:rPr>
          <w:t>.</w:t>
        </w:r>
      </w:ins>
      <w:ins w:id="673"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Despite a marked increase over the fire </w:t>
      </w:r>
      <w:ins w:id="674" w:author="Stevens, Jens T" w:date="2019-11-05T14:26:00Z">
        <w:r w:rsidR="00FA4746">
          <w:rPr>
            <w:rFonts w:ascii="Times New Roman" w:hAnsi="Times New Roman" w:cs="Times New Roman"/>
            <w:color w:val="000000" w:themeColor="text1"/>
          </w:rPr>
          <w:t xml:space="preserve">exclusion and </w:t>
        </w:r>
      </w:ins>
      <w:r w:rsidRPr="00182940">
        <w:rPr>
          <w:rFonts w:ascii="Times New Roman" w:hAnsi="Times New Roman" w:cs="Times New Roman"/>
          <w:color w:val="000000" w:themeColor="text1"/>
        </w:rPr>
        <w:t>suppression period</w:t>
      </w:r>
      <w:ins w:id="675" w:author="Jens Stevens" w:date="2019-10-29T18:32:00Z">
        <w:r w:rsidR="00BD2653">
          <w:rPr>
            <w:rFonts w:ascii="Times New Roman" w:hAnsi="Times New Roman" w:cs="Times New Roman"/>
            <w:color w:val="000000" w:themeColor="text1"/>
          </w:rPr>
          <w:t xml:space="preserve"> </w:t>
        </w:r>
      </w:ins>
      <w:del w:id="676"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677" w:author="Jens Stevens" w:date="2019-10-29T18:32:00Z">
        <w:r w:rsidR="00BD2653">
          <w:rPr>
            <w:rFonts w:ascii="Times New Roman" w:hAnsi="Times New Roman" w:cs="Times New Roman"/>
            <w:color w:val="000000" w:themeColor="text1"/>
          </w:rPr>
          <w:t>comparison with ICB demonstrate</w:t>
        </w:r>
      </w:ins>
      <w:ins w:id="678" w:author="Jens Stevens" w:date="2019-10-29T18:46:00Z">
        <w:r w:rsidR="00222DF5">
          <w:rPr>
            <w:rFonts w:ascii="Times New Roman" w:hAnsi="Times New Roman" w:cs="Times New Roman"/>
            <w:color w:val="000000" w:themeColor="text1"/>
          </w:rPr>
          <w:t>s</w:t>
        </w:r>
      </w:ins>
      <w:ins w:id="679" w:author="Jens Stevens" w:date="2019-10-29T18:32:00Z">
        <w:r w:rsidR="00BD2653">
          <w:rPr>
            <w:rFonts w:ascii="Times New Roman" w:hAnsi="Times New Roman" w:cs="Times New Roman"/>
            <w:color w:val="000000" w:themeColor="text1"/>
          </w:rPr>
          <w:t xml:space="preserve"> that the </w:t>
        </w:r>
      </w:ins>
      <w:del w:id="680" w:author="Gabrielle Boisrame" w:date="2019-10-31T10:35:00Z">
        <w:r w:rsidRPr="00182940" w:rsidDel="004B311A">
          <w:rPr>
            <w:rFonts w:ascii="Times New Roman" w:hAnsi="Times New Roman" w:cs="Times New Roman"/>
            <w:color w:val="000000" w:themeColor="text1"/>
          </w:rPr>
          <w:delText>are</w:delText>
        </w:r>
        <w:r w:rsidR="00691C96" w:rsidRPr="00182940" w:rsidDel="004B311A">
          <w:rPr>
            <w:rFonts w:ascii="Times New Roman" w:hAnsi="Times New Roman" w:cs="Times New Roman"/>
            <w:color w:val="000000" w:themeColor="text1"/>
          </w:rPr>
          <w:delText>a</w:delText>
        </w:r>
        <w:r w:rsidRPr="00182940" w:rsidDel="004B311A">
          <w:rPr>
            <w:rFonts w:ascii="Times New Roman" w:hAnsi="Times New Roman" w:cs="Times New Roman"/>
            <w:color w:val="000000" w:themeColor="text1"/>
          </w:rPr>
          <w:delText xml:space="preserve"> burned</w:delText>
        </w:r>
      </w:del>
      <w:ins w:id="681" w:author="Gabrielle Boisrame" w:date="2019-10-31T10:35:00Z">
        <w:r w:rsidR="004B311A">
          <w:rPr>
            <w:rFonts w:ascii="Times New Roman" w:hAnsi="Times New Roman" w:cs="Times New Roman"/>
            <w:color w:val="000000" w:themeColor="text1"/>
          </w:rPr>
          <w:t>amount of fire activity</w:t>
        </w:r>
      </w:ins>
      <w:r w:rsidRPr="00182940">
        <w:rPr>
          <w:rFonts w:ascii="Times New Roman" w:hAnsi="Times New Roman" w:cs="Times New Roman"/>
          <w:color w:val="000000" w:themeColor="text1"/>
        </w:rPr>
        <w:t xml:space="preserve"> </w:t>
      </w:r>
      <w:ins w:id="682"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683"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del w:id="684" w:author="Gabrielle Boisrame" w:date="2019-10-31T10:37:00Z">
        <w:r w:rsidRPr="00182940" w:rsidDel="004B311A">
          <w:rPr>
            <w:rFonts w:ascii="Times New Roman" w:hAnsi="Times New Roman" w:cs="Times New Roman"/>
            <w:color w:val="000000" w:themeColor="text1"/>
          </w:rPr>
          <w:delText xml:space="preserve">as </w:delText>
        </w:r>
        <w:r w:rsidR="00D652F0" w:rsidRPr="00182940" w:rsidDel="004B311A">
          <w:rPr>
            <w:rFonts w:ascii="Times New Roman" w:hAnsi="Times New Roman" w:cs="Times New Roman"/>
            <w:color w:val="000000" w:themeColor="text1"/>
          </w:rPr>
          <w:delText>a relatively small fraction of the watershed (10%) receiv</w:delText>
        </w:r>
        <w:r w:rsidRPr="00182940" w:rsidDel="004B311A">
          <w:rPr>
            <w:rFonts w:ascii="Times New Roman" w:hAnsi="Times New Roman" w:cs="Times New Roman"/>
            <w:color w:val="000000" w:themeColor="text1"/>
          </w:rPr>
          <w:delText>ed</w:delText>
        </w:r>
        <w:r w:rsidR="00D652F0" w:rsidRPr="00182940" w:rsidDel="004B311A">
          <w:rPr>
            <w:rFonts w:ascii="Times New Roman" w:hAnsi="Times New Roman" w:cs="Times New Roman"/>
            <w:color w:val="000000" w:themeColor="text1"/>
          </w:rPr>
          <w:delText xml:space="preserve"> multiple fire</w:delText>
        </w:r>
        <w:r w:rsidRPr="00182940" w:rsidDel="004B311A">
          <w:rPr>
            <w:rFonts w:ascii="Times New Roman" w:hAnsi="Times New Roman" w:cs="Times New Roman"/>
            <w:color w:val="000000" w:themeColor="text1"/>
          </w:rPr>
          <w:delText>s given the pre-suppression fire return interval of ~9 years in this watershed</w:delText>
        </w:r>
      </w:del>
      <w:ins w:id="685" w:author="Gabrielle Boisrame" w:date="2019-10-31T10:37:00Z">
        <w:r w:rsidR="004B311A">
          <w:rPr>
            <w:rFonts w:ascii="Times New Roman" w:hAnsi="Times New Roman" w:cs="Times New Roman"/>
            <w:color w:val="000000" w:themeColor="text1"/>
          </w:rPr>
          <w:t>since both ICB and SCB had</w:t>
        </w:r>
      </w:ins>
      <w:ins w:id="686" w:author="Gabrielle Boisrame" w:date="2019-10-31T10:38:00Z">
        <w:r w:rsidR="00676FF1">
          <w:rPr>
            <w:rFonts w:ascii="Times New Roman" w:hAnsi="Times New Roman" w:cs="Times New Roman"/>
            <w:color w:val="000000" w:themeColor="text1"/>
          </w:rPr>
          <w:t xml:space="preserve"> pre-suppression</w:t>
        </w:r>
      </w:ins>
      <w:ins w:id="687" w:author="Gabrielle Boisrame" w:date="2019-10-31T10:37:00Z">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ins>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del w:id="688" w:author="Jens Stevens" w:date="2019-10-29T18:50:00Z">
        <w:r w:rsidR="004926BC" w:rsidRPr="00182940" w:rsidDel="00D46858">
          <w:rPr>
            <w:rFonts w:ascii="Times New Roman" w:hAnsi="Times New Roman" w:cs="Times New Roman"/>
            <w:color w:val="000000" w:themeColor="text1"/>
          </w:rPr>
          <w:delText>In particular</w:delText>
        </w:r>
      </w:del>
      <w:ins w:id="689" w:author="Jens Stevens" w:date="2019-10-29T18:50:00Z">
        <w:r w:rsidR="00D46858">
          <w:rPr>
            <w:rFonts w:ascii="Times New Roman" w:hAnsi="Times New Roman" w:cs="Times New Roman"/>
            <w:color w:val="000000" w:themeColor="text1"/>
          </w:rPr>
          <w:t>Furthermore</w:t>
        </w:r>
      </w:ins>
      <w:r w:rsidR="004926BC" w:rsidRPr="00182940">
        <w:rPr>
          <w:rFonts w:ascii="Times New Roman" w:hAnsi="Times New Roman" w:cs="Times New Roman"/>
          <w:color w:val="000000" w:themeColor="text1"/>
        </w:rPr>
        <w:t xml:space="preserve">, only </w:t>
      </w:r>
      <w:del w:id="690" w:author="Stevens, Jens T" w:date="2019-11-05T14:55:00Z">
        <w:r w:rsidR="004926BC" w:rsidRPr="00182940" w:rsidDel="00DA4C86">
          <w:rPr>
            <w:rFonts w:ascii="Times New Roman" w:hAnsi="Times New Roman" w:cs="Times New Roman"/>
            <w:color w:val="000000" w:themeColor="text1"/>
          </w:rPr>
          <w:delText xml:space="preserve">28 </w:delText>
        </w:r>
      </w:del>
      <w:ins w:id="691" w:author="Stevens, Jens T" w:date="2019-11-05T14:55:00Z">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del w:id="692" w:author="Jens Stevens" w:date="2019-10-29T18:51:00Z">
        <w:r w:rsidR="004926BC" w:rsidRPr="00182940" w:rsidDel="00D46858">
          <w:rPr>
            <w:rFonts w:ascii="Times New Roman" w:hAnsi="Times New Roman" w:cs="Times New Roman"/>
            <w:color w:val="000000" w:themeColor="text1"/>
          </w:rPr>
          <w:delText xml:space="preserve">since </w:delText>
        </w:r>
      </w:del>
      <w:ins w:id="693"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694"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xml:space="preserve">, with 59% of active ignitions suppressed, compared with </w:t>
      </w:r>
      <w:ins w:id="695" w:author="Stevens, Jens T" w:date="2019-11-05T14:57:00Z">
        <w:r w:rsidR="00DA4C86">
          <w:rPr>
            <w:rFonts w:ascii="Times New Roman" w:hAnsi="Times New Roman" w:cs="Times New Roman"/>
            <w:color w:val="000000" w:themeColor="text1"/>
          </w:rPr>
          <w:t>7,289</w:t>
        </w:r>
      </w:ins>
      <w:del w:id="696" w:author="Stevens, Jens T" w:date="2019-11-05T14:57:00Z">
        <w:r w:rsidR="004926BC" w:rsidRPr="00182940" w:rsidDel="00DA4C86">
          <w:rPr>
            <w:rFonts w:ascii="Times New Roman" w:hAnsi="Times New Roman" w:cs="Times New Roman"/>
            <w:color w:val="000000" w:themeColor="text1"/>
          </w:rPr>
          <w:delText>12,141</w:delText>
        </w:r>
      </w:del>
      <w:r w:rsidR="004926BC" w:rsidRPr="00182940">
        <w:rPr>
          <w:rFonts w:ascii="Times New Roman" w:hAnsi="Times New Roman" w:cs="Times New Roman"/>
          <w:color w:val="000000" w:themeColor="text1"/>
        </w:rPr>
        <w:t xml:space="preserve"> ha burned and only 23% of ignitions suppressed between 1969 and </w:t>
      </w:r>
      <w:del w:id="697" w:author="Stevens, Jens T" w:date="2019-11-05T14:57:00Z">
        <w:r w:rsidR="004926BC" w:rsidRPr="00182940" w:rsidDel="00DA4C86">
          <w:rPr>
            <w:rFonts w:ascii="Times New Roman" w:hAnsi="Times New Roman" w:cs="Times New Roman"/>
            <w:color w:val="000000" w:themeColor="text1"/>
          </w:rPr>
          <w:delText>2004</w:delText>
        </w:r>
        <w:r w:rsidRPr="00182940" w:rsidDel="00DA4C86">
          <w:rPr>
            <w:rFonts w:ascii="Times New Roman" w:hAnsi="Times New Roman" w:cs="Times New Roman"/>
            <w:color w:val="000000" w:themeColor="text1"/>
          </w:rPr>
          <w:delText xml:space="preserve"> </w:delText>
        </w:r>
      </w:del>
      <w:ins w:id="698" w:author="Stevens, Jens T" w:date="2019-11-05T14:57:00Z">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w:t>
      </w:r>
      <w:ins w:id="699" w:author="Stevens, Jens T" w:date="2019-11-05T14:57:00Z">
        <w:r w:rsidR="00DA4C86">
          <w:rPr>
            <w:rFonts w:ascii="Times New Roman" w:hAnsi="Times New Roman" w:cs="Times New Roman"/>
            <w:color w:val="000000" w:themeColor="text1"/>
          </w:rPr>
          <w:t xml:space="preserve">Table A1; </w:t>
        </w:r>
      </w:ins>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del w:id="700" w:author="Stevens, Jens T" w:date="2019-11-05T14:59:00Z">
        <w:r w:rsidR="004926BC" w:rsidRPr="00182940" w:rsidDel="00DA4C86">
          <w:rPr>
            <w:rFonts w:ascii="Times New Roman" w:hAnsi="Times New Roman" w:cs="Times New Roman"/>
            <w:color w:val="000000" w:themeColor="text1"/>
          </w:rPr>
          <w:delText>This recent increase in fire suppression suggests</w:delText>
        </w:r>
        <w:r w:rsidRPr="00182940" w:rsidDel="00DA4C86">
          <w:rPr>
            <w:rFonts w:ascii="Times New Roman" w:hAnsi="Times New Roman" w:cs="Times New Roman"/>
            <w:color w:val="000000" w:themeColor="text1"/>
          </w:rPr>
          <w:delText xml:space="preserve"> that additional </w:delText>
        </w:r>
        <w:r w:rsidR="00F13F6C" w:rsidRPr="00182940" w:rsidDel="00DA4C86">
          <w:rPr>
            <w:rFonts w:ascii="Times New Roman" w:hAnsi="Times New Roman" w:cs="Times New Roman"/>
            <w:color w:val="000000" w:themeColor="text1"/>
          </w:rPr>
          <w:delText xml:space="preserve">changes in vegetation cover and forest structure </w:delText>
        </w:r>
        <w:r w:rsidR="006853E9" w:rsidRPr="00182940" w:rsidDel="00DA4C86">
          <w:rPr>
            <w:rFonts w:ascii="Times New Roman" w:hAnsi="Times New Roman" w:cs="Times New Roman"/>
            <w:color w:val="000000" w:themeColor="text1"/>
          </w:rPr>
          <w:delText xml:space="preserve">may </w:delText>
        </w:r>
        <w:r w:rsidR="00F13F6C" w:rsidRPr="00182940" w:rsidDel="00DA4C86">
          <w:rPr>
            <w:rFonts w:ascii="Times New Roman" w:hAnsi="Times New Roman" w:cs="Times New Roman"/>
            <w:color w:val="000000" w:themeColor="text1"/>
          </w:rPr>
          <w:delText xml:space="preserve">have been observed had a historical fire return interval been more closely approximated. </w:delText>
        </w:r>
      </w:del>
    </w:p>
    <w:p w14:paraId="09F3E996" w14:textId="34C1E0E2" w:rsidR="00DA4C86" w:rsidRPr="00182940" w:rsidRDefault="00DA4C86" w:rsidP="00692085">
      <w:pPr>
        <w:spacing w:line="480" w:lineRule="auto"/>
        <w:ind w:firstLine="720"/>
        <w:rPr>
          <w:rFonts w:ascii="Times New Roman" w:hAnsi="Times New Roman" w:cs="Times New Roman"/>
          <w:color w:val="000000" w:themeColor="text1"/>
        </w:rPr>
      </w:pPr>
      <w:ins w:id="701" w:author="Stevens, Jens T" w:date="2019-11-05T14:59:00Z">
        <w:r w:rsidRPr="00182940">
          <w:rPr>
            <w:rFonts w:ascii="Times New Roman" w:hAnsi="Times New Roman" w:cs="Times New Roman"/>
            <w:color w:val="000000" w:themeColor="text1"/>
          </w:rPr>
          <w:lastRenderedPageBreak/>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 xml:space="preserve">suggests that additional changes in vegetation cover and forest structure may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ins>
    </w:p>
    <w:p w14:paraId="7856ADA2" w14:textId="2320404F"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ins w:id="702" w:author="Stevens, Jens T" w:date="2019-11-05T15:00:00Z">
        <w:r w:rsidR="00DA4C86">
          <w:rPr>
            <w:rFonts w:ascii="Times New Roman" w:hAnsi="Times New Roman" w:cs="Times New Roman"/>
            <w:color w:val="000000" w:themeColor="text1"/>
          </w:rPr>
          <w:t>predominantly low-sev</w:t>
        </w:r>
      </w:ins>
      <w:ins w:id="703" w:author="Stevens, Jens T" w:date="2019-11-05T15:01:00Z">
        <w:r w:rsidR="00DA4C86">
          <w:rPr>
            <w:rFonts w:ascii="Times New Roman" w:hAnsi="Times New Roman" w:cs="Times New Roman"/>
            <w:color w:val="000000" w:themeColor="text1"/>
          </w:rPr>
          <w:t xml:space="preserve">erity </w:t>
        </w:r>
      </w:ins>
      <w:r w:rsidRPr="00182940">
        <w:rPr>
          <w:rFonts w:ascii="Times New Roman" w:hAnsi="Times New Roman" w:cs="Times New Roman"/>
          <w:color w:val="000000" w:themeColor="text1"/>
        </w:rPr>
        <w:t xml:space="preserve">fires that burned in SCB </w:t>
      </w:r>
      <w:del w:id="704" w:author="Stevens, Jens T" w:date="2019-11-05T15:01:00Z">
        <w:r w:rsidRPr="00182940" w:rsidDel="003D5566">
          <w:rPr>
            <w:rFonts w:ascii="Times New Roman" w:hAnsi="Times New Roman" w:cs="Times New Roman"/>
            <w:color w:val="000000" w:themeColor="text1"/>
          </w:rPr>
          <w:delText>were also predominantly</w:delText>
        </w:r>
        <w:r w:rsidR="00D652F0" w:rsidRPr="00182940" w:rsidDel="003D5566">
          <w:rPr>
            <w:rFonts w:ascii="Times New Roman" w:hAnsi="Times New Roman" w:cs="Times New Roman"/>
            <w:color w:val="000000" w:themeColor="text1"/>
          </w:rPr>
          <w:delText xml:space="preserve"> low</w:delText>
        </w:r>
        <w:r w:rsidRPr="00182940" w:rsidDel="003D5566">
          <w:rPr>
            <w:rFonts w:ascii="Times New Roman" w:hAnsi="Times New Roman" w:cs="Times New Roman"/>
            <w:color w:val="000000" w:themeColor="text1"/>
          </w:rPr>
          <w:delText>-</w:delText>
        </w:r>
        <w:r w:rsidR="00D652F0" w:rsidRPr="00182940" w:rsidDel="003D5566">
          <w:rPr>
            <w:rFonts w:ascii="Times New Roman" w:hAnsi="Times New Roman" w:cs="Times New Roman"/>
            <w:color w:val="000000" w:themeColor="text1"/>
          </w:rPr>
          <w:delText>intensity fires</w:delText>
        </w:r>
      </w:del>
      <w:ins w:id="705" w:author="Jens Stevens" w:date="2019-10-29T20:16:00Z">
        <w:del w:id="706" w:author="Stevens, Jens T" w:date="2019-11-05T15:01:00Z">
          <w:r w:rsidR="00271A14" w:rsidDel="003D5566">
            <w:rPr>
              <w:rFonts w:ascii="Times New Roman" w:hAnsi="Times New Roman" w:cs="Times New Roman"/>
              <w:color w:val="000000" w:themeColor="text1"/>
            </w:rPr>
            <w:delText xml:space="preserve"> which</w:delText>
          </w:r>
        </w:del>
      </w:ins>
      <w:ins w:id="707" w:author="Stevens, Jens T" w:date="2019-11-05T15:01:00Z">
        <w:r w:rsidR="003D5566">
          <w:rPr>
            <w:rFonts w:ascii="Times New Roman" w:hAnsi="Times New Roman" w:cs="Times New Roman"/>
            <w:color w:val="000000" w:themeColor="text1"/>
          </w:rPr>
          <w:t>by definition</w:t>
        </w:r>
      </w:ins>
      <w:ins w:id="708" w:author="Jens Stevens" w:date="2019-10-29T20:16:00Z">
        <w:r w:rsidR="00271A14">
          <w:rPr>
            <w:rFonts w:ascii="Times New Roman" w:hAnsi="Times New Roman" w:cs="Times New Roman"/>
            <w:color w:val="000000" w:themeColor="text1"/>
          </w:rPr>
          <w:t xml:space="preserve"> caused relatively </w:t>
        </w:r>
      </w:ins>
      <w:ins w:id="709" w:author="Jens Stevens" w:date="2019-10-29T20:17:00Z">
        <w:r w:rsidR="00E97114">
          <w:rPr>
            <w:rFonts w:ascii="Times New Roman" w:hAnsi="Times New Roman" w:cs="Times New Roman"/>
            <w:color w:val="000000" w:themeColor="text1"/>
          </w:rPr>
          <w:t>little</w:t>
        </w:r>
      </w:ins>
      <w:ins w:id="710" w:author="Jens Stevens" w:date="2019-10-29T20:16:00Z">
        <w:r w:rsidR="00271A14">
          <w:rPr>
            <w:rFonts w:ascii="Times New Roman" w:hAnsi="Times New Roman" w:cs="Times New Roman"/>
            <w:color w:val="000000" w:themeColor="text1"/>
          </w:rPr>
          <w:t xml:space="preserve"> conversion to alternative vegetation patches (Figure</w:t>
        </w:r>
      </w:ins>
      <w:ins w:id="711" w:author="Jens Stevens" w:date="2019-10-29T20:17:00Z">
        <w:r w:rsidR="00E97114">
          <w:rPr>
            <w:rFonts w:ascii="Times New Roman" w:hAnsi="Times New Roman" w:cs="Times New Roman"/>
            <w:color w:val="000000" w:themeColor="text1"/>
          </w:rPr>
          <w:t>s</w:t>
        </w:r>
      </w:ins>
      <w:ins w:id="712" w:author="Jens Stevens" w:date="2019-10-29T20:16:00Z">
        <w:r w:rsidR="00271A14">
          <w:rPr>
            <w:rFonts w:ascii="Times New Roman" w:hAnsi="Times New Roman" w:cs="Times New Roman"/>
            <w:color w:val="000000" w:themeColor="text1"/>
          </w:rPr>
          <w:t xml:space="preserve"> </w:t>
        </w:r>
      </w:ins>
      <w:ins w:id="713" w:author="Jens Stevens" w:date="2019-10-29T20:17:00Z">
        <w:r w:rsidR="00E97114">
          <w:rPr>
            <w:rFonts w:ascii="Times New Roman" w:hAnsi="Times New Roman" w:cs="Times New Roman"/>
            <w:color w:val="000000" w:themeColor="text1"/>
          </w:rPr>
          <w:t>3, 6</w:t>
        </w:r>
      </w:ins>
      <w:ins w:id="714"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del w:id="715" w:author="Jens Stevens" w:date="2019-10-29T13:51:00Z">
        <w:r w:rsidRPr="00182940" w:rsidDel="003664D6">
          <w:rPr>
            <w:rFonts w:ascii="Times New Roman" w:hAnsi="Times New Roman" w:cs="Times New Roman"/>
            <w:color w:val="000000" w:themeColor="text1"/>
          </w:rPr>
          <w:delText>2</w:delText>
        </w:r>
      </w:del>
      <w:ins w:id="716" w:author="Jens Stevens" w:date="2019-10-29T13:51:00Z">
        <w:r w:rsidR="003664D6">
          <w:rPr>
            <w:rFonts w:ascii="Times New Roman" w:hAnsi="Times New Roman" w:cs="Times New Roman"/>
            <w:color w:val="000000" w:themeColor="text1"/>
          </w:rPr>
          <w:t>5</w:t>
        </w:r>
      </w:ins>
      <w:ins w:id="717" w:author="Stevens, Jens T" w:date="2019-11-04T21:45:00Z">
        <w:r w:rsidR="006421F9">
          <w:rPr>
            <w:rFonts w:ascii="Times New Roman" w:hAnsi="Times New Roman" w:cs="Times New Roman"/>
            <w:color w:val="000000" w:themeColor="text1"/>
          </w:rPr>
          <w:t>; Table A1</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718"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6F3CEA24" w14:textId="3E81F7D7" w:rsidR="00D46858" w:rsidRPr="00182940"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While weather conditions for many SCB fires may have been </w:t>
      </w:r>
      <w:del w:id="719" w:author="Jens Stevens" w:date="2019-10-29T19:58:00Z">
        <w:r w:rsidRPr="00182940" w:rsidDel="00603CC0">
          <w:rPr>
            <w:rFonts w:ascii="Times New Roman" w:hAnsi="Times New Roman" w:cs="Times New Roman"/>
            <w:color w:val="000000" w:themeColor="text1"/>
          </w:rPr>
          <w:delText>moderate</w:delText>
        </w:r>
      </w:del>
      <w:ins w:id="720"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w:t>
      </w:r>
      <w:r w:rsidRPr="00182940">
        <w:rPr>
          <w:rFonts w:ascii="Times New Roman" w:hAnsi="Times New Roman" w:cs="Times New Roman"/>
          <w:color w:val="000000" w:themeColor="text1"/>
        </w:rPr>
        <w:lastRenderedPageBreak/>
        <w:t xml:space="preserve">potentially due to lower precipitation and productivity in SCB. Three lines of evidence support wetter </w:t>
      </w:r>
      <w:ins w:id="721"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722" w:author="Jens Stevens" w:date="2019-10-29T19:00:00Z">
        <w:r>
          <w:rPr>
            <w:rFonts w:ascii="Times New Roman" w:hAnsi="Times New Roman" w:cs="Times New Roman"/>
            <w:color w:val="000000" w:themeColor="text1"/>
          </w:rPr>
          <w:t>in-situ weather station data (Table 1) and interpolated PRISM data (Table B</w:t>
        </w:r>
        <w:del w:id="723" w:author="Stevens, Jens T" w:date="2019-11-04T19:06:00Z">
          <w:r w:rsidDel="002B36C3">
            <w:rPr>
              <w:rFonts w:ascii="Times New Roman" w:hAnsi="Times New Roman" w:cs="Times New Roman"/>
              <w:color w:val="000000" w:themeColor="text1"/>
            </w:rPr>
            <w:delText>2</w:delText>
          </w:r>
        </w:del>
      </w:ins>
      <w:ins w:id="724" w:author="Stevens, Jens T" w:date="2019-11-04T19:06:00Z">
        <w:r w:rsidR="002B36C3">
          <w:rPr>
            <w:rFonts w:ascii="Times New Roman" w:hAnsi="Times New Roman" w:cs="Times New Roman"/>
            <w:color w:val="000000" w:themeColor="text1"/>
          </w:rPr>
          <w:t>3</w:t>
        </w:r>
      </w:ins>
      <w:ins w:id="725" w:author="Jens Stevens" w:date="2019-10-29T19:00:00Z">
        <w:r>
          <w:rPr>
            <w:rFonts w:ascii="Times New Roman" w:hAnsi="Times New Roman" w:cs="Times New Roman"/>
            <w:color w:val="000000" w:themeColor="text1"/>
          </w:rPr>
          <w:t xml:space="preserve">) show higher annual </w:t>
        </w:r>
      </w:ins>
      <w:ins w:id="726" w:author="Jens Stevens" w:date="2019-10-29T19:01:00Z">
        <w:r>
          <w:rPr>
            <w:rFonts w:ascii="Times New Roman" w:hAnsi="Times New Roman" w:cs="Times New Roman"/>
            <w:color w:val="000000" w:themeColor="text1"/>
          </w:rPr>
          <w:t>precipitation</w:t>
        </w:r>
      </w:ins>
      <w:ins w:id="727" w:author="Jens Stevens" w:date="2019-10-29T19:00:00Z">
        <w:r>
          <w:rPr>
            <w:rFonts w:ascii="Times New Roman" w:hAnsi="Times New Roman" w:cs="Times New Roman"/>
            <w:color w:val="000000" w:themeColor="text1"/>
          </w:rPr>
          <w:t xml:space="preserve"> </w:t>
        </w:r>
      </w:ins>
      <w:ins w:id="728"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729" w:author="Jens Stevens" w:date="2019-10-29T19:01:00Z">
        <w:r w:rsidRPr="00182940" w:rsidDel="005D1F2C">
          <w:rPr>
            <w:rFonts w:ascii="Times New Roman" w:hAnsi="Times New Roman" w:cs="Times New Roman"/>
            <w:color w:val="000000" w:themeColor="text1"/>
          </w:rPr>
          <w:delText>standardized to</w:delText>
        </w:r>
      </w:del>
      <w:ins w:id="730"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731" w:author="Jens Stevens" w:date="2019-10-29T19:01:00Z">
        <w:r>
          <w:rPr>
            <w:rFonts w:ascii="Times New Roman" w:hAnsi="Times New Roman" w:cs="Times New Roman"/>
            <w:color w:val="000000" w:themeColor="text1"/>
          </w:rPr>
          <w:t>third, remote sensing analysis reveal</w:t>
        </w:r>
      </w:ins>
      <w:ins w:id="732" w:author="Jens Stevens" w:date="2019-10-29T19:59:00Z">
        <w:r>
          <w:rPr>
            <w:rFonts w:ascii="Times New Roman" w:hAnsi="Times New Roman" w:cs="Times New Roman"/>
            <w:color w:val="000000" w:themeColor="text1"/>
          </w:rPr>
          <w:t>e</w:t>
        </w:r>
      </w:ins>
      <w:ins w:id="733" w:author="Jens Stevens" w:date="2019-10-29T19:01:00Z">
        <w:r>
          <w:rPr>
            <w:rFonts w:ascii="Times New Roman" w:hAnsi="Times New Roman" w:cs="Times New Roman"/>
            <w:color w:val="000000" w:themeColor="text1"/>
          </w:rPr>
          <w:t xml:space="preserve">d </w:t>
        </w:r>
      </w:ins>
      <w:ins w:id="734" w:author="Jens Stevens" w:date="2019-10-29T19:59:00Z">
        <w:r>
          <w:rPr>
            <w:rFonts w:ascii="Times New Roman" w:hAnsi="Times New Roman" w:cs="Times New Roman"/>
            <w:color w:val="000000" w:themeColor="text1"/>
          </w:rPr>
          <w:t xml:space="preserve">greater </w:t>
        </w:r>
      </w:ins>
      <w:ins w:id="735" w:author="Jens Stevens" w:date="2019-10-29T19:01:00Z">
        <w:r>
          <w:rPr>
            <w:rFonts w:ascii="Times New Roman" w:hAnsi="Times New Roman" w:cs="Times New Roman"/>
            <w:color w:val="000000" w:themeColor="text1"/>
          </w:rPr>
          <w:t xml:space="preserve">vegetation productivity in ICB compared with SCB (Figure 2), which is </w:t>
        </w:r>
      </w:ins>
      <w:ins w:id="736" w:author="Jens Stevens" w:date="2019-10-29T19:59:00Z">
        <w:r>
          <w:rPr>
            <w:rFonts w:ascii="Times New Roman" w:hAnsi="Times New Roman" w:cs="Times New Roman"/>
            <w:color w:val="000000" w:themeColor="text1"/>
          </w:rPr>
          <w:t xml:space="preserve">generally </w:t>
        </w:r>
      </w:ins>
      <w:ins w:id="737" w:author="Jens Stevens" w:date="2019-10-29T19:01:00Z">
        <w:r>
          <w:rPr>
            <w:rFonts w:ascii="Times New Roman" w:hAnsi="Times New Roman" w:cs="Times New Roman"/>
            <w:color w:val="000000" w:themeColor="text1"/>
          </w:rPr>
          <w:t>correlated with fuel accumulation</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ins w:id="738" w:author="Jens Stevens" w:date="2019-10-29T19:01:00Z">
        <w:r>
          <w:rPr>
            <w:rFonts w:ascii="Times New Roman" w:hAnsi="Times New Roman" w:cs="Times New Roman"/>
            <w:color w:val="000000" w:themeColor="text1"/>
          </w:rPr>
          <w:t xml:space="preserve">. </w:t>
        </w:r>
      </w:ins>
      <w:ins w:id="739" w:author="Jens Stevens" w:date="2019-10-29T20:03:00Z">
        <w:r w:rsidR="00C24781">
          <w:rPr>
            <w:rFonts w:ascii="Times New Roman" w:hAnsi="Times New Roman" w:cs="Times New Roman"/>
            <w:color w:val="000000" w:themeColor="text1"/>
          </w:rPr>
          <w:t>Climatically-driven reductions in</w:t>
        </w:r>
      </w:ins>
      <w:ins w:id="740" w:author="Jens Stevens" w:date="2019-10-29T19:59:00Z">
        <w:r w:rsidR="00A93EBC">
          <w:rPr>
            <w:rFonts w:ascii="Times New Roman" w:hAnsi="Times New Roman" w:cs="Times New Roman"/>
            <w:color w:val="000000" w:themeColor="text1"/>
          </w:rPr>
          <w:t xml:space="preserve"> fuel accumulation</w:t>
        </w:r>
      </w:ins>
      <w:ins w:id="741" w:author="Jens Stevens" w:date="2019-10-29T20:00:00Z">
        <w:r w:rsidR="00C24781">
          <w:rPr>
            <w:rFonts w:ascii="Times New Roman" w:hAnsi="Times New Roman" w:cs="Times New Roman"/>
            <w:color w:val="000000" w:themeColor="text1"/>
          </w:rPr>
          <w:t xml:space="preserve"> rates </w:t>
        </w:r>
      </w:ins>
      <w:ins w:id="742" w:author="Jens Stevens" w:date="2019-10-29T19:59:00Z">
        <w:r w:rsidR="00A93EBC">
          <w:rPr>
            <w:rFonts w:ascii="Times New Roman" w:hAnsi="Times New Roman" w:cs="Times New Roman"/>
            <w:color w:val="000000" w:themeColor="text1"/>
          </w:rPr>
          <w:t>in SCB</w:t>
        </w:r>
      </w:ins>
      <w:ins w:id="743" w:author="Jens Stevens" w:date="2019-10-29T20:00:00Z">
        <w:r w:rsidR="00C24781">
          <w:rPr>
            <w:rFonts w:ascii="Times New Roman" w:hAnsi="Times New Roman" w:cs="Times New Roman"/>
            <w:color w:val="000000" w:themeColor="text1"/>
          </w:rPr>
          <w:t xml:space="preserve"> </w:t>
        </w:r>
      </w:ins>
      <w:ins w:id="744" w:author="Jens Stevens" w:date="2019-10-29T20:01:00Z">
        <w:r w:rsidR="00C24781">
          <w:rPr>
            <w:rFonts w:ascii="Times New Roman" w:hAnsi="Times New Roman" w:cs="Times New Roman"/>
            <w:color w:val="000000" w:themeColor="text1"/>
          </w:rPr>
          <w:t xml:space="preserve">could explain </w:t>
        </w:r>
      </w:ins>
      <w:ins w:id="745" w:author="Jens Stevens" w:date="2019-10-29T20:03:00Z">
        <w:r w:rsidR="00C24781">
          <w:rPr>
            <w:rFonts w:ascii="Times New Roman" w:hAnsi="Times New Roman" w:cs="Times New Roman"/>
            <w:color w:val="000000" w:themeColor="text1"/>
          </w:rPr>
          <w:t>differences in alternative vegetation patch sizes post-fire (Appendix C) if tree densities were reduced and less continuous in the drier SCB</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ins w:id="746" w:author="Jens Stevens" w:date="2019-10-29T20:03:00Z">
        <w:del w:id="747" w:author="Gabrielle Boisrame" w:date="2019-10-31T10:49:00Z">
          <w:r w:rsidR="00C24781" w:rsidDel="00191F4E">
            <w:rPr>
              <w:rFonts w:ascii="Times New Roman" w:hAnsi="Times New Roman" w:cs="Times New Roman"/>
              <w:color w:val="000000" w:themeColor="text1"/>
            </w:rPr>
            <w:delText>, a</w:delText>
          </w:r>
        </w:del>
      </w:ins>
      <w:ins w:id="748" w:author="Gabrielle Boisrame" w:date="2019-10-31T10:49:00Z">
        <w:r w:rsidR="00191F4E">
          <w:rPr>
            <w:rFonts w:ascii="Times New Roman" w:hAnsi="Times New Roman" w:cs="Times New Roman"/>
            <w:color w:val="000000" w:themeColor="text1"/>
          </w:rPr>
          <w:t>. A</w:t>
        </w:r>
      </w:ins>
      <w:ins w:id="749" w:author="Jens Stevens" w:date="2019-10-29T20:03:00Z">
        <w:r w:rsidR="00C24781">
          <w:rPr>
            <w:rFonts w:ascii="Times New Roman" w:hAnsi="Times New Roman" w:cs="Times New Roman"/>
            <w:color w:val="000000" w:themeColor="text1"/>
          </w:rPr>
          <w:t xml:space="preserve">lthough we did observe </w:t>
        </w:r>
      </w:ins>
      <w:ins w:id="750" w:author="Gabrielle Boisrame" w:date="2019-10-31T10:49:00Z">
        <w:r w:rsidR="00191F4E">
          <w:rPr>
            <w:rFonts w:ascii="Times New Roman" w:hAnsi="Times New Roman" w:cs="Times New Roman"/>
            <w:color w:val="000000" w:themeColor="text1"/>
          </w:rPr>
          <w:t xml:space="preserve">that </w:t>
        </w:r>
      </w:ins>
      <w:ins w:id="751" w:author="Jens Stevens" w:date="2019-10-29T20:03:00Z">
        <w:r w:rsidR="00C24781">
          <w:rPr>
            <w:rFonts w:ascii="Times New Roman" w:hAnsi="Times New Roman" w:cs="Times New Roman"/>
            <w:color w:val="000000" w:themeColor="text1"/>
          </w:rPr>
          <w:t xml:space="preserve">similar </w:t>
        </w:r>
        <w:del w:id="752" w:author="Gabrielle Boisrame" w:date="2019-10-31T10:48:00Z">
          <w:r w:rsidR="00C24781" w:rsidDel="00191F4E">
            <w:rPr>
              <w:rFonts w:ascii="Times New Roman" w:hAnsi="Times New Roman" w:cs="Times New Roman"/>
              <w:color w:val="000000" w:themeColor="text1"/>
            </w:rPr>
            <w:delText>conifer cover</w:delText>
          </w:r>
        </w:del>
      </w:ins>
      <w:ins w:id="753" w:author="Gabrielle Boisrame" w:date="2019-10-31T10:48:00Z">
        <w:r w:rsidR="00191F4E">
          <w:rPr>
            <w:rFonts w:ascii="Times New Roman" w:hAnsi="Times New Roman" w:cs="Times New Roman"/>
            <w:color w:val="000000" w:themeColor="text1"/>
          </w:rPr>
          <w:t>proportions of both basins were dominated by conifer</w:t>
        </w:r>
      </w:ins>
      <w:ins w:id="754" w:author="Jens Stevens" w:date="2019-10-29T20:03:00Z">
        <w:del w:id="755" w:author="Gabrielle Boisrame" w:date="2019-10-31T10:49:00Z">
          <w:r w:rsidR="00C24781" w:rsidDel="00191F4E">
            <w:rPr>
              <w:rFonts w:ascii="Times New Roman" w:hAnsi="Times New Roman" w:cs="Times New Roman"/>
              <w:color w:val="000000" w:themeColor="text1"/>
            </w:rPr>
            <w:delText xml:space="preserve"> in the two basins </w:delText>
          </w:r>
        </w:del>
      </w:ins>
      <w:ins w:id="756" w:author="Gabrielle Boisrame" w:date="2019-10-31T10:49:00Z">
        <w:r w:rsidR="00191F4E">
          <w:rPr>
            <w:rFonts w:ascii="Times New Roman" w:hAnsi="Times New Roman" w:cs="Times New Roman"/>
            <w:color w:val="000000" w:themeColor="text1"/>
          </w:rPr>
          <w:t xml:space="preserve">s </w:t>
        </w:r>
      </w:ins>
      <w:ins w:id="757" w:author="Jens Stevens" w:date="2019-10-29T20:03:00Z">
        <w:r w:rsidR="00C24781">
          <w:rPr>
            <w:rFonts w:ascii="Times New Roman" w:hAnsi="Times New Roman" w:cs="Times New Roman"/>
            <w:color w:val="000000" w:themeColor="text1"/>
          </w:rPr>
          <w:t>prior to the reintroduction of managed wildfire (Figure 6)</w:t>
        </w:r>
      </w:ins>
      <w:ins w:id="758" w:author="Gabrielle Boisrame" w:date="2019-10-31T10:49:00Z">
        <w:r w:rsidR="00191F4E">
          <w:rPr>
            <w:rFonts w:ascii="Times New Roman" w:hAnsi="Times New Roman" w:cs="Times New Roman"/>
            <w:color w:val="000000" w:themeColor="text1"/>
          </w:rPr>
          <w:t xml:space="preserve">, our analysis did not </w:t>
        </w:r>
      </w:ins>
      <w:ins w:id="759" w:author="Gabrielle Boisrame" w:date="2019-10-31T10:50:00Z">
        <w:r w:rsidR="00191F4E">
          <w:rPr>
            <w:rFonts w:ascii="Times New Roman" w:hAnsi="Times New Roman" w:cs="Times New Roman"/>
            <w:color w:val="000000" w:themeColor="text1"/>
          </w:rPr>
          <w:t>account for</w:t>
        </w:r>
      </w:ins>
      <w:ins w:id="760" w:author="Gabrielle Boisrame" w:date="2019-10-31T10:49:00Z">
        <w:r w:rsidR="00191F4E">
          <w:rPr>
            <w:rFonts w:ascii="Times New Roman" w:hAnsi="Times New Roman" w:cs="Times New Roman"/>
            <w:color w:val="000000" w:themeColor="text1"/>
          </w:rPr>
          <w:t xml:space="preserve"> </w:t>
        </w:r>
      </w:ins>
      <w:ins w:id="761" w:author="Gabrielle Boisrame" w:date="2019-10-31T10:50:00Z">
        <w:r w:rsidR="00191F4E">
          <w:rPr>
            <w:rFonts w:ascii="Times New Roman" w:hAnsi="Times New Roman" w:cs="Times New Roman"/>
            <w:color w:val="000000" w:themeColor="text1"/>
          </w:rPr>
          <w:t xml:space="preserve">potential differences in </w:t>
        </w:r>
      </w:ins>
      <w:ins w:id="762" w:author="Gabrielle Boisrame" w:date="2019-10-31T10:49:00Z">
        <w:r w:rsidR="00191F4E">
          <w:rPr>
            <w:rFonts w:ascii="Times New Roman" w:hAnsi="Times New Roman" w:cs="Times New Roman"/>
            <w:color w:val="000000" w:themeColor="text1"/>
          </w:rPr>
          <w:t>forest density</w:t>
        </w:r>
      </w:ins>
      <w:ins w:id="763" w:author="Jens Stevens" w:date="2019-10-29T20:03:00Z">
        <w:r w:rsidR="00C24781">
          <w:rPr>
            <w:rFonts w:ascii="Times New Roman" w:hAnsi="Times New Roman" w:cs="Times New Roman"/>
            <w:color w:val="000000" w:themeColor="text1"/>
          </w:rPr>
          <w:t>.</w:t>
        </w:r>
      </w:ins>
      <w:ins w:id="764" w:author="Jens Stevens" w:date="2019-10-29T19:59:00Z">
        <w:r w:rsidR="00A93EBC">
          <w:rPr>
            <w:rFonts w:ascii="Times New Roman" w:hAnsi="Times New Roman" w:cs="Times New Roman"/>
            <w:color w:val="000000" w:themeColor="text1"/>
          </w:rPr>
          <w:t xml:space="preserve"> </w:t>
        </w:r>
      </w:ins>
      <w:del w:id="765" w:author="Jens Stevens" w:date="2019-10-29T19:02:00Z">
        <w:r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Pr="00182940">
        <w:rPr>
          <w:rFonts w:ascii="Times New Roman" w:hAnsi="Times New Roman" w:cs="Times New Roman"/>
          <w:color w:val="000000" w:themeColor="text1"/>
        </w:rPr>
        <w:t>Besides reducing productivity, drier conditions may make the SCB less hydrologically-responsive to wildfire-induced changes</w:t>
      </w:r>
      <w:ins w:id="766" w:author="Gabrielle Boisrame" w:date="2019-10-31T11:32:00Z">
        <w:r w:rsidR="004D3A44">
          <w:rPr>
            <w:rFonts w:ascii="Times New Roman" w:hAnsi="Times New Roman" w:cs="Times New Roman"/>
            <w:color w:val="000000" w:themeColor="text1"/>
          </w:rPr>
          <w:t xml:space="preserve">. This is because </w:t>
        </w:r>
      </w:ins>
      <w:ins w:id="767" w:author="Gabrielle Boisrame" w:date="2019-10-31T11:36:00Z">
        <w:r w:rsidR="004D3A44">
          <w:rPr>
            <w:rFonts w:ascii="Times New Roman" w:hAnsi="Times New Roman" w:cs="Times New Roman"/>
            <w:color w:val="000000" w:themeColor="text1"/>
          </w:rPr>
          <w:t>any</w:t>
        </w:r>
      </w:ins>
      <w:ins w:id="768" w:author="Gabrielle Boisrame" w:date="2019-10-31T11:32:00Z">
        <w:r w:rsidR="004D3A44">
          <w:rPr>
            <w:rFonts w:ascii="Times New Roman" w:hAnsi="Times New Roman" w:cs="Times New Roman"/>
            <w:color w:val="000000" w:themeColor="text1"/>
          </w:rPr>
          <w:t xml:space="preserve"> additional water</w:t>
        </w:r>
      </w:ins>
      <w:ins w:id="769" w:author="Gabrielle Boisrame" w:date="2019-10-31T11:36:00Z">
        <w:r w:rsidR="004D3A44">
          <w:rPr>
            <w:rFonts w:ascii="Times New Roman" w:hAnsi="Times New Roman" w:cs="Times New Roman"/>
            <w:color w:val="000000" w:themeColor="text1"/>
          </w:rPr>
          <w:t xml:space="preserve"> that</w:t>
        </w:r>
      </w:ins>
      <w:ins w:id="770" w:author="Gabrielle Boisrame" w:date="2019-10-31T11:32:00Z">
        <w:r w:rsidR="004D3A44">
          <w:rPr>
            <w:rFonts w:ascii="Times New Roman" w:hAnsi="Times New Roman" w:cs="Times New Roman"/>
            <w:color w:val="000000" w:themeColor="text1"/>
          </w:rPr>
          <w:t xml:space="preserve"> becomes available (e.</w:t>
        </w:r>
      </w:ins>
      <w:ins w:id="771" w:author="Gabrielle Boisrame" w:date="2019-10-31T11:33:00Z">
        <w:r w:rsidR="004D3A44">
          <w:rPr>
            <w:rFonts w:ascii="Times New Roman" w:hAnsi="Times New Roman" w:cs="Times New Roman"/>
            <w:color w:val="000000" w:themeColor="text1"/>
          </w:rPr>
          <w:t xml:space="preserve">g., due to reduced interception </w:t>
        </w:r>
      </w:ins>
      <w:ins w:id="772" w:author="Gabrielle Boisrame" w:date="2019-10-31T14:32:00Z">
        <w:r w:rsidR="00A955C1">
          <w:rPr>
            <w:rFonts w:ascii="Times New Roman" w:hAnsi="Times New Roman" w:cs="Times New Roman"/>
            <w:color w:val="000000" w:themeColor="text1"/>
          </w:rPr>
          <w:t>and less competition</w:t>
        </w:r>
      </w:ins>
      <w:ins w:id="773" w:author="Gabrielle Boisrame" w:date="2019-10-31T14:33:00Z">
        <w:r w:rsidR="00A955C1">
          <w:rPr>
            <w:rFonts w:ascii="Times New Roman" w:hAnsi="Times New Roman" w:cs="Times New Roman"/>
            <w:color w:val="000000" w:themeColor="text1"/>
          </w:rPr>
          <w:t xml:space="preserve"> for water</w:t>
        </w:r>
      </w:ins>
      <w:ins w:id="774" w:author="Gabrielle Boisrame" w:date="2019-10-31T14:32:00Z">
        <w:r w:rsidR="00A955C1">
          <w:rPr>
            <w:rFonts w:ascii="Times New Roman" w:hAnsi="Times New Roman" w:cs="Times New Roman"/>
            <w:color w:val="000000" w:themeColor="text1"/>
          </w:rPr>
          <w:t xml:space="preserve"> </w:t>
        </w:r>
      </w:ins>
      <w:ins w:id="775" w:author="Gabrielle Boisrame" w:date="2019-10-31T11:33:00Z">
        <w:r w:rsidR="004D3A44">
          <w:rPr>
            <w:rFonts w:ascii="Times New Roman" w:hAnsi="Times New Roman" w:cs="Times New Roman"/>
            <w:color w:val="000000" w:themeColor="text1"/>
          </w:rPr>
          <w:t>in a fire-thinned forest)</w:t>
        </w:r>
      </w:ins>
      <w:ins w:id="776" w:author="Jens Stevens" w:date="2019-10-29T20:06:00Z">
        <w:r w:rsidR="00C24781">
          <w:rPr>
            <w:rFonts w:ascii="Times New Roman" w:hAnsi="Times New Roman" w:cs="Times New Roman"/>
            <w:color w:val="000000" w:themeColor="text1"/>
          </w:rPr>
          <w:t xml:space="preserve"> </w:t>
        </w:r>
      </w:ins>
      <w:ins w:id="777" w:author="Gabrielle Boisrame" w:date="2019-10-31T11:35:00Z">
        <w:r w:rsidR="004D3A44">
          <w:rPr>
            <w:rFonts w:ascii="Times New Roman" w:hAnsi="Times New Roman" w:cs="Times New Roman"/>
            <w:color w:val="000000" w:themeColor="text1"/>
          </w:rPr>
          <w:t>in a water-limited forest</w:t>
        </w:r>
      </w:ins>
      <w:ins w:id="778" w:author="Jens Stevens" w:date="2019-10-29T20:06:00Z">
        <w:del w:id="779" w:author="Gabrielle Boisrame" w:date="2019-10-31T11:30:00Z">
          <w:r w:rsidR="00C24781" w:rsidDel="004D3A44">
            <w:rPr>
              <w:rFonts w:ascii="Times New Roman" w:hAnsi="Times New Roman" w:cs="Times New Roman"/>
              <w:color w:val="000000" w:themeColor="text1"/>
            </w:rPr>
            <w:delText>because pre-fire water use by vegetation is reduced</w:delText>
          </w:r>
        </w:del>
      </w:ins>
      <w:ins w:id="780" w:author="Gabrielle Boisrame" w:date="2019-10-31T11:34:00Z">
        <w:r w:rsidR="004D3A44">
          <w:rPr>
            <w:rFonts w:ascii="Times New Roman" w:hAnsi="Times New Roman" w:cs="Times New Roman"/>
            <w:color w:val="000000" w:themeColor="text1"/>
          </w:rPr>
          <w:t xml:space="preserve"> </w:t>
        </w:r>
      </w:ins>
      <w:ins w:id="781" w:author="Gabrielle Boisrame" w:date="2019-10-31T11:36:00Z">
        <w:r w:rsidR="004D3A44">
          <w:rPr>
            <w:rFonts w:ascii="Times New Roman" w:hAnsi="Times New Roman" w:cs="Times New Roman"/>
            <w:color w:val="000000" w:themeColor="text1"/>
          </w:rPr>
          <w:t>is likely to</w:t>
        </w:r>
      </w:ins>
      <w:ins w:id="782" w:author="Gabrielle Boisrame" w:date="2019-10-31T11:30:00Z">
        <w:r w:rsidR="004D3A44">
          <w:rPr>
            <w:rFonts w:ascii="Times New Roman" w:hAnsi="Times New Roman" w:cs="Times New Roman"/>
            <w:color w:val="000000" w:themeColor="text1"/>
          </w:rPr>
          <w:t xml:space="preserve"> be </w:t>
        </w:r>
      </w:ins>
      <w:ins w:id="783" w:author="Gabrielle Boisrame" w:date="2019-10-31T11:34:00Z">
        <w:r w:rsidR="004D3A44">
          <w:rPr>
            <w:rFonts w:ascii="Times New Roman" w:hAnsi="Times New Roman" w:cs="Times New Roman"/>
            <w:color w:val="000000" w:themeColor="text1"/>
          </w:rPr>
          <w:t>taken up</w:t>
        </w:r>
      </w:ins>
      <w:ins w:id="784" w:author="Gabrielle Boisrame" w:date="2019-10-31T11:30:00Z">
        <w:r w:rsidR="004D3A44">
          <w:rPr>
            <w:rFonts w:ascii="Times New Roman" w:hAnsi="Times New Roman" w:cs="Times New Roman"/>
            <w:color w:val="000000" w:themeColor="text1"/>
          </w:rPr>
          <w:t xml:space="preserve"> by the already water-stressed vegetation</w:t>
        </w:r>
      </w:ins>
      <w:ins w:id="785" w:author="Gabrielle Boisrame" w:date="2019-10-31T11:32:00Z">
        <w:r w:rsidR="004D3A44">
          <w:rPr>
            <w:rFonts w:ascii="Times New Roman" w:hAnsi="Times New Roman" w:cs="Times New Roman"/>
            <w:color w:val="000000" w:themeColor="text1"/>
          </w:rPr>
          <w:t xml:space="preserve"> rather than contributing to increased streamflow or soil moisture</w:t>
        </w:r>
      </w:ins>
      <w:r w:rsidRPr="00182940">
        <w:rPr>
          <w:rFonts w:ascii="Times New Roman" w:hAnsi="Times New Roman" w:cs="Times New Roman"/>
          <w:color w:val="000000" w:themeColor="text1"/>
        </w:rPr>
        <w:t xml:space="preserve">. For example, Roche et al.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0FAB37E8" w:rsidR="007D43CE" w:rsidRPr="00182940" w:rsidRDefault="00271A14" w:rsidP="00E97114">
      <w:pPr>
        <w:spacing w:line="480" w:lineRule="auto"/>
        <w:ind w:firstLine="720"/>
        <w:rPr>
          <w:rFonts w:ascii="Times New Roman" w:hAnsi="Times New Roman" w:cs="Times New Roman"/>
          <w:color w:val="000000" w:themeColor="text1"/>
        </w:rPr>
      </w:pPr>
      <w:ins w:id="786" w:author="Jens Stevens" w:date="2019-10-29T20:12:00Z">
        <w:r>
          <w:rPr>
            <w:rFonts w:ascii="Times New Roman" w:hAnsi="Times New Roman" w:cs="Times New Roman"/>
            <w:color w:val="000000" w:themeColor="text1"/>
          </w:rPr>
          <w:t xml:space="preserve">While it is not possible from this study to </w:t>
        </w:r>
      </w:ins>
      <w:ins w:id="787" w:author="Jens Stevens" w:date="2019-10-29T20:14:00Z">
        <w:r>
          <w:rPr>
            <w:rFonts w:ascii="Times New Roman" w:hAnsi="Times New Roman" w:cs="Times New Roman"/>
            <w:color w:val="000000" w:themeColor="text1"/>
          </w:rPr>
          <w:t>disentangle</w:t>
        </w:r>
      </w:ins>
      <w:ins w:id="788" w:author="Jens Stevens" w:date="2019-10-29T20:12:00Z">
        <w:r>
          <w:rPr>
            <w:rFonts w:ascii="Times New Roman" w:hAnsi="Times New Roman" w:cs="Times New Roman"/>
            <w:color w:val="000000" w:themeColor="text1"/>
          </w:rPr>
          <w:t xml:space="preserve"> </w:t>
        </w:r>
      </w:ins>
      <w:ins w:id="789" w:author="Jens Stevens" w:date="2019-10-29T20:14:00Z">
        <w:r>
          <w:rPr>
            <w:rFonts w:ascii="Times New Roman" w:hAnsi="Times New Roman" w:cs="Times New Roman"/>
            <w:color w:val="000000" w:themeColor="text1"/>
          </w:rPr>
          <w:t xml:space="preserve">the </w:t>
        </w:r>
      </w:ins>
      <w:ins w:id="790" w:author="Jens Stevens" w:date="2019-10-29T20:15:00Z">
        <w:r>
          <w:rPr>
            <w:rFonts w:ascii="Times New Roman" w:hAnsi="Times New Roman" w:cs="Times New Roman"/>
            <w:color w:val="000000" w:themeColor="text1"/>
          </w:rPr>
          <w:t xml:space="preserve">relative </w:t>
        </w:r>
      </w:ins>
      <w:ins w:id="791" w:author="Jens Stevens" w:date="2019-10-29T20:14:00Z">
        <w:r>
          <w:rPr>
            <w:rFonts w:ascii="Times New Roman" w:hAnsi="Times New Roman" w:cs="Times New Roman"/>
            <w:color w:val="000000" w:themeColor="text1"/>
          </w:rPr>
          <w:t xml:space="preserve">contributions of reduced fire frequency and reduced productivity to the minimal changes observed </w:t>
        </w:r>
      </w:ins>
      <w:ins w:id="792"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793" w:author="Jens Stevens" w:date="2019-10-29T20:20:00Z">
        <w:r w:rsidR="00E97114">
          <w:rPr>
            <w:rFonts w:ascii="Times New Roman" w:hAnsi="Times New Roman" w:cs="Times New Roman"/>
            <w:color w:val="000000" w:themeColor="text1"/>
          </w:rPr>
          <w:t xml:space="preserve">ecosystem </w:t>
        </w:r>
      </w:ins>
      <w:ins w:id="794" w:author="Jens Stevens" w:date="2019-10-29T20:15:00Z">
        <w:r w:rsidR="00E97114">
          <w:rPr>
            <w:rFonts w:ascii="Times New Roman" w:hAnsi="Times New Roman" w:cs="Times New Roman"/>
            <w:color w:val="000000" w:themeColor="text1"/>
          </w:rPr>
          <w:t xml:space="preserve">changes from our </w:t>
        </w:r>
      </w:ins>
      <w:ins w:id="795" w:author="Jens Stevens" w:date="2019-10-29T20:20:00Z">
        <w:r w:rsidR="00E97114">
          <w:rPr>
            <w:rFonts w:ascii="Times New Roman" w:hAnsi="Times New Roman" w:cs="Times New Roman"/>
            <w:color w:val="000000" w:themeColor="text1"/>
          </w:rPr>
          <w:t xml:space="preserve">vegetation patch analysis, our </w:t>
        </w:r>
      </w:ins>
      <w:ins w:id="796" w:author="Jens Stevens" w:date="2019-10-29T20:15:00Z">
        <w:r w:rsidR="00E97114">
          <w:rPr>
            <w:rFonts w:ascii="Times New Roman" w:hAnsi="Times New Roman" w:cs="Times New Roman"/>
            <w:color w:val="000000" w:themeColor="text1"/>
          </w:rPr>
          <w:t xml:space="preserve">forestry plot analysis, </w:t>
        </w:r>
      </w:ins>
      <w:ins w:id="797" w:author="Jens Stevens" w:date="2019-10-29T20:20:00Z">
        <w:r w:rsidR="00E97114">
          <w:rPr>
            <w:rFonts w:ascii="Times New Roman" w:hAnsi="Times New Roman" w:cs="Times New Roman"/>
            <w:color w:val="000000" w:themeColor="text1"/>
          </w:rPr>
          <w:t>and our soil moisture analysis</w:t>
        </w:r>
      </w:ins>
      <w:ins w:id="798"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799" w:author="Jens Stevens" w:date="2019-10-29T20:14:00Z">
        <w:r>
          <w:rPr>
            <w:rFonts w:ascii="Times New Roman" w:hAnsi="Times New Roman" w:cs="Times New Roman"/>
            <w:color w:val="000000" w:themeColor="text1"/>
          </w:rPr>
          <w:t xml:space="preserve"> </w:t>
        </w:r>
      </w:ins>
      <w:ins w:id="800" w:author="Jens Stevens" w:date="2019-10-29T20:23:00Z">
        <w:r w:rsidR="00E97114">
          <w:rPr>
            <w:rFonts w:ascii="Times New Roman" w:hAnsi="Times New Roman" w:cs="Times New Roman"/>
            <w:color w:val="000000" w:themeColor="text1"/>
          </w:rPr>
          <w:t xml:space="preserve">the </w:t>
        </w:r>
        <w:r w:rsidR="00E97114">
          <w:rPr>
            <w:rFonts w:ascii="Times New Roman" w:hAnsi="Times New Roman" w:cs="Times New Roman"/>
            <w:color w:val="000000" w:themeColor="text1"/>
          </w:rPr>
          <w:lastRenderedPageBreak/>
          <w:t>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801" w:author="Jens Stevens" w:date="2019-10-29T20:23:00Z">
        <w:r w:rsidR="00E97114">
          <w:rPr>
            <w:rFonts w:ascii="Times New Roman" w:hAnsi="Times New Roman" w:cs="Times New Roman"/>
            <w:color w:val="000000" w:themeColor="text1"/>
          </w:rPr>
          <w:t xml:space="preserve"> (Figure C</w:t>
        </w:r>
      </w:ins>
      <w:ins w:id="802" w:author="Jens Stevens" w:date="2019-10-29T20:24:00Z">
        <w:r w:rsidR="00E97114">
          <w:rPr>
            <w:rFonts w:ascii="Times New Roman" w:hAnsi="Times New Roman" w:cs="Times New Roman"/>
            <w:color w:val="000000" w:themeColor="text1"/>
          </w:rPr>
          <w:t>4</w:t>
        </w:r>
      </w:ins>
      <w:ins w:id="803"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804"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ins w:id="805" w:author="Stevens, Jens T" w:date="2019-11-05T15:03:00Z">
        <w:r w:rsidR="003D5566">
          <w:rPr>
            <w:rFonts w:ascii="Times New Roman" w:hAnsi="Times New Roman" w:cs="Times New Roman"/>
            <w:color w:val="000000" w:themeColor="text1"/>
          </w:rPr>
          <w:t xml:space="preserve">topography, </w:t>
        </w:r>
      </w:ins>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6824D85" w:rsidR="00E97114" w:rsidRDefault="00E97114" w:rsidP="00E97114">
      <w:pPr>
        <w:spacing w:line="480" w:lineRule="auto"/>
        <w:ind w:firstLine="720"/>
        <w:rPr>
          <w:ins w:id="806" w:author="Jens Stevens" w:date="2019-10-29T18:58:00Z"/>
          <w:rFonts w:ascii="Times New Roman" w:hAnsi="Times New Roman" w:cs="Times New Roman"/>
          <w:color w:val="000000" w:themeColor="text1"/>
        </w:rPr>
      </w:pPr>
      <w:del w:id="807"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808"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expected changes in forest structure from our re-measurement of forestry plots (Figure </w:t>
      </w:r>
      <w:del w:id="809" w:author="Jens Stevens" w:date="2019-10-29T18:56:00Z">
        <w:r w:rsidRPr="00182940" w:rsidDel="00D46858">
          <w:rPr>
            <w:rFonts w:ascii="Times New Roman" w:hAnsi="Times New Roman" w:cs="Times New Roman"/>
            <w:color w:val="000000" w:themeColor="text1"/>
          </w:rPr>
          <w:delText>4</w:delText>
        </w:r>
      </w:del>
      <w:ins w:id="810"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11" w:author="Jens Stevens" w:date="2019-10-29T18:56:00Z">
        <w:r>
          <w:rPr>
            <w:rFonts w:ascii="Times New Roman" w:hAnsi="Times New Roman" w:cs="Times New Roman"/>
            <w:color w:val="000000" w:themeColor="text1"/>
          </w:rPr>
          <w:t xml:space="preserve">For instance, we observed a </w:t>
        </w:r>
        <w:moveToRangeStart w:id="812"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in unburned red fir forest (Figure </w:t>
        </w:r>
        <w:del w:id="813"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814"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815" w:author="Jens Stevens" w:date="2019-10-29T18:56:00Z">
        <w:r w:rsidRPr="00182940">
          <w:rPr>
            <w:rFonts w:ascii="Times New Roman" w:hAnsi="Times New Roman" w:cs="Times New Roman"/>
            <w:color w:val="000000" w:themeColor="text1"/>
          </w:rPr>
          <w:t>.</w:t>
        </w:r>
      </w:ins>
      <w:moveToRangeEnd w:id="812"/>
      <w:ins w:id="816" w:author="Jens Stevens" w:date="2019-10-29T18:57:00Z">
        <w:r>
          <w:rPr>
            <w:rFonts w:ascii="Times New Roman" w:hAnsi="Times New Roman" w:cs="Times New Roman"/>
            <w:color w:val="000000" w:themeColor="text1"/>
          </w:rPr>
          <w:t xml:space="preserve"> </w:t>
        </w:r>
      </w:ins>
    </w:p>
    <w:p w14:paraId="0892AE77" w14:textId="14BB9E57" w:rsidR="00E97114" w:rsidRDefault="00E97114" w:rsidP="00E97114">
      <w:pPr>
        <w:spacing w:line="480" w:lineRule="auto"/>
        <w:ind w:firstLine="720"/>
        <w:rPr>
          <w:rFonts w:ascii="Times New Roman" w:hAnsi="Times New Roman" w:cs="Times New Roman"/>
          <w:color w:val="000000" w:themeColor="text1"/>
        </w:rPr>
      </w:pPr>
      <w:del w:id="817" w:author="Jens Stevens" w:date="2019-10-29T18:57:00Z">
        <w:r w:rsidRPr="00182940" w:rsidDel="00D46858">
          <w:rPr>
            <w:rFonts w:ascii="Times New Roman" w:hAnsi="Times New Roman" w:cs="Times New Roman"/>
            <w:color w:val="000000" w:themeColor="text1"/>
          </w:rPr>
          <w:delText>Specifically</w:delText>
        </w:r>
      </w:del>
      <w:ins w:id="818" w:author="Jens Stevens" w:date="2019-10-29T19:51:00Z">
        <w:r>
          <w:rPr>
            <w:rFonts w:ascii="Times New Roman" w:hAnsi="Times New Roman" w:cs="Times New Roman"/>
            <w:color w:val="000000" w:themeColor="text1"/>
          </w:rPr>
          <w:t xml:space="preserve">While large tree density </w:t>
        </w:r>
      </w:ins>
      <w:ins w:id="819" w:author="Jens Stevens" w:date="2019-10-29T20:27:00Z">
        <w:r w:rsidR="00F021F0">
          <w:rPr>
            <w:rFonts w:ascii="Times New Roman" w:hAnsi="Times New Roman" w:cs="Times New Roman"/>
            <w:color w:val="000000" w:themeColor="text1"/>
          </w:rPr>
          <w:t xml:space="preserve">in the forestry plots </w:t>
        </w:r>
      </w:ins>
      <w:ins w:id="820"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821" w:author="Jens Stevens" w:date="2019-10-29T19:51:00Z">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tree density </w:t>
      </w:r>
      <w:ins w:id="822" w:author="Stevens, Jens T" w:date="2019-11-05T15:04:00Z">
        <w:r w:rsidR="003D5566">
          <w:rPr>
            <w:rFonts w:ascii="Times New Roman" w:hAnsi="Times New Roman" w:cs="Times New Roman"/>
            <w:color w:val="000000" w:themeColor="text1"/>
          </w:rPr>
          <w:t xml:space="preserve">regardless of number of times burned </w:t>
        </w:r>
      </w:ins>
      <w:del w:id="823" w:author="Stevens, Jens T" w:date="2019-11-05T15:04:00Z">
        <w:r w:rsidRPr="00182940" w:rsidDel="003D5566">
          <w:rPr>
            <w:rFonts w:ascii="Times New Roman" w:hAnsi="Times New Roman" w:cs="Times New Roman"/>
            <w:color w:val="000000" w:themeColor="text1"/>
          </w:rPr>
          <w:delText xml:space="preserve">in all burn classes that was concentrated in the smallest size class (7.6 – 15.2 cm; </w:delText>
        </w:r>
      </w:del>
      <w:ins w:id="824" w:author="Stevens, Jens T" w:date="2019-11-05T15:04:00Z">
        <w:r w:rsidR="003D5566">
          <w:rPr>
            <w:rFonts w:ascii="Times New Roman" w:hAnsi="Times New Roman" w:cs="Times New Roman"/>
            <w:color w:val="000000" w:themeColor="text1"/>
          </w:rPr>
          <w:t>(</w:t>
        </w:r>
      </w:ins>
      <w:r w:rsidRPr="00182940">
        <w:rPr>
          <w:rFonts w:ascii="Times New Roman" w:hAnsi="Times New Roman" w:cs="Times New Roman"/>
          <w:color w:val="000000" w:themeColor="text1"/>
        </w:rPr>
        <w:t xml:space="preserve">Figure 4a). One of the objectives of managed wildfire is the removal of smaller understory trees, 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However in SCB, even in twice-burned plots, we saw an increase in </w:t>
      </w:r>
      <w:del w:id="825" w:author="Stevens, Jens T" w:date="2019-11-05T13:21:00Z">
        <w:r w:rsidRPr="00182940" w:rsidDel="00F06A60">
          <w:rPr>
            <w:rFonts w:ascii="Times New Roman" w:hAnsi="Times New Roman" w:cs="Times New Roman"/>
            <w:color w:val="000000" w:themeColor="text1"/>
          </w:rPr>
          <w:delText xml:space="preserve">fire sensitive </w:delText>
        </w:r>
      </w:del>
      <w:r w:rsidRPr="00182940">
        <w:rPr>
          <w:rFonts w:ascii="Times New Roman" w:hAnsi="Times New Roman" w:cs="Times New Roman"/>
          <w:color w:val="000000" w:themeColor="text1"/>
        </w:rPr>
        <w:t>species</w:t>
      </w:r>
      <w:ins w:id="826" w:author="Stevens, Jens T" w:date="2019-11-05T13:21:00Z">
        <w:r w:rsidR="00F06A60">
          <w:rPr>
            <w:rFonts w:ascii="Times New Roman" w:hAnsi="Times New Roman" w:cs="Times New Roman"/>
            <w:color w:val="000000" w:themeColor="text1"/>
          </w:rPr>
          <w:t xml:space="preserve"> more easily killed by fire</w:t>
        </w:r>
      </w:ins>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ins w:id="827"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828"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829" w:author="Jens Stevens" w:date="2019-10-25T13:52:00Z">
        <w:r>
          <w:rPr>
            <w:rFonts w:ascii="Times New Roman" w:hAnsi="Times New Roman" w:cs="Times New Roman"/>
            <w:color w:val="000000" w:themeColor="text1"/>
          </w:rPr>
          <w:t xml:space="preserve">classified as low to moderate burn severity in the second fire (the initial fire in each case </w:t>
        </w:r>
        <w:r>
          <w:rPr>
            <w:rFonts w:ascii="Times New Roman" w:hAnsi="Times New Roman" w:cs="Times New Roman"/>
            <w:color w:val="000000" w:themeColor="text1"/>
          </w:rPr>
          <w:lastRenderedPageBreak/>
          <w:t>pre-dated remotely sensed burn severity maps)</w:t>
        </w:r>
      </w:ins>
      <w:del w:id="830"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w:delText>
        </w:r>
      </w:del>
      <w:r w:rsidR="00BD64A6">
        <w:rPr>
          <w:rFonts w:ascii="Times New Roman" w:hAnsi="Times New Roman" w:cs="Times New Roman"/>
          <w:color w:val="000000" w:themeColor="text1"/>
        </w:rPr>
        <w:t xml:space="preserve">. </w:t>
      </w:r>
      <w:del w:id="831"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Given the absence of recent fire in the watershed discussed above (</w:t>
      </w:r>
      <w:del w:id="832" w:author="Stevens, Jens T" w:date="2019-11-05T15:07:00Z">
        <w:r w:rsidRPr="00182940" w:rsidDel="003D5566">
          <w:rPr>
            <w:rFonts w:ascii="Times New Roman" w:hAnsi="Times New Roman" w:cs="Times New Roman"/>
            <w:color w:val="000000" w:themeColor="text1"/>
          </w:rPr>
          <w:delText xml:space="preserve">A. Caprio, pers. comm.; </w:delText>
        </w:r>
      </w:del>
      <w:r w:rsidRPr="00182940">
        <w:rPr>
          <w:rFonts w:ascii="Times New Roman" w:hAnsi="Times New Roman" w:cs="Times New Roman"/>
          <w:color w:val="000000" w:themeColor="text1"/>
        </w:rPr>
        <w:t xml:space="preserve">Table A1), </w:t>
      </w:r>
      <w:del w:id="833"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del w:id="834" w:author="Jens Stevens" w:date="2019-10-29T18:53:00Z">
        <w:r w:rsidRPr="00182940" w:rsidDel="00D46858">
          <w:rPr>
            <w:rFonts w:ascii="Times New Roman" w:hAnsi="Times New Roman" w:cs="Times New Roman"/>
            <w:color w:val="000000" w:themeColor="text1"/>
          </w:rPr>
          <w:delText xml:space="preserve">has </w:delText>
        </w:r>
      </w:del>
      <w:ins w:id="835"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836" w:author="Jens Stevens" w:date="2019-10-29T18:54:00Z">
        <w:r>
          <w:rPr>
            <w:rFonts w:ascii="Times New Roman" w:hAnsi="Times New Roman" w:cs="Times New Roman"/>
            <w:color w:val="000000" w:themeColor="text1"/>
          </w:rPr>
          <w:t xml:space="preserve"> even if those fires did consume much of the </w:t>
        </w:r>
      </w:ins>
      <w:ins w:id="837" w:author="Gabrielle Boisrame" w:date="2019-10-31T11:43:00Z">
        <w:r w:rsidR="00851714">
          <w:rPr>
            <w:rFonts w:ascii="Times New Roman" w:hAnsi="Times New Roman" w:cs="Times New Roman"/>
            <w:color w:val="000000" w:themeColor="text1"/>
          </w:rPr>
          <w:t xml:space="preserve">previous </w:t>
        </w:r>
      </w:ins>
      <w:ins w:id="838" w:author="Jens Stevens" w:date="2019-10-29T18:54:00Z">
        <w:r>
          <w:rPr>
            <w:rFonts w:ascii="Times New Roman" w:hAnsi="Times New Roman" w:cs="Times New Roman"/>
            <w:color w:val="000000" w:themeColor="text1"/>
          </w:rPr>
          <w:t>regeneration layer</w:t>
        </w:r>
      </w:ins>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39" w:author="Stevens, Jens T" w:date="2019-11-04T17:55:00Z">
        <w:r w:rsidR="00BD64A6">
          <w:rPr>
            <w:rFonts w:ascii="Times New Roman" w:hAnsi="Times New Roman" w:cs="Times New Roman"/>
            <w:color w:val="000000" w:themeColor="text1"/>
          </w:rPr>
          <w:t>The increase in shrubs at all burn frequencies</w:t>
        </w:r>
      </w:ins>
      <w:ins w:id="840" w:author="Stevens, Jens T" w:date="2019-11-04T17:56:00Z">
        <w:r w:rsidR="00BD64A6">
          <w:rPr>
            <w:rFonts w:ascii="Times New Roman" w:hAnsi="Times New Roman" w:cs="Times New Roman"/>
            <w:color w:val="000000" w:themeColor="text1"/>
          </w:rPr>
          <w:t xml:space="preserve"> (Figure 4)</w:t>
        </w:r>
      </w:ins>
      <w:ins w:id="841" w:author="Stevens, Jens T" w:date="2019-11-04T17:55:00Z">
        <w:r w:rsidR="00BD64A6">
          <w:rPr>
            <w:rFonts w:ascii="Times New Roman" w:hAnsi="Times New Roman" w:cs="Times New Roman"/>
            <w:color w:val="000000" w:themeColor="text1"/>
          </w:rPr>
          <w:t xml:space="preserve">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ins>
    </w:p>
    <w:p w14:paraId="062FCD80" w14:textId="278BDAEF" w:rsidR="00D71C45" w:rsidRPr="00182940" w:rsidRDefault="00E97114" w:rsidP="00E97114">
      <w:pPr>
        <w:spacing w:line="480" w:lineRule="auto"/>
        <w:ind w:firstLine="720"/>
        <w:rPr>
          <w:rFonts w:ascii="Times New Roman" w:hAnsi="Times New Roman" w:cs="Times New Roman"/>
          <w:color w:val="000000" w:themeColor="text1"/>
        </w:rPr>
      </w:pPr>
      <w:ins w:id="842" w:author="Jens Stevens" w:date="2019-10-29T20:25:00Z">
        <w:r>
          <w:rPr>
            <w:rFonts w:ascii="Times New Roman" w:hAnsi="Times New Roman" w:cs="Times New Roman"/>
            <w:color w:val="000000" w:themeColor="text1"/>
          </w:rPr>
          <w:t xml:space="preserve">With respect to the soil moisture analysis, </w:t>
        </w:r>
      </w:ins>
      <w:del w:id="843" w:author="Jens Stevens" w:date="2019-10-29T20:26:00Z">
        <w:r w:rsidR="00F13F6C" w:rsidRPr="00182940" w:rsidDel="00E97114">
          <w:rPr>
            <w:rFonts w:ascii="Times New Roman" w:hAnsi="Times New Roman" w:cs="Times New Roman"/>
            <w:color w:val="000000" w:themeColor="text1"/>
          </w:rPr>
          <w:delText xml:space="preserve">The </w:delText>
        </w:r>
      </w:del>
      <w:ins w:id="844"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845"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846"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847"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848"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849"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850"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851" w:author="Jens Stevens" w:date="2019-10-29T20:39:00Z" w:name="move23273684"/>
      <w:moveTo w:id="852" w:author="Jens Stevens" w:date="2019-10-29T20:39:00Z">
        <w:del w:id="853" w:author="Jens Stevens" w:date="2019-10-29T20:39:00Z">
          <w:r w:rsidR="00A321EC" w:rsidRPr="00182940" w:rsidDel="00F55E6B">
            <w:rPr>
              <w:rFonts w:ascii="Times New Roman" w:hAnsi="Times New Roman" w:cs="Times New Roman"/>
              <w:color w:val="000000" w:themeColor="text1"/>
            </w:rPr>
            <w:delText>This stands i</w:delText>
          </w:r>
        </w:del>
      </w:moveTo>
      <w:ins w:id="854" w:author="Jens Stevens" w:date="2019-10-29T20:39:00Z">
        <w:r w:rsidR="00F55E6B">
          <w:rPr>
            <w:rFonts w:ascii="Times New Roman" w:hAnsi="Times New Roman" w:cs="Times New Roman"/>
            <w:color w:val="000000" w:themeColor="text1"/>
          </w:rPr>
          <w:t>I</w:t>
        </w:r>
      </w:ins>
      <w:moveTo w:id="855" w:author="Jens Stevens" w:date="2019-10-29T20:39:00Z">
        <w:r w:rsidR="00A321EC" w:rsidRPr="00182940">
          <w:rPr>
            <w:rFonts w:ascii="Times New Roman" w:hAnsi="Times New Roman" w:cs="Times New Roman"/>
            <w:color w:val="000000" w:themeColor="text1"/>
          </w:rPr>
          <w:t>n contrast</w:t>
        </w:r>
      </w:moveTo>
      <w:ins w:id="856" w:author="Jens Stevens" w:date="2019-10-29T20:39:00Z">
        <w:r w:rsidR="00F55E6B">
          <w:rPr>
            <w:rFonts w:ascii="Times New Roman" w:hAnsi="Times New Roman" w:cs="Times New Roman"/>
            <w:color w:val="000000" w:themeColor="text1"/>
          </w:rPr>
          <w:t>, within</w:t>
        </w:r>
      </w:ins>
      <w:moveTo w:id="857" w:author="Jens Stevens" w:date="2019-10-29T20:39:00Z">
        <w:del w:id="858"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859"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 xml:space="preserve">pronounced increases in the dense meadow vegetation type were observed following fire </w:t>
        </w:r>
        <w:r w:rsidR="00A321EC"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moveTo>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ins w:id="860" w:author="Jens Stevens" w:date="2019-10-29T20:39:00Z">
        <w:r w:rsidR="00A321EC" w:rsidRPr="00182940">
          <w:rPr>
            <w:rFonts w:ascii="Times New Roman" w:hAnsi="Times New Roman" w:cs="Times New Roman"/>
            <w:color w:val="000000" w:themeColor="text1"/>
          </w:rPr>
        </w:r>
      </w:ins>
      <w:moveTo w:id="861" w:author="Jens Stevens" w:date="2019-10-29T20:39:00Z">
        <w:r w:rsidR="00A321EC" w:rsidRPr="00182940">
          <w:rPr>
            <w:rFonts w:ascii="Times New Roman" w:hAnsi="Times New Roman" w:cs="Times New Roman"/>
            <w:color w:val="000000" w:themeColor="text1"/>
          </w:rPr>
          <w:fldChar w:fldCharType="separate"/>
        </w:r>
      </w:moveTo>
      <w:r w:rsidR="006B53CB">
        <w:rPr>
          <w:rFonts w:ascii="Times New Roman" w:hAnsi="Times New Roman" w:cs="Times New Roman"/>
          <w:noProof/>
          <w:color w:val="000000" w:themeColor="text1"/>
        </w:rPr>
        <w:t>(Boisramé et al. 2017a, Boisramé et al. 2017b)</w:t>
      </w:r>
      <w:moveTo w:id="862" w:author="Jens Stevens" w:date="2019-10-29T20:39:00Z">
        <w:r w:rsidR="00A321EC" w:rsidRPr="00182940">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851"/>
      <w:r w:rsidR="00F55E6B" w:rsidRPr="00182940">
        <w:rPr>
          <w:rFonts w:ascii="Times New Roman" w:hAnsi="Times New Roman" w:cs="Times New Roman"/>
          <w:color w:val="000000" w:themeColor="text1"/>
        </w:rPr>
        <w:t xml:space="preserve">In ICB, there may have been a greater encroachment of trees, particularly </w:t>
      </w:r>
      <w:del w:id="863" w:author="Jens Stevens" w:date="2019-10-29T21:26:00Z">
        <w:r w:rsidR="00F55E6B" w:rsidRPr="00E575F2" w:rsidDel="00E575F2">
          <w:rPr>
            <w:rFonts w:ascii="Times New Roman" w:hAnsi="Times New Roman" w:cs="Times New Roman"/>
            <w:i/>
            <w:color w:val="000000" w:themeColor="text1"/>
          </w:rPr>
          <w:delText>lodgepole pine</w:delText>
        </w:r>
      </w:del>
      <w:ins w:id="864" w:author="Jens Stevens" w:date="2019-10-29T21:26:00Z">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ins>
      <w:proofErr w:type="spellEnd"/>
      <w:r w:rsidR="00F55E6B" w:rsidRPr="00182940">
        <w:rPr>
          <w:rFonts w:ascii="Times New Roman" w:hAnsi="Times New Roman" w:cs="Times New Roman"/>
          <w:color w:val="000000" w:themeColor="text1"/>
        </w:rPr>
        <w:t xml:space="preserve">, into meadows during the </w:t>
      </w:r>
      <w:del w:id="865" w:author="Stevens, Jens T" w:date="2019-11-05T15:08:00Z">
        <w:r w:rsidR="00F55E6B" w:rsidRPr="00182940" w:rsidDel="003D5566">
          <w:rPr>
            <w:rFonts w:ascii="Times New Roman" w:hAnsi="Times New Roman" w:cs="Times New Roman"/>
            <w:color w:val="000000" w:themeColor="text1"/>
          </w:rPr>
          <w:delText xml:space="preserve">early </w:delText>
        </w:r>
      </w:del>
      <w:ins w:id="866" w:author="Stevens, Jens T" w:date="2019-11-05T15:08:00Z">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w:t>
      </w:r>
      <w:ins w:id="867"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w:t>
        </w:r>
        <w:r w:rsidR="00F55E6B">
          <w:rPr>
            <w:rFonts w:ascii="Times New Roman" w:hAnsi="Times New Roman" w:cs="Times New Roman"/>
            <w:color w:val="000000" w:themeColor="text1"/>
          </w:rPr>
          <w:lastRenderedPageBreak/>
          <w:t>burned (Figure 3).</w:t>
        </w:r>
      </w:ins>
      <w:r w:rsidR="00F55E6B" w:rsidRPr="00182940">
        <w:rPr>
          <w:rFonts w:ascii="Times New Roman" w:hAnsi="Times New Roman" w:cs="Times New Roman"/>
          <w:color w:val="000000" w:themeColor="text1"/>
        </w:rPr>
        <w:t xml:space="preserve"> </w:t>
      </w:r>
      <w:del w:id="868"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869"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870"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871" w:author="Gabrielle" w:date="2019-10-13T22:18:00Z">
        <w:r w:rsidR="00132722">
          <w:rPr>
            <w:rFonts w:ascii="Times New Roman" w:hAnsi="Times New Roman" w:cs="Times New Roman"/>
            <w:color w:val="000000" w:themeColor="text1"/>
          </w:rPr>
          <w:t xml:space="preserve">(which impact soil moisture) </w:t>
        </w:r>
      </w:ins>
      <w:ins w:id="872" w:author="Gabrielle" w:date="2019-10-13T22:16:00Z">
        <w:r w:rsidR="00132722">
          <w:rPr>
            <w:rFonts w:ascii="Times New Roman" w:hAnsi="Times New Roman" w:cs="Times New Roman"/>
            <w:color w:val="000000" w:themeColor="text1"/>
          </w:rPr>
          <w:t>to recover to pre-fire conditions</w:t>
        </w:r>
      </w:ins>
      <w:ins w:id="873" w:author="Gabrielle" w:date="2019-10-13T22:18:00Z">
        <w:r w:rsidR="00132722">
          <w:rPr>
            <w:rFonts w:ascii="Times New Roman" w:hAnsi="Times New Roman" w:cs="Times New Roman"/>
            <w:color w:val="000000" w:themeColor="text1"/>
          </w:rPr>
          <w:t xml:space="preserve"> </w:t>
        </w:r>
      </w:ins>
      <w:ins w:id="874" w:author="Gabrielle" w:date="2019-10-13T22:19:00Z">
        <w:r w:rsidR="00132722">
          <w:rPr>
            <w:rFonts w:ascii="Times New Roman" w:hAnsi="Times New Roman" w:cs="Times New Roman"/>
            <w:color w:val="000000" w:themeColor="text1"/>
          </w:rPr>
          <w:t>(Roche et al. 2018)</w:t>
        </w:r>
      </w:ins>
      <w:ins w:id="875"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876"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877"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878" w:author="Jens Stevens" w:date="2019-10-29T13:50:00Z">
        <w:r w:rsidR="00955320" w:rsidRPr="00182940" w:rsidDel="003664D6">
          <w:rPr>
            <w:rFonts w:ascii="Times New Roman" w:hAnsi="Times New Roman" w:cs="Times New Roman"/>
            <w:color w:val="000000" w:themeColor="text1"/>
          </w:rPr>
          <w:delText>2, 3</w:delText>
        </w:r>
      </w:del>
      <w:del w:id="879"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880" w:author="Gabrielle" w:date="2019-10-13T22:14:00Z">
        <w:del w:id="881" w:author="Jens Stevens" w:date="2019-10-29T20:33:00Z">
          <w:r w:rsidR="00132722" w:rsidDel="00A321EC">
            <w:rPr>
              <w:rFonts w:ascii="Times New Roman" w:hAnsi="Times New Roman" w:cs="Times New Roman"/>
              <w:color w:val="000000" w:themeColor="text1"/>
            </w:rPr>
            <w:delText>associated with the highest</w:delText>
          </w:r>
        </w:del>
      </w:ins>
      <w:del w:id="882"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883" w:author="Jens Stevens" w:date="2019-10-29T20:39:00Z" w:name="move23273684"/>
      <w:moveFrom w:id="884"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moveFrom>
      <w:del w:id="885" w:author="Jens Stevens" w:date="2019-10-29T20:39:00Z">
        <w:r w:rsidR="00F37E62" w:rsidRPr="00182940" w:rsidDel="00A321EC">
          <w:rPr>
            <w:rFonts w:ascii="Times New Roman" w:hAnsi="Times New Roman" w:cs="Times New Roman"/>
            <w:color w:val="000000" w:themeColor="text1"/>
          </w:rPr>
        </w:r>
      </w:del>
      <w:moveFrom w:id="886" w:author="Jens Stevens" w:date="2019-10-29T20:39:00Z">
        <w:r w:rsidR="00F37E62" w:rsidRPr="00182940" w:rsidDel="00A321EC">
          <w:rPr>
            <w:rFonts w:ascii="Times New Roman" w:hAnsi="Times New Roman" w:cs="Times New Roman"/>
            <w:color w:val="000000" w:themeColor="text1"/>
          </w:rPr>
          <w:fldChar w:fldCharType="end"/>
        </w:r>
      </w:moveFrom>
      <w:del w:id="887" w:author="Jens Stevens" w:date="2019-10-29T20:39:00Z">
        <w:r w:rsidR="007C07A0" w:rsidRPr="00182940" w:rsidDel="00A321EC">
          <w:rPr>
            <w:rFonts w:ascii="Times New Roman" w:hAnsi="Times New Roman" w:cs="Times New Roman"/>
            <w:color w:val="000000" w:themeColor="text1"/>
          </w:rPr>
        </w:r>
      </w:del>
      <w:moveFrom w:id="888" w:author="Jens Stevens" w:date="2019-10-29T20:39:00Z">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883"/>
      <w:r w:rsidR="007C07A0" w:rsidRPr="00182940">
        <w:rPr>
          <w:rFonts w:ascii="Times New Roman" w:hAnsi="Times New Roman" w:cs="Times New Roman"/>
          <w:color w:val="000000" w:themeColor="text1"/>
        </w:rPr>
        <w:t xml:space="preserve"> </w:t>
      </w:r>
      <w:del w:id="889"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890" w:author="Jens Stevens" w:date="2019-10-29T20:43:00Z"/>
          <w:rFonts w:ascii="Times New Roman" w:hAnsi="Times New Roman" w:cs="Times New Roman"/>
          <w:color w:val="000000" w:themeColor="text1"/>
        </w:rPr>
      </w:pPr>
      <w:del w:id="891"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892" w:author="Jens Stevens" w:date="2019-10-29T13:50:00Z">
        <w:r w:rsidR="007C07A0" w:rsidRPr="00182940" w:rsidDel="003664D6">
          <w:rPr>
            <w:rFonts w:ascii="Times New Roman" w:hAnsi="Times New Roman" w:cs="Times New Roman"/>
            <w:color w:val="000000" w:themeColor="text1"/>
          </w:rPr>
          <w:delText>2, 3</w:delText>
        </w:r>
      </w:del>
      <w:del w:id="893"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2DAFF552"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del w:id="894" w:author="Gabrielle Boisrame" w:date="2019-10-31T15:44:00Z">
        <w:r w:rsidRPr="00182940" w:rsidDel="00140D62">
          <w:rPr>
            <w:rFonts w:ascii="Times New Roman" w:hAnsi="Times New Roman" w:cs="Times New Roman"/>
            <w:color w:val="000000" w:themeColor="text1"/>
          </w:rPr>
          <w:delText xml:space="preserve">show </w:delText>
        </w:r>
      </w:del>
      <w:ins w:id="895" w:author="Gabrielle Boisrame" w:date="2019-10-31T15:44:00Z">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that our spatially-distributed soil moisture measurements </w:t>
      </w:r>
      <w:del w:id="896" w:author="Gabrielle Boisrame" w:date="2019-10-31T15:45:00Z">
        <w:r w:rsidRPr="00182940" w:rsidDel="00140D62">
          <w:rPr>
            <w:rFonts w:ascii="Times New Roman" w:hAnsi="Times New Roman" w:cs="Times New Roman"/>
            <w:color w:val="000000" w:themeColor="text1"/>
          </w:rPr>
          <w:delText xml:space="preserve">provide a </w:delText>
        </w:r>
        <w:r w:rsidR="00A941BB" w:rsidRPr="00182940" w:rsidDel="00140D62">
          <w:rPr>
            <w:rFonts w:ascii="Times New Roman" w:hAnsi="Times New Roman" w:cs="Times New Roman"/>
            <w:color w:val="000000" w:themeColor="text1"/>
          </w:rPr>
          <w:delText>reasonable representation of spatial patterns in deeper soil moisture</w:delText>
        </w:r>
      </w:del>
      <w:ins w:id="897" w:author="Gabrielle Boisrame" w:date="2019-10-31T15:45:00Z">
        <w:r w:rsidR="00140D62">
          <w:rPr>
            <w:rFonts w:ascii="Times New Roman" w:hAnsi="Times New Roman" w:cs="Times New Roman"/>
            <w:color w:val="000000" w:themeColor="text1"/>
          </w:rPr>
          <w:t>can reflect conditions in deeper soils</w:t>
        </w:r>
      </w:ins>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del w:id="898" w:author="Stevens, Jens T" w:date="2019-11-05T14:11:00Z">
        <w:r w:rsidR="00BF728B" w:rsidRPr="00182940" w:rsidDel="00B879B5">
          <w:rPr>
            <w:rFonts w:ascii="Times New Roman" w:hAnsi="Times New Roman" w:cs="Times New Roman"/>
            <w:color w:val="000000" w:themeColor="text1"/>
          </w:rPr>
          <w:delText>8</w:delText>
        </w:r>
      </w:del>
      <w:ins w:id="899" w:author="Stevens, Jens T" w:date="2019-11-05T14:11:00Z">
        <w:r w:rsidR="00B879B5">
          <w:rPr>
            <w:rFonts w:ascii="Times New Roman" w:hAnsi="Times New Roman" w:cs="Times New Roman"/>
            <w:color w:val="000000" w:themeColor="text1"/>
          </w:rPr>
          <w:t>9</w:t>
        </w:r>
      </w:ins>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 </w:instrText>
      </w:r>
      <w:r w:rsidR="00642E59" w:rsidRPr="00E60928">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EN.CITE.DATA </w:instrText>
      </w:r>
      <w:r w:rsidR="00642E59" w:rsidRPr="00E60928">
        <w:rPr>
          <w:rFonts w:ascii="Times New Roman" w:hAnsi="Times New Roman" w:cs="Times New Roman"/>
          <w:noProof/>
          <w:color w:val="000000" w:themeColor="text1"/>
        </w:rPr>
      </w:r>
      <w:r w:rsidR="00642E59" w:rsidRPr="00E60928">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ins w:id="900" w:author="Gabrielle Boisrame" w:date="2019-10-31T15:46:00Z">
        <w:r w:rsidR="00140D62">
          <w:rPr>
            <w:rFonts w:ascii="Times New Roman" w:hAnsi="Times New Roman" w:cs="Times New Roman"/>
            <w:color w:val="000000" w:themeColor="text1"/>
          </w:rPr>
          <w:t xml:space="preserve"> However, </w:t>
        </w:r>
      </w:ins>
      <w:ins w:id="901" w:author="Gabrielle Boisrame" w:date="2019-10-31T15:50:00Z">
        <w:r w:rsidR="00F73479">
          <w:rPr>
            <w:rFonts w:ascii="Times New Roman" w:hAnsi="Times New Roman" w:cs="Times New Roman"/>
            <w:color w:val="000000" w:themeColor="text1"/>
          </w:rPr>
          <w:t xml:space="preserve">there is </w:t>
        </w:r>
      </w:ins>
      <w:ins w:id="902" w:author="Gabrielle Boisrame" w:date="2019-10-31T15:53:00Z">
        <w:r w:rsidR="00F73479">
          <w:rPr>
            <w:rFonts w:ascii="Times New Roman" w:hAnsi="Times New Roman" w:cs="Times New Roman"/>
            <w:color w:val="000000" w:themeColor="text1"/>
          </w:rPr>
          <w:t>high</w:t>
        </w:r>
      </w:ins>
      <w:ins w:id="903" w:author="Gabrielle Boisrame" w:date="2019-10-31T15:50:00Z">
        <w:r w:rsidR="00F73479">
          <w:rPr>
            <w:rFonts w:ascii="Times New Roman" w:hAnsi="Times New Roman" w:cs="Times New Roman"/>
            <w:color w:val="000000" w:themeColor="text1"/>
          </w:rPr>
          <w:t xml:space="preserve"> uncertainty </w:t>
        </w:r>
      </w:ins>
      <w:ins w:id="904" w:author="Gabrielle Boisrame" w:date="2019-10-31T15:52:00Z">
        <w:r w:rsidR="00F73479">
          <w:rPr>
            <w:rFonts w:ascii="Times New Roman" w:hAnsi="Times New Roman" w:cs="Times New Roman"/>
            <w:color w:val="000000" w:themeColor="text1"/>
          </w:rPr>
          <w:t>regarding the changes to deeper soil water storage</w:t>
        </w:r>
      </w:ins>
      <w:ins w:id="905" w:author="Gabrielle Boisrame" w:date="2019-10-31T15:50:00Z">
        <w:r w:rsidR="00F73479">
          <w:rPr>
            <w:rFonts w:ascii="Times New Roman" w:hAnsi="Times New Roman" w:cs="Times New Roman"/>
            <w:color w:val="000000" w:themeColor="text1"/>
          </w:rPr>
          <w:t xml:space="preserve">, since </w:t>
        </w:r>
      </w:ins>
      <w:ins w:id="906" w:author="Gabrielle Boisrame" w:date="2019-10-31T15:46:00Z">
        <w:r w:rsidR="00140D62">
          <w:rPr>
            <w:rFonts w:ascii="Times New Roman" w:hAnsi="Times New Roman" w:cs="Times New Roman"/>
            <w:color w:val="000000" w:themeColor="text1"/>
          </w:rPr>
          <w:t xml:space="preserve">we cannot </w:t>
        </w:r>
      </w:ins>
      <w:ins w:id="907" w:author="Gabrielle Boisrame" w:date="2019-10-31T15:49:00Z">
        <w:r w:rsidR="00140D62">
          <w:rPr>
            <w:rFonts w:ascii="Times New Roman" w:hAnsi="Times New Roman" w:cs="Times New Roman"/>
            <w:color w:val="000000" w:themeColor="text1"/>
          </w:rPr>
          <w:t>determine how broadly these relationships between deep and shallow soils extent beyond the weather station locations.</w:t>
        </w:r>
      </w:ins>
    </w:p>
    <w:p w14:paraId="075987D3" w14:textId="3C5FF7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B, with years since fire, times burned, and year of measurement being the least important predictors in both watersheds (Figure</w:t>
      </w:r>
      <w:del w:id="908" w:author="Gabrielle" w:date="2019-11-06T08:56:00Z">
        <w:r w:rsidR="00DF2F99" w:rsidRPr="00182940" w:rsidDel="00C66BB8">
          <w:rPr>
            <w:rFonts w:ascii="Times New Roman" w:hAnsi="Times New Roman" w:cs="Times New Roman"/>
            <w:color w:val="000000" w:themeColor="text1"/>
          </w:rPr>
          <w:delText>s</w:delText>
        </w:r>
      </w:del>
      <w:r w:rsidR="00DF2F99" w:rsidRPr="00182940">
        <w:rPr>
          <w:rFonts w:ascii="Times New Roman" w:hAnsi="Times New Roman" w:cs="Times New Roman"/>
          <w:color w:val="000000" w:themeColor="text1"/>
        </w:rPr>
        <w:t xml:space="preserve"> </w:t>
      </w:r>
      <w:ins w:id="909" w:author="Gabrielle" w:date="2019-11-06T08:56:00Z">
        <w:r w:rsidR="00C66BB8">
          <w:rPr>
            <w:rFonts w:ascii="Times New Roman" w:hAnsi="Times New Roman" w:cs="Times New Roman"/>
            <w:color w:val="000000" w:themeColor="text1"/>
          </w:rPr>
          <w:t>D</w:t>
        </w:r>
      </w:ins>
      <w:del w:id="910" w:author="Gabrielle" w:date="2019-11-06T08:56:00Z">
        <w:r w:rsidR="00DF2F99" w:rsidRPr="00182940" w:rsidDel="00C66BB8">
          <w:rPr>
            <w:rFonts w:ascii="Times New Roman" w:hAnsi="Times New Roman" w:cs="Times New Roman"/>
            <w:color w:val="000000" w:themeColor="text1"/>
          </w:rPr>
          <w:delText>C</w:delText>
        </w:r>
      </w:del>
      <w:r w:rsidR="00DF2F99" w:rsidRPr="00182940">
        <w:rPr>
          <w:rFonts w:ascii="Times New Roman" w:hAnsi="Times New Roman" w:cs="Times New Roman"/>
          <w:color w:val="000000" w:themeColor="text1"/>
        </w:rPr>
        <w:t>1</w:t>
      </w:r>
      <w:del w:id="911" w:author="Gabrielle" w:date="2019-11-06T08:56:00Z">
        <w:r w:rsidR="00DF2F99" w:rsidRPr="00182940" w:rsidDel="00C66BB8">
          <w:rPr>
            <w:rFonts w:ascii="Times New Roman" w:hAnsi="Times New Roman" w:cs="Times New Roman"/>
            <w:color w:val="000000" w:themeColor="text1"/>
          </w:rPr>
          <w:delText xml:space="preserve"> and C1b</w:delText>
        </w:r>
      </w:del>
      <w:r w:rsidR="00DF2F99"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However, the relatively poor ability of the </w:t>
      </w:r>
      <w:r w:rsidRPr="00182940">
        <w:rPr>
          <w:rFonts w:ascii="Times New Roman" w:hAnsi="Times New Roman" w:cs="Times New Roman"/>
          <w:color w:val="000000" w:themeColor="text1"/>
        </w:rPr>
        <w:lastRenderedPageBreak/>
        <w:t xml:space="preserve">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ins w:id="912" w:author="Gabrielle" w:date="2019-11-06T08:57:00Z">
        <w:r w:rsidR="00C66BB8">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commentRangeStart w:id="913"/>
      <w:commentRangeStart w:id="914"/>
      <w:r w:rsidR="00EC6E5F" w:rsidRPr="00182940">
        <w:rPr>
          <w:rFonts w:ascii="Times New Roman" w:hAnsi="Times New Roman" w:cs="Times New Roman"/>
          <w:color w:val="000000" w:themeColor="text1"/>
        </w:rPr>
        <w:t>is not clear</w:t>
      </w:r>
      <w:commentRangeEnd w:id="913"/>
      <w:r w:rsidR="003A1DDC">
        <w:rPr>
          <w:rStyle w:val="CommentReference"/>
        </w:rPr>
        <w:commentReference w:id="913"/>
      </w:r>
      <w:commentRangeEnd w:id="914"/>
      <w:r w:rsidR="00C66BB8">
        <w:rPr>
          <w:rStyle w:val="CommentReference"/>
        </w:rPr>
        <w:commentReference w:id="914"/>
      </w:r>
      <w:ins w:id="915" w:author="Gabrielle" w:date="2019-11-06T08:57:00Z">
        <w:r w:rsidR="00C66BB8">
          <w:rPr>
            <w:rFonts w:ascii="Times New Roman" w:hAnsi="Times New Roman" w:cs="Times New Roman"/>
            <w:color w:val="000000" w:themeColor="text1"/>
          </w:rPr>
          <w:t xml:space="preserve"> given the information available</w:t>
        </w:r>
      </w:ins>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916" w:author="Jens Stevens" w:date="2019-10-29T20:44:00Z"/>
          <w:rFonts w:ascii="Times New Roman" w:hAnsi="Times New Roman" w:cs="Times New Roman"/>
          <w:color w:val="000000" w:themeColor="text1"/>
        </w:rPr>
      </w:pPr>
      <w:del w:id="917"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Conclusion</w:t>
      </w:r>
    </w:p>
    <w:p w14:paraId="5D09C2A4" w14:textId="0BE25BEB" w:rsidR="00451170" w:rsidRDefault="00D86D9F" w:rsidP="00100E90">
      <w:pPr>
        <w:spacing w:line="480" w:lineRule="auto"/>
        <w:ind w:firstLine="720"/>
        <w:rPr>
          <w:ins w:id="918" w:author="Gabrielle Boisrame" w:date="2019-10-31T11:48:00Z"/>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ins w:id="919" w:author="Stevens, Jens T" w:date="2019-11-04T18:44:00Z">
        <w:r w:rsidR="00B12F0C">
          <w:rPr>
            <w:rFonts w:ascii="Times New Roman" w:hAnsi="Times New Roman" w:cs="Times New Roman"/>
            <w:color w:val="000000" w:themeColor="text1"/>
          </w:rPr>
          <w:t>While the nearby ICB is similar to SCB in size, elevation and forest types</w:t>
        </w:r>
        <w:del w:id="920" w:author="Gabrielle" w:date="2019-11-06T10:34:00Z">
          <w:r w:rsidR="00B12F0C" w:rsidDel="00242711">
            <w:rPr>
              <w:rFonts w:ascii="Times New Roman" w:hAnsi="Times New Roman" w:cs="Times New Roman"/>
              <w:color w:val="000000" w:themeColor="text1"/>
            </w:rPr>
            <w:delText xml:space="preserve">, </w:delText>
          </w:r>
        </w:del>
      </w:ins>
      <w:ins w:id="921" w:author="Gabrielle" w:date="2019-11-06T10:34:00Z">
        <w:r w:rsidR="00242711">
          <w:rPr>
            <w:rFonts w:ascii="Times New Roman" w:hAnsi="Times New Roman" w:cs="Times New Roman"/>
            <w:color w:val="000000" w:themeColor="text1"/>
          </w:rPr>
          <w:t xml:space="preserve"> </w:t>
        </w:r>
      </w:ins>
      <w:commentRangeStart w:id="922"/>
      <w:ins w:id="923" w:author="Gabrielle" w:date="2019-11-06T10:35:00Z">
        <w:r w:rsidR="00242711" w:rsidRPr="00242711">
          <w:rPr>
            <w:rFonts w:ascii="Times New Roman" w:hAnsi="Times New Roman" w:cs="Times New Roman"/>
            <w:color w:val="000000" w:themeColor="text1"/>
          </w:rPr>
          <w:t>- as well as the amount of time they have been managed un</w:t>
        </w:r>
        <w:r w:rsidR="00242711">
          <w:rPr>
            <w:rFonts w:ascii="Times New Roman" w:hAnsi="Times New Roman" w:cs="Times New Roman"/>
            <w:color w:val="000000" w:themeColor="text1"/>
          </w:rPr>
          <w:t xml:space="preserve">der a wildland fire use policy </w:t>
        </w:r>
        <w:r w:rsidR="00242711" w:rsidRPr="00242711">
          <w:rPr>
            <w:rFonts w:ascii="Times New Roman" w:hAnsi="Times New Roman" w:cs="Times New Roman"/>
            <w:color w:val="000000" w:themeColor="text1"/>
          </w:rPr>
          <w:t xml:space="preserve">- </w:t>
        </w:r>
      </w:ins>
      <w:commentRangeEnd w:id="922"/>
      <w:ins w:id="924" w:author="Gabrielle" w:date="2019-11-06T10:36:00Z">
        <w:r w:rsidR="004760E3">
          <w:rPr>
            <w:rStyle w:val="CommentReference"/>
          </w:rPr>
          <w:commentReference w:id="922"/>
        </w:r>
      </w:ins>
      <w:ins w:id="925" w:author="Stevens, Jens T" w:date="2019-11-04T18:44:00Z">
        <w:r w:rsidR="00B12F0C">
          <w:rPr>
            <w:rFonts w:ascii="Times New Roman" w:hAnsi="Times New Roman" w:cs="Times New Roman"/>
            <w:color w:val="000000" w:themeColor="text1"/>
          </w:rPr>
          <w:t xml:space="preserve">assuming similar </w:t>
        </w:r>
      </w:ins>
      <w:del w:id="926" w:author="Stevens, Jens T" w:date="2019-11-04T18:44:00Z">
        <w:r w:rsidRPr="00182940" w:rsidDel="00B12F0C">
          <w:rPr>
            <w:rFonts w:ascii="Times New Roman" w:hAnsi="Times New Roman" w:cs="Times New Roman"/>
            <w:color w:val="000000" w:themeColor="text1"/>
          </w:rPr>
          <w:delText xml:space="preserve">If, in the absence of </w:delText>
        </w:r>
        <w:r w:rsidR="007C7A31" w:rsidRPr="00182940" w:rsidDel="00B12F0C">
          <w:rPr>
            <w:rFonts w:ascii="Times New Roman" w:hAnsi="Times New Roman" w:cs="Times New Roman"/>
            <w:color w:val="000000" w:themeColor="text1"/>
          </w:rPr>
          <w:delText xml:space="preserve">local </w:delText>
        </w:r>
        <w:r w:rsidRPr="00182940" w:rsidDel="00B12F0C">
          <w:rPr>
            <w:rFonts w:ascii="Times New Roman" w:hAnsi="Times New Roman" w:cs="Times New Roman"/>
            <w:color w:val="000000" w:themeColor="text1"/>
          </w:rPr>
          <w:delText xml:space="preserve">historical imagery and on-the-ground forest structure data, we were to </w:delText>
        </w:r>
        <w:r w:rsidR="00A70AC5" w:rsidRPr="00182940" w:rsidDel="00B12F0C">
          <w:rPr>
            <w:rFonts w:ascii="Times New Roman" w:hAnsi="Times New Roman" w:cs="Times New Roman"/>
            <w:color w:val="000000" w:themeColor="text1"/>
          </w:rPr>
          <w:delText xml:space="preserve">predict </w:delText>
        </w:r>
      </w:del>
      <w:r w:rsidR="00A70AC5" w:rsidRPr="00182940">
        <w:rPr>
          <w:rFonts w:ascii="Times New Roman" w:hAnsi="Times New Roman" w:cs="Times New Roman"/>
          <w:color w:val="000000" w:themeColor="text1"/>
        </w:rPr>
        <w:t xml:space="preserve">fire-related changes in SCB </w:t>
      </w:r>
      <w:del w:id="927" w:author="Stevens, Jens T" w:date="2019-11-04T18:45:00Z">
        <w:r w:rsidR="00A70AC5" w:rsidRPr="00182940" w:rsidDel="00B12F0C">
          <w:rPr>
            <w:rFonts w:ascii="Times New Roman" w:hAnsi="Times New Roman" w:cs="Times New Roman"/>
            <w:color w:val="000000" w:themeColor="text1"/>
          </w:rPr>
          <w:delText xml:space="preserve">using </w:delText>
        </w:r>
        <w:r w:rsidRPr="00182940" w:rsidDel="00B12F0C">
          <w:rPr>
            <w:rFonts w:ascii="Times New Roman" w:hAnsi="Times New Roman" w:cs="Times New Roman"/>
            <w:color w:val="000000" w:themeColor="text1"/>
          </w:rPr>
          <w:delText>findings from a similar study conducted in ICB</w:delText>
        </w:r>
        <w:r w:rsidR="00DD3BAF" w:rsidRPr="00182940" w:rsidDel="00B12F0C">
          <w:rPr>
            <w:rFonts w:ascii="Times New Roman" w:hAnsi="Times New Roman" w:cs="Times New Roman"/>
            <w:color w:val="000000" w:themeColor="text1"/>
          </w:rPr>
          <w:delText>,</w:delText>
        </w:r>
        <w:r w:rsidRPr="00182940" w:rsidDel="00B12F0C">
          <w:rPr>
            <w:rFonts w:ascii="Times New Roman" w:hAnsi="Times New Roman" w:cs="Times New Roman"/>
            <w:color w:val="000000" w:themeColor="text1"/>
          </w:rPr>
          <w:delText xml:space="preserve"> we </w:delText>
        </w:r>
      </w:del>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ins w:id="928" w:author="Stevens, Jens T" w:date="2019-11-04T18:45:00Z">
        <w:r w:rsidR="00B12F0C">
          <w:rPr>
            <w:rFonts w:ascii="Times New Roman" w:hAnsi="Times New Roman" w:cs="Times New Roman"/>
            <w:color w:val="000000" w:themeColor="text1"/>
          </w:rPr>
          <w:t xml:space="preserve">, highlighting </w:t>
        </w:r>
      </w:ins>
      <w:ins w:id="929" w:author="Stevens, Jens T" w:date="2019-11-04T18:46:00Z">
        <w:r w:rsidR="00B12F0C">
          <w:rPr>
            <w:rFonts w:ascii="Times New Roman" w:hAnsi="Times New Roman" w:cs="Times New Roman"/>
            <w:color w:val="000000" w:themeColor="text1"/>
          </w:rPr>
          <w:t>the importance of the place-based field and imagery datasets that we used in our analysis here</w:t>
        </w:r>
      </w:ins>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ins w:id="930" w:author="Stevens, Jens T" w:date="2019-11-04T18:46:00Z">
        <w:r w:rsidR="00B12F0C">
          <w:rPr>
            <w:rFonts w:ascii="Times New Roman" w:hAnsi="Times New Roman" w:cs="Times New Roman"/>
            <w:color w:val="000000" w:themeColor="text1"/>
          </w:rPr>
          <w:t xml:space="preserve">, </w:t>
        </w:r>
      </w:ins>
      <w:del w:id="931" w:author="Stevens, Jens T" w:date="2019-11-04T18:46:00Z">
        <w:r w:rsidR="00DD3BAF" w:rsidRPr="00182940" w:rsidDel="00B12F0C">
          <w:rPr>
            <w:rFonts w:ascii="Times New Roman" w:hAnsi="Times New Roman" w:cs="Times New Roman"/>
            <w:color w:val="000000" w:themeColor="text1"/>
          </w:rPr>
          <w:delText xml:space="preserve">. </w:delText>
        </w:r>
        <w:r w:rsidR="007C7A31" w:rsidRPr="00182940" w:rsidDel="00B12F0C">
          <w:rPr>
            <w:rFonts w:ascii="Times New Roman" w:hAnsi="Times New Roman" w:cs="Times New Roman"/>
            <w:color w:val="000000" w:themeColor="text1"/>
          </w:rPr>
          <w:delText>This discrepancy appears to be</w:delText>
        </w:r>
      </w:del>
      <w:ins w:id="932" w:author="Stevens, Jens T" w:date="2019-11-04T18:46:00Z">
        <w:r w:rsidR="00B12F0C">
          <w:rPr>
            <w:rFonts w:ascii="Times New Roman" w:hAnsi="Times New Roman" w:cs="Times New Roman"/>
            <w:color w:val="000000" w:themeColor="text1"/>
          </w:rPr>
          <w:t>likely</w:t>
        </w:r>
      </w:ins>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ins w:id="933" w:author="Stevens, Jens T" w:date="2019-11-05T15:15: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the lower overall productivity</w:t>
      </w:r>
      <w:ins w:id="934" w:author="Stevens, Jens T" w:date="2019-11-05T15:16: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w:t>
      </w:r>
      <w:ins w:id="935" w:author="Stevens, Jens T" w:date="2019-11-05T15:16:00Z">
        <w:r w:rsidR="003A1DDC">
          <w:rPr>
            <w:rFonts w:ascii="Times New Roman" w:hAnsi="Times New Roman" w:cs="Times New Roman"/>
            <w:color w:val="000000" w:themeColor="text1"/>
          </w:rPr>
          <w:t xml:space="preserve">the reduced fire frequency, </w:t>
        </w:r>
      </w:ins>
      <w:r w:rsidR="007C7A31" w:rsidRPr="00182940">
        <w:rPr>
          <w:rFonts w:ascii="Times New Roman" w:hAnsi="Times New Roman" w:cs="Times New Roman"/>
          <w:color w:val="000000" w:themeColor="text1"/>
        </w:rPr>
        <w:t>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ins w:id="936" w:author="Gabrielle Boisrame" w:date="2019-10-31T11:48:00Z">
        <w:r w:rsidR="00851714">
          <w:rPr>
            <w:rFonts w:ascii="Times New Roman" w:hAnsi="Times New Roman" w:cs="Times New Roman"/>
            <w:color w:val="000000" w:themeColor="text1"/>
          </w:rPr>
          <w:t>s</w:t>
        </w:r>
      </w:ins>
      <w:r w:rsidR="00074F85" w:rsidRPr="00182940">
        <w:rPr>
          <w:rFonts w:ascii="Times New Roman" w:hAnsi="Times New Roman" w:cs="Times New Roman"/>
          <w:color w:val="000000" w:themeColor="text1"/>
        </w:rPr>
        <w:t>, including lower elevation sites</w:t>
      </w:r>
      <w:ins w:id="937"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del w:id="938" w:author="Stevens, Jens T" w:date="2019-11-04T18:47:00Z">
        <w:r w:rsidR="00451170" w:rsidRPr="00182940" w:rsidDel="00B12F0C">
          <w:rPr>
            <w:rFonts w:ascii="Times New Roman" w:hAnsi="Times New Roman" w:cs="Times New Roman"/>
            <w:color w:val="000000" w:themeColor="text1"/>
          </w:rPr>
          <w:delText>be needed to better</w:delText>
        </w:r>
        <w:r w:rsidR="00074F85" w:rsidRPr="00182940" w:rsidDel="00B12F0C">
          <w:rPr>
            <w:rFonts w:ascii="Times New Roman" w:hAnsi="Times New Roman" w:cs="Times New Roman"/>
            <w:color w:val="000000" w:themeColor="text1"/>
          </w:rPr>
          <w:delText xml:space="preserve"> elucidate the</w:delText>
        </w:r>
        <w:r w:rsidR="00F93A3A" w:rsidRPr="00182940" w:rsidDel="00B12F0C">
          <w:rPr>
            <w:rFonts w:ascii="Times New Roman" w:hAnsi="Times New Roman" w:cs="Times New Roman"/>
            <w:color w:val="000000" w:themeColor="text1"/>
          </w:rPr>
          <w:delText xml:space="preserve"> drivers of</w:delText>
        </w:r>
      </w:del>
      <w:ins w:id="939" w:author="Stevens, Jens T" w:date="2019-11-04T18:47:00Z">
        <w:r w:rsidR="00B12F0C">
          <w:rPr>
            <w:rFonts w:ascii="Times New Roman" w:hAnsi="Times New Roman" w:cs="Times New Roman"/>
            <w:color w:val="000000" w:themeColor="text1"/>
          </w:rPr>
          <w:t>further clarify the range of possible</w:t>
        </w:r>
      </w:ins>
      <w:r w:rsidR="00F93A3A" w:rsidRPr="00182940">
        <w:rPr>
          <w:rFonts w:ascii="Times New Roman" w:hAnsi="Times New Roman" w:cs="Times New Roman"/>
          <w:color w:val="000000" w:themeColor="text1"/>
        </w:rPr>
        <w:t xml:space="preserve"> landscape and hydrologic </w:t>
      </w:r>
      <w:del w:id="940" w:author="Stevens, Jens T" w:date="2019-11-04T18:48:00Z">
        <w:r w:rsidR="00F93A3A" w:rsidRPr="00182940" w:rsidDel="00B12F0C">
          <w:rPr>
            <w:rFonts w:ascii="Times New Roman" w:hAnsi="Times New Roman" w:cs="Times New Roman"/>
            <w:color w:val="000000" w:themeColor="text1"/>
          </w:rPr>
          <w:delText xml:space="preserve">change in </w:delText>
        </w:r>
      </w:del>
      <w:r w:rsidR="00F93A3A" w:rsidRPr="00182940">
        <w:rPr>
          <w:rFonts w:ascii="Times New Roman" w:hAnsi="Times New Roman" w:cs="Times New Roman"/>
          <w:color w:val="000000" w:themeColor="text1"/>
        </w:rPr>
        <w:t>response</w:t>
      </w:r>
      <w:ins w:id="941" w:author="Stevens, Jens T" w:date="2019-11-04T18:48:00Z">
        <w:r w:rsidR="00B12F0C">
          <w:rPr>
            <w:rFonts w:ascii="Times New Roman" w:hAnsi="Times New Roman" w:cs="Times New Roman"/>
            <w:color w:val="000000" w:themeColor="text1"/>
          </w:rPr>
          <w:t>s</w:t>
        </w:r>
      </w:ins>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ins w:id="942" w:author="Stevens, Jens T" w:date="2019-11-05T15:16:00Z">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ins>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ins w:id="943"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587955AF" w14:textId="77777777" w:rsidR="007C0FB5" w:rsidRPr="007C0FB5" w:rsidRDefault="00FF633D" w:rsidP="007C0FB5">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7C0FB5" w:rsidRPr="007C0FB5">
        <w:rPr>
          <w:b/>
          <w:noProof/>
        </w:rPr>
        <w:t>Literature Cited</w:t>
      </w:r>
    </w:p>
    <w:p w14:paraId="3F21CA45" w14:textId="77777777" w:rsidR="007C0FB5" w:rsidRPr="007C0FB5" w:rsidRDefault="007C0FB5" w:rsidP="007C0FB5">
      <w:pPr>
        <w:pStyle w:val="EndNoteBibliographyTitle"/>
        <w:rPr>
          <w:b/>
          <w:noProof/>
        </w:rPr>
      </w:pPr>
    </w:p>
    <w:p w14:paraId="79E5BBCD" w14:textId="77777777" w:rsidR="007C0FB5" w:rsidRPr="007C0FB5" w:rsidRDefault="007C0FB5" w:rsidP="007C0FB5">
      <w:pPr>
        <w:pStyle w:val="EndNoteBibliography"/>
        <w:ind w:left="420" w:hanging="420"/>
        <w:rPr>
          <w:noProof/>
        </w:rPr>
      </w:pPr>
      <w:r w:rsidRPr="007C0FB5">
        <w:rPr>
          <w:noProof/>
        </w:rPr>
        <w:t xml:space="preserve">Atchley, A. L., A. M. Kinoshita, S. R. Lopez, L. Trader, and R. Middleton. 2018. Simulating Surface and Subsurface Water Balance Changes Due to Burn Severity. Vadose Zone Journal </w:t>
      </w:r>
      <w:r w:rsidRPr="007C0FB5">
        <w:rPr>
          <w:b/>
          <w:noProof/>
        </w:rPr>
        <w:t>17</w:t>
      </w:r>
      <w:r w:rsidRPr="007C0FB5">
        <w:rPr>
          <w:noProof/>
        </w:rPr>
        <w:t>:13pp.</w:t>
      </w:r>
    </w:p>
    <w:p w14:paraId="117F41A8" w14:textId="77777777" w:rsidR="007C0FB5" w:rsidRPr="007C0FB5" w:rsidRDefault="007C0FB5" w:rsidP="007C0FB5">
      <w:pPr>
        <w:pStyle w:val="EndNoteBibliography"/>
        <w:ind w:left="420" w:hanging="420"/>
        <w:rPr>
          <w:noProof/>
        </w:rPr>
      </w:pPr>
      <w:r w:rsidRPr="007C0FB5">
        <w:rPr>
          <w:noProof/>
        </w:rPr>
        <w:t xml:space="preserve">Bales, R. C., J. W. Hopmans, A. T. O'Geen, M. Meadows, P. C. Hartsough, P. Kirchner, C. T. Hunsaker, and D. Beaudette. 2011. Soil moisture response to snowmelt and rainfall in a Sierra Nevada mixed-conifer forest. Vadose Zone Journal </w:t>
      </w:r>
      <w:r w:rsidRPr="007C0FB5">
        <w:rPr>
          <w:b/>
          <w:noProof/>
        </w:rPr>
        <w:t>10</w:t>
      </w:r>
      <w:r w:rsidRPr="007C0FB5">
        <w:rPr>
          <w:noProof/>
        </w:rPr>
        <w:t>:786-799.</w:t>
      </w:r>
    </w:p>
    <w:p w14:paraId="7F9A131D" w14:textId="77777777" w:rsidR="007C0FB5" w:rsidRPr="007C0FB5" w:rsidRDefault="007C0FB5" w:rsidP="007C0FB5">
      <w:pPr>
        <w:pStyle w:val="EndNoteBibliography"/>
        <w:ind w:left="420" w:hanging="420"/>
        <w:rPr>
          <w:noProof/>
        </w:rPr>
      </w:pPr>
      <w:r w:rsidRPr="007C0FB5">
        <w:rPr>
          <w:noProof/>
        </w:rPr>
        <w:t>Bates, D. M., M. Maechler, B. M. Bolker, and S. Walker. 2013. lme4: Linear mixed-effects models using Eigen and S4. R package version 1.0-5. CRAN.R-project.org/package=lme4.</w:t>
      </w:r>
    </w:p>
    <w:p w14:paraId="1652E9F1" w14:textId="77777777" w:rsidR="007C0FB5" w:rsidRPr="007C0FB5" w:rsidRDefault="007C0FB5" w:rsidP="007C0FB5">
      <w:pPr>
        <w:pStyle w:val="EndNoteBibliography"/>
        <w:ind w:left="420" w:hanging="420"/>
        <w:rPr>
          <w:noProof/>
        </w:rPr>
      </w:pPr>
      <w:r w:rsidRPr="007C0FB5">
        <w:rPr>
          <w:noProof/>
        </w:rPr>
        <w:t xml:space="preserve">Blaschke, T., G. J. Hay, M. Kelly, S. Lang, P. Hofmann, E. Addink, R. Q. Feitosa, F. Van der Meer, H. Van der Werff, F. J. I. j. o. p. Van Coillie, and r. sensing. 2014. Geographic object-based image analysis–towards a new paradigm.  </w:t>
      </w:r>
      <w:r w:rsidRPr="007C0FB5">
        <w:rPr>
          <w:b/>
          <w:noProof/>
        </w:rPr>
        <w:t>87</w:t>
      </w:r>
      <w:r w:rsidRPr="007C0FB5">
        <w:rPr>
          <w:noProof/>
        </w:rPr>
        <w:t>:180-191.</w:t>
      </w:r>
    </w:p>
    <w:p w14:paraId="52B95080" w14:textId="77777777" w:rsidR="007C0FB5" w:rsidRPr="007C0FB5" w:rsidRDefault="007C0FB5" w:rsidP="007C0FB5">
      <w:pPr>
        <w:pStyle w:val="EndNoteBibliography"/>
        <w:ind w:left="420" w:hanging="420"/>
        <w:rPr>
          <w:noProof/>
        </w:rPr>
      </w:pPr>
      <w:r w:rsidRPr="007C0FB5">
        <w:rPr>
          <w:noProof/>
        </w:rPr>
        <w:t xml:space="preserve">Boisramé, G., S. Thompson, B. Collins, and S. Stephens. 2017a. Managed wildfire effects on forest resilience and water in the Sierra Nevada. Ecosystems </w:t>
      </w:r>
      <w:r w:rsidRPr="007C0FB5">
        <w:rPr>
          <w:b/>
          <w:noProof/>
        </w:rPr>
        <w:t>20</w:t>
      </w:r>
      <w:r w:rsidRPr="007C0FB5">
        <w:rPr>
          <w:noProof/>
        </w:rPr>
        <w:t>:717–732.</w:t>
      </w:r>
    </w:p>
    <w:p w14:paraId="6FE2D621" w14:textId="77777777" w:rsidR="007C0FB5" w:rsidRPr="007C0FB5" w:rsidRDefault="007C0FB5" w:rsidP="007C0FB5">
      <w:pPr>
        <w:pStyle w:val="EndNoteBibliography"/>
        <w:ind w:left="420" w:hanging="420"/>
        <w:rPr>
          <w:noProof/>
        </w:rPr>
      </w:pPr>
      <w:r w:rsidRPr="007C0FB5">
        <w:rPr>
          <w:noProof/>
        </w:rPr>
        <w:t xml:space="preserve">Boisramé, G., S. Thompson, and S. Stephens. 2018. Hydrologic responses to restored wildfire regimes revealed by soil moisture-vegetation relationships. Advances in Water Resources </w:t>
      </w:r>
      <w:r w:rsidRPr="007C0FB5">
        <w:rPr>
          <w:b/>
          <w:noProof/>
        </w:rPr>
        <w:t>112</w:t>
      </w:r>
      <w:r w:rsidRPr="007C0FB5">
        <w:rPr>
          <w:noProof/>
        </w:rPr>
        <w:t>:124-146.</w:t>
      </w:r>
    </w:p>
    <w:p w14:paraId="62615510" w14:textId="77777777" w:rsidR="007C0FB5" w:rsidRPr="007C0FB5" w:rsidRDefault="007C0FB5" w:rsidP="007C0FB5">
      <w:pPr>
        <w:pStyle w:val="EndNoteBibliography"/>
        <w:ind w:left="420" w:hanging="420"/>
        <w:rPr>
          <w:noProof/>
        </w:rPr>
      </w:pPr>
      <w:r w:rsidRPr="007C0FB5">
        <w:rPr>
          <w:noProof/>
        </w:rPr>
        <w:t xml:space="preserve">Boisramé, G. F. S., S. E. Thompson, M. Kelly, J. Cavalli, K. M. Wilkin, and S. L. Stephens. 2017b. Vegetation change during 40years of repeated managed wildfires in the Sierra Nevada, California. Forest Ecology and Management </w:t>
      </w:r>
      <w:r w:rsidRPr="007C0FB5">
        <w:rPr>
          <w:b/>
          <w:noProof/>
        </w:rPr>
        <w:t>402</w:t>
      </w:r>
      <w:r w:rsidRPr="007C0FB5">
        <w:rPr>
          <w:noProof/>
        </w:rPr>
        <w:t>:241-252.</w:t>
      </w:r>
    </w:p>
    <w:p w14:paraId="71092CFC" w14:textId="77777777" w:rsidR="007C0FB5" w:rsidRPr="007C0FB5" w:rsidRDefault="007C0FB5" w:rsidP="007C0FB5">
      <w:pPr>
        <w:pStyle w:val="EndNoteBibliography"/>
        <w:ind w:left="420" w:hanging="420"/>
        <w:rPr>
          <w:noProof/>
        </w:rPr>
      </w:pPr>
      <w:r w:rsidRPr="007C0FB5">
        <w:rPr>
          <w:noProof/>
        </w:rPr>
        <w:t xml:space="preserve">Boisramé, G. F. S., S. E. Thompson, C. Tague, and S. L. Stephens. 2019. Restoring a natural fire regime alters the water balance of a Sierra Nevada catchment. Water Resources Research </w:t>
      </w:r>
      <w:r w:rsidRPr="007C0FB5">
        <w:rPr>
          <w:b/>
          <w:noProof/>
        </w:rPr>
        <w:t>55</w:t>
      </w:r>
      <w:r w:rsidRPr="007C0FB5">
        <w:rPr>
          <w:noProof/>
        </w:rPr>
        <w:t>:5751– 5769.</w:t>
      </w:r>
    </w:p>
    <w:p w14:paraId="5C451CA3" w14:textId="77777777" w:rsidR="007C0FB5" w:rsidRPr="007C0FB5" w:rsidRDefault="007C0FB5" w:rsidP="007C0FB5">
      <w:pPr>
        <w:pStyle w:val="EndNoteBibliography"/>
        <w:ind w:left="420" w:hanging="420"/>
        <w:rPr>
          <w:noProof/>
        </w:rPr>
      </w:pPr>
      <w:r w:rsidRPr="007C0FB5">
        <w:rPr>
          <w:noProof/>
        </w:rPr>
        <w:lastRenderedPageBreak/>
        <w:t>CalFire. 2018a. Top 20 largest California wildfires. http://www.fire.ca.gov/communications/downloads/fact_sheets/Top20_Acres.pdf.</w:t>
      </w:r>
    </w:p>
    <w:p w14:paraId="10C4513D" w14:textId="77777777" w:rsidR="007C0FB5" w:rsidRPr="007C0FB5" w:rsidRDefault="007C0FB5" w:rsidP="007C0FB5">
      <w:pPr>
        <w:pStyle w:val="EndNoteBibliography"/>
        <w:ind w:left="420" w:hanging="420"/>
        <w:rPr>
          <w:noProof/>
        </w:rPr>
      </w:pPr>
      <w:r w:rsidRPr="007C0FB5">
        <w:rPr>
          <w:noProof/>
        </w:rPr>
        <w:t>CalFire. 2018b. Top 20 most destructive California wildfires. http://www.fire.ca.gov/communications/downloads/fact_sheets/Top20_Acres.pdf.</w:t>
      </w:r>
    </w:p>
    <w:p w14:paraId="5EBF0E78" w14:textId="77777777" w:rsidR="007C0FB5" w:rsidRPr="007C0FB5" w:rsidRDefault="007C0FB5" w:rsidP="007C0FB5">
      <w:pPr>
        <w:pStyle w:val="EndNoteBibliography"/>
        <w:ind w:left="420" w:hanging="420"/>
        <w:rPr>
          <w:noProof/>
        </w:rPr>
      </w:pPr>
      <w:r w:rsidRPr="007C0FB5">
        <w:rPr>
          <w:noProof/>
        </w:rPr>
        <w:t>Caprio, A. C., and D. M. Graber. 2000. Returning fire to the mountains: can we successfully restore the ecological role of pre-Euroamerican fire regimes to the Sierra Nevada?</w:t>
      </w:r>
      <w:r w:rsidRPr="007C0FB5">
        <w:rPr>
          <w:i/>
          <w:noProof/>
        </w:rPr>
        <w:t>in</w:t>
      </w:r>
      <w:r w:rsidRPr="007C0FB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36475A" w14:textId="77777777" w:rsidR="007C0FB5" w:rsidRPr="007C0FB5" w:rsidRDefault="007C0FB5" w:rsidP="007C0FB5">
      <w:pPr>
        <w:pStyle w:val="EndNoteBibliography"/>
        <w:ind w:left="420" w:hanging="420"/>
        <w:rPr>
          <w:noProof/>
        </w:rPr>
      </w:pPr>
      <w:r w:rsidRPr="007C0FB5">
        <w:rPr>
          <w:noProof/>
        </w:rPr>
        <w:t xml:space="preserve">Collins, B. M., R. G. Everett, and S. L. Stephens. 2011. Impacts of fire exclusion and recent managed fire on forest structure in old growth Sierra Nevada mixed-conifer forests. Ecosphere </w:t>
      </w:r>
      <w:r w:rsidRPr="007C0FB5">
        <w:rPr>
          <w:b/>
          <w:noProof/>
        </w:rPr>
        <w:t>2</w:t>
      </w:r>
      <w:r w:rsidRPr="007C0FB5">
        <w:rPr>
          <w:noProof/>
        </w:rPr>
        <w:t>:art51.</w:t>
      </w:r>
    </w:p>
    <w:p w14:paraId="0FDD9DD5" w14:textId="77777777" w:rsidR="007C0FB5" w:rsidRPr="007C0FB5" w:rsidRDefault="007C0FB5" w:rsidP="007C0FB5">
      <w:pPr>
        <w:pStyle w:val="EndNoteBibliography"/>
        <w:ind w:left="420" w:hanging="420"/>
        <w:rPr>
          <w:noProof/>
        </w:rPr>
      </w:pPr>
      <w:r w:rsidRPr="007C0FB5">
        <w:rPr>
          <w:noProof/>
        </w:rPr>
        <w:t xml:space="preserve">Collins, B. M., M. Kelly, J. W. van Wagtendonk, and S. L. Stephens. 2007. Spatial patterns of large natural fires in Sierra Nevada wilderness areas. Landscape Ecology </w:t>
      </w:r>
      <w:r w:rsidRPr="007C0FB5">
        <w:rPr>
          <w:b/>
          <w:noProof/>
        </w:rPr>
        <w:t>22</w:t>
      </w:r>
      <w:r w:rsidRPr="007C0FB5">
        <w:rPr>
          <w:noProof/>
        </w:rPr>
        <w:t>:545-557.</w:t>
      </w:r>
    </w:p>
    <w:p w14:paraId="73A6C6CF" w14:textId="77777777" w:rsidR="007C0FB5" w:rsidRPr="007C0FB5" w:rsidRDefault="007C0FB5" w:rsidP="007C0FB5">
      <w:pPr>
        <w:pStyle w:val="EndNoteBibliography"/>
        <w:ind w:left="420" w:hanging="420"/>
        <w:rPr>
          <w:noProof/>
        </w:rPr>
      </w:pPr>
      <w:r w:rsidRPr="007C0FB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C0FB5">
        <w:rPr>
          <w:b/>
          <w:noProof/>
        </w:rPr>
        <w:t>381</w:t>
      </w:r>
      <w:r w:rsidRPr="007C0FB5">
        <w:rPr>
          <w:noProof/>
        </w:rPr>
        <w:t>:74-83.</w:t>
      </w:r>
    </w:p>
    <w:p w14:paraId="2690BADD" w14:textId="77777777" w:rsidR="007C0FB5" w:rsidRPr="007C0FB5" w:rsidRDefault="007C0FB5" w:rsidP="007C0FB5">
      <w:pPr>
        <w:pStyle w:val="EndNoteBibliography"/>
        <w:ind w:left="420" w:hanging="420"/>
        <w:rPr>
          <w:noProof/>
        </w:rPr>
      </w:pPr>
      <w:r w:rsidRPr="007C0FB5">
        <w:rPr>
          <w:noProof/>
        </w:rPr>
        <w:t xml:space="preserve">Collins, B. M., J. D. Miller, A. E. Thode, M. Kelly, J. W. van Wagtendonk, and S. L. Stephens. 2009. Interactions among wildland fires in a long-established Sierra Nevada natural fire area. Ecosystems </w:t>
      </w:r>
      <w:r w:rsidRPr="007C0FB5">
        <w:rPr>
          <w:b/>
          <w:noProof/>
        </w:rPr>
        <w:t>12</w:t>
      </w:r>
      <w:r w:rsidRPr="007C0FB5">
        <w:rPr>
          <w:noProof/>
        </w:rPr>
        <w:t>:114-128.</w:t>
      </w:r>
    </w:p>
    <w:p w14:paraId="09A0FE59" w14:textId="77777777" w:rsidR="007C0FB5" w:rsidRPr="007C0FB5" w:rsidRDefault="007C0FB5" w:rsidP="007C0FB5">
      <w:pPr>
        <w:pStyle w:val="EndNoteBibliography"/>
        <w:ind w:left="420" w:hanging="420"/>
        <w:rPr>
          <w:noProof/>
        </w:rPr>
      </w:pPr>
      <w:r w:rsidRPr="007C0FB5">
        <w:rPr>
          <w:noProof/>
        </w:rPr>
        <w:lastRenderedPageBreak/>
        <w:t xml:space="preserve">Collins, B. M., and S. L. Stephens. 2007. Managing natural wildfires in Sierra Nevada wilderness areas. Frontiers in Ecology and the Environment </w:t>
      </w:r>
      <w:r w:rsidRPr="007C0FB5">
        <w:rPr>
          <w:b/>
          <w:noProof/>
        </w:rPr>
        <w:t>5</w:t>
      </w:r>
      <w:r w:rsidRPr="007C0FB5">
        <w:rPr>
          <w:noProof/>
        </w:rPr>
        <w:t>:523-527.</w:t>
      </w:r>
    </w:p>
    <w:p w14:paraId="30BDE428" w14:textId="77777777" w:rsidR="007C0FB5" w:rsidRPr="007C0FB5" w:rsidRDefault="007C0FB5" w:rsidP="007C0FB5">
      <w:pPr>
        <w:pStyle w:val="EndNoteBibliography"/>
        <w:ind w:left="420" w:hanging="420"/>
        <w:rPr>
          <w:noProof/>
        </w:rPr>
      </w:pPr>
      <w:r w:rsidRPr="007C0FB5">
        <w:rPr>
          <w:noProof/>
        </w:rPr>
        <w:t xml:space="preserve">Das, A. J., N. L. Stephenson, and K. P. Davis. 2016. Why do trees die? Characterizing the drivers of background tree mortality. Ecology </w:t>
      </w:r>
      <w:r w:rsidRPr="007C0FB5">
        <w:rPr>
          <w:b/>
          <w:noProof/>
        </w:rPr>
        <w:t>97</w:t>
      </w:r>
      <w:r w:rsidRPr="007C0FB5">
        <w:rPr>
          <w:noProof/>
        </w:rPr>
        <w:t>:2616-2627.</w:t>
      </w:r>
    </w:p>
    <w:p w14:paraId="4CCC0893" w14:textId="77777777" w:rsidR="007C0FB5" w:rsidRPr="007C0FB5" w:rsidRDefault="007C0FB5" w:rsidP="007C0FB5">
      <w:pPr>
        <w:pStyle w:val="EndNoteBibliography"/>
        <w:ind w:left="420" w:hanging="420"/>
        <w:rPr>
          <w:noProof/>
        </w:rPr>
      </w:pPr>
      <w:r w:rsidRPr="007C0FB5">
        <w:rPr>
          <w:noProof/>
        </w:rPr>
        <w:t xml:space="preserve">Ebel, B. A. 2013. Wildfire and Aspect Effects on Hydrologic States after the 2010 Fourmile Canyon Fire. Vadose Zone Journal </w:t>
      </w:r>
      <w:r w:rsidRPr="007C0FB5">
        <w:rPr>
          <w:b/>
          <w:noProof/>
        </w:rPr>
        <w:t>12</w:t>
      </w:r>
      <w:r w:rsidRPr="007C0FB5">
        <w:rPr>
          <w:noProof/>
        </w:rPr>
        <w:t>.</w:t>
      </w:r>
    </w:p>
    <w:p w14:paraId="5701F76F" w14:textId="77777777" w:rsidR="007C0FB5" w:rsidRPr="007C0FB5" w:rsidRDefault="007C0FB5" w:rsidP="007C0FB5">
      <w:pPr>
        <w:pStyle w:val="EndNoteBibliography"/>
        <w:ind w:left="420" w:hanging="420"/>
        <w:rPr>
          <w:noProof/>
        </w:rPr>
      </w:pPr>
      <w:r w:rsidRPr="007C0FB5">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4E90282D" w14:textId="77777777" w:rsidR="007C0FB5" w:rsidRPr="007C0FB5" w:rsidRDefault="007C0FB5" w:rsidP="007C0FB5">
      <w:pPr>
        <w:pStyle w:val="EndNoteBibliography"/>
        <w:ind w:left="420" w:hanging="420"/>
        <w:rPr>
          <w:noProof/>
        </w:rPr>
      </w:pPr>
      <w:r w:rsidRPr="007C0FB5">
        <w:rPr>
          <w:noProof/>
        </w:rPr>
        <w:t xml:space="preserve">Grant, G. E., C. L. Tague, and C. D. Allen. 2013. Watering the forest for the trees: an emerging priority for managing water in forest landscapes. Frontiers in Ecology and the Environment </w:t>
      </w:r>
      <w:r w:rsidRPr="007C0FB5">
        <w:rPr>
          <w:b/>
          <w:noProof/>
        </w:rPr>
        <w:t>11</w:t>
      </w:r>
      <w:r w:rsidRPr="007C0FB5">
        <w:rPr>
          <w:noProof/>
        </w:rPr>
        <w:t>:314-321.</w:t>
      </w:r>
    </w:p>
    <w:p w14:paraId="0D95A56E" w14:textId="77777777" w:rsidR="007C0FB5" w:rsidRPr="007C0FB5" w:rsidRDefault="007C0FB5" w:rsidP="007C0FB5">
      <w:pPr>
        <w:pStyle w:val="EndNoteBibliography"/>
        <w:ind w:left="420" w:hanging="420"/>
        <w:rPr>
          <w:noProof/>
        </w:rPr>
      </w:pPr>
      <w:r w:rsidRPr="007C0FB5">
        <w:rPr>
          <w:noProof/>
        </w:rPr>
        <w:t xml:space="preserve">Halekoh, U., and S. Højsgaard. 2014. A Kenward-Roger Approximation and Parametric Bootstrap Methods for Tests in Linear Mixed Models - The R Package pbkrtest. Journal of Statistical Software </w:t>
      </w:r>
      <w:r w:rsidRPr="007C0FB5">
        <w:rPr>
          <w:b/>
          <w:noProof/>
        </w:rPr>
        <w:t>59</w:t>
      </w:r>
      <w:r w:rsidRPr="007C0FB5">
        <w:rPr>
          <w:noProof/>
        </w:rPr>
        <w:t>:1-30.</w:t>
      </w:r>
    </w:p>
    <w:p w14:paraId="055EBE13" w14:textId="77777777" w:rsidR="007C0FB5" w:rsidRPr="007C0FB5" w:rsidRDefault="007C0FB5" w:rsidP="007C0FB5">
      <w:pPr>
        <w:pStyle w:val="EndNoteBibliography"/>
        <w:ind w:left="420" w:hanging="420"/>
        <w:rPr>
          <w:noProof/>
        </w:rPr>
      </w:pPr>
      <w:r w:rsidRPr="007C0FB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C0FB5">
        <w:rPr>
          <w:b/>
          <w:noProof/>
        </w:rPr>
        <w:t>366</w:t>
      </w:r>
      <w:r w:rsidRPr="007C0FB5">
        <w:rPr>
          <w:noProof/>
        </w:rPr>
        <w:t>:221-250.</w:t>
      </w:r>
    </w:p>
    <w:p w14:paraId="0A1A993C" w14:textId="77777777" w:rsidR="007C0FB5" w:rsidRPr="007C0FB5" w:rsidRDefault="007C0FB5" w:rsidP="007C0FB5">
      <w:pPr>
        <w:pStyle w:val="EndNoteBibliography"/>
        <w:ind w:left="420" w:hanging="420"/>
        <w:rPr>
          <w:noProof/>
        </w:rPr>
      </w:pPr>
      <w:r w:rsidRPr="007C0FB5">
        <w:rPr>
          <w:noProof/>
        </w:rPr>
        <w:t xml:space="preserve">Kinoshita, A. M., and T. S. Hogue. 2015. Increased dry season water yield in burned watersheds in Southern California. Environmental Research Letters </w:t>
      </w:r>
      <w:r w:rsidRPr="007C0FB5">
        <w:rPr>
          <w:b/>
          <w:noProof/>
        </w:rPr>
        <w:t>10</w:t>
      </w:r>
      <w:r w:rsidRPr="007C0FB5">
        <w:rPr>
          <w:noProof/>
        </w:rPr>
        <w:t>:014003.</w:t>
      </w:r>
    </w:p>
    <w:p w14:paraId="47E060CF" w14:textId="77777777" w:rsidR="007C0FB5" w:rsidRPr="007C0FB5" w:rsidRDefault="007C0FB5" w:rsidP="007C0FB5">
      <w:pPr>
        <w:pStyle w:val="EndNoteBibliography"/>
        <w:ind w:left="420" w:hanging="420"/>
        <w:rPr>
          <w:noProof/>
        </w:rPr>
      </w:pPr>
      <w:r w:rsidRPr="007C0FB5">
        <w:rPr>
          <w:noProof/>
        </w:rPr>
        <w:lastRenderedPageBreak/>
        <w:t>Larson, A. J., R. T. Belote, C. A. Cansler, S. A. Parks, and M. Dietz. 2013. Latent Resilience in Ponderosa Pine Forest: Effects of Resumed Frequent Fire. Ecological Applications.</w:t>
      </w:r>
    </w:p>
    <w:p w14:paraId="356B3A0D" w14:textId="77777777" w:rsidR="007C0FB5" w:rsidRPr="007C0FB5" w:rsidRDefault="007C0FB5" w:rsidP="007C0FB5">
      <w:pPr>
        <w:pStyle w:val="EndNoteBibliography"/>
        <w:ind w:left="420" w:hanging="420"/>
        <w:rPr>
          <w:noProof/>
        </w:rPr>
      </w:pPr>
      <w:r w:rsidRPr="007C0FB5">
        <w:rPr>
          <w:noProof/>
        </w:rPr>
        <w:t xml:space="preserve">Liaw, A., and M. J. R. n. Wiener. 2002. Classification and regression by randomForest.  </w:t>
      </w:r>
      <w:r w:rsidRPr="007C0FB5">
        <w:rPr>
          <w:b/>
          <w:noProof/>
        </w:rPr>
        <w:t>2</w:t>
      </w:r>
      <w:r w:rsidRPr="007C0FB5">
        <w:rPr>
          <w:noProof/>
        </w:rPr>
        <w:t>:18-22.</w:t>
      </w:r>
    </w:p>
    <w:p w14:paraId="1EE613D8" w14:textId="77777777" w:rsidR="007C0FB5" w:rsidRPr="007C0FB5" w:rsidRDefault="007C0FB5" w:rsidP="007C0FB5">
      <w:pPr>
        <w:pStyle w:val="EndNoteBibliography"/>
        <w:ind w:left="420" w:hanging="420"/>
        <w:rPr>
          <w:noProof/>
        </w:rPr>
      </w:pPr>
      <w:r w:rsidRPr="007C0FB5">
        <w:rPr>
          <w:noProof/>
        </w:rPr>
        <w:t xml:space="preserve">Little, R. J. A. 1988. Missing-data adjustments in large surveys. Journal of Business &amp; Economic Statistics </w:t>
      </w:r>
      <w:r w:rsidRPr="007C0FB5">
        <w:rPr>
          <w:b/>
          <w:noProof/>
        </w:rPr>
        <w:t>6</w:t>
      </w:r>
      <w:r w:rsidRPr="007C0FB5">
        <w:rPr>
          <w:noProof/>
        </w:rPr>
        <w:t>:287-296.</w:t>
      </w:r>
    </w:p>
    <w:p w14:paraId="7B489977" w14:textId="77777777" w:rsidR="007C0FB5" w:rsidRPr="007C0FB5" w:rsidRDefault="007C0FB5" w:rsidP="007C0FB5">
      <w:pPr>
        <w:pStyle w:val="EndNoteBibliography"/>
        <w:ind w:left="420" w:hanging="420"/>
        <w:rPr>
          <w:noProof/>
        </w:rPr>
      </w:pPr>
      <w:r w:rsidRPr="007C0FB5">
        <w:rPr>
          <w:noProof/>
        </w:rPr>
        <w:t xml:space="preserve">Mallek, C., H. Safford, J. Viers, and J. Miller. 2013. Modern departures in fire severity and area vary by forest type, Sierra Nevada and southern Cascades, California, USA. Ecosphere </w:t>
      </w:r>
      <w:r w:rsidRPr="007C0FB5">
        <w:rPr>
          <w:b/>
          <w:noProof/>
        </w:rPr>
        <w:t>4</w:t>
      </w:r>
      <w:r w:rsidRPr="007C0FB5">
        <w:rPr>
          <w:noProof/>
        </w:rPr>
        <w:t>:art153.</w:t>
      </w:r>
    </w:p>
    <w:p w14:paraId="01353270" w14:textId="77777777" w:rsidR="007C0FB5" w:rsidRPr="007C0FB5" w:rsidRDefault="007C0FB5" w:rsidP="007C0FB5">
      <w:pPr>
        <w:pStyle w:val="EndNoteBibliography"/>
        <w:ind w:left="420" w:hanging="420"/>
        <w:rPr>
          <w:noProof/>
        </w:rPr>
      </w:pPr>
      <w:r w:rsidRPr="007C0FB5">
        <w:rPr>
          <w:noProof/>
        </w:rPr>
        <w:t>McGarigal, K., S. A. Cushman, and E. J. Ene.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780153D1" w14:textId="77777777" w:rsidR="007C0FB5" w:rsidRPr="007C0FB5" w:rsidRDefault="007C0FB5" w:rsidP="007C0FB5">
      <w:pPr>
        <w:pStyle w:val="EndNoteBibliography"/>
        <w:ind w:left="420" w:hanging="420"/>
        <w:rPr>
          <w:noProof/>
        </w:rPr>
      </w:pPr>
      <w:r w:rsidRPr="007C0FB5">
        <w:rPr>
          <w:noProof/>
        </w:rPr>
        <w:t>McKelvey, K. S., C. N. Skinner, C. Chang, D. C. Erman, S. J. Hussari, D. J. Parsons, J. W. van Wagtendonk, and C. P. Weatherspoon. 1996. An overview of fire in the Sierra Nevada., University of California, Centers for Water and Wildland Resources, Davis, CA.</w:t>
      </w:r>
    </w:p>
    <w:p w14:paraId="084B68A2" w14:textId="77777777" w:rsidR="007C0FB5" w:rsidRPr="007C0FB5" w:rsidRDefault="007C0FB5" w:rsidP="007C0FB5">
      <w:pPr>
        <w:pStyle w:val="EndNoteBibliography"/>
        <w:ind w:left="420" w:hanging="420"/>
        <w:rPr>
          <w:noProof/>
        </w:rPr>
      </w:pPr>
      <w:r w:rsidRPr="007C0FB5">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C0FB5">
        <w:rPr>
          <w:b/>
          <w:noProof/>
        </w:rPr>
        <w:t>113</w:t>
      </w:r>
      <w:r w:rsidRPr="007C0FB5">
        <w:rPr>
          <w:noProof/>
        </w:rPr>
        <w:t>:645-656.</w:t>
      </w:r>
    </w:p>
    <w:p w14:paraId="416D4C5D" w14:textId="77777777" w:rsidR="007C0FB5" w:rsidRPr="007C0FB5" w:rsidRDefault="007C0FB5" w:rsidP="007C0FB5">
      <w:pPr>
        <w:pStyle w:val="EndNoteBibliography"/>
        <w:ind w:left="420" w:hanging="420"/>
        <w:rPr>
          <w:noProof/>
        </w:rPr>
      </w:pPr>
      <w:r w:rsidRPr="007C0FB5">
        <w:rPr>
          <w:noProof/>
        </w:rPr>
        <w:t xml:space="preserve">North, M., B. M. Collins, and S. Stephens. 2012. Using fire to increase the scale, benefits, and future maintenance of fuels treatments. Journal of Forestry </w:t>
      </w:r>
      <w:r w:rsidRPr="007C0FB5">
        <w:rPr>
          <w:b/>
          <w:noProof/>
        </w:rPr>
        <w:t>110</w:t>
      </w:r>
      <w:r w:rsidRPr="007C0FB5">
        <w:rPr>
          <w:noProof/>
        </w:rPr>
        <w:t>:392-401.</w:t>
      </w:r>
    </w:p>
    <w:p w14:paraId="308BA958" w14:textId="77777777" w:rsidR="007C0FB5" w:rsidRPr="007C0FB5" w:rsidRDefault="007C0FB5" w:rsidP="007C0FB5">
      <w:pPr>
        <w:pStyle w:val="EndNoteBibliography"/>
        <w:ind w:left="420" w:hanging="420"/>
        <w:rPr>
          <w:noProof/>
        </w:rPr>
      </w:pPr>
      <w:r w:rsidRPr="007C0FB5">
        <w:rPr>
          <w:noProof/>
        </w:rPr>
        <w:t xml:space="preserve">North, M. P., S. L. Stephens, B. M. Collins, J. K. Agee, G. Aplet, J. F. Franklin, and P. Z. Fulé. 2015. Reform forest fire management. Science </w:t>
      </w:r>
      <w:r w:rsidRPr="007C0FB5">
        <w:rPr>
          <w:b/>
          <w:noProof/>
        </w:rPr>
        <w:t>349</w:t>
      </w:r>
      <w:r w:rsidRPr="007C0FB5">
        <w:rPr>
          <w:noProof/>
        </w:rPr>
        <w:t>:1280-1281.</w:t>
      </w:r>
    </w:p>
    <w:p w14:paraId="07600B9C" w14:textId="77777777" w:rsidR="007C0FB5" w:rsidRPr="007C0FB5" w:rsidRDefault="007C0FB5" w:rsidP="007C0FB5">
      <w:pPr>
        <w:pStyle w:val="EndNoteBibliography"/>
        <w:ind w:left="420" w:hanging="420"/>
        <w:rPr>
          <w:noProof/>
        </w:rPr>
      </w:pPr>
      <w:r w:rsidRPr="007C0FB5">
        <w:rPr>
          <w:noProof/>
        </w:rPr>
        <w:lastRenderedPageBreak/>
        <w:t xml:space="preserve">Parks, S. A., L. M. Holsinger, C. Miller, and C. R. Nelson. 2015. Wildland fire as a self-regulating mechanism: the role of previous burns and weather in limiting fire progression. Ecological Applications </w:t>
      </w:r>
      <w:r w:rsidRPr="007C0FB5">
        <w:rPr>
          <w:b/>
          <w:noProof/>
        </w:rPr>
        <w:t>25</w:t>
      </w:r>
      <w:r w:rsidRPr="007C0FB5">
        <w:rPr>
          <w:noProof/>
        </w:rPr>
        <w:t>:1478-1492.</w:t>
      </w:r>
    </w:p>
    <w:p w14:paraId="2393AE32" w14:textId="77777777" w:rsidR="007C0FB5" w:rsidRPr="007C0FB5" w:rsidRDefault="007C0FB5" w:rsidP="007C0FB5">
      <w:pPr>
        <w:pStyle w:val="EndNoteBibliography"/>
        <w:ind w:left="420" w:hanging="420"/>
        <w:rPr>
          <w:noProof/>
        </w:rPr>
      </w:pPr>
      <w:r w:rsidRPr="007C0FB5">
        <w:rPr>
          <w:noProof/>
        </w:rPr>
        <w:t>Ponisio, L. C., K. Wilkin, L. K. M'Gonigle, K. Kulhanek, L. Cook, R. Thorp, T. Griswold, and C. Kremen. 2016. Pyrodiversity begets plant–pollinator community diversity. Global Change Biology:n/a-n/a.</w:t>
      </w:r>
    </w:p>
    <w:p w14:paraId="3452E02C" w14:textId="77777777" w:rsidR="007C0FB5" w:rsidRPr="007C0FB5" w:rsidRDefault="007C0FB5" w:rsidP="007C0FB5">
      <w:pPr>
        <w:pStyle w:val="EndNoteBibliography"/>
        <w:ind w:left="420" w:hanging="420"/>
        <w:rPr>
          <w:noProof/>
        </w:rPr>
      </w:pPr>
      <w:r w:rsidRPr="007C0FB5">
        <w:rPr>
          <w:noProof/>
        </w:rPr>
        <w:t xml:space="preserve">Robinson, N. P., B. W. Allred, M. O. Jones, A. Moreno, J. S. Kimball, D. E. Naugle, T. A. Erickson, and A. D. Richardson. 2017. A Dynamic Landsat Derived Normalized Difference Vegetation Index (NDVI) Product for the Conterminous United States. Remote Sensing </w:t>
      </w:r>
      <w:r w:rsidRPr="007C0FB5">
        <w:rPr>
          <w:b/>
          <w:noProof/>
        </w:rPr>
        <w:t>9</w:t>
      </w:r>
      <w:r w:rsidRPr="007C0FB5">
        <w:rPr>
          <w:noProof/>
        </w:rPr>
        <w:t>:863.</w:t>
      </w:r>
    </w:p>
    <w:p w14:paraId="0516B205" w14:textId="77777777" w:rsidR="007C0FB5" w:rsidRPr="007C0FB5" w:rsidRDefault="007C0FB5" w:rsidP="007C0FB5">
      <w:pPr>
        <w:pStyle w:val="EndNoteBibliography"/>
        <w:ind w:left="420" w:hanging="420"/>
        <w:rPr>
          <w:noProof/>
        </w:rPr>
      </w:pPr>
      <w:r w:rsidRPr="007C0FB5">
        <w:rPr>
          <w:noProof/>
        </w:rPr>
        <w:t xml:space="preserve">Roche, J. W., M. L. Goulden, and R. C. Bales. 2018. Estimating evapotranspiration change due to forest treatment and fire at the basin scale in the Sierra Nevada, California. Ecohydrology </w:t>
      </w:r>
      <w:r w:rsidRPr="007C0FB5">
        <w:rPr>
          <w:b/>
          <w:noProof/>
        </w:rPr>
        <w:t>11</w:t>
      </w:r>
      <w:r w:rsidRPr="007C0FB5">
        <w:rPr>
          <w:noProof/>
        </w:rPr>
        <w:t>:e1978.</w:t>
      </w:r>
    </w:p>
    <w:p w14:paraId="13624426" w14:textId="77777777" w:rsidR="007C0FB5" w:rsidRPr="007C0FB5" w:rsidRDefault="007C0FB5" w:rsidP="007C0FB5">
      <w:pPr>
        <w:pStyle w:val="EndNoteBibliography"/>
        <w:ind w:left="420" w:hanging="420"/>
        <w:rPr>
          <w:noProof/>
        </w:rPr>
      </w:pPr>
      <w:r w:rsidRPr="007C0FB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FDB051F" w14:textId="77777777" w:rsidR="007C0FB5" w:rsidRPr="007C0FB5" w:rsidRDefault="007C0FB5" w:rsidP="007C0FB5">
      <w:pPr>
        <w:pStyle w:val="EndNoteBibliography"/>
        <w:ind w:left="420" w:hanging="420"/>
        <w:rPr>
          <w:noProof/>
        </w:rPr>
      </w:pPr>
      <w:r w:rsidRPr="007C0FB5">
        <w:rPr>
          <w:noProof/>
        </w:rPr>
        <w:t xml:space="preserve">Stephens, S. L., J. K. Agee, P. Z. Fulé, M. P. North, W. H. Romme, T. W. Swetnam, and M. G. Turner. 2013. Managing forests and fire in changing climates. Science </w:t>
      </w:r>
      <w:r w:rsidRPr="007C0FB5">
        <w:rPr>
          <w:b/>
          <w:noProof/>
        </w:rPr>
        <w:t>342</w:t>
      </w:r>
      <w:r w:rsidRPr="007C0FB5">
        <w:rPr>
          <w:noProof/>
        </w:rPr>
        <w:t>:41-42.</w:t>
      </w:r>
    </w:p>
    <w:p w14:paraId="786F7850" w14:textId="77777777" w:rsidR="007C0FB5" w:rsidRPr="007C0FB5" w:rsidRDefault="007C0FB5" w:rsidP="007C0FB5">
      <w:pPr>
        <w:pStyle w:val="EndNoteBibliography"/>
        <w:ind w:left="420" w:hanging="420"/>
        <w:rPr>
          <w:noProof/>
        </w:rPr>
      </w:pPr>
      <w:r w:rsidRPr="007C0FB5">
        <w:rPr>
          <w:noProof/>
        </w:rPr>
        <w:t xml:space="preserve">Stephens, S. L., B. M. Collins, E. Biber, and P. Z. Fulé. 2016. U.S. federal fire and forest policy: emphasizing resilience in dry forests. Ecosphere </w:t>
      </w:r>
      <w:r w:rsidRPr="007C0FB5">
        <w:rPr>
          <w:b/>
          <w:noProof/>
        </w:rPr>
        <w:t>7</w:t>
      </w:r>
      <w:r w:rsidRPr="007C0FB5">
        <w:rPr>
          <w:noProof/>
        </w:rPr>
        <w:t>:e01584-n/a.</w:t>
      </w:r>
    </w:p>
    <w:p w14:paraId="6DE045D8" w14:textId="77777777" w:rsidR="007C0FB5" w:rsidRPr="007C0FB5" w:rsidRDefault="007C0FB5" w:rsidP="007C0FB5">
      <w:pPr>
        <w:pStyle w:val="EndNoteBibliography"/>
        <w:ind w:left="420" w:hanging="420"/>
        <w:rPr>
          <w:noProof/>
        </w:rPr>
      </w:pPr>
      <w:r w:rsidRPr="007C0FB5">
        <w:rPr>
          <w:noProof/>
        </w:rPr>
        <w:lastRenderedPageBreak/>
        <w:t xml:space="preserve">Stephens, S. L., J. T. Stevens, B. M. Collins, R. A. York, and J. M. Lydersen. 2018. Historical and modern landscape forest structure in fir (Abies)-dominated mixed conifer forests in the northern Sierra Nevada, USA. Fire Ecology </w:t>
      </w:r>
      <w:r w:rsidRPr="007C0FB5">
        <w:rPr>
          <w:b/>
          <w:noProof/>
        </w:rPr>
        <w:t>14</w:t>
      </w:r>
      <w:r w:rsidRPr="007C0FB5">
        <w:rPr>
          <w:noProof/>
        </w:rPr>
        <w:t>:art.7.</w:t>
      </w:r>
    </w:p>
    <w:p w14:paraId="426CCEA3" w14:textId="77777777" w:rsidR="007C0FB5" w:rsidRPr="007C0FB5" w:rsidRDefault="007C0FB5" w:rsidP="007C0FB5">
      <w:pPr>
        <w:pStyle w:val="EndNoteBibliography"/>
        <w:ind w:left="420" w:hanging="420"/>
        <w:rPr>
          <w:noProof/>
        </w:rPr>
      </w:pPr>
      <w:r w:rsidRPr="007C0FB5">
        <w:rPr>
          <w:noProof/>
        </w:rPr>
        <w:t xml:space="preserve">Stephenson, N. L. 1998. Actual evapotranspiration and deficit: biologically meaningful correlates of vegetation distribution across spatial scales. Journal of Biogeography </w:t>
      </w:r>
      <w:r w:rsidRPr="007C0FB5">
        <w:rPr>
          <w:b/>
          <w:noProof/>
        </w:rPr>
        <w:t>25</w:t>
      </w:r>
      <w:r w:rsidRPr="007C0FB5">
        <w:rPr>
          <w:noProof/>
        </w:rPr>
        <w:t>:855-870.</w:t>
      </w:r>
    </w:p>
    <w:p w14:paraId="6E906D0D" w14:textId="77777777" w:rsidR="007C0FB5" w:rsidRPr="007C0FB5" w:rsidRDefault="007C0FB5" w:rsidP="007C0FB5">
      <w:pPr>
        <w:pStyle w:val="EndNoteBibliography"/>
        <w:ind w:left="420" w:hanging="420"/>
        <w:rPr>
          <w:noProof/>
        </w:rPr>
      </w:pPr>
      <w:r w:rsidRPr="007C0FB5">
        <w:rPr>
          <w:noProof/>
        </w:rPr>
        <w:t xml:space="preserve">Stevens, J. T., B. M. Collins, J. D. Miller, M. P. North, and S. L. Stephens. 2017. Changing spatial patterns of stand-replacing fire in California conifer forests. Forest Ecology and Management </w:t>
      </w:r>
      <w:r w:rsidRPr="007C0FB5">
        <w:rPr>
          <w:b/>
          <w:noProof/>
        </w:rPr>
        <w:t>406</w:t>
      </w:r>
      <w:r w:rsidRPr="007C0FB5">
        <w:rPr>
          <w:noProof/>
        </w:rPr>
        <w:t>:28-36.</w:t>
      </w:r>
    </w:p>
    <w:p w14:paraId="7A93E8D5" w14:textId="77777777" w:rsidR="007C0FB5" w:rsidRPr="007C0FB5" w:rsidRDefault="007C0FB5" w:rsidP="007C0FB5">
      <w:pPr>
        <w:pStyle w:val="EndNoteBibliography"/>
        <w:ind w:left="420" w:hanging="420"/>
        <w:rPr>
          <w:noProof/>
        </w:rPr>
      </w:pPr>
      <w:r w:rsidRPr="007C0FB5">
        <w:rPr>
          <w:noProof/>
        </w:rPr>
        <w:t xml:space="preserve">Stoof, C. R., R. W. Vervoort, J. Iwema, E. van den Elsen, A. J. D. Ferreira, and C. J. Ritsema. 2012. Hydrological response of a small catchment burned by experimental fire. Hydrol. Earth Syst. Sci. </w:t>
      </w:r>
      <w:r w:rsidRPr="007C0FB5">
        <w:rPr>
          <w:b/>
          <w:noProof/>
        </w:rPr>
        <w:t>16</w:t>
      </w:r>
      <w:r w:rsidRPr="007C0FB5">
        <w:rPr>
          <w:noProof/>
        </w:rPr>
        <w:t>:267-285.</w:t>
      </w:r>
    </w:p>
    <w:p w14:paraId="2EF05F2B" w14:textId="77777777" w:rsidR="007C0FB5" w:rsidRPr="007C0FB5" w:rsidRDefault="007C0FB5" w:rsidP="007C0FB5">
      <w:pPr>
        <w:pStyle w:val="EndNoteBibliography"/>
        <w:ind w:left="420" w:hanging="420"/>
        <w:rPr>
          <w:noProof/>
        </w:rPr>
      </w:pPr>
      <w:r w:rsidRPr="007C0FB5">
        <w:rPr>
          <w:noProof/>
        </w:rPr>
        <w:t xml:space="preserve">van Mantgem, P. J., and N. L. Stephenson. 2007. Apparent climatically induced increase of tree mortality rates in a temperate forest. Ecology Letters </w:t>
      </w:r>
      <w:r w:rsidRPr="007C0FB5">
        <w:rPr>
          <w:b/>
          <w:noProof/>
        </w:rPr>
        <w:t>10</w:t>
      </w:r>
      <w:r w:rsidRPr="007C0FB5">
        <w:rPr>
          <w:noProof/>
        </w:rPr>
        <w:t>:909-916.</w:t>
      </w:r>
    </w:p>
    <w:p w14:paraId="231CDBA9" w14:textId="77777777" w:rsidR="007C0FB5" w:rsidRPr="007C0FB5" w:rsidRDefault="007C0FB5" w:rsidP="007C0FB5">
      <w:pPr>
        <w:pStyle w:val="EndNoteBibliography"/>
        <w:ind w:left="420" w:hanging="420"/>
        <w:rPr>
          <w:noProof/>
        </w:rPr>
      </w:pPr>
      <w:r w:rsidRPr="007C0FB5">
        <w:rPr>
          <w:noProof/>
        </w:rPr>
        <w:t xml:space="preserve">van Mantgem, P. J., N. L. Stephenson, J. C. Byrne, L. D. Daniels, J. F. Franklin, P. Z. Fulé, M. E. Harmon, A. J. Larson, J. M. Smith, A. H. Taylor, and T. T. Veblen. 2009. Widespread increase of tree mortality rates in the western United States. Science </w:t>
      </w:r>
      <w:r w:rsidRPr="007C0FB5">
        <w:rPr>
          <w:b/>
          <w:noProof/>
        </w:rPr>
        <w:t>323</w:t>
      </w:r>
      <w:r w:rsidRPr="007C0FB5">
        <w:rPr>
          <w:noProof/>
        </w:rPr>
        <w:t>:521-524.</w:t>
      </w:r>
    </w:p>
    <w:p w14:paraId="0FB6916B" w14:textId="77777777" w:rsidR="007C0FB5" w:rsidRPr="007C0FB5" w:rsidRDefault="007C0FB5" w:rsidP="007C0FB5">
      <w:pPr>
        <w:pStyle w:val="EndNoteBibliography"/>
        <w:ind w:left="420" w:hanging="420"/>
        <w:rPr>
          <w:noProof/>
        </w:rPr>
      </w:pPr>
      <w:r w:rsidRPr="007C0FB5">
        <w:rPr>
          <w:noProof/>
        </w:rPr>
        <w:t xml:space="preserve">van Wagtendonk, J. W. 2007. The history and evolution of wildland fire use. Fire Ecology </w:t>
      </w:r>
      <w:r w:rsidRPr="007C0FB5">
        <w:rPr>
          <w:b/>
          <w:noProof/>
        </w:rPr>
        <w:t>3</w:t>
      </w:r>
      <w:r w:rsidRPr="007C0FB5">
        <w:rPr>
          <w:noProof/>
        </w:rPr>
        <w:t>:3-17.</w:t>
      </w:r>
    </w:p>
    <w:p w14:paraId="3C2A0EE4" w14:textId="77777777" w:rsidR="007C0FB5" w:rsidRPr="007C0FB5" w:rsidRDefault="007C0FB5" w:rsidP="007C0FB5">
      <w:pPr>
        <w:pStyle w:val="EndNoteBibliography"/>
        <w:ind w:left="420" w:hanging="420"/>
        <w:rPr>
          <w:noProof/>
        </w:rPr>
      </w:pPr>
      <w:r w:rsidRPr="007C0FB5">
        <w:rPr>
          <w:noProof/>
        </w:rPr>
        <w:t xml:space="preserve">Westerling, A. L., and T. W. J. E. Swetnam, Transactions American Geophysical Union. 2003. Interannual to decadal drought and wildfire in the western United States. EOS, Transactions American Geophysical Union </w:t>
      </w:r>
      <w:r w:rsidRPr="007C0FB5">
        <w:rPr>
          <w:b/>
          <w:noProof/>
        </w:rPr>
        <w:t>84</w:t>
      </w:r>
      <w:r w:rsidRPr="007C0FB5">
        <w:rPr>
          <w:noProof/>
        </w:rPr>
        <w:t>:545-555.</w:t>
      </w:r>
    </w:p>
    <w:p w14:paraId="2EF4BD67" w14:textId="77777777" w:rsidR="007C0FB5" w:rsidRPr="007C0FB5" w:rsidRDefault="007C0FB5" w:rsidP="007C0FB5">
      <w:pPr>
        <w:pStyle w:val="EndNoteBibliography"/>
        <w:ind w:left="420" w:hanging="420"/>
        <w:rPr>
          <w:noProof/>
        </w:rPr>
      </w:pPr>
      <w:r w:rsidRPr="007C0FB5">
        <w:rPr>
          <w:noProof/>
        </w:rPr>
        <w:lastRenderedPageBreak/>
        <w:t xml:space="preserve">Wine, M. L., and D. Cadol. 2016. Hydrologic effects of large southwestern USA wildfires significantly increase regional water supply: fact or fiction? Environmental Research Letters </w:t>
      </w:r>
      <w:r w:rsidRPr="007C0FB5">
        <w:rPr>
          <w:b/>
          <w:noProof/>
        </w:rPr>
        <w:t>11</w:t>
      </w:r>
      <w:r w:rsidRPr="007C0FB5">
        <w:rPr>
          <w:noProof/>
        </w:rPr>
        <w:t>:085006.</w:t>
      </w:r>
    </w:p>
    <w:p w14:paraId="59C796E2" w14:textId="348A0BD5"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vens, Jens T" w:date="2019-11-05T18:10:00Z" w:initials="SJT">
    <w:p w14:paraId="63A3B8ED" w14:textId="597CE878" w:rsidR="00C924A5" w:rsidRDefault="00C924A5">
      <w:pPr>
        <w:pStyle w:val="CommentText"/>
      </w:pPr>
      <w:r>
        <w:rPr>
          <w:rStyle w:val="CommentReference"/>
        </w:rPr>
        <w:annotationRef/>
      </w:r>
      <w:r>
        <w:t>Gabrielle, ok with this compromise?</w:t>
      </w:r>
    </w:p>
  </w:comment>
  <w:comment w:id="1" w:author="Gabrielle" w:date="2019-11-05T20:13:00Z" w:initials="G">
    <w:p w14:paraId="7A00F530" w14:textId="008915B3" w:rsidR="00C924A5" w:rsidRDefault="00C924A5">
      <w:pPr>
        <w:pStyle w:val="CommentText"/>
      </w:pPr>
      <w:r>
        <w:rPr>
          <w:rStyle w:val="CommentReference"/>
        </w:rPr>
        <w:annotationRef/>
      </w:r>
      <w:r>
        <w:t>Works for me</w:t>
      </w:r>
    </w:p>
  </w:comment>
  <w:comment w:id="198" w:author="Gabrielle Boisrame" w:date="2019-10-30T11:24:00Z" w:initials="GB">
    <w:p w14:paraId="5451E684" w14:textId="222E0BE4" w:rsidR="00C924A5" w:rsidRDefault="00C924A5">
      <w:pPr>
        <w:pStyle w:val="CommentText"/>
      </w:pPr>
      <w:r>
        <w:rPr>
          <w:rStyle w:val="CommentReference"/>
        </w:rPr>
        <w:annotationRef/>
      </w:r>
      <w:r>
        <w:t>These don’t appear to be on the map.</w:t>
      </w:r>
    </w:p>
  </w:comment>
  <w:comment w:id="199" w:author="Stevens, Jens T" w:date="2019-11-05T18:11:00Z" w:initials="SJT">
    <w:p w14:paraId="42C4EA89" w14:textId="6FEEDF46" w:rsidR="00C924A5" w:rsidRDefault="00C924A5">
      <w:pPr>
        <w:pStyle w:val="CommentText"/>
      </w:pPr>
      <w:r>
        <w:rPr>
          <w:rStyle w:val="CommentReference"/>
        </w:rPr>
        <w:annotationRef/>
      </w:r>
      <w:r>
        <w:t>I think there’s an issue with transparency and maybe a Mac-PC thing? Because they are showing up on my computer… I will attach the file, see if you can see it outside of MS word…</w:t>
      </w:r>
    </w:p>
  </w:comment>
  <w:comment w:id="200" w:author="Stevens, Jens T" w:date="2019-11-07T10:20:00Z" w:initials="SJT">
    <w:p w14:paraId="32CF8085" w14:textId="585D1BEA" w:rsidR="002931C4" w:rsidRDefault="002931C4">
      <w:pPr>
        <w:pStyle w:val="CommentText"/>
      </w:pPr>
      <w:r>
        <w:rPr>
          <w:rStyle w:val="CommentReference"/>
        </w:rPr>
        <w:annotationRef/>
      </w:r>
      <w:r>
        <w:t xml:space="preserve">Gabrielle can you check this new version both in the embedded Word version, and also in the new Fig1.pdf file in the repo? *If you can see the transparency in the raw pdf but not in the embedded Word image, could you try replacing the embedded image with the pdf yourself, on your PC, and see if that makes a difference? I suspect that is the </w:t>
      </w:r>
      <w:proofErr w:type="gramStart"/>
      <w:r>
        <w:t>issue</w:t>
      </w:r>
      <w:proofErr w:type="gramEnd"/>
      <w:r>
        <w:t xml:space="preserve"> but I will also upload the raw pdfs of Figures 1 and 2 (the ones with transparency issues) when I upload the final manuscript.</w:t>
      </w:r>
    </w:p>
  </w:comment>
  <w:comment w:id="270" w:author="Gabrielle Boisrame" w:date="2019-10-30T09:31:00Z" w:initials="GB">
    <w:p w14:paraId="38795598" w14:textId="5BF642DA" w:rsidR="00C924A5" w:rsidRDefault="00C924A5">
      <w:pPr>
        <w:pStyle w:val="CommentText"/>
      </w:pPr>
      <w:r>
        <w:rPr>
          <w:rStyle w:val="CommentReference"/>
        </w:rPr>
        <w:annotationRef/>
      </w:r>
      <w:r>
        <w:t>Error Bands?</w:t>
      </w:r>
    </w:p>
    <w:p w14:paraId="116F809C" w14:textId="77777777" w:rsidR="00C924A5" w:rsidRDefault="00C924A5">
      <w:pPr>
        <w:pStyle w:val="CommentText"/>
      </w:pPr>
    </w:p>
  </w:comment>
  <w:comment w:id="271" w:author="Stevens, Jens T" w:date="2019-11-05T13:56:00Z" w:initials="SJT">
    <w:p w14:paraId="4D495C77" w14:textId="1A26B8A8" w:rsidR="00C924A5" w:rsidRDefault="00C924A5">
      <w:pPr>
        <w:pStyle w:val="CommentText"/>
      </w:pPr>
      <w:r>
        <w:rPr>
          <w:rStyle w:val="CommentReference"/>
        </w:rPr>
        <w:annotationRef/>
      </w:r>
      <w:r>
        <w:t>Do you not see the error bands around each curve? Transparent gray? There appears to be a transparency conversion issue, possibly from my Mac to PC versions of word (though the figure was produced in R)… Per my comment above…</w:t>
      </w:r>
    </w:p>
  </w:comment>
  <w:comment w:id="295" w:author="Gabrielle Boisrame" w:date="2019-10-30T11:37:00Z" w:initials="GB">
    <w:p w14:paraId="2181402E" w14:textId="1A41E319" w:rsidR="00C924A5" w:rsidRDefault="00C924A5">
      <w:pPr>
        <w:pStyle w:val="CommentText"/>
      </w:pPr>
      <w:r>
        <w:rPr>
          <w:rStyle w:val="CommentReference"/>
        </w:rPr>
        <w:annotationRef/>
      </w:r>
      <w:r>
        <w:t>This sentence was a little long, even for me, so I broke it up as gracefully as I could.</w:t>
      </w:r>
    </w:p>
  </w:comment>
  <w:comment w:id="332" w:author="Gabrielle Boisrame" w:date="2019-10-31T16:44:00Z" w:initials="GB">
    <w:p w14:paraId="56B9029B" w14:textId="4B9D49A6" w:rsidR="00C924A5" w:rsidRDefault="00C924A5">
      <w:pPr>
        <w:pStyle w:val="CommentText"/>
      </w:pPr>
      <w:r>
        <w:rPr>
          <w:rStyle w:val="CommentReference"/>
        </w:rPr>
        <w:annotationRef/>
      </w:r>
      <w:r>
        <w:t>I added this because there seemed to be some confusion about how the model was trained, but please feel free to edit or ask me to clarify if this doesn’t make sense.</w:t>
      </w:r>
    </w:p>
  </w:comment>
  <w:comment w:id="333" w:author="Stevens, Jens T" w:date="2019-11-05T14:06:00Z" w:initials="SJT">
    <w:p w14:paraId="14A25E80" w14:textId="676CD14C" w:rsidR="00C924A5" w:rsidRDefault="00C924A5">
      <w:pPr>
        <w:pStyle w:val="CommentText"/>
      </w:pPr>
      <w:r>
        <w:rPr>
          <w:rStyle w:val="CommentReference"/>
        </w:rPr>
        <w:annotationRef/>
      </w:r>
      <w:r>
        <w:t>Makes sense but I tried to clarify a little further.</w:t>
      </w:r>
    </w:p>
  </w:comment>
  <w:comment w:id="461" w:author="Gabrielle Boisrame" w:date="2019-10-31T09:50:00Z" w:initials="GB">
    <w:p w14:paraId="2244125D" w14:textId="3401334A" w:rsidR="00C924A5" w:rsidRDefault="00C924A5">
      <w:pPr>
        <w:pStyle w:val="CommentText"/>
      </w:pPr>
      <w:r>
        <w:rPr>
          <w:rStyle w:val="CommentReference"/>
        </w:rPr>
        <w:annotationRef/>
      </w:r>
      <w:r>
        <w:t>I didn’t notice this before, but why aren’t the total heights of the bars in column 3 exactly the same as in column 2?</w:t>
      </w:r>
    </w:p>
  </w:comment>
  <w:comment w:id="462" w:author="Stevens, Jens T" w:date="2019-11-05T18:15:00Z" w:initials="SJT">
    <w:p w14:paraId="264170B6" w14:textId="7FC9738A" w:rsidR="00C924A5" w:rsidRDefault="00C924A5">
      <w:pPr>
        <w:pStyle w:val="CommentText"/>
      </w:pPr>
      <w:r>
        <w:rPr>
          <w:rStyle w:val="CommentReference"/>
        </w:rPr>
        <w:annotationRef/>
      </w:r>
      <w:r>
        <w:t>That’s a good question! I will take a look. I’d guess that there are species besides these 4 that comprise some of the basal area…</w:t>
      </w:r>
    </w:p>
  </w:comment>
  <w:comment w:id="548" w:author="Stevens, Jens T" w:date="2019-11-05T16:39:00Z" w:initials="SJT">
    <w:p w14:paraId="59AE8843" w14:textId="56E98764" w:rsidR="00C924A5" w:rsidRDefault="00C924A5">
      <w:pPr>
        <w:pStyle w:val="CommentText"/>
      </w:pPr>
      <w:r>
        <w:rPr>
          <w:rStyle w:val="CommentReference"/>
        </w:rPr>
        <w:annotationRef/>
      </w:r>
      <w:r>
        <w:t>Gabrielle, Katya commented that it wasn’t clear to her whether this is an average of the model or an average of the points taken in the field. I think it’s the former, which makes this sentence a little confusing. Could you consider clarifying?</w:t>
      </w:r>
    </w:p>
  </w:comment>
  <w:comment w:id="549" w:author="Gabrielle" w:date="2019-11-05T20:16:00Z" w:initials="G">
    <w:p w14:paraId="60535DCB" w14:textId="4E952CAA" w:rsidR="00C924A5" w:rsidRDefault="00C924A5">
      <w:pPr>
        <w:pStyle w:val="CommentText"/>
      </w:pPr>
      <w:r>
        <w:rPr>
          <w:rStyle w:val="CommentReference"/>
        </w:rPr>
        <w:annotationRef/>
      </w:r>
      <w:r>
        <w:t>Good point. I decided to replace the figure with a plot that uses the site means, so this explanation is no longer necessary. It doesn’t show the year-to-year differences quite as starkly, but it’s more consistent with how the other data in the paper were modeled. The new plot is a little cleaner, too.</w:t>
      </w:r>
    </w:p>
  </w:comment>
  <w:comment w:id="593" w:author="Stevens, Jens T" w:date="2019-11-05T14:19:00Z" w:initials="SJT">
    <w:p w14:paraId="09A36711" w14:textId="5153B2AA" w:rsidR="00C924A5" w:rsidRDefault="00C924A5">
      <w:pPr>
        <w:pStyle w:val="CommentText"/>
      </w:pPr>
      <w:r>
        <w:rPr>
          <w:rStyle w:val="CommentReference"/>
        </w:rPr>
        <w:annotationRef/>
      </w:r>
      <w:r>
        <w:t>Gabrielle, in his revisions Scott suggested adding “Transitions” at the top of or above the legend. I’m agnostic about it, if it’s easy you can go for it.</w:t>
      </w:r>
    </w:p>
  </w:comment>
  <w:comment w:id="594" w:author="Gabrielle" w:date="2019-11-06T08:52:00Z" w:initials="G">
    <w:p w14:paraId="45D87C1A" w14:textId="27FF3B71" w:rsidR="00C924A5" w:rsidRDefault="00C924A5">
      <w:pPr>
        <w:pStyle w:val="CommentText"/>
      </w:pPr>
      <w:r>
        <w:rPr>
          <w:rStyle w:val="CommentReference"/>
        </w:rPr>
        <w:annotationRef/>
      </w:r>
      <w:r>
        <w:t>It was pretty easy to add.</w:t>
      </w:r>
    </w:p>
  </w:comment>
  <w:comment w:id="655" w:author="Jens Stevens" w:date="2019-10-29T18:49:00Z" w:initials="JS">
    <w:p w14:paraId="04471355" w14:textId="10D3A2F9" w:rsidR="00C924A5" w:rsidRDefault="00C924A5">
      <w:pPr>
        <w:pStyle w:val="CommentText"/>
      </w:pPr>
      <w:r>
        <w:rPr>
          <w:rStyle w:val="CommentReference"/>
        </w:rPr>
        <w:annotationRef/>
      </w:r>
      <w:r>
        <w:t>Gabrielle can you confirm these numbers are correct re: fires&gt;40 ha since 1985? The list you sent me didn’t have minimum fire size.</w:t>
      </w:r>
    </w:p>
  </w:comment>
  <w:comment w:id="656" w:author="Gabrielle Boisrame" w:date="2019-10-30T10:30:00Z" w:initials="GB">
    <w:p w14:paraId="1A514835" w14:textId="2F4C0B1B" w:rsidR="00C924A5" w:rsidRDefault="00C924A5">
      <w:pPr>
        <w:pStyle w:val="CommentText"/>
      </w:pPr>
      <w:r>
        <w:rPr>
          <w:rStyle w:val="CommentReference"/>
        </w:rPr>
        <w:annotationRef/>
      </w:r>
      <w:r>
        <w:t>I double checked, and there were a few fires just over 40 ha that weren’t in the list I sent you, so the total is 12.</w:t>
      </w:r>
    </w:p>
  </w:comment>
  <w:comment w:id="657" w:author="Stevens, Jens T" w:date="2019-11-05T14:26:00Z" w:initials="SJT">
    <w:p w14:paraId="67652251" w14:textId="6E93ABCC" w:rsidR="00C924A5" w:rsidRDefault="00C924A5">
      <w:pPr>
        <w:pStyle w:val="CommentText"/>
      </w:pPr>
      <w:r>
        <w:rPr>
          <w:rStyle w:val="CommentReference"/>
        </w:rPr>
        <w:annotationRef/>
      </w:r>
      <w:r>
        <w:t>Thank you!</w:t>
      </w:r>
    </w:p>
  </w:comment>
  <w:comment w:id="658" w:author="Gabrielle" w:date="2019-11-05T20:21:00Z" w:initials="G">
    <w:p w14:paraId="568779C5" w14:textId="265757A1" w:rsidR="00C924A5" w:rsidRDefault="00C924A5">
      <w:pPr>
        <w:pStyle w:val="CommentText"/>
      </w:pPr>
      <w:r>
        <w:rPr>
          <w:rStyle w:val="CommentReference"/>
        </w:rPr>
        <w:annotationRef/>
      </w:r>
    </w:p>
  </w:comment>
  <w:comment w:id="913" w:author="Stevens, Jens T" w:date="2019-11-05T15:13:00Z" w:initials="SJT">
    <w:p w14:paraId="402F03BA" w14:textId="0637F368" w:rsidR="00C924A5" w:rsidRDefault="00C924A5">
      <w:pPr>
        <w:pStyle w:val="CommentText"/>
      </w:pPr>
      <w:r>
        <w:rPr>
          <w:rStyle w:val="CommentReference"/>
        </w:rPr>
        <w:annotationRef/>
      </w:r>
      <w:r>
        <w:t>Gabrielle, Scott thought this should be replaced with “requires further research”, but I’m not sure that’s true, so leaving it up to you.</w:t>
      </w:r>
    </w:p>
  </w:comment>
  <w:comment w:id="914" w:author="Gabrielle" w:date="2019-11-06T08:58:00Z" w:initials="G">
    <w:p w14:paraId="24B07193" w14:textId="6CEACEA0" w:rsidR="00C924A5" w:rsidRDefault="00C924A5">
      <w:pPr>
        <w:pStyle w:val="CommentText"/>
      </w:pPr>
      <w:r>
        <w:rPr>
          <w:rStyle w:val="CommentReference"/>
        </w:rPr>
        <w:annotationRef/>
      </w:r>
      <w:r>
        <w:t>I changed it to “not clear given the information available,” but I think “requires further research” is also fine.</w:t>
      </w:r>
    </w:p>
  </w:comment>
  <w:comment w:id="922" w:author="Gabrielle" w:date="2019-11-06T10:36:00Z" w:initials="G">
    <w:p w14:paraId="540B0099" w14:textId="19F1A273" w:rsidR="00C924A5" w:rsidRDefault="00C924A5">
      <w:pPr>
        <w:pStyle w:val="CommentText"/>
      </w:pPr>
      <w:r>
        <w:rPr>
          <w:rStyle w:val="CommentReference"/>
        </w:rPr>
        <w:annotationRef/>
      </w:r>
      <w:r>
        <w:t>I added this because I think it’s important to note that there are some similarities in fire history between the two. There are plenty of other watersheds that are similar to SCB in size, elevation, and forest type; the reason we compare SCB to ICB in the first place is because of their fire management plans. It makes the sentence a little long, though, so maybe it should be broken in two?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A3B8ED" w15:done="0"/>
  <w15:commentEx w15:paraId="7A00F530" w15:paraIdParent="63A3B8ED" w15:done="0"/>
  <w15:commentEx w15:paraId="5451E684" w15:done="0"/>
  <w15:commentEx w15:paraId="42C4EA89" w15:paraIdParent="5451E684" w15:done="0"/>
  <w15:commentEx w15:paraId="32CF8085" w15:paraIdParent="5451E684" w15:done="0"/>
  <w15:commentEx w15:paraId="116F809C" w15:done="0"/>
  <w15:commentEx w15:paraId="4D495C77" w15:paraIdParent="116F809C" w15:done="0"/>
  <w15:commentEx w15:paraId="2181402E" w15:done="0"/>
  <w15:commentEx w15:paraId="56B9029B" w15:done="0"/>
  <w15:commentEx w15:paraId="14A25E80" w15:paraIdParent="56B9029B" w15:done="0"/>
  <w15:commentEx w15:paraId="2244125D" w15:done="0"/>
  <w15:commentEx w15:paraId="264170B6" w15:paraIdParent="2244125D" w15:done="0"/>
  <w15:commentEx w15:paraId="59AE8843" w15:done="0"/>
  <w15:commentEx w15:paraId="60535DCB" w15:paraIdParent="59AE8843" w15:done="0"/>
  <w15:commentEx w15:paraId="09A36711" w15:done="0"/>
  <w15:commentEx w15:paraId="45D87C1A" w15:paraIdParent="09A36711" w15:done="0"/>
  <w15:commentEx w15:paraId="04471355" w15:done="0"/>
  <w15:commentEx w15:paraId="1A514835" w15:paraIdParent="04471355" w15:done="0"/>
  <w15:commentEx w15:paraId="67652251" w15:paraIdParent="04471355" w15:done="0"/>
  <w15:commentEx w15:paraId="568779C5" w15:paraIdParent="04471355" w15:done="0"/>
  <w15:commentEx w15:paraId="402F03BA" w15:done="0"/>
  <w15:commentEx w15:paraId="24B07193" w15:paraIdParent="402F03BA" w15:done="0"/>
  <w15:commentEx w15:paraId="540B00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A3B8ED" w16cid:durableId="216C399B"/>
  <w16cid:commentId w16cid:paraId="7A00F530" w16cid:durableId="216D9FB7"/>
  <w16cid:commentId w16cid:paraId="5451E684" w16cid:durableId="216AE1AA"/>
  <w16cid:commentId w16cid:paraId="42C4EA89" w16cid:durableId="216C39DC"/>
  <w16cid:commentId w16cid:paraId="32CF8085" w16cid:durableId="216E6E76"/>
  <w16cid:commentId w16cid:paraId="116F809C" w16cid:durableId="216AE1AC"/>
  <w16cid:commentId w16cid:paraId="4D495C77" w16cid:durableId="216BFDF1"/>
  <w16cid:commentId w16cid:paraId="2181402E" w16cid:durableId="216AE1AD"/>
  <w16cid:commentId w16cid:paraId="56B9029B" w16cid:durableId="216AE1AE"/>
  <w16cid:commentId w16cid:paraId="14A25E80" w16cid:durableId="216C0056"/>
  <w16cid:commentId w16cid:paraId="2244125D" w16cid:durableId="216AE1B1"/>
  <w16cid:commentId w16cid:paraId="264170B6" w16cid:durableId="216C3AA8"/>
  <w16cid:commentId w16cid:paraId="59AE8843" w16cid:durableId="216C2429"/>
  <w16cid:commentId w16cid:paraId="60535DCB" w16cid:durableId="216D9FC2"/>
  <w16cid:commentId w16cid:paraId="09A36711" w16cid:durableId="216C0372"/>
  <w16cid:commentId w16cid:paraId="45D87C1A" w16cid:durableId="216D9FC4"/>
  <w16cid:commentId w16cid:paraId="04471355" w16cid:durableId="216AE1B5"/>
  <w16cid:commentId w16cid:paraId="1A514835" w16cid:durableId="216AE1B6"/>
  <w16cid:commentId w16cid:paraId="67652251" w16cid:durableId="216C0505"/>
  <w16cid:commentId w16cid:paraId="568779C5" w16cid:durableId="216D9FC8"/>
  <w16cid:commentId w16cid:paraId="402F03BA" w16cid:durableId="216C1035"/>
  <w16cid:commentId w16cid:paraId="24B07193" w16cid:durableId="216D9FCA"/>
  <w16cid:commentId w16cid:paraId="540B0099" w16cid:durableId="216D9F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1AF00" w14:textId="77777777" w:rsidR="00757B6A" w:rsidRDefault="00757B6A" w:rsidP="00D55DA2">
      <w:r>
        <w:separator/>
      </w:r>
    </w:p>
  </w:endnote>
  <w:endnote w:type="continuationSeparator" w:id="0">
    <w:p w14:paraId="7534A61B" w14:textId="77777777" w:rsidR="00757B6A" w:rsidRDefault="00757B6A" w:rsidP="00D55DA2">
      <w:r>
        <w:continuationSeparator/>
      </w:r>
    </w:p>
  </w:endnote>
  <w:endnote w:type="continuationNotice" w:id="1">
    <w:p w14:paraId="3605012F" w14:textId="77777777" w:rsidR="00757B6A" w:rsidRDefault="00757B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C924A5" w:rsidRDefault="00C924A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C924A5" w:rsidRDefault="00C924A5"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3A41C160" w:rsidR="00C924A5" w:rsidRDefault="00C924A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0D3A7669" w14:textId="77777777" w:rsidR="00C924A5" w:rsidRDefault="00C924A5"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3A2750" w14:textId="77777777" w:rsidR="00757B6A" w:rsidRDefault="00757B6A" w:rsidP="00D55DA2">
      <w:r>
        <w:separator/>
      </w:r>
    </w:p>
  </w:footnote>
  <w:footnote w:type="continuationSeparator" w:id="0">
    <w:p w14:paraId="167A5279" w14:textId="77777777" w:rsidR="00757B6A" w:rsidRDefault="00757B6A" w:rsidP="00D55DA2">
      <w:r>
        <w:continuationSeparator/>
      </w:r>
    </w:p>
  </w:footnote>
  <w:footnote w:type="continuationNotice" w:id="1">
    <w:p w14:paraId="2A892240" w14:textId="77777777" w:rsidR="00757B6A" w:rsidRDefault="00757B6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Stevens, Jens T">
    <w15:presenceInfo w15:providerId="AD" w15:userId="S::jtstevens@usgs.gov::afb58fa2-2f59-4c9d-bf04-2b3906c540ad"/>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76AC"/>
    <w:rsid w:val="00130187"/>
    <w:rsid w:val="001301FF"/>
    <w:rsid w:val="00131600"/>
    <w:rsid w:val="00132722"/>
    <w:rsid w:val="00132C35"/>
    <w:rsid w:val="001340EF"/>
    <w:rsid w:val="00134E2F"/>
    <w:rsid w:val="00135306"/>
    <w:rsid w:val="00135CBC"/>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1A14"/>
    <w:rsid w:val="002723CC"/>
    <w:rsid w:val="0027267F"/>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0E3"/>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90470"/>
    <w:rsid w:val="00A918C9"/>
    <w:rsid w:val="00A91A42"/>
    <w:rsid w:val="00A9202A"/>
    <w:rsid w:val="00A93EBC"/>
    <w:rsid w:val="00A941BB"/>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4FDA"/>
    <w:rsid w:val="00DB5335"/>
    <w:rsid w:val="00DB574F"/>
    <w:rsid w:val="00DC05C2"/>
    <w:rsid w:val="00DC0835"/>
    <w:rsid w:val="00DC3403"/>
    <w:rsid w:val="00DC494F"/>
    <w:rsid w:val="00DD0876"/>
    <w:rsid w:val="00DD130B"/>
    <w:rsid w:val="00DD1508"/>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emf"/><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04054-45FE-E44A-8471-6474A69E3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42</Pages>
  <Words>17803</Words>
  <Characters>101483</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25</cp:revision>
  <cp:lastPrinted>2013-12-07T23:09:00Z</cp:lastPrinted>
  <dcterms:created xsi:type="dcterms:W3CDTF">2019-11-01T07:24:00Z</dcterms:created>
  <dcterms:modified xsi:type="dcterms:W3CDTF">2019-11-07T17:24:00Z</dcterms:modified>
</cp:coreProperties>
</file>