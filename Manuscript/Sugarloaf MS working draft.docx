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7777777"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
      <w:r w:rsidR="00590376" w:rsidRPr="00590376">
        <w:rPr>
          <w:rFonts w:ascii="Times New Roman" w:hAnsi="Times New Roman" w:cs="Times New Roman"/>
        </w:rPr>
        <w:t>Stephenson 1998, Caprio and Graber 2000</w:t>
      </w:r>
      <w:commentRangeEnd w:id="2"/>
      <w:r w:rsidR="00590376">
        <w:rPr>
          <w:rStyle w:val="CommentReference"/>
        </w:rPr>
        <w:commentReference w:id="2"/>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3"/>
      <w:r w:rsidR="001276AC">
        <w:rPr>
          <w:rFonts w:ascii="Times New Roman" w:hAnsi="Times New Roman" w:cs="Times New Roman"/>
        </w:rPr>
        <w:t>Collins and Stephens 2007</w:t>
      </w:r>
      <w:commentRangeEnd w:id="3"/>
      <w:r w:rsidR="001276AC">
        <w:rPr>
          <w:rStyle w:val="CommentReference"/>
        </w:rPr>
        <w:commentReference w:id="3"/>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4"/>
      <w:r w:rsidR="00590376">
        <w:rPr>
          <w:rFonts w:ascii="Times New Roman" w:hAnsi="Times New Roman" w:cs="Times New Roman"/>
        </w:rPr>
        <w:t>van Wagtendonk 2007</w:t>
      </w:r>
      <w:commentRangeEnd w:id="4"/>
      <w:r w:rsidR="00590376">
        <w:rPr>
          <w:rStyle w:val="CommentReference"/>
        </w:rPr>
        <w:commentReference w:id="4"/>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w:t>
      </w:r>
      <w:r w:rsidR="009D2804">
        <w:rPr>
          <w:rFonts w:ascii="Times New Roman" w:hAnsi="Times New Roman" w:cs="Times New Roman"/>
        </w:rPr>
        <w:lastRenderedPageBreak/>
        <w:t>statewide database maintained by the California Department of Forestry and Fire Protection (</w:t>
      </w:r>
      <w:commentRangeStart w:id="5"/>
      <w:r w:rsidR="009D2804">
        <w:rPr>
          <w:rFonts w:ascii="Times New Roman" w:hAnsi="Times New Roman" w:cs="Times New Roman"/>
        </w:rPr>
        <w:t>FRAP 201</w:t>
      </w:r>
      <w:r w:rsidR="00287B3C">
        <w:rPr>
          <w:rFonts w:ascii="Times New Roman" w:hAnsi="Times New Roman" w:cs="Times New Roman"/>
        </w:rPr>
        <w:t>7</w:t>
      </w:r>
      <w:commentRangeEnd w:id="5"/>
      <w:r w:rsidR="00287B3C">
        <w:rPr>
          <w:rStyle w:val="CommentReference"/>
        </w:rPr>
        <w:commentReference w:id="5"/>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600"/>
                    </a:xfrm>
                    <a:prstGeom prst="rect">
                      <a:avLst/>
                    </a:prstGeom>
                  </pic:spPr>
                </pic:pic>
              </a:graphicData>
            </a:graphic>
          </wp:inline>
        </w:drawing>
      </w:r>
      <w:commentRangeEnd w:id="6"/>
      <w:r w:rsidR="00685E70">
        <w:rPr>
          <w:rStyle w:val="CommentReference"/>
          <w:i w:val="0"/>
          <w:iCs w:val="0"/>
          <w:color w:val="auto"/>
        </w:rPr>
        <w:commentReference w:id="6"/>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358E2866"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m/yr and 0.48 m/yr</w:t>
      </w:r>
      <w:r w:rsidR="00C423A8">
        <w:rPr>
          <w:rFonts w:ascii="Times New Roman" w:hAnsi="Times New Roman" w:cs="Times New Roman"/>
        </w:rPr>
        <w:t>,</w:t>
      </w:r>
      <w:r w:rsidR="00140558" w:rsidRPr="00EF599F">
        <w:rPr>
          <w:rFonts w:ascii="Times New Roman" w:hAnsi="Times New Roman" w:cs="Times New Roman"/>
        </w:rPr>
        <w:t xml:space="preserve"> respectively. </w:t>
      </w:r>
    </w:p>
    <w:p w14:paraId="1710F8FB" w14:textId="35393228" w:rsidR="00D72422" w:rsidRDefault="008B2E36" w:rsidP="00D72422">
      <w:pPr>
        <w:spacing w:line="480" w:lineRule="auto"/>
        <w:ind w:firstLine="720"/>
        <w:rPr>
          <w:rFonts w:ascii="Times New Roman" w:hAnsi="Times New Roman" w:cs="Times New Roman"/>
        </w:rPr>
      </w:pPr>
      <w:r>
        <w:rPr>
          <w:rFonts w:ascii="Times New Roman" w:hAnsi="Times New Roman" w:cs="Times New Roman"/>
        </w:rPr>
        <w:t xml:space="preserve">The long-term water balance of SCB </w:t>
      </w:r>
      <w:r w:rsidR="00140558" w:rsidRPr="00EF599F">
        <w:rPr>
          <w:rFonts w:ascii="Times New Roman" w:hAnsi="Times New Roman" w:cs="Times New Roman"/>
        </w:rPr>
        <w:t>can be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(Boisrame et al, in review, 2018)</w:t>
      </w:r>
      <w:r>
        <w:rPr>
          <w:rFonts w:ascii="Times New Roman" w:hAnsi="Times New Roman" w:cs="Times New Roman"/>
        </w:rPr>
        <w:t xml:space="preserve">, both greater than discharges measured near SCB despite being </w:t>
      </w:r>
      <w:commentRangeStart w:id="7"/>
      <w:r>
        <w:rPr>
          <w:rFonts w:ascii="Times New Roman" w:hAnsi="Times New Roman" w:cs="Times New Roman"/>
        </w:rPr>
        <w:t>comparably-sized basins</w:t>
      </w:r>
      <w:commentRangeEnd w:id="7"/>
      <w:r>
        <w:rPr>
          <w:rStyle w:val="CommentReference"/>
        </w:rPr>
        <w:commentReference w:id="7"/>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w:t>
      </w:r>
      <w:commentRangeStart w:id="8"/>
      <w:commentRangeStart w:id="9"/>
      <w:r>
        <w:rPr>
          <w:rFonts w:ascii="Times New Roman" w:hAnsi="Times New Roman" w:cs="Times New Roman"/>
        </w:rPr>
        <w:t xml:space="preserve">2100 </w:t>
      </w:r>
      <w:commentRangeEnd w:id="8"/>
      <w:r w:rsidR="00C15EAF">
        <w:rPr>
          <w:rStyle w:val="CommentReference"/>
        </w:rPr>
        <w:commentReference w:id="8"/>
      </w:r>
      <w:commentRangeEnd w:id="9"/>
      <w:r w:rsidR="003F19D7">
        <w:rPr>
          <w:rStyle w:val="CommentReference"/>
        </w:rPr>
        <w:commentReference w:id="9"/>
      </w:r>
      <w:r>
        <w:rPr>
          <w:rFonts w:ascii="Times New Roman" w:hAnsi="Times New Roman" w:cs="Times New Roman"/>
        </w:rPr>
        <w:t>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10"/>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10"/>
      <w:r w:rsidR="003B7241" w:rsidRPr="00EF599F">
        <w:rPr>
          <w:rStyle w:val="CommentReference"/>
          <w:rFonts w:ascii="Times New Roman" w:hAnsi="Times New Roman" w:cs="Times New Roman"/>
        </w:rPr>
        <w:commentReference w:id="10"/>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C423A8">
        <w:rPr>
          <w:rFonts w:ascii="Times New Roman" w:hAnsi="Times New Roman" w:cs="Times New Roman"/>
          <w:color w:val="000000" w:themeColor="text1"/>
        </w:rPr>
        <w:t xml:space="preserve"> </w:t>
      </w:r>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6E460AE9" w14:textId="5EDBC406" w:rsidR="00737117" w:rsidRPr="00EF599F" w:rsidRDefault="00737117" w:rsidP="00D7242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Replace two paragraphs above with one long-</w:t>
      </w:r>
      <w:proofErr w:type="spellStart"/>
      <w:r>
        <w:rPr>
          <w:rFonts w:ascii="Times New Roman" w:hAnsi="Times New Roman" w:cs="Times New Roman"/>
          <w:color w:val="000000" w:themeColor="text1"/>
        </w:rPr>
        <w:t>ish</w:t>
      </w:r>
      <w:proofErr w:type="spellEnd"/>
      <w:r>
        <w:rPr>
          <w:rFonts w:ascii="Times New Roman" w:hAnsi="Times New Roman" w:cs="Times New Roman"/>
          <w:color w:val="000000" w:themeColor="text1"/>
        </w:rPr>
        <w:t xml:space="preserve"> paragraph “comparing conditions in SCB to conditions in ICB) (including veg as well as hydro). </w:t>
      </w:r>
      <w:commentRangeStart w:id="11"/>
      <w:r>
        <w:rPr>
          <w:rFonts w:ascii="Times New Roman" w:hAnsi="Times New Roman" w:cs="Times New Roman"/>
          <w:color w:val="000000" w:themeColor="text1"/>
        </w:rPr>
        <w:t xml:space="preserve">We rely on three lines of evidence to support wetter conditions in ICB vs SCB. First, streamflow standardized to area is greater in ICB, second interpolated /gridded precipitation data from PRISM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 and third, in-situ weather station data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A3AF8">
        <w:rPr>
          <w:rFonts w:ascii="Times New Roman" w:hAnsi="Times New Roman" w:cs="Times New Roman"/>
          <w:color w:val="000000" w:themeColor="text1"/>
        </w:rPr>
        <w:t xml:space="preserve"> (Table 1)</w:t>
      </w:r>
      <w:r>
        <w:rPr>
          <w:rFonts w:ascii="Times New Roman" w:hAnsi="Times New Roman" w:cs="Times New Roman"/>
          <w:color w:val="000000" w:themeColor="text1"/>
        </w:rPr>
        <w:t>. In situ data was corrected for limitations re snowpack. See Appendix # for details.</w:t>
      </w:r>
      <w:commentRangeEnd w:id="11"/>
      <w:r>
        <w:rPr>
          <w:rStyle w:val="CommentReference"/>
        </w:rPr>
        <w:commentReference w:id="11"/>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w:t>
      </w:r>
      <w:r w:rsidRPr="00EF599F">
        <w:rPr>
          <w:rFonts w:ascii="Times New Roman" w:hAnsi="Times New Roman" w:cs="Times New Roman"/>
          <w:color w:val="000000" w:themeColor="text1"/>
        </w:rPr>
        <w:lastRenderedPageBreak/>
        <w:t>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44BE9120"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Specifically, we attributed variation in continuous soil moisture to the following covariates: 2014 vegetation type, 1973 vegetation type, measurement year, Julian day of measurement, elevation, slope, aspect, TPI, upslope area, TWI, year since fire, number of times burned since 1973, maximum fire severity (only available for fires after 1984), and distance from nearest stream.</w:t>
      </w:r>
      <w:r w:rsidR="00AF2984">
        <w:rPr>
          <w:rFonts w:ascii="Times New Roman" w:hAnsi="Times New Roman" w:cs="Times New Roman"/>
        </w:rPr>
        <w:t xml:space="preserve"> </w:t>
      </w:r>
      <w:commentRangeStart w:id="12"/>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2"/>
      <w:r w:rsidR="00AF2984">
        <w:rPr>
          <w:rStyle w:val="CommentReference"/>
        </w:rPr>
        <w:commentReference w:id="12"/>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w:t>
      </w:r>
      <w:r w:rsidR="00A62837" w:rsidRPr="00EF599F">
        <w:rPr>
          <w:rFonts w:ascii="Times New Roman" w:hAnsi="Times New Roman" w:cs="Times New Roman"/>
          <w:color w:val="000000" w:themeColor="text1"/>
        </w:rPr>
        <w:lastRenderedPageBreak/>
        <w:t xml:space="preserve">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r w:rsidR="00C423A8" w:rsidRPr="00C423A8">
        <w:rPr>
          <w:rFonts w:ascii="Times New Roman" w:hAnsi="Times New Roman" w:cs="Times New Roman"/>
          <w:i/>
          <w:color w:val="000000" w:themeColor="text1"/>
        </w:rPr>
        <w:t xml:space="preserve">Ceanothus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w:t>
      </w:r>
      <w:proofErr w:type="spellStart"/>
      <w:r w:rsidR="00BA00BF">
        <w:rPr>
          <w:rFonts w:ascii="Times New Roman" w:hAnsi="Times New Roman" w:cs="Times New Roman"/>
          <w:color w:val="000000" w:themeColor="text1"/>
        </w:rPr>
        <w:t>Boisram</w:t>
      </w:r>
      <w:r w:rsidR="00BA00BF" w:rsidRPr="00BA00BF">
        <w:rPr>
          <w:rFonts w:ascii="Times New Roman" w:hAnsi="Times New Roman" w:cs="Times New Roman"/>
          <w:color w:val="000000" w:themeColor="text1"/>
        </w:rPr>
        <w:t>é</w:t>
      </w:r>
      <w:proofErr w:type="spellEnd"/>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w:t>
      </w:r>
      <w:r w:rsidR="00671C7B" w:rsidRPr="00EF599F">
        <w:rPr>
          <w:rFonts w:ascii="Times New Roman" w:hAnsi="Times New Roman" w:cs="Times New Roman"/>
          <w:color w:val="000000" w:themeColor="text1"/>
        </w:rPr>
        <w:lastRenderedPageBreak/>
        <w:t xml:space="preserve">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3"/>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3"/>
      <w:r w:rsidR="00F71171">
        <w:rPr>
          <w:rStyle w:val="CommentReference"/>
        </w:rPr>
        <w:commentReference w:id="13"/>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w:t>
      </w:r>
      <w:r w:rsidR="009B3CBE">
        <w:rPr>
          <w:rFonts w:ascii="Times New Roman" w:hAnsi="Times New Roman" w:cs="Times New Roman"/>
          <w:color w:val="000000" w:themeColor="text1"/>
        </w:rPr>
        <w:lastRenderedPageBreak/>
        <w:t xml:space="preserve">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14"/>
      <w:r w:rsidRPr="00EF599F">
        <w:rPr>
          <w:rFonts w:ascii="Times New Roman" w:hAnsi="Times New Roman" w:cs="Times New Roman"/>
          <w:color w:val="000000" w:themeColor="text1"/>
        </w:rPr>
        <w:t>Vegetation cover change</w:t>
      </w:r>
      <w:commentRangeEnd w:id="14"/>
      <w:r w:rsidR="002A77EA">
        <w:rPr>
          <w:rStyle w:val="CommentReference"/>
          <w:rFonts w:asciiTheme="minorHAnsi" w:eastAsiaTheme="minorHAnsi" w:hAnsiTheme="minorHAnsi" w:cstheme="minorBidi"/>
          <w:color w:val="auto"/>
        </w:rPr>
        <w:commentReference w:id="14"/>
      </w:r>
    </w:p>
    <w:p w14:paraId="0A73D3C0" w14:textId="23471CCC" w:rsidR="00FF17D0" w:rsidRPr="00EF599F"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w:t>
      </w:r>
      <w:proofErr w:type="gramStart"/>
      <w:r w:rsidRPr="00EF599F">
        <w:rPr>
          <w:rFonts w:ascii="Times New Roman" w:hAnsi="Times New Roman" w:cs="Times New Roman"/>
        </w:rPr>
        <w:t>transitions</w:t>
      </w:r>
      <w:proofErr w:type="gramEnd"/>
      <w:r w:rsidRPr="00EF599F">
        <w:rPr>
          <w:rFonts w:ascii="Times New Roman" w:hAnsi="Times New Roman" w:cs="Times New Roman"/>
        </w:rPr>
        <w:t xml:space="preserve">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15"/>
      <w:r w:rsidRPr="00EF599F">
        <w:rPr>
          <w:rFonts w:ascii="Times New Roman" w:hAnsi="Times New Roman" w:cs="Times New Roman"/>
        </w:rPr>
        <w:t xml:space="preserve">shrub to sparse meadow, mixed-conifer to sparse meadow, and mixed-conifer to shrub </w:t>
      </w:r>
      <w:commentRangeEnd w:id="15"/>
      <w:r w:rsidRPr="00EF599F">
        <w:rPr>
          <w:rStyle w:val="CommentReference"/>
          <w:rFonts w:ascii="Times New Roman" w:hAnsi="Times New Roman" w:cs="Times New Roman"/>
        </w:rPr>
        <w:commentReference w:id="15"/>
      </w:r>
      <w:r w:rsidRPr="00EF599F">
        <w:rPr>
          <w:rFonts w:ascii="Times New Roman" w:hAnsi="Times New Roman" w:cs="Times New Roman"/>
        </w:rPr>
        <w:t xml:space="preserve">were all </w:t>
      </w:r>
      <w:commentRangeStart w:id="16"/>
      <w:r w:rsidRPr="00EF599F">
        <w:rPr>
          <w:rFonts w:ascii="Times New Roman" w:hAnsi="Times New Roman" w:cs="Times New Roman"/>
        </w:rPr>
        <w:t>overrepresented</w:t>
      </w:r>
      <w:commentRangeEnd w:id="16"/>
      <w:r w:rsidR="00AB1E60">
        <w:rPr>
          <w:rStyle w:val="CommentReference"/>
        </w:rPr>
        <w:commentReference w:id="16"/>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17"/>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17"/>
      <w:r w:rsidRPr="00EF599F">
        <w:rPr>
          <w:rStyle w:val="CommentReference"/>
          <w:rFonts w:ascii="Times New Roman" w:hAnsi="Times New Roman" w:cs="Times New Roman"/>
        </w:rPr>
        <w:commentReference w:id="17"/>
      </w:r>
      <w:r w:rsidR="0063439C">
        <w:rPr>
          <w:rFonts w:ascii="Times New Roman" w:hAnsi="Times New Roman" w:cs="Times New Roman"/>
        </w:rPr>
        <w:t xml:space="preserve"> (Figure 3)</w:t>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18"/>
      <w:commentRangeStart w:id="19"/>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commentRangeEnd w:id="18"/>
      <w:r w:rsidR="009B3CBE">
        <w:rPr>
          <w:rStyle w:val="CommentReference"/>
        </w:rPr>
        <w:commentReference w:id="18"/>
      </w:r>
      <w:commentRangeEnd w:id="19"/>
      <w:r w:rsidR="00B141B2">
        <w:rPr>
          <w:rStyle w:val="CommentReference"/>
        </w:rPr>
        <w:commentReference w:id="19"/>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0"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0"/>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1" w:author="Scott" w:date="2019-03-13T10:08:00Z">
        <w:r w:rsidR="00247216" w:rsidDel="00C423A8">
          <w:rPr>
            <w:rFonts w:ascii="Times New Roman" w:hAnsi="Times New Roman" w:cs="Times New Roman"/>
          </w:rPr>
          <w:delText xml:space="preserve">4 </w:delText>
        </w:r>
      </w:del>
      <w:ins w:id="22" w:author="Scott" w:date="2019-03-13T10:08:00Z">
        <w:r w:rsidR="00C423A8">
          <w:rPr>
            <w:rFonts w:ascii="Times New Roman" w:hAnsi="Times New Roman" w:cs="Times New Roman"/>
          </w:rPr>
          <w:t>F</w:t>
        </w:r>
      </w:ins>
      <w:ins w:id="23" w:author="Scott" w:date="2019-03-13T10:09:00Z">
        <w:r w:rsidR="00C423A8">
          <w:rPr>
            <w:rFonts w:ascii="Times New Roman" w:hAnsi="Times New Roman" w:cs="Times New Roman"/>
          </w:rPr>
          <w:t>our</w:t>
        </w:r>
      </w:ins>
      <w:ins w:id="24"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25"/>
      <w:commentRangeStart w:id="26"/>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commentRangeEnd w:id="25"/>
      <w:r w:rsidR="009C4159">
        <w:rPr>
          <w:rStyle w:val="CommentReference"/>
        </w:rPr>
        <w:commentReference w:id="25"/>
      </w:r>
      <w:commentRangeEnd w:id="26"/>
      <w:r w:rsidR="00C45645">
        <w:rPr>
          <w:rStyle w:val="CommentReference"/>
        </w:rPr>
        <w:commentReference w:id="26"/>
      </w:r>
    </w:p>
    <w:p w14:paraId="661680B7" w14:textId="2B01E909" w:rsidR="00CD3AED" w:rsidRPr="00EF599F" w:rsidRDefault="005C4567" w:rsidP="005C4567">
      <w:pPr>
        <w:pStyle w:val="Caption"/>
        <w:rPr>
          <w:rFonts w:ascii="Times New Roman" w:hAnsi="Times New Roman" w:cs="Times New Roman"/>
        </w:rPr>
      </w:pPr>
      <w:bookmarkStart w:id="27" w:name="_Ref536611059"/>
      <w:bookmarkStart w:id="28"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7"/>
      <w:bookmarkEnd w:id="28"/>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29"/>
      <w:r w:rsidRPr="00EF599F">
        <w:rPr>
          <w:rFonts w:ascii="Times New Roman" w:hAnsi="Times New Roman" w:cs="Times New Roman"/>
          <w:color w:val="000000" w:themeColor="text1"/>
        </w:rPr>
        <w:lastRenderedPageBreak/>
        <w:t>Forest composition and structural change</w:t>
      </w:r>
      <w:commentRangeEnd w:id="29"/>
      <w:r w:rsidR="00143C7D">
        <w:rPr>
          <w:rStyle w:val="CommentReference"/>
          <w:rFonts w:asciiTheme="minorHAnsi" w:eastAsiaTheme="minorHAnsi" w:hAnsiTheme="minorHAnsi" w:cstheme="minorBidi"/>
          <w:color w:val="auto"/>
        </w:rPr>
        <w:commentReference w:id="29"/>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0"/>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commentRangeEnd w:id="30"/>
      <w:r w:rsidR="00143C7D">
        <w:rPr>
          <w:rStyle w:val="CommentReference"/>
          <w:i w:val="0"/>
          <w:iCs w:val="0"/>
          <w:color w:val="auto"/>
        </w:rPr>
        <w:commentReference w:id="30"/>
      </w:r>
    </w:p>
    <w:p w14:paraId="2259DEB2" w14:textId="204CD97E" w:rsidR="009A6239" w:rsidRPr="00EF599F" w:rsidRDefault="005C4567" w:rsidP="00AF7EDB">
      <w:pPr>
        <w:pStyle w:val="Caption"/>
        <w:rPr>
          <w:rFonts w:ascii="Times New Roman" w:hAnsi="Times New Roman" w:cs="Times New Roman"/>
        </w:rPr>
      </w:pPr>
      <w:bookmarkStart w:id="31"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1"/>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2"/>
      <w:r w:rsidRPr="00EF599F">
        <w:rPr>
          <w:rFonts w:ascii="Times New Roman" w:hAnsi="Times New Roman" w:cs="Times New Roman"/>
          <w:color w:val="000000" w:themeColor="text1"/>
        </w:rPr>
        <w:lastRenderedPageBreak/>
        <w:t>Soil moisture</w:t>
      </w:r>
      <w:commentRangeEnd w:id="32"/>
      <w:r w:rsidR="004404EB">
        <w:rPr>
          <w:rStyle w:val="CommentReference"/>
        </w:rPr>
        <w:commentReference w:id="32"/>
      </w:r>
    </w:p>
    <w:p w14:paraId="2DE343F9" w14:textId="120C01E9"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p>
    <w:p w14:paraId="40FFFB4E" w14:textId="50CC9407"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33"/>
      <w:r>
        <w:rPr>
          <w:rFonts w:ascii="Times New Roman" w:hAnsi="Times New Roman" w:cs="Times New Roman"/>
        </w:rPr>
        <w:t>insert statement about accuracy</w:t>
      </w:r>
      <w:commentRangeEnd w:id="33"/>
      <w:r>
        <w:rPr>
          <w:rStyle w:val="CommentReference"/>
        </w:rPr>
        <w:commentReference w:id="33"/>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C2</w:t>
      </w:r>
      <w:r w:rsidR="005B5D2C" w:rsidRPr="00EF599F">
        <w:rPr>
          <w:rFonts w:ascii="Times New Roman" w:hAnsi="Times New Roman" w:cs="Times New Roman"/>
        </w:rPr>
        <w:t xml:space="preserve">, Figure </w:t>
      </w:r>
      <w:r w:rsidR="005B5D2C">
        <w:rPr>
          <w:rFonts w:ascii="Times New Roman" w:hAnsi="Times New Roman" w:cs="Times New Roman"/>
          <w:noProof/>
        </w:rPr>
        <w:t>C3</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34" w:name="_Ref536610448"/>
      <w:r w:rsidRPr="00EF599F">
        <w:rPr>
          <w:rFonts w:ascii="Times New Roman" w:hAnsi="Times New Roman" w:cs="Times New Roman"/>
        </w:rPr>
        <w:t xml:space="preserve">Figure </w:t>
      </w:r>
      <w:bookmarkEnd w:id="34"/>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02FB1322"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proofErr w:type="spellStart"/>
      <w:r w:rsidR="002E197D">
        <w:rPr>
          <w:rFonts w:ascii="Times New Roman" w:hAnsi="Times New Roman" w:cs="Times New Roman"/>
          <w:color w:val="2F2F2F" w:themeColor="accent5" w:themeShade="80"/>
        </w:rPr>
        <w:t>responsive</w:t>
      </w:r>
      <w:r w:rsidR="00B73931" w:rsidRPr="00EF599F">
        <w:rPr>
          <w:rFonts w:ascii="Times New Roman" w:hAnsi="Times New Roman" w:cs="Times New Roman"/>
          <w:color w:val="2F2F2F" w:themeColor="accent5" w:themeShade="80"/>
        </w:rPr>
        <w:t>e</w:t>
      </w:r>
      <w:proofErr w:type="spellEnd"/>
      <w:r w:rsidR="00B73931"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commentRangeStart w:id="35"/>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(Appendix C?). Soil texture did not vary greatly with depth, although the meadow site had higher organic content at shallow depths than the other two sites (Appendix C). Soil texture was very similar to the weather stations installed at ICB (Appendix C).</w:t>
      </w:r>
      <w:commentRangeEnd w:id="35"/>
      <w:r w:rsidR="00741176">
        <w:rPr>
          <w:rStyle w:val="CommentReference"/>
        </w:rPr>
        <w:commentReference w:id="35"/>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36"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37" w:name="_Ref540347"/>
      <w:bookmarkEnd w:id="36"/>
      <w:r w:rsidRPr="00EF599F">
        <w:rPr>
          <w:rFonts w:ascii="Times New Roman" w:hAnsi="Times New Roman" w:cs="Times New Roman"/>
        </w:rPr>
        <w:t xml:space="preserve">Figure </w:t>
      </w:r>
      <w:bookmarkEnd w:id="37"/>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38"/>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38"/>
      <w:r w:rsidR="00B620AC">
        <w:rPr>
          <w:rStyle w:val="CommentReference"/>
          <w:i w:val="0"/>
          <w:iCs w:val="0"/>
          <w:color w:val="auto"/>
        </w:rPr>
        <w:commentReference w:id="38"/>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39"/>
            <w:r w:rsidRPr="00EF599F">
              <w:rPr>
                <w:rFonts w:ascii="Times New Roman" w:hAnsi="Times New Roman" w:cs="Times New Roman"/>
                <w:color w:val="2F2F2F" w:themeColor="accent5" w:themeShade="80"/>
              </w:rPr>
              <w:t>Cumulative shallow soil water gain [mm]</w:t>
            </w:r>
            <w:commentRangeEnd w:id="39"/>
            <w:r w:rsidR="002E197D">
              <w:rPr>
                <w:rStyle w:val="CommentReference"/>
              </w:rPr>
              <w:commentReference w:id="39"/>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40"/>
            <w:commentRangeStart w:id="41"/>
            <w:commentRangeStart w:id="42"/>
            <w:r w:rsidRPr="00EF599F">
              <w:rPr>
                <w:rFonts w:ascii="Times New Roman" w:hAnsi="Times New Roman" w:cs="Times New Roman"/>
                <w:color w:val="2F2F2F" w:themeColor="accent5" w:themeShade="80"/>
              </w:rPr>
              <w:t>0.20</w:t>
            </w:r>
            <w:commentRangeEnd w:id="40"/>
            <w:r w:rsidRPr="00EF599F">
              <w:rPr>
                <w:rStyle w:val="CommentReference"/>
                <w:rFonts w:ascii="Times New Roman" w:hAnsi="Times New Roman" w:cs="Times New Roman"/>
              </w:rPr>
              <w:commentReference w:id="40"/>
            </w:r>
            <w:commentRangeEnd w:id="41"/>
            <w:r w:rsidRPr="00EF599F">
              <w:rPr>
                <w:rStyle w:val="CommentReference"/>
                <w:rFonts w:ascii="Times New Roman" w:hAnsi="Times New Roman" w:cs="Times New Roman"/>
              </w:rPr>
              <w:commentReference w:id="41"/>
            </w:r>
            <w:commentRangeEnd w:id="42"/>
            <w:r w:rsidR="00CB5133">
              <w:rPr>
                <w:rStyle w:val="CommentReference"/>
              </w:rPr>
              <w:commentReference w:id="42"/>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w:t>
      </w:r>
      <w:proofErr w:type="spellStart"/>
      <w:r w:rsidR="00CB5133">
        <w:rPr>
          <w:rFonts w:ascii="Times New Roman" w:hAnsi="Times New Roman" w:cs="Times New Roman"/>
          <w:i/>
          <w:color w:val="2F2F2F" w:themeColor="accent5" w:themeShade="80"/>
          <w:sz w:val="18"/>
          <w:szCs w:val="18"/>
        </w:rPr>
        <w:t>Illilouette</w:t>
      </w:r>
      <w:proofErr w:type="spellEnd"/>
      <w:r w:rsidR="00CB5133">
        <w:rPr>
          <w:rFonts w:ascii="Times New Roman" w:hAnsi="Times New Roman" w:cs="Times New Roman"/>
          <w:i/>
          <w:color w:val="2F2F2F" w:themeColor="accent5" w:themeShade="80"/>
          <w:sz w:val="18"/>
          <w:szCs w:val="18"/>
        </w:rPr>
        <w:t xml:space="preserve"> Creek Basin (</w:t>
      </w:r>
      <w:bookmarkStart w:id="43" w:name="_GoBack"/>
      <w:bookmarkEnd w:id="43"/>
      <w:r w:rsidR="00CB5133">
        <w:rPr>
          <w:rFonts w:ascii="Times New Roman" w:hAnsi="Times New Roman" w:cs="Times New Roman"/>
          <w:i/>
          <w:color w:val="2F2F2F" w:themeColor="accent5" w:themeShade="80"/>
          <w:sz w:val="18"/>
          <w:szCs w:val="18"/>
        </w:rPr>
        <w:t xml:space="preserve">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proofErr w:type="gramStart"/>
      <w:r w:rsidR="00CB5133">
        <w:rPr>
          <w:rFonts w:ascii="Times New Roman" w:hAnsi="Times New Roman" w:cs="Times New Roman"/>
          <w:i/>
          <w:color w:val="2F2F2F" w:themeColor="accent5" w:themeShade="80"/>
          <w:sz w:val="18"/>
          <w:szCs w:val="18"/>
        </w:rPr>
        <w:t xml:space="preserve">. </w:t>
      </w:r>
      <w:proofErr w:type="gramEnd"/>
      <w:r w:rsidR="00CB5133">
        <w:rPr>
          <w:rFonts w:ascii="Times New Roman" w:hAnsi="Times New Roman" w:cs="Times New Roman"/>
          <w:i/>
          <w:color w:val="2F2F2F" w:themeColor="accent5" w:themeShade="80"/>
          <w:sz w:val="18"/>
          <w:szCs w:val="18"/>
        </w:rPr>
        <w:t>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165B022F" w14:textId="358531D6" w:rsidR="00832545" w:rsidRPr="00692085"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commentRangeStart w:id="44"/>
      <w:r w:rsidR="00250CC1" w:rsidRPr="00EF599F">
        <w:rPr>
          <w:rFonts w:ascii="Times New Roman" w:hAnsi="Times New Roman" w:cs="Times New Roman"/>
          <w:color w:val="2F2F2F" w:themeColor="accent5" w:themeShade="80"/>
        </w:rPr>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00250CC1" w:rsidRPr="00EF599F">
        <w:rPr>
          <w:rFonts w:ascii="Times New Roman" w:hAnsi="Times New Roman" w:cs="Times New Roman"/>
          <w:color w:val="2F2F2F" w:themeColor="accent5" w:themeShade="80"/>
        </w:rPr>
        <w:t>]</w:t>
      </w:r>
      <w:commentRangeEnd w:id="44"/>
      <w:r w:rsidR="00704BF2">
        <w:rPr>
          <w:rStyle w:val="CommentReference"/>
        </w:rPr>
        <w:commentReference w:id="44"/>
      </w:r>
      <w:r w:rsidR="00832545"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do not find strong evidence for a fire-induced shift in vegetation or soil moisture in the Sugarloaf Creek Basin, </w:t>
      </w:r>
      <w:commentRangeStart w:id="45"/>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w:t>
      </w:r>
      <w:proofErr w:type="gramStart"/>
      <w:r w:rsidR="00764C74">
        <w:rPr>
          <w:rFonts w:ascii="Times New Roman" w:hAnsi="Times New Roman" w:cs="Times New Roman"/>
          <w:color w:val="2F2F2F" w:themeColor="accent5" w:themeShade="80"/>
        </w:rPr>
        <w:t>12,500 ha</w:t>
      </w:r>
      <w:proofErr w:type="gramEnd"/>
      <w:r w:rsidR="00764C74">
        <w:rPr>
          <w:rFonts w:ascii="Times New Roman" w:hAnsi="Times New Roman" w:cs="Times New Roman"/>
          <w:color w:val="2F2F2F" w:themeColor="accent5" w:themeShade="80"/>
        </w:rPr>
        <w:t xml:space="preserve"> watershed burning at least once </w:t>
      </w:r>
      <w:r w:rsidR="00D652F0">
        <w:rPr>
          <w:rFonts w:ascii="Times New Roman" w:hAnsi="Times New Roman" w:cs="Times New Roman"/>
          <w:color w:val="2F2F2F" w:themeColor="accent5" w:themeShade="80"/>
        </w:rPr>
        <w:t xml:space="preserve">and approximately 1,300 ha of the watershed </w:t>
      </w:r>
      <w:commentRangeEnd w:id="45"/>
      <w:r w:rsidR="002C3703">
        <w:rPr>
          <w:rStyle w:val="CommentReference"/>
        </w:rPr>
        <w:commentReference w:id="45"/>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w:t>
      </w:r>
      <w:commentRangeStart w:id="46"/>
      <w:r w:rsidR="00D652F0">
        <w:rPr>
          <w:rFonts w:ascii="Times New Roman" w:hAnsi="Times New Roman" w:cs="Times New Roman"/>
          <w:color w:val="2F2F2F" w:themeColor="accent5" w:themeShade="80"/>
        </w:rPr>
        <w:t xml:space="preserve">suggest </w:t>
      </w:r>
      <w:commentRangeEnd w:id="46"/>
      <w:r w:rsidR="002C3703">
        <w:rPr>
          <w:rStyle w:val="CommentReference"/>
        </w:rPr>
        <w:commentReference w:id="46"/>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47"/>
      <w:r w:rsidR="00E05749">
        <w:rPr>
          <w:rFonts w:ascii="Times New Roman" w:hAnsi="Times New Roman" w:cs="Times New Roman"/>
          <w:color w:val="2F2F2F" w:themeColor="accent5" w:themeShade="80"/>
        </w:rPr>
        <w:t>was increased to a 40x80 m patch, or 0.32 ha.</w:t>
      </w:r>
      <w:commentRangeEnd w:id="47"/>
      <w:r w:rsidR="002C3703">
        <w:rPr>
          <w:rStyle w:val="CommentReference"/>
        </w:rPr>
        <w:commentReference w:id="47"/>
      </w:r>
      <w:r w:rsidR="00E05749">
        <w:rPr>
          <w:rFonts w:ascii="Times New Roman" w:hAnsi="Times New Roman" w:cs="Times New Roman"/>
          <w:color w:val="2F2F2F" w:themeColor="accent5" w:themeShade="80"/>
        </w:rPr>
        <w:t xml:space="preserve"> </w:t>
      </w:r>
      <w:commentRangeStart w:id="48"/>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48"/>
      <w:r w:rsidR="002C3703">
        <w:rPr>
          <w:rStyle w:val="CommentReference"/>
        </w:rPr>
        <w:commentReference w:id="48"/>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49"/>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49"/>
      <w:r w:rsidR="002C3703">
        <w:rPr>
          <w:rStyle w:val="CommentReference"/>
        </w:rPr>
        <w:commentReference w:id="49"/>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50"/>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50"/>
      <w:r w:rsidR="002C3703">
        <w:rPr>
          <w:rStyle w:val="CommentReference"/>
        </w:rPr>
        <w:commentReference w:id="50"/>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1"/>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1"/>
      <w:r w:rsidR="002C3703">
        <w:rPr>
          <w:rStyle w:val="CommentReference"/>
        </w:rPr>
        <w:commentReference w:id="51"/>
      </w:r>
    </w:p>
    <w:p w14:paraId="4031250B" w14:textId="467E75F0"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2" w:author="Brandon Collins" w:date="2019-03-13T14:41:00Z">
        <w:r w:rsidR="00384760">
          <w:rPr>
            <w:rFonts w:ascii="Times New Roman" w:hAnsi="Times New Roman" w:cs="Times New Roman"/>
            <w:color w:val="2F2F2F" w:themeColor="accent5" w:themeShade="80"/>
          </w:rPr>
          <w:t>for a smaller study area concentrated in the middle of SCB</w:t>
        </w:r>
      </w:ins>
      <w:ins w:id="53"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54" w:author="Brandon Collins" w:date="2019-03-13T14:41:00Z">
        <w:r w:rsidDel="00384760">
          <w:rPr>
            <w:rFonts w:ascii="Times New Roman" w:hAnsi="Times New Roman" w:cs="Times New Roman"/>
            <w:color w:val="2F2F2F" w:themeColor="accent5" w:themeShade="80"/>
          </w:rPr>
          <w:delText xml:space="preserve">likely on the order of 10-20 </w:delText>
        </w:r>
      </w:del>
      <w:ins w:id="55"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56"/>
      <w:commentRangeStart w:id="57"/>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56"/>
      <w:r>
        <w:rPr>
          <w:rStyle w:val="CommentReference"/>
        </w:rPr>
        <w:commentReference w:id="56"/>
      </w:r>
      <w:commentRangeEnd w:id="57"/>
      <w:r w:rsidR="00384760">
        <w:rPr>
          <w:rStyle w:val="CommentReference"/>
        </w:rPr>
        <w:commentReference w:id="57"/>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w:t>
      </w:r>
      <w:r w:rsidR="000E588D">
        <w:rPr>
          <w:rFonts w:ascii="Times New Roman" w:hAnsi="Times New Roman" w:cs="Times New Roman"/>
          <w:color w:val="2F2F2F" w:themeColor="accent5" w:themeShade="80"/>
        </w:rPr>
        <w:lastRenderedPageBreak/>
        <w:t xml:space="preserve">Fire, which burned </w:t>
      </w:r>
      <w:del w:id="58" w:author="Brandon Collins" w:date="2019-03-13T14:43:00Z">
        <w:r w:rsidR="000E588D" w:rsidDel="00384760">
          <w:rPr>
            <w:rFonts w:ascii="Times New Roman" w:hAnsi="Times New Roman" w:cs="Times New Roman"/>
            <w:color w:val="2F2F2F" w:themeColor="accent5" w:themeShade="80"/>
          </w:rPr>
          <w:delText>574 ac (xx</w:delText>
        </w:r>
      </w:del>
      <w:proofErr w:type="gramStart"/>
      <w:ins w:id="59" w:author="Brandon Collins" w:date="2019-03-13T14:43:00Z">
        <w:r w:rsidR="00384760">
          <w:rPr>
            <w:rFonts w:ascii="Times New Roman" w:hAnsi="Times New Roman" w:cs="Times New Roman"/>
            <w:color w:val="2F2F2F" w:themeColor="accent5" w:themeShade="80"/>
          </w:rPr>
          <w:t xml:space="preserve">230 </w:t>
        </w:r>
      </w:ins>
      <w:r w:rsidR="000E588D">
        <w:rPr>
          <w:rFonts w:ascii="Times New Roman" w:hAnsi="Times New Roman" w:cs="Times New Roman"/>
          <w:color w:val="2F2F2F" w:themeColor="accent5" w:themeShade="80"/>
        </w:rPr>
        <w:t xml:space="preserve"> ha</w:t>
      </w:r>
      <w:proofErr w:type="gramEnd"/>
      <w:del w:id="60" w:author="Brandon Collins" w:date="2019-03-13T14:43:00Z">
        <w:r w:rsidR="000E588D" w:rsidDel="00384760">
          <w:rPr>
            <w:rFonts w:ascii="Times New Roman" w:hAnsi="Times New Roman" w:cs="Times New Roman"/>
            <w:color w:val="2F2F2F" w:themeColor="accent5" w:themeShade="80"/>
          </w:rPr>
          <w:delText>)</w:delText>
        </w:r>
      </w:del>
      <w:r w:rsidR="000E588D">
        <w:rPr>
          <w:rFonts w:ascii="Times New Roman" w:hAnsi="Times New Roman" w:cs="Times New Roman"/>
          <w:color w:val="2F2F2F" w:themeColor="accent5" w:themeShade="80"/>
        </w:rPr>
        <w:t xml:space="preserve">, and the 2003 Williams Fire, which burned </w:t>
      </w:r>
      <w:del w:id="61" w:author="Brandon Collins" w:date="2019-03-13T14:44:00Z">
        <w:r w:rsidR="000E588D" w:rsidDel="00384760">
          <w:rPr>
            <w:rFonts w:ascii="Times New Roman" w:hAnsi="Times New Roman" w:cs="Times New Roman"/>
            <w:color w:val="2F2F2F" w:themeColor="accent5" w:themeShade="80"/>
          </w:rPr>
          <w:delText>3472 ac (xx</w:delText>
        </w:r>
      </w:del>
      <w:ins w:id="62" w:author="Brandon Collins" w:date="2019-03-13T14:44:00Z">
        <w:r w:rsidR="00384760">
          <w:rPr>
            <w:rFonts w:ascii="Times New Roman" w:hAnsi="Times New Roman" w:cs="Times New Roman"/>
            <w:color w:val="2F2F2F" w:themeColor="accent5" w:themeShade="80"/>
          </w:rPr>
          <w:t>1404</w:t>
        </w:r>
      </w:ins>
      <w:r w:rsidR="000E588D">
        <w:rPr>
          <w:rFonts w:ascii="Times New Roman" w:hAnsi="Times New Roman" w:cs="Times New Roman"/>
          <w:color w:val="2F2F2F" w:themeColor="accent5" w:themeShade="80"/>
        </w:rPr>
        <w:t xml:space="preserve"> ha</w:t>
      </w:r>
      <w:del w:id="63" w:author="Brandon Collins" w:date="2019-03-13T14:44:00Z">
        <w:r w:rsidR="000E588D" w:rsidDel="00384760">
          <w:rPr>
            <w:rFonts w:ascii="Times New Roman" w:hAnsi="Times New Roman" w:cs="Times New Roman"/>
            <w:color w:val="2F2F2F" w:themeColor="accent5" w:themeShade="80"/>
          </w:rPr>
          <w:delText>)</w:delText>
        </w:r>
      </w:del>
      <w:r w:rsidR="000E588D">
        <w:rPr>
          <w:rFonts w:ascii="Times New Roman" w:hAnsi="Times New Roman" w:cs="Times New Roman"/>
          <w:color w:val="2F2F2F" w:themeColor="accent5" w:themeShade="80"/>
        </w:rPr>
        <w:t xml:space="preserve"> and partially overlapped the 1999 fire, the rest of the watershed had not burned since 1997 at the time of resampling in 2017, at the longer end of the expected fire return interval.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Brandon, I’m wondering if you could make an appendix table with the key fire stats.</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64"/>
      <w:commentRangeStart w:id="65"/>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64"/>
      <w:r>
        <w:rPr>
          <w:rStyle w:val="CommentReference"/>
        </w:rPr>
        <w:commentReference w:id="64"/>
      </w:r>
      <w:commentRangeEnd w:id="65"/>
      <w:r w:rsidR="00384760">
        <w:rPr>
          <w:rStyle w:val="CommentReference"/>
        </w:rPr>
        <w:commentReference w:id="65"/>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w:t>
      </w:r>
      <w:r>
        <w:rPr>
          <w:rFonts w:ascii="Times New Roman" w:hAnsi="Times New Roman" w:cs="Times New Roman"/>
          <w:color w:val="2F2F2F" w:themeColor="accent5" w:themeShade="80"/>
        </w:rPr>
        <w:lastRenderedPageBreak/>
        <w:t xml:space="preserve">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42C2715B" w:rsidR="00955320"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watershed-scale impact of managed wildfire on soil moisture is partially attributable to the minimal vegetation change, and potential causal factors, described above. </w:t>
      </w:r>
      <w:commentRangeStart w:id="66"/>
      <w:proofErr w:type="gramStart"/>
      <w:r>
        <w:rPr>
          <w:rFonts w:ascii="Times New Roman" w:hAnsi="Times New Roman" w:cs="Times New Roman"/>
          <w:color w:val="2F2F2F" w:themeColor="accent5" w:themeShade="80"/>
        </w:rPr>
        <w:t>However</w:t>
      </w:r>
      <w:proofErr w:type="gramEnd"/>
      <w:r>
        <w:rPr>
          <w:rFonts w:ascii="Times New Roman" w:hAnsi="Times New Roman" w:cs="Times New Roman"/>
          <w:color w:val="2F2F2F" w:themeColor="accent5" w:themeShade="80"/>
        </w:rPr>
        <w:t xml:space="preserve">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66"/>
      <w:r w:rsidR="008D61B9">
        <w:rPr>
          <w:rStyle w:val="CommentReference"/>
        </w:rPr>
        <w:commentReference w:id="66"/>
      </w:r>
      <w:r>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67"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68"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69"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70"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71" w:author="Scott" w:date="2019-03-13T10:13:00Z">
        <w:r w:rsidR="007C07A0" w:rsidDel="00C423A8">
          <w:rPr>
            <w:rFonts w:ascii="Times New Roman" w:hAnsi="Times New Roman" w:cs="Times New Roman"/>
            <w:color w:val="2F2F2F" w:themeColor="accent5" w:themeShade="80"/>
          </w:rPr>
          <w:delText xml:space="preserve">suppression </w:delText>
        </w:r>
      </w:del>
      <w:ins w:id="72"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73"/>
      <w:r w:rsidR="007C07A0">
        <w:rPr>
          <w:rFonts w:ascii="Times New Roman" w:hAnsi="Times New Roman" w:cs="Times New Roman"/>
          <w:color w:val="2F2F2F" w:themeColor="accent5" w:themeShade="80"/>
        </w:rPr>
        <w:t xml:space="preserve">(and potentially less well-drained soils?) </w:t>
      </w:r>
      <w:commentRangeEnd w:id="73"/>
      <w:r w:rsidR="008D61B9">
        <w:rPr>
          <w:rStyle w:val="CommentReference"/>
        </w:rPr>
        <w:commentReference w:id="73"/>
      </w:r>
      <w:r w:rsidR="007C07A0">
        <w:rPr>
          <w:rFonts w:ascii="Times New Roman" w:hAnsi="Times New Roman" w:cs="Times New Roman"/>
          <w:color w:val="2F2F2F" w:themeColor="accent5" w:themeShade="80"/>
        </w:rPr>
        <w:t xml:space="preserve">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w:t>
      </w:r>
      <w:proofErr w:type="gramStart"/>
      <w:r w:rsidR="007C07A0">
        <w:rPr>
          <w:rFonts w:ascii="Times New Roman" w:hAnsi="Times New Roman" w:cs="Times New Roman"/>
          <w:color w:val="2F2F2F" w:themeColor="accent5" w:themeShade="80"/>
        </w:rPr>
        <w:t>Therefore</w:t>
      </w:r>
      <w:proofErr w:type="gramEnd"/>
      <w:r w:rsidR="007C07A0">
        <w:rPr>
          <w:rFonts w:ascii="Times New Roman" w:hAnsi="Times New Roman" w:cs="Times New Roman"/>
          <w:color w:val="2F2F2F" w:themeColor="accent5" w:themeShade="80"/>
        </w:rPr>
        <w:t xml:space="preserve"> topography and soil type are likely more constraining over meadow locations at SCB than at ICB, and the potential gain in soil moisture and herbaceous vegetation following forest removal by managed wildfire may therefore be minimal at SCB.</w:t>
      </w:r>
    </w:p>
    <w:p w14:paraId="44FE8EB3" w14:textId="77777777" w:rsidR="007C07A0" w:rsidRDefault="007C07A0" w:rsidP="007C07A0">
      <w:pPr>
        <w:spacing w:line="480" w:lineRule="auto"/>
        <w:ind w:firstLine="720"/>
        <w:rPr>
          <w:rFonts w:ascii="Times New Roman" w:hAnsi="Times New Roman" w:cs="Times New Roman"/>
          <w:color w:val="2F2F2F" w:themeColor="accent5" w:themeShade="80"/>
        </w:rPr>
      </w:pPr>
      <w:commentRangeStart w:id="74"/>
      <w:r>
        <w:rPr>
          <w:rFonts w:ascii="Times New Roman" w:hAnsi="Times New Roman" w:cs="Times New Roman"/>
          <w:color w:val="2F2F2F" w:themeColor="accent5" w:themeShade="80"/>
        </w:rPr>
        <w:t>Placeholder for another paragraph or two on hydrology/soil moisture discussion.</w:t>
      </w:r>
      <w:commentRangeEnd w:id="74"/>
      <w:r>
        <w:rPr>
          <w:rStyle w:val="CommentReference"/>
        </w:rPr>
        <w:commentReference w:id="74"/>
      </w:r>
      <w:r>
        <w:rPr>
          <w:rFonts w:ascii="Times New Roman" w:hAnsi="Times New Roman" w:cs="Times New Roman"/>
          <w:color w:val="2F2F2F" w:themeColor="accent5" w:themeShade="80"/>
        </w:rPr>
        <w:t xml:space="preserve"> Text moved down from results section: </w:t>
      </w:r>
      <w:r w:rsidRPr="00EF599F">
        <w:rPr>
          <w:rFonts w:ascii="Times New Roman" w:hAnsi="Times New Roman" w:cs="Times New Roman"/>
          <w:color w:val="2F2F2F" w:themeColor="accent5" w:themeShade="80"/>
        </w:rPr>
        <w:t xml:space="preserve">[For the discussion section: Difference in vegetation types has implications on snowpack depth and melt timing which further influence seasonal soil moisture </w:t>
      </w:r>
      <w:r w:rsidRPr="00EF599F">
        <w:rPr>
          <w:rFonts w:ascii="Times New Roman" w:hAnsi="Times New Roman" w:cs="Times New Roman"/>
          <w:color w:val="2F2F2F" w:themeColor="accent5" w:themeShade="80"/>
        </w:rPr>
        <w:lastRenderedPageBreak/>
        <w:t>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75"/>
      <w:r>
        <w:rPr>
          <w:rFonts w:ascii="Times New Roman" w:hAnsi="Times New Roman" w:cs="Times New Roman"/>
          <w:color w:val="2F2F2F" w:themeColor="accent5" w:themeShade="80"/>
        </w:rPr>
        <w:t>Placeholder for final paragraph on management implications</w:t>
      </w:r>
      <w:commentRangeEnd w:id="75"/>
      <w:r>
        <w:rPr>
          <w:rStyle w:val="CommentReference"/>
        </w:rPr>
        <w:commentReference w:id="75"/>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ally Thompson" w:date="2019-03-13T09:18:00Z" w:initials="ST">
    <w:p w14:paraId="5BEA6246" w14:textId="5FD1F8D2" w:rsidR="00B620AC" w:rsidRDefault="00B620AC">
      <w:pPr>
        <w:pStyle w:val="CommentText"/>
      </w:pPr>
      <w:r>
        <w:rPr>
          <w:rStyle w:val="CommentReference"/>
        </w:rPr>
        <w:annotationRef/>
      </w:r>
      <w:r>
        <w:t>Benefit for what – fire hazard reduction or forest restoration?  Might be worth clarifying here.</w:t>
      </w:r>
    </w:p>
  </w:comment>
  <w:comment w:id="2" w:author="Brandon Collins" w:date="2019-03-13T13:19:00Z" w:initials="BC">
    <w:p w14:paraId="50FEC39B" w14:textId="77777777" w:rsidR="00B620AC" w:rsidRDefault="00B620AC">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B620AC" w:rsidRDefault="00B620AC">
      <w:pPr>
        <w:pStyle w:val="CommentText"/>
      </w:pPr>
    </w:p>
    <w:p w14:paraId="308E47D5" w14:textId="2BDD9AA3" w:rsidR="00B620AC" w:rsidRDefault="00B620AC">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3" w:author="Brandon Collins" w:date="2019-03-13T14:28:00Z" w:initials="BC">
    <w:p w14:paraId="0ACF3BDD" w14:textId="49535729" w:rsidR="00B620AC" w:rsidRDefault="00B620AC">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4" w:author="Brandon Collins" w:date="2019-03-13T13:23:00Z" w:initials="BC">
    <w:p w14:paraId="3AC50408" w14:textId="33B62F76" w:rsidR="00B620AC" w:rsidRDefault="00B620AC">
      <w:pPr>
        <w:pStyle w:val="CommentText"/>
      </w:pPr>
      <w:r>
        <w:rPr>
          <w:rStyle w:val="CommentReference"/>
        </w:rPr>
        <w:annotationRef/>
      </w:r>
      <w:r w:rsidRPr="00590376">
        <w:t>van Wagtendonk, J. W. 2007. The history and evolution of wildland fire use. Fire Ecology 3:3-17.</w:t>
      </w:r>
    </w:p>
  </w:comment>
  <w:comment w:id="5" w:author="Brandon Collins" w:date="2019-03-13T13:48:00Z" w:initials="BC">
    <w:p w14:paraId="1C054F79" w14:textId="038D59DD" w:rsidR="00B620AC" w:rsidRDefault="00B620AC">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6" w:author="Sally Thompson" w:date="2019-03-13T09:18:00Z" w:initials="ST">
    <w:p w14:paraId="0CB69A08" w14:textId="77777777" w:rsidR="00B620AC" w:rsidRDefault="00B620AC">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B620AC" w:rsidRDefault="00B620AC">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7" w:author="Jens Stevens" w:date="2019-03-13T09:18:00Z" w:initials="JS">
    <w:p w14:paraId="3D74B70C" w14:textId="603F5139" w:rsidR="00B620AC" w:rsidRDefault="00B620AC">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B620AC" w:rsidRDefault="00B620AC">
      <w:pPr>
        <w:pStyle w:val="CommentText"/>
      </w:pPr>
    </w:p>
    <w:p w14:paraId="3D099841" w14:textId="47CF1386" w:rsidR="00B620AC" w:rsidRDefault="00B620AC">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8" w:author="Sally Thompson" w:date="2019-03-13T09:18:00Z" w:initials="ST">
    <w:p w14:paraId="01D3FC66" w14:textId="607E7021" w:rsidR="00B620AC" w:rsidRDefault="00B620AC">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9" w:author="Jens Stevens" w:date="2019-03-14T10:25:00Z" w:initials="JS">
    <w:p w14:paraId="463CFD70" w14:textId="1EA4549F" w:rsidR="00B620AC" w:rsidRDefault="00B620AC">
      <w:pPr>
        <w:pStyle w:val="CommentText"/>
      </w:pPr>
      <w:r>
        <w:rPr>
          <w:rStyle w:val="CommentReference"/>
        </w:rPr>
        <w:annotationRef/>
      </w:r>
      <w:proofErr w:type="gramStart"/>
      <w:r>
        <w:t>Yes</w:t>
      </w:r>
      <w:proofErr w:type="gramEnd"/>
      <w:r>
        <w:t xml:space="preserve">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0" w:author="Ekaterina Rakhmatulina" w:date="2019-03-13T09:18:00Z" w:initials="ER">
    <w:p w14:paraId="332345D7" w14:textId="3598692B" w:rsidR="00B620AC" w:rsidRDefault="00B620AC">
      <w:pPr>
        <w:pStyle w:val="CommentText"/>
      </w:pPr>
      <w:r>
        <w:rPr>
          <w:rStyle w:val="CommentReference"/>
        </w:rPr>
        <w:annotationRef/>
      </w:r>
      <w:r>
        <w:t>Mean of shrub and wetland stations</w:t>
      </w:r>
    </w:p>
  </w:comment>
  <w:comment w:id="11" w:author="Jens Stevens" w:date="2019-03-14T10:55:00Z" w:initials="JS">
    <w:p w14:paraId="7D02E705" w14:textId="18E0A15E" w:rsidR="00B620AC" w:rsidRDefault="00B620AC">
      <w:pPr>
        <w:pStyle w:val="CommentText"/>
      </w:pPr>
      <w:r>
        <w:rPr>
          <w:rStyle w:val="CommentReference"/>
        </w:rPr>
        <w:annotationRef/>
      </w:r>
      <w:r>
        <w:t>Placeholder.</w:t>
      </w:r>
    </w:p>
  </w:comment>
  <w:comment w:id="12" w:author="Jens Stevens" w:date="2019-03-14T14:05:00Z" w:initials="JS">
    <w:p w14:paraId="4A695E29" w14:textId="3C4C1B4B" w:rsidR="00B620AC" w:rsidRDefault="00B620AC">
      <w:pPr>
        <w:pStyle w:val="CommentText"/>
      </w:pPr>
      <w:r>
        <w:rPr>
          <w:rStyle w:val="CommentReference"/>
        </w:rPr>
        <w:annotationRef/>
      </w:r>
      <w:r>
        <w:t xml:space="preserve">Gabrielle </w:t>
      </w:r>
      <w:proofErr w:type="gramStart"/>
      <w:r>
        <w:t>double-check</w:t>
      </w:r>
      <w:proofErr w:type="gramEnd"/>
      <w:r>
        <w:t>.</w:t>
      </w:r>
    </w:p>
  </w:comment>
  <w:comment w:id="13" w:author="Jens Stevens" w:date="2019-03-14T15:45:00Z" w:initials="JS">
    <w:p w14:paraId="7ABB1425" w14:textId="31DAB16E" w:rsidR="00B620AC" w:rsidRDefault="00B620AC">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4" w:author="Sally Thompson" w:date="2019-03-13T09:18:00Z" w:initials="ST">
    <w:p w14:paraId="380A4A8F" w14:textId="6E20694C" w:rsidR="00B620AC" w:rsidRDefault="00B620AC">
      <w:pPr>
        <w:pStyle w:val="CommentText"/>
      </w:pPr>
      <w:r>
        <w:rPr>
          <w:rStyle w:val="CommentReference"/>
        </w:rPr>
        <w:annotationRef/>
      </w:r>
      <w:r>
        <w:t>Jens, I think we should consider making sure that in this analysis we don’t omit doing analyses that were done for ICB in Gabrielle’s FEMS paper.  That paper includes analyses of patch size statistics, diversity metrics and other landscape-scale features.  I believe they were all computed from the classified land use maps using FRAGSTATS, so it’s pretty automated and “spits out answers” stuff.  I’d strongly suggest that you perform these analyses too so that we are in the strongest possible position to compare ICB and SCB.  I’m sure the results will be “boring” in SCB just given the lower fire area, but it still seems very worth doing as these metrics really get at the landscape heterogeneity question.  What do you think?</w:t>
      </w:r>
    </w:p>
  </w:comment>
  <w:comment w:id="15" w:author="Jens Stevens [2]" w:date="2019-03-13T09:18:00Z" w:initials="JS">
    <w:p w14:paraId="188F215A" w14:textId="77777777" w:rsidR="00B620AC" w:rsidRDefault="00B620AC"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6" w:author="Jens Stevens" w:date="2019-03-14T10:46:00Z" w:initials="JS">
    <w:p w14:paraId="59D833F8" w14:textId="4E12D06F" w:rsidR="00B620AC" w:rsidRDefault="00B620AC">
      <w:pPr>
        <w:pStyle w:val="CommentText"/>
      </w:pPr>
      <w:r>
        <w:rPr>
          <w:rStyle w:val="CommentReference"/>
        </w:rPr>
        <w:annotationRef/>
      </w:r>
      <w:r>
        <w:t>Cite chi-square stat about significance here.</w:t>
      </w:r>
    </w:p>
  </w:comment>
  <w:comment w:id="17" w:author="Jens Stevens [2]" w:date="2019-03-13T09:18:00Z" w:initials="JS">
    <w:p w14:paraId="6C65E0C5" w14:textId="77777777" w:rsidR="00B620AC" w:rsidRDefault="00B620AC" w:rsidP="00FF17D0">
      <w:pPr>
        <w:pStyle w:val="CommentText"/>
      </w:pPr>
      <w:r>
        <w:rPr>
          <w:rStyle w:val="CommentReference"/>
        </w:rPr>
        <w:annotationRef/>
      </w:r>
      <w:r>
        <w:t>Hydrological implications here, but the total area in dense meadows is such a drop in the bucket in this landscape…</w:t>
      </w:r>
    </w:p>
  </w:comment>
  <w:comment w:id="18" w:author="Sally Thompson" w:date="2019-03-13T09:18:00Z" w:initials="ST">
    <w:p w14:paraId="4E6D30CF" w14:textId="1C0D1E64" w:rsidR="00B620AC" w:rsidRDefault="00B620AC">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19" w:author="Jens Stevens" w:date="2019-03-14T09:54:00Z" w:initials="JS">
    <w:p w14:paraId="67BA3ABA" w14:textId="19913F90" w:rsidR="00B620AC" w:rsidRDefault="00B620AC">
      <w:pPr>
        <w:pStyle w:val="CommentText"/>
      </w:pPr>
      <w:r>
        <w:rPr>
          <w:rStyle w:val="CommentReference"/>
        </w:rPr>
        <w:annotationRef/>
      </w:r>
      <w:r>
        <w:t>Two more sub-panels: forest in 73 becoming other veg, and other veg becoming forest</w:t>
      </w:r>
    </w:p>
  </w:comment>
  <w:comment w:id="25" w:author="Sally Thompson" w:date="2019-03-13T09:18:00Z" w:initials="ST">
    <w:p w14:paraId="2FCB3E25" w14:textId="2F490AB1" w:rsidR="00B620AC" w:rsidRDefault="00B620AC">
      <w:pPr>
        <w:pStyle w:val="CommentText"/>
      </w:pPr>
      <w:r>
        <w:rPr>
          <w:rStyle w:val="CommentReference"/>
        </w:rPr>
        <w:annotationRef/>
      </w:r>
      <w:r>
        <w:t>Jens, I really liked this figure, but it is very information dense.  I wonder if you might want to consider making a separate figure for the watershed scale only (as a summary) which is maybe a little more intuitive?  I think the figures in Gabrielle’s FEMS paper (</w:t>
      </w:r>
      <w:proofErr w:type="gramStart"/>
      <w:r w:rsidRPr="009C4159">
        <w:t>https://www.ce.berkeley.edu/sites/default/files/assets/users/thompson/1-s2.0-S0378112717306989-main.pdf</w:t>
      </w:r>
      <w:r>
        <w:t xml:space="preserve">)   </w:t>
      </w:r>
      <w:proofErr w:type="gramEnd"/>
      <w:r>
        <w:t>- e.g. Figure 5, and Figure 6 – provide a really nice intuitive summary of how change proceeded in aggregate (Figure 5 – just showing overall changes in proportion) and in terms of specific transitions (Figure 6) – and are a lot more intuitive than these plots.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26" w:author="Jens Stevens" w:date="2019-03-14T10:03:00Z" w:initials="JS">
    <w:p w14:paraId="2DFF4A3B" w14:textId="6548DFB2" w:rsidR="00B620AC" w:rsidRDefault="00B620AC">
      <w:pPr>
        <w:pStyle w:val="CommentText"/>
      </w:pPr>
      <w:r>
        <w:rPr>
          <w:rStyle w:val="CommentReference"/>
        </w:rPr>
        <w:annotationRef/>
      </w:r>
      <w:r>
        <w:t>We will try stating the “straightforward results” in first P of Results, and also adding “change-only” subfigures to Figure 3, and leave this alone for now.</w:t>
      </w:r>
    </w:p>
  </w:comment>
  <w:comment w:id="29" w:author="Sally Thompson" w:date="2019-03-13T09:18:00Z" w:initials="ST">
    <w:p w14:paraId="5C72C250" w14:textId="60753D2D" w:rsidR="00B620AC" w:rsidRDefault="00B620AC">
      <w:pPr>
        <w:pStyle w:val="CommentText"/>
      </w:pPr>
      <w:r>
        <w:rPr>
          <w:rStyle w:val="CommentReference"/>
        </w:rPr>
        <w:annotationRef/>
      </w:r>
      <w:r>
        <w:t xml:space="preserve">Is it possible to link the forest types discussed below to the claims we make about SCB being a “less productive” basin?  </w:t>
      </w:r>
    </w:p>
  </w:comment>
  <w:comment w:id="30" w:author="Sally Thompson" w:date="2019-03-13T09:18:00Z" w:initials="ST">
    <w:p w14:paraId="212714F1" w14:textId="1CC33C04" w:rsidR="00B620AC" w:rsidRDefault="00B620AC">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2" w:author="Sally Thompson" w:date="2019-03-13T09:18:00Z" w:initials="ST">
    <w:p w14:paraId="7460FC90" w14:textId="29B44261" w:rsidR="00B620AC" w:rsidRDefault="00B620AC">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33" w:author="Jens Stevens" w:date="2019-03-13T09:18:00Z" w:initials="JS">
    <w:p w14:paraId="0017B134" w14:textId="26552AD2" w:rsidR="00B620AC" w:rsidRDefault="00B620AC">
      <w:pPr>
        <w:pStyle w:val="CommentText"/>
      </w:pPr>
      <w:r>
        <w:rPr>
          <w:rStyle w:val="CommentReference"/>
        </w:rPr>
        <w:annotationRef/>
      </w:r>
      <w:r>
        <w:t>Gabrielle</w:t>
      </w:r>
    </w:p>
  </w:comment>
  <w:comment w:id="35" w:author="Jens Stevens" w:date="2019-03-14T16:21:00Z" w:initials="JS">
    <w:p w14:paraId="0A9A4744" w14:textId="71551AA7" w:rsidR="00B620AC" w:rsidRDefault="00B620AC">
      <w:pPr>
        <w:pStyle w:val="CommentText"/>
      </w:pPr>
      <w:r>
        <w:rPr>
          <w:rStyle w:val="CommentReference"/>
        </w:rPr>
        <w:annotationRef/>
      </w:r>
      <w:r>
        <w:t>Gabrielle creates Appendix C or whatever.</w:t>
      </w:r>
    </w:p>
  </w:comment>
  <w:comment w:id="38" w:author="Jens Stevens" w:date="2019-03-15T10:31:00Z" w:initials="JS">
    <w:p w14:paraId="5B1D0902" w14:textId="54819CA5" w:rsidR="00B620AC" w:rsidRDefault="00B620AC">
      <w:pPr>
        <w:pStyle w:val="CommentText"/>
      </w:pPr>
      <w:r>
        <w:rPr>
          <w:rStyle w:val="CommentReference"/>
        </w:rPr>
        <w:annotationRef/>
      </w:r>
      <w:r>
        <w:t>Katya, can you add subfigure letters a, b, c to plot?</w:t>
      </w:r>
    </w:p>
  </w:comment>
  <w:comment w:id="39" w:author="Jens Stevens" w:date="2019-03-15T11:06:00Z" w:initials="JS">
    <w:p w14:paraId="24BE3CA5" w14:textId="77777777" w:rsidR="00FB7B30" w:rsidRDefault="002E197D">
      <w:pPr>
        <w:pStyle w:val="CommentText"/>
      </w:pPr>
      <w:r>
        <w:rPr>
          <w:rStyle w:val="CommentReference"/>
        </w:rPr>
        <w:annotationRef/>
      </w:r>
      <w:r w:rsidR="00FB7B30">
        <w:t xml:space="preserve">Katya, </w:t>
      </w:r>
    </w:p>
    <w:p w14:paraId="4B8B63A7" w14:textId="3BADDD1D" w:rsidR="002E197D" w:rsidRDefault="00FB7B30">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40" w:author="Ekaterina Rakhmatulina" w:date="2019-03-13T09:18:00Z" w:initials="ER">
    <w:p w14:paraId="0B74D341" w14:textId="77777777" w:rsidR="00B620AC" w:rsidRDefault="00B620AC"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1" w:author="Gabrielle Boisrame" w:date="2019-03-13T09:18:00Z" w:initials="GB">
    <w:p w14:paraId="1BD913F9" w14:textId="77777777" w:rsidR="00B620AC" w:rsidRDefault="00B620AC" w:rsidP="00704BF2">
      <w:pPr>
        <w:pStyle w:val="CommentText"/>
      </w:pPr>
      <w:r>
        <w:rPr>
          <w:rStyle w:val="CommentReference"/>
        </w:rPr>
        <w:annotationRef/>
      </w:r>
      <w:r>
        <w:t>That is odd. We can look into it more closely later if it becomes important to our conclusions.</w:t>
      </w:r>
    </w:p>
  </w:comment>
  <w:comment w:id="42" w:author="Jens Stevens" w:date="2019-03-15T10:39:00Z" w:initials="JS">
    <w:p w14:paraId="7F444717" w14:textId="468AC847" w:rsidR="00CB5133" w:rsidRDefault="00CB5133">
      <w:pPr>
        <w:pStyle w:val="CommentText"/>
      </w:pPr>
      <w:r>
        <w:rPr>
          <w:rStyle w:val="CommentReference"/>
        </w:rPr>
        <w:annotationRef/>
      </w:r>
      <w:r>
        <w:t>We’ve decided this may be explained by the shrub site drying out completely in mid-summer at the shallow depth but not at deeper depths (Figure 7).</w:t>
      </w:r>
    </w:p>
  </w:comment>
  <w:comment w:id="44" w:author="Jens Stevens" w:date="2019-03-13T09:18:00Z" w:initials="JS">
    <w:p w14:paraId="164DE7E0" w14:textId="0A2E6741" w:rsidR="00B620AC" w:rsidRDefault="00B620AC">
      <w:pPr>
        <w:pStyle w:val="CommentText"/>
      </w:pPr>
      <w:r>
        <w:rPr>
          <w:rStyle w:val="CommentReference"/>
        </w:rPr>
        <w:annotationRef/>
      </w:r>
      <w:r w:rsidR="00FB7B30">
        <w:t xml:space="preserve">Gabrielle will create a figure and short paragraph showing the change </w:t>
      </w:r>
      <w:proofErr w:type="spellStart"/>
      <w:r w:rsidR="00FB7B30">
        <w:t>wrt</w:t>
      </w:r>
      <w:proofErr w:type="spellEnd"/>
      <w:r w:rsidR="00FB7B30">
        <w:t xml:space="preserve"> a 1:1 line only in those areas that changed (and reference the new Fig 2 with two new panels).</w:t>
      </w:r>
    </w:p>
  </w:comment>
  <w:comment w:id="45" w:author="Sally Thompson" w:date="2019-03-13T09:18:00Z" w:initials="ST">
    <w:p w14:paraId="3FEAF102" w14:textId="3A63FD38" w:rsidR="00B620AC" w:rsidRDefault="00B620AC">
      <w:pPr>
        <w:pStyle w:val="CommentText"/>
      </w:pPr>
      <w:r>
        <w:rPr>
          <w:rStyle w:val="CommentReference"/>
        </w:rPr>
        <w:annotationRef/>
      </w:r>
      <w:r>
        <w:t xml:space="preserve">Actually, these are small </w:t>
      </w:r>
      <w:proofErr w:type="gramStart"/>
      <w:r>
        <w:t>proportions</w:t>
      </w:r>
      <w:proofErr w:type="gramEnd"/>
      <w:r>
        <w:t xml:space="preserve"> aren’t they?  Should we be “surprised” that there isn’t much effect?  It’s certainly too small an area to expect a streamflow effect.</w:t>
      </w:r>
    </w:p>
  </w:comment>
  <w:comment w:id="46" w:author="Sally Thompson" w:date="2019-03-13T09:18:00Z" w:initials="ST">
    <w:p w14:paraId="160D6182" w14:textId="2C6B476A" w:rsidR="00B620AC" w:rsidRDefault="00B620AC">
      <w:pPr>
        <w:pStyle w:val="CommentText"/>
      </w:pPr>
      <w:r>
        <w:rPr>
          <w:rStyle w:val="CommentReference"/>
        </w:rPr>
        <w:annotationRef/>
      </w:r>
      <w:r>
        <w:t>Do we need to be so tentative?  Isn’t this clear given the data?</w:t>
      </w:r>
    </w:p>
  </w:comment>
  <w:comment w:id="47" w:author="Sally Thompson" w:date="2019-03-13T09:18:00Z" w:initials="ST">
    <w:p w14:paraId="73994D39" w14:textId="3305E7F7" w:rsidR="00B620AC" w:rsidRDefault="00B620AC">
      <w:pPr>
        <w:pStyle w:val="CommentText"/>
      </w:pPr>
      <w:r>
        <w:rPr>
          <w:rStyle w:val="CommentReference"/>
        </w:rPr>
        <w:annotationRef/>
      </w:r>
      <w:r>
        <w:t>Check methods for consistency, I'm not sure the 40x80m patch bit is included there yet?</w:t>
      </w:r>
    </w:p>
  </w:comment>
  <w:comment w:id="48" w:author="Sally Thompson" w:date="2019-03-13T09:18:00Z" w:initials="ST">
    <w:p w14:paraId="235FBFDC" w14:textId="2BE14CF4" w:rsidR="00B620AC" w:rsidRDefault="00B620AC">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49" w:author="Sally Thompson" w:date="2019-03-13T09:18:00Z" w:initials="ST">
    <w:p w14:paraId="04EE7332" w14:textId="64E0ACBA" w:rsidR="00B620AC" w:rsidRDefault="00B620AC">
      <w:pPr>
        <w:pStyle w:val="CommentText"/>
      </w:pPr>
      <w:r>
        <w:rPr>
          <w:rStyle w:val="CommentReference"/>
        </w:rPr>
        <w:annotationRef/>
      </w:r>
      <w:proofErr w:type="gramStart"/>
      <w:r>
        <w:t>So</w:t>
      </w:r>
      <w:proofErr w:type="gramEnd"/>
      <w:r>
        <w:t xml:space="preserve"> what?  I think I need a summary statement to get the take home message here.</w:t>
      </w:r>
    </w:p>
  </w:comment>
  <w:comment w:id="50" w:author="Sally Thompson" w:date="2019-03-13T09:18:00Z" w:initials="ST">
    <w:p w14:paraId="24DF3632" w14:textId="330E4FC5" w:rsidR="00B620AC" w:rsidRDefault="00B620AC">
      <w:pPr>
        <w:pStyle w:val="CommentText"/>
      </w:pPr>
      <w:r>
        <w:rPr>
          <w:rStyle w:val="CommentReference"/>
        </w:rPr>
        <w:annotationRef/>
      </w:r>
      <w:r>
        <w:t>Expected based on ICB or on something else?</w:t>
      </w:r>
    </w:p>
  </w:comment>
  <w:comment w:id="51" w:author="Sally Thompson" w:date="2019-03-13T09:18:00Z" w:initials="ST">
    <w:p w14:paraId="312EE5AB" w14:textId="702995D6" w:rsidR="00B620AC" w:rsidRDefault="00B620AC">
      <w:pPr>
        <w:pStyle w:val="CommentText"/>
      </w:pPr>
      <w:r>
        <w:rPr>
          <w:rStyle w:val="CommentReference"/>
        </w:rPr>
        <w:annotationRef/>
      </w:r>
      <w:r>
        <w:t>Do we need to have a methods or results point that makes it clear that the plots surveyed are not balanced across fire severity classes then?</w:t>
      </w:r>
    </w:p>
  </w:comment>
  <w:comment w:id="56" w:author="Jens Stevens" w:date="2019-03-13T09:18:00Z" w:initials="JS">
    <w:p w14:paraId="51C29D74" w14:textId="187805D1" w:rsidR="00B620AC" w:rsidRDefault="00B620AC">
      <w:pPr>
        <w:pStyle w:val="CommentText"/>
      </w:pPr>
      <w:r>
        <w:rPr>
          <w:rStyle w:val="CommentReference"/>
        </w:rPr>
        <w:annotationRef/>
      </w:r>
      <w:r>
        <w:t>Scott, do we have a fire history from this watershed that we can cite? Maybe Tony has an idea?</w:t>
      </w:r>
    </w:p>
  </w:comment>
  <w:comment w:id="57" w:author="Brandon Collins" w:date="2019-03-13T14:42:00Z" w:initials="BC">
    <w:p w14:paraId="0162CC70" w14:textId="23232E57" w:rsidR="00B620AC" w:rsidRDefault="00B620AC">
      <w:pPr>
        <w:pStyle w:val="CommentText"/>
      </w:pPr>
      <w:r>
        <w:rPr>
          <w:rStyle w:val="CommentReference"/>
        </w:rPr>
        <w:annotationRef/>
      </w:r>
      <w:r>
        <w:t>Replace with Collins and Stephens (2007)</w:t>
      </w:r>
    </w:p>
  </w:comment>
  <w:comment w:id="64" w:author="Jens Stevens" w:date="2019-03-13T10:12:00Z" w:initials="JS">
    <w:p w14:paraId="081349AD" w14:textId="5C31FD02" w:rsidR="00B620AC" w:rsidRDefault="00B620AC">
      <w:pPr>
        <w:pStyle w:val="CommentText"/>
      </w:pPr>
      <w:r>
        <w:rPr>
          <w:rStyle w:val="CommentReference"/>
        </w:rPr>
        <w:annotationRef/>
      </w:r>
      <w:r>
        <w:t>Isn’t there a citation somewhere that focuses specifically on large tree mortality? Can’t find it at the moment…</w:t>
      </w:r>
    </w:p>
    <w:p w14:paraId="75074C1D" w14:textId="77777777" w:rsidR="00B620AC" w:rsidRDefault="00B620AC">
      <w:pPr>
        <w:pStyle w:val="CommentText"/>
      </w:pPr>
    </w:p>
    <w:p w14:paraId="07A42139" w14:textId="2DEED71D" w:rsidR="00B620AC" w:rsidRDefault="00B620AC">
      <w:pPr>
        <w:pStyle w:val="CommentText"/>
      </w:pPr>
      <w:proofErr w:type="gramStart"/>
      <w:r>
        <w:t>Yes</w:t>
      </w:r>
      <w:proofErr w:type="gramEnd"/>
      <w:r>
        <w:t xml:space="preserve"> we have a fire history from the site, it is in </w:t>
      </w:r>
      <w:r w:rsidRPr="00C423A8">
        <w:t>Collins, B.M. and S.L. Stephens.  2007.  Managing Natural Fires in Sierra Nevada Wilderness Areas.  Frontiers in Ecology and the Environment 5(10): 523-52</w:t>
      </w:r>
    </w:p>
  </w:comment>
  <w:comment w:id="65" w:author="Brandon Collins" w:date="2019-03-13T14:46:00Z" w:initials="BC">
    <w:p w14:paraId="3999B8A3" w14:textId="77777777" w:rsidR="00B620AC" w:rsidRDefault="00B620AC">
      <w:pPr>
        <w:pStyle w:val="CommentText"/>
      </w:pPr>
      <w:r>
        <w:rPr>
          <w:rStyle w:val="CommentReference"/>
        </w:rPr>
        <w:annotationRef/>
      </w:r>
      <w:r>
        <w:t>How about this one:</w:t>
      </w:r>
    </w:p>
    <w:p w14:paraId="09BD40D8" w14:textId="1B4EA4C7" w:rsidR="00B620AC" w:rsidRDefault="00B620AC">
      <w:pPr>
        <w:pStyle w:val="CommentText"/>
      </w:pPr>
      <w:r w:rsidRPr="00384760">
        <w:t>Das, A. J., N. L. Stephenson, and K. P. Davis. 2016. Why do trees die? Characterizing the drivers of background tree mortality. Ecology 97:2616-2627.</w:t>
      </w:r>
    </w:p>
  </w:comment>
  <w:comment w:id="66" w:author="Sally Thompson" w:date="2019-03-13T09:18:00Z" w:initials="ST">
    <w:p w14:paraId="12D7CCB5" w14:textId="4CC02E9A" w:rsidR="00B620AC" w:rsidRDefault="00B620AC">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73" w:author="Sally Thompson" w:date="2019-03-13T09:18:00Z" w:initials="ST">
    <w:p w14:paraId="186C9D70" w14:textId="50D3F715" w:rsidR="00B620AC" w:rsidRDefault="00B620AC">
      <w:pPr>
        <w:pStyle w:val="CommentText"/>
      </w:pPr>
      <w:r>
        <w:rPr>
          <w:rStyle w:val="CommentReference"/>
        </w:rPr>
        <w:annotationRef/>
      </w:r>
      <w:r>
        <w:t>I don’t think we have any evidence that soils are poorly drained in ICB.  Gabby?</w:t>
      </w:r>
    </w:p>
  </w:comment>
  <w:comment w:id="74" w:author="Jens Stevens" w:date="2019-03-13T09:18:00Z" w:initials="JS">
    <w:p w14:paraId="3F5B85EE" w14:textId="0B82D2D9" w:rsidR="00B620AC" w:rsidRDefault="00B620AC">
      <w:pPr>
        <w:pStyle w:val="CommentText"/>
      </w:pPr>
      <w:r>
        <w:rPr>
          <w:rStyle w:val="CommentReference"/>
        </w:rPr>
        <w:annotationRef/>
      </w:r>
      <w:r>
        <w:t>Gabrielle/Katya/Sally</w:t>
      </w:r>
    </w:p>
  </w:comment>
  <w:comment w:id="75" w:author="Jens Stevens" w:date="2019-03-13T09:18:00Z" w:initials="JS">
    <w:p w14:paraId="4138141B" w14:textId="7C2883D9" w:rsidR="00B620AC" w:rsidRDefault="00B620AC">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463CFD70" w15:paraIdParent="01D3FC66" w15:done="0"/>
  <w15:commentEx w15:paraId="332345D7" w15:done="0"/>
  <w15:commentEx w15:paraId="7D02E705" w15:done="0"/>
  <w15:commentEx w15:paraId="4A695E29" w15:done="0"/>
  <w15:commentEx w15:paraId="7ABB1425" w15:done="0"/>
  <w15:commentEx w15:paraId="380A4A8F" w15:done="0"/>
  <w15:commentEx w15:paraId="188F215A" w15:done="0"/>
  <w15:commentEx w15:paraId="59D833F8"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0A9A474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164DE7E0" w15:done="0"/>
  <w15:commentEx w15:paraId="3FEAF102"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29C7FD" w14:textId="77777777" w:rsidR="00494810" w:rsidRDefault="00494810" w:rsidP="00D55DA2">
      <w:r>
        <w:separator/>
      </w:r>
    </w:p>
  </w:endnote>
  <w:endnote w:type="continuationSeparator" w:id="0">
    <w:p w14:paraId="6A2DAE74" w14:textId="77777777" w:rsidR="00494810" w:rsidRDefault="00494810" w:rsidP="00D55DA2">
      <w:r>
        <w:continuationSeparator/>
      </w:r>
    </w:p>
  </w:endnote>
  <w:endnote w:type="continuationNotice" w:id="1">
    <w:p w14:paraId="6028C378" w14:textId="77777777" w:rsidR="00494810" w:rsidRDefault="004948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GothicM">
    <w:altName w:val="HGｺﾞｼｯｸM"/>
    <w:panose1 w:val="020B0604020202020204"/>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B620AC" w:rsidRDefault="00B620AC"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8870060"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30</w:t>
    </w:r>
    <w:r>
      <w:rPr>
        <w:rStyle w:val="PageNumber"/>
      </w:rPr>
      <w:fldChar w:fldCharType="end"/>
    </w:r>
  </w:p>
  <w:p w14:paraId="0D3A7669" w14:textId="77777777" w:rsidR="00B620AC" w:rsidRDefault="00B620AC"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F57CAD" w14:textId="77777777" w:rsidR="00494810" w:rsidRDefault="00494810" w:rsidP="00D55DA2">
      <w:r>
        <w:separator/>
      </w:r>
    </w:p>
  </w:footnote>
  <w:footnote w:type="continuationSeparator" w:id="0">
    <w:p w14:paraId="08F446BC" w14:textId="77777777" w:rsidR="00494810" w:rsidRDefault="00494810" w:rsidP="00D55DA2">
      <w:r>
        <w:continuationSeparator/>
      </w:r>
    </w:p>
  </w:footnote>
  <w:footnote w:type="continuationNotice" w:id="1">
    <w:p w14:paraId="24E3E79A" w14:textId="77777777" w:rsidR="00494810" w:rsidRDefault="004948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lly Thompson">
    <w15:presenceInfo w15:providerId="AD" w15:userId="S::sallyt@berkeley.edu::d1d1f16a-ec2b-4737-9ead-11df4814808d"/>
  </w15:person>
  <w15:person w15:author="Brandon Collins">
    <w15:presenceInfo w15:providerId="None" w15:userId="Brandon Collins"/>
  </w15:person>
  <w15:person w15:author="Jens Stevens">
    <w15:presenceInfo w15:providerId="None" w15:userId="Jens Stevens"/>
  </w15:person>
  <w15:person w15:author="Ekaterina Rakhmatulina">
    <w15:presenceInfo w15:providerId="Windows Live" w15:userId="26389bc3b0d5e458"/>
  </w15:person>
  <w15:person w15:author="Jens Stevens [2]">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21D51"/>
    <w:rsid w:val="00123839"/>
    <w:rsid w:val="001276AC"/>
    <w:rsid w:val="001301F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4733"/>
    <w:rsid w:val="00246C8D"/>
    <w:rsid w:val="00247216"/>
    <w:rsid w:val="0024763A"/>
    <w:rsid w:val="00250334"/>
    <w:rsid w:val="00250CC1"/>
    <w:rsid w:val="00250F8C"/>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6096"/>
    <w:rsid w:val="003368DA"/>
    <w:rsid w:val="003369A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69B0"/>
    <w:rsid w:val="00400B4C"/>
    <w:rsid w:val="004049FF"/>
    <w:rsid w:val="004061B6"/>
    <w:rsid w:val="00406919"/>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240D"/>
    <w:rsid w:val="00652E3A"/>
    <w:rsid w:val="0065308B"/>
    <w:rsid w:val="00654C21"/>
    <w:rsid w:val="006558CD"/>
    <w:rsid w:val="00662D7B"/>
    <w:rsid w:val="0066558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11A9"/>
    <w:rsid w:val="006E0810"/>
    <w:rsid w:val="006E17F3"/>
    <w:rsid w:val="006E5DA9"/>
    <w:rsid w:val="006E61CB"/>
    <w:rsid w:val="006E7CD5"/>
    <w:rsid w:val="006F0C26"/>
    <w:rsid w:val="006F2822"/>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117"/>
    <w:rsid w:val="00737286"/>
    <w:rsid w:val="00737AC6"/>
    <w:rsid w:val="0074102E"/>
    <w:rsid w:val="0074117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7428"/>
    <w:rsid w:val="00A90470"/>
    <w:rsid w:val="00A918C9"/>
    <w:rsid w:val="00A91A42"/>
    <w:rsid w:val="00A9202A"/>
    <w:rsid w:val="00AA0A5E"/>
    <w:rsid w:val="00AA0F50"/>
    <w:rsid w:val="00AA3089"/>
    <w:rsid w:val="00AA48F9"/>
    <w:rsid w:val="00AA4E93"/>
    <w:rsid w:val="00AA5C93"/>
    <w:rsid w:val="00AA683F"/>
    <w:rsid w:val="00AA78F1"/>
    <w:rsid w:val="00AA7A52"/>
    <w:rsid w:val="00AB148F"/>
    <w:rsid w:val="00AB1E60"/>
    <w:rsid w:val="00AB1EEC"/>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30590"/>
    <w:rsid w:val="00C31C76"/>
    <w:rsid w:val="00C35B4F"/>
    <w:rsid w:val="00C377CA"/>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B5133"/>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D"/>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D0876"/>
    <w:rsid w:val="00DD130B"/>
    <w:rsid w:val="00DD1508"/>
    <w:rsid w:val="00DD38BA"/>
    <w:rsid w:val="00DD7DDD"/>
    <w:rsid w:val="00DE1695"/>
    <w:rsid w:val="00DE6FC0"/>
    <w:rsid w:val="00DF10FB"/>
    <w:rsid w:val="00DF1861"/>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1692"/>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3.emf"/><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9EFAB-7B0B-2740-9CFB-7D454F157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35</Pages>
  <Words>10701</Words>
  <Characters>61001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Jens Stevens</cp:lastModifiedBy>
  <cp:revision>6</cp:revision>
  <cp:lastPrinted>2013-12-07T23:09:00Z</cp:lastPrinted>
  <dcterms:created xsi:type="dcterms:W3CDTF">2019-03-14T16:20:00Z</dcterms:created>
  <dcterms:modified xsi:type="dcterms:W3CDTF">2019-03-15T18:13:00Z</dcterms:modified>
</cp:coreProperties>
</file>