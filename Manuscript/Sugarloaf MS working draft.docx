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w:t>
      </w:r>
      <w:proofErr w:type="gramStart"/>
      <w:r>
        <w:rPr>
          <w:rFonts w:ascii="Times New Roman" w:hAnsi="Times New Roman" w:cs="Times New Roman"/>
        </w:rPr>
        <w:t>250 word</w:t>
      </w:r>
      <w:proofErr w:type="gramEnd"/>
      <w:r>
        <w:rPr>
          <w:rFonts w:ascii="Times New Roman" w:hAnsi="Times New Roman" w:cs="Times New Roman"/>
        </w:rPr>
        <w:t xml:space="preserve">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57228969" w:rsidR="008C47DE" w:rsidRDefault="007C07A0" w:rsidP="003B1292">
      <w:pPr>
        <w:spacing w:line="480" w:lineRule="auto"/>
        <w:rPr>
          <w:rFonts w:ascii="Times New Roman" w:hAnsi="Times New Roman" w:cs="Times New Roman"/>
        </w:rPr>
      </w:pPr>
      <w:r>
        <w:rPr>
          <w:rFonts w:ascii="Times New Roman" w:hAnsi="Times New Roman" w:cs="Times New Roman"/>
        </w:rPr>
        <w:t xml:space="preserve">In fire-prone forests of western North America, managed wildfire is an increasingly relevant management option to restore variability in vegetation structure to previously fire-suppressed forest. </w:t>
      </w:r>
      <w:r w:rsidR="003B1292">
        <w:rPr>
          <w:rFonts w:ascii="Times New Roman" w:hAnsi="Times New Roman" w:cs="Times New Roman"/>
        </w:rPr>
        <w:t xml:space="preserve"> The potential hydrologic benefits 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r w:rsidR="00D10795">
        <w:rPr>
          <w:rFonts w:ascii="Times New Roman" w:hAnsi="Times New Roman" w:cs="Times New Roman"/>
        </w:rPr>
        <w:t>which in turn</w:t>
      </w:r>
      <w:r w:rsidR="003B1292">
        <w:rPr>
          <w:rFonts w:ascii="Times New Roman" w:hAnsi="Times New Roman" w:cs="Times New Roman"/>
        </w:rPr>
        <w:t xml:space="preserve"> reduce</w:t>
      </w:r>
      <w:r w:rsidR="00D10795">
        <w:rPr>
          <w:rFonts w:ascii="Times New Roman" w:hAnsi="Times New Roman" w:cs="Times New Roman"/>
        </w:rPr>
        <w:t>s</w:t>
      </w:r>
      <w:r w:rsidR="003B1292">
        <w:rPr>
          <w:rFonts w:ascii="Times New Roman" w:hAnsi="Times New Roman" w:cs="Times New Roman"/>
        </w:rPr>
        <w:t xml:space="preserve"> transpiration, leading to potential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groundwater storage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based on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3B1292">
        <w:rPr>
          <w:rFonts w:ascii="Times New Roman" w:hAnsi="Times New Roman" w:cs="Times New Roman"/>
        </w:rPr>
        <w:t xml:space="preserve">both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sidR="00690080">
        <w:rPr>
          <w:rFonts w:ascii="Times New Roman" w:hAnsi="Times New Roman" w:cs="Times New Roman"/>
        </w:rPr>
        <w:t>periodic 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that is 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to vegetation change. Fire occurrence was limited on the landscape to drier mixed-conifer sites; patches created by the fires were generally &lt; 10 ha, and had little effect on removing small (&lt; 15.2 cm DBH) trees.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Despite increased </w:t>
      </w:r>
      <w:r w:rsidR="003B1292">
        <w:rPr>
          <w:rFonts w:ascii="Times New Roman" w:hAnsi="Times New Roman" w:cs="Times New Roman"/>
        </w:rPr>
        <w:t xml:space="preserve">landscape </w:t>
      </w:r>
      <w:r w:rsidR="00D42186">
        <w:rPr>
          <w:rFonts w:ascii="Times New Roman" w:hAnsi="Times New Roman" w:cs="Times New Roman"/>
        </w:rPr>
        <w:t xml:space="preserve">heterogeneity created by managed wildfires at SCB, additional managed fires </w:t>
      </w:r>
      <w:r w:rsidR="009631FD">
        <w:rPr>
          <w:rFonts w:ascii="Times New Roman" w:hAnsi="Times New Roman" w:cs="Times New Roman"/>
        </w:rPr>
        <w:t>could</w:t>
      </w:r>
      <w:r w:rsidR="00690080">
        <w:rPr>
          <w:rFonts w:ascii="Times New Roman" w:hAnsi="Times New Roman" w:cs="Times New Roman"/>
        </w:rPr>
        <w:t xml:space="preserve"> further reduce</w:t>
      </w:r>
      <w:r w:rsidR="00D42186">
        <w:rPr>
          <w:rFonts w:ascii="Times New Roman" w:hAnsi="Times New Roman" w:cs="Times New Roman"/>
        </w:rPr>
        <w:t xml:space="preserve"> small trees, although the potential hydrologic benefits of the program in this basin may be limited. </w:t>
      </w:r>
    </w:p>
    <w:p w14:paraId="3E5A90D8" w14:textId="0A3F9F9A"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currently at 2</w:t>
      </w:r>
      <w:r w:rsidR="00690080">
        <w:rPr>
          <w:rFonts w:ascii="Times New Roman" w:hAnsi="Times New Roman" w:cs="Times New Roman"/>
        </w:rPr>
        <w:t>46</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536C1F70"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F599F">
        <w:rPr>
          <w:rFonts w:ascii="Times New Roman" w:hAnsi="Times New Roman" w:cs="Times New Roman"/>
          <w:i/>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of both ten largest, and ten most destructive fires in California</w:t>
      </w:r>
      <w:r>
        <w:rPr>
          <w:rFonts w:ascii="Times New Roman" w:hAnsi="Times New Roman" w:cs="Times New Roman"/>
        </w:rPr>
        <w:t xml:space="preserve"> as of fall 2018</w:t>
      </w:r>
      <w:r w:rsidR="003B1292">
        <w:rPr>
          <w:rFonts w:ascii="Times New Roman" w:hAnsi="Times New Roman" w:cs="Times New Roman"/>
        </w:rPr>
        <w:t xml:space="preserve">, half </w:t>
      </w:r>
      <w:r>
        <w:rPr>
          <w:rFonts w:ascii="Times New Roman" w:hAnsi="Times New Roman" w:cs="Times New Roman"/>
        </w:rPr>
        <w:t>had</w:t>
      </w:r>
      <w:r w:rsidR="00A1346F" w:rsidRPr="00EF599F">
        <w:rPr>
          <w:rFonts w:ascii="Times New Roman" w:hAnsi="Times New Roman" w:cs="Times New Roman"/>
        </w:rPr>
        <w:t xml:space="preserve"> 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destructive nature of contemporary fires, in addition to the </w:t>
      </w:r>
      <w:r w:rsidR="003B1292">
        <w:rPr>
          <w:rFonts w:ascii="Times New Roman" w:hAnsi="Times New Roman" w:cs="Times New Roman"/>
        </w:rPr>
        <w:t>negative impacts</w:t>
      </w:r>
      <w:r w:rsidR="00A27F96" w:rsidRPr="00EF599F">
        <w:rPr>
          <w:rFonts w:ascii="Times New Roman" w:hAnsi="Times New Roman" w:cs="Times New Roman"/>
        </w:rPr>
        <w:t xml:space="preserve"> of</w:t>
      </w:r>
      <w:r>
        <w:rPr>
          <w:rFonts w:ascii="Times New Roman" w:hAnsi="Times New Roman" w:cs="Times New Roman"/>
        </w:rPr>
        <w:t xml:space="preserve"> widespread</w:t>
      </w:r>
      <w:r w:rsidR="00A27F96" w:rsidRPr="00EF599F">
        <w:rPr>
          <w:rFonts w:ascii="Times New Roman" w:hAnsi="Times New Roman" w:cs="Times New Roman"/>
        </w:rPr>
        <w:t xml:space="preserve">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restoration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  </w:t>
      </w:r>
    </w:p>
    <w:p w14:paraId="335F0F8F" w14:textId="21172B37"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Illilouette Creek and Sugarloaf Creek Basins,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37EA2D81"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lastRenderedPageBreak/>
        <w:t>In the</w:t>
      </w:r>
      <w:r w:rsidRPr="00EF599F">
        <w:rPr>
          <w:rFonts w:ascii="Times New Roman" w:hAnsi="Times New Roman" w:cs="Times New Roman"/>
        </w:rPr>
        <w:t xml:space="preserve"> </w:t>
      </w:r>
      <w:r w:rsidR="0065308B" w:rsidRPr="00EF599F">
        <w:rPr>
          <w:rFonts w:ascii="Times New Roman" w:hAnsi="Times New Roman" w:cs="Times New Roman"/>
        </w:rPr>
        <w:t>Illilouette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wildfire lead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and its replacement with</w:t>
      </w:r>
      <w:r w:rsidR="0065308B"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 </w:instrTex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EN.CITE.DATA </w:instrText>
      </w:r>
      <w:r w:rsidRPr="00EF599F">
        <w:rPr>
          <w:rFonts w:ascii="Times New Roman" w:hAnsi="Times New Roman" w:cs="Times New Roman"/>
          <w:noProof/>
        </w:rPr>
      </w:r>
      <w:r w:rsidRPr="00EF599F">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 plant available water resources</w:t>
      </w:r>
      <w:r w:rsidR="007D15CE">
        <w:rPr>
          <w:rFonts w:ascii="Times New Roman" w:hAnsi="Times New Roman" w:cs="Times New Roman"/>
        </w:rPr>
        <w:t>,</w:t>
      </w:r>
      <w:r w:rsidR="0065308B" w:rsidRPr="00EF599F">
        <w:rPr>
          <w:rFonts w:ascii="Times New Roman" w:hAnsi="Times New Roman" w:cs="Times New Roman"/>
        </w:rPr>
        <w:t xml:space="preserve"> and streamflow production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comparable 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also 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5728CDA"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Different climates, soils and vegetation types found at other elevations and location in the Sierra Nevada could generate idiosyncratic 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address this question in a less productive, drier and </w:t>
      </w:r>
      <w:r w:rsidR="00504C3C">
        <w:rPr>
          <w:rFonts w:ascii="Times New Roman" w:hAnsi="Times New Roman" w:cs="Times New Roman"/>
        </w:rPr>
        <w:t xml:space="preserve">slightly </w:t>
      </w:r>
      <w:r w:rsidR="00685E70">
        <w:rPr>
          <w:rFonts w:ascii="Times New Roman" w:hAnsi="Times New Roman" w:cs="Times New Roman"/>
        </w:rPr>
        <w:t>higher elevation watershed.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56DA6CDB"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0E765652"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Is contemporary vegetation cover 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1D23B3C5"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Illilouette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6A958F91" w14:textId="76970934" w:rsidR="007014B4" w:rsidRDefault="00CC3B93" w:rsidP="009631FD">
      <w:pPr>
        <w:spacing w:line="480" w:lineRule="auto"/>
        <w:rPr>
          <w:rFonts w:ascii="Times New Roman" w:hAnsi="Times New Roman" w:cs="Times New Roman"/>
        </w:rPr>
      </w:pPr>
      <w:r w:rsidRPr="00EF599F">
        <w:rPr>
          <w:rFonts w:ascii="Times New Roman" w:hAnsi="Times New Roman" w:cs="Times New Roman"/>
        </w:rPr>
        <w:tab/>
      </w:r>
      <w:bookmarkStart w:id="0" w:name="_Hlk3375439"/>
      <w:r w:rsidR="005D0DF4" w:rsidRPr="00EF599F">
        <w:rPr>
          <w:rFonts w:ascii="Times New Roman" w:hAnsi="Times New Roman" w:cs="Times New Roman"/>
        </w:rPr>
        <w:t>The</w:t>
      </w:r>
      <w:r w:rsidR="006E61CB">
        <w:rPr>
          <w:rFonts w:ascii="Times New Roman" w:hAnsi="Times New Roman" w:cs="Times New Roman"/>
        </w:rPr>
        <w:t xml:space="preserve"> Sugarloaf Creek Basin</w:t>
      </w:r>
      <w:r w:rsidR="005D0DF4"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005D0DF4"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005D0DF4"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005D0DF4" w:rsidRPr="00EF599F">
        <w:rPr>
          <w:rFonts w:ascii="Times New Roman" w:hAnsi="Times New Roman" w:cs="Times New Roman"/>
        </w:rPr>
        <w:t xml:space="preserve"> – </w:t>
      </w:r>
      <w:r w:rsidR="00C40B67" w:rsidRPr="00EF599F">
        <w:rPr>
          <w:rFonts w:ascii="Times New Roman" w:hAnsi="Times New Roman" w:cs="Times New Roman"/>
        </w:rPr>
        <w:t>3200 m</w:t>
      </w:r>
      <w:r w:rsidR="005D0DF4"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005D0DF4" w:rsidRPr="00EF599F">
        <w:rPr>
          <w:rFonts w:ascii="Times New Roman" w:hAnsi="Times New Roman" w:cs="Times New Roman"/>
        </w:rPr>
        <w:t>Kings Canyon</w:t>
      </w:r>
      <w:r w:rsidR="00D72422" w:rsidRPr="00EF599F">
        <w:rPr>
          <w:rFonts w:ascii="Times New Roman" w:hAnsi="Times New Roman" w:cs="Times New Roman"/>
        </w:rPr>
        <w:t xml:space="preserve"> </w:t>
      </w:r>
      <w:r w:rsidR="005D0DF4" w:rsidRPr="00EF599F">
        <w:rPr>
          <w:rFonts w:ascii="Times New Roman" w:hAnsi="Times New Roman" w:cs="Times New Roman"/>
        </w:rPr>
        <w:t>National Park</w:t>
      </w:r>
      <w:r w:rsidR="00590376">
        <w:rPr>
          <w:rFonts w:ascii="Times New Roman" w:hAnsi="Times New Roman" w:cs="Times New Roman"/>
        </w:rPr>
        <w:t>s</w:t>
      </w:r>
      <w:r w:rsidR="005D0DF4"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commentRangeStart w:id="1"/>
      <w:commentRangeStart w:id="2"/>
      <w:r w:rsidR="006F3E50" w:rsidRPr="00EF599F">
        <w:rPr>
          <w:rFonts w:ascii="Times New Roman" w:hAnsi="Times New Roman" w:cs="Times New Roman"/>
        </w:rPr>
        <w:t>minimum of</w:t>
      </w:r>
      <w:commentRangeEnd w:id="1"/>
      <w:r w:rsidR="006F3E50">
        <w:rPr>
          <w:rStyle w:val="CommentReference"/>
        </w:rPr>
        <w:commentReference w:id="1"/>
      </w:r>
      <w:commentRangeEnd w:id="2"/>
      <w:r w:rsidR="00F8448E">
        <w:rPr>
          <w:rStyle w:val="CommentReference"/>
        </w:rPr>
        <w:commentReference w:id="2"/>
      </w:r>
      <w:r w:rsidR="006F3E50" w:rsidRPr="00EF599F">
        <w:rPr>
          <w:rFonts w:ascii="Times New Roman" w:hAnsi="Times New Roman" w:cs="Times New Roman"/>
        </w:rPr>
        <w:t xml:space="preserve">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proofErr w:type="gramStart"/>
      <w:r w:rsidR="006F3E50" w:rsidRPr="00EF599F">
        <w:rPr>
          <w:rFonts w:ascii="Times New Roman" w:hAnsi="Times New Roman" w:cs="Times New Roman"/>
        </w:rPr>
        <w:t>).</w:t>
      </w:r>
      <w:r w:rsidR="00590376" w:rsidRPr="00590376">
        <w:rPr>
          <w:rFonts w:ascii="Times New Roman" w:hAnsi="Times New Roman" w:cs="Times New Roman"/>
        </w:rPr>
        <w:t>Vegetation</w:t>
      </w:r>
      <w:proofErr w:type="gramEnd"/>
      <w:r w:rsidR="00590376" w:rsidRPr="00590376">
        <w:rPr>
          <w:rFonts w:ascii="Times New Roman" w:hAnsi="Times New Roman" w:cs="Times New Roman"/>
        </w:rPr>
        <w:t xml:space="preserve"> in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and are interspersed with meadows and shrublands. </w:t>
      </w:r>
      <w:r w:rsidR="001276AC">
        <w:rPr>
          <w:rFonts w:ascii="Times New Roman" w:hAnsi="Times New Roman" w:cs="Times New Roman"/>
        </w:rPr>
        <w:t>Based on tree ring reconstructions, fire was common in this area prior to 1900; 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suppression appears to have manifested in SCB shortly after 1900, resulting in an anomalously long fire free period lasting though 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w:t>
      </w:r>
      <w:r w:rsidR="00590376" w:rsidRPr="00590376">
        <w:rPr>
          <w:rFonts w:ascii="Times New Roman" w:hAnsi="Times New Roman" w:cs="Times New Roman"/>
        </w:rPr>
        <w:t xml:space="preserve">In 1968 </w:t>
      </w:r>
      <w:r w:rsidR="00590376">
        <w:rPr>
          <w:rFonts w:ascii="Times New Roman" w:hAnsi="Times New Roman" w:cs="Times New Roman"/>
        </w:rPr>
        <w:t>the National Park Service</w:t>
      </w:r>
      <w:r w:rsidR="00590376" w:rsidRPr="00590376">
        <w:rPr>
          <w:rFonts w:ascii="Times New Roman" w:hAnsi="Times New Roman" w:cs="Times New Roman"/>
        </w:rPr>
        <w:t xml:space="preserve"> changed it</w:t>
      </w:r>
      <w:r w:rsidR="00084F14">
        <w:rPr>
          <w:rFonts w:ascii="Times New Roman" w:hAnsi="Times New Roman" w:cs="Times New Roman"/>
        </w:rPr>
        <w:t>s</w:t>
      </w:r>
      <w:r w:rsidR="00590376" w:rsidRPr="00590376">
        <w:rPr>
          <w:rFonts w:ascii="Times New Roman" w:hAnsi="Times New Roman" w:cs="Times New Roman"/>
        </w:rPr>
        <w:t xml:space="preserve"> fire policy and began to use prescribed fires and managed lightning fires to meet ecological goals; previously all fires had been suppressed as was done by lands managed by the US Forest Service</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590376" w:rsidRPr="00590376">
        <w:rPr>
          <w:rFonts w:ascii="Times New Roman" w:hAnsi="Times New Roman" w:cs="Times New Roman"/>
        </w:rPr>
        <w:t xml:space="preserve"> </w:t>
      </w:r>
    </w:p>
    <w:p w14:paraId="7AF8D5E2" w14:textId="3BBA01BC" w:rsidR="0091423C" w:rsidRPr="00EF599F" w:rsidRDefault="00590376" w:rsidP="007014B4">
      <w:pPr>
        <w:spacing w:line="480" w:lineRule="auto"/>
        <w:ind w:firstLine="720"/>
        <w:rPr>
          <w:rFonts w:ascii="Times New Roman" w:hAnsi="Times New Roman" w:cs="Times New Roman"/>
        </w:rPr>
      </w:pPr>
      <w:r w:rsidRPr="00590376">
        <w:rPr>
          <w:rFonts w:ascii="Times New Roman" w:hAnsi="Times New Roman" w:cs="Times New Roman"/>
        </w:rPr>
        <w:lastRenderedPageBreak/>
        <w:t>The first notable fire i</w:t>
      </w:r>
      <w:r>
        <w:rPr>
          <w:rFonts w:ascii="Times New Roman" w:hAnsi="Times New Roman" w:cs="Times New Roman"/>
        </w:rPr>
        <w:t xml:space="preserve">n SCB </w:t>
      </w:r>
      <w:r w:rsidR="006B6F82">
        <w:rPr>
          <w:rFonts w:ascii="Times New Roman" w:hAnsi="Times New Roman" w:cs="Times New Roman"/>
        </w:rPr>
        <w:t>under this policy was the Ball Dome Fire in 1971, which burned nearly 100 ha.</w:t>
      </w:r>
      <w:r>
        <w:rPr>
          <w:rFonts w:ascii="Times New Roman" w:hAnsi="Times New Roman" w:cs="Times New Roman"/>
        </w:rPr>
        <w:t xml:space="preserve"> </w:t>
      </w:r>
      <w:bookmarkEnd w:id="0"/>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at least partially</w:t>
      </w:r>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Fire perimeter</w:t>
      </w:r>
      <w:r w:rsidR="00287B3C">
        <w:rPr>
          <w:rFonts w:ascii="Times New Roman" w:hAnsi="Times New Roman" w:cs="Times New Roman"/>
        </w:rPr>
        <w:t>s</w:t>
      </w:r>
      <w:r w:rsidR="009D2804">
        <w:rPr>
          <w:rFonts w:ascii="Times New Roman" w:hAnsi="Times New Roman" w:cs="Times New Roman"/>
        </w:rPr>
        <w:t xml:space="preserve"> were obtained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Our historical forestry plots date to 1970 (see below), but none were in the perimeters of these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3D7B6153" w14:textId="77777777" w:rsidR="00EF599F" w:rsidRDefault="00EF599F">
      <w:pPr>
        <w:rPr>
          <w:rFonts w:ascii="Times New Roman" w:hAnsi="Times New Roman" w:cs="Times New Roman"/>
          <w:i/>
          <w:iCs/>
          <w:color w:val="000000" w:themeColor="text2"/>
          <w:sz w:val="18"/>
          <w:szCs w:val="18"/>
        </w:rPr>
      </w:pPr>
      <w:r>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r>
        <w:rPr>
          <w:rFonts w:ascii="Times New Roman" w:hAnsi="Times New Roman"/>
          <w:i w:val="0"/>
          <w:noProof/>
          <w:sz w:val="24"/>
          <w:szCs w:val="24"/>
          <w:lang w:eastAsia="en-US"/>
        </w:rPr>
        <w:lastRenderedPageBreak/>
        <w:drawing>
          <wp:inline distT="0" distB="0" distL="0" distR="0" wp14:anchorId="74D76ECF" wp14:editId="78E574F8">
            <wp:extent cx="4940300" cy="5054599"/>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3"/>
                    <a:stretch>
                      <a:fillRect/>
                    </a:stretch>
                  </pic:blipFill>
                  <pic:spPr>
                    <a:xfrm>
                      <a:off x="0" y="0"/>
                      <a:ext cx="4940300" cy="5054599"/>
                    </a:xfrm>
                    <a:prstGeom prst="rect">
                      <a:avLst/>
                    </a:prstGeom>
                  </pic:spPr>
                </pic:pic>
              </a:graphicData>
            </a:graphic>
          </wp:inline>
        </w:drawing>
      </w:r>
    </w:p>
    <w:p w14:paraId="5E328B41" w14:textId="5FF461EC" w:rsidR="0091423C" w:rsidRPr="00EF599F" w:rsidRDefault="00DD130B" w:rsidP="00DD130B">
      <w:pPr>
        <w:pStyle w:val="Caption"/>
        <w:rPr>
          <w:rFonts w:ascii="Times New Roman" w:hAnsi="Times New Roman" w:cs="Times New Roman"/>
        </w:rPr>
      </w:pPr>
      <w:r w:rsidRPr="00EF599F">
        <w:rPr>
          <w:rFonts w:ascii="Times New Roman" w:hAnsi="Times New Roman" w:cs="Times New Roman"/>
        </w:rPr>
        <w:t xml:space="preserve">Figure </w:t>
      </w:r>
      <w:r w:rsidR="00A64E15" w:rsidRPr="00EF599F">
        <w:rPr>
          <w:rFonts w:ascii="Times New Roman" w:hAnsi="Times New Roman" w:cs="Times New Roman"/>
          <w:noProof/>
        </w:rPr>
        <w:t>1</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32E99E28" w14:textId="30C9C77C" w:rsidR="008819DA" w:rsidRDefault="0092087C" w:rsidP="0092087C">
      <w:pPr>
        <w:spacing w:line="480" w:lineRule="auto"/>
        <w:ind w:firstLine="720"/>
        <w:rPr>
          <w:rFonts w:ascii="Times New Roman" w:hAnsi="Times New Roman" w:cs="Times New Roman"/>
        </w:rPr>
      </w:pPr>
      <w:r>
        <w:rPr>
          <w:rFonts w:ascii="Times New Roman" w:hAnsi="Times New Roman" w:cs="Times New Roman"/>
        </w:rPr>
        <w:t>Yosemite National Park is the only other place in the Sierra Nevada that has had a policy of allowing lightning-ignited wildfires to burn for as long as Kings Canyon National Park</w:t>
      </w:r>
      <w:r w:rsidR="00445D75">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(van Wagtendonk 2007)</w:t>
      </w:r>
      <w:r w:rsidR="00113F59">
        <w:rPr>
          <w:rFonts w:ascii="Times New Roman" w:hAnsi="Times New Roman" w:cs="Times New Roman"/>
        </w:rPr>
        <w:fldChar w:fldCharType="end"/>
      </w:r>
      <w:r>
        <w:rPr>
          <w:rFonts w:ascii="Times New Roman" w:hAnsi="Times New Roman" w:cs="Times New Roman"/>
        </w:rPr>
        <w:t xml:space="preserve">. Within Yosemite, </w:t>
      </w:r>
      <w:r w:rsidR="006F3E50">
        <w:rPr>
          <w:rFonts w:ascii="Times New Roman" w:hAnsi="Times New Roman" w:cs="Times New Roman"/>
        </w:rPr>
        <w:t xml:space="preserve">Illilouette Creek Basin (ICB) has experienced a near-natural fire regime since the 1970s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and Stephens 2007)</w:t>
      </w:r>
      <w:r w:rsidR="00113F59">
        <w:rPr>
          <w:rFonts w:ascii="Times New Roman" w:hAnsi="Times New Roman" w:cs="Times New Roman"/>
        </w:rPr>
        <w:fldChar w:fldCharType="end"/>
      </w:r>
      <w:r w:rsidR="006F3E50">
        <w:rPr>
          <w:rFonts w:ascii="Times New Roman" w:hAnsi="Times New Roman" w:cs="Times New Roman"/>
        </w:rPr>
        <w:t xml:space="preserve">. </w:t>
      </w:r>
      <w:r>
        <w:rPr>
          <w:rFonts w:ascii="Times New Roman" w:hAnsi="Times New Roman" w:cs="Times New Roman"/>
        </w:rPr>
        <w:t xml:space="preserve">Comparing SCB and ICB allows us to demonstrate the similarities and differences in how near-natural fire regimes have </w:t>
      </w:r>
      <w:r>
        <w:rPr>
          <w:rFonts w:ascii="Times New Roman" w:hAnsi="Times New Roman" w:cs="Times New Roman"/>
        </w:rPr>
        <w:lastRenderedPageBreak/>
        <w:t xml:space="preserve">impacted two Sierra Nevada watersheds with slightly different physical and climatic characteristics. </w:t>
      </w:r>
    </w:p>
    <w:p w14:paraId="7E0163D5" w14:textId="77777777" w:rsidR="00113F59" w:rsidRDefault="008819DA" w:rsidP="00771965">
      <w:pPr>
        <w:spacing w:line="480" w:lineRule="auto"/>
        <w:ind w:firstLine="720"/>
        <w:rPr>
          <w:rFonts w:ascii="Times New Roman" w:hAnsi="Times New Roman" w:cs="Times New Roman"/>
        </w:rPr>
      </w:pPr>
      <w:r>
        <w:rPr>
          <w:rFonts w:ascii="Times New Roman" w:hAnsi="Times New Roman" w:cs="Times New Roman"/>
        </w:rPr>
        <w:t>Between 197</w:t>
      </w:r>
      <w:r w:rsidR="00771965">
        <w:rPr>
          <w:rFonts w:ascii="Times New Roman" w:hAnsi="Times New Roman" w:cs="Times New Roman"/>
        </w:rPr>
        <w:t>0</w:t>
      </w:r>
      <w:r>
        <w:rPr>
          <w:rFonts w:ascii="Times New Roman" w:hAnsi="Times New Roman" w:cs="Times New Roman"/>
        </w:rPr>
        <w:t xml:space="preserve"> and 2016, </w:t>
      </w:r>
      <w:r w:rsidRPr="008819DA">
        <w:rPr>
          <w:rFonts w:ascii="Times New Roman" w:hAnsi="Times New Roman" w:cs="Times New Roman"/>
        </w:rPr>
        <w:t xml:space="preserve">27 and 10 </w:t>
      </w:r>
      <w:r w:rsidR="00771965">
        <w:rPr>
          <w:rFonts w:ascii="Times New Roman" w:hAnsi="Times New Roman" w:cs="Times New Roman"/>
        </w:rPr>
        <w:t xml:space="preserve">fires &gt;40 ha have occurred in ICB </w:t>
      </w:r>
      <w:r w:rsidRPr="008819DA">
        <w:rPr>
          <w:rFonts w:ascii="Times New Roman" w:hAnsi="Times New Roman" w:cs="Times New Roman"/>
        </w:rPr>
        <w:t>and S</w:t>
      </w:r>
      <w:r w:rsidR="00771965">
        <w:rPr>
          <w:rFonts w:ascii="Times New Roman" w:hAnsi="Times New Roman" w:cs="Times New Roman"/>
        </w:rPr>
        <w:t>CB</w:t>
      </w:r>
      <w:r w:rsidRPr="008819DA">
        <w:rPr>
          <w:rFonts w:ascii="Times New Roman" w:hAnsi="Times New Roman" w:cs="Times New Roman"/>
        </w:rPr>
        <w:t>, respectively</w:t>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Pr="008819DA">
        <w:rPr>
          <w:rFonts w:ascii="Times New Roman" w:hAnsi="Times New Roman" w:cs="Times New Roman"/>
        </w:rPr>
        <w:t>.</w:t>
      </w:r>
      <w:r>
        <w:rPr>
          <w:rFonts w:ascii="Times New Roman" w:hAnsi="Times New Roman" w:cs="Times New Roman"/>
        </w:rPr>
        <w:t xml:space="preserve"> 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commentRangeStart w:id="3"/>
      <w:commentRangeStart w:id="4"/>
      <w:r w:rsidR="0083369C" w:rsidRPr="00EF599F">
        <w:rPr>
          <w:rFonts w:ascii="Times New Roman" w:hAnsi="Times New Roman" w:cs="Times New Roman"/>
        </w:rPr>
        <w:t>200</w:t>
      </w:r>
      <w:commentRangeEnd w:id="3"/>
      <w:r w:rsidR="0046184A">
        <w:rPr>
          <w:rStyle w:val="CommentReference"/>
        </w:rPr>
        <w:commentReference w:id="3"/>
      </w:r>
      <w:commentRangeEnd w:id="4"/>
      <w:r w:rsidR="00724F0C">
        <w:rPr>
          <w:rStyle w:val="CommentReference"/>
        </w:rPr>
        <w:commentReference w:id="4"/>
      </w:r>
      <w:r w:rsidR="0083369C" w:rsidRPr="00EF599F">
        <w:rPr>
          <w:rFonts w:ascii="Times New Roman" w:hAnsi="Times New Roman" w:cs="Times New Roman"/>
        </w:rPr>
        <w:t xml:space="preserve"> m</w:t>
      </w:r>
      <w:r w:rsidR="0046184A">
        <w:rPr>
          <w:rFonts w:ascii="Times New Roman" w:hAnsi="Times New Roman" w:cs="Times New Roman"/>
        </w:rPr>
        <w:t>, mean = 2700 m</w:t>
      </w:r>
      <w:r w:rsidR="006F3E50">
        <w:rPr>
          <w:rFonts w:ascii="Times New Roman" w:hAnsi="Times New Roman" w:cs="Times New Roman"/>
        </w:rPr>
        <w:t xml:space="preserve">), </w:t>
      </w:r>
      <w:commentRangeStart w:id="5"/>
      <w:r w:rsidR="006F3E50">
        <w:rPr>
          <w:rFonts w:ascii="Times New Roman" w:hAnsi="Times New Roman" w:cs="Times New Roman"/>
        </w:rPr>
        <w:t>but has similar vegetation</w:t>
      </w:r>
      <w:commentRangeEnd w:id="5"/>
      <w:r w:rsidR="0083369C">
        <w:rPr>
          <w:rStyle w:val="CommentReference"/>
        </w:rPr>
        <w:commentReference w:id="5"/>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83369C">
        <w:rPr>
          <w:rFonts w:ascii="Times New Roman" w:hAnsi="Times New Roman" w:cs="Times New Roman"/>
          <w:color w:val="000000" w:themeColor="text1"/>
        </w:rPr>
        <w:t>ICB and SCB showed similar temperatures at temporary weather stations</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installed at elevations of </w:t>
      </w:r>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 xml:space="preserve">SCB </w:t>
      </w:r>
      <w:r w:rsidR="000B604F">
        <w:rPr>
          <w:rFonts w:ascii="Times New Roman" w:hAnsi="Times New Roman" w:cs="Times New Roman"/>
          <w:color w:val="000000" w:themeColor="text1"/>
        </w:rPr>
        <w:t>(</w:t>
      </w:r>
      <w:r w:rsidR="00113F59">
        <w:rPr>
          <w:rFonts w:ascii="Times New Roman" w:hAnsi="Times New Roman" w:cs="Times New Roman"/>
          <w:color w:val="000000" w:themeColor="text1"/>
        </w:rPr>
        <w:t>Table A2</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long term</w:t>
      </w:r>
      <w:r w:rsidR="00140558" w:rsidRPr="00EF599F">
        <w:rPr>
          <w:rFonts w:ascii="Times New Roman" w:hAnsi="Times New Roman" w:cs="Times New Roman"/>
        </w:rPr>
        <w:t xml:space="preserve">; the nearest precipitation gage (Cedar Grove) </w:t>
      </w:r>
      <w:r w:rsidR="00C15EAF" w:rsidRPr="00EF599F">
        <w:rPr>
          <w:rFonts w:ascii="Times New Roman" w:hAnsi="Times New Roman" w:cs="Times New Roman"/>
        </w:rPr>
        <w:t>operate</w:t>
      </w:r>
      <w:r w:rsidR="00C15EAF">
        <w:rPr>
          <w:rFonts w:ascii="Times New Roman" w:hAnsi="Times New Roman" w:cs="Times New Roman"/>
        </w:rPr>
        <w:t>s</w:t>
      </w:r>
      <w:r w:rsidR="00C15EAF"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water balance of the basin, however, can be gained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to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 encompassing similar</w:t>
      </w:r>
      <w:r w:rsidR="00113F59">
        <w:rPr>
          <w:rFonts w:ascii="Times New Roman" w:hAnsi="Times New Roman" w:cs="Times New Roman"/>
        </w:rPr>
        <w:t xml:space="preserve"> though smaller</w:t>
      </w:r>
      <w:r w:rsidR="003F5D51">
        <w:rPr>
          <w:rFonts w:ascii="Times New Roman" w:hAnsi="Times New Roman" w:cs="Times New Roman"/>
        </w:rPr>
        <w:t xml:space="preserve"> areas as the Kings River</w:t>
      </w:r>
      <w:r w:rsidR="003A1AD9">
        <w:rPr>
          <w:rFonts w:ascii="Times New Roman" w:hAnsi="Times New Roman" w:cs="Times New Roman"/>
        </w:rPr>
        <w:t xml:space="preserve"> (Table A</w:t>
      </w:r>
      <w:r w:rsidR="00113F59">
        <w:rPr>
          <w:rFonts w:ascii="Times New Roman" w:hAnsi="Times New Roman" w:cs="Times New Roman"/>
        </w:rPr>
        <w:t>2</w:t>
      </w:r>
      <w:r w:rsidR="003A1AD9">
        <w:rPr>
          <w:rFonts w:ascii="Times New Roman" w:hAnsi="Times New Roman" w:cs="Times New Roman"/>
        </w:rPr>
        <w:t xml:space="preserve">). </w:t>
      </w:r>
      <w:r w:rsidR="00140558" w:rsidRPr="00EF599F">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w:t>
      </w:r>
      <w:r w:rsidR="003F5D51">
        <w:rPr>
          <w:rFonts w:ascii="Times New Roman" w:hAnsi="Times New Roman" w:cs="Times New Roman"/>
        </w:rPr>
        <w:t xml:space="preserve">at or downstream of ICB is </w:t>
      </w:r>
      <w:r w:rsidR="00335FA9">
        <w:rPr>
          <w:rFonts w:ascii="Times New Roman" w:hAnsi="Times New Roman" w:cs="Times New Roman"/>
        </w:rPr>
        <w:t xml:space="preserve">greater </w:t>
      </w:r>
      <w:r w:rsidR="0083369C">
        <w:rPr>
          <w:rFonts w:ascii="Times New Roman" w:hAnsi="Times New Roman" w:cs="Times New Roman"/>
        </w:rPr>
        <w:t>(0.65-0.9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those</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sidR="003F5D51">
        <w:rPr>
          <w:rFonts w:ascii="Times New Roman" w:hAnsi="Times New Roman" w:cs="Times New Roman"/>
        </w:rPr>
        <w:t xml:space="preserve"> (Table A</w:t>
      </w:r>
      <w:r w:rsidR="00113F59">
        <w:rPr>
          <w:rFonts w:ascii="Times New Roman" w:hAnsi="Times New Roman" w:cs="Times New Roman"/>
        </w:rPr>
        <w:t>2</w:t>
      </w:r>
      <w:r w:rsidR="003F5D51">
        <w:rPr>
          <w:rFonts w:ascii="Times New Roman" w:hAnsi="Times New Roman" w:cs="Times New Roman"/>
        </w:rPr>
        <w:t>)</w:t>
      </w:r>
      <w:r w:rsidR="00E421E2">
        <w:rPr>
          <w:rFonts w:ascii="Times New Roman" w:hAnsi="Times New Roman" w:cs="Times New Roman"/>
        </w:rPr>
        <w:t>.</w:t>
      </w:r>
      <w:r w:rsidR="009614E9">
        <w:rPr>
          <w:rFonts w:ascii="Times New Roman" w:hAnsi="Times New Roman" w:cs="Times New Roman"/>
        </w:rPr>
        <w:t xml:space="preserve"> </w:t>
      </w:r>
    </w:p>
    <w:p w14:paraId="6E460AE9" w14:textId="5BE1403B" w:rsidR="00737117" w:rsidRPr="003F5D51" w:rsidRDefault="00113F59" w:rsidP="00771965">
      <w:pPr>
        <w:spacing w:line="480" w:lineRule="auto"/>
        <w:ind w:firstLine="720"/>
        <w:rPr>
          <w:rFonts w:ascii="Times New Roman" w:hAnsi="Times New Roman" w:cs="Times New Roman"/>
        </w:rPr>
      </w:pPr>
      <w:r>
        <w:rPr>
          <w:rFonts w:ascii="Times New Roman" w:hAnsi="Times New Roman" w:cs="Times New Roman"/>
          <w:color w:val="000000" w:themeColor="text1"/>
        </w:rPr>
        <w:t>Collectively, t</w:t>
      </w:r>
      <w:r w:rsidR="003F5D51">
        <w:rPr>
          <w:rFonts w:ascii="Times New Roman" w:hAnsi="Times New Roman" w:cs="Times New Roman"/>
          <w:color w:val="000000" w:themeColor="text1"/>
        </w:rPr>
        <w:t xml:space="preserve">hree lines of evidence support wetter conditions in ICB vs SCB: First, streamflow standardized to </w:t>
      </w:r>
      <w:r w:rsidR="003F5D51">
        <w:rPr>
          <w:rFonts w:ascii="Times New Roman" w:hAnsi="Times New Roman" w:cs="Times New Roman"/>
          <w:color w:val="000000" w:themeColor="text1"/>
        </w:rPr>
        <w:t>area is greater in ICB and its encompassing watersheds</w:t>
      </w:r>
      <w:r>
        <w:rPr>
          <w:rFonts w:ascii="Times New Roman" w:hAnsi="Times New Roman" w:cs="Times New Roman"/>
          <w:color w:val="000000" w:themeColor="text1"/>
        </w:rPr>
        <w:t xml:space="preserve"> (above)</w:t>
      </w:r>
      <w:r w:rsidR="00EE7C12">
        <w:rPr>
          <w:rFonts w:ascii="Times New Roman" w:hAnsi="Times New Roman" w:cs="Times New Roman"/>
          <w:color w:val="000000" w:themeColor="text1"/>
        </w:rPr>
        <w:t>;</w:t>
      </w:r>
      <w:r w:rsidR="003F5D51">
        <w:rPr>
          <w:rFonts w:ascii="Times New Roman" w:hAnsi="Times New Roman" w:cs="Times New Roman"/>
          <w:color w:val="000000" w:themeColor="text1"/>
        </w:rPr>
        <w:t xml:space="preserve"> second</w:t>
      </w:r>
      <w:r w:rsidR="00EE7C12">
        <w:rPr>
          <w:rFonts w:ascii="Times New Roman" w:hAnsi="Times New Roman" w:cs="Times New Roman"/>
          <w:color w:val="000000" w:themeColor="text1"/>
        </w:rPr>
        <w:t>,</w:t>
      </w:r>
      <w:r w:rsidR="003F5D51">
        <w:rPr>
          <w:rFonts w:ascii="Times New Roman" w:hAnsi="Times New Roman" w:cs="Times New Roman"/>
          <w:color w:val="000000" w:themeColor="text1"/>
        </w:rPr>
        <w:t xml:space="preserve"> interpolated /gridded precipitation data from PRISM show higher annual precip</w:t>
      </w:r>
      <w:r w:rsidR="00EE7C12">
        <w:rPr>
          <w:rFonts w:ascii="Times New Roman" w:hAnsi="Times New Roman" w:cs="Times New Roman"/>
          <w:color w:val="000000" w:themeColor="text1"/>
        </w:rPr>
        <w:t>itation</w:t>
      </w:r>
      <w:r w:rsidR="003F5D51">
        <w:rPr>
          <w:rFonts w:ascii="Times New Roman" w:hAnsi="Times New Roman" w:cs="Times New Roman"/>
          <w:color w:val="000000" w:themeColor="text1"/>
        </w:rPr>
        <w:t xml:space="preserve"> in ICB (Table </w:t>
      </w:r>
      <w:r w:rsidR="00724F0C">
        <w:rPr>
          <w:rFonts w:ascii="Times New Roman" w:hAnsi="Times New Roman" w:cs="Times New Roman"/>
          <w:color w:val="000000" w:themeColor="text1"/>
        </w:rPr>
        <w:t>B</w:t>
      </w:r>
      <w:r w:rsidR="003F5D51">
        <w:rPr>
          <w:rFonts w:ascii="Times New Roman" w:hAnsi="Times New Roman" w:cs="Times New Roman"/>
          <w:color w:val="000000" w:themeColor="text1"/>
        </w:rPr>
        <w:t>2)</w:t>
      </w:r>
      <w:r w:rsidR="00EE7C12">
        <w:rPr>
          <w:rFonts w:ascii="Times New Roman" w:hAnsi="Times New Roman" w:cs="Times New Roman"/>
          <w:color w:val="000000" w:themeColor="text1"/>
        </w:rPr>
        <w:t>;</w:t>
      </w:r>
      <w:r w:rsidR="003F5D51">
        <w:rPr>
          <w:rFonts w:ascii="Times New Roman" w:hAnsi="Times New Roman" w:cs="Times New Roman"/>
          <w:color w:val="000000" w:themeColor="text1"/>
        </w:rPr>
        <w:t xml:space="preserve"> and third, in-situ weather station data show higher annual precip</w:t>
      </w:r>
      <w:r w:rsidR="0083369C">
        <w:rPr>
          <w:rFonts w:ascii="Times New Roman" w:hAnsi="Times New Roman" w:cs="Times New Roman"/>
          <w:color w:val="000000" w:themeColor="text1"/>
        </w:rPr>
        <w:t>itation</w:t>
      </w:r>
      <w:r w:rsidR="003F5D51">
        <w:rPr>
          <w:rFonts w:ascii="Times New Roman" w:hAnsi="Times New Roman" w:cs="Times New Roman"/>
          <w:color w:val="000000" w:themeColor="text1"/>
        </w:rPr>
        <w:t xml:space="preserve"> in ICB (Table 1). In situ data was corrected for limitations regarding snowpack</w:t>
      </w:r>
      <w:r w:rsidR="00EE7C12">
        <w:rPr>
          <w:rFonts w:ascii="Times New Roman" w:hAnsi="Times New Roman" w:cs="Times New Roman"/>
          <w:color w:val="000000" w:themeColor="text1"/>
        </w:rPr>
        <w:t>; s</w:t>
      </w:r>
      <w:r w:rsidR="003F5D51">
        <w:rPr>
          <w:rFonts w:ascii="Times New Roman" w:hAnsi="Times New Roman" w:cs="Times New Roman"/>
          <w:color w:val="000000" w:themeColor="text1"/>
        </w:rPr>
        <w:t xml:space="preserve">ee Appendix </w:t>
      </w:r>
      <w:r w:rsidR="00724F0C">
        <w:rPr>
          <w:rFonts w:ascii="Times New Roman" w:hAnsi="Times New Roman" w:cs="Times New Roman"/>
          <w:color w:val="000000" w:themeColor="text1"/>
        </w:rPr>
        <w:t>C</w:t>
      </w:r>
      <w:r w:rsidR="003F5D51">
        <w:rPr>
          <w:rFonts w:ascii="Times New Roman" w:hAnsi="Times New Roman" w:cs="Times New Roman"/>
          <w:color w:val="000000" w:themeColor="text1"/>
        </w:rPr>
        <w:t xml:space="preserve"> for details.</w:t>
      </w:r>
      <w:r w:rsidR="003F5D51">
        <w:rPr>
          <w:rFonts w:ascii="Times New Roman" w:hAnsi="Times New Roman" w:cs="Times New Roman"/>
        </w:rPr>
        <w:t xml:space="preserve">   </w:t>
      </w:r>
    </w:p>
    <w:p w14:paraId="343E3869" w14:textId="77777777" w:rsidR="0091423C" w:rsidRPr="00EF599F" w:rsidRDefault="0091423C" w:rsidP="008E6BFC">
      <w:pPr>
        <w:spacing w:line="480" w:lineRule="auto"/>
        <w:rPr>
          <w:rFonts w:ascii="Times New Roman" w:hAnsi="Times New Roman" w:cs="Times New Roman"/>
          <w:i/>
        </w:rPr>
      </w:pPr>
    </w:p>
    <w:p w14:paraId="47C1EBA8" w14:textId="7B02BEA8" w:rsidR="008E6BFC" w:rsidRPr="00EF599F" w:rsidRDefault="008E6BFC" w:rsidP="00A45278">
      <w:pPr>
        <w:pStyle w:val="Heading2"/>
        <w:rPr>
          <w:rFonts w:ascii="Times New Roman" w:hAnsi="Times New Roman" w:cs="Times New Roman"/>
          <w:color w:val="000000" w:themeColor="text1"/>
        </w:rPr>
      </w:pPr>
      <w:commentRangeStart w:id="6"/>
      <w:r w:rsidRPr="00EF599F">
        <w:rPr>
          <w:rFonts w:ascii="Times New Roman" w:hAnsi="Times New Roman" w:cs="Times New Roman"/>
          <w:color w:val="000000" w:themeColor="text1"/>
        </w:rPr>
        <w:lastRenderedPageBreak/>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commentRangeEnd w:id="6"/>
      <w:r w:rsidR="00724F0C">
        <w:rPr>
          <w:rStyle w:val="CommentReference"/>
          <w:rFonts w:asciiTheme="minorHAnsi" w:eastAsiaTheme="minorHAnsi" w:hAnsiTheme="minorHAnsi" w:cstheme="minorBidi"/>
          <w:color w:val="auto"/>
        </w:rPr>
        <w:commentReference w:id="6"/>
      </w:r>
    </w:p>
    <w:p w14:paraId="757A6425" w14:textId="5540A41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We obtained the earliest set of aerial photographs available for the region from Sequoia Kings Canyon National Park.  These were dated to 1973, prior to the first fires occurring in SCB</w:t>
      </w:r>
      <w:r w:rsidR="003F19D7">
        <w:rPr>
          <w:rFonts w:ascii="Times New Roman" w:hAnsi="Times New Roman" w:cs="Times New Roman"/>
        </w:rPr>
        <w:t>, and scanned at 600 dpi</w:t>
      </w:r>
      <w:r w:rsidRPr="00EF599F">
        <w:rPr>
          <w:rFonts w:ascii="Times New Roman" w:hAnsi="Times New Roman" w:cs="Times New Roman"/>
        </w:rPr>
        <w:t>.  Contemporary cover was represented by the 2014 National Agriculture Imagery Pro</w:t>
      </w:r>
      <w:bookmarkStart w:id="7" w:name="_GoBack"/>
      <w:bookmarkEnd w:id="7"/>
      <w:r w:rsidRPr="00EF599F">
        <w:rPr>
          <w:rFonts w:ascii="Times New Roman" w:hAnsi="Times New Roman" w:cs="Times New Roman"/>
        </w:rPr>
        <w:t>gram.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570D05DD"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7777777"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lastRenderedPageBreak/>
        <w:t>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0ED25EAA"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at 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 xml:space="preserve">(Boisramé et al. </w:t>
      </w:r>
      <w:r w:rsidR="0074102E">
        <w:rPr>
          <w:rFonts w:ascii="Times New Roman" w:hAnsi="Times New Roman" w:cs="Times New Roman"/>
          <w:noProof/>
        </w:rPr>
        <w:lastRenderedPageBreak/>
        <w:t>2017b)</w:t>
      </w:r>
      <w:r w:rsidR="0074102E">
        <w:rPr>
          <w:rFonts w:ascii="Times New Roman" w:hAnsi="Times New Roman" w:cs="Times New Roman"/>
        </w:rPr>
        <w:fldChar w:fldCharType="end"/>
      </w:r>
      <w:r w:rsidR="00AF2984">
        <w:rPr>
          <w:rFonts w:ascii="Times New Roman" w:hAnsi="Times New Roman" w:cs="Times New Roman"/>
        </w:rPr>
        <w:t xml:space="preserve">. At the landscape level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971B34B"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74102E">
        <w:rPr>
          <w:rFonts w:ascii="Times New Roman" w:hAnsi="Times New Roman" w:cs="Times New Roman"/>
        </w:rPr>
        <w:t xml:space="preserve">To address the question of how forest structure has changed over time in response to fire (Question 2), in areas that did not convert to alternative vegetation types, we resampled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lastRenderedPageBreak/>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5021217D"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dditional measurements 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6A05556F"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four broad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the presence of burned snags or fire 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were recorded.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w:t>
      </w:r>
      <w:r w:rsidRPr="00EF599F">
        <w:rPr>
          <w:rFonts w:ascii="Times New Roman" w:hAnsi="Times New Roman" w:cs="Times New Roman"/>
          <w:color w:val="000000" w:themeColor="text1"/>
        </w:rPr>
        <w:lastRenderedPageBreak/>
        <w:t>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from concave to convex), upslope area (i.e. area contributing drainage to the plot),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078516A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attributed variation in continuous soil moisture to the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 and distance from nearest stream.</w:t>
      </w:r>
      <w:r w:rsidR="00AF2984">
        <w:rPr>
          <w:rFonts w:ascii="Times New Roman" w:hAnsi="Times New Roman" w:cs="Times New Roman"/>
        </w:rPr>
        <w:t xml:space="preserve"> We cross-validated the model by selecting a subset of sites as training data and using the resulting model to predict soil moisture at the remaining 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457212CE" w:rsidR="009F7669" w:rsidRPr="00EF599F" w:rsidRDefault="009F7669" w:rsidP="009A3EB7">
      <w:pPr>
        <w:spacing w:line="480" w:lineRule="auto"/>
        <w:ind w:firstLine="720"/>
        <w:rPr>
          <w:rFonts w:ascii="Times New Roman" w:hAnsi="Times New Roman" w:cs="Times New Roman"/>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 In order to estimate what soil moisture would have been without fire, we changed the following model parameters: times burned and fire severity were set to 0, time since fire was set to 100 years, and vegetation cover was set to 1973 vegetation. We then compared these </w:t>
      </w:r>
      <w:r>
        <w:rPr>
          <w:rFonts w:ascii="Times New Roman" w:hAnsi="Times New Roman" w:cs="Times New Roman"/>
          <w:color w:val="2F2F2F" w:themeColor="accent5" w:themeShade="80"/>
        </w:rPr>
        <w:lastRenderedPageBreak/>
        <w:t>modeled “unburned” conditions to modeled actual soil moisture (observed vegetation and fire history).</w:t>
      </w:r>
    </w:p>
    <w:p w14:paraId="0881261B" w14:textId="4328E938"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 distributed</w:t>
      </w:r>
      <w:r w:rsidRPr="00EF599F">
        <w:rPr>
          <w:rFonts w:ascii="Times New Roman" w:hAnsi="Times New Roman" w:cs="Times New Roman"/>
          <w:color w:val="000000" w:themeColor="text1"/>
        </w:rPr>
        <w:t xml:space="preserve"> moisture sampling,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also 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high-</w:t>
      </w:r>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at 3 different depths</w:t>
      </w:r>
      <w:r w:rsidR="00ED55B1" w:rsidRPr="00EF599F">
        <w:rPr>
          <w:rFonts w:ascii="Times New Roman" w:hAnsi="Times New Roman" w:cs="Times New Roman"/>
          <w:color w:val="000000" w:themeColor="text1"/>
        </w:rPr>
        <w:t xml:space="preserve"> (12, 60, and 100 cm)</w:t>
      </w:r>
      <w:r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fall 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 </w:t>
      </w:r>
      <w:r w:rsidR="00D227F5">
        <w:rPr>
          <w:rFonts w:ascii="Times New Roman" w:hAnsi="Times New Roman" w:cs="Times New Roman"/>
          <w:color w:val="000000" w:themeColor="text1"/>
        </w:rPr>
        <w:t xml:space="preserve">visuals in </w:t>
      </w:r>
      <w:r w:rsidR="00E27580">
        <w:rPr>
          <w:rFonts w:ascii="Times New Roman" w:hAnsi="Times New Roman" w:cs="Times New Roman"/>
          <w:color w:val="000000" w:themeColor="text1"/>
        </w:rPr>
        <w:t>Appendix A)</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dense meadow, shrub, and mature mixed conifer vegetation types</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d</w:t>
      </w:r>
      <w:r w:rsidR="00A62837" w:rsidRPr="00EF599F">
        <w:rPr>
          <w:rFonts w:ascii="Times New Roman" w:hAnsi="Times New Roman" w:cs="Times New Roman"/>
          <w:color w:val="000000" w:themeColor="text1"/>
        </w:rPr>
        <w:t xml:space="preserve">ense meadow </w:t>
      </w:r>
      <w:r w:rsidR="008C2C14" w:rsidRPr="00EF599F">
        <w:rPr>
          <w:rFonts w:ascii="Times New Roman" w:hAnsi="Times New Roman" w:cs="Times New Roman"/>
          <w:color w:val="000000" w:themeColor="text1"/>
        </w:rPr>
        <w:t xml:space="preserve">weather station </w:t>
      </w:r>
      <w:r w:rsidR="00A62837" w:rsidRPr="00EF599F">
        <w:rPr>
          <w:rFonts w:ascii="Times New Roman" w:hAnsi="Times New Roman" w:cs="Times New Roman"/>
          <w:color w:val="000000" w:themeColor="text1"/>
        </w:rPr>
        <w:t xml:space="preserve">site is characterized </w:t>
      </w:r>
      <w:r w:rsidR="005E596B" w:rsidRPr="00EF599F">
        <w:rPr>
          <w:rFonts w:ascii="Times New Roman" w:hAnsi="Times New Roman" w:cs="Times New Roman"/>
          <w:color w:val="000000" w:themeColor="text1"/>
        </w:rPr>
        <w:t>by</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 xml:space="preserve">high </w:t>
      </w:r>
      <w:r w:rsidR="00A62837" w:rsidRPr="00EF599F">
        <w:rPr>
          <w:rFonts w:ascii="Times New Roman" w:hAnsi="Times New Roman" w:cs="Times New Roman"/>
          <w:color w:val="000000" w:themeColor="text1"/>
        </w:rPr>
        <w:t>soil moisture</w:t>
      </w:r>
      <w:r w:rsidR="005E596B" w:rsidRPr="00EF599F">
        <w:rPr>
          <w:rFonts w:ascii="Times New Roman" w:hAnsi="Times New Roman" w:cs="Times New Roman"/>
          <w:color w:val="000000" w:themeColor="text1"/>
        </w:rPr>
        <w:t xml:space="preserve"> content</w:t>
      </w:r>
      <w:r w:rsidR="00A62837" w:rsidRPr="00EF599F">
        <w:rPr>
          <w:rFonts w:ascii="Times New Roman" w:hAnsi="Times New Roman" w:cs="Times New Roman"/>
          <w:color w:val="000000" w:themeColor="text1"/>
        </w:rPr>
        <w:t xml:space="preserve">, grass cover, </w:t>
      </w:r>
      <w:r w:rsidR="00BA00BF">
        <w:rPr>
          <w:rFonts w:ascii="Times New Roman" w:hAnsi="Times New Roman" w:cs="Times New Roman"/>
          <w:color w:val="000000" w:themeColor="text1"/>
        </w:rPr>
        <w:t xml:space="preserve">and </w:t>
      </w:r>
      <w:r w:rsidR="00A62837" w:rsidRPr="00EF599F">
        <w:rPr>
          <w:rFonts w:ascii="Times New Roman" w:hAnsi="Times New Roman" w:cs="Times New Roman"/>
          <w:color w:val="000000" w:themeColor="text1"/>
        </w:rPr>
        <w:t xml:space="preserve">some conifer regeneration, but no overstory above the weather station. </w:t>
      </w:r>
      <w:r w:rsidR="00497A36" w:rsidRPr="00EF599F">
        <w:rPr>
          <w:rFonts w:ascii="Times New Roman" w:hAnsi="Times New Roman" w:cs="Times New Roman"/>
          <w:color w:val="000000" w:themeColor="text1"/>
        </w:rPr>
        <w:t xml:space="preserve">This </w:t>
      </w:r>
      <w:r w:rsidR="00A62837" w:rsidRPr="00EF599F">
        <w:rPr>
          <w:rFonts w:ascii="Times New Roman" w:hAnsi="Times New Roman" w:cs="Times New Roman"/>
          <w:color w:val="000000" w:themeColor="text1"/>
        </w:rPr>
        <w:t>site</w:t>
      </w:r>
      <w:r w:rsidR="00654C21">
        <w:rPr>
          <w:rFonts w:ascii="Times New Roman" w:hAnsi="Times New Roman" w:cs="Times New Roman"/>
          <w:color w:val="000000" w:themeColor="text1"/>
        </w:rPr>
        <w:t xml:space="preserve"> occurred in </w:t>
      </w:r>
      <w:r w:rsidR="00A7425B">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 that</w:t>
      </w:r>
      <w:r w:rsidR="00A62837" w:rsidRPr="00EF599F">
        <w:rPr>
          <w:rFonts w:ascii="Times New Roman" w:hAnsi="Times New Roman" w:cs="Times New Roman"/>
          <w:color w:val="000000" w:themeColor="text1"/>
        </w:rPr>
        <w:t xml:space="preserv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(this severity characterization is based on a visual assessment of </w:t>
      </w:r>
      <w:r w:rsidR="00654C21">
        <w:rPr>
          <w:rFonts w:ascii="Times New Roman" w:hAnsi="Times New Roman" w:cs="Times New Roman"/>
          <w:color w:val="000000" w:themeColor="text1"/>
        </w:rPr>
        <w:t>fire-killed trees, which was corroborated by</w:t>
      </w:r>
      <w:r w:rsidR="00BE1E30" w:rsidRPr="00EF599F">
        <w:rPr>
          <w:rFonts w:ascii="Times New Roman" w:hAnsi="Times New Roman" w:cs="Times New Roman"/>
          <w:color w:val="000000" w:themeColor="text1"/>
        </w:rPr>
        <w:t xml:space="preserve"> aerial </w:t>
      </w:r>
      <w:r w:rsidR="00654C21">
        <w:rPr>
          <w:rFonts w:ascii="Times New Roman" w:hAnsi="Times New Roman" w:cs="Times New Roman"/>
          <w:color w:val="000000" w:themeColor="text1"/>
        </w:rPr>
        <w:t xml:space="preserve">photographs </w:t>
      </w:r>
      <w:r w:rsidR="00BE1E30" w:rsidRPr="00EF599F">
        <w:rPr>
          <w:rFonts w:ascii="Times New Roman" w:hAnsi="Times New Roman" w:cs="Times New Roman"/>
          <w:color w:val="000000" w:themeColor="text1"/>
        </w:rPr>
        <w:t>showing</w:t>
      </w:r>
      <w:r w:rsidR="00E27580">
        <w:rPr>
          <w:rFonts w:ascii="Times New Roman" w:hAnsi="Times New Roman" w:cs="Times New Roman"/>
          <w:color w:val="000000" w:themeColor="text1"/>
        </w:rPr>
        <w:t xml:space="preserve"> complete</w:t>
      </w:r>
      <w:r w:rsidR="00BE1E30" w:rsidRPr="00EF599F">
        <w:rPr>
          <w:rFonts w:ascii="Times New Roman" w:hAnsi="Times New Roman" w:cs="Times New Roman"/>
          <w:color w:val="000000" w:themeColor="text1"/>
        </w:rPr>
        <w:t xml:space="preserve"> removal of forest cover</w:t>
      </w:r>
      <w:r w:rsidR="00A7425B">
        <w:rPr>
          <w:rFonts w:ascii="Times New Roman" w:hAnsi="Times New Roman" w:cs="Times New Roman"/>
          <w:color w:val="000000" w:themeColor="text1"/>
        </w:rPr>
        <w:t xml:space="preserve"> in these local patches</w:t>
      </w:r>
      <w:r w:rsidR="00654C21">
        <w:rPr>
          <w:rFonts w:ascii="Times New Roman" w:hAnsi="Times New Roman" w:cs="Times New Roman"/>
          <w:color w:val="000000" w:themeColor="text1"/>
        </w:rPr>
        <w:t>).</w:t>
      </w:r>
      <w:r w:rsidR="00A7425B">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s</w:t>
      </w:r>
      <w:r w:rsidR="00A62837" w:rsidRPr="00EF599F">
        <w:rPr>
          <w:rFonts w:ascii="Times New Roman" w:hAnsi="Times New Roman" w:cs="Times New Roman"/>
          <w:color w:val="000000" w:themeColor="text1"/>
        </w:rPr>
        <w:t>hrub regeneration</w:t>
      </w:r>
      <w:r w:rsidR="008C2C14"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site is characterized by </w:t>
      </w:r>
      <w:r w:rsidR="00643F97" w:rsidRPr="00EF599F">
        <w:rPr>
          <w:rFonts w:ascii="Times New Roman" w:hAnsi="Times New Roman" w:cs="Times New Roman"/>
          <w:color w:val="000000" w:themeColor="text1"/>
        </w:rPr>
        <w:t>drier soils, white</w:t>
      </w:r>
      <w:r w:rsidR="001F2741" w:rsidRPr="00EF599F">
        <w:rPr>
          <w:rFonts w:ascii="Times New Roman" w:hAnsi="Times New Roman" w:cs="Times New Roman"/>
          <w:color w:val="000000" w:themeColor="text1"/>
        </w:rPr>
        <w:t>thorn ceanothus</w:t>
      </w:r>
      <w:r w:rsidR="00643F97" w:rsidRPr="00EF599F">
        <w:rPr>
          <w:rFonts w:ascii="Times New Roman" w:hAnsi="Times New Roman" w:cs="Times New Roman"/>
          <w:color w:val="000000" w:themeColor="text1"/>
        </w:rPr>
        <w:t xml:space="preserve"> </w:t>
      </w:r>
      <w:r w:rsidR="00C423A8">
        <w:rPr>
          <w:rFonts w:ascii="Times New Roman" w:hAnsi="Times New Roman" w:cs="Times New Roman"/>
          <w:color w:val="000000" w:themeColor="text1"/>
        </w:rPr>
        <w:t>(</w:t>
      </w:r>
      <w:r w:rsidR="00C423A8" w:rsidRPr="00C423A8">
        <w:rPr>
          <w:rFonts w:ascii="Times New Roman" w:hAnsi="Times New Roman" w:cs="Times New Roman"/>
          <w:i/>
          <w:color w:val="000000" w:themeColor="text1"/>
        </w:rPr>
        <w:t xml:space="preserve">Ceanothus </w:t>
      </w:r>
      <w:proofErr w:type="spellStart"/>
      <w:r w:rsidR="00C423A8" w:rsidRPr="00C423A8">
        <w:rPr>
          <w:rFonts w:ascii="Times New Roman" w:hAnsi="Times New Roman" w:cs="Times New Roman"/>
          <w:i/>
          <w:color w:val="000000" w:themeColor="text1"/>
        </w:rPr>
        <w:t>cordulatus</w:t>
      </w:r>
      <w:proofErr w:type="spellEnd"/>
      <w:r w:rsidR="00C423A8">
        <w:rPr>
          <w:rFonts w:ascii="Times New Roman" w:hAnsi="Times New Roman" w:cs="Times New Roman"/>
          <w:color w:val="000000" w:themeColor="text1"/>
        </w:rPr>
        <w:t xml:space="preserve">) </w:t>
      </w:r>
      <w:r w:rsidR="00643F97" w:rsidRPr="00EF599F">
        <w:rPr>
          <w:rFonts w:ascii="Times New Roman" w:hAnsi="Times New Roman" w:cs="Times New Roman"/>
          <w:color w:val="000000" w:themeColor="text1"/>
        </w:rPr>
        <w:t xml:space="preserve">growth with some grasses, </w:t>
      </w:r>
      <w:r w:rsidR="00BA00BF">
        <w:rPr>
          <w:rFonts w:ascii="Times New Roman" w:hAnsi="Times New Roman" w:cs="Times New Roman"/>
          <w:color w:val="000000" w:themeColor="text1"/>
        </w:rPr>
        <w:t xml:space="preserve">and </w:t>
      </w:r>
      <w:r w:rsidR="008C2C14" w:rsidRPr="00EF599F">
        <w:rPr>
          <w:rFonts w:ascii="Times New Roman" w:hAnsi="Times New Roman" w:cs="Times New Roman"/>
          <w:color w:val="000000" w:themeColor="text1"/>
        </w:rPr>
        <w:t xml:space="preserve">some conifer regeneration, </w:t>
      </w:r>
      <w:r w:rsidR="00BA00BF">
        <w:rPr>
          <w:rFonts w:ascii="Times New Roman" w:hAnsi="Times New Roman" w:cs="Times New Roman"/>
          <w:color w:val="000000" w:themeColor="text1"/>
        </w:rPr>
        <w:t>but</w:t>
      </w:r>
      <w:r w:rsidR="008C2C14" w:rsidRPr="00EF599F">
        <w:rPr>
          <w:rFonts w:ascii="Times New Roman" w:hAnsi="Times New Roman" w:cs="Times New Roman"/>
          <w:color w:val="000000" w:themeColor="text1"/>
        </w:rPr>
        <w:t xml:space="preserve"> no</w:t>
      </w:r>
      <w:r w:rsidR="00643F97" w:rsidRPr="00EF599F">
        <w:rPr>
          <w:rFonts w:ascii="Times New Roman" w:hAnsi="Times New Roman" w:cs="Times New Roman"/>
          <w:color w:val="000000" w:themeColor="text1"/>
        </w:rPr>
        <w:t xml:space="preserve"> overstory</w:t>
      </w:r>
      <w:r w:rsidR="008C2C14" w:rsidRPr="00EF599F">
        <w:rPr>
          <w:rFonts w:ascii="Times New Roman" w:hAnsi="Times New Roman" w:cs="Times New Roman"/>
          <w:color w:val="000000" w:themeColor="text1"/>
        </w:rPr>
        <w:t xml:space="preserve"> above the station. </w:t>
      </w:r>
      <w:r w:rsidR="00497A36" w:rsidRPr="00EF599F">
        <w:rPr>
          <w:rFonts w:ascii="Times New Roman" w:hAnsi="Times New Roman" w:cs="Times New Roman"/>
          <w:color w:val="000000" w:themeColor="text1"/>
        </w:rPr>
        <w:t>This</w:t>
      </w:r>
      <w:r w:rsidR="00643F97" w:rsidRPr="00EF599F">
        <w:rPr>
          <w:rFonts w:ascii="Times New Roman" w:hAnsi="Times New Roman" w:cs="Times New Roman"/>
          <w:color w:val="000000" w:themeColor="text1"/>
        </w:rPr>
        <w:t xml:space="preserve"> site</w:t>
      </w:r>
      <w:r w:rsidR="00BA00BF">
        <w:rPr>
          <w:rFonts w:ascii="Times New Roman" w:hAnsi="Times New Roman" w:cs="Times New Roman"/>
          <w:color w:val="000000" w:themeColor="text1"/>
        </w:rPr>
        <w:t xml:space="preserve"> was</w:t>
      </w:r>
      <w:r w:rsidR="00643F97" w:rsidRPr="00EF599F">
        <w:rPr>
          <w:rFonts w:ascii="Times New Roman" w:hAnsi="Times New Roman" w:cs="Times New Roman"/>
          <w:color w:val="000000" w:themeColor="text1"/>
        </w:rPr>
        <w:t xml:space="preserve"> </w:t>
      </w:r>
      <w:r w:rsidR="00654C21">
        <w:rPr>
          <w:rFonts w:ascii="Times New Roman" w:hAnsi="Times New Roman" w:cs="Times New Roman"/>
          <w:color w:val="000000" w:themeColor="text1"/>
        </w:rPr>
        <w:t xml:space="preserve">also within </w:t>
      </w:r>
      <w:r w:rsidR="00BA00BF">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w:t>
      </w:r>
      <w:r w:rsidR="00BA00BF">
        <w:rPr>
          <w:rFonts w:ascii="Times New Roman" w:hAnsi="Times New Roman" w:cs="Times New Roman"/>
          <w:color w:val="000000" w:themeColor="text1"/>
        </w:rPr>
        <w:t xml:space="preserve"> of</w:t>
      </w:r>
      <w:r w:rsidR="00643F97" w:rsidRPr="00EF599F">
        <w:rPr>
          <w:rFonts w:ascii="Times New Roman" w:hAnsi="Times New Roman" w:cs="Times New Roman"/>
          <w:color w:val="000000" w:themeColor="text1"/>
        </w:rPr>
        <w:t xml:space="preserve"> high severity </w:t>
      </w:r>
      <w:r w:rsidR="00F61692">
        <w:rPr>
          <w:rFonts w:ascii="Times New Roman" w:hAnsi="Times New Roman" w:cs="Times New Roman"/>
          <w:color w:val="000000" w:themeColor="text1"/>
        </w:rPr>
        <w:t>from the</w:t>
      </w:r>
      <w:r w:rsidR="00643F97"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w:t>
      </w:r>
      <w:r w:rsidR="00F61692">
        <w:rPr>
          <w:rFonts w:ascii="Times New Roman" w:hAnsi="Times New Roman" w:cs="Times New Roman"/>
          <w:color w:val="000000" w:themeColor="text1"/>
        </w:rPr>
        <w:t xml:space="preserve">fire </w:t>
      </w:r>
      <w:r w:rsidR="00BE1E30" w:rsidRPr="00EF599F">
        <w:rPr>
          <w:rFonts w:ascii="Times New Roman" w:hAnsi="Times New Roman" w:cs="Times New Roman"/>
          <w:color w:val="000000" w:themeColor="text1"/>
        </w:rPr>
        <w:t>(</w:t>
      </w:r>
      <w:r w:rsidR="00E27580">
        <w:rPr>
          <w:rFonts w:ascii="Times New Roman" w:hAnsi="Times New Roman" w:cs="Times New Roman"/>
          <w:color w:val="000000" w:themeColor="text1"/>
        </w:rPr>
        <w:t xml:space="preserve">based on </w:t>
      </w:r>
      <w:r w:rsidR="00654C21">
        <w:rPr>
          <w:rFonts w:ascii="Times New Roman" w:hAnsi="Times New Roman" w:cs="Times New Roman"/>
          <w:color w:val="000000" w:themeColor="text1"/>
        </w:rPr>
        <w:t xml:space="preserve">the same </w:t>
      </w:r>
      <w:r w:rsidR="00E27580">
        <w:rPr>
          <w:rFonts w:ascii="Times New Roman" w:hAnsi="Times New Roman" w:cs="Times New Roman"/>
          <w:color w:val="000000" w:themeColor="text1"/>
        </w:rPr>
        <w:t xml:space="preserve">assessment </w:t>
      </w:r>
      <w:r w:rsidR="00654C21">
        <w:rPr>
          <w:rFonts w:ascii="Times New Roman" w:hAnsi="Times New Roman" w:cs="Times New Roman"/>
          <w:color w:val="000000" w:themeColor="text1"/>
        </w:rPr>
        <w:t xml:space="preserve">criteria </w:t>
      </w:r>
      <w:r w:rsidR="00E27580">
        <w:rPr>
          <w:rFonts w:ascii="Times New Roman" w:hAnsi="Times New Roman" w:cs="Times New Roman"/>
          <w:color w:val="000000" w:themeColor="text1"/>
        </w:rPr>
        <w:t>as above</w:t>
      </w:r>
      <w:r w:rsidR="00BE1E30" w:rsidRPr="00EF599F">
        <w:rPr>
          <w:rFonts w:ascii="Times New Roman" w:hAnsi="Times New Roman" w:cs="Times New Roman"/>
          <w:color w:val="000000" w:themeColor="text1"/>
        </w:rPr>
        <w:t>)</w:t>
      </w:r>
      <w:r w:rsidR="00643F97" w:rsidRPr="00EF599F">
        <w:rPr>
          <w:rFonts w:ascii="Times New Roman" w:hAnsi="Times New Roman" w:cs="Times New Roman"/>
          <w:color w:val="000000" w:themeColor="text1"/>
        </w:rPr>
        <w:t xml:space="preserve">. </w:t>
      </w:r>
      <w:r w:rsidR="00BA00BF">
        <w:rPr>
          <w:rFonts w:ascii="Times New Roman" w:hAnsi="Times New Roman" w:cs="Times New Roman"/>
          <w:color w:val="000000" w:themeColor="text1"/>
        </w:rPr>
        <w:t>Unlike the shrub weather station site at ICB (Boisram</w:t>
      </w:r>
      <w:r w:rsidR="00BA00BF" w:rsidRPr="00BA00BF">
        <w:rPr>
          <w:rFonts w:ascii="Times New Roman" w:hAnsi="Times New Roman" w:cs="Times New Roman"/>
          <w:color w:val="000000" w:themeColor="text1"/>
        </w:rPr>
        <w:t>é</w:t>
      </w:r>
      <w:r w:rsidR="00BA00BF">
        <w:rPr>
          <w:rFonts w:ascii="Times New Roman" w:hAnsi="Times New Roman" w:cs="Times New Roman"/>
          <w:color w:val="000000" w:themeColor="text1"/>
        </w:rPr>
        <w:t xml:space="preserve"> et al. 2017a), the shrub weather station site at SCB does not have continuous shrub cover, as sites with this composition at SCB were generally rare and absent from the area where the co-located weather stations could be installed. </w:t>
      </w:r>
      <w:r w:rsidR="00643F97" w:rsidRPr="00EF599F">
        <w:rPr>
          <w:rFonts w:ascii="Times New Roman" w:hAnsi="Times New Roman" w:cs="Times New Roman"/>
          <w:color w:val="000000" w:themeColor="text1"/>
        </w:rPr>
        <w:t>The mixed conifer site is characterized by dry soils, overstory</w:t>
      </w:r>
      <w:r w:rsidR="008C2C14" w:rsidRPr="00EF599F">
        <w:rPr>
          <w:rFonts w:ascii="Times New Roman" w:hAnsi="Times New Roman" w:cs="Times New Roman"/>
          <w:color w:val="000000" w:themeColor="text1"/>
        </w:rPr>
        <w:t xml:space="preserve"> above the station</w:t>
      </w:r>
      <w:r w:rsidR="00643F97"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little herbaceous vegetation</w:t>
      </w:r>
      <w:r w:rsidR="00643F97" w:rsidRPr="00EF599F">
        <w:rPr>
          <w:rFonts w:ascii="Times New Roman" w:hAnsi="Times New Roman" w:cs="Times New Roman"/>
          <w:color w:val="000000" w:themeColor="text1"/>
        </w:rPr>
        <w:t xml:space="preserve">, and </w:t>
      </w:r>
      <w:r w:rsidR="008C2C14" w:rsidRPr="00EF599F">
        <w:rPr>
          <w:rFonts w:ascii="Times New Roman" w:hAnsi="Times New Roman" w:cs="Times New Roman"/>
          <w:color w:val="000000" w:themeColor="text1"/>
        </w:rPr>
        <w:t>mature</w:t>
      </w:r>
      <w:r w:rsidR="00643F97" w:rsidRPr="00EF599F">
        <w:rPr>
          <w:rFonts w:ascii="Times New Roman" w:hAnsi="Times New Roman" w:cs="Times New Roman"/>
          <w:color w:val="000000" w:themeColor="text1"/>
        </w:rPr>
        <w:t xml:space="preserve"> mixed conifers</w:t>
      </w:r>
      <w:r w:rsidR="00633E62"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This site</w:t>
      </w:r>
      <w:r w:rsidR="00643F97" w:rsidRPr="00EF599F">
        <w:rPr>
          <w:rFonts w:ascii="Times New Roman" w:hAnsi="Times New Roman" w:cs="Times New Roman"/>
          <w:color w:val="000000" w:themeColor="text1"/>
        </w:rPr>
        <w:t xml:space="preserve"> burned at low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(based on visual observations of mature trees having survived the 2003 fire and confirmed by </w:t>
      </w:r>
      <w:r w:rsidR="00E27580">
        <w:rPr>
          <w:rFonts w:ascii="Times New Roman" w:hAnsi="Times New Roman" w:cs="Times New Roman"/>
          <w:color w:val="000000" w:themeColor="text1"/>
        </w:rPr>
        <w:t>remotely-sensed burn severity data)</w:t>
      </w:r>
      <w:r w:rsidR="00643F97"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w:t>
      </w:r>
      <w:r w:rsidR="00A62837" w:rsidRPr="00EF599F">
        <w:rPr>
          <w:rFonts w:ascii="Times New Roman" w:hAnsi="Times New Roman" w:cs="Times New Roman"/>
          <w:color w:val="000000" w:themeColor="text1"/>
        </w:rPr>
        <w:lastRenderedPageBreak/>
        <w:t xml:space="preserve">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7777777" w:rsidR="008C7F50" w:rsidRDefault="00497A36"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 xml:space="preserve">and precipitation </w:t>
      </w:r>
      <w:r w:rsidR="000F496C">
        <w:rPr>
          <w:rFonts w:ascii="Times New Roman" w:hAnsi="Times New Roman" w:cs="Times New Roman"/>
          <w:color w:val="000000" w:themeColor="text1"/>
        </w:rPr>
        <w:t>(among other parameters).</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Scientific’s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p>
    <w:p w14:paraId="1517F411" w14:textId="49A3E2E8"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soil moisture record is substantially complete for the period September 2016-September 2018, with no more than </w:t>
      </w:r>
      <w:r w:rsidRPr="00EF599F">
        <w:rPr>
          <w:rFonts w:ascii="Times New Roman" w:hAnsi="Times New Roman" w:cs="Times New Roman"/>
          <w:color w:val="000000" w:themeColor="text1"/>
        </w:rPr>
        <w:t>1.3% of soil moisture record missing</w:t>
      </w:r>
      <w:r>
        <w:rPr>
          <w:rFonts w:ascii="Times New Roman" w:hAnsi="Times New Roman" w:cs="Times New Roman"/>
          <w:color w:val="000000" w:themeColor="text1"/>
        </w:rPr>
        <w:t xml:space="preserve"> for a given weather station. </w:t>
      </w:r>
      <w:r w:rsidR="000C0035">
        <w:rPr>
          <w:rFonts w:ascii="Times New Roman" w:hAnsi="Times New Roman" w:cs="Times New Roman"/>
          <w:color w:val="000000" w:themeColor="text1"/>
        </w:rPr>
        <w:t>U</w:t>
      </w:r>
      <w:r w:rsidR="002723CC">
        <w:rPr>
          <w:rFonts w:ascii="Times New Roman" w:hAnsi="Times New Roman" w:cs="Times New Roman"/>
          <w:color w:val="000000" w:themeColor="text1"/>
        </w:rPr>
        <w:t xml:space="preserve">p 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w:t>
      </w:r>
      <w:commentRangeStart w:id="8"/>
      <w:r w:rsidR="002723CC">
        <w:rPr>
          <w:rFonts w:ascii="Times New Roman" w:hAnsi="Times New Roman" w:cs="Times New Roman"/>
          <w:color w:val="000000" w:themeColor="text1"/>
        </w:rPr>
        <w:t>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xml:space="preserve">, </w:t>
      </w:r>
      <w:commentRangeEnd w:id="8"/>
      <w:r w:rsidR="00F71171">
        <w:rPr>
          <w:rStyle w:val="CommentReference"/>
        </w:rPr>
        <w:commentReference w:id="8"/>
      </w:r>
      <w:r w:rsidR="002723CC">
        <w:rPr>
          <w:rFonts w:ascii="Times New Roman" w:hAnsi="Times New Roman" w:cs="Times New Roman"/>
          <w:color w:val="000000" w:themeColor="text1"/>
        </w:rPr>
        <w:t>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on precipitation observations from the neighboring stations</w:t>
      </w:r>
      <w:r w:rsidR="003A35C6">
        <w:rPr>
          <w:rFonts w:ascii="Times New Roman" w:hAnsi="Times New Roman" w:cs="Times New Roman"/>
          <w:color w:val="000000" w:themeColor="text1"/>
        </w:rPr>
        <w:t xml:space="preserve"> (Appendix B)</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p>
    <w:p w14:paraId="5C9F4547" w14:textId="63060D05"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provides important context to interpreting the spatially-distributed soil moisture measurements in two ways. First</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w:t>
      </w:r>
      <w:r w:rsidR="00DF7A60">
        <w:rPr>
          <w:rFonts w:ascii="Times New Roman" w:hAnsi="Times New Roman" w:cs="Times New Roman"/>
          <w:color w:val="000000" w:themeColor="text1"/>
        </w:rPr>
        <w:lastRenderedPageBreak/>
        <w:t>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surface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547A11">
        <w:rPr>
          <w:rFonts w:ascii="Times New Roman" w:hAnsi="Times New Roman" w:cs="Times New Roman"/>
          <w:color w:val="000000" w:themeColor="text1"/>
        </w:rPr>
        <w:t>Second</w:t>
      </w:r>
      <w:r w:rsidR="00DF7A60">
        <w:rPr>
          <w:rFonts w:ascii="Times New Roman" w:hAnsi="Times New Roman" w:cs="Times New Roman"/>
          <w:color w:val="000000" w:themeColor="text1"/>
        </w:rPr>
        <w:t xml:space="preserve">, </w:t>
      </w:r>
      <w:r w:rsidR="000F496C">
        <w:rPr>
          <w:rFonts w:ascii="Times New Roman" w:hAnsi="Times New Roman" w:cs="Times New Roman"/>
          <w:color w:val="000000" w:themeColor="text1"/>
        </w:rPr>
        <w:t>the weather station record</w:t>
      </w:r>
      <w:r w:rsidR="00DF7A60">
        <w:rPr>
          <w:rFonts w:ascii="Times New Roman" w:hAnsi="Times New Roman" w:cs="Times New Roman"/>
          <w:color w:val="000000" w:themeColor="text1"/>
        </w:rPr>
        <w:t xml:space="preserve"> offers a continuous measurement of water content in three co-located vegetation types, allowing us to verify </w:t>
      </w:r>
      <w:r w:rsidR="009B3CBE">
        <w:rPr>
          <w:rFonts w:ascii="Times New Roman" w:hAnsi="Times New Roman" w:cs="Times New Roman"/>
          <w:color w:val="000000" w:themeColor="text1"/>
        </w:rPr>
        <w:t xml:space="preserve">whether relative differences in water content between these types vary through time – and thus </w:t>
      </w:r>
      <w:r w:rsidR="00547A11">
        <w:rPr>
          <w:rFonts w:ascii="Times New Roman" w:hAnsi="Times New Roman" w:cs="Times New Roman"/>
          <w:color w:val="000000" w:themeColor="text1"/>
        </w:rPr>
        <w:t xml:space="preserve">whether the </w:t>
      </w:r>
      <w:r w:rsidR="009B3CBE">
        <w:rPr>
          <w:rFonts w:ascii="Times New Roman" w:hAnsi="Times New Roman" w:cs="Times New Roman"/>
          <w:color w:val="000000" w:themeColor="text1"/>
        </w:rPr>
        <w:t xml:space="preserve">differences </w:t>
      </w:r>
      <w:r w:rsidR="00547A11">
        <w:rPr>
          <w:rFonts w:ascii="Times New Roman" w:hAnsi="Times New Roman" w:cs="Times New Roman"/>
          <w:color w:val="000000" w:themeColor="text1"/>
        </w:rPr>
        <w:t xml:space="preserve">in the spatially-distributed measurements among vegetation </w:t>
      </w:r>
      <w:r w:rsidR="000F496C">
        <w:rPr>
          <w:rFonts w:ascii="Times New Roman" w:hAnsi="Times New Roman" w:cs="Times New Roman"/>
          <w:color w:val="000000" w:themeColor="text1"/>
        </w:rPr>
        <w:t xml:space="preserve">types </w:t>
      </w:r>
      <w:r w:rsidR="009B3CBE">
        <w:rPr>
          <w:rFonts w:ascii="Times New Roman" w:hAnsi="Times New Roman" w:cs="Times New Roman"/>
          <w:color w:val="000000" w:themeColor="text1"/>
        </w:rPr>
        <w:t xml:space="preserve">are likely to be </w:t>
      </w:r>
      <w:r w:rsidR="00547A11">
        <w:rPr>
          <w:rFonts w:ascii="Times New Roman" w:hAnsi="Times New Roman" w:cs="Times New Roman"/>
          <w:color w:val="000000" w:themeColor="text1"/>
        </w:rPr>
        <w:t xml:space="preserve">representative </w:t>
      </w:r>
      <w:r w:rsidR="009B3CBE">
        <w:rPr>
          <w:rFonts w:ascii="Times New Roman" w:hAnsi="Times New Roman" w:cs="Times New Roman"/>
          <w:color w:val="000000" w:themeColor="text1"/>
        </w:rPr>
        <w:t xml:space="preserve">of long-term soil moisture conditions. </w:t>
      </w:r>
      <w:r w:rsidR="000F496C">
        <w:rPr>
          <w:rFonts w:ascii="Times New Roman" w:hAnsi="Times New Roman" w:cs="Times New Roman"/>
          <w:color w:val="000000" w:themeColor="text1"/>
        </w:rPr>
        <w:t>Third, these stations were built and located 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BA882AA" w14:textId="35037277"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3FF4897E"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 xml:space="preserve">Within </w:t>
      </w:r>
      <w:r w:rsidR="00155E86">
        <w:rPr>
          <w:rFonts w:ascii="Times New Roman" w:hAnsi="Times New Roman" w:cs="Times New Roman"/>
        </w:rPr>
        <w:t>the 10,120 ha of our</w:t>
      </w:r>
      <w:r w:rsidR="00CC7D65">
        <w:rPr>
          <w:rFonts w:ascii="Times New Roman" w:hAnsi="Times New Roman" w:cs="Times New Roman"/>
        </w:rPr>
        <w:t xml:space="preserve">12,500 ha </w:t>
      </w:r>
      <w:r w:rsidR="00155E86">
        <w:rPr>
          <w:rFonts w:ascii="Times New Roman" w:hAnsi="Times New Roman" w:cs="Times New Roman"/>
        </w:rPr>
        <w:t>watershed where we were able to classify vegetation in both 1973 and 2014</w:t>
      </w:r>
      <w:r w:rsidRPr="00EF599F">
        <w:rPr>
          <w:rFonts w:ascii="Times New Roman" w:hAnsi="Times New Roman" w:cs="Times New Roman"/>
        </w:rPr>
        <w:t>, 1331 ha burned 2-4 times, 3076 ha burned once, and 5713 ha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are either rock or open water.</w:t>
      </w:r>
      <w:r w:rsidRPr="00EF599F">
        <w:rPr>
          <w:rFonts w:ascii="Times New Roman" w:hAnsi="Times New Roman" w:cs="Times New Roman"/>
        </w:rPr>
        <w:t xml:space="preserve"> The</w:t>
      </w:r>
      <w:r w:rsidR="00155E86">
        <w:rPr>
          <w:rFonts w:ascii="Times New Roman" w:hAnsi="Times New Roman" w:cs="Times New Roman"/>
        </w:rPr>
        <w:t xml:space="preserve"> types of</w:t>
      </w:r>
      <w:r w:rsidRPr="00EF599F">
        <w:rPr>
          <w:rFonts w:ascii="Times New Roman" w:hAnsi="Times New Roman" w:cs="Times New Roman"/>
        </w:rPr>
        <w:t xml:space="preserve"> vegetation </w:t>
      </w:r>
      <w:proofErr w:type="gramStart"/>
      <w:r w:rsidRPr="00EF599F">
        <w:rPr>
          <w:rFonts w:ascii="Times New Roman" w:hAnsi="Times New Roman" w:cs="Times New Roman"/>
        </w:rPr>
        <w:t>transitions</w:t>
      </w:r>
      <w:proofErr w:type="gramEnd"/>
      <w:r w:rsidRPr="00EF599F">
        <w:rPr>
          <w:rFonts w:ascii="Times New Roman" w:hAnsi="Times New Roman" w:cs="Times New Roman"/>
        </w:rPr>
        <w:t xml:space="preserve"> we observed </w:t>
      </w:r>
      <w:r w:rsidR="00155E86">
        <w:rPr>
          <w:rFonts w:ascii="Times New Roman" w:hAnsi="Times New Roman" w:cs="Times New Roman"/>
        </w:rPr>
        <w:t>in the watershed</w:t>
      </w:r>
      <w:r w:rsidRPr="00EF599F">
        <w:rPr>
          <w:rFonts w:ascii="Times New Roman" w:hAnsi="Times New Roman" w:cs="Times New Roman"/>
        </w:rPr>
        <w:t xml:space="preserve"> were generally observed </w:t>
      </w:r>
      <w:r w:rsidR="00155E86">
        <w:rPr>
          <w:rFonts w:ascii="Times New Roman" w:hAnsi="Times New Roman" w:cs="Times New Roman"/>
        </w:rPr>
        <w:t>across all</w:t>
      </w:r>
      <w:r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Pr="00EF599F">
        <w:rPr>
          <w:rFonts w:ascii="Times New Roman" w:hAnsi="Times New Roman" w:cs="Times New Roman"/>
        </w:rPr>
        <w:t xml:space="preserve">. In particular, transitions from </w:t>
      </w:r>
      <w:commentRangeStart w:id="9"/>
      <w:r w:rsidRPr="00EF599F">
        <w:rPr>
          <w:rFonts w:ascii="Times New Roman" w:hAnsi="Times New Roman" w:cs="Times New Roman"/>
        </w:rPr>
        <w:t xml:space="preserve">shrub to sparse meadow, mixed-conifer to sparse meadow, and mixed-conifer to shrub </w:t>
      </w:r>
      <w:commentRangeEnd w:id="9"/>
      <w:r w:rsidRPr="00EF599F">
        <w:rPr>
          <w:rStyle w:val="CommentReference"/>
          <w:rFonts w:ascii="Times New Roman" w:hAnsi="Times New Roman" w:cs="Times New Roman"/>
        </w:rPr>
        <w:commentReference w:id="9"/>
      </w:r>
      <w:r w:rsidRPr="00EF599F">
        <w:rPr>
          <w:rFonts w:ascii="Times New Roman" w:hAnsi="Times New Roman" w:cs="Times New Roman"/>
        </w:rPr>
        <w:t xml:space="preserve">were all </w:t>
      </w:r>
      <w:commentRangeStart w:id="10"/>
      <w:r w:rsidRPr="00EF599F">
        <w:rPr>
          <w:rFonts w:ascii="Times New Roman" w:hAnsi="Times New Roman" w:cs="Times New Roman"/>
        </w:rPr>
        <w:t>overrepresented</w:t>
      </w:r>
      <w:commentRangeEnd w:id="10"/>
      <w:r w:rsidR="00AB1E60">
        <w:rPr>
          <w:rStyle w:val="CommentReference"/>
        </w:rPr>
        <w:commentReference w:id="10"/>
      </w:r>
      <w:r w:rsidRPr="00EF599F">
        <w:rPr>
          <w:rFonts w:ascii="Times New Roman" w:hAnsi="Times New Roman" w:cs="Times New Roman"/>
        </w:rPr>
        <w:t xml:space="preserve"> in the watershed compared to the null expectation, and the transitions in the opposite direction were underrepresented. However, these transitions towards earlier-seral vegetation types, particularly shrub to sparse meadow and mixed conifer to sparse meadow, were more strongly overrepresented in the burned areas than in the unburned areas </w:t>
      </w:r>
      <w:r w:rsidRPr="00EF599F">
        <w:rPr>
          <w:rFonts w:ascii="Times New Roman" w:hAnsi="Times New Roman" w:cs="Times New Roman"/>
        </w:rPr>
        <w:lastRenderedPageBreak/>
        <w:t>(</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Pr="00EF599F">
        <w:rPr>
          <w:rFonts w:ascii="Times New Roman" w:hAnsi="Times New Roman" w:cs="Times New Roman"/>
        </w:rPr>
        <w:t xml:space="preserve">bottom row). </w:t>
      </w:r>
      <w:r w:rsidR="00F25EDB">
        <w:rPr>
          <w:rFonts w:ascii="Times New Roman" w:hAnsi="Times New Roman" w:cs="Times New Roman"/>
        </w:rPr>
        <w:t>D</w:t>
      </w:r>
      <w:r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commentRangeStart w:id="11"/>
      <w:r w:rsidRPr="00EF599F">
        <w:rPr>
          <w:rFonts w:ascii="Times New Roman" w:hAnsi="Times New Roman" w:cs="Times New Roman"/>
        </w:rPr>
        <w:t xml:space="preserve"> in the burned areas, but a </w:t>
      </w:r>
      <w:r w:rsidR="005E2670">
        <w:rPr>
          <w:rFonts w:ascii="Times New Roman" w:hAnsi="Times New Roman" w:cs="Times New Roman"/>
        </w:rPr>
        <w:t>stronger decrease of dense meadow</w:t>
      </w:r>
      <w:r w:rsidRPr="00EF599F">
        <w:rPr>
          <w:rFonts w:ascii="Times New Roman" w:hAnsi="Times New Roman" w:cs="Times New Roman"/>
        </w:rPr>
        <w:t xml:space="preserve"> in the unburned areas, consistent </w:t>
      </w:r>
      <w:r w:rsidR="009B3CBE">
        <w:rPr>
          <w:rFonts w:ascii="Times New Roman" w:hAnsi="Times New Roman" w:cs="Times New Roman"/>
        </w:rPr>
        <w:t xml:space="preserve">with </w:t>
      </w:r>
      <w:r w:rsidR="005E2670">
        <w:rPr>
          <w:rFonts w:ascii="Times New Roman" w:hAnsi="Times New Roman" w:cs="Times New Roman"/>
        </w:rPr>
        <w:t>the possibility</w:t>
      </w:r>
      <w:r w:rsidRPr="00EF599F">
        <w:rPr>
          <w:rFonts w:ascii="Times New Roman" w:hAnsi="Times New Roman" w:cs="Times New Roman"/>
        </w:rPr>
        <w:t xml:space="preserve"> of meadow encroachment in the absence of fire</w:t>
      </w:r>
      <w:commentRangeEnd w:id="11"/>
      <w:r w:rsidRPr="00EF599F">
        <w:rPr>
          <w:rStyle w:val="CommentReference"/>
          <w:rFonts w:ascii="Times New Roman" w:hAnsi="Times New Roman" w:cs="Times New Roman"/>
        </w:rPr>
        <w:commentReference w:id="11"/>
      </w:r>
      <w:r w:rsidR="0063439C">
        <w:rPr>
          <w:rFonts w:ascii="Times New Roman" w:hAnsi="Times New Roman" w:cs="Times New Roman"/>
        </w:rPr>
        <w:t xml:space="preserve"> (Figure 3)</w:t>
      </w:r>
      <w:r w:rsidRPr="00EF599F">
        <w:rPr>
          <w:rFonts w:ascii="Times New Roman" w:hAnsi="Times New Roman" w:cs="Times New Roman"/>
        </w:rPr>
        <w:t>.</w:t>
      </w:r>
    </w:p>
    <w:p w14:paraId="234B7AFF" w14:textId="5A5D83A8" w:rsidR="00233343" w:rsidRPr="00EF599F" w:rsidRDefault="00233343" w:rsidP="00FF17D0">
      <w:pPr>
        <w:spacing w:line="480" w:lineRule="auto"/>
        <w:ind w:firstLine="720"/>
        <w:rPr>
          <w:rFonts w:ascii="Times New Roman" w:hAnsi="Times New Roman" w:cs="Times New Roman"/>
        </w:rPr>
      </w:pPr>
      <w:r>
        <w:rPr>
          <w:rFonts w:ascii="Times New Roman" w:hAnsi="Times New Roman" w:cs="Times New Roman"/>
        </w:rPr>
        <w:t xml:space="preserve">Landscape-scale indices of heterogeneity increased slightly in 2014 compared to 1973, though the change was </w:t>
      </w:r>
      <w:r w:rsidR="00735EA3">
        <w:rPr>
          <w:rFonts w:ascii="Times New Roman" w:hAnsi="Times New Roman" w:cs="Times New Roman"/>
        </w:rPr>
        <w:t xml:space="preserve">much </w:t>
      </w:r>
      <w:r>
        <w:rPr>
          <w:rFonts w:ascii="Times New Roman" w:hAnsi="Times New Roman" w:cs="Times New Roman"/>
        </w:rPr>
        <w:t>less than observed in ICB</w:t>
      </w:r>
      <w:r w:rsidR="00735EA3">
        <w:rPr>
          <w:rFonts w:ascii="Times New Roman" w:hAnsi="Times New Roman" w:cs="Times New Roman"/>
        </w:rPr>
        <w:t xml:space="preserve"> over a similar time period of repeated wildfires</w:t>
      </w:r>
      <w:r>
        <w:rPr>
          <w:rFonts w:ascii="Times New Roman" w:hAnsi="Times New Roman" w:cs="Times New Roman"/>
        </w:rPr>
        <w:t xml:space="preserve"> (Appendix D).</w:t>
      </w:r>
      <w:r w:rsidR="00735EA3">
        <w:rPr>
          <w:rFonts w:ascii="Times New Roman" w:hAnsi="Times New Roman" w:cs="Times New Roman"/>
        </w:rPr>
        <w:t xml:space="preserve"> The major differences in land cover patterns were that the mean size of conifer patches decreased, and both total area and mean patch size increased for sparse meadows (Appendix D). </w:t>
      </w:r>
    </w:p>
    <w:p w14:paraId="5FF53C08" w14:textId="31374E2B" w:rsidR="005C4567" w:rsidRPr="00EF599F" w:rsidRDefault="00E40ADD" w:rsidP="005C4567">
      <w:pPr>
        <w:keepNext/>
        <w:spacing w:line="480" w:lineRule="auto"/>
        <w:rPr>
          <w:rFonts w:ascii="Times New Roman" w:hAnsi="Times New Roman" w:cs="Times New Roman"/>
        </w:rPr>
      </w:pPr>
      <w:commentRangeStart w:id="12"/>
      <w:commentRangeStart w:id="13"/>
      <w:r>
        <w:rPr>
          <w:rFonts w:ascii="Times New Roman" w:hAnsi="Times New Roman" w:cs="Times New Roman"/>
          <w:noProof/>
          <w:lang w:eastAsia="en-US"/>
        </w:rPr>
        <w:drawing>
          <wp:inline distT="0" distB="0" distL="0" distR="0" wp14:anchorId="31BE9972" wp14:editId="2478554B">
            <wp:extent cx="5943600" cy="4149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4"/>
                    <a:stretch>
                      <a:fillRect/>
                    </a:stretch>
                  </pic:blipFill>
                  <pic:spPr>
                    <a:xfrm>
                      <a:off x="0" y="0"/>
                      <a:ext cx="5943600" cy="4149090"/>
                    </a:xfrm>
                    <a:prstGeom prst="rect">
                      <a:avLst/>
                    </a:prstGeom>
                  </pic:spPr>
                </pic:pic>
              </a:graphicData>
            </a:graphic>
          </wp:inline>
        </w:drawing>
      </w:r>
      <w:commentRangeEnd w:id="12"/>
      <w:r w:rsidR="009B3CBE">
        <w:rPr>
          <w:rStyle w:val="CommentReference"/>
        </w:rPr>
        <w:commentReference w:id="12"/>
      </w:r>
      <w:commentRangeEnd w:id="13"/>
      <w:r w:rsidR="00B141B2">
        <w:rPr>
          <w:rStyle w:val="CommentReference"/>
        </w:rPr>
        <w:commentReference w:id="13"/>
      </w:r>
    </w:p>
    <w:p w14:paraId="4F6FB42E" w14:textId="35AE9B66" w:rsidR="0091423C" w:rsidRPr="00EF599F" w:rsidRDefault="005C4567" w:rsidP="005C4567">
      <w:pPr>
        <w:pStyle w:val="Caption"/>
        <w:rPr>
          <w:rFonts w:ascii="Times New Roman" w:hAnsi="Times New Roman" w:cs="Times New Roman"/>
          <w:i w:val="0"/>
          <w:color w:val="000000" w:themeColor="text1"/>
          <w:sz w:val="24"/>
          <w:szCs w:val="24"/>
        </w:rPr>
      </w:pPr>
      <w:bookmarkStart w:id="14" w:name="_Ref534838"/>
      <w:r w:rsidRPr="00EF599F">
        <w:rPr>
          <w:rFonts w:ascii="Times New Roman" w:hAnsi="Times New Roman" w:cs="Times New Roman"/>
        </w:rPr>
        <w:t xml:space="preserve">Figure </w:t>
      </w:r>
      <w:r w:rsidR="00A64E15" w:rsidRPr="00EF599F">
        <w:rPr>
          <w:rFonts w:ascii="Times New Roman" w:hAnsi="Times New Roman" w:cs="Times New Roman"/>
          <w:noProof/>
        </w:rPr>
        <w:t>2</w:t>
      </w:r>
      <w:bookmarkEnd w:id="14"/>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del w:id="15" w:author="Scott" w:date="2019-03-13T10:08:00Z">
        <w:r w:rsidR="00247216" w:rsidDel="00C423A8">
          <w:rPr>
            <w:rFonts w:ascii="Times New Roman" w:hAnsi="Times New Roman" w:cs="Times New Roman"/>
          </w:rPr>
          <w:delText xml:space="preserve">4 </w:delText>
        </w:r>
      </w:del>
      <w:ins w:id="16" w:author="Scott" w:date="2019-03-13T10:08:00Z">
        <w:r w:rsidR="00C423A8">
          <w:rPr>
            <w:rFonts w:ascii="Times New Roman" w:hAnsi="Times New Roman" w:cs="Times New Roman"/>
          </w:rPr>
          <w:t>F</w:t>
        </w:r>
      </w:ins>
      <w:ins w:id="17" w:author="Scott" w:date="2019-03-13T10:09:00Z">
        <w:r w:rsidR="00C423A8">
          <w:rPr>
            <w:rFonts w:ascii="Times New Roman" w:hAnsi="Times New Roman" w:cs="Times New Roman"/>
          </w:rPr>
          <w:t>our</w:t>
        </w:r>
      </w:ins>
      <w:ins w:id="18" w:author="Scott" w:date="2019-03-13T10:08:00Z">
        <w:r w:rsidR="00C423A8">
          <w:rPr>
            <w:rFonts w:ascii="Times New Roman" w:hAnsi="Times New Roman" w:cs="Times New Roman"/>
          </w:rPr>
          <w:t xml:space="preserve"> </w:t>
        </w:r>
      </w:ins>
      <w:r w:rsidR="00247216">
        <w:rPr>
          <w:rFonts w:ascii="Times New Roman" w:hAnsi="Times New Roman" w:cs="Times New Roman"/>
        </w:rPr>
        <w:t>vegetation classes (shrub, sparse meadow, mixed conifer, and dense meadow) are shown, along with granite and water.</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commentRangeStart w:id="19"/>
      <w:commentRangeStart w:id="20"/>
      <w:r w:rsidRPr="00EF599F">
        <w:rPr>
          <w:rFonts w:ascii="Times New Roman" w:hAnsi="Times New Roman" w:cs="Times New Roman"/>
          <w:noProof/>
          <w:lang w:eastAsia="en-US"/>
        </w:rPr>
        <w:lastRenderedPageBreak/>
        <w:drawing>
          <wp:inline distT="0" distB="0" distL="0" distR="0" wp14:anchorId="382EFF1E" wp14:editId="72C53E44">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5"/>
                    <a:stretch>
                      <a:fillRect/>
                    </a:stretch>
                  </pic:blipFill>
                  <pic:spPr>
                    <a:xfrm>
                      <a:off x="0" y="0"/>
                      <a:ext cx="5943600" cy="4457700"/>
                    </a:xfrm>
                    <a:prstGeom prst="rect">
                      <a:avLst/>
                    </a:prstGeom>
                  </pic:spPr>
                </pic:pic>
              </a:graphicData>
            </a:graphic>
          </wp:inline>
        </w:drawing>
      </w:r>
      <w:commentRangeEnd w:id="19"/>
      <w:r w:rsidR="009C4159">
        <w:rPr>
          <w:rStyle w:val="CommentReference"/>
        </w:rPr>
        <w:commentReference w:id="19"/>
      </w:r>
      <w:commentRangeEnd w:id="20"/>
      <w:r w:rsidR="00C45645">
        <w:rPr>
          <w:rStyle w:val="CommentReference"/>
        </w:rPr>
        <w:commentReference w:id="20"/>
      </w:r>
    </w:p>
    <w:p w14:paraId="661680B7" w14:textId="2B01E909" w:rsidR="00CD3AED" w:rsidRPr="00EF599F" w:rsidRDefault="005C4567" w:rsidP="005C4567">
      <w:pPr>
        <w:pStyle w:val="Caption"/>
        <w:rPr>
          <w:rFonts w:ascii="Times New Roman" w:hAnsi="Times New Roman" w:cs="Times New Roman"/>
        </w:rPr>
      </w:pPr>
      <w:bookmarkStart w:id="21" w:name="_Ref536611059"/>
      <w:bookmarkStart w:id="22" w:name="_Ref534801"/>
      <w:r w:rsidRPr="00EF599F">
        <w:rPr>
          <w:rFonts w:ascii="Times New Roman" w:hAnsi="Times New Roman" w:cs="Times New Roman"/>
        </w:rPr>
        <w:t xml:space="preserve">Figure </w:t>
      </w:r>
      <w:r w:rsidR="00F860B9">
        <w:rPr>
          <w:rFonts w:ascii="Times New Roman" w:hAnsi="Times New Roman" w:cs="Times New Roman"/>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21"/>
      <w:bookmarkEnd w:id="22"/>
      <w:r w:rsidR="00F25EDB">
        <w:rPr>
          <w:rFonts w:ascii="Times New Roman" w:hAnsi="Times New Roman" w:cs="Times New Roman"/>
        </w:rPr>
        <w:t>. Transitions occur from vegetation type in row (from 1973) to vegetation type in column (from 2014).</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23"/>
      <w:r w:rsidRPr="00EF599F">
        <w:rPr>
          <w:rFonts w:ascii="Times New Roman" w:hAnsi="Times New Roman" w:cs="Times New Roman"/>
          <w:color w:val="000000" w:themeColor="text1"/>
        </w:rPr>
        <w:lastRenderedPageBreak/>
        <w:t>Forest composition and structural change</w:t>
      </w:r>
      <w:commentRangeEnd w:id="23"/>
      <w:r w:rsidR="00143C7D">
        <w:rPr>
          <w:rStyle w:val="CommentReference"/>
          <w:rFonts w:asciiTheme="minorHAnsi" w:eastAsiaTheme="minorHAnsi" w:hAnsiTheme="minorHAnsi" w:cstheme="minorBidi"/>
          <w:color w:val="auto"/>
        </w:rPr>
        <w:commentReference w:id="23"/>
      </w:r>
    </w:p>
    <w:p w14:paraId="4951C9FE" w14:textId="77777777" w:rsidR="0089192C" w:rsidRPr="00EF599F" w:rsidRDefault="0089192C" w:rsidP="0089192C">
      <w:pPr>
        <w:rPr>
          <w:rFonts w:ascii="Times New Roman" w:hAnsi="Times New Roman" w:cs="Times New Roman"/>
        </w:rPr>
      </w:pPr>
    </w:p>
    <w:p w14:paraId="0034B356" w14:textId="43FD477D"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two 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(Figure 4c). </w:t>
      </w:r>
    </w:p>
    <w:p w14:paraId="5CDCD19E" w14:textId="7E55ADDF"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commentRangeStart w:id="24"/>
      <w:r w:rsidRPr="00EF599F">
        <w:rPr>
          <w:rFonts w:ascii="Times New Roman" w:hAnsi="Times New Roman" w:cs="Times New Roman"/>
          <w:noProof/>
          <w:lang w:eastAsia="en-US"/>
        </w:rPr>
        <w:lastRenderedPageBreak/>
        <w:drawing>
          <wp:inline distT="0" distB="0" distL="0" distR="0" wp14:anchorId="75F14108" wp14:editId="4AC9D87F">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6"/>
                    <a:stretch>
                      <a:fillRect/>
                    </a:stretch>
                  </pic:blipFill>
                  <pic:spPr>
                    <a:xfrm>
                      <a:off x="0" y="0"/>
                      <a:ext cx="5174361" cy="5749290"/>
                    </a:xfrm>
                    <a:prstGeom prst="rect">
                      <a:avLst/>
                    </a:prstGeom>
                  </pic:spPr>
                </pic:pic>
              </a:graphicData>
            </a:graphic>
          </wp:inline>
        </w:drawing>
      </w:r>
      <w:commentRangeEnd w:id="24"/>
      <w:r w:rsidR="00143C7D">
        <w:rPr>
          <w:rStyle w:val="CommentReference"/>
          <w:i w:val="0"/>
          <w:iCs w:val="0"/>
          <w:color w:val="auto"/>
        </w:rPr>
        <w:commentReference w:id="24"/>
      </w:r>
    </w:p>
    <w:p w14:paraId="2259DEB2" w14:textId="204CD97E" w:rsidR="009A6239" w:rsidRPr="00EF599F" w:rsidRDefault="005C4567" w:rsidP="00AF7EDB">
      <w:pPr>
        <w:pStyle w:val="Caption"/>
        <w:rPr>
          <w:rFonts w:ascii="Times New Roman" w:hAnsi="Times New Roman" w:cs="Times New Roman"/>
        </w:rPr>
      </w:pPr>
      <w:bookmarkStart w:id="25" w:name="_Ref536611211"/>
      <w:r w:rsidRPr="00EF599F">
        <w:rPr>
          <w:rFonts w:ascii="Times New Roman" w:hAnsi="Times New Roman" w:cs="Times New Roman"/>
        </w:rPr>
        <w:t xml:space="preserve">Figure </w:t>
      </w:r>
      <w:r w:rsidR="00A64E15" w:rsidRPr="00EF599F">
        <w:rPr>
          <w:rFonts w:ascii="Times New Roman" w:hAnsi="Times New Roman" w:cs="Times New Roman"/>
          <w:noProof/>
        </w:rPr>
        <w:t>4</w:t>
      </w:r>
      <w:bookmarkEnd w:id="25"/>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3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C650C4">
      <w:pPr>
        <w:spacing w:line="480" w:lineRule="auto"/>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7"/>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C650C4">
        <w:rPr>
          <w:rFonts w:ascii="Times New Roman" w:hAnsi="Times New Roman" w:cs="Times New Roman"/>
          <w:i/>
          <w:sz w:val="18"/>
          <w:szCs w:val="18"/>
        </w:rPr>
        <w:t xml:space="preserve">Figure </w:t>
      </w:r>
      <w:r>
        <w:rPr>
          <w:rFonts w:ascii="Times New Roman" w:hAnsi="Times New Roman" w:cs="Times New Roman"/>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commentRangeStart w:id="26"/>
      <w:r w:rsidRPr="00EF599F">
        <w:rPr>
          <w:rFonts w:ascii="Times New Roman" w:hAnsi="Times New Roman" w:cs="Times New Roman"/>
          <w:color w:val="000000" w:themeColor="text1"/>
        </w:rPr>
        <w:lastRenderedPageBreak/>
        <w:t>Soil moisture</w:t>
      </w:r>
      <w:commentRangeEnd w:id="26"/>
      <w:r w:rsidR="004404EB">
        <w:rPr>
          <w:rStyle w:val="CommentReference"/>
        </w:rPr>
        <w:commentReference w:id="26"/>
      </w:r>
    </w:p>
    <w:p w14:paraId="2DE343F9" w14:textId="4C966B51"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Figure A4). </w:t>
      </w:r>
      <w:r w:rsidR="00B620AC">
        <w:rPr>
          <w:rFonts w:ascii="Times New Roman" w:hAnsi="Times New Roman" w:cs="Times New Roman"/>
        </w:rPr>
        <w:t>There was more within-year variability during the drier 2015-16 water year, with summer dry-down more evident than in the wetter 2016-17 water year (Figure 6</w:t>
      </w:r>
      <w:r w:rsidR="003378C1">
        <w:rPr>
          <w:rFonts w:ascii="Times New Roman" w:hAnsi="Times New Roman" w:cs="Times New Roman"/>
        </w:rPr>
        <w:t>; Table A.2</w:t>
      </w:r>
      <w:r w:rsidR="00B620AC">
        <w:rPr>
          <w:rFonts w:ascii="Times New Roman" w:hAnsi="Times New Roman" w:cs="Times New Roman"/>
        </w:rPr>
        <w:t>).</w:t>
      </w:r>
    </w:p>
    <w:p w14:paraId="40FFFB4E" w14:textId="2D5B0E66" w:rsidR="005B5D2C" w:rsidRDefault="00F45F00" w:rsidP="005B5D2C">
      <w:pPr>
        <w:spacing w:line="480" w:lineRule="auto"/>
        <w:ind w:firstLine="720"/>
        <w:rPr>
          <w:rFonts w:ascii="Times New Roman" w:hAnsi="Times New Roman" w:cs="Times New Roman"/>
        </w:rPr>
      </w:pPr>
      <w:r>
        <w:rPr>
          <w:rFonts w:ascii="Times New Roman" w:hAnsi="Times New Roman" w:cs="Times New Roman"/>
        </w:rPr>
        <w:t>Current vegetation type was the most important predictor of a site’s soil moisture (Figure C1), based on a random forest model with [</w:t>
      </w:r>
      <w:commentRangeStart w:id="27"/>
      <w:r>
        <w:rPr>
          <w:rFonts w:ascii="Times New Roman" w:hAnsi="Times New Roman" w:cs="Times New Roman"/>
        </w:rPr>
        <w:t>insert statement about accuracy</w:t>
      </w:r>
      <w:commentRangeEnd w:id="27"/>
      <w:r>
        <w:rPr>
          <w:rStyle w:val="CommentReference"/>
        </w:rPr>
        <w:commentReference w:id="27"/>
      </w:r>
      <w:r>
        <w:rPr>
          <w:rFonts w:ascii="Times New Roman" w:hAnsi="Times New Roman" w:cs="Times New Roman"/>
        </w:rPr>
        <w:t xml:space="preserve">]. </w:t>
      </w:r>
      <w:r w:rsidR="005B5D2C" w:rsidRPr="00EF599F">
        <w:rPr>
          <w:rFonts w:ascii="Times New Roman" w:hAnsi="Times New Roman" w:cs="Times New Roman"/>
        </w:rPr>
        <w:t xml:space="preserve">The relationship between soil moisture and </w:t>
      </w:r>
      <w:r w:rsidR="004404EB">
        <w:rPr>
          <w:rFonts w:ascii="Times New Roman" w:hAnsi="Times New Roman" w:cs="Times New Roman"/>
        </w:rPr>
        <w:t>site</w:t>
      </w:r>
      <w:r w:rsidR="004404EB" w:rsidRPr="00EF599F">
        <w:rPr>
          <w:rFonts w:ascii="Times New Roman" w:hAnsi="Times New Roman" w:cs="Times New Roman"/>
        </w:rPr>
        <w:t xml:space="preserve"> </w:t>
      </w:r>
      <w:r w:rsidR="005B5D2C" w:rsidRPr="00EF599F">
        <w:rPr>
          <w:rFonts w:ascii="Times New Roman" w:hAnsi="Times New Roman" w:cs="Times New Roman"/>
        </w:rPr>
        <w:t xml:space="preserve">properties was similar for ICB and SCB, but not identical. </w:t>
      </w:r>
      <w:r w:rsidR="004404EB">
        <w:rPr>
          <w:rFonts w:ascii="Times New Roman" w:hAnsi="Times New Roman" w:cs="Times New Roman"/>
        </w:rPr>
        <w:t>In</w:t>
      </w:r>
      <w:r w:rsidR="004404EB" w:rsidRPr="00EF599F">
        <w:rPr>
          <w:rFonts w:ascii="Times New Roman" w:hAnsi="Times New Roman" w:cs="Times New Roman"/>
        </w:rPr>
        <w:t xml:space="preserve"> </w:t>
      </w:r>
      <w:r w:rsidR="005B5D2C" w:rsidRPr="00EF599F">
        <w:rPr>
          <w:rFonts w:ascii="Times New Roman" w:hAnsi="Times New Roman" w:cs="Times New Roman"/>
        </w:rPr>
        <w:t>both</w:t>
      </w:r>
      <w:r w:rsidR="004404EB">
        <w:rPr>
          <w:rFonts w:ascii="Times New Roman" w:hAnsi="Times New Roman" w:cs="Times New Roman"/>
        </w:rPr>
        <w:t xml:space="preserve"> watersheds</w:t>
      </w:r>
      <w:r w:rsidR="005B5D2C" w:rsidRPr="00EF599F">
        <w:rPr>
          <w:rFonts w:ascii="Times New Roman" w:hAnsi="Times New Roman" w:cs="Times New Roman"/>
        </w:rPr>
        <w:t>, vegetation was the most important predictor</w:t>
      </w:r>
      <w:r w:rsidR="004404EB">
        <w:rPr>
          <w:rFonts w:ascii="Times New Roman" w:hAnsi="Times New Roman" w:cs="Times New Roman"/>
        </w:rPr>
        <w:t xml:space="preserve"> of soil moisture</w:t>
      </w:r>
      <w:r w:rsidR="005B5D2C" w:rsidRPr="00EF599F">
        <w:rPr>
          <w:rFonts w:ascii="Times New Roman" w:hAnsi="Times New Roman" w:cs="Times New Roman"/>
        </w:rPr>
        <w:t xml:space="preserve">. The random forest model trained on ICB measurements fit the measured SCB soil moisture measurements with a correlation coefficient of 0.73 (0.82 for site means), whereas the model fit to SCB data was able to predict them with a correlation of 0.98 (Figure </w:t>
      </w:r>
      <w:r w:rsidR="005B5D2C">
        <w:rPr>
          <w:rFonts w:ascii="Times New Roman" w:hAnsi="Times New Roman" w:cs="Times New Roman"/>
          <w:noProof/>
        </w:rPr>
        <w:t>C</w:t>
      </w:r>
      <w:r w:rsidR="00651B18">
        <w:rPr>
          <w:rFonts w:ascii="Times New Roman" w:hAnsi="Times New Roman" w:cs="Times New Roman"/>
          <w:noProof/>
        </w:rPr>
        <w:t>4</w:t>
      </w:r>
      <w:r w:rsidR="005B5D2C" w:rsidRPr="00EF599F">
        <w:rPr>
          <w:rFonts w:ascii="Times New Roman" w:hAnsi="Times New Roman" w:cs="Times New Roman"/>
        </w:rPr>
        <w:t xml:space="preserve">, Figure </w:t>
      </w:r>
      <w:r w:rsidR="005B5D2C">
        <w:rPr>
          <w:rFonts w:ascii="Times New Roman" w:hAnsi="Times New Roman" w:cs="Times New Roman"/>
          <w:noProof/>
        </w:rPr>
        <w:t>C</w:t>
      </w:r>
      <w:r w:rsidR="00651B18">
        <w:rPr>
          <w:rFonts w:ascii="Times New Roman" w:hAnsi="Times New Roman" w:cs="Times New Roman"/>
          <w:noProof/>
        </w:rPr>
        <w:t>5</w:t>
      </w:r>
      <w:r w:rsidR="005B5D2C" w:rsidRPr="00EF599F">
        <w:rPr>
          <w:rFonts w:ascii="Times New Roman" w:hAnsi="Times New Roman" w:cs="Times New Roman"/>
        </w:rPr>
        <w:t xml:space="preserve">). </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03295"/>
                    </a:xfrm>
                    <a:prstGeom prst="rect">
                      <a:avLst/>
                    </a:prstGeom>
                  </pic:spPr>
                </pic:pic>
              </a:graphicData>
            </a:graphic>
          </wp:inline>
        </w:drawing>
      </w:r>
    </w:p>
    <w:p w14:paraId="2DF9D849" w14:textId="180809D5" w:rsidR="00BD204E" w:rsidRPr="00EF599F" w:rsidRDefault="00BD204E" w:rsidP="00B73931">
      <w:pPr>
        <w:pStyle w:val="Caption"/>
        <w:rPr>
          <w:rFonts w:ascii="Times New Roman" w:hAnsi="Times New Roman" w:cs="Times New Roman"/>
        </w:rPr>
      </w:pPr>
      <w:bookmarkStart w:id="28" w:name="_Ref536610448"/>
      <w:r w:rsidRPr="00EF599F">
        <w:rPr>
          <w:rFonts w:ascii="Times New Roman" w:hAnsi="Times New Roman" w:cs="Times New Roman"/>
        </w:rPr>
        <w:t xml:space="preserve">Figure </w:t>
      </w:r>
      <w:bookmarkEnd w:id="28"/>
      <w:r w:rsidR="003C7A9E">
        <w:rPr>
          <w:rFonts w:ascii="Times New Roman" w:hAnsi="Times New Roman" w:cs="Times New Roman"/>
          <w:noProof/>
        </w:rPr>
        <w:t>6</w:t>
      </w:r>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6551A6A2" w14:textId="59F46124" w:rsidR="004206A3" w:rsidRPr="00EF599F" w:rsidRDefault="002A13A9" w:rsidP="002E197D">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CB5133">
        <w:rPr>
          <w:rFonts w:ascii="Times New Roman" w:hAnsi="Times New Roman" w:cs="Times New Roman"/>
          <w:color w:val="2F2F2F" w:themeColor="accent5" w:themeShade="80"/>
        </w:rPr>
        <w:t>spatially-distributed soil moisture measurements</w:t>
      </w:r>
      <w:r w:rsidR="002A3AF8">
        <w:rPr>
          <w:rFonts w:ascii="Times New Roman" w:hAnsi="Times New Roman" w:cs="Times New Roman"/>
          <w:color w:val="2F2F2F" w:themeColor="accent5" w:themeShade="80"/>
        </w:rPr>
        <w:t xml:space="preserve"> (Figure 6)</w:t>
      </w:r>
      <w:r w:rsidR="00AF6D4E" w:rsidRPr="00EF599F">
        <w:rPr>
          <w:rFonts w:ascii="Times New Roman" w:hAnsi="Times New Roman" w:cs="Times New Roman"/>
          <w:color w:val="2F2F2F" w:themeColor="accent5" w:themeShade="80"/>
        </w:rPr>
        <w:t xml:space="preserv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2A3AF8">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 xml:space="preserve">Appendix A)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followed by the shrub 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sidR="002A3AF8">
        <w:rPr>
          <w:rFonts w:ascii="Times New Roman" w:hAnsi="Times New Roman" w:cs="Times New Roman"/>
          <w:color w:val="2F2F2F" w:themeColor="accent5" w:themeShade="80"/>
        </w:rPr>
        <w:t xml:space="preserve"> (weather stations were installed at the end of the 2016 WY [September 2016] so data were not available for that period)</w:t>
      </w:r>
      <w:r w:rsidRPr="00EF599F">
        <w:rPr>
          <w:rFonts w:ascii="Times New Roman" w:hAnsi="Times New Roman" w:cs="Times New Roman"/>
          <w:color w:val="2F2F2F" w:themeColor="accent5" w:themeShade="80"/>
        </w:rPr>
        <w:t xml:space="preserve">.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 xml:space="preserve">the least amount of precipitation,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2E197D">
        <w:rPr>
          <w:rFonts w:ascii="Times New Roman" w:hAnsi="Times New Roman" w:cs="Times New Roman"/>
          <w:color w:val="2F2F2F" w:themeColor="accent5" w:themeShade="80"/>
        </w:rPr>
        <w:t xml:space="preserve">These soil moisture relationships among vegetation types are consistent with our findings from ICB (Table 1, Appendix A).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2A3AF8">
        <w:rPr>
          <w:rFonts w:ascii="Times New Roman" w:hAnsi="Times New Roman" w:cs="Times New Roman"/>
          <w:color w:val="2F2F2F" w:themeColor="accent5" w:themeShade="80"/>
        </w:rPr>
        <w:t>,</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w:t>
      </w:r>
      <w:r w:rsidR="002A3AF8">
        <w:rPr>
          <w:rFonts w:ascii="Times New Roman" w:hAnsi="Times New Roman" w:cs="Times New Roman"/>
          <w:color w:val="2F2F2F" w:themeColor="accent5" w:themeShade="80"/>
        </w:rPr>
        <w:t xml:space="preserve">more </w:t>
      </w:r>
      <w:r w:rsidR="00D43776">
        <w:rPr>
          <w:rFonts w:ascii="Times New Roman" w:hAnsi="Times New Roman" w:cs="Times New Roman"/>
          <w:color w:val="2F2F2F" w:themeColor="accent5" w:themeShade="80"/>
        </w:rPr>
        <w:t>responsiv</w:t>
      </w:r>
      <w:r w:rsidR="00B73931" w:rsidRPr="00EF599F">
        <w:rPr>
          <w:rFonts w:ascii="Times New Roman" w:hAnsi="Times New Roman" w:cs="Times New Roman"/>
          <w:color w:val="2F2F2F" w:themeColor="accent5" w:themeShade="80"/>
        </w:rPr>
        <w:t xml:space="preserve">e </w:t>
      </w:r>
      <w:r w:rsidR="00B73931" w:rsidRPr="00EF599F">
        <w:rPr>
          <w:rFonts w:ascii="Times New Roman" w:hAnsi="Times New Roman" w:cs="Times New Roman"/>
          <w:color w:val="2F2F2F" w:themeColor="accent5" w:themeShade="80"/>
        </w:rPr>
        <w:lastRenderedPageBreak/>
        <w:t>to precipitation</w:t>
      </w:r>
      <w:r w:rsidR="002A3AF8">
        <w:rPr>
          <w:rFonts w:ascii="Times New Roman" w:hAnsi="Times New Roman" w:cs="Times New Roman"/>
          <w:color w:val="2F2F2F" w:themeColor="accent5" w:themeShade="80"/>
        </w:rPr>
        <w:t xml:space="preserve">, 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4404EB">
        <w:rPr>
          <w:rFonts w:ascii="Times New Roman" w:hAnsi="Times New Roman" w:cs="Times New Roman"/>
          <w:color w:val="2F2F2F" w:themeColor="accent5" w:themeShade="80"/>
        </w:rPr>
        <w:t>S</w:t>
      </w:r>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was</w:t>
      </w:r>
      <w:r w:rsidR="00B73931" w:rsidRPr="00EF599F">
        <w:rPr>
          <w:rFonts w:ascii="Times New Roman" w:hAnsi="Times New Roman" w:cs="Times New Roman"/>
          <w:color w:val="2F2F2F" w:themeColor="accent5" w:themeShade="80"/>
        </w:rPr>
        <w:t xml:space="preserve"> positive</w:t>
      </w:r>
      <w:r w:rsidR="004404EB">
        <w:rPr>
          <w:rFonts w:ascii="Times New Roman" w:hAnsi="Times New Roman" w:cs="Times New Roman"/>
          <w:color w:val="2F2F2F" w:themeColor="accent5" w:themeShade="80"/>
        </w:rPr>
        <w:t>ly</w:t>
      </w:r>
      <w:r w:rsidR="00B73931" w:rsidRPr="00EF599F">
        <w:rPr>
          <w:rFonts w:ascii="Times New Roman" w:hAnsi="Times New Roman" w:cs="Times New Roman"/>
          <w:color w:val="2F2F2F" w:themeColor="accent5" w:themeShade="80"/>
        </w:rPr>
        <w:t xml:space="preserve"> </w:t>
      </w:r>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Soils at the weather station sites were all loamy sand, with higher silt content in the meadow site than at the other two sites</w:t>
      </w:r>
      <w:r w:rsidR="002A3AF8">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 xml:space="preserve">(Appendix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did not vary greatly with depth, although the meadow site had higher organic content at shallow depths than the other two sites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was very similar to the weather stations installed at ICB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w:t>
      </w: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29" w:name="_Ref534405304"/>
      <w:r w:rsidRPr="00EF599F">
        <w:rPr>
          <w:rFonts w:ascii="Times New Roman" w:hAnsi="Times New Roman" w:cs="Times New Roman"/>
          <w:i/>
          <w:iCs/>
          <w:noProof/>
          <w:color w:val="000000" w:themeColor="text2"/>
          <w:sz w:val="18"/>
          <w:szCs w:val="18"/>
          <w:lang w:eastAsia="en-US"/>
        </w:rPr>
        <w:lastRenderedPageBreak/>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4158" cy="7074379"/>
                    </a:xfrm>
                    <a:prstGeom prst="rect">
                      <a:avLst/>
                    </a:prstGeom>
                  </pic:spPr>
                </pic:pic>
              </a:graphicData>
            </a:graphic>
          </wp:inline>
        </w:drawing>
      </w:r>
    </w:p>
    <w:p w14:paraId="6931F91F" w14:textId="04597E63" w:rsidR="00704BF2" w:rsidRPr="00EF599F" w:rsidRDefault="004C556E" w:rsidP="00704BF2">
      <w:pPr>
        <w:pStyle w:val="Caption"/>
        <w:rPr>
          <w:rFonts w:ascii="Times New Roman" w:hAnsi="Times New Roman" w:cs="Times New Roman"/>
          <w:color w:val="2F2F2F" w:themeColor="accent5" w:themeShade="80"/>
        </w:rPr>
      </w:pPr>
      <w:bookmarkStart w:id="30" w:name="_Ref540347"/>
      <w:bookmarkEnd w:id="29"/>
      <w:r w:rsidRPr="00EF599F">
        <w:rPr>
          <w:rFonts w:ascii="Times New Roman" w:hAnsi="Times New Roman" w:cs="Times New Roman"/>
        </w:rPr>
        <w:t xml:space="preserve">Figure </w:t>
      </w:r>
      <w:bookmarkEnd w:id="30"/>
      <w:r w:rsidR="003C7A9E">
        <w:rPr>
          <w:rFonts w:ascii="Times New Roman" w:hAnsi="Times New Roman" w:cs="Times New Roman"/>
          <w:noProof/>
        </w:rPr>
        <w:t>7</w:t>
      </w:r>
      <w:r w:rsidRPr="00EF599F">
        <w:rPr>
          <w:rFonts w:ascii="Times New Roman" w:hAnsi="Times New Roman" w:cs="Times New Roman"/>
        </w:rPr>
        <w:t>:</w:t>
      </w:r>
      <w:r w:rsidR="00B620AC">
        <w:rPr>
          <w:rFonts w:ascii="Times New Roman" w:hAnsi="Times New Roman" w:cs="Times New Roman"/>
        </w:rPr>
        <w:t xml:space="preserve"> </w:t>
      </w:r>
      <w:r w:rsidR="00B620AC">
        <w:rPr>
          <w:rFonts w:ascii="Times New Roman" w:hAnsi="Times New Roman" w:cs="Times New Roman"/>
          <w:color w:val="2F2F2F" w:themeColor="accent5" w:themeShade="80"/>
        </w:rPr>
        <w:t>V</w:t>
      </w:r>
      <w:r w:rsidR="00CC6A12" w:rsidRPr="00EF599F">
        <w:rPr>
          <w:rFonts w:ascii="Times New Roman" w:hAnsi="Times New Roman" w:cs="Times New Roman"/>
          <w:color w:val="2F2F2F" w:themeColor="accent5" w:themeShade="80"/>
        </w:rPr>
        <w:t xml:space="preserve">olumetric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t>
      </w:r>
      <w:r w:rsidR="00B620AC">
        <w:rPr>
          <w:rFonts w:ascii="Times New Roman" w:hAnsi="Times New Roman" w:cs="Times New Roman"/>
          <w:color w:val="2F2F2F" w:themeColor="accent5" w:themeShade="80"/>
        </w:rPr>
        <w:t xml:space="preserve">weather stations located in dense meadow </w:t>
      </w:r>
      <w:commentRangeStart w:id="31"/>
      <w:r w:rsidR="00CC6A12" w:rsidRPr="00EF599F">
        <w:rPr>
          <w:rFonts w:ascii="Times New Roman" w:hAnsi="Times New Roman" w:cs="Times New Roman"/>
          <w:color w:val="2F2F2F" w:themeColor="accent5" w:themeShade="80"/>
        </w:rPr>
        <w:t>(</w:t>
      </w:r>
      <w:r w:rsidR="00B620AC">
        <w:rPr>
          <w:rFonts w:ascii="Times New Roman" w:hAnsi="Times New Roman" w:cs="Times New Roman"/>
          <w:color w:val="2F2F2F" w:themeColor="accent5" w:themeShade="80"/>
        </w:rPr>
        <w:t>a</w:t>
      </w:r>
      <w:r w:rsidR="00CC6A12" w:rsidRPr="00EF599F">
        <w:rPr>
          <w:rFonts w:ascii="Times New Roman" w:hAnsi="Times New Roman" w:cs="Times New Roman"/>
          <w:color w:val="2F2F2F" w:themeColor="accent5" w:themeShade="80"/>
        </w:rPr>
        <w:t>), shrub (</w:t>
      </w:r>
      <w:r w:rsidR="00B620AC">
        <w:rPr>
          <w:rFonts w:ascii="Times New Roman" w:hAnsi="Times New Roman" w:cs="Times New Roman"/>
          <w:color w:val="2F2F2F" w:themeColor="accent5" w:themeShade="80"/>
        </w:rPr>
        <w:t>b</w:t>
      </w:r>
      <w:r w:rsidR="00CC6A12" w:rsidRPr="00EF599F">
        <w:rPr>
          <w:rFonts w:ascii="Times New Roman" w:hAnsi="Times New Roman" w:cs="Times New Roman"/>
          <w:color w:val="2F2F2F" w:themeColor="accent5" w:themeShade="80"/>
        </w:rPr>
        <w:t xml:space="preserve">), and forest </w:t>
      </w:r>
      <w:r w:rsidR="00B620AC">
        <w:rPr>
          <w:rFonts w:ascii="Times New Roman" w:hAnsi="Times New Roman" w:cs="Times New Roman"/>
          <w:color w:val="2F2F2F" w:themeColor="accent5" w:themeShade="80"/>
        </w:rPr>
        <w:t>(c</w:t>
      </w:r>
      <w:r w:rsidR="00CC6A12" w:rsidRPr="00EF599F">
        <w:rPr>
          <w:rFonts w:ascii="Times New Roman" w:hAnsi="Times New Roman" w:cs="Times New Roman"/>
          <w:color w:val="2F2F2F" w:themeColor="accent5" w:themeShade="80"/>
        </w:rPr>
        <w:t>)</w:t>
      </w:r>
      <w:commentRangeEnd w:id="31"/>
      <w:r w:rsidR="00B620AC">
        <w:rPr>
          <w:rStyle w:val="CommentReference"/>
          <w:i w:val="0"/>
          <w:iCs w:val="0"/>
          <w:color w:val="auto"/>
        </w:rPr>
        <w:commentReference w:id="31"/>
      </w:r>
      <w:r w:rsidR="00CC6A12" w:rsidRPr="00EF599F">
        <w:rPr>
          <w:rFonts w:ascii="Times New Roman" w:hAnsi="Times New Roman" w:cs="Times New Roman"/>
          <w:color w:val="2F2F2F" w:themeColor="accent5" w:themeShade="80"/>
        </w:rPr>
        <w:t xml:space="preserve"> </w:t>
      </w:r>
      <w:r w:rsidR="00B620AC">
        <w:rPr>
          <w:rFonts w:ascii="Times New Roman" w:hAnsi="Times New Roman" w:cs="Times New Roman"/>
          <w:color w:val="2F2F2F" w:themeColor="accent5" w:themeShade="80"/>
        </w:rPr>
        <w:t>sites</w:t>
      </w:r>
      <w:r w:rsidR="00CC6A12" w:rsidRPr="00EF599F">
        <w:rPr>
          <w:rFonts w:ascii="Times New Roman" w:hAnsi="Times New Roman" w:cs="Times New Roman"/>
          <w:color w:val="2F2F2F" w:themeColor="accent5" w:themeShade="80"/>
        </w:rPr>
        <w:t xml:space="preserve">. Data </w:t>
      </w:r>
      <w:r w:rsidR="00B620AC">
        <w:rPr>
          <w:rFonts w:ascii="Times New Roman" w:hAnsi="Times New Roman" w:cs="Times New Roman"/>
          <w:color w:val="2F2F2F" w:themeColor="accent5" w:themeShade="80"/>
        </w:rPr>
        <w:t>were</w:t>
      </w:r>
      <w:r w:rsidR="00CC6A12" w:rsidRPr="00EF599F">
        <w:rPr>
          <w:rFonts w:ascii="Times New Roman" w:hAnsi="Times New Roman" w:cs="Times New Roman"/>
          <w:color w:val="2F2F2F" w:themeColor="accent5" w:themeShade="80"/>
        </w:rPr>
        <w:t xml:space="preserve">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w:t>
      </w:r>
      <w:r w:rsidR="00B620AC">
        <w:rPr>
          <w:rFonts w:ascii="Times New Roman" w:hAnsi="Times New Roman" w:cs="Times New Roman"/>
          <w:color w:val="2F2F2F" w:themeColor="accent5" w:themeShade="80"/>
        </w:rPr>
        <w:t>Vertical bars at top of panels indicate d</w:t>
      </w:r>
      <w:r w:rsidR="00CC6A12" w:rsidRPr="00EF599F">
        <w:rPr>
          <w:rFonts w:ascii="Times New Roman" w:hAnsi="Times New Roman" w:cs="Times New Roman"/>
          <w:color w:val="2F2F2F" w:themeColor="accent5" w:themeShade="80"/>
        </w:rPr>
        <w:t xml:space="preserve">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w:t>
      </w:r>
      <w:r w:rsidR="00B620AC">
        <w:rPr>
          <w:rFonts w:ascii="Times New Roman" w:hAnsi="Times New Roman" w:cs="Times New Roman"/>
          <w:color w:val="2F2F2F" w:themeColor="accent5" w:themeShade="80"/>
        </w:rPr>
        <w:t xml:space="preserve"> (at the shrub station camera data were not available in spring 2017, shown by grey hatching)</w:t>
      </w:r>
      <w:r w:rsidR="00444319"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Water year (WY) summaries are also provided for total </w:t>
      </w:r>
      <w:r w:rsidR="00B620AC">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recorded at each station. </w:t>
      </w: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704BF2" w:rsidRPr="00EF599F" w14:paraId="380F5679" w14:textId="77777777" w:rsidTr="00D652F0">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3D2F1166"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lastRenderedPageBreak/>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51BB488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8DB228A" w14:textId="77777777" w:rsidR="00704BF2" w:rsidRPr="00EF599F" w:rsidRDefault="00704BF2" w:rsidP="00D652F0">
            <w:pPr>
              <w:rPr>
                <w:rFonts w:ascii="Times New Roman" w:hAnsi="Times New Roman" w:cs="Times New Roman"/>
                <w:color w:val="2F2F2F" w:themeColor="accent5" w:themeShade="80"/>
              </w:rPr>
            </w:pPr>
            <w:commentRangeStart w:id="32"/>
            <w:r w:rsidRPr="00EF599F">
              <w:rPr>
                <w:rFonts w:ascii="Times New Roman" w:hAnsi="Times New Roman" w:cs="Times New Roman"/>
                <w:color w:val="2F2F2F" w:themeColor="accent5" w:themeShade="80"/>
              </w:rPr>
              <w:t>Cumulative shallow soil water gain [mm]</w:t>
            </w:r>
            <w:commentRangeEnd w:id="32"/>
            <w:r w:rsidR="002E197D">
              <w:rPr>
                <w:rStyle w:val="CommentReference"/>
              </w:rPr>
              <w:commentReference w:id="32"/>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9C8CF64"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17C8FF34" w14:textId="15D9533F"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sidR="00CB5133">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4F3397F"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51F17B2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Jun-Sept</w:t>
            </w:r>
          </w:p>
        </w:tc>
      </w:tr>
      <w:tr w:rsidR="00704BF2" w:rsidRPr="00EF599F" w14:paraId="6BE64422" w14:textId="77777777" w:rsidTr="00D652F0">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3F7533BA" w14:textId="77777777" w:rsidR="00704BF2" w:rsidRPr="00EF599F" w:rsidRDefault="00704BF2" w:rsidP="00D652F0">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0E4E4343"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6B7708E6"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09D5C29"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FE56D6E"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FA3FB50"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0ED0A8C"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10BA7893"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5CB05F77"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754B3DAE"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628A3A2A"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704BF2" w:rsidRPr="00EF599F" w14:paraId="4FDC39D0" w14:textId="77777777" w:rsidTr="00B620AC">
        <w:trPr>
          <w:trHeight w:val="432"/>
        </w:trPr>
        <w:tc>
          <w:tcPr>
            <w:tcW w:w="607" w:type="dxa"/>
            <w:tcBorders>
              <w:top w:val="single" w:sz="18" w:space="0" w:color="000000"/>
              <w:left w:val="single" w:sz="18" w:space="0" w:color="000000"/>
            </w:tcBorders>
            <w:shd w:val="clear" w:color="auto" w:fill="CCCCCC" w:themeFill="text2" w:themeFillTint="33"/>
            <w:vAlign w:val="center"/>
          </w:tcPr>
          <w:p w14:paraId="7BD0B53F"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10C63D7B"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20315A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20679B3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41B936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976A4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579BC9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E8BF6F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2A8DA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187134F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A0A102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7F1B280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704BF2" w:rsidRPr="00EF599F" w14:paraId="3ADBFA96" w14:textId="77777777" w:rsidTr="00B620AC">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4EA2B84E"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538556B6"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3D5C5DC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B8791F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3AF65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8B8D8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0668E7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198570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C4EC4D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4E323A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18DBD36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4448E09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704BF2" w:rsidRPr="00EF599F" w14:paraId="55156F72"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4291327"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56D07DA8"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1771829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78AC2F5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0A16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C1DF5B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34688EE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2A3E166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2AEEE8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2A492B1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5407E3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4D9E8307" w14:textId="77777777" w:rsidR="00704BF2" w:rsidRPr="00EF599F" w:rsidRDefault="00704BF2" w:rsidP="00D652F0">
            <w:pPr>
              <w:jc w:val="center"/>
              <w:rPr>
                <w:rFonts w:ascii="Times New Roman" w:hAnsi="Times New Roman" w:cs="Times New Roman"/>
                <w:color w:val="2F2F2F" w:themeColor="accent5" w:themeShade="80"/>
              </w:rPr>
            </w:pPr>
            <w:commentRangeStart w:id="33"/>
            <w:commentRangeStart w:id="34"/>
            <w:commentRangeStart w:id="35"/>
            <w:r w:rsidRPr="00EF599F">
              <w:rPr>
                <w:rFonts w:ascii="Times New Roman" w:hAnsi="Times New Roman" w:cs="Times New Roman"/>
                <w:color w:val="2F2F2F" w:themeColor="accent5" w:themeShade="80"/>
              </w:rPr>
              <w:t>0.20</w:t>
            </w:r>
            <w:commentRangeEnd w:id="33"/>
            <w:r w:rsidRPr="00EF599F">
              <w:rPr>
                <w:rStyle w:val="CommentReference"/>
                <w:rFonts w:ascii="Times New Roman" w:hAnsi="Times New Roman" w:cs="Times New Roman"/>
              </w:rPr>
              <w:commentReference w:id="33"/>
            </w:r>
            <w:commentRangeEnd w:id="34"/>
            <w:r w:rsidRPr="00EF599F">
              <w:rPr>
                <w:rStyle w:val="CommentReference"/>
                <w:rFonts w:ascii="Times New Roman" w:hAnsi="Times New Roman" w:cs="Times New Roman"/>
              </w:rPr>
              <w:commentReference w:id="34"/>
            </w:r>
            <w:commentRangeEnd w:id="35"/>
            <w:r w:rsidR="00CB5133">
              <w:rPr>
                <w:rStyle w:val="CommentReference"/>
              </w:rPr>
              <w:commentReference w:id="35"/>
            </w:r>
          </w:p>
        </w:tc>
      </w:tr>
      <w:tr w:rsidR="00704BF2" w:rsidRPr="00EF599F" w14:paraId="56982E6D" w14:textId="77777777" w:rsidTr="00B620AC">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32614254"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583A6928"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53E0F8C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78B59F1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AA4642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3FA24A1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00110B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3EC58A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2D122D1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2D5912E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4D36838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3F5FBB1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704BF2" w:rsidRPr="00EF599F" w14:paraId="0E38B644"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739EEBB"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74883B52"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2958AC4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49D5100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0DD3E0C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14626F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1F6ED38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79B6296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5C6021B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EF9A777"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7A9A7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41895D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704BF2" w:rsidRPr="00EF599F" w14:paraId="7F12D399" w14:textId="77777777" w:rsidTr="00B620AC">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30B516C9"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2E37ECD2"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3284F8E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324E5E4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0382F2B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51A6A0D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0076093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4B4C4F0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4980CDC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6D62675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7323429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2ABF119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0.86</w:t>
            </w:r>
          </w:p>
        </w:tc>
      </w:tr>
    </w:tbl>
    <w:p w14:paraId="104C9D8E" w14:textId="77777777" w:rsidR="00704BF2" w:rsidRPr="00EF599F" w:rsidRDefault="00704BF2" w:rsidP="00704BF2">
      <w:pPr>
        <w:rPr>
          <w:rFonts w:ascii="Times New Roman" w:hAnsi="Times New Roman" w:cs="Times New Roman"/>
          <w:color w:val="2F2F2F" w:themeColor="accent5" w:themeShade="80"/>
        </w:rPr>
      </w:pPr>
      <w:proofErr w:type="gramStart"/>
      <w:r w:rsidRPr="00EF599F">
        <w:rPr>
          <w:rFonts w:ascii="Times New Roman" w:hAnsi="Times New Roman" w:cs="Times New Roman"/>
          <w:color w:val="2F2F2F" w:themeColor="accent5" w:themeShade="80"/>
        </w:rPr>
        <w:t>* :Approximated</w:t>
      </w:r>
      <w:proofErr w:type="gramEnd"/>
      <w:r w:rsidRPr="00EF599F">
        <w:rPr>
          <w:rFonts w:ascii="Times New Roman" w:hAnsi="Times New Roman" w:cs="Times New Roman"/>
          <w:color w:val="2F2F2F" w:themeColor="accent5" w:themeShade="80"/>
        </w:rPr>
        <w:t xml:space="preserve"> due to missing data as a result of the Empire Fire</w:t>
      </w:r>
    </w:p>
    <w:p w14:paraId="6645058F" w14:textId="77777777" w:rsidR="00704BF2" w:rsidRPr="00EF599F" w:rsidRDefault="00704BF2" w:rsidP="00704BF2">
      <w:pPr>
        <w:rPr>
          <w:rFonts w:ascii="Times New Roman" w:hAnsi="Times New Roman" w:cs="Times New Roman"/>
          <w:b/>
          <w:color w:val="2F2F2F" w:themeColor="accent5" w:themeShade="80"/>
        </w:rPr>
      </w:pPr>
    </w:p>
    <w:p w14:paraId="00F328E7" w14:textId="0A2467D2" w:rsidR="00704BF2" w:rsidRPr="00704BF2" w:rsidRDefault="00704BF2" w:rsidP="00704BF2">
      <w:pPr>
        <w:rPr>
          <w:rFonts w:ascii="Times New Roman" w:hAnsi="Times New Roman" w:cs="Times New Roman"/>
          <w:i/>
          <w:color w:val="2F2F2F" w:themeColor="accent5" w:themeShade="80"/>
          <w:sz w:val="18"/>
          <w:szCs w:val="18"/>
        </w:rPr>
      </w:pPr>
      <w:r w:rsidRPr="00704BF2">
        <w:rPr>
          <w:rFonts w:ascii="Times New Roman" w:hAnsi="Times New Roman" w:cs="Times New Roman"/>
          <w:b/>
          <w:i/>
          <w:color w:val="2F2F2F" w:themeColor="accent5" w:themeShade="80"/>
          <w:sz w:val="18"/>
          <w:szCs w:val="18"/>
        </w:rPr>
        <w:t>Table 1</w:t>
      </w:r>
      <w:r w:rsidRPr="00704BF2">
        <w:rPr>
          <w:rFonts w:ascii="Times New Roman" w:hAnsi="Times New Roman" w:cs="Times New Roman"/>
          <w:i/>
          <w:color w:val="2F2F2F" w:themeColor="accent5" w:themeShade="80"/>
          <w:sz w:val="18"/>
          <w:szCs w:val="18"/>
        </w:rPr>
        <w:t xml:space="preserve">: </w:t>
      </w:r>
      <w:r w:rsidR="00CB5133">
        <w:rPr>
          <w:rFonts w:ascii="Times New Roman" w:hAnsi="Times New Roman" w:cs="Times New Roman"/>
          <w:i/>
          <w:color w:val="2F2F2F" w:themeColor="accent5" w:themeShade="80"/>
          <w:sz w:val="18"/>
          <w:szCs w:val="18"/>
        </w:rPr>
        <w:t xml:space="preserve">Weather station data from Sugarloaf Creek Basin (SCB) and Illilouette Creek Basin (ICB). </w:t>
      </w:r>
      <w:r w:rsidRPr="00704BF2">
        <w:rPr>
          <w:rFonts w:ascii="Times New Roman" w:hAnsi="Times New Roman" w:cs="Times New Roman"/>
          <w:i/>
          <w:color w:val="2F2F2F" w:themeColor="accent5" w:themeShade="80"/>
          <w:sz w:val="18"/>
          <w:szCs w:val="18"/>
        </w:rPr>
        <w:t>Gap-filled precipitation totals measured by rain gauge; cumulative shallow soil water gain</w:t>
      </w:r>
      <w:r w:rsidR="00CB5133">
        <w:rPr>
          <w:rFonts w:ascii="Times New Roman" w:hAnsi="Times New Roman" w:cs="Times New Roman"/>
          <w:i/>
          <w:color w:val="2F2F2F" w:themeColor="accent5" w:themeShade="80"/>
          <w:sz w:val="18"/>
          <w:szCs w:val="18"/>
        </w:rPr>
        <w:t xml:space="preserve"> was</w:t>
      </w:r>
      <w:r w:rsidRPr="00704BF2">
        <w:rPr>
          <w:rFonts w:ascii="Times New Roman" w:hAnsi="Times New Roman" w:cs="Times New Roman"/>
          <w:i/>
          <w:color w:val="2F2F2F" w:themeColor="accent5" w:themeShade="80"/>
          <w:sz w:val="18"/>
          <w:szCs w:val="18"/>
        </w:rPr>
        <w:t xml:space="preserve"> calculated from shallow soil moisture timeseries</w:t>
      </w:r>
      <w:r w:rsidR="00CB5133">
        <w:rPr>
          <w:rFonts w:ascii="Times New Roman" w:hAnsi="Times New Roman" w:cs="Times New Roman"/>
          <w:i/>
          <w:color w:val="2F2F2F" w:themeColor="accent5" w:themeShade="80"/>
          <w:sz w:val="18"/>
          <w:szCs w:val="18"/>
        </w:rPr>
        <w:t>. E</w:t>
      </w:r>
      <w:r w:rsidRPr="00704BF2">
        <w:rPr>
          <w:rFonts w:ascii="Times New Roman" w:hAnsi="Times New Roman" w:cs="Times New Roman"/>
          <w:i/>
          <w:color w:val="2F2F2F" w:themeColor="accent5" w:themeShade="80"/>
          <w:sz w:val="18"/>
          <w:szCs w:val="18"/>
        </w:rPr>
        <w:t>nd of water year</w:t>
      </w:r>
      <w:r w:rsidR="00CB5133">
        <w:rPr>
          <w:rFonts w:ascii="Times New Roman" w:hAnsi="Times New Roman" w:cs="Times New Roman"/>
          <w:i/>
          <w:color w:val="2F2F2F" w:themeColor="accent5" w:themeShade="80"/>
          <w:sz w:val="18"/>
          <w:szCs w:val="18"/>
        </w:rPr>
        <w:t xml:space="preserve"> (WY)</w:t>
      </w:r>
      <w:r w:rsidRPr="00704BF2">
        <w:rPr>
          <w:rFonts w:ascii="Times New Roman" w:hAnsi="Times New Roman" w:cs="Times New Roman"/>
          <w:i/>
          <w:color w:val="2F2F2F" w:themeColor="accent5" w:themeShade="80"/>
          <w:sz w:val="18"/>
          <w:szCs w:val="18"/>
        </w:rPr>
        <w:t xml:space="preserve"> deep soil moisture</w:t>
      </w:r>
      <w:r w:rsidR="00CB5133">
        <w:rPr>
          <w:rFonts w:ascii="Times New Roman" w:hAnsi="Times New Roman" w:cs="Times New Roman"/>
          <w:i/>
          <w:color w:val="2F2F2F" w:themeColor="accent5" w:themeShade="80"/>
          <w:sz w:val="18"/>
          <w:szCs w:val="18"/>
        </w:rPr>
        <w:t xml:space="preserve"> (Volumetric Water Content [VWC])</w:t>
      </w:r>
      <w:r w:rsidRPr="00704BF2">
        <w:rPr>
          <w:rFonts w:ascii="Times New Roman" w:hAnsi="Times New Roman" w:cs="Times New Roman"/>
          <w:i/>
          <w:color w:val="2F2F2F" w:themeColor="accent5" w:themeShade="80"/>
          <w:sz w:val="18"/>
          <w:szCs w:val="18"/>
        </w:rPr>
        <w:t xml:space="preserve"> and number of saturation days </w:t>
      </w:r>
      <w:r w:rsidR="00CB5133">
        <w:rPr>
          <w:rFonts w:ascii="Times New Roman" w:hAnsi="Times New Roman" w:cs="Times New Roman"/>
          <w:i/>
          <w:color w:val="2F2F2F" w:themeColor="accent5" w:themeShade="80"/>
          <w:sz w:val="18"/>
          <w:szCs w:val="18"/>
        </w:rPr>
        <w:t>were based on the</w:t>
      </w:r>
      <w:r w:rsidRPr="00704BF2">
        <w:rPr>
          <w:rFonts w:ascii="Times New Roman" w:hAnsi="Times New Roman" w:cs="Times New Roman"/>
          <w:i/>
          <w:color w:val="2F2F2F" w:themeColor="accent5" w:themeShade="80"/>
          <w:sz w:val="18"/>
          <w:szCs w:val="18"/>
        </w:rPr>
        <w:t xml:space="preserve"> 100 cm soil moisture probe record. Pearson’s correlation coefficient </w:t>
      </w:r>
      <w:r w:rsidR="00CB5133">
        <w:rPr>
          <w:rFonts w:ascii="Times New Roman" w:hAnsi="Times New Roman" w:cs="Times New Roman"/>
          <w:i/>
          <w:color w:val="2F2F2F" w:themeColor="accent5" w:themeShade="80"/>
          <w:sz w:val="18"/>
          <w:szCs w:val="18"/>
        </w:rPr>
        <w:t xml:space="preserve">was </w:t>
      </w:r>
      <w:r w:rsidRPr="00704BF2">
        <w:rPr>
          <w:rFonts w:ascii="Times New Roman" w:hAnsi="Times New Roman" w:cs="Times New Roman"/>
          <w:i/>
          <w:color w:val="2F2F2F" w:themeColor="accent5" w:themeShade="80"/>
          <w:sz w:val="18"/>
          <w:szCs w:val="18"/>
        </w:rPr>
        <w:t xml:space="preserve">calculated between 12 cm and 100 cm soils for months of June through September. </w:t>
      </w:r>
    </w:p>
    <w:p w14:paraId="57BAD0B6" w14:textId="77777777" w:rsidR="00704BF2" w:rsidRDefault="00704BF2" w:rsidP="00704BF2">
      <w:pPr>
        <w:spacing w:line="480" w:lineRule="auto"/>
        <w:rPr>
          <w:rFonts w:ascii="Times New Roman" w:hAnsi="Times New Roman" w:cs="Times New Roman"/>
          <w:color w:val="2F2F2F" w:themeColor="accent5" w:themeShade="80"/>
        </w:rPr>
      </w:pPr>
    </w:p>
    <w:p w14:paraId="08EB14E6" w14:textId="3806B9CA" w:rsidR="00453AAC" w:rsidRDefault="002E197D"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 </w:t>
      </w:r>
      <w:r w:rsidR="009F7669">
        <w:rPr>
          <w:rFonts w:ascii="Times New Roman" w:hAnsi="Times New Roman" w:cs="Times New Roman"/>
          <w:color w:val="2F2F2F" w:themeColor="accent5" w:themeShade="80"/>
        </w:rPr>
        <w:t xml:space="preserve">The random forest model showed small, but generally positive, changes in soil moisture as a result of fire (Figure 8). </w:t>
      </w:r>
      <w:r w:rsidR="00A42B72">
        <w:rPr>
          <w:rFonts w:ascii="Times New Roman" w:hAnsi="Times New Roman" w:cs="Times New Roman"/>
          <w:color w:val="2F2F2F" w:themeColor="accent5" w:themeShade="80"/>
        </w:rPr>
        <w:t xml:space="preserve">These results did not vary with year, but changes were greater earlier in the summer compared to the end of summer (Appendix ??). </w:t>
      </w:r>
      <w:r w:rsidR="00EC5FE2">
        <w:rPr>
          <w:rFonts w:ascii="Times New Roman" w:hAnsi="Times New Roman" w:cs="Times New Roman"/>
          <w:color w:val="2F2F2F" w:themeColor="accent5" w:themeShade="80"/>
        </w:rPr>
        <w:t>The largest modeled changes were less than five percentage points, whereas in ICB a similar model predicted fire-related changes in soil moisture of up to 30 percentage points</w:t>
      </w:r>
      <w:r w:rsidR="00022DAB">
        <w:rPr>
          <w:rFonts w:ascii="Times New Roman" w:hAnsi="Times New Roman" w:cs="Times New Roman"/>
          <w:color w:val="2F2F2F" w:themeColor="accent5" w:themeShade="80"/>
        </w:rPr>
        <w:t xml:space="preserve"> (</w:t>
      </w:r>
      <w:r w:rsidR="00022DAB" w:rsidRPr="00022DAB">
        <w:rPr>
          <w:rFonts w:ascii="Times New Roman" w:hAnsi="Times New Roman" w:cs="Times New Roman"/>
          <w:color w:val="FF0000"/>
        </w:rPr>
        <w:t>CITE Boisrame AWR paper</w:t>
      </w:r>
      <w:r w:rsidR="00022DAB">
        <w:rPr>
          <w:rFonts w:ascii="Times New Roman" w:hAnsi="Times New Roman" w:cs="Times New Roman"/>
          <w:color w:val="2F2F2F" w:themeColor="accent5" w:themeShade="80"/>
        </w:rPr>
        <w:t>)</w:t>
      </w:r>
      <w:r w:rsidR="00EC5FE2">
        <w:rPr>
          <w:rFonts w:ascii="Times New Roman" w:hAnsi="Times New Roman" w:cs="Times New Roman"/>
          <w:color w:val="2F2F2F" w:themeColor="accent5" w:themeShade="80"/>
        </w:rPr>
        <w:t xml:space="preserve">. </w:t>
      </w:r>
      <w:r w:rsidR="00B43E12">
        <w:rPr>
          <w:rFonts w:ascii="Times New Roman" w:hAnsi="Times New Roman" w:cs="Times New Roman"/>
          <w:color w:val="2F2F2F" w:themeColor="accent5" w:themeShade="80"/>
        </w:rPr>
        <w:t xml:space="preserve">Figure 8 also suggests that all areas that transitioned from conifer to dense meadow already had relatively high soil moisture prior to fire, and areas where forests encroached on meadows were relatively dry areas of meadow. </w:t>
      </w:r>
    </w:p>
    <w:p w14:paraId="6E6AF15B" w14:textId="007A279C" w:rsidR="00453AAC" w:rsidRDefault="00453AAC" w:rsidP="00C25B35">
      <w:pPr>
        <w:rPr>
          <w:rFonts w:ascii="Times New Roman" w:hAnsi="Times New Roman" w:cs="Times New Roman"/>
        </w:rPr>
      </w:pPr>
      <w:r w:rsidRPr="00453AAC">
        <w:rPr>
          <w:rFonts w:ascii="Times New Roman" w:hAnsi="Times New Roman" w:cs="Times New Roman"/>
          <w:noProof/>
          <w:lang w:eastAsia="en-US"/>
        </w:rPr>
        <w:lastRenderedPageBreak/>
        <w:drawing>
          <wp:inline distT="0" distB="0" distL="0" distR="0" wp14:anchorId="7227EF94" wp14:editId="383DBDFB">
            <wp:extent cx="2888520" cy="2451238"/>
            <wp:effectExtent l="0" t="0" r="7620" b="635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0"/>
                    <a:srcRect t="11756"/>
                    <a:stretch/>
                  </pic:blipFill>
                  <pic:spPr bwMode="auto">
                    <a:xfrm>
                      <a:off x="0" y="0"/>
                      <a:ext cx="2910591" cy="2469968"/>
                    </a:xfrm>
                    <a:prstGeom prst="rect">
                      <a:avLst/>
                    </a:prstGeom>
                    <a:ln>
                      <a:noFill/>
                    </a:ln>
                    <a:extLst>
                      <a:ext uri="{53640926-AAD7-44D8-BBD7-CCE9431645EC}">
                        <a14:shadowObscured xmlns:a14="http://schemas.microsoft.com/office/drawing/2010/main"/>
                      </a:ext>
                    </a:extLst>
                  </pic:spPr>
                </pic:pic>
              </a:graphicData>
            </a:graphic>
          </wp:inline>
        </w:drawing>
      </w:r>
      <w:r w:rsidR="00C25B35" w:rsidRPr="00C25B35">
        <w:rPr>
          <w:noProof/>
          <w:lang w:eastAsia="en-US"/>
        </w:rPr>
        <w:t xml:space="preserve"> </w:t>
      </w:r>
      <w:commentRangeStart w:id="36"/>
      <w:r w:rsidR="00C25B35">
        <w:rPr>
          <w:noProof/>
          <w:lang w:eastAsia="en-US"/>
        </w:rPr>
        <w:drawing>
          <wp:inline distT="0" distB="0" distL="0" distR="0" wp14:anchorId="744F5570" wp14:editId="4FBF6532">
            <wp:extent cx="2456418" cy="228898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03127" cy="2332507"/>
                    </a:xfrm>
                    <a:prstGeom prst="rect">
                      <a:avLst/>
                    </a:prstGeom>
                  </pic:spPr>
                </pic:pic>
              </a:graphicData>
            </a:graphic>
          </wp:inline>
        </w:drawing>
      </w:r>
      <w:commentRangeEnd w:id="36"/>
      <w:r w:rsidR="00C25B35">
        <w:rPr>
          <w:rStyle w:val="CommentReference"/>
        </w:rPr>
        <w:commentReference w:id="36"/>
      </w:r>
    </w:p>
    <w:p w14:paraId="6E8A3A96" w14:textId="0538E764" w:rsidR="00453AAC" w:rsidRPr="00453AAC" w:rsidRDefault="00453AAC" w:rsidP="00453AAC">
      <w:pPr>
        <w:rPr>
          <w:rFonts w:ascii="Times New Roman" w:hAnsi="Times New Roman" w:cs="Times New Roman"/>
          <w:i/>
        </w:rPr>
      </w:pPr>
      <w:r w:rsidRPr="00453AAC">
        <w:rPr>
          <w:rFonts w:ascii="Times New Roman" w:hAnsi="Times New Roman" w:cs="Times New Roman"/>
          <w:i/>
        </w:rPr>
        <w:t xml:space="preserve">Figure 8. </w:t>
      </w:r>
      <w:r>
        <w:rPr>
          <w:rFonts w:ascii="Times New Roman" w:hAnsi="Times New Roman" w:cs="Times New Roman"/>
          <w:i/>
        </w:rPr>
        <w:t>Modeled actual soil moisture (current vegetation cover and fire history) compared to modeled soil moisture assuming the same climatology</w:t>
      </w:r>
      <w:r w:rsidR="00022DAB">
        <w:rPr>
          <w:rFonts w:ascii="Times New Roman" w:hAnsi="Times New Roman" w:cs="Times New Roman"/>
          <w:i/>
        </w:rPr>
        <w:t xml:space="preserve"> (date set to early June)</w:t>
      </w:r>
      <w:r>
        <w:rPr>
          <w:rFonts w:ascii="Times New Roman" w:hAnsi="Times New Roman" w:cs="Times New Roman"/>
          <w:i/>
        </w:rPr>
        <w:t xml:space="preserve"> but no fire or vegetation change since 1973. Only locations where vegetation type changed between 1973 and 2014 are shown</w:t>
      </w:r>
      <w:r w:rsidR="000C7823">
        <w:rPr>
          <w:rFonts w:ascii="Times New Roman" w:hAnsi="Times New Roman" w:cs="Times New Roman"/>
          <w:i/>
        </w:rPr>
        <w:t xml:space="preserve"> (see Figure 2)</w:t>
      </w:r>
      <w:r>
        <w:rPr>
          <w:rFonts w:ascii="Times New Roman" w:hAnsi="Times New Roman" w:cs="Times New Roman"/>
          <w:i/>
        </w:rPr>
        <w:t>. Locations that transitioned from conifer to dense meadow (</w:t>
      </w:r>
      <w:proofErr w:type="spellStart"/>
      <w:r>
        <w:rPr>
          <w:rFonts w:ascii="Times New Roman" w:hAnsi="Times New Roman" w:cs="Times New Roman"/>
          <w:i/>
        </w:rPr>
        <w:t>mdw</w:t>
      </w:r>
      <w:proofErr w:type="spellEnd"/>
      <w:r w:rsidR="00DF2F99">
        <w:rPr>
          <w:rFonts w:ascii="Times New Roman" w:hAnsi="Times New Roman" w:cs="Times New Roman"/>
          <w:i/>
        </w:rPr>
        <w:t>.</w:t>
      </w:r>
      <w:r>
        <w:rPr>
          <w:rFonts w:ascii="Times New Roman" w:hAnsi="Times New Roman" w:cs="Times New Roman"/>
          <w:i/>
        </w:rPr>
        <w:t>) are shown as blue squares, conifer to sparse meadow as grey circles, conifer to shrub as red diamonds, and dense meadow to conifer as green triangles. Other types of transitions are rare (open black circles).</w:t>
      </w:r>
      <w:r w:rsidR="00B43E12">
        <w:rPr>
          <w:rFonts w:ascii="Times New Roman" w:hAnsi="Times New Roman" w:cs="Times New Roman"/>
          <w:i/>
        </w:rPr>
        <w:t xml:space="preserve"> Points above the dashed one-to-one line represent locations where the model predicts soil moisture is higher than it would have been without fire.</w:t>
      </w:r>
    </w:p>
    <w:p w14:paraId="165B022F" w14:textId="364ACB6D" w:rsidR="00832545" w:rsidRPr="00692085" w:rsidRDefault="00832545"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rPr>
        <w:br w:type="page"/>
      </w:r>
    </w:p>
    <w:p w14:paraId="20B8CF35" w14:textId="18768F17" w:rsidR="00832545" w:rsidRPr="00EF599F" w:rsidRDefault="00832545" w:rsidP="00A45278">
      <w:pPr>
        <w:pStyle w:val="Heading1"/>
        <w:rPr>
          <w:rFonts w:ascii="Times New Roman" w:hAnsi="Times New Roman" w:cs="Times New Roman"/>
        </w:rPr>
      </w:pPr>
      <w:r w:rsidRPr="00EF599F">
        <w:rPr>
          <w:rFonts w:ascii="Times New Roman" w:hAnsi="Times New Roman" w:cs="Times New Roman"/>
        </w:rPr>
        <w:lastRenderedPageBreak/>
        <w:t>Discussion</w:t>
      </w:r>
    </w:p>
    <w:p w14:paraId="77C47821" w14:textId="0D9B7EDD" w:rsidR="00DD1508" w:rsidRDefault="00842D33" w:rsidP="00692085">
      <w:pPr>
        <w:spacing w:line="480" w:lineRule="auto"/>
        <w:ind w:firstLine="720"/>
        <w:rPr>
          <w:rFonts w:ascii="Times New Roman" w:hAnsi="Times New Roman" w:cs="Times New Roman"/>
          <w:color w:val="2F2F2F" w:themeColor="accent5" w:themeShade="80"/>
        </w:rPr>
      </w:pPr>
      <w:commentRangeStart w:id="37"/>
      <w:r>
        <w:rPr>
          <w:rFonts w:ascii="Times New Roman" w:hAnsi="Times New Roman" w:cs="Times New Roman"/>
          <w:color w:val="2F2F2F" w:themeColor="accent5" w:themeShade="80"/>
        </w:rPr>
        <w:t>We do not find strong evidence for a fire-induced shift in vegetation or soil moisture in the Sugarloaf Creek Basin</w:t>
      </w:r>
      <w:commentRangeEnd w:id="37"/>
      <w:r w:rsidR="008B7152">
        <w:rPr>
          <w:rStyle w:val="CommentReference"/>
        </w:rPr>
        <w:commentReference w:id="37"/>
      </w:r>
      <w:r>
        <w:rPr>
          <w:rFonts w:ascii="Times New Roman" w:hAnsi="Times New Roman" w:cs="Times New Roman"/>
          <w:color w:val="2F2F2F" w:themeColor="accent5" w:themeShade="80"/>
        </w:rPr>
        <w:t xml:space="preserve">, </w:t>
      </w:r>
      <w:commentRangeStart w:id="38"/>
      <w:r>
        <w:rPr>
          <w:rFonts w:ascii="Times New Roman" w:hAnsi="Times New Roman" w:cs="Times New Roman"/>
          <w:color w:val="2F2F2F" w:themeColor="accent5" w:themeShade="80"/>
        </w:rPr>
        <w:t>despite</w:t>
      </w:r>
      <w:r w:rsidR="00764C74">
        <w:rPr>
          <w:rFonts w:ascii="Times New Roman" w:hAnsi="Times New Roman" w:cs="Times New Roman"/>
          <w:color w:val="2F2F2F" w:themeColor="accent5" w:themeShade="80"/>
        </w:rPr>
        <w:t xml:space="preserve"> approximately 5,500 ha of the 12,500 ha watershed burning at least once </w:t>
      </w:r>
      <w:r w:rsidR="00D652F0">
        <w:rPr>
          <w:rFonts w:ascii="Times New Roman" w:hAnsi="Times New Roman" w:cs="Times New Roman"/>
          <w:color w:val="2F2F2F" w:themeColor="accent5" w:themeShade="80"/>
        </w:rPr>
        <w:t xml:space="preserve">and approximately 1,300 ha of the watershed </w:t>
      </w:r>
      <w:commentRangeEnd w:id="38"/>
      <w:r w:rsidR="002C3703">
        <w:rPr>
          <w:rStyle w:val="CommentReference"/>
        </w:rPr>
        <w:commentReference w:id="38"/>
      </w:r>
      <w:r w:rsidR="00D652F0">
        <w:rPr>
          <w:rFonts w:ascii="Times New Roman" w:hAnsi="Times New Roman" w:cs="Times New Roman"/>
          <w:color w:val="2F2F2F" w:themeColor="accent5" w:themeShade="80"/>
        </w:rPr>
        <w:t xml:space="preserve">burning at least twice since 1973. We suggest that the absence of strong evidence for fire creating alternative (non-forest) vegetation states or modifying forest structure is due in part to the </w:t>
      </w:r>
      <w:commentRangeStart w:id="39"/>
      <w:r w:rsidR="00D652F0">
        <w:rPr>
          <w:rFonts w:ascii="Times New Roman" w:hAnsi="Times New Roman" w:cs="Times New Roman"/>
          <w:color w:val="2F2F2F" w:themeColor="accent5" w:themeShade="80"/>
        </w:rPr>
        <w:t>relative lack of fire compared to an expected historical fire return interval over this period</w:t>
      </w:r>
      <w:commentRangeEnd w:id="39"/>
      <w:r w:rsidR="00EC5FE2">
        <w:rPr>
          <w:rStyle w:val="CommentReference"/>
        </w:rPr>
        <w:commentReference w:id="39"/>
      </w:r>
      <w:r w:rsidR="00D652F0">
        <w:rPr>
          <w:rFonts w:ascii="Times New Roman" w:hAnsi="Times New Roman" w:cs="Times New Roman"/>
          <w:color w:val="2F2F2F" w:themeColor="accent5" w:themeShade="80"/>
        </w:rPr>
        <w:t xml:space="preserve">, a relatively small fraction of the watershed (10%) receiving multiple fires, relatively low intensity fires allowed to burn under acceptable management conditions, and/or lower productivity in the watershed relative to </w:t>
      </w:r>
      <w:commentRangeStart w:id="40"/>
      <w:r w:rsidR="00D652F0">
        <w:rPr>
          <w:rFonts w:ascii="Times New Roman" w:hAnsi="Times New Roman" w:cs="Times New Roman"/>
          <w:color w:val="2F2F2F" w:themeColor="accent5" w:themeShade="80"/>
        </w:rPr>
        <w:t>comparable</w:t>
      </w:r>
      <w:commentRangeEnd w:id="40"/>
      <w:r w:rsidR="00EC5FE2">
        <w:rPr>
          <w:rStyle w:val="CommentReference"/>
        </w:rPr>
        <w:commentReference w:id="40"/>
      </w:r>
      <w:r w:rsidR="00D652F0">
        <w:rPr>
          <w:rFonts w:ascii="Times New Roman" w:hAnsi="Times New Roman" w:cs="Times New Roman"/>
          <w:color w:val="2F2F2F" w:themeColor="accent5" w:themeShade="80"/>
        </w:rPr>
        <w:t xml:space="preserve"> watersheds elsewhere in the Sierra Nevada. We further </w:t>
      </w:r>
      <w:commentRangeStart w:id="41"/>
      <w:r w:rsidR="00D652F0">
        <w:rPr>
          <w:rFonts w:ascii="Times New Roman" w:hAnsi="Times New Roman" w:cs="Times New Roman"/>
          <w:color w:val="2F2F2F" w:themeColor="accent5" w:themeShade="80"/>
        </w:rPr>
        <w:t xml:space="preserve">suggest </w:t>
      </w:r>
      <w:commentRangeEnd w:id="41"/>
      <w:r w:rsidR="002C3703">
        <w:rPr>
          <w:rStyle w:val="CommentReference"/>
        </w:rPr>
        <w:commentReference w:id="41"/>
      </w:r>
      <w:r w:rsidR="00D652F0">
        <w:rPr>
          <w:rFonts w:ascii="Times New Roman" w:hAnsi="Times New Roman" w:cs="Times New Roman"/>
          <w:color w:val="2F2F2F" w:themeColor="accent5" w:themeShade="80"/>
        </w:rPr>
        <w:t>that the lack of a strong watershed-wide signal on changing soil moisture is due to the relatively low initial abundance and minimal post-fire expansion of the dense meadow vegetation class, as well as minimal detectable differences between forest, shrub, and dry meadow soil moisture profiles, both of which could be attributable to soil and topographic properties of the watershed.</w:t>
      </w:r>
    </w:p>
    <w:p w14:paraId="5058097B" w14:textId="54FA7C38" w:rsidR="00735EA3" w:rsidRDefault="00735EA3" w:rsidP="00692085">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Relative proportions of each vegetation type were similar between the two watersheds (Figure D6). Both watersheds also had similar Shannon’s Evenness Index </w:t>
      </w:r>
      <w:r w:rsidR="00172B54">
        <w:rPr>
          <w:rFonts w:ascii="Times New Roman" w:hAnsi="Times New Roman" w:cs="Times New Roman"/>
          <w:color w:val="000000" w:themeColor="text1"/>
        </w:rPr>
        <w:t xml:space="preserve">and fractal dimension </w:t>
      </w:r>
      <w:r>
        <w:rPr>
          <w:rFonts w:ascii="Times New Roman" w:hAnsi="Times New Roman" w:cs="Times New Roman"/>
          <w:color w:val="000000" w:themeColor="text1"/>
        </w:rPr>
        <w:t>values in their pre-fire/post-suppression states (Figure</w:t>
      </w:r>
      <w:r w:rsidR="00172B54">
        <w:rPr>
          <w:rFonts w:ascii="Times New Roman" w:hAnsi="Times New Roman" w:cs="Times New Roman"/>
          <w:color w:val="000000" w:themeColor="text1"/>
        </w:rPr>
        <w:t>s</w:t>
      </w:r>
      <w:r>
        <w:rPr>
          <w:rFonts w:ascii="Times New Roman" w:hAnsi="Times New Roman" w:cs="Times New Roman"/>
          <w:color w:val="000000" w:themeColor="text1"/>
        </w:rPr>
        <w:t xml:space="preserve"> D1</w:t>
      </w:r>
      <w:r w:rsidR="00172B54">
        <w:rPr>
          <w:rFonts w:ascii="Times New Roman" w:hAnsi="Times New Roman" w:cs="Times New Roman"/>
          <w:color w:val="000000" w:themeColor="text1"/>
        </w:rPr>
        <w:t>, D5</w:t>
      </w:r>
      <w:r>
        <w:rPr>
          <w:rFonts w:ascii="Times New Roman" w:hAnsi="Times New Roman" w:cs="Times New Roman"/>
          <w:color w:val="000000" w:themeColor="text1"/>
        </w:rPr>
        <w:t>). These similarities show that large-scale land cover types and distributions are comparable between these watersheds, making them useful to use as case studies demonstrating how fire affects two similar landscapes in areas with slightly different climatology and geology.</w:t>
      </w:r>
    </w:p>
    <w:p w14:paraId="215E8D93" w14:textId="6199477A" w:rsidR="00D652F0" w:rsidRDefault="00D652F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grain of our imagery analysis was a 40x40 m pixel</w:t>
      </w:r>
      <w:r w:rsidR="00E05749">
        <w:rPr>
          <w:rFonts w:ascii="Times New Roman" w:hAnsi="Times New Roman" w:cs="Times New Roman"/>
          <w:color w:val="2F2F2F" w:themeColor="accent5" w:themeShade="80"/>
        </w:rPr>
        <w:t xml:space="preserve">, which after smoothing to remove isolated pixels that were likely misclassified (see Methods) </w:t>
      </w:r>
      <w:commentRangeStart w:id="42"/>
      <w:r w:rsidR="00E05749">
        <w:rPr>
          <w:rFonts w:ascii="Times New Roman" w:hAnsi="Times New Roman" w:cs="Times New Roman"/>
          <w:color w:val="2F2F2F" w:themeColor="accent5" w:themeShade="80"/>
        </w:rPr>
        <w:t>was increased to a 40x80 m patch, or 0.32 ha.</w:t>
      </w:r>
      <w:commentRangeEnd w:id="42"/>
      <w:r w:rsidR="002C3703">
        <w:rPr>
          <w:rStyle w:val="CommentReference"/>
        </w:rPr>
        <w:commentReference w:id="42"/>
      </w:r>
      <w:r w:rsidR="00E05749">
        <w:rPr>
          <w:rFonts w:ascii="Times New Roman" w:hAnsi="Times New Roman" w:cs="Times New Roman"/>
          <w:color w:val="2F2F2F" w:themeColor="accent5" w:themeShade="80"/>
        </w:rPr>
        <w:t xml:space="preserve"> </w:t>
      </w:r>
      <w:commentRangeStart w:id="43"/>
      <w:r w:rsidR="00E05749">
        <w:rPr>
          <w:rFonts w:ascii="Times New Roman" w:hAnsi="Times New Roman" w:cs="Times New Roman"/>
          <w:color w:val="2F2F2F" w:themeColor="accent5" w:themeShade="80"/>
        </w:rPr>
        <w:t xml:space="preserve">In reality, the majority of the alternative (non-forest) vegetation patches that we observed in post-fire areas were on the order of 2-10 ha, with the largest contiguous patches of </w:t>
      </w:r>
      <w:r w:rsidR="00E05749">
        <w:rPr>
          <w:rFonts w:ascii="Times New Roman" w:hAnsi="Times New Roman" w:cs="Times New Roman"/>
          <w:color w:val="2F2F2F" w:themeColor="accent5" w:themeShade="80"/>
        </w:rPr>
        <w:lastRenderedPageBreak/>
        <w:t xml:space="preserve">alternative vegetation around 25 ha (Figure 2). Compare to Illilouette? </w:t>
      </w:r>
      <w:commentRangeEnd w:id="43"/>
      <w:r w:rsidR="002C3703">
        <w:rPr>
          <w:rStyle w:val="CommentReference"/>
        </w:rPr>
        <w:commentReference w:id="43"/>
      </w:r>
      <w:r w:rsidR="00E05749">
        <w:rPr>
          <w:rFonts w:ascii="Times New Roman" w:hAnsi="Times New Roman" w:cs="Times New Roman"/>
          <w:color w:val="2F2F2F" w:themeColor="accent5" w:themeShade="80"/>
        </w:rPr>
        <w:t xml:space="preserve">For high-severity patches of that magnitude to develop, there needs to be a confluence of weather and fuels sufficient to cause complete tree mortality </w: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 </w:instrTex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EN.CITE.DATA </w:instrText>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separate"/>
      </w:r>
      <w:r w:rsidR="00CF1BA0">
        <w:rPr>
          <w:rFonts w:ascii="Times New Roman" w:hAnsi="Times New Roman" w:cs="Times New Roman"/>
          <w:noProof/>
          <w:color w:val="2F2F2F" w:themeColor="accent5" w:themeShade="80"/>
        </w:rPr>
        <w:t>(Collins et al. 2007)</w:t>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t xml:space="preserve">. </w:t>
      </w:r>
      <w:commentRangeStart w:id="44"/>
      <w:r w:rsidR="00BB1004">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alternative vegetation that we detected in our vegetation change analysis (Figure 2), and these two fires are also in a database of fire weather indices that facilitate comparison to 475 other fires across California in similar mixed-conifer and fir forest </w:t>
      </w:r>
      <w:r w:rsidR="00BB1004">
        <w:rPr>
          <w:rFonts w:ascii="Times New Roman" w:hAnsi="Times New Roman" w:cs="Times New Roman"/>
          <w:color w:val="2F2F2F" w:themeColor="accent5" w:themeShade="80"/>
        </w:rPr>
        <w:fldChar w:fldCharType="begin"/>
      </w:r>
      <w:r w:rsidR="00BB1004">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(Stevens et al. 2017)</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(23.4</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C) and the Sugarloaf Fire was in the 4</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(21.7</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 xml:space="preserve">C). </w:t>
      </w:r>
      <w:commentRangeEnd w:id="44"/>
      <w:r w:rsidR="002C3703">
        <w:rPr>
          <w:rStyle w:val="CommentReference"/>
        </w:rPr>
        <w:commentReference w:id="44"/>
      </w:r>
      <w:r w:rsidR="00BB1004">
        <w:rPr>
          <w:rFonts w:ascii="Times New Roman" w:hAnsi="Times New Roman" w:cs="Times New Roman"/>
          <w:color w:val="2F2F2F" w:themeColor="accent5" w:themeShade="80"/>
        </w:rPr>
        <w:t xml:space="preserve">In fact, relatively small patches of alternative vegetation are one of the primary goals of managed wildfire </w: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 </w:instrTex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EN.CITE.DATA </w:instrText>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(Hessburg et al. 2016)</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xml:space="preserve">, so in that respect the fires within the Sugarloaf basin may have met some management objectives with respect to the fine-scale heterogeneity on the landscape to improve resilience to future fires. </w:t>
      </w:r>
    </w:p>
    <w:p w14:paraId="7754C817" w14:textId="64E855D1" w:rsidR="00BB1004" w:rsidRDefault="00BB1004"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However, </w:t>
      </w:r>
      <w:r w:rsidR="002E3C57">
        <w:rPr>
          <w:rFonts w:ascii="Times New Roman" w:hAnsi="Times New Roman" w:cs="Times New Roman"/>
          <w:color w:val="2F2F2F" w:themeColor="accent5" w:themeShade="80"/>
        </w:rPr>
        <w:t xml:space="preserve">beyond the relatively modest creation of alternative vegetation patches (Figure 3), </w:t>
      </w:r>
      <w:r>
        <w:rPr>
          <w:rFonts w:ascii="Times New Roman" w:hAnsi="Times New Roman" w:cs="Times New Roman"/>
          <w:color w:val="2F2F2F" w:themeColor="accent5" w:themeShade="80"/>
        </w:rPr>
        <w:t xml:space="preserve">we did not observe the expected changes in forest structure from our re-measurement of forestry plots that </w:t>
      </w:r>
      <w:commentRangeStart w:id="45"/>
      <w:r>
        <w:rPr>
          <w:rFonts w:ascii="Times New Roman" w:hAnsi="Times New Roman" w:cs="Times New Roman"/>
          <w:color w:val="2F2F2F" w:themeColor="accent5" w:themeShade="80"/>
        </w:rPr>
        <w:t xml:space="preserve">we would have expected </w:t>
      </w:r>
      <w:r w:rsidR="002E3C57">
        <w:rPr>
          <w:rFonts w:ascii="Times New Roman" w:hAnsi="Times New Roman" w:cs="Times New Roman"/>
          <w:color w:val="2F2F2F" w:themeColor="accent5" w:themeShade="80"/>
        </w:rPr>
        <w:t xml:space="preserve">under managed wildfire </w:t>
      </w:r>
      <w:commentRangeEnd w:id="45"/>
      <w:r w:rsidR="002C3703">
        <w:rPr>
          <w:rStyle w:val="CommentReference"/>
        </w:rPr>
        <w:commentReference w:id="45"/>
      </w:r>
      <w:r w:rsidR="002E3C57">
        <w:rPr>
          <w:rFonts w:ascii="Times New Roman" w:hAnsi="Times New Roman" w:cs="Times New Roman"/>
          <w:color w:val="2F2F2F" w:themeColor="accent5" w:themeShade="80"/>
        </w:rPr>
        <w:t xml:space="preserve">(Figure 4).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w:t>
      </w:r>
      <w:commentRangeStart w:id="46"/>
      <w:r w:rsidR="002E3C57">
        <w:rPr>
          <w:rFonts w:ascii="Times New Roman" w:hAnsi="Times New Roman" w:cs="Times New Roman"/>
          <w:color w:val="2F2F2F" w:themeColor="accent5" w:themeShade="80"/>
        </w:rPr>
        <w:t xml:space="preserve"> </w:t>
      </w:r>
      <w:proofErr w:type="gramStart"/>
      <w:r w:rsidR="002E3C57">
        <w:rPr>
          <w:rFonts w:ascii="Times New Roman" w:hAnsi="Times New Roman" w:cs="Times New Roman"/>
          <w:color w:val="2F2F2F" w:themeColor="accent5" w:themeShade="80"/>
        </w:rPr>
        <w:t>However</w:t>
      </w:r>
      <w:proofErr w:type="gramEnd"/>
      <w:r w:rsidR="002E3C57">
        <w:rPr>
          <w:rFonts w:ascii="Times New Roman" w:hAnsi="Times New Roman" w:cs="Times New Roman"/>
          <w:color w:val="2F2F2F" w:themeColor="accent5" w:themeShade="80"/>
        </w:rPr>
        <w:t xml:space="preserve"> in Sugarloaf, even in twice-burned plots, we saw an increase in fire sensitive species (e.g. </w:t>
      </w:r>
      <w:r w:rsidR="002E3C57">
        <w:rPr>
          <w:rFonts w:ascii="Times New Roman" w:hAnsi="Times New Roman" w:cs="Times New Roman"/>
          <w:i/>
          <w:color w:val="2F2F2F" w:themeColor="accent5" w:themeShade="80"/>
        </w:rPr>
        <w:t>Pinus contorta</w:t>
      </w:r>
      <w:r w:rsidR="002E3C57">
        <w:rPr>
          <w:rFonts w:ascii="Times New Roman" w:hAnsi="Times New Roman" w:cs="Times New Roman"/>
          <w:color w:val="2F2F2F" w:themeColor="accent5" w:themeShade="80"/>
        </w:rPr>
        <w:t xml:space="preserve">) in smaller size classes (Figure 4c). Our four plots that burned twice were all in areas that did not map as alternative vegetation types, so the burns were </w:t>
      </w:r>
      <w:r w:rsidR="002E3C57">
        <w:rPr>
          <w:rFonts w:ascii="Times New Roman" w:hAnsi="Times New Roman" w:cs="Times New Roman"/>
          <w:color w:val="2F2F2F" w:themeColor="accent5" w:themeShade="80"/>
        </w:rPr>
        <w:lastRenderedPageBreak/>
        <w:t xml:space="preserve">likely low severity in those areas (Figure 1, 2), if they even burned at all (as managed wildfires are inherently patchy due to variation in surface fuels). Furthermore, two of those twice-burned four plots burned in the 2003 Williams fire while the other two had not burned since the 1985 Sugarloaf fire. </w:t>
      </w:r>
      <w:commentRangeEnd w:id="46"/>
      <w:r w:rsidR="002C3703">
        <w:rPr>
          <w:rStyle w:val="CommentReference"/>
        </w:rPr>
        <w:commentReference w:id="46"/>
      </w:r>
    </w:p>
    <w:p w14:paraId="4031250B" w14:textId="330BC1F2" w:rsidR="002E3C57" w:rsidRDefault="002E3C57"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historical fire return interval in this watershed </w:t>
      </w:r>
      <w:ins w:id="47" w:author="Brandon Collins" w:date="2019-03-13T14:41:00Z">
        <w:r w:rsidR="00384760">
          <w:rPr>
            <w:rFonts w:ascii="Times New Roman" w:hAnsi="Times New Roman" w:cs="Times New Roman"/>
            <w:color w:val="2F2F2F" w:themeColor="accent5" w:themeShade="80"/>
          </w:rPr>
          <w:t>for a smaller study area concentrated in the middle of SCB</w:t>
        </w:r>
      </w:ins>
      <w:ins w:id="48" w:author="Brandon Collins" w:date="2019-03-13T14:42:00Z">
        <w:r w:rsidR="00384760">
          <w:rPr>
            <w:rFonts w:ascii="Times New Roman" w:hAnsi="Times New Roman" w:cs="Times New Roman"/>
            <w:color w:val="2F2F2F" w:themeColor="accent5" w:themeShade="80"/>
          </w:rPr>
          <w:t xml:space="preserve"> </w:t>
        </w:r>
      </w:ins>
      <w:r>
        <w:rPr>
          <w:rFonts w:ascii="Times New Roman" w:hAnsi="Times New Roman" w:cs="Times New Roman"/>
          <w:color w:val="2F2F2F" w:themeColor="accent5" w:themeShade="80"/>
        </w:rPr>
        <w:t xml:space="preserve">was </w:t>
      </w:r>
      <w:del w:id="49" w:author="Brandon Collins" w:date="2019-03-13T14:41:00Z">
        <w:r w:rsidDel="00384760">
          <w:rPr>
            <w:rFonts w:ascii="Times New Roman" w:hAnsi="Times New Roman" w:cs="Times New Roman"/>
            <w:color w:val="2F2F2F" w:themeColor="accent5" w:themeShade="80"/>
          </w:rPr>
          <w:delText xml:space="preserve">likely on the order of 10-20 </w:delText>
        </w:r>
      </w:del>
      <w:ins w:id="50" w:author="Brandon Collins" w:date="2019-03-13T14:42:00Z">
        <w:r w:rsidR="00384760">
          <w:rPr>
            <w:rFonts w:ascii="Times New Roman" w:hAnsi="Times New Roman" w:cs="Times New Roman"/>
            <w:color w:val="2F2F2F" w:themeColor="accent5" w:themeShade="80"/>
          </w:rPr>
          <w:t xml:space="preserve">9 </w:t>
        </w:r>
      </w:ins>
      <w:r>
        <w:rPr>
          <w:rFonts w:ascii="Times New Roman" w:hAnsi="Times New Roman" w:cs="Times New Roman"/>
          <w:color w:val="2F2F2F" w:themeColor="accent5" w:themeShade="80"/>
        </w:rPr>
        <w:t xml:space="preserve">years </w:t>
      </w:r>
      <w:commentRangeStart w:id="51"/>
      <w:commentRangeStart w:id="52"/>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(Safford and Stevens 2017)</w:t>
      </w:r>
      <w:r>
        <w:rPr>
          <w:rFonts w:ascii="Times New Roman" w:hAnsi="Times New Roman" w:cs="Times New Roman"/>
          <w:color w:val="2F2F2F" w:themeColor="accent5" w:themeShade="80"/>
        </w:rPr>
        <w:fldChar w:fldCharType="end"/>
      </w:r>
      <w:commentRangeEnd w:id="51"/>
      <w:r>
        <w:rPr>
          <w:rStyle w:val="CommentReference"/>
        </w:rPr>
        <w:commentReference w:id="51"/>
      </w:r>
      <w:commentRangeEnd w:id="52"/>
      <w:r w:rsidR="00384760">
        <w:rPr>
          <w:rStyle w:val="CommentReference"/>
        </w:rPr>
        <w:commentReference w:id="52"/>
      </w:r>
      <w:r>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Aside from the 1999 Williams Fire, which burned </w:t>
      </w:r>
      <w:r w:rsidR="00384760">
        <w:rPr>
          <w:rFonts w:ascii="Times New Roman" w:hAnsi="Times New Roman" w:cs="Times New Roman"/>
          <w:color w:val="2F2F2F" w:themeColor="accent5" w:themeShade="80"/>
        </w:rPr>
        <w:t>23</w:t>
      </w:r>
      <w:r w:rsidR="00D43776">
        <w:rPr>
          <w:rFonts w:ascii="Times New Roman" w:hAnsi="Times New Roman" w:cs="Times New Roman"/>
          <w:color w:val="2F2F2F" w:themeColor="accent5" w:themeShade="80"/>
        </w:rPr>
        <w:t>2</w:t>
      </w:r>
      <w:r w:rsidR="000E588D">
        <w:rPr>
          <w:rFonts w:ascii="Times New Roman" w:hAnsi="Times New Roman" w:cs="Times New Roman"/>
          <w:color w:val="2F2F2F" w:themeColor="accent5" w:themeShade="80"/>
        </w:rPr>
        <w:t xml:space="preserve"> ha, and the 2003 Williams Fire, which burned </w:t>
      </w:r>
      <w:r w:rsidR="00384760">
        <w:rPr>
          <w:rFonts w:ascii="Times New Roman" w:hAnsi="Times New Roman" w:cs="Times New Roman"/>
          <w:color w:val="2F2F2F" w:themeColor="accent5" w:themeShade="80"/>
        </w:rPr>
        <w:t>14</w:t>
      </w:r>
      <w:r w:rsidR="00D43776">
        <w:rPr>
          <w:rFonts w:ascii="Times New Roman" w:hAnsi="Times New Roman" w:cs="Times New Roman"/>
          <w:color w:val="2F2F2F" w:themeColor="accent5" w:themeShade="80"/>
        </w:rPr>
        <w:t>29</w:t>
      </w:r>
      <w:r w:rsidR="000E588D">
        <w:rPr>
          <w:rFonts w:ascii="Times New Roman" w:hAnsi="Times New Roman" w:cs="Times New Roman"/>
          <w:color w:val="2F2F2F" w:themeColor="accent5" w:themeShade="80"/>
        </w:rPr>
        <w:t xml:space="preserve"> ha and partially overlapped the 1999 fire, the rest of the watershed had not burned since 1997 at the time of resampling in 2017, at the longer end of the expected fire return interval</w:t>
      </w:r>
      <w:r w:rsidR="00134E2F">
        <w:rPr>
          <w:rFonts w:ascii="Times New Roman" w:hAnsi="Times New Roman" w:cs="Times New Roman"/>
          <w:color w:val="2F2F2F" w:themeColor="accent5" w:themeShade="80"/>
        </w:rPr>
        <w:t xml:space="preserve"> (Table AX)</w:t>
      </w:r>
      <w:r w:rsidR="000E588D">
        <w:rPr>
          <w:rFonts w:ascii="Times New Roman" w:hAnsi="Times New Roman" w:cs="Times New Roman"/>
          <w:color w:val="2F2F2F" w:themeColor="accent5" w:themeShade="80"/>
        </w:rPr>
        <w:t xml:space="preserve">. It is conceivable if not likely that the regeneration we observed in the smallest size class (Figure 4a) has filled in since the fires of the 1980’s and late 1990s, highlighting the 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781EE36F" w:rsidR="000E588D"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Our forestry plots also revealed that fire occurrence is not uniform across vegetation types. We detected an increased fire probability in plots that had previously been dominated by Jeffrey pine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and to a lesser extent, white fir (</w:t>
      </w:r>
      <w:r>
        <w:rPr>
          <w:rFonts w:ascii="Times New Roman" w:hAnsi="Times New Roman" w:cs="Times New Roman"/>
          <w:i/>
          <w:color w:val="2F2F2F" w:themeColor="accent5" w:themeShade="80"/>
        </w:rPr>
        <w:t>Abies concolor</w:t>
      </w:r>
      <w:r>
        <w:rPr>
          <w:rFonts w:ascii="Times New Roman" w:hAnsi="Times New Roman" w:cs="Times New Roman"/>
          <w:color w:val="2F2F2F" w:themeColor="accent5" w:themeShade="80"/>
        </w:rPr>
        <w:t>), and a lower probability in red fir (</w:t>
      </w:r>
      <w:r>
        <w:rPr>
          <w:rFonts w:ascii="Times New Roman" w:hAnsi="Times New Roman" w:cs="Times New Roman"/>
          <w:i/>
          <w:color w:val="2F2F2F" w:themeColor="accent5" w:themeShade="80"/>
        </w:rPr>
        <w:t>Abies magnifica</w:t>
      </w:r>
      <w:r>
        <w:rPr>
          <w:rFonts w:ascii="Times New Roman" w:hAnsi="Times New Roman" w:cs="Times New Roman"/>
          <w:color w:val="2F2F2F" w:themeColor="accent5" w:themeShade="80"/>
        </w:rPr>
        <w:t xml:space="preserve">) forest. This is expected given the historical fire regimes and fire frequencies of these two vegetation types </w: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(Steel et al. 2015, Safford and Stevens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with red fir forests generally being more climate limited and with a less-flammable fuel bed. </w:t>
      </w:r>
      <w:proofErr w:type="gramStart"/>
      <w:r>
        <w:rPr>
          <w:rFonts w:ascii="Times New Roman" w:hAnsi="Times New Roman" w:cs="Times New Roman"/>
          <w:color w:val="2F2F2F" w:themeColor="accent5" w:themeShade="80"/>
        </w:rPr>
        <w:t>Thus</w:t>
      </w:r>
      <w:proofErr w:type="gramEnd"/>
      <w:r>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our forestry plot</w:t>
      </w:r>
      <w:r>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Pr>
          <w:rFonts w:ascii="Times New Roman" w:hAnsi="Times New Roman" w:cs="Times New Roman"/>
          <w:color w:val="2F2F2F" w:themeColor="accent5" w:themeShade="80"/>
        </w:rPr>
        <w:t xml:space="preserve">, even in unburned red fir forest (Figure 4). This is consistent with long-term trends that have been observed across the western </w:t>
      </w:r>
      <w:r>
        <w:rPr>
          <w:rFonts w:ascii="Times New Roman" w:hAnsi="Times New Roman" w:cs="Times New Roman"/>
          <w:color w:val="2F2F2F" w:themeColor="accent5" w:themeShade="80"/>
        </w:rPr>
        <w:lastRenderedPageBreak/>
        <w:t xml:space="preserve">US </w:t>
      </w:r>
      <w:commentRangeStart w:id="53"/>
      <w:commentRangeStart w:id="54"/>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(van Mantgem and Stephenson 2007, van Mantgem et al. 2009)</w:t>
      </w:r>
      <w:r>
        <w:rPr>
          <w:rFonts w:ascii="Times New Roman" w:hAnsi="Times New Roman" w:cs="Times New Roman"/>
          <w:color w:val="2F2F2F" w:themeColor="accent5" w:themeShade="80"/>
        </w:rPr>
        <w:fldChar w:fldCharType="end"/>
      </w:r>
      <w:commentRangeEnd w:id="53"/>
      <w:r>
        <w:rPr>
          <w:rStyle w:val="CommentReference"/>
        </w:rPr>
        <w:commentReference w:id="53"/>
      </w:r>
      <w:commentRangeEnd w:id="54"/>
      <w:r w:rsidR="00384760">
        <w:rPr>
          <w:rStyle w:val="CommentReference"/>
        </w:rPr>
        <w:commentReference w:id="54"/>
      </w:r>
      <w:r>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mountain pine beetle and fir engraver within SCB</w:t>
      </w:r>
      <w:r>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In fact we are rather suspicious of fire being an agent of large tree mortality in the twice-burned forestry plots, as the most prominent decreases were observed in the most fire resistant species,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xml:space="preserve"> (Stevens unpublished data).</w:t>
      </w:r>
    </w:p>
    <w:p w14:paraId="721D83CE" w14:textId="28A65580" w:rsidR="00955320" w:rsidRDefault="00D43776"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Due to minimal changes in vegetation class across the watershed, and the importance of vegetation in predicting soil moisture within our model, the model does not predict large changes in soil moisture at the watershed scale</w:t>
      </w:r>
      <w:r w:rsidR="00955320">
        <w:rPr>
          <w:rFonts w:ascii="Times New Roman" w:hAnsi="Times New Roman" w:cs="Times New Roman"/>
          <w:color w:val="2F2F2F" w:themeColor="accent5" w:themeShade="80"/>
        </w:rPr>
        <w:t xml:space="preserve">. </w:t>
      </w:r>
      <w:commentRangeStart w:id="55"/>
      <w:r w:rsidR="00955320">
        <w:rPr>
          <w:rFonts w:ascii="Times New Roman" w:hAnsi="Times New Roman" w:cs="Times New Roman"/>
          <w:color w:val="2F2F2F" w:themeColor="accent5" w:themeShade="80"/>
        </w:rPr>
        <w:t xml:space="preserve">However we note that the vegetation change we did observe was primarily transition from mixed-conifer to shrub, mixed-conifer to sparse meadow, or shrub to sparse meadow (Figure 2, 3), whereas there was minimal transition to the vegetation type that would be expected to have the greatest change on soil moisture, namely dense meadows (Figure 6). </w:t>
      </w:r>
      <w:commentRangeEnd w:id="55"/>
      <w:r w:rsidR="008D61B9">
        <w:rPr>
          <w:rStyle w:val="CommentReference"/>
        </w:rPr>
        <w:commentReference w:id="55"/>
      </w:r>
      <w:r w:rsidR="00955320">
        <w:rPr>
          <w:rFonts w:ascii="Times New Roman" w:hAnsi="Times New Roman" w:cs="Times New Roman"/>
          <w:color w:val="2F2F2F" w:themeColor="accent5" w:themeShade="80"/>
        </w:rPr>
        <w:t>This stands in contrast to the more productive Illilouette Creek Basin</w:t>
      </w:r>
      <w:r w:rsidR="007C07A0">
        <w:rPr>
          <w:rFonts w:ascii="Times New Roman" w:hAnsi="Times New Roman" w:cs="Times New Roman"/>
          <w:color w:val="2F2F2F" w:themeColor="accent5" w:themeShade="80"/>
        </w:rPr>
        <w:t xml:space="preserve"> (ICB; Appendix A),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In ICB, there may have been a greater encroachment of trees, particularly lodgepole pine, into meadows during the </w:t>
      </w:r>
      <w:del w:id="56" w:author="Scott" w:date="2019-03-13T10:13:00Z">
        <w:r w:rsidR="007C07A0" w:rsidDel="00C423A8">
          <w:rPr>
            <w:rFonts w:ascii="Times New Roman" w:hAnsi="Times New Roman" w:cs="Times New Roman"/>
            <w:color w:val="2F2F2F" w:themeColor="accent5" w:themeShade="80"/>
          </w:rPr>
          <w:delText>mid-20</w:delText>
        </w:r>
        <w:r w:rsidR="007C07A0" w:rsidRPr="007C07A0" w:rsidDel="00C423A8">
          <w:rPr>
            <w:rFonts w:ascii="Times New Roman" w:hAnsi="Times New Roman" w:cs="Times New Roman"/>
            <w:color w:val="2F2F2F" w:themeColor="accent5" w:themeShade="80"/>
            <w:vertAlign w:val="superscript"/>
          </w:rPr>
          <w:delText>th</w:delText>
        </w:r>
      </w:del>
      <w:ins w:id="57" w:author="Scott" w:date="2019-03-13T10:13:00Z">
        <w:r w:rsidR="00C423A8">
          <w:rPr>
            <w:rFonts w:ascii="Times New Roman" w:hAnsi="Times New Roman" w:cs="Times New Roman"/>
            <w:color w:val="2F2F2F" w:themeColor="accent5" w:themeShade="80"/>
          </w:rPr>
          <w:t>early 19</w:t>
        </w:r>
        <w:r w:rsidR="00C423A8" w:rsidRPr="00991434">
          <w:rPr>
            <w:rFonts w:ascii="Times New Roman" w:hAnsi="Times New Roman" w:cs="Times New Roman"/>
            <w:color w:val="2F2F2F" w:themeColor="accent5" w:themeShade="80"/>
            <w:vertAlign w:val="superscript"/>
          </w:rPr>
          <w:t>th</w:t>
        </w:r>
        <w:r w:rsidR="00C423A8">
          <w:rPr>
            <w:rFonts w:ascii="Times New Roman" w:hAnsi="Times New Roman" w:cs="Times New Roman"/>
            <w:color w:val="2F2F2F" w:themeColor="accent5" w:themeShade="80"/>
          </w:rPr>
          <w:t xml:space="preserve"> </w:t>
        </w:r>
      </w:ins>
      <w:del w:id="58" w:author="Scott" w:date="2019-03-13T10:13:00Z">
        <w:r w:rsidR="007C07A0" w:rsidDel="00C423A8">
          <w:rPr>
            <w:rFonts w:ascii="Times New Roman" w:hAnsi="Times New Roman" w:cs="Times New Roman"/>
            <w:color w:val="2F2F2F" w:themeColor="accent5" w:themeShade="80"/>
          </w:rPr>
          <w:delText xml:space="preserve"> </w:delText>
        </w:r>
      </w:del>
      <w:r w:rsidR="007C07A0">
        <w:rPr>
          <w:rFonts w:ascii="Times New Roman" w:hAnsi="Times New Roman" w:cs="Times New Roman"/>
          <w:color w:val="2F2F2F" w:themeColor="accent5" w:themeShade="80"/>
        </w:rPr>
        <w:t xml:space="preserve">century fire </w:t>
      </w:r>
      <w:del w:id="59" w:author="Scott" w:date="2019-03-13T10:13:00Z">
        <w:r w:rsidR="007C07A0" w:rsidDel="00C423A8">
          <w:rPr>
            <w:rFonts w:ascii="Times New Roman" w:hAnsi="Times New Roman" w:cs="Times New Roman"/>
            <w:color w:val="2F2F2F" w:themeColor="accent5" w:themeShade="80"/>
          </w:rPr>
          <w:delText xml:space="preserve">suppression </w:delText>
        </w:r>
      </w:del>
      <w:ins w:id="60" w:author="Scott" w:date="2019-03-13T10:13:00Z">
        <w:r w:rsidR="00C423A8">
          <w:rPr>
            <w:rFonts w:ascii="Times New Roman" w:hAnsi="Times New Roman" w:cs="Times New Roman"/>
            <w:color w:val="2F2F2F" w:themeColor="accent5" w:themeShade="80"/>
          </w:rPr>
          <w:t xml:space="preserve">exclusion </w:t>
        </w:r>
      </w:ins>
      <w:r w:rsidR="007C07A0">
        <w:rPr>
          <w:rFonts w:ascii="Times New Roman" w:hAnsi="Times New Roman" w:cs="Times New Roman"/>
          <w:color w:val="2F2F2F" w:themeColor="accent5" w:themeShade="80"/>
        </w:rPr>
        <w:t xml:space="preserve">period due to its increased productivity </w:t>
      </w:r>
      <w:commentRangeStart w:id="61"/>
      <w:commentRangeStart w:id="62"/>
      <w:r w:rsidR="007C07A0">
        <w:rPr>
          <w:rFonts w:ascii="Times New Roman" w:hAnsi="Times New Roman" w:cs="Times New Roman"/>
          <w:color w:val="2F2F2F" w:themeColor="accent5" w:themeShade="80"/>
        </w:rPr>
        <w:t xml:space="preserve">(and potentially less well-drained soils?) </w:t>
      </w:r>
      <w:commentRangeEnd w:id="61"/>
      <w:r w:rsidR="008D61B9">
        <w:rPr>
          <w:rStyle w:val="CommentReference"/>
        </w:rPr>
        <w:commentReference w:id="61"/>
      </w:r>
      <w:commentRangeEnd w:id="62"/>
      <w:r w:rsidR="00991434">
        <w:rPr>
          <w:rStyle w:val="CommentReference"/>
        </w:rPr>
        <w:commentReference w:id="62"/>
      </w:r>
      <w:r w:rsidR="007C07A0">
        <w:rPr>
          <w:rFonts w:ascii="Times New Roman" w:hAnsi="Times New Roman" w:cs="Times New Roman"/>
          <w:color w:val="2F2F2F" w:themeColor="accent5" w:themeShade="80"/>
        </w:rPr>
        <w:t xml:space="preserve">relative to SCB, and the managed fire program at ICB could have had a greater restorative effect in these areas than at SCB. However, we did observe fire-caused mortality adjacent to several pre-existing dense meadows at SCB, and yet there was very little expansion of dense meadows into these areas, instead we generally observed transitions to sparse meadows (Figure 2, 3). Therefore topography and soil type are likely more constraining over meadow locations at SCB </w:t>
      </w:r>
      <w:r w:rsidR="007C07A0">
        <w:rPr>
          <w:rFonts w:ascii="Times New Roman" w:hAnsi="Times New Roman" w:cs="Times New Roman"/>
          <w:color w:val="2F2F2F" w:themeColor="accent5" w:themeShade="80"/>
        </w:rPr>
        <w:lastRenderedPageBreak/>
        <w:t>than at ICB, and the potential gain in soil moisture and herbaceous vegetation following forest removal by managed wildfire may therefore be minimal at SCB.</w:t>
      </w:r>
    </w:p>
    <w:p w14:paraId="44FE8EB3" w14:textId="302BF8D9" w:rsidR="007C07A0" w:rsidRDefault="007C07A0" w:rsidP="007C07A0">
      <w:pPr>
        <w:spacing w:line="480" w:lineRule="auto"/>
        <w:ind w:firstLine="720"/>
        <w:rPr>
          <w:rFonts w:ascii="Times New Roman" w:hAnsi="Times New Roman" w:cs="Times New Roman"/>
          <w:color w:val="2F2F2F" w:themeColor="accent5" w:themeShade="80"/>
        </w:rPr>
      </w:pPr>
      <w:commentRangeStart w:id="63"/>
      <w:r w:rsidRPr="00C378AB">
        <w:rPr>
          <w:rFonts w:ascii="Times New Roman" w:hAnsi="Times New Roman" w:cs="Times New Roman"/>
          <w:i/>
          <w:color w:val="2F2F2F" w:themeColor="accent5" w:themeShade="80"/>
        </w:rPr>
        <w:t>Placeholder for another paragraph or two on hydrology/soil moisture discussion.</w:t>
      </w:r>
      <w:commentRangeEnd w:id="63"/>
      <w:r w:rsidRPr="00C378AB">
        <w:rPr>
          <w:rStyle w:val="CommentReference"/>
          <w:i/>
        </w:rPr>
        <w:commentReference w:id="63"/>
      </w:r>
      <w:r w:rsidRPr="00C378AB">
        <w:rPr>
          <w:rFonts w:ascii="Times New Roman" w:hAnsi="Times New Roman" w:cs="Times New Roman"/>
          <w:i/>
          <w:color w:val="2F2F2F" w:themeColor="accent5" w:themeShade="80"/>
        </w:rPr>
        <w:t xml:space="preserve"> </w:t>
      </w:r>
      <w:r w:rsidR="00C378AB">
        <w:rPr>
          <w:rFonts w:ascii="Times New Roman" w:hAnsi="Times New Roman" w:cs="Times New Roman"/>
          <w:color w:val="2F2F2F" w:themeColor="accent5" w:themeShade="80"/>
        </w:rPr>
        <w:t xml:space="preserve">High correlations between shallow and deep soil moisture during summer months show that our spatially-distributed soil moisture measurements provide a </w:t>
      </w:r>
      <w:r w:rsidR="00A941BB">
        <w:rPr>
          <w:rFonts w:ascii="Times New Roman" w:hAnsi="Times New Roman" w:cs="Times New Roman"/>
          <w:color w:val="2F2F2F" w:themeColor="accent5" w:themeShade="80"/>
        </w:rPr>
        <w:t>reasonable representation of spatial patterns in deeper soil moisture</w:t>
      </w:r>
      <w:r w:rsidR="00C378AB">
        <w:rPr>
          <w:rFonts w:ascii="Times New Roman" w:hAnsi="Times New Roman" w:cs="Times New Roman"/>
          <w:color w:val="2F2F2F" w:themeColor="accent5" w:themeShade="80"/>
        </w:rPr>
        <w:t>. 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 xml:space="preserve">ong predictors of soil moisture. For example, vegetation cover type and TWI were within the top 3 most important predictors of soil moisture for both ICB and SLB, with years since fire, times burned, and year of measurement being the least important predictors in both watersheds (Figures C1 and C1b). </w:t>
      </w:r>
      <w:r w:rsidR="00C378AB">
        <w:rPr>
          <w:rFonts w:ascii="Times New Roman" w:hAnsi="Times New Roman" w:cs="Times New Roman"/>
          <w:color w:val="2F2F2F" w:themeColor="accent5" w:themeShade="80"/>
        </w:rPr>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shows …   </w:t>
      </w:r>
      <w:r w:rsidRPr="00C378AB">
        <w:rPr>
          <w:rFonts w:ascii="Times New Roman" w:hAnsi="Times New Roman" w:cs="Times New Roman"/>
          <w:i/>
          <w:color w:val="2F2F2F" w:themeColor="accent5" w:themeShade="80"/>
        </w:rPr>
        <w:t>Text moved down from results section:</w:t>
      </w:r>
      <w:r>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5E1F07F6" w14:textId="7B20CC89" w:rsidR="007C07A0" w:rsidRDefault="007C07A0" w:rsidP="00692085">
      <w:pPr>
        <w:spacing w:line="480" w:lineRule="auto"/>
        <w:ind w:firstLine="720"/>
        <w:rPr>
          <w:rFonts w:ascii="Times New Roman" w:hAnsi="Times New Roman" w:cs="Times New Roman"/>
          <w:color w:val="2F2F2F" w:themeColor="accent5" w:themeShade="80"/>
        </w:rPr>
      </w:pPr>
    </w:p>
    <w:p w14:paraId="24742D18" w14:textId="7378DCE2" w:rsidR="004453E3" w:rsidRPr="007C07A0" w:rsidRDefault="007C07A0" w:rsidP="007C07A0">
      <w:pPr>
        <w:spacing w:line="480" w:lineRule="auto"/>
        <w:ind w:firstLine="720"/>
        <w:rPr>
          <w:rFonts w:ascii="Times New Roman" w:hAnsi="Times New Roman" w:cs="Times New Roman"/>
          <w:color w:val="2F2F2F" w:themeColor="accent5" w:themeShade="80"/>
        </w:rPr>
      </w:pPr>
      <w:commentRangeStart w:id="64"/>
      <w:r>
        <w:rPr>
          <w:rFonts w:ascii="Times New Roman" w:hAnsi="Times New Roman" w:cs="Times New Roman"/>
          <w:color w:val="2F2F2F" w:themeColor="accent5" w:themeShade="80"/>
        </w:rPr>
        <w:t>Placeholder for final paragraph on management implications</w:t>
      </w:r>
      <w:commentRangeEnd w:id="64"/>
      <w:r>
        <w:rPr>
          <w:rStyle w:val="CommentReference"/>
        </w:rPr>
        <w:commentReference w:id="64"/>
      </w:r>
      <w:r>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06AAB865" w14:textId="77777777" w:rsidR="00113F59" w:rsidRPr="00113F59" w:rsidRDefault="00FF633D" w:rsidP="00113F59">
      <w:pPr>
        <w:pStyle w:val="EndNoteBibliographyTitle"/>
        <w:rPr>
          <w:b/>
          <w:noProof/>
        </w:rPr>
      </w:pPr>
      <w:r w:rsidRPr="00EF599F">
        <w:fldChar w:fldCharType="begin"/>
      </w:r>
      <w:r w:rsidRPr="00EF599F">
        <w:instrText xml:space="preserve"> ADDIN EN.REFLIST </w:instrText>
      </w:r>
      <w:r w:rsidRPr="00EF599F">
        <w:fldChar w:fldCharType="separate"/>
      </w:r>
      <w:r w:rsidR="00113F59" w:rsidRPr="00113F59">
        <w:rPr>
          <w:b/>
          <w:noProof/>
        </w:rPr>
        <w:t>Literature Cited</w:t>
      </w:r>
    </w:p>
    <w:p w14:paraId="21979329" w14:textId="77777777" w:rsidR="00113F59" w:rsidRPr="00113F59" w:rsidRDefault="00113F59" w:rsidP="00113F59">
      <w:pPr>
        <w:pStyle w:val="EndNoteBibliographyTitle"/>
        <w:rPr>
          <w:b/>
          <w:noProof/>
        </w:rPr>
      </w:pPr>
    </w:p>
    <w:p w14:paraId="1F3C0DE7" w14:textId="77777777" w:rsidR="00113F59" w:rsidRPr="00113F59" w:rsidRDefault="00113F59" w:rsidP="00113F59">
      <w:pPr>
        <w:pStyle w:val="EndNoteBibliography"/>
        <w:ind w:left="420" w:hanging="420"/>
        <w:rPr>
          <w:noProof/>
        </w:rPr>
      </w:pPr>
      <w:r w:rsidRPr="00113F59">
        <w:rPr>
          <w:noProof/>
        </w:rPr>
        <w:t xml:space="preserve">Bales, R. C., J. W. Hopmans, A. T. O'Geen, M. Meadows, P. C. Hartsough, P. Kirchner, C. T. Hunsaker, and D. Beaudette. 2011. Soil moisture response to snowmelt and rainfall in a Sierra Nevada mixed-conifer forest. Vadose Zone Journal </w:t>
      </w:r>
      <w:r w:rsidRPr="00113F59">
        <w:rPr>
          <w:b/>
          <w:noProof/>
        </w:rPr>
        <w:t>10</w:t>
      </w:r>
      <w:r w:rsidRPr="00113F59">
        <w:rPr>
          <w:noProof/>
        </w:rPr>
        <w:t>:786-799.</w:t>
      </w:r>
    </w:p>
    <w:p w14:paraId="269AF91D" w14:textId="77777777" w:rsidR="00113F59" w:rsidRPr="00113F59" w:rsidRDefault="00113F59" w:rsidP="00113F59">
      <w:pPr>
        <w:pStyle w:val="EndNoteBibliography"/>
        <w:ind w:left="420" w:hanging="420"/>
        <w:rPr>
          <w:noProof/>
        </w:rPr>
      </w:pPr>
      <w:r w:rsidRPr="00113F59">
        <w:rPr>
          <w:noProof/>
        </w:rPr>
        <w:t>Bates, D. M., M. Maechler, B. M. Bolker, and S. Walker. 2013. lme4: Linear mixed-effects models using Eigen and S4. R package version 1.0-5. CRAN.R-project.org/package=lme4.</w:t>
      </w:r>
    </w:p>
    <w:p w14:paraId="50FF13CE" w14:textId="77777777" w:rsidR="00113F59" w:rsidRPr="00113F59" w:rsidRDefault="00113F59" w:rsidP="00113F59">
      <w:pPr>
        <w:pStyle w:val="EndNoteBibliography"/>
        <w:ind w:left="420" w:hanging="420"/>
        <w:rPr>
          <w:noProof/>
        </w:rPr>
      </w:pPr>
      <w:r w:rsidRPr="00113F59">
        <w:rPr>
          <w:noProof/>
        </w:rPr>
        <w:t xml:space="preserve">Blaschke, T., G. J. Hay, M. Kelly, S. Lang, P. Hofmann, E. Addink, R. Q. Feitosa, F. Van der Meer, H. Van der Werff, F. J. I. j. o. p. Van Coillie, and r. sensing. 2014. Geographic object-based image analysis–towards a new paradigm.  </w:t>
      </w:r>
      <w:r w:rsidRPr="00113F59">
        <w:rPr>
          <w:b/>
          <w:noProof/>
        </w:rPr>
        <w:t>87</w:t>
      </w:r>
      <w:r w:rsidRPr="00113F59">
        <w:rPr>
          <w:noProof/>
        </w:rPr>
        <w:t>:180-191.</w:t>
      </w:r>
    </w:p>
    <w:p w14:paraId="7A25B05B" w14:textId="77777777" w:rsidR="00113F59" w:rsidRPr="00113F59" w:rsidRDefault="00113F59" w:rsidP="00113F59">
      <w:pPr>
        <w:pStyle w:val="EndNoteBibliography"/>
        <w:ind w:left="420" w:hanging="420"/>
        <w:rPr>
          <w:noProof/>
        </w:rPr>
      </w:pPr>
      <w:r w:rsidRPr="00113F59">
        <w:rPr>
          <w:noProof/>
        </w:rPr>
        <w:t xml:space="preserve">Boisramé, G., S. Thompson, B. Collins, and S. Stephens. 2017a. Managed wildfire effects on forest resilience and water in the Sierra Nevada. Ecosystems </w:t>
      </w:r>
      <w:r w:rsidRPr="00113F59">
        <w:rPr>
          <w:b/>
          <w:noProof/>
        </w:rPr>
        <w:t>20</w:t>
      </w:r>
      <w:r w:rsidRPr="00113F59">
        <w:rPr>
          <w:noProof/>
        </w:rPr>
        <w:t>:717–732.</w:t>
      </w:r>
    </w:p>
    <w:p w14:paraId="4E734874" w14:textId="77777777" w:rsidR="00113F59" w:rsidRPr="00113F59" w:rsidRDefault="00113F59" w:rsidP="00113F59">
      <w:pPr>
        <w:pStyle w:val="EndNoteBibliography"/>
        <w:ind w:left="420" w:hanging="420"/>
        <w:rPr>
          <w:noProof/>
        </w:rPr>
      </w:pPr>
      <w:r w:rsidRPr="00113F59">
        <w:rPr>
          <w:noProof/>
        </w:rPr>
        <w:t xml:space="preserve">Boisramé, G., S. Thompson, and S. Stephens. 2018. Hydrologic responses to restored wildfire regimes revealed by soil moisture-vegetation relationships. Advances in Water Resources </w:t>
      </w:r>
      <w:r w:rsidRPr="00113F59">
        <w:rPr>
          <w:b/>
          <w:noProof/>
        </w:rPr>
        <w:t>112</w:t>
      </w:r>
      <w:r w:rsidRPr="00113F59">
        <w:rPr>
          <w:noProof/>
        </w:rPr>
        <w:t>:124-146.</w:t>
      </w:r>
    </w:p>
    <w:p w14:paraId="61CBC120" w14:textId="77777777" w:rsidR="00113F59" w:rsidRPr="00113F59" w:rsidRDefault="00113F59" w:rsidP="00113F59">
      <w:pPr>
        <w:pStyle w:val="EndNoteBibliography"/>
        <w:ind w:left="420" w:hanging="420"/>
        <w:rPr>
          <w:noProof/>
        </w:rPr>
      </w:pPr>
      <w:r w:rsidRPr="00113F59">
        <w:rPr>
          <w:noProof/>
        </w:rPr>
        <w:t xml:space="preserve">Boisramé, G. F. S., S. E. Thompson, M. Kelly, J. Cavalli, K. M. Wilkin, and S. L. Stephens. 2017b. Vegetation change during 40years of repeated managed wildfires in the Sierra Nevada, California. Forest Ecology and Management </w:t>
      </w:r>
      <w:r w:rsidRPr="00113F59">
        <w:rPr>
          <w:b/>
          <w:noProof/>
        </w:rPr>
        <w:t>402</w:t>
      </w:r>
      <w:r w:rsidRPr="00113F59">
        <w:rPr>
          <w:noProof/>
        </w:rPr>
        <w:t>:241-252.</w:t>
      </w:r>
    </w:p>
    <w:p w14:paraId="070DD86A" w14:textId="77777777" w:rsidR="00113F59" w:rsidRPr="00113F59" w:rsidRDefault="00113F59" w:rsidP="00113F59">
      <w:pPr>
        <w:pStyle w:val="EndNoteBibliography"/>
        <w:ind w:left="420" w:hanging="420"/>
        <w:rPr>
          <w:noProof/>
        </w:rPr>
      </w:pPr>
      <w:r w:rsidRPr="00113F59">
        <w:rPr>
          <w:noProof/>
        </w:rPr>
        <w:t>CalFire. 2018a. Top 20 largest California wildfires. http://www.fire.ca.gov/communications/downloads/fact_sheets/Top20_Acres.pdf.</w:t>
      </w:r>
    </w:p>
    <w:p w14:paraId="0111AC29" w14:textId="77777777" w:rsidR="00113F59" w:rsidRPr="00113F59" w:rsidRDefault="00113F59" w:rsidP="00113F59">
      <w:pPr>
        <w:pStyle w:val="EndNoteBibliography"/>
        <w:ind w:left="420" w:hanging="420"/>
        <w:rPr>
          <w:noProof/>
        </w:rPr>
      </w:pPr>
      <w:r w:rsidRPr="00113F59">
        <w:rPr>
          <w:noProof/>
        </w:rPr>
        <w:t>CalFire. 2018b. Top 20 most destructive California wildfires. http://www.fire.ca.gov/communications/downloads/fact_sheets/Top20_Acres.pdf.</w:t>
      </w:r>
    </w:p>
    <w:p w14:paraId="280CA9FF" w14:textId="77777777" w:rsidR="00113F59" w:rsidRPr="00113F59" w:rsidRDefault="00113F59" w:rsidP="00113F59">
      <w:pPr>
        <w:pStyle w:val="EndNoteBibliography"/>
        <w:ind w:left="420" w:hanging="420"/>
        <w:rPr>
          <w:noProof/>
        </w:rPr>
      </w:pPr>
      <w:r w:rsidRPr="00113F59">
        <w:rPr>
          <w:noProof/>
        </w:rPr>
        <w:lastRenderedPageBreak/>
        <w:t>Caprio, A. C., and D. M. Graber. 2000. Returning fire to the mountains: can we successfully restore the ecological role of pre-Euroamerican fire regimes to the Sierra Nevada?</w:t>
      </w:r>
      <w:r w:rsidRPr="00113F59">
        <w:rPr>
          <w:i/>
          <w:noProof/>
        </w:rPr>
        <w:t>in</w:t>
      </w:r>
      <w:r w:rsidRPr="00113F59">
        <w:rPr>
          <w:noProof/>
        </w:rPr>
        <w:t xml:space="preserve">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6E608D6D" w14:textId="77777777" w:rsidR="00113F59" w:rsidRPr="00113F59" w:rsidRDefault="00113F59" w:rsidP="00113F59">
      <w:pPr>
        <w:pStyle w:val="EndNoteBibliography"/>
        <w:ind w:left="420" w:hanging="420"/>
        <w:rPr>
          <w:noProof/>
        </w:rPr>
      </w:pPr>
      <w:r w:rsidRPr="00113F59">
        <w:rPr>
          <w:noProof/>
        </w:rPr>
        <w:t xml:space="preserve">Collins, B. M., R. G. Everett, and S. L. Stephens. 2011. Impacts of fire exclusion and recent managed fire on forest structure in old growth Sierra Nevada mixed-conifer forests. Ecosphere </w:t>
      </w:r>
      <w:r w:rsidRPr="00113F59">
        <w:rPr>
          <w:b/>
          <w:noProof/>
        </w:rPr>
        <w:t>2</w:t>
      </w:r>
      <w:r w:rsidRPr="00113F59">
        <w:rPr>
          <w:noProof/>
        </w:rPr>
        <w:t>:art51.</w:t>
      </w:r>
    </w:p>
    <w:p w14:paraId="41B51343" w14:textId="77777777" w:rsidR="00113F59" w:rsidRPr="00113F59" w:rsidRDefault="00113F59" w:rsidP="00113F59">
      <w:pPr>
        <w:pStyle w:val="EndNoteBibliography"/>
        <w:ind w:left="420" w:hanging="420"/>
        <w:rPr>
          <w:noProof/>
        </w:rPr>
      </w:pPr>
      <w:r w:rsidRPr="00113F59">
        <w:rPr>
          <w:noProof/>
        </w:rPr>
        <w:t xml:space="preserve">Collins, B. M., M. Kelly, J. W. van Wagtendonk, and S. L. Stephens. 2007. Spatial patterns of large natural fires in Sierra Nevada wilderness areas. Landscape Ecology </w:t>
      </w:r>
      <w:r w:rsidRPr="00113F59">
        <w:rPr>
          <w:b/>
          <w:noProof/>
        </w:rPr>
        <w:t>22</w:t>
      </w:r>
      <w:r w:rsidRPr="00113F59">
        <w:rPr>
          <w:noProof/>
        </w:rPr>
        <w:t>:545-557.</w:t>
      </w:r>
    </w:p>
    <w:p w14:paraId="4710B18E" w14:textId="77777777" w:rsidR="00113F59" w:rsidRPr="00113F59" w:rsidRDefault="00113F59" w:rsidP="00113F59">
      <w:pPr>
        <w:pStyle w:val="EndNoteBibliography"/>
        <w:ind w:left="420" w:hanging="420"/>
        <w:rPr>
          <w:noProof/>
        </w:rPr>
      </w:pPr>
      <w:r w:rsidRPr="00113F59">
        <w:rPr>
          <w:noProof/>
        </w:rPr>
        <w:t xml:space="preserve">Collins, B. M., J. M. Lydersen, D. L. Fry, K. Wilkin, T. Moody, and S. L. Stephens. 2016. Variability in vegetation and surface fuels across mixed-conifer-dominated landscapes with over 40 years of natural fire. Forest Ecology and Management </w:t>
      </w:r>
      <w:r w:rsidRPr="00113F59">
        <w:rPr>
          <w:b/>
          <w:noProof/>
        </w:rPr>
        <w:t>381</w:t>
      </w:r>
      <w:r w:rsidRPr="00113F59">
        <w:rPr>
          <w:noProof/>
        </w:rPr>
        <w:t>:74-83.</w:t>
      </w:r>
    </w:p>
    <w:p w14:paraId="111AE238" w14:textId="77777777" w:rsidR="00113F59" w:rsidRPr="00113F59" w:rsidRDefault="00113F59" w:rsidP="00113F59">
      <w:pPr>
        <w:pStyle w:val="EndNoteBibliography"/>
        <w:ind w:left="420" w:hanging="420"/>
        <w:rPr>
          <w:noProof/>
        </w:rPr>
      </w:pPr>
      <w:r w:rsidRPr="00113F59">
        <w:rPr>
          <w:noProof/>
        </w:rPr>
        <w:t xml:space="preserve">Collins, B. M., J. D. Miller, A. E. Thode, M. Kelly, J. W. van Wagtendonk, and S. L. Stephens. 2009. Interactions among wildland fires in a long-established Sierra Nevada natural fire area. Ecosystems </w:t>
      </w:r>
      <w:r w:rsidRPr="00113F59">
        <w:rPr>
          <w:b/>
          <w:noProof/>
        </w:rPr>
        <w:t>12</w:t>
      </w:r>
      <w:r w:rsidRPr="00113F59">
        <w:rPr>
          <w:noProof/>
        </w:rPr>
        <w:t>:114-128.</w:t>
      </w:r>
    </w:p>
    <w:p w14:paraId="391AF38C" w14:textId="77777777" w:rsidR="00113F59" w:rsidRPr="00113F59" w:rsidRDefault="00113F59" w:rsidP="00113F59">
      <w:pPr>
        <w:pStyle w:val="EndNoteBibliography"/>
        <w:ind w:left="420" w:hanging="420"/>
        <w:rPr>
          <w:noProof/>
        </w:rPr>
      </w:pPr>
      <w:r w:rsidRPr="00113F59">
        <w:rPr>
          <w:noProof/>
        </w:rPr>
        <w:t xml:space="preserve">Collins, B. M., and S. L. Stephens. 2007. Managing natural wildfires in Sierra Nevada wilderness areas. Frontiers in Ecology and the Environment </w:t>
      </w:r>
      <w:r w:rsidRPr="00113F59">
        <w:rPr>
          <w:b/>
          <w:noProof/>
        </w:rPr>
        <w:t>5</w:t>
      </w:r>
      <w:r w:rsidRPr="00113F59">
        <w:rPr>
          <w:noProof/>
        </w:rPr>
        <w:t>:523-527.</w:t>
      </w:r>
    </w:p>
    <w:p w14:paraId="29226A29" w14:textId="77777777" w:rsidR="00113F59" w:rsidRPr="00113F59" w:rsidRDefault="00113F59" w:rsidP="00113F59">
      <w:pPr>
        <w:pStyle w:val="EndNoteBibliography"/>
        <w:ind w:left="420" w:hanging="420"/>
        <w:rPr>
          <w:noProof/>
        </w:rPr>
      </w:pPr>
      <w:r w:rsidRPr="00113F59">
        <w:rPr>
          <w:noProof/>
        </w:rPr>
        <w:t xml:space="preserve">FRAP. 2017. Fire and Resource Assessment Program. Fire perimeters [Database]. Sacramento, CA: California Department of Forestry and Fire Protection. Available from: </w:t>
      </w:r>
      <w:r w:rsidRPr="00113F59">
        <w:rPr>
          <w:noProof/>
        </w:rPr>
        <w:lastRenderedPageBreak/>
        <w:t>http://frap.fire.ca.gov/data/frapgisdata-sw-fireperimeters_download; last accessed 13-March_2019.</w:t>
      </w:r>
    </w:p>
    <w:p w14:paraId="0B1F0B17" w14:textId="77777777" w:rsidR="00113F59" w:rsidRPr="00113F59" w:rsidRDefault="00113F59" w:rsidP="00113F59">
      <w:pPr>
        <w:pStyle w:val="EndNoteBibliography"/>
        <w:ind w:left="420" w:hanging="420"/>
        <w:rPr>
          <w:noProof/>
        </w:rPr>
      </w:pPr>
      <w:r w:rsidRPr="00113F59">
        <w:rPr>
          <w:noProof/>
        </w:rPr>
        <w:t xml:space="preserve">Grant, G. E., C. L. Tague, and C. D. Allen. 2013. Watering the forest for the trees: an emerging priority for managing water in forest landscapes. Frontiers in Ecology and the Environment </w:t>
      </w:r>
      <w:r w:rsidRPr="00113F59">
        <w:rPr>
          <w:b/>
          <w:noProof/>
        </w:rPr>
        <w:t>11</w:t>
      </w:r>
      <w:r w:rsidRPr="00113F59">
        <w:rPr>
          <w:noProof/>
        </w:rPr>
        <w:t>:314-321.</w:t>
      </w:r>
    </w:p>
    <w:p w14:paraId="229C5E56" w14:textId="77777777" w:rsidR="00113F59" w:rsidRPr="00113F59" w:rsidRDefault="00113F59" w:rsidP="00113F59">
      <w:pPr>
        <w:pStyle w:val="EndNoteBibliography"/>
        <w:ind w:left="420" w:hanging="420"/>
        <w:rPr>
          <w:noProof/>
        </w:rPr>
      </w:pPr>
      <w:r w:rsidRPr="00113F59">
        <w:rPr>
          <w:noProof/>
        </w:rPr>
        <w:t xml:space="preserve">Halekoh, U., and S. Højsgaard. 2014. A Kenward-Roger Approximation and Parametric Bootstrap Methods for Tests in Linear Mixed Models - The R Package pbkrtest. Journal of Statistical Software </w:t>
      </w:r>
      <w:r w:rsidRPr="00113F59">
        <w:rPr>
          <w:b/>
          <w:noProof/>
        </w:rPr>
        <w:t>59</w:t>
      </w:r>
      <w:r w:rsidRPr="00113F59">
        <w:rPr>
          <w:noProof/>
        </w:rPr>
        <w:t>:1-30.</w:t>
      </w:r>
    </w:p>
    <w:p w14:paraId="1FC43AA0" w14:textId="77777777" w:rsidR="00113F59" w:rsidRPr="00113F59" w:rsidRDefault="00113F59" w:rsidP="00113F59">
      <w:pPr>
        <w:pStyle w:val="EndNoteBibliography"/>
        <w:ind w:left="420" w:hanging="420"/>
        <w:rPr>
          <w:noProof/>
        </w:rPr>
      </w:pPr>
      <w:r w:rsidRPr="00113F59">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113F59">
        <w:rPr>
          <w:b/>
          <w:noProof/>
        </w:rPr>
        <w:t>366</w:t>
      </w:r>
      <w:r w:rsidRPr="00113F59">
        <w:rPr>
          <w:noProof/>
        </w:rPr>
        <w:t>:221-250.</w:t>
      </w:r>
    </w:p>
    <w:p w14:paraId="03148A00" w14:textId="77777777" w:rsidR="00113F59" w:rsidRPr="00113F59" w:rsidRDefault="00113F59" w:rsidP="00113F59">
      <w:pPr>
        <w:pStyle w:val="EndNoteBibliography"/>
        <w:ind w:left="420" w:hanging="420"/>
        <w:rPr>
          <w:noProof/>
        </w:rPr>
      </w:pPr>
      <w:r w:rsidRPr="00113F59">
        <w:rPr>
          <w:noProof/>
        </w:rPr>
        <w:t>Larson, A. J., R. T. Belote, C. A. Cansler, S. A. Parks, and M. Dietz. 2013. Latent Resilience in Ponderosa Pine Forest: Effects of Resumed Frequent Fire. Ecological Applications.</w:t>
      </w:r>
    </w:p>
    <w:p w14:paraId="5AF4AAA4" w14:textId="77777777" w:rsidR="00113F59" w:rsidRPr="00113F59" w:rsidRDefault="00113F59" w:rsidP="00113F59">
      <w:pPr>
        <w:pStyle w:val="EndNoteBibliography"/>
        <w:ind w:left="420" w:hanging="420"/>
        <w:rPr>
          <w:noProof/>
        </w:rPr>
      </w:pPr>
      <w:r w:rsidRPr="00113F59">
        <w:rPr>
          <w:noProof/>
        </w:rPr>
        <w:t xml:space="preserve">Liaw, A., and M. J. R. n. Wiener. 2002. Classification and regression by randomForest.  </w:t>
      </w:r>
      <w:r w:rsidRPr="00113F59">
        <w:rPr>
          <w:b/>
          <w:noProof/>
        </w:rPr>
        <w:t>2</w:t>
      </w:r>
      <w:r w:rsidRPr="00113F59">
        <w:rPr>
          <w:noProof/>
        </w:rPr>
        <w:t>:18-22.</w:t>
      </w:r>
    </w:p>
    <w:p w14:paraId="45EFDE3C" w14:textId="77777777" w:rsidR="00113F59" w:rsidRPr="00113F59" w:rsidRDefault="00113F59" w:rsidP="00113F59">
      <w:pPr>
        <w:pStyle w:val="EndNoteBibliography"/>
        <w:ind w:left="420" w:hanging="420"/>
        <w:rPr>
          <w:noProof/>
        </w:rPr>
      </w:pPr>
      <w:r w:rsidRPr="00113F59">
        <w:rPr>
          <w:noProof/>
        </w:rPr>
        <w:t>McGarigal, K., S. A. Cushman, and E. J. C. s. p. p. b. t. a. a. t. U. o. M. Ene, Amherst. Available at the following web site: http://www. umass. edu/landeco/research/fragstats/fragstats. html. 2012. FRAGSTATS v4: spatial pattern analysis program for categorical and continuous maps.</w:t>
      </w:r>
    </w:p>
    <w:p w14:paraId="4FD0E14A" w14:textId="77777777" w:rsidR="00113F59" w:rsidRPr="00113F59" w:rsidRDefault="00113F59" w:rsidP="00113F59">
      <w:pPr>
        <w:pStyle w:val="EndNoteBibliography"/>
        <w:ind w:left="420" w:hanging="420"/>
        <w:rPr>
          <w:noProof/>
        </w:rPr>
      </w:pPr>
      <w:r w:rsidRPr="00113F59">
        <w:rPr>
          <w:noProof/>
        </w:rPr>
        <w:t>McKelvey, K. S., C. N. Skinner, C. Chang, D. C. Erman, S. J. Hussari, D. J. Parsons, J. W. van Wagtendonk, and C. P. Weatherspoon. 1996. An overview of fire in the Sierra Nevada., University of California, Centers for Water and Wildland Resources, Davis, CA.</w:t>
      </w:r>
    </w:p>
    <w:p w14:paraId="4461184C" w14:textId="77777777" w:rsidR="00113F59" w:rsidRPr="00113F59" w:rsidRDefault="00113F59" w:rsidP="00113F59">
      <w:pPr>
        <w:pStyle w:val="EndNoteBibliography"/>
        <w:ind w:left="420" w:hanging="420"/>
        <w:rPr>
          <w:noProof/>
        </w:rPr>
      </w:pPr>
      <w:r w:rsidRPr="00113F59">
        <w:rPr>
          <w:noProof/>
        </w:rPr>
        <w:lastRenderedPageBreak/>
        <w:t>Moore, J., Z. Heath, and B. J. F. S. T. r. U. S. D. o. A. Bulaon. 2015. Aerial detection survey-April 15th-17th, 2015.</w:t>
      </w:r>
    </w:p>
    <w:p w14:paraId="1DB21516" w14:textId="77777777" w:rsidR="00113F59" w:rsidRPr="00113F59" w:rsidRDefault="00113F59" w:rsidP="00113F59">
      <w:pPr>
        <w:pStyle w:val="EndNoteBibliography"/>
        <w:ind w:left="420" w:hanging="420"/>
        <w:rPr>
          <w:noProof/>
        </w:rPr>
      </w:pPr>
      <w:r w:rsidRPr="00113F59">
        <w:rPr>
          <w:noProof/>
        </w:rPr>
        <w:t xml:space="preserve">North, M., B. M. Collins, and S. Stephens. 2012. Using fire to increase the scale, benefits, and future maintenance of fuels treatments. Journal of Forestry </w:t>
      </w:r>
      <w:r w:rsidRPr="00113F59">
        <w:rPr>
          <w:b/>
          <w:noProof/>
        </w:rPr>
        <w:t>110</w:t>
      </w:r>
      <w:r w:rsidRPr="00113F59">
        <w:rPr>
          <w:noProof/>
        </w:rPr>
        <w:t>:392-401.</w:t>
      </w:r>
    </w:p>
    <w:p w14:paraId="6C8827AA" w14:textId="77777777" w:rsidR="00113F59" w:rsidRPr="00113F59" w:rsidRDefault="00113F59" w:rsidP="00113F59">
      <w:pPr>
        <w:pStyle w:val="EndNoteBibliography"/>
        <w:ind w:left="420" w:hanging="420"/>
        <w:rPr>
          <w:noProof/>
        </w:rPr>
      </w:pPr>
      <w:r w:rsidRPr="00113F59">
        <w:rPr>
          <w:noProof/>
        </w:rPr>
        <w:t xml:space="preserve">North, M. P., S. L. Stephens, B. M. Collins, J. K. Agee, G. Aplet, J. F. Franklin, and P. Z. Fulé. 2015. Reform forest fire management. Science </w:t>
      </w:r>
      <w:r w:rsidRPr="00113F59">
        <w:rPr>
          <w:b/>
          <w:noProof/>
        </w:rPr>
        <w:t>349</w:t>
      </w:r>
      <w:r w:rsidRPr="00113F59">
        <w:rPr>
          <w:noProof/>
        </w:rPr>
        <w:t>:1280-1281.</w:t>
      </w:r>
    </w:p>
    <w:p w14:paraId="683851C8" w14:textId="77777777" w:rsidR="00113F59" w:rsidRPr="00113F59" w:rsidRDefault="00113F59" w:rsidP="00113F59">
      <w:pPr>
        <w:pStyle w:val="EndNoteBibliography"/>
        <w:ind w:left="420" w:hanging="420"/>
        <w:rPr>
          <w:noProof/>
        </w:rPr>
      </w:pPr>
      <w:r w:rsidRPr="00113F59">
        <w:rPr>
          <w:noProof/>
        </w:rPr>
        <w:t>Ponisio, L. C., K. Wilkin, L. K. M'Gonigle, K. Kulhanek, L. Cook, R. Thorp, T. Griswold, and C. Kremen. 2016. Pyrodiversity begets plant–pollinator community diversity. Global Change Biology:n/a-n/a.</w:t>
      </w:r>
    </w:p>
    <w:p w14:paraId="07D13EB1" w14:textId="77777777" w:rsidR="00113F59" w:rsidRPr="00113F59" w:rsidRDefault="00113F59" w:rsidP="00113F59">
      <w:pPr>
        <w:pStyle w:val="EndNoteBibliography"/>
        <w:ind w:left="420" w:hanging="420"/>
        <w:rPr>
          <w:noProof/>
        </w:rPr>
      </w:pPr>
      <w:r w:rsidRPr="00113F59">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296ED84C" w14:textId="77777777" w:rsidR="00113F59" w:rsidRPr="00113F59" w:rsidRDefault="00113F59" w:rsidP="00113F59">
      <w:pPr>
        <w:pStyle w:val="EndNoteBibliography"/>
        <w:ind w:left="420" w:hanging="420"/>
        <w:rPr>
          <w:noProof/>
        </w:rPr>
      </w:pPr>
      <w:r w:rsidRPr="00113F59">
        <w:rPr>
          <w:noProof/>
        </w:rPr>
        <w:t xml:space="preserve">Steel, Z. L., H. D. Safford, and J. H. Viers. 2015. The fire frequency-severity relationship and the legacy of fire suppression in California forests. Ecosphere </w:t>
      </w:r>
      <w:r w:rsidRPr="00113F59">
        <w:rPr>
          <w:b/>
          <w:noProof/>
        </w:rPr>
        <w:t>6</w:t>
      </w:r>
      <w:r w:rsidRPr="00113F59">
        <w:rPr>
          <w:noProof/>
        </w:rPr>
        <w:t>:art8.</w:t>
      </w:r>
    </w:p>
    <w:p w14:paraId="6BC071DD" w14:textId="77777777" w:rsidR="00113F59" w:rsidRPr="00113F59" w:rsidRDefault="00113F59" w:rsidP="00113F59">
      <w:pPr>
        <w:pStyle w:val="EndNoteBibliography"/>
        <w:ind w:left="420" w:hanging="420"/>
        <w:rPr>
          <w:noProof/>
        </w:rPr>
      </w:pPr>
      <w:r w:rsidRPr="00113F59">
        <w:rPr>
          <w:noProof/>
        </w:rPr>
        <w:t xml:space="preserve">Stephens, S. L., J. K. Agee, P. Z. Fulé, M. P. North, W. H. Romme, T. W. Swetnam, and M. G. Turner. 2013. Managing forests and fire in changing climates. Science </w:t>
      </w:r>
      <w:r w:rsidRPr="00113F59">
        <w:rPr>
          <w:b/>
          <w:noProof/>
        </w:rPr>
        <w:t>342</w:t>
      </w:r>
      <w:r w:rsidRPr="00113F59">
        <w:rPr>
          <w:noProof/>
        </w:rPr>
        <w:t>:41-42.</w:t>
      </w:r>
    </w:p>
    <w:p w14:paraId="25A2611D" w14:textId="77777777" w:rsidR="00113F59" w:rsidRPr="00113F59" w:rsidRDefault="00113F59" w:rsidP="00113F59">
      <w:pPr>
        <w:pStyle w:val="EndNoteBibliography"/>
        <w:ind w:left="420" w:hanging="420"/>
        <w:rPr>
          <w:noProof/>
        </w:rPr>
      </w:pPr>
      <w:r w:rsidRPr="00113F59">
        <w:rPr>
          <w:noProof/>
        </w:rPr>
        <w:t xml:space="preserve">Stephens, S. L., B. M. Collins, E. Biber, and P. Z. Fulé. 2016. U.S. federal fire and forest policy: emphasizing resilience in dry forests. Ecosphere </w:t>
      </w:r>
      <w:r w:rsidRPr="00113F59">
        <w:rPr>
          <w:b/>
          <w:noProof/>
        </w:rPr>
        <w:t>7</w:t>
      </w:r>
      <w:r w:rsidRPr="00113F59">
        <w:rPr>
          <w:noProof/>
        </w:rPr>
        <w:t>:e01584-n/a.</w:t>
      </w:r>
    </w:p>
    <w:p w14:paraId="3C07DD04" w14:textId="77777777" w:rsidR="00113F59" w:rsidRPr="00113F59" w:rsidRDefault="00113F59" w:rsidP="00113F59">
      <w:pPr>
        <w:pStyle w:val="EndNoteBibliography"/>
        <w:ind w:left="420" w:hanging="420"/>
        <w:rPr>
          <w:noProof/>
        </w:rPr>
      </w:pPr>
      <w:r w:rsidRPr="00113F59">
        <w:rPr>
          <w:noProof/>
        </w:rPr>
        <w:t xml:space="preserve">Stephenson, N. L. 1998. Actual evapotranspiration and deficit: biologically meaningful correlates of vegetation distribution across spatial scales. Journal of Biogeography </w:t>
      </w:r>
      <w:r w:rsidRPr="00113F59">
        <w:rPr>
          <w:b/>
          <w:noProof/>
        </w:rPr>
        <w:t>25</w:t>
      </w:r>
      <w:r w:rsidRPr="00113F59">
        <w:rPr>
          <w:noProof/>
        </w:rPr>
        <w:t>:855-870.</w:t>
      </w:r>
    </w:p>
    <w:p w14:paraId="41317D1E" w14:textId="77777777" w:rsidR="00113F59" w:rsidRPr="00113F59" w:rsidRDefault="00113F59" w:rsidP="00113F59">
      <w:pPr>
        <w:pStyle w:val="EndNoteBibliography"/>
        <w:ind w:left="420" w:hanging="420"/>
        <w:rPr>
          <w:noProof/>
        </w:rPr>
      </w:pPr>
      <w:r w:rsidRPr="00113F59">
        <w:rPr>
          <w:noProof/>
        </w:rPr>
        <w:lastRenderedPageBreak/>
        <w:t xml:space="preserve">Stevens, J. T., B. M. Collins, J. D. Miller, M. P. North, and S. L. Stephens. 2017. Changing spatial patterns of stand-replacing fire in California conifer forests. Forest Ecology and Management </w:t>
      </w:r>
      <w:r w:rsidRPr="00113F59">
        <w:rPr>
          <w:b/>
          <w:noProof/>
        </w:rPr>
        <w:t>406</w:t>
      </w:r>
      <w:r w:rsidRPr="00113F59">
        <w:rPr>
          <w:noProof/>
        </w:rPr>
        <w:t>:28-36.</w:t>
      </w:r>
    </w:p>
    <w:p w14:paraId="5577E7A8" w14:textId="77777777" w:rsidR="00113F59" w:rsidRPr="00113F59" w:rsidRDefault="00113F59" w:rsidP="00113F59">
      <w:pPr>
        <w:pStyle w:val="EndNoteBibliography"/>
        <w:ind w:left="420" w:hanging="420"/>
        <w:rPr>
          <w:noProof/>
        </w:rPr>
      </w:pPr>
      <w:r w:rsidRPr="00113F59">
        <w:rPr>
          <w:noProof/>
        </w:rPr>
        <w:t xml:space="preserve">van Mantgem, P. J., and N. L. Stephenson. 2007. Apparent climatically induced increase of tree mortality rates in a temperate forest. Ecology Letters </w:t>
      </w:r>
      <w:r w:rsidRPr="00113F59">
        <w:rPr>
          <w:b/>
          <w:noProof/>
        </w:rPr>
        <w:t>10</w:t>
      </w:r>
      <w:r w:rsidRPr="00113F59">
        <w:rPr>
          <w:noProof/>
        </w:rPr>
        <w:t>:909-916.</w:t>
      </w:r>
    </w:p>
    <w:p w14:paraId="7A0B1CCB" w14:textId="77777777" w:rsidR="00113F59" w:rsidRPr="00113F59" w:rsidRDefault="00113F59" w:rsidP="00113F59">
      <w:pPr>
        <w:pStyle w:val="EndNoteBibliography"/>
        <w:ind w:left="420" w:hanging="420"/>
        <w:rPr>
          <w:noProof/>
        </w:rPr>
      </w:pPr>
      <w:r w:rsidRPr="00113F59">
        <w:rPr>
          <w:noProof/>
        </w:rPr>
        <w:t xml:space="preserve">van Mantgem, P. J., N. L. Stephenson, J. C. Byrne, L. D. Daniels, J. F. Franklin, P. Z. Fulé, M. E. Harmon, A. J. Larson, J. M. Smith, A. H. Taylor, and T. T. Veblen. 2009. Widespread increase of tree mortality rates in the western United States. Science </w:t>
      </w:r>
      <w:r w:rsidRPr="00113F59">
        <w:rPr>
          <w:b/>
          <w:noProof/>
        </w:rPr>
        <w:t>323</w:t>
      </w:r>
      <w:r w:rsidRPr="00113F59">
        <w:rPr>
          <w:noProof/>
        </w:rPr>
        <w:t>:521-524.</w:t>
      </w:r>
    </w:p>
    <w:p w14:paraId="55D3BBE2" w14:textId="77777777" w:rsidR="00113F59" w:rsidRPr="00113F59" w:rsidRDefault="00113F59" w:rsidP="00113F59">
      <w:pPr>
        <w:pStyle w:val="EndNoteBibliography"/>
        <w:ind w:left="420" w:hanging="420"/>
        <w:rPr>
          <w:noProof/>
        </w:rPr>
      </w:pPr>
      <w:r w:rsidRPr="00113F59">
        <w:rPr>
          <w:noProof/>
        </w:rPr>
        <w:t xml:space="preserve">van Wagtendonk, J. W. 2007. The history and evolution of wildland fire use. Fire Ecology </w:t>
      </w:r>
      <w:r w:rsidRPr="00113F59">
        <w:rPr>
          <w:b/>
          <w:noProof/>
        </w:rPr>
        <w:t>3</w:t>
      </w:r>
      <w:r w:rsidRPr="00113F59">
        <w:rPr>
          <w:noProof/>
        </w:rPr>
        <w:t>:3-17.</w:t>
      </w:r>
    </w:p>
    <w:p w14:paraId="4548A0D6" w14:textId="77777777" w:rsidR="00113F59" w:rsidRPr="00113F59" w:rsidRDefault="00113F59" w:rsidP="00113F59">
      <w:pPr>
        <w:pStyle w:val="EndNoteBibliography"/>
        <w:ind w:left="420" w:hanging="420"/>
        <w:rPr>
          <w:noProof/>
        </w:rPr>
      </w:pPr>
      <w:r w:rsidRPr="00113F59">
        <w:rPr>
          <w:noProof/>
        </w:rPr>
        <w:t xml:space="preserve">Westerling, A. L., and T. W. J. E. Swetnam, Transactions American Geophysical Union. 2003. Interannual to decadal drought and wildfire in the western United States. EOS, Transactions American Geophysical Union </w:t>
      </w:r>
      <w:r w:rsidRPr="00113F59">
        <w:rPr>
          <w:b/>
          <w:noProof/>
        </w:rPr>
        <w:t>84</w:t>
      </w:r>
      <w:r w:rsidRPr="00113F59">
        <w:rPr>
          <w:noProof/>
        </w:rPr>
        <w:t>:545-555.</w:t>
      </w:r>
    </w:p>
    <w:p w14:paraId="285E1297" w14:textId="258047A1"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14B223D8" w:rsidR="006B50C3" w:rsidRPr="006B50C3" w:rsidRDefault="006B50C3" w:rsidP="006B50C3"/>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Gabrielle" w:date="2019-03-28T16:44:00Z" w:initials="G">
    <w:p w14:paraId="1D6931AC" w14:textId="29BDD465" w:rsidR="00690080" w:rsidRDefault="00690080">
      <w:pPr>
        <w:pStyle w:val="CommentText"/>
      </w:pPr>
      <w:r>
        <w:rPr>
          <w:rStyle w:val="CommentReference"/>
        </w:rPr>
        <w:annotationRef/>
      </w:r>
      <w:r>
        <w:t>Does this mean -10 is the mean daily minimum temperature?</w:t>
      </w:r>
    </w:p>
  </w:comment>
  <w:comment w:id="2" w:author="Jens Stevens" w:date="2019-04-22T14:10:00Z" w:initials="JS">
    <w:p w14:paraId="1F3CF501" w14:textId="4F95D66E" w:rsidR="00F8448E" w:rsidRDefault="00F8448E">
      <w:pPr>
        <w:pStyle w:val="CommentText"/>
      </w:pPr>
      <w:r>
        <w:rPr>
          <w:rStyle w:val="CommentReference"/>
        </w:rPr>
        <w:annotationRef/>
      </w:r>
      <w:r>
        <w:t>It was either Sally (I think), Katya or Brandon who wrote this so I defer to them.</w:t>
      </w:r>
    </w:p>
  </w:comment>
  <w:comment w:id="3" w:author="Gabrielle" w:date="2019-03-28T21:59:00Z" w:initials="G">
    <w:p w14:paraId="2F5546E5" w14:textId="1E294BF8" w:rsidR="00690080" w:rsidRDefault="00690080">
      <w:pPr>
        <w:pStyle w:val="CommentText"/>
      </w:pPr>
      <w:r>
        <w:rPr>
          <w:rStyle w:val="CommentReference"/>
        </w:rPr>
        <w:annotationRef/>
      </w:r>
      <w:r>
        <w:t xml:space="preserve">My DEM and Sugarloaf delineation give me a max of </w:t>
      </w:r>
      <w:r w:rsidRPr="0046184A">
        <w:t>3500 m. Where did 3200 come from?</w:t>
      </w:r>
    </w:p>
  </w:comment>
  <w:comment w:id="4" w:author="Jens Stevens" w:date="2019-04-22T18:54:00Z" w:initials="JS">
    <w:p w14:paraId="34FD27AE" w14:textId="5D0D959B" w:rsidR="00724F0C" w:rsidRDefault="00724F0C">
      <w:pPr>
        <w:pStyle w:val="CommentText"/>
      </w:pPr>
      <w:r>
        <w:rPr>
          <w:rStyle w:val="CommentReference"/>
        </w:rPr>
        <w:annotationRef/>
      </w:r>
      <w:r>
        <w:t>Flagging this for Brandon</w:t>
      </w:r>
    </w:p>
  </w:comment>
  <w:comment w:id="5" w:author="Gabrielle" w:date="2019-03-28T16:55:00Z" w:initials="G">
    <w:p w14:paraId="09417A21" w14:textId="1DB9E951" w:rsidR="00690080" w:rsidRDefault="00690080">
      <w:pPr>
        <w:pStyle w:val="CommentText"/>
      </w:pPr>
      <w:r>
        <w:rPr>
          <w:rStyle w:val="CommentReference"/>
        </w:rPr>
        <w:annotationRef/>
      </w:r>
      <w:r>
        <w:t>Do we have info from Stephens Lab forestry plots to compare in more detail? Figure 3 in Collins et al. 2016 is helpful, but I haven’t found something that explicitly compares forest structure between ICB and SCB.</w:t>
      </w:r>
    </w:p>
  </w:comment>
  <w:comment w:id="6" w:author="Jens Stevens" w:date="2019-04-22T18:58:00Z" w:initials="JS">
    <w:p w14:paraId="707C6880" w14:textId="6EA1B605" w:rsidR="00724F0C" w:rsidRDefault="00724F0C">
      <w:pPr>
        <w:pStyle w:val="CommentText"/>
      </w:pPr>
      <w:r>
        <w:rPr>
          <w:rStyle w:val="CommentReference"/>
        </w:rPr>
        <w:annotationRef/>
      </w:r>
      <w:r>
        <w:t>Jens start here</w:t>
      </w:r>
    </w:p>
  </w:comment>
  <w:comment w:id="8" w:author="Jens Stevens" w:date="2019-03-14T15:45:00Z" w:initials="JS">
    <w:p w14:paraId="7ABB1425" w14:textId="31DAB16E" w:rsidR="00690080" w:rsidRDefault="00690080">
      <w:pPr>
        <w:pStyle w:val="CommentText"/>
      </w:pPr>
      <w:r>
        <w:rPr>
          <w:rStyle w:val="CommentReference"/>
        </w:rPr>
        <w:annotationRef/>
      </w:r>
      <w:r>
        <w:t>Katya can you double check this, did you put NA’s in mid-winter if the gauge was buried by snow but there was no damage? Just wanted to make sure this is correct</w:t>
      </w:r>
    </w:p>
  </w:comment>
  <w:comment w:id="9" w:author="Jens Stevens [2]" w:date="2019-03-13T09:18:00Z" w:initials="JS">
    <w:p w14:paraId="188F215A" w14:textId="77777777" w:rsidR="00690080" w:rsidRDefault="00690080"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10" w:author="Jens Stevens" w:date="2019-03-14T10:46:00Z" w:initials="JS">
    <w:p w14:paraId="59D833F8" w14:textId="4E12D06F" w:rsidR="00690080" w:rsidRDefault="00690080">
      <w:pPr>
        <w:pStyle w:val="CommentText"/>
      </w:pPr>
      <w:r>
        <w:rPr>
          <w:rStyle w:val="CommentReference"/>
        </w:rPr>
        <w:annotationRef/>
      </w:r>
      <w:r>
        <w:t>Cite chi-square stat about significance here.</w:t>
      </w:r>
    </w:p>
  </w:comment>
  <w:comment w:id="11" w:author="Jens Stevens [2]" w:date="2019-03-13T09:18:00Z" w:initials="JS">
    <w:p w14:paraId="6C65E0C5" w14:textId="77777777" w:rsidR="00690080" w:rsidRDefault="00690080" w:rsidP="00FF17D0">
      <w:pPr>
        <w:pStyle w:val="CommentText"/>
      </w:pPr>
      <w:r>
        <w:rPr>
          <w:rStyle w:val="CommentReference"/>
        </w:rPr>
        <w:annotationRef/>
      </w:r>
      <w:r>
        <w:t>Hydrological implications here, but the total area in dense meadows is such a drop in the bucket in this landscape…</w:t>
      </w:r>
    </w:p>
  </w:comment>
  <w:comment w:id="12" w:author="Sally Thompson" w:date="2019-03-13T09:18:00Z" w:initials="ST">
    <w:p w14:paraId="4E6D30CF" w14:textId="1C0D1E64" w:rsidR="00690080" w:rsidRDefault="00690080">
      <w:pPr>
        <w:pStyle w:val="CommentText"/>
      </w:pPr>
      <w:r>
        <w:rPr>
          <w:rStyle w:val="CommentReference"/>
        </w:rPr>
        <w:annotationRef/>
      </w:r>
      <w:r>
        <w:t>Can I suggest presenting a map of changes/transitions here?  I think there will be such a strong “no change” background that mapping in this way would cause the actual change to really “pop” out?</w:t>
      </w:r>
    </w:p>
  </w:comment>
  <w:comment w:id="13" w:author="Jens Stevens" w:date="2019-03-14T09:54:00Z" w:initials="JS">
    <w:p w14:paraId="67BA3ABA" w14:textId="19913F90" w:rsidR="00690080" w:rsidRDefault="00690080">
      <w:pPr>
        <w:pStyle w:val="CommentText"/>
      </w:pPr>
      <w:r>
        <w:rPr>
          <w:rStyle w:val="CommentReference"/>
        </w:rPr>
        <w:annotationRef/>
      </w:r>
      <w:r>
        <w:t>Two more sub-panels: forest in 73 becoming other veg, and other veg becoming forest</w:t>
      </w:r>
    </w:p>
  </w:comment>
  <w:comment w:id="19" w:author="Sally Thompson" w:date="2019-03-13T09:18:00Z" w:initials="ST">
    <w:p w14:paraId="2FCB3E25" w14:textId="2F490AB1" w:rsidR="00690080" w:rsidRDefault="00690080">
      <w:pPr>
        <w:pStyle w:val="CommentText"/>
      </w:pPr>
      <w:r>
        <w:rPr>
          <w:rStyle w:val="CommentReference"/>
        </w:rPr>
        <w:annotationRef/>
      </w:r>
      <w:r>
        <w:t>Jens, I really liked this figure, but it is very information dense.  I wonder if you might want to consider making a separate figure for the watershed scale only (as a summary) which is maybe a little more intuitive?  I think the figures in Gabrielle’s FEMS paper (</w:t>
      </w:r>
      <w:proofErr w:type="gramStart"/>
      <w:r w:rsidRPr="009C4159">
        <w:t>https://www.ce.berkeley.edu/sites/default/files/assets/users/thompson/1-s2.0-S0378112717306989-main.pdf</w:t>
      </w:r>
      <w:r>
        <w:t xml:space="preserve">)   </w:t>
      </w:r>
      <w:proofErr w:type="gramEnd"/>
      <w:r>
        <w:t>- e.g. Figure 5, and Figure 6 – provide a really nice intuitive summary of how change proceeded in aggregate (Figure 5 – just showing overall changes in proportion) and in terms of specific transitions (Figure 6) – and are a lot more intuitive than these plots.  I bet you could think of something clever to do with the arrows in a Figure-6-equivalent to also convey the higher/lower than expected nature of transitions (maybe bolded versus dashed outlines or something?).  I would suggest adding 2 figures of this nature, (maybe as subplots of a single Figure 3 that precedes this one, which would then be Figure 4), so that readers also have that “straightforward” take on things.</w:t>
      </w:r>
    </w:p>
  </w:comment>
  <w:comment w:id="20" w:author="Jens Stevens" w:date="2019-03-14T10:03:00Z" w:initials="JS">
    <w:p w14:paraId="2DFF4A3B" w14:textId="6548DFB2" w:rsidR="00690080" w:rsidRDefault="00690080">
      <w:pPr>
        <w:pStyle w:val="CommentText"/>
      </w:pPr>
      <w:r>
        <w:rPr>
          <w:rStyle w:val="CommentReference"/>
        </w:rPr>
        <w:annotationRef/>
      </w:r>
      <w:r>
        <w:t>We will try stating the “straightforward results” in first P of Results, and also adding “change-only” subfigures to Figure 3, and leave this alone for now.</w:t>
      </w:r>
    </w:p>
  </w:comment>
  <w:comment w:id="23" w:author="Sally Thompson" w:date="2019-03-13T09:18:00Z" w:initials="ST">
    <w:p w14:paraId="5C72C250" w14:textId="60753D2D" w:rsidR="00690080" w:rsidRDefault="00690080">
      <w:pPr>
        <w:pStyle w:val="CommentText"/>
      </w:pPr>
      <w:r>
        <w:rPr>
          <w:rStyle w:val="CommentReference"/>
        </w:rPr>
        <w:annotationRef/>
      </w:r>
      <w:r>
        <w:t xml:space="preserve">Is it possible to link the forest types discussed below to the claims we make about SCB being a “less productive” basin?  </w:t>
      </w:r>
    </w:p>
  </w:comment>
  <w:comment w:id="24" w:author="Sally Thompson" w:date="2019-03-13T09:18:00Z" w:initials="ST">
    <w:p w14:paraId="212714F1" w14:textId="1CC33C04" w:rsidR="00690080" w:rsidRDefault="00690080">
      <w:pPr>
        <w:pStyle w:val="CommentText"/>
      </w:pPr>
      <w:r>
        <w:rPr>
          <w:rStyle w:val="CommentReference"/>
        </w:rPr>
        <w:annotationRef/>
      </w:r>
      <w:r>
        <w:t>Figure comments -</w:t>
      </w:r>
      <w:r>
        <w:br/>
      </w:r>
      <w:r>
        <w:br/>
        <w:t>(</w:t>
      </w:r>
      <w:proofErr w:type="spellStart"/>
      <w:r>
        <w:t>i</w:t>
      </w:r>
      <w:proofErr w:type="spellEnd"/>
      <w:r>
        <w:t>) Titles on panel c are cut off, missing numbers of times burned!</w:t>
      </w:r>
      <w:r>
        <w:br/>
      </w:r>
      <w:r>
        <w:br/>
        <w:t>(ii) The asterisks are not really popping out – maybe move them a little lower from the top axis?  How about, instead of asterisks, you shade (grey or similar) the column behind them?</w:t>
      </w:r>
    </w:p>
  </w:comment>
  <w:comment w:id="26" w:author="Sally Thompson" w:date="2019-03-13T09:18:00Z" w:initials="ST">
    <w:p w14:paraId="7460FC90" w14:textId="29B44261" w:rsidR="00690080" w:rsidRDefault="00690080">
      <w:pPr>
        <w:pStyle w:val="CommentText"/>
      </w:pPr>
      <w:r>
        <w:rPr>
          <w:rStyle w:val="CommentReference"/>
        </w:rPr>
        <w:annotationRef/>
      </w:r>
      <w:r>
        <w:t>Should we reorganize this section to start with the empirical observations and THEN present the model as a synthesis and interpretation of these observations?  I find it weird to start with the model and then present the data…?</w:t>
      </w:r>
    </w:p>
  </w:comment>
  <w:comment w:id="27" w:author="Jens Stevens" w:date="2019-03-13T09:18:00Z" w:initials="JS">
    <w:p w14:paraId="0017B134" w14:textId="26552AD2" w:rsidR="00690080" w:rsidRDefault="00690080">
      <w:pPr>
        <w:pStyle w:val="CommentText"/>
      </w:pPr>
      <w:r>
        <w:rPr>
          <w:rStyle w:val="CommentReference"/>
        </w:rPr>
        <w:annotationRef/>
      </w:r>
      <w:r>
        <w:t>Gabrielle</w:t>
      </w:r>
    </w:p>
  </w:comment>
  <w:comment w:id="31" w:author="Jens Stevens" w:date="2019-03-15T10:31:00Z" w:initials="JS">
    <w:p w14:paraId="5B1D0902" w14:textId="54819CA5" w:rsidR="00690080" w:rsidRDefault="00690080">
      <w:pPr>
        <w:pStyle w:val="CommentText"/>
      </w:pPr>
      <w:r>
        <w:rPr>
          <w:rStyle w:val="CommentReference"/>
        </w:rPr>
        <w:annotationRef/>
      </w:r>
      <w:r>
        <w:t>Katya, can you add subfigure letters a, b, c to plot?</w:t>
      </w:r>
    </w:p>
  </w:comment>
  <w:comment w:id="32" w:author="Jens Stevens" w:date="2019-03-15T11:06:00Z" w:initials="JS">
    <w:p w14:paraId="24BE3CA5" w14:textId="77777777" w:rsidR="00690080" w:rsidRDefault="00690080">
      <w:pPr>
        <w:pStyle w:val="CommentText"/>
      </w:pPr>
      <w:r>
        <w:rPr>
          <w:rStyle w:val="CommentReference"/>
        </w:rPr>
        <w:annotationRef/>
      </w:r>
      <w:r>
        <w:t xml:space="preserve">Katya, </w:t>
      </w:r>
    </w:p>
    <w:p w14:paraId="4B8B63A7" w14:textId="3BADDD1D" w:rsidR="00690080" w:rsidRDefault="00690080">
      <w:pPr>
        <w:pStyle w:val="CommentText"/>
      </w:pPr>
      <w:r>
        <w:t>We need to introduce the justification for this method in the methods if we’re going to retain it, as well as to describe the calculation of it in the methods (currently that is in Appendix 1). We also should discuss what the results mean in the paragraph above, in a sentence.</w:t>
      </w:r>
    </w:p>
  </w:comment>
  <w:comment w:id="33" w:author="Ekaterina Rakhmatulina" w:date="2019-03-13T09:18:00Z" w:initials="ER">
    <w:p w14:paraId="0B74D341" w14:textId="77777777" w:rsidR="00690080" w:rsidRDefault="00690080" w:rsidP="00704BF2">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34" w:author="Gabrielle Boisrame" w:date="2019-03-13T09:18:00Z" w:initials="GB">
    <w:p w14:paraId="1BD913F9" w14:textId="77777777" w:rsidR="00690080" w:rsidRDefault="00690080" w:rsidP="00704BF2">
      <w:pPr>
        <w:pStyle w:val="CommentText"/>
      </w:pPr>
      <w:r>
        <w:rPr>
          <w:rStyle w:val="CommentReference"/>
        </w:rPr>
        <w:annotationRef/>
      </w:r>
      <w:r>
        <w:t>That is odd. We can look into it more closely later if it becomes important to our conclusions.</w:t>
      </w:r>
    </w:p>
  </w:comment>
  <w:comment w:id="35" w:author="Jens Stevens" w:date="2019-03-15T10:39:00Z" w:initials="JS">
    <w:p w14:paraId="7F444717" w14:textId="60ED8584" w:rsidR="00690080" w:rsidRDefault="00690080">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36" w:author="Gabrielle Boisrame" w:date="2019-03-26T11:55:00Z" w:initials="GB">
    <w:p w14:paraId="0F5C2B2F" w14:textId="6FFB1C82" w:rsidR="00690080" w:rsidRDefault="00690080">
      <w:pPr>
        <w:pStyle w:val="CommentText"/>
      </w:pPr>
      <w:r>
        <w:rPr>
          <w:rStyle w:val="CommentReference"/>
        </w:rPr>
        <w:annotationRef/>
      </w:r>
      <w:r>
        <w:t>Is it helpful to have this histogram of differences too? I can add a/b labels if we want to keep this.</w:t>
      </w:r>
    </w:p>
  </w:comment>
  <w:comment w:id="37" w:author="Gabrielle Boisrame" w:date="2019-03-15T15:50:00Z" w:initials="GB">
    <w:p w14:paraId="61C9EE70" w14:textId="26093E23" w:rsidR="00690080" w:rsidRDefault="00690080">
      <w:pPr>
        <w:pStyle w:val="CommentText"/>
      </w:pPr>
      <w:r>
        <w:rPr>
          <w:rStyle w:val="CommentReference"/>
        </w:rPr>
        <w:annotationRef/>
      </w:r>
      <w:r>
        <w:t>I’m not sure I love this opening sentence. What is a “shift in vegetation”? ICB did not shift vegetation in terms of what type was dominant, it just had big relative changes in each veg type. Maybe just say something like “Fire-related changes to vegetation cover type were minimal, although there was a slight increase in landscape heterogeneity and in sparse meadow cover. This shift is expected to have produced only minor localized changes to soil moisture.”</w:t>
      </w:r>
    </w:p>
  </w:comment>
  <w:comment w:id="38" w:author="Sally Thompson" w:date="2019-03-13T09:18:00Z" w:initials="ST">
    <w:p w14:paraId="3FEAF102" w14:textId="3A63FD38" w:rsidR="00690080" w:rsidRDefault="00690080">
      <w:pPr>
        <w:pStyle w:val="CommentText"/>
      </w:pPr>
      <w:r>
        <w:rPr>
          <w:rStyle w:val="CommentReference"/>
        </w:rPr>
        <w:annotationRef/>
      </w:r>
      <w:r>
        <w:t>Actually, these are small proportions aren’t they?  Should we be “surprised” that there isn’t much effect?  It’s certainly too small an area to expect a streamflow effect.</w:t>
      </w:r>
    </w:p>
  </w:comment>
  <w:comment w:id="39" w:author="Gabrielle Boisrame" w:date="2019-03-26T11:36:00Z" w:initials="GB">
    <w:p w14:paraId="0186F2C6" w14:textId="3238146F" w:rsidR="00690080" w:rsidRDefault="00690080">
      <w:pPr>
        <w:pStyle w:val="CommentText"/>
      </w:pPr>
      <w:r>
        <w:rPr>
          <w:rStyle w:val="CommentReference"/>
        </w:rPr>
        <w:annotationRef/>
      </w:r>
      <w:r>
        <w:t>Give reference? At some point Scott sent an email about how several fires had been suppressed within Sugarloaf, but I can’t find it right now.</w:t>
      </w:r>
    </w:p>
  </w:comment>
  <w:comment w:id="40" w:author="Gabrielle Boisrame" w:date="2019-03-26T11:33:00Z" w:initials="GB">
    <w:p w14:paraId="1EF15477" w14:textId="099559ED" w:rsidR="00690080" w:rsidRDefault="00690080">
      <w:pPr>
        <w:pStyle w:val="CommentText"/>
      </w:pPr>
      <w:r>
        <w:rPr>
          <w:rStyle w:val="CommentReference"/>
        </w:rPr>
        <w:annotationRef/>
      </w:r>
      <w:r>
        <w:t>Comparable how? Comparable elevation? Climate? Do we really just mean ICB when we say “comparable watersheds”?</w:t>
      </w:r>
    </w:p>
  </w:comment>
  <w:comment w:id="41" w:author="Sally Thompson" w:date="2019-03-13T09:18:00Z" w:initials="ST">
    <w:p w14:paraId="160D6182" w14:textId="2C6B476A" w:rsidR="00690080" w:rsidRDefault="00690080">
      <w:pPr>
        <w:pStyle w:val="CommentText"/>
      </w:pPr>
      <w:r>
        <w:rPr>
          <w:rStyle w:val="CommentReference"/>
        </w:rPr>
        <w:annotationRef/>
      </w:r>
      <w:r>
        <w:t>Do we need to be so tentative?  Isn’t this clear given the data?</w:t>
      </w:r>
    </w:p>
  </w:comment>
  <w:comment w:id="42" w:author="Sally Thompson" w:date="2019-03-13T09:18:00Z" w:initials="ST">
    <w:p w14:paraId="73994D39" w14:textId="3305E7F7" w:rsidR="00690080" w:rsidRDefault="00690080">
      <w:pPr>
        <w:pStyle w:val="CommentText"/>
      </w:pPr>
      <w:r>
        <w:rPr>
          <w:rStyle w:val="CommentReference"/>
        </w:rPr>
        <w:annotationRef/>
      </w:r>
      <w:r>
        <w:t>Check methods for consistency, I'm not sure the 40x80m patch bit is included there yet?</w:t>
      </w:r>
    </w:p>
  </w:comment>
  <w:comment w:id="43" w:author="Sally Thompson" w:date="2019-03-13T09:18:00Z" w:initials="ST">
    <w:p w14:paraId="235FBFDC" w14:textId="2BE14CF4" w:rsidR="00690080" w:rsidRDefault="00690080">
      <w:pPr>
        <w:pStyle w:val="CommentText"/>
      </w:pPr>
      <w:r>
        <w:rPr>
          <w:rStyle w:val="CommentReference"/>
        </w:rPr>
        <w:annotationRef/>
      </w:r>
      <w:r>
        <w:t xml:space="preserve">This would be good stuff to have as RESULTS around landscape metrics, see </w:t>
      </w:r>
      <w:proofErr w:type="spellStart"/>
      <w:r>
        <w:t>prev</w:t>
      </w:r>
      <w:proofErr w:type="spellEnd"/>
      <w:r>
        <w:t xml:space="preserve"> comment.</w:t>
      </w:r>
    </w:p>
  </w:comment>
  <w:comment w:id="44" w:author="Sally Thompson" w:date="2019-03-13T09:18:00Z" w:initials="ST">
    <w:p w14:paraId="04EE7332" w14:textId="64E0ACBA" w:rsidR="00690080" w:rsidRDefault="00690080">
      <w:pPr>
        <w:pStyle w:val="CommentText"/>
      </w:pPr>
      <w:r>
        <w:rPr>
          <w:rStyle w:val="CommentReference"/>
        </w:rPr>
        <w:annotationRef/>
      </w:r>
      <w:r>
        <w:t>So what?  I think I need a summary statement to get the take home message here.</w:t>
      </w:r>
    </w:p>
  </w:comment>
  <w:comment w:id="45" w:author="Sally Thompson" w:date="2019-03-13T09:18:00Z" w:initials="ST">
    <w:p w14:paraId="24DF3632" w14:textId="330E4FC5" w:rsidR="00690080" w:rsidRDefault="00690080">
      <w:pPr>
        <w:pStyle w:val="CommentText"/>
      </w:pPr>
      <w:r>
        <w:rPr>
          <w:rStyle w:val="CommentReference"/>
        </w:rPr>
        <w:annotationRef/>
      </w:r>
      <w:r>
        <w:t>Expected based on ICB or on something else?</w:t>
      </w:r>
    </w:p>
  </w:comment>
  <w:comment w:id="46" w:author="Sally Thompson" w:date="2019-03-13T09:18:00Z" w:initials="ST">
    <w:p w14:paraId="312EE5AB" w14:textId="702995D6" w:rsidR="00690080" w:rsidRDefault="00690080">
      <w:pPr>
        <w:pStyle w:val="CommentText"/>
      </w:pPr>
      <w:r>
        <w:rPr>
          <w:rStyle w:val="CommentReference"/>
        </w:rPr>
        <w:annotationRef/>
      </w:r>
      <w:r>
        <w:t>Do we need to have a methods or results point that makes it clear that the plots surveyed are not balanced across fire severity classes then?</w:t>
      </w:r>
    </w:p>
  </w:comment>
  <w:comment w:id="51" w:author="Jens Stevens" w:date="2019-03-13T09:18:00Z" w:initials="JS">
    <w:p w14:paraId="51C29D74" w14:textId="187805D1" w:rsidR="00690080" w:rsidRDefault="00690080">
      <w:pPr>
        <w:pStyle w:val="CommentText"/>
      </w:pPr>
      <w:r>
        <w:rPr>
          <w:rStyle w:val="CommentReference"/>
        </w:rPr>
        <w:annotationRef/>
      </w:r>
      <w:r>
        <w:t>Scott, do we have a fire history from this watershed that we can cite? Maybe Tony has an idea?</w:t>
      </w:r>
    </w:p>
  </w:comment>
  <w:comment w:id="52" w:author="Brandon Collins" w:date="2019-03-13T14:42:00Z" w:initials="BC">
    <w:p w14:paraId="0162CC70" w14:textId="23232E57" w:rsidR="00690080" w:rsidRDefault="00690080">
      <w:pPr>
        <w:pStyle w:val="CommentText"/>
      </w:pPr>
      <w:r>
        <w:rPr>
          <w:rStyle w:val="CommentReference"/>
        </w:rPr>
        <w:annotationRef/>
      </w:r>
      <w:r>
        <w:t>Replace with Collins and Stephens (2007)</w:t>
      </w:r>
    </w:p>
  </w:comment>
  <w:comment w:id="53" w:author="Jens Stevens" w:date="2019-03-13T10:12:00Z" w:initials="JS">
    <w:p w14:paraId="081349AD" w14:textId="5C31FD02" w:rsidR="00690080" w:rsidRDefault="00690080">
      <w:pPr>
        <w:pStyle w:val="CommentText"/>
      </w:pPr>
      <w:r>
        <w:rPr>
          <w:rStyle w:val="CommentReference"/>
        </w:rPr>
        <w:annotationRef/>
      </w:r>
      <w:r>
        <w:t>Isn’t there a citation somewhere that focuses specifically on large tree mortality? Can’t find it at the moment…</w:t>
      </w:r>
    </w:p>
    <w:p w14:paraId="75074C1D" w14:textId="77777777" w:rsidR="00690080" w:rsidRDefault="00690080">
      <w:pPr>
        <w:pStyle w:val="CommentText"/>
      </w:pPr>
    </w:p>
    <w:p w14:paraId="07A42139" w14:textId="2DEED71D" w:rsidR="00690080" w:rsidRDefault="00690080">
      <w:pPr>
        <w:pStyle w:val="CommentText"/>
      </w:pPr>
      <w:r>
        <w:t xml:space="preserve">Yes we have a fire history from the site, it is in </w:t>
      </w:r>
      <w:r w:rsidRPr="00C423A8">
        <w:t>Collins, B.M. and S.L. Stephens.  2007.  Managing Natural Fires in Sierra Nevada Wilderness Areas.  Frontiers in Ecology and the Environment 5(10): 523-52</w:t>
      </w:r>
    </w:p>
  </w:comment>
  <w:comment w:id="54" w:author="Brandon Collins" w:date="2019-03-13T14:46:00Z" w:initials="BC">
    <w:p w14:paraId="3999B8A3" w14:textId="77777777" w:rsidR="00690080" w:rsidRDefault="00690080">
      <w:pPr>
        <w:pStyle w:val="CommentText"/>
      </w:pPr>
      <w:r>
        <w:rPr>
          <w:rStyle w:val="CommentReference"/>
        </w:rPr>
        <w:annotationRef/>
      </w:r>
      <w:r>
        <w:t>How about this one:</w:t>
      </w:r>
    </w:p>
    <w:p w14:paraId="09BD40D8" w14:textId="1B4EA4C7" w:rsidR="00690080" w:rsidRDefault="00690080">
      <w:pPr>
        <w:pStyle w:val="CommentText"/>
      </w:pPr>
      <w:r w:rsidRPr="00384760">
        <w:t>Das, A. J., N. L. Stephenson, and K. P. Davis. 2016. Why do trees die? Characterizing the drivers of background tree mortality. Ecology 97:2616-2627.</w:t>
      </w:r>
    </w:p>
  </w:comment>
  <w:comment w:id="55" w:author="Sally Thompson" w:date="2019-03-13T09:18:00Z" w:initials="ST">
    <w:p w14:paraId="12D7CCB5" w14:textId="4CC02E9A" w:rsidR="00690080" w:rsidRDefault="00690080">
      <w:pPr>
        <w:pStyle w:val="CommentText"/>
      </w:pPr>
      <w:r>
        <w:rPr>
          <w:rStyle w:val="CommentReference"/>
        </w:rPr>
        <w:annotationRef/>
      </w:r>
      <w:r>
        <w:t>This all comes down to the “why” of the veg transition to wet meadow – is it driven by nonlocal veg changes (more water arriving at wet sites), or by local veg change + topography/hydrologic conditions (wet sites that have been encroached upon becoming drier and then wetter once encroaching trees removed)</w:t>
      </w:r>
    </w:p>
  </w:comment>
  <w:comment w:id="61" w:author="Sally Thompson" w:date="2019-03-13T09:18:00Z" w:initials="ST">
    <w:p w14:paraId="186C9D70" w14:textId="50D3F715" w:rsidR="00690080" w:rsidRDefault="00690080">
      <w:pPr>
        <w:pStyle w:val="CommentText"/>
      </w:pPr>
      <w:r>
        <w:rPr>
          <w:rStyle w:val="CommentReference"/>
        </w:rPr>
        <w:annotationRef/>
      </w:r>
      <w:r>
        <w:t>I don’t think we have any evidence that soils are poorly drained in ICB.  Gabby?</w:t>
      </w:r>
    </w:p>
  </w:comment>
  <w:comment w:id="62" w:author="Gabrielle Boisrame" w:date="2019-04-18T11:30:00Z" w:initials="GB">
    <w:p w14:paraId="52AE7AD4" w14:textId="11EC71D2" w:rsidR="00690080" w:rsidRDefault="00690080">
      <w:pPr>
        <w:pStyle w:val="CommentText"/>
      </w:pPr>
      <w:r>
        <w:rPr>
          <w:rStyle w:val="CommentReference"/>
        </w:rPr>
        <w:annotationRef/>
      </w:r>
      <w:r>
        <w:t xml:space="preserve">The soils are pretty similar in terms of texture (See new Table A.1 in appendix). Anecdotally, I remember the soils seeming less dense in SCB, but we didn’t get any bulk density measurements. </w:t>
      </w:r>
    </w:p>
  </w:comment>
  <w:comment w:id="63" w:author="Jens Stevens" w:date="2019-03-13T09:18:00Z" w:initials="JS">
    <w:p w14:paraId="3F5B85EE" w14:textId="0B82D2D9" w:rsidR="00690080" w:rsidRDefault="00690080">
      <w:pPr>
        <w:pStyle w:val="CommentText"/>
      </w:pPr>
      <w:r>
        <w:rPr>
          <w:rStyle w:val="CommentReference"/>
        </w:rPr>
        <w:annotationRef/>
      </w:r>
      <w:r>
        <w:t>Gabrielle/Katya/Sally</w:t>
      </w:r>
    </w:p>
  </w:comment>
  <w:comment w:id="64" w:author="Jens Stevens" w:date="2019-03-13T09:18:00Z" w:initials="JS">
    <w:p w14:paraId="4138141B" w14:textId="7C2883D9" w:rsidR="00690080" w:rsidRDefault="00690080">
      <w:pPr>
        <w:pStyle w:val="CommentText"/>
      </w:pPr>
      <w:r>
        <w:rPr>
          <w:rStyle w:val="CommentReference"/>
        </w:rPr>
        <w:annotationRef/>
      </w:r>
      <w:r>
        <w:t>Scott/Brandon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6931AC" w15:done="0"/>
  <w15:commentEx w15:paraId="1F3CF501" w15:paraIdParent="1D6931AC" w15:done="0"/>
  <w15:commentEx w15:paraId="2F5546E5" w15:done="0"/>
  <w15:commentEx w15:paraId="34FD27AE" w15:paraIdParent="2F5546E5" w15:done="0"/>
  <w15:commentEx w15:paraId="09417A21" w15:done="0"/>
  <w15:commentEx w15:paraId="707C6880" w15:done="0"/>
  <w15:commentEx w15:paraId="7ABB1425" w15:done="0"/>
  <w15:commentEx w15:paraId="188F215A" w15:done="0"/>
  <w15:commentEx w15:paraId="59D833F8" w15:done="0"/>
  <w15:commentEx w15:paraId="6C65E0C5" w15:done="0"/>
  <w15:commentEx w15:paraId="4E6D30CF" w15:done="0"/>
  <w15:commentEx w15:paraId="67BA3ABA" w15:paraIdParent="4E6D30CF" w15:done="0"/>
  <w15:commentEx w15:paraId="2FCB3E25" w15:done="0"/>
  <w15:commentEx w15:paraId="2DFF4A3B" w15:paraIdParent="2FCB3E25" w15:done="0"/>
  <w15:commentEx w15:paraId="5C72C250" w15:done="0"/>
  <w15:commentEx w15:paraId="212714F1" w15:done="0"/>
  <w15:commentEx w15:paraId="7460FC90" w15:done="0"/>
  <w15:commentEx w15:paraId="0017B134" w15:done="0"/>
  <w15:commentEx w15:paraId="5B1D0902" w15:done="0"/>
  <w15:commentEx w15:paraId="4B8B63A7" w15:done="0"/>
  <w15:commentEx w15:paraId="0B74D341" w15:done="0"/>
  <w15:commentEx w15:paraId="1BD913F9" w15:paraIdParent="0B74D341" w15:done="0"/>
  <w15:commentEx w15:paraId="7F444717" w15:paraIdParent="0B74D341" w15:done="0"/>
  <w15:commentEx w15:paraId="0F5C2B2F" w15:done="0"/>
  <w15:commentEx w15:paraId="61C9EE70" w15:done="0"/>
  <w15:commentEx w15:paraId="3FEAF102" w15:done="0"/>
  <w15:commentEx w15:paraId="0186F2C6" w15:done="0"/>
  <w15:commentEx w15:paraId="1EF15477" w15:done="0"/>
  <w15:commentEx w15:paraId="160D6182" w15:done="0"/>
  <w15:commentEx w15:paraId="73994D39" w15:done="0"/>
  <w15:commentEx w15:paraId="235FBFDC" w15:done="0"/>
  <w15:commentEx w15:paraId="04EE7332" w15:done="0"/>
  <w15:commentEx w15:paraId="24DF3632" w15:done="0"/>
  <w15:commentEx w15:paraId="312EE5AB" w15:done="0"/>
  <w15:commentEx w15:paraId="51C29D74" w15:done="0"/>
  <w15:commentEx w15:paraId="0162CC70" w15:paraIdParent="51C29D74" w15:done="0"/>
  <w15:commentEx w15:paraId="07A42139" w15:done="0"/>
  <w15:commentEx w15:paraId="09BD40D8" w15:paraIdParent="07A42139" w15:done="0"/>
  <w15:commentEx w15:paraId="12D7CCB5" w15:done="0"/>
  <w15:commentEx w15:paraId="186C9D70" w15:done="0"/>
  <w15:commentEx w15:paraId="52AE7AD4" w15:paraIdParent="186C9D70" w15:done="0"/>
  <w15:commentEx w15:paraId="3F5B85EE" w15:done="0"/>
  <w15:commentEx w15:paraId="413814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6931AC" w16cid:durableId="2068468B"/>
  <w16cid:commentId w16cid:paraId="1F3CF501" w16cid:durableId="206849E5"/>
  <w16cid:commentId w16cid:paraId="2F5546E5" w16cid:durableId="20684693"/>
  <w16cid:commentId w16cid:paraId="34FD27AE" w16cid:durableId="20688C4A"/>
  <w16cid:commentId w16cid:paraId="09417A21" w16cid:durableId="20684694"/>
  <w16cid:commentId w16cid:paraId="707C6880" w16cid:durableId="20688D6D"/>
  <w16cid:commentId w16cid:paraId="7ABB1425" w16cid:durableId="2034F57C"/>
  <w16cid:commentId w16cid:paraId="188F215A" w16cid:durableId="1F7C08D9"/>
  <w16cid:commentId w16cid:paraId="59D833F8" w16cid:durableId="2034AF82"/>
  <w16cid:commentId w16cid:paraId="6C65E0C5" w16cid:durableId="1F7C08DB"/>
  <w16cid:commentId w16cid:paraId="4E6D30CF" w16cid:durableId="20337D79"/>
  <w16cid:commentId w16cid:paraId="67BA3ABA" w16cid:durableId="2034A35C"/>
  <w16cid:commentId w16cid:paraId="2FCB3E25" w16cid:durableId="20337D7A"/>
  <w16cid:commentId w16cid:paraId="2DFF4A3B" w16cid:durableId="2034A581"/>
  <w16cid:commentId w16cid:paraId="5C72C250" w16cid:durableId="20337D7B"/>
  <w16cid:commentId w16cid:paraId="212714F1" w16cid:durableId="20337D7D"/>
  <w16cid:commentId w16cid:paraId="7460FC90" w16cid:durableId="20337D7E"/>
  <w16cid:commentId w16cid:paraId="0017B134" w16cid:durableId="202FC702"/>
  <w16cid:commentId w16cid:paraId="5B1D0902" w16cid:durableId="2035FD94"/>
  <w16cid:commentId w16cid:paraId="4B8B63A7" w16cid:durableId="203605D2"/>
  <w16cid:commentId w16cid:paraId="0B74D341" w16cid:durableId="1FD76325"/>
  <w16cid:commentId w16cid:paraId="1BD913F9" w16cid:durableId="1FE0830E"/>
  <w16cid:commentId w16cid:paraId="7F444717" w16cid:durableId="2035FF78"/>
  <w16cid:commentId w16cid:paraId="0F5C2B2F" w16cid:durableId="206846AB"/>
  <w16cid:commentId w16cid:paraId="61C9EE70" w16cid:durableId="206846AC"/>
  <w16cid:commentId w16cid:paraId="3FEAF102" w16cid:durableId="20337D8A"/>
  <w16cid:commentId w16cid:paraId="0186F2C6" w16cid:durableId="206846AE"/>
  <w16cid:commentId w16cid:paraId="1EF15477" w16cid:durableId="206846AF"/>
  <w16cid:commentId w16cid:paraId="160D6182" w16cid:durableId="20337D8B"/>
  <w16cid:commentId w16cid:paraId="73994D39" w16cid:durableId="20337D8C"/>
  <w16cid:commentId w16cid:paraId="235FBFDC" w16cid:durableId="20337D8D"/>
  <w16cid:commentId w16cid:paraId="04EE7332" w16cid:durableId="20337D8E"/>
  <w16cid:commentId w16cid:paraId="24DF3632" w16cid:durableId="20337D8F"/>
  <w16cid:commentId w16cid:paraId="312EE5AB" w16cid:durableId="20337D90"/>
  <w16cid:commentId w16cid:paraId="51C29D74" w16cid:durableId="202FFC3C"/>
  <w16cid:commentId w16cid:paraId="0162CC70" w16cid:durableId="20339555"/>
  <w16cid:commentId w16cid:paraId="07A42139" w16cid:durableId="20337D93"/>
  <w16cid:commentId w16cid:paraId="09BD40D8" w16cid:durableId="20339639"/>
  <w16cid:commentId w16cid:paraId="12D7CCB5" w16cid:durableId="20337D94"/>
  <w16cid:commentId w16cid:paraId="186C9D70" w16cid:durableId="20337D95"/>
  <w16cid:commentId w16cid:paraId="52AE7AD4" w16cid:durableId="206846BC"/>
  <w16cid:commentId w16cid:paraId="3F5B85EE" w16cid:durableId="20300294"/>
  <w16cid:commentId w16cid:paraId="4138141B" w16cid:durableId="203002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0442EC" w14:textId="77777777" w:rsidR="00255482" w:rsidRDefault="00255482" w:rsidP="00D55DA2">
      <w:r>
        <w:separator/>
      </w:r>
    </w:p>
  </w:endnote>
  <w:endnote w:type="continuationSeparator" w:id="0">
    <w:p w14:paraId="46DF6F2F" w14:textId="77777777" w:rsidR="00255482" w:rsidRDefault="00255482" w:rsidP="00D55DA2">
      <w:r>
        <w:continuationSeparator/>
      </w:r>
    </w:p>
  </w:endnote>
  <w:endnote w:type="continuationNotice" w:id="1">
    <w:p w14:paraId="507D7F5C" w14:textId="77777777" w:rsidR="00255482" w:rsidRDefault="002554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GothicM">
    <w:altName w:val="HGｺﾞｼｯｸM"/>
    <w:panose1 w:val="020B060402020202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690080" w:rsidRDefault="00690080"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690080" w:rsidRDefault="00690080"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10452C5F" w:rsidR="00690080" w:rsidRDefault="00690080"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0D3A7669" w14:textId="77777777" w:rsidR="00690080" w:rsidRDefault="00690080"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C1B599" w14:textId="77777777" w:rsidR="00255482" w:rsidRDefault="00255482" w:rsidP="00D55DA2">
      <w:r>
        <w:separator/>
      </w:r>
    </w:p>
  </w:footnote>
  <w:footnote w:type="continuationSeparator" w:id="0">
    <w:p w14:paraId="73562050" w14:textId="77777777" w:rsidR="00255482" w:rsidRDefault="00255482" w:rsidP="00D55DA2">
      <w:r>
        <w:continuationSeparator/>
      </w:r>
    </w:p>
  </w:footnote>
  <w:footnote w:type="continuationNotice" w:id="1">
    <w:p w14:paraId="29B39103" w14:textId="77777777" w:rsidR="00255482" w:rsidRDefault="0025548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le">
    <w15:presenceInfo w15:providerId="None" w15:userId="Gabrielle"/>
  </w15:person>
  <w15:person w15:author="Jens Stevens">
    <w15:presenceInfo w15:providerId="None" w15:userId="Jens Stevens"/>
  </w15:person>
  <w15:person w15:author="Jens Stevens [2]">
    <w15:presenceInfo w15:providerId="Windows Live" w15:userId="ea8d6281ed9038ac"/>
  </w15:person>
  <w15:person w15:author="Sally Thompson">
    <w15:presenceInfo w15:providerId="AD" w15:userId="S::sallyt@berkeley.edu::d1d1f16a-ec2b-4737-9ead-11df4814808d"/>
  </w15:person>
  <w15:person w15:author="Ekaterina Rakhmatulina">
    <w15:presenceInfo w15:providerId="Windows Live" w15:userId="26389bc3b0d5e458"/>
  </w15:person>
  <w15:person w15:author="Gabrielle Boisrame">
    <w15:presenceInfo w15:providerId="AD" w15:userId="S-1-5-21-2983108227-3104936336-457092868-27413"/>
  </w15:person>
  <w15:person w15:author="Brandon Collins">
    <w15:presenceInfo w15:providerId="None" w15:userId="Brandon Col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935&lt;/item&gt;&lt;item&gt;2189&lt;/item&gt;&lt;item&gt;2629&lt;/item&gt;&lt;item&gt;2769&lt;/item&gt;&lt;item&gt;2831&lt;/item&gt;&lt;item&gt;2875&lt;/item&gt;&lt;item&gt;3083&lt;/item&gt;&lt;item&gt;3085&lt;/item&gt;&lt;item&gt;3272&lt;/item&gt;&lt;item&gt;3289&lt;/item&gt;&lt;item&gt;3327&lt;/item&gt;&lt;item&gt;3465&lt;/item&gt;&lt;item&gt;3499&lt;/item&gt;&lt;item&gt;3559&lt;/item&gt;&lt;item&gt;3563&lt;/item&gt;&lt;item&gt;3726&lt;/item&gt;&lt;item&gt;3727&lt;/item&gt;&lt;item&gt;3728&lt;/item&gt;&lt;item&gt;3734&lt;/item&gt;&lt;item&gt;3735&lt;/item&gt;&lt;item&gt;3736&lt;/item&gt;&lt;item&gt;3737&lt;/item&gt;&lt;item&gt;3762&lt;/item&gt;&lt;item&gt;3763&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5F98"/>
    <w:rsid w:val="00066F63"/>
    <w:rsid w:val="0006746A"/>
    <w:rsid w:val="0007030B"/>
    <w:rsid w:val="0007073A"/>
    <w:rsid w:val="000732D6"/>
    <w:rsid w:val="00076EE7"/>
    <w:rsid w:val="0008070D"/>
    <w:rsid w:val="00082E0B"/>
    <w:rsid w:val="00083323"/>
    <w:rsid w:val="000838C2"/>
    <w:rsid w:val="00084F14"/>
    <w:rsid w:val="000851B6"/>
    <w:rsid w:val="00086655"/>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26C3"/>
    <w:rsid w:val="000E323A"/>
    <w:rsid w:val="000E588D"/>
    <w:rsid w:val="000E7998"/>
    <w:rsid w:val="000F2185"/>
    <w:rsid w:val="000F496C"/>
    <w:rsid w:val="00100B17"/>
    <w:rsid w:val="0010432E"/>
    <w:rsid w:val="0010444A"/>
    <w:rsid w:val="0011291D"/>
    <w:rsid w:val="0011372E"/>
    <w:rsid w:val="00113F59"/>
    <w:rsid w:val="001146A6"/>
    <w:rsid w:val="00115ACD"/>
    <w:rsid w:val="00116583"/>
    <w:rsid w:val="00121D51"/>
    <w:rsid w:val="00123839"/>
    <w:rsid w:val="001276AC"/>
    <w:rsid w:val="001301F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6145E"/>
    <w:rsid w:val="00163046"/>
    <w:rsid w:val="00166CC8"/>
    <w:rsid w:val="00170F6F"/>
    <w:rsid w:val="00172B54"/>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10626"/>
    <w:rsid w:val="00211BDE"/>
    <w:rsid w:val="00221EA6"/>
    <w:rsid w:val="002222E8"/>
    <w:rsid w:val="00222366"/>
    <w:rsid w:val="00223D6B"/>
    <w:rsid w:val="00230B00"/>
    <w:rsid w:val="00230BA5"/>
    <w:rsid w:val="002316B0"/>
    <w:rsid w:val="002323D4"/>
    <w:rsid w:val="0023250F"/>
    <w:rsid w:val="00233343"/>
    <w:rsid w:val="0023430A"/>
    <w:rsid w:val="00235172"/>
    <w:rsid w:val="00237853"/>
    <w:rsid w:val="00240AA7"/>
    <w:rsid w:val="00242577"/>
    <w:rsid w:val="00244733"/>
    <w:rsid w:val="00246C8D"/>
    <w:rsid w:val="00247216"/>
    <w:rsid w:val="0024763A"/>
    <w:rsid w:val="00250334"/>
    <w:rsid w:val="00250CC1"/>
    <w:rsid w:val="00250F8C"/>
    <w:rsid w:val="00254A8F"/>
    <w:rsid w:val="00255482"/>
    <w:rsid w:val="00255E0B"/>
    <w:rsid w:val="00257C2B"/>
    <w:rsid w:val="002608DB"/>
    <w:rsid w:val="00261730"/>
    <w:rsid w:val="00261B20"/>
    <w:rsid w:val="00271239"/>
    <w:rsid w:val="002723CC"/>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580D"/>
    <w:rsid w:val="003C5CCB"/>
    <w:rsid w:val="003C62DB"/>
    <w:rsid w:val="003C77F4"/>
    <w:rsid w:val="003C7A9E"/>
    <w:rsid w:val="003C7DBB"/>
    <w:rsid w:val="003D273E"/>
    <w:rsid w:val="003D4882"/>
    <w:rsid w:val="003E3E80"/>
    <w:rsid w:val="003E401C"/>
    <w:rsid w:val="003E5F7E"/>
    <w:rsid w:val="003F001A"/>
    <w:rsid w:val="003F1170"/>
    <w:rsid w:val="003F172A"/>
    <w:rsid w:val="003F19D7"/>
    <w:rsid w:val="003F4FF7"/>
    <w:rsid w:val="003F5D51"/>
    <w:rsid w:val="003F69B0"/>
    <w:rsid w:val="00400B4C"/>
    <w:rsid w:val="004049FF"/>
    <w:rsid w:val="004061B6"/>
    <w:rsid w:val="00406919"/>
    <w:rsid w:val="00410DCD"/>
    <w:rsid w:val="004111EF"/>
    <w:rsid w:val="00414B24"/>
    <w:rsid w:val="004152FC"/>
    <w:rsid w:val="0042022B"/>
    <w:rsid w:val="0042069B"/>
    <w:rsid w:val="004206A3"/>
    <w:rsid w:val="00420E77"/>
    <w:rsid w:val="00423CCA"/>
    <w:rsid w:val="00424424"/>
    <w:rsid w:val="004254BD"/>
    <w:rsid w:val="00425786"/>
    <w:rsid w:val="004275F6"/>
    <w:rsid w:val="00430B14"/>
    <w:rsid w:val="0043254B"/>
    <w:rsid w:val="00433F57"/>
    <w:rsid w:val="00440373"/>
    <w:rsid w:val="004404D6"/>
    <w:rsid w:val="004404EB"/>
    <w:rsid w:val="004406D6"/>
    <w:rsid w:val="00444319"/>
    <w:rsid w:val="004450CE"/>
    <w:rsid w:val="004453E3"/>
    <w:rsid w:val="00445D75"/>
    <w:rsid w:val="0044673E"/>
    <w:rsid w:val="00447673"/>
    <w:rsid w:val="00452E19"/>
    <w:rsid w:val="00453AAC"/>
    <w:rsid w:val="004576CD"/>
    <w:rsid w:val="0046019A"/>
    <w:rsid w:val="0046184A"/>
    <w:rsid w:val="00466D16"/>
    <w:rsid w:val="00467164"/>
    <w:rsid w:val="00467CA1"/>
    <w:rsid w:val="004711FF"/>
    <w:rsid w:val="004741DE"/>
    <w:rsid w:val="0047444A"/>
    <w:rsid w:val="004826B5"/>
    <w:rsid w:val="00483902"/>
    <w:rsid w:val="00484A07"/>
    <w:rsid w:val="00485FD5"/>
    <w:rsid w:val="00490D35"/>
    <w:rsid w:val="004914A4"/>
    <w:rsid w:val="0049296C"/>
    <w:rsid w:val="00494810"/>
    <w:rsid w:val="0049562C"/>
    <w:rsid w:val="00495845"/>
    <w:rsid w:val="00496801"/>
    <w:rsid w:val="004971DF"/>
    <w:rsid w:val="00497A36"/>
    <w:rsid w:val="00497A5E"/>
    <w:rsid w:val="004A0BCA"/>
    <w:rsid w:val="004A7728"/>
    <w:rsid w:val="004B0395"/>
    <w:rsid w:val="004B06D0"/>
    <w:rsid w:val="004B6C15"/>
    <w:rsid w:val="004B7404"/>
    <w:rsid w:val="004C43C0"/>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4C3C"/>
    <w:rsid w:val="00505174"/>
    <w:rsid w:val="005051F2"/>
    <w:rsid w:val="0050656A"/>
    <w:rsid w:val="00513760"/>
    <w:rsid w:val="00513B0D"/>
    <w:rsid w:val="00516841"/>
    <w:rsid w:val="00517A95"/>
    <w:rsid w:val="00520373"/>
    <w:rsid w:val="0052098F"/>
    <w:rsid w:val="00522FA8"/>
    <w:rsid w:val="00523195"/>
    <w:rsid w:val="00526BDE"/>
    <w:rsid w:val="00527361"/>
    <w:rsid w:val="00527EC9"/>
    <w:rsid w:val="00530CA1"/>
    <w:rsid w:val="00531A2E"/>
    <w:rsid w:val="00533CFE"/>
    <w:rsid w:val="005402A8"/>
    <w:rsid w:val="005403CA"/>
    <w:rsid w:val="00542197"/>
    <w:rsid w:val="00546827"/>
    <w:rsid w:val="00547A11"/>
    <w:rsid w:val="00550D1E"/>
    <w:rsid w:val="0055355C"/>
    <w:rsid w:val="00553B8E"/>
    <w:rsid w:val="00554EFF"/>
    <w:rsid w:val="00554F03"/>
    <w:rsid w:val="005569AD"/>
    <w:rsid w:val="00561DB2"/>
    <w:rsid w:val="00565DB7"/>
    <w:rsid w:val="00566E8B"/>
    <w:rsid w:val="005702BD"/>
    <w:rsid w:val="00574A02"/>
    <w:rsid w:val="00575E32"/>
    <w:rsid w:val="00576926"/>
    <w:rsid w:val="00581374"/>
    <w:rsid w:val="0058792C"/>
    <w:rsid w:val="00590376"/>
    <w:rsid w:val="005906B2"/>
    <w:rsid w:val="00590EC2"/>
    <w:rsid w:val="00592E9E"/>
    <w:rsid w:val="00595439"/>
    <w:rsid w:val="005A15F0"/>
    <w:rsid w:val="005A4683"/>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13A13"/>
    <w:rsid w:val="00617A6F"/>
    <w:rsid w:val="00621ADE"/>
    <w:rsid w:val="00623DD0"/>
    <w:rsid w:val="00624CB7"/>
    <w:rsid w:val="00625552"/>
    <w:rsid w:val="00626985"/>
    <w:rsid w:val="00627841"/>
    <w:rsid w:val="00630392"/>
    <w:rsid w:val="0063201D"/>
    <w:rsid w:val="00632900"/>
    <w:rsid w:val="00633E62"/>
    <w:rsid w:val="0063439C"/>
    <w:rsid w:val="00635DC0"/>
    <w:rsid w:val="006428C5"/>
    <w:rsid w:val="00643F97"/>
    <w:rsid w:val="00646250"/>
    <w:rsid w:val="00646585"/>
    <w:rsid w:val="00651B18"/>
    <w:rsid w:val="0065240D"/>
    <w:rsid w:val="00652E3A"/>
    <w:rsid w:val="0065308B"/>
    <w:rsid w:val="00654C21"/>
    <w:rsid w:val="006558CD"/>
    <w:rsid w:val="00662D7B"/>
    <w:rsid w:val="00665583"/>
    <w:rsid w:val="00667423"/>
    <w:rsid w:val="00671970"/>
    <w:rsid w:val="00671C7B"/>
    <w:rsid w:val="006762A0"/>
    <w:rsid w:val="006800F7"/>
    <w:rsid w:val="006830F1"/>
    <w:rsid w:val="00684433"/>
    <w:rsid w:val="00685E70"/>
    <w:rsid w:val="00686FDC"/>
    <w:rsid w:val="00690080"/>
    <w:rsid w:val="00692085"/>
    <w:rsid w:val="006932E6"/>
    <w:rsid w:val="0069666A"/>
    <w:rsid w:val="006A2E82"/>
    <w:rsid w:val="006A3DFE"/>
    <w:rsid w:val="006B0BF7"/>
    <w:rsid w:val="006B50C3"/>
    <w:rsid w:val="006B545F"/>
    <w:rsid w:val="006B640B"/>
    <w:rsid w:val="006B6F82"/>
    <w:rsid w:val="006C1218"/>
    <w:rsid w:val="006C1E67"/>
    <w:rsid w:val="006C255B"/>
    <w:rsid w:val="006C3009"/>
    <w:rsid w:val="006C3C82"/>
    <w:rsid w:val="006D0C70"/>
    <w:rsid w:val="006D11A9"/>
    <w:rsid w:val="006E0810"/>
    <w:rsid w:val="006E17F3"/>
    <w:rsid w:val="006E5DA9"/>
    <w:rsid w:val="006E61CB"/>
    <w:rsid w:val="006E7CD5"/>
    <w:rsid w:val="006F0C26"/>
    <w:rsid w:val="006F2822"/>
    <w:rsid w:val="006F3E50"/>
    <w:rsid w:val="006F57A3"/>
    <w:rsid w:val="006F7E76"/>
    <w:rsid w:val="006F7FF1"/>
    <w:rsid w:val="00701169"/>
    <w:rsid w:val="007014B4"/>
    <w:rsid w:val="00704BF2"/>
    <w:rsid w:val="007060E1"/>
    <w:rsid w:val="00706487"/>
    <w:rsid w:val="00707242"/>
    <w:rsid w:val="0070726F"/>
    <w:rsid w:val="007112E3"/>
    <w:rsid w:val="00711C83"/>
    <w:rsid w:val="00713A4D"/>
    <w:rsid w:val="0072115A"/>
    <w:rsid w:val="00722737"/>
    <w:rsid w:val="00724F0C"/>
    <w:rsid w:val="00726A53"/>
    <w:rsid w:val="00732F46"/>
    <w:rsid w:val="00732FC0"/>
    <w:rsid w:val="00735092"/>
    <w:rsid w:val="00735EA3"/>
    <w:rsid w:val="00737117"/>
    <w:rsid w:val="00737286"/>
    <w:rsid w:val="00737AC6"/>
    <w:rsid w:val="00740D09"/>
    <w:rsid w:val="0074102E"/>
    <w:rsid w:val="00741176"/>
    <w:rsid w:val="00744EA8"/>
    <w:rsid w:val="007474B0"/>
    <w:rsid w:val="007475FE"/>
    <w:rsid w:val="0075060F"/>
    <w:rsid w:val="00751992"/>
    <w:rsid w:val="00762E24"/>
    <w:rsid w:val="00764C74"/>
    <w:rsid w:val="00767E64"/>
    <w:rsid w:val="00771965"/>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D0779"/>
    <w:rsid w:val="007D14DF"/>
    <w:rsid w:val="007D15CE"/>
    <w:rsid w:val="007D3030"/>
    <w:rsid w:val="007D3A0A"/>
    <w:rsid w:val="007D5254"/>
    <w:rsid w:val="007D6FBF"/>
    <w:rsid w:val="007E29C7"/>
    <w:rsid w:val="007E44C0"/>
    <w:rsid w:val="007E5381"/>
    <w:rsid w:val="007E78E5"/>
    <w:rsid w:val="007F1B68"/>
    <w:rsid w:val="007F231C"/>
    <w:rsid w:val="007F3603"/>
    <w:rsid w:val="007F6184"/>
    <w:rsid w:val="00803715"/>
    <w:rsid w:val="00805AAB"/>
    <w:rsid w:val="00806C1D"/>
    <w:rsid w:val="00810F48"/>
    <w:rsid w:val="008126F8"/>
    <w:rsid w:val="00812D8E"/>
    <w:rsid w:val="0081321A"/>
    <w:rsid w:val="008146E4"/>
    <w:rsid w:val="00814BFA"/>
    <w:rsid w:val="00825753"/>
    <w:rsid w:val="0083110E"/>
    <w:rsid w:val="00831CB9"/>
    <w:rsid w:val="00832545"/>
    <w:rsid w:val="008325E4"/>
    <w:rsid w:val="0083369C"/>
    <w:rsid w:val="00833C10"/>
    <w:rsid w:val="00834975"/>
    <w:rsid w:val="00834984"/>
    <w:rsid w:val="00836C0E"/>
    <w:rsid w:val="0084138A"/>
    <w:rsid w:val="00842A16"/>
    <w:rsid w:val="00842D33"/>
    <w:rsid w:val="008434E7"/>
    <w:rsid w:val="00846B53"/>
    <w:rsid w:val="00850161"/>
    <w:rsid w:val="0085421B"/>
    <w:rsid w:val="00855601"/>
    <w:rsid w:val="00855ADD"/>
    <w:rsid w:val="00865168"/>
    <w:rsid w:val="00870407"/>
    <w:rsid w:val="008723FE"/>
    <w:rsid w:val="008730C8"/>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A3"/>
    <w:rsid w:val="008B0B1B"/>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707F"/>
    <w:rsid w:val="008E0759"/>
    <w:rsid w:val="008E3A02"/>
    <w:rsid w:val="008E5FD2"/>
    <w:rsid w:val="008E6BFC"/>
    <w:rsid w:val="008F2CB8"/>
    <w:rsid w:val="008F3247"/>
    <w:rsid w:val="008F4D93"/>
    <w:rsid w:val="008F70C3"/>
    <w:rsid w:val="00904A68"/>
    <w:rsid w:val="009051C8"/>
    <w:rsid w:val="00906656"/>
    <w:rsid w:val="00906BCE"/>
    <w:rsid w:val="009123C1"/>
    <w:rsid w:val="0091423C"/>
    <w:rsid w:val="00915248"/>
    <w:rsid w:val="009158C6"/>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1434"/>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6FF8"/>
    <w:rsid w:val="009E0E8B"/>
    <w:rsid w:val="009E1323"/>
    <w:rsid w:val="009E1FB9"/>
    <w:rsid w:val="009E1FD3"/>
    <w:rsid w:val="009E3E08"/>
    <w:rsid w:val="009E740F"/>
    <w:rsid w:val="009F0BE3"/>
    <w:rsid w:val="009F15AB"/>
    <w:rsid w:val="009F37EF"/>
    <w:rsid w:val="009F7669"/>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425B"/>
    <w:rsid w:val="00A77A17"/>
    <w:rsid w:val="00A81ACD"/>
    <w:rsid w:val="00A839EB"/>
    <w:rsid w:val="00A863F1"/>
    <w:rsid w:val="00A87428"/>
    <w:rsid w:val="00A90470"/>
    <w:rsid w:val="00A918C9"/>
    <w:rsid w:val="00A91A42"/>
    <w:rsid w:val="00A9202A"/>
    <w:rsid w:val="00A941BB"/>
    <w:rsid w:val="00AA0A5E"/>
    <w:rsid w:val="00AA0F50"/>
    <w:rsid w:val="00AA3089"/>
    <w:rsid w:val="00AA48F9"/>
    <w:rsid w:val="00AA4E93"/>
    <w:rsid w:val="00AA5C93"/>
    <w:rsid w:val="00AA683F"/>
    <w:rsid w:val="00AA78F1"/>
    <w:rsid w:val="00AA7A52"/>
    <w:rsid w:val="00AB148F"/>
    <w:rsid w:val="00AB1E60"/>
    <w:rsid w:val="00AB1EEC"/>
    <w:rsid w:val="00AB3A9A"/>
    <w:rsid w:val="00AB6E59"/>
    <w:rsid w:val="00AB7402"/>
    <w:rsid w:val="00AC6212"/>
    <w:rsid w:val="00AD10CC"/>
    <w:rsid w:val="00AD3797"/>
    <w:rsid w:val="00AD5975"/>
    <w:rsid w:val="00AD5B95"/>
    <w:rsid w:val="00AD7A57"/>
    <w:rsid w:val="00AE0958"/>
    <w:rsid w:val="00AE09DE"/>
    <w:rsid w:val="00AE7110"/>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43E12"/>
    <w:rsid w:val="00B525C4"/>
    <w:rsid w:val="00B52C4E"/>
    <w:rsid w:val="00B535DA"/>
    <w:rsid w:val="00B55D52"/>
    <w:rsid w:val="00B56EF7"/>
    <w:rsid w:val="00B56F43"/>
    <w:rsid w:val="00B620AC"/>
    <w:rsid w:val="00B62C24"/>
    <w:rsid w:val="00B63476"/>
    <w:rsid w:val="00B643CC"/>
    <w:rsid w:val="00B73931"/>
    <w:rsid w:val="00B75D81"/>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1466"/>
    <w:rsid w:val="00BA376B"/>
    <w:rsid w:val="00BA46BE"/>
    <w:rsid w:val="00BA777D"/>
    <w:rsid w:val="00BB090D"/>
    <w:rsid w:val="00BB1004"/>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83870"/>
    <w:rsid w:val="00C9028F"/>
    <w:rsid w:val="00C91445"/>
    <w:rsid w:val="00C91E79"/>
    <w:rsid w:val="00C949AD"/>
    <w:rsid w:val="00C9780E"/>
    <w:rsid w:val="00CA14F2"/>
    <w:rsid w:val="00CA3E11"/>
    <w:rsid w:val="00CA5F49"/>
    <w:rsid w:val="00CA782D"/>
    <w:rsid w:val="00CB5133"/>
    <w:rsid w:val="00CC14D9"/>
    <w:rsid w:val="00CC3B93"/>
    <w:rsid w:val="00CC5781"/>
    <w:rsid w:val="00CC61A1"/>
    <w:rsid w:val="00CC6A12"/>
    <w:rsid w:val="00CC7D65"/>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6BB4"/>
    <w:rsid w:val="00D47119"/>
    <w:rsid w:val="00D53BBE"/>
    <w:rsid w:val="00D55DA2"/>
    <w:rsid w:val="00D61373"/>
    <w:rsid w:val="00D628DD"/>
    <w:rsid w:val="00D64CEB"/>
    <w:rsid w:val="00D652F0"/>
    <w:rsid w:val="00D65DBF"/>
    <w:rsid w:val="00D6761D"/>
    <w:rsid w:val="00D72422"/>
    <w:rsid w:val="00D74BF2"/>
    <w:rsid w:val="00D74F66"/>
    <w:rsid w:val="00D7749A"/>
    <w:rsid w:val="00D81477"/>
    <w:rsid w:val="00D8370D"/>
    <w:rsid w:val="00D837D4"/>
    <w:rsid w:val="00D83EE2"/>
    <w:rsid w:val="00D84B60"/>
    <w:rsid w:val="00D906BE"/>
    <w:rsid w:val="00D93C79"/>
    <w:rsid w:val="00D946B4"/>
    <w:rsid w:val="00DA0158"/>
    <w:rsid w:val="00DA409D"/>
    <w:rsid w:val="00DA6A33"/>
    <w:rsid w:val="00DA6E11"/>
    <w:rsid w:val="00DB260D"/>
    <w:rsid w:val="00DB2B2D"/>
    <w:rsid w:val="00DB5335"/>
    <w:rsid w:val="00DC05C2"/>
    <w:rsid w:val="00DC0835"/>
    <w:rsid w:val="00DC3403"/>
    <w:rsid w:val="00DC494F"/>
    <w:rsid w:val="00DD0876"/>
    <w:rsid w:val="00DD130B"/>
    <w:rsid w:val="00DD1508"/>
    <w:rsid w:val="00DD38BA"/>
    <w:rsid w:val="00DD7DDD"/>
    <w:rsid w:val="00DE1695"/>
    <w:rsid w:val="00DE6FC0"/>
    <w:rsid w:val="00DF10FB"/>
    <w:rsid w:val="00DF1861"/>
    <w:rsid w:val="00DF2F99"/>
    <w:rsid w:val="00DF3BBF"/>
    <w:rsid w:val="00DF60B9"/>
    <w:rsid w:val="00DF7A60"/>
    <w:rsid w:val="00E05715"/>
    <w:rsid w:val="00E05749"/>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37A0B"/>
    <w:rsid w:val="00E40ADD"/>
    <w:rsid w:val="00E421E2"/>
    <w:rsid w:val="00E46DED"/>
    <w:rsid w:val="00E51466"/>
    <w:rsid w:val="00E51DFE"/>
    <w:rsid w:val="00E51ED8"/>
    <w:rsid w:val="00E52256"/>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974AF"/>
    <w:rsid w:val="00EA0993"/>
    <w:rsid w:val="00EA1E29"/>
    <w:rsid w:val="00EA204D"/>
    <w:rsid w:val="00EA3110"/>
    <w:rsid w:val="00EA5DDB"/>
    <w:rsid w:val="00EA6EB4"/>
    <w:rsid w:val="00EB24AE"/>
    <w:rsid w:val="00EB35F9"/>
    <w:rsid w:val="00EB7FE1"/>
    <w:rsid w:val="00EC5AD2"/>
    <w:rsid w:val="00EC5FE2"/>
    <w:rsid w:val="00ED0407"/>
    <w:rsid w:val="00ED15A8"/>
    <w:rsid w:val="00ED55B1"/>
    <w:rsid w:val="00EE40B1"/>
    <w:rsid w:val="00EE4175"/>
    <w:rsid w:val="00EE469B"/>
    <w:rsid w:val="00EE7C12"/>
    <w:rsid w:val="00EF0114"/>
    <w:rsid w:val="00EF0280"/>
    <w:rsid w:val="00EF0F8D"/>
    <w:rsid w:val="00EF18DA"/>
    <w:rsid w:val="00EF3115"/>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71C8"/>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2ADD"/>
    <w:rsid w:val="00F552D3"/>
    <w:rsid w:val="00F5589E"/>
    <w:rsid w:val="00F6044C"/>
    <w:rsid w:val="00F61521"/>
    <w:rsid w:val="00F61692"/>
    <w:rsid w:val="00F64163"/>
    <w:rsid w:val="00F64B2F"/>
    <w:rsid w:val="00F654CC"/>
    <w:rsid w:val="00F67ACE"/>
    <w:rsid w:val="00F7083F"/>
    <w:rsid w:val="00F70FBB"/>
    <w:rsid w:val="00F71171"/>
    <w:rsid w:val="00F72D40"/>
    <w:rsid w:val="00F74D40"/>
    <w:rsid w:val="00F8448E"/>
    <w:rsid w:val="00F860B9"/>
    <w:rsid w:val="00F87B93"/>
    <w:rsid w:val="00F93C8E"/>
    <w:rsid w:val="00FA0E07"/>
    <w:rsid w:val="00FA1320"/>
    <w:rsid w:val="00FA2603"/>
    <w:rsid w:val="00FA6CD5"/>
    <w:rsid w:val="00FA7CAA"/>
    <w:rsid w:val="00FB0572"/>
    <w:rsid w:val="00FB3C91"/>
    <w:rsid w:val="00FB4598"/>
    <w:rsid w:val="00FB7B30"/>
    <w:rsid w:val="00FC0986"/>
    <w:rsid w:val="00FC3F78"/>
    <w:rsid w:val="00FC4C92"/>
    <w:rsid w:val="00FC7DD6"/>
    <w:rsid w:val="00FD55B8"/>
    <w:rsid w:val="00FD5CAC"/>
    <w:rsid w:val="00FD6F0D"/>
    <w:rsid w:val="00FE31AC"/>
    <w:rsid w:val="00FE3886"/>
    <w:rsid w:val="00FE422E"/>
    <w:rsid w:val="00FE5311"/>
    <w:rsid w:val="00FE5E96"/>
    <w:rsid w:val="00FE66CC"/>
    <w:rsid w:val="00FE6DC8"/>
    <w:rsid w:val="00FE77D1"/>
    <w:rsid w:val="00FE7D99"/>
    <w:rsid w:val="00FF033D"/>
    <w:rsid w:val="00FF17D0"/>
    <w:rsid w:val="00FF2588"/>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CAA07B9A-A1EF-44F0-AE0F-884BFF659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emf"/><Relationship Id="rId22" Type="http://schemas.openxmlformats.org/officeDocument/2006/relationships/fontTable" Target="fontTab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873249-3E89-5243-AAB0-95AFFF6B3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TotalTime>
  <Pages>37</Pages>
  <Words>12917</Words>
  <Characters>73630</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86375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Jens Stevens</cp:lastModifiedBy>
  <cp:revision>57</cp:revision>
  <cp:lastPrinted>2013-12-07T23:09:00Z</cp:lastPrinted>
  <dcterms:created xsi:type="dcterms:W3CDTF">2019-03-14T16:20:00Z</dcterms:created>
  <dcterms:modified xsi:type="dcterms:W3CDTF">2019-04-23T00:59:00Z</dcterms:modified>
</cp:coreProperties>
</file>