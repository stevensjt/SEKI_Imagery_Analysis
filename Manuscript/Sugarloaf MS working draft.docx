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16C3FB16" w:rsidR="00737117" w:rsidRPr="00EF599F" w:rsidRDefault="00737117" w:rsidP="00D72422">
      <w:pPr>
        <w:spacing w:line="480" w:lineRule="auto"/>
        <w:ind w:firstLine="720"/>
        <w:rPr>
          <w:rFonts w:ascii="Times New Roman" w:hAnsi="Times New Roman" w:cs="Times New Roman"/>
          <w:color w:val="000000" w:themeColor="text1"/>
        </w:rPr>
      </w:pPr>
      <w:r w:rsidRPr="005906B2">
        <w:rPr>
          <w:rFonts w:ascii="Times New Roman" w:hAnsi="Times New Roman" w:cs="Times New Roman"/>
          <w:i/>
          <w:color w:val="000000" w:themeColor="text1"/>
        </w:rPr>
        <w:t>Replace two paragraphs above with one long-</w:t>
      </w:r>
      <w:proofErr w:type="spellStart"/>
      <w:r w:rsidRPr="005906B2">
        <w:rPr>
          <w:rFonts w:ascii="Times New Roman" w:hAnsi="Times New Roman" w:cs="Times New Roman"/>
          <w:i/>
          <w:color w:val="000000" w:themeColor="text1"/>
        </w:rPr>
        <w:t>ish</w:t>
      </w:r>
      <w:proofErr w:type="spellEnd"/>
      <w:r w:rsidRPr="005906B2">
        <w:rPr>
          <w:rFonts w:ascii="Times New Roman" w:hAnsi="Times New Roman" w:cs="Times New Roman"/>
          <w:i/>
          <w:color w:val="000000" w:themeColor="text1"/>
        </w:rPr>
        <w:t xml:space="preserve"> paragraph “comparing conditions in SCB to conditions in ICB) (including veg as well as hydro</w:t>
      </w:r>
      <w:r w:rsidR="005906B2" w:rsidRPr="005906B2">
        <w:rPr>
          <w:rFonts w:ascii="Times New Roman" w:hAnsi="Times New Roman" w:cs="Times New Roman"/>
          <w:i/>
          <w:color w:val="000000" w:themeColor="text1"/>
        </w:rPr>
        <w:t xml:space="preserve"> and elevation</w:t>
      </w:r>
      <w:r>
        <w:rPr>
          <w:rFonts w:ascii="Times New Roman" w:hAnsi="Times New Roman" w:cs="Times New Roman"/>
          <w:color w:val="000000" w:themeColor="text1"/>
        </w:rPr>
        <w:t xml:space="preserve">).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54A8F">
        <w:rPr>
          <w:rFonts w:ascii="Times New Roman" w:hAnsi="Times New Roman" w:cs="Times New Roman"/>
          <w:color w:val="000000" w:themeColor="text1"/>
        </w:rPr>
        <w:t xml:space="preserve"> (Table A.2)</w:t>
      </w:r>
      <w:r>
        <w:rPr>
          <w:rFonts w:ascii="Times New Roman" w:hAnsi="Times New Roman" w:cs="Times New Roman"/>
          <w:color w:val="000000" w:themeColor="text1"/>
        </w:rPr>
        <w:t xml:space="preserve">,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347A041F"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lastRenderedPageBreak/>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2723CC" w:rsidRPr="00EF599F">
        <w:rPr>
          <w:rFonts w:ascii="Times New Roman" w:hAnsi="Times New Roman" w:cs="Times New Roman"/>
          <w:color w:val="000000" w:themeColor="text1"/>
        </w:rPr>
        <w:lastRenderedPageBreak/>
        <w:t>(</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w:t>
      </w:r>
      <w:r w:rsidR="00547A11">
        <w:rPr>
          <w:rFonts w:ascii="Times New Roman" w:hAnsi="Times New Roman" w:cs="Times New Roman"/>
          <w:color w:val="000000" w:themeColor="text1"/>
        </w:rPr>
        <w:lastRenderedPageBreak/>
        <w:t xml:space="preserve">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4"/>
      <w:r w:rsidRPr="00EF599F">
        <w:rPr>
          <w:rFonts w:ascii="Times New Roman" w:hAnsi="Times New Roman" w:cs="Times New Roman"/>
        </w:rPr>
        <w:t xml:space="preserve">shrub to sparse meadow, mixed-conifer to sparse meadow, and mixed-conifer to shrub </w:t>
      </w:r>
      <w:commentRangeEnd w:id="14"/>
      <w:r w:rsidRPr="00EF599F">
        <w:rPr>
          <w:rStyle w:val="CommentReference"/>
          <w:rFonts w:ascii="Times New Roman" w:hAnsi="Times New Roman" w:cs="Times New Roman"/>
        </w:rPr>
        <w:commentReference w:id="14"/>
      </w:r>
      <w:r w:rsidRPr="00EF599F">
        <w:rPr>
          <w:rFonts w:ascii="Times New Roman" w:hAnsi="Times New Roman" w:cs="Times New Roman"/>
        </w:rPr>
        <w:t xml:space="preserve">were all </w:t>
      </w:r>
      <w:commentRangeStart w:id="15"/>
      <w:r w:rsidRPr="00EF599F">
        <w:rPr>
          <w:rFonts w:ascii="Times New Roman" w:hAnsi="Times New Roman" w:cs="Times New Roman"/>
        </w:rPr>
        <w:t>overrepresented</w:t>
      </w:r>
      <w:commentRangeEnd w:id="15"/>
      <w:r w:rsidR="00AB1E60">
        <w:rPr>
          <w:rStyle w:val="CommentReference"/>
        </w:rPr>
        <w:commentReference w:id="15"/>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6"/>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6"/>
      <w:r w:rsidRPr="00EF599F">
        <w:rPr>
          <w:rStyle w:val="CommentReference"/>
          <w:rFonts w:ascii="Times New Roman" w:hAnsi="Times New Roman" w:cs="Times New Roman"/>
        </w:rPr>
        <w:commentReference w:id="16"/>
      </w:r>
      <w:r w:rsidR="0063439C">
        <w:rPr>
          <w:rFonts w:ascii="Times New Roman" w:hAnsi="Times New Roman" w:cs="Times New Roman"/>
        </w:rPr>
        <w:t xml:space="preserve"> (Figure 3)</w:t>
      </w:r>
      <w:r w:rsidRPr="00EF599F">
        <w:rPr>
          <w:rFonts w:ascii="Times New Roman" w:hAnsi="Times New Roman" w:cs="Times New Roman"/>
        </w:rPr>
        <w:t>.</w:t>
      </w:r>
    </w:p>
    <w:p w14:paraId="234B7AFF" w14:textId="2BFE369A"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 was less than observed in ICB (</w:t>
      </w:r>
      <w:commentRangeStart w:id="17"/>
      <w:r>
        <w:rPr>
          <w:rFonts w:ascii="Times New Roman" w:hAnsi="Times New Roman" w:cs="Times New Roman"/>
        </w:rPr>
        <w:t>Appendix D</w:t>
      </w:r>
      <w:commentRangeEnd w:id="17"/>
      <w:r>
        <w:rPr>
          <w:rStyle w:val="CommentReference"/>
        </w:rPr>
        <w:commentReference w:id="17"/>
      </w:r>
      <w:r>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8"/>
      <w:commentRangeStart w:id="19"/>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18"/>
      <w:r w:rsidR="009B3CBE">
        <w:rPr>
          <w:rStyle w:val="CommentReference"/>
        </w:rPr>
        <w:commentReference w:id="18"/>
      </w:r>
      <w:commentRangeEnd w:id="19"/>
      <w:r w:rsidR="00B141B2">
        <w:rPr>
          <w:rStyle w:val="CommentReference"/>
        </w:rPr>
        <w:commentReference w:id="19"/>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0"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0"/>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1" w:author="Scott" w:date="2019-03-13T10:08:00Z">
        <w:r w:rsidR="00247216" w:rsidDel="00C423A8">
          <w:rPr>
            <w:rFonts w:ascii="Times New Roman" w:hAnsi="Times New Roman" w:cs="Times New Roman"/>
          </w:rPr>
          <w:delText xml:space="preserve">4 </w:delText>
        </w:r>
      </w:del>
      <w:ins w:id="22" w:author="Scott" w:date="2019-03-13T10:08:00Z">
        <w:r w:rsidR="00C423A8">
          <w:rPr>
            <w:rFonts w:ascii="Times New Roman" w:hAnsi="Times New Roman" w:cs="Times New Roman"/>
          </w:rPr>
          <w:t>F</w:t>
        </w:r>
      </w:ins>
      <w:ins w:id="23" w:author="Scott" w:date="2019-03-13T10:09:00Z">
        <w:r w:rsidR="00C423A8">
          <w:rPr>
            <w:rFonts w:ascii="Times New Roman" w:hAnsi="Times New Roman" w:cs="Times New Roman"/>
          </w:rPr>
          <w:t>our</w:t>
        </w:r>
      </w:ins>
      <w:ins w:id="24"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5"/>
      <w:commentRangeStart w:id="2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25"/>
      <w:r w:rsidR="009C4159">
        <w:rPr>
          <w:rStyle w:val="CommentReference"/>
        </w:rPr>
        <w:commentReference w:id="25"/>
      </w:r>
      <w:commentRangeEnd w:id="26"/>
      <w:r w:rsidR="00C45645">
        <w:rPr>
          <w:rStyle w:val="CommentReference"/>
        </w:rPr>
        <w:commentReference w:id="26"/>
      </w:r>
    </w:p>
    <w:p w14:paraId="661680B7" w14:textId="2B01E909" w:rsidR="00CD3AED" w:rsidRPr="00EF599F" w:rsidRDefault="005C4567" w:rsidP="005C4567">
      <w:pPr>
        <w:pStyle w:val="Caption"/>
        <w:rPr>
          <w:rFonts w:ascii="Times New Roman" w:hAnsi="Times New Roman" w:cs="Times New Roman"/>
        </w:rPr>
      </w:pPr>
      <w:bookmarkStart w:id="27" w:name="_Ref536611059"/>
      <w:bookmarkStart w:id="2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7"/>
      <w:bookmarkEnd w:id="2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9"/>
      <w:r w:rsidRPr="00EF599F">
        <w:rPr>
          <w:rFonts w:ascii="Times New Roman" w:hAnsi="Times New Roman" w:cs="Times New Roman"/>
          <w:color w:val="000000" w:themeColor="text1"/>
        </w:rPr>
        <w:lastRenderedPageBreak/>
        <w:t>Forest composition and structural change</w:t>
      </w:r>
      <w:commentRangeEnd w:id="29"/>
      <w:r w:rsidR="00143C7D">
        <w:rPr>
          <w:rStyle w:val="CommentReference"/>
          <w:rFonts w:asciiTheme="minorHAnsi" w:eastAsiaTheme="minorHAnsi" w:hAnsiTheme="minorHAnsi" w:cstheme="minorBidi"/>
          <w:color w:val="auto"/>
        </w:rPr>
        <w:commentReference w:id="29"/>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0"/>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0"/>
      <w:r w:rsidR="00143C7D">
        <w:rPr>
          <w:rStyle w:val="CommentReference"/>
          <w:i w:val="0"/>
          <w:iCs w:val="0"/>
          <w:color w:val="auto"/>
        </w:rPr>
        <w:commentReference w:id="30"/>
      </w:r>
    </w:p>
    <w:p w14:paraId="2259DEB2" w14:textId="204CD97E" w:rsidR="009A6239" w:rsidRPr="00EF599F" w:rsidRDefault="005C4567" w:rsidP="00AF7EDB">
      <w:pPr>
        <w:pStyle w:val="Caption"/>
        <w:rPr>
          <w:rFonts w:ascii="Times New Roman" w:hAnsi="Times New Roman" w:cs="Times New Roman"/>
        </w:rPr>
      </w:pPr>
      <w:bookmarkStart w:id="3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2"/>
      <w:r w:rsidRPr="00EF599F">
        <w:rPr>
          <w:rFonts w:ascii="Times New Roman" w:hAnsi="Times New Roman" w:cs="Times New Roman"/>
          <w:color w:val="000000" w:themeColor="text1"/>
        </w:rPr>
        <w:lastRenderedPageBreak/>
        <w:t>Soil moisture</w:t>
      </w:r>
      <w:commentRangeEnd w:id="32"/>
      <w:r w:rsidR="004404EB">
        <w:rPr>
          <w:rStyle w:val="CommentReference"/>
        </w:rPr>
        <w:commentReference w:id="32"/>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50CC9407"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3"/>
      <w:r>
        <w:rPr>
          <w:rFonts w:ascii="Times New Roman" w:hAnsi="Times New Roman" w:cs="Times New Roman"/>
        </w:rPr>
        <w:t>insert statement about accuracy</w:t>
      </w:r>
      <w:commentRangeEnd w:id="33"/>
      <w:r>
        <w:rPr>
          <w:rStyle w:val="CommentReference"/>
        </w:rPr>
        <w:commentReference w:id="3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4" w:name="_Ref536610448"/>
      <w:r w:rsidRPr="00EF599F">
        <w:rPr>
          <w:rFonts w:ascii="Times New Roman" w:hAnsi="Times New Roman" w:cs="Times New Roman"/>
        </w:rPr>
        <w:t xml:space="preserve">Figure </w:t>
      </w:r>
      <w:bookmarkEnd w:id="34"/>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6" w:name="_Ref540347"/>
      <w:bookmarkEnd w:id="35"/>
      <w:r w:rsidRPr="00EF599F">
        <w:rPr>
          <w:rFonts w:ascii="Times New Roman" w:hAnsi="Times New Roman" w:cs="Times New Roman"/>
        </w:rPr>
        <w:t xml:space="preserve">Figure </w:t>
      </w:r>
      <w:bookmarkEnd w:id="36"/>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7"/>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7"/>
      <w:r w:rsidR="00B620AC">
        <w:rPr>
          <w:rStyle w:val="CommentReference"/>
          <w:i w:val="0"/>
          <w:iCs w:val="0"/>
          <w:color w:val="auto"/>
        </w:rPr>
        <w:commentReference w:id="37"/>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38"/>
            <w:r w:rsidRPr="00EF599F">
              <w:rPr>
                <w:rFonts w:ascii="Times New Roman" w:hAnsi="Times New Roman" w:cs="Times New Roman"/>
                <w:color w:val="2F2F2F" w:themeColor="accent5" w:themeShade="80"/>
              </w:rPr>
              <w:t>Cumulative shallow soil water gain [mm]</w:t>
            </w:r>
            <w:commentRangeEnd w:id="38"/>
            <w:r w:rsidR="002E197D">
              <w:rPr>
                <w:rStyle w:val="CommentReference"/>
              </w:rPr>
              <w:commentReference w:id="38"/>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39"/>
            <w:commentRangeStart w:id="40"/>
            <w:commentRangeStart w:id="41"/>
            <w:r w:rsidRPr="00EF599F">
              <w:rPr>
                <w:rFonts w:ascii="Times New Roman" w:hAnsi="Times New Roman" w:cs="Times New Roman"/>
                <w:color w:val="2F2F2F" w:themeColor="accent5" w:themeShade="80"/>
              </w:rPr>
              <w:t>0.20</w:t>
            </w:r>
            <w:commentRangeEnd w:id="39"/>
            <w:r w:rsidRPr="00EF599F">
              <w:rPr>
                <w:rStyle w:val="CommentReference"/>
                <w:rFonts w:ascii="Times New Roman" w:hAnsi="Times New Roman" w:cs="Times New Roman"/>
              </w:rPr>
              <w:commentReference w:id="39"/>
            </w:r>
            <w:commentRangeEnd w:id="40"/>
            <w:r w:rsidRPr="00EF599F">
              <w:rPr>
                <w:rStyle w:val="CommentReference"/>
                <w:rFonts w:ascii="Times New Roman" w:hAnsi="Times New Roman" w:cs="Times New Roman"/>
              </w:rPr>
              <w:commentReference w:id="40"/>
            </w:r>
            <w:commentRangeEnd w:id="41"/>
            <w:r w:rsidR="00CB5133">
              <w:rPr>
                <w:rStyle w:val="CommentReference"/>
              </w:rPr>
              <w:commentReference w:id="41"/>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165B022F" w14:textId="358531D6" w:rsidR="00832545" w:rsidRPr="00692085"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42"/>
      <w:r w:rsidR="00250CC1"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00250CC1" w:rsidRPr="00EF599F">
        <w:rPr>
          <w:rFonts w:ascii="Times New Roman" w:hAnsi="Times New Roman" w:cs="Times New Roman"/>
          <w:color w:val="2F2F2F" w:themeColor="accent5" w:themeShade="80"/>
        </w:rPr>
        <w:t>]</w:t>
      </w:r>
      <w:commentRangeEnd w:id="42"/>
      <w:r w:rsidR="00704BF2">
        <w:rPr>
          <w:rStyle w:val="CommentReference"/>
        </w:rPr>
        <w:commentReference w:id="42"/>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3"/>
      <w:r>
        <w:rPr>
          <w:rFonts w:ascii="Times New Roman" w:hAnsi="Times New Roman" w:cs="Times New Roman"/>
          <w:color w:val="2F2F2F" w:themeColor="accent5" w:themeShade="80"/>
        </w:rPr>
        <w:t>We do not find strong evidence for a fire-induced shift in vegetation or soil moisture in the Sugarloaf Creek Basin</w:t>
      </w:r>
      <w:commentRangeEnd w:id="43"/>
      <w:r w:rsidR="008B7152">
        <w:rPr>
          <w:rStyle w:val="CommentReference"/>
        </w:rPr>
        <w:commentReference w:id="43"/>
      </w:r>
      <w:r>
        <w:rPr>
          <w:rFonts w:ascii="Times New Roman" w:hAnsi="Times New Roman" w:cs="Times New Roman"/>
          <w:color w:val="2F2F2F" w:themeColor="accent5" w:themeShade="80"/>
        </w:rPr>
        <w:t xml:space="preserve">, </w:t>
      </w:r>
      <w:commentRangeStart w:id="44"/>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4"/>
      <w:r w:rsidR="002C3703">
        <w:rPr>
          <w:rStyle w:val="CommentReference"/>
        </w:rPr>
        <w:commentReference w:id="44"/>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5"/>
      <w:r w:rsidR="00D652F0">
        <w:rPr>
          <w:rFonts w:ascii="Times New Roman" w:hAnsi="Times New Roman" w:cs="Times New Roman"/>
          <w:color w:val="2F2F2F" w:themeColor="accent5" w:themeShade="80"/>
        </w:rPr>
        <w:t xml:space="preserve">suggest </w:t>
      </w:r>
      <w:commentRangeEnd w:id="45"/>
      <w:r w:rsidR="002C3703">
        <w:rPr>
          <w:rStyle w:val="CommentReference"/>
        </w:rPr>
        <w:commentReference w:id="45"/>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6"/>
      <w:r w:rsidR="00E05749">
        <w:rPr>
          <w:rFonts w:ascii="Times New Roman" w:hAnsi="Times New Roman" w:cs="Times New Roman"/>
          <w:color w:val="2F2F2F" w:themeColor="accent5" w:themeShade="80"/>
        </w:rPr>
        <w:t>was increased to a 40x80 m patch, or 0.32 ha.</w:t>
      </w:r>
      <w:commentRangeEnd w:id="46"/>
      <w:r w:rsidR="002C3703">
        <w:rPr>
          <w:rStyle w:val="CommentReference"/>
        </w:rPr>
        <w:commentReference w:id="46"/>
      </w:r>
      <w:r w:rsidR="00E05749">
        <w:rPr>
          <w:rFonts w:ascii="Times New Roman" w:hAnsi="Times New Roman" w:cs="Times New Roman"/>
          <w:color w:val="2F2F2F" w:themeColor="accent5" w:themeShade="80"/>
        </w:rPr>
        <w:t xml:space="preserve"> </w:t>
      </w:r>
      <w:commentRangeStart w:id="47"/>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7"/>
      <w:r w:rsidR="002C3703">
        <w:rPr>
          <w:rStyle w:val="CommentReference"/>
        </w:rPr>
        <w:commentReference w:id="47"/>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8"/>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8"/>
      <w:r w:rsidR="002C3703">
        <w:rPr>
          <w:rStyle w:val="CommentReference"/>
        </w:rPr>
        <w:commentReference w:id="48"/>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49"/>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49"/>
      <w:r w:rsidR="002C3703">
        <w:rPr>
          <w:rStyle w:val="CommentReference"/>
        </w:rPr>
        <w:commentReference w:id="49"/>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0"/>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0"/>
      <w:r w:rsidR="002C3703">
        <w:rPr>
          <w:rStyle w:val="CommentReference"/>
        </w:rPr>
        <w:commentReference w:id="50"/>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1" w:author="Brandon Collins" w:date="2019-03-13T14:41:00Z">
        <w:r w:rsidR="00384760">
          <w:rPr>
            <w:rFonts w:ascii="Times New Roman" w:hAnsi="Times New Roman" w:cs="Times New Roman"/>
            <w:color w:val="2F2F2F" w:themeColor="accent5" w:themeShade="80"/>
          </w:rPr>
          <w:t>for a smaller study area concentrated in the middle of SCB</w:t>
        </w:r>
      </w:ins>
      <w:ins w:id="52"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3" w:author="Brandon Collins" w:date="2019-03-13T14:41:00Z">
        <w:r w:rsidDel="00384760">
          <w:rPr>
            <w:rFonts w:ascii="Times New Roman" w:hAnsi="Times New Roman" w:cs="Times New Roman"/>
            <w:color w:val="2F2F2F" w:themeColor="accent5" w:themeShade="80"/>
          </w:rPr>
          <w:delText xml:space="preserve">likely on the order of 10-20 </w:delText>
        </w:r>
      </w:del>
      <w:ins w:id="54"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5"/>
      <w:commentRangeStart w:id="56"/>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5"/>
      <w:r>
        <w:rPr>
          <w:rStyle w:val="CommentReference"/>
        </w:rPr>
        <w:commentReference w:id="55"/>
      </w:r>
      <w:commentRangeEnd w:id="56"/>
      <w:r w:rsidR="00384760">
        <w:rPr>
          <w:rStyle w:val="CommentReference"/>
        </w:rPr>
        <w:commentReference w:id="56"/>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7"/>
      <w:commentRangeStart w:id="5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7"/>
      <w:r>
        <w:rPr>
          <w:rStyle w:val="CommentReference"/>
        </w:rPr>
        <w:commentReference w:id="57"/>
      </w:r>
      <w:commentRangeEnd w:id="58"/>
      <w:r w:rsidR="00384760">
        <w:rPr>
          <w:rStyle w:val="CommentReference"/>
        </w:rPr>
        <w:commentReference w:id="58"/>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59"/>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9"/>
      <w:r w:rsidR="008D61B9">
        <w:rPr>
          <w:rStyle w:val="CommentReference"/>
        </w:rPr>
        <w:commentReference w:id="59"/>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64" w:author="Scott" w:date="2019-03-13T10:13:00Z">
        <w:r w:rsidR="007C07A0" w:rsidDel="00C423A8">
          <w:rPr>
            <w:rFonts w:ascii="Times New Roman" w:hAnsi="Times New Roman" w:cs="Times New Roman"/>
            <w:color w:val="2F2F2F" w:themeColor="accent5" w:themeShade="80"/>
          </w:rPr>
          <w:delText xml:space="preserve">suppression </w:delText>
        </w:r>
      </w:del>
      <w:ins w:id="6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6"/>
      <w:r w:rsidR="007C07A0">
        <w:rPr>
          <w:rFonts w:ascii="Times New Roman" w:hAnsi="Times New Roman" w:cs="Times New Roman"/>
          <w:color w:val="2F2F2F" w:themeColor="accent5" w:themeShade="80"/>
        </w:rPr>
        <w:t xml:space="preserve">(and potentially less well-drained soils?) </w:t>
      </w:r>
      <w:commentRangeEnd w:id="66"/>
      <w:r w:rsidR="008D61B9">
        <w:rPr>
          <w:rStyle w:val="CommentReference"/>
        </w:rPr>
        <w:commentReference w:id="66"/>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26D8FFEA" w:rsidR="007C07A0" w:rsidRDefault="007C07A0" w:rsidP="007C07A0">
      <w:pPr>
        <w:spacing w:line="480" w:lineRule="auto"/>
        <w:ind w:firstLine="720"/>
        <w:rPr>
          <w:rFonts w:ascii="Times New Roman" w:hAnsi="Times New Roman" w:cs="Times New Roman"/>
          <w:color w:val="2F2F2F" w:themeColor="accent5" w:themeShade="80"/>
        </w:rPr>
      </w:pPr>
      <w:commentRangeStart w:id="67"/>
      <w:r w:rsidRPr="00C378AB">
        <w:rPr>
          <w:rFonts w:ascii="Times New Roman" w:hAnsi="Times New Roman" w:cs="Times New Roman"/>
          <w:i/>
          <w:color w:val="2F2F2F" w:themeColor="accent5" w:themeShade="80"/>
        </w:rPr>
        <w:t>Placeholder for another paragraph or two on hydrology/soil moisture discussion.</w:t>
      </w:r>
      <w:commentRangeEnd w:id="67"/>
      <w:r w:rsidRPr="00C378AB">
        <w:rPr>
          <w:rStyle w:val="CommentReference"/>
          <w:i/>
        </w:rPr>
        <w:commentReference w:id="67"/>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 xml:space="preserve">reasonable representation of spatial </w:t>
      </w:r>
      <w:r w:rsidR="00A941BB">
        <w:rPr>
          <w:rFonts w:ascii="Times New Roman" w:hAnsi="Times New Roman" w:cs="Times New Roman"/>
          <w:color w:val="2F2F2F" w:themeColor="accent5" w:themeShade="80"/>
        </w:rPr>
        <w:lastRenderedPageBreak/>
        <w:t>patterns in deeper soil moisture</w:t>
      </w:r>
      <w:bookmarkStart w:id="68" w:name="_GoBack"/>
      <w:bookmarkEnd w:id="68"/>
      <w:r w:rsidR="00C378AB">
        <w:rPr>
          <w:rFonts w:ascii="Times New Roman" w:hAnsi="Times New Roman" w:cs="Times New Roman"/>
          <w:color w:val="2F2F2F" w:themeColor="accent5" w:themeShade="80"/>
        </w:rPr>
        <w:t xml:space="preserve">. Similarities in the random forest models trained on ICB and SCB moisture data show that certain variables are consistently strong predictors of soil moisture (such as </w:t>
      </w:r>
      <w:r w:rsidR="00C378AB">
        <w:rPr>
          <w:rFonts w:ascii="Times New Roman" w:hAnsi="Times New Roman" w:cs="Times New Roman"/>
          <w:i/>
          <w:color w:val="2F2F2F" w:themeColor="accent5" w:themeShade="80"/>
        </w:rPr>
        <w:t xml:space="preserve">Gabrielle will fill this in).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9"/>
      <w:r>
        <w:rPr>
          <w:rFonts w:ascii="Times New Roman" w:hAnsi="Times New Roman" w:cs="Times New Roman"/>
          <w:color w:val="2F2F2F" w:themeColor="accent5" w:themeShade="80"/>
        </w:rPr>
        <w:t>Placeholder for final paragraph on management implications</w:t>
      </w:r>
      <w:commentRangeEnd w:id="69"/>
      <w:r>
        <w:rPr>
          <w:rStyle w:val="CommentReference"/>
        </w:rPr>
        <w:commentReference w:id="69"/>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B620AC" w:rsidRDefault="00B620AC">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B620AC" w:rsidRDefault="00B620AC">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B620AC" w:rsidRDefault="00B620AC">
      <w:pPr>
        <w:pStyle w:val="CommentText"/>
      </w:pPr>
    </w:p>
    <w:p w14:paraId="308E47D5" w14:textId="2BDD9AA3" w:rsidR="00B620AC" w:rsidRDefault="00B620AC">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B620AC" w:rsidRDefault="00B620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B620AC" w:rsidRDefault="00B620AC">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B620AC" w:rsidRDefault="00B620A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B620AC" w:rsidRDefault="00B620AC">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B620AC" w:rsidRDefault="00B620AC">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B620AC" w:rsidRDefault="00B620AC">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B620AC" w:rsidRDefault="00B620AC">
      <w:pPr>
        <w:pStyle w:val="CommentText"/>
      </w:pPr>
    </w:p>
    <w:p w14:paraId="3D099841" w14:textId="47CF1386" w:rsidR="00B620AC" w:rsidRDefault="00B620AC">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B620AC" w:rsidRDefault="00B620AC">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B620AC" w:rsidRDefault="00B620AC">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B620AC" w:rsidRDefault="00B620AC">
      <w:pPr>
        <w:pStyle w:val="CommentText"/>
      </w:pPr>
      <w:r>
        <w:rPr>
          <w:rStyle w:val="CommentReference"/>
        </w:rPr>
        <w:annotationRef/>
      </w:r>
      <w:r>
        <w:t>Mean of shrub and wetland stations</w:t>
      </w:r>
    </w:p>
  </w:comment>
  <w:comment w:id="11" w:author="Jens Stevens" w:date="2019-03-14T10:55:00Z" w:initials="JS">
    <w:p w14:paraId="7D02E705" w14:textId="18E0A15E" w:rsidR="00B620AC" w:rsidRDefault="00B620AC">
      <w:pPr>
        <w:pStyle w:val="CommentText"/>
      </w:pPr>
      <w:r>
        <w:rPr>
          <w:rStyle w:val="CommentReference"/>
        </w:rPr>
        <w:annotationRef/>
      </w:r>
      <w:r>
        <w:t>Placeholder.</w:t>
      </w:r>
    </w:p>
  </w:comment>
  <w:comment w:id="12" w:author="Jens Stevens" w:date="2019-03-14T14:05:00Z" w:initials="JS">
    <w:p w14:paraId="4A695E29" w14:textId="3C4C1B4B" w:rsidR="00B620AC" w:rsidRDefault="00B620AC">
      <w:pPr>
        <w:pStyle w:val="CommentText"/>
      </w:pPr>
      <w:r>
        <w:rPr>
          <w:rStyle w:val="CommentReference"/>
        </w:rPr>
        <w:annotationRef/>
      </w:r>
      <w:r>
        <w:t>Gabrielle double-check.</w:t>
      </w:r>
    </w:p>
  </w:comment>
  <w:comment w:id="13" w:author="Jens Stevens" w:date="2019-03-14T15:45:00Z" w:initials="JS">
    <w:p w14:paraId="7ABB1425" w14:textId="31DAB16E" w:rsidR="00B620AC" w:rsidRDefault="00B620A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Jens Stevens [2]" w:date="2019-03-13T09:18:00Z" w:initials="JS">
    <w:p w14:paraId="188F215A" w14:textId="77777777" w:rsidR="00B620AC" w:rsidRDefault="00B620AC"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5" w:author="Jens Stevens" w:date="2019-03-14T10:46:00Z" w:initials="JS">
    <w:p w14:paraId="59D833F8" w14:textId="4E12D06F" w:rsidR="00B620AC" w:rsidRDefault="00B620AC">
      <w:pPr>
        <w:pStyle w:val="CommentText"/>
      </w:pPr>
      <w:r>
        <w:rPr>
          <w:rStyle w:val="CommentReference"/>
        </w:rPr>
        <w:annotationRef/>
      </w:r>
      <w:r>
        <w:t>Cite chi-square stat about significance here.</w:t>
      </w:r>
    </w:p>
  </w:comment>
  <w:comment w:id="16" w:author="Jens Stevens [2]" w:date="2019-03-13T09:18:00Z" w:initials="JS">
    <w:p w14:paraId="6C65E0C5" w14:textId="77777777" w:rsidR="00B620AC" w:rsidRDefault="00B620AC" w:rsidP="00FF17D0">
      <w:pPr>
        <w:pStyle w:val="CommentText"/>
      </w:pPr>
      <w:r>
        <w:rPr>
          <w:rStyle w:val="CommentReference"/>
        </w:rPr>
        <w:annotationRef/>
      </w:r>
      <w:r>
        <w:t>Hydrological implications here, but the total area in dense meadows is such a drop in the bucket in this landscape…</w:t>
      </w:r>
    </w:p>
  </w:comment>
  <w:comment w:id="17" w:author="Gabrielle Boisrame" w:date="2019-03-15T15:48:00Z" w:initials="GB">
    <w:p w14:paraId="4D77E685" w14:textId="48E693E2" w:rsidR="00233343" w:rsidRDefault="00233343">
      <w:pPr>
        <w:pStyle w:val="CommentText"/>
      </w:pPr>
      <w:r>
        <w:rPr>
          <w:rStyle w:val="CommentReference"/>
        </w:rPr>
        <w:annotationRef/>
      </w:r>
      <w:r>
        <w:t>Gabrielle is working on this. Not done.</w:t>
      </w:r>
    </w:p>
  </w:comment>
  <w:comment w:id="18" w:author="Sally Thompson" w:date="2019-03-13T09:18:00Z" w:initials="ST">
    <w:p w14:paraId="4E6D30CF" w14:textId="1C0D1E64" w:rsidR="00B620AC" w:rsidRDefault="00B620AC">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9" w:author="Jens Stevens" w:date="2019-03-14T09:54:00Z" w:initials="JS">
    <w:p w14:paraId="67BA3ABA" w14:textId="19913F90" w:rsidR="00B620AC" w:rsidRDefault="00B620AC">
      <w:pPr>
        <w:pStyle w:val="CommentText"/>
      </w:pPr>
      <w:r>
        <w:rPr>
          <w:rStyle w:val="CommentReference"/>
        </w:rPr>
        <w:annotationRef/>
      </w:r>
      <w:r>
        <w:t>Two more sub-panels: forest in 73 becoming other veg, and other veg becoming forest</w:t>
      </w:r>
    </w:p>
  </w:comment>
  <w:comment w:id="25" w:author="Sally Thompson" w:date="2019-03-13T09:18:00Z" w:initials="ST">
    <w:p w14:paraId="2FCB3E25" w14:textId="2F490AB1" w:rsidR="00B620AC" w:rsidRDefault="00B620AC">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6" w:author="Jens Stevens" w:date="2019-03-14T10:03:00Z" w:initials="JS">
    <w:p w14:paraId="2DFF4A3B" w14:textId="6548DFB2" w:rsidR="00B620AC" w:rsidRDefault="00B620AC">
      <w:pPr>
        <w:pStyle w:val="CommentText"/>
      </w:pPr>
      <w:r>
        <w:rPr>
          <w:rStyle w:val="CommentReference"/>
        </w:rPr>
        <w:annotationRef/>
      </w:r>
      <w:r>
        <w:t>We will try stating the “straightforward results” in first P of Results, and also adding “change-only” subfigures to Figure 3, and leave this alone for now.</w:t>
      </w:r>
    </w:p>
  </w:comment>
  <w:comment w:id="29" w:author="Sally Thompson" w:date="2019-03-13T09:18:00Z" w:initials="ST">
    <w:p w14:paraId="5C72C250" w14:textId="60753D2D" w:rsidR="00B620AC" w:rsidRDefault="00B620AC">
      <w:pPr>
        <w:pStyle w:val="CommentText"/>
      </w:pPr>
      <w:r>
        <w:rPr>
          <w:rStyle w:val="CommentReference"/>
        </w:rPr>
        <w:annotationRef/>
      </w:r>
      <w:r>
        <w:t xml:space="preserve">Is it possible to link the forest types discussed below to the claims we make about SCB being a “less productive” basin?  </w:t>
      </w:r>
    </w:p>
  </w:comment>
  <w:comment w:id="30" w:author="Sally Thompson" w:date="2019-03-13T09:18:00Z" w:initials="ST">
    <w:p w14:paraId="212714F1" w14:textId="1CC33C04" w:rsidR="00B620AC" w:rsidRDefault="00B620AC">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2" w:author="Sally Thompson" w:date="2019-03-13T09:18:00Z" w:initials="ST">
    <w:p w14:paraId="7460FC90" w14:textId="29B44261" w:rsidR="00B620AC" w:rsidRDefault="00B620AC">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3" w:author="Jens Stevens" w:date="2019-03-13T09:18:00Z" w:initials="JS">
    <w:p w14:paraId="0017B134" w14:textId="26552AD2" w:rsidR="00B620AC" w:rsidRDefault="00B620AC">
      <w:pPr>
        <w:pStyle w:val="CommentText"/>
      </w:pPr>
      <w:r>
        <w:rPr>
          <w:rStyle w:val="CommentReference"/>
        </w:rPr>
        <w:annotationRef/>
      </w:r>
      <w:r>
        <w:t>Gabrielle</w:t>
      </w:r>
    </w:p>
  </w:comment>
  <w:comment w:id="37" w:author="Jens Stevens" w:date="2019-03-15T10:31:00Z" w:initials="JS">
    <w:p w14:paraId="5B1D0902" w14:textId="54819CA5" w:rsidR="00B620AC" w:rsidRDefault="00B620AC">
      <w:pPr>
        <w:pStyle w:val="CommentText"/>
      </w:pPr>
      <w:r>
        <w:rPr>
          <w:rStyle w:val="CommentReference"/>
        </w:rPr>
        <w:annotationRef/>
      </w:r>
      <w:r>
        <w:t>Katya, can you add subfigure letters a, b, c to plot?</w:t>
      </w:r>
    </w:p>
  </w:comment>
  <w:comment w:id="38" w:author="Jens Stevens" w:date="2019-03-15T11:06:00Z" w:initials="JS">
    <w:p w14:paraId="24BE3CA5" w14:textId="77777777" w:rsidR="00FB7B30" w:rsidRDefault="002E197D">
      <w:pPr>
        <w:pStyle w:val="CommentText"/>
      </w:pPr>
      <w:r>
        <w:rPr>
          <w:rStyle w:val="CommentReference"/>
        </w:rPr>
        <w:annotationRef/>
      </w:r>
      <w:r w:rsidR="00FB7B30">
        <w:t xml:space="preserve">Katya, </w:t>
      </w:r>
    </w:p>
    <w:p w14:paraId="4B8B63A7" w14:textId="3BADDD1D" w:rsidR="002E197D" w:rsidRDefault="00FB7B3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39" w:author="Ekaterina Rakhmatulina" w:date="2019-03-13T09:18:00Z" w:initials="ER">
    <w:p w14:paraId="0B74D341" w14:textId="77777777" w:rsidR="00B620AC" w:rsidRDefault="00B620AC"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0" w:author="Gabrielle Boisrame" w:date="2019-03-13T09:18:00Z" w:initials="GB">
    <w:p w14:paraId="1BD913F9" w14:textId="77777777" w:rsidR="00B620AC" w:rsidRDefault="00B620AC" w:rsidP="00704BF2">
      <w:pPr>
        <w:pStyle w:val="CommentText"/>
      </w:pPr>
      <w:r>
        <w:rPr>
          <w:rStyle w:val="CommentReference"/>
        </w:rPr>
        <w:annotationRef/>
      </w:r>
      <w:r>
        <w:t>That is odd. We can look into it more closely later if it becomes important to our conclusions.</w:t>
      </w:r>
    </w:p>
  </w:comment>
  <w:comment w:id="41" w:author="Jens Stevens" w:date="2019-03-15T10:39:00Z" w:initials="JS">
    <w:p w14:paraId="7F444717" w14:textId="60ED8584" w:rsidR="00CB5133" w:rsidRDefault="00CB5133">
      <w:pPr>
        <w:pStyle w:val="CommentText"/>
      </w:pPr>
      <w:r>
        <w:rPr>
          <w:rStyle w:val="CommentReference"/>
        </w:rPr>
        <w:annotationRef/>
      </w:r>
      <w:r w:rsidR="00C378AB">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2" w:author="Jens Stevens" w:date="2019-03-13T09:18:00Z" w:initials="JS">
    <w:p w14:paraId="164DE7E0" w14:textId="0A2E6741" w:rsidR="00B620AC" w:rsidRDefault="00B620AC">
      <w:pPr>
        <w:pStyle w:val="CommentText"/>
      </w:pPr>
      <w:r>
        <w:rPr>
          <w:rStyle w:val="CommentReference"/>
        </w:rPr>
        <w:annotationRef/>
      </w:r>
      <w:r w:rsidR="00FB7B30">
        <w:t xml:space="preserve">Gabrielle will create a figure and short paragraph showing the change </w:t>
      </w:r>
      <w:proofErr w:type="spellStart"/>
      <w:r w:rsidR="00FB7B30">
        <w:t>wrt</w:t>
      </w:r>
      <w:proofErr w:type="spellEnd"/>
      <w:r w:rsidR="00FB7B30">
        <w:t xml:space="preserve"> a 1:1 line only in those areas that changed (and reference the new Fig 2 with two new panels).</w:t>
      </w:r>
    </w:p>
  </w:comment>
  <w:comment w:id="43" w:author="Gabrielle Boisrame" w:date="2019-03-15T15:50:00Z" w:initials="GB">
    <w:p w14:paraId="61C9EE70" w14:textId="26093E23" w:rsidR="008B7152" w:rsidRDefault="008B7152">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44" w:author="Sally Thompson" w:date="2019-03-13T09:18:00Z" w:initials="ST">
    <w:p w14:paraId="3FEAF102" w14:textId="3A63FD38" w:rsidR="00B620AC" w:rsidRDefault="00B620AC">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5" w:author="Sally Thompson" w:date="2019-03-13T09:18:00Z" w:initials="ST">
    <w:p w14:paraId="160D6182" w14:textId="2C6B476A" w:rsidR="00B620AC" w:rsidRDefault="00B620AC">
      <w:pPr>
        <w:pStyle w:val="CommentText"/>
      </w:pPr>
      <w:r>
        <w:rPr>
          <w:rStyle w:val="CommentReference"/>
        </w:rPr>
        <w:annotationRef/>
      </w:r>
      <w:r>
        <w:t>Do we need to be so tentative?  Isn’t this clear given the data?</w:t>
      </w:r>
    </w:p>
  </w:comment>
  <w:comment w:id="46" w:author="Sally Thompson" w:date="2019-03-13T09:18:00Z" w:initials="ST">
    <w:p w14:paraId="73994D39" w14:textId="3305E7F7" w:rsidR="00B620AC" w:rsidRDefault="00B620AC">
      <w:pPr>
        <w:pStyle w:val="CommentText"/>
      </w:pPr>
      <w:r>
        <w:rPr>
          <w:rStyle w:val="CommentReference"/>
        </w:rPr>
        <w:annotationRef/>
      </w:r>
      <w:r>
        <w:t>Check methods for consistency, I'm not sure the 40x80m patch bit is included there yet?</w:t>
      </w:r>
    </w:p>
  </w:comment>
  <w:comment w:id="47" w:author="Sally Thompson" w:date="2019-03-13T09:18:00Z" w:initials="ST">
    <w:p w14:paraId="235FBFDC" w14:textId="2BE14CF4" w:rsidR="00B620AC" w:rsidRDefault="00B620AC">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8" w:author="Sally Thompson" w:date="2019-03-13T09:18:00Z" w:initials="ST">
    <w:p w14:paraId="04EE7332" w14:textId="64E0ACBA" w:rsidR="00B620AC" w:rsidRDefault="00B620AC">
      <w:pPr>
        <w:pStyle w:val="CommentText"/>
      </w:pPr>
      <w:r>
        <w:rPr>
          <w:rStyle w:val="CommentReference"/>
        </w:rPr>
        <w:annotationRef/>
      </w:r>
      <w:r>
        <w:t>So what?  I think I need a summary statement to get the take home message here.</w:t>
      </w:r>
    </w:p>
  </w:comment>
  <w:comment w:id="49" w:author="Sally Thompson" w:date="2019-03-13T09:18:00Z" w:initials="ST">
    <w:p w14:paraId="24DF3632" w14:textId="330E4FC5" w:rsidR="00B620AC" w:rsidRDefault="00B620AC">
      <w:pPr>
        <w:pStyle w:val="CommentText"/>
      </w:pPr>
      <w:r>
        <w:rPr>
          <w:rStyle w:val="CommentReference"/>
        </w:rPr>
        <w:annotationRef/>
      </w:r>
      <w:r>
        <w:t>Expected based on ICB or on something else?</w:t>
      </w:r>
    </w:p>
  </w:comment>
  <w:comment w:id="50" w:author="Sally Thompson" w:date="2019-03-13T09:18:00Z" w:initials="ST">
    <w:p w14:paraId="312EE5AB" w14:textId="702995D6" w:rsidR="00B620AC" w:rsidRDefault="00B620AC">
      <w:pPr>
        <w:pStyle w:val="CommentText"/>
      </w:pPr>
      <w:r>
        <w:rPr>
          <w:rStyle w:val="CommentReference"/>
        </w:rPr>
        <w:annotationRef/>
      </w:r>
      <w:r>
        <w:t>Do we need to have a methods or results point that makes it clear that the plots surveyed are not balanced across fire severity classes then?</w:t>
      </w:r>
    </w:p>
  </w:comment>
  <w:comment w:id="55" w:author="Jens Stevens" w:date="2019-03-13T09:18:00Z" w:initials="JS">
    <w:p w14:paraId="51C29D74" w14:textId="187805D1" w:rsidR="00B620AC" w:rsidRDefault="00B620AC">
      <w:pPr>
        <w:pStyle w:val="CommentText"/>
      </w:pPr>
      <w:r>
        <w:rPr>
          <w:rStyle w:val="CommentReference"/>
        </w:rPr>
        <w:annotationRef/>
      </w:r>
      <w:r>
        <w:t>Scott, do we have a fire history from this watershed that we can cite? Maybe Tony has an idea?</w:t>
      </w:r>
    </w:p>
  </w:comment>
  <w:comment w:id="56" w:author="Brandon Collins" w:date="2019-03-13T14:42:00Z" w:initials="BC">
    <w:p w14:paraId="0162CC70" w14:textId="23232E57" w:rsidR="00B620AC" w:rsidRDefault="00B620AC">
      <w:pPr>
        <w:pStyle w:val="CommentText"/>
      </w:pPr>
      <w:r>
        <w:rPr>
          <w:rStyle w:val="CommentReference"/>
        </w:rPr>
        <w:annotationRef/>
      </w:r>
      <w:r>
        <w:t>Replace with Collins and Stephens (2007)</w:t>
      </w:r>
    </w:p>
  </w:comment>
  <w:comment w:id="57" w:author="Jens Stevens" w:date="2019-03-13T10:12:00Z" w:initials="JS">
    <w:p w14:paraId="081349AD" w14:textId="5C31FD02" w:rsidR="00B620AC" w:rsidRDefault="00B620AC">
      <w:pPr>
        <w:pStyle w:val="CommentText"/>
      </w:pPr>
      <w:r>
        <w:rPr>
          <w:rStyle w:val="CommentReference"/>
        </w:rPr>
        <w:annotationRef/>
      </w:r>
      <w:r>
        <w:t>Isn’t there a citation somewhere that focuses specifically on large tree mortality? Can’t find it at the moment…</w:t>
      </w:r>
    </w:p>
    <w:p w14:paraId="75074C1D" w14:textId="77777777" w:rsidR="00B620AC" w:rsidRDefault="00B620AC">
      <w:pPr>
        <w:pStyle w:val="CommentText"/>
      </w:pPr>
    </w:p>
    <w:p w14:paraId="07A42139" w14:textId="2DEED71D" w:rsidR="00B620AC" w:rsidRDefault="00B620AC">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8" w:author="Brandon Collins" w:date="2019-03-13T14:46:00Z" w:initials="BC">
    <w:p w14:paraId="3999B8A3" w14:textId="77777777" w:rsidR="00B620AC" w:rsidRDefault="00B620AC">
      <w:pPr>
        <w:pStyle w:val="CommentText"/>
      </w:pPr>
      <w:r>
        <w:rPr>
          <w:rStyle w:val="CommentReference"/>
        </w:rPr>
        <w:annotationRef/>
      </w:r>
      <w:r>
        <w:t>How about this one:</w:t>
      </w:r>
    </w:p>
    <w:p w14:paraId="09BD40D8" w14:textId="1B4EA4C7" w:rsidR="00B620AC" w:rsidRDefault="00B620AC">
      <w:pPr>
        <w:pStyle w:val="CommentText"/>
      </w:pPr>
      <w:r w:rsidRPr="00384760">
        <w:t>Das, A. J., N. L. Stephenson, and K. P. Davis. 2016. Why do trees die? Characterizing the drivers of background tree mortality. Ecology 97:2616-2627.</w:t>
      </w:r>
    </w:p>
  </w:comment>
  <w:comment w:id="59" w:author="Sally Thompson" w:date="2019-03-13T09:18:00Z" w:initials="ST">
    <w:p w14:paraId="12D7CCB5" w14:textId="4CC02E9A" w:rsidR="00B620AC" w:rsidRDefault="00B620AC">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6" w:author="Sally Thompson" w:date="2019-03-13T09:18:00Z" w:initials="ST">
    <w:p w14:paraId="186C9D70" w14:textId="50D3F715" w:rsidR="00B620AC" w:rsidRDefault="00B620AC">
      <w:pPr>
        <w:pStyle w:val="CommentText"/>
      </w:pPr>
      <w:r>
        <w:rPr>
          <w:rStyle w:val="CommentReference"/>
        </w:rPr>
        <w:annotationRef/>
      </w:r>
      <w:r>
        <w:t>I don’t think we have any evidence that soils are poorly drained in ICB.  Gabby?</w:t>
      </w:r>
    </w:p>
  </w:comment>
  <w:comment w:id="67" w:author="Jens Stevens" w:date="2019-03-13T09:18:00Z" w:initials="JS">
    <w:p w14:paraId="3F5B85EE" w14:textId="0B82D2D9" w:rsidR="00B620AC" w:rsidRDefault="00B620AC">
      <w:pPr>
        <w:pStyle w:val="CommentText"/>
      </w:pPr>
      <w:r>
        <w:rPr>
          <w:rStyle w:val="CommentReference"/>
        </w:rPr>
        <w:annotationRef/>
      </w:r>
      <w:r>
        <w:t>Gabrielle/Katya/Sally</w:t>
      </w:r>
    </w:p>
  </w:comment>
  <w:comment w:id="69" w:author="Jens Stevens" w:date="2019-03-13T09:18:00Z" w:initials="JS">
    <w:p w14:paraId="4138141B" w14:textId="7C2883D9" w:rsidR="00B620AC" w:rsidRDefault="00B620AC">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188F215A" w15:done="0"/>
  <w15:commentEx w15:paraId="59D833F8" w15:done="0"/>
  <w15:commentEx w15:paraId="6C65E0C5" w15:done="0"/>
  <w15:commentEx w15:paraId="4D77E68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164DE7E0" w15:done="0"/>
  <w15:commentEx w15:paraId="61C9EE7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21CC86" w14:textId="77777777" w:rsidR="00590EC2" w:rsidRDefault="00590EC2" w:rsidP="00D55DA2">
      <w:r>
        <w:separator/>
      </w:r>
    </w:p>
  </w:endnote>
  <w:endnote w:type="continuationSeparator" w:id="0">
    <w:p w14:paraId="34144505" w14:textId="77777777" w:rsidR="00590EC2" w:rsidRDefault="00590EC2" w:rsidP="00D55DA2">
      <w:r>
        <w:continuationSeparator/>
      </w:r>
    </w:p>
  </w:endnote>
  <w:endnote w:type="continuationNotice" w:id="1">
    <w:p w14:paraId="493A859E" w14:textId="77777777" w:rsidR="00590EC2" w:rsidRDefault="00590E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620AC" w:rsidRDefault="00B620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D144B0C"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41BB">
      <w:rPr>
        <w:rStyle w:val="PageNumber"/>
        <w:noProof/>
      </w:rPr>
      <w:t>34</w:t>
    </w:r>
    <w:r>
      <w:rPr>
        <w:rStyle w:val="PageNumber"/>
      </w:rPr>
      <w:fldChar w:fldCharType="end"/>
    </w:r>
  </w:p>
  <w:p w14:paraId="0D3A7669" w14:textId="77777777" w:rsidR="00B620AC" w:rsidRDefault="00B620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F9733" w14:textId="77777777" w:rsidR="00590EC2" w:rsidRDefault="00590EC2" w:rsidP="00D55DA2">
      <w:r>
        <w:separator/>
      </w:r>
    </w:p>
  </w:footnote>
  <w:footnote w:type="continuationSeparator" w:id="0">
    <w:p w14:paraId="06ECFEBF" w14:textId="77777777" w:rsidR="00590EC2" w:rsidRDefault="00590EC2" w:rsidP="00D55DA2">
      <w:r>
        <w:continuationSeparator/>
      </w:r>
    </w:p>
  </w:footnote>
  <w:footnote w:type="continuationNotice" w:id="1">
    <w:p w14:paraId="076E8B82" w14:textId="77777777" w:rsidR="00590EC2" w:rsidRDefault="00590EC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6/09/relationships/commentsIds" Target="commentsId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E3EA0-CD90-4E2D-911F-417F64C69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35</Pages>
  <Words>10805</Words>
  <Characters>61590</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15</cp:revision>
  <cp:lastPrinted>2013-12-07T23:09:00Z</cp:lastPrinted>
  <dcterms:created xsi:type="dcterms:W3CDTF">2019-03-14T16:20:00Z</dcterms:created>
  <dcterms:modified xsi:type="dcterms:W3CDTF">2019-03-15T23:36:00Z</dcterms:modified>
</cp:coreProperties>
</file>