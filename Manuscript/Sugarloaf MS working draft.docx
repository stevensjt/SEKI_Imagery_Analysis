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4BEAA0F7"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 xml:space="preserve">44’55”, SF Kings River Near Cedar Grove CA, </w:t>
      </w:r>
      <w:r w:rsidR="00635DC0">
        <w:rPr>
          <w:rFonts w:ascii="Times New Roman" w:hAnsi="Times New Roman" w:cs="Times New Roman"/>
        </w:rPr>
        <w:t xml:space="preserve">USGS </w:t>
      </w:r>
      <w:r w:rsidR="00140558" w:rsidRPr="00EF599F">
        <w:rPr>
          <w:rFonts w:ascii="Times New Roman" w:hAnsi="Times New Roman" w:cs="Times New Roman"/>
        </w:rPr>
        <w:t>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 xml:space="preserve">53’50”, Kings River near Hume, CA, </w:t>
      </w:r>
      <w:r w:rsidR="00635DC0">
        <w:rPr>
          <w:rFonts w:ascii="Times New Roman" w:hAnsi="Times New Roman" w:cs="Times New Roman"/>
        </w:rPr>
        <w:t xml:space="preserve">USGS </w:t>
      </w:r>
      <w:r w:rsidR="00140558" w:rsidRPr="00EF599F">
        <w:rPr>
          <w:rFonts w:ascii="Times New Roman" w:hAnsi="Times New Roman" w:cs="Times New Roman"/>
        </w:rPr>
        <w:t xml:space="preserve">gage 11213000). The specific discharge </w:t>
      </w:r>
      <w:r w:rsidR="00B87B67">
        <w:rPr>
          <w:rFonts w:ascii="Times New Roman" w:hAnsi="Times New Roman" w:cs="Times New Roman"/>
        </w:rPr>
        <w:t>(total streamflow volume divided by watershed area)</w:t>
      </w:r>
      <w:r w:rsidR="00B87B67" w:rsidRPr="00EF599F">
        <w:rPr>
          <w:rFonts w:ascii="Times New Roman" w:hAnsi="Times New Roman" w:cs="Times New Roman"/>
        </w:rPr>
        <w:t xml:space="preserve"> </w:t>
      </w:r>
      <w:r w:rsidR="00140558" w:rsidRPr="00EF599F">
        <w:rPr>
          <w:rFonts w:ascii="Times New Roman" w:hAnsi="Times New Roman" w:cs="Times New Roman"/>
        </w:rPr>
        <w:t>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679DCB35"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635DC0">
        <w:rPr>
          <w:rFonts w:ascii="Times New Roman" w:hAnsi="Times New Roman" w:cs="Times New Roman"/>
        </w:rPr>
        <w:t>appears to indicate less mesic conditions</w:t>
      </w:r>
      <w:r w:rsidR="00635DC0" w:rsidRPr="00EF599F">
        <w:rPr>
          <w:rFonts w:ascii="Times New Roman" w:hAnsi="Times New Roman" w:cs="Times New Roman"/>
        </w:rPr>
        <w:t xml:space="preserve"> </w:t>
      </w:r>
      <w:r w:rsidR="00635DC0">
        <w:rPr>
          <w:rFonts w:ascii="Times New Roman" w:hAnsi="Times New Roman" w:cs="Times New Roman"/>
        </w:rPr>
        <w:t>when</w:t>
      </w:r>
      <w:r w:rsidR="00140558" w:rsidRPr="00EF599F">
        <w:rPr>
          <w:rFonts w:ascii="Times New Roman" w:hAnsi="Times New Roman" w:cs="Times New Roman"/>
        </w:rPr>
        <w:t xml:space="preserv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w:t>
      </w:r>
      <w:r w:rsidR="00335FA9">
        <w:rPr>
          <w:rFonts w:ascii="Times New Roman" w:hAnsi="Times New Roman" w:cs="Times New Roman"/>
        </w:rPr>
        <w:t xml:space="preserve"> and its encompassing watersheds</w:t>
      </w:r>
      <w:r>
        <w:rPr>
          <w:rFonts w:ascii="Times New Roman" w:hAnsi="Times New Roman" w:cs="Times New Roman"/>
        </w:rPr>
        <w:t>.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w:t>
      </w:r>
      <w:r w:rsidR="006D0C70">
        <w:rPr>
          <w:rFonts w:ascii="Times New Roman" w:hAnsi="Times New Roman" w:cs="Times New Roman"/>
        </w:rPr>
        <w:t xml:space="preserve"> </w:t>
      </w:r>
      <w:r w:rsidR="00140558" w:rsidRPr="00EF599F">
        <w:rPr>
          <w:rFonts w:ascii="Times New Roman" w:hAnsi="Times New Roman" w:cs="Times New Roman"/>
        </w:rPr>
        <w:t>of 0.9 m/year (Boisrame et al, in review, 201</w:t>
      </w:r>
      <w:r w:rsidR="00635DC0">
        <w:rPr>
          <w:rFonts w:ascii="Times New Roman" w:hAnsi="Times New Roman" w:cs="Times New Roman"/>
        </w:rPr>
        <w:t>9</w:t>
      </w:r>
      <w:r w:rsidR="00140558" w:rsidRPr="00EF599F">
        <w:rPr>
          <w:rFonts w:ascii="Times New Roman" w:hAnsi="Times New Roman" w:cs="Times New Roman"/>
        </w:rPr>
        <w:t>)</w:t>
      </w:r>
      <w:r w:rsidR="00335FA9">
        <w:rPr>
          <w:rFonts w:ascii="Times New Roman" w:hAnsi="Times New Roman" w:cs="Times New Roman"/>
        </w:rPr>
        <w:t xml:space="preserve">. </w:t>
      </w:r>
      <w:r w:rsidR="00635DC0">
        <w:rPr>
          <w:rFonts w:ascii="Times New Roman" w:hAnsi="Times New Roman" w:cs="Times New Roman"/>
        </w:rPr>
        <w:t xml:space="preserve">Flow from </w:t>
      </w:r>
      <w:r w:rsidR="00335FA9">
        <w:rPr>
          <w:rFonts w:ascii="Times New Roman" w:hAnsi="Times New Roman" w:cs="Times New Roman"/>
        </w:rPr>
        <w:t xml:space="preserve">ICB </w:t>
      </w:r>
      <w:r w:rsidR="00635DC0">
        <w:rPr>
          <w:rFonts w:ascii="Times New Roman" w:hAnsi="Times New Roman" w:cs="Times New Roman"/>
        </w:rPr>
        <w:t>enters the Merced River upstream of measurement sites at</w:t>
      </w:r>
      <w:r w:rsidR="00CC14D9">
        <w:rPr>
          <w:rFonts w:ascii="Times New Roman" w:hAnsi="Times New Roman" w:cs="Times New Roman"/>
        </w:rPr>
        <w:t xml:space="preserve"> Happy Isles </w:t>
      </w:r>
      <w:r w:rsidR="00335FA9">
        <w:rPr>
          <w:rFonts w:ascii="Times New Roman" w:hAnsi="Times New Roman" w:cs="Times New Roman"/>
        </w:rPr>
        <w:t xml:space="preserve">(469 </w:t>
      </w:r>
      <w:r w:rsidR="00335FA9" w:rsidRPr="00EF599F">
        <w:rPr>
          <w:rFonts w:ascii="Times New Roman" w:hAnsi="Times New Roman" w:cs="Times New Roman"/>
        </w:rPr>
        <w:t>km</w:t>
      </w:r>
      <w:r w:rsidR="00335FA9" w:rsidRPr="00EF599F">
        <w:rPr>
          <w:rFonts w:ascii="Times New Roman" w:hAnsi="Times New Roman" w:cs="Times New Roman"/>
          <w:vertAlign w:val="superscript"/>
        </w:rPr>
        <w:t>2</w:t>
      </w:r>
      <w:r w:rsidR="00CC14D9">
        <w:rPr>
          <w:rFonts w:ascii="Times New Roman" w:hAnsi="Times New Roman" w:cs="Times New Roman"/>
        </w:rPr>
        <w:t xml:space="preserve"> watershed area</w:t>
      </w:r>
      <w:proofErr w:type="gramStart"/>
      <w:r w:rsidR="00335FA9">
        <w:rPr>
          <w:rFonts w:ascii="Times New Roman" w:hAnsi="Times New Roman" w:cs="Times New Roman"/>
        </w:rPr>
        <w:t>;</w:t>
      </w:r>
      <w:r w:rsidR="00335FA9">
        <w:rPr>
          <w:rFonts w:ascii="Times New Roman" w:hAnsi="Times New Roman" w:cs="Times New Roman"/>
          <w:vertAlign w:val="superscript"/>
        </w:rPr>
        <w:t xml:space="preserve">  </w:t>
      </w:r>
      <w:r w:rsidR="00335FA9">
        <w:rPr>
          <w:rFonts w:ascii="Times New Roman" w:hAnsi="Times New Roman" w:cs="Times New Roman"/>
        </w:rPr>
        <w:t>Merced</w:t>
      </w:r>
      <w:proofErr w:type="gramEnd"/>
      <w:r w:rsidR="00335FA9">
        <w:rPr>
          <w:rFonts w:ascii="Times New Roman" w:hAnsi="Times New Roman" w:cs="Times New Roman"/>
        </w:rPr>
        <w:t xml:space="preserve"> River at Happy Isles Bridge </w:t>
      </w:r>
      <w:proofErr w:type="spellStart"/>
      <w:r w:rsidR="00335FA9">
        <w:rPr>
          <w:rFonts w:ascii="Times New Roman" w:hAnsi="Times New Roman" w:cs="Times New Roman"/>
        </w:rPr>
        <w:t>nr</w:t>
      </w:r>
      <w:proofErr w:type="spellEnd"/>
      <w:r w:rsidR="00335FA9">
        <w:rPr>
          <w:rFonts w:ascii="Times New Roman" w:hAnsi="Times New Roman" w:cs="Times New Roman"/>
        </w:rPr>
        <w:t xml:space="preserve"> Yosemite CA, </w:t>
      </w:r>
      <w:r w:rsidR="00635DC0">
        <w:rPr>
          <w:rFonts w:ascii="Times New Roman" w:hAnsi="Times New Roman" w:cs="Times New Roman"/>
        </w:rPr>
        <w:t xml:space="preserve">USGS </w:t>
      </w:r>
      <w:r w:rsidR="00335FA9">
        <w:rPr>
          <w:rFonts w:ascii="Times New Roman" w:hAnsi="Times New Roman" w:cs="Times New Roman"/>
        </w:rPr>
        <w:t xml:space="preserve">gage </w:t>
      </w:r>
      <w:r w:rsidR="00335FA9" w:rsidRPr="00335FA9">
        <w:rPr>
          <w:rFonts w:ascii="Times New Roman" w:hAnsi="Times New Roman" w:cs="Times New Roman"/>
        </w:rPr>
        <w:t>11264500</w:t>
      </w:r>
      <w:r w:rsidR="00335FA9">
        <w:rPr>
          <w:rFonts w:ascii="Times New Roman" w:hAnsi="Times New Roman" w:cs="Times New Roman"/>
        </w:rPr>
        <w:t>)</w:t>
      </w:r>
      <w:r w:rsidR="00CC14D9">
        <w:rPr>
          <w:rFonts w:ascii="Times New Roman" w:hAnsi="Times New Roman" w:cs="Times New Roman"/>
        </w:rPr>
        <w:t xml:space="preserve"> and </w:t>
      </w:r>
      <w:proofErr w:type="spellStart"/>
      <w:r w:rsidR="00CC14D9">
        <w:rPr>
          <w:rFonts w:ascii="Times New Roman" w:hAnsi="Times New Roman" w:cs="Times New Roman"/>
        </w:rPr>
        <w:t>Pohono</w:t>
      </w:r>
      <w:proofErr w:type="spellEnd"/>
      <w:r w:rsidR="00CC14D9">
        <w:rPr>
          <w:rFonts w:ascii="Times New Roman" w:hAnsi="Times New Roman" w:cs="Times New Roman"/>
        </w:rPr>
        <w:t xml:space="preserve"> Bridge (831</w:t>
      </w:r>
      <w:r w:rsidR="00CC14D9" w:rsidRPr="00CC14D9">
        <w:rPr>
          <w:rFonts w:ascii="Times New Roman" w:hAnsi="Times New Roman" w:cs="Times New Roman"/>
        </w:rPr>
        <w:t xml:space="preserve"> </w:t>
      </w:r>
      <w:r w:rsidR="00CC14D9" w:rsidRPr="00EF599F">
        <w:rPr>
          <w:rFonts w:ascii="Times New Roman" w:hAnsi="Times New Roman" w:cs="Times New Roman"/>
        </w:rPr>
        <w:t>km</w:t>
      </w:r>
      <w:r w:rsidR="00CC14D9" w:rsidRPr="00EF599F">
        <w:rPr>
          <w:rFonts w:ascii="Times New Roman" w:hAnsi="Times New Roman" w:cs="Times New Roman"/>
          <w:vertAlign w:val="superscript"/>
        </w:rPr>
        <w:t>2</w:t>
      </w:r>
      <w:r w:rsidR="00CC14D9">
        <w:rPr>
          <w:rFonts w:ascii="Times New Roman" w:hAnsi="Times New Roman" w:cs="Times New Roman"/>
        </w:rPr>
        <w:t xml:space="preserve"> watershed area;</w:t>
      </w:r>
      <w:r w:rsidR="00CC14D9">
        <w:rPr>
          <w:rFonts w:ascii="Times New Roman" w:hAnsi="Times New Roman" w:cs="Times New Roman"/>
          <w:vertAlign w:val="superscript"/>
        </w:rPr>
        <w:t xml:space="preserve">  </w:t>
      </w:r>
      <w:r w:rsidR="00CC14D9">
        <w:rPr>
          <w:rFonts w:ascii="Times New Roman" w:hAnsi="Times New Roman" w:cs="Times New Roman"/>
        </w:rPr>
        <w:t xml:space="preserve">Merced River </w:t>
      </w:r>
      <w:r w:rsidR="00335977">
        <w:rPr>
          <w:rFonts w:ascii="Times New Roman" w:hAnsi="Times New Roman" w:cs="Times New Roman"/>
        </w:rPr>
        <w:t xml:space="preserve">at </w:t>
      </w:r>
      <w:proofErr w:type="spellStart"/>
      <w:r w:rsidR="00335977">
        <w:rPr>
          <w:rFonts w:ascii="Times New Roman" w:hAnsi="Times New Roman" w:cs="Times New Roman"/>
        </w:rPr>
        <w:t>Pohono</w:t>
      </w:r>
      <w:proofErr w:type="spellEnd"/>
      <w:r w:rsidR="00335977">
        <w:rPr>
          <w:rFonts w:ascii="Times New Roman" w:hAnsi="Times New Roman" w:cs="Times New Roman"/>
        </w:rPr>
        <w:t xml:space="preserve"> Bridge </w:t>
      </w:r>
      <w:proofErr w:type="spellStart"/>
      <w:r w:rsidR="00335977">
        <w:rPr>
          <w:rFonts w:ascii="Times New Roman" w:hAnsi="Times New Roman" w:cs="Times New Roman"/>
        </w:rPr>
        <w:t>nr</w:t>
      </w:r>
      <w:proofErr w:type="spellEnd"/>
      <w:r w:rsidR="00335977">
        <w:rPr>
          <w:rFonts w:ascii="Times New Roman" w:hAnsi="Times New Roman" w:cs="Times New Roman"/>
        </w:rPr>
        <w:t xml:space="preserve"> Yosemite CA, </w:t>
      </w:r>
      <w:r w:rsidR="00635DC0">
        <w:rPr>
          <w:rFonts w:ascii="Times New Roman" w:hAnsi="Times New Roman" w:cs="Times New Roman"/>
        </w:rPr>
        <w:t xml:space="preserve">USGS </w:t>
      </w:r>
      <w:r w:rsidR="00335977">
        <w:rPr>
          <w:rFonts w:ascii="Times New Roman" w:hAnsi="Times New Roman" w:cs="Times New Roman"/>
        </w:rPr>
        <w:t xml:space="preserve">gage </w:t>
      </w:r>
      <w:r w:rsidR="00335977" w:rsidRPr="00335977">
        <w:rPr>
          <w:rFonts w:ascii="Times New Roman" w:hAnsi="Times New Roman" w:cs="Times New Roman"/>
        </w:rPr>
        <w:t>11266500</w:t>
      </w:r>
      <w:r w:rsidR="00887993">
        <w:rPr>
          <w:rFonts w:ascii="Times New Roman" w:hAnsi="Times New Roman" w:cs="Times New Roman"/>
        </w:rPr>
        <w:t>). These</w:t>
      </w:r>
      <w:r w:rsidR="00335FA9">
        <w:rPr>
          <w:rFonts w:ascii="Times New Roman" w:hAnsi="Times New Roman" w:cs="Times New Roman"/>
        </w:rPr>
        <w:t xml:space="preserve"> </w:t>
      </w:r>
      <w:r w:rsidR="00635DC0">
        <w:rPr>
          <w:rFonts w:ascii="Times New Roman" w:hAnsi="Times New Roman" w:cs="Times New Roman"/>
        </w:rPr>
        <w:t xml:space="preserve">watersheds </w:t>
      </w:r>
      <w:r w:rsidR="00887993">
        <w:rPr>
          <w:rFonts w:ascii="Times New Roman" w:hAnsi="Times New Roman" w:cs="Times New Roman"/>
        </w:rPr>
        <w:t xml:space="preserve">are closer in size to the measured South Fork Kings River watersheds and </w:t>
      </w:r>
      <w:r w:rsidR="00335FA9">
        <w:rPr>
          <w:rFonts w:ascii="Times New Roman" w:hAnsi="Times New Roman" w:cs="Times New Roman"/>
        </w:rPr>
        <w:t>averaged a specific discharge of 0.66 m/</w:t>
      </w:r>
      <w:proofErr w:type="spellStart"/>
      <w:r w:rsidR="00335FA9">
        <w:rPr>
          <w:rFonts w:ascii="Times New Roman" w:hAnsi="Times New Roman" w:cs="Times New Roman"/>
        </w:rPr>
        <w:t>yr</w:t>
      </w:r>
      <w:proofErr w:type="spellEnd"/>
      <w:r w:rsidR="00335977">
        <w:rPr>
          <w:rFonts w:ascii="Times New Roman" w:hAnsi="Times New Roman" w:cs="Times New Roman"/>
        </w:rPr>
        <w:t xml:space="preserve"> and </w:t>
      </w:r>
      <w:r w:rsidR="00740D09">
        <w:rPr>
          <w:rFonts w:ascii="Times New Roman" w:hAnsi="Times New Roman" w:cs="Times New Roman"/>
        </w:rPr>
        <w:t xml:space="preserve">0.65 </w:t>
      </w:r>
      <w:r w:rsidR="00335977">
        <w:rPr>
          <w:rFonts w:ascii="Times New Roman" w:hAnsi="Times New Roman" w:cs="Times New Roman"/>
        </w:rPr>
        <w:t>m/</w:t>
      </w:r>
      <w:proofErr w:type="spellStart"/>
      <w:r w:rsidR="00335977">
        <w:rPr>
          <w:rFonts w:ascii="Times New Roman" w:hAnsi="Times New Roman" w:cs="Times New Roman"/>
        </w:rPr>
        <w:t>yr</w:t>
      </w:r>
      <w:proofErr w:type="spellEnd"/>
      <w:r w:rsidR="00335977">
        <w:rPr>
          <w:rFonts w:ascii="Times New Roman" w:hAnsi="Times New Roman" w:cs="Times New Roman"/>
        </w:rPr>
        <w:t>, respectively,</w:t>
      </w:r>
      <w:r w:rsidR="00335FA9">
        <w:rPr>
          <w:rFonts w:ascii="Times New Roman" w:hAnsi="Times New Roman" w:cs="Times New Roman"/>
        </w:rPr>
        <w:t xml:space="preserve"> from 1921-1958. All of these specific discharges are greater </w:t>
      </w:r>
      <w:proofErr w:type="gramStart"/>
      <w:r w:rsidR="00335FA9">
        <w:rPr>
          <w:rFonts w:ascii="Times New Roman" w:hAnsi="Times New Roman" w:cs="Times New Roman"/>
        </w:rPr>
        <w:t>than those</w:t>
      </w:r>
      <w:r>
        <w:rPr>
          <w:rFonts w:ascii="Times New Roman" w:hAnsi="Times New Roman" w:cs="Times New Roman"/>
        </w:rPr>
        <w:t xml:space="preserve"> measured </w:t>
      </w:r>
      <w:r w:rsidR="00F52ADD">
        <w:rPr>
          <w:rFonts w:ascii="Times New Roman" w:hAnsi="Times New Roman" w:cs="Times New Roman"/>
        </w:rPr>
        <w:t>downstream</w:t>
      </w:r>
      <w:proofErr w:type="gramEnd"/>
      <w:r w:rsidR="00F52ADD">
        <w:rPr>
          <w:rFonts w:ascii="Times New Roman" w:hAnsi="Times New Roman" w:cs="Times New Roman"/>
        </w:rPr>
        <w:t xml:space="preserve"> of</w:t>
      </w:r>
      <w:r>
        <w:rPr>
          <w:rFonts w:ascii="Times New Roman" w:hAnsi="Times New Roman" w:cs="Times New Roman"/>
        </w:rPr>
        <w:t xml:space="preserve"> SCB</w:t>
      </w:r>
      <w:r w:rsidR="00635DC0">
        <w:rPr>
          <w:rFonts w:ascii="Times New Roman" w:hAnsi="Times New Roman" w:cs="Times New Roman"/>
        </w:rPr>
        <w:t>, suggesting that the region containing SCB is more water-limited</w:t>
      </w:r>
      <w:ins w:id="7" w:author="Gabrielle Boisrame" w:date="2019-03-25T16:26:00Z">
        <w:r w:rsidR="00E421E2">
          <w:rPr>
            <w:rFonts w:ascii="Times New Roman" w:hAnsi="Times New Roman" w:cs="Times New Roman"/>
          </w:rPr>
          <w:t>.</w:t>
        </w:r>
      </w:ins>
      <w:del w:id="8" w:author="Gabrielle Boisrame" w:date="2019-03-25T16:26:00Z">
        <w:r w:rsidDel="00E421E2">
          <w:rPr>
            <w:rFonts w:ascii="Times New Roman" w:hAnsi="Times New Roman" w:cs="Times New Roman"/>
          </w:rPr>
          <w:delText xml:space="preserve"> despite being </w:delText>
        </w:r>
        <w:commentRangeStart w:id="9"/>
        <w:r w:rsidDel="00E421E2">
          <w:rPr>
            <w:rFonts w:ascii="Times New Roman" w:hAnsi="Times New Roman" w:cs="Times New Roman"/>
          </w:rPr>
          <w:delText>comparably-sized basins</w:delText>
        </w:r>
        <w:commentRangeEnd w:id="9"/>
        <w:r w:rsidDel="00E421E2">
          <w:rPr>
            <w:rStyle w:val="CommentReference"/>
          </w:rPr>
          <w:commentReference w:id="9"/>
        </w:r>
        <w:r w:rsidDel="00E421E2">
          <w:rPr>
            <w:rFonts w:ascii="Times New Roman" w:hAnsi="Times New Roman" w:cs="Times New Roman"/>
          </w:rPr>
          <w:delText xml:space="preserve"> (SCB is 125 km</w:delText>
        </w:r>
        <w:r w:rsidDel="00E421E2">
          <w:rPr>
            <w:rFonts w:ascii="Times New Roman" w:hAnsi="Times New Roman" w:cs="Times New Roman"/>
            <w:vertAlign w:val="superscript"/>
          </w:rPr>
          <w:delText>2</w:delText>
        </w:r>
        <w:r w:rsidDel="00E421E2">
          <w:rPr>
            <w:rFonts w:ascii="Times New Roman" w:hAnsi="Times New Roman" w:cs="Times New Roman"/>
          </w:rPr>
          <w:delText xml:space="preserve"> at an average elevation of 2400 m; ICB is 150km</w:delText>
        </w:r>
        <w:r w:rsidDel="00E421E2">
          <w:rPr>
            <w:rFonts w:ascii="Times New Roman" w:hAnsi="Times New Roman" w:cs="Times New Roman"/>
            <w:vertAlign w:val="superscript"/>
          </w:rPr>
          <w:delText>2</w:delText>
        </w:r>
        <w:r w:rsidDel="00E421E2">
          <w:rPr>
            <w:rFonts w:ascii="Times New Roman" w:hAnsi="Times New Roman" w:cs="Times New Roman"/>
          </w:rPr>
          <w:delText xml:space="preserve"> at an average elevation of </w:delText>
        </w:r>
        <w:commentRangeStart w:id="10"/>
        <w:commentRangeStart w:id="11"/>
        <w:commentRangeStart w:id="12"/>
        <w:r w:rsidDel="00E421E2">
          <w:rPr>
            <w:rFonts w:ascii="Times New Roman" w:hAnsi="Times New Roman" w:cs="Times New Roman"/>
          </w:rPr>
          <w:delText xml:space="preserve">2100 </w:delText>
        </w:r>
        <w:commentRangeEnd w:id="10"/>
        <w:r w:rsidR="00C15EAF" w:rsidDel="00E421E2">
          <w:rPr>
            <w:rStyle w:val="CommentReference"/>
          </w:rPr>
          <w:commentReference w:id="10"/>
        </w:r>
        <w:commentRangeEnd w:id="11"/>
        <w:r w:rsidR="003F19D7" w:rsidDel="00E421E2">
          <w:rPr>
            <w:rStyle w:val="CommentReference"/>
          </w:rPr>
          <w:commentReference w:id="11"/>
        </w:r>
      </w:del>
      <w:commentRangeEnd w:id="12"/>
      <w:r w:rsidR="009614E9">
        <w:rPr>
          <w:rStyle w:val="CommentReference"/>
        </w:rPr>
        <w:commentReference w:id="12"/>
      </w:r>
      <w:del w:id="13" w:author="Gabrielle Boisrame" w:date="2019-03-25T16:26:00Z">
        <w:r w:rsidDel="00E421E2">
          <w:rPr>
            <w:rFonts w:ascii="Times New Roman" w:hAnsi="Times New Roman" w:cs="Times New Roman"/>
          </w:rPr>
          <w:delText>m)</w:delText>
        </w:r>
        <w:r w:rsidR="00140558"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35FA9">
        <w:rPr>
          <w:rFonts w:ascii="Times New Roman" w:hAnsi="Times New Roman" w:cs="Times New Roman"/>
          <w:color w:val="000000" w:themeColor="text1"/>
        </w:rPr>
        <w:t xml:space="preserve">The description of SCB as less mesic than ICB </w:t>
      </w:r>
      <w:r w:rsidR="002C0084" w:rsidRPr="00EF599F">
        <w:rPr>
          <w:rFonts w:ascii="Times New Roman" w:hAnsi="Times New Roman" w:cs="Times New Roman"/>
          <w:color w:val="000000" w:themeColor="text1"/>
        </w:rPr>
        <w:t xml:space="preserve">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635DC0">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A44A40">
        <w:rPr>
          <w:rFonts w:ascii="Times New Roman" w:hAnsi="Times New Roman" w:cs="Times New Roman"/>
          <w:color w:val="000000" w:themeColor="text1"/>
        </w:rPr>
        <w:t>ICB receiv</w:t>
      </w:r>
      <w:r w:rsidR="00635DC0">
        <w:rPr>
          <w:rFonts w:ascii="Times New Roman" w:hAnsi="Times New Roman" w:cs="Times New Roman"/>
          <w:color w:val="000000" w:themeColor="text1"/>
        </w:rPr>
        <w:t>ed</w:t>
      </w:r>
      <w:r w:rsidR="00A44A40">
        <w:rPr>
          <w:rFonts w:ascii="Times New Roman" w:hAnsi="Times New Roman" w:cs="Times New Roman"/>
          <w:color w:val="000000" w:themeColor="text1"/>
        </w:rPr>
        <w:t xml:space="preserve"> more precipitation than SCB in both water year 2016-17 (</w:t>
      </w:r>
      <w:commentRangeStart w:id="14"/>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4"/>
      <w:r w:rsidR="003B7241" w:rsidRPr="00EF599F">
        <w:rPr>
          <w:rStyle w:val="CommentReference"/>
          <w:rFonts w:ascii="Times New Roman" w:hAnsi="Times New Roman" w:cs="Times New Roman"/>
        </w:rPr>
        <w:commentReference w:id="14"/>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635DC0">
        <w:rPr>
          <w:rFonts w:ascii="Times New Roman" w:hAnsi="Times New Roman" w:cs="Times New Roman"/>
          <w:color w:val="000000" w:themeColor="text1"/>
        </w:rPr>
        <w:t>; Table 1</w:t>
      </w:r>
      <w:bookmarkStart w:id="15" w:name="_GoBack"/>
      <w:bookmarkEnd w:id="15"/>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16C3FB16" w:rsidR="00737117" w:rsidRPr="00EF599F" w:rsidRDefault="00737117" w:rsidP="00D72422">
      <w:pPr>
        <w:spacing w:line="480" w:lineRule="auto"/>
        <w:ind w:firstLine="720"/>
        <w:rPr>
          <w:rFonts w:ascii="Times New Roman" w:hAnsi="Times New Roman" w:cs="Times New Roman"/>
          <w:color w:val="000000" w:themeColor="text1"/>
        </w:rPr>
      </w:pPr>
      <w:r w:rsidRPr="005906B2">
        <w:rPr>
          <w:rFonts w:ascii="Times New Roman" w:hAnsi="Times New Roman" w:cs="Times New Roman"/>
          <w:i/>
          <w:color w:val="000000" w:themeColor="text1"/>
        </w:rPr>
        <w:lastRenderedPageBreak/>
        <w:t>Replace two paragraphs above with one long-</w:t>
      </w:r>
      <w:proofErr w:type="spellStart"/>
      <w:r w:rsidRPr="005906B2">
        <w:rPr>
          <w:rFonts w:ascii="Times New Roman" w:hAnsi="Times New Roman" w:cs="Times New Roman"/>
          <w:i/>
          <w:color w:val="000000" w:themeColor="text1"/>
        </w:rPr>
        <w:t>ish</w:t>
      </w:r>
      <w:proofErr w:type="spellEnd"/>
      <w:r w:rsidRPr="005906B2">
        <w:rPr>
          <w:rFonts w:ascii="Times New Roman" w:hAnsi="Times New Roman" w:cs="Times New Roman"/>
          <w:i/>
          <w:color w:val="000000" w:themeColor="text1"/>
        </w:rPr>
        <w:t xml:space="preserve"> paragraph “comparing conditions in SCB to conditions in ICB) (including veg as well as hydro</w:t>
      </w:r>
      <w:r w:rsidR="005906B2" w:rsidRPr="005906B2">
        <w:rPr>
          <w:rFonts w:ascii="Times New Roman" w:hAnsi="Times New Roman" w:cs="Times New Roman"/>
          <w:i/>
          <w:color w:val="000000" w:themeColor="text1"/>
        </w:rPr>
        <w:t xml:space="preserve"> and elevation</w:t>
      </w:r>
      <w:r>
        <w:rPr>
          <w:rFonts w:ascii="Times New Roman" w:hAnsi="Times New Roman" w:cs="Times New Roman"/>
          <w:color w:val="000000" w:themeColor="text1"/>
        </w:rPr>
        <w:t xml:space="preserve">). </w:t>
      </w:r>
      <w:commentRangeStart w:id="16"/>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54A8F">
        <w:rPr>
          <w:rFonts w:ascii="Times New Roman" w:hAnsi="Times New Roman" w:cs="Times New Roman"/>
          <w:color w:val="000000" w:themeColor="text1"/>
        </w:rPr>
        <w:t xml:space="preserve"> (Table A.2)</w:t>
      </w:r>
      <w:r>
        <w:rPr>
          <w:rFonts w:ascii="Times New Roman" w:hAnsi="Times New Roman" w:cs="Times New Roman"/>
          <w:color w:val="000000" w:themeColor="text1"/>
        </w:rPr>
        <w:t xml:space="preserve">,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6"/>
      <w:r>
        <w:rPr>
          <w:rStyle w:val="CommentReference"/>
        </w:rPr>
        <w:commentReference w:id="16"/>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lastRenderedPageBreak/>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w:t>
      </w:r>
      <w:r w:rsidRPr="00EF599F">
        <w:rPr>
          <w:rFonts w:ascii="Times New Roman" w:hAnsi="Times New Roman" w:cs="Times New Roman"/>
        </w:rPr>
        <w:lastRenderedPageBreak/>
        <w:t>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lastRenderedPageBreak/>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7"/>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7"/>
      <w:r w:rsidR="00AF2984">
        <w:rPr>
          <w:rStyle w:val="CommentReference"/>
        </w:rPr>
        <w:commentReference w:id="17"/>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lastRenderedPageBreak/>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was set to 100 years, and vegetation cover was set to 1973 vegetation. We then compared these 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w:t>
      </w:r>
      <w:r w:rsidR="00BA00BF">
        <w:rPr>
          <w:rFonts w:ascii="Times New Roman" w:hAnsi="Times New Roman" w:cs="Times New Roman"/>
          <w:color w:val="000000" w:themeColor="text1"/>
        </w:rPr>
        <w:lastRenderedPageBreak/>
        <w:t xml:space="preserve">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8"/>
      <w:r w:rsidR="00F71171">
        <w:rPr>
          <w:rStyle w:val="CommentReference"/>
        </w:rPr>
        <w:lastRenderedPageBreak/>
        <w:commentReference w:id="1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 xml:space="preserve">were generally </w:t>
      </w:r>
      <w:r w:rsidRPr="00EF599F">
        <w:rPr>
          <w:rFonts w:ascii="Times New Roman" w:hAnsi="Times New Roman" w:cs="Times New Roman"/>
        </w:rPr>
        <w:lastRenderedPageBreak/>
        <w:t>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9"/>
      <w:r w:rsidRPr="00EF599F">
        <w:rPr>
          <w:rFonts w:ascii="Times New Roman" w:hAnsi="Times New Roman" w:cs="Times New Roman"/>
        </w:rPr>
        <w:t xml:space="preserve">shrub to sparse meadow, mixed-conifer to sparse meadow, and mixed-conifer to shrub </w:t>
      </w:r>
      <w:commentRangeEnd w:id="19"/>
      <w:r w:rsidRPr="00EF599F">
        <w:rPr>
          <w:rStyle w:val="CommentReference"/>
          <w:rFonts w:ascii="Times New Roman" w:hAnsi="Times New Roman" w:cs="Times New Roman"/>
        </w:rPr>
        <w:commentReference w:id="19"/>
      </w:r>
      <w:r w:rsidRPr="00EF599F">
        <w:rPr>
          <w:rFonts w:ascii="Times New Roman" w:hAnsi="Times New Roman" w:cs="Times New Roman"/>
        </w:rPr>
        <w:t xml:space="preserve">were all </w:t>
      </w:r>
      <w:commentRangeStart w:id="20"/>
      <w:r w:rsidRPr="00EF599F">
        <w:rPr>
          <w:rFonts w:ascii="Times New Roman" w:hAnsi="Times New Roman" w:cs="Times New Roman"/>
        </w:rPr>
        <w:t>overrepresented</w:t>
      </w:r>
      <w:commentRangeEnd w:id="20"/>
      <w:r w:rsidR="00AB1E60">
        <w:rPr>
          <w:rStyle w:val="CommentReference"/>
        </w:rPr>
        <w:commentReference w:id="20"/>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1"/>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1"/>
      <w:r w:rsidRPr="00EF599F">
        <w:rPr>
          <w:rStyle w:val="CommentReference"/>
          <w:rFonts w:ascii="Times New Roman" w:hAnsi="Times New Roman" w:cs="Times New Roman"/>
        </w:rPr>
        <w:commentReference w:id="21"/>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w:t>
      </w:r>
      <w:proofErr w:type="gramStart"/>
      <w:r w:rsidR="00735EA3">
        <w:rPr>
          <w:rFonts w:ascii="Times New Roman" w:hAnsi="Times New Roman" w:cs="Times New Roman"/>
        </w:rPr>
        <w:t>time period</w:t>
      </w:r>
      <w:proofErr w:type="gramEnd"/>
      <w:r w:rsidR="00735EA3">
        <w:rPr>
          <w:rFonts w:ascii="Times New Roman" w:hAnsi="Times New Roman" w:cs="Times New Roman"/>
        </w:rPr>
        <w:t xml:space="preserve">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22"/>
      <w:commentRangeStart w:id="23"/>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2"/>
      <w:r w:rsidR="009B3CBE">
        <w:rPr>
          <w:rStyle w:val="CommentReference"/>
        </w:rPr>
        <w:commentReference w:id="22"/>
      </w:r>
      <w:commentRangeEnd w:id="23"/>
      <w:r w:rsidR="00B141B2">
        <w:rPr>
          <w:rStyle w:val="CommentReference"/>
        </w:rPr>
        <w:commentReference w:id="23"/>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4"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4"/>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5" w:author="Scott" w:date="2019-03-13T10:08:00Z">
        <w:r w:rsidR="00247216" w:rsidDel="00C423A8">
          <w:rPr>
            <w:rFonts w:ascii="Times New Roman" w:hAnsi="Times New Roman" w:cs="Times New Roman"/>
          </w:rPr>
          <w:delText xml:space="preserve">4 </w:delText>
        </w:r>
      </w:del>
      <w:ins w:id="26" w:author="Scott" w:date="2019-03-13T10:08:00Z">
        <w:r w:rsidR="00C423A8">
          <w:rPr>
            <w:rFonts w:ascii="Times New Roman" w:hAnsi="Times New Roman" w:cs="Times New Roman"/>
          </w:rPr>
          <w:t>F</w:t>
        </w:r>
      </w:ins>
      <w:ins w:id="27" w:author="Scott" w:date="2019-03-13T10:09:00Z">
        <w:r w:rsidR="00C423A8">
          <w:rPr>
            <w:rFonts w:ascii="Times New Roman" w:hAnsi="Times New Roman" w:cs="Times New Roman"/>
          </w:rPr>
          <w:t>our</w:t>
        </w:r>
      </w:ins>
      <w:ins w:id="28"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9"/>
      <w:commentRangeStart w:id="30"/>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29"/>
      <w:r w:rsidR="009C4159">
        <w:rPr>
          <w:rStyle w:val="CommentReference"/>
        </w:rPr>
        <w:commentReference w:id="29"/>
      </w:r>
      <w:commentRangeEnd w:id="30"/>
      <w:r w:rsidR="00C45645">
        <w:rPr>
          <w:rStyle w:val="CommentReference"/>
        </w:rPr>
        <w:commentReference w:id="30"/>
      </w:r>
    </w:p>
    <w:p w14:paraId="661680B7" w14:textId="2B01E909" w:rsidR="00CD3AED" w:rsidRPr="00EF599F" w:rsidRDefault="005C4567" w:rsidP="005C4567">
      <w:pPr>
        <w:pStyle w:val="Caption"/>
        <w:rPr>
          <w:rFonts w:ascii="Times New Roman" w:hAnsi="Times New Roman" w:cs="Times New Roman"/>
        </w:rPr>
      </w:pPr>
      <w:bookmarkStart w:id="31" w:name="_Ref536611059"/>
      <w:bookmarkStart w:id="32"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1"/>
      <w:bookmarkEnd w:id="32"/>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3"/>
      <w:r w:rsidRPr="00EF599F">
        <w:rPr>
          <w:rFonts w:ascii="Times New Roman" w:hAnsi="Times New Roman" w:cs="Times New Roman"/>
          <w:color w:val="000000" w:themeColor="text1"/>
        </w:rPr>
        <w:lastRenderedPageBreak/>
        <w:t>Forest composition and structural change</w:t>
      </w:r>
      <w:commentRangeEnd w:id="33"/>
      <w:r w:rsidR="00143C7D">
        <w:rPr>
          <w:rStyle w:val="CommentReference"/>
          <w:rFonts w:asciiTheme="minorHAnsi" w:eastAsiaTheme="minorHAnsi" w:hAnsiTheme="minorHAnsi" w:cstheme="minorBidi"/>
          <w:color w:val="auto"/>
        </w:rPr>
        <w:commentReference w:id="33"/>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4"/>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4"/>
      <w:r w:rsidR="00143C7D">
        <w:rPr>
          <w:rStyle w:val="CommentReference"/>
          <w:i w:val="0"/>
          <w:iCs w:val="0"/>
          <w:color w:val="auto"/>
        </w:rPr>
        <w:commentReference w:id="34"/>
      </w:r>
    </w:p>
    <w:p w14:paraId="2259DEB2" w14:textId="204CD97E" w:rsidR="009A6239" w:rsidRPr="00EF599F" w:rsidRDefault="005C4567" w:rsidP="00AF7EDB">
      <w:pPr>
        <w:pStyle w:val="Caption"/>
        <w:rPr>
          <w:rFonts w:ascii="Times New Roman" w:hAnsi="Times New Roman" w:cs="Times New Roman"/>
        </w:rPr>
      </w:pPr>
      <w:bookmarkStart w:id="35"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5"/>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6"/>
      <w:r w:rsidRPr="00EF599F">
        <w:rPr>
          <w:rFonts w:ascii="Times New Roman" w:hAnsi="Times New Roman" w:cs="Times New Roman"/>
          <w:color w:val="000000" w:themeColor="text1"/>
        </w:rPr>
        <w:lastRenderedPageBreak/>
        <w:t>Soil moisture</w:t>
      </w:r>
      <w:commentRangeEnd w:id="36"/>
      <w:r w:rsidR="004404EB">
        <w:rPr>
          <w:rStyle w:val="CommentReference"/>
        </w:rPr>
        <w:commentReference w:id="36"/>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7"/>
      <w:r>
        <w:rPr>
          <w:rFonts w:ascii="Times New Roman" w:hAnsi="Times New Roman" w:cs="Times New Roman"/>
        </w:rPr>
        <w:t>insert statement about accuracy</w:t>
      </w:r>
      <w:commentRangeEnd w:id="37"/>
      <w:r>
        <w:rPr>
          <w:rStyle w:val="CommentReference"/>
        </w:rPr>
        <w:commentReference w:id="37"/>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8" w:name="_Ref536610448"/>
      <w:r w:rsidRPr="00EF599F">
        <w:rPr>
          <w:rFonts w:ascii="Times New Roman" w:hAnsi="Times New Roman" w:cs="Times New Roman"/>
        </w:rPr>
        <w:t xml:space="preserve">Figure </w:t>
      </w:r>
      <w:bookmarkEnd w:id="38"/>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9"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0" w:name="_Ref540347"/>
      <w:bookmarkEnd w:id="39"/>
      <w:r w:rsidRPr="00EF599F">
        <w:rPr>
          <w:rFonts w:ascii="Times New Roman" w:hAnsi="Times New Roman" w:cs="Times New Roman"/>
        </w:rPr>
        <w:t xml:space="preserve">Figure </w:t>
      </w:r>
      <w:bookmarkEnd w:id="40"/>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1"/>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1"/>
      <w:r w:rsidR="00B620AC">
        <w:rPr>
          <w:rStyle w:val="CommentReference"/>
          <w:i w:val="0"/>
          <w:iCs w:val="0"/>
          <w:color w:val="auto"/>
        </w:rPr>
        <w:commentReference w:id="41"/>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2"/>
            <w:r w:rsidRPr="00EF599F">
              <w:rPr>
                <w:rFonts w:ascii="Times New Roman" w:hAnsi="Times New Roman" w:cs="Times New Roman"/>
                <w:color w:val="2F2F2F" w:themeColor="accent5" w:themeShade="80"/>
              </w:rPr>
              <w:t>Cumulative shallow soil water gain [mm]</w:t>
            </w:r>
            <w:commentRangeEnd w:id="42"/>
            <w:r w:rsidR="002E197D">
              <w:rPr>
                <w:rStyle w:val="CommentReference"/>
              </w:rPr>
              <w:commentReference w:id="42"/>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3"/>
            <w:commentRangeStart w:id="44"/>
            <w:commentRangeStart w:id="45"/>
            <w:r w:rsidRPr="00EF599F">
              <w:rPr>
                <w:rFonts w:ascii="Times New Roman" w:hAnsi="Times New Roman" w:cs="Times New Roman"/>
                <w:color w:val="2F2F2F" w:themeColor="accent5" w:themeShade="80"/>
              </w:rPr>
              <w:t>0.20</w:t>
            </w:r>
            <w:commentRangeEnd w:id="43"/>
            <w:r w:rsidRPr="00EF599F">
              <w:rPr>
                <w:rStyle w:val="CommentReference"/>
                <w:rFonts w:ascii="Times New Roman" w:hAnsi="Times New Roman" w:cs="Times New Roman"/>
              </w:rPr>
              <w:commentReference w:id="43"/>
            </w:r>
            <w:commentRangeEnd w:id="44"/>
            <w:r w:rsidRPr="00EF599F">
              <w:rPr>
                <w:rStyle w:val="CommentReference"/>
                <w:rFonts w:ascii="Times New Roman" w:hAnsi="Times New Roman" w:cs="Times New Roman"/>
              </w:rPr>
              <w:commentReference w:id="44"/>
            </w:r>
            <w:commentRangeEnd w:id="45"/>
            <w:r w:rsidR="00CB5133">
              <w:rPr>
                <w:rStyle w:val="CommentReference"/>
              </w:rPr>
              <w:commentReference w:id="45"/>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46"/>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46"/>
      <w:r w:rsidR="00C25B35">
        <w:rPr>
          <w:rStyle w:val="CommentReference"/>
        </w:rPr>
        <w:commentReference w:id="46"/>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7"/>
      <w:r>
        <w:rPr>
          <w:rFonts w:ascii="Times New Roman" w:hAnsi="Times New Roman" w:cs="Times New Roman"/>
          <w:color w:val="2F2F2F" w:themeColor="accent5" w:themeShade="80"/>
        </w:rPr>
        <w:t>We do not find strong evidence for a fire-induced shift in vegetation or soil moisture in the Sugarloaf Creek Basin</w:t>
      </w:r>
      <w:commentRangeEnd w:id="47"/>
      <w:r w:rsidR="008B7152">
        <w:rPr>
          <w:rStyle w:val="CommentReference"/>
        </w:rPr>
        <w:commentReference w:id="47"/>
      </w:r>
      <w:r>
        <w:rPr>
          <w:rFonts w:ascii="Times New Roman" w:hAnsi="Times New Roman" w:cs="Times New Roman"/>
          <w:color w:val="2F2F2F" w:themeColor="accent5" w:themeShade="80"/>
        </w:rPr>
        <w:t xml:space="preserve">, </w:t>
      </w:r>
      <w:commentRangeStart w:id="48"/>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8"/>
      <w:r w:rsidR="002C3703">
        <w:rPr>
          <w:rStyle w:val="CommentReference"/>
        </w:rPr>
        <w:commentReference w:id="48"/>
      </w:r>
      <w:r w:rsidR="00D652F0">
        <w:rPr>
          <w:rFonts w:ascii="Times New Roman" w:hAnsi="Times New Roman" w:cs="Times New Roman"/>
          <w:color w:val="2F2F2F" w:themeColor="accent5" w:themeShade="80"/>
        </w:rPr>
        <w:t xml:space="preserve">burning at least twice since 1973. </w:t>
      </w:r>
      <w:proofErr w:type="gramStart"/>
      <w:r w:rsidR="00D652F0">
        <w:rPr>
          <w:rFonts w:ascii="Times New Roman" w:hAnsi="Times New Roman" w:cs="Times New Roman"/>
          <w:color w:val="2F2F2F" w:themeColor="accent5" w:themeShade="80"/>
        </w:rPr>
        <w:t xml:space="preserve">We suggest that the absence of strong evidence for fire creating alternative (non-forest) vegetation states or modifying forest structure is due in part to the </w:t>
      </w:r>
      <w:commentRangeStart w:id="49"/>
      <w:r w:rsidR="00D652F0">
        <w:rPr>
          <w:rFonts w:ascii="Times New Roman" w:hAnsi="Times New Roman" w:cs="Times New Roman"/>
          <w:color w:val="2F2F2F" w:themeColor="accent5" w:themeShade="80"/>
        </w:rPr>
        <w:t>relative lack of fire compared to an expected historical fire return interval over this period</w:t>
      </w:r>
      <w:commentRangeEnd w:id="49"/>
      <w:r w:rsidR="00EC5FE2">
        <w:rPr>
          <w:rStyle w:val="CommentReference"/>
        </w:rPr>
        <w:commentReference w:id="49"/>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50"/>
      <w:r w:rsidR="00D652F0">
        <w:rPr>
          <w:rFonts w:ascii="Times New Roman" w:hAnsi="Times New Roman" w:cs="Times New Roman"/>
          <w:color w:val="2F2F2F" w:themeColor="accent5" w:themeShade="80"/>
        </w:rPr>
        <w:t>comparable</w:t>
      </w:r>
      <w:commentRangeEnd w:id="50"/>
      <w:r w:rsidR="00EC5FE2">
        <w:rPr>
          <w:rStyle w:val="CommentReference"/>
        </w:rPr>
        <w:commentReference w:id="50"/>
      </w:r>
      <w:r w:rsidR="00D652F0">
        <w:rPr>
          <w:rFonts w:ascii="Times New Roman" w:hAnsi="Times New Roman" w:cs="Times New Roman"/>
          <w:color w:val="2F2F2F" w:themeColor="accent5" w:themeShade="80"/>
        </w:rPr>
        <w:t xml:space="preserve"> watersheds elsewhere in the Sierra Nevada.</w:t>
      </w:r>
      <w:proofErr w:type="gramEnd"/>
      <w:r w:rsidR="00D652F0">
        <w:rPr>
          <w:rFonts w:ascii="Times New Roman" w:hAnsi="Times New Roman" w:cs="Times New Roman"/>
          <w:color w:val="2F2F2F" w:themeColor="accent5" w:themeShade="80"/>
        </w:rPr>
        <w:t xml:space="preserve"> We further </w:t>
      </w:r>
      <w:commentRangeStart w:id="51"/>
      <w:r w:rsidR="00D652F0">
        <w:rPr>
          <w:rFonts w:ascii="Times New Roman" w:hAnsi="Times New Roman" w:cs="Times New Roman"/>
          <w:color w:val="2F2F2F" w:themeColor="accent5" w:themeShade="80"/>
        </w:rPr>
        <w:t xml:space="preserve">suggest </w:t>
      </w:r>
      <w:commentRangeEnd w:id="51"/>
      <w:r w:rsidR="002C3703">
        <w:rPr>
          <w:rStyle w:val="CommentReference"/>
        </w:rPr>
        <w:commentReference w:id="51"/>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2"/>
      <w:r w:rsidR="00E05749">
        <w:rPr>
          <w:rFonts w:ascii="Times New Roman" w:hAnsi="Times New Roman" w:cs="Times New Roman"/>
          <w:color w:val="2F2F2F" w:themeColor="accent5" w:themeShade="80"/>
        </w:rPr>
        <w:t xml:space="preserve">was increased to a 40x80 m </w:t>
      </w:r>
      <w:proofErr w:type="gramStart"/>
      <w:r w:rsidR="00E05749">
        <w:rPr>
          <w:rFonts w:ascii="Times New Roman" w:hAnsi="Times New Roman" w:cs="Times New Roman"/>
          <w:color w:val="2F2F2F" w:themeColor="accent5" w:themeShade="80"/>
        </w:rPr>
        <w:t>patch,</w:t>
      </w:r>
      <w:proofErr w:type="gramEnd"/>
      <w:r w:rsidR="00E05749">
        <w:rPr>
          <w:rFonts w:ascii="Times New Roman" w:hAnsi="Times New Roman" w:cs="Times New Roman"/>
          <w:color w:val="2F2F2F" w:themeColor="accent5" w:themeShade="80"/>
        </w:rPr>
        <w:t xml:space="preserve"> or 0.32 ha.</w:t>
      </w:r>
      <w:commentRangeEnd w:id="52"/>
      <w:r w:rsidR="002C3703">
        <w:rPr>
          <w:rStyle w:val="CommentReference"/>
        </w:rPr>
        <w:commentReference w:id="52"/>
      </w:r>
      <w:r w:rsidR="00E05749">
        <w:rPr>
          <w:rFonts w:ascii="Times New Roman" w:hAnsi="Times New Roman" w:cs="Times New Roman"/>
          <w:color w:val="2F2F2F" w:themeColor="accent5" w:themeShade="80"/>
        </w:rPr>
        <w:t xml:space="preserve"> </w:t>
      </w:r>
      <w:commentRangeStart w:id="53"/>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53"/>
      <w:r w:rsidR="002C3703">
        <w:rPr>
          <w:rStyle w:val="CommentReference"/>
        </w:rPr>
        <w:commentReference w:id="53"/>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4"/>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4"/>
      <w:r w:rsidR="002C3703">
        <w:rPr>
          <w:rStyle w:val="CommentReference"/>
        </w:rPr>
        <w:commentReference w:id="54"/>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5"/>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5"/>
      <w:r w:rsidR="002C3703">
        <w:rPr>
          <w:rStyle w:val="CommentReference"/>
        </w:rPr>
        <w:commentReference w:id="55"/>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6"/>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6"/>
      <w:r w:rsidR="002C3703">
        <w:rPr>
          <w:rStyle w:val="CommentReference"/>
        </w:rPr>
        <w:commentReference w:id="56"/>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7" w:author="Brandon Collins" w:date="2019-03-13T14:41:00Z">
        <w:r w:rsidR="00384760">
          <w:rPr>
            <w:rFonts w:ascii="Times New Roman" w:hAnsi="Times New Roman" w:cs="Times New Roman"/>
            <w:color w:val="2F2F2F" w:themeColor="accent5" w:themeShade="80"/>
          </w:rPr>
          <w:t>for a smaller study area concentrated in the middle of SCB</w:t>
        </w:r>
      </w:ins>
      <w:ins w:id="58"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9" w:author="Brandon Collins" w:date="2019-03-13T14:41:00Z">
        <w:r w:rsidDel="00384760">
          <w:rPr>
            <w:rFonts w:ascii="Times New Roman" w:hAnsi="Times New Roman" w:cs="Times New Roman"/>
            <w:color w:val="2F2F2F" w:themeColor="accent5" w:themeShade="80"/>
          </w:rPr>
          <w:delText xml:space="preserve">likely on the order of 10-20 </w:delText>
        </w:r>
      </w:del>
      <w:ins w:id="60"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61"/>
      <w:commentRangeStart w:id="62"/>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61"/>
      <w:r>
        <w:rPr>
          <w:rStyle w:val="CommentReference"/>
        </w:rPr>
        <w:commentReference w:id="61"/>
      </w:r>
      <w:commentRangeEnd w:id="62"/>
      <w:r w:rsidR="00384760">
        <w:rPr>
          <w:rStyle w:val="CommentReference"/>
        </w:rPr>
        <w:commentReference w:id="62"/>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63"/>
      <w:commentRangeStart w:id="64"/>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3"/>
      <w:r>
        <w:rPr>
          <w:rStyle w:val="CommentReference"/>
        </w:rPr>
        <w:commentReference w:id="63"/>
      </w:r>
      <w:commentRangeEnd w:id="64"/>
      <w:r w:rsidR="00384760">
        <w:rPr>
          <w:rStyle w:val="CommentReference"/>
        </w:rPr>
        <w:commentReference w:id="64"/>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5"/>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5"/>
      <w:r w:rsidR="008D61B9">
        <w:rPr>
          <w:rStyle w:val="CommentReference"/>
        </w:rPr>
        <w:commentReference w:id="65"/>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6"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7"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8"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9"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0" w:author="Scott" w:date="2019-03-13T10:13:00Z">
        <w:r w:rsidR="007C07A0" w:rsidDel="00C423A8">
          <w:rPr>
            <w:rFonts w:ascii="Times New Roman" w:hAnsi="Times New Roman" w:cs="Times New Roman"/>
            <w:color w:val="2F2F2F" w:themeColor="accent5" w:themeShade="80"/>
          </w:rPr>
          <w:delText xml:space="preserve">suppression </w:delText>
        </w:r>
      </w:del>
      <w:ins w:id="71"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2"/>
      <w:r w:rsidR="007C07A0">
        <w:rPr>
          <w:rFonts w:ascii="Times New Roman" w:hAnsi="Times New Roman" w:cs="Times New Roman"/>
          <w:color w:val="2F2F2F" w:themeColor="accent5" w:themeShade="80"/>
        </w:rPr>
        <w:t xml:space="preserve">(and potentially less well-drained soils?) </w:t>
      </w:r>
      <w:commentRangeEnd w:id="72"/>
      <w:r w:rsidR="008D61B9">
        <w:rPr>
          <w:rStyle w:val="CommentReference"/>
        </w:rPr>
        <w:commentReference w:id="72"/>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w:t>
      </w:r>
      <w:r w:rsidR="007C07A0">
        <w:rPr>
          <w:rFonts w:ascii="Times New Roman" w:hAnsi="Times New Roman" w:cs="Times New Roman"/>
          <w:color w:val="2F2F2F" w:themeColor="accent5" w:themeShade="80"/>
        </w:rPr>
        <w:lastRenderedPageBreak/>
        <w:t>meadow locations at SCB 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3"/>
      <w:r w:rsidRPr="00C378AB">
        <w:rPr>
          <w:rFonts w:ascii="Times New Roman" w:hAnsi="Times New Roman" w:cs="Times New Roman"/>
          <w:i/>
          <w:color w:val="2F2F2F" w:themeColor="accent5" w:themeShade="80"/>
        </w:rPr>
        <w:t>Placeholder for another paragraph or two on hydrology/soil moisture discussion.</w:t>
      </w:r>
      <w:commentRangeEnd w:id="73"/>
      <w:r w:rsidRPr="00C378AB">
        <w:rPr>
          <w:rStyle w:val="CommentReference"/>
          <w:i/>
        </w:rPr>
        <w:commentReference w:id="73"/>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4"/>
      <w:r>
        <w:rPr>
          <w:rFonts w:ascii="Times New Roman" w:hAnsi="Times New Roman" w:cs="Times New Roman"/>
          <w:color w:val="2F2F2F" w:themeColor="accent5" w:themeShade="80"/>
        </w:rPr>
        <w:t>Placeholder for final paragraph on management implications</w:t>
      </w:r>
      <w:commentRangeEnd w:id="74"/>
      <w:r>
        <w:rPr>
          <w:rStyle w:val="CommentReference"/>
        </w:rPr>
        <w:commentReference w:id="74"/>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9" w:author="Jens Stevens" w:date="2019-03-13T09:18:00Z" w:initials="JS">
    <w:p w14:paraId="3D74B70C" w14:textId="603F5139"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0"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1"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2"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14" w:author="Ekaterina Rakhmatulina" w:date="2019-03-13T09:18:00Z" w:initials="ER">
    <w:p w14:paraId="332345D7" w14:textId="3598692B" w:rsidR="00740D09" w:rsidRDefault="00740D09">
      <w:pPr>
        <w:pStyle w:val="CommentText"/>
      </w:pPr>
      <w:r>
        <w:rPr>
          <w:rStyle w:val="CommentReference"/>
        </w:rPr>
        <w:annotationRef/>
      </w:r>
      <w:r>
        <w:t>Mean of shrub and wetland stations</w:t>
      </w:r>
    </w:p>
  </w:comment>
  <w:comment w:id="16" w:author="Jens Stevens" w:date="2019-03-14T10:55:00Z" w:initials="JS">
    <w:p w14:paraId="7D02E705" w14:textId="18E0A15E" w:rsidR="00740D09" w:rsidRDefault="00740D09">
      <w:pPr>
        <w:pStyle w:val="CommentText"/>
      </w:pPr>
      <w:r>
        <w:rPr>
          <w:rStyle w:val="CommentReference"/>
        </w:rPr>
        <w:annotationRef/>
      </w:r>
      <w:r>
        <w:t>Placeholder.</w:t>
      </w:r>
    </w:p>
  </w:comment>
  <w:comment w:id="17" w:author="Jens Stevens" w:date="2019-03-14T14:05:00Z" w:initials="JS">
    <w:p w14:paraId="4A695E29" w14:textId="3C4C1B4B" w:rsidR="00740D09" w:rsidRDefault="00740D09">
      <w:pPr>
        <w:pStyle w:val="CommentText"/>
      </w:pPr>
      <w:r>
        <w:rPr>
          <w:rStyle w:val="CommentReference"/>
        </w:rPr>
        <w:annotationRef/>
      </w:r>
      <w:r>
        <w:t>Gabrielle double-check.</w:t>
      </w:r>
    </w:p>
  </w:comment>
  <w:comment w:id="18"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9"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0"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1"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2"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3"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29"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0"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3"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4"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6"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7" w:author="Jens Stevens" w:date="2019-03-13T09:18:00Z" w:initials="JS">
    <w:p w14:paraId="0017B134" w14:textId="26552AD2" w:rsidR="00740D09" w:rsidRDefault="00740D09">
      <w:pPr>
        <w:pStyle w:val="CommentText"/>
      </w:pPr>
      <w:r>
        <w:rPr>
          <w:rStyle w:val="CommentReference"/>
        </w:rPr>
        <w:annotationRef/>
      </w:r>
      <w:r>
        <w:t>Gabrielle</w:t>
      </w:r>
    </w:p>
  </w:comment>
  <w:comment w:id="41"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2"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3"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4"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5"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6" w:author="Gabrielle Boisrame" w:date="2019-03-26T11:55:00Z" w:initials="GB">
    <w:p w14:paraId="0F5C2B2F" w14:textId="6FFB1C82" w:rsidR="00C25B35" w:rsidRDefault="00C25B35">
      <w:pPr>
        <w:pStyle w:val="CommentText"/>
      </w:pPr>
      <w:r>
        <w:rPr>
          <w:rStyle w:val="CommentReference"/>
        </w:rPr>
        <w:annotationRef/>
      </w:r>
      <w:r>
        <w:t>Is it helpful to have this histogram of differences too? I can add a/b labels if we want to keep this.</w:t>
      </w:r>
    </w:p>
  </w:comment>
  <w:comment w:id="47"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48"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9" w:author="Gabrielle Boisrame" w:date="2019-03-26T11:36:00Z" w:initials="GB">
    <w:p w14:paraId="0186F2C6" w14:textId="3238146F" w:rsidR="00EC5FE2" w:rsidRDefault="00EC5FE2">
      <w:pPr>
        <w:pStyle w:val="CommentText"/>
      </w:pPr>
      <w:r>
        <w:rPr>
          <w:rStyle w:val="CommentReference"/>
        </w:rPr>
        <w:annotationRef/>
      </w:r>
      <w:r>
        <w:t>Give reference? At some point Scott sent an email about how several fires had been suppressed within Sugarloaf, but I can’t find it right now.</w:t>
      </w:r>
    </w:p>
  </w:comment>
  <w:comment w:id="50" w:author="Gabrielle Boisrame" w:date="2019-03-26T11:33:00Z" w:initials="GB">
    <w:p w14:paraId="1EF15477" w14:textId="099559ED" w:rsidR="00EC5FE2" w:rsidRDefault="00EC5FE2">
      <w:pPr>
        <w:pStyle w:val="CommentText"/>
      </w:pPr>
      <w:r>
        <w:rPr>
          <w:rStyle w:val="CommentReference"/>
        </w:rPr>
        <w:annotationRef/>
      </w:r>
      <w:r>
        <w:t>Comparable how? Comparable elevation? Climate? Do we really just mean ICB when we say “comparable watersheds”?</w:t>
      </w:r>
    </w:p>
  </w:comment>
  <w:comment w:id="51"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2"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3"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4"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5"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56"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61"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2"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3"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4"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5"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2"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3"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4"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1D8B5C81" w15:paraIdParent="01D3FC66" w15:done="0"/>
  <w15:commentEx w15:paraId="332345D7" w15:done="0"/>
  <w15:commentEx w15:paraId="7D02E705" w15:done="0"/>
  <w15:commentEx w15:paraId="4A695E29"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A9C6F" w14:textId="77777777" w:rsidR="00AB3A9A" w:rsidRDefault="00AB3A9A" w:rsidP="00D55DA2">
      <w:r>
        <w:separator/>
      </w:r>
    </w:p>
  </w:endnote>
  <w:endnote w:type="continuationSeparator" w:id="0">
    <w:p w14:paraId="7DF1649C" w14:textId="77777777" w:rsidR="00AB3A9A" w:rsidRDefault="00AB3A9A" w:rsidP="00D55DA2">
      <w:r>
        <w:continuationSeparator/>
      </w:r>
    </w:p>
  </w:endnote>
  <w:endnote w:type="continuationNotice" w:id="1">
    <w:p w14:paraId="14C412BF" w14:textId="77777777" w:rsidR="00AB3A9A" w:rsidRDefault="00AB3A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CE319B5"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35DC0">
      <w:rPr>
        <w:rStyle w:val="PageNumber"/>
        <w:noProof/>
      </w:rPr>
      <w:t>9</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B17B0D" w14:textId="77777777" w:rsidR="00AB3A9A" w:rsidRDefault="00AB3A9A" w:rsidP="00D55DA2">
      <w:r>
        <w:separator/>
      </w:r>
    </w:p>
  </w:footnote>
  <w:footnote w:type="continuationSeparator" w:id="0">
    <w:p w14:paraId="35B6B7B3" w14:textId="77777777" w:rsidR="00AB3A9A" w:rsidRDefault="00AB3A9A" w:rsidP="00D55DA2">
      <w:r>
        <w:continuationSeparator/>
      </w:r>
    </w:p>
  </w:footnote>
  <w:footnote w:type="continuationNotice" w:id="1">
    <w:p w14:paraId="78179127" w14:textId="77777777" w:rsidR="00AB3A9A" w:rsidRDefault="00AB3A9A"/>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2081"/>
    <w:rsid w:val="008831FA"/>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FA620-E207-4714-8B3E-E97CC81EA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37</Pages>
  <Words>11330</Words>
  <Characters>64582</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37</cp:revision>
  <cp:lastPrinted>2013-12-07T23:09:00Z</cp:lastPrinted>
  <dcterms:created xsi:type="dcterms:W3CDTF">2019-03-14T16:20:00Z</dcterms:created>
  <dcterms:modified xsi:type="dcterms:W3CDTF">2019-03-26T22:14:00Z</dcterms:modified>
</cp:coreProperties>
</file>