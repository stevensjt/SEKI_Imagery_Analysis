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27329C" w14:textId="77777777" w:rsidR="00A27DF5" w:rsidRPr="00EF599F" w:rsidRDefault="00A27DF5" w:rsidP="00A27DF5">
      <w:pPr>
        <w:spacing w:line="480" w:lineRule="auto"/>
        <w:rPr>
          <w:rFonts w:ascii="Times New Roman" w:hAnsi="Times New Roman" w:cs="Times New Roman"/>
        </w:rPr>
      </w:pPr>
      <w:r w:rsidRPr="00EF599F">
        <w:rPr>
          <w:rFonts w:ascii="Times New Roman" w:hAnsi="Times New Roman" w:cs="Times New Roman"/>
          <w:b/>
        </w:rPr>
        <w:t>Running Head</w:t>
      </w:r>
    </w:p>
    <w:p w14:paraId="17CD578D" w14:textId="77777777" w:rsidR="00A27DF5" w:rsidRPr="00EF599F" w:rsidRDefault="008C47DE" w:rsidP="00A27DF5">
      <w:pPr>
        <w:spacing w:line="480" w:lineRule="auto"/>
        <w:rPr>
          <w:rFonts w:ascii="Times New Roman" w:hAnsi="Times New Roman" w:cs="Times New Roman"/>
          <w:b/>
        </w:rPr>
      </w:pPr>
      <w:r w:rsidRPr="00EF599F">
        <w:rPr>
          <w:rFonts w:ascii="Times New Roman" w:hAnsi="Times New Roman" w:cs="Times New Roman"/>
          <w:i/>
        </w:rPr>
        <w:t>Vegetation and soil moisture under active fire regime</w:t>
      </w:r>
      <w:r w:rsidR="00A27DF5" w:rsidRPr="00EF599F">
        <w:rPr>
          <w:rFonts w:ascii="Times New Roman" w:hAnsi="Times New Roman" w:cs="Times New Roman"/>
          <w:b/>
        </w:rPr>
        <w:t xml:space="preserve"> </w:t>
      </w:r>
    </w:p>
    <w:p w14:paraId="3BA47DA3" w14:textId="77777777" w:rsidR="00A27DF5" w:rsidRPr="00EF599F" w:rsidRDefault="00A27DF5" w:rsidP="00A27DF5">
      <w:pPr>
        <w:spacing w:line="480" w:lineRule="auto"/>
        <w:rPr>
          <w:rFonts w:ascii="Times New Roman" w:hAnsi="Times New Roman" w:cs="Times New Roman"/>
        </w:rPr>
      </w:pPr>
    </w:p>
    <w:p w14:paraId="30749FA5"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Title</w:t>
      </w:r>
    </w:p>
    <w:p w14:paraId="051D5716" w14:textId="5897EFA9" w:rsidR="00A73785" w:rsidRPr="00EF599F" w:rsidRDefault="00DF10FB" w:rsidP="00A27DF5">
      <w:pPr>
        <w:spacing w:line="480" w:lineRule="auto"/>
        <w:rPr>
          <w:rFonts w:ascii="Times New Roman" w:hAnsi="Times New Roman" w:cs="Times New Roman"/>
        </w:rPr>
      </w:pPr>
      <w:r w:rsidRPr="00EF599F">
        <w:rPr>
          <w:rFonts w:ascii="Times New Roman" w:hAnsi="Times New Roman" w:cs="Times New Roman"/>
        </w:rPr>
        <w:t>Forest v</w:t>
      </w:r>
      <w:r w:rsidR="008C47DE" w:rsidRPr="00EF599F">
        <w:rPr>
          <w:rFonts w:ascii="Times New Roman" w:hAnsi="Times New Roman" w:cs="Times New Roman"/>
        </w:rPr>
        <w:t>egetation</w:t>
      </w:r>
      <w:r w:rsidRPr="00EF599F">
        <w:rPr>
          <w:rFonts w:ascii="Times New Roman" w:hAnsi="Times New Roman" w:cs="Times New Roman"/>
        </w:rPr>
        <w:t xml:space="preserve"> change</w:t>
      </w:r>
      <w:r w:rsidR="008C47DE" w:rsidRPr="00EF599F">
        <w:rPr>
          <w:rFonts w:ascii="Times New Roman" w:hAnsi="Times New Roman" w:cs="Times New Roman"/>
        </w:rPr>
        <w:t xml:space="preserve"> and </w:t>
      </w:r>
      <w:r w:rsidRPr="00EF599F">
        <w:rPr>
          <w:rFonts w:ascii="Times New Roman" w:hAnsi="Times New Roman" w:cs="Times New Roman"/>
        </w:rPr>
        <w:t>surface hydrology</w:t>
      </w:r>
      <w:r w:rsidR="008C47DE" w:rsidRPr="00EF599F">
        <w:rPr>
          <w:rFonts w:ascii="Times New Roman" w:hAnsi="Times New Roman" w:cs="Times New Roman"/>
        </w:rPr>
        <w:t xml:space="preserve"> following 48 years of managed wildfire</w:t>
      </w:r>
    </w:p>
    <w:p w14:paraId="51A287CF" w14:textId="77777777" w:rsidR="008730C8" w:rsidRPr="00EF599F" w:rsidRDefault="008730C8" w:rsidP="008730C8">
      <w:pPr>
        <w:spacing w:line="480" w:lineRule="auto"/>
        <w:jc w:val="center"/>
        <w:rPr>
          <w:rFonts w:ascii="Times New Roman" w:hAnsi="Times New Roman" w:cs="Times New Roman"/>
        </w:rPr>
      </w:pPr>
    </w:p>
    <w:p w14:paraId="6340FF77" w14:textId="77777777" w:rsidR="00A27DF5" w:rsidRPr="00EF599F" w:rsidRDefault="00A27DF5" w:rsidP="00A27DF5">
      <w:pPr>
        <w:spacing w:line="480" w:lineRule="auto"/>
        <w:rPr>
          <w:rFonts w:ascii="Times New Roman" w:hAnsi="Times New Roman" w:cs="Times New Roman"/>
          <w:b/>
        </w:rPr>
      </w:pPr>
      <w:r w:rsidRPr="00EF599F">
        <w:rPr>
          <w:rFonts w:ascii="Times New Roman" w:hAnsi="Times New Roman" w:cs="Times New Roman"/>
          <w:b/>
        </w:rPr>
        <w:t>Authors</w:t>
      </w:r>
    </w:p>
    <w:p w14:paraId="4F956E51" w14:textId="1DF1E07D" w:rsidR="00A73785" w:rsidRPr="00EF599F" w:rsidRDefault="00A73785" w:rsidP="00A27DF5">
      <w:pPr>
        <w:spacing w:line="480" w:lineRule="auto"/>
        <w:rPr>
          <w:rFonts w:ascii="Times New Roman" w:hAnsi="Times New Roman" w:cs="Times New Roman"/>
          <w:vertAlign w:val="subscript"/>
        </w:rPr>
      </w:pPr>
      <w:r w:rsidRPr="00EF599F">
        <w:rPr>
          <w:rFonts w:ascii="Times New Roman" w:hAnsi="Times New Roman" w:cs="Times New Roman"/>
        </w:rPr>
        <w:t xml:space="preserve">Jens T. Stevens </w:t>
      </w:r>
      <w:r w:rsidRPr="00EF599F">
        <w:rPr>
          <w:rFonts w:ascii="Times New Roman" w:hAnsi="Times New Roman" w:cs="Times New Roman"/>
          <w:vertAlign w:val="superscript"/>
        </w:rPr>
        <w:t>1*, 2</w:t>
      </w:r>
      <w:r w:rsidR="00152C6E" w:rsidRPr="00EF599F">
        <w:rPr>
          <w:rFonts w:ascii="Times New Roman" w:hAnsi="Times New Roman" w:cs="Times New Roman"/>
        </w:rPr>
        <w:t>,</w:t>
      </w:r>
      <w:r w:rsidR="00CC3B93" w:rsidRPr="00EF599F">
        <w:rPr>
          <w:rFonts w:ascii="Times New Roman" w:hAnsi="Times New Roman" w:cs="Times New Roman"/>
        </w:rPr>
        <w:t xml:space="preserve"> </w:t>
      </w:r>
      <w:r w:rsidR="0017641D" w:rsidRPr="00EF599F">
        <w:rPr>
          <w:rFonts w:ascii="Times New Roman" w:hAnsi="Times New Roman" w:cs="Times New Roman"/>
        </w:rPr>
        <w:t>Gabrielle Boisramé</w:t>
      </w:r>
      <w:r w:rsidR="0017641D" w:rsidRPr="00EF599F">
        <w:rPr>
          <w:rFonts w:ascii="Times New Roman" w:hAnsi="Times New Roman" w:cs="Times New Roman"/>
          <w:vertAlign w:val="superscript"/>
        </w:rPr>
        <w:t>2, 3</w:t>
      </w:r>
      <w:r w:rsidR="0017641D" w:rsidRPr="00EF599F">
        <w:rPr>
          <w:rFonts w:ascii="Times New Roman" w:hAnsi="Times New Roman" w:cs="Times New Roman"/>
        </w:rPr>
        <w:t xml:space="preserve">, </w:t>
      </w:r>
      <w:r w:rsidR="00CC3B93" w:rsidRPr="00EF599F">
        <w:rPr>
          <w:rFonts w:ascii="Times New Roman" w:hAnsi="Times New Roman" w:cs="Times New Roman"/>
        </w:rPr>
        <w:t>Ekaterina Rakhmatulina</w:t>
      </w:r>
      <w:r w:rsidR="0017641D" w:rsidRPr="00EF599F">
        <w:rPr>
          <w:rFonts w:ascii="Times New Roman" w:hAnsi="Times New Roman" w:cs="Times New Roman"/>
          <w:vertAlign w:val="superscript"/>
        </w:rPr>
        <w:t>3</w:t>
      </w:r>
      <w:r w:rsidR="00CC3B93" w:rsidRPr="00EF599F">
        <w:rPr>
          <w:rFonts w:ascii="Times New Roman" w:hAnsi="Times New Roman" w:cs="Times New Roman"/>
        </w:rPr>
        <w:t>, Brandon Collins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Scott Stephens</w:t>
      </w:r>
      <w:r w:rsidR="0017641D" w:rsidRPr="00EF599F">
        <w:rPr>
          <w:rFonts w:ascii="Times New Roman" w:hAnsi="Times New Roman" w:cs="Times New Roman"/>
          <w:vertAlign w:val="superscript"/>
        </w:rPr>
        <w:t>2</w:t>
      </w:r>
      <w:r w:rsidR="00CC3B93" w:rsidRPr="00EF599F">
        <w:rPr>
          <w:rFonts w:ascii="Times New Roman" w:hAnsi="Times New Roman" w:cs="Times New Roman"/>
        </w:rPr>
        <w:t>, Sally Thompson</w:t>
      </w:r>
      <w:r w:rsidR="0017641D" w:rsidRPr="00EF599F">
        <w:rPr>
          <w:rFonts w:ascii="Times New Roman" w:hAnsi="Times New Roman" w:cs="Times New Roman"/>
          <w:vertAlign w:val="superscript"/>
        </w:rPr>
        <w:t>3</w:t>
      </w:r>
    </w:p>
    <w:p w14:paraId="32B5FD75" w14:textId="4975B759" w:rsidR="00A73785" w:rsidRPr="00EF599F" w:rsidRDefault="00CF502E" w:rsidP="00A73785">
      <w:pPr>
        <w:spacing w:line="480" w:lineRule="auto"/>
        <w:rPr>
          <w:rFonts w:ascii="Times New Roman" w:hAnsi="Times New Roman" w:cs="Times New Roman"/>
        </w:rPr>
      </w:pPr>
      <w:r>
        <w:rPr>
          <w:rFonts w:ascii="Times New Roman" w:hAnsi="Times New Roman" w:cs="Times New Roman"/>
        </w:rPr>
        <w:t xml:space="preserve"> </w:t>
      </w:r>
    </w:p>
    <w:p w14:paraId="0AC937CA" w14:textId="77777777" w:rsidR="00A27DF5" w:rsidRPr="00EF599F" w:rsidRDefault="00A27DF5" w:rsidP="00A73785">
      <w:pPr>
        <w:spacing w:line="480" w:lineRule="auto"/>
        <w:rPr>
          <w:rFonts w:ascii="Times New Roman" w:hAnsi="Times New Roman" w:cs="Times New Roman"/>
          <w:b/>
        </w:rPr>
      </w:pPr>
      <w:r w:rsidRPr="00EF599F">
        <w:rPr>
          <w:rFonts w:ascii="Times New Roman" w:hAnsi="Times New Roman" w:cs="Times New Roman"/>
          <w:b/>
        </w:rPr>
        <w:t>Author Affiliations and Addresses</w:t>
      </w:r>
    </w:p>
    <w:p w14:paraId="646E0265" w14:textId="335163C4"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1</w:t>
      </w:r>
      <w:r w:rsidR="00152C6E" w:rsidRPr="00EF599F">
        <w:rPr>
          <w:rFonts w:ascii="Times New Roman" w:hAnsi="Times New Roman" w:cs="Times New Roman"/>
        </w:rPr>
        <w:t>U.S. Geological Survey, New Mexico Landscapes Field Station, Santa Fe NM 87501</w:t>
      </w:r>
    </w:p>
    <w:p w14:paraId="6B5EB781" w14:textId="4F470A00" w:rsidR="00A73785" w:rsidRPr="00EF599F" w:rsidRDefault="00A73785" w:rsidP="00A73785">
      <w:pPr>
        <w:spacing w:line="480" w:lineRule="auto"/>
        <w:rPr>
          <w:rFonts w:ascii="Times New Roman" w:hAnsi="Times New Roman" w:cs="Times New Roman"/>
        </w:rPr>
      </w:pPr>
      <w:r w:rsidRPr="00EF599F">
        <w:rPr>
          <w:rFonts w:ascii="Times New Roman" w:hAnsi="Times New Roman" w:cs="Times New Roman"/>
          <w:vertAlign w:val="superscript"/>
        </w:rPr>
        <w:t>2</w:t>
      </w:r>
      <w:r w:rsidR="00152C6E" w:rsidRPr="00EF599F">
        <w:rPr>
          <w:rFonts w:ascii="Times New Roman" w:hAnsi="Times New Roman" w:cs="Times New Roman"/>
        </w:rPr>
        <w:t>University of California Berkeley, Department of Environmental Science, Policy and Management, Berkeley CA</w:t>
      </w:r>
      <w:r w:rsidR="0017641D" w:rsidRPr="00EF599F">
        <w:rPr>
          <w:rFonts w:ascii="Times New Roman" w:hAnsi="Times New Roman" w:cs="Times New Roman"/>
        </w:rPr>
        <w:t>, 94720</w:t>
      </w:r>
    </w:p>
    <w:p w14:paraId="0732B255" w14:textId="5F22D734" w:rsidR="0017641D" w:rsidRPr="00EF599F" w:rsidRDefault="0017641D" w:rsidP="0017641D">
      <w:pPr>
        <w:spacing w:line="480" w:lineRule="auto"/>
        <w:rPr>
          <w:rFonts w:ascii="Times New Roman" w:hAnsi="Times New Roman" w:cs="Times New Roman"/>
        </w:rPr>
      </w:pPr>
      <w:r w:rsidRPr="00EF599F">
        <w:rPr>
          <w:rFonts w:ascii="Times New Roman" w:hAnsi="Times New Roman" w:cs="Times New Roman"/>
          <w:vertAlign w:val="superscript"/>
        </w:rPr>
        <w:t>3</w:t>
      </w:r>
      <w:r w:rsidRPr="00EF599F">
        <w:rPr>
          <w:rFonts w:ascii="Times New Roman" w:hAnsi="Times New Roman" w:cs="Times New Roman"/>
        </w:rPr>
        <w:t>University of California Berkeley, Department of Civil and Environmental Engineering, Berkeley CA, 94720</w:t>
      </w:r>
    </w:p>
    <w:p w14:paraId="7357940A" w14:textId="77777777" w:rsidR="0017641D" w:rsidRPr="00EF599F" w:rsidRDefault="0017641D" w:rsidP="00A73785">
      <w:pPr>
        <w:spacing w:line="480" w:lineRule="auto"/>
        <w:rPr>
          <w:rFonts w:ascii="Times New Roman" w:hAnsi="Times New Roman" w:cs="Times New Roman"/>
        </w:rPr>
      </w:pPr>
    </w:p>
    <w:p w14:paraId="6F5286EE" w14:textId="77777777" w:rsidR="00E1568C" w:rsidRDefault="00A73785" w:rsidP="00A27DF5">
      <w:pPr>
        <w:spacing w:line="480" w:lineRule="auto"/>
        <w:rPr>
          <w:rFonts w:ascii="Times New Roman" w:hAnsi="Times New Roman" w:cs="Times New Roman"/>
        </w:rPr>
      </w:pPr>
      <w:r w:rsidRPr="00EF599F">
        <w:rPr>
          <w:rFonts w:ascii="Times New Roman" w:hAnsi="Times New Roman" w:cs="Times New Roman"/>
        </w:rPr>
        <w:t>*Corresponding Author: E-mail: jtstevens@</w:t>
      </w:r>
      <w:r w:rsidR="00152C6E" w:rsidRPr="00EF599F">
        <w:rPr>
          <w:rFonts w:ascii="Times New Roman" w:hAnsi="Times New Roman" w:cs="Times New Roman"/>
        </w:rPr>
        <w:t>usgs.gov</w:t>
      </w:r>
      <w:r w:rsidRPr="00EF599F">
        <w:rPr>
          <w:rFonts w:ascii="Times New Roman" w:hAnsi="Times New Roman" w:cs="Times New Roman"/>
        </w:rPr>
        <w:t xml:space="preserve">, Telephone: </w:t>
      </w:r>
      <w:r w:rsidR="00152C6E" w:rsidRPr="00EF599F">
        <w:rPr>
          <w:rFonts w:ascii="Times New Roman" w:hAnsi="Times New Roman" w:cs="Times New Roman"/>
        </w:rPr>
        <w:t>505-954-2252</w:t>
      </w:r>
      <w:r w:rsidRPr="00EF599F">
        <w:rPr>
          <w:rFonts w:ascii="Times New Roman" w:hAnsi="Times New Roman" w:cs="Times New Roman"/>
        </w:rPr>
        <w:t>.</w:t>
      </w:r>
    </w:p>
    <w:p w14:paraId="1CB55064" w14:textId="77777777" w:rsidR="00E1568C" w:rsidRDefault="00E1568C" w:rsidP="00A27DF5">
      <w:pPr>
        <w:spacing w:line="480" w:lineRule="auto"/>
        <w:rPr>
          <w:rFonts w:ascii="Times New Roman" w:hAnsi="Times New Roman" w:cs="Times New Roman"/>
        </w:rPr>
      </w:pPr>
    </w:p>
    <w:p w14:paraId="2BB2AF66" w14:textId="44C57B1D" w:rsidR="008730C8" w:rsidRPr="00EF599F" w:rsidRDefault="00E1568C" w:rsidP="00A27DF5">
      <w:pPr>
        <w:spacing w:line="480" w:lineRule="auto"/>
        <w:rPr>
          <w:rFonts w:ascii="Times New Roman" w:hAnsi="Times New Roman" w:cs="Times New Roman"/>
        </w:rPr>
      </w:pPr>
      <w:r>
        <w:rPr>
          <w:rFonts w:ascii="Times New Roman" w:hAnsi="Times New Roman" w:cs="Times New Roman"/>
        </w:rPr>
        <w:t>Target journal: Ecosystems (</w:t>
      </w:r>
      <w:proofErr w:type="spellStart"/>
      <w:r>
        <w:rPr>
          <w:rFonts w:ascii="Times New Roman" w:hAnsi="Times New Roman" w:cs="Times New Roman"/>
        </w:rPr>
        <w:t>req’s</w:t>
      </w:r>
      <w:proofErr w:type="spellEnd"/>
      <w:r>
        <w:rPr>
          <w:rFonts w:ascii="Times New Roman" w:hAnsi="Times New Roman" w:cs="Times New Roman"/>
        </w:rPr>
        <w:t xml:space="preserve">: 250 word abstract, 8000 word (35 </w:t>
      </w:r>
      <w:proofErr w:type="spellStart"/>
      <w:r>
        <w:rPr>
          <w:rFonts w:ascii="Times New Roman" w:hAnsi="Times New Roman" w:cs="Times New Roman"/>
        </w:rPr>
        <w:t>pg</w:t>
      </w:r>
      <w:proofErr w:type="spellEnd"/>
      <w:r>
        <w:rPr>
          <w:rFonts w:ascii="Times New Roman" w:hAnsi="Times New Roman" w:cs="Times New Roman"/>
        </w:rPr>
        <w:t xml:space="preserve"> </w:t>
      </w:r>
      <w:proofErr w:type="gramStart"/>
      <w:r>
        <w:rPr>
          <w:rFonts w:ascii="Times New Roman" w:hAnsi="Times New Roman" w:cs="Times New Roman"/>
        </w:rPr>
        <w:t>double spaced</w:t>
      </w:r>
      <w:proofErr w:type="gramEnd"/>
      <w:r>
        <w:rPr>
          <w:rFonts w:ascii="Times New Roman" w:hAnsi="Times New Roman" w:cs="Times New Roman"/>
        </w:rPr>
        <w:t>) max)</w:t>
      </w:r>
      <w:r w:rsidR="008730C8" w:rsidRPr="00EF599F">
        <w:rPr>
          <w:rFonts w:ascii="Times New Roman" w:hAnsi="Times New Roman" w:cs="Times New Roman"/>
        </w:rPr>
        <w:br w:type="page"/>
      </w:r>
    </w:p>
    <w:p w14:paraId="00FFA650" w14:textId="77777777" w:rsidR="00B15A37" w:rsidRPr="00EF599F" w:rsidRDefault="00B15A37" w:rsidP="00BE4CCA">
      <w:pPr>
        <w:spacing w:line="480" w:lineRule="auto"/>
        <w:rPr>
          <w:rFonts w:ascii="Times New Roman" w:hAnsi="Times New Roman" w:cs="Times New Roman"/>
          <w:b/>
        </w:rPr>
        <w:sectPr w:rsidR="00B15A37" w:rsidRPr="00EF599F" w:rsidSect="00A27DF5">
          <w:footerReference w:type="even" r:id="rId8"/>
          <w:footerReference w:type="default" r:id="rId9"/>
          <w:pgSz w:w="12240" w:h="15840"/>
          <w:pgMar w:top="1440" w:right="1440" w:bottom="1440" w:left="1440" w:header="720" w:footer="720" w:gutter="0"/>
          <w:lnNumType w:countBy="1" w:restart="continuous"/>
          <w:cols w:space="720"/>
        </w:sectPr>
      </w:pPr>
    </w:p>
    <w:p w14:paraId="6A9BFEC3" w14:textId="77777777" w:rsidR="008C47DE" w:rsidRPr="00EF599F" w:rsidRDefault="008C47DE" w:rsidP="00A45278">
      <w:pPr>
        <w:pStyle w:val="Heading1"/>
        <w:rPr>
          <w:rFonts w:ascii="Times New Roman" w:hAnsi="Times New Roman" w:cs="Times New Roman"/>
        </w:rPr>
      </w:pPr>
      <w:r w:rsidRPr="00EF599F">
        <w:rPr>
          <w:rFonts w:ascii="Times New Roman" w:hAnsi="Times New Roman" w:cs="Times New Roman"/>
          <w:color w:val="000000" w:themeColor="text1"/>
        </w:rPr>
        <w:lastRenderedPageBreak/>
        <w:t>Abstract</w:t>
      </w:r>
    </w:p>
    <w:p w14:paraId="7D89656A" w14:textId="5A4CF32F" w:rsidR="008C47DE" w:rsidRDefault="007C07A0" w:rsidP="003B1292">
      <w:pPr>
        <w:spacing w:line="480" w:lineRule="auto"/>
        <w:rPr>
          <w:rFonts w:ascii="Times New Roman" w:hAnsi="Times New Roman" w:cs="Times New Roman"/>
        </w:rPr>
      </w:pPr>
      <w:r>
        <w:rPr>
          <w:rFonts w:ascii="Times New Roman" w:hAnsi="Times New Roman" w:cs="Times New Roman"/>
        </w:rPr>
        <w:t>In fire-prone forests of western North America, managed wildfire is an increasingly relevant management option to restore variability in vegetation structure to fire-suppressed forest</w:t>
      </w:r>
      <w:r w:rsidR="00695E68">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 The potential hydrologic </w:t>
      </w:r>
      <w:r w:rsidR="00695E68">
        <w:rPr>
          <w:rFonts w:ascii="Times New Roman" w:hAnsi="Times New Roman" w:cs="Times New Roman"/>
        </w:rPr>
        <w:t xml:space="preserve">impacts </w:t>
      </w:r>
      <w:r w:rsidR="003B1292">
        <w:rPr>
          <w:rFonts w:ascii="Times New Roman" w:hAnsi="Times New Roman" w:cs="Times New Roman"/>
        </w:rPr>
        <w:t xml:space="preserve">of managed wildfire in montane watersheds remain under-studied.  Managed wildfire </w:t>
      </w:r>
      <w:r w:rsidR="00D10795">
        <w:rPr>
          <w:rFonts w:ascii="Times New Roman" w:hAnsi="Times New Roman" w:cs="Times New Roman"/>
        </w:rPr>
        <w:t xml:space="preserve">often </w:t>
      </w:r>
      <w:r w:rsidR="003B1292">
        <w:rPr>
          <w:rFonts w:ascii="Times New Roman" w:hAnsi="Times New Roman" w:cs="Times New Roman"/>
        </w:rPr>
        <w:t xml:space="preserve">reduces forest cover and density, </w:t>
      </w:r>
      <w:r w:rsidR="00695E68">
        <w:rPr>
          <w:rFonts w:ascii="Times New Roman" w:hAnsi="Times New Roman" w:cs="Times New Roman"/>
        </w:rPr>
        <w:t xml:space="preserve">with implications for land surface – atmosphere exchange, snowpack and </w:t>
      </w:r>
      <w:proofErr w:type="gramStart"/>
      <w:r w:rsidR="00695E68">
        <w:rPr>
          <w:rFonts w:ascii="Times New Roman" w:hAnsi="Times New Roman" w:cs="Times New Roman"/>
        </w:rPr>
        <w:t>evapotranspiration,</w:t>
      </w:r>
      <w:proofErr w:type="gramEnd"/>
      <w:r w:rsidR="00695E68">
        <w:rPr>
          <w:rFonts w:ascii="Times New Roman" w:hAnsi="Times New Roman" w:cs="Times New Roman"/>
        </w:rPr>
        <w:t xml:space="preserve"> potentially leading to</w:t>
      </w:r>
      <w:r w:rsidR="003B1292">
        <w:rPr>
          <w:rFonts w:ascii="Times New Roman" w:hAnsi="Times New Roman" w:cs="Times New Roman"/>
        </w:rPr>
        <w:t xml:space="preserve"> </w:t>
      </w:r>
      <w:r>
        <w:rPr>
          <w:rFonts w:ascii="Times New Roman" w:hAnsi="Times New Roman" w:cs="Times New Roman"/>
        </w:rPr>
        <w:t>increase</w:t>
      </w:r>
      <w:r w:rsidR="003B1292">
        <w:rPr>
          <w:rFonts w:ascii="Times New Roman" w:hAnsi="Times New Roman" w:cs="Times New Roman"/>
        </w:rPr>
        <w:t>s</w:t>
      </w:r>
      <w:r>
        <w:rPr>
          <w:rFonts w:ascii="Times New Roman" w:hAnsi="Times New Roman" w:cs="Times New Roman"/>
        </w:rPr>
        <w:t xml:space="preserve"> </w:t>
      </w:r>
      <w:r w:rsidR="003B1292">
        <w:rPr>
          <w:rFonts w:ascii="Times New Roman" w:hAnsi="Times New Roman" w:cs="Times New Roman"/>
        </w:rPr>
        <w:t xml:space="preserve">in </w:t>
      </w:r>
      <w:r>
        <w:rPr>
          <w:rFonts w:ascii="Times New Roman" w:hAnsi="Times New Roman" w:cs="Times New Roman"/>
        </w:rPr>
        <w:t xml:space="preserve">soil moisture availability, </w:t>
      </w:r>
      <w:r w:rsidR="00695E68">
        <w:rPr>
          <w:rFonts w:ascii="Times New Roman" w:hAnsi="Times New Roman" w:cs="Times New Roman"/>
        </w:rPr>
        <w:t xml:space="preserve">water </w:t>
      </w:r>
      <w:r>
        <w:rPr>
          <w:rFonts w:ascii="Times New Roman" w:hAnsi="Times New Roman" w:cs="Times New Roman"/>
        </w:rPr>
        <w:t>storage</w:t>
      </w:r>
      <w:r w:rsidR="00695E68">
        <w:rPr>
          <w:rFonts w:ascii="Times New Roman" w:hAnsi="Times New Roman" w:cs="Times New Roman"/>
        </w:rPr>
        <w:t xml:space="preserve"> in soils and groundwater,</w:t>
      </w:r>
      <w:r>
        <w:rPr>
          <w:rFonts w:ascii="Times New Roman" w:hAnsi="Times New Roman" w:cs="Times New Roman"/>
        </w:rPr>
        <w:t xml:space="preserve"> and streamflow. </w:t>
      </w:r>
      <w:r w:rsidR="00D42186">
        <w:rPr>
          <w:rFonts w:ascii="Times New Roman" w:hAnsi="Times New Roman" w:cs="Times New Roman"/>
        </w:rPr>
        <w:t>Here w</w:t>
      </w:r>
      <w:r>
        <w:rPr>
          <w:rFonts w:ascii="Times New Roman" w:hAnsi="Times New Roman" w:cs="Times New Roman"/>
        </w:rPr>
        <w:t xml:space="preserve">e </w:t>
      </w:r>
      <w:r w:rsidR="003B1292">
        <w:rPr>
          <w:rFonts w:ascii="Times New Roman" w:hAnsi="Times New Roman" w:cs="Times New Roman"/>
        </w:rPr>
        <w:t xml:space="preserve">characterize </w:t>
      </w:r>
      <w:r w:rsidR="00D42186">
        <w:rPr>
          <w:rFonts w:ascii="Times New Roman" w:hAnsi="Times New Roman" w:cs="Times New Roman"/>
        </w:rPr>
        <w:t>the response of vegetation and soil moisture to</w:t>
      </w:r>
      <w:r>
        <w:rPr>
          <w:rFonts w:ascii="Times New Roman" w:hAnsi="Times New Roman" w:cs="Times New Roman"/>
        </w:rPr>
        <w:t xml:space="preserve"> </w:t>
      </w:r>
      <w:r w:rsidR="00D42186">
        <w:rPr>
          <w:rFonts w:ascii="Times New Roman" w:hAnsi="Times New Roman" w:cs="Times New Roman"/>
        </w:rPr>
        <w:t xml:space="preserve">48-years of managed wildfire </w:t>
      </w:r>
      <w:r w:rsidR="003B1292">
        <w:rPr>
          <w:rFonts w:ascii="Times New Roman" w:hAnsi="Times New Roman" w:cs="Times New Roman"/>
        </w:rPr>
        <w:t xml:space="preserve">in </w:t>
      </w:r>
      <w:r w:rsidR="00D42186">
        <w:rPr>
          <w:rFonts w:ascii="Times New Roman" w:hAnsi="Times New Roman" w:cs="Times New Roman"/>
        </w:rPr>
        <w:t>Sugarloaf Creek Basin (SCB) in Sequoia-Kings Canyon National Park in the Sierra Nevada, California</w:t>
      </w:r>
      <w:r w:rsidR="007D15CE">
        <w:rPr>
          <w:rFonts w:ascii="Times New Roman" w:hAnsi="Times New Roman" w:cs="Times New Roman"/>
        </w:rPr>
        <w:t>,</w:t>
      </w:r>
      <w:r w:rsidR="00D42186">
        <w:rPr>
          <w:rFonts w:ascii="Times New Roman" w:hAnsi="Times New Roman" w:cs="Times New Roman"/>
        </w:rPr>
        <w:t xml:space="preserve"> USA</w:t>
      </w:r>
      <w:r w:rsidR="003B1292">
        <w:rPr>
          <w:rFonts w:ascii="Times New Roman" w:hAnsi="Times New Roman" w:cs="Times New Roman"/>
        </w:rPr>
        <w:t xml:space="preserve">, </w:t>
      </w:r>
      <w:r w:rsidR="00695E68">
        <w:rPr>
          <w:rFonts w:ascii="Times New Roman" w:hAnsi="Times New Roman" w:cs="Times New Roman"/>
        </w:rPr>
        <w:t>using</w:t>
      </w:r>
      <w:r w:rsidR="003B1292">
        <w:rPr>
          <w:rFonts w:ascii="Times New Roman" w:hAnsi="Times New Roman" w:cs="Times New Roman"/>
        </w:rPr>
        <w:t xml:space="preserve"> </w:t>
      </w:r>
      <w:proofErr w:type="gramStart"/>
      <w:r w:rsidR="003B1292">
        <w:rPr>
          <w:rFonts w:ascii="Times New Roman" w:hAnsi="Times New Roman" w:cs="Times New Roman"/>
        </w:rPr>
        <w:t>r</w:t>
      </w:r>
      <w:r w:rsidR="00D42186">
        <w:rPr>
          <w:rFonts w:ascii="Times New Roman" w:hAnsi="Times New Roman" w:cs="Times New Roman"/>
        </w:rPr>
        <w:t>emote-sensing</w:t>
      </w:r>
      <w:proofErr w:type="gramEnd"/>
      <w:r w:rsidR="00D42186">
        <w:rPr>
          <w:rFonts w:ascii="Times New Roman" w:hAnsi="Times New Roman" w:cs="Times New Roman"/>
        </w:rPr>
        <w:t xml:space="preserve"> </w:t>
      </w:r>
      <w:r w:rsidR="003B1292">
        <w:rPr>
          <w:rFonts w:ascii="Times New Roman" w:hAnsi="Times New Roman" w:cs="Times New Roman"/>
        </w:rPr>
        <w:t xml:space="preserve">of </w:t>
      </w:r>
      <w:r w:rsidR="00D42186">
        <w:rPr>
          <w:rFonts w:ascii="Times New Roman" w:hAnsi="Times New Roman" w:cs="Times New Roman"/>
        </w:rPr>
        <w:t xml:space="preserve">vegetation, repeat plot-measurements, and </w:t>
      </w:r>
      <w:r w:rsidR="00695E68">
        <w:rPr>
          <w:rFonts w:ascii="Times New Roman" w:hAnsi="Times New Roman" w:cs="Times New Roman"/>
        </w:rPr>
        <w:t xml:space="preserve">a combination of </w:t>
      </w:r>
      <w:r w:rsidR="00690080">
        <w:rPr>
          <w:rFonts w:ascii="Times New Roman" w:hAnsi="Times New Roman" w:cs="Times New Roman"/>
        </w:rPr>
        <w:t xml:space="preserve">continuous </w:t>
      </w:r>
      <w:r w:rsidR="00D42186">
        <w:rPr>
          <w:rFonts w:ascii="Times New Roman" w:hAnsi="Times New Roman" w:cs="Times New Roman"/>
        </w:rPr>
        <w:t>in-situ</w:t>
      </w:r>
      <w:r w:rsidR="003B1292">
        <w:rPr>
          <w:rFonts w:ascii="Times New Roman" w:hAnsi="Times New Roman" w:cs="Times New Roman"/>
        </w:rPr>
        <w:t xml:space="preserve"> and </w:t>
      </w:r>
      <w:r w:rsidR="00690080">
        <w:rPr>
          <w:rFonts w:ascii="Times New Roman" w:hAnsi="Times New Roman" w:cs="Times New Roman"/>
        </w:rPr>
        <w:t>periodic spatially-distributed</w:t>
      </w:r>
      <w:r w:rsidR="003B1292">
        <w:rPr>
          <w:rFonts w:ascii="Times New Roman" w:hAnsi="Times New Roman" w:cs="Times New Roman"/>
        </w:rPr>
        <w:t xml:space="preserve"> </w:t>
      </w:r>
      <w:r w:rsidR="00D42186">
        <w:rPr>
          <w:rFonts w:ascii="Times New Roman" w:hAnsi="Times New Roman" w:cs="Times New Roman"/>
        </w:rPr>
        <w:t xml:space="preserve">soil moisture measurements. </w:t>
      </w:r>
      <w:r w:rsidR="003B1292">
        <w:rPr>
          <w:rFonts w:ascii="Times New Roman" w:hAnsi="Times New Roman" w:cs="Times New Roman"/>
        </w:rPr>
        <w:t xml:space="preserve">We find that, by comparison to a wetter nearby watershed managed under a similar fire use strategy, the </w:t>
      </w:r>
      <w:r w:rsidR="00D42186">
        <w:rPr>
          <w:rFonts w:ascii="Times New Roman" w:hAnsi="Times New Roman" w:cs="Times New Roman"/>
        </w:rPr>
        <w:t xml:space="preserve">managed wildfire regime at SCB </w:t>
      </w:r>
      <w:r w:rsidR="003B1292">
        <w:rPr>
          <w:rFonts w:ascii="Times New Roman" w:hAnsi="Times New Roman" w:cs="Times New Roman"/>
        </w:rPr>
        <w:t>caused</w:t>
      </w:r>
      <w:r w:rsidR="00D42186">
        <w:rPr>
          <w:rFonts w:ascii="Times New Roman" w:hAnsi="Times New Roman" w:cs="Times New Roman"/>
        </w:rPr>
        <w:t xml:space="preserve"> relatively little change in </w:t>
      </w:r>
      <w:r w:rsidR="00690080">
        <w:rPr>
          <w:rFonts w:ascii="Times New Roman" w:hAnsi="Times New Roman" w:cs="Times New Roman"/>
        </w:rPr>
        <w:t xml:space="preserve">dominant </w:t>
      </w:r>
      <w:r w:rsidR="00D42186">
        <w:rPr>
          <w:rFonts w:ascii="Times New Roman" w:hAnsi="Times New Roman" w:cs="Times New Roman"/>
        </w:rPr>
        <w:t xml:space="preserve">vegetation, and relatively little response of soil moisture to vegetation change. Fire occurrence was limited to drier mixed-conifer sites; </w:t>
      </w:r>
      <w:r w:rsidR="00B66F8D">
        <w:rPr>
          <w:rFonts w:ascii="Times New Roman" w:hAnsi="Times New Roman" w:cs="Times New Roman"/>
        </w:rPr>
        <w:t xml:space="preserve">fire-caused </w:t>
      </w:r>
      <w:proofErr w:type="spellStart"/>
      <w:r w:rsidR="00B66F8D">
        <w:rPr>
          <w:rFonts w:ascii="Times New Roman" w:hAnsi="Times New Roman" w:cs="Times New Roman"/>
        </w:rPr>
        <w:t>overstory</w:t>
      </w:r>
      <w:proofErr w:type="spellEnd"/>
      <w:r w:rsidR="00B66F8D">
        <w:rPr>
          <w:rFonts w:ascii="Times New Roman" w:hAnsi="Times New Roman" w:cs="Times New Roman"/>
        </w:rPr>
        <w:t xml:space="preserve"> </w:t>
      </w:r>
      <w:r w:rsidR="00075C34">
        <w:rPr>
          <w:rFonts w:ascii="Times New Roman" w:hAnsi="Times New Roman" w:cs="Times New Roman"/>
        </w:rPr>
        <w:t xml:space="preserve">tree mortality </w:t>
      </w:r>
      <w:r w:rsidR="00D42186">
        <w:rPr>
          <w:rFonts w:ascii="Times New Roman" w:hAnsi="Times New Roman" w:cs="Times New Roman"/>
        </w:rPr>
        <w:t xml:space="preserve">patches were generally &lt; 10 ha, and </w:t>
      </w:r>
      <w:r w:rsidR="00580654">
        <w:rPr>
          <w:rFonts w:ascii="Times New Roman" w:hAnsi="Times New Roman" w:cs="Times New Roman"/>
        </w:rPr>
        <w:t xml:space="preserve">fires </w:t>
      </w:r>
      <w:r w:rsidR="00D42186">
        <w:rPr>
          <w:rFonts w:ascii="Times New Roman" w:hAnsi="Times New Roman" w:cs="Times New Roman"/>
        </w:rPr>
        <w:t xml:space="preserve">had little effect on removing </w:t>
      </w:r>
      <w:r w:rsidR="00B66F8D">
        <w:rPr>
          <w:rFonts w:ascii="Times New Roman" w:hAnsi="Times New Roman" w:cs="Times New Roman"/>
        </w:rPr>
        <w:t>mid- and lower strata trees</w:t>
      </w:r>
      <w:r w:rsidR="00D42186">
        <w:rPr>
          <w:rFonts w:ascii="Times New Roman" w:hAnsi="Times New Roman" w:cs="Times New Roman"/>
        </w:rPr>
        <w:t xml:space="preserve">. Few dense meadow areas </w:t>
      </w:r>
      <w:proofErr w:type="gramStart"/>
      <w:r w:rsidR="00D42186">
        <w:rPr>
          <w:rFonts w:ascii="Times New Roman" w:hAnsi="Times New Roman" w:cs="Times New Roman"/>
        </w:rPr>
        <w:t>were created</w:t>
      </w:r>
      <w:proofErr w:type="gramEnd"/>
      <w:r w:rsidR="00D42186">
        <w:rPr>
          <w:rFonts w:ascii="Times New Roman" w:hAnsi="Times New Roman" w:cs="Times New Roman"/>
        </w:rPr>
        <w:t xml:space="preserve"> by fire, with most </w:t>
      </w:r>
      <w:r w:rsidR="003B1292">
        <w:rPr>
          <w:rFonts w:ascii="Times New Roman" w:hAnsi="Times New Roman" w:cs="Times New Roman"/>
        </w:rPr>
        <w:t xml:space="preserve">forest conversion leading to </w:t>
      </w:r>
      <w:r w:rsidR="00D42186">
        <w:rPr>
          <w:rFonts w:ascii="Times New Roman" w:hAnsi="Times New Roman" w:cs="Times New Roman"/>
        </w:rPr>
        <w:t xml:space="preserve">sparse meadow and shrub </w:t>
      </w:r>
      <w:r w:rsidR="003B1292">
        <w:rPr>
          <w:rFonts w:ascii="Times New Roman" w:hAnsi="Times New Roman" w:cs="Times New Roman"/>
        </w:rPr>
        <w:t xml:space="preserve">areas, </w:t>
      </w:r>
      <w:r w:rsidR="00690080">
        <w:rPr>
          <w:rFonts w:ascii="Times New Roman" w:hAnsi="Times New Roman" w:cs="Times New Roman"/>
        </w:rPr>
        <w:t>which had</w:t>
      </w:r>
      <w:r w:rsidR="00D42186">
        <w:rPr>
          <w:rFonts w:ascii="Times New Roman" w:hAnsi="Times New Roman" w:cs="Times New Roman"/>
        </w:rPr>
        <w:t xml:space="preserve"> similar soil moisture profiles to nearby mixed-conifer vegetation.  </w:t>
      </w:r>
      <w:r w:rsidR="00B66F8D">
        <w:rPr>
          <w:rFonts w:ascii="Times New Roman" w:hAnsi="Times New Roman" w:cs="Times New Roman"/>
        </w:rPr>
        <w:t xml:space="preserve">Future </w:t>
      </w:r>
      <w:r w:rsidR="00D42186">
        <w:rPr>
          <w:rFonts w:ascii="Times New Roman" w:hAnsi="Times New Roman" w:cs="Times New Roman"/>
        </w:rPr>
        <w:t xml:space="preserve">managed fires </w:t>
      </w:r>
      <w:r w:rsidR="00695E68">
        <w:rPr>
          <w:rFonts w:ascii="Times New Roman" w:hAnsi="Times New Roman" w:cs="Times New Roman"/>
        </w:rPr>
        <w:t xml:space="preserve">in SCB </w:t>
      </w:r>
      <w:proofErr w:type="gramStart"/>
      <w:r w:rsidR="009631FD">
        <w:rPr>
          <w:rFonts w:ascii="Times New Roman" w:hAnsi="Times New Roman" w:cs="Times New Roman"/>
        </w:rPr>
        <w:t>could</w:t>
      </w:r>
      <w:r w:rsidR="00690080">
        <w:rPr>
          <w:rFonts w:ascii="Times New Roman" w:hAnsi="Times New Roman" w:cs="Times New Roman"/>
        </w:rPr>
        <w:t xml:space="preserve"> </w:t>
      </w:r>
      <w:r w:rsidR="00B66F8D">
        <w:rPr>
          <w:rFonts w:ascii="Times New Roman" w:hAnsi="Times New Roman" w:cs="Times New Roman"/>
        </w:rPr>
        <w:t>be allowed</w:t>
      </w:r>
      <w:proofErr w:type="gramEnd"/>
      <w:r w:rsidR="00B66F8D">
        <w:rPr>
          <w:rFonts w:ascii="Times New Roman" w:hAnsi="Times New Roman" w:cs="Times New Roman"/>
        </w:rPr>
        <w:t xml:space="preserve"> under higher fire weather to encourage greater tree mortality</w:t>
      </w:r>
      <w:r w:rsidR="00D42186">
        <w:rPr>
          <w:rFonts w:ascii="Times New Roman" w:hAnsi="Times New Roman" w:cs="Times New Roman"/>
        </w:rPr>
        <w:t xml:space="preserve">, although the potential hydrologic benefits of the program in this basin may be limited. </w:t>
      </w:r>
    </w:p>
    <w:p w14:paraId="3E5A90D8" w14:textId="14D87B39" w:rsidR="00E1568C" w:rsidRPr="00EF599F" w:rsidRDefault="00E1568C" w:rsidP="008C47DE">
      <w:pPr>
        <w:spacing w:line="480" w:lineRule="auto"/>
        <w:rPr>
          <w:rFonts w:ascii="Times New Roman" w:hAnsi="Times New Roman" w:cs="Times New Roman"/>
        </w:rPr>
      </w:pPr>
      <w:r>
        <w:rPr>
          <w:rFonts w:ascii="Times New Roman" w:hAnsi="Times New Roman" w:cs="Times New Roman"/>
        </w:rPr>
        <w:t>(250 words max</w:t>
      </w:r>
      <w:r w:rsidR="00D42186">
        <w:rPr>
          <w:rFonts w:ascii="Times New Roman" w:hAnsi="Times New Roman" w:cs="Times New Roman"/>
        </w:rPr>
        <w:t xml:space="preserve">; currently at </w:t>
      </w:r>
      <w:r w:rsidR="00580654">
        <w:rPr>
          <w:rFonts w:ascii="Times New Roman" w:hAnsi="Times New Roman" w:cs="Times New Roman"/>
        </w:rPr>
        <w:t>249</w:t>
      </w:r>
      <w:r>
        <w:rPr>
          <w:rFonts w:ascii="Times New Roman" w:hAnsi="Times New Roman" w:cs="Times New Roman"/>
        </w:rPr>
        <w:t>)</w:t>
      </w:r>
    </w:p>
    <w:p w14:paraId="1B04925D" w14:textId="77777777" w:rsidR="008C47DE" w:rsidRPr="00EF599F" w:rsidRDefault="008C47DE">
      <w:pPr>
        <w:rPr>
          <w:rFonts w:ascii="Times New Roman" w:hAnsi="Times New Roman" w:cs="Times New Roman"/>
        </w:rPr>
      </w:pPr>
      <w:r w:rsidRPr="00EF599F">
        <w:rPr>
          <w:rFonts w:ascii="Times New Roman" w:hAnsi="Times New Roman" w:cs="Times New Roman"/>
        </w:rPr>
        <w:br w:type="page"/>
      </w:r>
    </w:p>
    <w:p w14:paraId="196FC132" w14:textId="5A56A3FB" w:rsidR="008C47DE" w:rsidRPr="00EF599F" w:rsidRDefault="008C47DE" w:rsidP="00146031">
      <w:pPr>
        <w:pStyle w:val="Heading1"/>
        <w:rPr>
          <w:rFonts w:ascii="Times New Roman" w:hAnsi="Times New Roman" w:cs="Times New Roman"/>
        </w:rPr>
      </w:pPr>
      <w:r w:rsidRPr="00EF599F">
        <w:rPr>
          <w:rFonts w:ascii="Times New Roman" w:hAnsi="Times New Roman" w:cs="Times New Roman"/>
          <w:b/>
          <w:color w:val="000000" w:themeColor="text1"/>
        </w:rPr>
        <w:lastRenderedPageBreak/>
        <w:t>Introduction</w:t>
      </w:r>
      <w:r w:rsidR="002316B0" w:rsidRPr="00EF599F">
        <w:rPr>
          <w:rFonts w:ascii="Times New Roman" w:hAnsi="Times New Roman" w:cs="Times New Roman"/>
          <w:b/>
        </w:rPr>
        <w:t xml:space="preserve"> </w:t>
      </w:r>
    </w:p>
    <w:p w14:paraId="725C8127" w14:textId="46804852" w:rsidR="00D72422" w:rsidRPr="00EF599F" w:rsidRDefault="00690080" w:rsidP="00D72422">
      <w:pPr>
        <w:spacing w:line="480" w:lineRule="auto"/>
        <w:ind w:firstLine="720"/>
        <w:rPr>
          <w:rFonts w:ascii="Times New Roman" w:hAnsi="Times New Roman" w:cs="Times New Roman"/>
        </w:rPr>
      </w:pPr>
      <w:r>
        <w:rPr>
          <w:rFonts w:ascii="Times New Roman" w:hAnsi="Times New Roman" w:cs="Times New Roman"/>
        </w:rPr>
        <w:t>Many</w:t>
      </w:r>
      <w:r w:rsidR="00A1346F" w:rsidRPr="00EF599F">
        <w:rPr>
          <w:rFonts w:ascii="Times New Roman" w:hAnsi="Times New Roman" w:cs="Times New Roman"/>
        </w:rPr>
        <w:t xml:space="preserve"> forests </w:t>
      </w:r>
      <w:r>
        <w:rPr>
          <w:rFonts w:ascii="Times New Roman" w:hAnsi="Times New Roman" w:cs="Times New Roman"/>
        </w:rPr>
        <w:t>in</w:t>
      </w:r>
      <w:r w:rsidR="00A1346F" w:rsidRPr="00EF599F">
        <w:rPr>
          <w:rFonts w:ascii="Times New Roman" w:hAnsi="Times New Roman" w:cs="Times New Roman"/>
        </w:rPr>
        <w:t xml:space="preserve"> California’s Sierra Nevada</w:t>
      </w:r>
      <w:r w:rsidR="003B1292">
        <w:rPr>
          <w:rFonts w:ascii="Times New Roman" w:hAnsi="Times New Roman" w:cs="Times New Roman"/>
        </w:rPr>
        <w:t>, like</w:t>
      </w:r>
      <w:r w:rsidR="003B1292" w:rsidRPr="00EF599F">
        <w:rPr>
          <w:rFonts w:ascii="Times New Roman" w:hAnsi="Times New Roman" w:cs="Times New Roman"/>
        </w:rPr>
        <w:t xml:space="preserve"> </w:t>
      </w:r>
      <w:r>
        <w:rPr>
          <w:rFonts w:ascii="Times New Roman" w:hAnsi="Times New Roman" w:cs="Times New Roman"/>
        </w:rPr>
        <w:t>other</w:t>
      </w:r>
      <w:r w:rsidR="003B1292" w:rsidRPr="00EF599F">
        <w:rPr>
          <w:rFonts w:ascii="Times New Roman" w:hAnsi="Times New Roman" w:cs="Times New Roman"/>
        </w:rPr>
        <w:t xml:space="preserve"> dry mixed-conifer forests of the western United States, </w:t>
      </w:r>
      <w:r w:rsidR="00A1346F" w:rsidRPr="00EF599F">
        <w:rPr>
          <w:rFonts w:ascii="Times New Roman" w:hAnsi="Times New Roman" w:cs="Times New Roman"/>
        </w:rPr>
        <w:t>have experienced fire exclusion since the end of the 1800s, and were managed under an active policy of fire suppression through</w:t>
      </w:r>
      <w:r w:rsidR="004061B6" w:rsidRPr="00EF599F">
        <w:rPr>
          <w:rFonts w:ascii="Times New Roman" w:hAnsi="Times New Roman" w:cs="Times New Roman"/>
        </w:rPr>
        <w:t>out</w:t>
      </w:r>
      <w:r w:rsidR="00A1346F" w:rsidRPr="00EF599F">
        <w:rPr>
          <w:rFonts w:ascii="Times New Roman" w:hAnsi="Times New Roman" w:cs="Times New Roman"/>
        </w:rPr>
        <w:t xml:space="preserve"> the Twentieth Century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r>
      <w:r w:rsidR="00FF633D" w:rsidRPr="00EF599F">
        <w:rPr>
          <w:rFonts w:ascii="Times New Roman" w:hAnsi="Times New Roman" w:cs="Times New Roman"/>
        </w:rPr>
        <w:instrText xml:space="preserve"> ADDIN EN.CITE &lt;EndNote&gt;&lt;Cite&gt;&lt;Author&gt;McKelvey&lt;/Author&gt;&lt;Year&gt;1996&lt;/Year&gt;&lt;RecNum&gt;843&lt;/RecNum&gt;&lt;DisplayText&gt;(McKelvey et al. 1996)&lt;/DisplayText&gt;&lt;record&gt;&lt;rec-number&gt;843&lt;/rec-number&gt;&lt;foreign-keys&gt;&lt;key app="EN" db-id="w0ppaavf8t2zvwe9f0oxa5rcervz0wedp050" timestamp="1334604596"&gt;843&lt;/key&gt;&lt;/foreign-keys&gt;&lt;ref-type name="Report"&gt;27&lt;/ref-type&gt;&lt;contributors&gt;&lt;authors&gt;&lt;author&gt;McKelvey, K. S.&lt;/author&gt;&lt;author&gt;Skinner, C. N.&lt;/author&gt;&lt;author&gt;Chang, C.&lt;/author&gt;&lt;author&gt;Erman, D. C.&lt;/author&gt;&lt;author&gt;Hussari, S. J.&lt;/author&gt;&lt;author&gt;Parsons, D. J.&lt;/author&gt;&lt;author&gt;van Wagtendonk, J. W.&lt;/author&gt;&lt;author&gt;Weatherspoon, C. P.&lt;/author&gt;&lt;/authors&gt;&lt;/contributors&gt;&lt;titles&gt;&lt;title&gt;An overview of fire in the Sierra Nevada.&lt;/title&gt;&lt;secondary-title&gt;Status of the Sierra Nevada. Sierra Nevada Ecosystems Project: Final Report to Congress. Volume II: Assessments and scientific basis for management options&lt;/secondary-title&gt;&lt;/titles&gt;&lt;pages&gt;1033-1040&lt;/pages&gt;&lt;dates&gt;&lt;year&gt;1996&lt;/year&gt;&lt;/dates&gt;&lt;pub-location&gt;Davis, CA&lt;/pub-location&gt;&lt;publisher&gt;University of California, Centers for Water and Wildland Resources&lt;/publisher&gt;&lt;urls&gt;&lt;/urls&gt;&lt;research-notes&gt;Read 12 4/12/12 and 11 6/5/11&amp;#xD;Paper copy filed in Sierra Nevada Forests, winter 2011&amp;#xD;Good summary of fire issues. Describes historical fire regimes, current fire regimes, changes in fuels, intensity, and suppression practices, and the role of fuels treatments in changing current fire regimes.&amp;#xD;&amp;#xD;Good overview/citation for &amp;quot;Fire suppression has increased fire risk, treatments are needed&amp;quot;.&lt;/research-notes&gt;&lt;/record&gt;&lt;/Cite&gt;&lt;/EndNote&gt;</w:instrText>
      </w:r>
      <w:r w:rsidR="00FF633D" w:rsidRPr="00EF599F">
        <w:rPr>
          <w:rFonts w:ascii="Times New Roman" w:hAnsi="Times New Roman" w:cs="Times New Roman"/>
        </w:rPr>
        <w:fldChar w:fldCharType="separate"/>
      </w:r>
      <w:r w:rsidR="00FF633D" w:rsidRPr="00EF599F">
        <w:rPr>
          <w:rFonts w:ascii="Times New Roman" w:hAnsi="Times New Roman" w:cs="Times New Roman"/>
          <w:noProof/>
        </w:rPr>
        <w:t>(McKelvey et al. 1996)</w:t>
      </w:r>
      <w:r w:rsidR="00FF633D" w:rsidRPr="00EF599F">
        <w:rPr>
          <w:rFonts w:ascii="Times New Roman" w:hAnsi="Times New Roman" w:cs="Times New Roman"/>
        </w:rPr>
        <w:fldChar w:fldCharType="end"/>
      </w:r>
      <w:r w:rsidR="00A1346F" w:rsidRPr="00EF599F">
        <w:rPr>
          <w:rFonts w:ascii="Times New Roman" w:hAnsi="Times New Roman" w:cs="Times New Roman"/>
        </w:rPr>
        <w:t xml:space="preserve">. </w:t>
      </w:r>
      <w:proofErr w:type="gramStart"/>
      <w:r w:rsidR="00A1346F" w:rsidRPr="00EF599F">
        <w:rPr>
          <w:rFonts w:ascii="Times New Roman" w:hAnsi="Times New Roman" w:cs="Times New Roman"/>
        </w:rPr>
        <w:t>The consequences of this fire exclusion for the vegetation of the Sierra Nevada are well known</w:t>
      </w:r>
      <w:r w:rsidR="003B1292">
        <w:rPr>
          <w:rFonts w:ascii="Times New Roman" w:hAnsi="Times New Roman" w:cs="Times New Roman"/>
        </w:rPr>
        <w:t xml:space="preserve"> and include</w:t>
      </w:r>
      <w:r w:rsidR="00A1346F" w:rsidRPr="00EF599F">
        <w:rPr>
          <w:rFonts w:ascii="Times New Roman" w:hAnsi="Times New Roman" w:cs="Times New Roman"/>
        </w:rPr>
        <w:t xml:space="preserve"> increases in forested area, </w:t>
      </w:r>
      <w:r w:rsidR="003B1292">
        <w:rPr>
          <w:rFonts w:ascii="Times New Roman" w:hAnsi="Times New Roman" w:cs="Times New Roman"/>
        </w:rPr>
        <w:t xml:space="preserve">increases in </w:t>
      </w:r>
      <w:r w:rsidR="00A1346F" w:rsidRPr="00EF599F">
        <w:rPr>
          <w:rFonts w:ascii="Times New Roman" w:hAnsi="Times New Roman" w:cs="Times New Roman"/>
        </w:rPr>
        <w:t xml:space="preserve">forest stem density and uniformity of stands, </w:t>
      </w:r>
      <w:r w:rsidR="00D72422" w:rsidRPr="00EF599F">
        <w:rPr>
          <w:rFonts w:ascii="Times New Roman" w:hAnsi="Times New Roman" w:cs="Times New Roman"/>
        </w:rPr>
        <w:t xml:space="preserve">and </w:t>
      </w:r>
      <w:r w:rsidR="00A1346F" w:rsidRPr="00EF599F">
        <w:rPr>
          <w:rFonts w:ascii="Times New Roman" w:hAnsi="Times New Roman" w:cs="Times New Roman"/>
        </w:rPr>
        <w:t>reductions in landscape heterogeneity</w:t>
      </w:r>
      <w:r w:rsidR="00FF633D" w:rsidRPr="00EF599F">
        <w:rPr>
          <w:rFonts w:ascii="Times New Roman" w:hAnsi="Times New Roman" w:cs="Times New Roman"/>
        </w:rPr>
        <w:t xml:space="preserve"> </w:t>
      </w:r>
      <w:r w:rsidR="00FF633D"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PEVuZE5vdGU+PENpdGU+PEF1dGhvcj5Db2xsaW5zPC9BdXRob3I+PFllYXI+MjAxMTwvWWVhcj48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FF633D" w:rsidRPr="00EF599F">
        <w:rPr>
          <w:rFonts w:ascii="Times New Roman" w:hAnsi="Times New Roman" w:cs="Times New Roman"/>
        </w:rPr>
      </w:r>
      <w:r w:rsidR="00FF633D" w:rsidRPr="00EF599F">
        <w:rPr>
          <w:rFonts w:ascii="Times New Roman" w:hAnsi="Times New Roman" w:cs="Times New Roman"/>
        </w:rPr>
        <w:fldChar w:fldCharType="separate"/>
      </w:r>
      <w:r w:rsidR="00580654">
        <w:rPr>
          <w:rFonts w:ascii="Times New Roman" w:hAnsi="Times New Roman" w:cs="Times New Roman"/>
          <w:noProof/>
        </w:rPr>
        <w:t>(Collins et al. 2011, Safford and Stevens 2017)</w:t>
      </w:r>
      <w:r w:rsidR="00FF633D" w:rsidRPr="00EF599F">
        <w:rPr>
          <w:rFonts w:ascii="Times New Roman" w:hAnsi="Times New Roman" w:cs="Times New Roman"/>
        </w:rPr>
        <w:fldChar w:fldCharType="end"/>
      </w:r>
      <w:r w:rsidR="00FF633D" w:rsidRPr="00EF599F">
        <w:rPr>
          <w:rFonts w:ascii="Times New Roman" w:hAnsi="Times New Roman" w:cs="Times New Roman"/>
        </w:rPr>
        <w:t>.</w:t>
      </w:r>
      <w:proofErr w:type="gramEnd"/>
      <w:r w:rsidR="00FF633D" w:rsidRPr="00EF599F">
        <w:rPr>
          <w:rFonts w:ascii="Times New Roman" w:hAnsi="Times New Roman" w:cs="Times New Roman"/>
        </w:rPr>
        <w:t xml:space="preserve"> </w:t>
      </w:r>
      <w:proofErr w:type="gramStart"/>
      <w:r w:rsidR="00A27F96" w:rsidRPr="00EF599F">
        <w:rPr>
          <w:rFonts w:ascii="Times New Roman" w:hAnsi="Times New Roman" w:cs="Times New Roman"/>
        </w:rPr>
        <w:t>B</w:t>
      </w:r>
      <w:r w:rsidR="00A1346F" w:rsidRPr="00EF599F">
        <w:rPr>
          <w:rFonts w:ascii="Times New Roman" w:hAnsi="Times New Roman" w:cs="Times New Roman"/>
        </w:rPr>
        <w:t xml:space="preserve">y creating large connected patches of dense fuels, fire exclusion and suppression have also set the stage for a dramatic escalation in the frequency and extent of </w:t>
      </w:r>
      <w:r w:rsidR="00A1346F" w:rsidRPr="00E60DFD">
        <w:rPr>
          <w:rFonts w:ascii="Times New Roman" w:hAnsi="Times New Roman" w:cs="Times New Roman"/>
        </w:rPr>
        <w:t>severe</w:t>
      </w:r>
      <w:r w:rsidR="00A1346F" w:rsidRPr="00EF599F">
        <w:rPr>
          <w:rFonts w:ascii="Times New Roman" w:hAnsi="Times New Roman" w:cs="Times New Roman"/>
        </w:rPr>
        <w:t xml:space="preserve"> </w:t>
      </w:r>
      <w:r w:rsidR="00FB0572" w:rsidRPr="00EF599F">
        <w:rPr>
          <w:rFonts w:ascii="Times New Roman" w:hAnsi="Times New Roman" w:cs="Times New Roman"/>
        </w:rPr>
        <w:t xml:space="preserve">fires </w: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PEVuZE5vdGU+PENpdGU+PEF1dGhvcj5Ob3J0aDwvQXV0aG9yPjxZZWFyPjIwMTU8L1llYXI+PFJl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=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(Westerling and Swetnam 2003, Stephens et al. 2013, North et al. 2015, Stephens et al. 2016)</w:t>
      </w:r>
      <w:r w:rsidR="00FB0572" w:rsidRPr="00EF599F">
        <w:rPr>
          <w:rFonts w:ascii="Times New Roman" w:hAnsi="Times New Roman" w:cs="Times New Roman"/>
        </w:rPr>
        <w:fldChar w:fldCharType="end"/>
      </w:r>
      <w:r w:rsidR="00A1346F" w:rsidRPr="00EF599F">
        <w:rPr>
          <w:rFonts w:ascii="Times New Roman" w:hAnsi="Times New Roman" w:cs="Times New Roman"/>
        </w:rPr>
        <w:t xml:space="preserve"> – for example, </w:t>
      </w:r>
      <w:r w:rsidR="00D92793">
        <w:rPr>
          <w:rFonts w:ascii="Times New Roman" w:hAnsi="Times New Roman" w:cs="Times New Roman"/>
        </w:rPr>
        <w:t>five</w:t>
      </w:r>
      <w:r w:rsidR="00695E68" w:rsidRPr="00EF599F">
        <w:rPr>
          <w:rFonts w:ascii="Times New Roman" w:hAnsi="Times New Roman" w:cs="Times New Roman"/>
        </w:rPr>
        <w:t xml:space="preserve"> </w:t>
      </w:r>
      <w:r w:rsidR="00A1346F" w:rsidRPr="00EF599F">
        <w:rPr>
          <w:rFonts w:ascii="Times New Roman" w:hAnsi="Times New Roman" w:cs="Times New Roman"/>
        </w:rPr>
        <w:t>of</w:t>
      </w:r>
      <w:r w:rsidR="00695E68">
        <w:rPr>
          <w:rFonts w:ascii="Times New Roman" w:hAnsi="Times New Roman" w:cs="Times New Roman"/>
        </w:rPr>
        <w:t xml:space="preserve"> the </w:t>
      </w:r>
      <w:r w:rsidR="00A1346F" w:rsidRPr="00EF599F">
        <w:rPr>
          <w:rFonts w:ascii="Times New Roman" w:hAnsi="Times New Roman" w:cs="Times New Roman"/>
        </w:rPr>
        <w:t>ten largest and most destructive fires in California</w:t>
      </w:r>
      <w:r>
        <w:rPr>
          <w:rFonts w:ascii="Times New Roman" w:hAnsi="Times New Roman" w:cs="Times New Roman"/>
        </w:rPr>
        <w:t xml:space="preserve"> </w:t>
      </w:r>
      <w:r w:rsidR="00695E68">
        <w:rPr>
          <w:rFonts w:ascii="Times New Roman" w:hAnsi="Times New Roman" w:cs="Times New Roman"/>
        </w:rPr>
        <w:t>(</w:t>
      </w:r>
      <w:r>
        <w:rPr>
          <w:rFonts w:ascii="Times New Roman" w:hAnsi="Times New Roman" w:cs="Times New Roman"/>
        </w:rPr>
        <w:t>as of fall 2018</w:t>
      </w:r>
      <w:r w:rsidR="00695E68">
        <w:rPr>
          <w:rFonts w:ascii="Times New Roman" w:hAnsi="Times New Roman" w:cs="Times New Roman"/>
        </w:rPr>
        <w:t>)</w:t>
      </w:r>
      <w:r w:rsidR="003B1292">
        <w:rPr>
          <w:rFonts w:ascii="Times New Roman" w:hAnsi="Times New Roman" w:cs="Times New Roman"/>
        </w:rPr>
        <w:t xml:space="preserve">, </w:t>
      </w:r>
      <w:r w:rsidR="00A1346F" w:rsidRPr="00EF599F">
        <w:rPr>
          <w:rFonts w:ascii="Times New Roman" w:hAnsi="Times New Roman" w:cs="Times New Roman"/>
        </w:rPr>
        <w:t xml:space="preserve">occurred since </w:t>
      </w:r>
      <w:r w:rsidR="00FB0572" w:rsidRPr="00EF599F">
        <w:rPr>
          <w:rFonts w:ascii="Times New Roman" w:hAnsi="Times New Roman" w:cs="Times New Roman"/>
        </w:rPr>
        <w:t xml:space="preserve">2010 </w:t>
      </w:r>
      <w:r w:rsidR="00FB0572" w:rsidRPr="00EF599F">
        <w:rPr>
          <w:rFonts w:ascii="Times New Roman" w:hAnsi="Times New Roman" w:cs="Times New Roman"/>
        </w:rPr>
        <w:fldChar w:fldCharType="begin"/>
      </w:r>
      <w:r w:rsidR="00FB0572" w:rsidRPr="00EF599F">
        <w:rPr>
          <w:rFonts w:ascii="Times New Roman" w:hAnsi="Times New Roman" w:cs="Times New Roman"/>
        </w:rPr>
        <w:instrText xml:space="preserve"> ADDIN EN.CITE &lt;EndNote&gt;&lt;Cite&gt;&lt;Author&gt;CalFire&lt;/Author&gt;&lt;Year&gt;2018a&lt;/Year&gt;&lt;RecNum&gt;3728&lt;/RecNum&gt;&lt;DisplayText&gt;(CalFire 2018a, 2018b)&lt;/DisplayText&gt;&lt;record&gt;&lt;rec-number&gt;3728&lt;/rec-number&gt;&lt;foreign-keys&gt;&lt;key app="EN" db-id="w0ppaavf8t2zvwe9f0oxa5rcervz0wedp050" timestamp="1552075110"&gt;3728&lt;/key&gt;&lt;/foreign-keys&gt;&lt;ref-type name="Web Page"&gt;12&lt;/ref-type&gt;&lt;contributors&gt;&lt;authors&gt;&lt;author&gt;CalFire,&lt;/author&gt;&lt;/authors&gt;&lt;/contributors&gt;&lt;titles&gt;&lt;title&gt;Top 20 largest California wildfires&lt;/title&gt;&lt;/titles&gt;&lt;dates&gt;&lt;year&gt;2018a&lt;/year&gt;&lt;/dates&gt;&lt;pub-location&gt;http://www.fire.ca.gov/communications/downloads/fact_sheets/Top20_Acres.pdf&lt;/pub-location&gt;&lt;urls&gt;&lt;related-urls&gt;&lt;url&gt;http://www.fire.ca.gov/communications/downloads/fact_sheets/Top20_Acres.pdf&lt;/url&gt;&lt;/related-urls&gt;&lt;/urls&gt;&lt;/record&gt;&lt;/Cite&gt;&lt;Cite&gt;&lt;Author&gt;CalFire&lt;/Author&gt;&lt;Year&gt;2018b&lt;/Year&gt;&lt;RecNum&gt;3727&lt;/RecNum&gt;&lt;record&gt;&lt;rec-number&gt;3727&lt;/rec-number&gt;&lt;foreign-keys&gt;&lt;key app="EN" db-id="w0ppaavf8t2zvwe9f0oxa5rcervz0wedp050" timestamp="1552075049"&gt;3727&lt;/key&gt;&lt;/foreign-keys&gt;&lt;ref-type name="Web Page"&gt;12&lt;/ref-type&gt;&lt;contributors&gt;&lt;authors&gt;&lt;author&gt;CalFire,&lt;/author&gt;&lt;/authors&gt;&lt;/contributors&gt;&lt;titles&gt;&lt;title&gt;Top 20 most destructive California wildfires&lt;/title&gt;&lt;/titles&gt;&lt;dates&gt;&lt;year&gt;2018b&lt;/year&gt;&lt;/dates&gt;&lt;pub-location&gt;http://www.fire.ca.gov/communications/downloads/fact_sheets/Top20_Acres.pdf&lt;/pub-location&gt;&lt;urls&gt;&lt;related-urls&gt;&lt;url&gt;http://www.fire.ca.gov/communications/downloads/fact_sheets/Top20_Acres.pdf&lt;/url&gt;&lt;/related-urls&gt;&lt;/urls&gt;&lt;/record&gt;&lt;/Cite&gt;&lt;/EndNote&gt;</w:instrText>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(CalFire 2018a, 2018b)</w:t>
      </w:r>
      <w:r w:rsidR="00FB0572" w:rsidRPr="00EF599F">
        <w:rPr>
          <w:rFonts w:ascii="Times New Roman" w:hAnsi="Times New Roman" w:cs="Times New Roman"/>
        </w:rPr>
        <w:fldChar w:fldCharType="end"/>
      </w:r>
      <w:r w:rsidR="00A1346F" w:rsidRPr="00EF599F">
        <w:rPr>
          <w:rFonts w:ascii="Times New Roman" w:hAnsi="Times New Roman" w:cs="Times New Roman"/>
        </w:rPr>
        <w:t>.</w:t>
      </w:r>
      <w:proofErr w:type="gramEnd"/>
      <w:r w:rsidR="00A27F96" w:rsidRPr="00EF599F">
        <w:rPr>
          <w:rFonts w:ascii="Times New Roman" w:hAnsi="Times New Roman" w:cs="Times New Roman"/>
        </w:rPr>
        <w:t xml:space="preserve"> The </w:t>
      </w:r>
      <w:r w:rsidR="00905F7D">
        <w:rPr>
          <w:rFonts w:ascii="Times New Roman" w:hAnsi="Times New Roman" w:cs="Times New Roman"/>
        </w:rPr>
        <w:t xml:space="preserve">scale of fire-caused </w:t>
      </w:r>
      <w:r w:rsidR="00580654">
        <w:rPr>
          <w:rFonts w:ascii="Times New Roman" w:hAnsi="Times New Roman" w:cs="Times New Roman"/>
        </w:rPr>
        <w:t>tree</w:t>
      </w:r>
      <w:r w:rsidR="00905F7D">
        <w:rPr>
          <w:rFonts w:ascii="Times New Roman" w:hAnsi="Times New Roman" w:cs="Times New Roman"/>
        </w:rPr>
        <w:t xml:space="preserve"> mortality in these and many other</w:t>
      </w:r>
      <w:r w:rsidR="00A27F96" w:rsidRPr="00EF599F">
        <w:rPr>
          <w:rFonts w:ascii="Times New Roman" w:hAnsi="Times New Roman" w:cs="Times New Roman"/>
        </w:rPr>
        <w:t xml:space="preserve"> contemporary fires</w:t>
      </w:r>
      <w:r w:rsidR="00905F7D">
        <w:rPr>
          <w:rFonts w:ascii="Times New Roman" w:hAnsi="Times New Roman" w:cs="Times New Roman"/>
        </w:rPr>
        <w:t xml:space="preserve"> is well outside the historical range of variability in these forests (</w:t>
      </w:r>
      <w:commentRangeStart w:id="0"/>
      <w:r w:rsidR="00905F7D">
        <w:rPr>
          <w:rFonts w:ascii="Times New Roman" w:hAnsi="Times New Roman" w:cs="Times New Roman"/>
        </w:rPr>
        <w:t>Safford and Stevens 2017</w:t>
      </w:r>
      <w:commentRangeEnd w:id="0"/>
      <w:r w:rsidR="006E004C">
        <w:rPr>
          <w:rStyle w:val="CommentReference"/>
        </w:rPr>
        <w:commentReference w:id="0"/>
      </w:r>
      <w:r w:rsidR="00905F7D">
        <w:rPr>
          <w:rFonts w:ascii="Times New Roman" w:hAnsi="Times New Roman" w:cs="Times New Roman"/>
        </w:rPr>
        <w:t>)</w:t>
      </w:r>
      <w:r w:rsidR="00580654">
        <w:rPr>
          <w:rFonts w:ascii="Times New Roman" w:hAnsi="Times New Roman" w:cs="Times New Roman"/>
        </w:rPr>
        <w:t>.</w:t>
      </w:r>
      <w:r w:rsidR="00A27F96" w:rsidRPr="00EF599F">
        <w:rPr>
          <w:rFonts w:ascii="Times New Roman" w:hAnsi="Times New Roman" w:cs="Times New Roman"/>
        </w:rPr>
        <w:t xml:space="preserve"> </w:t>
      </w:r>
      <w:r w:rsidR="00905F7D">
        <w:rPr>
          <w:rFonts w:ascii="Times New Roman" w:hAnsi="Times New Roman" w:cs="Times New Roman"/>
        </w:rPr>
        <w:t xml:space="preserve">These fire effects, combined with the densification and homogenization </w:t>
      </w:r>
      <w:r w:rsidR="00B66F8D">
        <w:rPr>
          <w:rFonts w:ascii="Times New Roman" w:hAnsi="Times New Roman" w:cs="Times New Roman"/>
        </w:rPr>
        <w:t>brought about by</w:t>
      </w:r>
      <w:r>
        <w:rPr>
          <w:rFonts w:ascii="Times New Roman" w:hAnsi="Times New Roman" w:cs="Times New Roman"/>
        </w:rPr>
        <w:t xml:space="preserve"> widespread</w:t>
      </w:r>
      <w:r w:rsidR="00A27F96" w:rsidRPr="00EF599F">
        <w:rPr>
          <w:rFonts w:ascii="Times New Roman" w:hAnsi="Times New Roman" w:cs="Times New Roman"/>
        </w:rPr>
        <w:t xml:space="preserve"> fire suppression</w:t>
      </w:r>
      <w:r w:rsidR="006E004C">
        <w:rPr>
          <w:rFonts w:ascii="Times New Roman" w:hAnsi="Times New Roman" w:cs="Times New Roman"/>
        </w:rPr>
        <w:t>,</w:t>
      </w:r>
      <w:r w:rsidR="00A27F96" w:rsidRPr="00EF599F">
        <w:rPr>
          <w:rFonts w:ascii="Times New Roman" w:hAnsi="Times New Roman" w:cs="Times New Roman"/>
        </w:rPr>
        <w:t xml:space="preserve"> </w:t>
      </w:r>
      <w:r w:rsidR="00B66F8D">
        <w:rPr>
          <w:rFonts w:ascii="Times New Roman" w:hAnsi="Times New Roman" w:cs="Times New Roman"/>
        </w:rPr>
        <w:t xml:space="preserve">have negatively </w:t>
      </w:r>
      <w:proofErr w:type="gramStart"/>
      <w:r w:rsidR="00B66F8D">
        <w:rPr>
          <w:rFonts w:ascii="Times New Roman" w:hAnsi="Times New Roman" w:cs="Times New Roman"/>
        </w:rPr>
        <w:t>impacted</w:t>
      </w:r>
      <w:proofErr w:type="gramEnd"/>
      <w:r w:rsidR="00A27F96" w:rsidRPr="00EF599F">
        <w:rPr>
          <w:rFonts w:ascii="Times New Roman" w:hAnsi="Times New Roman" w:cs="Times New Roman"/>
        </w:rPr>
        <w:t xml:space="preserve"> biodiversity, water resources and forest resilience</w:t>
      </w:r>
      <w:r w:rsidR="00FB0572" w:rsidRPr="00EF599F">
        <w:rPr>
          <w:rFonts w:ascii="Times New Roman" w:hAnsi="Times New Roman" w:cs="Times New Roman"/>
        </w:rPr>
        <w:t xml:space="preserve"> </w: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 </w:instrText>
      </w:r>
      <w:r w:rsidR="00FB0572" w:rsidRPr="00EF599F">
        <w:rPr>
          <w:rFonts w:ascii="Times New Roman" w:hAnsi="Times New Roman" w:cs="Times New Roman"/>
        </w:rPr>
        <w:fldChar w:fldCharType="begin">
          <w:fldData xml:space="preserve">PEVuZE5vdGU+PENpdGU+PEF1dGhvcj5HcmFudDwvQXV0aG9yPjxZZWFyPjIwMTM8L1llYXI+PFJl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=
</w:fldData>
        </w:fldChar>
      </w:r>
      <w:r w:rsidR="00FB0572" w:rsidRPr="00EF599F">
        <w:rPr>
          <w:rFonts w:ascii="Times New Roman" w:hAnsi="Times New Roman" w:cs="Times New Roman"/>
        </w:rPr>
        <w:instrText xml:space="preserve"> ADDIN EN.CITE.DATA </w:instrText>
      </w:r>
      <w:r w:rsidR="00FB0572" w:rsidRPr="00EF599F">
        <w:rPr>
          <w:rFonts w:ascii="Times New Roman" w:hAnsi="Times New Roman" w:cs="Times New Roman"/>
        </w:rPr>
      </w:r>
      <w:r w:rsidR="00FB0572" w:rsidRPr="00EF599F">
        <w:rPr>
          <w:rFonts w:ascii="Times New Roman" w:hAnsi="Times New Roman" w:cs="Times New Roman"/>
        </w:rPr>
        <w:fldChar w:fldCharType="end"/>
      </w:r>
      <w:r w:rsidR="00FB0572" w:rsidRPr="00EF599F">
        <w:rPr>
          <w:rFonts w:ascii="Times New Roman" w:hAnsi="Times New Roman" w:cs="Times New Roman"/>
        </w:rPr>
      </w:r>
      <w:r w:rsidR="00FB0572" w:rsidRPr="00EF599F">
        <w:rPr>
          <w:rFonts w:ascii="Times New Roman" w:hAnsi="Times New Roman" w:cs="Times New Roman"/>
        </w:rPr>
        <w:fldChar w:fldCharType="separate"/>
      </w:r>
      <w:r w:rsidR="00FB0572" w:rsidRPr="00EF599F">
        <w:rPr>
          <w:rFonts w:ascii="Times New Roman" w:hAnsi="Times New Roman" w:cs="Times New Roman"/>
          <w:noProof/>
        </w:rPr>
        <w:t>(Grant et al. 2013, Ponisio et al. 2016)</w:t>
      </w:r>
      <w:r w:rsidR="00FB0572" w:rsidRPr="00EF599F">
        <w:rPr>
          <w:rFonts w:ascii="Times New Roman" w:hAnsi="Times New Roman" w:cs="Times New Roman"/>
        </w:rPr>
        <w:fldChar w:fldCharType="end"/>
      </w:r>
      <w:r w:rsidR="00B66F8D">
        <w:rPr>
          <w:rFonts w:ascii="Times New Roman" w:hAnsi="Times New Roman" w:cs="Times New Roman"/>
        </w:rPr>
        <w:t>. These impacts</w:t>
      </w:r>
      <w:r w:rsidR="0089044B" w:rsidRPr="00EF599F">
        <w:rPr>
          <w:rFonts w:ascii="Times New Roman" w:hAnsi="Times New Roman" w:cs="Times New Roman"/>
        </w:rPr>
        <w:t xml:space="preserve"> have motivated the adoption of a broad suite of </w:t>
      </w:r>
      <w:r w:rsidR="003B1292">
        <w:rPr>
          <w:rFonts w:ascii="Times New Roman" w:hAnsi="Times New Roman" w:cs="Times New Roman"/>
        </w:rPr>
        <w:t xml:space="preserve">forest restoration </w:t>
      </w:r>
      <w:r w:rsidR="0089044B" w:rsidRPr="00EF599F">
        <w:rPr>
          <w:rFonts w:ascii="Times New Roman" w:hAnsi="Times New Roman" w:cs="Times New Roman"/>
        </w:rPr>
        <w:t xml:space="preserve">practices ranging from </w:t>
      </w:r>
      <w:r>
        <w:rPr>
          <w:rFonts w:ascii="Times New Roman" w:hAnsi="Times New Roman" w:cs="Times New Roman"/>
        </w:rPr>
        <w:t>mechanical forest</w:t>
      </w:r>
      <w:r w:rsidR="007D15CE">
        <w:rPr>
          <w:rFonts w:ascii="Times New Roman" w:hAnsi="Times New Roman" w:cs="Times New Roman"/>
        </w:rPr>
        <w:t xml:space="preserve"> </w:t>
      </w:r>
      <w:r w:rsidR="0089044B" w:rsidRPr="00EF599F">
        <w:rPr>
          <w:rFonts w:ascii="Times New Roman" w:hAnsi="Times New Roman" w:cs="Times New Roman"/>
        </w:rPr>
        <w:t xml:space="preserve">thinning </w:t>
      </w:r>
      <w:r>
        <w:rPr>
          <w:rFonts w:ascii="Times New Roman" w:hAnsi="Times New Roman" w:cs="Times New Roman"/>
        </w:rPr>
        <w:t>to</w:t>
      </w:r>
      <w:r w:rsidR="0089044B" w:rsidRPr="00EF599F">
        <w:rPr>
          <w:rFonts w:ascii="Times New Roman" w:hAnsi="Times New Roman" w:cs="Times New Roman"/>
        </w:rPr>
        <w:t xml:space="preserve"> prescribed fire</w:t>
      </w:r>
      <w:r w:rsidR="00580654">
        <w:rPr>
          <w:rFonts w:ascii="Times New Roman" w:hAnsi="Times New Roman" w:cs="Times New Roman"/>
        </w:rPr>
        <w:t xml:space="preserve"> </w: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 </w:instrText>
      </w:r>
      <w:r w:rsidR="00580654">
        <w:rPr>
          <w:rFonts w:ascii="Times New Roman" w:hAnsi="Times New Roman" w:cs="Times New Roman"/>
        </w:rPr>
        <w:fldChar w:fldCharType="begin">
          <w:fldData xml:space="preserve">PEVuZE5vdGU+PENpdGU+PEF1dGhvcj5TdGVwaGVuczwvQXV0aG9yPjxZZWFyPjIwMTY8L1llYXI+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</w:fldData>
        </w:fldChar>
      </w:r>
      <w:r w:rsidR="00580654">
        <w:rPr>
          <w:rFonts w:ascii="Times New Roman" w:hAnsi="Times New Roman" w:cs="Times New Roman"/>
        </w:rPr>
        <w:instrText xml:space="preserve"> ADDIN EN.CITE.DATA </w:instrText>
      </w:r>
      <w:r w:rsidR="00580654">
        <w:rPr>
          <w:rFonts w:ascii="Times New Roman" w:hAnsi="Times New Roman" w:cs="Times New Roman"/>
        </w:rPr>
      </w:r>
      <w:r w:rsidR="00580654">
        <w:rPr>
          <w:rFonts w:ascii="Times New Roman" w:hAnsi="Times New Roman" w:cs="Times New Roman"/>
        </w:rPr>
        <w:fldChar w:fldCharType="end"/>
      </w:r>
      <w:r w:rsidR="00580654">
        <w:rPr>
          <w:rFonts w:ascii="Times New Roman" w:hAnsi="Times New Roman" w:cs="Times New Roman"/>
        </w:rPr>
      </w:r>
      <w:r w:rsidR="00580654">
        <w:rPr>
          <w:rFonts w:ascii="Times New Roman" w:hAnsi="Times New Roman" w:cs="Times New Roman"/>
        </w:rPr>
        <w:fldChar w:fldCharType="separate"/>
      </w:r>
      <w:r w:rsidR="00580654">
        <w:rPr>
          <w:rFonts w:ascii="Times New Roman" w:hAnsi="Times New Roman" w:cs="Times New Roman"/>
          <w:noProof/>
        </w:rPr>
        <w:t>(Stephens et al. 2016)</w:t>
      </w:r>
      <w:r w:rsidR="00580654">
        <w:rPr>
          <w:rFonts w:ascii="Times New Roman" w:hAnsi="Times New Roman" w:cs="Times New Roman"/>
        </w:rPr>
        <w:fldChar w:fldCharType="end"/>
      </w:r>
      <w:r w:rsidR="00580654">
        <w:rPr>
          <w:rFonts w:ascii="Times New Roman" w:hAnsi="Times New Roman" w:cs="Times New Roman"/>
        </w:rPr>
        <w:t>.</w:t>
      </w:r>
      <w:r w:rsidR="0089044B" w:rsidRPr="00EF599F">
        <w:rPr>
          <w:rFonts w:ascii="Times New Roman" w:hAnsi="Times New Roman" w:cs="Times New Roman"/>
        </w:rPr>
        <w:t xml:space="preserve"> </w:t>
      </w:r>
    </w:p>
    <w:p w14:paraId="335F0F8F" w14:textId="0D3DA55F" w:rsidR="00D72422" w:rsidRPr="00EF599F" w:rsidRDefault="0089044B" w:rsidP="00D72422">
      <w:pPr>
        <w:spacing w:line="480" w:lineRule="auto"/>
        <w:ind w:firstLine="360"/>
        <w:rPr>
          <w:rFonts w:ascii="Times New Roman" w:hAnsi="Times New Roman" w:cs="Times New Roman"/>
        </w:rPr>
      </w:pPr>
      <w:r w:rsidRPr="00EF599F">
        <w:rPr>
          <w:rFonts w:ascii="Times New Roman" w:hAnsi="Times New Roman" w:cs="Times New Roman"/>
        </w:rPr>
        <w:t>An additional forest restoration strategy</w:t>
      </w:r>
      <w:r w:rsidR="00D93C79">
        <w:rPr>
          <w:rFonts w:ascii="Times New Roman" w:hAnsi="Times New Roman" w:cs="Times New Roman"/>
        </w:rPr>
        <w:t>,</w:t>
      </w:r>
      <w:r w:rsidRPr="00EF599F">
        <w:rPr>
          <w:rFonts w:ascii="Times New Roman" w:hAnsi="Times New Roman" w:cs="Times New Roman"/>
        </w:rPr>
        <w:t xml:space="preserve"> managed wildfire</w:t>
      </w:r>
      <w:r w:rsidR="00D93C79">
        <w:rPr>
          <w:rFonts w:ascii="Times New Roman" w:hAnsi="Times New Roman" w:cs="Times New Roman"/>
        </w:rPr>
        <w:t xml:space="preserve">, </w:t>
      </w:r>
      <w:r w:rsidR="00D93C79" w:rsidRPr="00EF599F">
        <w:rPr>
          <w:rFonts w:ascii="Times New Roman" w:hAnsi="Times New Roman" w:cs="Times New Roman"/>
        </w:rPr>
        <w:t xml:space="preserve">is drawing increased attention </w:t>
      </w:r>
      <w:r w:rsidR="00AB148F"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F202F7">
        <w:rPr>
          <w:rFonts w:ascii="Times New Roman" w:hAnsi="Times New Roman" w:cs="Times New Roman"/>
          <w:noProof/>
        </w:rPr>
        <w:instrText xml:space="preserve"> ADDIN EN.CITE </w:instrText>
      </w:r>
      <w:r w:rsidR="00F202F7">
        <w:rPr>
          <w:rFonts w:ascii="Times New Roman" w:hAnsi="Times New Roman" w:cs="Times New Roman"/>
          <w:noProof/>
        </w:rPr>
        <w:fldChar w:fldCharType="begin">
          <w:fldData xml:space="preserve">PEVuZE5vdGU+PENpdGU+PEF1dGhvcj5Cb2lzcmFtw6k8L0F1dGhvcj48WWVhcj4yMDE3PC9ZZWFy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</w:fldData>
        </w:fldChar>
      </w:r>
      <w:r w:rsidR="00F202F7">
        <w:rPr>
          <w:rFonts w:ascii="Times New Roman" w:hAnsi="Times New Roman" w:cs="Times New Roman"/>
          <w:noProof/>
        </w:rPr>
        <w:instrText xml:space="preserve"> ADDIN EN.CITE.DATA </w:instrText>
      </w:r>
      <w:r w:rsidR="00F202F7">
        <w:rPr>
          <w:rFonts w:ascii="Times New Roman" w:hAnsi="Times New Roman" w:cs="Times New Roman"/>
          <w:noProof/>
        </w:rPr>
      </w:r>
      <w:r w:rsidR="00F202F7">
        <w:rPr>
          <w:rFonts w:ascii="Times New Roman" w:hAnsi="Times New Roman" w:cs="Times New Roman"/>
          <w:noProof/>
        </w:rPr>
        <w:fldChar w:fldCharType="end"/>
      </w:r>
      <w:r w:rsidR="00AB148F" w:rsidRPr="00EF599F">
        <w:rPr>
          <w:rFonts w:ascii="Times New Roman" w:hAnsi="Times New Roman" w:cs="Times New Roman"/>
          <w:noProof/>
        </w:rPr>
      </w:r>
      <w:r w:rsidR="00AB148F" w:rsidRPr="00EF599F">
        <w:rPr>
          <w:rFonts w:ascii="Times New Roman" w:hAnsi="Times New Roman" w:cs="Times New Roman"/>
          <w:noProof/>
        </w:rPr>
        <w:fldChar w:fldCharType="separate"/>
      </w:r>
      <w:r w:rsidR="00F202F7">
        <w:rPr>
          <w:rFonts w:ascii="Times New Roman" w:hAnsi="Times New Roman" w:cs="Times New Roman"/>
          <w:noProof/>
        </w:rPr>
        <w:t>(North et al. 2012, Boisramé et al. 2017a)</w:t>
      </w:r>
      <w:r w:rsidR="00AB148F" w:rsidRPr="00EF599F">
        <w:rPr>
          <w:rFonts w:ascii="Times New Roman" w:hAnsi="Times New Roman" w:cs="Times New Roman"/>
          <w:noProof/>
        </w:rPr>
        <w:fldChar w:fldCharType="end"/>
      </w:r>
      <w:r w:rsidRPr="00EF599F">
        <w:rPr>
          <w:rFonts w:ascii="Times New Roman" w:hAnsi="Times New Roman" w:cs="Times New Roman"/>
        </w:rPr>
        <w:t xml:space="preserve">.  </w:t>
      </w:r>
      <w:r w:rsidR="00D93C79">
        <w:rPr>
          <w:rFonts w:ascii="Times New Roman" w:hAnsi="Times New Roman" w:cs="Times New Roman"/>
        </w:rPr>
        <w:t>Managed wildfire involves allowing</w:t>
      </w:r>
      <w:r w:rsidRPr="00EF599F">
        <w:rPr>
          <w:rFonts w:ascii="Times New Roman" w:hAnsi="Times New Roman" w:cs="Times New Roman"/>
        </w:rPr>
        <w:t xml:space="preserve"> naturally ignited wildfires to burn unimpeded unless specific predefined criteria (for example relating to hazard or air quality) </w:t>
      </w:r>
      <w:proofErr w:type="gramStart"/>
      <w:r w:rsidRPr="00EF599F">
        <w:rPr>
          <w:rFonts w:ascii="Times New Roman" w:hAnsi="Times New Roman" w:cs="Times New Roman"/>
        </w:rPr>
        <w:t>are met</w:t>
      </w:r>
      <w:proofErr w:type="gramEnd"/>
      <w:r w:rsidRPr="00EF599F">
        <w:rPr>
          <w:rFonts w:ascii="Times New Roman" w:hAnsi="Times New Roman" w:cs="Times New Roman"/>
        </w:rPr>
        <w:t xml:space="preserve"> and trigger intervention.  In the Sierra Nevada, two wilderness areas, 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and Sugarloaf Creek Basins</w:t>
      </w:r>
      <w:r w:rsidR="006E004C">
        <w:rPr>
          <w:rFonts w:ascii="Times New Roman" w:hAnsi="Times New Roman" w:cs="Times New Roman"/>
        </w:rPr>
        <w:t xml:space="preserve"> -</w:t>
      </w:r>
      <w:r w:rsidRPr="00EF599F">
        <w:rPr>
          <w:rFonts w:ascii="Times New Roman" w:hAnsi="Times New Roman" w:cs="Times New Roman"/>
        </w:rPr>
        <w:t xml:space="preserve"> in Yosemite and Sequoia-Kings Canyon National Parks</w:t>
      </w:r>
      <w:r w:rsidR="007D15CE">
        <w:rPr>
          <w:rFonts w:ascii="Times New Roman" w:hAnsi="Times New Roman" w:cs="Times New Roman"/>
        </w:rPr>
        <w:t>,</w:t>
      </w:r>
      <w:r w:rsidRPr="00EF599F">
        <w:rPr>
          <w:rFonts w:ascii="Times New Roman" w:hAnsi="Times New Roman" w:cs="Times New Roman"/>
        </w:rPr>
        <w:t xml:space="preserve"> respectively</w:t>
      </w:r>
      <w:r w:rsidR="006E004C">
        <w:rPr>
          <w:rFonts w:ascii="Times New Roman" w:hAnsi="Times New Roman" w:cs="Times New Roman"/>
        </w:rPr>
        <w:t xml:space="preserve"> -</w:t>
      </w:r>
      <w:r w:rsidRPr="00EF599F">
        <w:rPr>
          <w:rFonts w:ascii="Times New Roman" w:hAnsi="Times New Roman" w:cs="Times New Roman"/>
        </w:rPr>
        <w:t xml:space="preserve"> have </w:t>
      </w:r>
      <w:r w:rsidR="00D93C79">
        <w:rPr>
          <w:rFonts w:ascii="Times New Roman" w:hAnsi="Times New Roman" w:cs="Times New Roman"/>
        </w:rPr>
        <w:t>used</w:t>
      </w:r>
      <w:r w:rsidR="00D93C79" w:rsidRPr="00EF599F">
        <w:rPr>
          <w:rFonts w:ascii="Times New Roman" w:hAnsi="Times New Roman" w:cs="Times New Roman"/>
        </w:rPr>
        <w:t xml:space="preserve"> </w:t>
      </w:r>
      <w:r w:rsidRPr="00EF599F">
        <w:rPr>
          <w:rFonts w:ascii="Times New Roman" w:hAnsi="Times New Roman" w:cs="Times New Roman"/>
        </w:rPr>
        <w:t xml:space="preserve">managed wildfire for nearly 50 years.  The </w:t>
      </w:r>
      <w:r w:rsidR="00D93C79">
        <w:rPr>
          <w:rFonts w:ascii="Times New Roman" w:hAnsi="Times New Roman" w:cs="Times New Roman"/>
        </w:rPr>
        <w:t>resulting</w:t>
      </w:r>
      <w:r w:rsidR="00D93C79" w:rsidRPr="00EF599F">
        <w:rPr>
          <w:rFonts w:ascii="Times New Roman" w:hAnsi="Times New Roman" w:cs="Times New Roman"/>
        </w:rPr>
        <w:t xml:space="preserve"> </w:t>
      </w:r>
      <w:r w:rsidRPr="00EF599F">
        <w:rPr>
          <w:rFonts w:ascii="Times New Roman" w:hAnsi="Times New Roman" w:cs="Times New Roman"/>
        </w:rPr>
        <w:t xml:space="preserve">wildfire </w:t>
      </w:r>
      <w:r w:rsidRPr="00EF599F">
        <w:rPr>
          <w:rFonts w:ascii="Times New Roman" w:hAnsi="Times New Roman" w:cs="Times New Roman"/>
        </w:rPr>
        <w:lastRenderedPageBreak/>
        <w:t xml:space="preserve">regime in these basins </w:t>
      </w:r>
      <w:r w:rsidR="00D93C79">
        <w:rPr>
          <w:rFonts w:ascii="Times New Roman" w:hAnsi="Times New Roman" w:cs="Times New Roman"/>
        </w:rPr>
        <w:t>has</w:t>
      </w:r>
      <w:r w:rsidRPr="00EF599F">
        <w:rPr>
          <w:rFonts w:ascii="Times New Roman" w:hAnsi="Times New Roman" w:cs="Times New Roman"/>
        </w:rPr>
        <w:t xml:space="preserve"> near-historical fire frequencies</w:t>
      </w:r>
      <w:r w:rsidR="006E004C">
        <w:rPr>
          <w:rFonts w:ascii="Times New Roman" w:hAnsi="Times New Roman" w:cs="Times New Roman"/>
        </w:rPr>
        <w:t xml:space="preserve"> (</w:t>
      </w:r>
      <w:r w:rsidR="006E004C">
        <w:rPr>
          <w:rFonts w:ascii="Times New Roman" w:hAnsi="Times New Roman" w:cs="Times New Roman"/>
          <w:noProof/>
        </w:rPr>
        <w:t>Collins et al. 2007).</w:t>
      </w:r>
      <w:r w:rsidR="006E004C">
        <w:rPr>
          <w:rFonts w:ascii="Times New Roman" w:hAnsi="Times New Roman" w:cs="Times New Roman"/>
        </w:rPr>
        <w:t xml:space="preserve"> In addition, </w:t>
      </w:r>
      <w:r w:rsidRPr="00EF599F">
        <w:rPr>
          <w:rFonts w:ascii="Times New Roman" w:hAnsi="Times New Roman" w:cs="Times New Roman"/>
        </w:rPr>
        <w:t xml:space="preserve">the emergence </w:t>
      </w:r>
      <w:r w:rsidR="006E004C">
        <w:rPr>
          <w:rFonts w:ascii="Times New Roman" w:hAnsi="Times New Roman" w:cs="Times New Roman"/>
        </w:rPr>
        <w:t>of non-overlapping fire extents in these basins suggests</w:t>
      </w:r>
      <w:r w:rsidRPr="00EF599F">
        <w:rPr>
          <w:rFonts w:ascii="Times New Roman" w:hAnsi="Times New Roman" w:cs="Times New Roman"/>
        </w:rPr>
        <w:t xml:space="preserve"> self-limiting </w:t>
      </w:r>
      <w:r w:rsidR="0065308B" w:rsidRPr="00EF599F">
        <w:rPr>
          <w:rFonts w:ascii="Times New Roman" w:hAnsi="Times New Roman" w:cs="Times New Roman"/>
        </w:rPr>
        <w:t>behavior as the fuel distribution becomes more fragment</w:t>
      </w:r>
      <w:r w:rsidR="00D72422" w:rsidRPr="00EF599F">
        <w:rPr>
          <w:rFonts w:ascii="Times New Roman" w:hAnsi="Times New Roman" w:cs="Times New Roman"/>
        </w:rPr>
        <w:t>ed</w:t>
      </w:r>
      <w:r w:rsidR="002B1A95" w:rsidRPr="00EF599F">
        <w:rPr>
          <w:rFonts w:ascii="Times New Roman" w:hAnsi="Times New Roman" w:cs="Times New Roman"/>
        </w:rPr>
        <w:t xml:space="preserve"> </w:t>
      </w:r>
      <w:r w:rsidR="00D93C79">
        <w:rPr>
          <w:rFonts w:ascii="Times New Roman" w:hAnsi="Times New Roman" w:cs="Times New Roman"/>
        </w:rPr>
        <w:t xml:space="preserve">in space </w:t>
      </w:r>
      <w:r w:rsidR="002B1A95" w:rsidRPr="00EF599F">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202F7">
        <w:rPr>
          <w:rFonts w:ascii="Times New Roman" w:hAnsi="Times New Roman" w:cs="Times New Roman"/>
        </w:rPr>
        <w:instrText xml:space="preserve"> ADDIN EN.CITE </w:instrText>
      </w:r>
      <w:r w:rsidR="00F202F7">
        <w:rPr>
          <w:rFonts w:ascii="Times New Roman" w:hAnsi="Times New Roman" w:cs="Times New Roman"/>
        </w:rPr>
        <w:fldChar w:fldCharType="begin">
          <w:fldData xml:space="preserve">PEVuZE5vdGU+PENpdGU+PEF1dGhvcj5Db2xsaW5zPC9BdXRob3I+PFllYXI+MjAxMTwvWWVhcj48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L3BlcmlvZGljYWw+PHBhZ2VzPjc0LTgzPC9wYWdlcz48dm9sdW1lPjM4MTwvdm9sdW1lPjxrZXl3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=
</w:fldData>
        </w:fldChar>
      </w:r>
      <w:r w:rsidR="00F202F7">
        <w:rPr>
          <w:rFonts w:ascii="Times New Roman" w:hAnsi="Times New Roman" w:cs="Times New Roman"/>
        </w:rPr>
        <w:instrText xml:space="preserve"> ADDIN EN.CITE.DATA </w:instrText>
      </w:r>
      <w:r w:rsidR="00F202F7">
        <w:rPr>
          <w:rFonts w:ascii="Times New Roman" w:hAnsi="Times New Roman" w:cs="Times New Roman"/>
        </w:rPr>
      </w:r>
      <w:r w:rsidR="00F202F7">
        <w:rPr>
          <w:rFonts w:ascii="Times New Roman" w:hAnsi="Times New Roman" w:cs="Times New Roman"/>
        </w:rPr>
        <w:fldChar w:fldCharType="end"/>
      </w:r>
      <w:r w:rsidR="002B1A95" w:rsidRPr="00EF599F">
        <w:rPr>
          <w:rFonts w:ascii="Times New Roman" w:hAnsi="Times New Roman" w:cs="Times New Roman"/>
        </w:rPr>
      </w:r>
      <w:r w:rsidR="002B1A95" w:rsidRPr="00EF599F">
        <w:rPr>
          <w:rFonts w:ascii="Times New Roman" w:hAnsi="Times New Roman" w:cs="Times New Roman"/>
        </w:rPr>
        <w:fldChar w:fldCharType="separate"/>
      </w:r>
      <w:r w:rsidR="00F202F7">
        <w:rPr>
          <w:rFonts w:ascii="Times New Roman" w:hAnsi="Times New Roman" w:cs="Times New Roman"/>
          <w:noProof/>
        </w:rPr>
        <w:t>(Collins et al. 2009, Collins et al. 2011, Parks et al. 2015, Collins et al. 2016)</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p>
    <w:p w14:paraId="0EB1F8FC" w14:textId="3CF5D98E" w:rsidR="00EF599F" w:rsidRDefault="00D93C79" w:rsidP="00D72422">
      <w:pPr>
        <w:spacing w:line="480" w:lineRule="auto"/>
        <w:ind w:firstLine="360"/>
        <w:rPr>
          <w:rFonts w:ascii="Times New Roman" w:hAnsi="Times New Roman" w:cs="Times New Roman"/>
        </w:rPr>
      </w:pPr>
      <w:r>
        <w:rPr>
          <w:rFonts w:ascii="Times New Roman" w:hAnsi="Times New Roman" w:cs="Times New Roman"/>
        </w:rPr>
        <w:t>In the</w:t>
      </w:r>
      <w:r w:rsidRPr="00EF599F">
        <w:rPr>
          <w:rFonts w:ascii="Times New Roman" w:hAnsi="Times New Roman" w:cs="Times New Roman"/>
        </w:rPr>
        <w:t xml:space="preserve"> </w:t>
      </w:r>
      <w:proofErr w:type="spellStart"/>
      <w:r w:rsidR="0065308B" w:rsidRPr="00EF599F">
        <w:rPr>
          <w:rFonts w:ascii="Times New Roman" w:hAnsi="Times New Roman" w:cs="Times New Roman"/>
        </w:rPr>
        <w:t>Illilouette</w:t>
      </w:r>
      <w:proofErr w:type="spellEnd"/>
      <w:r w:rsidR="0065308B" w:rsidRPr="00EF599F">
        <w:rPr>
          <w:rFonts w:ascii="Times New Roman" w:hAnsi="Times New Roman" w:cs="Times New Roman"/>
        </w:rPr>
        <w:t xml:space="preserve"> Creek</w:t>
      </w:r>
      <w:r>
        <w:rPr>
          <w:rFonts w:ascii="Times New Roman" w:hAnsi="Times New Roman" w:cs="Times New Roman"/>
        </w:rPr>
        <w:t xml:space="preserve"> Basin</w:t>
      </w:r>
      <w:r w:rsidR="009631FD">
        <w:rPr>
          <w:rFonts w:ascii="Times New Roman" w:hAnsi="Times New Roman" w:cs="Times New Roman"/>
        </w:rPr>
        <w:t xml:space="preserve"> (ICB)</w:t>
      </w:r>
      <w:r w:rsidR="0065308B" w:rsidRPr="00EF599F">
        <w:rPr>
          <w:rFonts w:ascii="Times New Roman" w:hAnsi="Times New Roman" w:cs="Times New Roman"/>
        </w:rPr>
        <w:t>, the imposition of managed wild</w:t>
      </w:r>
      <w:r w:rsidR="006E004C">
        <w:rPr>
          <w:rFonts w:ascii="Times New Roman" w:hAnsi="Times New Roman" w:cs="Times New Roman"/>
        </w:rPr>
        <w:t>fire lea</w:t>
      </w:r>
      <w:r w:rsidR="0065308B" w:rsidRPr="00EF599F">
        <w:rPr>
          <w:rFonts w:ascii="Times New Roman" w:hAnsi="Times New Roman" w:cs="Times New Roman"/>
        </w:rPr>
        <w:t>d to large (</w:t>
      </w:r>
      <w:r w:rsidR="007D15CE" w:rsidRPr="00EF599F">
        <w:rPr>
          <w:rFonts w:ascii="Times New Roman" w:hAnsi="Times New Roman" w:cs="Times New Roman"/>
        </w:rPr>
        <w:t>2</w:t>
      </w:r>
      <w:r w:rsidR="007D15CE">
        <w:rPr>
          <w:rFonts w:ascii="Times New Roman" w:hAnsi="Times New Roman" w:cs="Times New Roman"/>
        </w:rPr>
        <w:t>4</w:t>
      </w:r>
      <w:r w:rsidR="0065308B" w:rsidRPr="00EF599F">
        <w:rPr>
          <w:rFonts w:ascii="Times New Roman" w:hAnsi="Times New Roman" w:cs="Times New Roman"/>
        </w:rPr>
        <w:t xml:space="preserve">%) decreases in forested area </w:t>
      </w:r>
      <w:r>
        <w:rPr>
          <w:rFonts w:ascii="Times New Roman" w:hAnsi="Times New Roman" w:cs="Times New Roman"/>
        </w:rPr>
        <w:t xml:space="preserve">and </w:t>
      </w:r>
      <w:r w:rsidR="00695E68">
        <w:rPr>
          <w:rFonts w:ascii="Times New Roman" w:hAnsi="Times New Roman" w:cs="Times New Roman"/>
        </w:rPr>
        <w:t xml:space="preserve">the </w:t>
      </w:r>
      <w:r>
        <w:rPr>
          <w:rFonts w:ascii="Times New Roman" w:hAnsi="Times New Roman" w:cs="Times New Roman"/>
        </w:rPr>
        <w:t xml:space="preserve">replacement </w:t>
      </w:r>
      <w:r w:rsidR="00695E68">
        <w:rPr>
          <w:rFonts w:ascii="Times New Roman" w:hAnsi="Times New Roman" w:cs="Times New Roman"/>
        </w:rPr>
        <w:t xml:space="preserve">of forests </w:t>
      </w:r>
      <w:r>
        <w:rPr>
          <w:rFonts w:ascii="Times New Roman" w:hAnsi="Times New Roman" w:cs="Times New Roman"/>
        </w:rPr>
        <w:t>with</w:t>
      </w:r>
      <w:r w:rsidR="0065308B" w:rsidRPr="00EF599F">
        <w:rPr>
          <w:rFonts w:ascii="Times New Roman" w:hAnsi="Times New Roman" w:cs="Times New Roman"/>
        </w:rPr>
        <w:t xml:space="preserve"> large new areas of </w:t>
      </w:r>
      <w:proofErr w:type="spellStart"/>
      <w:r w:rsidR="0065308B" w:rsidRPr="00EF599F">
        <w:rPr>
          <w:rFonts w:ascii="Times New Roman" w:hAnsi="Times New Roman" w:cs="Times New Roman"/>
        </w:rPr>
        <w:t>shrubland</w:t>
      </w:r>
      <w:proofErr w:type="spellEnd"/>
      <w:r w:rsidR="0065308B" w:rsidRPr="00EF599F">
        <w:rPr>
          <w:rFonts w:ascii="Times New Roman" w:hAnsi="Times New Roman" w:cs="Times New Roman"/>
        </w:rPr>
        <w:t xml:space="preserve">, grasslands and dense meadows/wetlands </w:t>
      </w:r>
      <w:r w:rsidR="002B1A95" w:rsidRPr="00EF599F">
        <w:rPr>
          <w:rFonts w:ascii="Times New Roman" w:hAnsi="Times New Roman" w:cs="Times New Roman"/>
        </w:rPr>
        <w:fldChar w:fldCharType="begin"/>
      </w:r>
      <w:r w:rsidR="002B1A95" w:rsidRPr="00EF599F">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2B1A95" w:rsidRPr="00EF599F">
        <w:rPr>
          <w:rFonts w:ascii="Times New Roman" w:hAnsi="Times New Roman" w:cs="Times New Roman"/>
        </w:rPr>
        <w:fldChar w:fldCharType="separate"/>
      </w:r>
      <w:r w:rsidR="002B1A95" w:rsidRPr="00EF599F">
        <w:rPr>
          <w:rFonts w:ascii="Times New Roman" w:hAnsi="Times New Roman" w:cs="Times New Roman"/>
          <w:noProof/>
        </w:rPr>
        <w:t>(Boisramé et al. 2017b)</w:t>
      </w:r>
      <w:r w:rsidR="002B1A95" w:rsidRPr="00EF599F">
        <w:rPr>
          <w:rFonts w:ascii="Times New Roman" w:hAnsi="Times New Roman" w:cs="Times New Roman"/>
        </w:rPr>
        <w:fldChar w:fldCharType="end"/>
      </w:r>
      <w:r w:rsidR="0065308B" w:rsidRPr="00EF599F">
        <w:rPr>
          <w:rFonts w:ascii="Times New Roman" w:hAnsi="Times New Roman" w:cs="Times New Roman"/>
        </w:rPr>
        <w:t xml:space="preserve">. </w:t>
      </w:r>
      <w:r>
        <w:rPr>
          <w:rFonts w:ascii="Times New Roman" w:hAnsi="Times New Roman" w:cs="Times New Roman"/>
        </w:rPr>
        <w:t xml:space="preserve">In the </w:t>
      </w:r>
      <w:r w:rsidR="009631FD">
        <w:rPr>
          <w:rFonts w:ascii="Times New Roman" w:hAnsi="Times New Roman" w:cs="Times New Roman"/>
        </w:rPr>
        <w:t>ICB</w:t>
      </w:r>
      <w:r>
        <w:rPr>
          <w:rFonts w:ascii="Times New Roman" w:hAnsi="Times New Roman" w:cs="Times New Roman"/>
        </w:rPr>
        <w:t xml:space="preserve"> today,</w:t>
      </w:r>
      <w:r w:rsidR="0065308B" w:rsidRPr="00EF599F">
        <w:rPr>
          <w:rFonts w:ascii="Times New Roman" w:hAnsi="Times New Roman" w:cs="Times New Roman"/>
        </w:rPr>
        <w:t xml:space="preserve"> vegetation type </w:t>
      </w:r>
      <w:r>
        <w:rPr>
          <w:rFonts w:ascii="Times New Roman" w:hAnsi="Times New Roman" w:cs="Times New Roman"/>
        </w:rPr>
        <w:t xml:space="preserve">is closely associated </w:t>
      </w:r>
      <w:r w:rsidR="0065308B" w:rsidRPr="00EF599F">
        <w:rPr>
          <w:rFonts w:ascii="Times New Roman" w:hAnsi="Times New Roman" w:cs="Times New Roman"/>
        </w:rPr>
        <w:t>with soil moisture regimes</w:t>
      </w:r>
      <w:r>
        <w:rPr>
          <w:rFonts w:ascii="Times New Roman" w:hAnsi="Times New Roman" w:cs="Times New Roman"/>
        </w:rPr>
        <w:t xml:space="preserve"> </w:t>
      </w:r>
      <w:r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 </w:instrText>
      </w:r>
      <w:r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Pr="00642E59">
        <w:rPr>
          <w:rFonts w:ascii="Times New Roman" w:hAnsi="Times New Roman" w:cs="Times New Roman"/>
          <w:noProof/>
        </w:rPr>
        <w:instrText xml:space="preserve"> ADDIN EN.CITE.DATA </w:instrText>
      </w:r>
      <w:r w:rsidRPr="00642E59">
        <w:rPr>
          <w:rFonts w:ascii="Times New Roman" w:hAnsi="Times New Roman" w:cs="Times New Roman"/>
          <w:noProof/>
        </w:rPr>
      </w:r>
      <w:r w:rsidRPr="00642E59">
        <w:rPr>
          <w:rFonts w:ascii="Times New Roman" w:hAnsi="Times New Roman" w:cs="Times New Roman"/>
          <w:noProof/>
        </w:rPr>
        <w:fldChar w:fldCharType="end"/>
      </w:r>
      <w:r w:rsidRPr="00EF599F">
        <w:rPr>
          <w:rFonts w:ascii="Times New Roman" w:hAnsi="Times New Roman" w:cs="Times New Roman"/>
          <w:noProof/>
        </w:rPr>
      </w:r>
      <w:r w:rsidRPr="00EF599F">
        <w:rPr>
          <w:rFonts w:ascii="Times New Roman" w:hAnsi="Times New Roman" w:cs="Times New Roman"/>
          <w:noProof/>
        </w:rPr>
        <w:fldChar w:fldCharType="separate"/>
      </w:r>
      <w:r w:rsidRPr="00EF599F">
        <w:rPr>
          <w:rFonts w:ascii="Times New Roman" w:hAnsi="Times New Roman" w:cs="Times New Roman"/>
          <w:noProof/>
        </w:rPr>
        <w:t>(Boisramé et al. 2018)</w:t>
      </w:r>
      <w:r w:rsidRPr="00EF599F">
        <w:rPr>
          <w:rFonts w:ascii="Times New Roman" w:hAnsi="Times New Roman" w:cs="Times New Roman"/>
          <w:noProof/>
        </w:rPr>
        <w:fldChar w:fldCharType="end"/>
      </w:r>
      <w:r>
        <w:rPr>
          <w:rFonts w:ascii="Times New Roman" w:hAnsi="Times New Roman" w:cs="Times New Roman"/>
        </w:rPr>
        <w:t xml:space="preserve">, allowing changes in hydrological condition associated with the forest cover conversion to be estimated.  The contemporary vegetation cover </w:t>
      </w:r>
      <w:r w:rsidR="0065308B" w:rsidRPr="00EF599F">
        <w:rPr>
          <w:rFonts w:ascii="Times New Roman" w:hAnsi="Times New Roman" w:cs="Times New Roman"/>
        </w:rPr>
        <w:t>suggest</w:t>
      </w:r>
      <w:r>
        <w:rPr>
          <w:rFonts w:ascii="Times New Roman" w:hAnsi="Times New Roman" w:cs="Times New Roman"/>
        </w:rPr>
        <w:t>s</w:t>
      </w:r>
      <w:r w:rsidR="0065308B" w:rsidRPr="00EF599F">
        <w:rPr>
          <w:rFonts w:ascii="Times New Roman" w:hAnsi="Times New Roman" w:cs="Times New Roman"/>
        </w:rPr>
        <w:t xml:space="preserve"> </w:t>
      </w:r>
      <w:r>
        <w:rPr>
          <w:rFonts w:ascii="Times New Roman" w:hAnsi="Times New Roman" w:cs="Times New Roman"/>
        </w:rPr>
        <w:t>that</w:t>
      </w:r>
      <w:r w:rsidR="0065308B" w:rsidRPr="00EF599F">
        <w:rPr>
          <w:rFonts w:ascii="Times New Roman" w:hAnsi="Times New Roman" w:cs="Times New Roman"/>
        </w:rPr>
        <w:t xml:space="preserve"> water storage</w:t>
      </w:r>
      <w:del w:id="1" w:author="Gabrielle" w:date="2019-06-06T15:35:00Z">
        <w:r w:rsidR="0065308B" w:rsidRPr="00EF599F" w:rsidDel="00476506">
          <w:rPr>
            <w:rFonts w:ascii="Times New Roman" w:hAnsi="Times New Roman" w:cs="Times New Roman"/>
          </w:rPr>
          <w:delText xml:space="preserve">, </w:delText>
        </w:r>
      </w:del>
      <w:ins w:id="2" w:author="Gabrielle" w:date="2019-06-06T15:35:00Z">
        <w:r w:rsidR="00476506">
          <w:rPr>
            <w:rFonts w:ascii="Times New Roman" w:hAnsi="Times New Roman" w:cs="Times New Roman"/>
          </w:rPr>
          <w:t xml:space="preserve"> and</w:t>
        </w:r>
        <w:r w:rsidR="00476506" w:rsidRPr="00EF599F">
          <w:rPr>
            <w:rFonts w:ascii="Times New Roman" w:hAnsi="Times New Roman" w:cs="Times New Roman"/>
          </w:rPr>
          <w:t xml:space="preserve"> </w:t>
        </w:r>
      </w:ins>
      <w:r w:rsidR="0065308B" w:rsidRPr="00EF599F">
        <w:rPr>
          <w:rFonts w:ascii="Times New Roman" w:hAnsi="Times New Roman" w:cs="Times New Roman"/>
        </w:rPr>
        <w:t>plant available water resources</w:t>
      </w:r>
      <w:del w:id="3" w:author="Gabrielle" w:date="2019-06-06T15:35:00Z">
        <w:r w:rsidR="007D15CE" w:rsidDel="00476506">
          <w:rPr>
            <w:rFonts w:ascii="Times New Roman" w:hAnsi="Times New Roman" w:cs="Times New Roman"/>
          </w:rPr>
          <w:delText>,</w:delText>
        </w:r>
        <w:r w:rsidR="0065308B" w:rsidRPr="00EF599F" w:rsidDel="00476506">
          <w:rPr>
            <w:rFonts w:ascii="Times New Roman" w:hAnsi="Times New Roman" w:cs="Times New Roman"/>
          </w:rPr>
          <w:delText xml:space="preserve"> and streamflow production</w:delText>
        </w:r>
      </w:del>
      <w:r w:rsidR="0065308B" w:rsidRPr="00EF599F">
        <w:rPr>
          <w:rFonts w:ascii="Times New Roman" w:hAnsi="Times New Roman" w:cs="Times New Roman"/>
        </w:rPr>
        <w:t xml:space="preserve"> in</w:t>
      </w:r>
      <w:r>
        <w:rPr>
          <w:rFonts w:ascii="Times New Roman" w:hAnsi="Times New Roman" w:cs="Times New Roman"/>
        </w:rPr>
        <w:t>creased in</w:t>
      </w:r>
      <w:r w:rsidR="0065308B" w:rsidRPr="00EF599F">
        <w:rPr>
          <w:rFonts w:ascii="Times New Roman" w:hAnsi="Times New Roman" w:cs="Times New Roman"/>
        </w:rPr>
        <w:t xml:space="preserve"> the </w:t>
      </w:r>
      <w:r w:rsidR="009631FD">
        <w:rPr>
          <w:rFonts w:ascii="Times New Roman" w:hAnsi="Times New Roman" w:cs="Times New Roman"/>
        </w:rPr>
        <w:t>ICB</w:t>
      </w:r>
      <w:r w:rsidR="002B1A95" w:rsidRPr="00EF599F">
        <w:rPr>
          <w:rFonts w:ascii="Times New Roman" w:hAnsi="Times New Roman" w:cs="Times New Roman"/>
        </w:rPr>
        <w:t xml:space="preserve"> in response to managed wildfire</w:t>
      </w:r>
      <w:r w:rsidR="002B1A95" w:rsidRPr="00EF599F">
        <w:rPr>
          <w:rFonts w:ascii="Times New Roman" w:hAnsi="Times New Roman" w:cs="Times New Roman"/>
          <w:noProof/>
        </w:rPr>
        <w:t xml:space="preserve"> </w: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2018)</w:t>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t xml:space="preserve">. This finding is </w:t>
      </w:r>
      <w:r w:rsidR="0065308B" w:rsidRPr="00EF599F">
        <w:rPr>
          <w:rFonts w:ascii="Times New Roman" w:hAnsi="Times New Roman" w:cs="Times New Roman"/>
        </w:rPr>
        <w:t xml:space="preserve">consistent with comparisons </w:t>
      </w:r>
      <w:r w:rsidR="00123839">
        <w:rPr>
          <w:rFonts w:ascii="Times New Roman" w:hAnsi="Times New Roman" w:cs="Times New Roman"/>
        </w:rPr>
        <w:t xml:space="preserve">to </w:t>
      </w:r>
      <w:del w:id="4" w:author="Gabrielle" w:date="2019-06-06T15:35:00Z">
        <w:r w:rsidR="00123839" w:rsidDel="00476506">
          <w:rPr>
            <w:rFonts w:ascii="Times New Roman" w:hAnsi="Times New Roman" w:cs="Times New Roman"/>
          </w:rPr>
          <w:delText xml:space="preserve">comparable </w:delText>
        </w:r>
      </w:del>
      <w:ins w:id="5" w:author="Gabrielle" w:date="2019-06-06T15:35:00Z">
        <w:r w:rsidR="00476506">
          <w:rPr>
            <w:rFonts w:ascii="Times New Roman" w:hAnsi="Times New Roman" w:cs="Times New Roman"/>
          </w:rPr>
          <w:t xml:space="preserve">similar </w:t>
        </w:r>
      </w:ins>
      <w:r w:rsidR="00123839">
        <w:rPr>
          <w:rFonts w:ascii="Times New Roman" w:hAnsi="Times New Roman" w:cs="Times New Roman"/>
        </w:rPr>
        <w:t>but fire-suppressed Sierra Nevada river basins</w:t>
      </w:r>
      <w:del w:id="6" w:author="Gabrielle" w:date="2019-06-06T15:36:00Z">
        <w:r w:rsidR="00123839" w:rsidDel="00476506">
          <w:rPr>
            <w:rFonts w:ascii="Times New Roman" w:hAnsi="Times New Roman" w:cs="Times New Roman"/>
          </w:rPr>
          <w:delText>,</w:delText>
        </w:r>
      </w:del>
      <w:r w:rsidR="00123839">
        <w:rPr>
          <w:rFonts w:ascii="Times New Roman" w:hAnsi="Times New Roman" w:cs="Times New Roman"/>
        </w:rPr>
        <w:t xml:space="preserve"> </w: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 </w:instrText>
      </w:r>
      <w:r w:rsidR="002B1A95" w:rsidRPr="00EF599F">
        <w:rPr>
          <w:rFonts w:ascii="Times New Roman" w:hAnsi="Times New Roman" w:cs="Times New Roman"/>
          <w:noProof/>
        </w:rPr>
        <w:fldChar w:fldCharType="begin">
          <w:fldData xml:space="preserve">PEVuZE5vdGU+PENpdGU+PEF1dGhvcj5Cb2lzcmFtw6k8L0F1dGhvcj48WWVhcj4yMDE3PC9ZZWFy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</w:fldData>
        </w:fldChar>
      </w:r>
      <w:r w:rsidR="002B1A95" w:rsidRPr="00EF599F">
        <w:rPr>
          <w:rFonts w:ascii="Times New Roman" w:hAnsi="Times New Roman" w:cs="Times New Roman"/>
          <w:noProof/>
        </w:rPr>
        <w:instrText xml:space="preserve"> ADDIN EN.CITE.DATA </w:instrText>
      </w:r>
      <w:r w:rsidR="002B1A95" w:rsidRPr="00EF599F">
        <w:rPr>
          <w:rFonts w:ascii="Times New Roman" w:hAnsi="Times New Roman" w:cs="Times New Roman"/>
          <w:noProof/>
        </w:rPr>
      </w:r>
      <w:r w:rsidR="002B1A95" w:rsidRPr="00EF599F">
        <w:rPr>
          <w:rFonts w:ascii="Times New Roman" w:hAnsi="Times New Roman" w:cs="Times New Roman"/>
          <w:noProof/>
        </w:rPr>
        <w:fldChar w:fldCharType="end"/>
      </w:r>
      <w:r w:rsidR="002B1A95" w:rsidRPr="00EF599F">
        <w:rPr>
          <w:rFonts w:ascii="Times New Roman" w:hAnsi="Times New Roman" w:cs="Times New Roman"/>
          <w:noProof/>
        </w:rPr>
      </w:r>
      <w:r w:rsidR="002B1A95" w:rsidRPr="00EF599F">
        <w:rPr>
          <w:rFonts w:ascii="Times New Roman" w:hAnsi="Times New Roman" w:cs="Times New Roman"/>
          <w:noProof/>
        </w:rPr>
        <w:fldChar w:fldCharType="separate"/>
      </w:r>
      <w:r w:rsidR="002B1A95" w:rsidRPr="00EF599F">
        <w:rPr>
          <w:rFonts w:ascii="Times New Roman" w:hAnsi="Times New Roman" w:cs="Times New Roman"/>
          <w:noProof/>
        </w:rPr>
        <w:t>(Boisramé et al. 2017a)</w:t>
      </w:r>
      <w:r w:rsidR="002B1A95" w:rsidRPr="00EF599F">
        <w:rPr>
          <w:rFonts w:ascii="Times New Roman" w:hAnsi="Times New Roman" w:cs="Times New Roman"/>
          <w:noProof/>
        </w:rPr>
        <w:fldChar w:fldCharType="end"/>
      </w:r>
      <w:r w:rsidR="00123839">
        <w:rPr>
          <w:rFonts w:ascii="Times New Roman" w:hAnsi="Times New Roman" w:cs="Times New Roman"/>
          <w:noProof/>
        </w:rPr>
        <w:t xml:space="preserve">, and with mechanistic ecohydrological modeling (Boisrame et al. 2019 </w:t>
      </w:r>
      <w:r w:rsidR="00123839">
        <w:rPr>
          <w:rFonts w:ascii="Times New Roman" w:hAnsi="Times New Roman" w:cs="Times New Roman"/>
          <w:i/>
          <w:noProof/>
        </w:rPr>
        <w:t>in review</w:t>
      </w:r>
      <w:r w:rsidR="00123839">
        <w:rPr>
          <w:rFonts w:ascii="Times New Roman" w:hAnsi="Times New Roman" w:cs="Times New Roman"/>
          <w:noProof/>
        </w:rPr>
        <w:t xml:space="preserve">), which </w:t>
      </w:r>
      <w:del w:id="7" w:author="Gabrielle" w:date="2019-06-06T15:37:00Z">
        <w:r w:rsidR="00123839" w:rsidDel="00476506">
          <w:rPr>
            <w:rFonts w:ascii="Times New Roman" w:hAnsi="Times New Roman" w:cs="Times New Roman"/>
            <w:noProof/>
          </w:rPr>
          <w:delText xml:space="preserve">also </w:delText>
        </w:r>
      </w:del>
      <w:r w:rsidR="00123839">
        <w:rPr>
          <w:rFonts w:ascii="Times New Roman" w:hAnsi="Times New Roman" w:cs="Times New Roman"/>
          <w:noProof/>
        </w:rPr>
        <w:t xml:space="preserve">suggest that </w:t>
      </w:r>
      <w:r w:rsidR="009631FD">
        <w:rPr>
          <w:rFonts w:ascii="Times New Roman" w:hAnsi="Times New Roman" w:cs="Times New Roman"/>
          <w:noProof/>
        </w:rPr>
        <w:t>the ICB</w:t>
      </w:r>
      <w:r w:rsidR="00123839">
        <w:rPr>
          <w:rFonts w:ascii="Times New Roman" w:hAnsi="Times New Roman" w:cs="Times New Roman"/>
          <w:noProof/>
        </w:rPr>
        <w:t xml:space="preserve"> has </w:t>
      </w:r>
      <w:r w:rsidR="009631FD">
        <w:rPr>
          <w:rFonts w:ascii="Times New Roman" w:hAnsi="Times New Roman" w:cs="Times New Roman"/>
          <w:noProof/>
        </w:rPr>
        <w:t>increased soil moisture and streamflow</w:t>
      </w:r>
      <w:ins w:id="8" w:author="Gabrielle" w:date="2019-06-06T15:37:00Z">
        <w:r w:rsidR="00476506">
          <w:rPr>
            <w:rFonts w:ascii="Times New Roman" w:hAnsi="Times New Roman" w:cs="Times New Roman"/>
            <w:noProof/>
          </w:rPr>
          <w:t>, and reduced plant water stress,</w:t>
        </w:r>
      </w:ins>
      <w:r w:rsidR="00123839">
        <w:rPr>
          <w:rFonts w:ascii="Times New Roman" w:hAnsi="Times New Roman" w:cs="Times New Roman"/>
          <w:noProof/>
        </w:rPr>
        <w:t xml:space="preserve"> in response to the changed fire regime</w:t>
      </w:r>
      <w:r w:rsidR="0065308B" w:rsidRPr="00EF599F">
        <w:rPr>
          <w:rFonts w:ascii="Times New Roman" w:hAnsi="Times New Roman" w:cs="Times New Roman"/>
        </w:rPr>
        <w:t xml:space="preserve">.  </w:t>
      </w:r>
    </w:p>
    <w:p w14:paraId="1D3101A3" w14:textId="27390F05" w:rsidR="0065308B" w:rsidRPr="00EF599F" w:rsidRDefault="0065308B" w:rsidP="00685E70">
      <w:pPr>
        <w:spacing w:line="480" w:lineRule="auto"/>
        <w:ind w:firstLine="360"/>
        <w:rPr>
          <w:rFonts w:ascii="Times New Roman" w:hAnsi="Times New Roman" w:cs="Times New Roman"/>
        </w:rPr>
      </w:pPr>
      <w:r w:rsidRPr="00EF599F">
        <w:rPr>
          <w:rFonts w:ascii="Times New Roman" w:hAnsi="Times New Roman" w:cs="Times New Roman"/>
        </w:rPr>
        <w:t xml:space="preserve">While these results are suggestive of a promising co-benefit for water resources associated with restoration of </w:t>
      </w:r>
      <w:r w:rsidR="00762E24">
        <w:rPr>
          <w:rFonts w:ascii="Times New Roman" w:hAnsi="Times New Roman" w:cs="Times New Roman"/>
        </w:rPr>
        <w:t>a near-natural fire regime in</w:t>
      </w:r>
      <w:r w:rsidR="00762E24" w:rsidRPr="00762E24">
        <w:rPr>
          <w:rFonts w:ascii="Times New Roman" w:hAnsi="Times New Roman" w:cs="Times New Roman"/>
        </w:rPr>
        <w:t xml:space="preserve"> </w:t>
      </w:r>
      <w:r w:rsidR="009631FD">
        <w:rPr>
          <w:rFonts w:ascii="Times New Roman" w:hAnsi="Times New Roman" w:cs="Times New Roman"/>
        </w:rPr>
        <w:t>the ICB</w:t>
      </w:r>
      <w:r w:rsidR="00762E24">
        <w:rPr>
          <w:rFonts w:ascii="Times New Roman" w:hAnsi="Times New Roman" w:cs="Times New Roman"/>
        </w:rPr>
        <w:t xml:space="preserve">, it is unclear how the effects of managed wildfire will play out in other Sierra Nevada forests.  </w:t>
      </w:r>
      <w:r w:rsidR="009631FD">
        <w:rPr>
          <w:rFonts w:ascii="Times New Roman" w:hAnsi="Times New Roman" w:cs="Times New Roman"/>
        </w:rPr>
        <w:t>ICB</w:t>
      </w:r>
      <w:r w:rsidR="00762E24">
        <w:rPr>
          <w:rFonts w:ascii="Times New Roman" w:hAnsi="Times New Roman" w:cs="Times New Roman"/>
        </w:rPr>
        <w:t xml:space="preserve"> </w:t>
      </w:r>
      <w:r w:rsidR="00685E70">
        <w:rPr>
          <w:rFonts w:ascii="Times New Roman" w:hAnsi="Times New Roman" w:cs="Times New Roman"/>
        </w:rPr>
        <w:t>is a relatively wet, mid-elevation watershed containing</w:t>
      </w:r>
      <w:r w:rsidR="00762E24">
        <w:rPr>
          <w:rFonts w:ascii="Times New Roman" w:hAnsi="Times New Roman" w:cs="Times New Roman"/>
        </w:rPr>
        <w:t xml:space="preserve"> productive forests</w:t>
      </w:r>
      <w:r w:rsidR="00685E70">
        <w:rPr>
          <w:rFonts w:ascii="Times New Roman" w:hAnsi="Times New Roman" w:cs="Times New Roman"/>
        </w:rPr>
        <w:t>.  Different climates, soils and vegetation types found at other elevations and location</w:t>
      </w:r>
      <w:r w:rsidR="00695E68">
        <w:rPr>
          <w:rFonts w:ascii="Times New Roman" w:hAnsi="Times New Roman" w:cs="Times New Roman"/>
        </w:rPr>
        <w:t>s</w:t>
      </w:r>
      <w:r w:rsidR="00685E70">
        <w:rPr>
          <w:rFonts w:ascii="Times New Roman" w:hAnsi="Times New Roman" w:cs="Times New Roman"/>
        </w:rPr>
        <w:t xml:space="preserve"> in the Sierra Nevada could generate </w:t>
      </w:r>
      <w:r w:rsidR="00695E68">
        <w:rPr>
          <w:rFonts w:ascii="Times New Roman" w:hAnsi="Times New Roman" w:cs="Times New Roman"/>
        </w:rPr>
        <w:t xml:space="preserve">different </w:t>
      </w:r>
      <w:r w:rsidR="00685E70">
        <w:rPr>
          <w:rFonts w:ascii="Times New Roman" w:hAnsi="Times New Roman" w:cs="Times New Roman"/>
        </w:rPr>
        <w:t xml:space="preserve">responses to a changed fire regime.  Sugarloaf Creek Basin </w:t>
      </w:r>
      <w:r w:rsidR="00590376">
        <w:rPr>
          <w:rFonts w:ascii="Times New Roman" w:hAnsi="Times New Roman" w:cs="Times New Roman"/>
        </w:rPr>
        <w:t xml:space="preserve">(SCB) </w:t>
      </w:r>
      <w:r w:rsidR="00685E70">
        <w:rPr>
          <w:rFonts w:ascii="Times New Roman" w:hAnsi="Times New Roman" w:cs="Times New Roman"/>
        </w:rPr>
        <w:t xml:space="preserve">in </w:t>
      </w:r>
      <w:r w:rsidR="00685E70" w:rsidRPr="00EF599F">
        <w:rPr>
          <w:rFonts w:ascii="Times New Roman" w:hAnsi="Times New Roman" w:cs="Times New Roman"/>
        </w:rPr>
        <w:t>Sequoia-Kings Canyon National Park</w:t>
      </w:r>
      <w:r w:rsidR="00685E70">
        <w:rPr>
          <w:rFonts w:ascii="Times New Roman" w:hAnsi="Times New Roman" w:cs="Times New Roman"/>
        </w:rPr>
        <w:t xml:space="preserve"> offers a chance to </w:t>
      </w:r>
      <w:r w:rsidR="00695E68">
        <w:rPr>
          <w:rFonts w:ascii="Times New Roman" w:hAnsi="Times New Roman" w:cs="Times New Roman"/>
        </w:rPr>
        <w:t>explore the impact of managed wildfire</w:t>
      </w:r>
      <w:r w:rsidR="00685E70">
        <w:rPr>
          <w:rFonts w:ascii="Times New Roman" w:hAnsi="Times New Roman" w:cs="Times New Roman"/>
        </w:rPr>
        <w:t xml:space="preserve"> in a less productive, drier and </w:t>
      </w:r>
      <w:r w:rsidR="00504C3C">
        <w:rPr>
          <w:rFonts w:ascii="Times New Roman" w:hAnsi="Times New Roman" w:cs="Times New Roman"/>
        </w:rPr>
        <w:t xml:space="preserve">slightly </w:t>
      </w:r>
      <w:r w:rsidR="00685E70">
        <w:rPr>
          <w:rFonts w:ascii="Times New Roman" w:hAnsi="Times New Roman" w:cs="Times New Roman"/>
        </w:rPr>
        <w:t>higher elevation watershed</w:t>
      </w:r>
      <w:r w:rsidR="00695E68">
        <w:rPr>
          <w:rFonts w:ascii="Times New Roman" w:hAnsi="Times New Roman" w:cs="Times New Roman"/>
        </w:rPr>
        <w:t xml:space="preserve"> than ICB</w:t>
      </w:r>
      <w:r w:rsidR="00685E70">
        <w:rPr>
          <w:rFonts w:ascii="Times New Roman" w:hAnsi="Times New Roman" w:cs="Times New Roman"/>
        </w:rPr>
        <w:t>.  In this study, we</w:t>
      </w:r>
      <w:r w:rsidRPr="00EF599F">
        <w:rPr>
          <w:rFonts w:ascii="Times New Roman" w:hAnsi="Times New Roman" w:cs="Times New Roman"/>
        </w:rPr>
        <w:t xml:space="preserve"> draw on historical </w:t>
      </w:r>
      <w:r w:rsidR="002B1A95" w:rsidRPr="00EF599F">
        <w:rPr>
          <w:rFonts w:ascii="Times New Roman" w:hAnsi="Times New Roman" w:cs="Times New Roman"/>
        </w:rPr>
        <w:t xml:space="preserve">and contemporary </w:t>
      </w:r>
      <w:r w:rsidRPr="00EF599F">
        <w:rPr>
          <w:rFonts w:ascii="Times New Roman" w:hAnsi="Times New Roman" w:cs="Times New Roman"/>
        </w:rPr>
        <w:lastRenderedPageBreak/>
        <w:t>aerial photography</w:t>
      </w:r>
      <w:r w:rsidR="002B1A95" w:rsidRPr="00EF599F">
        <w:rPr>
          <w:rFonts w:ascii="Times New Roman" w:hAnsi="Times New Roman" w:cs="Times New Roman"/>
        </w:rPr>
        <w:t xml:space="preserve"> and vegetation classification</w:t>
      </w:r>
      <w:r w:rsidR="00685E70">
        <w:rPr>
          <w:rFonts w:ascii="Times New Roman" w:hAnsi="Times New Roman" w:cs="Times New Roman"/>
        </w:rPr>
        <w:t>s</w:t>
      </w:r>
      <w:r w:rsidRPr="00EF599F">
        <w:rPr>
          <w:rFonts w:ascii="Times New Roman" w:hAnsi="Times New Roman" w:cs="Times New Roman"/>
        </w:rPr>
        <w:t xml:space="preserve">, historical </w:t>
      </w:r>
      <w:r w:rsidR="002B1A95" w:rsidRPr="00EF599F">
        <w:rPr>
          <w:rFonts w:ascii="Times New Roman" w:hAnsi="Times New Roman" w:cs="Times New Roman"/>
        </w:rPr>
        <w:t xml:space="preserve">and contemporary </w:t>
      </w:r>
      <w:r w:rsidRPr="00EF599F">
        <w:rPr>
          <w:rFonts w:ascii="Times New Roman" w:hAnsi="Times New Roman" w:cs="Times New Roman"/>
        </w:rPr>
        <w:t>forest plot surveys,</w:t>
      </w:r>
      <w:r w:rsidR="002B1A95" w:rsidRPr="00EF599F">
        <w:rPr>
          <w:rFonts w:ascii="Times New Roman" w:hAnsi="Times New Roman" w:cs="Times New Roman"/>
        </w:rPr>
        <w:t xml:space="preserve"> and</w:t>
      </w:r>
      <w:r w:rsidRPr="00EF599F">
        <w:rPr>
          <w:rFonts w:ascii="Times New Roman" w:hAnsi="Times New Roman" w:cs="Times New Roman"/>
        </w:rPr>
        <w:t xml:space="preserve"> contemporary soil moisture </w:t>
      </w:r>
      <w:r w:rsidR="002B1A95" w:rsidRPr="00EF599F">
        <w:rPr>
          <w:rFonts w:ascii="Times New Roman" w:hAnsi="Times New Roman" w:cs="Times New Roman"/>
        </w:rPr>
        <w:t xml:space="preserve">and meteorological </w:t>
      </w:r>
      <w:r w:rsidRPr="00EF599F">
        <w:rPr>
          <w:rFonts w:ascii="Times New Roman" w:hAnsi="Times New Roman" w:cs="Times New Roman"/>
        </w:rPr>
        <w:t xml:space="preserve">observations </w:t>
      </w:r>
      <w:r w:rsidR="002B1A95" w:rsidRPr="00EF599F">
        <w:rPr>
          <w:rFonts w:ascii="Times New Roman" w:hAnsi="Times New Roman" w:cs="Times New Roman"/>
        </w:rPr>
        <w:t>within SCB</w:t>
      </w:r>
      <w:r w:rsidRPr="00EF599F">
        <w:rPr>
          <w:rFonts w:ascii="Times New Roman" w:hAnsi="Times New Roman" w:cs="Times New Roman"/>
        </w:rPr>
        <w:t xml:space="preserve"> to address four questions:</w:t>
      </w:r>
    </w:p>
    <w:p w14:paraId="1F88B461" w14:textId="52490DBE" w:rsidR="0065308B" w:rsidRPr="00EF599F" w:rsidRDefault="007D15CE"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Has</w:t>
      </w:r>
      <w:r w:rsidR="0065308B" w:rsidRPr="00EF599F">
        <w:rPr>
          <w:rFonts w:ascii="Times New Roman" w:hAnsi="Times New Roman" w:cs="Times New Roman"/>
        </w:rPr>
        <w:t xml:space="preserve"> vegetation cover change</w:t>
      </w:r>
      <w:r>
        <w:rPr>
          <w:rFonts w:ascii="Times New Roman" w:hAnsi="Times New Roman" w:cs="Times New Roman"/>
        </w:rPr>
        <w:t>d</w:t>
      </w:r>
      <w:r w:rsidR="0065308B" w:rsidRPr="00EF599F">
        <w:rPr>
          <w:rFonts w:ascii="Times New Roman" w:hAnsi="Times New Roman" w:cs="Times New Roman"/>
        </w:rPr>
        <w:t xml:space="preserve"> in the SCB from 1970-present</w:t>
      </w:r>
      <w:r w:rsidR="00F8448E">
        <w:rPr>
          <w:rFonts w:ascii="Times New Roman" w:hAnsi="Times New Roman" w:cs="Times New Roman"/>
        </w:rPr>
        <w:t xml:space="preserve"> at the landscape scale</w:t>
      </w:r>
      <w:r w:rsidR="0065308B" w:rsidRPr="00EF599F">
        <w:rPr>
          <w:rFonts w:ascii="Times New Roman" w:hAnsi="Times New Roman" w:cs="Times New Roman"/>
        </w:rPr>
        <w:t xml:space="preserve">, and </w:t>
      </w:r>
      <w:r>
        <w:rPr>
          <w:rFonts w:ascii="Times New Roman" w:hAnsi="Times New Roman" w:cs="Times New Roman"/>
        </w:rPr>
        <w:t>if</w:t>
      </w:r>
      <w:r w:rsidR="009631FD">
        <w:rPr>
          <w:rFonts w:ascii="Times New Roman" w:hAnsi="Times New Roman" w:cs="Times New Roman"/>
        </w:rPr>
        <w:t xml:space="preserve"> so, </w:t>
      </w:r>
      <w:r w:rsidR="00F202F7">
        <w:rPr>
          <w:rFonts w:ascii="Times New Roman" w:hAnsi="Times New Roman" w:cs="Times New Roman"/>
        </w:rPr>
        <w:t xml:space="preserve">how </w:t>
      </w:r>
      <w:r w:rsidR="009631FD">
        <w:rPr>
          <w:rFonts w:ascii="Times New Roman" w:hAnsi="Times New Roman" w:cs="Times New Roman"/>
        </w:rPr>
        <w:t>are</w:t>
      </w:r>
      <w:r>
        <w:rPr>
          <w:rFonts w:ascii="Times New Roman" w:hAnsi="Times New Roman" w:cs="Times New Roman"/>
        </w:rPr>
        <w:t xml:space="preserve"> </w:t>
      </w:r>
      <w:r w:rsidR="0065308B" w:rsidRPr="00EF599F">
        <w:rPr>
          <w:rFonts w:ascii="Times New Roman" w:hAnsi="Times New Roman" w:cs="Times New Roman"/>
        </w:rPr>
        <w:t>these changes associated with fire?</w:t>
      </w:r>
    </w:p>
    <w:p w14:paraId="743E8CDA" w14:textId="04E5D7CB" w:rsidR="0065308B" w:rsidRPr="00EF599F" w:rsidRDefault="0065308B"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 xml:space="preserve">How </w:t>
      </w:r>
      <w:r w:rsidR="009631FD">
        <w:rPr>
          <w:rFonts w:ascii="Times New Roman" w:hAnsi="Times New Roman" w:cs="Times New Roman"/>
        </w:rPr>
        <w:t xml:space="preserve">has </w:t>
      </w:r>
      <w:r w:rsidRPr="00EF599F">
        <w:rPr>
          <w:rFonts w:ascii="Times New Roman" w:hAnsi="Times New Roman" w:cs="Times New Roman"/>
        </w:rPr>
        <w:t>forest composition and structure at the survey plot scale change</w:t>
      </w:r>
      <w:r w:rsidR="009631FD">
        <w:rPr>
          <w:rFonts w:ascii="Times New Roman" w:hAnsi="Times New Roman" w:cs="Times New Roman"/>
        </w:rPr>
        <w:t>d</w:t>
      </w:r>
      <w:r w:rsidRPr="00EF599F">
        <w:rPr>
          <w:rFonts w:ascii="Times New Roman" w:hAnsi="Times New Roman" w:cs="Times New Roman"/>
        </w:rPr>
        <w:t xml:space="preserve"> from 1970-present, and how are these changes associated with fire? </w:t>
      </w:r>
    </w:p>
    <w:p w14:paraId="16CC3B87" w14:textId="43644D0E" w:rsidR="0065308B" w:rsidRPr="00EF599F" w:rsidRDefault="00695E68" w:rsidP="0065308B">
      <w:pPr>
        <w:pStyle w:val="ListParagraph"/>
        <w:numPr>
          <w:ilvl w:val="0"/>
          <w:numId w:val="1"/>
        </w:numPr>
        <w:spacing w:line="480" w:lineRule="auto"/>
        <w:rPr>
          <w:rFonts w:ascii="Times New Roman" w:hAnsi="Times New Roman" w:cs="Times New Roman"/>
        </w:rPr>
      </w:pPr>
      <w:r>
        <w:rPr>
          <w:rFonts w:ascii="Times New Roman" w:hAnsi="Times New Roman" w:cs="Times New Roman"/>
        </w:rPr>
        <w:t>Are different</w:t>
      </w:r>
      <w:r w:rsidR="0065308B" w:rsidRPr="00EF599F">
        <w:rPr>
          <w:rFonts w:ascii="Times New Roman" w:hAnsi="Times New Roman" w:cs="Times New Roman"/>
        </w:rPr>
        <w:t xml:space="preserve"> vegetation </w:t>
      </w:r>
      <w:r>
        <w:rPr>
          <w:rFonts w:ascii="Times New Roman" w:hAnsi="Times New Roman" w:cs="Times New Roman"/>
        </w:rPr>
        <w:t xml:space="preserve">cover types in the SCB </w:t>
      </w:r>
      <w:r w:rsidR="0065308B" w:rsidRPr="00EF599F">
        <w:rPr>
          <w:rFonts w:ascii="Times New Roman" w:hAnsi="Times New Roman" w:cs="Times New Roman"/>
        </w:rPr>
        <w:t xml:space="preserve">associated with differences in soil moisture, and </w:t>
      </w:r>
      <w:r w:rsidR="00F93C8E" w:rsidRPr="00EF599F">
        <w:rPr>
          <w:rFonts w:ascii="Times New Roman" w:hAnsi="Times New Roman" w:cs="Times New Roman"/>
        </w:rPr>
        <w:t>what does this imply about hydrologic response to wildfire in the SCB?, and finally</w:t>
      </w:r>
    </w:p>
    <w:p w14:paraId="6CDA3B0A" w14:textId="57E2F8CA" w:rsidR="00F93C8E" w:rsidRPr="00EF599F" w:rsidRDefault="00F93C8E" w:rsidP="0065308B">
      <w:pPr>
        <w:pStyle w:val="ListParagraph"/>
        <w:numPr>
          <w:ilvl w:val="0"/>
          <w:numId w:val="1"/>
        </w:numPr>
        <w:spacing w:line="480" w:lineRule="auto"/>
        <w:rPr>
          <w:rFonts w:ascii="Times New Roman" w:hAnsi="Times New Roman" w:cs="Times New Roman"/>
        </w:rPr>
      </w:pPr>
      <w:r w:rsidRPr="00EF599F">
        <w:rPr>
          <w:rFonts w:ascii="Times New Roman" w:hAnsi="Times New Roman" w:cs="Times New Roman"/>
        </w:rPr>
        <w:t>How do changes</w:t>
      </w:r>
      <w:r w:rsidR="009D439C">
        <w:rPr>
          <w:rFonts w:ascii="Times New Roman" w:hAnsi="Times New Roman" w:cs="Times New Roman"/>
        </w:rPr>
        <w:t xml:space="preserve"> in </w:t>
      </w:r>
      <w:r w:rsidR="00F8448E">
        <w:rPr>
          <w:rFonts w:ascii="Times New Roman" w:hAnsi="Times New Roman" w:cs="Times New Roman"/>
        </w:rPr>
        <w:t xml:space="preserve">landscape </w:t>
      </w:r>
      <w:r w:rsidR="009D439C">
        <w:rPr>
          <w:rFonts w:ascii="Times New Roman" w:hAnsi="Times New Roman" w:cs="Times New Roman"/>
        </w:rPr>
        <w:t>vegetation cover (1) and soil moisture (3)</w:t>
      </w:r>
      <w:r w:rsidRPr="00EF599F">
        <w:rPr>
          <w:rFonts w:ascii="Times New Roman" w:hAnsi="Times New Roman" w:cs="Times New Roman"/>
        </w:rPr>
        <w:t xml:space="preserve"> compare with those previously described in </w:t>
      </w:r>
      <w:r w:rsidR="00695E68">
        <w:rPr>
          <w:rFonts w:ascii="Times New Roman" w:hAnsi="Times New Roman" w:cs="Times New Roman"/>
        </w:rPr>
        <w:t xml:space="preserve">the </w:t>
      </w:r>
      <w:proofErr w:type="spellStart"/>
      <w:r w:rsidRPr="00EF599F">
        <w:rPr>
          <w:rFonts w:ascii="Times New Roman" w:hAnsi="Times New Roman" w:cs="Times New Roman"/>
        </w:rPr>
        <w:t>Illilouette</w:t>
      </w:r>
      <w:proofErr w:type="spellEnd"/>
      <w:r w:rsidRPr="00EF599F">
        <w:rPr>
          <w:rFonts w:ascii="Times New Roman" w:hAnsi="Times New Roman" w:cs="Times New Roman"/>
        </w:rPr>
        <w:t xml:space="preserve"> Creek Basin?</w:t>
      </w:r>
    </w:p>
    <w:p w14:paraId="753883AD" w14:textId="77777777" w:rsidR="00A1346F" w:rsidRPr="00EF599F" w:rsidRDefault="00A1346F" w:rsidP="008C47DE">
      <w:pPr>
        <w:spacing w:line="480" w:lineRule="auto"/>
        <w:rPr>
          <w:rFonts w:ascii="Times New Roman" w:hAnsi="Times New Roman" w:cs="Times New Roman"/>
        </w:rPr>
      </w:pPr>
    </w:p>
    <w:p w14:paraId="743C4BEB" w14:textId="77777777" w:rsidR="008C47DE" w:rsidRPr="00EF599F" w:rsidRDefault="008C47DE"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t>Methods</w:t>
      </w:r>
    </w:p>
    <w:p w14:paraId="74F30EBE" w14:textId="5BD076C6" w:rsidR="00CC3B93" w:rsidRPr="00EF599F" w:rsidRDefault="00CC3B93"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Study site</w:t>
      </w:r>
      <w:r w:rsidR="00A44A40">
        <w:rPr>
          <w:rFonts w:ascii="Times New Roman" w:hAnsi="Times New Roman" w:cs="Times New Roman"/>
          <w:color w:val="000000" w:themeColor="text1"/>
        </w:rPr>
        <w:t xml:space="preserve"> and climate</w:t>
      </w:r>
    </w:p>
    <w:p w14:paraId="535B2568" w14:textId="5164F707" w:rsidR="00AD0CC6" w:rsidRDefault="005D0DF4" w:rsidP="00AD0CC6">
      <w:pPr>
        <w:spacing w:line="480" w:lineRule="auto"/>
        <w:ind w:firstLine="720"/>
        <w:rPr>
          <w:rFonts w:ascii="Times New Roman" w:hAnsi="Times New Roman" w:cs="Times New Roman"/>
        </w:rPr>
      </w:pPr>
      <w:bookmarkStart w:id="9" w:name="_Hlk3375439"/>
      <w:r w:rsidRPr="00EF599F">
        <w:rPr>
          <w:rFonts w:ascii="Times New Roman" w:hAnsi="Times New Roman" w:cs="Times New Roman"/>
        </w:rPr>
        <w:t>The</w:t>
      </w:r>
      <w:r w:rsidR="006E61CB">
        <w:rPr>
          <w:rFonts w:ascii="Times New Roman" w:hAnsi="Times New Roman" w:cs="Times New Roman"/>
        </w:rPr>
        <w:t xml:space="preserve"> Sugarloaf Creek Basin</w:t>
      </w:r>
      <w:r w:rsidRPr="00EF599F">
        <w:rPr>
          <w:rFonts w:ascii="Times New Roman" w:hAnsi="Times New Roman" w:cs="Times New Roman"/>
        </w:rPr>
        <w:t xml:space="preserve"> </w:t>
      </w:r>
      <w:r w:rsidR="006E61CB">
        <w:rPr>
          <w:rFonts w:ascii="Times New Roman" w:hAnsi="Times New Roman" w:cs="Times New Roman"/>
        </w:rPr>
        <w:t>(</w:t>
      </w:r>
      <w:r w:rsidR="00590376">
        <w:rPr>
          <w:rFonts w:ascii="Times New Roman" w:hAnsi="Times New Roman" w:cs="Times New Roman"/>
        </w:rPr>
        <w:t>SCB</w:t>
      </w:r>
      <w:r w:rsidR="006E61CB">
        <w:rPr>
          <w:rFonts w:ascii="Times New Roman" w:hAnsi="Times New Roman" w:cs="Times New Roman"/>
        </w:rPr>
        <w:t>)</w:t>
      </w:r>
      <w:r w:rsidRPr="00EF599F">
        <w:rPr>
          <w:rFonts w:ascii="Times New Roman" w:hAnsi="Times New Roman" w:cs="Times New Roman"/>
        </w:rPr>
        <w:t xml:space="preserve"> </w:t>
      </w:r>
      <w:r w:rsidR="00D72422" w:rsidRPr="00EF599F">
        <w:rPr>
          <w:rFonts w:ascii="Times New Roman" w:hAnsi="Times New Roman" w:cs="Times New Roman"/>
        </w:rPr>
        <w:t>covers</w:t>
      </w:r>
      <w:r w:rsidR="00B56F43">
        <w:rPr>
          <w:rFonts w:ascii="Times New Roman" w:hAnsi="Times New Roman" w:cs="Times New Roman"/>
        </w:rPr>
        <w:t xml:space="preserve"> </w:t>
      </w:r>
      <w:r w:rsidR="00C40B67" w:rsidRPr="00EF599F">
        <w:rPr>
          <w:rFonts w:ascii="Times New Roman" w:hAnsi="Times New Roman" w:cs="Times New Roman"/>
        </w:rPr>
        <w:t>125 km</w:t>
      </w:r>
      <w:r w:rsidR="00C40B67" w:rsidRPr="00EF599F">
        <w:rPr>
          <w:rFonts w:ascii="Times New Roman" w:hAnsi="Times New Roman" w:cs="Times New Roman"/>
          <w:vertAlign w:val="superscript"/>
        </w:rPr>
        <w:t>2</w:t>
      </w:r>
      <w:r w:rsidR="00D72422" w:rsidRPr="00EF599F">
        <w:rPr>
          <w:rFonts w:ascii="Times New Roman" w:hAnsi="Times New Roman" w:cs="Times New Roman"/>
        </w:rPr>
        <w:t xml:space="preserve">, </w:t>
      </w:r>
      <w:r w:rsidRPr="00EF599F">
        <w:rPr>
          <w:rFonts w:ascii="Times New Roman" w:hAnsi="Times New Roman" w:cs="Times New Roman"/>
        </w:rPr>
        <w:t xml:space="preserve">spanning elevation ranges of </w:t>
      </w:r>
      <w:r w:rsidR="00C40B67" w:rsidRPr="00EF599F">
        <w:rPr>
          <w:rFonts w:ascii="Times New Roman" w:hAnsi="Times New Roman" w:cs="Times New Roman"/>
        </w:rPr>
        <w:t>2000</w:t>
      </w:r>
      <w:r w:rsidRPr="00EF599F">
        <w:rPr>
          <w:rFonts w:ascii="Times New Roman" w:hAnsi="Times New Roman" w:cs="Times New Roman"/>
        </w:rPr>
        <w:t xml:space="preserve"> – </w:t>
      </w:r>
      <w:r w:rsidR="00C40B67" w:rsidRPr="00EF599F">
        <w:rPr>
          <w:rFonts w:ascii="Times New Roman" w:hAnsi="Times New Roman" w:cs="Times New Roman"/>
        </w:rPr>
        <w:t>3200 m</w:t>
      </w:r>
      <w:r w:rsidRPr="00EF599F">
        <w:rPr>
          <w:rFonts w:ascii="Times New Roman" w:hAnsi="Times New Roman" w:cs="Times New Roman"/>
        </w:rPr>
        <w:t xml:space="preserve"> in </w:t>
      </w:r>
      <w:r w:rsidR="00D72422" w:rsidRPr="00EF599F">
        <w:rPr>
          <w:rFonts w:ascii="Times New Roman" w:hAnsi="Times New Roman" w:cs="Times New Roman"/>
        </w:rPr>
        <w:t>Sequoia</w:t>
      </w:r>
      <w:r w:rsidR="00590376">
        <w:rPr>
          <w:rFonts w:ascii="Times New Roman" w:hAnsi="Times New Roman" w:cs="Times New Roman"/>
        </w:rPr>
        <w:t xml:space="preserve"> and</w:t>
      </w:r>
      <w:r w:rsidR="006E61CB">
        <w:rPr>
          <w:rFonts w:ascii="Times New Roman" w:hAnsi="Times New Roman" w:cs="Times New Roman"/>
        </w:rPr>
        <w:t xml:space="preserve"> </w:t>
      </w:r>
      <w:r w:rsidRPr="00EF599F">
        <w:rPr>
          <w:rFonts w:ascii="Times New Roman" w:hAnsi="Times New Roman" w:cs="Times New Roman"/>
        </w:rPr>
        <w:t>Kings Canyon</w:t>
      </w:r>
      <w:r w:rsidR="00D72422" w:rsidRPr="00EF599F">
        <w:rPr>
          <w:rFonts w:ascii="Times New Roman" w:hAnsi="Times New Roman" w:cs="Times New Roman"/>
        </w:rPr>
        <w:t xml:space="preserve"> </w:t>
      </w:r>
      <w:r w:rsidRPr="00EF599F">
        <w:rPr>
          <w:rFonts w:ascii="Times New Roman" w:hAnsi="Times New Roman" w:cs="Times New Roman"/>
        </w:rPr>
        <w:t>National Park</w:t>
      </w:r>
      <w:r w:rsidR="00590376">
        <w:rPr>
          <w:rFonts w:ascii="Times New Roman" w:hAnsi="Times New Roman" w:cs="Times New Roman"/>
        </w:rPr>
        <w:t>s</w:t>
      </w:r>
      <w:r w:rsidRPr="00EF599F">
        <w:rPr>
          <w:rFonts w:ascii="Times New Roman" w:hAnsi="Times New Roman" w:cs="Times New Roman"/>
        </w:rPr>
        <w:t>.</w:t>
      </w:r>
      <w:r w:rsidR="00590376">
        <w:rPr>
          <w:rFonts w:ascii="Times New Roman" w:hAnsi="Times New Roman" w:cs="Times New Roman"/>
        </w:rPr>
        <w:t xml:space="preserve"> </w:t>
      </w:r>
      <w:r w:rsidR="006F3E50" w:rsidRPr="00EF599F">
        <w:rPr>
          <w:rFonts w:ascii="Times New Roman" w:hAnsi="Times New Roman" w:cs="Times New Roman"/>
        </w:rPr>
        <w:t>Average</w:t>
      </w:r>
      <w:r w:rsidR="006F3E50">
        <w:rPr>
          <w:rFonts w:ascii="Times New Roman" w:hAnsi="Times New Roman" w:cs="Times New Roman"/>
        </w:rPr>
        <w:t xml:space="preserve"> daily temperatures</w:t>
      </w:r>
      <w:r w:rsidR="006F3E50" w:rsidRPr="00EF599F">
        <w:rPr>
          <w:rFonts w:ascii="Times New Roman" w:hAnsi="Times New Roman" w:cs="Times New Roman"/>
        </w:rPr>
        <w:t xml:space="preserve"> range from minimum of -10</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to 31</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with the annual average being 14.5</w:t>
      </w:r>
      <w:r w:rsidR="006F3E50" w:rsidRPr="00EF599F">
        <w:rPr>
          <w:rFonts w:ascii="Times New Roman" w:hAnsi="Times New Roman" w:cs="Times New Roman"/>
          <w:vertAlign w:val="superscript"/>
        </w:rPr>
        <w:t>o</w:t>
      </w:r>
      <w:r w:rsidR="006F3E50">
        <w:rPr>
          <w:rFonts w:ascii="Times New Roman" w:hAnsi="Times New Roman" w:cs="Times New Roman"/>
          <w:vertAlign w:val="superscript"/>
        </w:rPr>
        <w:t xml:space="preserve"> </w:t>
      </w:r>
      <w:r w:rsidR="006F3E50" w:rsidRPr="00EF599F">
        <w:rPr>
          <w:rFonts w:ascii="Times New Roman" w:hAnsi="Times New Roman" w:cs="Times New Roman"/>
        </w:rPr>
        <w:t>C (Global Historical Climate Network, station USR0000CSUG).</w:t>
      </w:r>
      <w:r w:rsidR="00067C42">
        <w:rPr>
          <w:rFonts w:ascii="Times New Roman" w:hAnsi="Times New Roman" w:cs="Times New Roman"/>
        </w:rPr>
        <w:t xml:space="preserve"> </w:t>
      </w:r>
      <w:r w:rsidR="00590376" w:rsidRPr="00590376">
        <w:rPr>
          <w:rFonts w:ascii="Times New Roman" w:hAnsi="Times New Roman" w:cs="Times New Roman"/>
        </w:rPr>
        <w:t>Vegetation in this region varies with elevation, topography, and soil type</w:t>
      </w:r>
      <w:r w:rsidR="00F8448E">
        <w:rPr>
          <w:rFonts w:ascii="Times New Roman" w:hAnsi="Times New Roman" w:cs="Times New Roman"/>
        </w:rPr>
        <w:t xml:space="preserve"> </w: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 </w:instrText>
      </w:r>
      <w:r w:rsidR="00F8448E">
        <w:rPr>
          <w:rFonts w:ascii="Times New Roman" w:hAnsi="Times New Roman" w:cs="Times New Roman"/>
        </w:rPr>
        <w:fldChar w:fldCharType="begin">
          <w:fldData xml:space="preserve">PEVuZE5vdGU+PENpdGU+PEF1dGhvcj5DYXByaW88L0F1dGhvcj48WWVhcj4yMDAwPC9ZZWFyPjxS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</w:fldData>
        </w:fldChar>
      </w:r>
      <w:r w:rsidR="00F8448E">
        <w:rPr>
          <w:rFonts w:ascii="Times New Roman" w:hAnsi="Times New Roman" w:cs="Times New Roman"/>
        </w:rPr>
        <w:instrText xml:space="preserve"> ADDIN EN.CITE.DATA </w:instrText>
      </w:r>
      <w:r w:rsidR="00F8448E">
        <w:rPr>
          <w:rFonts w:ascii="Times New Roman" w:hAnsi="Times New Roman" w:cs="Times New Roman"/>
        </w:rPr>
      </w:r>
      <w:r w:rsidR="00F8448E">
        <w:rPr>
          <w:rFonts w:ascii="Times New Roman" w:hAnsi="Times New Roman" w:cs="Times New Roman"/>
        </w:rPr>
        <w:fldChar w:fldCharType="end"/>
      </w:r>
      <w:r w:rsidR="00F8448E">
        <w:rPr>
          <w:rFonts w:ascii="Times New Roman" w:hAnsi="Times New Roman" w:cs="Times New Roman"/>
        </w:rPr>
      </w:r>
      <w:r w:rsidR="00F8448E">
        <w:rPr>
          <w:rFonts w:ascii="Times New Roman" w:hAnsi="Times New Roman" w:cs="Times New Roman"/>
        </w:rPr>
        <w:fldChar w:fldCharType="separate"/>
      </w:r>
      <w:r w:rsidR="00F8448E">
        <w:rPr>
          <w:rFonts w:ascii="Times New Roman" w:hAnsi="Times New Roman" w:cs="Times New Roman"/>
          <w:noProof/>
        </w:rPr>
        <w:t>(Stephenson 1998, Caprio and Graber 2000)</w:t>
      </w:r>
      <w:r w:rsidR="00F8448E">
        <w:rPr>
          <w:rFonts w:ascii="Times New Roman" w:hAnsi="Times New Roman" w:cs="Times New Roman"/>
        </w:rPr>
        <w:fldChar w:fldCharType="end"/>
      </w:r>
      <w:r w:rsidR="00590376" w:rsidRPr="00590376">
        <w:rPr>
          <w:rFonts w:ascii="Times New Roman" w:hAnsi="Times New Roman" w:cs="Times New Roman"/>
        </w:rPr>
        <w:t>. The dominant tree species found in SCB are Jeffrey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jeffreyi</w:t>
      </w:r>
      <w:proofErr w:type="spellEnd"/>
      <w:r w:rsidR="00590376" w:rsidRPr="00590376">
        <w:rPr>
          <w:rFonts w:ascii="Times New Roman" w:hAnsi="Times New Roman" w:cs="Times New Roman"/>
        </w:rPr>
        <w:t xml:space="preserve">), </w:t>
      </w:r>
      <w:proofErr w:type="spellStart"/>
      <w:r w:rsidR="00590376" w:rsidRPr="00590376">
        <w:rPr>
          <w:rFonts w:ascii="Times New Roman" w:hAnsi="Times New Roman" w:cs="Times New Roman"/>
        </w:rPr>
        <w:t>lodgepole</w:t>
      </w:r>
      <w:proofErr w:type="spellEnd"/>
      <w:r w:rsidR="00590376" w:rsidRPr="00590376">
        <w:rPr>
          <w:rFonts w:ascii="Times New Roman" w:hAnsi="Times New Roman" w:cs="Times New Roman"/>
        </w:rPr>
        <w:t xml:space="preserve"> pine (</w:t>
      </w:r>
      <w:proofErr w:type="spellStart"/>
      <w:r w:rsidR="00590376" w:rsidRPr="00C45645">
        <w:rPr>
          <w:rFonts w:ascii="Times New Roman" w:hAnsi="Times New Roman" w:cs="Times New Roman"/>
          <w:i/>
        </w:rPr>
        <w:t>Pinus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contorta</w:t>
      </w:r>
      <w:proofErr w:type="spellEnd"/>
      <w:r w:rsidR="00590376" w:rsidRPr="00590376">
        <w:rPr>
          <w:rFonts w:ascii="Times New Roman" w:hAnsi="Times New Roman" w:cs="Times New Roman"/>
        </w:rPr>
        <w:t>), white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concolor</w:t>
      </w:r>
      <w:proofErr w:type="spellEnd"/>
      <w:r w:rsidR="00590376" w:rsidRPr="00590376">
        <w:rPr>
          <w:rFonts w:ascii="Times New Roman" w:hAnsi="Times New Roman" w:cs="Times New Roman"/>
        </w:rPr>
        <w:t>),</w:t>
      </w:r>
      <w:r w:rsidR="00067C42">
        <w:rPr>
          <w:rFonts w:ascii="Times New Roman" w:hAnsi="Times New Roman" w:cs="Times New Roman"/>
        </w:rPr>
        <w:t xml:space="preserve"> and</w:t>
      </w:r>
      <w:r w:rsidR="00590376" w:rsidRPr="00590376">
        <w:rPr>
          <w:rFonts w:ascii="Times New Roman" w:hAnsi="Times New Roman" w:cs="Times New Roman"/>
        </w:rPr>
        <w:t xml:space="preserve"> red fir (</w:t>
      </w:r>
      <w:proofErr w:type="spellStart"/>
      <w:r w:rsidR="00590376" w:rsidRPr="00C45645">
        <w:rPr>
          <w:rFonts w:ascii="Times New Roman" w:hAnsi="Times New Roman" w:cs="Times New Roman"/>
          <w:i/>
        </w:rPr>
        <w:t>Abies</w:t>
      </w:r>
      <w:proofErr w:type="spellEnd"/>
      <w:r w:rsidR="00590376" w:rsidRPr="00C45645">
        <w:rPr>
          <w:rFonts w:ascii="Times New Roman" w:hAnsi="Times New Roman" w:cs="Times New Roman"/>
          <w:i/>
        </w:rPr>
        <w:t xml:space="preserve"> </w:t>
      </w:r>
      <w:proofErr w:type="spellStart"/>
      <w:r w:rsidR="00590376" w:rsidRPr="00C45645">
        <w:rPr>
          <w:rFonts w:ascii="Times New Roman" w:hAnsi="Times New Roman" w:cs="Times New Roman"/>
          <w:i/>
        </w:rPr>
        <w:t>magnifica</w:t>
      </w:r>
      <w:proofErr w:type="spellEnd"/>
      <w:r w:rsidR="00590376" w:rsidRPr="00590376">
        <w:rPr>
          <w:rFonts w:ascii="Times New Roman" w:hAnsi="Times New Roman" w:cs="Times New Roman"/>
        </w:rPr>
        <w:t xml:space="preserve">), </w:t>
      </w:r>
      <w:r w:rsidR="00F202F7">
        <w:rPr>
          <w:rFonts w:ascii="Times New Roman" w:hAnsi="Times New Roman" w:cs="Times New Roman"/>
        </w:rPr>
        <w:t xml:space="preserve">which occur </w:t>
      </w:r>
      <w:r w:rsidR="00590376" w:rsidRPr="00590376">
        <w:rPr>
          <w:rFonts w:ascii="Times New Roman" w:hAnsi="Times New Roman" w:cs="Times New Roman"/>
        </w:rPr>
        <w:t xml:space="preserve">interspersed with meadows and </w:t>
      </w:r>
      <w:proofErr w:type="spellStart"/>
      <w:r w:rsidR="00590376" w:rsidRPr="00590376">
        <w:rPr>
          <w:rFonts w:ascii="Times New Roman" w:hAnsi="Times New Roman" w:cs="Times New Roman"/>
        </w:rPr>
        <w:t>shrublands</w:t>
      </w:r>
      <w:proofErr w:type="spellEnd"/>
      <w:r w:rsidR="00590376" w:rsidRPr="00590376">
        <w:rPr>
          <w:rFonts w:ascii="Times New Roman" w:hAnsi="Times New Roman" w:cs="Times New Roman"/>
        </w:rPr>
        <w:t xml:space="preserve">. </w:t>
      </w:r>
      <w:r w:rsidR="001276AC">
        <w:rPr>
          <w:rFonts w:ascii="Times New Roman" w:hAnsi="Times New Roman" w:cs="Times New Roman"/>
        </w:rPr>
        <w:t>Based on tree ring reconstructions, fire was common in this area prior to 1900; with a mean fire interval of 9 years for the period 1700-1900</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Fire suppression appears to have </w:t>
      </w:r>
      <w:r w:rsidR="001276AC">
        <w:rPr>
          <w:rFonts w:ascii="Times New Roman" w:hAnsi="Times New Roman" w:cs="Times New Roman"/>
        </w:rPr>
        <w:lastRenderedPageBreak/>
        <w:t>manifested in SCB shortly after 1900, resulting in an anomalously long fire</w:t>
      </w:r>
      <w:r w:rsidR="00A2379D">
        <w:rPr>
          <w:rFonts w:ascii="Times New Roman" w:hAnsi="Times New Roman" w:cs="Times New Roman"/>
        </w:rPr>
        <w:t>-</w:t>
      </w:r>
      <w:r w:rsidR="001276AC">
        <w:rPr>
          <w:rFonts w:ascii="Times New Roman" w:hAnsi="Times New Roman" w:cs="Times New Roman"/>
        </w:rPr>
        <w:t xml:space="preserve">free period lasting though the early 1970’s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(Collins and Stephens 2007)</w:t>
      </w:r>
      <w:r w:rsidR="00F8448E">
        <w:rPr>
          <w:rFonts w:ascii="Times New Roman" w:hAnsi="Times New Roman" w:cs="Times New Roman"/>
        </w:rPr>
        <w:fldChar w:fldCharType="end"/>
      </w:r>
      <w:r w:rsidR="001276AC">
        <w:rPr>
          <w:rFonts w:ascii="Times New Roman" w:hAnsi="Times New Roman" w:cs="Times New Roman"/>
        </w:rPr>
        <w:t xml:space="preserve">. </w:t>
      </w:r>
    </w:p>
    <w:p w14:paraId="06341805" w14:textId="363CDEC0" w:rsidR="00DA51AD" w:rsidRDefault="00590376" w:rsidP="00DA51AD">
      <w:pPr>
        <w:spacing w:line="480" w:lineRule="auto"/>
        <w:ind w:firstLine="720"/>
        <w:rPr>
          <w:rFonts w:ascii="Times New Roman" w:hAnsi="Times New Roman" w:cs="Times New Roman"/>
        </w:rPr>
      </w:pPr>
      <w:r w:rsidRPr="00590376">
        <w:rPr>
          <w:rFonts w:ascii="Times New Roman" w:hAnsi="Times New Roman" w:cs="Times New Roman"/>
        </w:rPr>
        <w:t xml:space="preserve">In 1968 </w:t>
      </w:r>
      <w:r>
        <w:rPr>
          <w:rFonts w:ascii="Times New Roman" w:hAnsi="Times New Roman" w:cs="Times New Roman"/>
        </w:rPr>
        <w:t>the National Park Service</w:t>
      </w:r>
      <w:r w:rsidRPr="00590376">
        <w:rPr>
          <w:rFonts w:ascii="Times New Roman" w:hAnsi="Times New Roman" w:cs="Times New Roman"/>
        </w:rPr>
        <w:t xml:space="preserve"> changed it</w:t>
      </w:r>
      <w:r w:rsidR="00084F14">
        <w:rPr>
          <w:rFonts w:ascii="Times New Roman" w:hAnsi="Times New Roman" w:cs="Times New Roman"/>
        </w:rPr>
        <w:t>s</w:t>
      </w:r>
      <w:r w:rsidRPr="00590376">
        <w:rPr>
          <w:rFonts w:ascii="Times New Roman" w:hAnsi="Times New Roman" w:cs="Times New Roman"/>
        </w:rPr>
        <w:t xml:space="preserve"> fire policy and began to use prescribed fires and managed lightning fires to meet ecological goals; previously all fires had been suppressed as was done by lands managed by the US Forest Service</w:t>
      </w:r>
      <w:r w:rsidR="00F8448E">
        <w:rPr>
          <w:rFonts w:ascii="Times New Roman" w:hAnsi="Times New Roman" w:cs="Times New Roman"/>
        </w:rPr>
        <w:t xml:space="preserve"> </w:t>
      </w:r>
      <w:r w:rsidR="00F8448E">
        <w:rPr>
          <w:rFonts w:ascii="Times New Roman" w:hAnsi="Times New Roman" w:cs="Times New Roman"/>
        </w:rPr>
        <w:fldChar w:fldCharType="begin"/>
      </w:r>
      <w:r w:rsidR="00F8448E">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F8448E">
        <w:rPr>
          <w:rFonts w:ascii="Times New Roman" w:hAnsi="Times New Roman" w:cs="Times New Roman"/>
        </w:rPr>
        <w:fldChar w:fldCharType="separate"/>
      </w:r>
      <w:r w:rsidR="00F8448E">
        <w:rPr>
          <w:rFonts w:ascii="Times New Roman" w:hAnsi="Times New Roman" w:cs="Times New Roman"/>
          <w:noProof/>
        </w:rPr>
        <w:t>(van Wagtendonk 2007)</w:t>
      </w:r>
      <w:r w:rsidR="00F8448E">
        <w:rPr>
          <w:rFonts w:ascii="Times New Roman" w:hAnsi="Times New Roman" w:cs="Times New Roman"/>
        </w:rPr>
        <w:fldChar w:fldCharType="end"/>
      </w:r>
      <w:r w:rsidR="00F8448E">
        <w:rPr>
          <w:rFonts w:ascii="Times New Roman" w:hAnsi="Times New Roman" w:cs="Times New Roman"/>
        </w:rPr>
        <w:t>.</w:t>
      </w:r>
      <w:r w:rsidR="00DA51AD">
        <w:rPr>
          <w:rFonts w:ascii="Times New Roman" w:hAnsi="Times New Roman" w:cs="Times New Roman"/>
        </w:rPr>
        <w:t xml:space="preserve"> </w:t>
      </w:r>
      <w:r w:rsidRPr="00590376">
        <w:rPr>
          <w:rFonts w:ascii="Times New Roman" w:hAnsi="Times New Roman" w:cs="Times New Roman"/>
        </w:rPr>
        <w:t>The first notable fire i</w:t>
      </w:r>
      <w:r>
        <w:rPr>
          <w:rFonts w:ascii="Times New Roman" w:hAnsi="Times New Roman" w:cs="Times New Roman"/>
        </w:rPr>
        <w:t xml:space="preserve">n SCB </w:t>
      </w:r>
      <w:r w:rsidR="006B6F82">
        <w:rPr>
          <w:rFonts w:ascii="Times New Roman" w:hAnsi="Times New Roman" w:cs="Times New Roman"/>
        </w:rPr>
        <w:t xml:space="preserve">under </w:t>
      </w:r>
      <w:r w:rsidR="00067C42">
        <w:rPr>
          <w:rFonts w:ascii="Times New Roman" w:hAnsi="Times New Roman" w:cs="Times New Roman"/>
        </w:rPr>
        <w:t xml:space="preserve">the fire use </w:t>
      </w:r>
      <w:r w:rsidR="006B6F82">
        <w:rPr>
          <w:rFonts w:ascii="Times New Roman" w:hAnsi="Times New Roman" w:cs="Times New Roman"/>
        </w:rPr>
        <w:t>policy was the Ball Dome Fire in 1971, which burned nearly 100 ha.</w:t>
      </w:r>
      <w:r>
        <w:rPr>
          <w:rFonts w:ascii="Times New Roman" w:hAnsi="Times New Roman" w:cs="Times New Roman"/>
        </w:rPr>
        <w:t xml:space="preserve"> </w:t>
      </w:r>
      <w:bookmarkEnd w:id="9"/>
      <w:r w:rsidR="006B6F82">
        <w:rPr>
          <w:rFonts w:ascii="Times New Roman" w:hAnsi="Times New Roman" w:cs="Times New Roman"/>
        </w:rPr>
        <w:t>Since then, nine other fires over 40 ha in size burned</w:t>
      </w:r>
      <w:r w:rsidR="007014B4">
        <w:rPr>
          <w:rFonts w:ascii="Times New Roman" w:hAnsi="Times New Roman" w:cs="Times New Roman"/>
        </w:rPr>
        <w:t xml:space="preserve"> partially</w:t>
      </w:r>
      <w:r w:rsidR="00067C42">
        <w:rPr>
          <w:rFonts w:ascii="Times New Roman" w:hAnsi="Times New Roman" w:cs="Times New Roman"/>
        </w:rPr>
        <w:t xml:space="preserve"> or completely</w:t>
      </w:r>
      <w:r w:rsidR="006B6F82">
        <w:rPr>
          <w:rFonts w:ascii="Times New Roman" w:hAnsi="Times New Roman" w:cs="Times New Roman"/>
        </w:rPr>
        <w:t xml:space="preserve"> in SCB, the largest of which was over 4000 ha (</w:t>
      </w:r>
      <w:r w:rsidR="003C62DB">
        <w:rPr>
          <w:rFonts w:ascii="Times New Roman" w:hAnsi="Times New Roman" w:cs="Times New Roman"/>
        </w:rPr>
        <w:t xml:space="preserve">Appendix A, </w:t>
      </w:r>
      <w:r w:rsidR="00C45645">
        <w:rPr>
          <w:rFonts w:ascii="Times New Roman" w:hAnsi="Times New Roman" w:cs="Times New Roman"/>
        </w:rPr>
        <w:t>Table A</w:t>
      </w:r>
      <w:r w:rsidR="00F8448E">
        <w:rPr>
          <w:rFonts w:ascii="Times New Roman" w:hAnsi="Times New Roman" w:cs="Times New Roman"/>
        </w:rPr>
        <w:t>1</w:t>
      </w:r>
      <w:r w:rsidR="00C45645">
        <w:rPr>
          <w:rFonts w:ascii="Times New Roman" w:hAnsi="Times New Roman" w:cs="Times New Roman"/>
        </w:rPr>
        <w:t>)</w:t>
      </w:r>
      <w:r w:rsidR="006B6F82">
        <w:rPr>
          <w:rFonts w:ascii="Times New Roman" w:hAnsi="Times New Roman" w:cs="Times New Roman"/>
        </w:rPr>
        <w:t>.</w:t>
      </w:r>
      <w:r w:rsidR="009D2804">
        <w:rPr>
          <w:rFonts w:ascii="Times New Roman" w:hAnsi="Times New Roman" w:cs="Times New Roman"/>
        </w:rPr>
        <w:t xml:space="preserve"> </w:t>
      </w:r>
      <w:r w:rsidR="00AD0CC6">
        <w:rPr>
          <w:rFonts w:ascii="Times New Roman" w:hAnsi="Times New Roman" w:cs="Times New Roman"/>
        </w:rPr>
        <w:t xml:space="preserve">Yosemite National Park is the only other place in the Sierra Nevada that has had a policy of allowing lightning-ignited wildfires to burn for as long as Kings Canyon National Park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&lt;EndNote&gt;&lt;Cite&gt;&lt;Author&gt;van Wagtendonk&lt;/Author&gt;&lt;Year&gt;2007&lt;/Year&gt;&lt;RecNum&gt;3465&lt;/RecNum&gt;&lt;DisplayText&gt;(van Wagtendonk 2007)&lt;/DisplayText&gt;&lt;record&gt;&lt;rec-number&gt;3465&lt;/rec-number&gt;&lt;foreign-keys&gt;&lt;key app="EN" db-id="w0ppaavf8t2zvwe9f0oxa5rcervz0wedp050" timestamp="1497377628"&gt;3465&lt;/key&gt;&lt;/foreign-keys&gt;&lt;ref-type name="Journal Article"&gt;17&lt;/ref-type&gt;&lt;contributors&gt;&lt;authors&gt;&lt;author&gt;van Wagtendonk, Jan W&lt;/author&gt;&lt;/authors&gt;&lt;/contributors&gt;&lt;titles&gt;&lt;title&gt;The history and evolution of wildland fire use&lt;/title&gt;&lt;secondary-title&gt;Fire Ecology&lt;/secondary-title&gt;&lt;/titles&gt;&lt;periodical&gt;&lt;full-title&gt;Fire Ecology&lt;/full-title&gt;&lt;/periodical&gt;&lt;pages&gt;3-17&lt;/pages&gt;&lt;volume&gt;3&lt;/volume&gt;&lt;number&gt;2&lt;/number&gt;&lt;dates&gt;&lt;year&gt;2007&lt;/year&gt;&lt;/dates&gt;&lt;urls&gt;&lt;/urls&gt;&lt;/record&gt;&lt;/Cite&gt;&lt;/EndNote&gt;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(van Wagtendonk 2007)</w:t>
      </w:r>
      <w:r w:rsidR="00AD0CC6">
        <w:rPr>
          <w:rFonts w:ascii="Times New Roman" w:hAnsi="Times New Roman" w:cs="Times New Roman"/>
        </w:rPr>
        <w:fldChar w:fldCharType="end"/>
      </w:r>
      <w:r w:rsidR="00AD0CC6">
        <w:rPr>
          <w:rFonts w:ascii="Times New Roman" w:hAnsi="Times New Roman" w:cs="Times New Roman"/>
        </w:rPr>
        <w:t>. Within Yosemite, the 150 km</w:t>
      </w:r>
      <w:r w:rsidR="00AD0CC6">
        <w:rPr>
          <w:rFonts w:ascii="Times New Roman" w:hAnsi="Times New Roman" w:cs="Times New Roman"/>
          <w:vertAlign w:val="superscript"/>
        </w:rPr>
        <w:t>2</w:t>
      </w:r>
      <w:r w:rsidR="00AD0CC6">
        <w:rPr>
          <w:rFonts w:ascii="Times New Roman" w:hAnsi="Times New Roman" w:cs="Times New Roman"/>
        </w:rPr>
        <w:t xml:space="preserve"> </w:t>
      </w:r>
      <w:proofErr w:type="spellStart"/>
      <w:r w:rsidR="00AD0CC6">
        <w:rPr>
          <w:rFonts w:ascii="Times New Roman" w:hAnsi="Times New Roman" w:cs="Times New Roman"/>
        </w:rPr>
        <w:t>Illilouette</w:t>
      </w:r>
      <w:proofErr w:type="spellEnd"/>
      <w:r w:rsidR="00AD0CC6">
        <w:rPr>
          <w:rFonts w:ascii="Times New Roman" w:hAnsi="Times New Roman" w:cs="Times New Roman"/>
        </w:rPr>
        <w:t xml:space="preserve"> Creek Basin (ICB) has</w:t>
      </w:r>
      <w:r w:rsidR="00067C42">
        <w:rPr>
          <w:rFonts w:ascii="Times New Roman" w:hAnsi="Times New Roman" w:cs="Times New Roman"/>
        </w:rPr>
        <w:t xml:space="preserve"> also</w:t>
      </w:r>
      <w:r w:rsidR="00AD0CC6">
        <w:rPr>
          <w:rFonts w:ascii="Times New Roman" w:hAnsi="Times New Roman" w:cs="Times New Roman"/>
        </w:rPr>
        <w:t xml:space="preserve"> experienced a near-natural fire regime since </w:t>
      </w:r>
      <w:r w:rsidR="00A2379D">
        <w:rPr>
          <w:rFonts w:ascii="Times New Roman" w:hAnsi="Times New Roman" w:cs="Times New Roman"/>
        </w:rPr>
        <w:t xml:space="preserve">the early </w:t>
      </w:r>
      <w:r w:rsidR="00AD0CC6">
        <w:rPr>
          <w:rFonts w:ascii="Times New Roman" w:hAnsi="Times New Roman" w:cs="Times New Roman"/>
        </w:rPr>
        <w:t>1970</w:t>
      </w:r>
      <w:r w:rsidR="00A2379D">
        <w:rPr>
          <w:rFonts w:ascii="Times New Roman" w:hAnsi="Times New Roman" w:cs="Times New Roman"/>
        </w:rPr>
        <w:t>’s</w:t>
      </w:r>
      <w:r w:rsidR="00AD0CC6">
        <w:rPr>
          <w:rFonts w:ascii="Times New Roman" w:hAnsi="Times New Roman" w:cs="Times New Roman"/>
        </w:rPr>
        <w:t xml:space="preserve">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and Stephens 2007)</w:t>
      </w:r>
      <w:r w:rsidR="00AD0CC6">
        <w:rPr>
          <w:rFonts w:ascii="Times New Roman" w:hAnsi="Times New Roman" w:cs="Times New Roman"/>
        </w:rPr>
        <w:fldChar w:fldCharType="end"/>
      </w:r>
      <w:r w:rsidR="00AD0CC6">
        <w:rPr>
          <w:rFonts w:ascii="Times New Roman" w:hAnsi="Times New Roman" w:cs="Times New Roman"/>
        </w:rPr>
        <w:t xml:space="preserve">, with </w:t>
      </w:r>
      <w:r w:rsidR="00AD0CC6" w:rsidRPr="008819DA">
        <w:rPr>
          <w:rFonts w:ascii="Times New Roman" w:hAnsi="Times New Roman" w:cs="Times New Roman"/>
        </w:rPr>
        <w:t xml:space="preserve">27 </w:t>
      </w:r>
      <w:r w:rsidR="00AD0CC6">
        <w:rPr>
          <w:rFonts w:ascii="Times New Roman" w:hAnsi="Times New Roman" w:cs="Times New Roman"/>
        </w:rPr>
        <w:t>fires &gt;40 ha occurring between 197</w:t>
      </w:r>
      <w:r w:rsidR="00A2379D">
        <w:rPr>
          <w:rFonts w:ascii="Times New Roman" w:hAnsi="Times New Roman" w:cs="Times New Roman"/>
        </w:rPr>
        <w:t>0</w:t>
      </w:r>
      <w:r w:rsidR="00AD0CC6">
        <w:rPr>
          <w:rFonts w:ascii="Times New Roman" w:hAnsi="Times New Roman" w:cs="Times New Roman"/>
        </w:rPr>
        <w:t xml:space="preserve"> and 2016 compared to 10 in </w:t>
      </w:r>
      <w:r w:rsidR="00AD0CC6" w:rsidRPr="008819DA">
        <w:rPr>
          <w:rFonts w:ascii="Times New Roman" w:hAnsi="Times New Roman" w:cs="Times New Roman"/>
        </w:rPr>
        <w:t>S</w:t>
      </w:r>
      <w:r w:rsidR="00AD0CC6">
        <w:rPr>
          <w:rFonts w:ascii="Times New Roman" w:hAnsi="Times New Roman" w:cs="Times New Roman"/>
        </w:rPr>
        <w:t xml:space="preserve">CB </w:t>
      </w:r>
      <w:r w:rsidR="00AD0CC6">
        <w:rPr>
          <w:rFonts w:ascii="Times New Roman" w:hAnsi="Times New Roman" w:cs="Times New Roman"/>
        </w:rPr>
        <w:fldChar w:fldCharType="begin"/>
      </w:r>
      <w:r w:rsidR="00AD0CC6">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AD0CC6">
        <w:rPr>
          <w:rFonts w:ascii="Times New Roman" w:hAnsi="Times New Roman" w:cs="Times New Roman"/>
        </w:rPr>
        <w:fldChar w:fldCharType="separate"/>
      </w:r>
      <w:r w:rsidR="00AD0CC6">
        <w:rPr>
          <w:rFonts w:ascii="Times New Roman" w:hAnsi="Times New Roman" w:cs="Times New Roman"/>
          <w:noProof/>
        </w:rPr>
        <w:t>(Collins et al. 2016)</w:t>
      </w:r>
      <w:r w:rsidR="00AD0CC6">
        <w:rPr>
          <w:rFonts w:ascii="Times New Roman" w:hAnsi="Times New Roman" w:cs="Times New Roman"/>
        </w:rPr>
        <w:fldChar w:fldCharType="end"/>
      </w:r>
      <w:r w:rsidR="00AD0CC6" w:rsidRPr="008819DA">
        <w:rPr>
          <w:rFonts w:ascii="Times New Roman" w:hAnsi="Times New Roman" w:cs="Times New Roman"/>
        </w:rPr>
        <w:t>.</w:t>
      </w:r>
      <w:r w:rsidR="00AD0CC6">
        <w:rPr>
          <w:rFonts w:ascii="Times New Roman" w:hAnsi="Times New Roman" w:cs="Times New Roman"/>
        </w:rPr>
        <w:t xml:space="preserve"> </w:t>
      </w:r>
    </w:p>
    <w:p w14:paraId="3D7B6153" w14:textId="42A4309C" w:rsidR="00EF599F" w:rsidRPr="00AD0CC6" w:rsidRDefault="00AD0CC6" w:rsidP="00DA51AD">
      <w:pPr>
        <w:spacing w:line="480" w:lineRule="auto"/>
        <w:ind w:firstLine="720"/>
        <w:rPr>
          <w:rFonts w:ascii="Times New Roman" w:hAnsi="Times New Roman" w:cs="Times New Roman"/>
        </w:rPr>
      </w:pPr>
      <w:r>
        <w:rPr>
          <w:rFonts w:ascii="Times New Roman" w:hAnsi="Times New Roman" w:cs="Times New Roman"/>
        </w:rPr>
        <w:t>We obtained f</w:t>
      </w:r>
      <w:r w:rsidR="009D2804">
        <w:rPr>
          <w:rFonts w:ascii="Times New Roman" w:hAnsi="Times New Roman" w:cs="Times New Roman"/>
        </w:rPr>
        <w:t>ire perimeter</w:t>
      </w:r>
      <w:r w:rsidR="00287B3C">
        <w:rPr>
          <w:rFonts w:ascii="Times New Roman" w:hAnsi="Times New Roman" w:cs="Times New Roman"/>
        </w:rPr>
        <w:t>s</w:t>
      </w:r>
      <w:r>
        <w:rPr>
          <w:rFonts w:ascii="Times New Roman" w:hAnsi="Times New Roman" w:cs="Times New Roman"/>
        </w:rPr>
        <w:t xml:space="preserve"> for all SCB </w:t>
      </w:r>
      <w:r w:rsidR="00DA51AD">
        <w:rPr>
          <w:rFonts w:ascii="Times New Roman" w:hAnsi="Times New Roman" w:cs="Times New Roman"/>
        </w:rPr>
        <w:t>fires between 1952 and 2016</w:t>
      </w:r>
      <w:r w:rsidR="009D2804">
        <w:rPr>
          <w:rFonts w:ascii="Times New Roman" w:hAnsi="Times New Roman" w:cs="Times New Roman"/>
        </w:rPr>
        <w:t xml:space="preserve"> from a statewide database maintained by the California Department of Forestry and Fire Protection</w:t>
      </w:r>
      <w:r w:rsidR="003C62DB">
        <w:rPr>
          <w:rFonts w:ascii="Times New Roman" w:hAnsi="Times New Roman" w:cs="Times New Roman"/>
        </w:rPr>
        <w:t xml:space="preserve"> </w:t>
      </w:r>
      <w:r w:rsidR="003C62DB">
        <w:rPr>
          <w:rFonts w:ascii="Times New Roman" w:hAnsi="Times New Roman" w:cs="Times New Roman"/>
        </w:rPr>
        <w:fldChar w:fldCharType="begin"/>
      </w:r>
      <w:r w:rsidR="003C62DB">
        <w:rPr>
          <w:rFonts w:ascii="Times New Roman" w:hAnsi="Times New Roman" w:cs="Times New Roman"/>
        </w:rPr>
        <w:instrText xml:space="preserve"> ADDIN EN.CITE &lt;EndNote&gt;&lt;Cite&gt;&lt;Author&gt;FRAP&lt;/Author&gt;&lt;Year&gt;2017&lt;/Year&gt;&lt;RecNum&gt;3763&lt;/RecNum&gt;&lt;DisplayText&gt;(FRAP 2017)&lt;/DisplayText&gt;&lt;record&gt;&lt;rec-number&gt;3763&lt;/rec-number&gt;&lt;foreign-keys&gt;&lt;key app="EN" db-id="w0ppaavf8t2zvwe9f0oxa5rcervz0wedp050" timestamp="1555964300"&gt;3763&lt;/key&gt;&lt;/foreign-keys&gt;&lt;ref-type name="Dataset"&gt;59&lt;/ref-type&gt;&lt;contributors&gt;&lt;authors&gt;&lt;author&gt;FRAP&lt;/author&gt;&lt;/authors&gt;&lt;/contributors&gt;&lt;titles&gt;&lt;title&gt;Fire and Resource Assessment Program. Fire perimeters [Database]. Sacramento, CA: California Department of Forestry and Fire Protection. Available from: http://frap.fire.ca.gov/data/frapgisdata-sw-fireperimeters_download; last accessed 13-March_2019.&lt;/title&gt;&lt;/titles&gt;&lt;dates&gt;&lt;year&gt;2017&lt;/year&gt;&lt;/dates&gt;&lt;urls&gt;&lt;/urls&gt;&lt;/record&gt;&lt;/Cite&gt;&lt;/EndNote&gt;</w:instrText>
      </w:r>
      <w:r w:rsidR="003C62DB">
        <w:rPr>
          <w:rFonts w:ascii="Times New Roman" w:hAnsi="Times New Roman" w:cs="Times New Roman"/>
        </w:rPr>
        <w:fldChar w:fldCharType="separate"/>
      </w:r>
      <w:r w:rsidR="003C62DB">
        <w:rPr>
          <w:rFonts w:ascii="Times New Roman" w:hAnsi="Times New Roman" w:cs="Times New Roman"/>
          <w:noProof/>
        </w:rPr>
        <w:t>(FRAP 2017)</w:t>
      </w:r>
      <w:r w:rsidR="003C62DB">
        <w:rPr>
          <w:rFonts w:ascii="Times New Roman" w:hAnsi="Times New Roman" w:cs="Times New Roman"/>
        </w:rPr>
        <w:fldChar w:fldCharType="end"/>
      </w:r>
      <w:r w:rsidR="00287B3C">
        <w:rPr>
          <w:rFonts w:ascii="Times New Roman" w:hAnsi="Times New Roman" w:cs="Times New Roman"/>
        </w:rPr>
        <w:t xml:space="preserve">. These perimeters </w:t>
      </w:r>
      <w:proofErr w:type="gramStart"/>
      <w:r w:rsidR="00287B3C">
        <w:rPr>
          <w:rFonts w:ascii="Times New Roman" w:hAnsi="Times New Roman" w:cs="Times New Roman"/>
        </w:rPr>
        <w:t>were corroborated</w:t>
      </w:r>
      <w:proofErr w:type="gramEnd"/>
      <w:r w:rsidR="00287B3C">
        <w:rPr>
          <w:rFonts w:ascii="Times New Roman" w:hAnsi="Times New Roman" w:cs="Times New Roman"/>
        </w:rPr>
        <w:t xml:space="preserve"> with those maintained by park staff (personal communication, A. </w:t>
      </w:r>
      <w:proofErr w:type="spellStart"/>
      <w:r w:rsidR="00287B3C">
        <w:rPr>
          <w:rFonts w:ascii="Times New Roman" w:hAnsi="Times New Roman" w:cs="Times New Roman"/>
        </w:rPr>
        <w:t>Caprio</w:t>
      </w:r>
      <w:proofErr w:type="spellEnd"/>
      <w:r w:rsidR="00287B3C">
        <w:rPr>
          <w:rFonts w:ascii="Times New Roman" w:hAnsi="Times New Roman" w:cs="Times New Roman"/>
        </w:rPr>
        <w:t>, Sequoia and Kings Canyon National Park)</w:t>
      </w:r>
      <w:r w:rsidR="006C255B">
        <w:rPr>
          <w:rFonts w:ascii="Times New Roman" w:hAnsi="Times New Roman" w:cs="Times New Roman"/>
          <w:color w:val="000000" w:themeColor="text1"/>
        </w:rPr>
        <w:t xml:space="preserve">. Because our historical imagery dates to 1973 (see below), we removed four </w:t>
      </w:r>
      <w:r w:rsidR="007014B4">
        <w:rPr>
          <w:rFonts w:ascii="Times New Roman" w:hAnsi="Times New Roman" w:cs="Times New Roman"/>
          <w:color w:val="000000" w:themeColor="text1"/>
        </w:rPr>
        <w:t>small</w:t>
      </w:r>
      <w:r w:rsidR="003C62DB">
        <w:rPr>
          <w:rFonts w:ascii="Times New Roman" w:hAnsi="Times New Roman" w:cs="Times New Roman"/>
          <w:color w:val="000000" w:themeColor="text1"/>
        </w:rPr>
        <w:t xml:space="preserve"> (&lt;100 ha)</w:t>
      </w:r>
      <w:r w:rsidR="007014B4">
        <w:rPr>
          <w:rFonts w:ascii="Times New Roman" w:hAnsi="Times New Roman" w:cs="Times New Roman"/>
          <w:color w:val="000000" w:themeColor="text1"/>
        </w:rPr>
        <w:t xml:space="preserve"> </w:t>
      </w:r>
      <w:r w:rsidR="006C255B">
        <w:rPr>
          <w:rFonts w:ascii="Times New Roman" w:hAnsi="Times New Roman" w:cs="Times New Roman"/>
          <w:color w:val="000000" w:themeColor="text1"/>
        </w:rPr>
        <w:t xml:space="preserve">fires that burned </w:t>
      </w:r>
      <w:r w:rsidR="007014B4">
        <w:rPr>
          <w:rFonts w:ascii="Times New Roman" w:hAnsi="Times New Roman" w:cs="Times New Roman"/>
          <w:color w:val="000000" w:themeColor="text1"/>
        </w:rPr>
        <w:t>between 1952-1972 from our analyses</w:t>
      </w:r>
      <w:r w:rsidR="006C255B">
        <w:rPr>
          <w:rFonts w:ascii="Times New Roman" w:hAnsi="Times New Roman" w:cs="Times New Roman"/>
          <w:color w:val="000000" w:themeColor="text1"/>
        </w:rPr>
        <w:t xml:space="preserve"> </w:t>
      </w:r>
      <w:r w:rsidR="007014B4">
        <w:rPr>
          <w:rFonts w:ascii="Times New Roman" w:hAnsi="Times New Roman" w:cs="Times New Roman"/>
          <w:color w:val="000000" w:themeColor="text1"/>
        </w:rPr>
        <w:t>(</w:t>
      </w:r>
      <w:r w:rsidR="00E60DFD">
        <w:rPr>
          <w:rFonts w:ascii="Times New Roman" w:hAnsi="Times New Roman" w:cs="Times New Roman"/>
          <w:color w:val="000000" w:themeColor="text1"/>
        </w:rPr>
        <w:t xml:space="preserve">Figure 1; </w:t>
      </w:r>
      <w:r w:rsidR="007014B4">
        <w:rPr>
          <w:rFonts w:ascii="Times New Roman" w:hAnsi="Times New Roman" w:cs="Times New Roman"/>
          <w:color w:val="000000" w:themeColor="text1"/>
        </w:rPr>
        <w:t>Table A</w:t>
      </w:r>
      <w:r w:rsidR="003C62DB">
        <w:rPr>
          <w:rFonts w:ascii="Times New Roman" w:hAnsi="Times New Roman" w:cs="Times New Roman"/>
          <w:color w:val="000000" w:themeColor="text1"/>
        </w:rPr>
        <w:t>1</w:t>
      </w:r>
      <w:r w:rsidR="006C255B">
        <w:rPr>
          <w:rFonts w:ascii="Times New Roman" w:hAnsi="Times New Roman" w:cs="Times New Roman"/>
          <w:color w:val="000000" w:themeColor="text1"/>
        </w:rPr>
        <w:t xml:space="preserve">). Our historical forestry plots date to 1970 (see below), but none </w:t>
      </w:r>
      <w:r w:rsidR="00211AF2">
        <w:rPr>
          <w:rFonts w:ascii="Times New Roman" w:hAnsi="Times New Roman" w:cs="Times New Roman"/>
          <w:color w:val="000000" w:themeColor="text1"/>
        </w:rPr>
        <w:t>were</w:t>
      </w:r>
      <w:r w:rsidR="00067C42">
        <w:rPr>
          <w:rFonts w:ascii="Times New Roman" w:hAnsi="Times New Roman" w:cs="Times New Roman"/>
          <w:color w:val="000000" w:themeColor="text1"/>
        </w:rPr>
        <w:t xml:space="preserve"> located with</w:t>
      </w:r>
      <w:r w:rsidR="006C255B">
        <w:rPr>
          <w:rFonts w:ascii="Times New Roman" w:hAnsi="Times New Roman" w:cs="Times New Roman"/>
          <w:color w:val="000000" w:themeColor="text1"/>
        </w:rPr>
        <w:t>in the perimeters of these</w:t>
      </w:r>
      <w:r w:rsidR="00211AF2">
        <w:rPr>
          <w:rFonts w:ascii="Times New Roman" w:hAnsi="Times New Roman" w:cs="Times New Roman"/>
          <w:color w:val="000000" w:themeColor="text1"/>
        </w:rPr>
        <w:t xml:space="preserve"> four</w:t>
      </w:r>
      <w:r w:rsidR="006C255B">
        <w:rPr>
          <w:rFonts w:ascii="Times New Roman" w:hAnsi="Times New Roman" w:cs="Times New Roman"/>
          <w:color w:val="000000" w:themeColor="text1"/>
        </w:rPr>
        <w:t xml:space="preserve"> fires (Figure 1). We also removed two fires, from 2004 and 2006, that were both &lt;</w:t>
      </w:r>
      <w:r w:rsidR="00685E70">
        <w:rPr>
          <w:rFonts w:ascii="Times New Roman" w:hAnsi="Times New Roman" w:cs="Times New Roman"/>
          <w:color w:val="000000" w:themeColor="text1"/>
        </w:rPr>
        <w:t>0.05km</w:t>
      </w:r>
      <w:r w:rsidR="00685E70" w:rsidRPr="007014B4">
        <w:rPr>
          <w:rFonts w:ascii="Times New Roman" w:hAnsi="Times New Roman" w:cs="Times New Roman"/>
          <w:color w:val="000000" w:themeColor="text1"/>
          <w:vertAlign w:val="superscript"/>
        </w:rPr>
        <w:t>2</w:t>
      </w:r>
      <w:r w:rsidR="006C255B">
        <w:rPr>
          <w:rFonts w:ascii="Times New Roman" w:hAnsi="Times New Roman" w:cs="Times New Roman"/>
          <w:color w:val="000000" w:themeColor="text1"/>
        </w:rPr>
        <w:t xml:space="preserve"> and </w:t>
      </w:r>
      <w:r w:rsidR="00067C42">
        <w:rPr>
          <w:rFonts w:ascii="Times New Roman" w:hAnsi="Times New Roman" w:cs="Times New Roman"/>
          <w:color w:val="000000" w:themeColor="text1"/>
        </w:rPr>
        <w:t xml:space="preserve">located </w:t>
      </w:r>
      <w:r w:rsidR="000D3D8F">
        <w:rPr>
          <w:rFonts w:ascii="Times New Roman" w:hAnsi="Times New Roman" w:cs="Times New Roman"/>
          <w:color w:val="000000" w:themeColor="text1"/>
        </w:rPr>
        <w:t xml:space="preserve">on the margins of the watershed (not shown in Figure 1). Of the 12 fires included for analysis, </w:t>
      </w:r>
      <w:r w:rsidR="00B1671A">
        <w:rPr>
          <w:rFonts w:ascii="Times New Roman" w:hAnsi="Times New Roman" w:cs="Times New Roman"/>
          <w:color w:val="000000" w:themeColor="text1"/>
        </w:rPr>
        <w:t xml:space="preserve">the mean fire size was </w:t>
      </w:r>
      <w:r w:rsidR="007014B4">
        <w:rPr>
          <w:rFonts w:ascii="Times New Roman" w:hAnsi="Times New Roman" w:cs="Times New Roman"/>
          <w:color w:val="000000" w:themeColor="text1"/>
        </w:rPr>
        <w:t>825 ha.</w:t>
      </w:r>
      <w:r w:rsidR="00B1671A">
        <w:rPr>
          <w:rFonts w:ascii="Times New Roman" w:hAnsi="Times New Roman" w:cs="Times New Roman"/>
          <w:color w:val="000000" w:themeColor="text1"/>
        </w:rPr>
        <w:t xml:space="preserve"> </w:t>
      </w:r>
      <w:r w:rsidR="00EF599F">
        <w:rPr>
          <w:rFonts w:ascii="Times New Roman" w:hAnsi="Times New Roman" w:cs="Times New Roman"/>
        </w:rPr>
        <w:br w:type="page"/>
      </w:r>
    </w:p>
    <w:p w14:paraId="600AA36E" w14:textId="4A568920" w:rsidR="00EF599F" w:rsidRPr="003151AA" w:rsidRDefault="00565DB7" w:rsidP="003151AA">
      <w:pPr>
        <w:pStyle w:val="Caption"/>
        <w:ind w:left="1440" w:hanging="1440"/>
        <w:rPr>
          <w:rStyle w:val="LineNumber"/>
          <w:i w:val="0"/>
          <w:sz w:val="24"/>
          <w:szCs w:val="24"/>
        </w:rPr>
      </w:pPr>
      <w:r>
        <w:rPr>
          <w:rFonts w:ascii="Times New Roman" w:hAnsi="Times New Roman"/>
          <w:i w:val="0"/>
          <w:noProof/>
          <w:sz w:val="24"/>
          <w:szCs w:val="24"/>
          <w:lang w:eastAsia="en-US"/>
        </w:rPr>
        <w:lastRenderedPageBreak/>
        <w:drawing>
          <wp:inline distT="0" distB="0" distL="0" distR="0" wp14:anchorId="74D76ECF" wp14:editId="506D838A">
            <wp:extent cx="4940299" cy="5054598"/>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1.pdf"/>
                    <pic:cNvPicPr/>
                  </pic:nvPicPr>
                  <pic:blipFill>
                    <a:blip r:embed="rId12"/>
                    <a:stretch>
                      <a:fillRect/>
                    </a:stretch>
                  </pic:blipFill>
                  <pic:spPr>
                    <a:xfrm>
                      <a:off x="0" y="0"/>
                      <a:ext cx="4940299" cy="5054598"/>
                    </a:xfrm>
                    <a:prstGeom prst="rect">
                      <a:avLst/>
                    </a:prstGeom>
                  </pic:spPr>
                </pic:pic>
              </a:graphicData>
            </a:graphic>
          </wp:inline>
        </w:drawing>
      </w:r>
    </w:p>
    <w:p w14:paraId="5E328B41" w14:textId="446353D3" w:rsidR="0091423C" w:rsidRPr="00EF599F" w:rsidRDefault="00DD130B" w:rsidP="00DD130B">
      <w:pPr>
        <w:pStyle w:val="Caption"/>
        <w:rPr>
          <w:rFonts w:ascii="Times New Roman" w:hAnsi="Times New Roman" w:cs="Times New Roman"/>
        </w:rPr>
      </w:pPr>
      <w:r w:rsidRPr="000E206E">
        <w:rPr>
          <w:rFonts w:ascii="Times New Roman" w:hAnsi="Times New Roman" w:cs="Times New Roman"/>
          <w:b/>
        </w:rPr>
        <w:t xml:space="preserve">Figure </w:t>
      </w:r>
      <w:r w:rsidR="00A64E15" w:rsidRPr="000E206E">
        <w:rPr>
          <w:rFonts w:ascii="Times New Roman" w:hAnsi="Times New Roman" w:cs="Times New Roman"/>
          <w:b/>
          <w:noProof/>
        </w:rPr>
        <w:t>1</w:t>
      </w:r>
      <w:r w:rsidR="000E206E">
        <w:rPr>
          <w:rFonts w:ascii="Times New Roman" w:hAnsi="Times New Roman" w:cs="Times New Roman"/>
        </w:rPr>
        <w:t>:</w:t>
      </w:r>
      <w:r w:rsidRPr="00EF599F">
        <w:rPr>
          <w:rFonts w:ascii="Times New Roman" w:hAnsi="Times New Roman" w:cs="Times New Roman"/>
        </w:rPr>
        <w:t xml:space="preserve"> </w:t>
      </w:r>
      <w:r w:rsidR="00D7749A">
        <w:rPr>
          <w:rFonts w:ascii="Times New Roman" w:hAnsi="Times New Roman" w:cs="Times New Roman"/>
        </w:rPr>
        <w:t xml:space="preserve">Sugarloaf Creek Basin (SCB) shown in red (and </w:t>
      </w:r>
      <w:r w:rsidR="00445D75">
        <w:rPr>
          <w:rFonts w:ascii="Times New Roman" w:hAnsi="Times New Roman" w:cs="Times New Roman"/>
        </w:rPr>
        <w:t>in panel a</w:t>
      </w:r>
      <w:r w:rsidR="00D7749A">
        <w:rPr>
          <w:rFonts w:ascii="Times New Roman" w:hAnsi="Times New Roman" w:cs="Times New Roman"/>
        </w:rPr>
        <w:t>)</w:t>
      </w:r>
      <w:r w:rsidR="0011291D">
        <w:rPr>
          <w:rFonts w:ascii="Times New Roman" w:hAnsi="Times New Roman" w:cs="Times New Roman"/>
        </w:rPr>
        <w:t xml:space="preserve">. </w:t>
      </w:r>
      <w:r w:rsidR="00565DB7">
        <w:rPr>
          <w:rFonts w:ascii="Times New Roman" w:hAnsi="Times New Roman" w:cs="Times New Roman"/>
        </w:rPr>
        <w:t>Base layer DEM ranges from</w:t>
      </w:r>
      <w:r w:rsidR="00D7749A">
        <w:rPr>
          <w:rFonts w:ascii="Times New Roman" w:hAnsi="Times New Roman" w:cs="Times New Roman"/>
        </w:rPr>
        <w:t xml:space="preserve"> 1480 m (black) to 3375 m (white; Data source:</w:t>
      </w:r>
      <w:r w:rsidR="00565DB7">
        <w:rPr>
          <w:rFonts w:ascii="Times New Roman" w:hAnsi="Times New Roman" w:cs="Times New Roman"/>
        </w:rPr>
        <w:t xml:space="preserve"> </w:t>
      </w:r>
      <w:r w:rsidR="0011291D" w:rsidRPr="0011291D">
        <w:rPr>
          <w:rFonts w:ascii="Times New Roman" w:hAnsi="Times New Roman" w:cs="Times New Roman"/>
        </w:rPr>
        <w:t>ASTER GDEM</w:t>
      </w:r>
      <w:r w:rsidR="00D7749A">
        <w:rPr>
          <w:rFonts w:ascii="Times New Roman" w:hAnsi="Times New Roman" w:cs="Times New Roman"/>
        </w:rPr>
        <w:t>,</w:t>
      </w:r>
      <w:r w:rsidR="0011291D" w:rsidRPr="0011291D">
        <w:rPr>
          <w:rFonts w:ascii="Times New Roman" w:hAnsi="Times New Roman" w:cs="Times New Roman"/>
        </w:rPr>
        <w:t xml:space="preserve"> a product of METI and NASA</w:t>
      </w:r>
      <w:r w:rsidR="00D7749A">
        <w:rPr>
          <w:rFonts w:ascii="Times New Roman" w:hAnsi="Times New Roman" w:cs="Times New Roman"/>
        </w:rPr>
        <w:t>)</w:t>
      </w:r>
      <w:r w:rsidR="0011291D" w:rsidRPr="0011291D">
        <w:rPr>
          <w:rFonts w:ascii="Times New Roman" w:hAnsi="Times New Roman" w:cs="Times New Roman"/>
        </w:rPr>
        <w:t>.</w:t>
      </w:r>
      <w:r w:rsidR="00880806">
        <w:rPr>
          <w:rFonts w:ascii="Times New Roman" w:hAnsi="Times New Roman" w:cs="Times New Roman"/>
        </w:rPr>
        <w:t xml:space="preserve"> </w:t>
      </w:r>
      <w:commentRangeStart w:id="10"/>
      <w:r w:rsidR="00880806">
        <w:rPr>
          <w:rFonts w:ascii="Times New Roman" w:hAnsi="Times New Roman" w:cs="Times New Roman"/>
        </w:rPr>
        <w:t>Overlapping fire perimeters</w:t>
      </w:r>
      <w:r w:rsidR="008B2E36">
        <w:rPr>
          <w:rFonts w:ascii="Times New Roman" w:hAnsi="Times New Roman" w:cs="Times New Roman"/>
        </w:rPr>
        <w:t xml:space="preserve"> since 1973 shown in transparent red</w:t>
      </w:r>
      <w:commentRangeEnd w:id="10"/>
      <w:r w:rsidR="00A2379D">
        <w:rPr>
          <w:rStyle w:val="CommentReference"/>
          <w:i w:val="0"/>
          <w:iCs w:val="0"/>
          <w:color w:val="auto"/>
        </w:rPr>
        <w:commentReference w:id="10"/>
      </w:r>
      <w:r w:rsidR="008B2E36">
        <w:rPr>
          <w:rFonts w:ascii="Times New Roman" w:hAnsi="Times New Roman" w:cs="Times New Roman"/>
        </w:rPr>
        <w:t xml:space="preserve">. </w:t>
      </w:r>
      <w:r w:rsidR="00D7749A">
        <w:rPr>
          <w:rFonts w:ascii="Times New Roman" w:hAnsi="Times New Roman" w:cs="Times New Roman"/>
        </w:rPr>
        <w:t xml:space="preserve">Inset </w:t>
      </w:r>
      <w:r w:rsidR="00445D75">
        <w:rPr>
          <w:rFonts w:ascii="Times New Roman" w:hAnsi="Times New Roman" w:cs="Times New Roman"/>
        </w:rPr>
        <w:t>(b)</w:t>
      </w:r>
      <w:r w:rsidR="00D7749A">
        <w:rPr>
          <w:rFonts w:ascii="Times New Roman" w:hAnsi="Times New Roman" w:cs="Times New Roman"/>
        </w:rPr>
        <w:t xml:space="preserve"> shows composite of overlapping fires from 1973-2003, with colors indicating number of times burned</w:t>
      </w:r>
      <w:r w:rsidR="00445D75">
        <w:rPr>
          <w:rFonts w:ascii="Times New Roman" w:hAnsi="Times New Roman" w:cs="Times New Roman"/>
        </w:rPr>
        <w:t>, over the extent represented by the 1973 aerial imagery</w:t>
      </w:r>
      <w:r w:rsidR="00D7749A">
        <w:rPr>
          <w:rFonts w:ascii="Times New Roman" w:hAnsi="Times New Roman" w:cs="Times New Roman"/>
        </w:rPr>
        <w:t>.</w:t>
      </w:r>
      <w:r w:rsidR="008B2E36">
        <w:rPr>
          <w:rFonts w:ascii="Times New Roman" w:hAnsi="Times New Roman" w:cs="Times New Roman"/>
        </w:rPr>
        <w:t xml:space="preserve"> Points in main figure indicate main vegetation (forestry) plots, a subset of which (blue) were re-sampled in 2017.</w:t>
      </w:r>
    </w:p>
    <w:p w14:paraId="4729CBE1" w14:textId="77777777" w:rsidR="002A3BE4" w:rsidRDefault="002A3BE4" w:rsidP="00D72422">
      <w:pPr>
        <w:spacing w:line="480" w:lineRule="auto"/>
        <w:ind w:firstLine="720"/>
        <w:rPr>
          <w:rFonts w:ascii="Times New Roman" w:hAnsi="Times New Roman" w:cs="Times New Roman"/>
        </w:rPr>
      </w:pPr>
    </w:p>
    <w:p w14:paraId="343E3869" w14:textId="28D8A799" w:rsidR="0091423C" w:rsidRDefault="00DA51AD" w:rsidP="00572C84">
      <w:pPr>
        <w:spacing w:line="480" w:lineRule="auto"/>
        <w:ind w:firstLine="720"/>
        <w:rPr>
          <w:rFonts w:ascii="Times New Roman" w:hAnsi="Times New Roman" w:cs="Times New Roman"/>
        </w:rPr>
      </w:pPr>
      <w:r>
        <w:rPr>
          <w:rFonts w:ascii="Times New Roman" w:hAnsi="Times New Roman" w:cs="Times New Roman"/>
        </w:rPr>
        <w:t xml:space="preserve">Differences in water balance between SCB and ICB may contribute to differences in how near-natural fire regimes have </w:t>
      </w:r>
      <w:proofErr w:type="gramStart"/>
      <w:r>
        <w:rPr>
          <w:rFonts w:ascii="Times New Roman" w:hAnsi="Times New Roman" w:cs="Times New Roman"/>
        </w:rPr>
        <w:t>impacted</w:t>
      </w:r>
      <w:proofErr w:type="gramEnd"/>
      <w:r>
        <w:rPr>
          <w:rFonts w:ascii="Times New Roman" w:hAnsi="Times New Roman" w:cs="Times New Roman"/>
        </w:rPr>
        <w:t xml:space="preserve"> these two Sierra Nevada watersheds. </w:t>
      </w:r>
      <w:r w:rsidR="008819DA">
        <w:rPr>
          <w:rFonts w:ascii="Times New Roman" w:hAnsi="Times New Roman" w:cs="Times New Roman"/>
        </w:rPr>
        <w:t>I</w:t>
      </w:r>
      <w:r w:rsidR="006F3E50">
        <w:rPr>
          <w:rFonts w:ascii="Times New Roman" w:hAnsi="Times New Roman" w:cs="Times New Roman"/>
        </w:rPr>
        <w:t>CB is slightly lower in elevation (</w:t>
      </w:r>
      <w:r w:rsidR="0083369C">
        <w:rPr>
          <w:rFonts w:ascii="Times New Roman" w:hAnsi="Times New Roman" w:cs="Times New Roman"/>
        </w:rPr>
        <w:t>1800-3</w:t>
      </w:r>
      <w:r w:rsidR="00FF2588">
        <w:rPr>
          <w:rFonts w:ascii="Times New Roman" w:hAnsi="Times New Roman" w:cs="Times New Roman"/>
        </w:rPr>
        <w:t>5</w:t>
      </w:r>
      <w:r w:rsidR="0083369C">
        <w:rPr>
          <w:rFonts w:ascii="Times New Roman" w:hAnsi="Times New Roman" w:cs="Times New Roman"/>
        </w:rPr>
        <w:t xml:space="preserve">00 </w:t>
      </w:r>
      <w:r w:rsidR="006F3E50">
        <w:rPr>
          <w:rFonts w:ascii="Times New Roman" w:hAnsi="Times New Roman" w:cs="Times New Roman"/>
        </w:rPr>
        <w:t>m</w:t>
      </w:r>
      <w:r w:rsidR="0046184A">
        <w:rPr>
          <w:rFonts w:ascii="Times New Roman" w:hAnsi="Times New Roman" w:cs="Times New Roman"/>
        </w:rPr>
        <w:t>, mean = 2500 m</w:t>
      </w:r>
      <w:r w:rsidR="006F3E50">
        <w:rPr>
          <w:rFonts w:ascii="Times New Roman" w:hAnsi="Times New Roman" w:cs="Times New Roman"/>
        </w:rPr>
        <w:t>) than SCB (</w:t>
      </w:r>
      <w:r w:rsidR="0083369C" w:rsidRPr="00EF599F">
        <w:rPr>
          <w:rFonts w:ascii="Times New Roman" w:hAnsi="Times New Roman" w:cs="Times New Roman"/>
        </w:rPr>
        <w:t>2000 – 3</w:t>
      </w:r>
      <w:r w:rsidR="00211AF2">
        <w:rPr>
          <w:rFonts w:ascii="Times New Roman" w:hAnsi="Times New Roman" w:cs="Times New Roman"/>
        </w:rPr>
        <w:t>5</w:t>
      </w:r>
      <w:r w:rsidR="0083369C" w:rsidRPr="00EF599F">
        <w:rPr>
          <w:rFonts w:ascii="Times New Roman" w:hAnsi="Times New Roman" w:cs="Times New Roman"/>
        </w:rPr>
        <w:t>00 m</w:t>
      </w:r>
      <w:r w:rsidR="0046184A">
        <w:rPr>
          <w:rFonts w:ascii="Times New Roman" w:hAnsi="Times New Roman" w:cs="Times New Roman"/>
        </w:rPr>
        <w:t>, mean = 2700 m</w:t>
      </w:r>
      <w:r w:rsidR="006F3E50">
        <w:rPr>
          <w:rFonts w:ascii="Times New Roman" w:hAnsi="Times New Roman" w:cs="Times New Roman"/>
        </w:rPr>
        <w:t xml:space="preserve">), </w:t>
      </w:r>
      <w:commentRangeStart w:id="11"/>
      <w:commentRangeStart w:id="12"/>
      <w:commentRangeStart w:id="13"/>
      <w:r w:rsidR="006F3E50">
        <w:rPr>
          <w:rFonts w:ascii="Times New Roman" w:hAnsi="Times New Roman" w:cs="Times New Roman"/>
        </w:rPr>
        <w:t>but has similar vegetation</w:t>
      </w:r>
      <w:commentRangeEnd w:id="11"/>
      <w:r w:rsidR="0083369C">
        <w:rPr>
          <w:rStyle w:val="CommentReference"/>
        </w:rPr>
        <w:commentReference w:id="11"/>
      </w:r>
      <w:commentRangeEnd w:id="12"/>
      <w:r w:rsidR="00B66F8D">
        <w:rPr>
          <w:rStyle w:val="CommentReference"/>
        </w:rPr>
        <w:commentReference w:id="12"/>
      </w:r>
      <w:commentRangeEnd w:id="13"/>
      <w:r w:rsidR="00DA15F9">
        <w:rPr>
          <w:rStyle w:val="CommentReference"/>
        </w:rPr>
        <w:commentReference w:id="13"/>
      </w:r>
      <w:r w:rsidR="00113F59">
        <w:rPr>
          <w:rFonts w:ascii="Times New Roman" w:hAnsi="Times New Roman" w:cs="Times New Roman"/>
        </w:rPr>
        <w:t xml:space="preserve"> </w:t>
      </w:r>
      <w:r w:rsidR="00113F59">
        <w:rPr>
          <w:rFonts w:ascii="Times New Roman" w:hAnsi="Times New Roman" w:cs="Times New Roman"/>
        </w:rPr>
        <w:fldChar w:fldCharType="begin"/>
      </w:r>
      <w:r w:rsidR="00113F59">
        <w:rPr>
          <w:rFonts w:ascii="Times New Roman" w:hAnsi="Times New Roman" w:cs="Times New Roman"/>
        </w:rPr>
        <w:instrText xml:space="preserve"> ADDIN EN.CITE &lt;EndNote&gt;&lt;Cite&gt;&lt;Author&gt;Collins&lt;/Author&gt;&lt;Year&gt;2016&lt;/Year&gt;&lt;RecNum&gt;3272&lt;/RecNum&gt;&lt;DisplayText&gt;(Collins et al. 2016)&lt;/DisplayText&gt;&lt;record&gt;&lt;rec-number&gt;3272&lt;/rec-number&gt;&lt;foreign-keys&gt;&lt;key app="EN" db-id="w0ppaavf8t2zvwe9f0oxa5rcervz0wedp050" timestamp="1474926941"&gt;3272&lt;/key&gt;&lt;/foreign-keys&gt;&lt;ref-type name="Journal Article"&gt;17&lt;/ref-type&gt;&lt;contributors&gt;&lt;authors&gt;&lt;author&gt;Collins, Brandon M.&lt;/author&gt;&lt;author&gt;Lydersen, Jamie M.&lt;/author&gt;&lt;author&gt;Fry, Danny L.&lt;/author&gt;&lt;author&gt;Wilkin, Katherine&lt;/author&gt;&lt;author&gt;Moody, Tadashi&lt;/author&gt;&lt;author&gt;Stephens, Scott L.&lt;/author&gt;&lt;/authors&gt;&lt;/contributors&gt;&lt;titles&gt;&lt;title&gt;Variability in vegetation and surface fuels across mixed-conifer-dominated landscapes with over 40 years of natural fire&lt;/title&gt;&lt;secondary-title&gt;Forest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Management&lt;/abbr-3&gt;&lt;/periodical&gt;&lt;pages&gt;74-83&lt;/pages&gt;&lt;volume&gt;381&lt;/volume&gt;&lt;keywords&gt;&lt;keyword&gt;Heterogeneity&lt;/keyword&gt;&lt;keyword&gt;Forest restoration&lt;/keyword&gt;&lt;keyword&gt;Fire regime&lt;/keyword&gt;&lt;keyword&gt;Managed fire&lt;/keyword&gt;&lt;keyword&gt;Reference conditions&lt;/keyword&gt;&lt;/keywords&gt;&lt;dates&gt;&lt;year&gt;2016&lt;/year&gt;&lt;pub-dates&gt;&lt;date&gt;12/1/&lt;/date&gt;&lt;/pub-dates&gt;&lt;/dates&gt;&lt;isbn&gt;0378-1127&lt;/isbn&gt;&lt;urls&gt;&lt;related-urls&gt;&lt;url&gt;http://www.sciencedirect.com/science/article/pii/S0378112716305485&lt;/url&gt;&lt;/related-urls&gt;&lt;/urls&gt;&lt;electronic-resource-num&gt;http://dx.doi.org/10.1016/j.foreco.2016.09.010&lt;/electronic-resource-num&gt;&lt;research-notes&gt;Read 16 10/21/16&amp;#xD;Abstract only, skimmed.&amp;#xD;&amp;#xD;Just a paper describing fuels across the Illilouette and Sugarloaf basins following plot remeasurements in early 2010s.&lt;/research-notes&gt;&lt;/record&gt;&lt;/Cite&gt;&lt;/EndNote&gt;</w:instrText>
      </w:r>
      <w:r w:rsidR="00113F59">
        <w:rPr>
          <w:rFonts w:ascii="Times New Roman" w:hAnsi="Times New Roman" w:cs="Times New Roman"/>
        </w:rPr>
        <w:fldChar w:fldCharType="separate"/>
      </w:r>
      <w:r w:rsidR="00113F59">
        <w:rPr>
          <w:rFonts w:ascii="Times New Roman" w:hAnsi="Times New Roman" w:cs="Times New Roman"/>
          <w:noProof/>
        </w:rPr>
        <w:t>(Collins et al. 2016)</w:t>
      </w:r>
      <w:r w:rsidR="00113F59">
        <w:rPr>
          <w:rFonts w:ascii="Times New Roman" w:hAnsi="Times New Roman" w:cs="Times New Roman"/>
        </w:rPr>
        <w:fldChar w:fldCharType="end"/>
      </w:r>
      <w:r w:rsidR="006F3E50">
        <w:rPr>
          <w:rFonts w:ascii="Times New Roman" w:hAnsi="Times New Roman" w:cs="Times New Roman"/>
        </w:rPr>
        <w:t xml:space="preserve">. </w:t>
      </w:r>
      <w:r w:rsidR="0020307F">
        <w:rPr>
          <w:rFonts w:ascii="Times New Roman" w:hAnsi="Times New Roman" w:cs="Times New Roman"/>
          <w:color w:val="000000" w:themeColor="text1"/>
        </w:rPr>
        <w:t xml:space="preserve">We installed </w:t>
      </w:r>
      <w:r w:rsidR="0083369C">
        <w:rPr>
          <w:rFonts w:ascii="Times New Roman" w:hAnsi="Times New Roman" w:cs="Times New Roman"/>
          <w:color w:val="000000" w:themeColor="text1"/>
        </w:rPr>
        <w:t>temporary weather stations</w:t>
      </w:r>
      <w:r w:rsidR="0020307F">
        <w:rPr>
          <w:rFonts w:ascii="Times New Roman" w:hAnsi="Times New Roman" w:cs="Times New Roman"/>
          <w:color w:val="000000" w:themeColor="text1"/>
        </w:rPr>
        <w:t xml:space="preserve"> (detailed below)</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at elevations of </w:t>
      </w:r>
      <w:r w:rsidR="008F70C3" w:rsidRPr="00EF599F">
        <w:rPr>
          <w:rFonts w:ascii="Times New Roman" w:hAnsi="Times New Roman" w:cs="Times New Roman"/>
          <w:color w:val="000000" w:themeColor="text1"/>
        </w:rPr>
        <w:t>2100 m</w:t>
      </w:r>
      <w:r w:rsidR="008F70C3">
        <w:rPr>
          <w:rFonts w:ascii="Times New Roman" w:hAnsi="Times New Roman" w:cs="Times New Roman"/>
          <w:color w:val="000000" w:themeColor="text1"/>
        </w:rPr>
        <w:t xml:space="preserve">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ICB</w:t>
      </w:r>
      <w:r w:rsidR="008F70C3" w:rsidRPr="00EF599F">
        <w:rPr>
          <w:rFonts w:ascii="Times New Roman" w:hAnsi="Times New Roman" w:cs="Times New Roman"/>
          <w:color w:val="000000" w:themeColor="text1"/>
        </w:rPr>
        <w:t xml:space="preserve"> and </w:t>
      </w:r>
      <w:r w:rsidR="008F70C3">
        <w:rPr>
          <w:rFonts w:ascii="Times New Roman" w:hAnsi="Times New Roman" w:cs="Times New Roman"/>
          <w:color w:val="000000" w:themeColor="text1"/>
        </w:rPr>
        <w:t xml:space="preserve">2400 m </w:t>
      </w:r>
      <w:r w:rsidR="000B604F">
        <w:rPr>
          <w:rFonts w:ascii="Times New Roman" w:hAnsi="Times New Roman" w:cs="Times New Roman"/>
          <w:color w:val="000000" w:themeColor="text1"/>
        </w:rPr>
        <w:t xml:space="preserve">in </w:t>
      </w:r>
      <w:r w:rsidR="008F70C3">
        <w:rPr>
          <w:rFonts w:ascii="Times New Roman" w:hAnsi="Times New Roman" w:cs="Times New Roman"/>
          <w:color w:val="000000" w:themeColor="text1"/>
        </w:rPr>
        <w:t>SCB</w:t>
      </w:r>
      <w:r w:rsidR="0020307F">
        <w:rPr>
          <w:rFonts w:ascii="Times New Roman" w:hAnsi="Times New Roman" w:cs="Times New Roman"/>
          <w:color w:val="000000" w:themeColor="text1"/>
        </w:rPr>
        <w:t>, which showed similar</w:t>
      </w:r>
      <w:r w:rsidR="00E60DFD">
        <w:rPr>
          <w:rFonts w:ascii="Times New Roman" w:hAnsi="Times New Roman" w:cs="Times New Roman"/>
          <w:color w:val="000000" w:themeColor="text1"/>
        </w:rPr>
        <w:t xml:space="preserve"> temperatures</w:t>
      </w:r>
      <w:r w:rsidR="0020307F">
        <w:rPr>
          <w:rFonts w:ascii="Times New Roman" w:hAnsi="Times New Roman" w:cs="Times New Roman"/>
          <w:color w:val="000000" w:themeColor="text1"/>
        </w:rPr>
        <w:t xml:space="preserve"> </w:t>
      </w:r>
      <w:r w:rsidR="000B604F">
        <w:rPr>
          <w:rFonts w:ascii="Times New Roman" w:hAnsi="Times New Roman" w:cs="Times New Roman"/>
          <w:color w:val="000000" w:themeColor="text1"/>
        </w:rPr>
        <w:lastRenderedPageBreak/>
        <w:t>(</w:t>
      </w:r>
      <w:commentRangeStart w:id="14"/>
      <w:r w:rsidR="0020307F">
        <w:rPr>
          <w:rFonts w:ascii="Times New Roman" w:hAnsi="Times New Roman" w:cs="Times New Roman"/>
          <w:color w:val="000000" w:themeColor="text1"/>
        </w:rPr>
        <w:t>Figure B</w:t>
      </w:r>
      <w:r w:rsidR="00307415">
        <w:rPr>
          <w:rFonts w:ascii="Times New Roman" w:hAnsi="Times New Roman" w:cs="Times New Roman"/>
          <w:color w:val="000000" w:themeColor="text1"/>
        </w:rPr>
        <w:t>3</w:t>
      </w:r>
      <w:commentRangeEnd w:id="14"/>
      <w:r w:rsidR="0026128C">
        <w:rPr>
          <w:rStyle w:val="CommentReference"/>
        </w:rPr>
        <w:commentReference w:id="14"/>
      </w:r>
      <w:r w:rsidR="0083369C">
        <w:rPr>
          <w:rFonts w:ascii="Times New Roman" w:hAnsi="Times New Roman" w:cs="Times New Roman"/>
          <w:color w:val="000000" w:themeColor="text1"/>
        </w:rPr>
        <w:t>)</w:t>
      </w:r>
      <w:r w:rsidR="0020307F">
        <w:rPr>
          <w:rFonts w:ascii="Times New Roman" w:hAnsi="Times New Roman" w:cs="Times New Roman"/>
          <w:color w:val="000000" w:themeColor="text1"/>
        </w:rPr>
        <w:t xml:space="preserve">, </w:t>
      </w:r>
      <w:r>
        <w:rPr>
          <w:rFonts w:ascii="Times New Roman" w:hAnsi="Times New Roman" w:cs="Times New Roman"/>
          <w:color w:val="000000" w:themeColor="text1"/>
        </w:rPr>
        <w:t>but</w:t>
      </w:r>
      <w:r w:rsidR="0020307F">
        <w:rPr>
          <w:rFonts w:ascii="Times New Roman" w:hAnsi="Times New Roman" w:cs="Times New Roman"/>
          <w:color w:val="000000" w:themeColor="text1"/>
        </w:rPr>
        <w:t xml:space="preserve"> greater precipitation (</w:t>
      </w:r>
      <w:commentRangeStart w:id="15"/>
      <w:r w:rsidR="0020307F">
        <w:rPr>
          <w:rFonts w:ascii="Times New Roman" w:hAnsi="Times New Roman" w:cs="Times New Roman"/>
          <w:color w:val="000000" w:themeColor="text1"/>
        </w:rPr>
        <w:t>Table B2</w:t>
      </w:r>
      <w:commentRangeEnd w:id="15"/>
      <w:r w:rsidR="0026128C">
        <w:rPr>
          <w:rStyle w:val="CommentReference"/>
        </w:rPr>
        <w:commentReference w:id="15"/>
      </w:r>
      <w:r w:rsidR="0020307F">
        <w:rPr>
          <w:rFonts w:ascii="Times New Roman" w:hAnsi="Times New Roman" w:cs="Times New Roman"/>
          <w:color w:val="000000" w:themeColor="text1"/>
        </w:rPr>
        <w:t>)</w:t>
      </w:r>
      <w:r w:rsidR="00A2379D" w:rsidRPr="00A2379D">
        <w:rPr>
          <w:rFonts w:ascii="Times New Roman" w:hAnsi="Times New Roman" w:cs="Times New Roman"/>
          <w:color w:val="000000" w:themeColor="text1"/>
        </w:rPr>
        <w:t xml:space="preserve"> </w:t>
      </w:r>
      <w:r w:rsidR="00A2379D">
        <w:rPr>
          <w:rFonts w:ascii="Times New Roman" w:hAnsi="Times New Roman" w:cs="Times New Roman"/>
          <w:color w:val="000000" w:themeColor="text1"/>
        </w:rPr>
        <w:t>at ICB</w:t>
      </w:r>
      <w:r w:rsidR="0020307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 xml:space="preserve">for </w:t>
      </w:r>
      <w:r w:rsidR="0020307F">
        <w:rPr>
          <w:rFonts w:ascii="Times New Roman" w:hAnsi="Times New Roman" w:cs="Times New Roman"/>
          <w:color w:val="000000" w:themeColor="text1"/>
        </w:rPr>
        <w:t xml:space="preserve">the duration of our </w:t>
      </w:r>
      <w:r>
        <w:rPr>
          <w:rFonts w:ascii="Times New Roman" w:hAnsi="Times New Roman" w:cs="Times New Roman"/>
          <w:color w:val="000000" w:themeColor="text1"/>
        </w:rPr>
        <w:t>field data collection (2016-2018)</w:t>
      </w:r>
      <w:r w:rsidR="0083369C">
        <w:rPr>
          <w:rFonts w:ascii="Times New Roman" w:hAnsi="Times New Roman" w:cs="Times New Roman"/>
          <w:color w:val="000000" w:themeColor="text1"/>
        </w:rPr>
        <w:t xml:space="preserve">. </w:t>
      </w:r>
      <w:r w:rsidR="00140558" w:rsidRPr="00EF599F">
        <w:rPr>
          <w:rFonts w:ascii="Times New Roman" w:hAnsi="Times New Roman" w:cs="Times New Roman"/>
        </w:rPr>
        <w:t xml:space="preserve">Annual precipitation in </w:t>
      </w:r>
      <w:r w:rsidR="00B56F43">
        <w:rPr>
          <w:rFonts w:ascii="Times New Roman" w:hAnsi="Times New Roman" w:cs="Times New Roman"/>
        </w:rPr>
        <w:t>SCB</w:t>
      </w:r>
      <w:r w:rsidR="00140558" w:rsidRPr="00EF599F">
        <w:rPr>
          <w:rFonts w:ascii="Times New Roman" w:hAnsi="Times New Roman" w:cs="Times New Roman"/>
        </w:rPr>
        <w:t xml:space="preserve"> </w:t>
      </w:r>
      <w:proofErr w:type="gramStart"/>
      <w:r w:rsidR="00140558" w:rsidRPr="00EF599F">
        <w:rPr>
          <w:rFonts w:ascii="Times New Roman" w:hAnsi="Times New Roman" w:cs="Times New Roman"/>
        </w:rPr>
        <w:t>has not been measured</w:t>
      </w:r>
      <w:proofErr w:type="gramEnd"/>
      <w:r w:rsidR="008E6BFC" w:rsidRPr="00EF599F">
        <w:rPr>
          <w:rFonts w:ascii="Times New Roman" w:hAnsi="Times New Roman" w:cs="Times New Roman"/>
        </w:rPr>
        <w:t xml:space="preserve"> </w:t>
      </w:r>
      <w:r w:rsidR="00601857">
        <w:rPr>
          <w:rFonts w:ascii="Times New Roman" w:hAnsi="Times New Roman" w:cs="Times New Roman"/>
        </w:rPr>
        <w:t xml:space="preserve">in the </w:t>
      </w:r>
      <w:r w:rsidR="008E6BFC" w:rsidRPr="00EF599F">
        <w:rPr>
          <w:rFonts w:ascii="Times New Roman" w:hAnsi="Times New Roman" w:cs="Times New Roman"/>
        </w:rPr>
        <w:t>long term</w:t>
      </w:r>
      <w:r w:rsidR="00140558" w:rsidRPr="00EF599F">
        <w:rPr>
          <w:rFonts w:ascii="Times New Roman" w:hAnsi="Times New Roman" w:cs="Times New Roman"/>
        </w:rPr>
        <w:t xml:space="preserve">; </w:t>
      </w:r>
      <w:r w:rsidR="00601857">
        <w:rPr>
          <w:rFonts w:ascii="Times New Roman" w:hAnsi="Times New Roman" w:cs="Times New Roman"/>
        </w:rPr>
        <w:t xml:space="preserve">with </w:t>
      </w:r>
      <w:r w:rsidR="00140558" w:rsidRPr="00EF599F">
        <w:rPr>
          <w:rFonts w:ascii="Times New Roman" w:hAnsi="Times New Roman" w:cs="Times New Roman"/>
        </w:rPr>
        <w:t xml:space="preserve">the nearest precipitation gage (Cedar Grove) </w:t>
      </w:r>
      <w:r w:rsidR="00601857" w:rsidRPr="00EF599F">
        <w:rPr>
          <w:rFonts w:ascii="Times New Roman" w:hAnsi="Times New Roman" w:cs="Times New Roman"/>
        </w:rPr>
        <w:t>operat</w:t>
      </w:r>
      <w:r w:rsidR="00601857">
        <w:rPr>
          <w:rFonts w:ascii="Times New Roman" w:hAnsi="Times New Roman" w:cs="Times New Roman"/>
        </w:rPr>
        <w:t>ing</w:t>
      </w:r>
      <w:r w:rsidR="00601857" w:rsidRPr="00EF599F">
        <w:rPr>
          <w:rFonts w:ascii="Times New Roman" w:hAnsi="Times New Roman" w:cs="Times New Roman"/>
        </w:rPr>
        <w:t xml:space="preserve"> </w:t>
      </w:r>
      <w:r w:rsidR="00140558" w:rsidRPr="00EF599F">
        <w:rPr>
          <w:rFonts w:ascii="Times New Roman" w:hAnsi="Times New Roman" w:cs="Times New Roman"/>
        </w:rPr>
        <w:t xml:space="preserve">only in summer months. A sense of the </w:t>
      </w:r>
      <w:r w:rsidR="008E6BFC" w:rsidRPr="00EF599F">
        <w:rPr>
          <w:rFonts w:ascii="Times New Roman" w:hAnsi="Times New Roman" w:cs="Times New Roman"/>
        </w:rPr>
        <w:t>long</w:t>
      </w:r>
      <w:r w:rsidR="00D72422" w:rsidRPr="00EF599F">
        <w:rPr>
          <w:rFonts w:ascii="Times New Roman" w:hAnsi="Times New Roman" w:cs="Times New Roman"/>
        </w:rPr>
        <w:t>-</w:t>
      </w:r>
      <w:r w:rsidR="008E6BFC" w:rsidRPr="00EF599F">
        <w:rPr>
          <w:rFonts w:ascii="Times New Roman" w:hAnsi="Times New Roman" w:cs="Times New Roman"/>
        </w:rPr>
        <w:t xml:space="preserve">term </w:t>
      </w:r>
      <w:r w:rsidR="00140558" w:rsidRPr="00EF599F">
        <w:rPr>
          <w:rFonts w:ascii="Times New Roman" w:hAnsi="Times New Roman" w:cs="Times New Roman"/>
        </w:rPr>
        <w:t xml:space="preserve">water balance of the basin, however, </w:t>
      </w:r>
      <w:proofErr w:type="gramStart"/>
      <w:r w:rsidR="00140558" w:rsidRPr="00EF599F">
        <w:rPr>
          <w:rFonts w:ascii="Times New Roman" w:hAnsi="Times New Roman" w:cs="Times New Roman"/>
        </w:rPr>
        <w:t>can be gained</w:t>
      </w:r>
      <w:proofErr w:type="gramEnd"/>
      <w:r w:rsidR="00140558" w:rsidRPr="00EF599F">
        <w:rPr>
          <w:rFonts w:ascii="Times New Roman" w:hAnsi="Times New Roman" w:cs="Times New Roman"/>
        </w:rPr>
        <w:t xml:space="preserve"> from streamflow measured in the South Fork Kings River downstream of the confluence of Sugarloaf Creek with this river. Two gages were operational on the South Fork Kings River</w:t>
      </w:r>
      <w:r w:rsidR="003A1AD9">
        <w:rPr>
          <w:rFonts w:ascii="Times New Roman" w:hAnsi="Times New Roman" w:cs="Times New Roman"/>
        </w:rPr>
        <w:t xml:space="preserve"> through the late 1950s</w:t>
      </w:r>
      <w:r w:rsidR="003F5D51">
        <w:rPr>
          <w:rFonts w:ascii="Times New Roman" w:hAnsi="Times New Roman" w:cs="Times New Roman"/>
        </w:rPr>
        <w:t xml:space="preserve">, and two gages </w:t>
      </w:r>
      <w:r w:rsidR="00113F59">
        <w:rPr>
          <w:rFonts w:ascii="Times New Roman" w:hAnsi="Times New Roman" w:cs="Times New Roman"/>
        </w:rPr>
        <w:t xml:space="preserve">on the Merced River </w:t>
      </w:r>
      <w:r w:rsidR="003F5D51">
        <w:rPr>
          <w:rFonts w:ascii="Times New Roman" w:hAnsi="Times New Roman" w:cs="Times New Roman"/>
        </w:rPr>
        <w:t>are located downstream of where flow from ICB enters the Merced River</w:t>
      </w:r>
      <w:ins w:id="16" w:author="Gabrielle" w:date="2019-06-06T15:53:00Z">
        <w:r w:rsidR="001141EE">
          <w:rPr>
            <w:rFonts w:ascii="Times New Roman" w:hAnsi="Times New Roman" w:cs="Times New Roman"/>
          </w:rPr>
          <w:t xml:space="preserve"> (although they measure flow draining slightly smaller areas than the Kings River gages</w:t>
        </w:r>
      </w:ins>
      <w:del w:id="17" w:author="Gabrielle" w:date="2019-06-06T15:49:00Z">
        <w:r w:rsidR="003F5D51" w:rsidDel="00A2379D">
          <w:rPr>
            <w:rFonts w:ascii="Times New Roman" w:hAnsi="Times New Roman" w:cs="Times New Roman"/>
          </w:rPr>
          <w:delText>, encompassing similar</w:delText>
        </w:r>
        <w:r w:rsidR="00113F59" w:rsidDel="00A2379D">
          <w:rPr>
            <w:rFonts w:ascii="Times New Roman" w:hAnsi="Times New Roman" w:cs="Times New Roman"/>
          </w:rPr>
          <w:delText xml:space="preserve"> though smaller</w:delText>
        </w:r>
        <w:r w:rsidR="003F5D51" w:rsidDel="00A2379D">
          <w:rPr>
            <w:rFonts w:ascii="Times New Roman" w:hAnsi="Times New Roman" w:cs="Times New Roman"/>
          </w:rPr>
          <w:delText xml:space="preserve"> areas as the Kings River</w:delText>
        </w:r>
      </w:del>
      <w:del w:id="18" w:author="Gabrielle" w:date="2019-06-06T15:53:00Z">
        <w:r w:rsidR="003A1AD9" w:rsidDel="001141EE">
          <w:rPr>
            <w:rFonts w:ascii="Times New Roman" w:hAnsi="Times New Roman" w:cs="Times New Roman"/>
          </w:rPr>
          <w:delText xml:space="preserve"> (</w:delText>
        </w:r>
      </w:del>
      <w:ins w:id="19" w:author="Gabrielle" w:date="2019-06-06T15:53:00Z">
        <w:r w:rsidR="001141EE">
          <w:rPr>
            <w:rFonts w:ascii="Times New Roman" w:hAnsi="Times New Roman" w:cs="Times New Roman"/>
          </w:rPr>
          <w:t xml:space="preserve">; </w:t>
        </w:r>
      </w:ins>
      <w:r w:rsidR="003A1AD9">
        <w:rPr>
          <w:rFonts w:ascii="Times New Roman" w:hAnsi="Times New Roman" w:cs="Times New Roman"/>
        </w:rPr>
        <w:t>Table A</w:t>
      </w:r>
      <w:r w:rsidR="00113F59">
        <w:rPr>
          <w:rFonts w:ascii="Times New Roman" w:hAnsi="Times New Roman" w:cs="Times New Roman"/>
        </w:rPr>
        <w:t>2</w:t>
      </w:r>
      <w:r w:rsidR="003A1AD9">
        <w:rPr>
          <w:rFonts w:ascii="Times New Roman" w:hAnsi="Times New Roman" w:cs="Times New Roman"/>
        </w:rPr>
        <w:t xml:space="preserve">). </w:t>
      </w:r>
      <w:r w:rsidR="003F5D51">
        <w:rPr>
          <w:rFonts w:ascii="Times New Roman" w:hAnsi="Times New Roman" w:cs="Times New Roman"/>
        </w:rPr>
        <w:t xml:space="preserve">Specific discharge </w:t>
      </w:r>
      <w:r w:rsidR="00EE7C12">
        <w:rPr>
          <w:rFonts w:ascii="Times New Roman" w:hAnsi="Times New Roman" w:cs="Times New Roman"/>
        </w:rPr>
        <w:t xml:space="preserve">(total streamflow divided by watershed area) </w:t>
      </w:r>
      <w:r w:rsidR="003F5D51">
        <w:rPr>
          <w:rFonts w:ascii="Times New Roman" w:hAnsi="Times New Roman" w:cs="Times New Roman"/>
        </w:rPr>
        <w:t xml:space="preserve">measured at or downstream of ICB is </w:t>
      </w:r>
      <w:r w:rsidR="00335FA9">
        <w:rPr>
          <w:rFonts w:ascii="Times New Roman" w:hAnsi="Times New Roman" w:cs="Times New Roman"/>
        </w:rPr>
        <w:t xml:space="preserve">greater </w:t>
      </w:r>
      <w:r w:rsidR="0083369C">
        <w:rPr>
          <w:rFonts w:ascii="Times New Roman" w:hAnsi="Times New Roman" w:cs="Times New Roman"/>
        </w:rPr>
        <w:t>(0.65-0.9 m/</w:t>
      </w:r>
      <w:proofErr w:type="spellStart"/>
      <w:r w:rsidR="0083369C">
        <w:rPr>
          <w:rFonts w:ascii="Times New Roman" w:hAnsi="Times New Roman" w:cs="Times New Roman"/>
        </w:rPr>
        <w:t>yr</w:t>
      </w:r>
      <w:proofErr w:type="spellEnd"/>
      <w:r w:rsidR="0083369C">
        <w:rPr>
          <w:rFonts w:ascii="Times New Roman" w:hAnsi="Times New Roman" w:cs="Times New Roman"/>
        </w:rPr>
        <w:t xml:space="preserve">) </w:t>
      </w:r>
      <w:r w:rsidR="00335FA9">
        <w:rPr>
          <w:rFonts w:ascii="Times New Roman" w:hAnsi="Times New Roman" w:cs="Times New Roman"/>
        </w:rPr>
        <w:t>than th</w:t>
      </w:r>
      <w:r w:rsidR="00A2379D">
        <w:rPr>
          <w:rFonts w:ascii="Times New Roman" w:hAnsi="Times New Roman" w:cs="Times New Roman"/>
        </w:rPr>
        <w:t>at</w:t>
      </w:r>
      <w:r w:rsidR="008B2E36">
        <w:rPr>
          <w:rFonts w:ascii="Times New Roman" w:hAnsi="Times New Roman" w:cs="Times New Roman"/>
        </w:rPr>
        <w:t xml:space="preserve"> measured </w:t>
      </w:r>
      <w:r w:rsidR="00F52ADD">
        <w:rPr>
          <w:rFonts w:ascii="Times New Roman" w:hAnsi="Times New Roman" w:cs="Times New Roman"/>
        </w:rPr>
        <w:t>downstream of</w:t>
      </w:r>
      <w:r w:rsidR="008B2E36">
        <w:rPr>
          <w:rFonts w:ascii="Times New Roman" w:hAnsi="Times New Roman" w:cs="Times New Roman"/>
        </w:rPr>
        <w:t xml:space="preserve"> SCB</w:t>
      </w:r>
      <w:r w:rsidR="0083369C">
        <w:rPr>
          <w:rFonts w:ascii="Times New Roman" w:hAnsi="Times New Roman" w:cs="Times New Roman"/>
        </w:rPr>
        <w:t xml:space="preserve"> (0.48-0.55 m/</w:t>
      </w:r>
      <w:proofErr w:type="spellStart"/>
      <w:r w:rsidR="0083369C">
        <w:rPr>
          <w:rFonts w:ascii="Times New Roman" w:hAnsi="Times New Roman" w:cs="Times New Roman"/>
        </w:rPr>
        <w:t>yr</w:t>
      </w:r>
      <w:proofErr w:type="spellEnd"/>
      <w:r>
        <w:rPr>
          <w:rFonts w:ascii="Times New Roman" w:hAnsi="Times New Roman" w:cs="Times New Roman"/>
        </w:rPr>
        <w:t>; Table A2</w:t>
      </w:r>
      <w:r w:rsidR="0083369C">
        <w:rPr>
          <w:rFonts w:ascii="Times New Roman" w:hAnsi="Times New Roman" w:cs="Times New Roman"/>
        </w:rPr>
        <w:t>)</w:t>
      </w:r>
      <w:r w:rsidR="00635DC0">
        <w:rPr>
          <w:rFonts w:ascii="Times New Roman" w:hAnsi="Times New Roman" w:cs="Times New Roman"/>
        </w:rPr>
        <w:t>, suggesting that the region containing SCB is more water-limited</w:t>
      </w:r>
      <w:r>
        <w:rPr>
          <w:rFonts w:ascii="Times New Roman" w:hAnsi="Times New Roman" w:cs="Times New Roman"/>
        </w:rPr>
        <w:t>.</w:t>
      </w:r>
      <w:r w:rsidR="001141EE">
        <w:rPr>
          <w:rFonts w:ascii="Times New Roman" w:hAnsi="Times New Roman" w:cs="Times New Roman"/>
        </w:rPr>
        <w:t xml:space="preserve"> </w:t>
      </w:r>
    </w:p>
    <w:p w14:paraId="6CAFD9C5" w14:textId="77777777" w:rsidR="00601857" w:rsidRPr="00513297" w:rsidRDefault="00601857" w:rsidP="00572C84">
      <w:pPr>
        <w:spacing w:line="480" w:lineRule="auto"/>
        <w:ind w:firstLine="720"/>
        <w:rPr>
          <w:rFonts w:ascii="Times New Roman" w:hAnsi="Times New Roman" w:cs="Times New Roman"/>
        </w:rPr>
      </w:pPr>
    </w:p>
    <w:p w14:paraId="47C1EBA8" w14:textId="7B02BEA8" w:rsidR="008E6BFC" w:rsidRPr="00EF599F" w:rsidRDefault="008E6BFC"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 xml:space="preserve">Vegetation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 xml:space="preserve">over </w:t>
      </w:r>
      <w:r w:rsidR="0091423C" w:rsidRPr="00EF599F">
        <w:rPr>
          <w:rFonts w:ascii="Times New Roman" w:hAnsi="Times New Roman" w:cs="Times New Roman"/>
          <w:color w:val="000000" w:themeColor="text1"/>
        </w:rPr>
        <w:t>c</w:t>
      </w:r>
      <w:r w:rsidRPr="00EF599F">
        <w:rPr>
          <w:rFonts w:ascii="Times New Roman" w:hAnsi="Times New Roman" w:cs="Times New Roman"/>
          <w:color w:val="000000" w:themeColor="text1"/>
        </w:rPr>
        <w:t>hange</w:t>
      </w:r>
    </w:p>
    <w:p w14:paraId="757A6425" w14:textId="7169C8BC" w:rsidR="008E6BFC" w:rsidRPr="00EF599F" w:rsidRDefault="008E6BFC" w:rsidP="008E6BFC">
      <w:pPr>
        <w:spacing w:line="480" w:lineRule="auto"/>
        <w:rPr>
          <w:rFonts w:ascii="Times New Roman" w:hAnsi="Times New Roman" w:cs="Times New Roman"/>
        </w:rPr>
      </w:pPr>
      <w:r w:rsidRPr="00EF599F">
        <w:rPr>
          <w:rFonts w:ascii="Times New Roman" w:hAnsi="Times New Roman" w:cs="Times New Roman"/>
        </w:rPr>
        <w:tab/>
        <w:t xml:space="preserve">To compute the change in vegetation cover in SCB since </w:t>
      </w:r>
      <w:r w:rsidR="00A44A40">
        <w:rPr>
          <w:rFonts w:ascii="Times New Roman" w:hAnsi="Times New Roman" w:cs="Times New Roman"/>
        </w:rPr>
        <w:t>the first large fire in 1973</w:t>
      </w:r>
      <w:r w:rsidR="009D439C">
        <w:rPr>
          <w:rFonts w:ascii="Times New Roman" w:hAnsi="Times New Roman" w:cs="Times New Roman"/>
        </w:rPr>
        <w:t xml:space="preserve"> (Question 1)</w:t>
      </w:r>
      <w:r w:rsidR="00AE7110" w:rsidRPr="00EF599F">
        <w:rPr>
          <w:rFonts w:ascii="Times New Roman" w:hAnsi="Times New Roman" w:cs="Times New Roman"/>
        </w:rPr>
        <w:t>,</w:t>
      </w:r>
      <w:r w:rsidRPr="00EF599F">
        <w:rPr>
          <w:rFonts w:ascii="Times New Roman" w:hAnsi="Times New Roman" w:cs="Times New Roman"/>
        </w:rPr>
        <w:t xml:space="preserve"> we classified aerial photographs into granite</w:t>
      </w:r>
      <w:r w:rsidR="00601857">
        <w:rPr>
          <w:rFonts w:ascii="Times New Roman" w:hAnsi="Times New Roman" w:cs="Times New Roman"/>
        </w:rPr>
        <w:t xml:space="preserve"> (exposed rock)</w:t>
      </w:r>
      <w:r w:rsidRPr="00EF599F">
        <w:rPr>
          <w:rFonts w:ascii="Times New Roman" w:hAnsi="Times New Roman" w:cs="Times New Roman"/>
        </w:rPr>
        <w:t>, water, sparse meadows, dense meadows, conifer forest</w:t>
      </w:r>
      <w:r w:rsidR="00C423A8">
        <w:rPr>
          <w:rFonts w:ascii="Times New Roman" w:hAnsi="Times New Roman" w:cs="Times New Roman"/>
        </w:rPr>
        <w:t>,</w:t>
      </w:r>
      <w:r w:rsidRPr="00EF599F">
        <w:rPr>
          <w:rFonts w:ascii="Times New Roman" w:hAnsi="Times New Roman" w:cs="Times New Roman"/>
        </w:rPr>
        <w:t xml:space="preserve"> and </w:t>
      </w:r>
      <w:proofErr w:type="spellStart"/>
      <w:r w:rsidRPr="00EF599F">
        <w:rPr>
          <w:rFonts w:ascii="Times New Roman" w:hAnsi="Times New Roman" w:cs="Times New Roman"/>
        </w:rPr>
        <w:t>shrublands</w:t>
      </w:r>
      <w:proofErr w:type="spellEnd"/>
      <w:r w:rsidRPr="00EF599F">
        <w:rPr>
          <w:rFonts w:ascii="Times New Roman" w:hAnsi="Times New Roman" w:cs="Times New Roman"/>
        </w:rPr>
        <w:t xml:space="preserve">, following the methods used by </w:t>
      </w:r>
      <w:r w:rsidRPr="00EF599F">
        <w:rPr>
          <w:rFonts w:ascii="Times New Roman" w:hAnsi="Times New Roman" w:cs="Times New Roman"/>
          <w:noProof/>
        </w:rPr>
        <w:t>Boisramé et al.</w:t>
      </w:r>
      <w:r w:rsidR="00A44A40">
        <w:rPr>
          <w:rFonts w:ascii="Times New Roman" w:hAnsi="Times New Roman" w:cs="Times New Roman"/>
          <w:noProof/>
        </w:rPr>
        <w:t xml:space="preserve"> </w:t>
      </w:r>
      <w:r w:rsidR="00836C0E">
        <w:rPr>
          <w:rFonts w:ascii="Times New Roman" w:hAnsi="Times New Roman" w:cs="Times New Roman"/>
          <w:noProof/>
        </w:rPr>
        <w:fldChar w:fldCharType="begin"/>
      </w:r>
      <w:r w:rsidR="00836C0E">
        <w:rPr>
          <w:rFonts w:ascii="Times New Roman" w:hAnsi="Times New Roman" w:cs="Times New Roman"/>
          <w:noProof/>
        </w:rPr>
        <w:instrText xml:space="preserve"> ADDIN EN.CITE &lt;EndNote&gt;&lt;Cite ExcludeAuth="1"&gt;&lt;Author&gt;Boisramé&lt;/Author&gt;&lt;Year&gt;2017&lt;/Year&gt;&lt;RecNum&gt;3563&lt;/RecNum&gt;&lt;DisplayText&gt;(2017b)&lt;/DisplayText&gt;&lt;record&gt;&lt;rec-number&gt;3563&lt;/rec-number&gt;&lt;foreign-keys&gt;&lt;key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836C0E">
        <w:rPr>
          <w:rFonts w:ascii="Times New Roman" w:hAnsi="Times New Roman" w:cs="Times New Roman"/>
          <w:noProof/>
        </w:rPr>
        <w:fldChar w:fldCharType="separate"/>
      </w:r>
      <w:r w:rsidR="00836C0E">
        <w:rPr>
          <w:rFonts w:ascii="Times New Roman" w:hAnsi="Times New Roman" w:cs="Times New Roman"/>
          <w:noProof/>
        </w:rPr>
        <w:t>(2017b)</w:t>
      </w:r>
      <w:r w:rsidR="00836C0E">
        <w:rPr>
          <w:rFonts w:ascii="Times New Roman" w:hAnsi="Times New Roman" w:cs="Times New Roman"/>
          <w:noProof/>
        </w:rPr>
        <w:fldChar w:fldCharType="end"/>
      </w:r>
      <w:r w:rsidRPr="00EF599F">
        <w:rPr>
          <w:rFonts w:ascii="Times New Roman" w:hAnsi="Times New Roman" w:cs="Times New Roman"/>
        </w:rPr>
        <w:t xml:space="preserve">.  We obtained the earliest set of aerial photographs available for the region from Sequoia Kings Canyon National Park.  These </w:t>
      </w:r>
      <w:ins w:id="20" w:author="Gabrielle" w:date="2019-06-06T21:09:00Z">
        <w:r w:rsidR="009A7145">
          <w:rPr>
            <w:rFonts w:ascii="Times New Roman" w:hAnsi="Times New Roman" w:cs="Times New Roman"/>
          </w:rPr>
          <w:t xml:space="preserve">black and white photos </w:t>
        </w:r>
      </w:ins>
      <w:proofErr w:type="gramStart"/>
      <w:r w:rsidRPr="00EF599F">
        <w:rPr>
          <w:rFonts w:ascii="Times New Roman" w:hAnsi="Times New Roman" w:cs="Times New Roman"/>
        </w:rPr>
        <w:t>were dated</w:t>
      </w:r>
      <w:proofErr w:type="gramEnd"/>
      <w:r w:rsidRPr="00EF599F">
        <w:rPr>
          <w:rFonts w:ascii="Times New Roman" w:hAnsi="Times New Roman" w:cs="Times New Roman"/>
        </w:rPr>
        <w:t xml:space="preserve"> to 1973, prior to the first fires occurring in SCB</w:t>
      </w:r>
      <w:r w:rsidR="003F19D7">
        <w:rPr>
          <w:rFonts w:ascii="Times New Roman" w:hAnsi="Times New Roman" w:cs="Times New Roman"/>
        </w:rPr>
        <w:t>, scanned at 600 dpi</w:t>
      </w:r>
      <w:r w:rsidR="00C838CC">
        <w:rPr>
          <w:rFonts w:ascii="Times New Roman" w:hAnsi="Times New Roman" w:cs="Times New Roman"/>
        </w:rPr>
        <w:t>, and covered 10,120 ha (81%) of the 12,500-ha watershed (Figure 1)</w:t>
      </w:r>
      <w:r w:rsidRPr="00EF599F">
        <w:rPr>
          <w:rFonts w:ascii="Times New Roman" w:hAnsi="Times New Roman" w:cs="Times New Roman"/>
        </w:rPr>
        <w:t xml:space="preserve">. Contemporary cover </w:t>
      </w:r>
      <w:proofErr w:type="gramStart"/>
      <w:r w:rsidRPr="00EF599F">
        <w:rPr>
          <w:rFonts w:ascii="Times New Roman" w:hAnsi="Times New Roman" w:cs="Times New Roman"/>
        </w:rPr>
        <w:t xml:space="preserve">was represented by </w:t>
      </w:r>
      <w:ins w:id="21" w:author="Gabrielle" w:date="2019-06-06T21:08:00Z">
        <w:r w:rsidR="009A7145">
          <w:rPr>
            <w:rFonts w:ascii="Times New Roman" w:hAnsi="Times New Roman" w:cs="Times New Roman"/>
          </w:rPr>
          <w:t xml:space="preserve">color imagery from </w:t>
        </w:r>
      </w:ins>
      <w:r w:rsidRPr="00EF599F">
        <w:rPr>
          <w:rFonts w:ascii="Times New Roman" w:hAnsi="Times New Roman" w:cs="Times New Roman"/>
        </w:rPr>
        <w:t>the 2014 National Agriculture Imagery Program</w:t>
      </w:r>
      <w:r w:rsidR="00C838CC">
        <w:rPr>
          <w:rFonts w:ascii="Times New Roman" w:hAnsi="Times New Roman" w:cs="Times New Roman"/>
        </w:rPr>
        <w:t>, and clipped to the same extent as the 1973 imagery</w:t>
      </w:r>
      <w:proofErr w:type="gramEnd"/>
      <w:r w:rsidRPr="00EF599F">
        <w:rPr>
          <w:rFonts w:ascii="Times New Roman" w:hAnsi="Times New Roman" w:cs="Times New Roman"/>
        </w:rPr>
        <w:t xml:space="preserve">. The 1973 images were </w:t>
      </w:r>
      <w:proofErr w:type="spellStart"/>
      <w:r w:rsidRPr="00EF599F">
        <w:rPr>
          <w:rFonts w:ascii="Times New Roman" w:hAnsi="Times New Roman" w:cs="Times New Roman"/>
        </w:rPr>
        <w:t>orthorectified</w:t>
      </w:r>
      <w:proofErr w:type="spellEnd"/>
      <w:r w:rsidRPr="00EF599F">
        <w:rPr>
          <w:rFonts w:ascii="Times New Roman" w:hAnsi="Times New Roman" w:cs="Times New Roman"/>
        </w:rPr>
        <w:t xml:space="preserve"> using ERDAS IMAGINE software, using approximately</w:t>
      </w:r>
      <w:r w:rsidR="003F19D7">
        <w:rPr>
          <w:rFonts w:ascii="Times New Roman" w:hAnsi="Times New Roman" w:cs="Times New Roman"/>
        </w:rPr>
        <w:t xml:space="preserve"> 15-20</w:t>
      </w:r>
      <w:r w:rsidRPr="00EF599F">
        <w:rPr>
          <w:rFonts w:ascii="Times New Roman" w:hAnsi="Times New Roman" w:cs="Times New Roman"/>
        </w:rPr>
        <w:t xml:space="preserve"> control points</w:t>
      </w:r>
      <w:r w:rsidR="003F19D7">
        <w:rPr>
          <w:rFonts w:ascii="Times New Roman" w:hAnsi="Times New Roman" w:cs="Times New Roman"/>
        </w:rPr>
        <w:t xml:space="preserve"> per image</w:t>
      </w:r>
      <w:r w:rsidRPr="00EF599F">
        <w:rPr>
          <w:rFonts w:ascii="Times New Roman" w:hAnsi="Times New Roman" w:cs="Times New Roman"/>
        </w:rPr>
        <w:t xml:space="preserve">. </w:t>
      </w:r>
      <w:commentRangeStart w:id="22"/>
      <w:r w:rsidR="00AB1E60">
        <w:rPr>
          <w:rFonts w:ascii="Times New Roman" w:hAnsi="Times New Roman" w:cs="Times New Roman"/>
        </w:rPr>
        <w:t>We used the</w:t>
      </w:r>
      <w:r w:rsidRPr="00EF599F">
        <w:rPr>
          <w:rFonts w:ascii="Times New Roman" w:hAnsi="Times New Roman" w:cs="Times New Roman"/>
        </w:rPr>
        <w:t xml:space="preserve">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object-oriented software package</w:t>
      </w:r>
      <w:r w:rsidR="00AB1E60">
        <w:rPr>
          <w:rFonts w:ascii="Times New Roman" w:hAnsi="Times New Roman" w:cs="Times New Roman"/>
        </w:rPr>
        <w:t xml:space="preserve"> (produced by Trimble, www.ecognition.com)</w:t>
      </w:r>
      <w:r w:rsidRPr="00EF599F">
        <w:rPr>
          <w:rFonts w:ascii="Times New Roman" w:hAnsi="Times New Roman" w:cs="Times New Roman"/>
        </w:rPr>
        <w:t xml:space="preserve"> to classify the images</w:t>
      </w:r>
      <w:r w:rsidR="00AB1E60">
        <w:rPr>
          <w:rFonts w:ascii="Times New Roman" w:hAnsi="Times New Roman" w:cs="Times New Roman"/>
        </w:rPr>
        <w:t xml:space="preserve"> into objects of </w:t>
      </w:r>
      <w:r w:rsidR="00AB1E60">
        <w:rPr>
          <w:rFonts w:ascii="Times New Roman" w:hAnsi="Times New Roman" w:cs="Times New Roman"/>
        </w:rPr>
        <w:lastRenderedPageBreak/>
        <w:t xml:space="preserve">similar color band values, texture and shape </w:t>
      </w:r>
      <w:r w:rsidR="00AB1E60">
        <w:rPr>
          <w:rFonts w:ascii="Times New Roman" w:hAnsi="Times New Roman" w:cs="Times New Roman"/>
        </w:rPr>
        <w:fldChar w:fldCharType="begin"/>
      </w:r>
      <w:r w:rsidR="00AB1E60">
        <w:rPr>
          <w:rFonts w:ascii="Times New Roman" w:hAnsi="Times New Roman" w:cs="Times New Roman"/>
        </w:rPr>
        <w:instrText xml:space="preserve"> ADDIN EN.CITE &lt;EndNote&gt;&lt;Cite&gt;&lt;Author&gt;Blaschke&lt;/Author&gt;&lt;Year&gt;2014&lt;/Year&gt;&lt;RecNum&gt;3734&lt;/RecNum&gt;&lt;DisplayText&gt;(Blaschke et al. 2014)&lt;/DisplayText&gt;&lt;record&gt;&lt;rec-number&gt;3734&lt;/rec-number&gt;&lt;foreign-keys&gt;&lt;key app="EN" db-id="w0ppaavf8t2zvwe9f0oxa5rcervz0wedp050" timestamp="1552585070"&gt;3734&lt;/key&gt;&lt;/foreign-keys&gt;&lt;ref-type name="Journal Article"&gt;17&lt;/ref-type&gt;&lt;contributors&gt;&lt;authors&gt;&lt;author&gt;Blaschke, Thomas&lt;/author&gt;&lt;author&gt;Hay, Geoffrey J&lt;/author&gt;&lt;author&gt;Kelly, Maggi&lt;/author&gt;&lt;author&gt;Lang, Stefan&lt;/author&gt;&lt;author&gt;Hofmann, Peter&lt;/author&gt;&lt;author&gt;Addink, Elisabeth&lt;/author&gt;&lt;author&gt;Feitosa, Raul Queiroz&lt;/author&gt;&lt;author&gt;Van der Meer, Freek&lt;/author&gt;&lt;author&gt;Van der Werff, Harald&lt;/author&gt;&lt;author&gt;Van Coillie, Frieke %J ISPRS journal of photogrammetry&lt;/author&gt;&lt;author&gt;remote sensing&lt;/author&gt;&lt;/authors&gt;&lt;/contributors&gt;&lt;titles&gt;&lt;title&gt;Geographic object-based image analysis–towards a new paradigm&lt;/title&gt;&lt;/titles&gt;&lt;pages&gt;180-191&lt;/pages&gt;&lt;volume&gt;87&lt;/volume&gt;&lt;dates&gt;&lt;year&gt;2014&lt;/year&gt;&lt;/dates&gt;&lt;isbn&gt;0924-2716&lt;/isbn&gt;&lt;urls&gt;&lt;/urls&gt;&lt;/record&gt;&lt;/Cite&gt;&lt;/EndNote&gt;</w:instrText>
      </w:r>
      <w:r w:rsidR="00AB1E60">
        <w:rPr>
          <w:rFonts w:ascii="Times New Roman" w:hAnsi="Times New Roman" w:cs="Times New Roman"/>
        </w:rPr>
        <w:fldChar w:fldCharType="separate"/>
      </w:r>
      <w:r w:rsidR="00AB1E60">
        <w:rPr>
          <w:rFonts w:ascii="Times New Roman" w:hAnsi="Times New Roman" w:cs="Times New Roman"/>
          <w:noProof/>
        </w:rPr>
        <w:t>(Blaschke et al. 2014)</w:t>
      </w:r>
      <w:r w:rsidR="00AB1E60">
        <w:rPr>
          <w:rFonts w:ascii="Times New Roman" w:hAnsi="Times New Roman" w:cs="Times New Roman"/>
        </w:rPr>
        <w:fldChar w:fldCharType="end"/>
      </w:r>
      <w:r w:rsidRPr="00EF599F">
        <w:rPr>
          <w:rFonts w:ascii="Times New Roman" w:hAnsi="Times New Roman" w:cs="Times New Roman"/>
        </w:rPr>
        <w:t xml:space="preserve">. </w:t>
      </w:r>
      <w:commentRangeEnd w:id="22"/>
      <w:r w:rsidR="009A7145">
        <w:rPr>
          <w:rStyle w:val="CommentReference"/>
        </w:rPr>
        <w:commentReference w:id="22"/>
      </w:r>
      <w:r w:rsidR="00AB1E60">
        <w:rPr>
          <w:rFonts w:ascii="Times New Roman" w:hAnsi="Times New Roman" w:cs="Times New Roman"/>
        </w:rPr>
        <w:t xml:space="preserve">Our supervised classification approach produced objects in the following categories: mixed-conifer forest, shrub, sparse meadow, dense meadow, rock and open water. </w:t>
      </w:r>
      <w:r w:rsidRPr="00EF599F">
        <w:rPr>
          <w:rFonts w:ascii="Times New Roman" w:hAnsi="Times New Roman" w:cs="Times New Roman"/>
        </w:rPr>
        <w:t>Following classification, the 1973 images (representing approximately</w:t>
      </w:r>
      <w:r w:rsidR="003F19D7">
        <w:rPr>
          <w:rFonts w:ascii="Times New Roman" w:hAnsi="Times New Roman" w:cs="Times New Roman"/>
        </w:rPr>
        <w:t xml:space="preserve"> 16.7 km</w:t>
      </w:r>
      <w:r w:rsidR="003F19D7">
        <w:rPr>
          <w:rFonts w:ascii="Times New Roman" w:hAnsi="Times New Roman" w:cs="Times New Roman"/>
          <w:vertAlign w:val="superscript"/>
        </w:rPr>
        <w:t>2</w:t>
      </w:r>
      <w:r w:rsidRPr="00EF599F">
        <w:rPr>
          <w:rFonts w:ascii="Times New Roman" w:hAnsi="Times New Roman" w:cs="Times New Roman"/>
        </w:rPr>
        <w:t xml:space="preserve"> each) </w:t>
      </w:r>
      <w:proofErr w:type="gramStart"/>
      <w:r w:rsidRPr="00EF599F">
        <w:rPr>
          <w:rFonts w:ascii="Times New Roman" w:hAnsi="Times New Roman" w:cs="Times New Roman"/>
        </w:rPr>
        <w:t>were mosaicked</w:t>
      </w:r>
      <w:proofErr w:type="gramEnd"/>
      <w:r w:rsidRPr="00EF599F">
        <w:rPr>
          <w:rFonts w:ascii="Times New Roman" w:hAnsi="Times New Roman" w:cs="Times New Roman"/>
        </w:rPr>
        <w:t xml:space="preserve"> together in ArcGIS, as were the 2014 images (representing approximately </w:t>
      </w:r>
      <w:r w:rsidR="00AB1E60" w:rsidRPr="00AB1E60">
        <w:rPr>
          <w:rFonts w:ascii="Times New Roman" w:hAnsi="Times New Roman" w:cs="Times New Roman"/>
        </w:rPr>
        <w:t>39 km</w:t>
      </w:r>
      <w:r w:rsidR="00AB1E60" w:rsidRPr="00AB1E60">
        <w:rPr>
          <w:rFonts w:ascii="Times New Roman" w:hAnsi="Times New Roman" w:cs="Times New Roman"/>
          <w:vertAlign w:val="superscript"/>
        </w:rPr>
        <w:t>2</w:t>
      </w:r>
      <w:r w:rsidRPr="00EF599F">
        <w:rPr>
          <w:rFonts w:ascii="Times New Roman" w:hAnsi="Times New Roman" w:cs="Times New Roman"/>
        </w:rPr>
        <w:t xml:space="preserve"> each). </w:t>
      </w:r>
    </w:p>
    <w:p w14:paraId="7360D0A8" w14:textId="1A55D870" w:rsidR="008E6BFC" w:rsidRPr="00EF599F" w:rsidRDefault="008E6BFC" w:rsidP="008E6BFC">
      <w:pPr>
        <w:spacing w:line="480" w:lineRule="auto"/>
        <w:ind w:firstLine="720"/>
        <w:rPr>
          <w:rFonts w:ascii="Times New Roman" w:hAnsi="Times New Roman" w:cs="Times New Roman"/>
        </w:rPr>
      </w:pPr>
      <w:r w:rsidRPr="00EF599F">
        <w:rPr>
          <w:rFonts w:ascii="Times New Roman" w:hAnsi="Times New Roman" w:cs="Times New Roman"/>
        </w:rPr>
        <w:t xml:space="preserve">During post-processing, the vector-object layers produced by </w:t>
      </w:r>
      <w:proofErr w:type="spellStart"/>
      <w:r w:rsidRPr="00EF599F">
        <w:rPr>
          <w:rFonts w:ascii="Times New Roman" w:hAnsi="Times New Roman" w:cs="Times New Roman"/>
        </w:rPr>
        <w:t>eCognition</w:t>
      </w:r>
      <w:proofErr w:type="spellEnd"/>
      <w:r w:rsidRPr="00EF599F">
        <w:rPr>
          <w:rFonts w:ascii="Times New Roman" w:hAnsi="Times New Roman" w:cs="Times New Roman"/>
        </w:rPr>
        <w:t xml:space="preserve"> </w:t>
      </w:r>
      <w:proofErr w:type="gramStart"/>
      <w:r w:rsidRPr="00EF599F">
        <w:rPr>
          <w:rFonts w:ascii="Times New Roman" w:hAnsi="Times New Roman" w:cs="Times New Roman"/>
        </w:rPr>
        <w:t>were converted</w:t>
      </w:r>
      <w:proofErr w:type="gramEnd"/>
      <w:r w:rsidRPr="00EF599F">
        <w:rPr>
          <w:rFonts w:ascii="Times New Roman" w:hAnsi="Times New Roman" w:cs="Times New Roman"/>
        </w:rPr>
        <w:t xml:space="preserve"> to raster layers in ArcGIS, with a 40 m pixel resolution, ensuring alignment of the 1973 and 2014 </w:t>
      </w:r>
      <w:proofErr w:type="spellStart"/>
      <w:r w:rsidRPr="00EF599F">
        <w:rPr>
          <w:rFonts w:ascii="Times New Roman" w:hAnsi="Times New Roman" w:cs="Times New Roman"/>
        </w:rPr>
        <w:t>rasters</w:t>
      </w:r>
      <w:proofErr w:type="spellEnd"/>
      <w:r w:rsidRPr="00EF599F">
        <w:rPr>
          <w:rFonts w:ascii="Times New Roman" w:hAnsi="Times New Roman" w:cs="Times New Roman"/>
        </w:rPr>
        <w:t xml:space="preserve"> to enable a change detection analysis. Because the rasterization process created single isolated pixels of a given class </w:t>
      </w:r>
      <w:r w:rsidR="00DA51AD">
        <w:rPr>
          <w:rFonts w:ascii="Times New Roman" w:hAnsi="Times New Roman" w:cs="Times New Roman"/>
        </w:rPr>
        <w:t xml:space="preserve">derived </w:t>
      </w:r>
      <w:r w:rsidRPr="00EF599F">
        <w:rPr>
          <w:rFonts w:ascii="Times New Roman" w:hAnsi="Times New Roman" w:cs="Times New Roman"/>
        </w:rPr>
        <w:t xml:space="preserve">from polygon slivers, we smoothed the resulting raster surface using the </w:t>
      </w:r>
      <w:r w:rsidRPr="00EF599F">
        <w:rPr>
          <w:rFonts w:ascii="Times New Roman" w:hAnsi="Times New Roman" w:cs="Times New Roman"/>
          <w:i/>
        </w:rPr>
        <w:t>adjacent</w:t>
      </w:r>
      <w:r w:rsidRPr="00EF599F">
        <w:rPr>
          <w:rFonts w:ascii="Times New Roman" w:hAnsi="Times New Roman" w:cs="Times New Roman"/>
        </w:rPr>
        <w:t xml:space="preserve"> function in the R library </w:t>
      </w:r>
      <w:r w:rsidRPr="00EF599F">
        <w:rPr>
          <w:rFonts w:ascii="Times New Roman" w:hAnsi="Times New Roman" w:cs="Times New Roman"/>
          <w:i/>
        </w:rPr>
        <w:t>raster</w:t>
      </w:r>
      <w:r w:rsidRPr="00EF599F">
        <w:rPr>
          <w:rFonts w:ascii="Times New Roman" w:hAnsi="Times New Roman" w:cs="Times New Roman"/>
        </w:rPr>
        <w:t xml:space="preserve"> </w:t>
      </w:r>
      <w:r w:rsidRPr="00EF599F">
        <w:rPr>
          <w:rFonts w:ascii="Times New Roman" w:hAnsi="Times New Roman" w:cs="Times New Roman"/>
          <w:noProof/>
        </w:rPr>
        <w:t>(</w:t>
      </w:r>
      <w:r w:rsidR="00FF633D" w:rsidRPr="00EF599F">
        <w:rPr>
          <w:rFonts w:ascii="Times New Roman" w:hAnsi="Times New Roman" w:cs="Times New Roman"/>
          <w:noProof/>
        </w:rPr>
        <w:t>Hijmans and van Etten 2014</w:t>
      </w:r>
      <w:r w:rsidRPr="00EF599F">
        <w:rPr>
          <w:rFonts w:ascii="Times New Roman" w:hAnsi="Times New Roman" w:cs="Times New Roman"/>
          <w:noProof/>
        </w:rPr>
        <w:t>)</w:t>
      </w:r>
      <w:r w:rsidRPr="00EF599F">
        <w:rPr>
          <w:rFonts w:ascii="Times New Roman" w:hAnsi="Times New Roman" w:cs="Times New Roman"/>
        </w:rPr>
        <w:t xml:space="preserve">. We removed isolated pixels surrounded by other vegetation in the four cardinal directions, changing the pixel in question to the most common vegetation type surrounding it. </w:t>
      </w:r>
    </w:p>
    <w:p w14:paraId="1ADAEDE6" w14:textId="60750773" w:rsidR="009D439C" w:rsidRDefault="008E6BFC" w:rsidP="00AF2984">
      <w:pPr>
        <w:spacing w:line="480" w:lineRule="auto"/>
        <w:ind w:firstLine="720"/>
        <w:rPr>
          <w:rFonts w:ascii="Times New Roman" w:hAnsi="Times New Roman" w:cs="Times New Roman"/>
        </w:rPr>
      </w:pPr>
      <w:r w:rsidRPr="00EF599F">
        <w:rPr>
          <w:rFonts w:ascii="Times New Roman" w:hAnsi="Times New Roman" w:cs="Times New Roman"/>
        </w:rPr>
        <w:t xml:space="preserve">We </w:t>
      </w:r>
      <w:del w:id="23" w:author="Gabrielle Boisrame" w:date="2019-06-07T10:39:00Z">
        <w:r w:rsidRPr="00EF599F" w:rsidDel="00E03C78">
          <w:rPr>
            <w:rFonts w:ascii="Times New Roman" w:hAnsi="Times New Roman" w:cs="Times New Roman"/>
          </w:rPr>
          <w:delText xml:space="preserve">analyzed </w:delText>
        </w:r>
      </w:del>
      <w:ins w:id="24" w:author="Gabrielle Boisrame" w:date="2019-06-07T10:39:00Z">
        <w:r w:rsidR="00E03C78">
          <w:rPr>
            <w:rFonts w:ascii="Times New Roman" w:hAnsi="Times New Roman" w:cs="Times New Roman"/>
          </w:rPr>
          <w:t>used</w:t>
        </w:r>
        <w:r w:rsidR="00E03C78" w:rsidRPr="00EF599F">
          <w:rPr>
            <w:rFonts w:ascii="Times New Roman" w:hAnsi="Times New Roman" w:cs="Times New Roman"/>
          </w:rPr>
          <w:t xml:space="preserve"> </w:t>
        </w:r>
      </w:ins>
      <w:r w:rsidRPr="00EF599F">
        <w:rPr>
          <w:rFonts w:ascii="Times New Roman" w:hAnsi="Times New Roman" w:cs="Times New Roman"/>
        </w:rPr>
        <w:t>the spatial layers from 1973 and 2014 to determine the direction and proportionality of vegetation change in the intervening 41 years</w:t>
      </w:r>
      <w:ins w:id="25" w:author="Gabrielle Boisrame" w:date="2019-06-07T10:38:00Z">
        <w:r w:rsidR="00E03C78">
          <w:rPr>
            <w:rFonts w:ascii="Times New Roman" w:hAnsi="Times New Roman" w:cs="Times New Roman"/>
          </w:rPr>
          <w:t xml:space="preserve">. We then </w:t>
        </w:r>
      </w:ins>
      <w:ins w:id="26" w:author="Gabrielle Boisrame" w:date="2019-06-07T10:39:00Z">
        <w:r w:rsidR="00E03C78">
          <w:rPr>
            <w:rFonts w:ascii="Times New Roman" w:hAnsi="Times New Roman" w:cs="Times New Roman"/>
          </w:rPr>
          <w:t xml:space="preserve">analyzed the relationship between these changes and </w:t>
        </w:r>
      </w:ins>
      <w:del w:id="27" w:author="Gabrielle Boisrame" w:date="2019-06-07T10:40:00Z">
        <w:r w:rsidRPr="00EF599F" w:rsidDel="00E03C78">
          <w:rPr>
            <w:rFonts w:ascii="Times New Roman" w:hAnsi="Times New Roman" w:cs="Times New Roman"/>
          </w:rPr>
          <w:delText xml:space="preserve">, primarily as a function of </w:delText>
        </w:r>
      </w:del>
      <w:r w:rsidRPr="00EF599F">
        <w:rPr>
          <w:rFonts w:ascii="Times New Roman" w:hAnsi="Times New Roman" w:cs="Times New Roman"/>
        </w:rPr>
        <w:t>the number of times each pixel had burned. We overlaid the fire perimeter polygons on the two</w:t>
      </w:r>
      <w:r w:rsidR="00EE6101">
        <w:rPr>
          <w:rFonts w:ascii="Times New Roman" w:hAnsi="Times New Roman" w:cs="Times New Roman"/>
        </w:rPr>
        <w:t xml:space="preserve"> vegetation</w:t>
      </w:r>
      <w:r w:rsidRPr="00EF599F">
        <w:rPr>
          <w:rFonts w:ascii="Times New Roman" w:hAnsi="Times New Roman" w:cs="Times New Roman"/>
        </w:rPr>
        <w:t xml:space="preserve"> raster layers to extract a “times burned” attribute for each pixel. Due to subsequent chi-squared tests not converging for analyses of pixels burned 3 times (218 ha) and 4 times (15 ha), we combined these categories into a single “2-4 times burned” category, in addition to analyses conducted for once-burned pixels, unburned pixels, and the entire </w:t>
      </w:r>
      <w:ins w:id="28" w:author="Gabrielle Boisrame" w:date="2019-06-07T10:37:00Z">
        <w:r w:rsidR="00E03C78">
          <w:rPr>
            <w:rFonts w:ascii="Times New Roman" w:hAnsi="Times New Roman" w:cs="Times New Roman"/>
          </w:rPr>
          <w:t>mapped area</w:t>
        </w:r>
      </w:ins>
      <w:del w:id="29" w:author="Gabrielle Boisrame" w:date="2019-06-07T10:37:00Z">
        <w:r w:rsidRPr="00EF599F" w:rsidDel="00E03C78">
          <w:rPr>
            <w:rFonts w:ascii="Times New Roman" w:hAnsi="Times New Roman" w:cs="Times New Roman"/>
          </w:rPr>
          <w:delText>watershed</w:delText>
        </w:r>
      </w:del>
      <w:r w:rsidRPr="00EF599F">
        <w:rPr>
          <w:rFonts w:ascii="Times New Roman" w:hAnsi="Times New Roman" w:cs="Times New Roman"/>
        </w:rPr>
        <w:t xml:space="preserve">. We excluded pixels classified as granite or water from this analysis, leaving four vegetation </w:t>
      </w:r>
      <w:proofErr w:type="gramStart"/>
      <w:r w:rsidRPr="00EF599F">
        <w:rPr>
          <w:rFonts w:ascii="Times New Roman" w:hAnsi="Times New Roman" w:cs="Times New Roman"/>
        </w:rPr>
        <w:t>classes which could transition</w:t>
      </w:r>
      <w:proofErr w:type="gramEnd"/>
      <w:r w:rsidRPr="00EF599F">
        <w:rPr>
          <w:rFonts w:ascii="Times New Roman" w:hAnsi="Times New Roman" w:cs="Times New Roman"/>
        </w:rPr>
        <w:t xml:space="preserve"> from one to another: shrubs, sparse meadow, mixed conifer and dense meadow. We calculated the number of pixels that underwent each possible transition among those four categories (including pixels that remained </w:t>
      </w:r>
      <w:r w:rsidRPr="00EF599F">
        <w:rPr>
          <w:rFonts w:ascii="Times New Roman" w:hAnsi="Times New Roman" w:cs="Times New Roman"/>
        </w:rPr>
        <w:lastRenderedPageBreak/>
        <w:t>the same). Our null expectation of vegetation change was that a transition between two vegetation types was equally likely in each direction, with this transition probability estimated by summing the number of pixels in each direction of change between a given pair of vegetation types, and dividing by two. We then compared the distribution of pixels in each of the resulting sixteen potential vegetation transition classes against an expected distribution (holding the number of unchanged pixels constant) using a chi-squared test. We determined the residual proportion of expected change, compared to the null expectation, as a percentage (increase or decrease) from the null expectation for a given transition class.</w:t>
      </w:r>
      <w:r w:rsidR="00AF2984">
        <w:rPr>
          <w:rFonts w:ascii="Times New Roman" w:hAnsi="Times New Roman" w:cs="Times New Roman"/>
        </w:rPr>
        <w:t xml:space="preserve"> </w:t>
      </w:r>
    </w:p>
    <w:p w14:paraId="2B5481D7" w14:textId="5E7785B7" w:rsidR="00AF2984" w:rsidRPr="00EF599F" w:rsidRDefault="009D439C" w:rsidP="00AF2984">
      <w:pPr>
        <w:spacing w:line="480" w:lineRule="auto"/>
        <w:ind w:firstLine="720"/>
        <w:rPr>
          <w:rFonts w:ascii="Times New Roman" w:hAnsi="Times New Roman" w:cs="Times New Roman"/>
        </w:rPr>
      </w:pPr>
      <w:r>
        <w:rPr>
          <w:rFonts w:ascii="Times New Roman" w:hAnsi="Times New Roman" w:cs="Times New Roman"/>
        </w:rPr>
        <w:t>As a basis for comparing the post-fire vegetation landscapes at SCB and ICB</w:t>
      </w:r>
      <w:r w:rsidR="0074102E">
        <w:rPr>
          <w:rFonts w:ascii="Times New Roman" w:hAnsi="Times New Roman" w:cs="Times New Roman"/>
        </w:rPr>
        <w:t xml:space="preserve"> (question 4)</w:t>
      </w:r>
      <w:r w:rsidR="00AF2984">
        <w:rPr>
          <w:rFonts w:ascii="Times New Roman" w:hAnsi="Times New Roman" w:cs="Times New Roman"/>
        </w:rPr>
        <w:t>, we assessed landscape metrics</w:t>
      </w:r>
      <w:r w:rsidR="0074102E">
        <w:rPr>
          <w:rFonts w:ascii="Times New Roman" w:hAnsi="Times New Roman" w:cs="Times New Roman"/>
        </w:rPr>
        <w:t xml:space="preserve"> </w:t>
      </w:r>
      <w:r w:rsidR="00EE6101">
        <w:rPr>
          <w:rFonts w:ascii="Times New Roman" w:hAnsi="Times New Roman" w:cs="Times New Roman"/>
        </w:rPr>
        <w:t xml:space="preserve">in </w:t>
      </w:r>
      <w:r w:rsidR="0074102E">
        <w:rPr>
          <w:rFonts w:ascii="Times New Roman" w:hAnsi="Times New Roman" w:cs="Times New Roman"/>
        </w:rPr>
        <w:t>SCB</w:t>
      </w:r>
      <w:r w:rsidR="00AF2984">
        <w:rPr>
          <w:rFonts w:ascii="Times New Roman" w:hAnsi="Times New Roman" w:cs="Times New Roman"/>
        </w:rPr>
        <w:t xml:space="preserve"> to describe the heterogeneity of the landscape and spatial distribution of individual vegetation classes, in both 1973 and 2014, using FRAGSTATS </w:t>
      </w:r>
      <w:r w:rsidR="00AF2984">
        <w:rPr>
          <w:rFonts w:ascii="Times New Roman" w:hAnsi="Times New Roman" w:cs="Times New Roman"/>
        </w:rPr>
        <w:fldChar w:fldCharType="begin"/>
      </w:r>
      <w:r w:rsidR="00AF2984">
        <w:rPr>
          <w:rFonts w:ascii="Times New Roman" w:hAnsi="Times New Roman" w:cs="Times New Roman"/>
        </w:rPr>
        <w:instrText xml:space="preserve"> ADDIN EN.CITE &lt;EndNote&gt;&lt;Cite&gt;&lt;Author&gt;McGarigal&lt;/Author&gt;&lt;Year&gt;2012&lt;/Year&gt;&lt;RecNum&gt;3736&lt;/RecNum&gt;&lt;DisplayText&gt;(McGarigal et al. 2012)&lt;/DisplayText&gt;&lt;record&gt;&lt;rec-number&gt;3736&lt;/rec-number&gt;&lt;foreign-keys&gt;&lt;key app="EN" db-id="w0ppaavf8t2zvwe9f0oxa5rcervz0wedp050" timestamp="1552597798"&gt;3736&lt;/key&gt;&lt;/foreign-keys&gt;&lt;ref-type name="Journal Article"&gt;17&lt;/ref-type&gt;&lt;contributors&gt;&lt;authors&gt;&lt;author&gt;McGarigal, Kevin&lt;/author&gt;&lt;author&gt;Cushman, Sam A&lt;/author&gt;&lt;author&gt;Ene, Eduard %J Computer software program produced by the authors at the University of Massachusetts, Amherst. Available at the following web site: http://www. umass. edu/landeco/research/fragstats/fragstats. html&lt;/author&gt;&lt;/authors&gt;&lt;/contributors&gt;&lt;titles&gt;&lt;title&gt;FRAGSTATS v4: spatial pattern analysis program for categorical and continuous maps&lt;/title&gt;&lt;/titles&gt;&lt;dates&gt;&lt;year&gt;2012&lt;/year&gt;&lt;/dates&gt;&lt;urls&gt;&lt;/urls&gt;&lt;/record&gt;&lt;/Cite&gt;&lt;/EndNote&gt;</w:instrText>
      </w:r>
      <w:r w:rsidR="00AF2984">
        <w:rPr>
          <w:rFonts w:ascii="Times New Roman" w:hAnsi="Times New Roman" w:cs="Times New Roman"/>
        </w:rPr>
        <w:fldChar w:fldCharType="separate"/>
      </w:r>
      <w:r w:rsidR="00AF2984">
        <w:rPr>
          <w:rFonts w:ascii="Times New Roman" w:hAnsi="Times New Roman" w:cs="Times New Roman"/>
          <w:noProof/>
        </w:rPr>
        <w:t>(McGarigal et al. 2012)</w:t>
      </w:r>
      <w:r w:rsidR="00AF2984">
        <w:rPr>
          <w:rFonts w:ascii="Times New Roman" w:hAnsi="Times New Roman" w:cs="Times New Roman"/>
        </w:rPr>
        <w:fldChar w:fldCharType="end"/>
      </w:r>
      <w:r w:rsidR="0074102E">
        <w:rPr>
          <w:rFonts w:ascii="Times New Roman" w:hAnsi="Times New Roman" w:cs="Times New Roman"/>
        </w:rPr>
        <w:t xml:space="preserve">, and compared these to values calculated for ICB </w:t>
      </w:r>
      <w:r w:rsidR="0074102E">
        <w:rPr>
          <w:rFonts w:ascii="Times New Roman" w:hAnsi="Times New Roman" w:cs="Times New Roman"/>
        </w:rPr>
        <w:fldChar w:fldCharType="begin"/>
      </w:r>
      <w:r w:rsidR="0074102E">
        <w:rPr>
          <w:rFonts w:ascii="Times New Roman" w:hAnsi="Times New Roman" w:cs="Times New Roman"/>
        </w:rPr>
        <w:instrText xml:space="preserve"> ADDIN EN.CITE &lt;EndNote&gt;&lt;Cite&gt;&lt;Author&gt;Boisramé&lt;/Author&gt;&lt;Year&gt;2017&lt;/Year&gt;&lt;RecNum&gt;3563&lt;/RecNum&gt;&lt;DisplayText&gt;(Boisramé et al. 2017b)&lt;/DisplayText&gt;&lt;record&gt;&lt;rec-number&gt;3563&lt;/rec-number&gt;&lt;foreign-keys&gt;&lt;key app="EN" db-id="w0ppaavf8t2zvwe9f0oxa5rcervz0wedp050" timestamp="1518474781"&gt;3563&lt;/key&gt;&lt;/foreign-keys&gt;&lt;ref-type name="Journal Article"&gt;17&lt;/ref-type&gt;&lt;contributors&gt;&lt;authors&gt;&lt;author&gt;Boisramé, Gabrielle F. S.&lt;/author&gt;&lt;author&gt;Thompson, Sally E.&lt;/author&gt;&lt;author&gt;Kelly, Maggi&lt;/author&gt;&lt;author&gt;Cavalli, Julia&lt;/author&gt;&lt;author&gt;Wilkin, Kate M.&lt;/author&gt;&lt;author&gt;Stephens, Scott L.&lt;/author&gt;&lt;/authors&gt;&lt;/contributors&gt;&lt;titles&gt;&lt;title&gt;Vegetation change during 40years of repeated managed wildfires in the Sierra Nevada, California&lt;/title&gt;&lt;secondary-title&gt;Forest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Management&lt;/abbr-3&gt;&lt;/periodical&gt;&lt;pages&gt;241-252&lt;/pages&gt;&lt;volume&gt;402&lt;/volume&gt;&lt;keywords&gt;&lt;keyword&gt;Wildfire&lt;/keyword&gt;&lt;keyword&gt;Heterogeneity&lt;/keyword&gt;&lt;keyword&gt;Landscape evolution&lt;/keyword&gt;&lt;keyword&gt;Mixed conifer&lt;/keyword&gt;&lt;keyword&gt;Yosemite&lt;/keyword&gt;&lt;keyword&gt;Landscape metrics&lt;/keyword&gt;&lt;/keywords&gt;&lt;dates&gt;&lt;year&gt;2017&lt;/year&gt;&lt;pub-dates&gt;&lt;date&gt;2017/10/15/&lt;/date&gt;&lt;/pub-dates&gt;&lt;/dates&gt;&lt;isbn&gt;0378-1127&lt;/isbn&gt;&lt;urls&gt;&lt;related-urls&gt;&lt;url&gt;http://www.sciencedirect.com/science/article/pii/S0378112717306989&lt;/url&gt;&lt;/related-urls&gt;&lt;/urls&gt;&lt;electronic-resource-num&gt;https://doi.org/10.1016/j.foreco.2017.07.034&lt;/electronic-resource-num&gt;&lt;research-notes&gt;Read 18 2/12/18&amp;#xD;Abstract only&amp;#xD;Mapping vegetation in ICB to quantify landscape heterogeneity. Change in 4 vegetation types; less forest and more shrub and grassland. Simple.&lt;/research-notes&gt;&lt;/record&gt;&lt;/Cite&gt;&lt;/EndNote&gt;</w:instrText>
      </w:r>
      <w:r w:rsidR="0074102E">
        <w:rPr>
          <w:rFonts w:ascii="Times New Roman" w:hAnsi="Times New Roman" w:cs="Times New Roman"/>
        </w:rPr>
        <w:fldChar w:fldCharType="separate"/>
      </w:r>
      <w:r w:rsidR="0074102E">
        <w:rPr>
          <w:rFonts w:ascii="Times New Roman" w:hAnsi="Times New Roman" w:cs="Times New Roman"/>
          <w:noProof/>
        </w:rPr>
        <w:t>(Boisramé et al. 2017b)</w:t>
      </w:r>
      <w:r w:rsidR="0074102E">
        <w:rPr>
          <w:rFonts w:ascii="Times New Roman" w:hAnsi="Times New Roman" w:cs="Times New Roman"/>
        </w:rPr>
        <w:fldChar w:fldCharType="end"/>
      </w:r>
      <w:r w:rsidR="00AF2984">
        <w:rPr>
          <w:rFonts w:ascii="Times New Roman" w:hAnsi="Times New Roman" w:cs="Times New Roman"/>
        </w:rPr>
        <w:t>. At the landscape level</w:t>
      </w:r>
      <w:r w:rsidR="00EE6101">
        <w:rPr>
          <w:rFonts w:ascii="Times New Roman" w:hAnsi="Times New Roman" w:cs="Times New Roman"/>
        </w:rPr>
        <w:t>,</w:t>
      </w:r>
      <w:r w:rsidR="00AF2984">
        <w:rPr>
          <w:rFonts w:ascii="Times New Roman" w:hAnsi="Times New Roman" w:cs="Times New Roman"/>
        </w:rPr>
        <w:t xml:space="preserve"> these metrics included the evenness index and the aggregation index, and at the vegetation class </w:t>
      </w:r>
      <w:proofErr w:type="gramStart"/>
      <w:r w:rsidR="00AF2984">
        <w:rPr>
          <w:rFonts w:ascii="Times New Roman" w:hAnsi="Times New Roman" w:cs="Times New Roman"/>
        </w:rPr>
        <w:t>level</w:t>
      </w:r>
      <w:proofErr w:type="gramEnd"/>
      <w:r w:rsidR="00AF2984">
        <w:rPr>
          <w:rFonts w:ascii="Times New Roman" w:hAnsi="Times New Roman" w:cs="Times New Roman"/>
        </w:rPr>
        <w:t xml:space="preserve"> they included mean, standard deviation, and maximum of patch area, and mean patch fractal dimension. </w:t>
      </w:r>
    </w:p>
    <w:p w14:paraId="7DAD0D6B" w14:textId="77777777" w:rsidR="0091423C" w:rsidRPr="00EF599F" w:rsidRDefault="0091423C" w:rsidP="008C47DE">
      <w:pPr>
        <w:spacing w:line="480" w:lineRule="auto"/>
        <w:rPr>
          <w:rFonts w:ascii="Times New Roman" w:hAnsi="Times New Roman" w:cs="Times New Roman"/>
          <w:i/>
        </w:rPr>
      </w:pPr>
    </w:p>
    <w:p w14:paraId="48395F6C" w14:textId="618D1D61" w:rsidR="008C47DE" w:rsidRPr="00EF599F" w:rsidRDefault="008C47DE"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Forestry plots</w:t>
      </w:r>
    </w:p>
    <w:p w14:paraId="5C0E7F2F" w14:textId="7C89BA58" w:rsidR="00832545" w:rsidRPr="00EF599F" w:rsidRDefault="008C47DE" w:rsidP="008C47DE">
      <w:pPr>
        <w:spacing w:line="480" w:lineRule="auto"/>
        <w:rPr>
          <w:rFonts w:ascii="Times New Roman" w:hAnsi="Times New Roman" w:cs="Times New Roman"/>
        </w:rPr>
      </w:pPr>
      <w:r w:rsidRPr="00EF599F">
        <w:rPr>
          <w:rFonts w:ascii="Times New Roman" w:hAnsi="Times New Roman" w:cs="Times New Roman"/>
        </w:rPr>
        <w:tab/>
      </w:r>
      <w:r w:rsidR="00EE6101">
        <w:rPr>
          <w:rFonts w:ascii="Times New Roman" w:hAnsi="Times New Roman" w:cs="Times New Roman"/>
        </w:rPr>
        <w:t>In areas that did not convert to alternative vegetation types, we explored the</w:t>
      </w:r>
      <w:r w:rsidR="0074102E">
        <w:rPr>
          <w:rFonts w:ascii="Times New Roman" w:hAnsi="Times New Roman" w:cs="Times New Roman"/>
        </w:rPr>
        <w:t xml:space="preserve"> question of how forest structure </w:t>
      </w:r>
      <w:del w:id="30" w:author="Gabrielle Boisrame" w:date="2019-06-07T10:47:00Z">
        <w:r w:rsidR="00B66F8D" w:rsidDel="006D2D1F">
          <w:rPr>
            <w:rFonts w:ascii="Times New Roman" w:hAnsi="Times New Roman" w:cs="Times New Roman"/>
          </w:rPr>
          <w:delText xml:space="preserve">in several focal areas </w:delText>
        </w:r>
      </w:del>
      <w:r w:rsidR="0074102E">
        <w:rPr>
          <w:rFonts w:ascii="Times New Roman" w:hAnsi="Times New Roman" w:cs="Times New Roman"/>
        </w:rPr>
        <w:t>has changed over time in response to fire (Question 2</w:t>
      </w:r>
      <w:r w:rsidR="00EE6101">
        <w:rPr>
          <w:rFonts w:ascii="Times New Roman" w:hAnsi="Times New Roman" w:cs="Times New Roman"/>
        </w:rPr>
        <w:t>) by resampling</w:t>
      </w:r>
      <w:r w:rsidR="0074102E">
        <w:rPr>
          <w:rFonts w:ascii="Times New Roman" w:hAnsi="Times New Roman" w:cs="Times New Roman"/>
        </w:rPr>
        <w:t xml:space="preserve"> a historic forest plot dataset. </w:t>
      </w:r>
      <w:r w:rsidR="008E6BFC" w:rsidRPr="00EF599F">
        <w:rPr>
          <w:rFonts w:ascii="Times New Roman" w:hAnsi="Times New Roman" w:cs="Times New Roman"/>
        </w:rPr>
        <w:t>F</w:t>
      </w:r>
      <w:r w:rsidRPr="00EF599F">
        <w:rPr>
          <w:rFonts w:ascii="Times New Roman" w:hAnsi="Times New Roman" w:cs="Times New Roman"/>
        </w:rPr>
        <w:t xml:space="preserve">orest surveys were conducted in </w:t>
      </w:r>
      <w:r w:rsidR="008E6BFC" w:rsidRPr="00EF599F">
        <w:rPr>
          <w:rFonts w:ascii="Times New Roman" w:hAnsi="Times New Roman" w:cs="Times New Roman"/>
        </w:rPr>
        <w:t xml:space="preserve">Sugarloaf Creek Basin in </w:t>
      </w:r>
      <w:r w:rsidR="00C66BF3" w:rsidRPr="00EF599F">
        <w:rPr>
          <w:rFonts w:ascii="Times New Roman" w:hAnsi="Times New Roman" w:cs="Times New Roman"/>
        </w:rPr>
        <w:t xml:space="preserve">July 1970 by Hammond, Jensen &amp; </w:t>
      </w:r>
      <w:proofErr w:type="spellStart"/>
      <w:r w:rsidR="00C66BF3" w:rsidRPr="00EF599F">
        <w:rPr>
          <w:rFonts w:ascii="Times New Roman" w:hAnsi="Times New Roman" w:cs="Times New Roman"/>
        </w:rPr>
        <w:t>Wallen</w:t>
      </w:r>
      <w:proofErr w:type="spellEnd"/>
      <w:r w:rsidR="00C66BF3" w:rsidRPr="00EF599F">
        <w:rPr>
          <w:rFonts w:ascii="Times New Roman" w:hAnsi="Times New Roman" w:cs="Times New Roman"/>
        </w:rPr>
        <w:t xml:space="preserve"> Mapping and Forestry Services, Oakland CA. </w:t>
      </w:r>
      <w:r w:rsidR="0092289A" w:rsidRPr="00EF599F">
        <w:rPr>
          <w:rFonts w:ascii="Times New Roman" w:hAnsi="Times New Roman" w:cs="Times New Roman"/>
        </w:rPr>
        <w:t>Surveyors measured</w:t>
      </w:r>
      <w:r w:rsidR="00495845">
        <w:rPr>
          <w:rFonts w:ascii="Times New Roman" w:hAnsi="Times New Roman" w:cs="Times New Roman"/>
        </w:rPr>
        <w:t xml:space="preserve"> 25</w:t>
      </w:r>
      <w:r w:rsidR="009564B3" w:rsidRPr="009564B3">
        <w:rPr>
          <w:rFonts w:ascii="Times New Roman" w:hAnsi="Times New Roman" w:cs="Times New Roman"/>
        </w:rPr>
        <w:t xml:space="preserve"> </w:t>
      </w:r>
      <w:r w:rsidR="0092289A" w:rsidRPr="00EF599F">
        <w:rPr>
          <w:rFonts w:ascii="Times New Roman" w:hAnsi="Times New Roman" w:cs="Times New Roman"/>
        </w:rPr>
        <w:t>plots</w:t>
      </w:r>
      <w:r w:rsidR="00565DB7">
        <w:rPr>
          <w:rFonts w:ascii="Times New Roman" w:hAnsi="Times New Roman" w:cs="Times New Roman"/>
        </w:rPr>
        <w:t xml:space="preserve"> (Figure 1)</w:t>
      </w:r>
      <w:r w:rsidR="0092289A" w:rsidRPr="00EF599F">
        <w:rPr>
          <w:rFonts w:ascii="Times New Roman" w:hAnsi="Times New Roman" w:cs="Times New Roman"/>
        </w:rPr>
        <w:t>, which consisted of five</w:t>
      </w:r>
      <w:r w:rsidR="00C66BF3" w:rsidRPr="00EF599F">
        <w:rPr>
          <w:rFonts w:ascii="Times New Roman" w:hAnsi="Times New Roman" w:cs="Times New Roman"/>
        </w:rPr>
        <w:t xml:space="preserve"> </w:t>
      </w:r>
      <w:r w:rsidR="0092289A" w:rsidRPr="00EF599F">
        <w:rPr>
          <w:rFonts w:ascii="Times New Roman" w:hAnsi="Times New Roman" w:cs="Times New Roman"/>
        </w:rPr>
        <w:t xml:space="preserve">0.2 ac (0.08 ha) </w:t>
      </w:r>
      <w:r w:rsidR="00C66BF3" w:rsidRPr="00EF599F">
        <w:rPr>
          <w:rFonts w:ascii="Times New Roman" w:hAnsi="Times New Roman" w:cs="Times New Roman"/>
        </w:rPr>
        <w:t xml:space="preserve">subplots </w:t>
      </w:r>
      <w:r w:rsidR="0092289A" w:rsidRPr="00EF599F">
        <w:rPr>
          <w:rFonts w:ascii="Times New Roman" w:hAnsi="Times New Roman" w:cs="Times New Roman"/>
        </w:rPr>
        <w:t xml:space="preserve">each. Each subplot was </w:t>
      </w:r>
      <w:r w:rsidR="00C66BF3" w:rsidRPr="00EF599F">
        <w:rPr>
          <w:rFonts w:ascii="Times New Roman" w:hAnsi="Times New Roman" w:cs="Times New Roman"/>
        </w:rPr>
        <w:t>surveyed for conifer trees (stems &gt; 7.6 cm DBH), saplings (stems 0.6 m tall up to 7.6 cm DBH</w:t>
      </w:r>
      <w:r w:rsidR="00DF1861">
        <w:rPr>
          <w:rFonts w:ascii="Times New Roman" w:hAnsi="Times New Roman" w:cs="Times New Roman"/>
        </w:rPr>
        <w:t>, where DBH was not recorded</w:t>
      </w:r>
      <w:r w:rsidR="00C66BF3" w:rsidRPr="00EF599F">
        <w:rPr>
          <w:rFonts w:ascii="Times New Roman" w:hAnsi="Times New Roman" w:cs="Times New Roman"/>
        </w:rPr>
        <w:t xml:space="preserve">), and seedlings (stems &lt;0.6 m tall). The surveyors </w:t>
      </w:r>
      <w:r w:rsidR="00C66BF3" w:rsidRPr="00EF599F">
        <w:rPr>
          <w:rFonts w:ascii="Times New Roman" w:hAnsi="Times New Roman" w:cs="Times New Roman"/>
        </w:rPr>
        <w:lastRenderedPageBreak/>
        <w:t xml:space="preserve">estimated representative tree heights and woody (shrub) ground cover within the plots. All shrubs and trees </w:t>
      </w:r>
      <w:proofErr w:type="gramStart"/>
      <w:r w:rsidR="00C66BF3" w:rsidRPr="00EF599F">
        <w:rPr>
          <w:rFonts w:ascii="Times New Roman" w:hAnsi="Times New Roman" w:cs="Times New Roman"/>
        </w:rPr>
        <w:t>were identified</w:t>
      </w:r>
      <w:proofErr w:type="gramEnd"/>
      <w:r w:rsidR="00C66BF3" w:rsidRPr="00EF599F">
        <w:rPr>
          <w:rFonts w:ascii="Times New Roman" w:hAnsi="Times New Roman" w:cs="Times New Roman"/>
        </w:rPr>
        <w:t xml:space="preserve"> to species</w:t>
      </w:r>
      <w:r w:rsidR="005D0DF4" w:rsidRPr="00EF599F">
        <w:rPr>
          <w:rFonts w:ascii="Times New Roman" w:hAnsi="Times New Roman" w:cs="Times New Roman"/>
        </w:rPr>
        <w:t xml:space="preserve"> level</w:t>
      </w:r>
      <w:r w:rsidR="00C66BF3" w:rsidRPr="00EF599F">
        <w:rPr>
          <w:rFonts w:ascii="Times New Roman" w:hAnsi="Times New Roman" w:cs="Times New Roman"/>
        </w:rPr>
        <w:t xml:space="preserve">. Subplots were arranged along linear transects with generally 40 m spacing between them, from an anchor point and a given transect azimuth that was described in the field notes. </w:t>
      </w:r>
      <w:r w:rsidR="005D0DF4" w:rsidRPr="00EF599F">
        <w:rPr>
          <w:rFonts w:ascii="Times New Roman" w:hAnsi="Times New Roman" w:cs="Times New Roman"/>
        </w:rPr>
        <w:t>We</w:t>
      </w:r>
      <w:r w:rsidR="00C66BF3" w:rsidRPr="00EF599F">
        <w:rPr>
          <w:rFonts w:ascii="Times New Roman" w:hAnsi="Times New Roman" w:cs="Times New Roman"/>
        </w:rPr>
        <w:t xml:space="preserve"> re-surveyed </w:t>
      </w:r>
      <w:r w:rsidR="009564B3">
        <w:rPr>
          <w:rFonts w:ascii="Times New Roman" w:hAnsi="Times New Roman" w:cs="Times New Roman"/>
        </w:rPr>
        <w:t>12</w:t>
      </w:r>
      <w:r w:rsidR="005E4AD3" w:rsidRPr="00EF599F">
        <w:rPr>
          <w:rFonts w:ascii="Times New Roman" w:hAnsi="Times New Roman" w:cs="Times New Roman"/>
        </w:rPr>
        <w:t xml:space="preserve"> of these</w:t>
      </w:r>
      <w:r w:rsidR="00C66BF3" w:rsidRPr="00EF599F">
        <w:rPr>
          <w:rFonts w:ascii="Times New Roman" w:hAnsi="Times New Roman" w:cs="Times New Roman"/>
        </w:rPr>
        <w:t xml:space="preserve"> plots in 2017 </w:t>
      </w:r>
      <w:r w:rsidR="00565DB7">
        <w:rPr>
          <w:rFonts w:ascii="Times New Roman" w:hAnsi="Times New Roman" w:cs="Times New Roman"/>
        </w:rPr>
        <w:t xml:space="preserve">(Figure 1) </w:t>
      </w:r>
      <w:r w:rsidR="00C66BF3" w:rsidRPr="00EF599F">
        <w:rPr>
          <w:rFonts w:ascii="Times New Roman" w:hAnsi="Times New Roman" w:cs="Times New Roman"/>
        </w:rPr>
        <w:t>following the same methods</w:t>
      </w:r>
      <w:r w:rsidR="005E4AD3" w:rsidRPr="00EF599F">
        <w:rPr>
          <w:rFonts w:ascii="Times New Roman" w:hAnsi="Times New Roman" w:cs="Times New Roman"/>
        </w:rPr>
        <w:t xml:space="preserve">, leading to </w:t>
      </w:r>
      <w:proofErr w:type="gramStart"/>
      <w:r w:rsidR="005E4AD3" w:rsidRPr="00EF599F">
        <w:rPr>
          <w:rFonts w:ascii="Times New Roman" w:hAnsi="Times New Roman" w:cs="Times New Roman"/>
        </w:rPr>
        <w:t>a</w:t>
      </w:r>
      <w:r w:rsidR="00C66BF3" w:rsidRPr="00EF599F">
        <w:rPr>
          <w:rFonts w:ascii="Times New Roman" w:hAnsi="Times New Roman" w:cs="Times New Roman"/>
        </w:rPr>
        <w:t xml:space="preserve"> total of 58</w:t>
      </w:r>
      <w:proofErr w:type="gramEnd"/>
      <w:r w:rsidR="00C66BF3" w:rsidRPr="00EF599F">
        <w:rPr>
          <w:rFonts w:ascii="Times New Roman" w:hAnsi="Times New Roman" w:cs="Times New Roman"/>
        </w:rPr>
        <w:t xml:space="preserve"> subplots sampled in both 1970 and 2017</w:t>
      </w:r>
      <w:r w:rsidR="005E4AD3" w:rsidRPr="00EF599F">
        <w:rPr>
          <w:rFonts w:ascii="Times New Roman" w:hAnsi="Times New Roman" w:cs="Times New Roman"/>
        </w:rPr>
        <w:t>, which constituted our sample size for analysis</w:t>
      </w:r>
      <w:r w:rsidR="00C66BF3" w:rsidRPr="00EF599F">
        <w:rPr>
          <w:rFonts w:ascii="Times New Roman" w:hAnsi="Times New Roman" w:cs="Times New Roman"/>
        </w:rPr>
        <w:t>.</w:t>
      </w:r>
      <w:r w:rsidR="00CC3B93" w:rsidRPr="00EF599F">
        <w:rPr>
          <w:rFonts w:ascii="Times New Roman" w:hAnsi="Times New Roman" w:cs="Times New Roman"/>
        </w:rPr>
        <w:t xml:space="preserve"> </w:t>
      </w:r>
    </w:p>
    <w:p w14:paraId="71CE419A" w14:textId="1DDC1034" w:rsidR="008E6BFC" w:rsidRDefault="005E4AD3" w:rsidP="008C47DE">
      <w:pPr>
        <w:spacing w:line="480" w:lineRule="auto"/>
        <w:rPr>
          <w:rFonts w:ascii="Times New Roman" w:hAnsi="Times New Roman" w:cs="Times New Roman"/>
        </w:rPr>
      </w:pPr>
      <w:r w:rsidRPr="00EF599F">
        <w:rPr>
          <w:rFonts w:ascii="Times New Roman" w:hAnsi="Times New Roman" w:cs="Times New Roman"/>
        </w:rPr>
        <w:tab/>
        <w:t xml:space="preserve">For each subplot, we used the collection of fire perimeters from Sugarloaf </w:t>
      </w:r>
      <w:r w:rsidR="00210626">
        <w:rPr>
          <w:rFonts w:ascii="Times New Roman" w:hAnsi="Times New Roman" w:cs="Times New Roman"/>
        </w:rPr>
        <w:t>Creek B</w:t>
      </w:r>
      <w:r w:rsidRPr="00EF599F">
        <w:rPr>
          <w:rFonts w:ascii="Times New Roman" w:hAnsi="Times New Roman" w:cs="Times New Roman"/>
        </w:rPr>
        <w:t xml:space="preserve">asin to identify the number of times each subplot had burned since fire </w:t>
      </w:r>
      <w:proofErr w:type="gramStart"/>
      <w:r w:rsidRPr="00EF599F">
        <w:rPr>
          <w:rFonts w:ascii="Times New Roman" w:hAnsi="Times New Roman" w:cs="Times New Roman"/>
        </w:rPr>
        <w:t>was reintroduced</w:t>
      </w:r>
      <w:proofErr w:type="gramEnd"/>
      <w:r w:rsidRPr="00EF599F">
        <w:rPr>
          <w:rFonts w:ascii="Times New Roman" w:hAnsi="Times New Roman" w:cs="Times New Roman"/>
        </w:rPr>
        <w:t xml:space="preserve"> in </w:t>
      </w:r>
      <w:r w:rsidR="00495845">
        <w:rPr>
          <w:rFonts w:ascii="Times New Roman" w:hAnsi="Times New Roman" w:cs="Times New Roman"/>
        </w:rPr>
        <w:t>1973</w:t>
      </w:r>
      <w:r w:rsidR="003E5F7E">
        <w:rPr>
          <w:rFonts w:ascii="Times New Roman" w:hAnsi="Times New Roman" w:cs="Times New Roman"/>
        </w:rPr>
        <w:t xml:space="preserve"> (0, 1, or 2-4)</w:t>
      </w:r>
      <w:r w:rsidRPr="00EF599F">
        <w:rPr>
          <w:rFonts w:ascii="Times New Roman" w:hAnsi="Times New Roman" w:cs="Times New Roman"/>
        </w:rPr>
        <w:t xml:space="preserve">. </w:t>
      </w:r>
      <w:r w:rsidR="00DF1861">
        <w:rPr>
          <w:rFonts w:ascii="Times New Roman" w:hAnsi="Times New Roman" w:cs="Times New Roman"/>
        </w:rPr>
        <w:t xml:space="preserve">We calculated density of all trees (&gt;7.6 cm DBH), medium trees (&gt;15.2 cm DBH), large trees (&gt;61 cm DBH), </w:t>
      </w:r>
      <w:r w:rsidR="002C3567">
        <w:rPr>
          <w:rFonts w:ascii="Times New Roman" w:hAnsi="Times New Roman" w:cs="Times New Roman"/>
        </w:rPr>
        <w:t xml:space="preserve">and very </w:t>
      </w:r>
      <w:r w:rsidR="00CA3E11">
        <w:rPr>
          <w:rFonts w:ascii="Times New Roman" w:hAnsi="Times New Roman" w:cs="Times New Roman"/>
        </w:rPr>
        <w:t>large trees (&gt;</w:t>
      </w:r>
      <w:r w:rsidR="002C3567">
        <w:rPr>
          <w:rFonts w:ascii="Times New Roman" w:hAnsi="Times New Roman" w:cs="Times New Roman"/>
        </w:rPr>
        <w:t>100</w:t>
      </w:r>
      <w:r w:rsidR="00CA3E11">
        <w:rPr>
          <w:rFonts w:ascii="Times New Roman" w:hAnsi="Times New Roman" w:cs="Times New Roman"/>
        </w:rPr>
        <w:t xml:space="preserve"> cm DBH), </w:t>
      </w:r>
      <w:r w:rsidR="00DF1861">
        <w:rPr>
          <w:rFonts w:ascii="Times New Roman" w:hAnsi="Times New Roman" w:cs="Times New Roman"/>
        </w:rPr>
        <w:t xml:space="preserve">and calculated basal area of each of these size classes </w:t>
      </w:r>
      <w:r w:rsidR="002C3567">
        <w:rPr>
          <w:rFonts w:ascii="Times New Roman" w:hAnsi="Times New Roman" w:cs="Times New Roman"/>
        </w:rPr>
        <w:t>by species as well</w:t>
      </w:r>
      <w:r w:rsidR="00DF1861">
        <w:rPr>
          <w:rFonts w:ascii="Times New Roman" w:hAnsi="Times New Roman" w:cs="Times New Roman"/>
        </w:rPr>
        <w:t>.</w:t>
      </w:r>
      <w:r w:rsidR="002C3567">
        <w:rPr>
          <w:rFonts w:ascii="Times New Roman" w:hAnsi="Times New Roman" w:cs="Times New Roman"/>
        </w:rPr>
        <w:t xml:space="preserve"> </w:t>
      </w:r>
      <w:proofErr w:type="gramStart"/>
      <w:r w:rsidR="002C3567">
        <w:rPr>
          <w:rFonts w:ascii="Times New Roman" w:hAnsi="Times New Roman" w:cs="Times New Roman"/>
        </w:rPr>
        <w:t xml:space="preserve">For each size class we compared the change in density and basal area over time, using </w:t>
      </w:r>
      <w:r w:rsidR="002C3567" w:rsidRPr="002C3567">
        <w:rPr>
          <w:rFonts w:ascii="Times New Roman" w:hAnsi="Times New Roman" w:cs="Times New Roman"/>
        </w:rPr>
        <w:t xml:space="preserve">linear mixed-effects models that assigned a random intercept to </w:t>
      </w:r>
      <w:r w:rsidR="002C3567">
        <w:rPr>
          <w:rFonts w:ascii="Times New Roman" w:hAnsi="Times New Roman" w:cs="Times New Roman"/>
        </w:rPr>
        <w:t>sub</w:t>
      </w:r>
      <w:r w:rsidR="002C3567" w:rsidRPr="002C3567">
        <w:rPr>
          <w:rFonts w:ascii="Times New Roman" w:hAnsi="Times New Roman" w:cs="Times New Roman"/>
        </w:rPr>
        <w:t xml:space="preserve">plot ID, accounting for repeated sampling of the same plots over time by allowing a given plot to have higher or lower overall values of the response variables, using the R package </w:t>
      </w:r>
      <w:r w:rsidR="002C3567" w:rsidRPr="00737117">
        <w:rPr>
          <w:rFonts w:ascii="Times New Roman" w:hAnsi="Times New Roman" w:cs="Times New Roman"/>
          <w:i/>
        </w:rPr>
        <w:t>lme4</w:t>
      </w:r>
      <w:r w:rsid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&lt;EndNote&gt;&lt;Cite&gt;&lt;Author&gt;Bates&lt;/Author&gt;&lt;Year&gt;2013&lt;/Year&gt;&lt;RecNum&gt;1702&lt;/RecNum&gt;&lt;DisplayText&gt;(Bates et al. 2013)&lt;/DisplayText&gt;&lt;record&gt;&lt;rec-number&gt;1702&lt;/rec-number&gt;&lt;foreign-keys&gt;&lt;key app="EN" db-id="w0ppaavf8t2zvwe9f0oxa5rcervz0wedp050" timestamp="1389297653"&gt;1702&lt;/key&gt;&lt;/foreign-keys&gt;&lt;ref-type name="Computer Program"&gt;9&lt;/ref-type&gt;&lt;contributors&gt;&lt;authors&gt;&lt;author&gt;Bates, D. M.&lt;/author&gt;&lt;author&gt;Maechler, M.&lt;/author&gt;&lt;author&gt;Bolker, B. M.&lt;/author&gt;&lt;author&gt;Walker, S.&lt;/author&gt;&lt;/authors&gt;&lt;/contributors&gt;&lt;titles&gt;&lt;title&gt;lme4: Linear mixed-effects models using Eigen and S4&lt;/title&gt;&lt;/titles&gt;&lt;dates&gt;&lt;year&gt;2013&lt;/year&gt;&lt;/dates&gt;&lt;publisher&gt;R package version 1.0-5. CRAN.R-project.org/package=lme4&lt;/publisher&gt;&lt;urls&gt;&lt;/urls&gt;&lt;/record&gt;&lt;/Cite&gt;&lt;/EndNote&gt;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(Bates et al. 2013)</w:t>
      </w:r>
      <w:r w:rsidR="004C43C0">
        <w:rPr>
          <w:rFonts w:ascii="Times New Roman" w:hAnsi="Times New Roman" w:cs="Times New Roman"/>
        </w:rPr>
        <w:fldChar w:fldCharType="end"/>
      </w:r>
      <w:r w:rsidR="002C3567" w:rsidRPr="002C3567">
        <w:rPr>
          <w:rFonts w:ascii="Times New Roman" w:hAnsi="Times New Roman" w:cs="Times New Roman"/>
        </w:rPr>
        <w:t>.</w:t>
      </w:r>
      <w:proofErr w:type="gramEnd"/>
      <w:r w:rsidR="002C3567" w:rsidRPr="002C3567">
        <w:rPr>
          <w:rFonts w:ascii="Times New Roman" w:hAnsi="Times New Roman" w:cs="Times New Roman"/>
        </w:rPr>
        <w:t xml:space="preserve"> We evaluated the significance of these trends using the </w:t>
      </w:r>
      <w:proofErr w:type="spellStart"/>
      <w:r w:rsidR="002C3567" w:rsidRPr="002C3567">
        <w:rPr>
          <w:rFonts w:ascii="Times New Roman" w:hAnsi="Times New Roman" w:cs="Times New Roman"/>
        </w:rPr>
        <w:t>Kenward</w:t>
      </w:r>
      <w:proofErr w:type="spellEnd"/>
      <w:r w:rsidR="002C3567" w:rsidRPr="002C3567">
        <w:rPr>
          <w:rFonts w:ascii="Times New Roman" w:hAnsi="Times New Roman" w:cs="Times New Roman"/>
        </w:rPr>
        <w:t xml:space="preserve">-Rodgers approximation to estimate degrees of freedom in the mixed-effects models, via the R package </w:t>
      </w:r>
      <w:proofErr w:type="spellStart"/>
      <w:r w:rsidR="002C3567" w:rsidRPr="00737117">
        <w:rPr>
          <w:rFonts w:ascii="Times New Roman" w:hAnsi="Times New Roman" w:cs="Times New Roman"/>
          <w:i/>
        </w:rPr>
        <w:t>pbkrtest</w:t>
      </w:r>
      <w:proofErr w:type="spellEnd"/>
      <w:r w:rsidR="002C3567" w:rsidRPr="002C3567">
        <w:rPr>
          <w:rFonts w:ascii="Times New Roman" w:hAnsi="Times New Roman" w:cs="Times New Roman"/>
        </w:rPr>
        <w:t xml:space="preserve"> </w:t>
      </w:r>
      <w:r w:rsidR="004C43C0">
        <w:rPr>
          <w:rFonts w:ascii="Times New Roman" w:hAnsi="Times New Roman" w:cs="Times New Roman"/>
        </w:rPr>
        <w:fldChar w:fldCharType="begin"/>
      </w:r>
      <w:r w:rsidR="004C43C0">
        <w:rPr>
          <w:rFonts w:ascii="Times New Roman" w:hAnsi="Times New Roman" w:cs="Times New Roman"/>
        </w:rPr>
        <w:instrText xml:space="preserve"> ADDIN EN.CITE &lt;EndNote&gt;&lt;Cite&gt;&lt;Author&gt;Halekoh&lt;/Author&gt;&lt;Year&gt;2014&lt;/Year&gt;&lt;RecNum&gt;2831&lt;/RecNum&gt;&lt;DisplayText&gt;(Halekoh and Højsgaard 2014)&lt;/DisplayText&gt;&lt;record&gt;&lt;rec-number&gt;2831&lt;/rec-number&gt;&lt;foreign-keys&gt;&lt;key app="EN" db-id="w0ppaavf8t2zvwe9f0oxa5rcervz0wedp050" timestamp="1440776075"&gt;2831&lt;/key&gt;&lt;/foreign-keys&gt;&lt;ref-type name="Journal Article"&gt;17&lt;/ref-type&gt;&lt;contributors&gt;&lt;authors&gt;&lt;author&gt;Halekoh, Ulrich&lt;/author&gt;&lt;author&gt;Højsgaard, Søren&lt;/author&gt;&lt;/authors&gt;&lt;/contributors&gt;&lt;titles&gt;&lt;title&gt;A Kenward-Roger Approximation and Parametric Bootstrap Methods for Tests in Linear Mixed Models - The R Package pbkrtest&lt;/title&gt;&lt;secondary-title&gt;Journal of Statistical Software&lt;/secondary-title&gt;&lt;/titles&gt;&lt;periodical&gt;&lt;full-title&gt;Journal of Statistical Software&lt;/full-title&gt;&lt;/periodical&gt;&lt;pages&gt;1-30&lt;/pages&gt;&lt;volume&gt;59&lt;/volume&gt;&lt;number&gt;9&lt;/number&gt;&lt;dates&gt;&lt;year&gt;2014&lt;/year&gt;&lt;/dates&gt;&lt;urls&gt;&lt;/urls&gt;&lt;/record&gt;&lt;/Cite&gt;&lt;/EndNote&gt;</w:instrText>
      </w:r>
      <w:r w:rsidR="004C43C0">
        <w:rPr>
          <w:rFonts w:ascii="Times New Roman" w:hAnsi="Times New Roman" w:cs="Times New Roman"/>
        </w:rPr>
        <w:fldChar w:fldCharType="separate"/>
      </w:r>
      <w:r w:rsidR="004C43C0">
        <w:rPr>
          <w:rFonts w:ascii="Times New Roman" w:hAnsi="Times New Roman" w:cs="Times New Roman"/>
          <w:noProof/>
        </w:rPr>
        <w:t>(Halekoh and Højsgaard 2014)</w:t>
      </w:r>
      <w:r w:rsidR="004C43C0">
        <w:rPr>
          <w:rFonts w:ascii="Times New Roman" w:hAnsi="Times New Roman" w:cs="Times New Roman"/>
        </w:rPr>
        <w:fldChar w:fldCharType="end"/>
      </w:r>
      <w:r w:rsidR="004C43C0">
        <w:rPr>
          <w:rFonts w:ascii="Times New Roman" w:hAnsi="Times New Roman" w:cs="Times New Roman"/>
        </w:rPr>
        <w:t xml:space="preserve">. </w:t>
      </w:r>
    </w:p>
    <w:p w14:paraId="0B08D80D" w14:textId="77777777" w:rsidR="004C43C0" w:rsidRPr="00EF599F" w:rsidRDefault="004C43C0" w:rsidP="008C47DE">
      <w:pPr>
        <w:spacing w:line="480" w:lineRule="auto"/>
        <w:rPr>
          <w:rFonts w:ascii="Times New Roman" w:hAnsi="Times New Roman" w:cs="Times New Roman"/>
        </w:rPr>
      </w:pPr>
    </w:p>
    <w:p w14:paraId="2B35769D" w14:textId="57E6FEF5" w:rsidR="009E0E8B" w:rsidRPr="00EF599F" w:rsidRDefault="009E0E8B"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Soil</w:t>
      </w:r>
      <w:r w:rsidRPr="00EF599F">
        <w:rPr>
          <w:rFonts w:ascii="Times New Roman" w:hAnsi="Times New Roman" w:cs="Times New Roman"/>
        </w:rPr>
        <w:t xml:space="preserve"> </w:t>
      </w:r>
      <w:r w:rsidRPr="00EF599F">
        <w:rPr>
          <w:rFonts w:ascii="Times New Roman" w:hAnsi="Times New Roman" w:cs="Times New Roman"/>
          <w:color w:val="000000" w:themeColor="text1"/>
        </w:rPr>
        <w:t>moisture</w:t>
      </w:r>
    </w:p>
    <w:p w14:paraId="53CFD81E" w14:textId="77777777" w:rsidR="0089192C" w:rsidRPr="00EF599F" w:rsidRDefault="0089192C" w:rsidP="0089192C">
      <w:pPr>
        <w:rPr>
          <w:rFonts w:ascii="Times New Roman" w:hAnsi="Times New Roman" w:cs="Times New Roman"/>
        </w:rPr>
      </w:pPr>
    </w:p>
    <w:p w14:paraId="69AB71EB" w14:textId="748570D2" w:rsidR="0074102E" w:rsidRDefault="0074102E" w:rsidP="001D6172">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To assess the drivers of spatial variability in shallow soil moisture (Question 3), w</w:t>
      </w:r>
      <w:r w:rsidR="009E0E8B" w:rsidRPr="00EF599F">
        <w:rPr>
          <w:rFonts w:ascii="Times New Roman" w:hAnsi="Times New Roman" w:cs="Times New Roman"/>
          <w:color w:val="000000" w:themeColor="text1"/>
        </w:rPr>
        <w:t xml:space="preserve">e sampled soil moisture in the field at </w:t>
      </w:r>
      <w:r w:rsidR="00890A4B">
        <w:rPr>
          <w:rFonts w:ascii="Times New Roman" w:hAnsi="Times New Roman" w:cs="Times New Roman"/>
          <w:color w:val="000000" w:themeColor="text1"/>
        </w:rPr>
        <w:t>40</w:t>
      </w:r>
      <w:r w:rsidR="005B0769" w:rsidRPr="00EF599F">
        <w:rPr>
          <w:rFonts w:ascii="Times New Roman" w:hAnsi="Times New Roman" w:cs="Times New Roman"/>
          <w:color w:val="000000" w:themeColor="text1"/>
        </w:rPr>
        <w:t xml:space="preserve"> sites</w:t>
      </w:r>
      <w:r w:rsidR="00433F57" w:rsidRPr="00EF599F">
        <w:rPr>
          <w:rFonts w:ascii="Times New Roman" w:hAnsi="Times New Roman" w:cs="Times New Roman"/>
          <w:color w:val="000000" w:themeColor="text1"/>
        </w:rPr>
        <w:t xml:space="preserve"> in</w:t>
      </w:r>
      <w:r w:rsidR="006D2D1F">
        <w:rPr>
          <w:rFonts w:ascii="Times New Roman" w:hAnsi="Times New Roman" w:cs="Times New Roman"/>
          <w:color w:val="000000" w:themeColor="text1"/>
        </w:rPr>
        <w:t xml:space="preserve"> 2016, 2017, and 2018</w:t>
      </w:r>
      <w:r w:rsidR="00433F57" w:rsidRPr="00EF599F">
        <w:rPr>
          <w:rFonts w:ascii="Times New Roman" w:hAnsi="Times New Roman" w:cs="Times New Roman"/>
          <w:color w:val="000000" w:themeColor="text1"/>
        </w:rPr>
        <w:t>,</w:t>
      </w:r>
      <w:r w:rsidR="00890A4B">
        <w:rPr>
          <w:rFonts w:ascii="Times New Roman" w:hAnsi="Times New Roman" w:cs="Times New Roman"/>
          <w:color w:val="000000" w:themeColor="text1"/>
        </w:rPr>
        <w:t xml:space="preserve"> which included three sites where we installed temporary weather station</w:t>
      </w:r>
      <w:r w:rsidR="006D2D1F">
        <w:rPr>
          <w:rFonts w:ascii="Times New Roman" w:hAnsi="Times New Roman" w:cs="Times New Roman"/>
          <w:color w:val="000000" w:themeColor="text1"/>
        </w:rPr>
        <w:t>s</w:t>
      </w:r>
      <w:r w:rsidR="00890A4B">
        <w:rPr>
          <w:rFonts w:ascii="Times New Roman" w:hAnsi="Times New Roman" w:cs="Times New Roman"/>
          <w:color w:val="000000" w:themeColor="text1"/>
        </w:rPr>
        <w:t xml:space="preserve"> (see below).</w:t>
      </w:r>
      <w:r w:rsidR="00433F57"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We measured soil moisture in the top 12 cm of soil</w:t>
      </w:r>
      <w:r w:rsidR="00547A11"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using </w:t>
      </w:r>
      <w:proofErr w:type="spellStart"/>
      <w:r w:rsidR="00547A11">
        <w:rPr>
          <w:rFonts w:ascii="Times New Roman" w:hAnsi="Times New Roman" w:cs="Times New Roman"/>
          <w:color w:val="000000" w:themeColor="text1"/>
        </w:rPr>
        <w:t>Hydrosense</w:t>
      </w:r>
      <w:proofErr w:type="spellEnd"/>
      <w:r w:rsidR="00547A11">
        <w:rPr>
          <w:rFonts w:ascii="Times New Roman" w:hAnsi="Times New Roman" w:cs="Times New Roman"/>
          <w:color w:val="000000" w:themeColor="text1"/>
        </w:rPr>
        <w:t xml:space="preserve"> 2 Time-Domain Reflectometer (TDR) probes </w:t>
      </w:r>
      <w:r w:rsidR="00547A11">
        <w:rPr>
          <w:rFonts w:ascii="Times New Roman" w:hAnsi="Times New Roman" w:cs="Times New Roman"/>
          <w:color w:val="000000" w:themeColor="text1"/>
        </w:rPr>
        <w:lastRenderedPageBreak/>
        <w:t xml:space="preserve">(campbellsci.com/hs2). </w:t>
      </w:r>
      <w:r w:rsidR="00890A4B">
        <w:rPr>
          <w:rFonts w:ascii="Times New Roman" w:hAnsi="Times New Roman" w:cs="Times New Roman"/>
          <w:color w:val="000000" w:themeColor="text1"/>
        </w:rPr>
        <w:t>We measured most of these sites</w:t>
      </w:r>
      <w:r w:rsidR="00433F57" w:rsidRPr="00EF599F">
        <w:rPr>
          <w:rFonts w:ascii="Times New Roman" w:hAnsi="Times New Roman" w:cs="Times New Roman"/>
          <w:color w:val="000000" w:themeColor="text1"/>
        </w:rPr>
        <w:t xml:space="preserve"> in both early and late summer</w:t>
      </w:r>
      <w:r w:rsidR="00D74F66" w:rsidRPr="00EF599F">
        <w:rPr>
          <w:rFonts w:ascii="Times New Roman" w:hAnsi="Times New Roman" w:cs="Times New Roman"/>
          <w:color w:val="000000" w:themeColor="text1"/>
        </w:rPr>
        <w:t xml:space="preserve"> (some sites had to </w:t>
      </w:r>
      <w:proofErr w:type="gramStart"/>
      <w:r w:rsidR="00D74F66" w:rsidRPr="00EF599F">
        <w:rPr>
          <w:rFonts w:ascii="Times New Roman" w:hAnsi="Times New Roman" w:cs="Times New Roman"/>
          <w:color w:val="000000" w:themeColor="text1"/>
        </w:rPr>
        <w:t>be omitted</w:t>
      </w:r>
      <w:proofErr w:type="gramEnd"/>
      <w:r w:rsidR="00D74F66" w:rsidRPr="00EF599F">
        <w:rPr>
          <w:rFonts w:ascii="Times New Roman" w:hAnsi="Times New Roman" w:cs="Times New Roman"/>
          <w:color w:val="000000" w:themeColor="text1"/>
        </w:rPr>
        <w:t xml:space="preserve"> during certain site visits due to safety concerns or time constraints)</w:t>
      </w:r>
      <w:r w:rsidR="00433F57" w:rsidRPr="00EF599F">
        <w:rPr>
          <w:rFonts w:ascii="Times New Roman" w:hAnsi="Times New Roman" w:cs="Times New Roman"/>
          <w:color w:val="000000" w:themeColor="text1"/>
        </w:rPr>
        <w:t xml:space="preserve">. Twenty-nine of these sites </w:t>
      </w:r>
      <w:proofErr w:type="gramStart"/>
      <w:r w:rsidR="00433F57" w:rsidRPr="00EF599F">
        <w:rPr>
          <w:rFonts w:ascii="Times New Roman" w:hAnsi="Times New Roman" w:cs="Times New Roman"/>
          <w:color w:val="000000" w:themeColor="text1"/>
        </w:rPr>
        <w:t>were re-measured</w:t>
      </w:r>
      <w:proofErr w:type="gramEnd"/>
      <w:r w:rsidR="00433F57" w:rsidRPr="00EF599F">
        <w:rPr>
          <w:rFonts w:ascii="Times New Roman" w:hAnsi="Times New Roman" w:cs="Times New Roman"/>
          <w:color w:val="000000" w:themeColor="text1"/>
        </w:rPr>
        <w:t xml:space="preserve"> in June of 2018. </w:t>
      </w:r>
      <w:r w:rsidR="001D6172" w:rsidRPr="00EF599F">
        <w:rPr>
          <w:rFonts w:ascii="Times New Roman" w:hAnsi="Times New Roman" w:cs="Times New Roman"/>
          <w:color w:val="000000" w:themeColor="text1"/>
        </w:rPr>
        <w:t>In most sites</w:t>
      </w:r>
      <w:r w:rsidR="00C423A8">
        <w:rPr>
          <w:rFonts w:ascii="Times New Roman" w:hAnsi="Times New Roman" w:cs="Times New Roman"/>
          <w:color w:val="000000" w:themeColor="text1"/>
        </w:rPr>
        <w:t>,</w:t>
      </w:r>
      <w:r w:rsidR="001D6172" w:rsidRPr="00EF599F">
        <w:rPr>
          <w:rFonts w:ascii="Times New Roman" w:hAnsi="Times New Roman" w:cs="Times New Roman"/>
          <w:color w:val="000000" w:themeColor="text1"/>
        </w:rPr>
        <w:t xml:space="preserve"> 25 </w:t>
      </w:r>
      <w:proofErr w:type="gramStart"/>
      <w:r w:rsidR="001D6172" w:rsidRPr="00EF599F">
        <w:rPr>
          <w:rFonts w:ascii="Times New Roman" w:hAnsi="Times New Roman" w:cs="Times New Roman"/>
          <w:color w:val="000000" w:themeColor="text1"/>
        </w:rPr>
        <w:t>evenly-spaced</w:t>
      </w:r>
      <w:proofErr w:type="gramEnd"/>
      <w:r w:rsidR="001D6172" w:rsidRPr="00EF599F">
        <w:rPr>
          <w:rFonts w:ascii="Times New Roman" w:hAnsi="Times New Roman" w:cs="Times New Roman"/>
          <w:color w:val="000000" w:themeColor="text1"/>
        </w:rPr>
        <w:t xml:space="preserve"> </w:t>
      </w:r>
      <w:r w:rsidR="00547A11">
        <w:rPr>
          <w:rFonts w:ascii="Times New Roman" w:hAnsi="Times New Roman" w:cs="Times New Roman"/>
          <w:color w:val="000000" w:themeColor="text1"/>
        </w:rPr>
        <w:t xml:space="preserve">measurements of soil moisture </w:t>
      </w:r>
      <w:r w:rsidR="00547A11" w:rsidRPr="00EF599F">
        <w:rPr>
          <w:rFonts w:ascii="Times New Roman" w:hAnsi="Times New Roman" w:cs="Times New Roman"/>
          <w:color w:val="000000" w:themeColor="text1"/>
        </w:rPr>
        <w:t>were made within a 30m by 30m grid</w:t>
      </w:r>
      <w:r w:rsidR="00547A11">
        <w:rPr>
          <w:rFonts w:ascii="Times New Roman" w:hAnsi="Times New Roman" w:cs="Times New Roman"/>
          <w:color w:val="000000" w:themeColor="text1"/>
        </w:rPr>
        <w:t>, with a</w:t>
      </w:r>
      <w:r w:rsidR="001D6172" w:rsidRPr="00EF599F">
        <w:rPr>
          <w:rFonts w:ascii="Times New Roman" w:hAnsi="Times New Roman" w:cs="Times New Roman"/>
          <w:color w:val="000000" w:themeColor="text1"/>
        </w:rPr>
        <w:t xml:space="preserve">dditional measurements </w:t>
      </w:r>
      <w:r w:rsidR="00601857">
        <w:rPr>
          <w:rFonts w:ascii="Times New Roman" w:hAnsi="Times New Roman" w:cs="Times New Roman"/>
          <w:color w:val="000000" w:themeColor="text1"/>
        </w:rPr>
        <w:t xml:space="preserve">made </w:t>
      </w:r>
      <w:r w:rsidR="001D6172" w:rsidRPr="00EF599F">
        <w:rPr>
          <w:rFonts w:ascii="Times New Roman" w:hAnsi="Times New Roman" w:cs="Times New Roman"/>
          <w:color w:val="000000" w:themeColor="text1"/>
        </w:rPr>
        <w:t>in heterogeneous sites</w:t>
      </w:r>
      <w:r w:rsidR="006D2D1F">
        <w:rPr>
          <w:rFonts w:ascii="Times New Roman" w:hAnsi="Times New Roman" w:cs="Times New Roman"/>
          <w:color w:val="000000" w:themeColor="text1"/>
        </w:rPr>
        <w:t xml:space="preserve"> in order to better capture variability</w:t>
      </w:r>
      <w:r w:rsidR="001D6172" w:rsidRPr="00EF599F">
        <w:rPr>
          <w:rFonts w:ascii="Times New Roman" w:hAnsi="Times New Roman" w:cs="Times New Roman"/>
          <w:color w:val="000000" w:themeColor="text1"/>
        </w:rPr>
        <w:t>. One</w:t>
      </w:r>
      <w:r w:rsidR="00AE7110" w:rsidRPr="00EF599F">
        <w:rPr>
          <w:rFonts w:ascii="Times New Roman" w:hAnsi="Times New Roman" w:cs="Times New Roman"/>
          <w:color w:val="000000" w:themeColor="text1"/>
        </w:rPr>
        <w:t>-</w:t>
      </w:r>
      <w:r w:rsidR="001D6172" w:rsidRPr="00EF599F">
        <w:rPr>
          <w:rFonts w:ascii="Times New Roman" w:hAnsi="Times New Roman" w:cs="Times New Roman"/>
          <w:color w:val="000000" w:themeColor="text1"/>
        </w:rPr>
        <w:t>meter spaced measurements were made across a 30 m transect in sites with obvious strong gradients in soil moisture (e.g. wetland sites bordered by dry uplands).</w:t>
      </w:r>
    </w:p>
    <w:p w14:paraId="1D657579" w14:textId="3837640E" w:rsidR="009E0E8B" w:rsidRPr="00EF599F" w:rsidRDefault="001D6172" w:rsidP="001D6172">
      <w:pPr>
        <w:spacing w:line="480" w:lineRule="auto"/>
        <w:ind w:firstLine="720"/>
        <w:rPr>
          <w:rFonts w:ascii="Times New Roman" w:hAnsi="Times New Roman" w:cs="Times New Roman"/>
          <w:color w:val="000000" w:themeColor="text1"/>
        </w:rPr>
      </w:pPr>
      <w:proofErr w:type="gramStart"/>
      <w:r w:rsidRPr="00EF599F">
        <w:rPr>
          <w:rFonts w:ascii="Times New Roman" w:hAnsi="Times New Roman" w:cs="Times New Roman"/>
          <w:color w:val="000000" w:themeColor="text1"/>
        </w:rPr>
        <w:t>At each site</w:t>
      </w:r>
      <w:r w:rsidR="00E974AF">
        <w:rPr>
          <w:rFonts w:ascii="Times New Roman" w:hAnsi="Times New Roman" w:cs="Times New Roman"/>
          <w:color w:val="000000" w:themeColor="text1"/>
        </w:rPr>
        <w:t xml:space="preserve"> we categorized the vegetation of the site into one of </w:t>
      </w:r>
      <w:r w:rsidR="00601857">
        <w:rPr>
          <w:rFonts w:ascii="Times New Roman" w:hAnsi="Times New Roman" w:cs="Times New Roman"/>
          <w:color w:val="000000" w:themeColor="text1"/>
        </w:rPr>
        <w:t xml:space="preserve">the </w:t>
      </w:r>
      <w:r w:rsidR="00E974AF">
        <w:rPr>
          <w:rFonts w:ascii="Times New Roman" w:hAnsi="Times New Roman" w:cs="Times New Roman"/>
          <w:color w:val="000000" w:themeColor="text1"/>
        </w:rPr>
        <w:t xml:space="preserve">four classes used in our imagery analysis </w:t>
      </w:r>
      <w:r w:rsidR="00E974AF" w:rsidRPr="00EF599F">
        <w:rPr>
          <w:rFonts w:ascii="Times New Roman" w:hAnsi="Times New Roman" w:cs="Times New Roman"/>
        </w:rPr>
        <w:t xml:space="preserve">(n = </w:t>
      </w:r>
      <w:r w:rsidR="00E974AF">
        <w:rPr>
          <w:rFonts w:ascii="Times New Roman" w:hAnsi="Times New Roman" w:cs="Times New Roman"/>
        </w:rPr>
        <w:t>3</w:t>
      </w:r>
      <w:r w:rsidR="00E974AF" w:rsidRPr="00EF599F">
        <w:rPr>
          <w:rFonts w:ascii="Times New Roman" w:hAnsi="Times New Roman" w:cs="Times New Roman"/>
        </w:rPr>
        <w:t xml:space="preserve"> plots for shrub</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1</w:t>
      </w:r>
      <w:r w:rsidR="00E974AF" w:rsidRPr="00EF599F">
        <w:rPr>
          <w:rFonts w:ascii="Times New Roman" w:hAnsi="Times New Roman" w:cs="Times New Roman"/>
        </w:rPr>
        <w:t xml:space="preserve"> plot for sparse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 xml:space="preserve">2 </w:t>
      </w:r>
      <w:r w:rsidR="00E974AF" w:rsidRPr="00EF599F">
        <w:rPr>
          <w:rFonts w:ascii="Times New Roman" w:hAnsi="Times New Roman" w:cs="Times New Roman"/>
        </w:rPr>
        <w:t>plots for dense meadow</w:t>
      </w:r>
      <w:r w:rsidR="00E974AF">
        <w:rPr>
          <w:rFonts w:ascii="Times New Roman" w:hAnsi="Times New Roman" w:cs="Times New Roman"/>
        </w:rPr>
        <w:t xml:space="preserve"> only</w:t>
      </w:r>
      <w:r w:rsidR="00E974AF" w:rsidRPr="00EF599F">
        <w:rPr>
          <w:rFonts w:ascii="Times New Roman" w:hAnsi="Times New Roman" w:cs="Times New Roman"/>
        </w:rPr>
        <w:t xml:space="preserve">, </w:t>
      </w:r>
      <w:r w:rsidR="00E974AF">
        <w:rPr>
          <w:rFonts w:ascii="Times New Roman" w:hAnsi="Times New Roman" w:cs="Times New Roman"/>
        </w:rPr>
        <w:t>28</w:t>
      </w:r>
      <w:r w:rsidR="00E974AF" w:rsidRPr="00EF599F">
        <w:rPr>
          <w:rFonts w:ascii="Times New Roman" w:hAnsi="Times New Roman" w:cs="Times New Roman"/>
        </w:rPr>
        <w:t xml:space="preserve"> plots for mixed-conifer</w:t>
      </w:r>
      <w:r w:rsidR="00E974AF">
        <w:rPr>
          <w:rFonts w:ascii="Times New Roman" w:hAnsi="Times New Roman" w:cs="Times New Roman"/>
        </w:rPr>
        <w:t xml:space="preserve"> only, 2 plots split between sparse meadow and dense meadow, and 4 plots split between mixed-conifer and dense meadow</w:t>
      </w:r>
      <w:r w:rsidR="00E974AF" w:rsidRPr="00EF599F">
        <w:rPr>
          <w:rFonts w:ascii="Times New Roman" w:hAnsi="Times New Roman" w:cs="Times New Roman"/>
        </w:rPr>
        <w:t>)</w:t>
      </w:r>
      <w:r w:rsidR="00E974AF">
        <w:rPr>
          <w:rFonts w:ascii="Times New Roman" w:hAnsi="Times New Roman" w:cs="Times New Roman"/>
        </w:rPr>
        <w:t>.</w:t>
      </w:r>
      <w:proofErr w:type="gramEnd"/>
      <w:r w:rsidRPr="00EF599F">
        <w:rPr>
          <w:rFonts w:ascii="Times New Roman" w:hAnsi="Times New Roman" w:cs="Times New Roman"/>
          <w:color w:val="000000" w:themeColor="text1"/>
        </w:rPr>
        <w:t xml:space="preserve"> </w:t>
      </w:r>
      <w:r w:rsidR="00E974AF">
        <w:rPr>
          <w:rFonts w:ascii="Times New Roman" w:hAnsi="Times New Roman" w:cs="Times New Roman"/>
          <w:color w:val="000000" w:themeColor="text1"/>
        </w:rPr>
        <w:t>We also quantified</w:t>
      </w:r>
      <w:r w:rsidRPr="00EF599F">
        <w:rPr>
          <w:rFonts w:ascii="Times New Roman" w:hAnsi="Times New Roman" w:cs="Times New Roman"/>
          <w:color w:val="000000" w:themeColor="text1"/>
        </w:rPr>
        <w:t xml:space="preserve"> slope, aspect, and </w:t>
      </w:r>
      <w:r w:rsidR="00601857">
        <w:rPr>
          <w:rFonts w:ascii="Times New Roman" w:hAnsi="Times New Roman" w:cs="Times New Roman"/>
          <w:color w:val="000000" w:themeColor="text1"/>
        </w:rPr>
        <w:t xml:space="preserve">recorded </w:t>
      </w:r>
      <w:r w:rsidRPr="00EF599F">
        <w:rPr>
          <w:rFonts w:ascii="Times New Roman" w:hAnsi="Times New Roman" w:cs="Times New Roman"/>
          <w:color w:val="000000" w:themeColor="text1"/>
        </w:rPr>
        <w:t>the presence of burned snags or fire</w:t>
      </w:r>
      <w:r w:rsidR="002718F8">
        <w:rPr>
          <w:rFonts w:ascii="Times New Roman" w:hAnsi="Times New Roman" w:cs="Times New Roman"/>
          <w:color w:val="000000" w:themeColor="text1"/>
        </w:rPr>
        <w:t>-</w:t>
      </w:r>
      <w:r w:rsidRPr="00EF599F">
        <w:rPr>
          <w:rFonts w:ascii="Times New Roman" w:hAnsi="Times New Roman" w:cs="Times New Roman"/>
          <w:color w:val="000000" w:themeColor="text1"/>
        </w:rPr>
        <w:t>scarred</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trees. Sites were georeferenced using handheld Garmin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GPSMAP 62st and 64st devices (horizontal accuracy 3–10 m). Latitude</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and longitude </w:t>
      </w:r>
      <w:proofErr w:type="gramStart"/>
      <w:r w:rsidRPr="00EF599F">
        <w:rPr>
          <w:rFonts w:ascii="Times New Roman" w:hAnsi="Times New Roman" w:cs="Times New Roman"/>
          <w:color w:val="000000" w:themeColor="text1"/>
        </w:rPr>
        <w:t>were assigned</w:t>
      </w:r>
      <w:proofErr w:type="gramEnd"/>
      <w:r w:rsidRPr="00EF599F">
        <w:rPr>
          <w:rFonts w:ascii="Times New Roman" w:hAnsi="Times New Roman" w:cs="Times New Roman"/>
          <w:color w:val="000000" w:themeColor="text1"/>
        </w:rPr>
        <w:t xml:space="preserve"> to each measurement point based on location</w:t>
      </w:r>
      <w:r w:rsidR="00C31C7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within the grid or transect</w:t>
      </w:r>
      <w:r w:rsidR="003369A1">
        <w:rPr>
          <w:rFonts w:ascii="Times New Roman" w:hAnsi="Times New Roman" w:cs="Times New Roman"/>
          <w:color w:val="000000" w:themeColor="text1"/>
        </w:rPr>
        <w:t>, and verified in ArcMap</w:t>
      </w:r>
      <w:r w:rsidRPr="00EF599F">
        <w:rPr>
          <w:rFonts w:ascii="Times New Roman" w:hAnsi="Times New Roman" w:cs="Times New Roman"/>
          <w:color w:val="000000" w:themeColor="text1"/>
        </w:rPr>
        <w:t xml:space="preserve">. </w:t>
      </w:r>
      <w:r w:rsidR="003369A1">
        <w:rPr>
          <w:rFonts w:ascii="Times New Roman" w:hAnsi="Times New Roman" w:cs="Times New Roman"/>
          <w:color w:val="000000" w:themeColor="text1"/>
        </w:rPr>
        <w:t>We used these geographic positions to calculate additional topographic variables including topographic position index (TPI; a continuous variable ranging from concave to convex), upslope area (i.e. area contributing drainage to the plot),</w:t>
      </w:r>
      <w:r w:rsidR="00601857">
        <w:rPr>
          <w:rFonts w:ascii="Times New Roman" w:hAnsi="Times New Roman" w:cs="Times New Roman"/>
          <w:color w:val="000000" w:themeColor="text1"/>
        </w:rPr>
        <w:t xml:space="preserve"> and</w:t>
      </w:r>
      <w:r w:rsidR="003369A1">
        <w:rPr>
          <w:rFonts w:ascii="Times New Roman" w:hAnsi="Times New Roman" w:cs="Times New Roman"/>
          <w:color w:val="000000" w:themeColor="text1"/>
        </w:rPr>
        <w:t xml:space="preserve"> topographic wetness index (TWI; </w:t>
      </w:r>
      <w:proofErr w:type="gramStart"/>
      <w:r w:rsidR="003369A1">
        <w:rPr>
          <w:rFonts w:ascii="Times New Roman" w:hAnsi="Times New Roman" w:cs="Times New Roman"/>
          <w:color w:val="000000" w:themeColor="text1"/>
        </w:rPr>
        <w:t>ln[</w:t>
      </w:r>
      <w:proofErr w:type="gramEnd"/>
      <w:r w:rsidR="003369A1">
        <w:rPr>
          <w:rFonts w:ascii="Times New Roman" w:hAnsi="Times New Roman" w:cs="Times New Roman"/>
          <w:color w:val="000000" w:themeColor="text1"/>
        </w:rPr>
        <w:t>upslope area / tan</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slope</w:t>
      </w:r>
      <w:r w:rsidR="0074102E">
        <w:rPr>
          <w:rFonts w:ascii="Times New Roman" w:hAnsi="Times New Roman" w:cs="Times New Roman"/>
          <w:color w:val="000000" w:themeColor="text1"/>
        </w:rPr>
        <w:t>]</w:t>
      </w:r>
      <w:r w:rsidR="003369A1">
        <w:rPr>
          <w:rFonts w:ascii="Times New Roman" w:hAnsi="Times New Roman" w:cs="Times New Roman"/>
          <w:color w:val="000000" w:themeColor="text1"/>
        </w:rPr>
        <w:t>]),.</w:t>
      </w:r>
    </w:p>
    <w:p w14:paraId="66BA19DC" w14:textId="6084C787" w:rsidR="005B0769" w:rsidRDefault="005B0769" w:rsidP="009A3EB7">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t>W</w:t>
      </w:r>
      <w:r w:rsidRPr="00EF599F">
        <w:rPr>
          <w:rFonts w:ascii="Times New Roman" w:hAnsi="Times New Roman" w:cs="Times New Roman"/>
        </w:rPr>
        <w:t xml:space="preserve">e analyzed how soil moisture varied </w:t>
      </w:r>
      <w:r w:rsidR="00890A4B">
        <w:rPr>
          <w:rFonts w:ascii="Times New Roman" w:hAnsi="Times New Roman" w:cs="Times New Roman"/>
        </w:rPr>
        <w:t xml:space="preserve">across SCB </w:t>
      </w:r>
      <w:r w:rsidRPr="00EF599F">
        <w:rPr>
          <w:rFonts w:ascii="Times New Roman" w:hAnsi="Times New Roman" w:cs="Times New Roman"/>
        </w:rPr>
        <w:t>among sampling dates</w:t>
      </w:r>
      <w:r w:rsidR="00890A4B">
        <w:rPr>
          <w:rFonts w:ascii="Times New Roman" w:hAnsi="Times New Roman" w:cs="Times New Roman"/>
        </w:rPr>
        <w:t>,</w:t>
      </w:r>
      <w:r w:rsidRPr="00EF599F">
        <w:rPr>
          <w:rFonts w:ascii="Times New Roman" w:hAnsi="Times New Roman" w:cs="Times New Roman"/>
        </w:rPr>
        <w:t xml:space="preserve"> vegetation types</w:t>
      </w:r>
      <w:r w:rsidR="00890A4B">
        <w:rPr>
          <w:rFonts w:ascii="Times New Roman" w:hAnsi="Times New Roman" w:cs="Times New Roman"/>
        </w:rPr>
        <w:t>, and other environmental variables</w:t>
      </w:r>
      <w:r w:rsidR="00E974AF">
        <w:rPr>
          <w:rFonts w:ascii="Times New Roman" w:hAnsi="Times New Roman" w:cs="Times New Roman"/>
        </w:rPr>
        <w:t>, using a random forest model</w:t>
      </w:r>
      <w:r w:rsidR="003369A1">
        <w:rPr>
          <w:rFonts w:ascii="Times New Roman" w:hAnsi="Times New Roman" w:cs="Times New Roman"/>
        </w:rPr>
        <w:t xml:space="preserve"> implemented in the R package </w:t>
      </w:r>
      <w:proofErr w:type="spellStart"/>
      <w:r w:rsidR="003369A1">
        <w:rPr>
          <w:rFonts w:ascii="Times New Roman" w:hAnsi="Times New Roman" w:cs="Times New Roman"/>
          <w:i/>
        </w:rPr>
        <w:t>RandomForest</w:t>
      </w:r>
      <w:proofErr w:type="spellEnd"/>
      <w:r w:rsidR="003369A1" w:rsidRPr="00AF2984">
        <w:rPr>
          <w:rFonts w:ascii="Times New Roman" w:hAnsi="Times New Roman" w:cs="Times New Roman"/>
        </w:rPr>
        <w:t xml:space="preserve"> </w:t>
      </w:r>
      <w:r w:rsidR="00AF2984" w:rsidRPr="00AF2984">
        <w:rPr>
          <w:rFonts w:ascii="Times New Roman" w:hAnsi="Times New Roman" w:cs="Times New Roman"/>
        </w:rPr>
        <w:fldChar w:fldCharType="begin"/>
      </w:r>
      <w:r w:rsidR="00AF2984" w:rsidRPr="00AF2984">
        <w:rPr>
          <w:rFonts w:ascii="Times New Roman" w:hAnsi="Times New Roman" w:cs="Times New Roman"/>
        </w:rPr>
        <w:instrText xml:space="preserve"> ADDIN EN.CITE &lt;EndNote&gt;&lt;Cite&gt;&lt;Author&gt;Liaw&lt;/Author&gt;&lt;Year&gt;2002&lt;/Year&gt;&lt;RecNum&gt;3735&lt;/RecNum&gt;&lt;DisplayText&gt;(Liaw and Wiener 2002)&lt;/DisplayText&gt;&lt;record&gt;&lt;rec-number&gt;3735&lt;/rec-number&gt;&lt;foreign-keys&gt;&lt;key app="EN" db-id="w0ppaavf8t2zvwe9f0oxa5rcervz0wedp050" timestamp="1552597355"&gt;3735&lt;/key&gt;&lt;/foreign-keys&gt;&lt;ref-type name="Journal Article"&gt;17&lt;/ref-type&gt;&lt;contributors&gt;&lt;authors&gt;&lt;author&gt;Liaw, Andy&lt;/author&gt;&lt;author&gt;Wiener, Matthew %J R news&lt;/author&gt;&lt;/authors&gt;&lt;/contributors&gt;&lt;titles&gt;&lt;title&gt;Classification and regression by randomForest&lt;/title&gt;&lt;/titles&gt;&lt;pages&gt;18-22&lt;/pages&gt;&lt;volume&gt;2&lt;/volume&gt;&lt;number&gt;3&lt;/number&gt;&lt;dates&gt;&lt;year&gt;2002&lt;/year&gt;&lt;/dates&gt;&lt;isbn&gt;1609-3631&lt;/isbn&gt;&lt;urls&gt;&lt;/urls&gt;&lt;/record&gt;&lt;/Cite&gt;&lt;/EndNote&gt;</w:instrText>
      </w:r>
      <w:r w:rsidR="00AF2984" w:rsidRPr="00AF2984">
        <w:rPr>
          <w:rFonts w:ascii="Times New Roman" w:hAnsi="Times New Roman" w:cs="Times New Roman"/>
        </w:rPr>
        <w:fldChar w:fldCharType="separate"/>
      </w:r>
      <w:r w:rsidR="00AF2984" w:rsidRPr="00AF2984">
        <w:rPr>
          <w:rFonts w:ascii="Times New Roman" w:hAnsi="Times New Roman" w:cs="Times New Roman"/>
          <w:noProof/>
        </w:rPr>
        <w:t>(Liaw and Wiener 2002)</w:t>
      </w:r>
      <w:r w:rsidR="00AF2984" w:rsidRPr="00AF2984">
        <w:rPr>
          <w:rFonts w:ascii="Times New Roman" w:hAnsi="Times New Roman" w:cs="Times New Roman"/>
        </w:rPr>
        <w:fldChar w:fldCharType="end"/>
      </w:r>
      <w:r w:rsidRPr="00AF2984">
        <w:rPr>
          <w:rFonts w:ascii="Times New Roman" w:hAnsi="Times New Roman" w:cs="Times New Roman"/>
        </w:rPr>
        <w:t>.</w:t>
      </w:r>
      <w:r w:rsidR="00E974AF">
        <w:rPr>
          <w:rFonts w:ascii="Times New Roman" w:hAnsi="Times New Roman" w:cs="Times New Roman"/>
        </w:rPr>
        <w:t xml:space="preserve"> </w:t>
      </w:r>
      <w:proofErr w:type="gramStart"/>
      <w:r w:rsidR="003369A1">
        <w:rPr>
          <w:rFonts w:ascii="Times New Roman" w:hAnsi="Times New Roman" w:cs="Times New Roman"/>
        </w:rPr>
        <w:t xml:space="preserve">Specifically, we </w:t>
      </w:r>
      <w:del w:id="31" w:author="Gabrielle Boisrame" w:date="2019-06-04T13:47:00Z">
        <w:r w:rsidR="003369A1" w:rsidDel="00E64E6F">
          <w:rPr>
            <w:rFonts w:ascii="Times New Roman" w:hAnsi="Times New Roman" w:cs="Times New Roman"/>
          </w:rPr>
          <w:delText>attributed variation in</w:delText>
        </w:r>
      </w:del>
      <w:ins w:id="32" w:author="Gabrielle Boisrame" w:date="2019-06-04T13:47:00Z">
        <w:r w:rsidR="00E64E6F">
          <w:rPr>
            <w:rFonts w:ascii="Times New Roman" w:hAnsi="Times New Roman" w:cs="Times New Roman"/>
          </w:rPr>
          <w:t>created the model to predict</w:t>
        </w:r>
      </w:ins>
      <w:r w:rsidR="003369A1">
        <w:rPr>
          <w:rFonts w:ascii="Times New Roman" w:hAnsi="Times New Roman" w:cs="Times New Roman"/>
        </w:rPr>
        <w:t xml:space="preserve"> continuous soil moisture </w:t>
      </w:r>
      <w:del w:id="33" w:author="Gabrielle Boisrame" w:date="2019-06-04T13:48:00Z">
        <w:r w:rsidR="003369A1" w:rsidDel="00E64E6F">
          <w:rPr>
            <w:rFonts w:ascii="Times New Roman" w:hAnsi="Times New Roman" w:cs="Times New Roman"/>
          </w:rPr>
          <w:delText>to the</w:delText>
        </w:r>
      </w:del>
      <w:ins w:id="34" w:author="Gabrielle Boisrame" w:date="2019-06-04T13:48:00Z">
        <w:r w:rsidR="00E64E6F">
          <w:rPr>
            <w:rFonts w:ascii="Times New Roman" w:hAnsi="Times New Roman" w:cs="Times New Roman"/>
          </w:rPr>
          <w:t>using the</w:t>
        </w:r>
      </w:ins>
      <w:r w:rsidR="003369A1">
        <w:rPr>
          <w:rFonts w:ascii="Times New Roman" w:hAnsi="Times New Roman" w:cs="Times New Roman"/>
        </w:rPr>
        <w:t xml:space="preserve"> following covariates: 2014 vegetation type, 1973 vegetation type, measurement year, </w:t>
      </w:r>
      <w:r w:rsidR="00410DCD">
        <w:rPr>
          <w:rFonts w:ascii="Times New Roman" w:hAnsi="Times New Roman" w:cs="Times New Roman"/>
        </w:rPr>
        <w:t>day</w:t>
      </w:r>
      <w:r w:rsidR="003369A1">
        <w:rPr>
          <w:rFonts w:ascii="Times New Roman" w:hAnsi="Times New Roman" w:cs="Times New Roman"/>
        </w:rPr>
        <w:t xml:space="preserve"> of measurement</w:t>
      </w:r>
      <w:r w:rsidR="00410DCD">
        <w:rPr>
          <w:rFonts w:ascii="Times New Roman" w:hAnsi="Times New Roman" w:cs="Times New Roman"/>
        </w:rPr>
        <w:t xml:space="preserve"> (days since December 31 of the previous year)</w:t>
      </w:r>
      <w:r w:rsidR="003369A1">
        <w:rPr>
          <w:rFonts w:ascii="Times New Roman" w:hAnsi="Times New Roman" w:cs="Times New Roman"/>
        </w:rPr>
        <w:t xml:space="preserve">, </w:t>
      </w:r>
      <w:r w:rsidR="003369A1">
        <w:rPr>
          <w:rFonts w:ascii="Times New Roman" w:hAnsi="Times New Roman" w:cs="Times New Roman"/>
        </w:rPr>
        <w:lastRenderedPageBreak/>
        <w:t>elevation, slope, aspect, TPI, upslope area, TWI, year since fire, number of times burned since 1973, maximum fire severity (only available for fires after 1984</w:t>
      </w:r>
      <w:r w:rsidR="00A76620">
        <w:rPr>
          <w:rFonts w:ascii="Times New Roman" w:hAnsi="Times New Roman" w:cs="Times New Roman"/>
        </w:rPr>
        <w:t xml:space="preserve">, from the </w:t>
      </w:r>
      <w:r w:rsidR="00A76620" w:rsidRPr="00A76620">
        <w:rPr>
          <w:rFonts w:ascii="Times New Roman" w:hAnsi="Times New Roman" w:cs="Times New Roman"/>
        </w:rPr>
        <w:t>US</w:t>
      </w:r>
      <w:r w:rsidR="00A76620">
        <w:rPr>
          <w:rFonts w:ascii="Times New Roman" w:hAnsi="Times New Roman" w:cs="Times New Roman"/>
        </w:rPr>
        <w:t xml:space="preserve"> Forest Service</w:t>
      </w:r>
      <w:r w:rsidR="00A76620" w:rsidRPr="00A76620">
        <w:rPr>
          <w:rFonts w:ascii="Times New Roman" w:hAnsi="Times New Roman" w:cs="Times New Roman"/>
        </w:rPr>
        <w:t xml:space="preserve"> Pacific Southwest Region Fire Severity Mapping Program</w:t>
      </w:r>
      <w:r w:rsidR="003369A1">
        <w:rPr>
          <w:rFonts w:ascii="Times New Roman" w:hAnsi="Times New Roman" w:cs="Times New Roman"/>
        </w:rPr>
        <w:t>)</w:t>
      </w:r>
      <w:r w:rsidR="00A76620">
        <w:rPr>
          <w:rFonts w:ascii="Times New Roman" w:hAnsi="Times New Roman" w:cs="Times New Roman"/>
        </w:rPr>
        <w:t xml:space="preserve"> </w: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 </w:instrText>
      </w:r>
      <w:r w:rsidR="00A76620">
        <w:rPr>
          <w:rFonts w:ascii="Times New Roman" w:hAnsi="Times New Roman" w:cs="Times New Roman"/>
        </w:rPr>
        <w:fldChar w:fldCharType="begin">
          <w:fldData xml:space="preserve">PEVuZE5vdGU+PENpdGU+PEF1dGhvcj5NaWxsZXI8L0F1dGhvcj48WWVhcj4yMDA5PC9ZZWFyPjxS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</w:fldData>
        </w:fldChar>
      </w:r>
      <w:r w:rsidR="00A76620">
        <w:rPr>
          <w:rFonts w:ascii="Times New Roman" w:hAnsi="Times New Roman" w:cs="Times New Roman"/>
        </w:rPr>
        <w:instrText xml:space="preserve"> ADDIN EN.CITE.DATA </w:instrText>
      </w:r>
      <w:r w:rsidR="00A76620">
        <w:rPr>
          <w:rFonts w:ascii="Times New Roman" w:hAnsi="Times New Roman" w:cs="Times New Roman"/>
        </w:rPr>
      </w:r>
      <w:r w:rsidR="00A76620">
        <w:rPr>
          <w:rFonts w:ascii="Times New Roman" w:hAnsi="Times New Roman" w:cs="Times New Roman"/>
        </w:rPr>
        <w:fldChar w:fldCharType="end"/>
      </w:r>
      <w:r w:rsidR="00A76620">
        <w:rPr>
          <w:rFonts w:ascii="Times New Roman" w:hAnsi="Times New Roman" w:cs="Times New Roman"/>
        </w:rPr>
      </w:r>
      <w:r w:rsidR="00A76620">
        <w:rPr>
          <w:rFonts w:ascii="Times New Roman" w:hAnsi="Times New Roman" w:cs="Times New Roman"/>
        </w:rPr>
        <w:fldChar w:fldCharType="separate"/>
      </w:r>
      <w:r w:rsidR="00A76620">
        <w:rPr>
          <w:rFonts w:ascii="Times New Roman" w:hAnsi="Times New Roman" w:cs="Times New Roman"/>
          <w:noProof/>
        </w:rPr>
        <w:t>(Miller et al. 2009)</w:t>
      </w:r>
      <w:r w:rsidR="00A76620">
        <w:rPr>
          <w:rFonts w:ascii="Times New Roman" w:hAnsi="Times New Roman" w:cs="Times New Roman"/>
        </w:rPr>
        <w:fldChar w:fldCharType="end"/>
      </w:r>
      <w:r w:rsidR="003369A1">
        <w:rPr>
          <w:rFonts w:ascii="Times New Roman" w:hAnsi="Times New Roman" w:cs="Times New Roman"/>
        </w:rPr>
        <w:t>, and distance from nearest stream.</w:t>
      </w:r>
      <w:proofErr w:type="gramEnd"/>
      <w:r w:rsidR="00AF2984">
        <w:rPr>
          <w:rFonts w:ascii="Times New Roman" w:hAnsi="Times New Roman" w:cs="Times New Roman"/>
        </w:rPr>
        <w:t xml:space="preserve"> We </w:t>
      </w:r>
      <w:proofErr w:type="gramStart"/>
      <w:r w:rsidR="00AF2984">
        <w:rPr>
          <w:rFonts w:ascii="Times New Roman" w:hAnsi="Times New Roman" w:cs="Times New Roman"/>
        </w:rPr>
        <w:t>cross-validated</w:t>
      </w:r>
      <w:proofErr w:type="gramEnd"/>
      <w:r w:rsidR="00AF2984">
        <w:rPr>
          <w:rFonts w:ascii="Times New Roman" w:hAnsi="Times New Roman" w:cs="Times New Roman"/>
        </w:rPr>
        <w:t xml:space="preserve"> the model by selecting a subset of sites as training data and using the resulting model to predict soil moisture at the remaining sites.</w:t>
      </w:r>
      <w:r w:rsidR="009D439C">
        <w:rPr>
          <w:rFonts w:ascii="Times New Roman" w:hAnsi="Times New Roman" w:cs="Times New Roman"/>
        </w:rPr>
        <w:t xml:space="preserve"> </w:t>
      </w:r>
      <w:commentRangeStart w:id="35"/>
      <w:r w:rsidR="0074102E">
        <w:rPr>
          <w:rFonts w:ascii="Times New Roman" w:hAnsi="Times New Roman" w:cs="Times New Roman"/>
        </w:rPr>
        <w:t xml:space="preserve">To compare the drivers of soil moisture at SCB and ICB (Question 4), </w:t>
      </w:r>
      <w:commentRangeEnd w:id="35"/>
      <w:r w:rsidR="00307415">
        <w:rPr>
          <w:rStyle w:val="CommentReference"/>
        </w:rPr>
        <w:commentReference w:id="35"/>
      </w:r>
      <w:r w:rsidR="0074102E">
        <w:rPr>
          <w:rFonts w:ascii="Times New Roman" w:hAnsi="Times New Roman" w:cs="Times New Roman"/>
        </w:rPr>
        <w:t xml:space="preserve">we examined the performance of a similar soil moisture model developed for ICB </w: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 </w:instrText>
      </w:r>
      <w:r w:rsidR="0074102E">
        <w:rPr>
          <w:rFonts w:ascii="Times New Roman" w:hAnsi="Times New Roman" w:cs="Times New Roman"/>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74102E">
        <w:rPr>
          <w:rFonts w:ascii="Times New Roman" w:hAnsi="Times New Roman" w:cs="Times New Roman"/>
        </w:rPr>
        <w:instrText xml:space="preserve"> ADDIN EN.CITE.DATA </w:instrText>
      </w:r>
      <w:r w:rsidR="0074102E">
        <w:rPr>
          <w:rFonts w:ascii="Times New Roman" w:hAnsi="Times New Roman" w:cs="Times New Roman"/>
        </w:rPr>
      </w:r>
      <w:r w:rsidR="0074102E">
        <w:rPr>
          <w:rFonts w:ascii="Times New Roman" w:hAnsi="Times New Roman" w:cs="Times New Roman"/>
        </w:rPr>
        <w:fldChar w:fldCharType="end"/>
      </w:r>
      <w:r w:rsidR="0074102E">
        <w:rPr>
          <w:rFonts w:ascii="Times New Roman" w:hAnsi="Times New Roman" w:cs="Times New Roman"/>
        </w:rPr>
      </w:r>
      <w:r w:rsidR="0074102E">
        <w:rPr>
          <w:rFonts w:ascii="Times New Roman" w:hAnsi="Times New Roman" w:cs="Times New Roman"/>
        </w:rPr>
        <w:fldChar w:fldCharType="separate"/>
      </w:r>
      <w:r w:rsidR="0074102E">
        <w:rPr>
          <w:rFonts w:ascii="Times New Roman" w:hAnsi="Times New Roman" w:cs="Times New Roman"/>
          <w:noProof/>
        </w:rPr>
        <w:t>(Boisramé et al. 2018)</w:t>
      </w:r>
      <w:r w:rsidR="0074102E">
        <w:rPr>
          <w:rFonts w:ascii="Times New Roman" w:hAnsi="Times New Roman" w:cs="Times New Roman"/>
        </w:rPr>
        <w:fldChar w:fldCharType="end"/>
      </w:r>
      <w:r w:rsidR="0074102E">
        <w:rPr>
          <w:rFonts w:ascii="Times New Roman" w:hAnsi="Times New Roman" w:cs="Times New Roman"/>
        </w:rPr>
        <w:t xml:space="preserve"> in explaining soil moisture variation observed at SCB.</w:t>
      </w:r>
    </w:p>
    <w:p w14:paraId="17C20D3C" w14:textId="290F5F60" w:rsidR="009F7669" w:rsidRPr="00EF599F" w:rsidRDefault="009F7669" w:rsidP="009A3EB7">
      <w:pPr>
        <w:spacing w:line="480" w:lineRule="auto"/>
        <w:ind w:firstLine="720"/>
        <w:rPr>
          <w:rFonts w:ascii="Times New Roman" w:hAnsi="Times New Roman" w:cs="Times New Roman"/>
        </w:rPr>
      </w:pPr>
      <w:r>
        <w:rPr>
          <w:rFonts w:ascii="Times New Roman" w:hAnsi="Times New Roman" w:cs="Times New Roman"/>
          <w:color w:val="2F2F2F" w:themeColor="accent5" w:themeShade="80"/>
        </w:rPr>
        <w:t xml:space="preserve">We also used the random forest model to extrapolate our soil moisture measurements to unmeasured areas of the watershed, and estimate soil moisture changes due to fire changes. We modeled soil moisture on a 40m grid across the entire area of the watershed where vegetation </w:t>
      </w:r>
      <w:proofErr w:type="gramStart"/>
      <w:r>
        <w:rPr>
          <w:rFonts w:ascii="Times New Roman" w:hAnsi="Times New Roman" w:cs="Times New Roman"/>
          <w:color w:val="2F2F2F" w:themeColor="accent5" w:themeShade="80"/>
        </w:rPr>
        <w:t>was mapped</w:t>
      </w:r>
      <w:proofErr w:type="gramEnd"/>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T</w:t>
      </w:r>
      <w:r>
        <w:rPr>
          <w:rFonts w:ascii="Times New Roman" w:hAnsi="Times New Roman" w:cs="Times New Roman"/>
          <w:color w:val="2F2F2F" w:themeColor="accent5" w:themeShade="80"/>
        </w:rPr>
        <w:t>o estimate soil moisture</w:t>
      </w:r>
      <w:r w:rsidR="00601857">
        <w:rPr>
          <w:rFonts w:ascii="Times New Roman" w:hAnsi="Times New Roman" w:cs="Times New Roman"/>
          <w:color w:val="2F2F2F" w:themeColor="accent5" w:themeShade="80"/>
        </w:rPr>
        <w:t xml:space="preserve"> levels</w:t>
      </w:r>
      <w:r>
        <w:rPr>
          <w:rFonts w:ascii="Times New Roman" w:hAnsi="Times New Roman" w:cs="Times New Roman"/>
          <w:color w:val="2F2F2F" w:themeColor="accent5" w:themeShade="80"/>
        </w:rPr>
        <w:t xml:space="preserve"> </w:t>
      </w:r>
      <w:r w:rsidR="00601857">
        <w:rPr>
          <w:rFonts w:ascii="Times New Roman" w:hAnsi="Times New Roman" w:cs="Times New Roman"/>
          <w:color w:val="2F2F2F" w:themeColor="accent5" w:themeShade="80"/>
        </w:rPr>
        <w:t>in the absence of</w:t>
      </w:r>
      <w:r>
        <w:rPr>
          <w:rFonts w:ascii="Times New Roman" w:hAnsi="Times New Roman" w:cs="Times New Roman"/>
          <w:color w:val="2F2F2F" w:themeColor="accent5" w:themeShade="80"/>
        </w:rPr>
        <w:t xml:space="preserve"> fire, we </w:t>
      </w:r>
      <w:r w:rsidR="00601857">
        <w:rPr>
          <w:rFonts w:ascii="Times New Roman" w:hAnsi="Times New Roman" w:cs="Times New Roman"/>
          <w:color w:val="2F2F2F" w:themeColor="accent5" w:themeShade="80"/>
        </w:rPr>
        <w:t>set</w:t>
      </w:r>
      <w:r>
        <w:rPr>
          <w:rFonts w:ascii="Times New Roman" w:hAnsi="Times New Roman" w:cs="Times New Roman"/>
          <w:color w:val="2F2F2F" w:themeColor="accent5" w:themeShade="80"/>
        </w:rPr>
        <w:t xml:space="preserve"> times burned and fire severity to </w:t>
      </w:r>
      <w:proofErr w:type="gramStart"/>
      <w:r>
        <w:rPr>
          <w:rFonts w:ascii="Times New Roman" w:hAnsi="Times New Roman" w:cs="Times New Roman"/>
          <w:color w:val="2F2F2F" w:themeColor="accent5" w:themeShade="80"/>
        </w:rPr>
        <w:t>0</w:t>
      </w:r>
      <w:proofErr w:type="gramEnd"/>
      <w:r>
        <w:rPr>
          <w:rFonts w:ascii="Times New Roman" w:hAnsi="Times New Roman" w:cs="Times New Roman"/>
          <w:color w:val="2F2F2F" w:themeColor="accent5" w:themeShade="80"/>
        </w:rPr>
        <w:t>, time since fire to 100 years, and vegetation cover to 1973 vegetation</w:t>
      </w:r>
      <w:r w:rsidR="00601857">
        <w:rPr>
          <w:rFonts w:ascii="Times New Roman" w:hAnsi="Times New Roman" w:cs="Times New Roman"/>
          <w:color w:val="2F2F2F" w:themeColor="accent5" w:themeShade="80"/>
        </w:rPr>
        <w:t xml:space="preserve"> in the random forest prediction</w:t>
      </w:r>
      <w:r>
        <w:rPr>
          <w:rFonts w:ascii="Times New Roman" w:hAnsi="Times New Roman" w:cs="Times New Roman"/>
          <w:color w:val="2F2F2F" w:themeColor="accent5" w:themeShade="80"/>
        </w:rPr>
        <w:t xml:space="preserve">. We then compared these modeled “unburned” conditions to soil moisture </w:t>
      </w:r>
      <w:r w:rsidR="00601857">
        <w:rPr>
          <w:rFonts w:ascii="Times New Roman" w:hAnsi="Times New Roman" w:cs="Times New Roman"/>
          <w:color w:val="2F2F2F" w:themeColor="accent5" w:themeShade="80"/>
        </w:rPr>
        <w:t>estimates that incorporated contemporary</w:t>
      </w:r>
      <w:r>
        <w:rPr>
          <w:rFonts w:ascii="Times New Roman" w:hAnsi="Times New Roman" w:cs="Times New Roman"/>
          <w:color w:val="2F2F2F" w:themeColor="accent5" w:themeShade="80"/>
        </w:rPr>
        <w:t xml:space="preserve"> vegetation and fire histor</w:t>
      </w:r>
      <w:r w:rsidR="00601857">
        <w:rPr>
          <w:rFonts w:ascii="Times New Roman" w:hAnsi="Times New Roman" w:cs="Times New Roman"/>
          <w:color w:val="2F2F2F" w:themeColor="accent5" w:themeShade="80"/>
        </w:rPr>
        <w:t>ies</w:t>
      </w:r>
      <w:r>
        <w:rPr>
          <w:rFonts w:ascii="Times New Roman" w:hAnsi="Times New Roman" w:cs="Times New Roman"/>
          <w:color w:val="2F2F2F" w:themeColor="accent5" w:themeShade="80"/>
        </w:rPr>
        <w:t>.</w:t>
      </w:r>
    </w:p>
    <w:p w14:paraId="0881261B" w14:textId="42B7B444" w:rsidR="00497A36" w:rsidRPr="00EF599F" w:rsidRDefault="009A3EB7" w:rsidP="009A3EB7">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In addition to low-</w:t>
      </w:r>
      <w:r w:rsidR="00210626">
        <w:rPr>
          <w:rFonts w:ascii="Times New Roman" w:hAnsi="Times New Roman" w:cs="Times New Roman"/>
          <w:color w:val="000000" w:themeColor="text1"/>
        </w:rPr>
        <w:t>frequency</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spatially</w:t>
      </w:r>
      <w:r w:rsidR="00132C35">
        <w:rPr>
          <w:rFonts w:ascii="Times New Roman" w:hAnsi="Times New Roman" w:cs="Times New Roman"/>
          <w:color w:val="000000" w:themeColor="text1"/>
        </w:rPr>
        <w:t>-</w:t>
      </w:r>
      <w:r w:rsidR="00210626">
        <w:rPr>
          <w:rFonts w:ascii="Times New Roman" w:hAnsi="Times New Roman" w:cs="Times New Roman"/>
          <w:color w:val="000000" w:themeColor="text1"/>
        </w:rPr>
        <w:t>distributed</w:t>
      </w:r>
      <w:r w:rsidRPr="00EF599F">
        <w:rPr>
          <w:rFonts w:ascii="Times New Roman" w:hAnsi="Times New Roman" w:cs="Times New Roman"/>
          <w:color w:val="000000" w:themeColor="text1"/>
        </w:rPr>
        <w:t xml:space="preserve"> moisture sampling</w:t>
      </w:r>
      <w:r w:rsidR="00F54ABF">
        <w:rPr>
          <w:rFonts w:ascii="Times New Roman" w:hAnsi="Times New Roman" w:cs="Times New Roman"/>
          <w:color w:val="000000" w:themeColor="text1"/>
        </w:rPr>
        <w:t xml:space="preserve"> described above</w:t>
      </w:r>
      <w:r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we </w:t>
      </w:r>
      <w:r w:rsidR="000C0035">
        <w:rPr>
          <w:rFonts w:ascii="Times New Roman" w:hAnsi="Times New Roman" w:cs="Times New Roman"/>
          <w:color w:val="000000" w:themeColor="text1"/>
        </w:rPr>
        <w:t xml:space="preserve">addressed Question 3 by </w:t>
      </w:r>
      <w:r w:rsidR="00210626">
        <w:rPr>
          <w:rFonts w:ascii="Times New Roman" w:hAnsi="Times New Roman" w:cs="Times New Roman"/>
          <w:color w:val="000000" w:themeColor="text1"/>
        </w:rPr>
        <w:t>measur</w:t>
      </w:r>
      <w:r w:rsidR="000C0035">
        <w:rPr>
          <w:rFonts w:ascii="Times New Roman" w:hAnsi="Times New Roman" w:cs="Times New Roman"/>
          <w:color w:val="000000" w:themeColor="text1"/>
        </w:rPr>
        <w:t>ing</w:t>
      </w:r>
      <w:r w:rsidRPr="00EF599F">
        <w:rPr>
          <w:rFonts w:ascii="Times New Roman" w:hAnsi="Times New Roman" w:cs="Times New Roman"/>
          <w:color w:val="000000" w:themeColor="text1"/>
        </w:rPr>
        <w:t xml:space="preserve"> high-</w:t>
      </w:r>
      <w:r w:rsidR="00210626">
        <w:rPr>
          <w:rFonts w:ascii="Times New Roman" w:hAnsi="Times New Roman" w:cs="Times New Roman"/>
          <w:color w:val="000000" w:themeColor="text1"/>
        </w:rPr>
        <w:t>frequency, continuous</w:t>
      </w:r>
      <w:r w:rsidR="00210626" w:rsidRPr="00EF599F">
        <w:rPr>
          <w:rFonts w:ascii="Times New Roman" w:hAnsi="Times New Roman" w:cs="Times New Roman"/>
          <w:color w:val="000000" w:themeColor="text1"/>
        </w:rPr>
        <w:t xml:space="preserve"> </w:t>
      </w:r>
      <w:r w:rsidRPr="00EF599F">
        <w:rPr>
          <w:rFonts w:ascii="Times New Roman" w:hAnsi="Times New Roman" w:cs="Times New Roman"/>
          <w:color w:val="000000" w:themeColor="text1"/>
        </w:rPr>
        <w:t xml:space="preserve">soil moisture dynamics </w:t>
      </w:r>
      <w:r w:rsidR="00553B8E" w:rsidRPr="00EF599F">
        <w:rPr>
          <w:rFonts w:ascii="Times New Roman" w:hAnsi="Times New Roman" w:cs="Times New Roman"/>
          <w:color w:val="000000" w:themeColor="text1"/>
        </w:rPr>
        <w:t>in soils</w:t>
      </w:r>
      <w:r w:rsidR="00ED55B1" w:rsidRPr="00EF599F">
        <w:rPr>
          <w:rFonts w:ascii="Times New Roman" w:hAnsi="Times New Roman" w:cs="Times New Roman"/>
          <w:color w:val="000000" w:themeColor="text1"/>
        </w:rPr>
        <w:t xml:space="preserve"> </w:t>
      </w:r>
      <w:r w:rsidR="00796F1C" w:rsidRPr="00EF599F">
        <w:rPr>
          <w:rFonts w:ascii="Times New Roman" w:hAnsi="Times New Roman" w:cs="Times New Roman"/>
          <w:color w:val="000000" w:themeColor="text1"/>
        </w:rPr>
        <w:t>at</w:t>
      </w:r>
      <w:r w:rsidRPr="00EF599F">
        <w:rPr>
          <w:rFonts w:ascii="Times New Roman" w:hAnsi="Times New Roman" w:cs="Times New Roman"/>
          <w:color w:val="000000" w:themeColor="text1"/>
        </w:rPr>
        <w:t xml:space="preserve"> three weather stations </w:t>
      </w:r>
      <w:r w:rsidR="00497A36" w:rsidRPr="00EF599F">
        <w:rPr>
          <w:rFonts w:ascii="Times New Roman" w:hAnsi="Times New Roman" w:cs="Times New Roman"/>
          <w:color w:val="000000" w:themeColor="text1"/>
        </w:rPr>
        <w:t>installed in</w:t>
      </w:r>
      <w:r w:rsidR="00FC0986" w:rsidRPr="00EF599F">
        <w:rPr>
          <w:rFonts w:ascii="Times New Roman" w:hAnsi="Times New Roman" w:cs="Times New Roman"/>
          <w:color w:val="000000" w:themeColor="text1"/>
        </w:rPr>
        <w:t xml:space="preserve"> </w:t>
      </w:r>
      <w:r w:rsidR="00601857">
        <w:rPr>
          <w:rFonts w:ascii="Times New Roman" w:hAnsi="Times New Roman" w:cs="Times New Roman"/>
          <w:color w:val="000000" w:themeColor="text1"/>
        </w:rPr>
        <w:t>September</w:t>
      </w:r>
      <w:r w:rsidR="00601857"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2016</w:t>
      </w:r>
      <w:r w:rsidR="00F71171">
        <w:rPr>
          <w:rFonts w:ascii="Times New Roman" w:hAnsi="Times New Roman" w:cs="Times New Roman"/>
          <w:color w:val="000000" w:themeColor="text1"/>
        </w:rPr>
        <w:t>.</w:t>
      </w:r>
      <w:r w:rsidR="00553B8E"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The</w:t>
      </w:r>
      <w:r w:rsidR="00210626" w:rsidRPr="00EF599F">
        <w:rPr>
          <w:rFonts w:ascii="Times New Roman" w:hAnsi="Times New Roman" w:cs="Times New Roman"/>
          <w:color w:val="000000" w:themeColor="text1"/>
        </w:rPr>
        <w:t xml:space="preserve"> </w:t>
      </w:r>
      <w:r w:rsidR="00333F20" w:rsidRPr="00EF599F">
        <w:rPr>
          <w:rFonts w:ascii="Times New Roman" w:hAnsi="Times New Roman" w:cs="Times New Roman"/>
          <w:color w:val="000000" w:themeColor="text1"/>
        </w:rPr>
        <w:t xml:space="preserve">three weather stations are located within 250m of each other, </w:t>
      </w:r>
      <w:r w:rsidR="00497A36" w:rsidRPr="00EF599F">
        <w:rPr>
          <w:rFonts w:ascii="Times New Roman" w:hAnsi="Times New Roman" w:cs="Times New Roman"/>
          <w:color w:val="000000" w:themeColor="text1"/>
        </w:rPr>
        <w:t>in an area that</w:t>
      </w:r>
      <w:r w:rsidR="00333F20" w:rsidRPr="00EF599F">
        <w:rPr>
          <w:rFonts w:ascii="Times New Roman" w:hAnsi="Times New Roman" w:cs="Times New Roman"/>
          <w:color w:val="000000" w:themeColor="text1"/>
        </w:rPr>
        <w:t xml:space="preserve"> </w:t>
      </w:r>
      <w:r w:rsidR="00210626">
        <w:rPr>
          <w:rFonts w:ascii="Times New Roman" w:hAnsi="Times New Roman" w:cs="Times New Roman"/>
          <w:color w:val="000000" w:themeColor="text1"/>
        </w:rPr>
        <w:t>w</w:t>
      </w:r>
      <w:r w:rsidR="00210626" w:rsidRPr="00EF599F">
        <w:rPr>
          <w:rFonts w:ascii="Times New Roman" w:hAnsi="Times New Roman" w:cs="Times New Roman"/>
          <w:color w:val="000000" w:themeColor="text1"/>
        </w:rPr>
        <w:t xml:space="preserve">as </w:t>
      </w:r>
      <w:r w:rsidR="00333F20" w:rsidRPr="00EF599F">
        <w:rPr>
          <w:rFonts w:ascii="Times New Roman" w:hAnsi="Times New Roman" w:cs="Times New Roman"/>
          <w:color w:val="000000" w:themeColor="text1"/>
        </w:rPr>
        <w:t>burned</w:t>
      </w:r>
      <w:r w:rsidR="00497A36" w:rsidRPr="00EF599F">
        <w:rPr>
          <w:rFonts w:ascii="Times New Roman" w:hAnsi="Times New Roman" w:cs="Times New Roman"/>
          <w:color w:val="000000" w:themeColor="text1"/>
        </w:rPr>
        <w:t xml:space="preserve"> once since </w:t>
      </w:r>
      <w:r w:rsidR="00654C21" w:rsidRPr="00EF599F">
        <w:rPr>
          <w:rFonts w:ascii="Times New Roman" w:hAnsi="Times New Roman" w:cs="Times New Roman"/>
          <w:color w:val="000000" w:themeColor="text1"/>
        </w:rPr>
        <w:t>197</w:t>
      </w:r>
      <w:r w:rsidR="00654C21">
        <w:rPr>
          <w:rFonts w:ascii="Times New Roman" w:hAnsi="Times New Roman" w:cs="Times New Roman"/>
          <w:color w:val="000000" w:themeColor="text1"/>
        </w:rPr>
        <w:t>3</w:t>
      </w:r>
      <w:r w:rsidR="00497A36" w:rsidRPr="00EF599F">
        <w:rPr>
          <w:rFonts w:ascii="Times New Roman" w:hAnsi="Times New Roman" w:cs="Times New Roman"/>
          <w:color w:val="000000" w:themeColor="text1"/>
        </w:rPr>
        <w:t>,</w:t>
      </w:r>
      <w:r w:rsidR="00333F20" w:rsidRPr="00EF599F">
        <w:rPr>
          <w:rFonts w:ascii="Times New Roman" w:hAnsi="Times New Roman" w:cs="Times New Roman"/>
          <w:color w:val="000000" w:themeColor="text1"/>
        </w:rPr>
        <w:t xml:space="preserve"> </w:t>
      </w:r>
      <w:r w:rsidR="00497A36" w:rsidRPr="00EF599F">
        <w:rPr>
          <w:rFonts w:ascii="Times New Roman" w:hAnsi="Times New Roman" w:cs="Times New Roman"/>
          <w:color w:val="000000" w:themeColor="text1"/>
        </w:rPr>
        <w:t>by</w:t>
      </w:r>
      <w:r w:rsidR="00333F20" w:rsidRPr="00EF599F">
        <w:rPr>
          <w:rFonts w:ascii="Times New Roman" w:hAnsi="Times New Roman" w:cs="Times New Roman"/>
          <w:color w:val="000000" w:themeColor="text1"/>
        </w:rPr>
        <w:t xml:space="preserve"> the Williams fire in 2003</w:t>
      </w:r>
      <w:r w:rsidR="00E27580">
        <w:rPr>
          <w:rFonts w:ascii="Times New Roman" w:hAnsi="Times New Roman" w:cs="Times New Roman"/>
          <w:color w:val="000000" w:themeColor="text1"/>
        </w:rPr>
        <w:t xml:space="preserve"> (Figure 1)</w:t>
      </w:r>
      <w:r w:rsidR="000C0035">
        <w:rPr>
          <w:rFonts w:ascii="Times New Roman" w:hAnsi="Times New Roman" w:cs="Times New Roman"/>
          <w:color w:val="000000" w:themeColor="text1"/>
        </w:rPr>
        <w:t xml:space="preserve">, with one weather station </w:t>
      </w:r>
      <w:r w:rsidR="00BA00BF">
        <w:rPr>
          <w:rFonts w:ascii="Times New Roman" w:hAnsi="Times New Roman" w:cs="Times New Roman"/>
          <w:color w:val="000000" w:themeColor="text1"/>
        </w:rPr>
        <w:t xml:space="preserve">each </w:t>
      </w:r>
      <w:r w:rsidR="000C0035">
        <w:rPr>
          <w:rFonts w:ascii="Times New Roman" w:hAnsi="Times New Roman" w:cs="Times New Roman"/>
          <w:color w:val="000000" w:themeColor="text1"/>
        </w:rPr>
        <w:t xml:space="preserve">in </w:t>
      </w:r>
      <w:r w:rsidR="000C0035" w:rsidRPr="00EF599F">
        <w:rPr>
          <w:rFonts w:ascii="Times New Roman" w:hAnsi="Times New Roman" w:cs="Times New Roman"/>
          <w:color w:val="000000" w:themeColor="text1"/>
        </w:rPr>
        <w:t xml:space="preserve">dense meadow, </w:t>
      </w:r>
      <w:commentRangeStart w:id="36"/>
      <w:r w:rsidR="000C0035" w:rsidRPr="00EF599F">
        <w:rPr>
          <w:rFonts w:ascii="Times New Roman" w:hAnsi="Times New Roman" w:cs="Times New Roman"/>
          <w:color w:val="000000" w:themeColor="text1"/>
        </w:rPr>
        <w:t>shrub</w:t>
      </w:r>
      <w:commentRangeEnd w:id="36"/>
      <w:r w:rsidR="00132C35">
        <w:rPr>
          <w:rStyle w:val="CommentReference"/>
        </w:rPr>
        <w:commentReference w:id="36"/>
      </w:r>
      <w:r w:rsidR="000C0035" w:rsidRPr="00EF599F">
        <w:rPr>
          <w:rFonts w:ascii="Times New Roman" w:hAnsi="Times New Roman" w:cs="Times New Roman"/>
          <w:color w:val="000000" w:themeColor="text1"/>
        </w:rPr>
        <w:t>, and mature mixed conifer vegetation types</w:t>
      </w:r>
      <w:r w:rsidR="007A6CFD">
        <w:rPr>
          <w:rFonts w:ascii="Times New Roman" w:hAnsi="Times New Roman" w:cs="Times New Roman"/>
          <w:color w:val="000000" w:themeColor="text1"/>
        </w:rPr>
        <w:t xml:space="preserve"> (see details and visuals in Appendix B)</w:t>
      </w:r>
      <w:r w:rsidR="00333F20"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For simplicity, the dense meadow site </w:t>
      </w:r>
      <w:proofErr w:type="gramStart"/>
      <w:r w:rsidR="00210626">
        <w:rPr>
          <w:rFonts w:ascii="Times New Roman" w:hAnsi="Times New Roman" w:cs="Times New Roman"/>
          <w:color w:val="000000" w:themeColor="text1"/>
        </w:rPr>
        <w:t>is referred</w:t>
      </w:r>
      <w:proofErr w:type="gramEnd"/>
      <w:r w:rsidR="00210626">
        <w:rPr>
          <w:rFonts w:ascii="Times New Roman" w:hAnsi="Times New Roman" w:cs="Times New Roman"/>
          <w:color w:val="000000" w:themeColor="text1"/>
        </w:rPr>
        <w:t xml:space="preserve"> to as the</w:t>
      </w:r>
      <w:r w:rsidR="00210626" w:rsidRPr="00EF599F">
        <w:rPr>
          <w:rFonts w:ascii="Times New Roman" w:hAnsi="Times New Roman" w:cs="Times New Roman"/>
          <w:color w:val="000000" w:themeColor="text1"/>
        </w:rPr>
        <w:t xml:space="preserve"> </w:t>
      </w:r>
      <w:r w:rsidR="00A62837" w:rsidRPr="00EF599F">
        <w:rPr>
          <w:rFonts w:ascii="Times New Roman" w:hAnsi="Times New Roman" w:cs="Times New Roman"/>
          <w:color w:val="000000" w:themeColor="text1"/>
        </w:rPr>
        <w:t xml:space="preserve">“wetland”, </w:t>
      </w:r>
      <w:r w:rsidR="00210626">
        <w:rPr>
          <w:rFonts w:ascii="Times New Roman" w:hAnsi="Times New Roman" w:cs="Times New Roman"/>
          <w:color w:val="000000" w:themeColor="text1"/>
        </w:rPr>
        <w:t xml:space="preserve">the </w:t>
      </w:r>
      <w:r w:rsidR="00497A36" w:rsidRPr="00EF599F">
        <w:rPr>
          <w:rFonts w:ascii="Times New Roman" w:hAnsi="Times New Roman" w:cs="Times New Roman"/>
          <w:color w:val="000000" w:themeColor="text1"/>
        </w:rPr>
        <w:t>shrub/</w:t>
      </w:r>
      <w:r w:rsidR="00A62837" w:rsidRPr="00EF599F">
        <w:rPr>
          <w:rFonts w:ascii="Times New Roman" w:hAnsi="Times New Roman" w:cs="Times New Roman"/>
          <w:color w:val="000000" w:themeColor="text1"/>
        </w:rPr>
        <w:t xml:space="preserve">conifer regeneration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“shrub”</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and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 xml:space="preserve">mixed conifer site as </w:t>
      </w:r>
      <w:r w:rsidR="00210626">
        <w:rPr>
          <w:rFonts w:ascii="Times New Roman" w:hAnsi="Times New Roman" w:cs="Times New Roman"/>
          <w:color w:val="000000" w:themeColor="text1"/>
        </w:rPr>
        <w:t xml:space="preserve">the </w:t>
      </w:r>
      <w:r w:rsidR="00A62837" w:rsidRPr="00EF599F">
        <w:rPr>
          <w:rFonts w:ascii="Times New Roman" w:hAnsi="Times New Roman" w:cs="Times New Roman"/>
          <w:color w:val="000000" w:themeColor="text1"/>
        </w:rPr>
        <w:t>“forest”</w:t>
      </w:r>
      <w:r w:rsidR="00210626">
        <w:rPr>
          <w:rFonts w:ascii="Times New Roman" w:hAnsi="Times New Roman" w:cs="Times New Roman"/>
          <w:color w:val="000000" w:themeColor="text1"/>
        </w:rPr>
        <w:t xml:space="preserve"> site</w:t>
      </w:r>
      <w:r w:rsidR="00A62837" w:rsidRPr="00EF599F">
        <w:rPr>
          <w:rFonts w:ascii="Times New Roman" w:hAnsi="Times New Roman" w:cs="Times New Roman"/>
          <w:color w:val="000000" w:themeColor="text1"/>
        </w:rPr>
        <w:t xml:space="preserve"> </w:t>
      </w:r>
      <w:r w:rsidR="008C2C14" w:rsidRPr="00EF599F">
        <w:rPr>
          <w:rFonts w:ascii="Times New Roman" w:hAnsi="Times New Roman" w:cs="Times New Roman"/>
          <w:color w:val="000000" w:themeColor="text1"/>
        </w:rPr>
        <w:t>for</w:t>
      </w:r>
      <w:r w:rsidR="00A62837" w:rsidRPr="00EF599F">
        <w:rPr>
          <w:rFonts w:ascii="Times New Roman" w:hAnsi="Times New Roman" w:cs="Times New Roman"/>
          <w:color w:val="000000" w:themeColor="text1"/>
        </w:rPr>
        <w:t xml:space="preserve"> the rest of the paper. </w:t>
      </w:r>
    </w:p>
    <w:p w14:paraId="073FB16D" w14:textId="740557BA" w:rsidR="008C7F50" w:rsidRPr="00572C84" w:rsidRDefault="00497A36" w:rsidP="00572C84">
      <w:pPr>
        <w:spacing w:line="480" w:lineRule="auto"/>
        <w:ind w:firstLine="720"/>
        <w:rPr>
          <w:rFonts w:ascii="Times New Roman" w:hAnsi="Times New Roman" w:cs="Times New Roman"/>
        </w:rPr>
      </w:pPr>
      <w:r w:rsidRPr="00EF599F">
        <w:rPr>
          <w:rFonts w:ascii="Times New Roman" w:hAnsi="Times New Roman" w:cs="Times New Roman"/>
          <w:color w:val="000000" w:themeColor="text1"/>
        </w:rPr>
        <w:lastRenderedPageBreak/>
        <w:t>At these weather stations,</w:t>
      </w:r>
      <w:r w:rsidR="000F496C">
        <w:rPr>
          <w:rFonts w:ascii="Times New Roman" w:hAnsi="Times New Roman" w:cs="Times New Roman"/>
          <w:color w:val="000000" w:themeColor="text1"/>
        </w:rPr>
        <w:t xml:space="preserve"> we collected data on </w:t>
      </w:r>
      <w:r w:rsidRPr="00EF599F">
        <w:rPr>
          <w:rFonts w:ascii="Times New Roman" w:hAnsi="Times New Roman" w:cs="Times New Roman"/>
          <w:color w:val="000000" w:themeColor="text1"/>
        </w:rPr>
        <w:t>s</w:t>
      </w:r>
      <w:r w:rsidR="00CC6A12" w:rsidRPr="00EF599F">
        <w:rPr>
          <w:rFonts w:ascii="Times New Roman" w:hAnsi="Times New Roman" w:cs="Times New Roman"/>
          <w:color w:val="000000" w:themeColor="text1"/>
        </w:rPr>
        <w:t>oil moisture</w:t>
      </w:r>
      <w:r w:rsidR="000F496C">
        <w:rPr>
          <w:rFonts w:ascii="Times New Roman" w:hAnsi="Times New Roman" w:cs="Times New Roman"/>
          <w:color w:val="000000" w:themeColor="text1"/>
        </w:rPr>
        <w:t>, soil texture,</w:t>
      </w:r>
      <w:r w:rsidR="00CC6A12" w:rsidRPr="00EF599F">
        <w:rPr>
          <w:rFonts w:ascii="Times New Roman" w:hAnsi="Times New Roman" w:cs="Times New Roman"/>
          <w:color w:val="000000" w:themeColor="text1"/>
        </w:rPr>
        <w:t xml:space="preserve"> </w:t>
      </w:r>
      <w:r w:rsidR="00ED55B1" w:rsidRPr="00EF599F">
        <w:rPr>
          <w:rFonts w:ascii="Times New Roman" w:hAnsi="Times New Roman" w:cs="Times New Roman"/>
          <w:color w:val="000000" w:themeColor="text1"/>
        </w:rPr>
        <w:t>and precipitation</w:t>
      </w:r>
      <w:r w:rsidR="000F496C">
        <w:rPr>
          <w:rFonts w:ascii="Times New Roman" w:hAnsi="Times New Roman" w:cs="Times New Roman"/>
          <w:color w:val="000000" w:themeColor="text1"/>
        </w:rPr>
        <w:t>.</w:t>
      </w:r>
      <w:r w:rsidR="00395A53" w:rsidRPr="00EF599F">
        <w:rPr>
          <w:rFonts w:ascii="Times New Roman" w:hAnsi="Times New Roman" w:cs="Times New Roman"/>
          <w:color w:val="000000" w:themeColor="text1"/>
        </w:rPr>
        <w:t xml:space="preserve"> </w:t>
      </w:r>
      <w:r w:rsidR="002723CC">
        <w:rPr>
          <w:rFonts w:ascii="Times New Roman" w:hAnsi="Times New Roman" w:cs="Times New Roman"/>
          <w:color w:val="000000" w:themeColor="text1"/>
        </w:rPr>
        <w:t>S</w:t>
      </w:r>
      <w:r w:rsidR="00024BA0" w:rsidRPr="00EF599F">
        <w:rPr>
          <w:rFonts w:ascii="Times New Roman" w:hAnsi="Times New Roman" w:cs="Times New Roman"/>
          <w:color w:val="000000" w:themeColor="text1"/>
        </w:rPr>
        <w:t xml:space="preserve">oil moisture was measured </w:t>
      </w:r>
      <w:r w:rsidR="008C7F50">
        <w:rPr>
          <w:rFonts w:ascii="Times New Roman" w:hAnsi="Times New Roman" w:cs="Times New Roman"/>
          <w:color w:val="000000" w:themeColor="text1"/>
        </w:rPr>
        <w:t>at 10-min intervals by</w:t>
      </w:r>
      <w:r w:rsidR="000A6ACD" w:rsidRPr="00EF599F">
        <w:rPr>
          <w:rFonts w:ascii="Times New Roman" w:hAnsi="Times New Roman" w:cs="Times New Roman"/>
          <w:color w:val="000000" w:themeColor="text1"/>
        </w:rPr>
        <w:t xml:space="preserve"> horizontally installed Campbell Scientific 300 mm </w:t>
      </w:r>
      <w:r w:rsidR="00024BA0" w:rsidRPr="00EF599F">
        <w:rPr>
          <w:rFonts w:ascii="Times New Roman" w:hAnsi="Times New Roman" w:cs="Times New Roman"/>
          <w:color w:val="000000" w:themeColor="text1"/>
        </w:rPr>
        <w:t>two-prong</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TDR probes</w:t>
      </w:r>
      <w:r w:rsidR="000A6ACD" w:rsidRPr="00EF599F">
        <w:rPr>
          <w:rFonts w:ascii="Times New Roman" w:hAnsi="Times New Roman" w:cs="Times New Roman"/>
          <w:color w:val="000000" w:themeColor="text1"/>
        </w:rPr>
        <w:t xml:space="preserve"> (CS650)</w:t>
      </w:r>
      <w:r w:rsidR="00FB7541">
        <w:rPr>
          <w:rFonts w:ascii="Times New Roman" w:hAnsi="Times New Roman" w:cs="Times New Roman"/>
          <w:color w:val="000000" w:themeColor="text1"/>
        </w:rPr>
        <w:t xml:space="preserve"> </w:t>
      </w:r>
      <w:r w:rsidR="00FB7541" w:rsidRPr="00EF599F">
        <w:rPr>
          <w:rFonts w:ascii="Times New Roman" w:hAnsi="Times New Roman" w:cs="Times New Roman"/>
          <w:color w:val="000000" w:themeColor="text1"/>
        </w:rPr>
        <w:t>at 3 different depths (12, 60, and 100 cm)</w:t>
      </w:r>
      <w:r w:rsidR="000A6ACD" w:rsidRPr="00EF599F">
        <w:rPr>
          <w:rFonts w:ascii="Times New Roman" w:hAnsi="Times New Roman" w:cs="Times New Roman"/>
          <w:color w:val="000000" w:themeColor="text1"/>
        </w:rPr>
        <w:t xml:space="preserve">. </w:t>
      </w:r>
      <w:r w:rsidR="008C7F50">
        <w:rPr>
          <w:rFonts w:ascii="Times New Roman" w:hAnsi="Times New Roman" w:cs="Times New Roman"/>
          <w:color w:val="000000" w:themeColor="text1"/>
        </w:rPr>
        <w:t xml:space="preserve">Soil samples </w:t>
      </w:r>
      <w:proofErr w:type="gramStart"/>
      <w:r w:rsidR="008C7F50">
        <w:rPr>
          <w:rFonts w:ascii="Times New Roman" w:hAnsi="Times New Roman" w:cs="Times New Roman"/>
          <w:color w:val="000000" w:themeColor="text1"/>
        </w:rPr>
        <w:t>were collected during the installation of the sub-surface TDR probes,</w:t>
      </w:r>
      <w:r w:rsidR="000F496C">
        <w:rPr>
          <w:rFonts w:ascii="Times New Roman" w:hAnsi="Times New Roman" w:cs="Times New Roman"/>
          <w:color w:val="000000" w:themeColor="text1"/>
        </w:rPr>
        <w:t xml:space="preserve"> </w:t>
      </w:r>
      <w:r w:rsidR="008C7F50">
        <w:rPr>
          <w:rFonts w:ascii="Times New Roman" w:hAnsi="Times New Roman" w:cs="Times New Roman"/>
          <w:color w:val="000000" w:themeColor="text1"/>
        </w:rPr>
        <w:t>and analyzed for soil texture properties at the UC Davis Analytical Laboratory (Davis, CA</w:t>
      </w:r>
      <w:r w:rsidR="00B66F8D">
        <w:rPr>
          <w:rFonts w:ascii="Times New Roman" w:hAnsi="Times New Roman" w:cs="Times New Roman"/>
          <w:color w:val="000000" w:themeColor="text1"/>
        </w:rPr>
        <w:t>, USA</w:t>
      </w:r>
      <w:r w:rsidR="008C7F50">
        <w:rPr>
          <w:rFonts w:ascii="Times New Roman" w:hAnsi="Times New Roman" w:cs="Times New Roman"/>
          <w:color w:val="000000" w:themeColor="text1"/>
        </w:rPr>
        <w:t>)</w:t>
      </w:r>
      <w:proofErr w:type="gramEnd"/>
      <w:r w:rsidR="000F496C">
        <w:rPr>
          <w:rFonts w:ascii="Times New Roman" w:hAnsi="Times New Roman" w:cs="Times New Roman"/>
          <w:color w:val="000000" w:themeColor="text1"/>
        </w:rPr>
        <w:t>.</w:t>
      </w:r>
      <w:r w:rsidR="008C7F50">
        <w:rPr>
          <w:rFonts w:ascii="Times New Roman" w:hAnsi="Times New Roman" w:cs="Times New Roman"/>
          <w:color w:val="000000" w:themeColor="text1"/>
        </w:rPr>
        <w:t xml:space="preserve"> </w:t>
      </w:r>
      <w:r w:rsidR="002723CC" w:rsidRPr="00EF599F">
        <w:rPr>
          <w:rFonts w:ascii="Times New Roman" w:hAnsi="Times New Roman" w:cs="Times New Roman"/>
          <w:color w:val="000000" w:themeColor="text1"/>
        </w:rPr>
        <w:t xml:space="preserve">Precipitation </w:t>
      </w:r>
      <w:proofErr w:type="gramStart"/>
      <w:r w:rsidR="002723CC" w:rsidRPr="00EF599F">
        <w:rPr>
          <w:rFonts w:ascii="Times New Roman" w:hAnsi="Times New Roman" w:cs="Times New Roman"/>
          <w:color w:val="000000" w:themeColor="text1"/>
        </w:rPr>
        <w:t>was measured</w:t>
      </w:r>
      <w:proofErr w:type="gramEnd"/>
      <w:r w:rsidR="008C7F50">
        <w:rPr>
          <w:rFonts w:ascii="Times New Roman" w:hAnsi="Times New Roman" w:cs="Times New Roman"/>
          <w:color w:val="000000" w:themeColor="text1"/>
        </w:rPr>
        <w:t xml:space="preserve"> at 10-min</w:t>
      </w:r>
      <w:r w:rsidR="00FE44E9">
        <w:rPr>
          <w:rFonts w:ascii="Times New Roman" w:hAnsi="Times New Roman" w:cs="Times New Roman"/>
          <w:color w:val="000000" w:themeColor="text1"/>
        </w:rPr>
        <w:t>ute</w:t>
      </w:r>
      <w:r w:rsidR="008C7F50">
        <w:rPr>
          <w:rFonts w:ascii="Times New Roman" w:hAnsi="Times New Roman" w:cs="Times New Roman"/>
          <w:color w:val="000000" w:themeColor="text1"/>
        </w:rPr>
        <w:t xml:space="preserve"> intervals</w:t>
      </w:r>
      <w:r w:rsidR="002723CC" w:rsidRPr="00EF599F">
        <w:rPr>
          <w:rFonts w:ascii="Times New Roman" w:hAnsi="Times New Roman" w:cs="Times New Roman"/>
          <w:color w:val="000000" w:themeColor="text1"/>
        </w:rPr>
        <w:t xml:space="preserve"> by a </w:t>
      </w:r>
      <w:r w:rsidR="008C7F50" w:rsidRPr="00EF599F">
        <w:rPr>
          <w:rFonts w:ascii="Times New Roman" w:hAnsi="Times New Roman" w:cs="Times New Roman"/>
          <w:color w:val="000000" w:themeColor="text1"/>
        </w:rPr>
        <w:t>0.1-inch</w:t>
      </w:r>
      <w:r w:rsidR="002723CC" w:rsidRPr="00EF599F">
        <w:rPr>
          <w:rFonts w:ascii="Times New Roman" w:hAnsi="Times New Roman" w:cs="Times New Roman"/>
          <w:color w:val="000000" w:themeColor="text1"/>
        </w:rPr>
        <w:t xml:space="preserve"> Campbell Scientific TE525 tipping bucket</w:t>
      </w:r>
      <w:r w:rsidR="000C0035">
        <w:rPr>
          <w:rFonts w:ascii="Times New Roman" w:hAnsi="Times New Roman" w:cs="Times New Roman"/>
          <w:color w:val="000000" w:themeColor="text1"/>
        </w:rPr>
        <w:t xml:space="preserve"> rain</w:t>
      </w:r>
      <w:r w:rsidR="002723CC" w:rsidRPr="00EF599F">
        <w:rPr>
          <w:rFonts w:ascii="Times New Roman" w:hAnsi="Times New Roman" w:cs="Times New Roman"/>
          <w:color w:val="000000" w:themeColor="text1"/>
        </w:rPr>
        <w:t xml:space="preserve"> gauge (</w:t>
      </w:r>
      <w:r w:rsidR="008C7F50" w:rsidRPr="00EF599F">
        <w:rPr>
          <w:rFonts w:ascii="Times New Roman" w:hAnsi="Times New Roman" w:cs="Times New Roman"/>
          <w:color w:val="000000" w:themeColor="text1"/>
        </w:rPr>
        <w:t>6-inch</w:t>
      </w:r>
      <w:r w:rsidR="002723CC" w:rsidRPr="00EF599F">
        <w:rPr>
          <w:rFonts w:ascii="Times New Roman" w:hAnsi="Times New Roman" w:cs="Times New Roman"/>
          <w:color w:val="000000" w:themeColor="text1"/>
        </w:rPr>
        <w:t xml:space="preserve"> diameter orifice)</w:t>
      </w:r>
      <w:r w:rsidR="002723CC">
        <w:rPr>
          <w:rFonts w:ascii="Times New Roman" w:hAnsi="Times New Roman" w:cs="Times New Roman"/>
          <w:color w:val="000000" w:themeColor="text1"/>
        </w:rPr>
        <w:t xml:space="preserve">. </w:t>
      </w:r>
      <w:r w:rsidR="00210626">
        <w:rPr>
          <w:rFonts w:ascii="Times New Roman" w:hAnsi="Times New Roman" w:cs="Times New Roman"/>
          <w:color w:val="000000" w:themeColor="text1"/>
        </w:rPr>
        <w:t>T</w:t>
      </w:r>
      <w:r w:rsidR="00671C7B" w:rsidRPr="00EF599F">
        <w:rPr>
          <w:rFonts w:ascii="Times New Roman" w:hAnsi="Times New Roman" w:cs="Times New Roman"/>
          <w:color w:val="000000" w:themeColor="text1"/>
        </w:rPr>
        <w:t xml:space="preserve">he installed rain gauges are not heated, </w:t>
      </w:r>
      <w:r w:rsidR="00210626">
        <w:rPr>
          <w:rFonts w:ascii="Times New Roman" w:hAnsi="Times New Roman" w:cs="Times New Roman"/>
          <w:color w:val="000000" w:themeColor="text1"/>
        </w:rPr>
        <w:t xml:space="preserve">meaning that </w:t>
      </w:r>
      <w:r w:rsidR="0091423C" w:rsidRPr="00EF599F">
        <w:rPr>
          <w:rFonts w:ascii="Times New Roman" w:hAnsi="Times New Roman" w:cs="Times New Roman"/>
          <w:color w:val="000000" w:themeColor="text1"/>
        </w:rPr>
        <w:t xml:space="preserve">the </w:t>
      </w:r>
      <w:r w:rsidR="00671C7B" w:rsidRPr="00EF599F">
        <w:rPr>
          <w:rFonts w:ascii="Times New Roman" w:hAnsi="Times New Roman" w:cs="Times New Roman"/>
          <w:color w:val="000000" w:themeColor="text1"/>
        </w:rPr>
        <w:t xml:space="preserve">precipitation record </w:t>
      </w:r>
      <w:r w:rsidR="00210626">
        <w:rPr>
          <w:rFonts w:ascii="Times New Roman" w:hAnsi="Times New Roman" w:cs="Times New Roman"/>
          <w:color w:val="000000" w:themeColor="text1"/>
        </w:rPr>
        <w:t>includes</w:t>
      </w:r>
      <w:r w:rsidR="00210626" w:rsidRPr="00EF599F">
        <w:rPr>
          <w:rFonts w:ascii="Times New Roman" w:hAnsi="Times New Roman" w:cs="Times New Roman"/>
          <w:color w:val="000000" w:themeColor="text1"/>
        </w:rPr>
        <w:t xml:space="preserve"> </w:t>
      </w:r>
      <w:r w:rsidR="00671C7B" w:rsidRPr="00EF599F">
        <w:rPr>
          <w:rFonts w:ascii="Times New Roman" w:hAnsi="Times New Roman" w:cs="Times New Roman"/>
          <w:color w:val="000000" w:themeColor="text1"/>
        </w:rPr>
        <w:t xml:space="preserve">rainfall and </w:t>
      </w:r>
      <w:proofErr w:type="gramStart"/>
      <w:r w:rsidR="00671C7B" w:rsidRPr="00EF599F">
        <w:rPr>
          <w:rFonts w:ascii="Times New Roman" w:hAnsi="Times New Roman" w:cs="Times New Roman"/>
          <w:color w:val="000000" w:themeColor="text1"/>
        </w:rPr>
        <w:t>snow-melt</w:t>
      </w:r>
      <w:proofErr w:type="gramEnd"/>
      <w:r w:rsidR="00210626">
        <w:rPr>
          <w:rFonts w:ascii="Times New Roman" w:hAnsi="Times New Roman" w:cs="Times New Roman"/>
          <w:color w:val="000000" w:themeColor="text1"/>
        </w:rPr>
        <w:t>, but not solid-phase snow</w:t>
      </w:r>
      <w:r w:rsidR="000C0035">
        <w:rPr>
          <w:rFonts w:ascii="Times New Roman" w:hAnsi="Times New Roman" w:cs="Times New Roman"/>
          <w:color w:val="000000" w:themeColor="text1"/>
        </w:rPr>
        <w:t>.</w:t>
      </w:r>
      <w:r w:rsidR="000F496C">
        <w:rPr>
          <w:rFonts w:ascii="Times New Roman" w:hAnsi="Times New Roman" w:cs="Times New Roman"/>
          <w:color w:val="000000" w:themeColor="text1"/>
        </w:rPr>
        <w:t xml:space="preserve"> </w:t>
      </w:r>
      <w:proofErr w:type="gramStart"/>
      <w:r w:rsidR="000C0035">
        <w:rPr>
          <w:rFonts w:ascii="Times New Roman" w:hAnsi="Times New Roman" w:cs="Times New Roman"/>
          <w:color w:val="000000" w:themeColor="text1"/>
        </w:rPr>
        <w:t>T</w:t>
      </w:r>
      <w:r w:rsidR="002723CC">
        <w:rPr>
          <w:rFonts w:ascii="Times New Roman" w:hAnsi="Times New Roman" w:cs="Times New Roman"/>
          <w:color w:val="000000" w:themeColor="text1"/>
        </w:rPr>
        <w:t>herefore</w:t>
      </w:r>
      <w:r w:rsidR="008C7F50">
        <w:rPr>
          <w:rFonts w:ascii="Times New Roman" w:hAnsi="Times New Roman" w:cs="Times New Roman"/>
          <w:color w:val="000000" w:themeColor="text1"/>
        </w:rPr>
        <w:t>,</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we </w:t>
      </w:r>
      <w:r w:rsidR="00F71171">
        <w:rPr>
          <w:rFonts w:ascii="Times New Roman" w:hAnsi="Times New Roman" w:cs="Times New Roman"/>
          <w:color w:val="000000" w:themeColor="text1"/>
        </w:rPr>
        <w:t>captured</w:t>
      </w:r>
      <w:r w:rsidR="002723CC">
        <w:rPr>
          <w:rFonts w:ascii="Times New Roman" w:hAnsi="Times New Roman" w:cs="Times New Roman"/>
          <w:color w:val="000000" w:themeColor="text1"/>
        </w:rPr>
        <w:t xml:space="preserve"> snowpack dynamics using time-lapse cameras </w:t>
      </w:r>
      <w:r w:rsidR="000C0035" w:rsidRPr="00EF599F">
        <w:rPr>
          <w:rFonts w:ascii="Times New Roman" w:hAnsi="Times New Roman" w:cs="Times New Roman"/>
          <w:color w:val="000000" w:themeColor="text1"/>
        </w:rPr>
        <w:t>(</w:t>
      </w:r>
      <w:proofErr w:type="spellStart"/>
      <w:r w:rsidR="000C0035" w:rsidRPr="00EF599F">
        <w:rPr>
          <w:rFonts w:ascii="Times New Roman" w:hAnsi="Times New Roman" w:cs="Times New Roman"/>
          <w:color w:val="000000" w:themeColor="text1"/>
        </w:rPr>
        <w:t>Brinno</w:t>
      </w:r>
      <w:proofErr w:type="spellEnd"/>
      <w:r w:rsidR="000C0035" w:rsidRPr="00EF599F">
        <w:rPr>
          <w:rFonts w:ascii="Times New Roman" w:hAnsi="Times New Roman" w:cs="Times New Roman"/>
          <w:color w:val="000000" w:themeColor="text1"/>
        </w:rPr>
        <w:t xml:space="preserve"> TLC200)</w:t>
      </w:r>
      <w:r w:rsidR="000C0035">
        <w:rPr>
          <w:rFonts w:ascii="Times New Roman" w:hAnsi="Times New Roman" w:cs="Times New Roman"/>
          <w:color w:val="000000" w:themeColor="text1"/>
        </w:rPr>
        <w:t xml:space="preserve"> </w:t>
      </w:r>
      <w:r w:rsidR="002723CC">
        <w:rPr>
          <w:rFonts w:ascii="Times New Roman" w:hAnsi="Times New Roman" w:cs="Times New Roman"/>
          <w:color w:val="000000" w:themeColor="text1"/>
        </w:rPr>
        <w:t xml:space="preserve">to </w:t>
      </w:r>
      <w:r w:rsidR="000C0035">
        <w:rPr>
          <w:rFonts w:ascii="Times New Roman" w:hAnsi="Times New Roman" w:cs="Times New Roman"/>
          <w:color w:val="000000" w:themeColor="text1"/>
        </w:rPr>
        <w:t xml:space="preserve">record four visual images of the stations and surrounding area per day, allowing us </w:t>
      </w:r>
      <w:r w:rsidR="002723CC">
        <w:rPr>
          <w:rFonts w:ascii="Times New Roman" w:hAnsi="Times New Roman" w:cs="Times New Roman"/>
          <w:color w:val="000000" w:themeColor="text1"/>
        </w:rPr>
        <w:t xml:space="preserve">estimate snow depth </w:t>
      </w:r>
      <w:r w:rsidR="00F71171">
        <w:rPr>
          <w:rFonts w:ascii="Times New Roman" w:hAnsi="Times New Roman" w:cs="Times New Roman"/>
          <w:color w:val="000000" w:themeColor="text1"/>
        </w:rPr>
        <w:t xml:space="preserve">at each station </w:t>
      </w:r>
      <w:r w:rsidR="002723CC">
        <w:rPr>
          <w:rFonts w:ascii="Times New Roman" w:hAnsi="Times New Roman" w:cs="Times New Roman"/>
          <w:color w:val="000000" w:themeColor="text1"/>
        </w:rPr>
        <w:t>and derive equivalent water depth (Appendix B)</w:t>
      </w:r>
      <w:r w:rsidR="00671C7B" w:rsidRPr="00EF599F">
        <w:rPr>
          <w:rFonts w:ascii="Times New Roman" w:hAnsi="Times New Roman" w:cs="Times New Roman"/>
          <w:color w:val="000000" w:themeColor="text1"/>
        </w:rPr>
        <w:t>.</w:t>
      </w:r>
      <w:proofErr w:type="gramEnd"/>
      <w:r w:rsidR="00671C7B" w:rsidRPr="00EF599F">
        <w:rPr>
          <w:rFonts w:ascii="Times New Roman" w:hAnsi="Times New Roman" w:cs="Times New Roman"/>
          <w:color w:val="000000" w:themeColor="text1"/>
        </w:rPr>
        <w:t xml:space="preserve"> </w:t>
      </w:r>
      <w:r w:rsidR="00572C84">
        <w:rPr>
          <w:rFonts w:ascii="Times New Roman" w:hAnsi="Times New Roman" w:cs="Times New Roman"/>
          <w:color w:val="000000" w:themeColor="text1"/>
        </w:rPr>
        <w:t>In</w:t>
      </w:r>
      <w:r w:rsidR="00FE44E9">
        <w:rPr>
          <w:rFonts w:ascii="Times New Roman" w:hAnsi="Times New Roman" w:cs="Times New Roman"/>
          <w:color w:val="000000" w:themeColor="text1"/>
        </w:rPr>
        <w:t>-</w:t>
      </w:r>
      <w:r w:rsidR="00572C84">
        <w:rPr>
          <w:rFonts w:ascii="Times New Roman" w:hAnsi="Times New Roman" w:cs="Times New Roman"/>
          <w:color w:val="000000" w:themeColor="text1"/>
        </w:rPr>
        <w:t xml:space="preserve">situ data </w:t>
      </w:r>
      <w:proofErr w:type="gramStart"/>
      <w:r w:rsidR="00572C84">
        <w:rPr>
          <w:rFonts w:ascii="Times New Roman" w:hAnsi="Times New Roman" w:cs="Times New Roman"/>
          <w:color w:val="000000" w:themeColor="text1"/>
        </w:rPr>
        <w:t>was corrected</w:t>
      </w:r>
      <w:proofErr w:type="gramEnd"/>
      <w:r w:rsidR="00572C84">
        <w:rPr>
          <w:rFonts w:ascii="Times New Roman" w:hAnsi="Times New Roman" w:cs="Times New Roman"/>
          <w:color w:val="000000" w:themeColor="text1"/>
        </w:rPr>
        <w:t xml:space="preserve"> for limitations regarding gaps in snowpack data (Appendix </w:t>
      </w:r>
      <w:r w:rsidR="008A6E6A">
        <w:rPr>
          <w:rFonts w:ascii="Times New Roman" w:hAnsi="Times New Roman" w:cs="Times New Roman"/>
          <w:color w:val="000000" w:themeColor="text1"/>
        </w:rPr>
        <w:t>B</w:t>
      </w:r>
      <w:r w:rsidR="00572C84">
        <w:rPr>
          <w:rFonts w:ascii="Times New Roman" w:hAnsi="Times New Roman" w:cs="Times New Roman"/>
          <w:color w:val="000000" w:themeColor="text1"/>
        </w:rPr>
        <w:t>).</w:t>
      </w:r>
      <w:r w:rsidR="00572C84">
        <w:rPr>
          <w:rFonts w:ascii="Times New Roman" w:hAnsi="Times New Roman" w:cs="Times New Roman"/>
        </w:rPr>
        <w:t xml:space="preserve">   </w:t>
      </w:r>
    </w:p>
    <w:p w14:paraId="1517F411" w14:textId="7ACE33CB" w:rsidR="0072115A" w:rsidRPr="00EF599F" w:rsidRDefault="008C7F50" w:rsidP="009A3EB7">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The </w:t>
      </w:r>
      <w:r w:rsidR="00FB7541">
        <w:rPr>
          <w:rFonts w:ascii="Times New Roman" w:hAnsi="Times New Roman" w:cs="Times New Roman"/>
          <w:color w:val="000000" w:themeColor="text1"/>
        </w:rPr>
        <w:t xml:space="preserve">weather station </w:t>
      </w:r>
      <w:r>
        <w:rPr>
          <w:rFonts w:ascii="Times New Roman" w:hAnsi="Times New Roman" w:cs="Times New Roman"/>
          <w:color w:val="000000" w:themeColor="text1"/>
        </w:rPr>
        <w:t xml:space="preserve">soil moisture record is substantially complete for the period September 2016-September 2018, with no more than </w:t>
      </w:r>
      <w:r w:rsidRPr="00EF599F">
        <w:rPr>
          <w:rFonts w:ascii="Times New Roman" w:hAnsi="Times New Roman" w:cs="Times New Roman"/>
          <w:color w:val="000000" w:themeColor="text1"/>
        </w:rPr>
        <w:t xml:space="preserve">1.3% </w:t>
      </w:r>
      <w:r w:rsidR="00FE44E9">
        <w:rPr>
          <w:rFonts w:ascii="Times New Roman" w:hAnsi="Times New Roman" w:cs="Times New Roman"/>
          <w:color w:val="000000" w:themeColor="text1"/>
        </w:rPr>
        <w:t xml:space="preserve">of </w:t>
      </w:r>
      <w:r w:rsidR="00253B83">
        <w:rPr>
          <w:rFonts w:ascii="Times New Roman" w:hAnsi="Times New Roman" w:cs="Times New Roman"/>
          <w:color w:val="000000" w:themeColor="text1"/>
        </w:rPr>
        <w:t>data points</w:t>
      </w:r>
      <w:r w:rsidRPr="00EF599F">
        <w:rPr>
          <w:rFonts w:ascii="Times New Roman" w:hAnsi="Times New Roman" w:cs="Times New Roman"/>
          <w:color w:val="000000" w:themeColor="text1"/>
        </w:rPr>
        <w:t xml:space="preserve"> missing</w:t>
      </w:r>
      <w:r>
        <w:rPr>
          <w:rFonts w:ascii="Times New Roman" w:hAnsi="Times New Roman" w:cs="Times New Roman"/>
          <w:color w:val="000000" w:themeColor="text1"/>
        </w:rPr>
        <w:t xml:space="preserve"> for a given weather station. </w:t>
      </w:r>
      <w:r w:rsidR="00253B83">
        <w:rPr>
          <w:rFonts w:ascii="Times New Roman" w:hAnsi="Times New Roman" w:cs="Times New Roman"/>
          <w:color w:val="000000" w:themeColor="text1"/>
        </w:rPr>
        <w:t xml:space="preserve">However, up </w:t>
      </w:r>
      <w:r w:rsidR="002723CC">
        <w:rPr>
          <w:rFonts w:ascii="Times New Roman" w:hAnsi="Times New Roman" w:cs="Times New Roman"/>
          <w:color w:val="000000" w:themeColor="text1"/>
        </w:rPr>
        <w:t xml:space="preserve">to 32% of the </w:t>
      </w:r>
      <w:r w:rsidR="000C0035">
        <w:rPr>
          <w:rFonts w:ascii="Times New Roman" w:hAnsi="Times New Roman" w:cs="Times New Roman"/>
          <w:color w:val="000000" w:themeColor="text1"/>
        </w:rPr>
        <w:t xml:space="preserve">precipitation </w:t>
      </w:r>
      <w:r w:rsidR="002723CC">
        <w:rPr>
          <w:rFonts w:ascii="Times New Roman" w:hAnsi="Times New Roman" w:cs="Times New Roman"/>
          <w:color w:val="000000" w:themeColor="text1"/>
        </w:rPr>
        <w:t xml:space="preserve">time </w:t>
      </w:r>
      <w:r w:rsidR="000C0035">
        <w:rPr>
          <w:rFonts w:ascii="Times New Roman" w:hAnsi="Times New Roman" w:cs="Times New Roman"/>
          <w:color w:val="000000" w:themeColor="text1"/>
        </w:rPr>
        <w:t>series was</w:t>
      </w:r>
      <w:r w:rsidR="002723CC">
        <w:rPr>
          <w:rFonts w:ascii="Times New Roman" w:hAnsi="Times New Roman" w:cs="Times New Roman"/>
          <w:color w:val="000000" w:themeColor="text1"/>
        </w:rPr>
        <w:t xml:space="preserve"> missing in the </w:t>
      </w:r>
      <w:r w:rsidR="000C0035">
        <w:rPr>
          <w:rFonts w:ascii="Times New Roman" w:hAnsi="Times New Roman" w:cs="Times New Roman"/>
          <w:color w:val="000000" w:themeColor="text1"/>
        </w:rPr>
        <w:t>2016-2018</w:t>
      </w:r>
      <w:r w:rsidR="002723CC">
        <w:rPr>
          <w:rFonts w:ascii="Times New Roman" w:hAnsi="Times New Roman" w:cs="Times New Roman"/>
          <w:color w:val="000000" w:themeColor="text1"/>
        </w:rPr>
        <w:t xml:space="preserve"> period, </w:t>
      </w:r>
      <w:commentRangeStart w:id="37"/>
      <w:commentRangeStart w:id="38"/>
      <w:r w:rsidR="002723CC">
        <w:rPr>
          <w:rFonts w:ascii="Times New Roman" w:hAnsi="Times New Roman" w:cs="Times New Roman"/>
          <w:color w:val="000000" w:themeColor="text1"/>
        </w:rPr>
        <w:t>due to a combination of snowmelt run-off outside of the precipitation gauge</w:t>
      </w:r>
      <w:r w:rsidR="00F71171">
        <w:rPr>
          <w:rFonts w:ascii="Times New Roman" w:hAnsi="Times New Roman" w:cs="Times New Roman"/>
          <w:color w:val="000000" w:themeColor="text1"/>
        </w:rPr>
        <w:t>, a frozen tipping mechanism</w:t>
      </w:r>
      <w:r w:rsidR="002723CC">
        <w:rPr>
          <w:rFonts w:ascii="Times New Roman" w:hAnsi="Times New Roman" w:cs="Times New Roman"/>
          <w:color w:val="000000" w:themeColor="text1"/>
        </w:rPr>
        <w:t xml:space="preserve">, </w:t>
      </w:r>
      <w:commentRangeEnd w:id="37"/>
      <w:r w:rsidR="00F71171">
        <w:rPr>
          <w:rStyle w:val="CommentReference"/>
        </w:rPr>
        <w:commentReference w:id="37"/>
      </w:r>
      <w:commentRangeEnd w:id="38"/>
      <w:r w:rsidR="00D73403">
        <w:rPr>
          <w:rStyle w:val="CommentReference"/>
        </w:rPr>
        <w:commentReference w:id="38"/>
      </w:r>
      <w:r w:rsidR="002723CC">
        <w:rPr>
          <w:rFonts w:ascii="Times New Roman" w:hAnsi="Times New Roman" w:cs="Times New Roman"/>
          <w:color w:val="000000" w:themeColor="text1"/>
        </w:rPr>
        <w:t>and</w:t>
      </w:r>
      <w:r w:rsidR="00F71171">
        <w:rPr>
          <w:rFonts w:ascii="Times New Roman" w:hAnsi="Times New Roman" w:cs="Times New Roman"/>
          <w:color w:val="000000" w:themeColor="text1"/>
        </w:rPr>
        <w:t>/or external</w:t>
      </w:r>
      <w:r w:rsidR="002723CC">
        <w:rPr>
          <w:rFonts w:ascii="Times New Roman" w:hAnsi="Times New Roman" w:cs="Times New Roman"/>
          <w:color w:val="000000" w:themeColor="text1"/>
        </w:rPr>
        <w:t xml:space="preserve"> damage to the tipping bucket and associated wiring from wildlife and extreme weather.</w:t>
      </w:r>
      <w:r w:rsidR="000C0035">
        <w:rPr>
          <w:rFonts w:ascii="Times New Roman" w:hAnsi="Times New Roman" w:cs="Times New Roman"/>
          <w:color w:val="000000" w:themeColor="text1"/>
        </w:rPr>
        <w:t xml:space="preserve"> </w:t>
      </w:r>
      <w:r w:rsidR="00210626">
        <w:rPr>
          <w:rFonts w:ascii="Times New Roman" w:hAnsi="Times New Roman" w:cs="Times New Roman"/>
          <w:color w:val="000000" w:themeColor="text1"/>
        </w:rPr>
        <w:t xml:space="preserve">To gap-fill missing </w:t>
      </w:r>
      <w:r w:rsidR="000C0035">
        <w:rPr>
          <w:rFonts w:ascii="Times New Roman" w:hAnsi="Times New Roman" w:cs="Times New Roman"/>
          <w:color w:val="000000" w:themeColor="text1"/>
        </w:rPr>
        <w:t xml:space="preserve">soil moisture and </w:t>
      </w:r>
      <w:r w:rsidR="00210626">
        <w:rPr>
          <w:rFonts w:ascii="Times New Roman" w:hAnsi="Times New Roman" w:cs="Times New Roman"/>
          <w:color w:val="000000" w:themeColor="text1"/>
        </w:rPr>
        <w:t xml:space="preserve">precipitation data, we used </w:t>
      </w:r>
      <w:r w:rsidR="00550D1E" w:rsidRPr="00EF599F">
        <w:rPr>
          <w:rFonts w:ascii="Times New Roman" w:hAnsi="Times New Roman" w:cs="Times New Roman"/>
          <w:color w:val="000000" w:themeColor="text1"/>
        </w:rPr>
        <w:t xml:space="preserve">multiple imputation </w:t>
      </w:r>
      <w:r w:rsidR="006830F1" w:rsidRPr="00EF599F">
        <w:rPr>
          <w:rFonts w:ascii="Times New Roman" w:hAnsi="Times New Roman" w:cs="Times New Roman"/>
          <w:color w:val="000000" w:themeColor="text1"/>
        </w:rPr>
        <w:t xml:space="preserve">via </w:t>
      </w:r>
      <w:r w:rsidR="00550D1E" w:rsidRPr="00EF599F">
        <w:rPr>
          <w:rFonts w:ascii="Times New Roman" w:hAnsi="Times New Roman" w:cs="Times New Roman"/>
          <w:color w:val="000000" w:themeColor="text1"/>
        </w:rPr>
        <w:t>predictive mean matching</w:t>
      </w:r>
      <w:r w:rsidR="00210626">
        <w:rPr>
          <w:rFonts w:ascii="Times New Roman" w:hAnsi="Times New Roman" w:cs="Times New Roman"/>
          <w:color w:val="000000" w:themeColor="text1"/>
        </w:rPr>
        <w:t xml:space="preserve"> </w:t>
      </w:r>
      <w:r w:rsidR="00731F81">
        <w:rPr>
          <w:rFonts w:ascii="Times New Roman" w:hAnsi="Times New Roman" w:cs="Times New Roman"/>
          <w:color w:val="000000" w:themeColor="text1"/>
        </w:rPr>
        <w:fldChar w:fldCharType="begin"/>
      </w:r>
      <w:r w:rsidR="00731F81">
        <w:rPr>
          <w:rFonts w:ascii="Times New Roman" w:hAnsi="Times New Roman" w:cs="Times New Roman"/>
          <w:color w:val="000000" w:themeColor="text1"/>
        </w:rPr>
        <w:instrText xml:space="preserve"> ADDIN EN.CITE &lt;EndNote&gt;&lt;Cite&gt;&lt;Author&gt;Little&lt;/Author&gt;&lt;Year&gt;1988&lt;/Year&gt;&lt;RecNum&gt;3725&lt;/RecNum&gt;&lt;DisplayText&gt;(Little 1988)&lt;/DisplayText&gt;&lt;record&gt;&lt;rec-number&gt;3725&lt;/rec-number&gt;&lt;foreign-keys&gt;&lt;key app="EN" db-id="w0ppaavf8t2zvwe9f0oxa5rcervz0wedp050" timestamp="1552073918"&gt;3725&lt;/key&gt;&lt;/foreign-keys&gt;&lt;ref-type name="Journal Article"&gt;17&lt;/ref-type&gt;&lt;contributors&gt;&lt;authors&gt;&lt;author&gt;Little, Roderick J.A.&lt;/author&gt;&lt;/authors&gt;&lt;/contributors&gt;&lt;titles&gt;&lt;title&gt;Missing-data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731F81">
        <w:rPr>
          <w:rFonts w:ascii="Times New Roman" w:hAnsi="Times New Roman" w:cs="Times New Roman"/>
          <w:color w:val="000000" w:themeColor="text1"/>
        </w:rPr>
        <w:fldChar w:fldCharType="separate"/>
      </w:r>
      <w:r w:rsidR="00731F81">
        <w:rPr>
          <w:rFonts w:ascii="Times New Roman" w:hAnsi="Times New Roman" w:cs="Times New Roman"/>
          <w:noProof/>
          <w:color w:val="000000" w:themeColor="text1"/>
        </w:rPr>
        <w:t>(Little 1988)</w:t>
      </w:r>
      <w:r w:rsidR="00731F81">
        <w:rPr>
          <w:rFonts w:ascii="Times New Roman" w:hAnsi="Times New Roman" w:cs="Times New Roman"/>
          <w:color w:val="000000" w:themeColor="text1"/>
        </w:rPr>
        <w:fldChar w:fldCharType="end"/>
      </w:r>
      <w:r w:rsidR="00731F81">
        <w:rPr>
          <w:rFonts w:ascii="Times New Roman" w:hAnsi="Times New Roman" w:cs="Times New Roman"/>
          <w:color w:val="000000" w:themeColor="text1"/>
        </w:rPr>
        <w:t xml:space="preserve"> </w:t>
      </w:r>
      <w:r w:rsidR="00210626">
        <w:rPr>
          <w:rFonts w:ascii="Times New Roman" w:hAnsi="Times New Roman" w:cs="Times New Roman"/>
          <w:color w:val="000000" w:themeColor="text1"/>
        </w:rPr>
        <w:t>on precipitation observations from the neighboring stations</w:t>
      </w:r>
      <w:r w:rsidR="003A35C6">
        <w:rPr>
          <w:rFonts w:ascii="Times New Roman" w:hAnsi="Times New Roman" w:cs="Times New Roman"/>
          <w:color w:val="000000" w:themeColor="text1"/>
        </w:rPr>
        <w:t xml:space="preserve"> (Appendix </w:t>
      </w:r>
      <w:r w:rsidR="00D73403">
        <w:rPr>
          <w:rFonts w:ascii="Times New Roman" w:hAnsi="Times New Roman" w:cs="Times New Roman"/>
          <w:color w:val="000000" w:themeColor="text1"/>
        </w:rPr>
        <w:t>B</w:t>
      </w:r>
      <w:r w:rsidR="003A35C6">
        <w:rPr>
          <w:rFonts w:ascii="Times New Roman" w:hAnsi="Times New Roman" w:cs="Times New Roman"/>
          <w:color w:val="000000" w:themeColor="text1"/>
        </w:rPr>
        <w:t>)</w:t>
      </w:r>
      <w:r w:rsidR="00671C7B" w:rsidRPr="00EF599F">
        <w:rPr>
          <w:rFonts w:ascii="Times New Roman" w:hAnsi="Times New Roman" w:cs="Times New Roman"/>
          <w:color w:val="000000" w:themeColor="text1"/>
        </w:rPr>
        <w:t>.</w:t>
      </w:r>
      <w:r w:rsidR="0072115A" w:rsidRPr="00EF599F">
        <w:rPr>
          <w:rFonts w:ascii="Times New Roman" w:hAnsi="Times New Roman" w:cs="Times New Roman"/>
          <w:color w:val="000000" w:themeColor="text1"/>
        </w:rPr>
        <w:t xml:space="preserve"> </w:t>
      </w:r>
      <w:r w:rsidR="007A6CFD">
        <w:rPr>
          <w:rFonts w:ascii="Times New Roman" w:hAnsi="Times New Roman" w:cs="Times New Roman"/>
        </w:rPr>
        <w:t>We also calculated c</w:t>
      </w:r>
      <w:r w:rsidR="007A6CFD" w:rsidRPr="00CE2D4C">
        <w:rPr>
          <w:rFonts w:ascii="Times New Roman" w:hAnsi="Times New Roman" w:cs="Times New Roman"/>
        </w:rPr>
        <w:t>umulative shallow soil moisture gain from depth</w:t>
      </w:r>
      <w:r w:rsidR="00FE44E9">
        <w:rPr>
          <w:rFonts w:ascii="Times New Roman" w:hAnsi="Times New Roman" w:cs="Times New Roman"/>
        </w:rPr>
        <w:t>-</w:t>
      </w:r>
      <w:r w:rsidR="007A6CFD" w:rsidRPr="00CE2D4C">
        <w:rPr>
          <w:rFonts w:ascii="Times New Roman" w:hAnsi="Times New Roman" w:cs="Times New Roman"/>
        </w:rPr>
        <w:t xml:space="preserve"> and time</w:t>
      </w:r>
      <w:r w:rsidR="00FE44E9">
        <w:rPr>
          <w:rFonts w:ascii="Times New Roman" w:hAnsi="Times New Roman" w:cs="Times New Roman"/>
        </w:rPr>
        <w:t>-</w:t>
      </w:r>
      <w:r w:rsidR="007A6CFD" w:rsidRPr="00CE2D4C">
        <w:rPr>
          <w:rFonts w:ascii="Times New Roman" w:hAnsi="Times New Roman" w:cs="Times New Roman"/>
        </w:rPr>
        <w:t xml:space="preserve">integrated soil moisture </w:t>
      </w:r>
      <w:proofErr w:type="spellStart"/>
      <w:r w:rsidR="007A6CFD" w:rsidRPr="00CE2D4C">
        <w:rPr>
          <w:rFonts w:ascii="Times New Roman" w:hAnsi="Times New Roman" w:cs="Times New Roman"/>
        </w:rPr>
        <w:t>timeseries</w:t>
      </w:r>
      <w:proofErr w:type="spellEnd"/>
      <w:r w:rsidR="007A6CFD" w:rsidRPr="00CE2D4C">
        <w:rPr>
          <w:rFonts w:ascii="Times New Roman" w:hAnsi="Times New Roman" w:cs="Times New Roman"/>
        </w:rPr>
        <w:t xml:space="preserve">. Cumulative soil moisture is </w:t>
      </w:r>
      <w:r w:rsidR="007A6CFD">
        <w:rPr>
          <w:rFonts w:ascii="Times New Roman" w:hAnsi="Times New Roman" w:cs="Times New Roman"/>
        </w:rPr>
        <w:t>a useful</w:t>
      </w:r>
      <w:r w:rsidR="007A6CFD" w:rsidRPr="00CE2D4C">
        <w:rPr>
          <w:rFonts w:ascii="Times New Roman" w:hAnsi="Times New Roman" w:cs="Times New Roman"/>
        </w:rPr>
        <w:t xml:space="preserve"> metric to gauge how much water shallow soils have received</w:t>
      </w:r>
      <w:r w:rsidR="007A6CFD">
        <w:rPr>
          <w:rFonts w:ascii="Times New Roman" w:hAnsi="Times New Roman" w:cs="Times New Roman"/>
        </w:rPr>
        <w:t>, and</w:t>
      </w:r>
      <w:r w:rsidR="007A6CFD" w:rsidRPr="00CE2D4C">
        <w:rPr>
          <w:rFonts w:ascii="Times New Roman" w:hAnsi="Times New Roman" w:cs="Times New Roman"/>
        </w:rPr>
        <w:t xml:space="preserve"> to </w:t>
      </w:r>
      <w:r w:rsidR="007A6CFD" w:rsidRPr="00CE2D4C">
        <w:rPr>
          <w:rFonts w:ascii="Times New Roman" w:hAnsi="Times New Roman" w:cs="Times New Roman"/>
        </w:rPr>
        <w:lastRenderedPageBreak/>
        <w:t>approximate precipitation amounts</w:t>
      </w:r>
      <w:r w:rsidR="00253B83">
        <w:rPr>
          <w:rFonts w:ascii="Times New Roman" w:hAnsi="Times New Roman" w:cs="Times New Roman"/>
        </w:rPr>
        <w:t xml:space="preserve"> in unsaturated soils</w:t>
      </w:r>
      <w:r w:rsidR="007A6CFD" w:rsidRPr="00CE2D4C">
        <w:rPr>
          <w:rFonts w:ascii="Times New Roman" w:hAnsi="Times New Roman" w:cs="Times New Roman"/>
        </w:rPr>
        <w:t xml:space="preserve"> when the tipping bucket record is missing or not reliable</w:t>
      </w:r>
      <w:r w:rsidR="00253B83">
        <w:rPr>
          <w:rFonts w:ascii="Times New Roman" w:hAnsi="Times New Roman" w:cs="Times New Roman"/>
        </w:rPr>
        <w:t>. I</w:t>
      </w:r>
      <w:r w:rsidR="007A6CFD" w:rsidRPr="00CE2D4C">
        <w:rPr>
          <w:rFonts w:ascii="Times New Roman" w:hAnsi="Times New Roman" w:cs="Times New Roman"/>
        </w:rPr>
        <w:t>n saturated wetland sites</w:t>
      </w:r>
      <w:r w:rsidR="00253B83">
        <w:rPr>
          <w:rFonts w:ascii="Times New Roman" w:hAnsi="Times New Roman" w:cs="Times New Roman"/>
        </w:rPr>
        <w:t>, however,</w:t>
      </w:r>
      <w:r w:rsidR="007A6CFD">
        <w:rPr>
          <w:rFonts w:ascii="Times New Roman" w:hAnsi="Times New Roman" w:cs="Times New Roman"/>
        </w:rPr>
        <w:t xml:space="preserve"> cumulative</w:t>
      </w:r>
      <w:r w:rsidR="007A6CFD" w:rsidRPr="00CE2D4C">
        <w:rPr>
          <w:rFonts w:ascii="Times New Roman" w:hAnsi="Times New Roman" w:cs="Times New Roman"/>
        </w:rPr>
        <w:t xml:space="preserve"> water gain </w:t>
      </w:r>
      <w:proofErr w:type="gramStart"/>
      <w:r w:rsidR="007A6CFD" w:rsidRPr="00CE2D4C">
        <w:rPr>
          <w:rFonts w:ascii="Times New Roman" w:hAnsi="Times New Roman" w:cs="Times New Roman"/>
        </w:rPr>
        <w:t>cannot be calculated</w:t>
      </w:r>
      <w:proofErr w:type="gramEnd"/>
      <w:r w:rsidR="007A6CFD" w:rsidRPr="00CE2D4C">
        <w:rPr>
          <w:rFonts w:ascii="Times New Roman" w:hAnsi="Times New Roman" w:cs="Times New Roman"/>
        </w:rPr>
        <w:t>.</w:t>
      </w:r>
    </w:p>
    <w:p w14:paraId="5C9F4547" w14:textId="4658D9F1" w:rsidR="00DF7A60" w:rsidRDefault="0072115A" w:rsidP="008C7F50">
      <w:pPr>
        <w:spacing w:line="480" w:lineRule="auto"/>
        <w:ind w:firstLine="720"/>
        <w:rPr>
          <w:rFonts w:ascii="Times New Roman" w:hAnsi="Times New Roman" w:cs="Times New Roman"/>
          <w:color w:val="000000" w:themeColor="text1"/>
        </w:rPr>
      </w:pPr>
      <w:r w:rsidRPr="00EF599F">
        <w:rPr>
          <w:rFonts w:ascii="Times New Roman" w:hAnsi="Times New Roman" w:cs="Times New Roman"/>
          <w:color w:val="000000" w:themeColor="text1"/>
        </w:rPr>
        <w:t xml:space="preserve">The weather station soil moisture record </w:t>
      </w:r>
      <w:r w:rsidR="00DF7A60">
        <w:rPr>
          <w:rFonts w:ascii="Times New Roman" w:hAnsi="Times New Roman" w:cs="Times New Roman"/>
          <w:color w:val="000000" w:themeColor="text1"/>
        </w:rPr>
        <w:t xml:space="preserve">provides important context to interpreting the </w:t>
      </w:r>
      <w:proofErr w:type="gramStart"/>
      <w:r w:rsidR="00DF7A60">
        <w:rPr>
          <w:rFonts w:ascii="Times New Roman" w:hAnsi="Times New Roman" w:cs="Times New Roman"/>
          <w:color w:val="000000" w:themeColor="text1"/>
        </w:rPr>
        <w:t>spatially-distributed</w:t>
      </w:r>
      <w:proofErr w:type="gramEnd"/>
      <w:r w:rsidR="00DF7A60">
        <w:rPr>
          <w:rFonts w:ascii="Times New Roman" w:hAnsi="Times New Roman" w:cs="Times New Roman"/>
          <w:color w:val="000000" w:themeColor="text1"/>
        </w:rPr>
        <w:t xml:space="preserve"> soil moisture measurements. First</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it allows us to explore relationships between soil moisture at shallow depths</w:t>
      </w:r>
      <w:r w:rsidR="00547A11">
        <w:rPr>
          <w:rFonts w:ascii="Times New Roman" w:hAnsi="Times New Roman" w:cs="Times New Roman"/>
          <w:color w:val="000000" w:themeColor="text1"/>
        </w:rPr>
        <w:t xml:space="preserve"> (specifically the top 12 cm </w:t>
      </w:r>
      <w:r w:rsidR="000F496C">
        <w:rPr>
          <w:rFonts w:ascii="Times New Roman" w:hAnsi="Times New Roman" w:cs="Times New Roman"/>
          <w:color w:val="000000" w:themeColor="text1"/>
        </w:rPr>
        <w:t xml:space="preserve">as </w:t>
      </w:r>
      <w:r w:rsidR="00547A11">
        <w:rPr>
          <w:rFonts w:ascii="Times New Roman" w:hAnsi="Times New Roman" w:cs="Times New Roman"/>
          <w:color w:val="000000" w:themeColor="text1"/>
        </w:rPr>
        <w:t xml:space="preserve">measured in our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w:t>
      </w:r>
      <w:r w:rsidR="000F496C">
        <w:rPr>
          <w:rFonts w:ascii="Times New Roman" w:hAnsi="Times New Roman" w:cs="Times New Roman"/>
          <w:color w:val="000000" w:themeColor="text1"/>
        </w:rPr>
        <w:t>measurements</w:t>
      </w:r>
      <w:r w:rsidR="00547A11">
        <w:rPr>
          <w:rFonts w:ascii="Times New Roman" w:hAnsi="Times New Roman" w:cs="Times New Roman"/>
          <w:color w:val="000000" w:themeColor="text1"/>
        </w:rPr>
        <w:t>)</w:t>
      </w:r>
      <w:r w:rsidR="00DF7A60">
        <w:rPr>
          <w:rFonts w:ascii="Times New Roman" w:hAnsi="Times New Roman" w:cs="Times New Roman"/>
          <w:color w:val="000000" w:themeColor="text1"/>
        </w:rPr>
        <w:t xml:space="preserve"> and soil moisture throughout the </w:t>
      </w:r>
      <w:r w:rsidR="00FE44E9">
        <w:rPr>
          <w:rFonts w:ascii="Times New Roman" w:hAnsi="Times New Roman" w:cs="Times New Roman"/>
          <w:color w:val="000000" w:themeColor="text1"/>
        </w:rPr>
        <w:t>top</w:t>
      </w:r>
      <w:r w:rsidR="00DF7A60">
        <w:rPr>
          <w:rFonts w:ascii="Times New Roman" w:hAnsi="Times New Roman" w:cs="Times New Roman"/>
          <w:color w:val="000000" w:themeColor="text1"/>
        </w:rPr>
        <w:t xml:space="preserve"> 1m. Since soil moisture could behave idiosyncratically </w:t>
      </w:r>
      <w:r w:rsidR="00F71171">
        <w:rPr>
          <w:rFonts w:ascii="Times New Roman" w:hAnsi="Times New Roman" w:cs="Times New Roman"/>
          <w:color w:val="000000" w:themeColor="text1"/>
        </w:rPr>
        <w:t>across the depth profile</w:t>
      </w:r>
      <w:r w:rsidR="000F496C">
        <w:rPr>
          <w:rFonts w:ascii="Times New Roman" w:hAnsi="Times New Roman" w:cs="Times New Roman"/>
          <w:color w:val="000000" w:themeColor="text1"/>
        </w:rPr>
        <w:t xml:space="preserve"> </w: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 </w:instrText>
      </w:r>
      <w:r w:rsidR="000F496C">
        <w:rPr>
          <w:rFonts w:ascii="Times New Roman" w:hAnsi="Times New Roman" w:cs="Times New Roman"/>
          <w:color w:val="000000" w:themeColor="text1"/>
        </w:rPr>
        <w:fldChar w:fldCharType="begin">
          <w:fldData xml:space="preserve">PEVuZE5vdGU+PENpdGU+PEF1dGhvcj5CYWxlczwvQXV0aG9yPjxZZWFyPjIwMTE8L1llYXI+PFJl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</w:fldData>
        </w:fldChar>
      </w:r>
      <w:r w:rsidR="000F496C">
        <w:rPr>
          <w:rFonts w:ascii="Times New Roman" w:hAnsi="Times New Roman" w:cs="Times New Roman"/>
          <w:color w:val="000000" w:themeColor="text1"/>
        </w:rPr>
        <w:instrText xml:space="preserve"> ADDIN EN.CITE.DATA </w:instrText>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end"/>
      </w:r>
      <w:r w:rsidR="000F496C">
        <w:rPr>
          <w:rFonts w:ascii="Times New Roman" w:hAnsi="Times New Roman" w:cs="Times New Roman"/>
          <w:color w:val="000000" w:themeColor="text1"/>
        </w:rPr>
      </w:r>
      <w:r w:rsidR="000F496C">
        <w:rPr>
          <w:rFonts w:ascii="Times New Roman" w:hAnsi="Times New Roman" w:cs="Times New Roman"/>
          <w:color w:val="000000" w:themeColor="text1"/>
        </w:rPr>
        <w:fldChar w:fldCharType="separate"/>
      </w:r>
      <w:r w:rsidR="000F496C">
        <w:rPr>
          <w:rFonts w:ascii="Times New Roman" w:hAnsi="Times New Roman" w:cs="Times New Roman"/>
          <w:noProof/>
          <w:color w:val="000000" w:themeColor="text1"/>
        </w:rPr>
        <w:t>(Bales et al. 2011)</w:t>
      </w:r>
      <w:r w:rsidR="000F496C">
        <w:rPr>
          <w:rFonts w:ascii="Times New Roman" w:hAnsi="Times New Roman" w:cs="Times New Roman"/>
          <w:color w:val="000000" w:themeColor="text1"/>
        </w:rPr>
        <w:fldChar w:fldCharType="end"/>
      </w:r>
      <w:r w:rsidR="00DF7A60">
        <w:rPr>
          <w:rFonts w:ascii="Times New Roman" w:hAnsi="Times New Roman" w:cs="Times New Roman"/>
          <w:color w:val="000000" w:themeColor="text1"/>
        </w:rPr>
        <w:t>, this comparison helps us determine</w:t>
      </w:r>
      <w:r w:rsidR="00F71171">
        <w:rPr>
          <w:rFonts w:ascii="Times New Roman" w:hAnsi="Times New Roman" w:cs="Times New Roman"/>
          <w:color w:val="000000" w:themeColor="text1"/>
        </w:rPr>
        <w:t xml:space="preserve"> whether the spatially-distributed measurements we made across the watershed are reasonable proxies </w:t>
      </w:r>
      <w:r w:rsidR="00547A11">
        <w:rPr>
          <w:rFonts w:ascii="Times New Roman" w:hAnsi="Times New Roman" w:cs="Times New Roman"/>
          <w:color w:val="000000" w:themeColor="text1"/>
        </w:rPr>
        <w:t xml:space="preserve">for </w:t>
      </w:r>
      <w:r w:rsidR="00DF7A60">
        <w:rPr>
          <w:rFonts w:ascii="Times New Roman" w:hAnsi="Times New Roman" w:cs="Times New Roman"/>
          <w:color w:val="000000" w:themeColor="text1"/>
        </w:rPr>
        <w:t xml:space="preserve">soil moisture storage and plant available water </w:t>
      </w:r>
      <w:r w:rsidR="00547A11">
        <w:rPr>
          <w:rFonts w:ascii="Times New Roman" w:hAnsi="Times New Roman" w:cs="Times New Roman"/>
          <w:color w:val="000000" w:themeColor="text1"/>
        </w:rPr>
        <w:t>at greater soil depths</w:t>
      </w:r>
      <w:r w:rsidR="00DF7A60">
        <w:rPr>
          <w:rFonts w:ascii="Times New Roman" w:hAnsi="Times New Roman" w:cs="Times New Roman"/>
          <w:color w:val="000000" w:themeColor="text1"/>
        </w:rPr>
        <w:t xml:space="preserve">. </w:t>
      </w:r>
      <w:r w:rsidR="00547A11">
        <w:rPr>
          <w:rFonts w:ascii="Times New Roman" w:hAnsi="Times New Roman" w:cs="Times New Roman"/>
          <w:color w:val="000000" w:themeColor="text1"/>
        </w:rPr>
        <w:t>Second</w:t>
      </w:r>
      <w:r w:rsidR="00DF7A60">
        <w:rPr>
          <w:rFonts w:ascii="Times New Roman" w:hAnsi="Times New Roman" w:cs="Times New Roman"/>
          <w:color w:val="000000" w:themeColor="text1"/>
        </w:rPr>
        <w:t xml:space="preserve">, </w:t>
      </w:r>
      <w:r w:rsidR="000F496C">
        <w:rPr>
          <w:rFonts w:ascii="Times New Roman" w:hAnsi="Times New Roman" w:cs="Times New Roman"/>
          <w:color w:val="000000" w:themeColor="text1"/>
        </w:rPr>
        <w:t>the weather station record</w:t>
      </w:r>
      <w:r w:rsidR="00DF7A60">
        <w:rPr>
          <w:rFonts w:ascii="Times New Roman" w:hAnsi="Times New Roman" w:cs="Times New Roman"/>
          <w:color w:val="000000" w:themeColor="text1"/>
        </w:rPr>
        <w:t xml:space="preserve"> offers a continuous measurement of water content in three co-located vegetation types, </w:t>
      </w:r>
      <w:commentRangeStart w:id="39"/>
      <w:r w:rsidR="00DF7A60">
        <w:rPr>
          <w:rFonts w:ascii="Times New Roman" w:hAnsi="Times New Roman" w:cs="Times New Roman"/>
          <w:color w:val="000000" w:themeColor="text1"/>
        </w:rPr>
        <w:t xml:space="preserve">allowing us to verify </w:t>
      </w:r>
      <w:r w:rsidR="009B3CBE">
        <w:rPr>
          <w:rFonts w:ascii="Times New Roman" w:hAnsi="Times New Roman" w:cs="Times New Roman"/>
          <w:color w:val="000000" w:themeColor="text1"/>
        </w:rPr>
        <w:t xml:space="preserve">whether relative differences in water content between these types vary through time – and thus </w:t>
      </w:r>
      <w:r w:rsidR="00547A11">
        <w:rPr>
          <w:rFonts w:ascii="Times New Roman" w:hAnsi="Times New Roman" w:cs="Times New Roman"/>
          <w:color w:val="000000" w:themeColor="text1"/>
        </w:rPr>
        <w:t xml:space="preserve">whether the </w:t>
      </w:r>
      <w:r w:rsidR="009B3CBE">
        <w:rPr>
          <w:rFonts w:ascii="Times New Roman" w:hAnsi="Times New Roman" w:cs="Times New Roman"/>
          <w:color w:val="000000" w:themeColor="text1"/>
        </w:rPr>
        <w:t xml:space="preserve">differences </w:t>
      </w:r>
      <w:r w:rsidR="00547A11">
        <w:rPr>
          <w:rFonts w:ascii="Times New Roman" w:hAnsi="Times New Roman" w:cs="Times New Roman"/>
          <w:color w:val="000000" w:themeColor="text1"/>
        </w:rPr>
        <w:t xml:space="preserve">in the </w:t>
      </w:r>
      <w:proofErr w:type="gramStart"/>
      <w:r w:rsidR="00547A11">
        <w:rPr>
          <w:rFonts w:ascii="Times New Roman" w:hAnsi="Times New Roman" w:cs="Times New Roman"/>
          <w:color w:val="000000" w:themeColor="text1"/>
        </w:rPr>
        <w:t>spatially-distributed</w:t>
      </w:r>
      <w:proofErr w:type="gramEnd"/>
      <w:r w:rsidR="00547A11">
        <w:rPr>
          <w:rFonts w:ascii="Times New Roman" w:hAnsi="Times New Roman" w:cs="Times New Roman"/>
          <w:color w:val="000000" w:themeColor="text1"/>
        </w:rPr>
        <w:t xml:space="preserve"> measurements among vegetation </w:t>
      </w:r>
      <w:r w:rsidR="000F496C">
        <w:rPr>
          <w:rFonts w:ascii="Times New Roman" w:hAnsi="Times New Roman" w:cs="Times New Roman"/>
          <w:color w:val="000000" w:themeColor="text1"/>
        </w:rPr>
        <w:t xml:space="preserve">types </w:t>
      </w:r>
      <w:r w:rsidR="009B3CBE">
        <w:rPr>
          <w:rFonts w:ascii="Times New Roman" w:hAnsi="Times New Roman" w:cs="Times New Roman"/>
          <w:color w:val="000000" w:themeColor="text1"/>
        </w:rPr>
        <w:t xml:space="preserve">are likely to be </w:t>
      </w:r>
      <w:r w:rsidR="00547A11">
        <w:rPr>
          <w:rFonts w:ascii="Times New Roman" w:hAnsi="Times New Roman" w:cs="Times New Roman"/>
          <w:color w:val="000000" w:themeColor="text1"/>
        </w:rPr>
        <w:t xml:space="preserve">representative </w:t>
      </w:r>
      <w:r w:rsidR="009B3CBE">
        <w:rPr>
          <w:rFonts w:ascii="Times New Roman" w:hAnsi="Times New Roman" w:cs="Times New Roman"/>
          <w:color w:val="000000" w:themeColor="text1"/>
        </w:rPr>
        <w:t>of long-term soil moisture conditions</w:t>
      </w:r>
      <w:commentRangeEnd w:id="39"/>
      <w:r w:rsidR="00FE44E9">
        <w:rPr>
          <w:rStyle w:val="CommentReference"/>
        </w:rPr>
        <w:commentReference w:id="39"/>
      </w:r>
      <w:r w:rsidR="009B3CBE">
        <w:rPr>
          <w:rFonts w:ascii="Times New Roman" w:hAnsi="Times New Roman" w:cs="Times New Roman"/>
          <w:color w:val="000000" w:themeColor="text1"/>
        </w:rPr>
        <w:t xml:space="preserve">. </w:t>
      </w:r>
      <w:r w:rsidR="00253B83">
        <w:rPr>
          <w:rFonts w:ascii="Times New Roman" w:hAnsi="Times New Roman" w:cs="Times New Roman"/>
          <w:color w:val="000000" w:themeColor="text1"/>
        </w:rPr>
        <w:t>Finally</w:t>
      </w:r>
      <w:r w:rsidR="000F496C">
        <w:rPr>
          <w:rFonts w:ascii="Times New Roman" w:hAnsi="Times New Roman" w:cs="Times New Roman"/>
          <w:color w:val="000000" w:themeColor="text1"/>
        </w:rPr>
        <w:t xml:space="preserve">, these stations were built and </w:t>
      </w:r>
      <w:r w:rsidR="00253B83">
        <w:rPr>
          <w:rFonts w:ascii="Times New Roman" w:hAnsi="Times New Roman" w:cs="Times New Roman"/>
          <w:color w:val="000000" w:themeColor="text1"/>
        </w:rPr>
        <w:t xml:space="preserve">sited </w:t>
      </w:r>
      <w:r w:rsidR="000F496C">
        <w:rPr>
          <w:rFonts w:ascii="Times New Roman" w:hAnsi="Times New Roman" w:cs="Times New Roman"/>
          <w:color w:val="000000" w:themeColor="text1"/>
        </w:rPr>
        <w:t>in a similar manner to three weather stations at ICB and provide an additional point of comparison between the two basins (Question 4)</w:t>
      </w:r>
      <w:r w:rsidR="00741176">
        <w:rPr>
          <w:rFonts w:ascii="Times New Roman" w:hAnsi="Times New Roman" w:cs="Times New Roman"/>
          <w:color w:val="000000" w:themeColor="text1"/>
        </w:rPr>
        <w:t>.</w:t>
      </w:r>
    </w:p>
    <w:p w14:paraId="0E8DEBEF" w14:textId="77777777" w:rsidR="00C254BE" w:rsidRDefault="00C254BE">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BA882AA" w14:textId="039F3A58" w:rsidR="008C47DE" w:rsidRPr="00EF599F" w:rsidRDefault="00832545" w:rsidP="00A45278">
      <w:pPr>
        <w:pStyle w:val="Heading1"/>
        <w:rPr>
          <w:rFonts w:ascii="Times New Roman" w:hAnsi="Times New Roman" w:cs="Times New Roman"/>
          <w:color w:val="000000" w:themeColor="text1"/>
        </w:rPr>
      </w:pPr>
      <w:r w:rsidRPr="00EF599F">
        <w:rPr>
          <w:rFonts w:ascii="Times New Roman" w:hAnsi="Times New Roman" w:cs="Times New Roman"/>
          <w:color w:val="000000" w:themeColor="text1"/>
        </w:rPr>
        <w:lastRenderedPageBreak/>
        <w:t>Results</w:t>
      </w:r>
    </w:p>
    <w:p w14:paraId="64FFC15F" w14:textId="72981D73" w:rsidR="00FF17D0" w:rsidRPr="00EF599F" w:rsidRDefault="00FF17D0" w:rsidP="00A45278">
      <w:pPr>
        <w:pStyle w:val="Heading2"/>
        <w:rPr>
          <w:rFonts w:ascii="Times New Roman" w:hAnsi="Times New Roman" w:cs="Times New Roman"/>
          <w:color w:val="000000" w:themeColor="text1"/>
        </w:rPr>
      </w:pPr>
      <w:r w:rsidRPr="00EF599F">
        <w:rPr>
          <w:rFonts w:ascii="Times New Roman" w:hAnsi="Times New Roman" w:cs="Times New Roman"/>
          <w:color w:val="000000" w:themeColor="text1"/>
        </w:rPr>
        <w:t>Vegetation cover change</w:t>
      </w:r>
    </w:p>
    <w:p w14:paraId="0A73D3C0" w14:textId="2BE19BC6" w:rsidR="00FF17D0" w:rsidRDefault="00253B83" w:rsidP="00FF17D0">
      <w:pPr>
        <w:spacing w:line="480" w:lineRule="auto"/>
        <w:ind w:firstLine="720"/>
        <w:rPr>
          <w:rFonts w:ascii="Times New Roman" w:hAnsi="Times New Roman" w:cs="Times New Roman"/>
        </w:rPr>
      </w:pPr>
      <w:r>
        <w:rPr>
          <w:rFonts w:ascii="Times New Roman" w:hAnsi="Times New Roman" w:cs="Times New Roman"/>
        </w:rPr>
        <w:t xml:space="preserve">Within the </w:t>
      </w:r>
      <w:r w:rsidR="00F54ABF">
        <w:rPr>
          <w:rFonts w:ascii="Times New Roman" w:hAnsi="Times New Roman" w:cs="Times New Roman"/>
        </w:rPr>
        <w:t>10,120 ha of the watershed where we classified vegetation via remote sensing imagery,</w:t>
      </w:r>
      <w:r w:rsidR="00FF17D0" w:rsidRPr="00EF599F">
        <w:rPr>
          <w:rFonts w:ascii="Times New Roman" w:hAnsi="Times New Roman" w:cs="Times New Roman"/>
        </w:rPr>
        <w:t xml:space="preserve"> 1</w:t>
      </w:r>
      <w:r w:rsidR="00C95CDA">
        <w:rPr>
          <w:rFonts w:ascii="Times New Roman" w:hAnsi="Times New Roman" w:cs="Times New Roman"/>
        </w:rPr>
        <w:t>240</w:t>
      </w:r>
      <w:r w:rsidR="00FF17D0" w:rsidRPr="00EF599F">
        <w:rPr>
          <w:rFonts w:ascii="Times New Roman" w:hAnsi="Times New Roman" w:cs="Times New Roman"/>
        </w:rPr>
        <w:t xml:space="preserve"> ha</w:t>
      </w:r>
      <w:r>
        <w:rPr>
          <w:rFonts w:ascii="Times New Roman" w:hAnsi="Times New Roman" w:cs="Times New Roman"/>
        </w:rPr>
        <w:t xml:space="preserve"> (12%)</w:t>
      </w:r>
      <w:r w:rsidR="00FF17D0" w:rsidRPr="00EF599F">
        <w:rPr>
          <w:rFonts w:ascii="Times New Roman" w:hAnsi="Times New Roman" w:cs="Times New Roman"/>
        </w:rPr>
        <w:t xml:space="preserve"> burned 2-4 times, 3</w:t>
      </w:r>
      <w:r w:rsidR="00C95CDA">
        <w:rPr>
          <w:rFonts w:ascii="Times New Roman" w:hAnsi="Times New Roman" w:cs="Times New Roman"/>
        </w:rPr>
        <w:t>173</w:t>
      </w:r>
      <w:r w:rsidR="00FF17D0" w:rsidRPr="00EF599F">
        <w:rPr>
          <w:rFonts w:ascii="Times New Roman" w:hAnsi="Times New Roman" w:cs="Times New Roman"/>
        </w:rPr>
        <w:t xml:space="preserve"> ha</w:t>
      </w:r>
      <w:r>
        <w:rPr>
          <w:rFonts w:ascii="Times New Roman" w:hAnsi="Times New Roman" w:cs="Times New Roman"/>
        </w:rPr>
        <w:t xml:space="preserve"> (31%)</w:t>
      </w:r>
      <w:r w:rsidR="00FF17D0" w:rsidRPr="00EF599F">
        <w:rPr>
          <w:rFonts w:ascii="Times New Roman" w:hAnsi="Times New Roman" w:cs="Times New Roman"/>
        </w:rPr>
        <w:t xml:space="preserve"> burned once, and 57</w:t>
      </w:r>
      <w:r w:rsidR="00C95CDA">
        <w:rPr>
          <w:rFonts w:ascii="Times New Roman" w:hAnsi="Times New Roman" w:cs="Times New Roman"/>
        </w:rPr>
        <w:t>07</w:t>
      </w:r>
      <w:r w:rsidR="00FF17D0" w:rsidRPr="00EF599F">
        <w:rPr>
          <w:rFonts w:ascii="Times New Roman" w:hAnsi="Times New Roman" w:cs="Times New Roman"/>
        </w:rPr>
        <w:t xml:space="preserve"> ha</w:t>
      </w:r>
      <w:r>
        <w:rPr>
          <w:rFonts w:ascii="Times New Roman" w:hAnsi="Times New Roman" w:cs="Times New Roman"/>
        </w:rPr>
        <w:t xml:space="preserve"> (5</w:t>
      </w:r>
      <w:r w:rsidR="00F54ABF">
        <w:rPr>
          <w:rFonts w:ascii="Times New Roman" w:hAnsi="Times New Roman" w:cs="Times New Roman"/>
        </w:rPr>
        <w:t>7</w:t>
      </w:r>
      <w:r>
        <w:rPr>
          <w:rFonts w:ascii="Times New Roman" w:hAnsi="Times New Roman" w:cs="Times New Roman"/>
        </w:rPr>
        <w:t>%)</w:t>
      </w:r>
      <w:r w:rsidR="00FF17D0" w:rsidRPr="00EF599F">
        <w:rPr>
          <w:rFonts w:ascii="Times New Roman" w:hAnsi="Times New Roman" w:cs="Times New Roman"/>
        </w:rPr>
        <w:t xml:space="preserve"> did not burn</w:t>
      </w:r>
      <w:r w:rsidR="00155E86">
        <w:rPr>
          <w:rFonts w:ascii="Times New Roman" w:hAnsi="Times New Roman" w:cs="Times New Roman"/>
        </w:rPr>
        <w:t xml:space="preserve"> between 1973 and 2014</w:t>
      </w:r>
      <w:r w:rsidR="0091423C"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D227F5">
        <w:rPr>
          <w:rFonts w:ascii="Times New Roman" w:hAnsi="Times New Roman" w:cs="Times New Roman"/>
          <w:noProof/>
        </w:rPr>
        <w:t>1 inset</w:t>
      </w:r>
      <w:r w:rsidR="0091423C" w:rsidRPr="00EF599F">
        <w:rPr>
          <w:rFonts w:ascii="Times New Roman" w:hAnsi="Times New Roman" w:cs="Times New Roman"/>
        </w:rPr>
        <w:t>).</w:t>
      </w:r>
      <w:r w:rsidR="00155E86">
        <w:rPr>
          <w:rFonts w:ascii="Times New Roman" w:hAnsi="Times New Roman" w:cs="Times New Roman"/>
        </w:rPr>
        <w:t xml:space="preserve"> Approximately 3000 ha </w:t>
      </w:r>
      <w:r w:rsidR="00C838CC">
        <w:rPr>
          <w:rFonts w:ascii="Times New Roman" w:hAnsi="Times New Roman" w:cs="Times New Roman"/>
        </w:rPr>
        <w:t>of the total area were</w:t>
      </w:r>
      <w:r w:rsidR="00155E86">
        <w:rPr>
          <w:rFonts w:ascii="Times New Roman" w:hAnsi="Times New Roman" w:cs="Times New Roman"/>
        </w:rPr>
        <w:t xml:space="preserve"> </w:t>
      </w:r>
      <w:proofErr w:type="gramStart"/>
      <w:r w:rsidR="00155E86">
        <w:rPr>
          <w:rFonts w:ascii="Times New Roman" w:hAnsi="Times New Roman" w:cs="Times New Roman"/>
        </w:rPr>
        <w:t>either</w:t>
      </w:r>
      <w:r w:rsidR="00C838CC">
        <w:rPr>
          <w:rFonts w:ascii="Times New Roman" w:hAnsi="Times New Roman" w:cs="Times New Roman"/>
        </w:rPr>
        <w:t xml:space="preserve"> classified</w:t>
      </w:r>
      <w:proofErr w:type="gramEnd"/>
      <w:r w:rsidR="00C838CC">
        <w:rPr>
          <w:rFonts w:ascii="Times New Roman" w:hAnsi="Times New Roman" w:cs="Times New Roman"/>
        </w:rPr>
        <w:t xml:space="preserve"> as</w:t>
      </w:r>
      <w:r w:rsidR="00155E86">
        <w:rPr>
          <w:rFonts w:ascii="Times New Roman" w:hAnsi="Times New Roman" w:cs="Times New Roman"/>
        </w:rPr>
        <w:t xml:space="preserve"> rock or open water</w:t>
      </w:r>
      <w:r w:rsidR="00C838CC">
        <w:rPr>
          <w:rFonts w:ascii="Times New Roman" w:hAnsi="Times New Roman" w:cs="Times New Roman"/>
        </w:rPr>
        <w:t>, a small fraction of which occurred inside burn perimeters (Figure 2)</w:t>
      </w:r>
      <w:r w:rsidR="00155E86">
        <w:rPr>
          <w:rFonts w:ascii="Times New Roman" w:hAnsi="Times New Roman" w:cs="Times New Roman"/>
        </w:rPr>
        <w:t>.</w:t>
      </w:r>
      <w:r w:rsidR="00FF17D0" w:rsidRPr="00EF599F">
        <w:rPr>
          <w:rFonts w:ascii="Times New Roman" w:hAnsi="Times New Roman" w:cs="Times New Roman"/>
        </w:rPr>
        <w:t xml:space="preserve"> The</w:t>
      </w:r>
      <w:r w:rsidR="00155E86">
        <w:rPr>
          <w:rFonts w:ascii="Times New Roman" w:hAnsi="Times New Roman" w:cs="Times New Roman"/>
        </w:rPr>
        <w:t xml:space="preserve"> types of</w:t>
      </w:r>
      <w:r w:rsidR="00FF17D0" w:rsidRPr="00EF599F">
        <w:rPr>
          <w:rFonts w:ascii="Times New Roman" w:hAnsi="Times New Roman" w:cs="Times New Roman"/>
        </w:rPr>
        <w:t xml:space="preserve"> vegetation transitions we observed </w:t>
      </w:r>
      <w:r w:rsidR="00155E86">
        <w:rPr>
          <w:rFonts w:ascii="Times New Roman" w:hAnsi="Times New Roman" w:cs="Times New Roman"/>
        </w:rPr>
        <w:t>in the watershed</w:t>
      </w:r>
      <w:r w:rsidR="00FF17D0" w:rsidRPr="00EF599F">
        <w:rPr>
          <w:rFonts w:ascii="Times New Roman" w:hAnsi="Times New Roman" w:cs="Times New Roman"/>
        </w:rPr>
        <w:t xml:space="preserve"> </w:t>
      </w:r>
      <w:proofErr w:type="gramStart"/>
      <w:r w:rsidR="00FF17D0" w:rsidRPr="00EF599F">
        <w:rPr>
          <w:rFonts w:ascii="Times New Roman" w:hAnsi="Times New Roman" w:cs="Times New Roman"/>
        </w:rPr>
        <w:t>were generally observed</w:t>
      </w:r>
      <w:proofErr w:type="gramEnd"/>
      <w:r w:rsidR="00FF17D0" w:rsidRPr="00EF599F">
        <w:rPr>
          <w:rFonts w:ascii="Times New Roman" w:hAnsi="Times New Roman" w:cs="Times New Roman"/>
        </w:rPr>
        <w:t xml:space="preserve"> </w:t>
      </w:r>
      <w:r w:rsidR="00155E86">
        <w:rPr>
          <w:rFonts w:ascii="Times New Roman" w:hAnsi="Times New Roman" w:cs="Times New Roman"/>
        </w:rPr>
        <w:t>across all</w:t>
      </w:r>
      <w:r w:rsidR="00FF17D0" w:rsidRPr="00EF599F">
        <w:rPr>
          <w:rFonts w:ascii="Times New Roman" w:hAnsi="Times New Roman" w:cs="Times New Roman"/>
        </w:rPr>
        <w:t xml:space="preserve"> of the three burn classes</w:t>
      </w:r>
      <w:r w:rsidR="00F860B9">
        <w:rPr>
          <w:rFonts w:ascii="Times New Roman" w:hAnsi="Times New Roman" w:cs="Times New Roman"/>
        </w:rPr>
        <w:t xml:space="preserve"> (</w:t>
      </w:r>
      <w:r w:rsidR="0063439C">
        <w:rPr>
          <w:rFonts w:ascii="Times New Roman" w:hAnsi="Times New Roman" w:cs="Times New Roman"/>
        </w:rPr>
        <w:t xml:space="preserve">0, 1, and 2-4 times burned; </w:t>
      </w:r>
      <w:r w:rsidR="00F860B9">
        <w:rPr>
          <w:rFonts w:ascii="Times New Roman" w:hAnsi="Times New Roman" w:cs="Times New Roman"/>
        </w:rPr>
        <w:t>Figure 2)</w:t>
      </w:r>
      <w:r w:rsidR="00FF17D0" w:rsidRPr="00EF599F">
        <w:rPr>
          <w:rFonts w:ascii="Times New Roman" w:hAnsi="Times New Roman" w:cs="Times New Roman"/>
        </w:rPr>
        <w:t>. In particular, transitions from shrub to sparse meadow, mixed-conifer to sparse meadow, and mixed-conifer to shrub were overrepresented in the watershed compared to the null expectation, and transitions in the opposite direction were underrepresented</w:t>
      </w:r>
      <w:r w:rsidR="00E0718F">
        <w:rPr>
          <w:rFonts w:ascii="Times New Roman" w:hAnsi="Times New Roman" w:cs="Times New Roman"/>
        </w:rPr>
        <w:t xml:space="preserve"> </w:t>
      </w:r>
      <w:commentRangeStart w:id="40"/>
      <w:r w:rsidR="00E0718F">
        <w:rPr>
          <w:rFonts w:ascii="Times New Roman" w:hAnsi="Times New Roman" w:cs="Times New Roman"/>
        </w:rPr>
        <w:t>(X</w:t>
      </w:r>
      <w:r w:rsidR="00E0718F">
        <w:rPr>
          <w:rFonts w:ascii="Times New Roman" w:hAnsi="Times New Roman" w:cs="Times New Roman"/>
          <w:vertAlign w:val="superscript"/>
        </w:rPr>
        <w:t>2</w:t>
      </w:r>
      <w:r w:rsidR="00E0718F">
        <w:rPr>
          <w:rFonts w:ascii="Times New Roman" w:hAnsi="Times New Roman" w:cs="Times New Roman"/>
        </w:rPr>
        <w:t xml:space="preserve"> = 236, </w:t>
      </w:r>
      <w:proofErr w:type="spellStart"/>
      <w:r w:rsidR="00E0718F">
        <w:rPr>
          <w:rFonts w:ascii="Times New Roman" w:hAnsi="Times New Roman" w:cs="Times New Roman"/>
        </w:rPr>
        <w:t>df</w:t>
      </w:r>
      <w:proofErr w:type="spellEnd"/>
      <w:r w:rsidR="00E0718F">
        <w:rPr>
          <w:rFonts w:ascii="Times New Roman" w:hAnsi="Times New Roman" w:cs="Times New Roman"/>
        </w:rPr>
        <w:t xml:space="preserve"> = 15, P &lt; 0.001)</w:t>
      </w:r>
      <w:r w:rsidR="00FF17D0" w:rsidRPr="00EF599F">
        <w:rPr>
          <w:rFonts w:ascii="Times New Roman" w:hAnsi="Times New Roman" w:cs="Times New Roman"/>
        </w:rPr>
        <w:t xml:space="preserve">. </w:t>
      </w:r>
      <w:commentRangeEnd w:id="40"/>
      <w:r w:rsidR="00FE44E9">
        <w:rPr>
          <w:rStyle w:val="CommentReference"/>
        </w:rPr>
        <w:commentReference w:id="40"/>
      </w:r>
      <w:r w:rsidR="00F85993">
        <w:rPr>
          <w:rFonts w:ascii="Times New Roman" w:hAnsi="Times New Roman" w:cs="Times New Roman"/>
        </w:rPr>
        <w:t xml:space="preserve">These trends were significant for unburned, once-burned and </w:t>
      </w:r>
      <w:r>
        <w:rPr>
          <w:rFonts w:ascii="Times New Roman" w:hAnsi="Times New Roman" w:cs="Times New Roman"/>
        </w:rPr>
        <w:t xml:space="preserve">2-4 times </w:t>
      </w:r>
      <w:r w:rsidR="00F85993">
        <w:rPr>
          <w:rFonts w:ascii="Times New Roman" w:hAnsi="Times New Roman" w:cs="Times New Roman"/>
        </w:rPr>
        <w:t>burned areas (X</w:t>
      </w:r>
      <w:r w:rsidR="00F85993">
        <w:rPr>
          <w:rFonts w:ascii="Times New Roman" w:hAnsi="Times New Roman" w:cs="Times New Roman"/>
          <w:vertAlign w:val="superscript"/>
        </w:rPr>
        <w:t>2</w:t>
      </w:r>
      <w:r w:rsidR="00F85993">
        <w:rPr>
          <w:rFonts w:ascii="Times New Roman" w:hAnsi="Times New Roman" w:cs="Times New Roman"/>
        </w:rPr>
        <w:t xml:space="preserve"> = 47, 272, and 88 respectively; all </w:t>
      </w:r>
      <w:proofErr w:type="spellStart"/>
      <w:proofErr w:type="gramStart"/>
      <w:r w:rsidR="00F85993">
        <w:rPr>
          <w:rFonts w:ascii="Times New Roman" w:hAnsi="Times New Roman" w:cs="Times New Roman"/>
        </w:rPr>
        <w:t>df</w:t>
      </w:r>
      <w:proofErr w:type="spellEnd"/>
      <w:proofErr w:type="gramEnd"/>
      <w:r w:rsidR="00F85993">
        <w:rPr>
          <w:rFonts w:ascii="Times New Roman" w:hAnsi="Times New Roman" w:cs="Times New Roman"/>
        </w:rPr>
        <w:t xml:space="preserve"> = 15, all P &lt;0.001). </w:t>
      </w:r>
      <w:r w:rsidR="00FF17D0" w:rsidRPr="00EF599F">
        <w:rPr>
          <w:rFonts w:ascii="Times New Roman" w:hAnsi="Times New Roman" w:cs="Times New Roman"/>
        </w:rPr>
        <w:t>However, transitions towards earlier-seral vegetation types, particularly shrub to sparse meadow and mixed conifer to sparse meadow, were more strongly overrepresented in the burned areas than in the unburned areas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3</w:t>
      </w:r>
      <w:r w:rsidR="00DD130B" w:rsidRPr="00EF599F">
        <w:rPr>
          <w:rFonts w:ascii="Times New Roman" w:hAnsi="Times New Roman" w:cs="Times New Roman"/>
        </w:rPr>
        <w:t xml:space="preserve">, </w:t>
      </w:r>
      <w:commentRangeStart w:id="41"/>
      <w:r w:rsidR="00FF17D0" w:rsidRPr="00EF599F">
        <w:rPr>
          <w:rFonts w:ascii="Times New Roman" w:hAnsi="Times New Roman" w:cs="Times New Roman"/>
        </w:rPr>
        <w:t>bottom row</w:t>
      </w:r>
      <w:commentRangeEnd w:id="41"/>
      <w:r w:rsidR="00FE44E9">
        <w:rPr>
          <w:rStyle w:val="CommentReference"/>
        </w:rPr>
        <w:commentReference w:id="41"/>
      </w:r>
      <w:r w:rsidR="00FF17D0" w:rsidRPr="00EF599F">
        <w:rPr>
          <w:rFonts w:ascii="Times New Roman" w:hAnsi="Times New Roman" w:cs="Times New Roman"/>
        </w:rPr>
        <w:t xml:space="preserve">). </w:t>
      </w:r>
      <w:commentRangeStart w:id="42"/>
      <w:r w:rsidR="00F25EDB">
        <w:rPr>
          <w:rFonts w:ascii="Times New Roman" w:hAnsi="Times New Roman" w:cs="Times New Roman"/>
        </w:rPr>
        <w:t>D</w:t>
      </w:r>
      <w:r w:rsidR="00FF17D0" w:rsidRPr="00EF599F">
        <w:rPr>
          <w:rFonts w:ascii="Times New Roman" w:hAnsi="Times New Roman" w:cs="Times New Roman"/>
        </w:rPr>
        <w:t>ense meadows</w:t>
      </w:r>
      <w:r w:rsidR="00F25EDB">
        <w:rPr>
          <w:rFonts w:ascii="Times New Roman" w:hAnsi="Times New Roman" w:cs="Times New Roman"/>
        </w:rPr>
        <w:t xml:space="preserve"> were the most sensitive vegetation type to fire</w:t>
      </w:r>
      <w:commentRangeEnd w:id="42"/>
      <w:r w:rsidR="008F79C3">
        <w:rPr>
          <w:rStyle w:val="CommentReference"/>
        </w:rPr>
        <w:commentReference w:id="42"/>
      </w:r>
      <w:r w:rsidR="00F25EDB">
        <w:rPr>
          <w:rFonts w:ascii="Times New Roman" w:hAnsi="Times New Roman" w:cs="Times New Roman"/>
        </w:rPr>
        <w:t>: there was</w:t>
      </w:r>
      <w:r w:rsidR="00FF17D0" w:rsidRPr="00EF599F">
        <w:rPr>
          <w:rFonts w:ascii="Times New Roman" w:hAnsi="Times New Roman" w:cs="Times New Roman"/>
        </w:rPr>
        <w:t xml:space="preserve"> a slight tendency for </w:t>
      </w:r>
      <w:r w:rsidR="00F25EDB">
        <w:rPr>
          <w:rFonts w:ascii="Times New Roman" w:hAnsi="Times New Roman" w:cs="Times New Roman"/>
        </w:rPr>
        <w:t>an increase in dense meadow abundance</w:t>
      </w:r>
      <w:r w:rsidR="00FF17D0" w:rsidRPr="00EF599F">
        <w:rPr>
          <w:rFonts w:ascii="Times New Roman" w:hAnsi="Times New Roman" w:cs="Times New Roman"/>
        </w:rPr>
        <w:t xml:space="preserve"> in the burned areas, </w:t>
      </w:r>
      <w:commentRangeStart w:id="43"/>
      <w:r w:rsidR="00FF17D0" w:rsidRPr="00EF599F">
        <w:rPr>
          <w:rFonts w:ascii="Times New Roman" w:hAnsi="Times New Roman" w:cs="Times New Roman"/>
        </w:rPr>
        <w:t xml:space="preserve">but a </w:t>
      </w:r>
      <w:r w:rsidR="005E2670">
        <w:rPr>
          <w:rFonts w:ascii="Times New Roman" w:hAnsi="Times New Roman" w:cs="Times New Roman"/>
        </w:rPr>
        <w:t>stronger decrease of dense meadow</w:t>
      </w:r>
      <w:r w:rsidR="00FF17D0" w:rsidRPr="00EF599F">
        <w:rPr>
          <w:rFonts w:ascii="Times New Roman" w:hAnsi="Times New Roman" w:cs="Times New Roman"/>
        </w:rPr>
        <w:t xml:space="preserve"> in the unburned areas, consistent </w:t>
      </w:r>
      <w:r w:rsidR="009B3CBE">
        <w:rPr>
          <w:rFonts w:ascii="Times New Roman" w:hAnsi="Times New Roman" w:cs="Times New Roman"/>
        </w:rPr>
        <w:t xml:space="preserve">with </w:t>
      </w:r>
      <w:r w:rsidR="005E2670">
        <w:rPr>
          <w:rFonts w:ascii="Times New Roman" w:hAnsi="Times New Roman" w:cs="Times New Roman"/>
        </w:rPr>
        <w:t>the possibility</w:t>
      </w:r>
      <w:r w:rsidR="00FF17D0" w:rsidRPr="00EF599F">
        <w:rPr>
          <w:rFonts w:ascii="Times New Roman" w:hAnsi="Times New Roman" w:cs="Times New Roman"/>
        </w:rPr>
        <w:t xml:space="preserve"> of meadow encroachment in the absence of fire</w:t>
      </w:r>
      <w:r w:rsidR="0063439C">
        <w:rPr>
          <w:rFonts w:ascii="Times New Roman" w:hAnsi="Times New Roman" w:cs="Times New Roman"/>
        </w:rPr>
        <w:t xml:space="preserve"> (Figure 3)</w:t>
      </w:r>
      <w:commentRangeEnd w:id="43"/>
      <w:r w:rsidR="00AD22BC">
        <w:rPr>
          <w:rStyle w:val="CommentReference"/>
        </w:rPr>
        <w:commentReference w:id="43"/>
      </w:r>
      <w:r w:rsidR="00FF17D0" w:rsidRPr="00EF599F">
        <w:rPr>
          <w:rFonts w:ascii="Times New Roman" w:hAnsi="Times New Roman" w:cs="Times New Roman"/>
        </w:rPr>
        <w:t>.</w:t>
      </w:r>
    </w:p>
    <w:p w14:paraId="5FF53C08" w14:textId="31374E2B" w:rsidR="005C4567" w:rsidRPr="00EF599F" w:rsidRDefault="00E40ADD" w:rsidP="005C4567">
      <w:pPr>
        <w:keepNext/>
        <w:spacing w:line="480" w:lineRule="auto"/>
        <w:rPr>
          <w:rFonts w:ascii="Times New Roman" w:hAnsi="Times New Roman" w:cs="Times New Roman"/>
        </w:rPr>
      </w:pPr>
      <w:commentRangeStart w:id="44"/>
      <w:r>
        <w:rPr>
          <w:rFonts w:ascii="Times New Roman" w:hAnsi="Times New Roman" w:cs="Times New Roman"/>
          <w:noProof/>
          <w:lang w:eastAsia="en-US"/>
        </w:rPr>
        <w:lastRenderedPageBreak/>
        <w:drawing>
          <wp:inline distT="0" distB="0" distL="0" distR="0" wp14:anchorId="31BE9972" wp14:editId="1D0CA9C9">
            <wp:extent cx="5192301" cy="73171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2.pdf"/>
                    <pic:cNvPicPr/>
                  </pic:nvPicPr>
                  <pic:blipFill>
                    <a:blip r:embed="rId13"/>
                    <a:stretch>
                      <a:fillRect/>
                    </a:stretch>
                  </pic:blipFill>
                  <pic:spPr>
                    <a:xfrm>
                      <a:off x="0" y="0"/>
                      <a:ext cx="5192301" cy="7317126"/>
                    </a:xfrm>
                    <a:prstGeom prst="rect">
                      <a:avLst/>
                    </a:prstGeom>
                  </pic:spPr>
                </pic:pic>
              </a:graphicData>
            </a:graphic>
          </wp:inline>
        </w:drawing>
      </w:r>
      <w:commentRangeEnd w:id="44"/>
      <w:r w:rsidR="00240A4A">
        <w:rPr>
          <w:rStyle w:val="CommentReference"/>
        </w:rPr>
        <w:commentReference w:id="44"/>
      </w:r>
    </w:p>
    <w:p w14:paraId="4F6FB42E" w14:textId="38F82B99" w:rsidR="0091423C" w:rsidRPr="00EF599F" w:rsidRDefault="005C4567" w:rsidP="005C4567">
      <w:pPr>
        <w:pStyle w:val="Caption"/>
        <w:rPr>
          <w:rFonts w:ascii="Times New Roman" w:hAnsi="Times New Roman" w:cs="Times New Roman"/>
          <w:i w:val="0"/>
          <w:color w:val="000000" w:themeColor="text1"/>
          <w:sz w:val="24"/>
          <w:szCs w:val="24"/>
        </w:rPr>
      </w:pPr>
      <w:bookmarkStart w:id="45" w:name="_Ref534838"/>
      <w:r w:rsidRPr="000E206E">
        <w:rPr>
          <w:rFonts w:ascii="Times New Roman" w:hAnsi="Times New Roman" w:cs="Times New Roman"/>
          <w:b/>
        </w:rPr>
        <w:t xml:space="preserve">Figure </w:t>
      </w:r>
      <w:r w:rsidR="00A64E15" w:rsidRPr="000E206E">
        <w:rPr>
          <w:rFonts w:ascii="Times New Roman" w:hAnsi="Times New Roman" w:cs="Times New Roman"/>
          <w:b/>
          <w:noProof/>
        </w:rPr>
        <w:t>2</w:t>
      </w:r>
      <w:bookmarkEnd w:id="45"/>
      <w:r w:rsidR="00247216">
        <w:rPr>
          <w:rFonts w:ascii="Times New Roman" w:hAnsi="Times New Roman" w:cs="Times New Roman"/>
          <w:noProof/>
        </w:rPr>
        <w:t>: Comparison of classified aerial images from 1973 (a) and 2014 (b)</w:t>
      </w:r>
      <w:r w:rsidRPr="00EF599F">
        <w:rPr>
          <w:rFonts w:ascii="Times New Roman" w:hAnsi="Times New Roman" w:cs="Times New Roman"/>
        </w:rPr>
        <w:t>.</w:t>
      </w:r>
      <w:r w:rsidR="00247216">
        <w:rPr>
          <w:rFonts w:ascii="Times New Roman" w:hAnsi="Times New Roman" w:cs="Times New Roman"/>
        </w:rPr>
        <w:t xml:space="preserve"> Perimeters of fires that burned between 1973 and 2014 are shown, aggregated by number of times burned (</w:t>
      </w:r>
      <w:proofErr w:type="gramStart"/>
      <w:r w:rsidR="00247216">
        <w:rPr>
          <w:rFonts w:ascii="Times New Roman" w:hAnsi="Times New Roman" w:cs="Times New Roman"/>
        </w:rPr>
        <w:t>2</w:t>
      </w:r>
      <w:proofErr w:type="gramEnd"/>
      <w:r w:rsidR="00247216">
        <w:rPr>
          <w:rFonts w:ascii="Times New Roman" w:hAnsi="Times New Roman" w:cs="Times New Roman"/>
        </w:rPr>
        <w:t xml:space="preserve"> times represents combined 2-4 times burned). </w:t>
      </w:r>
      <w:r w:rsidR="00C423A8">
        <w:rPr>
          <w:rFonts w:ascii="Times New Roman" w:hAnsi="Times New Roman" w:cs="Times New Roman"/>
        </w:rPr>
        <w:t xml:space="preserve">Four </w:t>
      </w:r>
      <w:r w:rsidR="00247216">
        <w:rPr>
          <w:rFonts w:ascii="Times New Roman" w:hAnsi="Times New Roman" w:cs="Times New Roman"/>
        </w:rPr>
        <w:t>vegetation classes (shrub, sparse meadow, mixed conifer</w:t>
      </w:r>
      <w:r w:rsidR="00C254BE">
        <w:rPr>
          <w:rFonts w:ascii="Times New Roman" w:hAnsi="Times New Roman" w:cs="Times New Roman"/>
        </w:rPr>
        <w:t xml:space="preserve"> (MC)</w:t>
      </w:r>
      <w:r w:rsidR="00247216">
        <w:rPr>
          <w:rFonts w:ascii="Times New Roman" w:hAnsi="Times New Roman" w:cs="Times New Roman"/>
        </w:rPr>
        <w:t xml:space="preserve">, and dense meadow) </w:t>
      </w:r>
      <w:proofErr w:type="gramStart"/>
      <w:r w:rsidR="00247216">
        <w:rPr>
          <w:rFonts w:ascii="Times New Roman" w:hAnsi="Times New Roman" w:cs="Times New Roman"/>
        </w:rPr>
        <w:t>are shown</w:t>
      </w:r>
      <w:proofErr w:type="gramEnd"/>
      <w:r w:rsidR="00247216">
        <w:rPr>
          <w:rFonts w:ascii="Times New Roman" w:hAnsi="Times New Roman" w:cs="Times New Roman"/>
        </w:rPr>
        <w:t>, along with granite and water</w:t>
      </w:r>
      <w:r w:rsidR="00C254BE">
        <w:rPr>
          <w:rFonts w:ascii="Times New Roman" w:hAnsi="Times New Roman" w:cs="Times New Roman"/>
        </w:rPr>
        <w:t xml:space="preserve">. Transitions from non-forest to MC (c) and from MC to non-forest (d) </w:t>
      </w:r>
      <w:proofErr w:type="gramStart"/>
      <w:r w:rsidR="00C254BE">
        <w:rPr>
          <w:rFonts w:ascii="Times New Roman" w:hAnsi="Times New Roman" w:cs="Times New Roman"/>
        </w:rPr>
        <w:t>are highlighted</w:t>
      </w:r>
      <w:proofErr w:type="gramEnd"/>
      <w:r w:rsidR="00247216">
        <w:rPr>
          <w:rFonts w:ascii="Times New Roman" w:hAnsi="Times New Roman" w:cs="Times New Roman"/>
        </w:rPr>
        <w:t>.</w:t>
      </w:r>
      <w:r w:rsidR="0091423C" w:rsidRPr="00EF599F">
        <w:rPr>
          <w:rFonts w:ascii="Times New Roman" w:hAnsi="Times New Roman" w:cs="Times New Roman"/>
          <w:i w:val="0"/>
          <w:color w:val="000000" w:themeColor="text1"/>
          <w:sz w:val="24"/>
          <w:szCs w:val="24"/>
        </w:rPr>
        <w:t xml:space="preserve"> </w:t>
      </w:r>
    </w:p>
    <w:p w14:paraId="1B551797" w14:textId="77777777" w:rsidR="005C4567" w:rsidRPr="00EF599F" w:rsidRDefault="00CD3AED" w:rsidP="005C4567">
      <w:pPr>
        <w:keepNext/>
        <w:spacing w:line="480" w:lineRule="auto"/>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382EFF1E" wp14:editId="0447690C">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4.pdf"/>
                    <pic:cNvPicPr/>
                  </pic:nvPicPr>
                  <pic:blipFill>
                    <a:blip r:embed="rId14"/>
                    <a:stretch>
                      <a:fillRect/>
                    </a:stretch>
                  </pic:blipFill>
                  <pic:spPr>
                    <a:xfrm>
                      <a:off x="0" y="0"/>
                      <a:ext cx="5943600" cy="4457700"/>
                    </a:xfrm>
                    <a:prstGeom prst="rect">
                      <a:avLst/>
                    </a:prstGeom>
                  </pic:spPr>
                </pic:pic>
              </a:graphicData>
            </a:graphic>
          </wp:inline>
        </w:drawing>
      </w:r>
    </w:p>
    <w:p w14:paraId="661680B7" w14:textId="2B01E909" w:rsidR="00CD3AED" w:rsidRPr="00EF599F" w:rsidRDefault="005C4567" w:rsidP="005C4567">
      <w:pPr>
        <w:pStyle w:val="Caption"/>
        <w:rPr>
          <w:rFonts w:ascii="Times New Roman" w:hAnsi="Times New Roman" w:cs="Times New Roman"/>
        </w:rPr>
      </w:pPr>
      <w:bookmarkStart w:id="46" w:name="_Ref536611059"/>
      <w:bookmarkStart w:id="47" w:name="_Ref534801"/>
      <w:r w:rsidRPr="000E206E">
        <w:rPr>
          <w:rFonts w:ascii="Times New Roman" w:hAnsi="Times New Roman" w:cs="Times New Roman"/>
          <w:b/>
        </w:rPr>
        <w:t xml:space="preserve">Figure </w:t>
      </w:r>
      <w:r w:rsidR="00F860B9" w:rsidRPr="000E206E">
        <w:rPr>
          <w:rFonts w:ascii="Times New Roman" w:hAnsi="Times New Roman" w:cs="Times New Roman"/>
          <w:b/>
        </w:rPr>
        <w:t>3</w:t>
      </w:r>
      <w:r w:rsidR="00F860B9" w:rsidRPr="00F860B9">
        <w:rPr>
          <w:rFonts w:ascii="Times New Roman" w:hAnsi="Times New Roman" w:cs="Times New Roman"/>
        </w:rPr>
        <w:t>. Image change analysis. Colors indicated change in observed vegetation transitions relative to a null expectation of equally likely change in each direction. Color scale the proportion of the null expectation that a given transition occurred, either more (blue) or less (red) than expected. Cell numbers indicate the number of 0.16 ha pixels in each transition category</w:t>
      </w:r>
      <w:bookmarkEnd w:id="46"/>
      <w:bookmarkEnd w:id="47"/>
      <w:r w:rsidR="00F25EDB">
        <w:rPr>
          <w:rFonts w:ascii="Times New Roman" w:hAnsi="Times New Roman" w:cs="Times New Roman"/>
        </w:rPr>
        <w:t xml:space="preserve">. Transitions occur </w:t>
      </w:r>
      <w:proofErr w:type="gramStart"/>
      <w:r w:rsidR="00F25EDB">
        <w:rPr>
          <w:rFonts w:ascii="Times New Roman" w:hAnsi="Times New Roman" w:cs="Times New Roman"/>
        </w:rPr>
        <w:t>from vegetation type in row (from 1973) to vegetation type in column (from 2014)</w:t>
      </w:r>
      <w:proofErr w:type="gramEnd"/>
      <w:r w:rsidR="00F25EDB">
        <w:rPr>
          <w:rFonts w:ascii="Times New Roman" w:hAnsi="Times New Roman" w:cs="Times New Roman"/>
        </w:rPr>
        <w:t>.</w:t>
      </w:r>
    </w:p>
    <w:p w14:paraId="2258EE60" w14:textId="0E3F8F51" w:rsidR="00C254BE" w:rsidRPr="00EF599F" w:rsidRDefault="00C254BE" w:rsidP="00C254BE">
      <w:pPr>
        <w:spacing w:line="480" w:lineRule="auto"/>
        <w:ind w:firstLine="720"/>
        <w:rPr>
          <w:rFonts w:ascii="Times New Roman" w:hAnsi="Times New Roman" w:cs="Times New Roman"/>
        </w:rPr>
      </w:pPr>
      <w:r>
        <w:rPr>
          <w:rFonts w:ascii="Times New Roman" w:hAnsi="Times New Roman" w:cs="Times New Roman"/>
        </w:rPr>
        <w:t>Landscape-scale indices of heterogeneity increased slightly in 2014 compared to 1973, though the change</w:t>
      </w:r>
      <w:ins w:id="48" w:author="Sally Thompson" w:date="2019-05-01T12:26:00Z">
        <w:r w:rsidR="003C3178">
          <w:rPr>
            <w:rFonts w:ascii="Times New Roman" w:hAnsi="Times New Roman" w:cs="Times New Roman"/>
          </w:rPr>
          <w:t>s</w:t>
        </w:r>
      </w:ins>
      <w:r>
        <w:rPr>
          <w:rFonts w:ascii="Times New Roman" w:hAnsi="Times New Roman" w:cs="Times New Roman"/>
        </w:rPr>
        <w:t xml:space="preserve"> </w:t>
      </w:r>
      <w:del w:id="49" w:author="Sally Thompson" w:date="2019-05-01T12:26:00Z">
        <w:r w:rsidDel="003C3178">
          <w:rPr>
            <w:rFonts w:ascii="Times New Roman" w:hAnsi="Times New Roman" w:cs="Times New Roman"/>
          </w:rPr>
          <w:delText xml:space="preserve">was </w:delText>
        </w:r>
      </w:del>
      <w:ins w:id="50" w:author="Sally Thompson" w:date="2019-05-01T12:26:00Z">
        <w:r w:rsidR="003C3178">
          <w:rPr>
            <w:rFonts w:ascii="Times New Roman" w:hAnsi="Times New Roman" w:cs="Times New Roman"/>
          </w:rPr>
          <w:t xml:space="preserve">were </w:t>
        </w:r>
      </w:ins>
      <w:r>
        <w:rPr>
          <w:rFonts w:ascii="Times New Roman" w:hAnsi="Times New Roman" w:cs="Times New Roman"/>
        </w:rPr>
        <w:t xml:space="preserve">much less </w:t>
      </w:r>
      <w:ins w:id="51" w:author="Sally Thompson" w:date="2019-05-01T12:26:00Z">
        <w:r w:rsidR="003C3178">
          <w:rPr>
            <w:rFonts w:ascii="Times New Roman" w:hAnsi="Times New Roman" w:cs="Times New Roman"/>
          </w:rPr>
          <w:t xml:space="preserve">pronounced </w:t>
        </w:r>
      </w:ins>
      <w:r>
        <w:rPr>
          <w:rFonts w:ascii="Times New Roman" w:hAnsi="Times New Roman" w:cs="Times New Roman"/>
        </w:rPr>
        <w:t xml:space="preserve">than </w:t>
      </w:r>
      <w:del w:id="52" w:author="Sally Thompson" w:date="2019-05-01T12:26:00Z">
        <w:r w:rsidDel="003C3178">
          <w:rPr>
            <w:rFonts w:ascii="Times New Roman" w:hAnsi="Times New Roman" w:cs="Times New Roman"/>
          </w:rPr>
          <w:delText xml:space="preserve">observed </w:delText>
        </w:r>
      </w:del>
      <w:ins w:id="53" w:author="Sally Thompson" w:date="2019-05-01T12:26:00Z">
        <w:r w:rsidR="003C3178">
          <w:rPr>
            <w:rFonts w:ascii="Times New Roman" w:hAnsi="Times New Roman" w:cs="Times New Roman"/>
          </w:rPr>
          <w:t xml:space="preserve">those that occurred </w:t>
        </w:r>
      </w:ins>
      <w:r>
        <w:rPr>
          <w:rFonts w:ascii="Times New Roman" w:hAnsi="Times New Roman" w:cs="Times New Roman"/>
        </w:rPr>
        <w:t>in</w:t>
      </w:r>
      <w:ins w:id="54" w:author="Sally Thompson" w:date="2019-05-01T12:26:00Z">
        <w:r w:rsidR="003C3178">
          <w:rPr>
            <w:rFonts w:ascii="Times New Roman" w:hAnsi="Times New Roman" w:cs="Times New Roman"/>
          </w:rPr>
          <w:t xml:space="preserve"> the</w:t>
        </w:r>
      </w:ins>
      <w:r>
        <w:rPr>
          <w:rFonts w:ascii="Times New Roman" w:hAnsi="Times New Roman" w:cs="Times New Roman"/>
        </w:rPr>
        <w:t xml:space="preserve"> ICB over a similar </w:t>
      </w:r>
      <w:proofErr w:type="gramStart"/>
      <w:r>
        <w:rPr>
          <w:rFonts w:ascii="Times New Roman" w:hAnsi="Times New Roman" w:cs="Times New Roman"/>
        </w:rPr>
        <w:t>time period</w:t>
      </w:r>
      <w:proofErr w:type="gramEnd"/>
      <w:r>
        <w:rPr>
          <w:rFonts w:ascii="Times New Roman" w:hAnsi="Times New Roman" w:cs="Times New Roman"/>
        </w:rPr>
        <w:t xml:space="preserve"> of repeated wildfires (Appendix </w:t>
      </w:r>
      <w:r w:rsidR="00E74935">
        <w:rPr>
          <w:rFonts w:ascii="Times New Roman" w:hAnsi="Times New Roman" w:cs="Times New Roman"/>
        </w:rPr>
        <w:t>D</w:t>
      </w:r>
      <w:r>
        <w:rPr>
          <w:rFonts w:ascii="Times New Roman" w:hAnsi="Times New Roman" w:cs="Times New Roman"/>
        </w:rPr>
        <w:t xml:space="preserve">). The major differences in land cover patterns </w:t>
      </w:r>
      <w:ins w:id="55" w:author="Gabrielle Boisrame" w:date="2019-06-03T10:09:00Z">
        <w:r w:rsidR="00981A86">
          <w:rPr>
            <w:rFonts w:ascii="Times New Roman" w:hAnsi="Times New Roman" w:cs="Times New Roman"/>
          </w:rPr>
          <w:t xml:space="preserve">for SCB </w:t>
        </w:r>
      </w:ins>
      <w:r>
        <w:rPr>
          <w:rFonts w:ascii="Times New Roman" w:hAnsi="Times New Roman" w:cs="Times New Roman"/>
        </w:rPr>
        <w:t>were that the mean size of conifer patches decreased</w:t>
      </w:r>
      <w:r w:rsidR="00AA59D9">
        <w:rPr>
          <w:rFonts w:ascii="Times New Roman" w:hAnsi="Times New Roman" w:cs="Times New Roman"/>
        </w:rPr>
        <w:t xml:space="preserve"> </w:t>
      </w:r>
      <w:ins w:id="56" w:author="Gabrielle Boisrame" w:date="2019-06-03T10:06:00Z">
        <w:r w:rsidR="00240A4A">
          <w:rPr>
            <w:rFonts w:ascii="Times New Roman" w:hAnsi="Times New Roman" w:cs="Times New Roman"/>
          </w:rPr>
          <w:t xml:space="preserve">from 15ha to 13ha </w:t>
        </w:r>
      </w:ins>
      <w:r w:rsidR="00AA59D9">
        <w:rPr>
          <w:rFonts w:ascii="Times New Roman" w:hAnsi="Times New Roman" w:cs="Times New Roman"/>
        </w:rPr>
        <w:t xml:space="preserve">(Figure </w:t>
      </w:r>
      <w:r w:rsidR="00E74935">
        <w:rPr>
          <w:rFonts w:ascii="Times New Roman" w:hAnsi="Times New Roman" w:cs="Times New Roman"/>
        </w:rPr>
        <w:t>D</w:t>
      </w:r>
      <w:r w:rsidR="00AA59D9">
        <w:rPr>
          <w:rFonts w:ascii="Times New Roman" w:hAnsi="Times New Roman" w:cs="Times New Roman"/>
        </w:rPr>
        <w:t>4</w:t>
      </w:r>
      <w:ins w:id="57" w:author="Gabrielle Boisrame" w:date="2019-06-03T10:02:00Z">
        <w:r w:rsidR="00240A4A">
          <w:rPr>
            <w:rFonts w:ascii="Times New Roman" w:hAnsi="Times New Roman" w:cs="Times New Roman"/>
          </w:rPr>
          <w:t>.A</w:t>
        </w:r>
      </w:ins>
      <w:r w:rsidR="00AA59D9">
        <w:rPr>
          <w:rFonts w:ascii="Times New Roman" w:hAnsi="Times New Roman" w:cs="Times New Roman"/>
        </w:rPr>
        <w:t>)</w:t>
      </w:r>
      <w:r>
        <w:rPr>
          <w:rFonts w:ascii="Times New Roman" w:hAnsi="Times New Roman" w:cs="Times New Roman"/>
        </w:rPr>
        <w:t xml:space="preserve">, and </w:t>
      </w:r>
      <w:ins w:id="58" w:author="Gabrielle Boisrame" w:date="2019-06-03T10:08:00Z">
        <w:r w:rsidR="00981A86">
          <w:rPr>
            <w:rFonts w:ascii="Times New Roman" w:hAnsi="Times New Roman" w:cs="Times New Roman"/>
          </w:rPr>
          <w:t>sparse meadows</w:t>
        </w:r>
      </w:ins>
      <w:ins w:id="59" w:author="Gabrielle Boisrame" w:date="2019-06-03T10:09:00Z">
        <w:r w:rsidR="00981A86">
          <w:rPr>
            <w:rFonts w:ascii="Times New Roman" w:hAnsi="Times New Roman" w:cs="Times New Roman"/>
          </w:rPr>
          <w:t xml:space="preserve"> experienced small increases in</w:t>
        </w:r>
      </w:ins>
      <w:ins w:id="60" w:author="Gabrielle Boisrame" w:date="2019-06-03T10:08:00Z">
        <w:r w:rsidR="00981A86">
          <w:rPr>
            <w:rFonts w:ascii="Times New Roman" w:hAnsi="Times New Roman" w:cs="Times New Roman"/>
          </w:rPr>
          <w:t xml:space="preserve"> </w:t>
        </w:r>
      </w:ins>
      <w:r>
        <w:rPr>
          <w:rFonts w:ascii="Times New Roman" w:hAnsi="Times New Roman" w:cs="Times New Roman"/>
        </w:rPr>
        <w:t>both total area</w:t>
      </w:r>
      <w:r w:rsidR="00AA59D9">
        <w:rPr>
          <w:rFonts w:ascii="Times New Roman" w:hAnsi="Times New Roman" w:cs="Times New Roman"/>
        </w:rPr>
        <w:t xml:space="preserve"> (</w:t>
      </w:r>
      <w:ins w:id="61" w:author="Gabrielle Boisrame" w:date="2019-06-03T10:10:00Z">
        <w:r w:rsidR="00981A86">
          <w:rPr>
            <w:rFonts w:ascii="Times New Roman" w:hAnsi="Times New Roman" w:cs="Times New Roman"/>
          </w:rPr>
          <w:t xml:space="preserve">7.6% to 9.0% of the vegetated area; </w:t>
        </w:r>
      </w:ins>
      <w:r w:rsidR="00AA59D9">
        <w:rPr>
          <w:rFonts w:ascii="Times New Roman" w:hAnsi="Times New Roman" w:cs="Times New Roman"/>
        </w:rPr>
        <w:t xml:space="preserve">Figure </w:t>
      </w:r>
      <w:r w:rsidR="00E74935">
        <w:rPr>
          <w:rFonts w:ascii="Times New Roman" w:hAnsi="Times New Roman" w:cs="Times New Roman"/>
        </w:rPr>
        <w:t>D</w:t>
      </w:r>
      <w:r w:rsidR="00AA59D9">
        <w:rPr>
          <w:rFonts w:ascii="Times New Roman" w:hAnsi="Times New Roman" w:cs="Times New Roman"/>
        </w:rPr>
        <w:t>6)</w:t>
      </w:r>
      <w:r>
        <w:rPr>
          <w:rFonts w:ascii="Times New Roman" w:hAnsi="Times New Roman" w:cs="Times New Roman"/>
        </w:rPr>
        <w:t xml:space="preserve"> and mean patch size</w:t>
      </w:r>
      <w:r w:rsidR="00AA59D9">
        <w:rPr>
          <w:rFonts w:ascii="Times New Roman" w:hAnsi="Times New Roman" w:cs="Times New Roman"/>
        </w:rPr>
        <w:t xml:space="preserve"> (</w:t>
      </w:r>
      <w:ins w:id="62" w:author="Gabrielle Boisrame" w:date="2019-06-03T10:11:00Z">
        <w:r w:rsidR="00981A86">
          <w:rPr>
            <w:rFonts w:ascii="Times New Roman" w:hAnsi="Times New Roman" w:cs="Times New Roman"/>
          </w:rPr>
          <w:t xml:space="preserve">0.38 ha to 0.52 ha; </w:t>
        </w:r>
      </w:ins>
      <w:r w:rsidR="00AA59D9">
        <w:rPr>
          <w:rFonts w:ascii="Times New Roman" w:hAnsi="Times New Roman" w:cs="Times New Roman"/>
        </w:rPr>
        <w:t xml:space="preserve">Figure </w:t>
      </w:r>
      <w:r w:rsidR="00E74935">
        <w:rPr>
          <w:rFonts w:ascii="Times New Roman" w:hAnsi="Times New Roman" w:cs="Times New Roman"/>
        </w:rPr>
        <w:t>D</w:t>
      </w:r>
      <w:r w:rsidR="00AA59D9">
        <w:rPr>
          <w:rFonts w:ascii="Times New Roman" w:hAnsi="Times New Roman" w:cs="Times New Roman"/>
        </w:rPr>
        <w:t>4</w:t>
      </w:r>
      <w:ins w:id="63" w:author="Gabrielle Boisrame" w:date="2019-06-03T10:02:00Z">
        <w:r w:rsidR="00240A4A">
          <w:rPr>
            <w:rFonts w:ascii="Times New Roman" w:hAnsi="Times New Roman" w:cs="Times New Roman"/>
          </w:rPr>
          <w:t>.C</w:t>
        </w:r>
      </w:ins>
      <w:r w:rsidR="00AA59D9">
        <w:rPr>
          <w:rFonts w:ascii="Times New Roman" w:hAnsi="Times New Roman" w:cs="Times New Roman"/>
        </w:rPr>
        <w:t>)</w:t>
      </w:r>
      <w:del w:id="64" w:author="Gabrielle Boisrame" w:date="2019-06-03T10:09:00Z">
        <w:r w:rsidDel="00981A86">
          <w:rPr>
            <w:rFonts w:ascii="Times New Roman" w:hAnsi="Times New Roman" w:cs="Times New Roman"/>
          </w:rPr>
          <w:delText xml:space="preserve"> increased </w:delText>
        </w:r>
      </w:del>
      <w:del w:id="65" w:author="Gabrielle Boisrame" w:date="2019-06-03T10:08:00Z">
        <w:r w:rsidDel="00981A86">
          <w:rPr>
            <w:rFonts w:ascii="Times New Roman" w:hAnsi="Times New Roman" w:cs="Times New Roman"/>
          </w:rPr>
          <w:delText>for sparse meadows</w:delText>
        </w:r>
      </w:del>
      <w:r>
        <w:rPr>
          <w:rFonts w:ascii="Times New Roman" w:hAnsi="Times New Roman" w:cs="Times New Roman"/>
        </w:rPr>
        <w:t xml:space="preserve">. </w:t>
      </w:r>
    </w:p>
    <w:p w14:paraId="50AEC3EE" w14:textId="77777777" w:rsidR="00FF17D0" w:rsidRPr="00EF599F" w:rsidRDefault="00FF17D0" w:rsidP="0091423C">
      <w:pPr>
        <w:spacing w:line="480" w:lineRule="auto"/>
        <w:rPr>
          <w:rFonts w:ascii="Times New Roman" w:hAnsi="Times New Roman" w:cs="Times New Roman"/>
        </w:rPr>
      </w:pPr>
    </w:p>
    <w:p w14:paraId="54690862" w14:textId="77777777" w:rsidR="00D64CEB" w:rsidRDefault="00D64CEB">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347A882A" w14:textId="79412D05" w:rsidR="00FF17D0" w:rsidRPr="00EF599F" w:rsidRDefault="00FF17D0" w:rsidP="0089192C">
      <w:pPr>
        <w:pStyle w:val="Heading2"/>
        <w:rPr>
          <w:rFonts w:ascii="Times New Roman" w:hAnsi="Times New Roman" w:cs="Times New Roman"/>
          <w:color w:val="000000" w:themeColor="text1"/>
        </w:rPr>
      </w:pPr>
      <w:commentRangeStart w:id="66"/>
      <w:commentRangeStart w:id="67"/>
      <w:r w:rsidRPr="00EF599F">
        <w:rPr>
          <w:rFonts w:ascii="Times New Roman" w:hAnsi="Times New Roman" w:cs="Times New Roman"/>
          <w:color w:val="000000" w:themeColor="text1"/>
        </w:rPr>
        <w:lastRenderedPageBreak/>
        <w:t>Forest composition and structural change</w:t>
      </w:r>
      <w:commentRangeEnd w:id="66"/>
      <w:r w:rsidR="00143C7D">
        <w:rPr>
          <w:rStyle w:val="CommentReference"/>
          <w:rFonts w:asciiTheme="minorHAnsi" w:eastAsiaTheme="minorHAnsi" w:hAnsiTheme="minorHAnsi" w:cstheme="minorBidi"/>
          <w:color w:val="auto"/>
        </w:rPr>
        <w:commentReference w:id="66"/>
      </w:r>
      <w:commentRangeEnd w:id="67"/>
      <w:r w:rsidR="00703EB2">
        <w:rPr>
          <w:rStyle w:val="CommentReference"/>
          <w:rFonts w:asciiTheme="minorHAnsi" w:eastAsiaTheme="minorHAnsi" w:hAnsiTheme="minorHAnsi" w:cstheme="minorBidi"/>
          <w:color w:val="auto"/>
        </w:rPr>
        <w:commentReference w:id="67"/>
      </w:r>
    </w:p>
    <w:p w14:paraId="4951C9FE" w14:textId="77777777" w:rsidR="0089192C" w:rsidRPr="00EF599F" w:rsidRDefault="0089192C" w:rsidP="0089192C">
      <w:pPr>
        <w:rPr>
          <w:rFonts w:ascii="Times New Roman" w:hAnsi="Times New Roman" w:cs="Times New Roman"/>
        </w:rPr>
      </w:pPr>
    </w:p>
    <w:p w14:paraId="0034B356" w14:textId="50B2C473" w:rsidR="00AF7EDB" w:rsidRDefault="0058792C" w:rsidP="0058792C">
      <w:pPr>
        <w:spacing w:line="480" w:lineRule="auto"/>
        <w:ind w:firstLine="720"/>
        <w:rPr>
          <w:rFonts w:ascii="Times New Roman" w:hAnsi="Times New Roman" w:cs="Times New Roman"/>
        </w:rPr>
      </w:pPr>
      <w:r w:rsidRPr="00EF599F">
        <w:rPr>
          <w:rFonts w:ascii="Times New Roman" w:hAnsi="Times New Roman" w:cs="Times New Roman"/>
        </w:rPr>
        <w:t xml:space="preserve">Surprisingly, the number of times the forestry plots burned did not have a strong impact on changes in basal area or density </w:t>
      </w:r>
      <w:r w:rsidR="004C43C0">
        <w:rPr>
          <w:rFonts w:ascii="Times New Roman" w:hAnsi="Times New Roman" w:cs="Times New Roman"/>
        </w:rPr>
        <w:t>in most size classes</w:t>
      </w:r>
      <w:r w:rsidR="00CD3AED" w:rsidRPr="00EF599F">
        <w:rPr>
          <w:rFonts w:ascii="Times New Roman" w:hAnsi="Times New Roman" w:cs="Times New Roman"/>
        </w:rPr>
        <w:t xml:space="preserve"> (</w:t>
      </w:r>
      <w:r w:rsidR="00A64E15" w:rsidRPr="00EF599F">
        <w:rPr>
          <w:rFonts w:ascii="Times New Roman" w:hAnsi="Times New Roman" w:cs="Times New Roman"/>
        </w:rPr>
        <w:t xml:space="preserve">Figure </w:t>
      </w:r>
      <w:r w:rsidR="00A64E15" w:rsidRPr="00EF599F">
        <w:rPr>
          <w:rFonts w:ascii="Times New Roman" w:hAnsi="Times New Roman" w:cs="Times New Roman"/>
          <w:noProof/>
        </w:rPr>
        <w:t>4</w:t>
      </w:r>
      <w:r w:rsidR="00CD3AED" w:rsidRPr="00EF599F">
        <w:rPr>
          <w:rFonts w:ascii="Times New Roman" w:hAnsi="Times New Roman" w:cs="Times New Roman"/>
        </w:rPr>
        <w:t>)</w:t>
      </w:r>
      <w:r w:rsidRPr="00EF599F">
        <w:rPr>
          <w:rFonts w:ascii="Times New Roman" w:hAnsi="Times New Roman" w:cs="Times New Roman"/>
        </w:rPr>
        <w:t>.</w:t>
      </w:r>
      <w:r w:rsidR="004C43C0">
        <w:rPr>
          <w:rFonts w:ascii="Times New Roman" w:hAnsi="Times New Roman" w:cs="Times New Roman"/>
        </w:rPr>
        <w:t xml:space="preserve"> Only for large trees &gt;61 cm DBH was there a significant </w:t>
      </w:r>
      <w:r w:rsidR="00244733">
        <w:rPr>
          <w:rFonts w:ascii="Times New Roman" w:hAnsi="Times New Roman" w:cs="Times New Roman"/>
        </w:rPr>
        <w:t>influence of</w:t>
      </w:r>
      <w:r w:rsidR="004C43C0">
        <w:rPr>
          <w:rFonts w:ascii="Times New Roman" w:hAnsi="Times New Roman" w:cs="Times New Roman"/>
        </w:rPr>
        <w:t xml:space="preserve"> number of times burned</w:t>
      </w:r>
      <w:r w:rsidR="00244733">
        <w:rPr>
          <w:rFonts w:ascii="Times New Roman" w:hAnsi="Times New Roman" w:cs="Times New Roman"/>
        </w:rPr>
        <w:t>, where</w:t>
      </w:r>
      <w:r w:rsidR="004C43C0">
        <w:rPr>
          <w:rFonts w:ascii="Times New Roman" w:hAnsi="Times New Roman" w:cs="Times New Roman"/>
        </w:rPr>
        <w:t xml:space="preserve"> density </w:t>
      </w:r>
      <w:r w:rsidR="00244733">
        <w:rPr>
          <w:rFonts w:ascii="Times New Roman" w:hAnsi="Times New Roman" w:cs="Times New Roman"/>
        </w:rPr>
        <w:t xml:space="preserve">and basal area </w:t>
      </w:r>
      <w:r w:rsidR="004C43C0">
        <w:rPr>
          <w:rFonts w:ascii="Times New Roman" w:hAnsi="Times New Roman" w:cs="Times New Roman"/>
        </w:rPr>
        <w:t xml:space="preserve">decreased </w:t>
      </w:r>
      <w:r w:rsidR="00244733">
        <w:rPr>
          <w:rFonts w:ascii="Times New Roman" w:hAnsi="Times New Roman" w:cs="Times New Roman"/>
        </w:rPr>
        <w:t xml:space="preserve">from 1970 to 2017 </w:t>
      </w:r>
      <w:r w:rsidR="004C43C0">
        <w:rPr>
          <w:rFonts w:ascii="Times New Roman" w:hAnsi="Times New Roman" w:cs="Times New Roman"/>
        </w:rPr>
        <w:t xml:space="preserve">when burned </w:t>
      </w:r>
      <w:r w:rsidR="003C3178">
        <w:rPr>
          <w:rFonts w:ascii="Times New Roman" w:hAnsi="Times New Roman" w:cs="Times New Roman"/>
        </w:rPr>
        <w:t xml:space="preserve">2 </w:t>
      </w:r>
      <w:r w:rsidR="004C43C0">
        <w:rPr>
          <w:rFonts w:ascii="Times New Roman" w:hAnsi="Times New Roman" w:cs="Times New Roman"/>
        </w:rPr>
        <w:t xml:space="preserve">times but not 0 or 1 time (Figure 4 </w:t>
      </w:r>
      <w:r w:rsidR="00244733">
        <w:rPr>
          <w:rFonts w:ascii="Times New Roman" w:hAnsi="Times New Roman" w:cs="Times New Roman"/>
        </w:rPr>
        <w:t xml:space="preserve">g, </w:t>
      </w:r>
      <w:r w:rsidR="004C43C0">
        <w:rPr>
          <w:rFonts w:ascii="Times New Roman" w:hAnsi="Times New Roman" w:cs="Times New Roman"/>
        </w:rPr>
        <w:t>h). This effect of number of times burned</w:t>
      </w:r>
      <w:r w:rsidR="00244733">
        <w:rPr>
          <w:rFonts w:ascii="Times New Roman" w:hAnsi="Times New Roman" w:cs="Times New Roman"/>
        </w:rPr>
        <w:t xml:space="preserve"> was likely driven by trees in the 61-100 cm size class, because strikingly </w:t>
      </w:r>
      <w:commentRangeStart w:id="68"/>
      <w:r w:rsidR="00244733">
        <w:rPr>
          <w:rFonts w:ascii="Times New Roman" w:hAnsi="Times New Roman" w:cs="Times New Roman"/>
        </w:rPr>
        <w:t xml:space="preserve">for very large trees &gt;100 cm DBH, there was a significant decrease in density and basal area regardless of number of times burned, including in unburned plots </w:t>
      </w:r>
      <w:commentRangeEnd w:id="68"/>
      <w:r w:rsidR="008F79C3">
        <w:rPr>
          <w:rStyle w:val="CommentReference"/>
        </w:rPr>
        <w:commentReference w:id="68"/>
      </w:r>
      <w:r w:rsidR="00244733">
        <w:rPr>
          <w:rFonts w:ascii="Times New Roman" w:hAnsi="Times New Roman" w:cs="Times New Roman"/>
        </w:rPr>
        <w:t xml:space="preserve">(Figure 4 j, k). Furthermore, even in plots that had burned twice, there was an increase in total tree density. This </w:t>
      </w:r>
      <w:r w:rsidR="0006746A">
        <w:rPr>
          <w:rFonts w:ascii="Times New Roman" w:hAnsi="Times New Roman" w:cs="Times New Roman"/>
        </w:rPr>
        <w:t>may have been</w:t>
      </w:r>
      <w:r w:rsidR="00244733">
        <w:rPr>
          <w:rFonts w:ascii="Times New Roman" w:hAnsi="Times New Roman" w:cs="Times New Roman"/>
        </w:rPr>
        <w:t xml:space="preserve"> due to </w:t>
      </w:r>
      <w:r w:rsidR="0006746A">
        <w:rPr>
          <w:rFonts w:ascii="Times New Roman" w:hAnsi="Times New Roman" w:cs="Times New Roman"/>
        </w:rPr>
        <w:t xml:space="preserve">post-fire </w:t>
      </w:r>
      <w:r w:rsidR="00244733">
        <w:rPr>
          <w:rFonts w:ascii="Times New Roman" w:hAnsi="Times New Roman" w:cs="Times New Roman"/>
        </w:rPr>
        <w:t xml:space="preserve">increases in density of the fire-intolerant </w:t>
      </w:r>
      <w:proofErr w:type="spellStart"/>
      <w:r w:rsidR="00244733">
        <w:rPr>
          <w:rFonts w:ascii="Times New Roman" w:hAnsi="Times New Roman" w:cs="Times New Roman"/>
          <w:i/>
        </w:rPr>
        <w:t>Pinus</w:t>
      </w:r>
      <w:proofErr w:type="spellEnd"/>
      <w:r w:rsidR="00244733">
        <w:rPr>
          <w:rFonts w:ascii="Times New Roman" w:hAnsi="Times New Roman" w:cs="Times New Roman"/>
          <w:i/>
        </w:rPr>
        <w:t xml:space="preserve"> </w:t>
      </w:r>
      <w:proofErr w:type="spellStart"/>
      <w:r w:rsidR="00244733">
        <w:rPr>
          <w:rFonts w:ascii="Times New Roman" w:hAnsi="Times New Roman" w:cs="Times New Roman"/>
          <w:i/>
        </w:rPr>
        <w:t>contorta</w:t>
      </w:r>
      <w:proofErr w:type="spellEnd"/>
      <w:r w:rsidR="00244733">
        <w:rPr>
          <w:rFonts w:ascii="Times New Roman" w:hAnsi="Times New Roman" w:cs="Times New Roman"/>
        </w:rPr>
        <w:t xml:space="preserve">, which increased in basal area over the 47 years (Figure 4c). </w:t>
      </w:r>
    </w:p>
    <w:p w14:paraId="5CDCD19E" w14:textId="037036DB" w:rsidR="00832545" w:rsidRPr="00AF7EDB" w:rsidRDefault="00244733" w:rsidP="0058792C">
      <w:pPr>
        <w:spacing w:line="480" w:lineRule="auto"/>
        <w:ind w:firstLine="720"/>
        <w:rPr>
          <w:rFonts w:ascii="Times New Roman" w:hAnsi="Times New Roman" w:cs="Times New Roman"/>
        </w:rPr>
      </w:pPr>
      <w:proofErr w:type="gramStart"/>
      <w:r>
        <w:rPr>
          <w:rFonts w:ascii="Times New Roman" w:hAnsi="Times New Roman" w:cs="Times New Roman"/>
        </w:rPr>
        <w:t xml:space="preserve">The number of times a plot burned was not independent of the forest species composition: even prior to the reintroduction of large managed wildfires in 1973, plots that would eventually burn twice were located in predominantly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jeffreyi</w:t>
      </w:r>
      <w:proofErr w:type="spellEnd"/>
      <w:r>
        <w:rPr>
          <w:rFonts w:ascii="Times New Roman" w:hAnsi="Times New Roman" w:cs="Times New Roman"/>
        </w:rPr>
        <w:t xml:space="preserve"> type forest, plots that would eventually burn once were located in mixed-conifer forest with comparable proportions of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i/>
        </w:rPr>
        <w:t xml:space="preserve">, P. </w:t>
      </w:r>
      <w:proofErr w:type="spellStart"/>
      <w:r>
        <w:rPr>
          <w:rFonts w:ascii="Times New Roman" w:hAnsi="Times New Roman" w:cs="Times New Roman"/>
          <w:i/>
        </w:rPr>
        <w:t>contorta</w:t>
      </w:r>
      <w:proofErr w:type="spellEnd"/>
      <w:r>
        <w:rPr>
          <w:rFonts w:ascii="Times New Roman" w:hAnsi="Times New Roman" w:cs="Times New Roman"/>
          <w:i/>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 xml:space="preserve"> and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concolor</w:t>
      </w:r>
      <w:proofErr w:type="spellEnd"/>
      <w:r w:rsidR="000C125B">
        <w:rPr>
          <w:rFonts w:ascii="Times New Roman" w:hAnsi="Times New Roman" w:cs="Times New Roman"/>
          <w:i/>
        </w:rPr>
        <w:t>,</w:t>
      </w:r>
      <w:r>
        <w:rPr>
          <w:rFonts w:ascii="Times New Roman" w:hAnsi="Times New Roman" w:cs="Times New Roman"/>
        </w:rPr>
        <w:t xml:space="preserve"> and plots that did not burn in the 47 years were located in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magnifica</w:t>
      </w:r>
      <w:proofErr w:type="spellEnd"/>
      <w:r>
        <w:rPr>
          <w:rFonts w:ascii="Times New Roman" w:hAnsi="Times New Roman" w:cs="Times New Roman"/>
        </w:rPr>
        <w:t>-dominated forest (Figure 4c).</w:t>
      </w:r>
      <w:proofErr w:type="gramEnd"/>
      <w:r w:rsidR="00AF7EDB">
        <w:rPr>
          <w:rFonts w:ascii="Times New Roman" w:hAnsi="Times New Roman" w:cs="Times New Roman"/>
        </w:rPr>
        <w:t xml:space="preserve"> There was also a strong difference in initial abundance of shrubs in the different forest types, with shrubs being absent in 1970 from all subplots in </w:t>
      </w:r>
      <w:proofErr w:type="spellStart"/>
      <w:r w:rsidR="00AF7EDB">
        <w:rPr>
          <w:rFonts w:ascii="Times New Roman" w:hAnsi="Times New Roman" w:cs="Times New Roman"/>
          <w:i/>
        </w:rPr>
        <w:t>Abies</w:t>
      </w:r>
      <w:proofErr w:type="spellEnd"/>
      <w:r w:rsidR="00AF7EDB">
        <w:rPr>
          <w:rFonts w:ascii="Times New Roman" w:hAnsi="Times New Roman" w:cs="Times New Roman"/>
          <w:i/>
        </w:rPr>
        <w:t xml:space="preserve"> </w:t>
      </w:r>
      <w:proofErr w:type="spellStart"/>
      <w:r w:rsidR="00AF7EDB">
        <w:rPr>
          <w:rFonts w:ascii="Times New Roman" w:hAnsi="Times New Roman" w:cs="Times New Roman"/>
          <w:i/>
        </w:rPr>
        <w:t>magnifica</w:t>
      </w:r>
      <w:proofErr w:type="spellEnd"/>
      <w:r w:rsidR="00AF7EDB">
        <w:rPr>
          <w:rFonts w:ascii="Times New Roman" w:hAnsi="Times New Roman" w:cs="Times New Roman"/>
        </w:rPr>
        <w:t xml:space="preserve"> forest that did not burn in the subsequent 47 years, but present in about 50% of the plots that eventually burned (Figure 5). The reintroduction of even a single wildfire was sufficient to increase shrub abundance to ~80% of subplots in 2017 (Figure 5). </w:t>
      </w:r>
    </w:p>
    <w:p w14:paraId="38F57D29" w14:textId="77777777" w:rsidR="005C4567" w:rsidRPr="00EF599F" w:rsidRDefault="00EB35F9" w:rsidP="005C4567">
      <w:pPr>
        <w:pStyle w:val="Caption"/>
        <w:keepNext/>
        <w:rPr>
          <w:rFonts w:ascii="Times New Roman" w:hAnsi="Times New Roman" w:cs="Times New Roman"/>
        </w:rPr>
      </w:pPr>
      <w:r w:rsidRPr="00EF599F">
        <w:rPr>
          <w:rFonts w:ascii="Times New Roman" w:hAnsi="Times New Roman" w:cs="Times New Roman"/>
          <w:noProof/>
          <w:lang w:eastAsia="en-US"/>
        </w:rPr>
        <w:lastRenderedPageBreak/>
        <w:drawing>
          <wp:inline distT="0" distB="0" distL="0" distR="0" wp14:anchorId="75F14108" wp14:editId="7123F9A1">
            <wp:extent cx="5174361" cy="574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2.pdf"/>
                    <pic:cNvPicPr/>
                  </pic:nvPicPr>
                  <pic:blipFill>
                    <a:blip r:embed="rId15"/>
                    <a:stretch>
                      <a:fillRect/>
                    </a:stretch>
                  </pic:blipFill>
                  <pic:spPr>
                    <a:xfrm>
                      <a:off x="0" y="0"/>
                      <a:ext cx="5174361" cy="5749290"/>
                    </a:xfrm>
                    <a:prstGeom prst="rect">
                      <a:avLst/>
                    </a:prstGeom>
                  </pic:spPr>
                </pic:pic>
              </a:graphicData>
            </a:graphic>
          </wp:inline>
        </w:drawing>
      </w:r>
    </w:p>
    <w:p w14:paraId="2259DEB2" w14:textId="14F5F495" w:rsidR="009A6239" w:rsidRPr="00EF599F" w:rsidRDefault="005C4567" w:rsidP="00AF7EDB">
      <w:pPr>
        <w:pStyle w:val="Caption"/>
        <w:rPr>
          <w:rFonts w:ascii="Times New Roman" w:hAnsi="Times New Roman" w:cs="Times New Roman"/>
        </w:rPr>
      </w:pPr>
      <w:bookmarkStart w:id="69" w:name="_Ref536611211"/>
      <w:r w:rsidRPr="000E206E">
        <w:rPr>
          <w:rFonts w:ascii="Times New Roman" w:hAnsi="Times New Roman" w:cs="Times New Roman"/>
          <w:b/>
        </w:rPr>
        <w:t xml:space="preserve">Figure </w:t>
      </w:r>
      <w:r w:rsidR="00A64E15" w:rsidRPr="000E206E">
        <w:rPr>
          <w:rFonts w:ascii="Times New Roman" w:hAnsi="Times New Roman" w:cs="Times New Roman"/>
          <w:b/>
          <w:noProof/>
        </w:rPr>
        <w:t>4</w:t>
      </w:r>
      <w:bookmarkEnd w:id="69"/>
      <w:r w:rsidR="00244733">
        <w:rPr>
          <w:rFonts w:ascii="Times New Roman" w:hAnsi="Times New Roman" w:cs="Times New Roman"/>
        </w:rPr>
        <w:t>: Change in forest structure based on forestry plots. Column 1 shows changes in density, column 2 shows changes in basal area, and column 3 shows changes in species composition</w:t>
      </w:r>
      <w:r w:rsidR="00AF7EDB">
        <w:rPr>
          <w:rFonts w:ascii="Times New Roman" w:hAnsi="Times New Roman" w:cs="Times New Roman"/>
        </w:rPr>
        <w:t xml:space="preserve"> by basal area fraction. Row 1 is for all trees &gt;7.6 cm, row </w:t>
      </w:r>
      <w:r w:rsidR="00D73A63">
        <w:rPr>
          <w:rFonts w:ascii="Times New Roman" w:hAnsi="Times New Roman" w:cs="Times New Roman"/>
        </w:rPr>
        <w:t>2</w:t>
      </w:r>
      <w:r w:rsidR="00AF7EDB">
        <w:rPr>
          <w:rFonts w:ascii="Times New Roman" w:hAnsi="Times New Roman" w:cs="Times New Roman"/>
        </w:rPr>
        <w:t xml:space="preserve"> is for trees &gt; 15.2 cm, row 3 is for trees &gt;61 cm, and row 4 is for trees &gt;100 cm. Asterisks in columns 1 and 2 indicate significant differences in the response variable between 1970 and 2017. Note the different axis scaling in panels (g) and (j).</w:t>
      </w:r>
      <w:r w:rsidRPr="00EF599F">
        <w:rPr>
          <w:rFonts w:ascii="Times New Roman" w:hAnsi="Times New Roman" w:cs="Times New Roman"/>
        </w:rPr>
        <w:t xml:space="preserve"> </w:t>
      </w:r>
    </w:p>
    <w:p w14:paraId="17F7ABBD" w14:textId="77777777" w:rsidR="00C650C4" w:rsidRDefault="00C650C4" w:rsidP="00C650C4">
      <w:pPr>
        <w:spacing w:line="480" w:lineRule="auto"/>
        <w:rPr>
          <w:rFonts w:ascii="Times New Roman" w:hAnsi="Times New Roman" w:cs="Times New Roman"/>
          <w:color w:val="000000" w:themeColor="text1"/>
        </w:rPr>
        <w:sectPr w:rsidR="00C650C4" w:rsidSect="00EF599F">
          <w:pgSz w:w="12240" w:h="15840"/>
          <w:pgMar w:top="1440" w:right="1440" w:bottom="1440" w:left="1440" w:header="720" w:footer="720" w:gutter="0"/>
          <w:lnNumType w:countBy="1" w:restart="continuous"/>
          <w:cols w:space="720"/>
        </w:sectPr>
      </w:pPr>
    </w:p>
    <w:p w14:paraId="5C631FA8" w14:textId="6DE5CA33" w:rsidR="00C650C4" w:rsidRDefault="00AF7EDB" w:rsidP="000E206E">
      <w:pPr>
        <w:spacing w:line="480" w:lineRule="auto"/>
        <w:jc w:val="right"/>
        <w:rPr>
          <w:rFonts w:ascii="Times New Roman" w:hAnsi="Times New Roman" w:cs="Times New Roman"/>
          <w:color w:val="000000" w:themeColor="text1"/>
        </w:rPr>
      </w:pPr>
      <w:r>
        <w:rPr>
          <w:rFonts w:ascii="Times New Roman" w:hAnsi="Times New Roman" w:cs="Times New Roman"/>
          <w:noProof/>
          <w:lang w:eastAsia="en-US"/>
        </w:rPr>
        <w:drawing>
          <wp:inline distT="0" distB="0" distL="0" distR="0" wp14:anchorId="7D5AE165" wp14:editId="2028E7C7">
            <wp:extent cx="1580972" cy="15809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5.pdf"/>
                    <pic:cNvPicPr/>
                  </pic:nvPicPr>
                  <pic:blipFill>
                    <a:blip r:embed="rId16"/>
                    <a:stretch>
                      <a:fillRect/>
                    </a:stretch>
                  </pic:blipFill>
                  <pic:spPr>
                    <a:xfrm>
                      <a:off x="0" y="0"/>
                      <a:ext cx="1597106" cy="1597106"/>
                    </a:xfrm>
                    <a:prstGeom prst="rect">
                      <a:avLst/>
                    </a:prstGeom>
                  </pic:spPr>
                </pic:pic>
              </a:graphicData>
            </a:graphic>
          </wp:inline>
        </w:drawing>
      </w:r>
    </w:p>
    <w:p w14:paraId="5265E0CC" w14:textId="5D496023" w:rsidR="00C650C4" w:rsidRPr="00C650C4" w:rsidRDefault="00C650C4" w:rsidP="00C650C4">
      <w:pPr>
        <w:ind w:left="90"/>
        <w:rPr>
          <w:rFonts w:ascii="Times New Roman" w:hAnsi="Times New Roman" w:cs="Times New Roman"/>
          <w:i/>
          <w:color w:val="000000" w:themeColor="text1"/>
          <w:sz w:val="18"/>
          <w:szCs w:val="18"/>
        </w:rPr>
        <w:sectPr w:rsidR="00C650C4" w:rsidRPr="00C650C4" w:rsidSect="00C650C4">
          <w:type w:val="continuous"/>
          <w:pgSz w:w="12240" w:h="15840"/>
          <w:pgMar w:top="1440" w:right="1440" w:bottom="1440" w:left="1440" w:header="720" w:footer="720" w:gutter="0"/>
          <w:lnNumType w:countBy="1" w:restart="continuous"/>
          <w:cols w:num="2" w:space="1094"/>
        </w:sectPr>
      </w:pPr>
      <w:r w:rsidRPr="000E206E">
        <w:rPr>
          <w:rFonts w:ascii="Times New Roman" w:hAnsi="Times New Roman" w:cs="Times New Roman"/>
          <w:b/>
          <w:i/>
          <w:sz w:val="18"/>
          <w:szCs w:val="18"/>
        </w:rPr>
        <w:t xml:space="preserve">Figure </w:t>
      </w:r>
      <w:r w:rsidRPr="000E206E">
        <w:rPr>
          <w:rFonts w:ascii="Times New Roman" w:hAnsi="Times New Roman" w:cs="Times New Roman"/>
          <w:b/>
          <w:i/>
          <w:noProof/>
          <w:sz w:val="18"/>
          <w:szCs w:val="18"/>
        </w:rPr>
        <w:t>5</w:t>
      </w:r>
      <w:r w:rsidRPr="00C650C4">
        <w:rPr>
          <w:rFonts w:ascii="Times New Roman" w:hAnsi="Times New Roman" w:cs="Times New Roman"/>
          <w:i/>
          <w:sz w:val="18"/>
          <w:szCs w:val="18"/>
        </w:rPr>
        <w:t xml:space="preserve">: Change in </w:t>
      </w:r>
      <w:r>
        <w:rPr>
          <w:rFonts w:ascii="Times New Roman" w:hAnsi="Times New Roman" w:cs="Times New Roman"/>
          <w:i/>
          <w:sz w:val="18"/>
          <w:szCs w:val="18"/>
        </w:rPr>
        <w:t xml:space="preserve">the proportion of subplots where shrubs </w:t>
      </w:r>
      <w:proofErr w:type="gramStart"/>
      <w:r>
        <w:rPr>
          <w:rFonts w:ascii="Times New Roman" w:hAnsi="Times New Roman" w:cs="Times New Roman"/>
          <w:i/>
          <w:sz w:val="18"/>
          <w:szCs w:val="18"/>
        </w:rPr>
        <w:t>were detected</w:t>
      </w:r>
      <w:proofErr w:type="gramEnd"/>
      <w:r>
        <w:rPr>
          <w:rFonts w:ascii="Times New Roman" w:hAnsi="Times New Roman" w:cs="Times New Roman"/>
          <w:i/>
          <w:sz w:val="18"/>
          <w:szCs w:val="18"/>
        </w:rPr>
        <w:t>, from 1970 to 2017, by number of times burned.</w:t>
      </w:r>
    </w:p>
    <w:p w14:paraId="42779414" w14:textId="1C3E61EF" w:rsidR="0089192C" w:rsidRPr="00EF599F" w:rsidRDefault="00FF17D0" w:rsidP="00704BF2">
      <w:pPr>
        <w:spacing w:line="480" w:lineRule="auto"/>
        <w:rPr>
          <w:rFonts w:ascii="Times New Roman" w:hAnsi="Times New Roman" w:cs="Times New Roman"/>
        </w:rPr>
      </w:pPr>
      <w:r w:rsidRPr="00EF599F">
        <w:rPr>
          <w:rFonts w:ascii="Times New Roman" w:hAnsi="Times New Roman" w:cs="Times New Roman"/>
          <w:color w:val="000000" w:themeColor="text1"/>
        </w:rPr>
        <w:lastRenderedPageBreak/>
        <w:t>Soil moisture</w:t>
      </w:r>
    </w:p>
    <w:p w14:paraId="2DE343F9" w14:textId="4A66AB77" w:rsidR="00FE3886" w:rsidRDefault="00F45F00" w:rsidP="00B620AC">
      <w:pPr>
        <w:spacing w:line="480" w:lineRule="auto"/>
        <w:ind w:firstLine="720"/>
        <w:rPr>
          <w:rFonts w:ascii="Times New Roman" w:hAnsi="Times New Roman" w:cs="Times New Roman"/>
        </w:rPr>
      </w:pPr>
      <w:r>
        <w:rPr>
          <w:rFonts w:ascii="Times New Roman" w:hAnsi="Times New Roman" w:cs="Times New Roman"/>
        </w:rPr>
        <w:t xml:space="preserve">There was variability in </w:t>
      </w:r>
      <w:proofErr w:type="gramStart"/>
      <w:r w:rsidR="008F4D93">
        <w:rPr>
          <w:rFonts w:ascii="Times New Roman" w:hAnsi="Times New Roman" w:cs="Times New Roman"/>
        </w:rPr>
        <w:t>spatially-distributed</w:t>
      </w:r>
      <w:proofErr w:type="gramEnd"/>
      <w:r>
        <w:rPr>
          <w:rFonts w:ascii="Times New Roman" w:hAnsi="Times New Roman" w:cs="Times New Roman"/>
        </w:rPr>
        <w:t xml:space="preserve"> soil moisture</w:t>
      </w:r>
      <w:r w:rsidR="008F4D93">
        <w:rPr>
          <w:rFonts w:ascii="Times New Roman" w:hAnsi="Times New Roman" w:cs="Times New Roman"/>
        </w:rPr>
        <w:t xml:space="preserve"> measurements in SCB,</w:t>
      </w:r>
      <w:r>
        <w:rPr>
          <w:rFonts w:ascii="Times New Roman" w:hAnsi="Times New Roman" w:cs="Times New Roman"/>
        </w:rPr>
        <w:t xml:space="preserve"> both </w:t>
      </w:r>
      <w:r w:rsidR="008F4D93">
        <w:rPr>
          <w:rFonts w:ascii="Times New Roman" w:hAnsi="Times New Roman" w:cs="Times New Roman"/>
        </w:rPr>
        <w:t xml:space="preserve">among </w:t>
      </w:r>
      <w:r>
        <w:rPr>
          <w:rFonts w:ascii="Times New Roman" w:hAnsi="Times New Roman" w:cs="Times New Roman"/>
        </w:rPr>
        <w:t>vegetation types</w:t>
      </w:r>
      <w:r w:rsidR="00FE3886">
        <w:rPr>
          <w:rFonts w:ascii="Times New Roman" w:hAnsi="Times New Roman" w:cs="Times New Roman"/>
        </w:rPr>
        <w:t xml:space="preserve"> and</w:t>
      </w:r>
      <w:r w:rsidR="00FE3886" w:rsidRPr="00FE3886">
        <w:rPr>
          <w:rFonts w:ascii="Times New Roman" w:hAnsi="Times New Roman" w:cs="Times New Roman"/>
        </w:rPr>
        <w:t xml:space="preserve"> </w:t>
      </w:r>
      <w:r w:rsidR="00B620AC">
        <w:rPr>
          <w:rFonts w:ascii="Times New Roman" w:hAnsi="Times New Roman" w:cs="Times New Roman"/>
        </w:rPr>
        <w:t xml:space="preserve">to a lesser degree </w:t>
      </w:r>
      <w:r w:rsidR="00FE3886">
        <w:rPr>
          <w:rFonts w:ascii="Times New Roman" w:hAnsi="Times New Roman" w:cs="Times New Roman"/>
        </w:rPr>
        <w:t>among site visits</w:t>
      </w:r>
      <w:r>
        <w:rPr>
          <w:rFonts w:ascii="Times New Roman" w:hAnsi="Times New Roman" w:cs="Times New Roman"/>
        </w:rPr>
        <w:t xml:space="preserve"> (Figure 6). </w:t>
      </w:r>
      <w:r w:rsidR="008F4D93">
        <w:rPr>
          <w:rFonts w:ascii="Times New Roman" w:hAnsi="Times New Roman" w:cs="Times New Roman"/>
        </w:rPr>
        <w:t xml:space="preserve">Specifically, soil moisture in dense meadows </w:t>
      </w:r>
      <w:r w:rsidR="00FE3886">
        <w:rPr>
          <w:rFonts w:ascii="Times New Roman" w:hAnsi="Times New Roman" w:cs="Times New Roman"/>
        </w:rPr>
        <w:t xml:space="preserve">was approximately 3 times higher than in the other vegetation types, which were generally similar to each other (Figure 6). Furthermore, soil moisture in 2017 was higher than in 2016 or in 2018 across all vegetation types (Figure 6), consistent with measurements that 2017 was the wettest year of the three at our study site and in the southern Sierra Nevada in general (Table 1). </w:t>
      </w:r>
      <w:r w:rsidR="00B620AC">
        <w:rPr>
          <w:rFonts w:ascii="Times New Roman" w:hAnsi="Times New Roman" w:cs="Times New Roman"/>
        </w:rPr>
        <w:t xml:space="preserve">There was more within-year variability during the drier </w:t>
      </w:r>
      <w:r w:rsidR="000E206E">
        <w:rPr>
          <w:rFonts w:ascii="Times New Roman" w:hAnsi="Times New Roman" w:cs="Times New Roman"/>
        </w:rPr>
        <w:t>20</w:t>
      </w:r>
      <w:r w:rsidR="00B620AC">
        <w:rPr>
          <w:rFonts w:ascii="Times New Roman" w:hAnsi="Times New Roman" w:cs="Times New Roman"/>
        </w:rPr>
        <w:t>16 water year</w:t>
      </w:r>
      <w:r w:rsidR="000E206E">
        <w:rPr>
          <w:rFonts w:ascii="Times New Roman" w:hAnsi="Times New Roman" w:cs="Times New Roman"/>
        </w:rPr>
        <w:t xml:space="preserve"> (WY)</w:t>
      </w:r>
      <w:r w:rsidR="00B620AC">
        <w:rPr>
          <w:rFonts w:ascii="Times New Roman" w:hAnsi="Times New Roman" w:cs="Times New Roman"/>
        </w:rPr>
        <w:t xml:space="preserve">, with summer dry-down more evident than in the wetter 2017 </w:t>
      </w:r>
      <w:r w:rsidR="000E206E">
        <w:rPr>
          <w:rFonts w:ascii="Times New Roman" w:hAnsi="Times New Roman" w:cs="Times New Roman"/>
        </w:rPr>
        <w:t>WY</w:t>
      </w:r>
      <w:r w:rsidR="00B620AC">
        <w:rPr>
          <w:rFonts w:ascii="Times New Roman" w:hAnsi="Times New Roman" w:cs="Times New Roman"/>
        </w:rPr>
        <w:t xml:space="preserve"> (Figure 6)</w:t>
      </w:r>
      <w:r w:rsidR="00657DBA">
        <w:rPr>
          <w:rFonts w:ascii="Times New Roman" w:hAnsi="Times New Roman" w:cs="Times New Roman"/>
        </w:rPr>
        <w:t xml:space="preserve"> despite July measurements being taken on the same dates each year</w:t>
      </w:r>
      <w:r w:rsidR="00B620AC">
        <w:rPr>
          <w:rFonts w:ascii="Times New Roman" w:hAnsi="Times New Roman" w:cs="Times New Roman"/>
        </w:rPr>
        <w:t>.</w:t>
      </w:r>
    </w:p>
    <w:p w14:paraId="2EC9D766" w14:textId="1E3106CD" w:rsidR="00BD204E" w:rsidRPr="00EF599F" w:rsidRDefault="00154934" w:rsidP="001D762D">
      <w:pPr>
        <w:spacing w:line="480" w:lineRule="auto"/>
        <w:rPr>
          <w:rFonts w:ascii="Times New Roman" w:hAnsi="Times New Roman" w:cs="Times New Roman"/>
        </w:rPr>
      </w:pPr>
      <w:r w:rsidRPr="00EF599F">
        <w:rPr>
          <w:rFonts w:ascii="Times New Roman" w:hAnsi="Times New Roman" w:cs="Times New Roman"/>
        </w:rPr>
        <w:tab/>
        <w:t xml:space="preserve"> </w:t>
      </w:r>
    </w:p>
    <w:p w14:paraId="49E85786" w14:textId="2FE28DFF" w:rsidR="00BD204E" w:rsidRPr="00EF599F" w:rsidRDefault="00BD204E" w:rsidP="00BD204E">
      <w:pPr>
        <w:keepNext/>
        <w:rPr>
          <w:rFonts w:ascii="Times New Roman" w:hAnsi="Times New Roman" w:cs="Times New Roman"/>
        </w:rPr>
      </w:pPr>
      <w:r w:rsidRPr="00EF599F">
        <w:rPr>
          <w:rFonts w:ascii="Times New Roman" w:hAnsi="Times New Roman" w:cs="Times New Roman"/>
          <w:noProof/>
          <w:lang w:eastAsia="en-US"/>
        </w:rPr>
        <w:drawing>
          <wp:inline distT="0" distB="0" distL="0" distR="0" wp14:anchorId="18D82791" wp14:editId="38BD955E">
            <wp:extent cx="5943600" cy="30779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140"/>
                    <a:stretch/>
                  </pic:blipFill>
                  <pic:spPr bwMode="auto">
                    <a:xfrm>
                      <a:off x="0" y="0"/>
                      <a:ext cx="5943600" cy="3077993"/>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DF9D849" w14:textId="044E8153" w:rsidR="00BD204E" w:rsidRPr="00EF599F" w:rsidRDefault="00BD204E" w:rsidP="00B73931">
      <w:pPr>
        <w:pStyle w:val="Caption"/>
        <w:rPr>
          <w:rFonts w:ascii="Times New Roman" w:hAnsi="Times New Roman" w:cs="Times New Roman"/>
        </w:rPr>
      </w:pPr>
      <w:bookmarkStart w:id="70" w:name="_Ref536610448"/>
      <w:commentRangeStart w:id="71"/>
      <w:r w:rsidRPr="000E206E">
        <w:rPr>
          <w:rFonts w:ascii="Times New Roman" w:hAnsi="Times New Roman" w:cs="Times New Roman"/>
          <w:b/>
        </w:rPr>
        <w:t xml:space="preserve">Figure </w:t>
      </w:r>
      <w:bookmarkEnd w:id="70"/>
      <w:r w:rsidR="003C7A9E" w:rsidRPr="000E206E">
        <w:rPr>
          <w:rFonts w:ascii="Times New Roman" w:hAnsi="Times New Roman" w:cs="Times New Roman"/>
          <w:b/>
          <w:noProof/>
        </w:rPr>
        <w:t>6</w:t>
      </w:r>
      <w:r w:rsidRPr="00EF599F">
        <w:rPr>
          <w:rFonts w:ascii="Times New Roman" w:hAnsi="Times New Roman" w:cs="Times New Roman"/>
        </w:rPr>
        <w:t>. Modeled mean soil moisture</w:t>
      </w:r>
      <w:r w:rsidR="00D73A63">
        <w:rPr>
          <w:rFonts w:ascii="Times New Roman" w:hAnsi="Times New Roman" w:cs="Times New Roman"/>
        </w:rPr>
        <w:t xml:space="preserve"> (volumetric water content; VWC) </w:t>
      </w:r>
      <w:r w:rsidRPr="00EF599F">
        <w:rPr>
          <w:rFonts w:ascii="Times New Roman" w:hAnsi="Times New Roman" w:cs="Times New Roman"/>
        </w:rPr>
        <w:t xml:space="preserve">under each vegetation type and either June or July of each measurement year. The average </w:t>
      </w:r>
      <w:proofErr w:type="gramStart"/>
      <w:r w:rsidRPr="00EF599F">
        <w:rPr>
          <w:rFonts w:ascii="Times New Roman" w:hAnsi="Times New Roman" w:cs="Times New Roman"/>
        </w:rPr>
        <w:t>is taken</w:t>
      </w:r>
      <w:proofErr w:type="gramEnd"/>
      <w:r w:rsidRPr="00EF599F">
        <w:rPr>
          <w:rFonts w:ascii="Times New Roman" w:hAnsi="Times New Roman" w:cs="Times New Roman"/>
        </w:rPr>
        <w:t xml:space="preserve"> across all </w:t>
      </w:r>
      <w:r w:rsidR="00CD0370" w:rsidRPr="00EF599F">
        <w:rPr>
          <w:rFonts w:ascii="Times New Roman" w:hAnsi="Times New Roman" w:cs="Times New Roman"/>
        </w:rPr>
        <w:t>measurement points. Averaging across site means gives similar results, but with smaller magnitudes of variation between years</w:t>
      </w:r>
      <w:r w:rsidRPr="00EF599F">
        <w:rPr>
          <w:rFonts w:ascii="Times New Roman" w:hAnsi="Times New Roman" w:cs="Times New Roman"/>
        </w:rPr>
        <w:t>.</w:t>
      </w:r>
      <w:commentRangeEnd w:id="71"/>
      <w:r w:rsidR="00657DBA">
        <w:rPr>
          <w:rStyle w:val="CommentReference"/>
          <w:i w:val="0"/>
          <w:iCs w:val="0"/>
          <w:color w:val="auto"/>
        </w:rPr>
        <w:commentReference w:id="71"/>
      </w:r>
    </w:p>
    <w:p w14:paraId="7132A6EE" w14:textId="77777777" w:rsidR="000E206E" w:rsidRDefault="000E206E" w:rsidP="002E197D">
      <w:pPr>
        <w:spacing w:line="480" w:lineRule="auto"/>
        <w:ind w:firstLine="720"/>
        <w:rPr>
          <w:rFonts w:ascii="Times New Roman" w:hAnsi="Times New Roman" w:cs="Times New Roman"/>
          <w:color w:val="2F2F2F" w:themeColor="accent5" w:themeShade="80"/>
        </w:rPr>
      </w:pPr>
    </w:p>
    <w:p w14:paraId="3B196EF5" w14:textId="77777777" w:rsidR="000E206E" w:rsidRDefault="000E206E" w:rsidP="000E206E">
      <w:pPr>
        <w:spacing w:line="480" w:lineRule="auto"/>
        <w:ind w:firstLine="720"/>
        <w:rPr>
          <w:rFonts w:ascii="Times New Roman" w:hAnsi="Times New Roman" w:cs="Times New Roman"/>
        </w:rPr>
      </w:pPr>
    </w:p>
    <w:p w14:paraId="3546DC14" w14:textId="77777777" w:rsidR="00307415" w:rsidRDefault="00307415" w:rsidP="000E206E">
      <w:pPr>
        <w:rPr>
          <w:rFonts w:ascii="Times New Roman" w:hAnsi="Times New Roman" w:cs="Times New Roman"/>
          <w:b/>
          <w:i/>
          <w:color w:val="2F2F2F" w:themeColor="accent5" w:themeShade="80"/>
        </w:rPr>
      </w:pPr>
    </w:p>
    <w:p w14:paraId="7416E514" w14:textId="000F1596" w:rsidR="000E206E" w:rsidRPr="000E206E" w:rsidRDefault="000E206E" w:rsidP="000E206E">
      <w:pPr>
        <w:rPr>
          <w:rFonts w:ascii="Times New Roman" w:hAnsi="Times New Roman" w:cs="Times New Roman"/>
          <w:i/>
          <w:color w:val="2F2F2F" w:themeColor="accent5" w:themeShade="80"/>
        </w:rPr>
      </w:pPr>
      <w:r w:rsidRPr="000E206E">
        <w:rPr>
          <w:rFonts w:ascii="Times New Roman" w:hAnsi="Times New Roman" w:cs="Times New Roman"/>
          <w:b/>
          <w:i/>
          <w:color w:val="2F2F2F" w:themeColor="accent5" w:themeShade="80"/>
        </w:rPr>
        <w:t>Table 1</w:t>
      </w:r>
      <w:r w:rsidRPr="000E206E">
        <w:rPr>
          <w:rFonts w:ascii="Times New Roman" w:hAnsi="Times New Roman" w:cs="Times New Roman"/>
          <w:i/>
          <w:color w:val="2F2F2F" w:themeColor="accent5" w:themeShade="80"/>
        </w:rPr>
        <w:t xml:space="preserve">: Weather station data from Sugarloaf Creek Basin (SCB) and </w:t>
      </w:r>
      <w:proofErr w:type="spellStart"/>
      <w:r w:rsidRPr="000E206E">
        <w:rPr>
          <w:rFonts w:ascii="Times New Roman" w:hAnsi="Times New Roman" w:cs="Times New Roman"/>
          <w:i/>
          <w:color w:val="2F2F2F" w:themeColor="accent5" w:themeShade="80"/>
        </w:rPr>
        <w:t>Illilouette</w:t>
      </w:r>
      <w:proofErr w:type="spellEnd"/>
      <w:r w:rsidRPr="000E206E">
        <w:rPr>
          <w:rFonts w:ascii="Times New Roman" w:hAnsi="Times New Roman" w:cs="Times New Roman"/>
          <w:i/>
          <w:color w:val="2F2F2F" w:themeColor="accent5" w:themeShade="80"/>
        </w:rPr>
        <w:t xml:space="preserve"> Creek Basin (ICB). Gap-filled precipitation totals measured by rain gauge</w:t>
      </w:r>
      <w:commentRangeStart w:id="72"/>
      <w:r w:rsidRPr="000E206E">
        <w:rPr>
          <w:rFonts w:ascii="Times New Roman" w:hAnsi="Times New Roman" w:cs="Times New Roman"/>
          <w:i/>
          <w:color w:val="2F2F2F" w:themeColor="accent5" w:themeShade="80"/>
        </w:rPr>
        <w:t xml:space="preserve">; cumulative shallow soil water gain was calculated from shallow soil moisture </w:t>
      </w:r>
      <w:proofErr w:type="spellStart"/>
      <w:r w:rsidRPr="000E206E">
        <w:rPr>
          <w:rFonts w:ascii="Times New Roman" w:hAnsi="Times New Roman" w:cs="Times New Roman"/>
          <w:i/>
          <w:color w:val="2F2F2F" w:themeColor="accent5" w:themeShade="80"/>
        </w:rPr>
        <w:t>timeseries</w:t>
      </w:r>
      <w:commentRangeEnd w:id="72"/>
      <w:proofErr w:type="spellEnd"/>
      <w:r w:rsidR="00A05B0E">
        <w:rPr>
          <w:rStyle w:val="CommentReference"/>
        </w:rPr>
        <w:commentReference w:id="72"/>
      </w:r>
      <w:r w:rsidRPr="000E206E">
        <w:rPr>
          <w:rFonts w:ascii="Times New Roman" w:hAnsi="Times New Roman" w:cs="Times New Roman"/>
          <w:i/>
          <w:color w:val="2F2F2F" w:themeColor="accent5" w:themeShade="80"/>
        </w:rPr>
        <w:t xml:space="preserve">. See Appendix B for details. End of water year (WY) deep soil moisture (Volumetric Water Content [VWC]) and number of saturation days </w:t>
      </w:r>
      <w:proofErr w:type="gramStart"/>
      <w:r w:rsidRPr="000E206E">
        <w:rPr>
          <w:rFonts w:ascii="Times New Roman" w:hAnsi="Times New Roman" w:cs="Times New Roman"/>
          <w:i/>
          <w:color w:val="2F2F2F" w:themeColor="accent5" w:themeShade="80"/>
        </w:rPr>
        <w:t>were based</w:t>
      </w:r>
      <w:proofErr w:type="gramEnd"/>
      <w:r w:rsidRPr="000E206E">
        <w:rPr>
          <w:rFonts w:ascii="Times New Roman" w:hAnsi="Times New Roman" w:cs="Times New Roman"/>
          <w:i/>
          <w:color w:val="2F2F2F" w:themeColor="accent5" w:themeShade="80"/>
        </w:rPr>
        <w:t xml:space="preserve"> on the 100 cm soil moisture probe record. Pearson’s correlation coefficient </w:t>
      </w:r>
      <w:proofErr w:type="gramStart"/>
      <w:r w:rsidRPr="000E206E">
        <w:rPr>
          <w:rFonts w:ascii="Times New Roman" w:hAnsi="Times New Roman" w:cs="Times New Roman"/>
          <w:i/>
          <w:color w:val="2F2F2F" w:themeColor="accent5" w:themeShade="80"/>
        </w:rPr>
        <w:t>was calculated</w:t>
      </w:r>
      <w:proofErr w:type="gramEnd"/>
      <w:r w:rsidRPr="000E206E">
        <w:rPr>
          <w:rFonts w:ascii="Times New Roman" w:hAnsi="Times New Roman" w:cs="Times New Roman"/>
          <w:i/>
          <w:color w:val="2F2F2F" w:themeColor="accent5" w:themeShade="80"/>
        </w:rPr>
        <w:t xml:space="preserve"> between</w:t>
      </w:r>
      <w:r w:rsidR="006534A1">
        <w:rPr>
          <w:rFonts w:ascii="Times New Roman" w:hAnsi="Times New Roman" w:cs="Times New Roman"/>
          <w:i/>
          <w:color w:val="2F2F2F" w:themeColor="accent5" w:themeShade="80"/>
        </w:rPr>
        <w:t xml:space="preserve"> </w:t>
      </w:r>
      <w:commentRangeStart w:id="73"/>
      <w:ins w:id="74" w:author="Gabrielle Boisrame" w:date="2019-06-07T13:45:00Z">
        <w:r w:rsidR="00333E97">
          <w:rPr>
            <w:rFonts w:ascii="Times New Roman" w:hAnsi="Times New Roman" w:cs="Times New Roman"/>
            <w:i/>
            <w:color w:val="2F2F2F" w:themeColor="accent5" w:themeShade="80"/>
          </w:rPr>
          <w:t>daily</w:t>
        </w:r>
        <w:commentRangeEnd w:id="73"/>
        <w:r w:rsidR="00333E97">
          <w:rPr>
            <w:rStyle w:val="CommentReference"/>
          </w:rPr>
          <w:commentReference w:id="73"/>
        </w:r>
        <w:r w:rsidR="00333E97">
          <w:rPr>
            <w:rFonts w:ascii="Times New Roman" w:hAnsi="Times New Roman" w:cs="Times New Roman"/>
            <w:i/>
            <w:color w:val="2F2F2F" w:themeColor="accent5" w:themeShade="80"/>
          </w:rPr>
          <w:t xml:space="preserve"> </w:t>
        </w:r>
      </w:ins>
      <w:r w:rsidRPr="000E206E">
        <w:rPr>
          <w:rFonts w:ascii="Times New Roman" w:hAnsi="Times New Roman" w:cs="Times New Roman"/>
          <w:i/>
          <w:color w:val="2F2F2F" w:themeColor="accent5" w:themeShade="80"/>
        </w:rPr>
        <w:t>12 cm and 100 cm soil</w:t>
      </w:r>
      <w:r w:rsidR="006534A1">
        <w:rPr>
          <w:rFonts w:ascii="Times New Roman" w:hAnsi="Times New Roman" w:cs="Times New Roman"/>
          <w:i/>
          <w:color w:val="2F2F2F" w:themeColor="accent5" w:themeShade="80"/>
        </w:rPr>
        <w:t xml:space="preserve"> moisture</w:t>
      </w:r>
      <w:r w:rsidRPr="000E206E">
        <w:rPr>
          <w:rFonts w:ascii="Times New Roman" w:hAnsi="Times New Roman" w:cs="Times New Roman"/>
          <w:i/>
          <w:color w:val="2F2F2F" w:themeColor="accent5" w:themeShade="80"/>
        </w:rPr>
        <w:t xml:space="preserve"> for months of June through </w:t>
      </w:r>
      <w:r w:rsidR="006B4E19">
        <w:rPr>
          <w:rFonts w:ascii="Times New Roman" w:hAnsi="Times New Roman" w:cs="Times New Roman"/>
          <w:i/>
          <w:color w:val="2F2F2F" w:themeColor="accent5" w:themeShade="80"/>
        </w:rPr>
        <w:t>August</w:t>
      </w:r>
      <w:r w:rsidRPr="000E206E">
        <w:rPr>
          <w:rFonts w:ascii="Times New Roman" w:hAnsi="Times New Roman" w:cs="Times New Roman"/>
          <w:i/>
          <w:color w:val="2F2F2F" w:themeColor="accent5" w:themeShade="80"/>
        </w:rPr>
        <w:t xml:space="preserve">. </w:t>
      </w:r>
    </w:p>
    <w:p w14:paraId="155E456C" w14:textId="5EB300C3" w:rsidR="000E206E" w:rsidRDefault="000E206E" w:rsidP="000E206E">
      <w:pPr>
        <w:spacing w:line="480" w:lineRule="auto"/>
        <w:rPr>
          <w:rFonts w:ascii="Times New Roman" w:hAnsi="Times New Roman" w:cs="Times New Roman"/>
        </w:rPr>
      </w:pPr>
    </w:p>
    <w:tbl>
      <w:tblPr>
        <w:tblStyle w:val="TableGrid"/>
        <w:tblW w:w="10476" w:type="dxa"/>
        <w:tblLayout w:type="fixed"/>
        <w:tblLook w:val="04A0" w:firstRow="1" w:lastRow="0" w:firstColumn="1" w:lastColumn="0" w:noHBand="0" w:noVBand="1"/>
      </w:tblPr>
      <w:tblGrid>
        <w:gridCol w:w="607"/>
        <w:gridCol w:w="1080"/>
        <w:gridCol w:w="842"/>
        <w:gridCol w:w="883"/>
        <w:gridCol w:w="883"/>
        <w:gridCol w:w="883"/>
        <w:gridCol w:w="883"/>
        <w:gridCol w:w="883"/>
        <w:gridCol w:w="883"/>
        <w:gridCol w:w="883"/>
        <w:gridCol w:w="883"/>
        <w:gridCol w:w="883"/>
      </w:tblGrid>
      <w:tr w:rsidR="00EB153E" w:rsidRPr="00EF599F" w14:paraId="5D1B3218" w14:textId="77777777" w:rsidTr="00EB153E">
        <w:trPr>
          <w:trHeight w:val="1080"/>
        </w:trPr>
        <w:tc>
          <w:tcPr>
            <w:tcW w:w="1687" w:type="dxa"/>
            <w:gridSpan w:val="2"/>
            <w:tcBorders>
              <w:top w:val="single" w:sz="18" w:space="0" w:color="000000"/>
              <w:left w:val="single" w:sz="18" w:space="0" w:color="000000"/>
              <w:bottom w:val="nil"/>
              <w:right w:val="single" w:sz="18" w:space="0" w:color="000000"/>
            </w:tcBorders>
            <w:shd w:val="clear" w:color="auto" w:fill="FFFFFF" w:themeFill="background1"/>
          </w:tcPr>
          <w:p w14:paraId="42F0C1C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Weather Station Vegetation Type</w:t>
            </w:r>
          </w:p>
        </w:tc>
        <w:tc>
          <w:tcPr>
            <w:tcW w:w="1725" w:type="dxa"/>
            <w:gridSpan w:val="2"/>
            <w:tcBorders>
              <w:top w:val="single" w:sz="18" w:space="0" w:color="000000"/>
              <w:left w:val="single" w:sz="18" w:space="0" w:color="000000"/>
              <w:right w:val="single" w:sz="18" w:space="0" w:color="000000"/>
            </w:tcBorders>
            <w:shd w:val="clear" w:color="auto" w:fill="FFFFFF" w:themeFill="background1"/>
          </w:tcPr>
          <w:p w14:paraId="2946AC6B"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Total precipitation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1751489C"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Cumulative shallow soil water gain [mm]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45B43F1"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End of WY </w:t>
            </w:r>
          </w:p>
          <w:p w14:paraId="5C4A4206"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VWC [%]</w:t>
            </w:r>
            <w:r>
              <w:rPr>
                <w:rFonts w:ascii="Times New Roman" w:hAnsi="Times New Roman" w:cs="Times New Roman"/>
                <w:color w:val="2F2F2F" w:themeColor="accent5" w:themeShade="80"/>
              </w:rPr>
              <w:t xml:space="preserve"> at 100 cm</w:t>
            </w:r>
          </w:p>
        </w:tc>
        <w:tc>
          <w:tcPr>
            <w:tcW w:w="1766" w:type="dxa"/>
            <w:gridSpan w:val="2"/>
            <w:tcBorders>
              <w:top w:val="single" w:sz="18" w:space="0" w:color="000000"/>
              <w:left w:val="single" w:sz="18" w:space="0" w:color="000000"/>
              <w:right w:val="single" w:sz="18" w:space="0" w:color="000000"/>
            </w:tcBorders>
            <w:shd w:val="clear" w:color="auto" w:fill="FFFFFF" w:themeFill="background1"/>
          </w:tcPr>
          <w:p w14:paraId="27D3D957" w14:textId="77777777"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Days Saturated at 100 cm</w:t>
            </w:r>
          </w:p>
        </w:tc>
        <w:tc>
          <w:tcPr>
            <w:tcW w:w="1766" w:type="dxa"/>
            <w:gridSpan w:val="2"/>
            <w:tcBorders>
              <w:top w:val="single" w:sz="18" w:space="0" w:color="000000"/>
              <w:left w:val="single" w:sz="18" w:space="0" w:color="000000"/>
              <w:bottom w:val="nil"/>
              <w:right w:val="single" w:sz="18" w:space="0" w:color="000000"/>
            </w:tcBorders>
            <w:shd w:val="clear" w:color="auto" w:fill="FFFFFF" w:themeFill="background1"/>
          </w:tcPr>
          <w:p w14:paraId="0545AD6F" w14:textId="3D92E95D" w:rsidR="00EB153E" w:rsidRPr="00EF599F" w:rsidRDefault="00EB153E" w:rsidP="00EB153E">
            <w:pP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 xml:space="preserve">Correlation </w:t>
            </w:r>
            <w:proofErr w:type="spellStart"/>
            <w:r w:rsidRPr="00EF599F">
              <w:rPr>
                <w:rFonts w:ascii="Times New Roman" w:hAnsi="Times New Roman" w:cs="Times New Roman"/>
                <w:color w:val="2F2F2F" w:themeColor="accent5" w:themeShade="80"/>
              </w:rPr>
              <w:t>coeff</w:t>
            </w:r>
            <w:proofErr w:type="spellEnd"/>
            <w:r w:rsidRPr="00EF599F">
              <w:rPr>
                <w:rFonts w:ascii="Times New Roman" w:hAnsi="Times New Roman" w:cs="Times New Roman"/>
                <w:color w:val="2F2F2F" w:themeColor="accent5" w:themeShade="80"/>
              </w:rPr>
              <w:t>. between 12 &amp; 100 cm VWC for Jun-</w:t>
            </w:r>
            <w:r w:rsidR="00000BF5">
              <w:rPr>
                <w:rFonts w:ascii="Times New Roman" w:hAnsi="Times New Roman" w:cs="Times New Roman"/>
                <w:color w:val="2F2F2F" w:themeColor="accent5" w:themeShade="80"/>
              </w:rPr>
              <w:t>Aug</w:t>
            </w:r>
          </w:p>
        </w:tc>
      </w:tr>
      <w:tr w:rsidR="00EB153E" w:rsidRPr="00EF599F" w14:paraId="7DBDD4F9" w14:textId="77777777" w:rsidTr="00EB153E">
        <w:trPr>
          <w:trHeight w:val="90"/>
        </w:trPr>
        <w:tc>
          <w:tcPr>
            <w:tcW w:w="1687" w:type="dxa"/>
            <w:gridSpan w:val="2"/>
            <w:tcBorders>
              <w:top w:val="nil"/>
              <w:left w:val="single" w:sz="18" w:space="0" w:color="000000"/>
              <w:bottom w:val="single" w:sz="18" w:space="0" w:color="auto"/>
              <w:right w:val="single" w:sz="18" w:space="0" w:color="000000"/>
            </w:tcBorders>
            <w:shd w:val="clear" w:color="auto" w:fill="FFFFFF" w:themeFill="background1"/>
            <w:vAlign w:val="bottom"/>
          </w:tcPr>
          <w:p w14:paraId="775DBA73" w14:textId="77777777" w:rsidR="00EB153E" w:rsidRPr="00EF599F" w:rsidRDefault="00EB153E" w:rsidP="00EB153E">
            <w:pPr>
              <w:jc w:val="right"/>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WY:</w:t>
            </w:r>
          </w:p>
        </w:tc>
        <w:tc>
          <w:tcPr>
            <w:tcW w:w="842" w:type="dxa"/>
            <w:tcBorders>
              <w:left w:val="single" w:sz="18" w:space="0" w:color="000000"/>
              <w:bottom w:val="single" w:sz="18" w:space="0" w:color="auto"/>
            </w:tcBorders>
            <w:shd w:val="clear" w:color="auto" w:fill="FFFFFF" w:themeFill="background1"/>
          </w:tcPr>
          <w:p w14:paraId="61C6D805"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45A169A"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2F21E32B"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4214BE90"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30DF8144"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096ED736" w14:textId="77777777" w:rsidR="00EB153E" w:rsidRPr="00EF599F" w:rsidRDefault="00EB153E" w:rsidP="00EB153E">
            <w:pP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left w:val="single" w:sz="18" w:space="0" w:color="000000"/>
              <w:bottom w:val="single" w:sz="18" w:space="0" w:color="auto"/>
            </w:tcBorders>
            <w:shd w:val="clear" w:color="auto" w:fill="FFFFFF" w:themeFill="background1"/>
          </w:tcPr>
          <w:p w14:paraId="7C42ED5C"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bottom w:val="single" w:sz="18" w:space="0" w:color="auto"/>
              <w:right w:val="single" w:sz="18" w:space="0" w:color="000000"/>
            </w:tcBorders>
            <w:shd w:val="clear" w:color="auto" w:fill="FFFFFF" w:themeFill="background1"/>
          </w:tcPr>
          <w:p w14:paraId="2E98CBD9"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c>
          <w:tcPr>
            <w:tcW w:w="883" w:type="dxa"/>
            <w:tcBorders>
              <w:bottom w:val="single" w:sz="18" w:space="0" w:color="auto"/>
              <w:right w:val="single" w:sz="4" w:space="0" w:color="000000"/>
            </w:tcBorders>
            <w:shd w:val="clear" w:color="auto" w:fill="FFFFFF" w:themeFill="background1"/>
          </w:tcPr>
          <w:p w14:paraId="36D10D30"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2017</w:t>
            </w:r>
          </w:p>
        </w:tc>
        <w:tc>
          <w:tcPr>
            <w:tcW w:w="883" w:type="dxa"/>
            <w:tcBorders>
              <w:left w:val="single" w:sz="4" w:space="0" w:color="000000"/>
              <w:bottom w:val="single" w:sz="18" w:space="0" w:color="000000"/>
              <w:right w:val="single" w:sz="18" w:space="0" w:color="000000"/>
            </w:tcBorders>
            <w:shd w:val="clear" w:color="auto" w:fill="FFFFFF" w:themeFill="background1"/>
          </w:tcPr>
          <w:p w14:paraId="0CF3BD9D" w14:textId="77777777" w:rsidR="00EB153E" w:rsidRPr="00EF599F" w:rsidRDefault="00EB153E" w:rsidP="00EB153E">
            <w:pPr>
              <w:jc w:val="center"/>
              <w:rPr>
                <w:rFonts w:ascii="Times New Roman" w:hAnsi="Times New Roman" w:cs="Times New Roman"/>
                <w:b/>
                <w:color w:val="2F2F2F" w:themeColor="accent5" w:themeShade="80"/>
              </w:rPr>
            </w:pPr>
            <w:r w:rsidRPr="00EF599F">
              <w:rPr>
                <w:rFonts w:ascii="Times New Roman" w:hAnsi="Times New Roman" w:cs="Times New Roman"/>
                <w:b/>
                <w:color w:val="2F2F2F" w:themeColor="accent5" w:themeShade="80"/>
              </w:rPr>
              <w:t>2018</w:t>
            </w:r>
          </w:p>
        </w:tc>
      </w:tr>
      <w:tr w:rsidR="00EB153E" w:rsidRPr="00EF599F" w14:paraId="74E0FE79" w14:textId="77777777" w:rsidTr="00EB153E">
        <w:trPr>
          <w:trHeight w:val="432"/>
        </w:trPr>
        <w:tc>
          <w:tcPr>
            <w:tcW w:w="607" w:type="dxa"/>
            <w:tcBorders>
              <w:top w:val="single" w:sz="18" w:space="0" w:color="000000"/>
              <w:left w:val="single" w:sz="18" w:space="0" w:color="000000"/>
            </w:tcBorders>
            <w:shd w:val="clear" w:color="auto" w:fill="CCCCCC" w:themeFill="text2" w:themeFillTint="33"/>
            <w:vAlign w:val="center"/>
          </w:tcPr>
          <w:p w14:paraId="76A04359"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w:t>
            </w:r>
            <w:r w:rsidRPr="00B620AC">
              <w:rPr>
                <w:rFonts w:ascii="Times New Roman" w:hAnsi="Times New Roman" w:cs="Times New Roman"/>
                <w:color w:val="2F2F2F" w:themeColor="accent5" w:themeShade="80"/>
                <w:sz w:val="20"/>
                <w:szCs w:val="20"/>
                <w:shd w:val="clear" w:color="auto" w:fill="CCCCCC" w:themeFill="text2" w:themeFillTint="33"/>
              </w:rPr>
              <w:t>CB</w:t>
            </w:r>
          </w:p>
        </w:tc>
        <w:tc>
          <w:tcPr>
            <w:tcW w:w="1080" w:type="dxa"/>
            <w:vMerge w:val="restart"/>
            <w:tcBorders>
              <w:top w:val="single" w:sz="18" w:space="0" w:color="000000"/>
              <w:right w:val="single" w:sz="18" w:space="0" w:color="000000"/>
            </w:tcBorders>
            <w:shd w:val="clear" w:color="auto" w:fill="FFFFFF" w:themeFill="background1"/>
            <w:vAlign w:val="center"/>
          </w:tcPr>
          <w:p w14:paraId="7D44A6F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Wetland</w:t>
            </w:r>
          </w:p>
        </w:tc>
        <w:tc>
          <w:tcPr>
            <w:tcW w:w="842" w:type="dxa"/>
            <w:tcBorders>
              <w:top w:val="single" w:sz="18" w:space="0" w:color="000000"/>
              <w:left w:val="single" w:sz="18" w:space="0" w:color="000000"/>
            </w:tcBorders>
            <w:shd w:val="clear" w:color="auto" w:fill="CCCCCC" w:themeFill="text2" w:themeFillTint="33"/>
            <w:vAlign w:val="center"/>
          </w:tcPr>
          <w:p w14:paraId="4DC53DE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702</w:t>
            </w:r>
          </w:p>
        </w:tc>
        <w:tc>
          <w:tcPr>
            <w:tcW w:w="883" w:type="dxa"/>
            <w:tcBorders>
              <w:top w:val="single" w:sz="18" w:space="0" w:color="000000"/>
              <w:right w:val="single" w:sz="18" w:space="0" w:color="000000"/>
            </w:tcBorders>
            <w:shd w:val="clear" w:color="auto" w:fill="CCCCCC" w:themeFill="text2" w:themeFillTint="33"/>
            <w:vAlign w:val="center"/>
          </w:tcPr>
          <w:p w14:paraId="22E46C0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430</w:t>
            </w:r>
          </w:p>
        </w:tc>
        <w:tc>
          <w:tcPr>
            <w:tcW w:w="883" w:type="dxa"/>
            <w:tcBorders>
              <w:top w:val="single" w:sz="18" w:space="0" w:color="000000"/>
              <w:left w:val="single" w:sz="18" w:space="0" w:color="000000"/>
            </w:tcBorders>
            <w:shd w:val="clear" w:color="auto" w:fill="CCCCCC" w:themeFill="text2" w:themeFillTint="33"/>
            <w:vAlign w:val="center"/>
          </w:tcPr>
          <w:p w14:paraId="30105F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473</w:t>
            </w:r>
          </w:p>
        </w:tc>
        <w:tc>
          <w:tcPr>
            <w:tcW w:w="883" w:type="dxa"/>
            <w:tcBorders>
              <w:top w:val="single" w:sz="18" w:space="0" w:color="000000"/>
              <w:right w:val="single" w:sz="18" w:space="0" w:color="000000"/>
            </w:tcBorders>
            <w:shd w:val="clear" w:color="auto" w:fill="CCCCCC" w:themeFill="text2" w:themeFillTint="33"/>
            <w:vAlign w:val="center"/>
          </w:tcPr>
          <w:p w14:paraId="7F20CC2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469</w:t>
            </w:r>
          </w:p>
        </w:tc>
        <w:tc>
          <w:tcPr>
            <w:tcW w:w="883" w:type="dxa"/>
            <w:tcBorders>
              <w:top w:val="single" w:sz="18" w:space="0" w:color="000000"/>
              <w:left w:val="single" w:sz="18" w:space="0" w:color="000000"/>
            </w:tcBorders>
            <w:shd w:val="clear" w:color="auto" w:fill="CCCCCC" w:themeFill="text2" w:themeFillTint="33"/>
            <w:vAlign w:val="center"/>
          </w:tcPr>
          <w:p w14:paraId="284560A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000000"/>
              <w:right w:val="single" w:sz="18" w:space="0" w:color="000000"/>
            </w:tcBorders>
            <w:shd w:val="clear" w:color="auto" w:fill="CCCCCC" w:themeFill="text2" w:themeFillTint="33"/>
            <w:vAlign w:val="center"/>
          </w:tcPr>
          <w:p w14:paraId="0899575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14</w:t>
            </w:r>
          </w:p>
        </w:tc>
        <w:tc>
          <w:tcPr>
            <w:tcW w:w="883" w:type="dxa"/>
            <w:tcBorders>
              <w:top w:val="single" w:sz="18" w:space="0" w:color="000000"/>
              <w:left w:val="single" w:sz="18" w:space="0" w:color="000000"/>
            </w:tcBorders>
            <w:shd w:val="clear" w:color="auto" w:fill="CCCCCC" w:themeFill="text2" w:themeFillTint="33"/>
            <w:vAlign w:val="center"/>
          </w:tcPr>
          <w:p w14:paraId="7DB7427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155</w:t>
            </w:r>
          </w:p>
        </w:tc>
        <w:tc>
          <w:tcPr>
            <w:tcW w:w="883" w:type="dxa"/>
            <w:tcBorders>
              <w:top w:val="single" w:sz="18" w:space="0" w:color="000000"/>
              <w:right w:val="single" w:sz="18" w:space="0" w:color="000000"/>
            </w:tcBorders>
            <w:shd w:val="clear" w:color="auto" w:fill="CCCCCC" w:themeFill="text2" w:themeFillTint="33"/>
            <w:vAlign w:val="center"/>
          </w:tcPr>
          <w:p w14:paraId="7A7DEE7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81</w:t>
            </w:r>
          </w:p>
        </w:tc>
        <w:tc>
          <w:tcPr>
            <w:tcW w:w="883" w:type="dxa"/>
            <w:tcBorders>
              <w:top w:val="single" w:sz="18" w:space="0" w:color="000000"/>
              <w:right w:val="single" w:sz="4" w:space="0" w:color="000000"/>
            </w:tcBorders>
            <w:shd w:val="clear" w:color="auto" w:fill="CCCCCC" w:themeFill="text2" w:themeFillTint="33"/>
          </w:tcPr>
          <w:p w14:paraId="4C31B188" w14:textId="608E562D"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000BF5">
              <w:rPr>
                <w:rFonts w:ascii="Times New Roman" w:hAnsi="Times New Roman" w:cs="Times New Roman"/>
                <w:color w:val="2F2F2F" w:themeColor="accent5" w:themeShade="80"/>
              </w:rPr>
              <w:t>5</w:t>
            </w:r>
          </w:p>
        </w:tc>
        <w:tc>
          <w:tcPr>
            <w:tcW w:w="883" w:type="dxa"/>
            <w:tcBorders>
              <w:top w:val="single" w:sz="18" w:space="0" w:color="000000"/>
              <w:left w:val="single" w:sz="4" w:space="0" w:color="000000"/>
              <w:right w:val="single" w:sz="18" w:space="0" w:color="000000"/>
            </w:tcBorders>
            <w:shd w:val="clear" w:color="auto" w:fill="CCCCCC" w:themeFill="text2" w:themeFillTint="33"/>
          </w:tcPr>
          <w:p w14:paraId="29747CB5" w14:textId="6E20862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sidR="00000BF5">
              <w:rPr>
                <w:rFonts w:ascii="Times New Roman" w:hAnsi="Times New Roman" w:cs="Times New Roman"/>
                <w:color w:val="2F2F2F" w:themeColor="accent5" w:themeShade="80"/>
              </w:rPr>
              <w:t>7</w:t>
            </w:r>
          </w:p>
        </w:tc>
      </w:tr>
      <w:tr w:rsidR="00EB153E" w:rsidRPr="00EF599F" w14:paraId="3525072B" w14:textId="77777777" w:rsidTr="00EB153E">
        <w:trPr>
          <w:trHeight w:val="432"/>
        </w:trPr>
        <w:tc>
          <w:tcPr>
            <w:tcW w:w="607" w:type="dxa"/>
            <w:tcBorders>
              <w:top w:val="single" w:sz="4" w:space="0" w:color="000000"/>
              <w:left w:val="single" w:sz="18" w:space="0" w:color="000000"/>
              <w:bottom w:val="single" w:sz="18" w:space="0" w:color="auto"/>
            </w:tcBorders>
            <w:shd w:val="clear" w:color="auto" w:fill="EAEAEA" w:themeFill="accent1" w:themeFillTint="99"/>
            <w:vAlign w:val="center"/>
          </w:tcPr>
          <w:p w14:paraId="768F562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w:t>
            </w:r>
            <w:r w:rsidRPr="00B620AC">
              <w:rPr>
                <w:rFonts w:ascii="Times New Roman" w:hAnsi="Times New Roman" w:cs="Times New Roman"/>
                <w:color w:val="2F2F2F" w:themeColor="accent5" w:themeShade="80"/>
                <w:sz w:val="20"/>
                <w:szCs w:val="20"/>
                <w:shd w:val="clear" w:color="auto" w:fill="EAEAEA" w:themeFill="accent1" w:themeFillTint="99"/>
              </w:rPr>
              <w:t>CB</w:t>
            </w:r>
          </w:p>
        </w:tc>
        <w:tc>
          <w:tcPr>
            <w:tcW w:w="1080" w:type="dxa"/>
            <w:vMerge/>
            <w:tcBorders>
              <w:top w:val="single" w:sz="4" w:space="0" w:color="000000"/>
              <w:bottom w:val="single" w:sz="18" w:space="0" w:color="auto"/>
              <w:right w:val="single" w:sz="18" w:space="0" w:color="000000"/>
            </w:tcBorders>
            <w:shd w:val="clear" w:color="auto" w:fill="FFFFFF" w:themeFill="background1"/>
          </w:tcPr>
          <w:p w14:paraId="73E9DDAD"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top w:val="single" w:sz="4" w:space="0" w:color="000000"/>
              <w:left w:val="single" w:sz="18" w:space="0" w:color="000000"/>
              <w:bottom w:val="single" w:sz="18" w:space="0" w:color="auto"/>
            </w:tcBorders>
            <w:shd w:val="clear" w:color="auto" w:fill="EAEAEA" w:themeFill="accent1" w:themeFillTint="99"/>
            <w:vAlign w:val="center"/>
          </w:tcPr>
          <w:p w14:paraId="6DEA344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1102</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4CE3659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536</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4ABC88A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3DD336C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30</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AE8338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690E6CDB"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43</w:t>
            </w:r>
          </w:p>
        </w:tc>
        <w:tc>
          <w:tcPr>
            <w:tcW w:w="883" w:type="dxa"/>
            <w:tcBorders>
              <w:top w:val="single" w:sz="4" w:space="0" w:color="000000"/>
              <w:left w:val="single" w:sz="18" w:space="0" w:color="000000"/>
              <w:bottom w:val="single" w:sz="18" w:space="0" w:color="auto"/>
            </w:tcBorders>
            <w:shd w:val="clear" w:color="auto" w:fill="EAEAEA" w:themeFill="accent1" w:themeFillTint="99"/>
            <w:vAlign w:val="center"/>
          </w:tcPr>
          <w:p w14:paraId="6972F61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18" w:space="0" w:color="000000"/>
            </w:tcBorders>
            <w:shd w:val="clear" w:color="auto" w:fill="EAEAEA" w:themeFill="accent1" w:themeFillTint="99"/>
            <w:vAlign w:val="center"/>
          </w:tcPr>
          <w:p w14:paraId="7A576C6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365</w:t>
            </w:r>
          </w:p>
        </w:tc>
        <w:tc>
          <w:tcPr>
            <w:tcW w:w="883" w:type="dxa"/>
            <w:tcBorders>
              <w:top w:val="single" w:sz="4" w:space="0" w:color="000000"/>
              <w:bottom w:val="single" w:sz="18" w:space="0" w:color="auto"/>
              <w:right w:val="single" w:sz="4" w:space="0" w:color="000000"/>
            </w:tcBorders>
            <w:shd w:val="clear" w:color="auto" w:fill="EAEAEA" w:themeFill="accent1" w:themeFillTint="99"/>
          </w:tcPr>
          <w:p w14:paraId="06E59C89" w14:textId="4848B24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CA5EF5">
              <w:rPr>
                <w:rFonts w:ascii="Times New Roman" w:hAnsi="Times New Roman" w:cs="Times New Roman"/>
                <w:color w:val="2F2F2F" w:themeColor="accent5" w:themeShade="80"/>
              </w:rPr>
              <w:t>88</w:t>
            </w:r>
          </w:p>
        </w:tc>
        <w:tc>
          <w:tcPr>
            <w:tcW w:w="883" w:type="dxa"/>
            <w:tcBorders>
              <w:top w:val="single" w:sz="4" w:space="0" w:color="000000"/>
              <w:left w:val="single" w:sz="4" w:space="0" w:color="000000"/>
              <w:bottom w:val="single" w:sz="18" w:space="0" w:color="auto"/>
              <w:right w:val="single" w:sz="18" w:space="0" w:color="000000"/>
            </w:tcBorders>
            <w:shd w:val="clear" w:color="auto" w:fill="EAEAEA" w:themeFill="accent1" w:themeFillTint="99"/>
          </w:tcPr>
          <w:p w14:paraId="31B2D869" w14:textId="0D620DC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6B4E19">
              <w:rPr>
                <w:rFonts w:ascii="Times New Roman" w:hAnsi="Times New Roman" w:cs="Times New Roman"/>
                <w:color w:val="2F2F2F" w:themeColor="accent5" w:themeShade="80"/>
              </w:rPr>
              <w:t>54</w:t>
            </w:r>
          </w:p>
        </w:tc>
      </w:tr>
      <w:tr w:rsidR="00EB153E" w:rsidRPr="00EF599F" w14:paraId="56E604A2"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6890B9F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33BEFB0"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Shrub</w:t>
            </w:r>
          </w:p>
        </w:tc>
        <w:tc>
          <w:tcPr>
            <w:tcW w:w="842" w:type="dxa"/>
            <w:tcBorders>
              <w:top w:val="single" w:sz="18" w:space="0" w:color="auto"/>
              <w:left w:val="single" w:sz="18" w:space="0" w:color="000000"/>
            </w:tcBorders>
            <w:shd w:val="clear" w:color="auto" w:fill="CCCCCC" w:themeFill="text2" w:themeFillTint="33"/>
            <w:vAlign w:val="center"/>
          </w:tcPr>
          <w:p w14:paraId="7D66DF1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867</w:t>
            </w:r>
          </w:p>
        </w:tc>
        <w:tc>
          <w:tcPr>
            <w:tcW w:w="883" w:type="dxa"/>
            <w:tcBorders>
              <w:top w:val="single" w:sz="18" w:space="0" w:color="auto"/>
              <w:right w:val="single" w:sz="18" w:space="0" w:color="000000"/>
            </w:tcBorders>
            <w:shd w:val="clear" w:color="auto" w:fill="CCCCCC" w:themeFill="text2" w:themeFillTint="33"/>
            <w:vAlign w:val="center"/>
          </w:tcPr>
          <w:p w14:paraId="6E888E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546</w:t>
            </w:r>
          </w:p>
        </w:tc>
        <w:tc>
          <w:tcPr>
            <w:tcW w:w="883" w:type="dxa"/>
            <w:tcBorders>
              <w:top w:val="single" w:sz="18" w:space="0" w:color="auto"/>
              <w:left w:val="single" w:sz="18" w:space="0" w:color="000000"/>
            </w:tcBorders>
            <w:shd w:val="clear" w:color="auto" w:fill="CCCCCC" w:themeFill="text2" w:themeFillTint="33"/>
            <w:vAlign w:val="center"/>
          </w:tcPr>
          <w:p w14:paraId="07DD2ED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362</w:t>
            </w:r>
          </w:p>
        </w:tc>
        <w:tc>
          <w:tcPr>
            <w:tcW w:w="883" w:type="dxa"/>
            <w:tcBorders>
              <w:top w:val="single" w:sz="18" w:space="0" w:color="auto"/>
              <w:right w:val="single" w:sz="18" w:space="0" w:color="000000"/>
            </w:tcBorders>
            <w:shd w:val="clear" w:color="auto" w:fill="CCCCCC" w:themeFill="text2" w:themeFillTint="33"/>
            <w:vAlign w:val="center"/>
          </w:tcPr>
          <w:p w14:paraId="4B59D7E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287</w:t>
            </w:r>
          </w:p>
        </w:tc>
        <w:tc>
          <w:tcPr>
            <w:tcW w:w="883" w:type="dxa"/>
            <w:tcBorders>
              <w:top w:val="single" w:sz="18" w:space="0" w:color="auto"/>
              <w:left w:val="single" w:sz="18" w:space="0" w:color="000000"/>
            </w:tcBorders>
            <w:shd w:val="clear" w:color="auto" w:fill="CCCCCC" w:themeFill="text2" w:themeFillTint="33"/>
            <w:vAlign w:val="center"/>
          </w:tcPr>
          <w:p w14:paraId="50BB7EF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16</w:t>
            </w:r>
          </w:p>
        </w:tc>
        <w:tc>
          <w:tcPr>
            <w:tcW w:w="883" w:type="dxa"/>
            <w:tcBorders>
              <w:top w:val="single" w:sz="18" w:space="0" w:color="auto"/>
              <w:right w:val="single" w:sz="18" w:space="0" w:color="000000"/>
            </w:tcBorders>
            <w:shd w:val="clear" w:color="auto" w:fill="CCCCCC" w:themeFill="text2" w:themeFillTint="33"/>
            <w:vAlign w:val="center"/>
          </w:tcPr>
          <w:p w14:paraId="4401EA3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top w:val="single" w:sz="18" w:space="0" w:color="auto"/>
              <w:left w:val="single" w:sz="18" w:space="0" w:color="000000"/>
            </w:tcBorders>
            <w:shd w:val="clear" w:color="auto" w:fill="CCCCCC" w:themeFill="text2" w:themeFillTint="33"/>
            <w:vAlign w:val="center"/>
          </w:tcPr>
          <w:p w14:paraId="188269A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88</w:t>
            </w:r>
          </w:p>
        </w:tc>
        <w:tc>
          <w:tcPr>
            <w:tcW w:w="883" w:type="dxa"/>
            <w:tcBorders>
              <w:top w:val="single" w:sz="18" w:space="0" w:color="auto"/>
              <w:right w:val="single" w:sz="18" w:space="0" w:color="000000"/>
            </w:tcBorders>
            <w:shd w:val="clear" w:color="auto" w:fill="CCCCCC" w:themeFill="text2" w:themeFillTint="33"/>
            <w:vAlign w:val="center"/>
          </w:tcPr>
          <w:p w14:paraId="5E1C6F0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03DB67D0" w14:textId="38C39B66"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w:t>
            </w:r>
            <w:r>
              <w:rPr>
                <w:rFonts w:ascii="Times New Roman" w:hAnsi="Times New Roman" w:cs="Times New Roman"/>
                <w:color w:val="2F2F2F" w:themeColor="accent5" w:themeShade="80"/>
              </w:rPr>
              <w:t>3</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132A4000" w14:textId="3DAAC6A6" w:rsidR="00EB153E" w:rsidRPr="00EF599F" w:rsidRDefault="00EB153E" w:rsidP="00EB153E">
            <w:pPr>
              <w:jc w:val="center"/>
              <w:rPr>
                <w:rFonts w:ascii="Times New Roman" w:hAnsi="Times New Roman" w:cs="Times New Roman"/>
                <w:color w:val="2F2F2F" w:themeColor="accent5" w:themeShade="80"/>
              </w:rPr>
            </w:pPr>
            <w:commentRangeStart w:id="75"/>
            <w:commentRangeStart w:id="76"/>
            <w:commentRangeStart w:id="77"/>
            <w:commentRangeStart w:id="78"/>
            <w:r w:rsidRPr="00EF599F">
              <w:rPr>
                <w:rFonts w:ascii="Times New Roman" w:hAnsi="Times New Roman" w:cs="Times New Roman"/>
                <w:color w:val="2F2F2F" w:themeColor="accent5" w:themeShade="80"/>
              </w:rPr>
              <w:t>0.</w:t>
            </w:r>
            <w:commentRangeEnd w:id="75"/>
            <w:r>
              <w:rPr>
                <w:rFonts w:ascii="Times New Roman" w:hAnsi="Times New Roman" w:cs="Times New Roman"/>
                <w:color w:val="2F2F2F" w:themeColor="accent5" w:themeShade="80"/>
              </w:rPr>
              <w:t>66</w:t>
            </w:r>
            <w:r w:rsidRPr="00EF599F">
              <w:rPr>
                <w:rStyle w:val="CommentReference"/>
                <w:rFonts w:ascii="Times New Roman" w:hAnsi="Times New Roman" w:cs="Times New Roman"/>
              </w:rPr>
              <w:commentReference w:id="75"/>
            </w:r>
            <w:commentRangeEnd w:id="76"/>
            <w:r w:rsidRPr="00EF599F">
              <w:rPr>
                <w:rStyle w:val="CommentReference"/>
                <w:rFonts w:ascii="Times New Roman" w:hAnsi="Times New Roman" w:cs="Times New Roman"/>
              </w:rPr>
              <w:commentReference w:id="76"/>
            </w:r>
            <w:commentRangeEnd w:id="77"/>
            <w:r>
              <w:rPr>
                <w:rStyle w:val="CommentReference"/>
              </w:rPr>
              <w:commentReference w:id="77"/>
            </w:r>
            <w:commentRangeEnd w:id="78"/>
            <w:r w:rsidR="006B4E19">
              <w:rPr>
                <w:rStyle w:val="CommentReference"/>
              </w:rPr>
              <w:commentReference w:id="78"/>
            </w:r>
          </w:p>
        </w:tc>
      </w:tr>
      <w:tr w:rsidR="00EB153E" w:rsidRPr="00EF599F" w14:paraId="72217BB7" w14:textId="77777777" w:rsidTr="00EB153E">
        <w:trPr>
          <w:trHeight w:val="432"/>
        </w:trPr>
        <w:tc>
          <w:tcPr>
            <w:tcW w:w="607" w:type="dxa"/>
            <w:tcBorders>
              <w:left w:val="single" w:sz="18" w:space="0" w:color="000000"/>
              <w:bottom w:val="single" w:sz="18" w:space="0" w:color="auto"/>
            </w:tcBorders>
            <w:shd w:val="clear" w:color="auto" w:fill="EAEAEA" w:themeFill="accent1" w:themeFillTint="99"/>
            <w:vAlign w:val="center"/>
          </w:tcPr>
          <w:p w14:paraId="514CA360"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auto"/>
              <w:right w:val="single" w:sz="18" w:space="0" w:color="000000"/>
            </w:tcBorders>
            <w:shd w:val="clear" w:color="auto" w:fill="FFFFFF" w:themeFill="background1"/>
          </w:tcPr>
          <w:p w14:paraId="042482A1"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auto"/>
            </w:tcBorders>
            <w:shd w:val="clear" w:color="auto" w:fill="EAEAEA" w:themeFill="accent1" w:themeFillTint="99"/>
            <w:vAlign w:val="center"/>
          </w:tcPr>
          <w:p w14:paraId="07B40B6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1151</w:t>
            </w:r>
          </w:p>
        </w:tc>
        <w:tc>
          <w:tcPr>
            <w:tcW w:w="883" w:type="dxa"/>
            <w:tcBorders>
              <w:bottom w:val="single" w:sz="18" w:space="0" w:color="auto"/>
              <w:right w:val="single" w:sz="18" w:space="0" w:color="000000"/>
            </w:tcBorders>
            <w:shd w:val="clear" w:color="auto" w:fill="EAEAEA" w:themeFill="accent1" w:themeFillTint="99"/>
            <w:vAlign w:val="center"/>
          </w:tcPr>
          <w:p w14:paraId="2126D2C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590</w:t>
            </w:r>
          </w:p>
        </w:tc>
        <w:tc>
          <w:tcPr>
            <w:tcW w:w="883" w:type="dxa"/>
            <w:tcBorders>
              <w:left w:val="single" w:sz="18" w:space="0" w:color="000000"/>
              <w:bottom w:val="single" w:sz="18" w:space="0" w:color="auto"/>
            </w:tcBorders>
            <w:shd w:val="clear" w:color="auto" w:fill="EAEAEA" w:themeFill="accent1" w:themeFillTint="99"/>
            <w:vAlign w:val="center"/>
          </w:tcPr>
          <w:p w14:paraId="6971CE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940</w:t>
            </w:r>
          </w:p>
        </w:tc>
        <w:tc>
          <w:tcPr>
            <w:tcW w:w="883" w:type="dxa"/>
            <w:tcBorders>
              <w:bottom w:val="single" w:sz="18" w:space="0" w:color="auto"/>
              <w:right w:val="single" w:sz="18" w:space="0" w:color="000000"/>
            </w:tcBorders>
            <w:shd w:val="clear" w:color="auto" w:fill="EAEAEA" w:themeFill="accent1" w:themeFillTint="99"/>
            <w:vAlign w:val="center"/>
          </w:tcPr>
          <w:p w14:paraId="4E0CD288"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378</w:t>
            </w:r>
          </w:p>
        </w:tc>
        <w:tc>
          <w:tcPr>
            <w:tcW w:w="883" w:type="dxa"/>
            <w:tcBorders>
              <w:left w:val="single" w:sz="18" w:space="0" w:color="000000"/>
              <w:bottom w:val="single" w:sz="18" w:space="0" w:color="auto"/>
            </w:tcBorders>
            <w:shd w:val="clear" w:color="auto" w:fill="EAEAEA" w:themeFill="accent1" w:themeFillTint="99"/>
            <w:vAlign w:val="center"/>
          </w:tcPr>
          <w:p w14:paraId="5CF57BC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10</w:t>
            </w:r>
          </w:p>
        </w:tc>
        <w:tc>
          <w:tcPr>
            <w:tcW w:w="883" w:type="dxa"/>
            <w:tcBorders>
              <w:bottom w:val="single" w:sz="18" w:space="0" w:color="auto"/>
              <w:right w:val="single" w:sz="18" w:space="0" w:color="000000"/>
            </w:tcBorders>
            <w:shd w:val="clear" w:color="auto" w:fill="EAEAEA" w:themeFill="accent1" w:themeFillTint="99"/>
            <w:vAlign w:val="center"/>
          </w:tcPr>
          <w:p w14:paraId="509B63D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left w:val="single" w:sz="18" w:space="0" w:color="000000"/>
              <w:bottom w:val="single" w:sz="18" w:space="0" w:color="auto"/>
            </w:tcBorders>
            <w:shd w:val="clear" w:color="auto" w:fill="EAEAEA" w:themeFill="accent1" w:themeFillTint="99"/>
            <w:vAlign w:val="center"/>
          </w:tcPr>
          <w:p w14:paraId="7452901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86*</w:t>
            </w:r>
          </w:p>
        </w:tc>
        <w:tc>
          <w:tcPr>
            <w:tcW w:w="883" w:type="dxa"/>
            <w:tcBorders>
              <w:bottom w:val="single" w:sz="18" w:space="0" w:color="auto"/>
              <w:right w:val="single" w:sz="18" w:space="0" w:color="000000"/>
            </w:tcBorders>
            <w:shd w:val="clear" w:color="auto" w:fill="EAEAEA" w:themeFill="accent1" w:themeFillTint="99"/>
            <w:vAlign w:val="center"/>
          </w:tcPr>
          <w:p w14:paraId="1E6F944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auto"/>
              <w:right w:val="single" w:sz="4" w:space="0" w:color="000000"/>
            </w:tcBorders>
            <w:shd w:val="clear" w:color="auto" w:fill="EAEAEA" w:themeFill="accent1" w:themeFillTint="99"/>
          </w:tcPr>
          <w:p w14:paraId="39986FCA"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0.87</w:t>
            </w:r>
          </w:p>
        </w:tc>
        <w:tc>
          <w:tcPr>
            <w:tcW w:w="883" w:type="dxa"/>
            <w:tcBorders>
              <w:left w:val="single" w:sz="4" w:space="0" w:color="000000"/>
              <w:bottom w:val="single" w:sz="18" w:space="0" w:color="auto"/>
              <w:right w:val="single" w:sz="18" w:space="0" w:color="000000"/>
            </w:tcBorders>
            <w:shd w:val="clear" w:color="auto" w:fill="EAEAEA" w:themeFill="accent1" w:themeFillTint="99"/>
          </w:tcPr>
          <w:p w14:paraId="280565DC" w14:textId="57E7876B"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CA5EF5">
              <w:rPr>
                <w:rFonts w:ascii="Times New Roman" w:hAnsi="Times New Roman" w:cs="Times New Roman"/>
                <w:color w:val="2F2F2F" w:themeColor="accent5" w:themeShade="80"/>
              </w:rPr>
              <w:t>4</w:t>
            </w:r>
          </w:p>
        </w:tc>
      </w:tr>
      <w:tr w:rsidR="00EB153E" w:rsidRPr="00EF599F" w14:paraId="4B7145AA" w14:textId="77777777" w:rsidTr="00EB153E">
        <w:trPr>
          <w:trHeight w:val="432"/>
        </w:trPr>
        <w:tc>
          <w:tcPr>
            <w:tcW w:w="607" w:type="dxa"/>
            <w:tcBorders>
              <w:top w:val="single" w:sz="18" w:space="0" w:color="auto"/>
              <w:left w:val="single" w:sz="18" w:space="0" w:color="000000"/>
            </w:tcBorders>
            <w:shd w:val="clear" w:color="auto" w:fill="CCCCCC" w:themeFill="text2" w:themeFillTint="33"/>
            <w:vAlign w:val="center"/>
          </w:tcPr>
          <w:p w14:paraId="099410AC"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SCB</w:t>
            </w:r>
          </w:p>
        </w:tc>
        <w:tc>
          <w:tcPr>
            <w:tcW w:w="1080" w:type="dxa"/>
            <w:vMerge w:val="restart"/>
            <w:tcBorders>
              <w:top w:val="single" w:sz="18" w:space="0" w:color="auto"/>
              <w:right w:val="single" w:sz="18" w:space="0" w:color="000000"/>
            </w:tcBorders>
            <w:shd w:val="clear" w:color="auto" w:fill="FFFFFF" w:themeFill="background1"/>
            <w:vAlign w:val="center"/>
          </w:tcPr>
          <w:p w14:paraId="10504D43" w14:textId="77777777" w:rsidR="00EB153E" w:rsidRPr="00EF599F" w:rsidRDefault="00EB153E" w:rsidP="00EB153E">
            <w:pPr>
              <w:spacing w:line="480" w:lineRule="auto"/>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Forest</w:t>
            </w:r>
          </w:p>
        </w:tc>
        <w:tc>
          <w:tcPr>
            <w:tcW w:w="842" w:type="dxa"/>
            <w:tcBorders>
              <w:top w:val="single" w:sz="18" w:space="0" w:color="auto"/>
              <w:left w:val="single" w:sz="18" w:space="0" w:color="000000"/>
            </w:tcBorders>
            <w:shd w:val="clear" w:color="auto" w:fill="CCCCCC" w:themeFill="text2" w:themeFillTint="33"/>
            <w:vAlign w:val="center"/>
          </w:tcPr>
          <w:p w14:paraId="73B0AE59"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603</w:t>
            </w:r>
          </w:p>
        </w:tc>
        <w:tc>
          <w:tcPr>
            <w:tcW w:w="883" w:type="dxa"/>
            <w:tcBorders>
              <w:top w:val="single" w:sz="18" w:space="0" w:color="auto"/>
              <w:right w:val="single" w:sz="18" w:space="0" w:color="000000"/>
            </w:tcBorders>
            <w:shd w:val="clear" w:color="auto" w:fill="CCCCCC" w:themeFill="text2" w:themeFillTint="33"/>
            <w:vAlign w:val="center"/>
          </w:tcPr>
          <w:p w14:paraId="5C1D703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396</w:t>
            </w:r>
          </w:p>
        </w:tc>
        <w:tc>
          <w:tcPr>
            <w:tcW w:w="883" w:type="dxa"/>
            <w:tcBorders>
              <w:top w:val="single" w:sz="18" w:space="0" w:color="auto"/>
              <w:left w:val="single" w:sz="18" w:space="0" w:color="000000"/>
            </w:tcBorders>
            <w:shd w:val="clear" w:color="auto" w:fill="CCCCCC" w:themeFill="text2" w:themeFillTint="33"/>
            <w:vAlign w:val="center"/>
          </w:tcPr>
          <w:p w14:paraId="7066A66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834</w:t>
            </w:r>
          </w:p>
        </w:tc>
        <w:tc>
          <w:tcPr>
            <w:tcW w:w="883" w:type="dxa"/>
            <w:tcBorders>
              <w:top w:val="single" w:sz="18" w:space="0" w:color="auto"/>
              <w:right w:val="single" w:sz="18" w:space="0" w:color="000000"/>
            </w:tcBorders>
            <w:shd w:val="clear" w:color="auto" w:fill="CCCCCC" w:themeFill="text2" w:themeFillTint="33"/>
            <w:vAlign w:val="center"/>
          </w:tcPr>
          <w:p w14:paraId="2D0A8EA4"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184</w:t>
            </w:r>
          </w:p>
        </w:tc>
        <w:tc>
          <w:tcPr>
            <w:tcW w:w="883" w:type="dxa"/>
            <w:tcBorders>
              <w:top w:val="single" w:sz="18" w:space="0" w:color="auto"/>
              <w:left w:val="single" w:sz="18" w:space="0" w:color="000000"/>
            </w:tcBorders>
            <w:shd w:val="clear" w:color="auto" w:fill="CCCCCC" w:themeFill="text2" w:themeFillTint="33"/>
            <w:vAlign w:val="center"/>
          </w:tcPr>
          <w:p w14:paraId="090EFF8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4.7</w:t>
            </w:r>
          </w:p>
        </w:tc>
        <w:tc>
          <w:tcPr>
            <w:tcW w:w="883" w:type="dxa"/>
            <w:tcBorders>
              <w:top w:val="single" w:sz="18" w:space="0" w:color="auto"/>
              <w:right w:val="single" w:sz="18" w:space="0" w:color="000000"/>
            </w:tcBorders>
            <w:shd w:val="clear" w:color="auto" w:fill="CCCCCC" w:themeFill="text2" w:themeFillTint="33"/>
            <w:vAlign w:val="center"/>
          </w:tcPr>
          <w:p w14:paraId="1F6D784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top w:val="single" w:sz="18" w:space="0" w:color="auto"/>
              <w:left w:val="single" w:sz="18" w:space="0" w:color="000000"/>
            </w:tcBorders>
            <w:shd w:val="clear" w:color="auto" w:fill="CCCCCC" w:themeFill="text2" w:themeFillTint="33"/>
            <w:vAlign w:val="center"/>
          </w:tcPr>
          <w:p w14:paraId="45ABB892"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56</w:t>
            </w:r>
          </w:p>
        </w:tc>
        <w:tc>
          <w:tcPr>
            <w:tcW w:w="883" w:type="dxa"/>
            <w:tcBorders>
              <w:top w:val="single" w:sz="18" w:space="0" w:color="auto"/>
              <w:right w:val="single" w:sz="18" w:space="0" w:color="000000"/>
            </w:tcBorders>
            <w:shd w:val="clear" w:color="auto" w:fill="CCCCCC" w:themeFill="text2" w:themeFillTint="33"/>
            <w:vAlign w:val="center"/>
          </w:tcPr>
          <w:p w14:paraId="67D49A25"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top w:val="single" w:sz="18" w:space="0" w:color="auto"/>
              <w:right w:val="single" w:sz="4" w:space="0" w:color="000000"/>
            </w:tcBorders>
            <w:shd w:val="clear" w:color="auto" w:fill="CCCCCC" w:themeFill="text2" w:themeFillTint="33"/>
          </w:tcPr>
          <w:p w14:paraId="622A66DD" w14:textId="7B185342"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r w:rsidR="00000BF5">
              <w:rPr>
                <w:rFonts w:ascii="Times New Roman" w:hAnsi="Times New Roman" w:cs="Times New Roman"/>
                <w:color w:val="2F2F2F" w:themeColor="accent5" w:themeShade="80"/>
              </w:rPr>
              <w:t>99</w:t>
            </w:r>
          </w:p>
        </w:tc>
        <w:tc>
          <w:tcPr>
            <w:tcW w:w="883" w:type="dxa"/>
            <w:tcBorders>
              <w:top w:val="single" w:sz="18" w:space="0" w:color="auto"/>
              <w:left w:val="single" w:sz="4" w:space="0" w:color="000000"/>
              <w:right w:val="single" w:sz="18" w:space="0" w:color="000000"/>
            </w:tcBorders>
            <w:shd w:val="clear" w:color="auto" w:fill="CCCCCC" w:themeFill="text2" w:themeFillTint="33"/>
          </w:tcPr>
          <w:p w14:paraId="0FB91BEE"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0.97</w:t>
            </w:r>
          </w:p>
        </w:tc>
      </w:tr>
      <w:tr w:rsidR="00EB153E" w:rsidRPr="00EF599F" w14:paraId="56ACDF8D" w14:textId="77777777" w:rsidTr="00EB153E">
        <w:trPr>
          <w:trHeight w:val="432"/>
        </w:trPr>
        <w:tc>
          <w:tcPr>
            <w:tcW w:w="607" w:type="dxa"/>
            <w:tcBorders>
              <w:left w:val="single" w:sz="18" w:space="0" w:color="000000"/>
              <w:bottom w:val="single" w:sz="18" w:space="0" w:color="000000"/>
            </w:tcBorders>
            <w:shd w:val="clear" w:color="auto" w:fill="EAEAEA" w:themeFill="accent1" w:themeFillTint="99"/>
            <w:vAlign w:val="center"/>
          </w:tcPr>
          <w:p w14:paraId="538A5A2E" w14:textId="77777777" w:rsidR="00EB153E" w:rsidRPr="00B620AC" w:rsidRDefault="00EB153E" w:rsidP="00EB153E">
            <w:pPr>
              <w:jc w:val="center"/>
              <w:rPr>
                <w:rFonts w:ascii="Times New Roman" w:hAnsi="Times New Roman" w:cs="Times New Roman"/>
                <w:color w:val="2F2F2F" w:themeColor="accent5" w:themeShade="80"/>
                <w:sz w:val="20"/>
                <w:szCs w:val="20"/>
              </w:rPr>
            </w:pPr>
            <w:r w:rsidRPr="00B620AC">
              <w:rPr>
                <w:rFonts w:ascii="Times New Roman" w:hAnsi="Times New Roman" w:cs="Times New Roman"/>
                <w:color w:val="2F2F2F" w:themeColor="accent5" w:themeShade="80"/>
                <w:sz w:val="20"/>
                <w:szCs w:val="20"/>
              </w:rPr>
              <w:t>ICB</w:t>
            </w:r>
          </w:p>
        </w:tc>
        <w:tc>
          <w:tcPr>
            <w:tcW w:w="1080" w:type="dxa"/>
            <w:vMerge/>
            <w:tcBorders>
              <w:bottom w:val="single" w:sz="18" w:space="0" w:color="000000"/>
              <w:right w:val="single" w:sz="18" w:space="0" w:color="000000"/>
            </w:tcBorders>
            <w:shd w:val="clear" w:color="auto" w:fill="FFFFFF" w:themeFill="background1"/>
          </w:tcPr>
          <w:p w14:paraId="7DB2853A" w14:textId="77777777" w:rsidR="00EB153E" w:rsidRPr="00EF599F" w:rsidRDefault="00EB153E" w:rsidP="00EB153E">
            <w:pPr>
              <w:spacing w:line="480" w:lineRule="auto"/>
              <w:rPr>
                <w:rFonts w:ascii="Times New Roman" w:hAnsi="Times New Roman" w:cs="Times New Roman"/>
                <w:color w:val="2F2F2F" w:themeColor="accent5" w:themeShade="80"/>
              </w:rPr>
            </w:pPr>
          </w:p>
        </w:tc>
        <w:tc>
          <w:tcPr>
            <w:tcW w:w="842" w:type="dxa"/>
            <w:tcBorders>
              <w:left w:val="single" w:sz="18" w:space="0" w:color="000000"/>
              <w:bottom w:val="single" w:sz="18" w:space="0" w:color="000000"/>
            </w:tcBorders>
            <w:shd w:val="clear" w:color="auto" w:fill="EAEAEA" w:themeFill="accent1" w:themeFillTint="99"/>
            <w:vAlign w:val="center"/>
          </w:tcPr>
          <w:p w14:paraId="44ADFF3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768</w:t>
            </w:r>
          </w:p>
        </w:tc>
        <w:tc>
          <w:tcPr>
            <w:tcW w:w="883" w:type="dxa"/>
            <w:tcBorders>
              <w:bottom w:val="single" w:sz="18" w:space="0" w:color="000000"/>
              <w:right w:val="single" w:sz="18" w:space="0" w:color="000000"/>
            </w:tcBorders>
            <w:shd w:val="clear" w:color="auto" w:fill="EAEAEA" w:themeFill="accent1" w:themeFillTint="99"/>
            <w:vAlign w:val="center"/>
          </w:tcPr>
          <w:p w14:paraId="62242E8D"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456</w:t>
            </w:r>
          </w:p>
        </w:tc>
        <w:tc>
          <w:tcPr>
            <w:tcW w:w="883" w:type="dxa"/>
            <w:tcBorders>
              <w:left w:val="single" w:sz="18" w:space="0" w:color="000000"/>
              <w:bottom w:val="single" w:sz="18" w:space="0" w:color="000000"/>
            </w:tcBorders>
            <w:shd w:val="clear" w:color="auto" w:fill="EAEAEA" w:themeFill="accent1" w:themeFillTint="99"/>
            <w:vAlign w:val="center"/>
          </w:tcPr>
          <w:p w14:paraId="211ACE1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776</w:t>
            </w:r>
          </w:p>
        </w:tc>
        <w:tc>
          <w:tcPr>
            <w:tcW w:w="883" w:type="dxa"/>
            <w:tcBorders>
              <w:bottom w:val="single" w:sz="18" w:space="0" w:color="000000"/>
              <w:right w:val="single" w:sz="18" w:space="0" w:color="000000"/>
            </w:tcBorders>
            <w:shd w:val="clear" w:color="auto" w:fill="EAEAEA" w:themeFill="accent1" w:themeFillTint="99"/>
            <w:vAlign w:val="center"/>
          </w:tcPr>
          <w:p w14:paraId="1C5FF27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334</w:t>
            </w:r>
          </w:p>
        </w:tc>
        <w:tc>
          <w:tcPr>
            <w:tcW w:w="883" w:type="dxa"/>
            <w:tcBorders>
              <w:left w:val="single" w:sz="18" w:space="0" w:color="000000"/>
              <w:bottom w:val="single" w:sz="18" w:space="0" w:color="000000"/>
            </w:tcBorders>
            <w:shd w:val="clear" w:color="auto" w:fill="EAEAEA" w:themeFill="accent1" w:themeFillTint="99"/>
            <w:vAlign w:val="center"/>
          </w:tcPr>
          <w:p w14:paraId="27E47620"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3.5</w:t>
            </w:r>
          </w:p>
        </w:tc>
        <w:tc>
          <w:tcPr>
            <w:tcW w:w="883" w:type="dxa"/>
            <w:tcBorders>
              <w:bottom w:val="single" w:sz="18" w:space="0" w:color="000000"/>
              <w:right w:val="single" w:sz="18" w:space="0" w:color="000000"/>
            </w:tcBorders>
            <w:shd w:val="clear" w:color="auto" w:fill="EAEAEA" w:themeFill="accent1" w:themeFillTint="99"/>
            <w:vAlign w:val="center"/>
          </w:tcPr>
          <w:p w14:paraId="02946F63"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3.4</w:t>
            </w:r>
          </w:p>
        </w:tc>
        <w:tc>
          <w:tcPr>
            <w:tcW w:w="883" w:type="dxa"/>
            <w:tcBorders>
              <w:left w:val="single" w:sz="18" w:space="0" w:color="000000"/>
              <w:bottom w:val="single" w:sz="18" w:space="0" w:color="000000"/>
            </w:tcBorders>
            <w:shd w:val="clear" w:color="auto" w:fill="EAEAEA" w:themeFill="accent1" w:themeFillTint="99"/>
            <w:vAlign w:val="center"/>
          </w:tcPr>
          <w:p w14:paraId="1381E091"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31*</w:t>
            </w:r>
          </w:p>
        </w:tc>
        <w:tc>
          <w:tcPr>
            <w:tcW w:w="883" w:type="dxa"/>
            <w:tcBorders>
              <w:bottom w:val="single" w:sz="18" w:space="0" w:color="000000"/>
              <w:right w:val="single" w:sz="18" w:space="0" w:color="000000"/>
            </w:tcBorders>
            <w:shd w:val="clear" w:color="auto" w:fill="EAEAEA" w:themeFill="accent1" w:themeFillTint="99"/>
            <w:vAlign w:val="center"/>
          </w:tcPr>
          <w:p w14:paraId="7890C59C"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w:t>
            </w:r>
          </w:p>
        </w:tc>
        <w:tc>
          <w:tcPr>
            <w:tcW w:w="883" w:type="dxa"/>
            <w:tcBorders>
              <w:bottom w:val="single" w:sz="18" w:space="0" w:color="000000"/>
              <w:right w:val="single" w:sz="4" w:space="0" w:color="000000"/>
            </w:tcBorders>
            <w:shd w:val="clear" w:color="auto" w:fill="EAEAEA" w:themeFill="accent1" w:themeFillTint="99"/>
          </w:tcPr>
          <w:p w14:paraId="64F9E596" w14:textId="77777777"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0.90</w:t>
            </w:r>
          </w:p>
        </w:tc>
        <w:tc>
          <w:tcPr>
            <w:tcW w:w="883" w:type="dxa"/>
            <w:tcBorders>
              <w:left w:val="single" w:sz="4" w:space="0" w:color="000000"/>
              <w:bottom w:val="single" w:sz="18" w:space="0" w:color="000000"/>
              <w:right w:val="single" w:sz="18" w:space="0" w:color="000000"/>
            </w:tcBorders>
            <w:shd w:val="clear" w:color="auto" w:fill="EAEAEA" w:themeFill="accent1" w:themeFillTint="99"/>
          </w:tcPr>
          <w:p w14:paraId="61E98554" w14:textId="5C8D12E4" w:rsidR="00EB153E" w:rsidRPr="00EF599F" w:rsidRDefault="00EB153E" w:rsidP="00EB153E">
            <w:pPr>
              <w:jc w:val="center"/>
              <w:rPr>
                <w:rFonts w:ascii="Times New Roman" w:hAnsi="Times New Roman" w:cs="Times New Roman"/>
                <w:color w:val="2F2F2F" w:themeColor="accent5" w:themeShade="80"/>
              </w:rPr>
            </w:pPr>
            <w:r w:rsidRPr="00EF599F">
              <w:rPr>
                <w:rFonts w:ascii="Times New Roman" w:hAnsi="Times New Roman" w:cs="Times New Roman"/>
                <w:color w:val="2F2F2F" w:themeColor="accent5" w:themeShade="80"/>
              </w:rPr>
              <w:t>0.8</w:t>
            </w:r>
            <w:r w:rsidR="006B4E19">
              <w:rPr>
                <w:rFonts w:ascii="Times New Roman" w:hAnsi="Times New Roman" w:cs="Times New Roman"/>
                <w:color w:val="2F2F2F" w:themeColor="accent5" w:themeShade="80"/>
              </w:rPr>
              <w:t>7</w:t>
            </w:r>
          </w:p>
        </w:tc>
      </w:tr>
    </w:tbl>
    <w:p w14:paraId="3599A8EF" w14:textId="77777777" w:rsidR="006B4E19" w:rsidRPr="000E206E" w:rsidRDefault="006B4E19" w:rsidP="006B4E19">
      <w:pPr>
        <w:rPr>
          <w:rFonts w:ascii="Times New Roman" w:hAnsi="Times New Roman" w:cs="Times New Roman"/>
          <w:i/>
          <w:color w:val="2F2F2F" w:themeColor="accent5" w:themeShade="80"/>
          <w:sz w:val="20"/>
          <w:szCs w:val="20"/>
        </w:rPr>
      </w:pPr>
      <w:proofErr w:type="gramStart"/>
      <w:r w:rsidRPr="000E206E">
        <w:rPr>
          <w:rFonts w:ascii="Times New Roman" w:hAnsi="Times New Roman" w:cs="Times New Roman"/>
          <w:i/>
          <w:color w:val="2F2F2F" w:themeColor="accent5" w:themeShade="80"/>
          <w:sz w:val="20"/>
          <w:szCs w:val="20"/>
        </w:rPr>
        <w:t>* :Approximated</w:t>
      </w:r>
      <w:proofErr w:type="gramEnd"/>
      <w:r w:rsidRPr="000E206E">
        <w:rPr>
          <w:rFonts w:ascii="Times New Roman" w:hAnsi="Times New Roman" w:cs="Times New Roman"/>
          <w:i/>
          <w:color w:val="2F2F2F" w:themeColor="accent5" w:themeShade="80"/>
          <w:sz w:val="20"/>
          <w:szCs w:val="20"/>
        </w:rPr>
        <w:t xml:space="preserve"> due to missing data as a result of the Empire Fire</w:t>
      </w:r>
    </w:p>
    <w:p w14:paraId="4270F02A" w14:textId="77777777" w:rsidR="00000BF5" w:rsidRDefault="00000BF5" w:rsidP="000E206E">
      <w:pPr>
        <w:spacing w:line="480" w:lineRule="auto"/>
        <w:rPr>
          <w:rFonts w:ascii="Times New Roman" w:hAnsi="Times New Roman" w:cs="Times New Roman"/>
        </w:rPr>
      </w:pPr>
    </w:p>
    <w:p w14:paraId="1635DC0A" w14:textId="213F94C4" w:rsidR="000E206E" w:rsidRDefault="00E64E6F" w:rsidP="000E206E">
      <w:pPr>
        <w:spacing w:line="480" w:lineRule="auto"/>
        <w:ind w:firstLine="720"/>
        <w:rPr>
          <w:rFonts w:ascii="Times New Roman" w:hAnsi="Times New Roman" w:cs="Times New Roman"/>
        </w:rPr>
      </w:pPr>
      <w:commentRangeStart w:id="79"/>
      <w:ins w:id="80" w:author="Gabrielle Boisrame" w:date="2019-06-04T13:46:00Z">
        <w:r>
          <w:rPr>
            <w:rFonts w:ascii="Times New Roman" w:hAnsi="Times New Roman" w:cs="Times New Roman"/>
          </w:rPr>
          <w:t xml:space="preserve">A random forest model fit to the measured soil moisture was able to </w:t>
        </w:r>
      </w:ins>
      <w:ins w:id="81" w:author="Gabrielle Boisrame" w:date="2019-06-04T14:16:00Z">
        <w:r w:rsidR="00227E38">
          <w:rPr>
            <w:rFonts w:ascii="Times New Roman" w:hAnsi="Times New Roman" w:cs="Times New Roman"/>
          </w:rPr>
          <w:t>predict</w:t>
        </w:r>
      </w:ins>
      <w:ins w:id="82" w:author="Gabrielle Boisrame" w:date="2019-06-04T14:15:00Z">
        <w:r w:rsidR="00F9033D">
          <w:rPr>
            <w:rFonts w:ascii="Times New Roman" w:hAnsi="Times New Roman" w:cs="Times New Roman"/>
          </w:rPr>
          <w:t xml:space="preserve"> the data </w:t>
        </w:r>
      </w:ins>
      <w:ins w:id="83" w:author="Gabrielle Boisrame" w:date="2019-06-04T13:48:00Z">
        <w:r>
          <w:rPr>
            <w:rFonts w:ascii="Times New Roman" w:hAnsi="Times New Roman" w:cs="Times New Roman"/>
          </w:rPr>
          <w:t xml:space="preserve">with an RMSE of </w:t>
        </w:r>
      </w:ins>
      <w:ins w:id="84" w:author="Gabrielle Boisrame" w:date="2019-06-04T14:20:00Z">
        <w:r w:rsidR="00227E38">
          <w:rPr>
            <w:rFonts w:ascii="Times New Roman" w:hAnsi="Times New Roman" w:cs="Times New Roman"/>
          </w:rPr>
          <w:t>3.6</w:t>
        </w:r>
      </w:ins>
      <w:ins w:id="85" w:author="Gabrielle Boisrame" w:date="2019-06-04T14:15:00Z">
        <w:r w:rsidR="00F9033D">
          <w:rPr>
            <w:rFonts w:ascii="Times New Roman" w:hAnsi="Times New Roman" w:cs="Times New Roman"/>
          </w:rPr>
          <w:t xml:space="preserve"> and a </w:t>
        </w:r>
        <w:r w:rsidR="00D60CE0">
          <w:rPr>
            <w:rFonts w:ascii="Times New Roman" w:hAnsi="Times New Roman" w:cs="Times New Roman"/>
          </w:rPr>
          <w:t xml:space="preserve">Pearson correlation coefficient of </w:t>
        </w:r>
      </w:ins>
      <w:ins w:id="86" w:author="Gabrielle Boisrame" w:date="2019-06-04T14:19:00Z">
        <w:r w:rsidR="00227E38">
          <w:rPr>
            <w:rFonts w:ascii="Times New Roman" w:hAnsi="Times New Roman" w:cs="Times New Roman"/>
          </w:rPr>
          <w:t>0.98</w:t>
        </w:r>
      </w:ins>
      <w:ins w:id="87" w:author="Gabrielle Boisrame" w:date="2019-06-04T13:48:00Z">
        <w:r>
          <w:rPr>
            <w:rFonts w:ascii="Times New Roman" w:hAnsi="Times New Roman" w:cs="Times New Roman"/>
          </w:rPr>
          <w:t xml:space="preserve">. </w:t>
        </w:r>
      </w:ins>
      <w:ins w:id="88" w:author="Gabrielle Boisrame" w:date="2019-06-04T14:06:00Z">
        <w:r w:rsidR="00F9033D">
          <w:rPr>
            <w:rFonts w:ascii="Times New Roman" w:hAnsi="Times New Roman" w:cs="Times New Roman"/>
          </w:rPr>
          <w:t>We tested the model’s ability to extrapolate beyond training data</w:t>
        </w:r>
      </w:ins>
      <w:ins w:id="89" w:author="Gabrielle Boisrame" w:date="2019-06-07T11:52:00Z">
        <w:r w:rsidR="00262663">
          <w:rPr>
            <w:rFonts w:ascii="Times New Roman" w:hAnsi="Times New Roman" w:cs="Times New Roman"/>
          </w:rPr>
          <w:t xml:space="preserve">: on average, </w:t>
        </w:r>
      </w:ins>
      <w:ins w:id="90" w:author="Gabrielle Boisrame" w:date="2019-06-04T14:06:00Z">
        <w:r w:rsidR="00F9033D">
          <w:rPr>
            <w:rFonts w:ascii="Times New Roman" w:hAnsi="Times New Roman" w:cs="Times New Roman"/>
          </w:rPr>
          <w:t xml:space="preserve">when the model </w:t>
        </w:r>
        <w:proofErr w:type="gramStart"/>
        <w:r w:rsidR="00F9033D">
          <w:rPr>
            <w:rFonts w:ascii="Times New Roman" w:hAnsi="Times New Roman" w:cs="Times New Roman"/>
          </w:rPr>
          <w:t>was trained</w:t>
        </w:r>
        <w:proofErr w:type="gramEnd"/>
        <w:r w:rsidR="00F9033D">
          <w:rPr>
            <w:rFonts w:ascii="Times New Roman" w:hAnsi="Times New Roman" w:cs="Times New Roman"/>
          </w:rPr>
          <w:t xml:space="preserve"> on </w:t>
        </w:r>
      </w:ins>
      <w:ins w:id="91" w:author="Gabrielle Boisrame" w:date="2019-06-04T14:23:00Z">
        <w:r w:rsidR="00227E38">
          <w:rPr>
            <w:rFonts w:ascii="Times New Roman" w:hAnsi="Times New Roman" w:cs="Times New Roman"/>
          </w:rPr>
          <w:t xml:space="preserve">only </w:t>
        </w:r>
      </w:ins>
      <w:ins w:id="92" w:author="Gabrielle Boisrame" w:date="2019-06-04T14:06:00Z">
        <w:r w:rsidR="00F9033D">
          <w:rPr>
            <w:rFonts w:ascii="Times New Roman" w:hAnsi="Times New Roman" w:cs="Times New Roman"/>
          </w:rPr>
          <w:t xml:space="preserve">70% of the </w:t>
        </w:r>
      </w:ins>
      <w:ins w:id="93" w:author="Gabrielle Boisrame" w:date="2019-06-04T14:08:00Z">
        <w:r w:rsidR="00F9033D">
          <w:rPr>
            <w:rFonts w:ascii="Times New Roman" w:hAnsi="Times New Roman" w:cs="Times New Roman"/>
          </w:rPr>
          <w:t>measured locations</w:t>
        </w:r>
      </w:ins>
      <w:ins w:id="94" w:author="Gabrielle Boisrame" w:date="2019-06-07T11:53:00Z">
        <w:r w:rsidR="00262663">
          <w:rPr>
            <w:rFonts w:ascii="Times New Roman" w:hAnsi="Times New Roman" w:cs="Times New Roman"/>
          </w:rPr>
          <w:t>,</w:t>
        </w:r>
      </w:ins>
      <w:ins w:id="95" w:author="Gabrielle Boisrame" w:date="2019-06-04T14:06:00Z">
        <w:r w:rsidR="00F9033D">
          <w:rPr>
            <w:rFonts w:ascii="Times New Roman" w:hAnsi="Times New Roman" w:cs="Times New Roman"/>
          </w:rPr>
          <w:t xml:space="preserve"> it was </w:t>
        </w:r>
      </w:ins>
      <w:ins w:id="96" w:author="Gabrielle Boisrame" w:date="2019-06-04T14:07:00Z">
        <w:r w:rsidR="00F9033D">
          <w:rPr>
            <w:rFonts w:ascii="Times New Roman" w:hAnsi="Times New Roman" w:cs="Times New Roman"/>
          </w:rPr>
          <w:t xml:space="preserve">able to predict </w:t>
        </w:r>
      </w:ins>
      <w:ins w:id="97" w:author="Gabrielle Boisrame" w:date="2019-06-04T14:24:00Z">
        <w:r w:rsidR="00227E38">
          <w:rPr>
            <w:rFonts w:ascii="Times New Roman" w:hAnsi="Times New Roman" w:cs="Times New Roman"/>
          </w:rPr>
          <w:t xml:space="preserve">soil moisture at </w:t>
        </w:r>
      </w:ins>
      <w:ins w:id="98" w:author="Gabrielle Boisrame" w:date="2019-06-04T14:07:00Z">
        <w:r w:rsidR="00F9033D">
          <w:rPr>
            <w:rFonts w:ascii="Times New Roman" w:hAnsi="Times New Roman" w:cs="Times New Roman"/>
          </w:rPr>
          <w:t xml:space="preserve">the remaining 30% </w:t>
        </w:r>
      </w:ins>
      <w:ins w:id="99" w:author="Gabrielle Boisrame" w:date="2019-06-04T14:08:00Z">
        <w:r w:rsidR="00F9033D">
          <w:rPr>
            <w:rFonts w:ascii="Times New Roman" w:hAnsi="Times New Roman" w:cs="Times New Roman"/>
          </w:rPr>
          <w:t xml:space="preserve">of locations </w:t>
        </w:r>
      </w:ins>
      <w:ins w:id="100" w:author="Gabrielle Boisrame" w:date="2019-06-04T14:07:00Z">
        <w:r w:rsidR="00F9033D">
          <w:rPr>
            <w:rFonts w:ascii="Times New Roman" w:hAnsi="Times New Roman" w:cs="Times New Roman"/>
          </w:rPr>
          <w:t xml:space="preserve">with an RMSE of 10 and a correlation of 0.82. </w:t>
        </w:r>
      </w:ins>
      <w:commentRangeEnd w:id="79"/>
      <w:ins w:id="101" w:author="Gabrielle Boisrame" w:date="2019-06-04T15:32:00Z">
        <w:r w:rsidR="0061553C">
          <w:rPr>
            <w:rStyle w:val="CommentReference"/>
          </w:rPr>
          <w:commentReference w:id="79"/>
        </w:r>
      </w:ins>
      <w:r w:rsidR="000E206E" w:rsidRPr="00EF599F">
        <w:rPr>
          <w:rFonts w:ascii="Times New Roman" w:hAnsi="Times New Roman" w:cs="Times New Roman"/>
        </w:rPr>
        <w:t xml:space="preserve">The relationship between soil moisture and </w:t>
      </w:r>
      <w:r w:rsidR="000E206E">
        <w:rPr>
          <w:rFonts w:ascii="Times New Roman" w:hAnsi="Times New Roman" w:cs="Times New Roman"/>
        </w:rPr>
        <w:t>site</w:t>
      </w:r>
      <w:r w:rsidR="000E206E" w:rsidRPr="00EF599F">
        <w:rPr>
          <w:rFonts w:ascii="Times New Roman" w:hAnsi="Times New Roman" w:cs="Times New Roman"/>
        </w:rPr>
        <w:t xml:space="preserve"> properties was similar for ICB and SCB, but not identical. </w:t>
      </w:r>
      <w:r w:rsidR="000E206E">
        <w:rPr>
          <w:rFonts w:ascii="Times New Roman" w:hAnsi="Times New Roman" w:cs="Times New Roman"/>
        </w:rPr>
        <w:t>In</w:t>
      </w:r>
      <w:r w:rsidR="000E206E" w:rsidRPr="00EF599F">
        <w:rPr>
          <w:rFonts w:ascii="Times New Roman" w:hAnsi="Times New Roman" w:cs="Times New Roman"/>
        </w:rPr>
        <w:t xml:space="preserve"> both</w:t>
      </w:r>
      <w:r w:rsidR="000E206E">
        <w:rPr>
          <w:rFonts w:ascii="Times New Roman" w:hAnsi="Times New Roman" w:cs="Times New Roman"/>
        </w:rPr>
        <w:t xml:space="preserve"> watersheds</w:t>
      </w:r>
      <w:r w:rsidR="000E206E" w:rsidRPr="00EF599F">
        <w:rPr>
          <w:rFonts w:ascii="Times New Roman" w:hAnsi="Times New Roman" w:cs="Times New Roman"/>
        </w:rPr>
        <w:t xml:space="preserve">, </w:t>
      </w:r>
      <w:r w:rsidR="00262663">
        <w:rPr>
          <w:rFonts w:ascii="Times New Roman" w:hAnsi="Times New Roman" w:cs="Times New Roman"/>
        </w:rPr>
        <w:t xml:space="preserve">current </w:t>
      </w:r>
      <w:r w:rsidR="000E206E" w:rsidRPr="00EF599F">
        <w:rPr>
          <w:rFonts w:ascii="Times New Roman" w:hAnsi="Times New Roman" w:cs="Times New Roman"/>
        </w:rPr>
        <w:t xml:space="preserve">vegetation </w:t>
      </w:r>
      <w:r w:rsidR="00262663">
        <w:rPr>
          <w:rFonts w:ascii="Times New Roman" w:hAnsi="Times New Roman" w:cs="Times New Roman"/>
        </w:rPr>
        <w:t xml:space="preserve">type </w:t>
      </w:r>
      <w:r w:rsidR="000E206E" w:rsidRPr="00EF599F">
        <w:rPr>
          <w:rFonts w:ascii="Times New Roman" w:hAnsi="Times New Roman" w:cs="Times New Roman"/>
        </w:rPr>
        <w:t>was the most important predictor</w:t>
      </w:r>
      <w:r w:rsidR="000E206E">
        <w:rPr>
          <w:rFonts w:ascii="Times New Roman" w:hAnsi="Times New Roman" w:cs="Times New Roman"/>
        </w:rPr>
        <w:t xml:space="preserve"> of soil moisture</w:t>
      </w:r>
      <w:r w:rsidR="00262663">
        <w:rPr>
          <w:rFonts w:ascii="Times New Roman" w:hAnsi="Times New Roman" w:cs="Times New Roman"/>
        </w:rPr>
        <w:t xml:space="preserve"> (Figure C1)</w:t>
      </w:r>
      <w:r w:rsidR="000E206E" w:rsidRPr="00EF599F">
        <w:rPr>
          <w:rFonts w:ascii="Times New Roman" w:hAnsi="Times New Roman" w:cs="Times New Roman"/>
        </w:rPr>
        <w:t xml:space="preserve">. The random forest model trained on ICB measurements fit the measured SCB soil moisture measurements with a correlation </w:t>
      </w:r>
      <w:r w:rsidR="000E206E" w:rsidRPr="00EF599F">
        <w:rPr>
          <w:rFonts w:ascii="Times New Roman" w:hAnsi="Times New Roman" w:cs="Times New Roman"/>
        </w:rPr>
        <w:lastRenderedPageBreak/>
        <w:t xml:space="preserve">coefficient of 0.73 (0.82 for site means), whereas the model fit to </w:t>
      </w:r>
      <w:proofErr w:type="gramStart"/>
      <w:r w:rsidR="000E206E" w:rsidRPr="00EF599F">
        <w:rPr>
          <w:rFonts w:ascii="Times New Roman" w:hAnsi="Times New Roman" w:cs="Times New Roman"/>
        </w:rPr>
        <w:t>SCB</w:t>
      </w:r>
      <w:proofErr w:type="gramEnd"/>
      <w:r w:rsidR="000E206E" w:rsidRPr="00EF599F">
        <w:rPr>
          <w:rFonts w:ascii="Times New Roman" w:hAnsi="Times New Roman" w:cs="Times New Roman"/>
        </w:rPr>
        <w:t xml:space="preserve"> data was able to predict them with a correlation of 0.98 (Figure</w:t>
      </w:r>
      <w:r w:rsidR="00262663">
        <w:rPr>
          <w:rFonts w:ascii="Times New Roman" w:hAnsi="Times New Roman" w:cs="Times New Roman"/>
        </w:rPr>
        <w:t>s</w:t>
      </w:r>
      <w:r w:rsidR="000E206E" w:rsidRPr="00EF599F">
        <w:rPr>
          <w:rFonts w:ascii="Times New Roman" w:hAnsi="Times New Roman" w:cs="Times New Roman"/>
        </w:rPr>
        <w:t xml:space="preserve"> </w:t>
      </w:r>
      <w:r w:rsidR="00262663">
        <w:rPr>
          <w:rFonts w:ascii="Times New Roman" w:hAnsi="Times New Roman" w:cs="Times New Roman"/>
          <w:noProof/>
        </w:rPr>
        <w:t>C</w:t>
      </w:r>
      <w:r w:rsidR="000E206E">
        <w:rPr>
          <w:rFonts w:ascii="Times New Roman" w:hAnsi="Times New Roman" w:cs="Times New Roman"/>
          <w:noProof/>
        </w:rPr>
        <w:t>4</w:t>
      </w:r>
      <w:r w:rsidR="000E206E" w:rsidRPr="00EF599F">
        <w:rPr>
          <w:rFonts w:ascii="Times New Roman" w:hAnsi="Times New Roman" w:cs="Times New Roman"/>
        </w:rPr>
        <w:t xml:space="preserve">, </w:t>
      </w:r>
      <w:r w:rsidR="00262663">
        <w:rPr>
          <w:rFonts w:ascii="Times New Roman" w:hAnsi="Times New Roman" w:cs="Times New Roman"/>
        </w:rPr>
        <w:t>C</w:t>
      </w:r>
      <w:r w:rsidR="000E206E">
        <w:rPr>
          <w:rFonts w:ascii="Times New Roman" w:hAnsi="Times New Roman" w:cs="Times New Roman"/>
          <w:noProof/>
        </w:rPr>
        <w:t>5</w:t>
      </w:r>
      <w:r w:rsidR="000E206E" w:rsidRPr="00EF599F">
        <w:rPr>
          <w:rFonts w:ascii="Times New Roman" w:hAnsi="Times New Roman" w:cs="Times New Roman"/>
        </w:rPr>
        <w:t xml:space="preserve">). </w:t>
      </w:r>
    </w:p>
    <w:p w14:paraId="6551A6A2" w14:textId="1CB93260" w:rsidR="004206A3" w:rsidRDefault="002A13A9" w:rsidP="002E197D">
      <w:pPr>
        <w:spacing w:line="480" w:lineRule="auto"/>
        <w:ind w:firstLine="720"/>
        <w:rPr>
          <w:rFonts w:ascii="Times New Roman" w:hAnsi="Times New Roman" w:cs="Times New Roman"/>
          <w:color w:val="2F2F2F" w:themeColor="accent5" w:themeShade="80"/>
        </w:rPr>
      </w:pPr>
      <w:commentRangeStart w:id="102"/>
      <w:r>
        <w:rPr>
          <w:rFonts w:ascii="Times New Roman" w:hAnsi="Times New Roman" w:cs="Times New Roman"/>
          <w:color w:val="2F2F2F" w:themeColor="accent5" w:themeShade="80"/>
        </w:rPr>
        <w:t>Consistent with the data from</w:t>
      </w:r>
      <w:r w:rsidR="005A6251" w:rsidRPr="00EF599F">
        <w:rPr>
          <w:rFonts w:ascii="Times New Roman" w:hAnsi="Times New Roman" w:cs="Times New Roman"/>
          <w:color w:val="2F2F2F" w:themeColor="accent5" w:themeShade="80"/>
        </w:rPr>
        <w:t xml:space="preserve"> </w:t>
      </w:r>
      <w:r w:rsidR="00CB5133">
        <w:rPr>
          <w:rFonts w:ascii="Times New Roman" w:hAnsi="Times New Roman" w:cs="Times New Roman"/>
          <w:color w:val="2F2F2F" w:themeColor="accent5" w:themeShade="80"/>
        </w:rPr>
        <w:t>spatially-distributed soil moisture measurements</w:t>
      </w:r>
      <w:r w:rsidR="002A3AF8">
        <w:rPr>
          <w:rFonts w:ascii="Times New Roman" w:hAnsi="Times New Roman" w:cs="Times New Roman"/>
          <w:color w:val="2F2F2F" w:themeColor="accent5" w:themeShade="80"/>
        </w:rPr>
        <w:t xml:space="preserve"> (Figure 6)</w:t>
      </w:r>
      <w:r w:rsidR="00AF6D4E" w:rsidRPr="00EF599F">
        <w:rPr>
          <w:rFonts w:ascii="Times New Roman" w:hAnsi="Times New Roman" w:cs="Times New Roman"/>
          <w:color w:val="2F2F2F" w:themeColor="accent5" w:themeShade="80"/>
        </w:rPr>
        <w:t xml:space="preserve">, continuous weather station records </w:t>
      </w:r>
      <w:r w:rsidR="00B73931">
        <w:rPr>
          <w:rFonts w:ascii="Times New Roman" w:hAnsi="Times New Roman" w:cs="Times New Roman"/>
          <w:color w:val="2F2F2F" w:themeColor="accent5" w:themeShade="80"/>
        </w:rPr>
        <w:t xml:space="preserve">(Figure </w:t>
      </w:r>
      <w:r w:rsidR="003C7A9E">
        <w:rPr>
          <w:rFonts w:ascii="Times New Roman" w:hAnsi="Times New Roman" w:cs="Times New Roman"/>
          <w:color w:val="2F2F2F" w:themeColor="accent5" w:themeShade="80"/>
        </w:rPr>
        <w:t>7</w:t>
      </w:r>
      <w:r w:rsidR="002A3AF8">
        <w:rPr>
          <w:rFonts w:ascii="Times New Roman" w:hAnsi="Times New Roman" w:cs="Times New Roman"/>
          <w:color w:val="2F2F2F" w:themeColor="accent5" w:themeShade="80"/>
        </w:rPr>
        <w:t xml:space="preserve">; </w:t>
      </w:r>
      <w:r w:rsidR="00704BF2">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04BF2">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indicate</w:t>
      </w:r>
      <w:r>
        <w:rPr>
          <w:rFonts w:ascii="Times New Roman" w:hAnsi="Times New Roman" w:cs="Times New Roman"/>
          <w:color w:val="2F2F2F" w:themeColor="accent5" w:themeShade="80"/>
        </w:rPr>
        <w:t>d</w:t>
      </w:r>
      <w:r w:rsidR="00AF6D4E" w:rsidRPr="00EF599F">
        <w:rPr>
          <w:rFonts w:ascii="Times New Roman" w:hAnsi="Times New Roman" w:cs="Times New Roman"/>
          <w:color w:val="2F2F2F" w:themeColor="accent5" w:themeShade="80"/>
        </w:rPr>
        <w:t xml:space="preserve"> that </w:t>
      </w:r>
      <w:r w:rsidR="00CC6A12" w:rsidRPr="00EF599F">
        <w:rPr>
          <w:rFonts w:ascii="Times New Roman" w:hAnsi="Times New Roman" w:cs="Times New Roman"/>
          <w:color w:val="2F2F2F" w:themeColor="accent5" w:themeShade="80"/>
        </w:rPr>
        <w:t xml:space="preserve">the </w:t>
      </w:r>
      <w:r w:rsidR="00AF6D4E" w:rsidRPr="00EF599F">
        <w:rPr>
          <w:rFonts w:ascii="Times New Roman" w:hAnsi="Times New Roman" w:cs="Times New Roman"/>
          <w:color w:val="2F2F2F" w:themeColor="accent5" w:themeShade="80"/>
        </w:rPr>
        <w:t>wetland</w:t>
      </w:r>
      <w:r>
        <w:rPr>
          <w:rFonts w:ascii="Times New Roman" w:hAnsi="Times New Roman" w:cs="Times New Roman"/>
          <w:color w:val="2F2F2F" w:themeColor="accent5" w:themeShade="80"/>
        </w:rPr>
        <w:t xml:space="preserve"> </w:t>
      </w:r>
      <w:r w:rsidR="00AF6D4E" w:rsidRPr="00EF599F">
        <w:rPr>
          <w:rFonts w:ascii="Times New Roman" w:hAnsi="Times New Roman" w:cs="Times New Roman"/>
          <w:color w:val="2F2F2F" w:themeColor="accent5" w:themeShade="80"/>
        </w:rPr>
        <w:t xml:space="preserve">site is associated with the highest soil moisture among </w:t>
      </w:r>
      <w:r>
        <w:rPr>
          <w:rFonts w:ascii="Times New Roman" w:hAnsi="Times New Roman" w:cs="Times New Roman"/>
          <w:color w:val="2F2F2F" w:themeColor="accent5" w:themeShade="80"/>
        </w:rPr>
        <w:t>the</w:t>
      </w:r>
      <w:r w:rsidR="00AF6D4E" w:rsidRPr="00EF599F">
        <w:rPr>
          <w:rFonts w:ascii="Times New Roman" w:hAnsi="Times New Roman" w:cs="Times New Roman"/>
          <w:color w:val="2F2F2F" w:themeColor="accent5" w:themeShade="80"/>
        </w:rPr>
        <w:t xml:space="preserve"> three</w:t>
      </w:r>
      <w:r>
        <w:rPr>
          <w:rFonts w:ascii="Times New Roman" w:hAnsi="Times New Roman" w:cs="Times New Roman"/>
          <w:color w:val="2F2F2F" w:themeColor="accent5" w:themeShade="80"/>
        </w:rPr>
        <w:t xml:space="preserve"> weather</w:t>
      </w:r>
      <w:r w:rsidR="00AF6D4E" w:rsidRPr="00EF599F">
        <w:rPr>
          <w:rFonts w:ascii="Times New Roman" w:hAnsi="Times New Roman" w:cs="Times New Roman"/>
          <w:color w:val="2F2F2F" w:themeColor="accent5" w:themeShade="80"/>
        </w:rPr>
        <w:t xml:space="preserve"> stations</w:t>
      </w:r>
      <w:r w:rsidR="00C949AD">
        <w:rPr>
          <w:rFonts w:ascii="Times New Roman" w:hAnsi="Times New Roman" w:cs="Times New Roman"/>
          <w:color w:val="2F2F2F" w:themeColor="accent5" w:themeShade="80"/>
        </w:rPr>
        <w:t>, followed by the shrub and forest sites</w:t>
      </w:r>
      <w:r>
        <w:rPr>
          <w:rFonts w:ascii="Times New Roman" w:hAnsi="Times New Roman" w:cs="Times New Roman"/>
          <w:color w:val="2F2F2F" w:themeColor="accent5" w:themeShade="80"/>
        </w:rPr>
        <w:t>, at all three soil depths measured</w:t>
      </w:r>
      <w:r w:rsidR="00AF6D4E" w:rsidRPr="00EF599F">
        <w:rPr>
          <w:rFonts w:ascii="Times New Roman" w:hAnsi="Times New Roman" w:cs="Times New Roman"/>
          <w:color w:val="2F2F2F" w:themeColor="accent5" w:themeShade="80"/>
        </w:rPr>
        <w:t xml:space="preserve"> (12, 60, and 100 cm)</w:t>
      </w:r>
      <w:r>
        <w:rPr>
          <w:rFonts w:ascii="Times New Roman" w:hAnsi="Times New Roman" w:cs="Times New Roman"/>
          <w:color w:val="2F2F2F" w:themeColor="accent5" w:themeShade="80"/>
        </w:rPr>
        <w:t>.</w:t>
      </w:r>
      <w:r w:rsidRPr="002A13A9">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 xml:space="preserve">All weather stations experienced greater and more persistent soil moisture during the 2017 WY than the 2018 WY, </w:t>
      </w:r>
      <w:proofErr w:type="gramStart"/>
      <w:r w:rsidRPr="00EF599F">
        <w:rPr>
          <w:rFonts w:ascii="Times New Roman" w:hAnsi="Times New Roman" w:cs="Times New Roman"/>
          <w:color w:val="2F2F2F" w:themeColor="accent5" w:themeShade="80"/>
        </w:rPr>
        <w:t>as a result</w:t>
      </w:r>
      <w:proofErr w:type="gramEnd"/>
      <w:r w:rsidRPr="00EF599F">
        <w:rPr>
          <w:rFonts w:ascii="Times New Roman" w:hAnsi="Times New Roman" w:cs="Times New Roman"/>
          <w:color w:val="2F2F2F" w:themeColor="accent5" w:themeShade="80"/>
        </w:rPr>
        <w:t xml:space="preserve"> of large precipitation differences</w:t>
      </w:r>
      <w:r w:rsidR="002A3AF8">
        <w:rPr>
          <w:rFonts w:ascii="Times New Roman" w:hAnsi="Times New Roman" w:cs="Times New Roman"/>
          <w:color w:val="2F2F2F" w:themeColor="accent5" w:themeShade="80"/>
        </w:rPr>
        <w:t xml:space="preserve"> (</w:t>
      </w:r>
      <w:r w:rsidR="00830754">
        <w:rPr>
          <w:rFonts w:ascii="Times New Roman" w:hAnsi="Times New Roman" w:cs="Times New Roman"/>
          <w:color w:val="2F2F2F" w:themeColor="accent5" w:themeShade="80"/>
        </w:rPr>
        <w:t xml:space="preserve">SCB </w:t>
      </w:r>
      <w:r w:rsidR="002A3AF8">
        <w:rPr>
          <w:rFonts w:ascii="Times New Roman" w:hAnsi="Times New Roman" w:cs="Times New Roman"/>
          <w:color w:val="2F2F2F" w:themeColor="accent5" w:themeShade="80"/>
        </w:rPr>
        <w:t xml:space="preserve">weather stations were installed </w:t>
      </w:r>
      <w:r w:rsidR="003C3178">
        <w:rPr>
          <w:rFonts w:ascii="Times New Roman" w:hAnsi="Times New Roman" w:cs="Times New Roman"/>
          <w:color w:val="2F2F2F" w:themeColor="accent5" w:themeShade="80"/>
        </w:rPr>
        <w:t xml:space="preserve">in September 2016 </w:t>
      </w:r>
      <w:r w:rsidR="002A3AF8">
        <w:rPr>
          <w:rFonts w:ascii="Times New Roman" w:hAnsi="Times New Roman" w:cs="Times New Roman"/>
          <w:color w:val="2F2F2F" w:themeColor="accent5" w:themeShade="80"/>
        </w:rPr>
        <w:t>at the end of the 2016 WY</w:t>
      </w:r>
      <w:r w:rsidR="003C3178">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so data were not available for that period)</w:t>
      </w:r>
      <w:r w:rsidRPr="00EF599F">
        <w:rPr>
          <w:rFonts w:ascii="Times New Roman" w:hAnsi="Times New Roman" w:cs="Times New Roman"/>
          <w:color w:val="2F2F2F" w:themeColor="accent5" w:themeShade="80"/>
        </w:rPr>
        <w:t xml:space="preserve">. </w:t>
      </w:r>
      <w:r w:rsidR="00C949AD">
        <w:rPr>
          <w:rFonts w:ascii="Times New Roman" w:hAnsi="Times New Roman" w:cs="Times New Roman"/>
          <w:color w:val="2F2F2F" w:themeColor="accent5" w:themeShade="80"/>
        </w:rPr>
        <w:t>The f</w:t>
      </w:r>
      <w:r w:rsidRPr="00EF599F">
        <w:rPr>
          <w:rFonts w:ascii="Times New Roman" w:hAnsi="Times New Roman" w:cs="Times New Roman"/>
          <w:color w:val="2F2F2F" w:themeColor="accent5" w:themeShade="80"/>
        </w:rPr>
        <w:t xml:space="preserve">orest station </w:t>
      </w:r>
      <w:r w:rsidR="00C949AD">
        <w:rPr>
          <w:rFonts w:ascii="Times New Roman" w:hAnsi="Times New Roman" w:cs="Times New Roman"/>
          <w:color w:val="000000" w:themeColor="text2"/>
        </w:rPr>
        <w:t>tended to measure</w:t>
      </w:r>
      <w:r w:rsidRPr="00EF599F">
        <w:rPr>
          <w:rFonts w:ascii="Times New Roman" w:hAnsi="Times New Roman" w:cs="Times New Roman"/>
          <w:color w:val="000000" w:themeColor="text2"/>
        </w:rPr>
        <w:t xml:space="preserve"> </w:t>
      </w:r>
      <w:r w:rsidRPr="00EF599F">
        <w:rPr>
          <w:rFonts w:ascii="Times New Roman" w:hAnsi="Times New Roman" w:cs="Times New Roman"/>
          <w:color w:val="2F2F2F" w:themeColor="accent5" w:themeShade="80"/>
        </w:rPr>
        <w:t>the least amount of precipitation</w:t>
      </w:r>
      <w:ins w:id="103" w:author="Gabrielle Boisrame" w:date="2019-06-07T16:02:00Z">
        <w:r w:rsidR="0026128C">
          <w:rPr>
            <w:rFonts w:ascii="Times New Roman" w:hAnsi="Times New Roman" w:cs="Times New Roman"/>
            <w:color w:val="2F2F2F" w:themeColor="accent5" w:themeShade="80"/>
          </w:rPr>
          <w:t xml:space="preserve"> (Table 1)</w:t>
        </w:r>
      </w:ins>
      <w:ins w:id="104" w:author="Gabrielle Boisrame" w:date="2019-06-07T16:01:00Z">
        <w:r w:rsidR="0026128C">
          <w:rPr>
            <w:rFonts w:ascii="Times New Roman" w:hAnsi="Times New Roman" w:cs="Times New Roman"/>
            <w:color w:val="2F2F2F" w:themeColor="accent5" w:themeShade="80"/>
          </w:rPr>
          <w:t xml:space="preserve"> </w:t>
        </w:r>
      </w:ins>
      <w:ins w:id="105" w:author="Gabrielle Boisrame" w:date="2019-06-07T16:02:00Z">
        <w:r w:rsidR="0026128C">
          <w:rPr>
            <w:rFonts w:ascii="Times New Roman" w:hAnsi="Times New Roman" w:cs="Times New Roman"/>
            <w:color w:val="2F2F2F" w:themeColor="accent5" w:themeShade="80"/>
          </w:rPr>
          <w:t>and experience the earliest snowmelt (Figure B2)</w:t>
        </w:r>
      </w:ins>
      <w:r w:rsidRPr="00EF599F">
        <w:rPr>
          <w:rFonts w:ascii="Times New Roman" w:hAnsi="Times New Roman" w:cs="Times New Roman"/>
          <w:color w:val="2F2F2F" w:themeColor="accent5" w:themeShade="80"/>
        </w:rPr>
        <w:t xml:space="preserve">, </w:t>
      </w:r>
      <w:r w:rsidR="00B73931">
        <w:rPr>
          <w:rFonts w:ascii="Times New Roman" w:hAnsi="Times New Roman" w:cs="Times New Roman"/>
          <w:color w:val="2F2F2F" w:themeColor="accent5" w:themeShade="80"/>
        </w:rPr>
        <w:t>and had</w:t>
      </w:r>
      <w:r w:rsidRPr="00EF599F">
        <w:rPr>
          <w:rFonts w:ascii="Times New Roman" w:hAnsi="Times New Roman" w:cs="Times New Roman"/>
          <w:color w:val="2F2F2F" w:themeColor="accent5" w:themeShade="80"/>
        </w:rPr>
        <w:t xml:space="preserve"> the greatest </w:t>
      </w:r>
      <w:proofErr w:type="spellStart"/>
      <w:r w:rsidR="00C949AD">
        <w:rPr>
          <w:rFonts w:ascii="Times New Roman" w:hAnsi="Times New Roman" w:cs="Times New Roman"/>
          <w:color w:val="2F2F2F" w:themeColor="accent5" w:themeShade="80"/>
        </w:rPr>
        <w:t>interannual</w:t>
      </w:r>
      <w:proofErr w:type="spellEnd"/>
      <w:r w:rsidR="00C949AD">
        <w:rPr>
          <w:rFonts w:ascii="Times New Roman" w:hAnsi="Times New Roman" w:cs="Times New Roman"/>
          <w:color w:val="2F2F2F" w:themeColor="accent5" w:themeShade="80"/>
        </w:rPr>
        <w:t xml:space="preserve"> </w:t>
      </w:r>
      <w:r w:rsidRPr="00EF599F">
        <w:rPr>
          <w:rFonts w:ascii="Times New Roman" w:hAnsi="Times New Roman" w:cs="Times New Roman"/>
          <w:color w:val="2F2F2F" w:themeColor="accent5" w:themeShade="80"/>
        </w:rPr>
        <w:t>soil moisture difference</w:t>
      </w:r>
      <w:r w:rsidR="00C949AD">
        <w:rPr>
          <w:rFonts w:ascii="Times New Roman" w:hAnsi="Times New Roman" w:cs="Times New Roman"/>
          <w:color w:val="2F2F2F" w:themeColor="accent5" w:themeShade="80"/>
        </w:rPr>
        <w:t>s</w:t>
      </w:r>
      <w:r w:rsidR="00B73931">
        <w:rPr>
          <w:rFonts w:ascii="Times New Roman" w:hAnsi="Times New Roman" w:cs="Times New Roman"/>
          <w:color w:val="2F2F2F" w:themeColor="accent5" w:themeShade="80"/>
        </w:rPr>
        <w:t>, though t</w:t>
      </w:r>
      <w:r w:rsidR="00C949AD">
        <w:rPr>
          <w:rFonts w:ascii="Times New Roman" w:hAnsi="Times New Roman" w:cs="Times New Roman"/>
          <w:color w:val="2F2F2F" w:themeColor="accent5" w:themeShade="80"/>
        </w:rPr>
        <w:t xml:space="preserve">he </w:t>
      </w:r>
      <w:r w:rsidRPr="00EF599F">
        <w:rPr>
          <w:rFonts w:ascii="Times New Roman" w:hAnsi="Times New Roman" w:cs="Times New Roman"/>
          <w:color w:val="2F2F2F" w:themeColor="accent5" w:themeShade="80"/>
        </w:rPr>
        <w:t>wetland and shrub sites</w:t>
      </w:r>
      <w:r w:rsidR="00C949AD">
        <w:rPr>
          <w:rFonts w:ascii="Times New Roman" w:hAnsi="Times New Roman" w:cs="Times New Roman"/>
          <w:color w:val="2F2F2F" w:themeColor="accent5" w:themeShade="80"/>
        </w:rPr>
        <w:t xml:space="preserve"> also</w:t>
      </w:r>
      <w:r w:rsidRPr="00EF599F">
        <w:rPr>
          <w:rFonts w:ascii="Times New Roman" w:hAnsi="Times New Roman" w:cs="Times New Roman"/>
          <w:color w:val="2F2F2F" w:themeColor="accent5" w:themeShade="80"/>
        </w:rPr>
        <w:t xml:space="preserve"> show differences in soil moisture between different years</w:t>
      </w:r>
      <w:r w:rsidR="00B73931">
        <w:rPr>
          <w:rFonts w:ascii="Times New Roman" w:hAnsi="Times New Roman" w:cs="Times New Roman"/>
          <w:color w:val="2F2F2F" w:themeColor="accent5" w:themeShade="80"/>
        </w:rPr>
        <w:t xml:space="preserve"> (Figure </w:t>
      </w:r>
      <w:r w:rsidR="003C7A9E">
        <w:rPr>
          <w:rFonts w:ascii="Times New Roman" w:hAnsi="Times New Roman" w:cs="Times New Roman"/>
          <w:color w:val="2F2F2F" w:themeColor="accent5" w:themeShade="80"/>
        </w:rPr>
        <w:t>7</w:t>
      </w:r>
      <w:r w:rsidR="00B73931">
        <w:rPr>
          <w:rFonts w:ascii="Times New Roman" w:hAnsi="Times New Roman" w:cs="Times New Roman"/>
          <w:color w:val="2F2F2F" w:themeColor="accent5" w:themeShade="80"/>
        </w:rPr>
        <w:t>)</w:t>
      </w:r>
      <w:r w:rsidRPr="00EF599F">
        <w:rPr>
          <w:rFonts w:ascii="Times New Roman" w:hAnsi="Times New Roman" w:cs="Times New Roman"/>
          <w:color w:val="2F2F2F" w:themeColor="accent5" w:themeShade="80"/>
        </w:rPr>
        <w:t xml:space="preserve">. </w:t>
      </w:r>
      <w:r w:rsidR="002E197D">
        <w:rPr>
          <w:rFonts w:ascii="Times New Roman" w:hAnsi="Times New Roman" w:cs="Times New Roman"/>
          <w:color w:val="2F2F2F" w:themeColor="accent5" w:themeShade="80"/>
        </w:rPr>
        <w:t xml:space="preserve">These soil moisture relationships among vegetation types are consistent with our findings from ICB (Table 1, Appendix A). </w:t>
      </w:r>
      <w:r w:rsidR="00704BF2">
        <w:rPr>
          <w:rFonts w:ascii="Times New Roman" w:hAnsi="Times New Roman" w:cs="Times New Roman"/>
          <w:color w:val="2F2F2F" w:themeColor="accent5" w:themeShade="80"/>
        </w:rPr>
        <w:t>D</w:t>
      </w:r>
      <w:r w:rsidR="00B73931" w:rsidRPr="00EF599F">
        <w:rPr>
          <w:rFonts w:ascii="Times New Roman" w:hAnsi="Times New Roman" w:cs="Times New Roman"/>
          <w:color w:val="2F2F2F" w:themeColor="accent5" w:themeShade="80"/>
        </w:rPr>
        <w:t>eeper soils contain</w:t>
      </w:r>
      <w:r w:rsidR="00704BF2">
        <w:rPr>
          <w:rFonts w:ascii="Times New Roman" w:hAnsi="Times New Roman" w:cs="Times New Roman"/>
          <w:color w:val="2F2F2F" w:themeColor="accent5" w:themeShade="80"/>
        </w:rPr>
        <w:t>ed</w:t>
      </w:r>
      <w:r w:rsidR="00B73931" w:rsidRPr="00EF599F">
        <w:rPr>
          <w:rFonts w:ascii="Times New Roman" w:hAnsi="Times New Roman" w:cs="Times New Roman"/>
          <w:color w:val="2F2F2F" w:themeColor="accent5" w:themeShade="80"/>
        </w:rPr>
        <w:t xml:space="preserve"> more water and </w:t>
      </w:r>
      <w:proofErr w:type="gramStart"/>
      <w:r w:rsidR="00704BF2">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saturated</w:t>
      </w:r>
      <w:proofErr w:type="gramEnd"/>
      <w:r w:rsidR="00B73931" w:rsidRPr="00EF599F">
        <w:rPr>
          <w:rFonts w:ascii="Times New Roman" w:hAnsi="Times New Roman" w:cs="Times New Roman"/>
          <w:color w:val="2F2F2F" w:themeColor="accent5" w:themeShade="80"/>
        </w:rPr>
        <w:t xml:space="preserve"> longer than shallow soils</w:t>
      </w:r>
      <w:r w:rsidR="002A3AF8">
        <w:rPr>
          <w:rFonts w:ascii="Times New Roman" w:hAnsi="Times New Roman" w:cs="Times New Roman"/>
          <w:color w:val="2F2F2F" w:themeColor="accent5" w:themeShade="80"/>
        </w:rPr>
        <w:t>,</w:t>
      </w:r>
      <w:r w:rsidR="00B73931">
        <w:rPr>
          <w:rFonts w:ascii="Times New Roman" w:hAnsi="Times New Roman" w:cs="Times New Roman"/>
          <w:color w:val="2F2F2F" w:themeColor="accent5" w:themeShade="80"/>
        </w:rPr>
        <w:t xml:space="preserve"> while </w:t>
      </w:r>
      <w:r w:rsidR="00B73931" w:rsidRPr="00EF599F">
        <w:rPr>
          <w:rFonts w:ascii="Times New Roman" w:hAnsi="Times New Roman" w:cs="Times New Roman"/>
          <w:color w:val="2F2F2F" w:themeColor="accent5" w:themeShade="80"/>
        </w:rPr>
        <w:t xml:space="preserve">shallow soil moisture </w:t>
      </w:r>
      <w:r w:rsidR="003C3178">
        <w:rPr>
          <w:rFonts w:ascii="Times New Roman" w:hAnsi="Times New Roman" w:cs="Times New Roman"/>
          <w:color w:val="2F2F2F" w:themeColor="accent5" w:themeShade="80"/>
        </w:rPr>
        <w:t>was</w:t>
      </w:r>
      <w:r w:rsidR="003C3178" w:rsidRPr="00EF599F">
        <w:rPr>
          <w:rFonts w:ascii="Times New Roman" w:hAnsi="Times New Roman" w:cs="Times New Roman"/>
          <w:color w:val="2F2F2F" w:themeColor="accent5" w:themeShade="80"/>
        </w:rPr>
        <w:t xml:space="preserve"> </w:t>
      </w:r>
      <w:r w:rsidR="002A3AF8">
        <w:rPr>
          <w:rFonts w:ascii="Times New Roman" w:hAnsi="Times New Roman" w:cs="Times New Roman"/>
          <w:color w:val="2F2F2F" w:themeColor="accent5" w:themeShade="80"/>
        </w:rPr>
        <w:t xml:space="preserve">more </w:t>
      </w:r>
      <w:r w:rsidR="00D43776">
        <w:rPr>
          <w:rFonts w:ascii="Times New Roman" w:hAnsi="Times New Roman" w:cs="Times New Roman"/>
          <w:color w:val="2F2F2F" w:themeColor="accent5" w:themeShade="80"/>
        </w:rPr>
        <w:t>responsiv</w:t>
      </w:r>
      <w:r w:rsidR="00B73931" w:rsidRPr="00EF599F">
        <w:rPr>
          <w:rFonts w:ascii="Times New Roman" w:hAnsi="Times New Roman" w:cs="Times New Roman"/>
          <w:color w:val="2F2F2F" w:themeColor="accent5" w:themeShade="80"/>
        </w:rPr>
        <w:t>e to precipitation</w:t>
      </w:r>
      <w:r w:rsidR="002A3AF8">
        <w:rPr>
          <w:rFonts w:ascii="Times New Roman" w:hAnsi="Times New Roman" w:cs="Times New Roman"/>
          <w:color w:val="2F2F2F" w:themeColor="accent5" w:themeShade="80"/>
        </w:rPr>
        <w:t xml:space="preserve">, though </w:t>
      </w:r>
      <w:r w:rsidR="00704BF2">
        <w:rPr>
          <w:rFonts w:ascii="Times New Roman" w:hAnsi="Times New Roman" w:cs="Times New Roman"/>
          <w:color w:val="2F2F2F" w:themeColor="accent5" w:themeShade="80"/>
        </w:rPr>
        <w:t>water input</w:t>
      </w:r>
      <w:r w:rsidR="00704BF2"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 xml:space="preserve">pulses </w:t>
      </w:r>
      <w:r w:rsidR="00B73931">
        <w:rPr>
          <w:rFonts w:ascii="Times New Roman" w:hAnsi="Times New Roman" w:cs="Times New Roman"/>
          <w:color w:val="2F2F2F" w:themeColor="accent5" w:themeShade="80"/>
        </w:rPr>
        <w:t>were</w:t>
      </w:r>
      <w:r w:rsidR="00B73931" w:rsidRPr="00EF599F">
        <w:rPr>
          <w:rFonts w:ascii="Times New Roman" w:hAnsi="Times New Roman" w:cs="Times New Roman"/>
          <w:color w:val="2F2F2F" w:themeColor="accent5" w:themeShade="80"/>
        </w:rPr>
        <w:t xml:space="preserve"> apparent at 60 and 100 cm depths as well. </w:t>
      </w:r>
      <w:r w:rsidR="004404EB">
        <w:rPr>
          <w:rFonts w:ascii="Times New Roman" w:hAnsi="Times New Roman" w:cs="Times New Roman"/>
          <w:color w:val="2F2F2F" w:themeColor="accent5" w:themeShade="80"/>
        </w:rPr>
        <w:t>S</w:t>
      </w:r>
      <w:r w:rsidR="00B73931" w:rsidRPr="00EF599F">
        <w:rPr>
          <w:rFonts w:ascii="Times New Roman" w:hAnsi="Times New Roman" w:cs="Times New Roman"/>
          <w:color w:val="2F2F2F" w:themeColor="accent5" w:themeShade="80"/>
        </w:rPr>
        <w:t>hallow (12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was</w:t>
      </w:r>
      <w:r w:rsidR="00B73931" w:rsidRPr="00EF599F">
        <w:rPr>
          <w:rFonts w:ascii="Times New Roman" w:hAnsi="Times New Roman" w:cs="Times New Roman"/>
          <w:color w:val="2F2F2F" w:themeColor="accent5" w:themeShade="80"/>
        </w:rPr>
        <w:t xml:space="preserve"> positive</w:t>
      </w:r>
      <w:r w:rsidR="004404EB">
        <w:rPr>
          <w:rFonts w:ascii="Times New Roman" w:hAnsi="Times New Roman" w:cs="Times New Roman"/>
          <w:color w:val="2F2F2F" w:themeColor="accent5" w:themeShade="80"/>
        </w:rPr>
        <w:t>ly</w:t>
      </w:r>
      <w:r w:rsidR="00B73931" w:rsidRPr="00EF599F">
        <w:rPr>
          <w:rFonts w:ascii="Times New Roman" w:hAnsi="Times New Roman" w:cs="Times New Roman"/>
          <w:color w:val="2F2F2F" w:themeColor="accent5" w:themeShade="80"/>
        </w:rPr>
        <w:t xml:space="preserve"> </w:t>
      </w:r>
      <w:r w:rsidR="004404EB" w:rsidRPr="00EF599F">
        <w:rPr>
          <w:rFonts w:ascii="Times New Roman" w:hAnsi="Times New Roman" w:cs="Times New Roman"/>
          <w:color w:val="2F2F2F" w:themeColor="accent5" w:themeShade="80"/>
        </w:rPr>
        <w:t>correlat</w:t>
      </w:r>
      <w:r w:rsidR="004404EB">
        <w:rPr>
          <w:rFonts w:ascii="Times New Roman" w:hAnsi="Times New Roman" w:cs="Times New Roman"/>
          <w:color w:val="2F2F2F" w:themeColor="accent5" w:themeShade="80"/>
        </w:rPr>
        <w:t>ed</w:t>
      </w:r>
      <w:r w:rsidR="004404EB" w:rsidRPr="00EF599F">
        <w:rPr>
          <w:rFonts w:ascii="Times New Roman" w:hAnsi="Times New Roman" w:cs="Times New Roman"/>
          <w:color w:val="2F2F2F" w:themeColor="accent5" w:themeShade="80"/>
        </w:rPr>
        <w:t xml:space="preserve"> </w:t>
      </w:r>
      <w:r w:rsidR="004404EB">
        <w:rPr>
          <w:rFonts w:ascii="Times New Roman" w:hAnsi="Times New Roman" w:cs="Times New Roman"/>
          <w:color w:val="2F2F2F" w:themeColor="accent5" w:themeShade="80"/>
        </w:rPr>
        <w:t>with</w:t>
      </w:r>
      <w:r w:rsidR="004404EB" w:rsidRPr="00EF599F">
        <w:rPr>
          <w:rFonts w:ascii="Times New Roman" w:hAnsi="Times New Roman" w:cs="Times New Roman"/>
          <w:color w:val="2F2F2F" w:themeColor="accent5" w:themeShade="80"/>
        </w:rPr>
        <w:t xml:space="preserve"> </w:t>
      </w:r>
      <w:r w:rsidR="00B73931" w:rsidRPr="00EF599F">
        <w:rPr>
          <w:rFonts w:ascii="Times New Roman" w:hAnsi="Times New Roman" w:cs="Times New Roman"/>
          <w:color w:val="2F2F2F" w:themeColor="accent5" w:themeShade="80"/>
        </w:rPr>
        <w:t>deep (100 cm) soil</w:t>
      </w:r>
      <w:r w:rsidR="00B73931">
        <w:rPr>
          <w:rFonts w:ascii="Times New Roman" w:hAnsi="Times New Roman" w:cs="Times New Roman"/>
          <w:color w:val="2F2F2F" w:themeColor="accent5" w:themeShade="80"/>
        </w:rPr>
        <w:t xml:space="preserve"> moisture</w:t>
      </w:r>
      <w:r w:rsidR="00B73931" w:rsidRPr="00EF599F">
        <w:rPr>
          <w:rFonts w:ascii="Times New Roman" w:hAnsi="Times New Roman" w:cs="Times New Roman"/>
          <w:color w:val="2F2F2F" w:themeColor="accent5" w:themeShade="80"/>
        </w:rPr>
        <w:t xml:space="preserve"> (Table </w:t>
      </w:r>
      <w:r w:rsidR="00B73931">
        <w:rPr>
          <w:rFonts w:ascii="Times New Roman" w:hAnsi="Times New Roman" w:cs="Times New Roman"/>
          <w:color w:val="2F2F2F" w:themeColor="accent5" w:themeShade="80"/>
        </w:rPr>
        <w:t>1</w:t>
      </w:r>
      <w:r w:rsidR="00B73931" w:rsidRPr="00EF599F">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S</w:t>
      </w:r>
      <w:r w:rsidR="00830754">
        <w:rPr>
          <w:rFonts w:ascii="Times New Roman" w:hAnsi="Times New Roman" w:cs="Times New Roman"/>
          <w:color w:val="2F2F2F" w:themeColor="accent5" w:themeShade="80"/>
        </w:rPr>
        <w:t>imilar to ICB, s</w:t>
      </w:r>
      <w:r w:rsidR="00741176">
        <w:rPr>
          <w:rFonts w:ascii="Times New Roman" w:hAnsi="Times New Roman" w:cs="Times New Roman"/>
          <w:color w:val="2F2F2F" w:themeColor="accent5" w:themeShade="80"/>
        </w:rPr>
        <w:t xml:space="preserve">oils at the </w:t>
      </w:r>
      <w:r w:rsidR="00830754">
        <w:rPr>
          <w:rFonts w:ascii="Times New Roman" w:hAnsi="Times New Roman" w:cs="Times New Roman"/>
          <w:color w:val="2F2F2F" w:themeColor="accent5" w:themeShade="80"/>
        </w:rPr>
        <w:t xml:space="preserve">SCB </w:t>
      </w:r>
      <w:r w:rsidR="00741176">
        <w:rPr>
          <w:rFonts w:ascii="Times New Roman" w:hAnsi="Times New Roman" w:cs="Times New Roman"/>
          <w:color w:val="2F2F2F" w:themeColor="accent5" w:themeShade="80"/>
        </w:rPr>
        <w:t>weather station sites were all loamy sand, with higher silt content in the meadow site than at the other two sites</w:t>
      </w:r>
      <w:r w:rsidR="002A3AF8">
        <w:rPr>
          <w:rFonts w:ascii="Times New Roman" w:hAnsi="Times New Roman" w:cs="Times New Roman"/>
          <w:color w:val="2F2F2F" w:themeColor="accent5" w:themeShade="80"/>
        </w:rPr>
        <w:t xml:space="preserve"> </w:t>
      </w:r>
      <w:r w:rsidR="00741176">
        <w:rPr>
          <w:rFonts w:ascii="Times New Roman" w:hAnsi="Times New Roman" w:cs="Times New Roman"/>
          <w:color w:val="2F2F2F" w:themeColor="accent5" w:themeShade="80"/>
        </w:rPr>
        <w:t xml:space="preserve">(Appendix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 xml:space="preserve">). Soil texture did not vary greatly with depth, although the meadow site had higher organic content at shallow depths than the other two sites (Appendix </w:t>
      </w:r>
      <w:r w:rsidR="00830754">
        <w:rPr>
          <w:rFonts w:ascii="Times New Roman" w:hAnsi="Times New Roman" w:cs="Times New Roman"/>
          <w:color w:val="2F2F2F" w:themeColor="accent5" w:themeShade="80"/>
        </w:rPr>
        <w:t>B</w:t>
      </w:r>
      <w:r w:rsidR="00741176">
        <w:rPr>
          <w:rFonts w:ascii="Times New Roman" w:hAnsi="Times New Roman" w:cs="Times New Roman"/>
          <w:color w:val="2F2F2F" w:themeColor="accent5" w:themeShade="80"/>
        </w:rPr>
        <w:t>).</w:t>
      </w:r>
    </w:p>
    <w:p w14:paraId="09F76DA3" w14:textId="77777777" w:rsidR="00572C84" w:rsidRPr="00EF599F" w:rsidRDefault="00572C84" w:rsidP="002E197D">
      <w:pPr>
        <w:spacing w:line="480" w:lineRule="auto"/>
        <w:ind w:firstLine="720"/>
        <w:rPr>
          <w:rFonts w:ascii="Times New Roman" w:hAnsi="Times New Roman" w:cs="Times New Roman"/>
          <w:color w:val="2F2F2F" w:themeColor="accent5" w:themeShade="80"/>
        </w:rPr>
      </w:pPr>
    </w:p>
    <w:p w14:paraId="2A7C0C1D" w14:textId="39EDE09D" w:rsidR="00792C7D" w:rsidRPr="00EF599F" w:rsidRDefault="00834FD8" w:rsidP="00546827">
      <w:pPr>
        <w:spacing w:line="480" w:lineRule="auto"/>
        <w:rPr>
          <w:rFonts w:ascii="Times New Roman" w:hAnsi="Times New Roman" w:cs="Times New Roman"/>
          <w:i/>
          <w:iCs/>
          <w:color w:val="000000" w:themeColor="text2"/>
          <w:sz w:val="18"/>
          <w:szCs w:val="18"/>
        </w:rPr>
      </w:pPr>
      <w:bookmarkStart w:id="106" w:name="_Ref534405304"/>
      <w:r w:rsidRPr="00834FD8">
        <w:rPr>
          <w:rFonts w:ascii="Times New Roman" w:hAnsi="Times New Roman" w:cs="Times New Roman"/>
          <w:i/>
          <w:iCs/>
          <w:noProof/>
          <w:color w:val="000000" w:themeColor="text2"/>
          <w:sz w:val="18"/>
          <w:szCs w:val="18"/>
          <w:lang w:eastAsia="en-US"/>
        </w:rPr>
        <w:lastRenderedPageBreak/>
        <w:drawing>
          <wp:inline distT="0" distB="0" distL="0" distR="0" wp14:anchorId="75CECA63" wp14:editId="41CB2753">
            <wp:extent cx="5943600" cy="7395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395845"/>
                    </a:xfrm>
                    <a:prstGeom prst="rect">
                      <a:avLst/>
                    </a:prstGeom>
                  </pic:spPr>
                </pic:pic>
              </a:graphicData>
            </a:graphic>
          </wp:inline>
        </w:drawing>
      </w:r>
    </w:p>
    <w:p w14:paraId="6931F91F" w14:textId="24B87B65" w:rsidR="00704BF2" w:rsidRPr="00EF599F" w:rsidRDefault="004C556E" w:rsidP="00704BF2">
      <w:pPr>
        <w:pStyle w:val="Caption"/>
        <w:rPr>
          <w:rFonts w:ascii="Times New Roman" w:hAnsi="Times New Roman" w:cs="Times New Roman"/>
          <w:color w:val="2F2F2F" w:themeColor="accent5" w:themeShade="80"/>
        </w:rPr>
      </w:pPr>
      <w:bookmarkStart w:id="107" w:name="_Ref540347"/>
      <w:bookmarkEnd w:id="106"/>
      <w:r w:rsidRPr="00830754">
        <w:rPr>
          <w:rFonts w:ascii="Times New Roman" w:hAnsi="Times New Roman" w:cs="Times New Roman"/>
          <w:b/>
        </w:rPr>
        <w:t xml:space="preserve">Figure </w:t>
      </w:r>
      <w:bookmarkEnd w:id="107"/>
      <w:r w:rsidR="003C7A9E" w:rsidRPr="00830754">
        <w:rPr>
          <w:rFonts w:ascii="Times New Roman" w:hAnsi="Times New Roman" w:cs="Times New Roman"/>
          <w:b/>
          <w:noProof/>
        </w:rPr>
        <w:t>7</w:t>
      </w:r>
      <w:r w:rsidRPr="00EF599F">
        <w:rPr>
          <w:rFonts w:ascii="Times New Roman" w:hAnsi="Times New Roman" w:cs="Times New Roman"/>
        </w:rPr>
        <w:t>:</w:t>
      </w:r>
      <w:r w:rsidR="00B620AC">
        <w:rPr>
          <w:rFonts w:ascii="Times New Roman" w:hAnsi="Times New Roman" w:cs="Times New Roman"/>
        </w:rPr>
        <w:t xml:space="preserve"> </w:t>
      </w:r>
      <w:r w:rsidR="00B620AC">
        <w:rPr>
          <w:rFonts w:ascii="Times New Roman" w:hAnsi="Times New Roman" w:cs="Times New Roman"/>
          <w:color w:val="2F2F2F" w:themeColor="accent5" w:themeShade="80"/>
        </w:rPr>
        <w:t>V</w:t>
      </w:r>
      <w:r w:rsidR="00CC6A12" w:rsidRPr="00EF599F">
        <w:rPr>
          <w:rFonts w:ascii="Times New Roman" w:hAnsi="Times New Roman" w:cs="Times New Roman"/>
          <w:color w:val="2F2F2F" w:themeColor="accent5" w:themeShade="80"/>
        </w:rPr>
        <w:t xml:space="preserve">olumetric </w:t>
      </w:r>
      <w:r w:rsidR="00937D60" w:rsidRPr="00EF599F">
        <w:rPr>
          <w:rFonts w:ascii="Times New Roman" w:hAnsi="Times New Roman" w:cs="Times New Roman"/>
        </w:rPr>
        <w:t>water content</w:t>
      </w:r>
      <w:r w:rsidR="00CC6A12" w:rsidRPr="00EF599F">
        <w:rPr>
          <w:rFonts w:ascii="Times New Roman" w:hAnsi="Times New Roman" w:cs="Times New Roman"/>
          <w:color w:val="2F2F2F" w:themeColor="accent5" w:themeShade="80"/>
        </w:rPr>
        <w:t xml:space="preserve"> [</w:t>
      </w:r>
      <w:proofErr w:type="gramStart"/>
      <w:r w:rsidR="00CC6A12" w:rsidRPr="00EF599F">
        <w:rPr>
          <w:rFonts w:ascii="Times New Roman" w:hAnsi="Times New Roman" w:cs="Times New Roman"/>
          <w:color w:val="2F2F2F" w:themeColor="accent5" w:themeShade="80"/>
        </w:rPr>
        <w:t>%</w:t>
      </w:r>
      <w:proofErr w:type="gramEnd"/>
      <w:r w:rsidR="00CC6A12" w:rsidRPr="00EF599F">
        <w:rPr>
          <w:rFonts w:ascii="Times New Roman" w:hAnsi="Times New Roman" w:cs="Times New Roman"/>
          <w:color w:val="2F2F2F" w:themeColor="accent5" w:themeShade="80"/>
        </w:rPr>
        <w:t>] in</w:t>
      </w:r>
      <w:r w:rsidR="00870407"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shallow (12 cm), mid (60 cm), and deep (100 cm) soils as measured by </w:t>
      </w:r>
      <w:r w:rsidR="00B620AC">
        <w:rPr>
          <w:rFonts w:ascii="Times New Roman" w:hAnsi="Times New Roman" w:cs="Times New Roman"/>
          <w:color w:val="2F2F2F" w:themeColor="accent5" w:themeShade="80"/>
        </w:rPr>
        <w:t xml:space="preserve">weather stations located in dense meadow </w:t>
      </w:r>
      <w:r w:rsidR="00CC6A12" w:rsidRPr="00EF599F">
        <w:rPr>
          <w:rFonts w:ascii="Times New Roman" w:hAnsi="Times New Roman" w:cs="Times New Roman"/>
          <w:color w:val="2F2F2F" w:themeColor="accent5" w:themeShade="80"/>
        </w:rPr>
        <w:t>(</w:t>
      </w:r>
      <w:r w:rsidR="00B620AC">
        <w:rPr>
          <w:rFonts w:ascii="Times New Roman" w:hAnsi="Times New Roman" w:cs="Times New Roman"/>
          <w:color w:val="2F2F2F" w:themeColor="accent5" w:themeShade="80"/>
        </w:rPr>
        <w:t>a</w:t>
      </w:r>
      <w:r w:rsidR="00CC6A12" w:rsidRPr="00EF599F">
        <w:rPr>
          <w:rFonts w:ascii="Times New Roman" w:hAnsi="Times New Roman" w:cs="Times New Roman"/>
          <w:color w:val="2F2F2F" w:themeColor="accent5" w:themeShade="80"/>
        </w:rPr>
        <w:t>), shrub (</w:t>
      </w:r>
      <w:r w:rsidR="00B620AC">
        <w:rPr>
          <w:rFonts w:ascii="Times New Roman" w:hAnsi="Times New Roman" w:cs="Times New Roman"/>
          <w:color w:val="2F2F2F" w:themeColor="accent5" w:themeShade="80"/>
        </w:rPr>
        <w:t>b</w:t>
      </w:r>
      <w:r w:rsidR="00CC6A12" w:rsidRPr="00EF599F">
        <w:rPr>
          <w:rFonts w:ascii="Times New Roman" w:hAnsi="Times New Roman" w:cs="Times New Roman"/>
          <w:color w:val="2F2F2F" w:themeColor="accent5" w:themeShade="80"/>
        </w:rPr>
        <w:t xml:space="preserve">), and forest </w:t>
      </w:r>
      <w:r w:rsidR="00B620AC">
        <w:rPr>
          <w:rFonts w:ascii="Times New Roman" w:hAnsi="Times New Roman" w:cs="Times New Roman"/>
          <w:color w:val="2F2F2F" w:themeColor="accent5" w:themeShade="80"/>
        </w:rPr>
        <w:t>(c</w:t>
      </w:r>
      <w:r w:rsidR="00CC6A12" w:rsidRPr="00EF599F">
        <w:rPr>
          <w:rFonts w:ascii="Times New Roman" w:hAnsi="Times New Roman" w:cs="Times New Roman"/>
          <w:color w:val="2F2F2F" w:themeColor="accent5" w:themeShade="80"/>
        </w:rPr>
        <w:t xml:space="preserve">) </w:t>
      </w:r>
      <w:r w:rsidR="00B620AC">
        <w:rPr>
          <w:rFonts w:ascii="Times New Roman" w:hAnsi="Times New Roman" w:cs="Times New Roman"/>
          <w:color w:val="2F2F2F" w:themeColor="accent5" w:themeShade="80"/>
        </w:rPr>
        <w:t>sites</w:t>
      </w:r>
      <w:r w:rsidR="00CC6A12" w:rsidRPr="00EF599F">
        <w:rPr>
          <w:rFonts w:ascii="Times New Roman" w:hAnsi="Times New Roman" w:cs="Times New Roman"/>
          <w:color w:val="2F2F2F" w:themeColor="accent5" w:themeShade="80"/>
        </w:rPr>
        <w:t xml:space="preserve">. Data </w:t>
      </w:r>
      <w:r w:rsidR="00B620AC">
        <w:rPr>
          <w:rFonts w:ascii="Times New Roman" w:hAnsi="Times New Roman" w:cs="Times New Roman"/>
          <w:color w:val="2F2F2F" w:themeColor="accent5" w:themeShade="80"/>
        </w:rPr>
        <w:t>were</w:t>
      </w:r>
      <w:r w:rsidR="00CC6A12" w:rsidRPr="00EF599F">
        <w:rPr>
          <w:rFonts w:ascii="Times New Roman" w:hAnsi="Times New Roman" w:cs="Times New Roman"/>
          <w:color w:val="2F2F2F" w:themeColor="accent5" w:themeShade="80"/>
        </w:rPr>
        <w:t xml:space="preserve"> measured at </w:t>
      </w:r>
      <w:proofErr w:type="gramStart"/>
      <w:r w:rsidR="00CC6A12" w:rsidRPr="00EF599F">
        <w:rPr>
          <w:rFonts w:ascii="Times New Roman" w:hAnsi="Times New Roman" w:cs="Times New Roman"/>
          <w:color w:val="2F2F2F" w:themeColor="accent5" w:themeShade="80"/>
        </w:rPr>
        <w:t>10 minute</w:t>
      </w:r>
      <w:proofErr w:type="gramEnd"/>
      <w:r w:rsidR="00CC6A12" w:rsidRPr="00EF599F">
        <w:rPr>
          <w:rFonts w:ascii="Times New Roman" w:hAnsi="Times New Roman" w:cs="Times New Roman"/>
          <w:color w:val="2F2F2F" w:themeColor="accent5" w:themeShade="80"/>
        </w:rPr>
        <w:t xml:space="preserve"> intervals for 2017 and 2018 water years. </w:t>
      </w:r>
      <w:r w:rsidR="00B620AC">
        <w:rPr>
          <w:rFonts w:ascii="Times New Roman" w:hAnsi="Times New Roman" w:cs="Times New Roman"/>
          <w:color w:val="2F2F2F" w:themeColor="accent5" w:themeShade="80"/>
        </w:rPr>
        <w:t>Vertical bars at top of panels indicate d</w:t>
      </w:r>
      <w:r w:rsidR="00CC6A12" w:rsidRPr="00EF599F">
        <w:rPr>
          <w:rFonts w:ascii="Times New Roman" w:hAnsi="Times New Roman" w:cs="Times New Roman"/>
          <w:color w:val="2F2F2F" w:themeColor="accent5" w:themeShade="80"/>
        </w:rPr>
        <w:t xml:space="preserve">aily </w:t>
      </w:r>
      <w:r w:rsidR="00A5774E" w:rsidRPr="00EF599F">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in the form of rain and snow melt.</w:t>
      </w:r>
      <w:r w:rsidR="00444319" w:rsidRPr="00EF599F">
        <w:rPr>
          <w:rFonts w:ascii="Times New Roman" w:hAnsi="Times New Roman" w:cs="Times New Roman"/>
          <w:color w:val="2F2F2F" w:themeColor="accent5" w:themeShade="80"/>
        </w:rPr>
        <w:t xml:space="preserve"> </w:t>
      </w:r>
      <w:r w:rsidR="00A5774E" w:rsidRPr="00EF599F">
        <w:rPr>
          <w:rFonts w:ascii="Times New Roman" w:hAnsi="Times New Roman" w:cs="Times New Roman"/>
          <w:color w:val="2F2F2F" w:themeColor="accent5" w:themeShade="80"/>
        </w:rPr>
        <w:t>Grey regions</w:t>
      </w:r>
      <w:r w:rsidR="00444319" w:rsidRPr="00EF599F">
        <w:rPr>
          <w:rFonts w:ascii="Times New Roman" w:hAnsi="Times New Roman" w:cs="Times New Roman"/>
          <w:color w:val="2F2F2F" w:themeColor="accent5" w:themeShade="80"/>
        </w:rPr>
        <w:t xml:space="preserve"> represent period</w:t>
      </w:r>
      <w:r w:rsidR="00A5774E" w:rsidRPr="00EF599F">
        <w:rPr>
          <w:rFonts w:ascii="Times New Roman" w:hAnsi="Times New Roman" w:cs="Times New Roman"/>
          <w:color w:val="2F2F2F" w:themeColor="accent5" w:themeShade="80"/>
        </w:rPr>
        <w:t>s</w:t>
      </w:r>
      <w:r w:rsidR="00444319" w:rsidRPr="00EF599F">
        <w:rPr>
          <w:rFonts w:ascii="Times New Roman" w:hAnsi="Times New Roman" w:cs="Times New Roman"/>
          <w:color w:val="2F2F2F" w:themeColor="accent5" w:themeShade="80"/>
        </w:rPr>
        <w:t xml:space="preserve"> of time when snow is present around the base of the weather station</w:t>
      </w:r>
      <w:r w:rsidR="00B620AC">
        <w:rPr>
          <w:rFonts w:ascii="Times New Roman" w:hAnsi="Times New Roman" w:cs="Times New Roman"/>
          <w:color w:val="2F2F2F" w:themeColor="accent5" w:themeShade="80"/>
        </w:rPr>
        <w:t xml:space="preserve"> (at the shrub station camera data were not </w:t>
      </w:r>
      <w:r w:rsidR="00B620AC">
        <w:rPr>
          <w:rFonts w:ascii="Times New Roman" w:hAnsi="Times New Roman" w:cs="Times New Roman"/>
          <w:color w:val="2F2F2F" w:themeColor="accent5" w:themeShade="80"/>
        </w:rPr>
        <w:lastRenderedPageBreak/>
        <w:t xml:space="preserve">available in spring 2017, </w:t>
      </w:r>
      <w:commentRangeStart w:id="108"/>
      <w:r w:rsidR="00B620AC">
        <w:rPr>
          <w:rFonts w:ascii="Times New Roman" w:hAnsi="Times New Roman" w:cs="Times New Roman"/>
          <w:color w:val="2F2F2F" w:themeColor="accent5" w:themeShade="80"/>
        </w:rPr>
        <w:t>shown by grey hatching</w:t>
      </w:r>
      <w:commentRangeEnd w:id="108"/>
      <w:r w:rsidR="00192E55">
        <w:rPr>
          <w:rStyle w:val="CommentReference"/>
          <w:i w:val="0"/>
          <w:iCs w:val="0"/>
          <w:color w:val="auto"/>
        </w:rPr>
        <w:commentReference w:id="108"/>
      </w:r>
      <w:r w:rsidR="00B620AC">
        <w:rPr>
          <w:rFonts w:ascii="Times New Roman" w:hAnsi="Times New Roman" w:cs="Times New Roman"/>
          <w:color w:val="2F2F2F" w:themeColor="accent5" w:themeShade="80"/>
        </w:rPr>
        <w:t>)</w:t>
      </w:r>
      <w:r w:rsidR="00444319" w:rsidRPr="00EF599F">
        <w:rPr>
          <w:rFonts w:ascii="Times New Roman" w:hAnsi="Times New Roman" w:cs="Times New Roman"/>
          <w:color w:val="2F2F2F" w:themeColor="accent5" w:themeShade="80"/>
        </w:rPr>
        <w:t xml:space="preserve">. </w:t>
      </w:r>
      <w:r w:rsidR="00CC6A12" w:rsidRPr="00EF599F">
        <w:rPr>
          <w:rFonts w:ascii="Times New Roman" w:hAnsi="Times New Roman" w:cs="Times New Roman"/>
          <w:color w:val="2F2F2F" w:themeColor="accent5" w:themeShade="80"/>
        </w:rPr>
        <w:t xml:space="preserve">Water year (WY) summaries </w:t>
      </w:r>
      <w:proofErr w:type="gramStart"/>
      <w:r w:rsidR="00CC6A12" w:rsidRPr="00EF599F">
        <w:rPr>
          <w:rFonts w:ascii="Times New Roman" w:hAnsi="Times New Roman" w:cs="Times New Roman"/>
          <w:color w:val="2F2F2F" w:themeColor="accent5" w:themeShade="80"/>
        </w:rPr>
        <w:t>are also provided</w:t>
      </w:r>
      <w:proofErr w:type="gramEnd"/>
      <w:r w:rsidR="00CC6A12" w:rsidRPr="00EF599F">
        <w:rPr>
          <w:rFonts w:ascii="Times New Roman" w:hAnsi="Times New Roman" w:cs="Times New Roman"/>
          <w:color w:val="2F2F2F" w:themeColor="accent5" w:themeShade="80"/>
        </w:rPr>
        <w:t xml:space="preserve"> for </w:t>
      </w:r>
      <w:commentRangeStart w:id="109"/>
      <w:commentRangeStart w:id="110"/>
      <w:r w:rsidR="00CC6A12" w:rsidRPr="00EF599F">
        <w:rPr>
          <w:rFonts w:ascii="Times New Roman" w:hAnsi="Times New Roman" w:cs="Times New Roman"/>
          <w:color w:val="2F2F2F" w:themeColor="accent5" w:themeShade="80"/>
        </w:rPr>
        <w:t xml:space="preserve">total </w:t>
      </w:r>
      <w:r w:rsidR="00B620AC">
        <w:rPr>
          <w:rFonts w:ascii="Times New Roman" w:hAnsi="Times New Roman" w:cs="Times New Roman"/>
          <w:color w:val="2F2F2F" w:themeColor="accent5" w:themeShade="80"/>
        </w:rPr>
        <w:t>water inputs</w:t>
      </w:r>
      <w:r w:rsidR="00CC6A12" w:rsidRPr="00EF599F">
        <w:rPr>
          <w:rFonts w:ascii="Times New Roman" w:hAnsi="Times New Roman" w:cs="Times New Roman"/>
          <w:color w:val="2F2F2F" w:themeColor="accent5" w:themeShade="80"/>
        </w:rPr>
        <w:t xml:space="preserve"> recorded </w:t>
      </w:r>
      <w:commentRangeEnd w:id="109"/>
      <w:r w:rsidR="00D73A63">
        <w:rPr>
          <w:rStyle w:val="CommentReference"/>
          <w:i w:val="0"/>
          <w:iCs w:val="0"/>
          <w:color w:val="auto"/>
        </w:rPr>
        <w:commentReference w:id="109"/>
      </w:r>
      <w:commentRangeEnd w:id="110"/>
      <w:r w:rsidR="008A6E6A">
        <w:rPr>
          <w:rStyle w:val="CommentReference"/>
          <w:i w:val="0"/>
          <w:iCs w:val="0"/>
          <w:color w:val="auto"/>
        </w:rPr>
        <w:commentReference w:id="110"/>
      </w:r>
      <w:r w:rsidR="00CC6A12" w:rsidRPr="00EF599F">
        <w:rPr>
          <w:rFonts w:ascii="Times New Roman" w:hAnsi="Times New Roman" w:cs="Times New Roman"/>
          <w:color w:val="2F2F2F" w:themeColor="accent5" w:themeShade="80"/>
        </w:rPr>
        <w:t xml:space="preserve">at each station. </w:t>
      </w:r>
      <w:r w:rsidR="00834FD8">
        <w:rPr>
          <w:rFonts w:ascii="Times New Roman" w:hAnsi="Times New Roman" w:cs="Times New Roman"/>
          <w:color w:val="2F2F2F" w:themeColor="accent5" w:themeShade="80"/>
        </w:rPr>
        <w:t xml:space="preserve">Refer to Appendix B for visuals of each site. </w:t>
      </w:r>
      <w:commentRangeEnd w:id="102"/>
      <w:r w:rsidR="00F31E2F">
        <w:rPr>
          <w:rStyle w:val="CommentReference"/>
          <w:i w:val="0"/>
          <w:iCs w:val="0"/>
          <w:color w:val="auto"/>
        </w:rPr>
        <w:commentReference w:id="102"/>
      </w:r>
    </w:p>
    <w:p w14:paraId="08EB14E6" w14:textId="16C76B7A" w:rsidR="00453AAC" w:rsidRDefault="009F7669"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random forest model showed small, but generally positive, changes in soil moisture </w:t>
      </w:r>
      <w:proofErr w:type="gramStart"/>
      <w:r>
        <w:rPr>
          <w:rFonts w:ascii="Times New Roman" w:hAnsi="Times New Roman" w:cs="Times New Roman"/>
          <w:color w:val="2F2F2F" w:themeColor="accent5" w:themeShade="80"/>
        </w:rPr>
        <w:t>as a result</w:t>
      </w:r>
      <w:proofErr w:type="gramEnd"/>
      <w:r>
        <w:rPr>
          <w:rFonts w:ascii="Times New Roman" w:hAnsi="Times New Roman" w:cs="Times New Roman"/>
          <w:color w:val="2F2F2F" w:themeColor="accent5" w:themeShade="80"/>
        </w:rPr>
        <w:t xml:space="preserve"> of fire (Figure 8). </w:t>
      </w:r>
      <w:r w:rsidR="00A42B72">
        <w:rPr>
          <w:rFonts w:ascii="Times New Roman" w:hAnsi="Times New Roman" w:cs="Times New Roman"/>
          <w:color w:val="2F2F2F" w:themeColor="accent5" w:themeShade="80"/>
        </w:rPr>
        <w:t xml:space="preserve">These results did not vary with year, but changes were greater earlier in the summer compared to the end of summer </w:t>
      </w:r>
      <w:commentRangeStart w:id="111"/>
      <w:commentRangeStart w:id="112"/>
      <w:r w:rsidR="00A42B72">
        <w:rPr>
          <w:rFonts w:ascii="Times New Roman" w:hAnsi="Times New Roman" w:cs="Times New Roman"/>
          <w:color w:val="2F2F2F" w:themeColor="accent5" w:themeShade="80"/>
        </w:rPr>
        <w:t>(</w:t>
      </w:r>
      <w:proofErr w:type="gramStart"/>
      <w:r w:rsidR="00A42B72">
        <w:rPr>
          <w:rFonts w:ascii="Times New Roman" w:hAnsi="Times New Roman" w:cs="Times New Roman"/>
          <w:color w:val="2F2F2F" w:themeColor="accent5" w:themeShade="80"/>
        </w:rPr>
        <w:t>Appendix ??</w:t>
      </w:r>
      <w:proofErr w:type="gramEnd"/>
      <w:r w:rsidR="00A42B72">
        <w:rPr>
          <w:rFonts w:ascii="Times New Roman" w:hAnsi="Times New Roman" w:cs="Times New Roman"/>
          <w:color w:val="2F2F2F" w:themeColor="accent5" w:themeShade="80"/>
        </w:rPr>
        <w:t>)</w:t>
      </w:r>
      <w:commentRangeEnd w:id="111"/>
      <w:r w:rsidR="004C7003">
        <w:rPr>
          <w:rStyle w:val="CommentReference"/>
        </w:rPr>
        <w:commentReference w:id="111"/>
      </w:r>
      <w:commentRangeEnd w:id="112"/>
      <w:r w:rsidR="00691C96">
        <w:rPr>
          <w:rStyle w:val="CommentReference"/>
        </w:rPr>
        <w:commentReference w:id="112"/>
      </w:r>
      <w:r w:rsidR="00A42B72">
        <w:rPr>
          <w:rFonts w:ascii="Times New Roman" w:hAnsi="Times New Roman" w:cs="Times New Roman"/>
          <w:color w:val="2F2F2F" w:themeColor="accent5" w:themeShade="80"/>
        </w:rPr>
        <w:t xml:space="preserve">. </w:t>
      </w:r>
      <w:r w:rsidR="00EC5FE2">
        <w:rPr>
          <w:rFonts w:ascii="Times New Roman" w:hAnsi="Times New Roman" w:cs="Times New Roman"/>
          <w:color w:val="2F2F2F" w:themeColor="accent5" w:themeShade="80"/>
        </w:rPr>
        <w:t xml:space="preserve">The largest modeled changes </w:t>
      </w:r>
      <w:del w:id="113" w:author="Sally Thompson" w:date="2019-05-01T12:32:00Z">
        <w:r w:rsidR="00EC5FE2" w:rsidDel="003C3178">
          <w:rPr>
            <w:rFonts w:ascii="Times New Roman" w:hAnsi="Times New Roman" w:cs="Times New Roman"/>
            <w:color w:val="2F2F2F" w:themeColor="accent5" w:themeShade="80"/>
          </w:rPr>
          <w:delText>were less than five percent</w:delText>
        </w:r>
      </w:del>
      <w:ins w:id="114" w:author="Sally Thompson" w:date="2019-05-01T12:32:00Z">
        <w:r w:rsidR="003C3178">
          <w:rPr>
            <w:rFonts w:ascii="Times New Roman" w:hAnsi="Times New Roman" w:cs="Times New Roman"/>
            <w:color w:val="2F2F2F" w:themeColor="accent5" w:themeShade="80"/>
          </w:rPr>
          <w:t>i</w:t>
        </w:r>
        <w:commentRangeStart w:id="115"/>
        <w:r w:rsidR="003C3178">
          <w:rPr>
            <w:rFonts w:ascii="Times New Roman" w:hAnsi="Times New Roman" w:cs="Times New Roman"/>
            <w:color w:val="2F2F2F" w:themeColor="accent5" w:themeShade="80"/>
          </w:rPr>
          <w:t>n volumetric water content were less than 0.05</w:t>
        </w:r>
      </w:ins>
      <w:del w:id="116" w:author="Sally Thompson" w:date="2019-05-01T12:32:00Z">
        <w:r w:rsidR="00EC5FE2" w:rsidDel="003C3178">
          <w:rPr>
            <w:rFonts w:ascii="Times New Roman" w:hAnsi="Times New Roman" w:cs="Times New Roman"/>
            <w:color w:val="2F2F2F" w:themeColor="accent5" w:themeShade="80"/>
          </w:rPr>
          <w:delText>age points</w:delText>
        </w:r>
      </w:del>
      <w:r w:rsidR="00EC5FE2">
        <w:rPr>
          <w:rFonts w:ascii="Times New Roman" w:hAnsi="Times New Roman" w:cs="Times New Roman"/>
          <w:color w:val="2F2F2F" w:themeColor="accent5" w:themeShade="80"/>
        </w:rPr>
        <w:t xml:space="preserve">, whereas in ICB a similar model predicted fire-related changes </w:t>
      </w:r>
      <w:del w:id="117" w:author="Sally Thompson" w:date="2019-05-01T12:32:00Z">
        <w:r w:rsidR="00EC5FE2" w:rsidDel="003C3178">
          <w:rPr>
            <w:rFonts w:ascii="Times New Roman" w:hAnsi="Times New Roman" w:cs="Times New Roman"/>
            <w:color w:val="2F2F2F" w:themeColor="accent5" w:themeShade="80"/>
          </w:rPr>
          <w:delText>in soil moisture of up to 30 percentage points</w:delText>
        </w:r>
      </w:del>
      <w:ins w:id="118" w:author="Sally Thompson" w:date="2019-05-01T12:32:00Z">
        <w:r w:rsidR="003C3178">
          <w:rPr>
            <w:rFonts w:ascii="Times New Roman" w:hAnsi="Times New Roman" w:cs="Times New Roman"/>
            <w:color w:val="2F2F2F" w:themeColor="accent5" w:themeShade="80"/>
          </w:rPr>
          <w:t>of up to 0.3</w:t>
        </w:r>
      </w:ins>
      <w:r w:rsidR="00AA59D9">
        <w:rPr>
          <w:rFonts w:ascii="Times New Roman" w:hAnsi="Times New Roman" w:cs="Times New Roman"/>
          <w:color w:val="2F2F2F" w:themeColor="accent5" w:themeShade="80"/>
        </w:rPr>
        <w:t xml:space="preserve"> </w:t>
      </w:r>
      <w:commentRangeEnd w:id="115"/>
      <w:r w:rsidR="003C3178">
        <w:rPr>
          <w:rStyle w:val="CommentReference"/>
        </w:rPr>
        <w:commentReference w:id="115"/>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 </w:instrText>
      </w:r>
      <w:r w:rsidR="00AA59D9">
        <w:rPr>
          <w:rFonts w:ascii="Times New Roman" w:hAnsi="Times New Roman" w:cs="Times New Roman"/>
          <w:color w:val="2F2F2F" w:themeColor="accent5" w:themeShade="80"/>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AA59D9">
        <w:rPr>
          <w:rFonts w:ascii="Times New Roman" w:hAnsi="Times New Roman" w:cs="Times New Roman"/>
          <w:color w:val="2F2F2F" w:themeColor="accent5" w:themeShade="80"/>
        </w:rPr>
        <w:instrText xml:space="preserve"> ADDIN EN.CITE.DATA </w:instrText>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end"/>
      </w:r>
      <w:r w:rsidR="00AA59D9">
        <w:rPr>
          <w:rFonts w:ascii="Times New Roman" w:hAnsi="Times New Roman" w:cs="Times New Roman"/>
          <w:color w:val="2F2F2F" w:themeColor="accent5" w:themeShade="80"/>
        </w:rPr>
      </w:r>
      <w:r w:rsidR="00AA59D9">
        <w:rPr>
          <w:rFonts w:ascii="Times New Roman" w:hAnsi="Times New Roman" w:cs="Times New Roman"/>
          <w:color w:val="2F2F2F" w:themeColor="accent5" w:themeShade="80"/>
        </w:rPr>
        <w:fldChar w:fldCharType="separate"/>
      </w:r>
      <w:r w:rsidR="00AA59D9">
        <w:rPr>
          <w:rFonts w:ascii="Times New Roman" w:hAnsi="Times New Roman" w:cs="Times New Roman"/>
          <w:noProof/>
          <w:color w:val="2F2F2F" w:themeColor="accent5" w:themeShade="80"/>
        </w:rPr>
        <w:t>(Boisramé et al. 2018)</w:t>
      </w:r>
      <w:r w:rsidR="00AA59D9">
        <w:rPr>
          <w:rFonts w:ascii="Times New Roman" w:hAnsi="Times New Roman" w:cs="Times New Roman"/>
          <w:color w:val="2F2F2F" w:themeColor="accent5" w:themeShade="80"/>
        </w:rPr>
        <w:fldChar w:fldCharType="end"/>
      </w:r>
      <w:r w:rsidR="00EC5FE2">
        <w:rPr>
          <w:rFonts w:ascii="Times New Roman" w:hAnsi="Times New Roman" w:cs="Times New Roman"/>
          <w:color w:val="2F2F2F" w:themeColor="accent5" w:themeShade="80"/>
        </w:rPr>
        <w:t xml:space="preserve">. </w:t>
      </w:r>
      <w:r w:rsidR="00B43E12">
        <w:rPr>
          <w:rFonts w:ascii="Times New Roman" w:hAnsi="Times New Roman" w:cs="Times New Roman"/>
          <w:color w:val="2F2F2F" w:themeColor="accent5" w:themeShade="80"/>
        </w:rPr>
        <w:t xml:space="preserve">Figure 8 also suggests that all areas that transitioned from conifer to dense meadow already had relatively high soil moisture prior to fire, and areas where forests encroached on meadows were relatively dry areas of meadow. </w:t>
      </w:r>
    </w:p>
    <w:p w14:paraId="6E6AF15B" w14:textId="3272FD97" w:rsidR="00453AAC" w:rsidRDefault="00453AAC" w:rsidP="00C25B35">
      <w:pPr>
        <w:rPr>
          <w:rFonts w:ascii="Times New Roman" w:hAnsi="Times New Roman" w:cs="Times New Roman"/>
        </w:rPr>
      </w:pPr>
      <w:commentRangeStart w:id="119"/>
      <w:r w:rsidRPr="00453AAC">
        <w:rPr>
          <w:rFonts w:ascii="Times New Roman" w:hAnsi="Times New Roman" w:cs="Times New Roman"/>
          <w:noProof/>
          <w:lang w:eastAsia="en-US"/>
        </w:rPr>
        <w:drawing>
          <wp:inline distT="0" distB="0" distL="0" distR="0" wp14:anchorId="7227EF94" wp14:editId="0E15A8A1">
            <wp:extent cx="3695700" cy="36957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96377" cy="3696377"/>
                    </a:xfrm>
                    <a:prstGeom prst="rect">
                      <a:avLst/>
                    </a:prstGeom>
                    <a:ln>
                      <a:noFill/>
                    </a:ln>
                    <a:extLst>
                      <a:ext uri="{53640926-AAD7-44d8-BBD7-CCE9431645EC}">
                        <a14:shadowObscured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commentRangeEnd w:id="119"/>
      <w:r w:rsidR="00157E54">
        <w:rPr>
          <w:rStyle w:val="CommentReference"/>
        </w:rPr>
        <w:commentReference w:id="119"/>
      </w:r>
      <w:r w:rsidR="00C25B35" w:rsidRPr="00C25B35">
        <w:rPr>
          <w:noProof/>
          <w:lang w:eastAsia="en-US"/>
        </w:rPr>
        <w:t xml:space="preserve"> </w:t>
      </w:r>
    </w:p>
    <w:p w14:paraId="6E8A3A96" w14:textId="4DA9D7FD" w:rsidR="00453AAC" w:rsidRPr="00AA59D9" w:rsidRDefault="00453AAC" w:rsidP="00453AAC">
      <w:pPr>
        <w:rPr>
          <w:rFonts w:ascii="Times New Roman" w:hAnsi="Times New Roman" w:cs="Times New Roman"/>
          <w:i/>
          <w:sz w:val="18"/>
          <w:szCs w:val="18"/>
        </w:rPr>
      </w:pPr>
      <w:r w:rsidRPr="00AA59D9">
        <w:rPr>
          <w:rFonts w:ascii="Times New Roman" w:hAnsi="Times New Roman" w:cs="Times New Roman"/>
          <w:b/>
          <w:i/>
          <w:sz w:val="18"/>
          <w:szCs w:val="18"/>
        </w:rPr>
        <w:t>Figure 8</w:t>
      </w:r>
      <w:r w:rsidRPr="00AA59D9">
        <w:rPr>
          <w:rFonts w:ascii="Times New Roman" w:hAnsi="Times New Roman" w:cs="Times New Roman"/>
          <w:i/>
          <w:sz w:val="18"/>
          <w:szCs w:val="18"/>
        </w:rPr>
        <w:t>. Modeled actual soil moisture (current vegetation cover and fire history) compared to modeled soil moisture assuming the same climatology</w:t>
      </w:r>
      <w:r w:rsidR="00022DAB" w:rsidRPr="00AA59D9">
        <w:rPr>
          <w:rFonts w:ascii="Times New Roman" w:hAnsi="Times New Roman" w:cs="Times New Roman"/>
          <w:i/>
          <w:sz w:val="18"/>
          <w:szCs w:val="18"/>
        </w:rPr>
        <w:t xml:space="preserve"> (date set to early June)</w:t>
      </w:r>
      <w:r w:rsidRPr="00AA59D9">
        <w:rPr>
          <w:rFonts w:ascii="Times New Roman" w:hAnsi="Times New Roman" w:cs="Times New Roman"/>
          <w:i/>
          <w:sz w:val="18"/>
          <w:szCs w:val="18"/>
        </w:rPr>
        <w:t xml:space="preserve"> but no fire o</w:t>
      </w:r>
      <w:r w:rsidR="00157E54">
        <w:rPr>
          <w:rFonts w:ascii="Times New Roman" w:hAnsi="Times New Roman" w:cs="Times New Roman"/>
          <w:i/>
          <w:sz w:val="18"/>
          <w:szCs w:val="18"/>
        </w:rPr>
        <w:t xml:space="preserve">r vegetation change since 1973. </w:t>
      </w:r>
      <w:ins w:id="120" w:author="Gabrielle Boisrame" w:date="2019-06-04T15:30:00Z">
        <w:r w:rsidR="00E1579B">
          <w:rPr>
            <w:rFonts w:ascii="Times New Roman" w:hAnsi="Times New Roman" w:cs="Times New Roman"/>
            <w:i/>
            <w:sz w:val="18"/>
            <w:szCs w:val="18"/>
          </w:rPr>
          <w:t xml:space="preserve">The inset shows a histogram of the </w:t>
        </w:r>
      </w:ins>
      <w:proofErr w:type="gramStart"/>
      <w:ins w:id="121" w:author="Gabrielle Boisrame" w:date="2019-06-04T15:31:00Z">
        <w:r w:rsidR="00E1579B">
          <w:rPr>
            <w:rFonts w:ascii="Times New Roman" w:hAnsi="Times New Roman" w:cs="Times New Roman"/>
            <w:i/>
            <w:sz w:val="18"/>
            <w:szCs w:val="18"/>
          </w:rPr>
          <w:t>point-wise</w:t>
        </w:r>
        <w:proofErr w:type="gramEnd"/>
        <w:r w:rsidR="00E1579B">
          <w:rPr>
            <w:rFonts w:ascii="Times New Roman" w:hAnsi="Times New Roman" w:cs="Times New Roman"/>
            <w:i/>
            <w:sz w:val="18"/>
            <w:szCs w:val="18"/>
          </w:rPr>
          <w:t xml:space="preserve"> </w:t>
        </w:r>
      </w:ins>
      <w:ins w:id="122" w:author="Gabrielle Boisrame" w:date="2019-06-04T15:30:00Z">
        <w:r w:rsidR="00E1579B">
          <w:rPr>
            <w:rFonts w:ascii="Times New Roman" w:hAnsi="Times New Roman" w:cs="Times New Roman"/>
            <w:i/>
            <w:sz w:val="18"/>
            <w:szCs w:val="18"/>
          </w:rPr>
          <w:t xml:space="preserve">differences between these two sets of modeled values. </w:t>
        </w:r>
      </w:ins>
      <w:r w:rsidRPr="00AA59D9">
        <w:rPr>
          <w:rFonts w:ascii="Times New Roman" w:hAnsi="Times New Roman" w:cs="Times New Roman"/>
          <w:i/>
          <w:sz w:val="18"/>
          <w:szCs w:val="18"/>
        </w:rPr>
        <w:t xml:space="preserve">Only locations where vegetation type changed between 1973 and 2014 </w:t>
      </w:r>
      <w:proofErr w:type="gramStart"/>
      <w:r w:rsidRPr="00AA59D9">
        <w:rPr>
          <w:rFonts w:ascii="Times New Roman" w:hAnsi="Times New Roman" w:cs="Times New Roman"/>
          <w:i/>
          <w:sz w:val="18"/>
          <w:szCs w:val="18"/>
        </w:rPr>
        <w:t>are shown</w:t>
      </w:r>
      <w:proofErr w:type="gramEnd"/>
      <w:r w:rsidR="000C7823" w:rsidRPr="00AA59D9">
        <w:rPr>
          <w:rFonts w:ascii="Times New Roman" w:hAnsi="Times New Roman" w:cs="Times New Roman"/>
          <w:i/>
          <w:sz w:val="18"/>
          <w:szCs w:val="18"/>
        </w:rPr>
        <w:t xml:space="preserve"> (see Figure 2)</w:t>
      </w:r>
      <w:r w:rsidRPr="00AA59D9">
        <w:rPr>
          <w:rFonts w:ascii="Times New Roman" w:hAnsi="Times New Roman" w:cs="Times New Roman"/>
          <w:i/>
          <w:sz w:val="18"/>
          <w:szCs w:val="18"/>
        </w:rPr>
        <w:t>. Locations that transitioned from conifer to dense meadow (</w:t>
      </w:r>
      <w:proofErr w:type="spellStart"/>
      <w:r w:rsidRPr="00AA59D9">
        <w:rPr>
          <w:rFonts w:ascii="Times New Roman" w:hAnsi="Times New Roman" w:cs="Times New Roman"/>
          <w:i/>
          <w:sz w:val="18"/>
          <w:szCs w:val="18"/>
        </w:rPr>
        <w:t>mdw</w:t>
      </w:r>
      <w:proofErr w:type="spellEnd"/>
      <w:r w:rsidR="00DF2F99" w:rsidRPr="00AA59D9">
        <w:rPr>
          <w:rFonts w:ascii="Times New Roman" w:hAnsi="Times New Roman" w:cs="Times New Roman"/>
          <w:i/>
          <w:sz w:val="18"/>
          <w:szCs w:val="18"/>
        </w:rPr>
        <w:t>.</w:t>
      </w:r>
      <w:r w:rsidRPr="00AA59D9">
        <w:rPr>
          <w:rFonts w:ascii="Times New Roman" w:hAnsi="Times New Roman" w:cs="Times New Roman"/>
          <w:i/>
          <w:sz w:val="18"/>
          <w:szCs w:val="18"/>
        </w:rPr>
        <w:t xml:space="preserve">) </w:t>
      </w:r>
      <w:proofErr w:type="gramStart"/>
      <w:r w:rsidRPr="00AA59D9">
        <w:rPr>
          <w:rFonts w:ascii="Times New Roman" w:hAnsi="Times New Roman" w:cs="Times New Roman"/>
          <w:i/>
          <w:sz w:val="18"/>
          <w:szCs w:val="18"/>
        </w:rPr>
        <w:t>are shown</w:t>
      </w:r>
      <w:proofErr w:type="gramEnd"/>
      <w:r w:rsidRPr="00AA59D9">
        <w:rPr>
          <w:rFonts w:ascii="Times New Roman" w:hAnsi="Times New Roman" w:cs="Times New Roman"/>
          <w:i/>
          <w:sz w:val="18"/>
          <w:szCs w:val="18"/>
        </w:rPr>
        <w:t xml:space="preserve"> as blue squares, conifer to sparse meadow as grey circles, conifer to shrub as red diamonds, and dense meadow to conifer as green triangles. Other types of transitions are rare (open black circles).</w:t>
      </w:r>
      <w:r w:rsidR="00B43E12" w:rsidRPr="00AA59D9">
        <w:rPr>
          <w:rFonts w:ascii="Times New Roman" w:hAnsi="Times New Roman" w:cs="Times New Roman"/>
          <w:i/>
          <w:sz w:val="18"/>
          <w:szCs w:val="18"/>
        </w:rPr>
        <w:t xml:space="preserve"> Points above the dashed one-to-one line represent locations where the model predicts soil moisture is higher than it would have been without fire</w:t>
      </w:r>
      <w:ins w:id="123" w:author="Gabrielle Boisrame" w:date="2019-06-04T15:39:00Z">
        <w:r w:rsidR="0061553C">
          <w:rPr>
            <w:rFonts w:ascii="Times New Roman" w:hAnsi="Times New Roman" w:cs="Times New Roman"/>
            <w:i/>
            <w:sz w:val="18"/>
            <w:szCs w:val="18"/>
          </w:rPr>
          <w:t xml:space="preserve"> (positive numbers in the inset histogram)</w:t>
        </w:r>
      </w:ins>
      <w:r w:rsidR="00B43E12" w:rsidRPr="00AA59D9">
        <w:rPr>
          <w:rFonts w:ascii="Times New Roman" w:hAnsi="Times New Roman" w:cs="Times New Roman"/>
          <w:i/>
          <w:sz w:val="18"/>
          <w:szCs w:val="18"/>
        </w:rPr>
        <w:t>.</w:t>
      </w:r>
    </w:p>
    <w:p w14:paraId="165B022F" w14:textId="364ACB6D" w:rsidR="00832545" w:rsidRPr="00692085" w:rsidRDefault="00832545" w:rsidP="00692085">
      <w:pPr>
        <w:spacing w:line="480" w:lineRule="auto"/>
        <w:ind w:firstLine="720"/>
        <w:rPr>
          <w:rFonts w:ascii="Times New Roman" w:hAnsi="Times New Roman" w:cs="Times New Roman"/>
          <w:color w:val="2F2F2F" w:themeColor="accent5" w:themeShade="80"/>
        </w:rPr>
      </w:pPr>
      <w:r w:rsidRPr="00EF599F">
        <w:rPr>
          <w:rFonts w:ascii="Times New Roman" w:hAnsi="Times New Roman" w:cs="Times New Roman"/>
        </w:rPr>
        <w:br w:type="page"/>
      </w:r>
    </w:p>
    <w:p w14:paraId="20B8CF35" w14:textId="18768F17" w:rsidR="00832545" w:rsidRPr="007A6CFD" w:rsidRDefault="00832545" w:rsidP="00A45278">
      <w:pPr>
        <w:pStyle w:val="Heading1"/>
        <w:rPr>
          <w:rFonts w:ascii="Times New Roman" w:hAnsi="Times New Roman" w:cs="Times New Roman"/>
          <w:color w:val="auto"/>
        </w:rPr>
      </w:pPr>
      <w:r w:rsidRPr="007A6CFD">
        <w:rPr>
          <w:rFonts w:ascii="Times New Roman" w:hAnsi="Times New Roman" w:cs="Times New Roman"/>
          <w:color w:val="auto"/>
        </w:rPr>
        <w:lastRenderedPageBreak/>
        <w:t>Discussion</w:t>
      </w:r>
    </w:p>
    <w:p w14:paraId="61C125A3" w14:textId="62127AA8" w:rsidR="007400BD" w:rsidRDefault="00AA14B5" w:rsidP="007400BD">
      <w:pPr>
        <w:spacing w:line="480" w:lineRule="auto"/>
        <w:ind w:firstLine="720"/>
        <w:rPr>
          <w:rFonts w:ascii="Times New Roman" w:hAnsi="Times New Roman" w:cs="Times New Roman"/>
        </w:rPr>
      </w:pPr>
      <w:commentRangeStart w:id="124"/>
      <w:r>
        <w:rPr>
          <w:rFonts w:ascii="Times New Roman" w:hAnsi="Times New Roman" w:cs="Times New Roman"/>
          <w:color w:val="000000" w:themeColor="text1"/>
        </w:rPr>
        <w:t xml:space="preserve">Fire-driven changes in dominant vegetation type (from aerial imagery analysis) and forest structure (from forestry plot data) were minimal at Sugarloaf Creek Basin (SCB), </w:t>
      </w:r>
      <w:commentRangeEnd w:id="124"/>
      <w:r w:rsidR="00F31E2F">
        <w:rPr>
          <w:rStyle w:val="CommentReference"/>
        </w:rPr>
        <w:commentReference w:id="124"/>
      </w:r>
      <w:r>
        <w:rPr>
          <w:rFonts w:ascii="Times New Roman" w:hAnsi="Times New Roman" w:cs="Times New Roman"/>
          <w:color w:val="000000" w:themeColor="text1"/>
        </w:rPr>
        <w:t xml:space="preserve">despite over 40 years of managed wildfire and ten fires greater than 40 ha over that time period in the basin. </w:t>
      </w:r>
      <w:proofErr w:type="gramStart"/>
      <w:r w:rsidR="007400BD">
        <w:rPr>
          <w:rFonts w:ascii="Times New Roman" w:hAnsi="Times New Roman" w:cs="Times New Roman"/>
          <w:color w:val="000000" w:themeColor="text1"/>
        </w:rPr>
        <w:t>Although there was a slight increase in landscape heterogeneity and in sparse meadow cover over the 40 year period at SCB, t</w:t>
      </w:r>
      <w:r>
        <w:rPr>
          <w:rFonts w:ascii="Times New Roman" w:hAnsi="Times New Roman" w:cs="Times New Roman"/>
          <w:color w:val="000000" w:themeColor="text1"/>
        </w:rPr>
        <w:t xml:space="preserve">he minimal changes in dominant vegetation type </w:t>
      </w:r>
      <w:r w:rsidR="007400BD">
        <w:rPr>
          <w:rFonts w:ascii="Times New Roman" w:hAnsi="Times New Roman" w:cs="Times New Roman"/>
          <w:color w:val="000000" w:themeColor="text1"/>
        </w:rPr>
        <w:t>overall</w:t>
      </w:r>
      <w:r>
        <w:rPr>
          <w:rFonts w:ascii="Times New Roman" w:hAnsi="Times New Roman" w:cs="Times New Roman"/>
          <w:color w:val="000000" w:themeColor="text1"/>
        </w:rPr>
        <w:t xml:space="preserve"> are a notable contrast from the nearby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(ICB), which had a similar duration of a restored semi-natural fire regime </w: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 </w:instrText>
      </w:r>
      <w:r>
        <w:rPr>
          <w:rFonts w:ascii="Times New Roman" w:hAnsi="Times New Roman" w:cs="Times New Roman"/>
          <w:color w:val="000000" w:themeColor="text1"/>
        </w:rPr>
        <w:fldChar w:fldCharType="begin">
          <w:fldData xml:space="preserve">PEVuZE5vdGU+PENpdGU+PEF1dGhvcj5Cb2lzcmFtw6k8L0F1dGhvcj48WWVhcj4yMDE3PC9ZZWFy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</w:fldData>
        </w:fldChar>
      </w:r>
      <w:r>
        <w:rPr>
          <w:rFonts w:ascii="Times New Roman" w:hAnsi="Times New Roman" w:cs="Times New Roman"/>
          <w:color w:val="000000" w:themeColor="text1"/>
        </w:rPr>
        <w:instrText xml:space="preserve"> ADDIN EN.CITE.DATA </w:instrText>
      </w:r>
      <w:r>
        <w:rPr>
          <w:rFonts w:ascii="Times New Roman" w:hAnsi="Times New Roman" w:cs="Times New Roman"/>
          <w:color w:val="000000" w:themeColor="text1"/>
        </w:rPr>
      </w:r>
      <w:r>
        <w:rPr>
          <w:rFonts w:ascii="Times New Roman" w:hAnsi="Times New Roman" w:cs="Times New Roman"/>
          <w:color w:val="000000" w:themeColor="text1"/>
        </w:rPr>
        <w:fldChar w:fldCharType="end"/>
      </w:r>
      <w:r>
        <w:rPr>
          <w:rFonts w:ascii="Times New Roman" w:hAnsi="Times New Roman" w:cs="Times New Roman"/>
          <w:color w:val="000000" w:themeColor="text1"/>
        </w:rPr>
      </w:r>
      <w:r>
        <w:rPr>
          <w:rFonts w:ascii="Times New Roman" w:hAnsi="Times New Roman" w:cs="Times New Roman"/>
          <w:color w:val="000000" w:themeColor="text1"/>
        </w:rPr>
        <w:fldChar w:fldCharType="separate"/>
      </w:r>
      <w:r>
        <w:rPr>
          <w:rFonts w:ascii="Times New Roman" w:hAnsi="Times New Roman" w:cs="Times New Roman"/>
          <w:noProof/>
          <w:color w:val="000000" w:themeColor="text1"/>
        </w:rPr>
        <w:t>(Boisramé et al. 2017a, Boisramé et al. 2017b, Boisramé et al. 2018)</w:t>
      </w:r>
      <w:r>
        <w:rPr>
          <w:rFonts w:ascii="Times New Roman" w:hAnsi="Times New Roman" w:cs="Times New Roman"/>
          <w:color w:val="000000" w:themeColor="text1"/>
        </w:rPr>
        <w:fldChar w:fldCharType="end"/>
      </w:r>
      <w:r>
        <w:rPr>
          <w:rFonts w:ascii="Times New Roman" w:hAnsi="Times New Roman" w:cs="Times New Roman"/>
          <w:color w:val="000000" w:themeColor="text1"/>
        </w:rPr>
        <w:t>.</w:t>
      </w:r>
      <w:proofErr w:type="gramEnd"/>
      <w:r w:rsidR="004C7003">
        <w:rPr>
          <w:rFonts w:ascii="Times New Roman" w:hAnsi="Times New Roman" w:cs="Times New Roman"/>
          <w:color w:val="000000" w:themeColor="text1"/>
        </w:rPr>
        <w:t xml:space="preserve"> </w:t>
      </w:r>
      <w:r w:rsidR="007400BD">
        <w:rPr>
          <w:rFonts w:ascii="Times New Roman" w:hAnsi="Times New Roman" w:cs="Times New Roman"/>
        </w:rPr>
        <w:t xml:space="preserve">A number of potential explanations for this discrepancy exist, including differences in the fire history of the two basins, and differences in water balance and </w:t>
      </w:r>
      <w:r w:rsidR="00F13F6C">
        <w:rPr>
          <w:rFonts w:ascii="Times New Roman" w:hAnsi="Times New Roman" w:cs="Times New Roman"/>
        </w:rPr>
        <w:t xml:space="preserve">vegetation </w:t>
      </w:r>
      <w:r w:rsidR="007400BD">
        <w:rPr>
          <w:rFonts w:ascii="Times New Roman" w:hAnsi="Times New Roman" w:cs="Times New Roman"/>
        </w:rPr>
        <w:t>productivity between the two basins.</w:t>
      </w:r>
    </w:p>
    <w:p w14:paraId="3ADA455F" w14:textId="2A90EC88" w:rsidR="00F13F6C" w:rsidRDefault="007400BD" w:rsidP="00692085">
      <w:pPr>
        <w:spacing w:line="480" w:lineRule="auto"/>
        <w:ind w:firstLine="720"/>
        <w:rPr>
          <w:rFonts w:ascii="Times New Roman" w:hAnsi="Times New Roman" w:cs="Times New Roman"/>
          <w:color w:val="2F2F2F" w:themeColor="accent5" w:themeShade="80"/>
        </w:rPr>
      </w:pPr>
      <w:commentRangeStart w:id="125"/>
      <w:r>
        <w:rPr>
          <w:rFonts w:ascii="Times New Roman" w:hAnsi="Times New Roman" w:cs="Times New Roman"/>
          <w:color w:val="2F2F2F" w:themeColor="accent5" w:themeShade="80"/>
        </w:rPr>
        <w:t>A</w:t>
      </w:r>
      <w:r w:rsidR="00764C74">
        <w:rPr>
          <w:rFonts w:ascii="Times New Roman" w:hAnsi="Times New Roman" w:cs="Times New Roman"/>
          <w:color w:val="2F2F2F" w:themeColor="accent5" w:themeShade="80"/>
        </w:rPr>
        <w:t>pproximately 5,500 ha</w:t>
      </w:r>
      <w:ins w:id="126" w:author="Gabrielle Boisrame" w:date="2019-06-03T10:49:00Z">
        <w:r w:rsidR="00691C96">
          <w:rPr>
            <w:rFonts w:ascii="Times New Roman" w:hAnsi="Times New Roman" w:cs="Times New Roman"/>
            <w:color w:val="2F2F2F" w:themeColor="accent5" w:themeShade="80"/>
          </w:rPr>
          <w:t xml:space="preserve"> (</w:t>
        </w:r>
      </w:ins>
      <w:ins w:id="127" w:author="Gabrielle Boisrame" w:date="2019-06-03T10:50:00Z">
        <w:r w:rsidR="00691C96">
          <w:rPr>
            <w:rFonts w:ascii="Times New Roman" w:hAnsi="Times New Roman" w:cs="Times New Roman"/>
            <w:color w:val="2F2F2F" w:themeColor="accent5" w:themeShade="80"/>
          </w:rPr>
          <w:t>44%</w:t>
        </w:r>
      </w:ins>
      <w:ins w:id="128" w:author="Gabrielle Boisrame" w:date="2019-06-03T10:49:00Z">
        <w:r w:rsidR="00691C96">
          <w:rPr>
            <w:rFonts w:ascii="Times New Roman" w:hAnsi="Times New Roman" w:cs="Times New Roman"/>
            <w:color w:val="2F2F2F" w:themeColor="accent5" w:themeShade="80"/>
          </w:rPr>
          <w:t>)</w:t>
        </w:r>
      </w:ins>
      <w:r w:rsidR="00764C74">
        <w:rPr>
          <w:rFonts w:ascii="Times New Roman" w:hAnsi="Times New Roman" w:cs="Times New Roman"/>
          <w:color w:val="2F2F2F" w:themeColor="accent5" w:themeShade="80"/>
        </w:rPr>
        <w:t xml:space="preserve"> of the 12,500 ha watershed </w:t>
      </w:r>
      <w:r>
        <w:rPr>
          <w:rFonts w:ascii="Times New Roman" w:hAnsi="Times New Roman" w:cs="Times New Roman"/>
          <w:color w:val="2F2F2F" w:themeColor="accent5" w:themeShade="80"/>
        </w:rPr>
        <w:t>burned</w:t>
      </w:r>
      <w:r w:rsidR="00764C74">
        <w:rPr>
          <w:rFonts w:ascii="Times New Roman" w:hAnsi="Times New Roman" w:cs="Times New Roman"/>
          <w:color w:val="2F2F2F" w:themeColor="accent5" w:themeShade="80"/>
        </w:rPr>
        <w:t xml:space="preserve"> at least once </w:t>
      </w:r>
      <w:r w:rsidR="00D652F0">
        <w:rPr>
          <w:rFonts w:ascii="Times New Roman" w:hAnsi="Times New Roman" w:cs="Times New Roman"/>
          <w:color w:val="2F2F2F" w:themeColor="accent5" w:themeShade="80"/>
        </w:rPr>
        <w:t xml:space="preserve">and approximately 1,300 ha </w:t>
      </w:r>
      <w:ins w:id="129" w:author="Gabrielle Boisrame" w:date="2019-06-03T10:59:00Z">
        <w:r w:rsidR="008E551F">
          <w:rPr>
            <w:rFonts w:ascii="Times New Roman" w:hAnsi="Times New Roman" w:cs="Times New Roman"/>
            <w:color w:val="2F2F2F" w:themeColor="accent5" w:themeShade="80"/>
          </w:rPr>
          <w:t xml:space="preserve">(10%) </w:t>
        </w:r>
      </w:ins>
      <w:r w:rsidR="00D652F0">
        <w:rPr>
          <w:rFonts w:ascii="Times New Roman" w:hAnsi="Times New Roman" w:cs="Times New Roman"/>
          <w:color w:val="2F2F2F" w:themeColor="accent5" w:themeShade="80"/>
        </w:rPr>
        <w:t>of the watershed burning at least twice since 1973</w:t>
      </w:r>
      <w:commentRangeEnd w:id="125"/>
      <w:r>
        <w:rPr>
          <w:rStyle w:val="CommentReference"/>
        </w:rPr>
        <w:commentReference w:id="125"/>
      </w:r>
      <w:r w:rsidR="00D652F0">
        <w:rPr>
          <w:rFonts w:ascii="Times New Roman" w:hAnsi="Times New Roman" w:cs="Times New Roman"/>
          <w:color w:val="2F2F2F" w:themeColor="accent5" w:themeShade="80"/>
        </w:rPr>
        <w:t xml:space="preserve">. </w:t>
      </w:r>
      <w:ins w:id="130" w:author="Gabrielle Boisrame" w:date="2019-06-03T10:59:00Z">
        <w:r w:rsidR="008E551F">
          <w:rPr>
            <w:rFonts w:ascii="Times New Roman" w:hAnsi="Times New Roman" w:cs="Times New Roman"/>
            <w:color w:val="2F2F2F" w:themeColor="accent5" w:themeShade="80"/>
          </w:rPr>
          <w:t>Fires were slightly more active in ICB, with</w:t>
        </w:r>
      </w:ins>
      <w:ins w:id="131" w:author="Gabrielle Boisrame" w:date="2019-06-03T10:50:00Z">
        <w:r w:rsidR="00691C96">
          <w:rPr>
            <w:rFonts w:ascii="Times New Roman" w:hAnsi="Times New Roman" w:cs="Times New Roman"/>
            <w:color w:val="2F2F2F" w:themeColor="accent5" w:themeShade="80"/>
          </w:rPr>
          <w:t xml:space="preserve"> 52% of the ICB burn</w:t>
        </w:r>
      </w:ins>
      <w:ins w:id="132" w:author="Gabrielle Boisrame" w:date="2019-06-03T10:59:00Z">
        <w:r w:rsidR="008E551F">
          <w:rPr>
            <w:rFonts w:ascii="Times New Roman" w:hAnsi="Times New Roman" w:cs="Times New Roman"/>
            <w:color w:val="2F2F2F" w:themeColor="accent5" w:themeShade="80"/>
          </w:rPr>
          <w:t>ing</w:t>
        </w:r>
      </w:ins>
      <w:ins w:id="133" w:author="Gabrielle Boisrame" w:date="2019-06-03T10:51:00Z">
        <w:r w:rsidR="00691C96">
          <w:rPr>
            <w:rFonts w:ascii="Times New Roman" w:hAnsi="Times New Roman" w:cs="Times New Roman"/>
            <w:color w:val="2F2F2F" w:themeColor="accent5" w:themeShade="80"/>
          </w:rPr>
          <w:t xml:space="preserve"> at least once</w:t>
        </w:r>
      </w:ins>
      <w:ins w:id="134" w:author="Gabrielle Boisrame" w:date="2019-06-03T10:50:00Z">
        <w:r w:rsidR="00691C96">
          <w:rPr>
            <w:rFonts w:ascii="Times New Roman" w:hAnsi="Times New Roman" w:cs="Times New Roman"/>
            <w:color w:val="2F2F2F" w:themeColor="accent5" w:themeShade="80"/>
          </w:rPr>
          <w:t xml:space="preserve"> in th</w:t>
        </w:r>
      </w:ins>
      <w:ins w:id="135" w:author="Gabrielle Boisrame" w:date="2019-06-03T10:51:00Z">
        <w:r w:rsidR="00691C96">
          <w:rPr>
            <w:rFonts w:ascii="Times New Roman" w:hAnsi="Times New Roman" w:cs="Times New Roman"/>
            <w:color w:val="2F2F2F" w:themeColor="accent5" w:themeShade="80"/>
          </w:rPr>
          <w:t>e</w:t>
        </w:r>
      </w:ins>
      <w:ins w:id="136" w:author="Gabrielle Boisrame" w:date="2019-06-03T10:50:00Z">
        <w:r w:rsidR="00691C96">
          <w:rPr>
            <w:rFonts w:ascii="Times New Roman" w:hAnsi="Times New Roman" w:cs="Times New Roman"/>
            <w:color w:val="2F2F2F" w:themeColor="accent5" w:themeShade="80"/>
          </w:rPr>
          <w:t xml:space="preserve"> same period</w:t>
        </w:r>
      </w:ins>
      <w:ins w:id="137" w:author="Gabrielle Boisrame" w:date="2019-06-03T10:58:00Z">
        <w:r w:rsidR="00691C96">
          <w:rPr>
            <w:rFonts w:ascii="Times New Roman" w:hAnsi="Times New Roman" w:cs="Times New Roman"/>
            <w:color w:val="2F2F2F" w:themeColor="accent5" w:themeShade="80"/>
          </w:rPr>
          <w:t xml:space="preserve">, </w:t>
        </w:r>
      </w:ins>
      <w:ins w:id="138" w:author="Gabrielle Boisrame" w:date="2019-06-03T10:59:00Z">
        <w:r w:rsidR="008E551F">
          <w:rPr>
            <w:rFonts w:ascii="Times New Roman" w:hAnsi="Times New Roman" w:cs="Times New Roman"/>
            <w:color w:val="2F2F2F" w:themeColor="accent5" w:themeShade="80"/>
          </w:rPr>
          <w:t>and</w:t>
        </w:r>
      </w:ins>
      <w:ins w:id="139" w:author="Gabrielle Boisrame" w:date="2019-06-03T10:58:00Z">
        <w:r w:rsidR="00691C96">
          <w:rPr>
            <w:rFonts w:ascii="Times New Roman" w:hAnsi="Times New Roman" w:cs="Times New Roman"/>
            <w:color w:val="2F2F2F" w:themeColor="accent5" w:themeShade="80"/>
          </w:rPr>
          <w:t xml:space="preserve"> 25</w:t>
        </w:r>
        <w:r w:rsidR="008E551F">
          <w:rPr>
            <w:rFonts w:ascii="Times New Roman" w:hAnsi="Times New Roman" w:cs="Times New Roman"/>
            <w:color w:val="2F2F2F" w:themeColor="accent5" w:themeShade="80"/>
          </w:rPr>
          <w:t>% burn</w:t>
        </w:r>
      </w:ins>
      <w:ins w:id="140" w:author="Gabrielle Boisrame" w:date="2019-06-03T10:59:00Z">
        <w:r w:rsidR="008E551F">
          <w:rPr>
            <w:rFonts w:ascii="Times New Roman" w:hAnsi="Times New Roman" w:cs="Times New Roman"/>
            <w:color w:val="2F2F2F" w:themeColor="accent5" w:themeShade="80"/>
          </w:rPr>
          <w:t>ing</w:t>
        </w:r>
      </w:ins>
      <w:ins w:id="141" w:author="Gabrielle Boisrame" w:date="2019-06-03T10:58:00Z">
        <w:r w:rsidR="008E551F">
          <w:rPr>
            <w:rFonts w:ascii="Times New Roman" w:hAnsi="Times New Roman" w:cs="Times New Roman"/>
            <w:color w:val="2F2F2F" w:themeColor="accent5" w:themeShade="80"/>
          </w:rPr>
          <w:t xml:space="preserve"> at least twice</w:t>
        </w:r>
      </w:ins>
      <w:ins w:id="142" w:author="Gabrielle Boisrame" w:date="2019-06-03T10:50:00Z">
        <w:r w:rsidR="00691C96">
          <w:rPr>
            <w:rFonts w:ascii="Times New Roman" w:hAnsi="Times New Roman" w:cs="Times New Roman"/>
            <w:color w:val="2F2F2F" w:themeColor="accent5" w:themeShade="80"/>
          </w:rPr>
          <w:t xml:space="preserve">. </w:t>
        </w:r>
      </w:ins>
      <w:proofErr w:type="gramStart"/>
      <w:r>
        <w:rPr>
          <w:rFonts w:ascii="Times New Roman" w:hAnsi="Times New Roman" w:cs="Times New Roman"/>
          <w:color w:val="2F2F2F" w:themeColor="accent5" w:themeShade="80"/>
        </w:rPr>
        <w:t xml:space="preserve">Despite a marked increase over the fire suppression period, and </w:t>
      </w:r>
      <w:r w:rsidR="00DA4FE2">
        <w:rPr>
          <w:rFonts w:ascii="Times New Roman" w:hAnsi="Times New Roman" w:cs="Times New Roman"/>
          <w:color w:val="2F2F2F" w:themeColor="accent5" w:themeShade="80"/>
        </w:rPr>
        <w:t>over</w:t>
      </w:r>
      <w:r>
        <w:rPr>
          <w:rFonts w:ascii="Times New Roman" w:hAnsi="Times New Roman" w:cs="Times New Roman"/>
          <w:color w:val="2F2F2F" w:themeColor="accent5" w:themeShade="80"/>
        </w:rPr>
        <w:t xml:space="preserve"> </w:t>
      </w:r>
      <w:r w:rsidR="008F4CF7">
        <w:rPr>
          <w:rFonts w:ascii="Times New Roman" w:hAnsi="Times New Roman" w:cs="Times New Roman"/>
          <w:color w:val="2F2F2F" w:themeColor="accent5" w:themeShade="80"/>
        </w:rPr>
        <w:t>much of</w:t>
      </w:r>
      <w:r>
        <w:rPr>
          <w:rFonts w:ascii="Times New Roman" w:hAnsi="Times New Roman" w:cs="Times New Roman"/>
          <w:color w:val="2F2F2F" w:themeColor="accent5" w:themeShade="80"/>
        </w:rPr>
        <w:t xml:space="preserve"> the Sierra Nevada </w:t>
      </w:r>
      <w:r w:rsidR="006853E9">
        <w:rPr>
          <w:rFonts w:ascii="Times New Roman" w:hAnsi="Times New Roman" w:cs="Times New Roman"/>
          <w:color w:val="2F2F2F" w:themeColor="accent5" w:themeShade="80"/>
        </w:rPr>
        <w:t>outside of SCB and ICB</w:t>
      </w:r>
      <w:r w:rsidR="00A76620">
        <w:rPr>
          <w:rFonts w:ascii="Times New Roman" w:hAnsi="Times New Roman" w:cs="Times New Roman"/>
          <w:color w:val="2F2F2F" w:themeColor="accent5" w:themeShade="80"/>
        </w:rPr>
        <w:t xml:space="preserve"> </w: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 </w:instrText>
      </w:r>
      <w:r w:rsidR="00A76620">
        <w:rPr>
          <w:rFonts w:ascii="Times New Roman" w:hAnsi="Times New Roman" w:cs="Times New Roman"/>
          <w:color w:val="2F2F2F" w:themeColor="accent5" w:themeShade="80"/>
        </w:rPr>
        <w:fldChar w:fldCharType="begin">
          <w:fldData xml:space="preserve">PEVuZE5vdGU+PENpdGU+PEF1dGhvcj5NYWxsZWs8L0F1dGhvcj48WWVhcj4yMDEzPC9ZZWFyPjxS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</w:fldData>
        </w:fldChar>
      </w:r>
      <w:r w:rsidR="00A76620">
        <w:rPr>
          <w:rFonts w:ascii="Times New Roman" w:hAnsi="Times New Roman" w:cs="Times New Roman"/>
          <w:color w:val="2F2F2F" w:themeColor="accent5" w:themeShade="80"/>
        </w:rPr>
        <w:instrText xml:space="preserve"> ADDIN EN.CITE.DATA </w:instrText>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end"/>
      </w:r>
      <w:r w:rsidR="00A76620">
        <w:rPr>
          <w:rFonts w:ascii="Times New Roman" w:hAnsi="Times New Roman" w:cs="Times New Roman"/>
          <w:color w:val="2F2F2F" w:themeColor="accent5" w:themeShade="80"/>
        </w:rPr>
      </w:r>
      <w:r w:rsidR="00A76620">
        <w:rPr>
          <w:rFonts w:ascii="Times New Roman" w:hAnsi="Times New Roman" w:cs="Times New Roman"/>
          <w:color w:val="2F2F2F" w:themeColor="accent5" w:themeShade="80"/>
        </w:rPr>
        <w:fldChar w:fldCharType="separate"/>
      </w:r>
      <w:r w:rsidR="00A76620">
        <w:rPr>
          <w:rFonts w:ascii="Times New Roman" w:hAnsi="Times New Roman" w:cs="Times New Roman"/>
          <w:noProof/>
          <w:color w:val="2F2F2F" w:themeColor="accent5" w:themeShade="80"/>
        </w:rPr>
        <w:t>(Mallek et al. 2013)</w:t>
      </w:r>
      <w:r w:rsidR="00A76620">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this are</w:t>
      </w:r>
      <w:ins w:id="143" w:author="Gabrielle Boisrame" w:date="2019-06-03T10:53:00Z">
        <w:r w:rsidR="00691C96">
          <w:rPr>
            <w:rFonts w:ascii="Times New Roman" w:hAnsi="Times New Roman" w:cs="Times New Roman"/>
            <w:color w:val="2F2F2F" w:themeColor="accent5" w:themeShade="80"/>
          </w:rPr>
          <w:t>a</w:t>
        </w:r>
      </w:ins>
      <w:r>
        <w:rPr>
          <w:rFonts w:ascii="Times New Roman" w:hAnsi="Times New Roman" w:cs="Times New Roman"/>
          <w:color w:val="2F2F2F" w:themeColor="accent5" w:themeShade="80"/>
        </w:rPr>
        <w:t xml:space="preserve"> burned may represent a</w:t>
      </w:r>
      <w:r w:rsidR="00D652F0">
        <w:rPr>
          <w:rFonts w:ascii="Times New Roman" w:hAnsi="Times New Roman" w:cs="Times New Roman"/>
          <w:color w:val="2F2F2F" w:themeColor="accent5" w:themeShade="80"/>
        </w:rPr>
        <w:t xml:space="preserve"> relative lack of fire compared to an expected historical fire return interval over this period, </w:t>
      </w:r>
      <w:r>
        <w:rPr>
          <w:rFonts w:ascii="Times New Roman" w:hAnsi="Times New Roman" w:cs="Times New Roman"/>
          <w:color w:val="2F2F2F" w:themeColor="accent5" w:themeShade="80"/>
        </w:rPr>
        <w:t xml:space="preserve">as </w:t>
      </w:r>
      <w:r w:rsidR="00D652F0">
        <w:rPr>
          <w:rFonts w:ascii="Times New Roman" w:hAnsi="Times New Roman" w:cs="Times New Roman"/>
          <w:color w:val="2F2F2F" w:themeColor="accent5" w:themeShade="80"/>
        </w:rPr>
        <w:t>a relatively small fraction of the watershed (10%) receiv</w:t>
      </w:r>
      <w:r>
        <w:rPr>
          <w:rFonts w:ascii="Times New Roman" w:hAnsi="Times New Roman" w:cs="Times New Roman"/>
          <w:color w:val="2F2F2F" w:themeColor="accent5" w:themeShade="80"/>
        </w:rPr>
        <w:t>ed</w:t>
      </w:r>
      <w:r w:rsidR="00D652F0">
        <w:rPr>
          <w:rFonts w:ascii="Times New Roman" w:hAnsi="Times New Roman" w:cs="Times New Roman"/>
          <w:color w:val="2F2F2F" w:themeColor="accent5" w:themeShade="80"/>
        </w:rPr>
        <w:t xml:space="preserve"> multiple fire</w:t>
      </w:r>
      <w:r>
        <w:rPr>
          <w:rFonts w:ascii="Times New Roman" w:hAnsi="Times New Roman" w:cs="Times New Roman"/>
          <w:color w:val="2F2F2F" w:themeColor="accent5" w:themeShade="80"/>
        </w:rPr>
        <w:t xml:space="preserve">s given the pre-suppression fire return interval of ~9 years in this watershed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&lt;EndNote&gt;&lt;Cite&gt;&lt;Author&gt;Collins&lt;/Author&gt;&lt;Year&gt;2007&lt;/Year&gt;&lt;RecNum&gt;407&lt;/RecNum&gt;&lt;DisplayText&gt;(Collins and Stephens 2007)&lt;/DisplayText&gt;&lt;record&gt;&lt;rec-number&gt;407&lt;/rec-number&gt;&lt;foreign-keys&gt;&lt;key app="EN" db-id="w0ppaavf8t2zvwe9f0oxa5rcervz0wedp050" timestamp="1289592436"&gt;407&lt;/key&gt;&lt;/foreign-keys&gt;&lt;ref-type name="Journal Article"&gt;17&lt;/ref-type&gt;&lt;contributors&gt;&lt;authors&gt;&lt;author&gt;Collins, B. M.&lt;/author&gt;&lt;author&gt;Stephens, S. L.&lt;/author&gt;&lt;/authors&gt;&lt;/contributors&gt;&lt;titles&gt;&lt;title&gt;Managing natural wildfires in Sierra Nevada wilderness areas&lt;/title&gt;&lt;secondary-title&gt;Frontiers in Ecology and the Environment&lt;/secondary-title&gt;&lt;/titles&gt;&lt;periodical&gt;&lt;full-title&gt;Frontiers in Ecology and the Environment&lt;/full-title&gt;&lt;/periodical&gt;&lt;pages&gt;523-527&lt;/pages&gt;&lt;volume&gt;5&lt;/volume&gt;&lt;number&gt;10&lt;/number&gt;&lt;dates&gt;&lt;year&gt;2007&lt;/year&gt;&lt;/dates&gt;&lt;isbn&gt;1540-9295&lt;/isbn&gt;&lt;accession-num&gt;WOS:000251360200012&lt;/accession-num&gt;&lt;urls&gt;&lt;related-urls&gt;&lt;url&gt;&amp;lt;Go to ISI&amp;gt;://WOS:000251360200012&lt;/url&gt;&lt;/related-urls&gt;&lt;/urls&gt;&lt;research-notes&gt;Read 10 11/12/10&amp;#xD;Compared fire frequency and extent in modern WFU areas (post fire-suppression) to historical fires; found that fires were fairly similar (but don&amp;apos;t know about severity).  Fire suppression period allowed for heavy tree recruitment by white fir, lodgepole pine and jeffrey pine.&amp;#xD;Fire suppression happened in wilderness areas too.&lt;/research-notes&gt;&lt;/record&gt;&lt;/Cite&gt;&lt;/EndNote&gt;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and Stephens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w:t>
      </w:r>
      <w:proofErr w:type="gramEnd"/>
      <w:r>
        <w:rPr>
          <w:rFonts w:ascii="Times New Roman" w:hAnsi="Times New Roman" w:cs="Times New Roman"/>
          <w:color w:val="2F2F2F" w:themeColor="accent5" w:themeShade="80"/>
        </w:rPr>
        <w:t xml:space="preserve"> </w:t>
      </w:r>
      <w:r w:rsidR="004926BC">
        <w:rPr>
          <w:rFonts w:ascii="Times New Roman" w:hAnsi="Times New Roman" w:cs="Times New Roman"/>
          <w:color w:val="2F2F2F" w:themeColor="accent5" w:themeShade="80"/>
        </w:rPr>
        <w:t xml:space="preserve">In particular, only 28 ha has burned in the </w:t>
      </w:r>
      <w:del w:id="144" w:author="Gabrielle Boisrame" w:date="2019-06-03T11:28:00Z">
        <w:r w:rsidR="004926BC" w:rsidDel="00264D51">
          <w:rPr>
            <w:rFonts w:ascii="Times New Roman" w:hAnsi="Times New Roman" w:cs="Times New Roman"/>
            <w:color w:val="2F2F2F" w:themeColor="accent5" w:themeShade="80"/>
          </w:rPr>
          <w:delText xml:space="preserve">watershed </w:delText>
        </w:r>
      </w:del>
      <w:ins w:id="145" w:author="Gabrielle Boisrame" w:date="2019-06-03T11:28:00Z">
        <w:r w:rsidR="00264D51">
          <w:rPr>
            <w:rFonts w:ascii="Times New Roman" w:hAnsi="Times New Roman" w:cs="Times New Roman"/>
            <w:color w:val="2F2F2F" w:themeColor="accent5" w:themeShade="80"/>
          </w:rPr>
          <w:t xml:space="preserve">SCB </w:t>
        </w:r>
      </w:ins>
      <w:r w:rsidR="004926BC">
        <w:rPr>
          <w:rFonts w:ascii="Times New Roman" w:hAnsi="Times New Roman" w:cs="Times New Roman"/>
          <w:color w:val="2F2F2F" w:themeColor="accent5" w:themeShade="80"/>
        </w:rPr>
        <w:t>since 2004, with 59% of active ignitions suppressed, compared with 12,141 ha burned and only 23% of ignitions suppressed between 1969 and 2004</w:t>
      </w:r>
      <w:r>
        <w:rPr>
          <w:rFonts w:ascii="Times New Roman" w:hAnsi="Times New Roman" w:cs="Times New Roman"/>
          <w:color w:val="2F2F2F" w:themeColor="accent5" w:themeShade="80"/>
        </w:rPr>
        <w:t xml:space="preserve"> (A. </w:t>
      </w:r>
      <w:proofErr w:type="spellStart"/>
      <w:r>
        <w:rPr>
          <w:rFonts w:ascii="Times New Roman" w:hAnsi="Times New Roman" w:cs="Times New Roman"/>
          <w:color w:val="2F2F2F" w:themeColor="accent5" w:themeShade="80"/>
        </w:rPr>
        <w:t>Caprio</w:t>
      </w:r>
      <w:proofErr w:type="spellEnd"/>
      <w:r>
        <w:rPr>
          <w:rFonts w:ascii="Times New Roman" w:hAnsi="Times New Roman" w:cs="Times New Roman"/>
          <w:color w:val="2F2F2F" w:themeColor="accent5" w:themeShade="80"/>
        </w:rPr>
        <w:t>, personal communication)</w:t>
      </w:r>
      <w:r w:rsidR="004926BC">
        <w:rPr>
          <w:rFonts w:ascii="Times New Roman" w:hAnsi="Times New Roman" w:cs="Times New Roman"/>
          <w:color w:val="2F2F2F" w:themeColor="accent5" w:themeShade="80"/>
        </w:rPr>
        <w:t>. This recent increase in fire suppression suggests</w:t>
      </w:r>
      <w:r>
        <w:rPr>
          <w:rFonts w:ascii="Times New Roman" w:hAnsi="Times New Roman" w:cs="Times New Roman"/>
          <w:color w:val="2F2F2F" w:themeColor="accent5" w:themeShade="80"/>
        </w:rPr>
        <w:t xml:space="preserve"> that additional </w:t>
      </w:r>
      <w:r w:rsidR="00F13F6C">
        <w:rPr>
          <w:rFonts w:ascii="Times New Roman" w:hAnsi="Times New Roman" w:cs="Times New Roman"/>
          <w:color w:val="2F2F2F" w:themeColor="accent5" w:themeShade="80"/>
        </w:rPr>
        <w:t xml:space="preserve">changes in vegetation cover and forest structure </w:t>
      </w:r>
      <w:proofErr w:type="gramStart"/>
      <w:r w:rsidR="006853E9">
        <w:rPr>
          <w:rFonts w:ascii="Times New Roman" w:hAnsi="Times New Roman" w:cs="Times New Roman"/>
          <w:color w:val="2F2F2F" w:themeColor="accent5" w:themeShade="80"/>
        </w:rPr>
        <w:t xml:space="preserve">may </w:t>
      </w:r>
      <w:r w:rsidR="00F13F6C">
        <w:rPr>
          <w:rFonts w:ascii="Times New Roman" w:hAnsi="Times New Roman" w:cs="Times New Roman"/>
          <w:color w:val="2F2F2F" w:themeColor="accent5" w:themeShade="80"/>
        </w:rPr>
        <w:t>have been observed</w:t>
      </w:r>
      <w:proofErr w:type="gramEnd"/>
      <w:r w:rsidR="00F13F6C">
        <w:rPr>
          <w:rFonts w:ascii="Times New Roman" w:hAnsi="Times New Roman" w:cs="Times New Roman"/>
          <w:color w:val="2F2F2F" w:themeColor="accent5" w:themeShade="80"/>
        </w:rPr>
        <w:t xml:space="preserve"> had a historical fire return interval been more closely approximated. </w:t>
      </w:r>
    </w:p>
    <w:p w14:paraId="7856ADA2" w14:textId="4941E25D" w:rsidR="007D43CE" w:rsidRDefault="00F13F6C" w:rsidP="00D71C4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lastRenderedPageBreak/>
        <w:t>The fires that burned in SCB were also predominantly</w:t>
      </w:r>
      <w:r w:rsidR="00D652F0">
        <w:rPr>
          <w:rFonts w:ascii="Times New Roman" w:hAnsi="Times New Roman" w:cs="Times New Roman"/>
          <w:color w:val="2F2F2F" w:themeColor="accent5" w:themeShade="80"/>
        </w:rPr>
        <w:t xml:space="preserve"> low</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intensity fires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due in part to the range of</w:t>
      </w:r>
      <w:r w:rsidR="00D652F0">
        <w:rPr>
          <w:rFonts w:ascii="Times New Roman" w:hAnsi="Times New Roman" w:cs="Times New Roman"/>
          <w:color w:val="2F2F2F" w:themeColor="accent5" w:themeShade="80"/>
        </w:rPr>
        <w:t xml:space="preserve"> acceptable </w:t>
      </w:r>
      <w:r>
        <w:rPr>
          <w:rFonts w:ascii="Times New Roman" w:hAnsi="Times New Roman" w:cs="Times New Roman"/>
          <w:color w:val="2F2F2F" w:themeColor="accent5" w:themeShade="80"/>
        </w:rPr>
        <w:t xml:space="preserve">fire </w:t>
      </w:r>
      <w:r w:rsidR="00D652F0">
        <w:rPr>
          <w:rFonts w:ascii="Times New Roman" w:hAnsi="Times New Roman" w:cs="Times New Roman"/>
          <w:color w:val="2F2F2F" w:themeColor="accent5" w:themeShade="80"/>
        </w:rPr>
        <w:t>management conditions</w:t>
      </w:r>
      <w:r>
        <w:rPr>
          <w:rFonts w:ascii="Times New Roman" w:hAnsi="Times New Roman" w:cs="Times New Roman"/>
          <w:color w:val="2F2F2F" w:themeColor="accent5" w:themeShade="80"/>
        </w:rPr>
        <w:t>.</w:t>
      </w:r>
      <w:r w:rsidR="00D652F0">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Two of the most recent fires in SCB, the 1997 Sugarloaf Fire and the 2003 Williams Fire, were responsible for the bulk of the larger patches of </w:t>
      </w:r>
      <w:proofErr w:type="spellStart"/>
      <w:r w:rsidR="006853E9">
        <w:rPr>
          <w:rFonts w:ascii="Times New Roman" w:hAnsi="Times New Roman" w:cs="Times New Roman"/>
          <w:color w:val="2F2F2F" w:themeColor="accent5" w:themeShade="80"/>
        </w:rPr>
        <w:t>overstory</w:t>
      </w:r>
      <w:proofErr w:type="spellEnd"/>
      <w:r w:rsidR="006853E9">
        <w:rPr>
          <w:rFonts w:ascii="Times New Roman" w:hAnsi="Times New Roman" w:cs="Times New Roman"/>
          <w:color w:val="2F2F2F" w:themeColor="accent5" w:themeShade="80"/>
        </w:rPr>
        <w:t xml:space="preserve"> tree mortality</w:t>
      </w:r>
      <w:r>
        <w:rPr>
          <w:rFonts w:ascii="Times New Roman" w:hAnsi="Times New Roman" w:cs="Times New Roman"/>
          <w:color w:val="2F2F2F" w:themeColor="accent5" w:themeShade="80"/>
        </w:rPr>
        <w:t xml:space="preserve"> that we detected in our vegetation change analysis (Figure 2)</w:t>
      </w:r>
      <w:r w:rsidR="00DA4FE2">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hese two fires are also in a database of fire weather indices that </w:t>
      </w:r>
      <w:r w:rsidR="003C3178">
        <w:rPr>
          <w:rFonts w:ascii="Times New Roman" w:hAnsi="Times New Roman" w:cs="Times New Roman"/>
          <w:color w:val="2F2F2F" w:themeColor="accent5" w:themeShade="80"/>
        </w:rPr>
        <w:t xml:space="preserve">enable </w:t>
      </w:r>
      <w:r>
        <w:rPr>
          <w:rFonts w:ascii="Times New Roman" w:hAnsi="Times New Roman" w:cs="Times New Roman"/>
          <w:color w:val="2F2F2F" w:themeColor="accent5" w:themeShade="80"/>
        </w:rPr>
        <w:t xml:space="preserve">comparison to 475 other fires across California in similar mixed-conifer and fir forest </w:t>
      </w:r>
      <w:r>
        <w:rPr>
          <w:rFonts w:ascii="Times New Roman" w:hAnsi="Times New Roman" w:cs="Times New Roman"/>
          <w:color w:val="2F2F2F" w:themeColor="accent5" w:themeShade="80"/>
        </w:rPr>
        <w:fldChar w:fldCharType="begin"/>
      </w:r>
      <w:r>
        <w:rPr>
          <w:rFonts w:ascii="Times New Roman" w:hAnsi="Times New Roman" w:cs="Times New Roman"/>
          <w:color w:val="2F2F2F" w:themeColor="accent5" w:themeShade="80"/>
        </w:rPr>
        <w:instrText xml:space="preserve"> ADDIN EN.CITE &lt;EndNote&gt;&lt;Cite&gt;&lt;Author&gt;Stevens&lt;/Author&gt;&lt;Year&gt;2017&lt;/Year&gt;&lt;RecNum&gt;3499&lt;/RecNum&gt;&lt;DisplayText&gt;(Stevens et al. 2017)&lt;/DisplayText&gt;&lt;record&gt;&lt;rec-number&gt;3499&lt;/rec-number&gt;&lt;foreign-keys&gt;&lt;key app="EN" db-id="w0ppaavf8t2zvwe9f0oxa5rcervz0wedp050" timestamp="1507756490"&gt;3499&lt;/key&gt;&lt;/foreign-keys&gt;&lt;ref-type name="Journal Article"&gt;17&lt;/ref-type&gt;&lt;contributors&gt;&lt;authors&gt;&lt;author&gt;Stevens, Jens T.&lt;/author&gt;&lt;author&gt;Collins, Brandon M.&lt;/author&gt;&lt;author&gt;Miller, Jay D.&lt;/author&gt;&lt;author&gt;North, Malcolm P.&lt;/author&gt;&lt;author&gt;Stephens, Scott L.&lt;/author&gt;&lt;/authors&gt;&lt;/contributors&gt;&lt;titles&gt;&lt;title&gt;Changing spatial patterns of stand-replacing fire in California conifer forests&lt;/title&gt;&lt;secondary-title&gt;Forest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Management&lt;/abbr-3&gt;&lt;/periodical&gt;&lt;pages&gt;28-36&lt;/pages&gt;&lt;volume&gt;406&lt;/volume&gt;&lt;keywords&gt;&lt;keyword&gt;California&lt;/keyword&gt;&lt;keyword&gt;High-severity&lt;/keyword&gt;&lt;keyword&gt;Mixed-conifer forests&lt;/keyword&gt;&lt;keyword&gt;Patch dynamics&lt;/keyword&gt;&lt;keyword&gt;Stand-replacing&lt;/keyword&gt;&lt;keyword&gt;Wildland fire&lt;/keyword&gt;&lt;/keywords&gt;&lt;dates&gt;&lt;year&gt;2017&lt;/year&gt;&lt;pub-dates&gt;&lt;date&gt;12/15/2017&lt;/date&gt;&lt;/pub-dates&gt;&lt;/dates&gt;&lt;isbn&gt;0378-1127&lt;/isbn&gt;&lt;urls&gt;&lt;related-urls&gt;&lt;url&gt;http://dx.doi.org/10.1016/j.foreco.2017.08.051&lt;/url&gt;&lt;url&gt;http://dx.doi.org/10.5281/zenodo.1002242&lt;/url&gt;&lt;/related-urls&gt;&lt;/urls&gt;&lt;electronic-resource-num&gt;https://doi.org/10.1016/j.foreco.2017.08.051&lt;/electronic-resource-num&gt;&lt;research-notes&gt;My paper&lt;/research-notes&gt;&lt;/record&gt;&lt;/Cite&gt;&lt;/EndNote&gt;</w:instrText>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(Stevens et al. 2017)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For maximum high temperature during the burn window, which was the number one climatic predictor of burn severity in this database (Stevens et al. 2017), the Williams Fire was in the 9</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(23.4</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C) and the Sugarloaf Fire was in the 4</w:t>
      </w:r>
      <w:r w:rsidRPr="00BB1004">
        <w:rPr>
          <w:rFonts w:ascii="Times New Roman" w:hAnsi="Times New Roman" w:cs="Times New Roman"/>
          <w:color w:val="2F2F2F" w:themeColor="accent5" w:themeShade="80"/>
          <w:vertAlign w:val="superscript"/>
        </w:rPr>
        <w:t>th</w:t>
      </w:r>
      <w:r>
        <w:rPr>
          <w:rFonts w:ascii="Times New Roman" w:hAnsi="Times New Roman" w:cs="Times New Roman"/>
          <w:color w:val="2F2F2F" w:themeColor="accent5" w:themeShade="80"/>
        </w:rPr>
        <w:t xml:space="preserve"> percentile (21.7</w:t>
      </w:r>
      <w:r w:rsidRPr="00EF599F">
        <w:rPr>
          <w:rFonts w:ascii="Times New Roman" w:hAnsi="Times New Roman" w:cs="Times New Roman"/>
          <w:vertAlign w:val="superscript"/>
        </w:rPr>
        <w:t>o</w:t>
      </w:r>
      <w:r>
        <w:rPr>
          <w:rFonts w:ascii="Times New Roman" w:hAnsi="Times New Roman" w:cs="Times New Roman"/>
          <w:color w:val="2F2F2F" w:themeColor="accent5" w:themeShade="80"/>
        </w:rPr>
        <w:t xml:space="preserve">C). </w:t>
      </w:r>
    </w:p>
    <w:p w14:paraId="7204C2D5" w14:textId="398B38BF" w:rsidR="007D43CE" w:rsidRDefault="007D43CE"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000000" w:themeColor="text1"/>
        </w:rPr>
        <w:t>SCB had a similar r</w:t>
      </w:r>
      <w:r w:rsidR="00F13F6C">
        <w:rPr>
          <w:rFonts w:ascii="Times New Roman" w:hAnsi="Times New Roman" w:cs="Times New Roman"/>
          <w:color w:val="000000" w:themeColor="text1"/>
        </w:rPr>
        <w:t xml:space="preserve">elative proportion of each vegetation type </w:t>
      </w:r>
      <w:r>
        <w:rPr>
          <w:rFonts w:ascii="Times New Roman" w:hAnsi="Times New Roman" w:cs="Times New Roman"/>
          <w:color w:val="000000" w:themeColor="text1"/>
        </w:rPr>
        <w:t>as ICB</w:t>
      </w:r>
      <w:r w:rsidR="00F13F6C">
        <w:rPr>
          <w:rFonts w:ascii="Times New Roman" w:hAnsi="Times New Roman" w:cs="Times New Roman"/>
          <w:color w:val="000000" w:themeColor="text1"/>
        </w:rPr>
        <w:t xml:space="preserve"> (Figure D6)</w:t>
      </w:r>
      <w:r>
        <w:rPr>
          <w:rFonts w:ascii="Times New Roman" w:hAnsi="Times New Roman" w:cs="Times New Roman"/>
          <w:color w:val="000000" w:themeColor="text1"/>
        </w:rPr>
        <w:t xml:space="preserve">, and the two </w:t>
      </w:r>
      <w:r w:rsidR="003C3178">
        <w:rPr>
          <w:rFonts w:ascii="Times New Roman" w:hAnsi="Times New Roman" w:cs="Times New Roman"/>
          <w:color w:val="000000" w:themeColor="text1"/>
        </w:rPr>
        <w:t xml:space="preserve">landscapes </w:t>
      </w:r>
      <w:r>
        <w:rPr>
          <w:rFonts w:ascii="Times New Roman" w:hAnsi="Times New Roman" w:cs="Times New Roman"/>
          <w:color w:val="000000" w:themeColor="text1"/>
        </w:rPr>
        <w:t xml:space="preserve">also </w:t>
      </w:r>
      <w:r w:rsidR="00F13F6C">
        <w:rPr>
          <w:rFonts w:ascii="Times New Roman" w:hAnsi="Times New Roman" w:cs="Times New Roman"/>
          <w:color w:val="000000" w:themeColor="text1"/>
        </w:rPr>
        <w:t xml:space="preserve">had similar Shannon’s Evenness Index and fractal dimension values in </w:t>
      </w:r>
      <w:r w:rsidR="003C3178">
        <w:rPr>
          <w:rFonts w:ascii="Times New Roman" w:hAnsi="Times New Roman" w:cs="Times New Roman"/>
          <w:color w:val="000000" w:themeColor="text1"/>
        </w:rPr>
        <w:t xml:space="preserve">their </w:t>
      </w:r>
      <w:r w:rsidR="00F13F6C">
        <w:rPr>
          <w:rFonts w:ascii="Times New Roman" w:hAnsi="Times New Roman" w:cs="Times New Roman"/>
          <w:color w:val="000000" w:themeColor="text1"/>
        </w:rPr>
        <w:t xml:space="preserve">pre-fire/post-suppression states (Figures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1,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5), </w:t>
      </w:r>
      <w:commentRangeStart w:id="146"/>
      <w:r w:rsidR="00F13F6C">
        <w:rPr>
          <w:rFonts w:ascii="Times New Roman" w:hAnsi="Times New Roman" w:cs="Times New Roman"/>
          <w:color w:val="000000" w:themeColor="text1"/>
        </w:rPr>
        <w:t>but the maximum patch size for non-forest vegetation was considerably higher in ICB</w:t>
      </w:r>
      <w:commentRangeEnd w:id="146"/>
      <w:r w:rsidR="00245D44">
        <w:rPr>
          <w:rStyle w:val="CommentReference"/>
        </w:rPr>
        <w:commentReference w:id="146"/>
      </w:r>
      <w:r w:rsidR="00F13F6C">
        <w:rPr>
          <w:rFonts w:ascii="Times New Roman" w:hAnsi="Times New Roman" w:cs="Times New Roman"/>
          <w:color w:val="000000" w:themeColor="text1"/>
        </w:rPr>
        <w:t xml:space="preserve"> (Figure </w:t>
      </w:r>
      <w:r w:rsidR="00DA4FE2">
        <w:rPr>
          <w:rFonts w:ascii="Times New Roman" w:hAnsi="Times New Roman" w:cs="Times New Roman"/>
          <w:color w:val="000000" w:themeColor="text1"/>
        </w:rPr>
        <w:t>D</w:t>
      </w:r>
      <w:r w:rsidR="00F13F6C">
        <w:rPr>
          <w:rFonts w:ascii="Times New Roman" w:hAnsi="Times New Roman" w:cs="Times New Roman"/>
          <w:color w:val="000000" w:themeColor="text1"/>
        </w:rPr>
        <w:t xml:space="preserve">3). </w:t>
      </w:r>
      <w:r>
        <w:rPr>
          <w:rFonts w:ascii="Times New Roman" w:hAnsi="Times New Roman" w:cs="Times New Roman"/>
          <w:color w:val="2F2F2F" w:themeColor="accent5" w:themeShade="80"/>
        </w:rPr>
        <w:t xml:space="preserve">For high-severity patches larger than </w:t>
      </w:r>
      <w:commentRangeStart w:id="147"/>
      <w:r>
        <w:rPr>
          <w:rFonts w:ascii="Times New Roman" w:hAnsi="Times New Roman" w:cs="Times New Roman"/>
          <w:color w:val="2F2F2F" w:themeColor="accent5" w:themeShade="80"/>
        </w:rPr>
        <w:t>~5-10 ha</w:t>
      </w:r>
      <w:commentRangeEnd w:id="147"/>
      <w:r w:rsidR="00DA4FE2">
        <w:rPr>
          <w:rStyle w:val="CommentReference"/>
        </w:rPr>
        <w:commentReference w:id="147"/>
      </w:r>
      <w:r>
        <w:rPr>
          <w:rFonts w:ascii="Times New Roman" w:hAnsi="Times New Roman" w:cs="Times New Roman"/>
          <w:color w:val="2F2F2F" w:themeColor="accent5" w:themeShade="80"/>
        </w:rPr>
        <w:t xml:space="preserve"> to develop, there needs to be a confluence of weather and fuels sufficient to cause complete tree mortality </w: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PEVuZE5vdGU+PENpdGU+PEF1dGhvcj5Db2xsaW5zPC9BdXRob3I+PFllYXI+MjAwNzwvWWVhcj48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(Collins et al. 2007)</w:t>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t xml:space="preserve">. </w:t>
      </w:r>
      <w:r w:rsidR="00D71C45">
        <w:rPr>
          <w:rFonts w:ascii="Times New Roman" w:hAnsi="Times New Roman" w:cs="Times New Roman"/>
          <w:color w:val="2F2F2F" w:themeColor="accent5" w:themeShade="80"/>
        </w:rPr>
        <w:t xml:space="preserve">Relatively small patches of alternative vegetation are one of the primary goals of managed wildfire </w: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 </w:instrText>
      </w:r>
      <w:r w:rsidR="00D71C45">
        <w:rPr>
          <w:rFonts w:ascii="Times New Roman" w:hAnsi="Times New Roman" w:cs="Times New Roman"/>
          <w:color w:val="2F2F2F" w:themeColor="accent5" w:themeShade="80"/>
        </w:rPr>
        <w:fldChar w:fldCharType="begin">
          <w:fldData xml:space="preserve">PEVuZE5vdGU+PENpdGU+PEF1dGhvcj5IZXNzYnVyZzwvQXV0aG9yPjxZZWFyPjIwMTY8L1llYXI+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</w:fldData>
        </w:fldChar>
      </w:r>
      <w:r w:rsidR="00D71C45">
        <w:rPr>
          <w:rFonts w:ascii="Times New Roman" w:hAnsi="Times New Roman" w:cs="Times New Roman"/>
          <w:color w:val="2F2F2F" w:themeColor="accent5" w:themeShade="80"/>
        </w:rPr>
        <w:instrText xml:space="preserve"> ADDIN EN.CITE.DATA </w:instrText>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r>
      <w:r w:rsidR="00D71C45">
        <w:rPr>
          <w:rFonts w:ascii="Times New Roman" w:hAnsi="Times New Roman" w:cs="Times New Roman"/>
          <w:color w:val="2F2F2F" w:themeColor="accent5" w:themeShade="80"/>
        </w:rPr>
        <w:fldChar w:fldCharType="separate"/>
      </w:r>
      <w:r w:rsidR="00D71C45">
        <w:rPr>
          <w:rFonts w:ascii="Times New Roman" w:hAnsi="Times New Roman" w:cs="Times New Roman"/>
          <w:noProof/>
          <w:color w:val="2F2F2F" w:themeColor="accent5" w:themeShade="80"/>
        </w:rPr>
        <w:t>(Hessburg et al. 2016)</w:t>
      </w:r>
      <w:r w:rsidR="00D71C45">
        <w:rPr>
          <w:rFonts w:ascii="Times New Roman" w:hAnsi="Times New Roman" w:cs="Times New Roman"/>
          <w:color w:val="2F2F2F" w:themeColor="accent5" w:themeShade="80"/>
        </w:rPr>
        <w:fldChar w:fldCharType="end"/>
      </w:r>
      <w:r w:rsidR="00D71C45">
        <w:rPr>
          <w:rFonts w:ascii="Times New Roman" w:hAnsi="Times New Roman" w:cs="Times New Roman"/>
          <w:color w:val="2F2F2F" w:themeColor="accent5" w:themeShade="80"/>
        </w:rPr>
        <w:t xml:space="preserve">, so in that respect the fires within </w:t>
      </w:r>
      <w:r w:rsidR="00D73A63">
        <w:rPr>
          <w:rFonts w:ascii="Times New Roman" w:hAnsi="Times New Roman" w:cs="Times New Roman"/>
          <w:color w:val="2F2F2F" w:themeColor="accent5" w:themeShade="80"/>
        </w:rPr>
        <w:t>SCB</w:t>
      </w:r>
      <w:r w:rsidR="00D71C45">
        <w:rPr>
          <w:rFonts w:ascii="Times New Roman" w:hAnsi="Times New Roman" w:cs="Times New Roman"/>
          <w:color w:val="2F2F2F" w:themeColor="accent5" w:themeShade="80"/>
        </w:rPr>
        <w:t xml:space="preserve"> may have met some management objectives with respect to the fine-scale heterogeneity on the landscape to improve resilience to future fires. </w:t>
      </w:r>
    </w:p>
    <w:p w14:paraId="33408AAE" w14:textId="0D9FF3F3" w:rsidR="00D71C45" w:rsidRPr="007D43CE"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While weather conditions for many SCB fires may have been moderate as discussed above, it is also possible that there was reduced fuel accumulation in SCB relative to ICB in the fire-suppression period due to lower productivity in SCB. T</w:t>
      </w:r>
      <w:r w:rsidRPr="007400BD">
        <w:rPr>
          <w:rFonts w:ascii="Times New Roman" w:hAnsi="Times New Roman" w:cs="Times New Roman"/>
          <w:color w:val="000000" w:themeColor="text1"/>
        </w:rPr>
        <w:t xml:space="preserve">hree lines of evidence support wetter conditions in ICB vs SCB: </w:t>
      </w:r>
      <w:r>
        <w:rPr>
          <w:rFonts w:ascii="Times New Roman" w:hAnsi="Times New Roman" w:cs="Times New Roman"/>
          <w:color w:val="000000" w:themeColor="text1"/>
        </w:rPr>
        <w:t>f</w:t>
      </w:r>
      <w:r w:rsidRPr="007400BD">
        <w:rPr>
          <w:rFonts w:ascii="Times New Roman" w:hAnsi="Times New Roman" w:cs="Times New Roman"/>
          <w:color w:val="000000" w:themeColor="text1"/>
        </w:rPr>
        <w:t xml:space="preserve">irst, streamflow standardized to area is greater in ICB and its encompassing watersheds (Table A2); second, interpolated /gridded precipitation data from </w:t>
      </w:r>
      <w:r w:rsidRPr="007400BD">
        <w:rPr>
          <w:rFonts w:ascii="Times New Roman" w:hAnsi="Times New Roman" w:cs="Times New Roman"/>
          <w:color w:val="000000" w:themeColor="text1"/>
        </w:rPr>
        <w:lastRenderedPageBreak/>
        <w:t xml:space="preserve">PRISM show higher annual precipitation in ICB (Table B2); and third, in-situ weather station data show higher annual precipitation in ICB (Table 1). </w:t>
      </w:r>
      <w:ins w:id="148" w:author="Gabrielle" w:date="2019-06-06T14:09:00Z">
        <w:r w:rsidR="000E1EF0">
          <w:rPr>
            <w:rFonts w:ascii="Times New Roman" w:hAnsi="Times New Roman" w:cs="Times New Roman"/>
            <w:color w:val="000000" w:themeColor="text1"/>
          </w:rPr>
          <w:t xml:space="preserve">Besides reducing productivity, drier conditions may make the SCB less </w:t>
        </w:r>
        <w:proofErr w:type="gramStart"/>
        <w:r w:rsidR="000E1EF0">
          <w:rPr>
            <w:rFonts w:ascii="Times New Roman" w:hAnsi="Times New Roman" w:cs="Times New Roman"/>
            <w:color w:val="000000" w:themeColor="text1"/>
          </w:rPr>
          <w:t>hydrologically-responsive</w:t>
        </w:r>
        <w:proofErr w:type="gramEnd"/>
        <w:r w:rsidR="000E1EF0">
          <w:rPr>
            <w:rFonts w:ascii="Times New Roman" w:hAnsi="Times New Roman" w:cs="Times New Roman"/>
            <w:color w:val="000000" w:themeColor="text1"/>
          </w:rPr>
          <w:t xml:space="preserve"> to wildfire-induced changes. For example, </w:t>
        </w:r>
        <w:commentRangeStart w:id="149"/>
        <w:r w:rsidR="000E1EF0">
          <w:rPr>
            <w:rFonts w:ascii="Times New Roman" w:hAnsi="Times New Roman" w:cs="Times New Roman"/>
            <w:color w:val="000000" w:themeColor="text1"/>
          </w:rPr>
          <w:t>Roche et al. (2018)</w:t>
        </w:r>
      </w:ins>
      <w:commentRangeEnd w:id="149"/>
      <w:ins w:id="150" w:author="Gabrielle" w:date="2019-06-06T14:13:00Z">
        <w:r w:rsidR="00766126">
          <w:rPr>
            <w:rStyle w:val="CommentReference"/>
          </w:rPr>
          <w:commentReference w:id="149"/>
        </w:r>
      </w:ins>
      <w:ins w:id="151" w:author="Gabrielle" w:date="2019-06-06T14:09:00Z">
        <w:r w:rsidR="000E1EF0">
          <w:rPr>
            <w:rFonts w:ascii="Times New Roman" w:hAnsi="Times New Roman" w:cs="Times New Roman"/>
            <w:color w:val="000000" w:themeColor="text1"/>
          </w:rPr>
          <w:t xml:space="preserve"> </w:t>
        </w:r>
        <w:commentRangeStart w:id="152"/>
        <w:r w:rsidR="000E1EF0">
          <w:rPr>
            <w:rFonts w:ascii="Times New Roman" w:hAnsi="Times New Roman" w:cs="Times New Roman"/>
            <w:color w:val="000000" w:themeColor="text1"/>
          </w:rPr>
          <w:t xml:space="preserve">found </w:t>
        </w:r>
      </w:ins>
      <w:ins w:id="153" w:author="Gabrielle" w:date="2019-06-06T14:23:00Z">
        <w:r w:rsidR="0077598C">
          <w:rPr>
            <w:rFonts w:ascii="Times New Roman" w:hAnsi="Times New Roman" w:cs="Times New Roman"/>
            <w:color w:val="000000" w:themeColor="text1"/>
          </w:rPr>
          <w:t>that the Kings Watershed had less post-fire reductions in ET than the American River Watershed</w:t>
        </w:r>
      </w:ins>
      <w:ins w:id="154" w:author="Gabrielle" w:date="2019-06-06T14:24:00Z">
        <w:r w:rsidR="0077598C">
          <w:rPr>
            <w:rFonts w:ascii="Times New Roman" w:hAnsi="Times New Roman" w:cs="Times New Roman"/>
            <w:color w:val="000000" w:themeColor="text1"/>
          </w:rPr>
          <w:t>,</w:t>
        </w:r>
      </w:ins>
      <w:ins w:id="155" w:author="Gabrielle" w:date="2019-06-06T14:23:00Z">
        <w:r w:rsidR="0077598C">
          <w:rPr>
            <w:rFonts w:ascii="Times New Roman" w:hAnsi="Times New Roman" w:cs="Times New Roman"/>
            <w:color w:val="000000" w:themeColor="text1"/>
          </w:rPr>
          <w:t xml:space="preserve"> which had higher precipitation and greater post-fire basal area. </w:t>
        </w:r>
      </w:ins>
      <w:commentRangeEnd w:id="152"/>
      <w:ins w:id="156" w:author="Gabrielle" w:date="2019-06-06T14:24:00Z">
        <w:r w:rsidR="0077598C">
          <w:rPr>
            <w:rStyle w:val="CommentReference"/>
          </w:rPr>
          <w:commentReference w:id="152"/>
        </w:r>
      </w:ins>
    </w:p>
    <w:p w14:paraId="4031250B" w14:textId="595F3478" w:rsidR="002E3C57" w:rsidRDefault="00D71C45" w:rsidP="007D43CE">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B</w:t>
      </w:r>
      <w:r w:rsidR="002E3C57">
        <w:rPr>
          <w:rFonts w:ascii="Times New Roman" w:hAnsi="Times New Roman" w:cs="Times New Roman"/>
          <w:color w:val="2F2F2F" w:themeColor="accent5" w:themeShade="80"/>
        </w:rPr>
        <w:t>eyond the relatively modest creation of alternative vegetation patches</w:t>
      </w:r>
      <w:r w:rsidR="006853E9">
        <w:rPr>
          <w:rFonts w:ascii="Times New Roman" w:hAnsi="Times New Roman" w:cs="Times New Roman"/>
          <w:color w:val="2F2F2F" w:themeColor="accent5" w:themeShade="80"/>
        </w:rPr>
        <w:t xml:space="preserve"> following fire-caused </w:t>
      </w:r>
      <w:proofErr w:type="spellStart"/>
      <w:r w:rsidR="006853E9">
        <w:rPr>
          <w:rFonts w:ascii="Times New Roman" w:hAnsi="Times New Roman" w:cs="Times New Roman"/>
          <w:color w:val="2F2F2F" w:themeColor="accent5" w:themeShade="80"/>
        </w:rPr>
        <w:t>overstory</w:t>
      </w:r>
      <w:proofErr w:type="spellEnd"/>
      <w:r w:rsidR="006853E9">
        <w:rPr>
          <w:rFonts w:ascii="Times New Roman" w:hAnsi="Times New Roman" w:cs="Times New Roman"/>
          <w:color w:val="2F2F2F" w:themeColor="accent5" w:themeShade="80"/>
        </w:rPr>
        <w:t xml:space="preserve"> tree mortality</w:t>
      </w:r>
      <w:r w:rsidR="002E3C57">
        <w:rPr>
          <w:rFonts w:ascii="Times New Roman" w:hAnsi="Times New Roman" w:cs="Times New Roman"/>
          <w:color w:val="2F2F2F" w:themeColor="accent5" w:themeShade="80"/>
        </w:rPr>
        <w:t xml:space="preserve"> (Figure 3), </w:t>
      </w:r>
      <w:r w:rsidR="00BB1004">
        <w:rPr>
          <w:rFonts w:ascii="Times New Roman" w:hAnsi="Times New Roman" w:cs="Times New Roman"/>
          <w:color w:val="2F2F2F" w:themeColor="accent5" w:themeShade="80"/>
        </w:rPr>
        <w:t>we did not observe the expected changes in forest structure from our re-measurement of forestry plots</w:t>
      </w:r>
      <w:r>
        <w:rPr>
          <w:rFonts w:ascii="Times New Roman" w:hAnsi="Times New Roman" w:cs="Times New Roman"/>
          <w:color w:val="2F2F2F" w:themeColor="accent5" w:themeShade="80"/>
        </w:rPr>
        <w:t xml:space="preserve"> (Figure 4)</w:t>
      </w:r>
      <w:r w:rsidR="00BB1004">
        <w:rPr>
          <w:rFonts w:ascii="Times New Roman" w:hAnsi="Times New Roman" w:cs="Times New Roman"/>
          <w:color w:val="2F2F2F" w:themeColor="accent5" w:themeShade="80"/>
        </w:rPr>
        <w:t xml:space="preserve"> that we would have expected </w:t>
      </w:r>
      <w:r w:rsidR="002E3C57">
        <w:rPr>
          <w:rFonts w:ascii="Times New Roman" w:hAnsi="Times New Roman" w:cs="Times New Roman"/>
          <w:color w:val="2F2F2F" w:themeColor="accent5" w:themeShade="80"/>
        </w:rPr>
        <w:t>under managed wildfire</w:t>
      </w:r>
      <w:r w:rsidRPr="00D71C45">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 </w:instrText>
      </w:r>
      <w:r>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Pr>
          <w:rFonts w:ascii="Times New Roman" w:hAnsi="Times New Roman" w:cs="Times New Roman"/>
          <w:color w:val="2F2F2F" w:themeColor="accent5" w:themeShade="80"/>
        </w:rPr>
        <w:instrText xml:space="preserve"> ADDIN EN.CITE.DATA </w:instrText>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end"/>
      </w:r>
      <w:r>
        <w:rPr>
          <w:rFonts w:ascii="Times New Roman" w:hAnsi="Times New Roman" w:cs="Times New Roman"/>
          <w:color w:val="2F2F2F" w:themeColor="accent5" w:themeShade="80"/>
        </w:rPr>
      </w:r>
      <w:r>
        <w:rPr>
          <w:rFonts w:ascii="Times New Roman" w:hAnsi="Times New Roman" w:cs="Times New Roman"/>
          <w:color w:val="2F2F2F" w:themeColor="accent5" w:themeShade="80"/>
        </w:rPr>
        <w:fldChar w:fldCharType="separate"/>
      </w:r>
      <w:r>
        <w:rPr>
          <w:rFonts w:ascii="Times New Roman" w:hAnsi="Times New Roman" w:cs="Times New Roman"/>
          <w:noProof/>
          <w:color w:val="2F2F2F" w:themeColor="accent5" w:themeShade="80"/>
        </w:rPr>
        <w:t>(Larson et al. 2013)</w:t>
      </w:r>
      <w:r>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Specifically, we observed a slight increase in tree density in all burn classes that was concentrated in the smallest size class (7.6 – 15.2 cm; Figure 4a). One of the objectives of managed wildfire is the removal of smaller understory trees, particularly of fire-sensitive species </w: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PEVuZE5vdGU+PENpdGU+PEF1dGhvcj5Ob3J0aDwvQXV0aG9yPjxZZWFyPjIwMTI8L1llYXI+PFJl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==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(North et al. 2012, North et al. 2015)</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an outcome that has been observed with managed wildfire in other wilderness areas </w: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 </w:instrText>
      </w:r>
      <w:r w:rsidR="002E3C57">
        <w:rPr>
          <w:rFonts w:ascii="Times New Roman" w:hAnsi="Times New Roman" w:cs="Times New Roman"/>
          <w:color w:val="2F2F2F" w:themeColor="accent5" w:themeShade="80"/>
        </w:rPr>
        <w:fldChar w:fldCharType="begin">
          <w:fldData xml:space="preserve">PEVuZE5vdGU+PENpdGU+PEF1dGhvcj5MYXJzb248L0F1dGhvcj48WWVhcj4yMDEzPC9ZZWFyPjxS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</w:fldData>
        </w:fldChar>
      </w:r>
      <w:r w:rsidR="002E3C57">
        <w:rPr>
          <w:rFonts w:ascii="Times New Roman" w:hAnsi="Times New Roman" w:cs="Times New Roman"/>
          <w:color w:val="2F2F2F" w:themeColor="accent5" w:themeShade="80"/>
        </w:rPr>
        <w:instrText xml:space="preserve"> ADDIN EN.CITE.DATA </w:instrText>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r>
      <w:r w:rsidR="002E3C57">
        <w:rPr>
          <w:rFonts w:ascii="Times New Roman" w:hAnsi="Times New Roman" w:cs="Times New Roman"/>
          <w:color w:val="2F2F2F" w:themeColor="accent5" w:themeShade="80"/>
        </w:rPr>
        <w:fldChar w:fldCharType="separate"/>
      </w:r>
      <w:r w:rsidR="002E3C57">
        <w:rPr>
          <w:rFonts w:ascii="Times New Roman" w:hAnsi="Times New Roman" w:cs="Times New Roman"/>
          <w:noProof/>
          <w:color w:val="2F2F2F" w:themeColor="accent5" w:themeShade="80"/>
        </w:rPr>
        <w:t>(Larson et al. 2013)</w:t>
      </w:r>
      <w:r w:rsidR="002E3C57">
        <w:rPr>
          <w:rFonts w:ascii="Times New Roman" w:hAnsi="Times New Roman" w:cs="Times New Roman"/>
          <w:color w:val="2F2F2F" w:themeColor="accent5" w:themeShade="80"/>
        </w:rPr>
        <w:fldChar w:fldCharType="end"/>
      </w:r>
      <w:r w:rsidR="002E3C57">
        <w:rPr>
          <w:rFonts w:ascii="Times New Roman" w:hAnsi="Times New Roman" w:cs="Times New Roman"/>
          <w:color w:val="2F2F2F" w:themeColor="accent5" w:themeShade="80"/>
        </w:rPr>
        <w:t xml:space="preserve">. </w:t>
      </w:r>
      <w:proofErr w:type="gramStart"/>
      <w:r w:rsidR="002E3C57">
        <w:rPr>
          <w:rFonts w:ascii="Times New Roman" w:hAnsi="Times New Roman" w:cs="Times New Roman"/>
          <w:color w:val="2F2F2F" w:themeColor="accent5" w:themeShade="80"/>
        </w:rPr>
        <w:t>However</w:t>
      </w:r>
      <w:proofErr w:type="gramEnd"/>
      <w:r w:rsidR="002E3C57">
        <w:rPr>
          <w:rFonts w:ascii="Times New Roman" w:hAnsi="Times New Roman" w:cs="Times New Roman"/>
          <w:color w:val="2F2F2F" w:themeColor="accent5" w:themeShade="80"/>
        </w:rPr>
        <w:t xml:space="preserve"> in </w:t>
      </w:r>
      <w:r w:rsidR="00EC6E5F">
        <w:rPr>
          <w:rFonts w:ascii="Times New Roman" w:hAnsi="Times New Roman" w:cs="Times New Roman"/>
          <w:color w:val="2F2F2F" w:themeColor="accent5" w:themeShade="80"/>
        </w:rPr>
        <w:t>SCB</w:t>
      </w:r>
      <w:r w:rsidR="002E3C57">
        <w:rPr>
          <w:rFonts w:ascii="Times New Roman" w:hAnsi="Times New Roman" w:cs="Times New Roman"/>
          <w:color w:val="2F2F2F" w:themeColor="accent5" w:themeShade="80"/>
        </w:rPr>
        <w:t xml:space="preserve">, even in twice-burned plots, we saw an increase in fire sensitive species (e.g. </w:t>
      </w:r>
      <w:proofErr w:type="spellStart"/>
      <w:r w:rsidR="002E3C57">
        <w:rPr>
          <w:rFonts w:ascii="Times New Roman" w:hAnsi="Times New Roman" w:cs="Times New Roman"/>
          <w:i/>
          <w:color w:val="2F2F2F" w:themeColor="accent5" w:themeShade="80"/>
        </w:rPr>
        <w:t>Pinus</w:t>
      </w:r>
      <w:proofErr w:type="spellEnd"/>
      <w:r w:rsidR="002E3C57">
        <w:rPr>
          <w:rFonts w:ascii="Times New Roman" w:hAnsi="Times New Roman" w:cs="Times New Roman"/>
          <w:i/>
          <w:color w:val="2F2F2F" w:themeColor="accent5" w:themeShade="80"/>
        </w:rPr>
        <w:t xml:space="preserve"> </w:t>
      </w:r>
      <w:proofErr w:type="spellStart"/>
      <w:r w:rsidR="002E3C57">
        <w:rPr>
          <w:rFonts w:ascii="Times New Roman" w:hAnsi="Times New Roman" w:cs="Times New Roman"/>
          <w:i/>
          <w:color w:val="2F2F2F" w:themeColor="accent5" w:themeShade="80"/>
        </w:rPr>
        <w:t>contorta</w:t>
      </w:r>
      <w:proofErr w:type="spellEnd"/>
      <w:r w:rsidR="002E3C57">
        <w:rPr>
          <w:rFonts w:ascii="Times New Roman" w:hAnsi="Times New Roman" w:cs="Times New Roman"/>
          <w:color w:val="2F2F2F" w:themeColor="accent5" w:themeShade="80"/>
        </w:rPr>
        <w:t xml:space="preserve">) in smaller size classes (Figure 4c).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four plots that burned twice were all in areas that did not map as alternative vegetation types, so the burns were likely low severity in those areas (Figure 1, 2), if they burned at all (</w:t>
      </w:r>
      <w:r w:rsidR="00EC6E5F">
        <w:rPr>
          <w:rFonts w:ascii="Times New Roman" w:hAnsi="Times New Roman" w:cs="Times New Roman"/>
          <w:color w:val="2F2F2F" w:themeColor="accent5" w:themeShade="80"/>
        </w:rPr>
        <w:t xml:space="preserve">recognizing that </w:t>
      </w:r>
      <w:r w:rsidR="002E3C57">
        <w:rPr>
          <w:rFonts w:ascii="Times New Roman" w:hAnsi="Times New Roman" w:cs="Times New Roman"/>
          <w:color w:val="2F2F2F" w:themeColor="accent5" w:themeShade="80"/>
        </w:rPr>
        <w:t xml:space="preserve">managed wildfires are inherently patchy due to variation in surface fuels). Furthermore, two of </w:t>
      </w:r>
      <w:r w:rsidR="00EC6E5F">
        <w:rPr>
          <w:rFonts w:ascii="Times New Roman" w:hAnsi="Times New Roman" w:cs="Times New Roman"/>
          <w:color w:val="2F2F2F" w:themeColor="accent5" w:themeShade="80"/>
        </w:rPr>
        <w:t xml:space="preserve">the </w:t>
      </w:r>
      <w:r w:rsidR="002E3C57">
        <w:rPr>
          <w:rFonts w:ascii="Times New Roman" w:hAnsi="Times New Roman" w:cs="Times New Roman"/>
          <w:color w:val="2F2F2F" w:themeColor="accent5" w:themeShade="80"/>
        </w:rPr>
        <w:t xml:space="preserve">twice-burned </w:t>
      </w:r>
      <w:commentRangeStart w:id="157"/>
      <w:r w:rsidR="002E3C57">
        <w:rPr>
          <w:rFonts w:ascii="Times New Roman" w:hAnsi="Times New Roman" w:cs="Times New Roman"/>
          <w:color w:val="2F2F2F" w:themeColor="accent5" w:themeShade="80"/>
        </w:rPr>
        <w:t>four</w:t>
      </w:r>
      <w:commentRangeEnd w:id="157"/>
      <w:r w:rsidR="00DA4FE2">
        <w:rPr>
          <w:rStyle w:val="CommentReference"/>
        </w:rPr>
        <w:commentReference w:id="157"/>
      </w:r>
      <w:r w:rsidR="002E3C57">
        <w:rPr>
          <w:rFonts w:ascii="Times New Roman" w:hAnsi="Times New Roman" w:cs="Times New Roman"/>
          <w:color w:val="2F2F2F" w:themeColor="accent5" w:themeShade="80"/>
        </w:rPr>
        <w:t xml:space="preserve"> plots burned in the 2003 Williams fire while the other two had not burned since the 1985 Sugarloaf fire.</w:t>
      </w:r>
      <w:r w:rsidR="007D43CE">
        <w:rPr>
          <w:rFonts w:ascii="Times New Roman" w:hAnsi="Times New Roman" w:cs="Times New Roman"/>
          <w:color w:val="2F2F2F" w:themeColor="accent5" w:themeShade="80"/>
        </w:rPr>
        <w:t xml:space="preserve"> </w:t>
      </w:r>
      <w:proofErr w:type="gramStart"/>
      <w:r w:rsidR="007D43CE">
        <w:rPr>
          <w:rFonts w:ascii="Times New Roman" w:hAnsi="Times New Roman" w:cs="Times New Roman"/>
          <w:color w:val="2F2F2F" w:themeColor="accent5" w:themeShade="80"/>
        </w:rPr>
        <w:t xml:space="preserve">Given the absence of recent fire in the watershed discussed above (A. </w:t>
      </w:r>
      <w:proofErr w:type="spellStart"/>
      <w:r w:rsidR="007D43CE">
        <w:rPr>
          <w:rFonts w:ascii="Times New Roman" w:hAnsi="Times New Roman" w:cs="Times New Roman"/>
          <w:color w:val="2F2F2F" w:themeColor="accent5" w:themeShade="80"/>
        </w:rPr>
        <w:t>Caprio</w:t>
      </w:r>
      <w:proofErr w:type="spellEnd"/>
      <w:r w:rsidR="007D43CE">
        <w:rPr>
          <w:rFonts w:ascii="Times New Roman" w:hAnsi="Times New Roman" w:cs="Times New Roman"/>
          <w:color w:val="2F2F2F" w:themeColor="accent5" w:themeShade="80"/>
        </w:rPr>
        <w:t xml:space="preserve">, pers. comm.; Table A1), it </w:t>
      </w:r>
      <w:r w:rsidR="000E588D">
        <w:rPr>
          <w:rFonts w:ascii="Times New Roman" w:hAnsi="Times New Roman" w:cs="Times New Roman"/>
          <w:color w:val="2F2F2F" w:themeColor="accent5" w:themeShade="80"/>
        </w:rPr>
        <w:t>is conceivable if not likely that the regeneration we observed in the smallest size class (Figure 4a) has filled in since the fires of the 1980’s and late 1990</w:t>
      </w:r>
      <w:r w:rsidR="007C1009">
        <w:rPr>
          <w:rFonts w:ascii="Times New Roman" w:hAnsi="Times New Roman" w:cs="Times New Roman"/>
          <w:color w:val="2F2F2F" w:themeColor="accent5" w:themeShade="80"/>
        </w:rPr>
        <w:t>’</w:t>
      </w:r>
      <w:r w:rsidR="000E588D">
        <w:rPr>
          <w:rFonts w:ascii="Times New Roman" w:hAnsi="Times New Roman" w:cs="Times New Roman"/>
          <w:color w:val="2F2F2F" w:themeColor="accent5" w:themeShade="80"/>
        </w:rPr>
        <w:t xml:space="preserve">s, highlighting the </w:t>
      </w:r>
      <w:r w:rsidR="000E588D">
        <w:rPr>
          <w:rFonts w:ascii="Times New Roman" w:hAnsi="Times New Roman" w:cs="Times New Roman"/>
          <w:color w:val="2F2F2F" w:themeColor="accent5" w:themeShade="80"/>
        </w:rPr>
        <w:lastRenderedPageBreak/>
        <w:t xml:space="preserve">importance of repeated fires in managed </w:t>
      </w:r>
      <w:proofErr w:type="spellStart"/>
      <w:r w:rsidR="000E588D">
        <w:rPr>
          <w:rFonts w:ascii="Times New Roman" w:hAnsi="Times New Roman" w:cs="Times New Roman"/>
          <w:color w:val="2F2F2F" w:themeColor="accent5" w:themeShade="80"/>
        </w:rPr>
        <w:t>firesheds</w:t>
      </w:r>
      <w:proofErr w:type="spellEnd"/>
      <w:r w:rsidR="000E588D">
        <w:rPr>
          <w:rFonts w:ascii="Times New Roman" w:hAnsi="Times New Roman" w:cs="Times New Roman"/>
          <w:color w:val="2F2F2F" w:themeColor="accent5" w:themeShade="80"/>
        </w:rPr>
        <w:t xml:space="preserve"> such as Sugarloaf, to continue to regulate fuels and the spatial heterogeneity of fire-prone forests </w:t>
      </w:r>
      <w:r w:rsidR="000E588D">
        <w:rPr>
          <w:rFonts w:ascii="Times New Roman" w:hAnsi="Times New Roman" w:cs="Times New Roman"/>
          <w:color w:val="2F2F2F" w:themeColor="accent5" w:themeShade="80"/>
        </w:rPr>
        <w:fldChar w:fldCharType="begin"/>
      </w:r>
      <w:r w:rsidR="000E588D">
        <w:rPr>
          <w:rFonts w:ascii="Times New Roman" w:hAnsi="Times New Roman" w:cs="Times New Roman"/>
          <w:color w:val="2F2F2F" w:themeColor="accent5" w:themeShade="80"/>
        </w:rPr>
        <w:instrText xml:space="preserve"> ADDIN EN.CITE &lt;EndNote&gt;&lt;Cite&gt;&lt;Author&gt;North&lt;/Author&gt;&lt;Year&gt;2012&lt;/Year&gt;&lt;RecNum&gt;1100&lt;/RecNum&gt;&lt;DisplayText&gt;(North et al. 2012)&lt;/DisplayText&gt;&lt;record&gt;&lt;rec-number&gt;1100&lt;/rec-number&gt;&lt;foreign-keys&gt;&lt;key app="EN" db-id="w0ppaavf8t2zvwe9f0oxa5rcervz0wedp050" timestamp="1355164419"&gt;1100&lt;/key&gt;&lt;/foreign-keys&gt;&lt;ref-type name="Journal Article"&gt;17&lt;/ref-type&gt;&lt;contributors&gt;&lt;authors&gt;&lt;author&gt;North, Malcolm&lt;/author&gt;&lt;author&gt;Collins, Brandon M.&lt;/author&gt;&lt;author&gt;Stephens, Scott&lt;/author&gt;&lt;/authors&gt;&lt;/contributors&gt;&lt;titles&gt;&lt;title&gt;Using fire to increase the scale, benefits, and future maintenance of fuels treatments&lt;/title&gt;&lt;secondary-title&gt;Journal of Forestry&lt;/secondary-title&gt;&lt;/titles&gt;&lt;periodical&gt;&lt;full-title&gt;Journal of Forestry&lt;/full-title&gt;&lt;/periodical&gt;&lt;pages&gt;392-401&lt;/pages&gt;&lt;volume&gt;110&lt;/volume&gt;&lt;number&gt;7&lt;/number&gt;&lt;dates&gt;&lt;year&gt;2012&lt;/year&gt;&lt;pub-dates&gt;&lt;date&gt;Oct-Nov&lt;/date&gt;&lt;/pub-dates&gt;&lt;/dates&gt;&lt;isbn&gt;0022-1201&lt;/isbn&gt;&lt;accession-num&gt;WOS:000310126700005&lt;/accession-num&gt;&lt;urls&gt;&lt;related-urls&gt;&lt;url&gt;&amp;lt;Go to ISI&amp;gt;://WOS:000310126700005&lt;/url&gt;&lt;/related-urls&gt;&lt;/urls&gt;&lt;electronic-resource-num&gt;10.5849/jof.12-021&lt;/electronic-resource-num&gt;&lt;research-notes&gt;Read 13 3/6/13 a&amp;#xD;Paper copy filed in fuel treatments section.&amp;#xD;Calculate how much area in the Sierra Nevada can be treated at current &amp;quot;treatment rates&amp;quot; (including wildfire!!) before the high-end fire return interval passes and you have to go back and start over with re-treatment. This leaves at a minimum 60% of forest service lands in a permanent backlog. Paper is very forward thinking, meant to be a bit provocative. Incorporates concept of &amp;quot;stretch goals and back-casting&amp;quot;- think about where you want to end up, which might require a big shift in current paradigms, and then work backwards to figure out the best way to get there.&lt;/research-notes&gt;&lt;/record&gt;&lt;/Cite&gt;&lt;/EndNote&gt;</w:instrText>
      </w:r>
      <w:r w:rsidR="000E588D">
        <w:rPr>
          <w:rFonts w:ascii="Times New Roman" w:hAnsi="Times New Roman" w:cs="Times New Roman"/>
          <w:color w:val="2F2F2F" w:themeColor="accent5" w:themeShade="80"/>
        </w:rPr>
        <w:fldChar w:fldCharType="separate"/>
      </w:r>
      <w:r w:rsidR="000E588D">
        <w:rPr>
          <w:rFonts w:ascii="Times New Roman" w:hAnsi="Times New Roman" w:cs="Times New Roman"/>
          <w:noProof/>
          <w:color w:val="2F2F2F" w:themeColor="accent5" w:themeShade="80"/>
        </w:rPr>
        <w:t>(North et al. 2012)</w:t>
      </w:r>
      <w:r w:rsidR="000E588D">
        <w:rPr>
          <w:rFonts w:ascii="Times New Roman" w:hAnsi="Times New Roman" w:cs="Times New Roman"/>
          <w:color w:val="2F2F2F" w:themeColor="accent5" w:themeShade="80"/>
        </w:rPr>
        <w:fldChar w:fldCharType="end"/>
      </w:r>
      <w:r w:rsidR="000E588D">
        <w:rPr>
          <w:rFonts w:ascii="Times New Roman" w:hAnsi="Times New Roman" w:cs="Times New Roman"/>
          <w:color w:val="2F2F2F" w:themeColor="accent5" w:themeShade="80"/>
        </w:rPr>
        <w:t>.</w:t>
      </w:r>
      <w:proofErr w:type="gramEnd"/>
      <w:r w:rsidR="000E588D">
        <w:rPr>
          <w:rFonts w:ascii="Times New Roman" w:hAnsi="Times New Roman" w:cs="Times New Roman"/>
          <w:color w:val="2F2F2F" w:themeColor="accent5" w:themeShade="80"/>
        </w:rPr>
        <w:t xml:space="preserve"> </w:t>
      </w:r>
    </w:p>
    <w:p w14:paraId="133FF7DE" w14:textId="1C2A6062" w:rsidR="000E588D" w:rsidRDefault="00EC6E5F"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data from the </w:t>
      </w:r>
      <w:r w:rsidR="00955320">
        <w:rPr>
          <w:rFonts w:ascii="Times New Roman" w:hAnsi="Times New Roman" w:cs="Times New Roman"/>
          <w:color w:val="2F2F2F" w:themeColor="accent5" w:themeShade="80"/>
        </w:rPr>
        <w:t>forestry plots also revealed that fire occurrence is not uniform across vegetation types. We detected an increased fire probability in plots that had previously been dominated by Jeffrey pine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sidR="00955320">
        <w:rPr>
          <w:rFonts w:ascii="Times New Roman" w:hAnsi="Times New Roman" w:cs="Times New Roman"/>
          <w:color w:val="2F2F2F" w:themeColor="accent5" w:themeShade="80"/>
        </w:rPr>
        <w:t>), and to a lesser extent, white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concolor</w:t>
      </w:r>
      <w:proofErr w:type="spellEnd"/>
      <w:r w:rsidR="00955320">
        <w:rPr>
          <w:rFonts w:ascii="Times New Roman" w:hAnsi="Times New Roman" w:cs="Times New Roman"/>
          <w:color w:val="2F2F2F" w:themeColor="accent5" w:themeShade="80"/>
        </w:rPr>
        <w:t>), and a lower probability in red fir (</w:t>
      </w:r>
      <w:proofErr w:type="spellStart"/>
      <w:r w:rsidR="00955320">
        <w:rPr>
          <w:rFonts w:ascii="Times New Roman" w:hAnsi="Times New Roman" w:cs="Times New Roman"/>
          <w:i/>
          <w:color w:val="2F2F2F" w:themeColor="accent5" w:themeShade="80"/>
        </w:rPr>
        <w:t>Abies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magnifica</w:t>
      </w:r>
      <w:proofErr w:type="spellEnd"/>
      <w:r w:rsidR="00955320">
        <w:rPr>
          <w:rFonts w:ascii="Times New Roman" w:hAnsi="Times New Roman" w:cs="Times New Roman"/>
          <w:color w:val="2F2F2F" w:themeColor="accent5" w:themeShade="80"/>
        </w:rPr>
        <w:t xml:space="preserve">) forest. This is expected given the historical fire regimes and fire frequencies of these two vegetation types </w: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 </w:instrText>
      </w:r>
      <w:r w:rsidR="00955320">
        <w:rPr>
          <w:rFonts w:ascii="Times New Roman" w:hAnsi="Times New Roman" w:cs="Times New Roman"/>
          <w:color w:val="2F2F2F" w:themeColor="accent5" w:themeShade="80"/>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955320">
        <w:rPr>
          <w:rFonts w:ascii="Times New Roman" w:hAnsi="Times New Roman" w:cs="Times New Roman"/>
          <w:color w:val="2F2F2F" w:themeColor="accent5" w:themeShade="80"/>
        </w:rPr>
        <w:instrText xml:space="preserve"> ADDIN EN.CITE.DATA </w:instrText>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r>
      <w:r w:rsidR="00955320">
        <w:rPr>
          <w:rFonts w:ascii="Times New Roman" w:hAnsi="Times New Roman" w:cs="Times New Roman"/>
          <w:color w:val="2F2F2F" w:themeColor="accent5" w:themeShade="80"/>
        </w:rPr>
        <w:fldChar w:fldCharType="separate"/>
      </w:r>
      <w:r w:rsidR="00955320">
        <w:rPr>
          <w:rFonts w:ascii="Times New Roman" w:hAnsi="Times New Roman" w:cs="Times New Roman"/>
          <w:noProof/>
          <w:color w:val="2F2F2F" w:themeColor="accent5" w:themeShade="80"/>
        </w:rPr>
        <w:t>(Steel et al. 2015, Safford and Stevens 2017)</w:t>
      </w:r>
      <w:r w:rsidR="00955320">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xml:space="preserve">, with red fir forests generally being more </w:t>
      </w:r>
      <w:commentRangeStart w:id="158"/>
      <w:r w:rsidR="00955320">
        <w:rPr>
          <w:rFonts w:ascii="Times New Roman" w:hAnsi="Times New Roman" w:cs="Times New Roman"/>
          <w:color w:val="2F2F2F" w:themeColor="accent5" w:themeShade="80"/>
        </w:rPr>
        <w:t xml:space="preserve">climate limited </w:t>
      </w:r>
      <w:commentRangeEnd w:id="158"/>
      <w:r w:rsidR="007C1009">
        <w:rPr>
          <w:rStyle w:val="CommentReference"/>
        </w:rPr>
        <w:commentReference w:id="158"/>
      </w:r>
      <w:r w:rsidR="00955320">
        <w:rPr>
          <w:rFonts w:ascii="Times New Roman" w:hAnsi="Times New Roman" w:cs="Times New Roman"/>
          <w:color w:val="2F2F2F" w:themeColor="accent5" w:themeShade="80"/>
        </w:rPr>
        <w:t>and with a less-flammable fuel bed. Thus</w:t>
      </w:r>
      <w:r w:rsidR="007C1009">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 we would not necessarily expect similar fire effects on vegetation across the entire watershed. However, an</w:t>
      </w:r>
      <w:r w:rsidR="000E588D">
        <w:rPr>
          <w:rFonts w:ascii="Times New Roman" w:hAnsi="Times New Roman" w:cs="Times New Roman"/>
          <w:color w:val="2F2F2F" w:themeColor="accent5" w:themeShade="80"/>
        </w:rPr>
        <w:t xml:space="preserve"> unexpected observation </w:t>
      </w:r>
      <w:r w:rsidR="00955320">
        <w:rPr>
          <w:rFonts w:ascii="Times New Roman" w:hAnsi="Times New Roman" w:cs="Times New Roman"/>
          <w:color w:val="2F2F2F" w:themeColor="accent5" w:themeShade="80"/>
        </w:rPr>
        <w:t>from</w:t>
      </w:r>
      <w:r w:rsidR="000E588D">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r w:rsidR="000E588D">
        <w:rPr>
          <w:rFonts w:ascii="Times New Roman" w:hAnsi="Times New Roman" w:cs="Times New Roman"/>
          <w:color w:val="2F2F2F" w:themeColor="accent5" w:themeShade="80"/>
        </w:rPr>
        <w:t>forestry plot</w:t>
      </w:r>
      <w:r w:rsidR="00955320">
        <w:rPr>
          <w:rFonts w:ascii="Times New Roman" w:hAnsi="Times New Roman" w:cs="Times New Roman"/>
          <w:color w:val="2F2F2F" w:themeColor="accent5" w:themeShade="80"/>
        </w:rPr>
        <w:t xml:space="preserve"> data</w:t>
      </w:r>
      <w:r w:rsidR="000E588D">
        <w:rPr>
          <w:rFonts w:ascii="Times New Roman" w:hAnsi="Times New Roman" w:cs="Times New Roman"/>
          <w:color w:val="2F2F2F" w:themeColor="accent5" w:themeShade="80"/>
        </w:rPr>
        <w:t xml:space="preserve"> was the uniform decrease in large (&gt;61 cm) and very large (&gt;100 cm) trees</w:t>
      </w:r>
      <w:r w:rsidR="00955320">
        <w:rPr>
          <w:rFonts w:ascii="Times New Roman" w:hAnsi="Times New Roman" w:cs="Times New Roman"/>
          <w:color w:val="2F2F2F" w:themeColor="accent5" w:themeShade="80"/>
        </w:rPr>
        <w:t>, even in unburned red fir forest (Figure 4). This is consistent with long-term trends that have been observed across the western US</w:t>
      </w:r>
      <w:r w:rsidR="007D43CE">
        <w:rPr>
          <w:rFonts w:ascii="Times New Roman" w:hAnsi="Times New Roman" w:cs="Times New Roman"/>
          <w:color w:val="2F2F2F" w:themeColor="accent5" w:themeShade="80"/>
        </w:rPr>
        <w:t xml:space="preserve"> </w: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 </w:instrText>
      </w:r>
      <w:r w:rsidR="007D43CE">
        <w:rPr>
          <w:rFonts w:ascii="Times New Roman" w:hAnsi="Times New Roman" w:cs="Times New Roman"/>
          <w:color w:val="2F2F2F" w:themeColor="accent5" w:themeShade="80"/>
        </w:rPr>
        <w:fldChar w:fldCharType="begin">
          <w:fldData xml:space="preserve">PEVuZE5vdGU+PENpdGU+PEF1dGhvcj5EYXM8L0F1dGhvcj48WWVhcj4yMDE2PC9ZZWFyPjxSZWNO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</w:fldData>
        </w:fldChar>
      </w:r>
      <w:r w:rsidR="007D43CE">
        <w:rPr>
          <w:rFonts w:ascii="Times New Roman" w:hAnsi="Times New Roman" w:cs="Times New Roman"/>
          <w:color w:val="2F2F2F" w:themeColor="accent5" w:themeShade="80"/>
        </w:rPr>
        <w:instrText xml:space="preserve"> ADDIN EN.CITE.DATA </w:instrText>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end"/>
      </w:r>
      <w:r w:rsidR="007D43CE">
        <w:rPr>
          <w:rFonts w:ascii="Times New Roman" w:hAnsi="Times New Roman" w:cs="Times New Roman"/>
          <w:color w:val="2F2F2F" w:themeColor="accent5" w:themeShade="80"/>
        </w:rPr>
      </w:r>
      <w:r w:rsidR="007D43CE">
        <w:rPr>
          <w:rFonts w:ascii="Times New Roman" w:hAnsi="Times New Roman" w:cs="Times New Roman"/>
          <w:color w:val="2F2F2F" w:themeColor="accent5" w:themeShade="80"/>
        </w:rPr>
        <w:fldChar w:fldCharType="separate"/>
      </w:r>
      <w:r w:rsidR="007D43CE">
        <w:rPr>
          <w:rFonts w:ascii="Times New Roman" w:hAnsi="Times New Roman" w:cs="Times New Roman"/>
          <w:noProof/>
          <w:color w:val="2F2F2F" w:themeColor="accent5" w:themeShade="80"/>
        </w:rPr>
        <w:t>(van Mantgem and Stephenson 2007, van Mantgem et al. 2009, Das et al. 2016)</w:t>
      </w:r>
      <w:r w:rsidR="007D43CE">
        <w:rPr>
          <w:rFonts w:ascii="Times New Roman" w:hAnsi="Times New Roman" w:cs="Times New Roman"/>
          <w:color w:val="2F2F2F" w:themeColor="accent5" w:themeShade="80"/>
        </w:rPr>
        <w:fldChar w:fldCharType="end"/>
      </w:r>
      <w:r w:rsidR="00955320">
        <w:rPr>
          <w:rFonts w:ascii="Times New Roman" w:hAnsi="Times New Roman" w:cs="Times New Roman"/>
          <w:color w:val="2F2F2F" w:themeColor="accent5" w:themeShade="80"/>
        </w:rPr>
        <w:t>, and may be indicative of climate or pest/pathogen influences in addition to fire.</w:t>
      </w:r>
      <w:r w:rsidR="008F4D93">
        <w:rPr>
          <w:rFonts w:ascii="Times New Roman" w:hAnsi="Times New Roman" w:cs="Times New Roman"/>
          <w:color w:val="2F2F2F" w:themeColor="accent5" w:themeShade="80"/>
        </w:rPr>
        <w:t xml:space="preserve"> For instance, the US Forest Service Aerial Detection Monitoring program detected tree mortality from both </w:t>
      </w:r>
      <w:r w:rsidR="00BC7F0C">
        <w:rPr>
          <w:rFonts w:ascii="Times New Roman" w:hAnsi="Times New Roman" w:cs="Times New Roman"/>
          <w:color w:val="2F2F2F" w:themeColor="accent5" w:themeShade="80"/>
        </w:rPr>
        <w:t xml:space="preserve">mountain pine beetle </w:t>
      </w:r>
      <w:r w:rsidR="007507AF" w:rsidRPr="007507AF">
        <w:rPr>
          <w:rFonts w:ascii="Times New Roman" w:hAnsi="Times New Roman" w:cs="Times New Roman"/>
          <w:color w:val="2F2F2F" w:themeColor="accent5" w:themeShade="80"/>
        </w:rPr>
        <w:t>(</w:t>
      </w:r>
      <w:proofErr w:type="spellStart"/>
      <w:r w:rsidR="007507AF" w:rsidRPr="007507AF">
        <w:rPr>
          <w:rFonts w:ascii="Times New Roman" w:hAnsi="Times New Roman" w:cs="Times New Roman"/>
          <w:i/>
          <w:color w:val="2F2F2F" w:themeColor="accent5" w:themeShade="80"/>
        </w:rPr>
        <w:t>Dendroctonus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ponderosae</w:t>
      </w:r>
      <w:proofErr w:type="spellEnd"/>
      <w:r w:rsidR="007507AF" w:rsidRPr="007507AF">
        <w:rPr>
          <w:rFonts w:ascii="Times New Roman" w:hAnsi="Times New Roman" w:cs="Times New Roman"/>
          <w:color w:val="2F2F2F" w:themeColor="accent5" w:themeShade="80"/>
        </w:rPr>
        <w:t>) and fir engraver (</w:t>
      </w:r>
      <w:proofErr w:type="spellStart"/>
      <w:r w:rsidR="007507AF" w:rsidRPr="007507AF">
        <w:rPr>
          <w:rFonts w:ascii="Times New Roman" w:hAnsi="Times New Roman" w:cs="Times New Roman"/>
          <w:i/>
          <w:color w:val="2F2F2F" w:themeColor="accent5" w:themeShade="80"/>
        </w:rPr>
        <w:t>Scolytus</w:t>
      </w:r>
      <w:proofErr w:type="spellEnd"/>
      <w:r w:rsidR="007507AF" w:rsidRPr="007507AF">
        <w:rPr>
          <w:rFonts w:ascii="Times New Roman" w:hAnsi="Times New Roman" w:cs="Times New Roman"/>
          <w:i/>
          <w:color w:val="2F2F2F" w:themeColor="accent5" w:themeShade="80"/>
        </w:rPr>
        <w:t xml:space="preserve"> </w:t>
      </w:r>
      <w:proofErr w:type="spellStart"/>
      <w:r w:rsidR="007507AF" w:rsidRPr="007507AF">
        <w:rPr>
          <w:rFonts w:ascii="Times New Roman" w:hAnsi="Times New Roman" w:cs="Times New Roman"/>
          <w:i/>
          <w:color w:val="2F2F2F" w:themeColor="accent5" w:themeShade="80"/>
        </w:rPr>
        <w:t>ventralis</w:t>
      </w:r>
      <w:proofErr w:type="spellEnd"/>
      <w:r w:rsidR="007507AF" w:rsidRPr="007507AF">
        <w:rPr>
          <w:rFonts w:ascii="Times New Roman" w:hAnsi="Times New Roman" w:cs="Times New Roman"/>
          <w:color w:val="2F2F2F" w:themeColor="accent5" w:themeShade="80"/>
        </w:rPr>
        <w:t>)</w:t>
      </w:r>
      <w:r w:rsidR="008F4D93">
        <w:rPr>
          <w:rFonts w:ascii="Times New Roman" w:hAnsi="Times New Roman" w:cs="Times New Roman"/>
          <w:color w:val="2F2F2F" w:themeColor="accent5" w:themeShade="80"/>
        </w:rPr>
        <w:t xml:space="preserve"> within SCB</w:t>
      </w:r>
      <w:r w:rsidR="00955320">
        <w:rPr>
          <w:rFonts w:ascii="Times New Roman" w:hAnsi="Times New Roman" w:cs="Times New Roman"/>
          <w:color w:val="2F2F2F" w:themeColor="accent5" w:themeShade="80"/>
        </w:rPr>
        <w:t xml:space="preserve"> </w:t>
      </w:r>
      <w:r w:rsidR="008F4D93">
        <w:rPr>
          <w:rFonts w:ascii="Times New Roman" w:hAnsi="Times New Roman" w:cs="Times New Roman"/>
          <w:color w:val="2F2F2F" w:themeColor="accent5" w:themeShade="80"/>
        </w:rPr>
        <w:t xml:space="preserve">in 2015 </w:t>
      </w:r>
      <w:r w:rsidR="008F4D93">
        <w:rPr>
          <w:rFonts w:ascii="Times New Roman" w:hAnsi="Times New Roman" w:cs="Times New Roman"/>
          <w:color w:val="2F2F2F" w:themeColor="accent5" w:themeShade="80"/>
        </w:rPr>
        <w:fldChar w:fldCharType="begin"/>
      </w:r>
      <w:r w:rsidR="008F4D93">
        <w:rPr>
          <w:rFonts w:ascii="Times New Roman" w:hAnsi="Times New Roman" w:cs="Times New Roman"/>
          <w:color w:val="2F2F2F" w:themeColor="accent5" w:themeShade="80"/>
        </w:rPr>
        <w:instrText xml:space="preserve"> ADDIN EN.CITE &lt;EndNote&gt;&lt;Cite&gt;&lt;Author&gt;Moore&lt;/Author&gt;&lt;Year&gt;2015&lt;/Year&gt;&lt;RecNum&gt;3737&lt;/RecNum&gt;&lt;DisplayText&gt;(Moore et al. 2015)&lt;/DisplayText&gt;&lt;record&gt;&lt;rec-number&gt;3737&lt;/rec-number&gt;&lt;foreign-keys&gt;&lt;key app="EN" db-id="w0ppaavf8t2zvwe9f0oxa5rcervz0wedp050" timestamp="1552669795"&gt;3737&lt;/key&gt;&lt;/foreign-keys&gt;&lt;ref-type name="Journal Article"&gt;17&lt;/ref-type&gt;&lt;contributors&gt;&lt;authors&gt;&lt;author&gt;Moore, J&lt;/author&gt;&lt;author&gt;Heath, Z&lt;/author&gt;&lt;author&gt;Bulaon, B %J Forest Service: Technical report United States Department of Agriculture&lt;/author&gt;&lt;/authors&gt;&lt;/contributors&gt;&lt;titles&gt;&lt;title&gt;Aerial detection survey-April 15th-17th, 2015&lt;/title&gt;&lt;/titles&gt;&lt;dates&gt;&lt;year&gt;2015&lt;/year&gt;&lt;/dates&gt;&lt;urls&gt;&lt;/urls&gt;&lt;/record&gt;&lt;/Cite&gt;&lt;/EndNote&gt;</w:instrText>
      </w:r>
      <w:r w:rsidR="008F4D93">
        <w:rPr>
          <w:rFonts w:ascii="Times New Roman" w:hAnsi="Times New Roman" w:cs="Times New Roman"/>
          <w:color w:val="2F2F2F" w:themeColor="accent5" w:themeShade="80"/>
        </w:rPr>
        <w:fldChar w:fldCharType="separate"/>
      </w:r>
      <w:r w:rsidR="008F4D93">
        <w:rPr>
          <w:rFonts w:ascii="Times New Roman" w:hAnsi="Times New Roman" w:cs="Times New Roman"/>
          <w:noProof/>
          <w:color w:val="2F2F2F" w:themeColor="accent5" w:themeShade="80"/>
        </w:rPr>
        <w:t>(Moore et al. 2015)</w:t>
      </w:r>
      <w:r w:rsidR="008F4D93">
        <w:rPr>
          <w:rFonts w:ascii="Times New Roman" w:hAnsi="Times New Roman" w:cs="Times New Roman"/>
          <w:color w:val="2F2F2F" w:themeColor="accent5" w:themeShade="80"/>
        </w:rPr>
        <w:fldChar w:fldCharType="end"/>
      </w:r>
      <w:r w:rsidR="008F4D93">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The </w:t>
      </w:r>
      <w:commentRangeStart w:id="159"/>
      <w:r w:rsidR="00955320">
        <w:rPr>
          <w:rFonts w:ascii="Times New Roman" w:hAnsi="Times New Roman" w:cs="Times New Roman"/>
          <w:color w:val="2F2F2F" w:themeColor="accent5" w:themeShade="80"/>
        </w:rPr>
        <w:t>most prominent decreases</w:t>
      </w:r>
      <w:r>
        <w:rPr>
          <w:rFonts w:ascii="Times New Roman" w:hAnsi="Times New Roman" w:cs="Times New Roman"/>
          <w:color w:val="2F2F2F" w:themeColor="accent5" w:themeShade="80"/>
        </w:rPr>
        <w:t xml:space="preserve"> in large and very large trees</w:t>
      </w:r>
      <w:r w:rsidR="00955320">
        <w:rPr>
          <w:rFonts w:ascii="Times New Roman" w:hAnsi="Times New Roman" w:cs="Times New Roman"/>
          <w:color w:val="2F2F2F" w:themeColor="accent5" w:themeShade="80"/>
        </w:rPr>
        <w:t xml:space="preserve"> </w:t>
      </w:r>
      <w:proofErr w:type="gramStart"/>
      <w:r w:rsidR="00955320">
        <w:rPr>
          <w:rFonts w:ascii="Times New Roman" w:hAnsi="Times New Roman" w:cs="Times New Roman"/>
          <w:color w:val="2F2F2F" w:themeColor="accent5" w:themeShade="80"/>
        </w:rPr>
        <w:t>were observed</w:t>
      </w:r>
      <w:proofErr w:type="gramEnd"/>
      <w:r w:rsidR="00955320">
        <w:rPr>
          <w:rFonts w:ascii="Times New Roman" w:hAnsi="Times New Roman" w:cs="Times New Roman"/>
          <w:color w:val="2F2F2F" w:themeColor="accent5" w:themeShade="80"/>
        </w:rPr>
        <w:t xml:space="preserve"> in the most fire</w:t>
      </w:r>
      <w:r w:rsidR="008F79C3">
        <w:rPr>
          <w:rFonts w:ascii="Times New Roman" w:hAnsi="Times New Roman" w:cs="Times New Roman"/>
          <w:color w:val="2F2F2F" w:themeColor="accent5" w:themeShade="80"/>
        </w:rPr>
        <w:t>-</w:t>
      </w:r>
      <w:r w:rsidR="00955320">
        <w:rPr>
          <w:rFonts w:ascii="Times New Roman" w:hAnsi="Times New Roman" w:cs="Times New Roman"/>
          <w:color w:val="2F2F2F" w:themeColor="accent5" w:themeShade="80"/>
        </w:rPr>
        <w:t xml:space="preserve">resistant species, </w:t>
      </w:r>
      <w:proofErr w:type="spellStart"/>
      <w:r w:rsidR="00955320">
        <w:rPr>
          <w:rFonts w:ascii="Times New Roman" w:hAnsi="Times New Roman" w:cs="Times New Roman"/>
          <w:i/>
          <w:color w:val="2F2F2F" w:themeColor="accent5" w:themeShade="80"/>
        </w:rPr>
        <w:t>Pinus</w:t>
      </w:r>
      <w:proofErr w:type="spellEnd"/>
      <w:r w:rsidR="00955320">
        <w:rPr>
          <w:rFonts w:ascii="Times New Roman" w:hAnsi="Times New Roman" w:cs="Times New Roman"/>
          <w:i/>
          <w:color w:val="2F2F2F" w:themeColor="accent5" w:themeShade="80"/>
        </w:rPr>
        <w:t xml:space="preserve"> </w:t>
      </w:r>
      <w:proofErr w:type="spellStart"/>
      <w:r w:rsidR="00955320">
        <w:rPr>
          <w:rFonts w:ascii="Times New Roman" w:hAnsi="Times New Roman" w:cs="Times New Roman"/>
          <w:i/>
          <w:color w:val="2F2F2F" w:themeColor="accent5" w:themeShade="80"/>
        </w:rPr>
        <w:t>jeffreyi</w:t>
      </w:r>
      <w:proofErr w:type="spellEnd"/>
      <w:r>
        <w:rPr>
          <w:rFonts w:ascii="Times New Roman" w:hAnsi="Times New Roman" w:cs="Times New Roman"/>
          <w:i/>
          <w:color w:val="2F2F2F" w:themeColor="accent5" w:themeShade="80"/>
        </w:rPr>
        <w:t xml:space="preserve"> </w:t>
      </w:r>
      <w:r w:rsidR="00955320">
        <w:rPr>
          <w:rFonts w:ascii="Times New Roman" w:hAnsi="Times New Roman" w:cs="Times New Roman"/>
          <w:color w:val="2F2F2F" w:themeColor="accent5" w:themeShade="80"/>
        </w:rPr>
        <w:t>(Stevens unpublished data)</w:t>
      </w:r>
      <w:commentRangeEnd w:id="159"/>
      <w:r w:rsidR="007C1009">
        <w:rPr>
          <w:rStyle w:val="CommentReference"/>
        </w:rPr>
        <w:commentReference w:id="159"/>
      </w:r>
      <w:r>
        <w:rPr>
          <w:rFonts w:ascii="Times New Roman" w:hAnsi="Times New Roman" w:cs="Times New Roman"/>
          <w:color w:val="2F2F2F" w:themeColor="accent5" w:themeShade="80"/>
        </w:rPr>
        <w:t xml:space="preserve">, suggesting that fire may not be the agent of mortality in this size class, even in </w:t>
      </w:r>
      <w:r w:rsidR="00264D51">
        <w:rPr>
          <w:rFonts w:ascii="Times New Roman" w:hAnsi="Times New Roman" w:cs="Times New Roman"/>
          <w:color w:val="2F2F2F" w:themeColor="accent5" w:themeShade="80"/>
        </w:rPr>
        <w:t>twice-</w:t>
      </w:r>
      <w:r>
        <w:rPr>
          <w:rFonts w:ascii="Times New Roman" w:hAnsi="Times New Roman" w:cs="Times New Roman"/>
          <w:color w:val="2F2F2F" w:themeColor="accent5" w:themeShade="80"/>
        </w:rPr>
        <w:t>burned forestry plots</w:t>
      </w:r>
      <w:r w:rsidR="00955320">
        <w:rPr>
          <w:rFonts w:ascii="Times New Roman" w:hAnsi="Times New Roman" w:cs="Times New Roman"/>
          <w:color w:val="2F2F2F" w:themeColor="accent5" w:themeShade="80"/>
        </w:rPr>
        <w:t>.</w:t>
      </w:r>
    </w:p>
    <w:p w14:paraId="062FCD80" w14:textId="1AD68446" w:rsidR="00D71C45" w:rsidRDefault="00F13F6C" w:rsidP="00A51328">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The lack of a strong watershed-wide signal </w:t>
      </w:r>
      <w:r w:rsidR="00EC6E5F">
        <w:rPr>
          <w:rFonts w:ascii="Times New Roman" w:hAnsi="Times New Roman" w:cs="Times New Roman"/>
          <w:color w:val="2F2F2F" w:themeColor="accent5" w:themeShade="80"/>
        </w:rPr>
        <w:t xml:space="preserve">of </w:t>
      </w:r>
      <w:r>
        <w:rPr>
          <w:rFonts w:ascii="Times New Roman" w:hAnsi="Times New Roman" w:cs="Times New Roman"/>
          <w:color w:val="2F2F2F" w:themeColor="accent5" w:themeShade="80"/>
        </w:rPr>
        <w:t>changing soil moisture is due to</w:t>
      </w:r>
      <w:r w:rsidR="00EC6E5F">
        <w:rPr>
          <w:rFonts w:ascii="Times New Roman" w:hAnsi="Times New Roman" w:cs="Times New Roman"/>
          <w:color w:val="2F2F2F" w:themeColor="accent5" w:themeShade="80"/>
        </w:rPr>
        <w:t xml:space="preserve"> both</w:t>
      </w:r>
      <w:r>
        <w:rPr>
          <w:rFonts w:ascii="Times New Roman" w:hAnsi="Times New Roman" w:cs="Times New Roman"/>
          <w:color w:val="2F2F2F" w:themeColor="accent5" w:themeShade="80"/>
        </w:rPr>
        <w:t xml:space="preserve"> the relatively low initial abundance and minimal post-fire expansion of the dense meadow vegetation class, </w:t>
      </w:r>
      <w:r w:rsidR="00EC6E5F">
        <w:rPr>
          <w:rFonts w:ascii="Times New Roman" w:hAnsi="Times New Roman" w:cs="Times New Roman"/>
          <w:color w:val="2F2F2F" w:themeColor="accent5" w:themeShade="80"/>
        </w:rPr>
        <w:t>and to</w:t>
      </w:r>
      <w:r>
        <w:rPr>
          <w:rFonts w:ascii="Times New Roman" w:hAnsi="Times New Roman" w:cs="Times New Roman"/>
          <w:color w:val="2F2F2F" w:themeColor="accent5" w:themeShade="80"/>
        </w:rPr>
        <w:t xml:space="preserve"> minimal detectable differences between forest, shrub, and dry </w:t>
      </w:r>
      <w:proofErr w:type="gramStart"/>
      <w:r>
        <w:rPr>
          <w:rFonts w:ascii="Times New Roman" w:hAnsi="Times New Roman" w:cs="Times New Roman"/>
          <w:color w:val="2F2F2F" w:themeColor="accent5" w:themeShade="80"/>
        </w:rPr>
        <w:t>meadow soil moisture profiles</w:t>
      </w:r>
      <w:proofErr w:type="gramEnd"/>
      <w:r w:rsidR="00EC6E5F">
        <w:rPr>
          <w:rFonts w:ascii="Times New Roman" w:hAnsi="Times New Roman" w:cs="Times New Roman"/>
          <w:color w:val="2F2F2F" w:themeColor="accent5" w:themeShade="80"/>
        </w:rPr>
        <w:t xml:space="preserve">.  Both </w:t>
      </w:r>
      <w:r>
        <w:rPr>
          <w:rFonts w:ascii="Times New Roman" w:hAnsi="Times New Roman" w:cs="Times New Roman"/>
          <w:color w:val="2F2F2F" w:themeColor="accent5" w:themeShade="80"/>
        </w:rPr>
        <w:t xml:space="preserve">of </w:t>
      </w:r>
      <w:r w:rsidR="00EC6E5F">
        <w:rPr>
          <w:rFonts w:ascii="Times New Roman" w:hAnsi="Times New Roman" w:cs="Times New Roman"/>
          <w:color w:val="2F2F2F" w:themeColor="accent5" w:themeShade="80"/>
        </w:rPr>
        <w:t xml:space="preserve">these factors </w:t>
      </w:r>
      <w:r>
        <w:rPr>
          <w:rFonts w:ascii="Times New Roman" w:hAnsi="Times New Roman" w:cs="Times New Roman"/>
          <w:color w:val="2F2F2F" w:themeColor="accent5" w:themeShade="80"/>
        </w:rPr>
        <w:t xml:space="preserve">could be attributable to soil and topographic properties of the </w:t>
      </w:r>
      <w:r>
        <w:rPr>
          <w:rFonts w:ascii="Times New Roman" w:hAnsi="Times New Roman" w:cs="Times New Roman"/>
          <w:color w:val="2F2F2F" w:themeColor="accent5" w:themeShade="80"/>
        </w:rPr>
        <w:lastRenderedPageBreak/>
        <w:t>watershed</w:t>
      </w:r>
      <w:r w:rsidR="00D71C45">
        <w:rPr>
          <w:rFonts w:ascii="Times New Roman" w:hAnsi="Times New Roman" w:cs="Times New Roman"/>
          <w:color w:val="2F2F2F" w:themeColor="accent5" w:themeShade="80"/>
        </w:rPr>
        <w:t xml:space="preserve"> as well as precipitation and productivity effects as discussed above</w:t>
      </w:r>
      <w:r>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Consequently, we do not</w:t>
      </w:r>
      <w:r w:rsidR="00D43776">
        <w:rPr>
          <w:rFonts w:ascii="Times New Roman" w:hAnsi="Times New Roman" w:cs="Times New Roman"/>
          <w:color w:val="2F2F2F" w:themeColor="accent5" w:themeShade="80"/>
        </w:rPr>
        <w:t xml:space="preserve"> predict large changes </w:t>
      </w:r>
      <w:proofErr w:type="gramStart"/>
      <w:r w:rsidR="00D43776">
        <w:rPr>
          <w:rFonts w:ascii="Times New Roman" w:hAnsi="Times New Roman" w:cs="Times New Roman"/>
          <w:color w:val="2F2F2F" w:themeColor="accent5" w:themeShade="80"/>
        </w:rPr>
        <w:t>in soil moisture at the watershed scale</w:t>
      </w:r>
      <w:r w:rsidR="00EC6E5F">
        <w:rPr>
          <w:rFonts w:ascii="Times New Roman" w:hAnsi="Times New Roman" w:cs="Times New Roman"/>
          <w:color w:val="2F2F2F" w:themeColor="accent5" w:themeShade="80"/>
        </w:rPr>
        <w:t xml:space="preserve"> in association with the managed fire regime</w:t>
      </w:r>
      <w:proofErr w:type="gramEnd"/>
      <w:r w:rsidR="00955320">
        <w:rPr>
          <w:rFonts w:ascii="Times New Roman" w:hAnsi="Times New Roman" w:cs="Times New Roman"/>
          <w:color w:val="2F2F2F" w:themeColor="accent5" w:themeShade="80"/>
        </w:rPr>
        <w:t xml:space="preserve">. </w:t>
      </w:r>
      <w:r w:rsidR="00EC6E5F">
        <w:rPr>
          <w:rFonts w:ascii="Times New Roman" w:hAnsi="Times New Roman" w:cs="Times New Roman"/>
          <w:color w:val="2F2F2F" w:themeColor="accent5" w:themeShade="80"/>
        </w:rPr>
        <w:t xml:space="preserve"> W</w:t>
      </w:r>
      <w:r w:rsidR="00955320">
        <w:rPr>
          <w:rFonts w:ascii="Times New Roman" w:hAnsi="Times New Roman" w:cs="Times New Roman"/>
          <w:color w:val="2F2F2F" w:themeColor="accent5" w:themeShade="80"/>
        </w:rPr>
        <w:t xml:space="preserve">e note that the vegetation change we did observe was primarily transition from mixed-conifer to shrub, mixed-conifer to sparse meadow, or shrub to sparse meadow (Figure 2, 3), </w:t>
      </w:r>
      <w:r w:rsidR="00EC6E5F">
        <w:rPr>
          <w:rFonts w:ascii="Times New Roman" w:hAnsi="Times New Roman" w:cs="Times New Roman"/>
          <w:color w:val="2F2F2F" w:themeColor="accent5" w:themeShade="80"/>
        </w:rPr>
        <w:t>with</w:t>
      </w:r>
      <w:r w:rsidR="00955320">
        <w:rPr>
          <w:rFonts w:ascii="Times New Roman" w:hAnsi="Times New Roman" w:cs="Times New Roman"/>
          <w:color w:val="2F2F2F" w:themeColor="accent5" w:themeShade="80"/>
        </w:rPr>
        <w:t xml:space="preserve"> minimal transition to the vegetation type that would be expected to have the greatest change on soil moisture, namely dense meadows (Figure </w:t>
      </w:r>
      <w:r w:rsidR="00D71C45">
        <w:rPr>
          <w:rFonts w:ascii="Times New Roman" w:hAnsi="Times New Roman" w:cs="Times New Roman"/>
          <w:color w:val="2F2F2F" w:themeColor="accent5" w:themeShade="80"/>
        </w:rPr>
        <w:t>7</w:t>
      </w:r>
      <w:r w:rsidR="00955320">
        <w:rPr>
          <w:rFonts w:ascii="Times New Roman" w:hAnsi="Times New Roman" w:cs="Times New Roman"/>
          <w:color w:val="2F2F2F" w:themeColor="accent5" w:themeShade="80"/>
        </w:rPr>
        <w:t xml:space="preserve">). This stands in contrast to the more productive </w:t>
      </w:r>
      <w:proofErr w:type="spellStart"/>
      <w:r w:rsidR="00955320">
        <w:rPr>
          <w:rFonts w:ascii="Times New Roman" w:hAnsi="Times New Roman" w:cs="Times New Roman"/>
          <w:color w:val="2F2F2F" w:themeColor="accent5" w:themeShade="80"/>
        </w:rPr>
        <w:t>Illilouette</w:t>
      </w:r>
      <w:proofErr w:type="spellEnd"/>
      <w:r w:rsidR="00955320">
        <w:rPr>
          <w:rFonts w:ascii="Times New Roman" w:hAnsi="Times New Roman" w:cs="Times New Roman"/>
          <w:color w:val="2F2F2F" w:themeColor="accent5" w:themeShade="80"/>
        </w:rPr>
        <w:t xml:space="preserve"> Creek Basin</w:t>
      </w:r>
      <w:r w:rsidR="007C07A0">
        <w:rPr>
          <w:rFonts w:ascii="Times New Roman" w:hAnsi="Times New Roman" w:cs="Times New Roman"/>
          <w:color w:val="2F2F2F" w:themeColor="accent5" w:themeShade="80"/>
        </w:rPr>
        <w:t xml:space="preserve"> (ICB; Appendix </w:t>
      </w:r>
      <w:r w:rsidR="00D71C45">
        <w:rPr>
          <w:rFonts w:ascii="Times New Roman" w:hAnsi="Times New Roman" w:cs="Times New Roman"/>
          <w:color w:val="2F2F2F" w:themeColor="accent5" w:themeShade="80"/>
        </w:rPr>
        <w:t>B</w:t>
      </w:r>
      <w:r w:rsidR="007C07A0">
        <w:rPr>
          <w:rFonts w:ascii="Times New Roman" w:hAnsi="Times New Roman" w:cs="Times New Roman"/>
          <w:color w:val="2F2F2F" w:themeColor="accent5" w:themeShade="80"/>
        </w:rPr>
        <w:t xml:space="preserve">), where pronounced increases in the dense meadow vegetation type were observed following fire </w: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 </w:instrText>
      </w:r>
      <w:r w:rsidR="007C07A0">
        <w:rPr>
          <w:rFonts w:ascii="Times New Roman" w:hAnsi="Times New Roman" w:cs="Times New Roman"/>
          <w:color w:val="2F2F2F" w:themeColor="accent5" w:themeShade="80"/>
        </w:rPr>
        <w:fldChar w:fldCharType="begin">
          <w:fldData xml:space="preserve">PEVuZE5vdGU+PENpdGU+PEF1dGhvcj5Cb2lzcmFtw6k8L0F1dGhvcj48WWVhcj4yMDE3PC9ZZWFy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==
</w:fldData>
        </w:fldChar>
      </w:r>
      <w:r w:rsidR="007C07A0">
        <w:rPr>
          <w:rFonts w:ascii="Times New Roman" w:hAnsi="Times New Roman" w:cs="Times New Roman"/>
          <w:color w:val="2F2F2F" w:themeColor="accent5" w:themeShade="80"/>
        </w:rPr>
        <w:instrText xml:space="preserve"> ADDIN EN.CITE.DATA </w:instrText>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r>
      <w:r w:rsidR="007C07A0">
        <w:rPr>
          <w:rFonts w:ascii="Times New Roman" w:hAnsi="Times New Roman" w:cs="Times New Roman"/>
          <w:color w:val="2F2F2F" w:themeColor="accent5" w:themeShade="80"/>
        </w:rPr>
        <w:fldChar w:fldCharType="separate"/>
      </w:r>
      <w:r w:rsidR="007C07A0">
        <w:rPr>
          <w:rFonts w:ascii="Times New Roman" w:hAnsi="Times New Roman" w:cs="Times New Roman"/>
          <w:noProof/>
          <w:color w:val="2F2F2F" w:themeColor="accent5" w:themeShade="80"/>
        </w:rPr>
        <w:t>(Boisramé et al. 2017a, Boisramé et al. 2017b)</w:t>
      </w:r>
      <w:r w:rsidR="007C07A0">
        <w:rPr>
          <w:rFonts w:ascii="Times New Roman" w:hAnsi="Times New Roman" w:cs="Times New Roman"/>
          <w:color w:val="2F2F2F" w:themeColor="accent5" w:themeShade="80"/>
        </w:rPr>
        <w:fldChar w:fldCharType="end"/>
      </w:r>
      <w:r w:rsidR="007C07A0">
        <w:rPr>
          <w:rFonts w:ascii="Times New Roman" w:hAnsi="Times New Roman" w:cs="Times New Roman"/>
          <w:color w:val="2F2F2F" w:themeColor="accent5" w:themeShade="80"/>
        </w:rPr>
        <w:t xml:space="preserve">. </w:t>
      </w:r>
      <w:ins w:id="160" w:author="Gabrielle Boisrame" w:date="2019-06-07T13:56:00Z">
        <w:r w:rsidR="00A51328">
          <w:rPr>
            <w:rFonts w:ascii="Times New Roman" w:hAnsi="Times New Roman" w:cs="Times New Roman"/>
            <w:color w:val="2F2F2F" w:themeColor="accent5" w:themeShade="80"/>
          </w:rPr>
          <w:t>In addition, the minimal changes to forest structure following fire (discussed above) may partially account for fire history variables having very small impacts on soil moisture independent of vegetation change (Figure C3). If forests had generally become much more open</w:t>
        </w:r>
      </w:ins>
      <w:ins w:id="161" w:author="Gabrielle Boisrame" w:date="2019-06-07T13:59:00Z">
        <w:r w:rsidR="00A51328">
          <w:rPr>
            <w:rFonts w:ascii="Times New Roman" w:hAnsi="Times New Roman" w:cs="Times New Roman"/>
            <w:color w:val="2F2F2F" w:themeColor="accent5" w:themeShade="80"/>
          </w:rPr>
          <w:t>,</w:t>
        </w:r>
      </w:ins>
      <w:ins w:id="162" w:author="Gabrielle Boisrame" w:date="2019-06-07T13:56:00Z">
        <w:r w:rsidR="00A51328">
          <w:rPr>
            <w:rFonts w:ascii="Times New Roman" w:hAnsi="Times New Roman" w:cs="Times New Roman"/>
            <w:color w:val="2F2F2F" w:themeColor="accent5" w:themeShade="80"/>
          </w:rPr>
          <w:t xml:space="preserve"> or dominated by different sizes or species of trees following fire, we might expect greater impacts of fire on soil moisture within forested plots.</w:t>
        </w:r>
      </w:ins>
      <w:ins w:id="163" w:author="Gabrielle Boisrame" w:date="2019-06-07T14:47:00Z">
        <w:r w:rsidR="005F7371">
          <w:rPr>
            <w:rFonts w:ascii="Times New Roman" w:hAnsi="Times New Roman" w:cs="Times New Roman"/>
            <w:color w:val="2F2F2F" w:themeColor="accent5" w:themeShade="80"/>
          </w:rPr>
          <w:t xml:space="preserve"> For example, </w:t>
        </w:r>
        <w:proofErr w:type="gramStart"/>
        <w:r w:rsidR="005F7371">
          <w:rPr>
            <w:rFonts w:ascii="Times New Roman" w:hAnsi="Times New Roman" w:cs="Times New Roman"/>
            <w:color w:val="2F2F2F" w:themeColor="accent5" w:themeShade="80"/>
          </w:rPr>
          <w:t xml:space="preserve">the “shrub” weather station </w:t>
        </w:r>
      </w:ins>
      <w:ins w:id="164" w:author="Gabrielle Boisrame" w:date="2019-06-07T14:48:00Z">
        <w:r w:rsidR="005F7371">
          <w:rPr>
            <w:rFonts w:ascii="Times New Roman" w:hAnsi="Times New Roman" w:cs="Times New Roman"/>
            <w:color w:val="2F2F2F" w:themeColor="accent5" w:themeShade="80"/>
          </w:rPr>
          <w:t>is dominated by small conifers</w:t>
        </w:r>
        <w:proofErr w:type="gramEnd"/>
        <w:r w:rsidR="005F7371">
          <w:rPr>
            <w:rFonts w:ascii="Times New Roman" w:hAnsi="Times New Roman" w:cs="Times New Roman"/>
            <w:color w:val="2F2F2F" w:themeColor="accent5" w:themeShade="80"/>
          </w:rPr>
          <w:t xml:space="preserve">, while the forest station is dominated by large conifers, and soil moisture was higher in the “shrub” station for most of the data record (Figure </w:t>
        </w:r>
      </w:ins>
      <w:ins w:id="165" w:author="Gabrielle Boisrame" w:date="2019-06-07T14:49:00Z">
        <w:r w:rsidR="005F7371">
          <w:rPr>
            <w:rFonts w:ascii="Times New Roman" w:hAnsi="Times New Roman" w:cs="Times New Roman"/>
            <w:color w:val="2F2F2F" w:themeColor="accent5" w:themeShade="80"/>
          </w:rPr>
          <w:t>7</w:t>
        </w:r>
      </w:ins>
      <w:ins w:id="166" w:author="Gabrielle Boisrame" w:date="2019-06-07T14:47:00Z">
        <w:r w:rsidR="005F7371">
          <w:rPr>
            <w:rFonts w:ascii="Times New Roman" w:hAnsi="Times New Roman" w:cs="Times New Roman"/>
            <w:color w:val="2F2F2F" w:themeColor="accent5" w:themeShade="80"/>
          </w:rPr>
          <w:t>).</w:t>
        </w:r>
      </w:ins>
    </w:p>
    <w:p w14:paraId="721D83CE" w14:textId="7E65B84D" w:rsidR="00955320" w:rsidRDefault="007C07A0" w:rsidP="00692085">
      <w:pPr>
        <w:spacing w:line="480" w:lineRule="auto"/>
        <w:ind w:firstLine="720"/>
        <w:rPr>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In ICB, there may have been a greater encroachment of trees, particularly </w:t>
      </w:r>
      <w:proofErr w:type="spellStart"/>
      <w:r>
        <w:rPr>
          <w:rFonts w:ascii="Times New Roman" w:hAnsi="Times New Roman" w:cs="Times New Roman"/>
          <w:color w:val="2F2F2F" w:themeColor="accent5" w:themeShade="80"/>
        </w:rPr>
        <w:t>lodgepole</w:t>
      </w:r>
      <w:proofErr w:type="spellEnd"/>
      <w:r>
        <w:rPr>
          <w:rFonts w:ascii="Times New Roman" w:hAnsi="Times New Roman" w:cs="Times New Roman"/>
          <w:color w:val="2F2F2F" w:themeColor="accent5" w:themeShade="80"/>
        </w:rPr>
        <w:t xml:space="preserve"> pine, into meadows during the </w:t>
      </w:r>
      <w:r w:rsidR="00C423A8">
        <w:rPr>
          <w:rFonts w:ascii="Times New Roman" w:hAnsi="Times New Roman" w:cs="Times New Roman"/>
          <w:color w:val="2F2F2F" w:themeColor="accent5" w:themeShade="80"/>
        </w:rPr>
        <w:t>early 19</w:t>
      </w:r>
      <w:r w:rsidR="00C423A8" w:rsidRPr="00991434">
        <w:rPr>
          <w:rFonts w:ascii="Times New Roman" w:hAnsi="Times New Roman" w:cs="Times New Roman"/>
          <w:color w:val="2F2F2F" w:themeColor="accent5" w:themeShade="80"/>
          <w:vertAlign w:val="superscript"/>
        </w:rPr>
        <w:t>th</w:t>
      </w:r>
      <w:r w:rsidR="00C423A8">
        <w:rPr>
          <w:rFonts w:ascii="Times New Roman" w:hAnsi="Times New Roman" w:cs="Times New Roman"/>
          <w:color w:val="2F2F2F" w:themeColor="accent5" w:themeShade="80"/>
        </w:rPr>
        <w:t xml:space="preserve"> </w:t>
      </w:r>
      <w:r>
        <w:rPr>
          <w:rFonts w:ascii="Times New Roman" w:hAnsi="Times New Roman" w:cs="Times New Roman"/>
          <w:color w:val="2F2F2F" w:themeColor="accent5" w:themeShade="80"/>
        </w:rPr>
        <w:t xml:space="preserve">century fire </w:t>
      </w:r>
      <w:r w:rsidR="00C423A8">
        <w:rPr>
          <w:rFonts w:ascii="Times New Roman" w:hAnsi="Times New Roman" w:cs="Times New Roman"/>
          <w:color w:val="2F2F2F" w:themeColor="accent5" w:themeShade="80"/>
        </w:rPr>
        <w:t xml:space="preserve">exclusion </w:t>
      </w:r>
      <w:r>
        <w:rPr>
          <w:rFonts w:ascii="Times New Roman" w:hAnsi="Times New Roman" w:cs="Times New Roman"/>
          <w:color w:val="2F2F2F" w:themeColor="accent5" w:themeShade="80"/>
        </w:rPr>
        <w:t>period</w:t>
      </w:r>
      <w:r w:rsidR="007C1009">
        <w:rPr>
          <w:rFonts w:ascii="Times New Roman" w:hAnsi="Times New Roman" w:cs="Times New Roman"/>
          <w:color w:val="2F2F2F" w:themeColor="accent5" w:themeShade="80"/>
        </w:rPr>
        <w:t>. This higher encroachment could be</w:t>
      </w:r>
      <w:r>
        <w:rPr>
          <w:rFonts w:ascii="Times New Roman" w:hAnsi="Times New Roman" w:cs="Times New Roman"/>
          <w:color w:val="2F2F2F" w:themeColor="accent5" w:themeShade="80"/>
        </w:rPr>
        <w:t xml:space="preserve"> due to </w:t>
      </w:r>
      <w:r w:rsidR="007C1009">
        <w:rPr>
          <w:rFonts w:ascii="Times New Roman" w:hAnsi="Times New Roman" w:cs="Times New Roman"/>
          <w:color w:val="2F2F2F" w:themeColor="accent5" w:themeShade="80"/>
        </w:rPr>
        <w:t>the ICB’s higher</w:t>
      </w:r>
      <w:r>
        <w:rPr>
          <w:rFonts w:ascii="Times New Roman" w:hAnsi="Times New Roman" w:cs="Times New Roman"/>
          <w:color w:val="2F2F2F" w:themeColor="accent5" w:themeShade="80"/>
        </w:rPr>
        <w:t xml:space="preserve"> productivity relative to SCB</w:t>
      </w:r>
      <w:ins w:id="167" w:author="Gabrielle Boisrame" w:date="2019-06-07T13:59:00Z">
        <w:r w:rsidR="00A51328">
          <w:rPr>
            <w:rFonts w:ascii="Times New Roman" w:hAnsi="Times New Roman" w:cs="Times New Roman"/>
            <w:color w:val="2F2F2F" w:themeColor="accent5" w:themeShade="80"/>
          </w:rPr>
          <w:t>, greater consistency in soil saturation of the SCB meadows (this limiting conifer growth), or a combination of both</w:t>
        </w:r>
      </w:ins>
      <w:r w:rsidR="00EC6E5F">
        <w:rPr>
          <w:rFonts w:ascii="Times New Roman" w:hAnsi="Times New Roman" w:cs="Times New Roman"/>
          <w:color w:val="2F2F2F" w:themeColor="accent5" w:themeShade="80"/>
        </w:rPr>
        <w:t>. T</w:t>
      </w:r>
      <w:r>
        <w:rPr>
          <w:rFonts w:ascii="Times New Roman" w:hAnsi="Times New Roman" w:cs="Times New Roman"/>
          <w:color w:val="2F2F2F" w:themeColor="accent5" w:themeShade="80"/>
        </w:rPr>
        <w:t xml:space="preserve">he managed fire program at ICB could </w:t>
      </w:r>
      <w:r w:rsidR="00EC6E5F">
        <w:rPr>
          <w:rFonts w:ascii="Times New Roman" w:hAnsi="Times New Roman" w:cs="Times New Roman"/>
          <w:color w:val="2F2F2F" w:themeColor="accent5" w:themeShade="80"/>
        </w:rPr>
        <w:t xml:space="preserve">consequently </w:t>
      </w:r>
      <w:r>
        <w:rPr>
          <w:rFonts w:ascii="Times New Roman" w:hAnsi="Times New Roman" w:cs="Times New Roman"/>
          <w:color w:val="2F2F2F" w:themeColor="accent5" w:themeShade="80"/>
        </w:rPr>
        <w:t xml:space="preserve">have had </w:t>
      </w:r>
      <w:r w:rsidR="007C1009">
        <w:rPr>
          <w:rFonts w:ascii="Times New Roman" w:hAnsi="Times New Roman" w:cs="Times New Roman"/>
          <w:color w:val="2F2F2F" w:themeColor="accent5" w:themeShade="80"/>
        </w:rPr>
        <w:t xml:space="preserve">a greater restorative effect in </w:t>
      </w:r>
      <w:r>
        <w:rPr>
          <w:rFonts w:ascii="Times New Roman" w:hAnsi="Times New Roman" w:cs="Times New Roman"/>
          <w:color w:val="2F2F2F" w:themeColor="accent5" w:themeShade="80"/>
        </w:rPr>
        <w:t xml:space="preserve">areas </w:t>
      </w:r>
      <w:r w:rsidR="007C1009">
        <w:rPr>
          <w:rFonts w:ascii="Times New Roman" w:hAnsi="Times New Roman" w:cs="Times New Roman"/>
          <w:color w:val="2F2F2F" w:themeColor="accent5" w:themeShade="80"/>
        </w:rPr>
        <w:t xml:space="preserve">of meadow encroachment </w:t>
      </w:r>
      <w:r>
        <w:rPr>
          <w:rFonts w:ascii="Times New Roman" w:hAnsi="Times New Roman" w:cs="Times New Roman"/>
          <w:color w:val="2F2F2F" w:themeColor="accent5" w:themeShade="80"/>
        </w:rPr>
        <w:t xml:space="preserve">than at SCB. </w:t>
      </w:r>
      <w:r w:rsidR="00EC6E5F">
        <w:rPr>
          <w:rFonts w:ascii="Times New Roman" w:hAnsi="Times New Roman" w:cs="Times New Roman"/>
          <w:color w:val="2F2F2F" w:themeColor="accent5" w:themeShade="80"/>
        </w:rPr>
        <w:t xml:space="preserve"> W</w:t>
      </w:r>
      <w:r>
        <w:rPr>
          <w:rFonts w:ascii="Times New Roman" w:hAnsi="Times New Roman" w:cs="Times New Roman"/>
          <w:color w:val="2F2F2F" w:themeColor="accent5" w:themeShade="80"/>
        </w:rPr>
        <w:t>e observe</w:t>
      </w:r>
      <w:r w:rsidR="00EC6E5F">
        <w:rPr>
          <w:rFonts w:ascii="Times New Roman" w:hAnsi="Times New Roman" w:cs="Times New Roman"/>
          <w:color w:val="2F2F2F" w:themeColor="accent5" w:themeShade="80"/>
        </w:rPr>
        <w:t>d</w:t>
      </w:r>
      <w:r>
        <w:rPr>
          <w:rFonts w:ascii="Times New Roman" w:hAnsi="Times New Roman" w:cs="Times New Roman"/>
          <w:color w:val="2F2F2F" w:themeColor="accent5" w:themeShade="80"/>
        </w:rPr>
        <w:t xml:space="preserve"> fire-caused </w:t>
      </w:r>
      <w:r w:rsidR="00EC6E5F">
        <w:rPr>
          <w:rFonts w:ascii="Times New Roman" w:hAnsi="Times New Roman" w:cs="Times New Roman"/>
          <w:color w:val="2F2F2F" w:themeColor="accent5" w:themeShade="80"/>
        </w:rPr>
        <w:t xml:space="preserve">tree </w:t>
      </w:r>
      <w:r>
        <w:rPr>
          <w:rFonts w:ascii="Times New Roman" w:hAnsi="Times New Roman" w:cs="Times New Roman"/>
          <w:color w:val="2F2F2F" w:themeColor="accent5" w:themeShade="80"/>
        </w:rPr>
        <w:t xml:space="preserve">mortality adjacent to several pre-existing dense meadows at SCB, and yet there was very little expansion of dense meadows </w:t>
      </w:r>
      <w:r>
        <w:rPr>
          <w:rFonts w:ascii="Times New Roman" w:hAnsi="Times New Roman" w:cs="Times New Roman"/>
          <w:color w:val="2F2F2F" w:themeColor="accent5" w:themeShade="80"/>
        </w:rPr>
        <w:lastRenderedPageBreak/>
        <w:t xml:space="preserve">into these areas, </w:t>
      </w:r>
      <w:r w:rsidR="00EC6E5F">
        <w:rPr>
          <w:rFonts w:ascii="Times New Roman" w:hAnsi="Times New Roman" w:cs="Times New Roman"/>
          <w:color w:val="2F2F2F" w:themeColor="accent5" w:themeShade="80"/>
        </w:rPr>
        <w:t>which instead typically</w:t>
      </w:r>
      <w:r>
        <w:rPr>
          <w:rFonts w:ascii="Times New Roman" w:hAnsi="Times New Roman" w:cs="Times New Roman"/>
          <w:color w:val="2F2F2F" w:themeColor="accent5" w:themeShade="80"/>
        </w:rPr>
        <w:t xml:space="preserve"> transitions to sparse meadows (Figure 2, 3). </w:t>
      </w:r>
      <w:r w:rsidR="00EC6E5F">
        <w:rPr>
          <w:rFonts w:ascii="Times New Roman" w:hAnsi="Times New Roman" w:cs="Times New Roman"/>
          <w:color w:val="2F2F2F" w:themeColor="accent5" w:themeShade="80"/>
        </w:rPr>
        <w:t xml:space="preserve">This suggests that climate, </w:t>
      </w:r>
      <w:r>
        <w:rPr>
          <w:rFonts w:ascii="Times New Roman" w:hAnsi="Times New Roman" w:cs="Times New Roman"/>
          <w:color w:val="2F2F2F" w:themeColor="accent5" w:themeShade="80"/>
        </w:rPr>
        <w:t xml:space="preserve">topography and soil type </w:t>
      </w:r>
      <w:r w:rsidR="00EC6E5F">
        <w:rPr>
          <w:rFonts w:ascii="Times New Roman" w:hAnsi="Times New Roman" w:cs="Times New Roman"/>
          <w:color w:val="2F2F2F" w:themeColor="accent5" w:themeShade="80"/>
        </w:rPr>
        <w:t>may be</w:t>
      </w:r>
      <w:r>
        <w:rPr>
          <w:rFonts w:ascii="Times New Roman" w:hAnsi="Times New Roman" w:cs="Times New Roman"/>
          <w:color w:val="2F2F2F" w:themeColor="accent5" w:themeShade="80"/>
        </w:rPr>
        <w:t xml:space="preserve"> constraining meadow locations at SCB </w:t>
      </w:r>
      <w:r w:rsidR="00EC6E5F">
        <w:rPr>
          <w:rFonts w:ascii="Times New Roman" w:hAnsi="Times New Roman" w:cs="Times New Roman"/>
          <w:color w:val="2F2F2F" w:themeColor="accent5" w:themeShade="80"/>
        </w:rPr>
        <w:t xml:space="preserve">more than </w:t>
      </w:r>
      <w:r>
        <w:rPr>
          <w:rFonts w:ascii="Times New Roman" w:hAnsi="Times New Roman" w:cs="Times New Roman"/>
          <w:color w:val="2F2F2F" w:themeColor="accent5" w:themeShade="80"/>
        </w:rPr>
        <w:t xml:space="preserve">at ICB, and the potential gain in soil moisture and herbaceous vegetation following forest removal by managed wildfire may therefore be </w:t>
      </w:r>
      <w:r w:rsidR="007507AF">
        <w:rPr>
          <w:rFonts w:ascii="Times New Roman" w:hAnsi="Times New Roman" w:cs="Times New Roman"/>
          <w:color w:val="2F2F2F" w:themeColor="accent5" w:themeShade="80"/>
        </w:rPr>
        <w:t>low</w:t>
      </w:r>
      <w:r>
        <w:rPr>
          <w:rFonts w:ascii="Times New Roman" w:hAnsi="Times New Roman" w:cs="Times New Roman"/>
          <w:color w:val="2F2F2F" w:themeColor="accent5" w:themeShade="80"/>
        </w:rPr>
        <w:t xml:space="preserve"> at SCB.</w:t>
      </w:r>
    </w:p>
    <w:p w14:paraId="6145295F" w14:textId="5A5F8AD8" w:rsidR="005F7371" w:rsidRDefault="00C378AB" w:rsidP="00BC7F0C">
      <w:pPr>
        <w:spacing w:line="480" w:lineRule="auto"/>
        <w:ind w:firstLine="720"/>
        <w:rPr>
          <w:ins w:id="168" w:author="Gabrielle Boisrame" w:date="2019-06-07T14:40:00Z"/>
          <w:rFonts w:ascii="Times New Roman" w:hAnsi="Times New Roman" w:cs="Times New Roman"/>
          <w:color w:val="2F2F2F" w:themeColor="accent5" w:themeShade="80"/>
        </w:rPr>
      </w:pPr>
      <w:r>
        <w:rPr>
          <w:rFonts w:ascii="Times New Roman" w:hAnsi="Times New Roman" w:cs="Times New Roman"/>
          <w:color w:val="2F2F2F" w:themeColor="accent5" w:themeShade="80"/>
        </w:rPr>
        <w:t xml:space="preserve">High correlations between shallow and deep soil moisture during summer months show that our </w:t>
      </w:r>
      <w:proofErr w:type="gramStart"/>
      <w:r>
        <w:rPr>
          <w:rFonts w:ascii="Times New Roman" w:hAnsi="Times New Roman" w:cs="Times New Roman"/>
          <w:color w:val="2F2F2F" w:themeColor="accent5" w:themeShade="80"/>
        </w:rPr>
        <w:t>spatially-distributed</w:t>
      </w:r>
      <w:proofErr w:type="gramEnd"/>
      <w:r>
        <w:rPr>
          <w:rFonts w:ascii="Times New Roman" w:hAnsi="Times New Roman" w:cs="Times New Roman"/>
          <w:color w:val="2F2F2F" w:themeColor="accent5" w:themeShade="80"/>
        </w:rPr>
        <w:t xml:space="preserve"> soil moisture measurements provide a </w:t>
      </w:r>
      <w:r w:rsidR="00A941BB">
        <w:rPr>
          <w:rFonts w:ascii="Times New Roman" w:hAnsi="Times New Roman" w:cs="Times New Roman"/>
          <w:color w:val="2F2F2F" w:themeColor="accent5" w:themeShade="80"/>
        </w:rPr>
        <w:t>reasonable representation of spatial patterns in deeper soil moisture</w:t>
      </w:r>
      <w:r>
        <w:rPr>
          <w:rFonts w:ascii="Times New Roman" w:hAnsi="Times New Roman" w:cs="Times New Roman"/>
          <w:color w:val="2F2F2F" w:themeColor="accent5" w:themeShade="80"/>
        </w:rPr>
        <w:t xml:space="preserve">. </w:t>
      </w:r>
      <w:ins w:id="169" w:author="Gabrielle Boisrame" w:date="2019-06-07T14:40:00Z">
        <w:r w:rsidR="005F7371">
          <w:rPr>
            <w:rFonts w:ascii="Times New Roman" w:hAnsi="Times New Roman" w:cs="Times New Roman"/>
            <w:color w:val="2F2F2F" w:themeColor="accent5" w:themeShade="80"/>
          </w:rPr>
          <w:t xml:space="preserve">However, </w:t>
        </w:r>
      </w:ins>
      <w:ins w:id="170" w:author="Gabrielle Boisrame" w:date="2019-06-07T14:52:00Z">
        <w:r w:rsidR="00642E59">
          <w:rPr>
            <w:rFonts w:ascii="Times New Roman" w:hAnsi="Times New Roman" w:cs="Times New Roman"/>
            <w:color w:val="2F2F2F" w:themeColor="accent5" w:themeShade="80"/>
          </w:rPr>
          <w:t xml:space="preserve">this correlation only captures </w:t>
        </w:r>
      </w:ins>
      <w:ins w:id="171" w:author="Gabrielle Boisrame" w:date="2019-06-07T14:53:00Z">
        <w:r w:rsidR="00642E59">
          <w:rPr>
            <w:rFonts w:ascii="Times New Roman" w:hAnsi="Times New Roman" w:cs="Times New Roman"/>
            <w:color w:val="2F2F2F" w:themeColor="accent5" w:themeShade="80"/>
          </w:rPr>
          <w:t>relative changes over time, not absolute values. I</w:t>
        </w:r>
      </w:ins>
      <w:ins w:id="172" w:author="Gabrielle Boisrame" w:date="2019-06-07T14:52:00Z">
        <w:r w:rsidR="00642E59">
          <w:rPr>
            <w:rFonts w:ascii="Times New Roman" w:hAnsi="Times New Roman" w:cs="Times New Roman"/>
            <w:color w:val="2F2F2F" w:themeColor="accent5" w:themeShade="80"/>
          </w:rPr>
          <w:t>n late summer</w:t>
        </w:r>
      </w:ins>
      <w:ins w:id="173" w:author="Gabrielle Boisrame" w:date="2019-06-07T14:53:00Z">
        <w:r w:rsidR="00642E59">
          <w:rPr>
            <w:rFonts w:ascii="Times New Roman" w:hAnsi="Times New Roman" w:cs="Times New Roman"/>
            <w:color w:val="2F2F2F" w:themeColor="accent5" w:themeShade="80"/>
          </w:rPr>
          <w:t>,</w:t>
        </w:r>
      </w:ins>
      <w:ins w:id="174" w:author="Gabrielle Boisrame" w:date="2019-06-07T14:52:00Z">
        <w:r w:rsidR="00642E59">
          <w:rPr>
            <w:rFonts w:ascii="Times New Roman" w:hAnsi="Times New Roman" w:cs="Times New Roman"/>
            <w:color w:val="2F2F2F" w:themeColor="accent5" w:themeShade="80"/>
          </w:rPr>
          <w:t xml:space="preserve"> the</w:t>
        </w:r>
      </w:ins>
      <w:ins w:id="175" w:author="Gabrielle Boisrame" w:date="2019-06-07T14:53:00Z">
        <w:r w:rsidR="00642E59">
          <w:rPr>
            <w:rFonts w:ascii="Times New Roman" w:hAnsi="Times New Roman" w:cs="Times New Roman"/>
            <w:color w:val="2F2F2F" w:themeColor="accent5" w:themeShade="80"/>
          </w:rPr>
          <w:t xml:space="preserve">re was a greater difference between deep and shallow soil moistures </w:t>
        </w:r>
      </w:ins>
      <w:ins w:id="176" w:author="Gabrielle Boisrame" w:date="2019-06-07T14:51:00Z">
        <w:r w:rsidR="00642E59">
          <w:rPr>
            <w:rFonts w:ascii="Times New Roman" w:hAnsi="Times New Roman" w:cs="Times New Roman"/>
            <w:color w:val="2F2F2F" w:themeColor="accent5" w:themeShade="80"/>
          </w:rPr>
          <w:t xml:space="preserve">at the shrub and wetland stations </w:t>
        </w:r>
      </w:ins>
      <w:ins w:id="177" w:author="Gabrielle Boisrame" w:date="2019-06-07T14:53:00Z">
        <w:r w:rsidR="00642E59">
          <w:rPr>
            <w:rFonts w:ascii="Times New Roman" w:hAnsi="Times New Roman" w:cs="Times New Roman"/>
            <w:color w:val="2F2F2F" w:themeColor="accent5" w:themeShade="80"/>
          </w:rPr>
          <w:t xml:space="preserve">than </w:t>
        </w:r>
      </w:ins>
      <w:ins w:id="178" w:author="Gabrielle Boisrame" w:date="2019-06-07T14:54:00Z">
        <w:r w:rsidR="00642E59">
          <w:rPr>
            <w:rFonts w:ascii="Times New Roman" w:hAnsi="Times New Roman" w:cs="Times New Roman"/>
            <w:color w:val="2F2F2F" w:themeColor="accent5" w:themeShade="80"/>
          </w:rPr>
          <w:t>there was at</w:t>
        </w:r>
      </w:ins>
      <w:ins w:id="179" w:author="Gabrielle Boisrame" w:date="2019-06-07T14:53:00Z">
        <w:r w:rsidR="00642E59">
          <w:rPr>
            <w:rFonts w:ascii="Times New Roman" w:hAnsi="Times New Roman" w:cs="Times New Roman"/>
            <w:color w:val="2F2F2F" w:themeColor="accent5" w:themeShade="80"/>
          </w:rPr>
          <w:t xml:space="preserve"> the forest station</w:t>
        </w:r>
      </w:ins>
      <w:ins w:id="180" w:author="Gabrielle Boisrame" w:date="2019-06-07T14:55:00Z">
        <w:r w:rsidR="00642E59">
          <w:rPr>
            <w:rFonts w:ascii="Times New Roman" w:hAnsi="Times New Roman" w:cs="Times New Roman"/>
            <w:color w:val="2F2F2F" w:themeColor="accent5" w:themeShade="80"/>
          </w:rPr>
          <w:t xml:space="preserve"> (Figure 7)</w:t>
        </w:r>
      </w:ins>
      <w:ins w:id="181" w:author="Gabrielle Boisrame" w:date="2019-06-07T14:53:00Z">
        <w:r w:rsidR="00642E59">
          <w:rPr>
            <w:rFonts w:ascii="Times New Roman" w:hAnsi="Times New Roman" w:cs="Times New Roman"/>
            <w:color w:val="2F2F2F" w:themeColor="accent5" w:themeShade="80"/>
          </w:rPr>
          <w:t xml:space="preserve">. </w:t>
        </w:r>
      </w:ins>
      <w:ins w:id="182" w:author="Gabrielle Boisrame" w:date="2019-06-07T14:54:00Z">
        <w:r w:rsidR="00642E59">
          <w:rPr>
            <w:rFonts w:ascii="Times New Roman" w:hAnsi="Times New Roman" w:cs="Times New Roman"/>
            <w:color w:val="2F2F2F" w:themeColor="accent5" w:themeShade="80"/>
          </w:rPr>
          <w:t xml:space="preserve">Therefore, </w:t>
        </w:r>
        <w:proofErr w:type="gramStart"/>
        <w:r w:rsidR="00642E59">
          <w:rPr>
            <w:rFonts w:ascii="Times New Roman" w:hAnsi="Times New Roman" w:cs="Times New Roman"/>
            <w:color w:val="2F2F2F" w:themeColor="accent5" w:themeShade="80"/>
          </w:rPr>
          <w:t>it i</w:t>
        </w:r>
      </w:ins>
      <w:ins w:id="183" w:author="Gabrielle Boisrame" w:date="2019-06-07T14:55:00Z">
        <w:r w:rsidR="00642E59">
          <w:rPr>
            <w:rFonts w:ascii="Times New Roman" w:hAnsi="Times New Roman" w:cs="Times New Roman"/>
            <w:color w:val="2F2F2F" w:themeColor="accent5" w:themeShade="80"/>
          </w:rPr>
          <w:t xml:space="preserve">s possible that transitions from </w:t>
        </w:r>
      </w:ins>
      <w:ins w:id="184" w:author="Gabrielle Boisrame" w:date="2019-06-07T15:44:00Z">
        <w:r w:rsidR="006B2FD6">
          <w:rPr>
            <w:rFonts w:ascii="Times New Roman" w:hAnsi="Times New Roman" w:cs="Times New Roman"/>
            <w:color w:val="2F2F2F" w:themeColor="accent5" w:themeShade="80"/>
          </w:rPr>
          <w:t xml:space="preserve">mature </w:t>
        </w:r>
      </w:ins>
      <w:ins w:id="185" w:author="Gabrielle Boisrame" w:date="2019-06-07T14:55:00Z">
        <w:r w:rsidR="00642E59">
          <w:rPr>
            <w:rFonts w:ascii="Times New Roman" w:hAnsi="Times New Roman" w:cs="Times New Roman"/>
            <w:color w:val="2F2F2F" w:themeColor="accent5" w:themeShade="80"/>
          </w:rPr>
          <w:t>forest to more open vegetation cover might</w:t>
        </w:r>
        <w:proofErr w:type="gramEnd"/>
        <w:r w:rsidR="00642E59">
          <w:rPr>
            <w:rFonts w:ascii="Times New Roman" w:hAnsi="Times New Roman" w:cs="Times New Roman"/>
            <w:color w:val="2F2F2F" w:themeColor="accent5" w:themeShade="80"/>
          </w:rPr>
          <w:t xml:space="preserve"> lead to greater increases in deeper soil moisture than would be suggested by shallow soil moisture. </w:t>
        </w:r>
      </w:ins>
      <w:ins w:id="186" w:author="Gabrielle Boisrame" w:date="2019-06-07T15:05:00Z">
        <w:r w:rsidR="00092C59">
          <w:rPr>
            <w:rFonts w:ascii="Times New Roman" w:hAnsi="Times New Roman" w:cs="Times New Roman"/>
            <w:color w:val="2F2F2F" w:themeColor="accent5" w:themeShade="80"/>
          </w:rPr>
          <w:t>This could mean that</w:t>
        </w:r>
      </w:ins>
      <w:ins w:id="187" w:author="Gabrielle Boisrame" w:date="2019-06-07T14:55:00Z">
        <w:r w:rsidR="00642E59">
          <w:rPr>
            <w:rFonts w:ascii="Times New Roman" w:hAnsi="Times New Roman" w:cs="Times New Roman"/>
            <w:color w:val="2F2F2F" w:themeColor="accent5" w:themeShade="80"/>
          </w:rPr>
          <w:t xml:space="preserve"> the </w:t>
        </w:r>
      </w:ins>
      <w:ins w:id="188" w:author="Gabrielle Boisrame" w:date="2019-06-07T15:06:00Z">
        <w:r w:rsidR="00092C59">
          <w:rPr>
            <w:rFonts w:ascii="Times New Roman" w:hAnsi="Times New Roman" w:cs="Times New Roman"/>
            <w:color w:val="2F2F2F" w:themeColor="accent5" w:themeShade="80"/>
          </w:rPr>
          <w:t xml:space="preserve">modeled </w:t>
        </w:r>
      </w:ins>
      <w:proofErr w:type="gramStart"/>
      <w:ins w:id="189" w:author="Gabrielle Boisrame" w:date="2019-06-07T15:05:00Z">
        <w:r w:rsidR="00092C59">
          <w:rPr>
            <w:rFonts w:ascii="Times New Roman" w:hAnsi="Times New Roman" w:cs="Times New Roman"/>
            <w:color w:val="2F2F2F" w:themeColor="accent5" w:themeShade="80"/>
          </w:rPr>
          <w:t xml:space="preserve">surface soil </w:t>
        </w:r>
      </w:ins>
      <w:ins w:id="190" w:author="Gabrielle Boisrame" w:date="2019-06-07T14:56:00Z">
        <w:r w:rsidR="00092C59">
          <w:rPr>
            <w:rFonts w:ascii="Times New Roman" w:hAnsi="Times New Roman" w:cs="Times New Roman"/>
            <w:color w:val="2F2F2F" w:themeColor="accent5" w:themeShade="80"/>
          </w:rPr>
          <w:t>moisture changes</w:t>
        </w:r>
        <w:proofErr w:type="gramEnd"/>
        <w:r w:rsidR="00642E59">
          <w:rPr>
            <w:rFonts w:ascii="Times New Roman" w:hAnsi="Times New Roman" w:cs="Times New Roman"/>
            <w:color w:val="2F2F2F" w:themeColor="accent5" w:themeShade="80"/>
          </w:rPr>
          <w:t xml:space="preserve"> in Figure 8 may be an underestimate of the total change in plant-available moisture. </w:t>
        </w:r>
      </w:ins>
      <w:ins w:id="191" w:author="Gabrielle Boisrame" w:date="2019-06-07T15:04:00Z">
        <w:r w:rsidR="00092C59">
          <w:rPr>
            <w:rFonts w:ascii="Times New Roman" w:hAnsi="Times New Roman" w:cs="Times New Roman"/>
            <w:color w:val="2F2F2F" w:themeColor="accent5" w:themeShade="80"/>
          </w:rPr>
          <w:t xml:space="preserve">Findings from the ICB also suggested that the soil moisture impact of forest removal might be larger in deeper soils </w:t>
        </w:r>
      </w:ins>
      <w:ins w:id="192" w:author="Gabrielle Boisrame" w:date="2019-06-07T14:57:00Z">
        <w:r w:rsidR="00642E59" w:rsidRPr="00EF599F">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 </w:instrText>
        </w:r>
        <w:r w:rsidR="00642E59" w:rsidRPr="00642E59">
          <w:rPr>
            <w:rFonts w:ascii="Times New Roman" w:hAnsi="Times New Roman" w:cs="Times New Roman"/>
            <w:noProof/>
          </w:rPr>
          <w:fldChar w:fldCharType="begin">
            <w:fldData xml:space="preserve">PEVuZE5vdGU+PENpdGU+PEF1dGhvcj5Cb2lzcmFtw6k8L0F1dGhvcj48WWVhcj4yMDE4PC9ZZWFy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</w:fldData>
          </w:fldChar>
        </w:r>
        <w:r w:rsidR="00642E59" w:rsidRPr="00642E59">
          <w:rPr>
            <w:rFonts w:ascii="Times New Roman" w:hAnsi="Times New Roman" w:cs="Times New Roman"/>
            <w:noProof/>
          </w:rPr>
          <w:instrText xml:space="preserve"> ADDIN EN.CITE.DATA </w:instrText>
        </w:r>
        <w:r w:rsidR="00642E59" w:rsidRPr="00642E59">
          <w:rPr>
            <w:rFonts w:ascii="Times New Roman" w:hAnsi="Times New Roman" w:cs="Times New Roman"/>
            <w:noProof/>
          </w:rPr>
        </w:r>
        <w:r w:rsidR="00642E59" w:rsidRPr="00642E59">
          <w:rPr>
            <w:rFonts w:ascii="Times New Roman" w:hAnsi="Times New Roman" w:cs="Times New Roman"/>
            <w:noProof/>
          </w:rPr>
          <w:fldChar w:fldCharType="end"/>
        </w:r>
        <w:r w:rsidR="00642E59" w:rsidRPr="00EF599F">
          <w:rPr>
            <w:rFonts w:ascii="Times New Roman" w:hAnsi="Times New Roman" w:cs="Times New Roman"/>
            <w:noProof/>
          </w:rPr>
        </w:r>
        <w:r w:rsidR="00642E59" w:rsidRPr="00EF599F">
          <w:rPr>
            <w:rFonts w:ascii="Times New Roman" w:hAnsi="Times New Roman" w:cs="Times New Roman"/>
            <w:noProof/>
          </w:rPr>
          <w:fldChar w:fldCharType="separate"/>
        </w:r>
        <w:r w:rsidR="00642E59" w:rsidRPr="00EF599F">
          <w:rPr>
            <w:rFonts w:ascii="Times New Roman" w:hAnsi="Times New Roman" w:cs="Times New Roman"/>
            <w:noProof/>
          </w:rPr>
          <w:t>(Boisramé et al. 2018)</w:t>
        </w:r>
        <w:r w:rsidR="00642E59" w:rsidRPr="00EF599F">
          <w:rPr>
            <w:rFonts w:ascii="Times New Roman" w:hAnsi="Times New Roman" w:cs="Times New Roman"/>
            <w:noProof/>
          </w:rPr>
          <w:fldChar w:fldCharType="end"/>
        </w:r>
      </w:ins>
      <w:ins w:id="193" w:author="Gabrielle Boisrame" w:date="2019-06-07T14:56:00Z">
        <w:r w:rsidR="00642E59">
          <w:rPr>
            <w:rFonts w:ascii="Times New Roman" w:hAnsi="Times New Roman" w:cs="Times New Roman"/>
            <w:color w:val="2F2F2F" w:themeColor="accent5" w:themeShade="80"/>
          </w:rPr>
          <w:t>.</w:t>
        </w:r>
      </w:ins>
    </w:p>
    <w:p w14:paraId="075987D3" w14:textId="00E6249F" w:rsidR="00EC6E5F" w:rsidRDefault="00C378AB" w:rsidP="00BC7F0C">
      <w:pPr>
        <w:spacing w:line="480" w:lineRule="auto"/>
        <w:ind w:firstLine="720"/>
        <w:rPr>
          <w:ins w:id="194" w:author="Sally Thompson" w:date="2019-05-01T12:46:00Z"/>
          <w:rFonts w:ascii="Times New Roman" w:hAnsi="Times New Roman" w:cs="Times New Roman"/>
          <w:color w:val="2F2F2F" w:themeColor="accent5" w:themeShade="80"/>
        </w:rPr>
      </w:pPr>
      <w:r>
        <w:rPr>
          <w:rFonts w:ascii="Times New Roman" w:hAnsi="Times New Roman" w:cs="Times New Roman"/>
          <w:color w:val="2F2F2F" w:themeColor="accent5" w:themeShade="80"/>
        </w:rPr>
        <w:t>Similarities in the random forest models trained on ICB and SCB moisture data show that certain variables are consistently str</w:t>
      </w:r>
      <w:r w:rsidR="00DF2F99">
        <w:rPr>
          <w:rFonts w:ascii="Times New Roman" w:hAnsi="Times New Roman" w:cs="Times New Roman"/>
          <w:color w:val="2F2F2F" w:themeColor="accent5" w:themeShade="80"/>
        </w:rPr>
        <w:t xml:space="preserve">ong predictors of soil moisture. For example, vegetation </w:t>
      </w:r>
      <w:bookmarkStart w:id="195" w:name="_GoBack"/>
      <w:bookmarkEnd w:id="195"/>
      <w:r w:rsidR="00DF2F99">
        <w:rPr>
          <w:rFonts w:ascii="Times New Roman" w:hAnsi="Times New Roman" w:cs="Times New Roman"/>
          <w:color w:val="2F2F2F" w:themeColor="accent5" w:themeShade="80"/>
        </w:rPr>
        <w:t xml:space="preserve">cover type and TWI were within the top </w:t>
      </w:r>
      <w:del w:id="196" w:author="Gabrielle Boisrame" w:date="2019-06-12T09:28:00Z">
        <w:r w:rsidR="00DF2F99" w:rsidDel="00271166">
          <w:rPr>
            <w:rFonts w:ascii="Times New Roman" w:hAnsi="Times New Roman" w:cs="Times New Roman"/>
            <w:color w:val="2F2F2F" w:themeColor="accent5" w:themeShade="80"/>
          </w:rPr>
          <w:delText xml:space="preserve">3 </w:delText>
        </w:r>
      </w:del>
      <w:ins w:id="197" w:author="Gabrielle Boisrame" w:date="2019-06-12T09:28:00Z">
        <w:r w:rsidR="00271166">
          <w:rPr>
            <w:rFonts w:ascii="Times New Roman" w:hAnsi="Times New Roman" w:cs="Times New Roman"/>
            <w:color w:val="2F2F2F" w:themeColor="accent5" w:themeShade="80"/>
          </w:rPr>
          <w:t>4</w:t>
        </w:r>
        <w:r w:rsidR="00271166">
          <w:rPr>
            <w:rFonts w:ascii="Times New Roman" w:hAnsi="Times New Roman" w:cs="Times New Roman"/>
            <w:color w:val="2F2F2F" w:themeColor="accent5" w:themeShade="80"/>
          </w:rPr>
          <w:t xml:space="preserve"> </w:t>
        </w:r>
      </w:ins>
      <w:r w:rsidR="00DF2F99">
        <w:rPr>
          <w:rFonts w:ascii="Times New Roman" w:hAnsi="Times New Roman" w:cs="Times New Roman"/>
          <w:color w:val="2F2F2F" w:themeColor="accent5" w:themeShade="80"/>
        </w:rPr>
        <w:t>most important predictors of soil moisture for both ICB and S</w:t>
      </w:r>
      <w:r w:rsidR="00333E97">
        <w:rPr>
          <w:rFonts w:ascii="Times New Roman" w:hAnsi="Times New Roman" w:cs="Times New Roman"/>
          <w:color w:val="2F2F2F" w:themeColor="accent5" w:themeShade="80"/>
        </w:rPr>
        <w:t>C</w:t>
      </w:r>
      <w:r w:rsidR="00DF2F99">
        <w:rPr>
          <w:rFonts w:ascii="Times New Roman" w:hAnsi="Times New Roman" w:cs="Times New Roman"/>
          <w:color w:val="2F2F2F" w:themeColor="accent5" w:themeShade="80"/>
        </w:rPr>
        <w:t xml:space="preserve">B, with years since fire, times burned, and year of measurement being the least important predictors in both watersheds (Figures C1 and C1b). </w:t>
      </w:r>
      <w:commentRangeStart w:id="198"/>
      <w:commentRangeStart w:id="199"/>
      <w:r>
        <w:rPr>
          <w:rFonts w:ascii="Times New Roman" w:hAnsi="Times New Roman" w:cs="Times New Roman"/>
          <w:color w:val="2F2F2F" w:themeColor="accent5" w:themeShade="80"/>
        </w:rPr>
        <w:t xml:space="preserve">However, the relatively poor ability of the ICB-trained model to predict SCB </w:t>
      </w:r>
      <w:r w:rsidR="00334F16">
        <w:rPr>
          <w:rFonts w:ascii="Times New Roman" w:hAnsi="Times New Roman" w:cs="Times New Roman"/>
          <w:color w:val="2F2F2F" w:themeColor="accent5" w:themeShade="80"/>
        </w:rPr>
        <w:t xml:space="preserve">moisture values </w:t>
      </w:r>
      <w:ins w:id="200" w:author="Sally Thompson" w:date="2019-05-01T12:43:00Z">
        <w:r w:rsidR="00EC6E5F">
          <w:rPr>
            <w:rFonts w:ascii="Times New Roman" w:hAnsi="Times New Roman" w:cs="Times New Roman"/>
            <w:color w:val="2F2F2F" w:themeColor="accent5" w:themeShade="80"/>
          </w:rPr>
          <w:t xml:space="preserve">indicates that the relative importance of these factors for controlling summer soil moisture varies between the watersheds. </w:t>
        </w:r>
      </w:ins>
      <w:ins w:id="201" w:author="Sally Thompson" w:date="2019-05-01T12:44:00Z">
        <w:r w:rsidR="00EC6E5F">
          <w:rPr>
            <w:rFonts w:ascii="Times New Roman" w:hAnsi="Times New Roman" w:cs="Times New Roman"/>
            <w:color w:val="2F2F2F" w:themeColor="accent5" w:themeShade="80"/>
          </w:rPr>
          <w:t xml:space="preserve">The extent to which this variation </w:t>
        </w:r>
        <w:proofErr w:type="gramStart"/>
        <w:r w:rsidR="00EC6E5F">
          <w:rPr>
            <w:rFonts w:ascii="Times New Roman" w:hAnsi="Times New Roman" w:cs="Times New Roman"/>
            <w:color w:val="2F2F2F" w:themeColor="accent5" w:themeShade="80"/>
          </w:rPr>
          <w:t>should be attributed</w:t>
        </w:r>
        <w:proofErr w:type="gramEnd"/>
        <w:r w:rsidR="00EC6E5F">
          <w:rPr>
            <w:rFonts w:ascii="Times New Roman" w:hAnsi="Times New Roman" w:cs="Times New Roman"/>
            <w:color w:val="2F2F2F" w:themeColor="accent5" w:themeShade="80"/>
          </w:rPr>
          <w:t xml:space="preserve"> to physical and ecological factors in the </w:t>
        </w:r>
        <w:r w:rsidR="00EC6E5F">
          <w:rPr>
            <w:rFonts w:ascii="Times New Roman" w:hAnsi="Times New Roman" w:cs="Times New Roman"/>
            <w:color w:val="2F2F2F" w:themeColor="accent5" w:themeShade="80"/>
          </w:rPr>
          <w:lastRenderedPageBreak/>
          <w:t>watershed, and the extent to which it reflects features of the random forest methodolog</w:t>
        </w:r>
      </w:ins>
      <w:ins w:id="202" w:author="Sally Thompson" w:date="2019-05-01T12:45:00Z">
        <w:r w:rsidR="00EC6E5F">
          <w:rPr>
            <w:rFonts w:ascii="Times New Roman" w:hAnsi="Times New Roman" w:cs="Times New Roman"/>
            <w:color w:val="2F2F2F" w:themeColor="accent5" w:themeShade="80"/>
          </w:rPr>
          <w:t>y is not clear.</w:t>
        </w:r>
      </w:ins>
      <w:ins w:id="203" w:author="Sally Thompson" w:date="2019-05-01T12:44:00Z">
        <w:r w:rsidR="00EC6E5F" w:rsidDel="00EC6E5F">
          <w:rPr>
            <w:rFonts w:ascii="Times New Roman" w:hAnsi="Times New Roman" w:cs="Times New Roman"/>
            <w:color w:val="2F2F2F" w:themeColor="accent5" w:themeShade="80"/>
          </w:rPr>
          <w:t xml:space="preserve"> </w:t>
        </w:r>
      </w:ins>
      <w:commentRangeEnd w:id="198"/>
      <w:ins w:id="204" w:author="Sally Thompson" w:date="2019-05-01T12:45:00Z">
        <w:r w:rsidR="00EC6E5F">
          <w:rPr>
            <w:rStyle w:val="CommentReference"/>
          </w:rPr>
          <w:commentReference w:id="198"/>
        </w:r>
      </w:ins>
      <w:commentRangeEnd w:id="199"/>
      <w:r w:rsidR="00A51328">
        <w:rPr>
          <w:rStyle w:val="CommentReference"/>
        </w:rPr>
        <w:commentReference w:id="199"/>
      </w:r>
      <w:del w:id="205" w:author="Sally Thompson" w:date="2019-05-01T12:43:00Z">
        <w:r w:rsidR="00334F16" w:rsidDel="00EC6E5F">
          <w:rPr>
            <w:rFonts w:ascii="Times New Roman" w:hAnsi="Times New Roman" w:cs="Times New Roman"/>
            <w:color w:val="2F2F2F" w:themeColor="accent5" w:themeShade="80"/>
          </w:rPr>
          <w:delText>shows</w:delText>
        </w:r>
      </w:del>
      <w:del w:id="206" w:author="Sally Thompson" w:date="2019-05-01T12:42:00Z">
        <w:r w:rsidR="00334F16" w:rsidDel="00EC6E5F">
          <w:rPr>
            <w:rFonts w:ascii="Times New Roman" w:hAnsi="Times New Roman" w:cs="Times New Roman"/>
            <w:color w:val="2F2F2F" w:themeColor="accent5" w:themeShade="80"/>
          </w:rPr>
          <w:delText xml:space="preserve"> …  </w:delText>
        </w:r>
      </w:del>
      <w:del w:id="207" w:author="Gabrielle Boisrame" w:date="2019-06-07T15:12:00Z">
        <w:r w:rsidR="00334F16" w:rsidDel="009A1C42">
          <w:rPr>
            <w:rFonts w:ascii="Times New Roman" w:hAnsi="Times New Roman" w:cs="Times New Roman"/>
            <w:color w:val="2F2F2F" w:themeColor="accent5" w:themeShade="80"/>
          </w:rPr>
          <w:delText xml:space="preserve"> </w:delText>
        </w:r>
      </w:del>
    </w:p>
    <w:p w14:paraId="5E1F07F6" w14:textId="6F795D3A" w:rsidR="007C07A0" w:rsidRDefault="001B5E1D" w:rsidP="00BC7F0C">
      <w:pPr>
        <w:spacing w:line="480" w:lineRule="auto"/>
        <w:ind w:firstLine="720"/>
        <w:rPr>
          <w:rFonts w:ascii="Times New Roman" w:hAnsi="Times New Roman" w:cs="Times New Roman"/>
          <w:color w:val="2F2F2F" w:themeColor="accent5" w:themeShade="80"/>
        </w:rPr>
      </w:pPr>
      <w:commentRangeStart w:id="208"/>
      <w:ins w:id="209" w:author="Gabrielle Boisrame" w:date="2019-06-07T14:33:00Z">
        <w:r>
          <w:rPr>
            <w:rFonts w:ascii="Times New Roman" w:hAnsi="Times New Roman" w:cs="Times New Roman"/>
            <w:color w:val="2F2F2F" w:themeColor="accent5" w:themeShade="80"/>
          </w:rPr>
          <w:t xml:space="preserve">Large observed differences in precipitation inputs, snowpack depth and melt timing between the three weather stations suggest that there are important differences in water input to the soil and its timing that </w:t>
        </w:r>
        <w:proofErr w:type="gramStart"/>
        <w:r>
          <w:rPr>
            <w:rFonts w:ascii="Times New Roman" w:hAnsi="Times New Roman" w:cs="Times New Roman"/>
            <w:color w:val="2F2F2F" w:themeColor="accent5" w:themeShade="80"/>
          </w:rPr>
          <w:t>are induced</w:t>
        </w:r>
        <w:proofErr w:type="gramEnd"/>
        <w:r>
          <w:rPr>
            <w:rFonts w:ascii="Times New Roman" w:hAnsi="Times New Roman" w:cs="Times New Roman"/>
            <w:color w:val="2F2F2F" w:themeColor="accent5" w:themeShade="80"/>
          </w:rPr>
          <w:t xml:space="preserve"> by vegetation transitions in the SCB</w:t>
        </w:r>
      </w:ins>
      <w:commentRangeEnd w:id="208"/>
      <w:ins w:id="210" w:author="Gabrielle Boisrame" w:date="2019-06-07T16:08:00Z">
        <w:r w:rsidR="0057761B">
          <w:rPr>
            <w:rStyle w:val="CommentReference"/>
          </w:rPr>
          <w:commentReference w:id="208"/>
        </w:r>
      </w:ins>
      <w:ins w:id="211" w:author="Gabrielle Boisrame" w:date="2019-06-07T14:33:00Z">
        <w:r>
          <w:rPr>
            <w:rFonts w:ascii="Times New Roman" w:hAnsi="Times New Roman" w:cs="Times New Roman"/>
            <w:color w:val="2F2F2F" w:themeColor="accent5" w:themeShade="80"/>
          </w:rPr>
          <w:t>.</w:t>
        </w:r>
      </w:ins>
      <w:ins w:id="212" w:author="Gabrielle Boisrame" w:date="2019-06-07T14:34:00Z">
        <w:r>
          <w:rPr>
            <w:rFonts w:ascii="Times New Roman" w:hAnsi="Times New Roman" w:cs="Times New Roman"/>
            <w:color w:val="2F2F2F" w:themeColor="accent5" w:themeShade="80"/>
          </w:rPr>
          <w:t xml:space="preserve"> In spite of this, distributed soil moisture measurements showed only </w:t>
        </w:r>
      </w:ins>
      <w:ins w:id="213" w:author="Sally Thompson" w:date="2019-05-01T12:46:00Z">
        <w:del w:id="214" w:author="Gabrielle Boisrame" w:date="2019-06-07T14:34:00Z">
          <w:r w:rsidR="00EC6E5F" w:rsidDel="001B5E1D">
            <w:rPr>
              <w:rFonts w:ascii="Times New Roman" w:hAnsi="Times New Roman" w:cs="Times New Roman"/>
              <w:color w:val="2F2F2F" w:themeColor="accent5" w:themeShade="80"/>
            </w:rPr>
            <w:delText xml:space="preserve">The </w:delText>
          </w:r>
        </w:del>
      </w:ins>
      <w:ins w:id="215" w:author="Sally Thompson" w:date="2019-05-01T12:47:00Z">
        <w:r w:rsidR="00EC6E5F">
          <w:rPr>
            <w:rFonts w:ascii="Times New Roman" w:hAnsi="Times New Roman" w:cs="Times New Roman"/>
            <w:color w:val="2F2F2F" w:themeColor="accent5" w:themeShade="80"/>
          </w:rPr>
          <w:t>relatively</w:t>
        </w:r>
      </w:ins>
      <w:ins w:id="216" w:author="Sally Thompson" w:date="2019-05-01T12:46:00Z">
        <w:r w:rsidR="00EC6E5F">
          <w:rPr>
            <w:rFonts w:ascii="Times New Roman" w:hAnsi="Times New Roman" w:cs="Times New Roman"/>
            <w:color w:val="2F2F2F" w:themeColor="accent5" w:themeShade="80"/>
          </w:rPr>
          <w:t xml:space="preserve"> </w:t>
        </w:r>
      </w:ins>
      <w:ins w:id="217" w:author="Sally Thompson" w:date="2019-05-01T12:47:00Z">
        <w:r w:rsidR="00EC6E5F">
          <w:rPr>
            <w:rFonts w:ascii="Times New Roman" w:hAnsi="Times New Roman" w:cs="Times New Roman"/>
            <w:color w:val="2F2F2F" w:themeColor="accent5" w:themeShade="80"/>
          </w:rPr>
          <w:t xml:space="preserve">small differences in soil moisture between </w:t>
        </w:r>
        <w:del w:id="218" w:author="Gabrielle Boisrame" w:date="2019-06-07T14:29:00Z">
          <w:r w:rsidR="00EC6E5F" w:rsidDel="001B5E1D">
            <w:rPr>
              <w:rFonts w:ascii="Times New Roman" w:hAnsi="Times New Roman" w:cs="Times New Roman"/>
              <w:color w:val="2F2F2F" w:themeColor="accent5" w:themeShade="80"/>
            </w:rPr>
            <w:delText>the vegetation classes</w:delText>
          </w:r>
        </w:del>
      </w:ins>
      <w:ins w:id="219" w:author="Gabrielle Boisrame" w:date="2019-06-07T14:29:00Z">
        <w:r>
          <w:rPr>
            <w:rFonts w:ascii="Times New Roman" w:hAnsi="Times New Roman" w:cs="Times New Roman"/>
            <w:color w:val="2F2F2F" w:themeColor="accent5" w:themeShade="80"/>
          </w:rPr>
          <w:t>forest, shrub, and sparse meadow vegetation classes (</w:t>
        </w:r>
      </w:ins>
      <w:ins w:id="220" w:author="Gabrielle Boisrame" w:date="2019-06-07T14:31:00Z">
        <w:r>
          <w:rPr>
            <w:rFonts w:ascii="Times New Roman" w:hAnsi="Times New Roman" w:cs="Times New Roman"/>
            <w:color w:val="2F2F2F" w:themeColor="accent5" w:themeShade="80"/>
          </w:rPr>
          <w:t>Figures 6, C3</w:t>
        </w:r>
      </w:ins>
      <w:ins w:id="221" w:author="Gabrielle Boisrame" w:date="2019-06-07T14:29:00Z">
        <w:r>
          <w:rPr>
            <w:rFonts w:ascii="Times New Roman" w:hAnsi="Times New Roman" w:cs="Times New Roman"/>
            <w:color w:val="2F2F2F" w:themeColor="accent5" w:themeShade="80"/>
          </w:rPr>
          <w:t>)</w:t>
        </w:r>
      </w:ins>
      <w:ins w:id="222" w:author="Gabrielle Boisrame" w:date="2019-06-07T14:34:00Z">
        <w:r>
          <w:rPr>
            <w:rFonts w:ascii="Times New Roman" w:hAnsi="Times New Roman" w:cs="Times New Roman"/>
            <w:color w:val="2F2F2F" w:themeColor="accent5" w:themeShade="80"/>
          </w:rPr>
          <w:t>.</w:t>
        </w:r>
      </w:ins>
      <w:ins w:id="223" w:author="Sally Thompson" w:date="2019-05-01T12:47:00Z">
        <w:del w:id="224" w:author="Gabrielle Boisrame" w:date="2019-06-07T14:34:00Z">
          <w:r w:rsidR="00EC6E5F" w:rsidDel="001B5E1D">
            <w:rPr>
              <w:rFonts w:ascii="Times New Roman" w:hAnsi="Times New Roman" w:cs="Times New Roman"/>
              <w:color w:val="2F2F2F" w:themeColor="accent5" w:themeShade="80"/>
            </w:rPr>
            <w:delText xml:space="preserve"> </w:delText>
          </w:r>
        </w:del>
      </w:ins>
      <w:ins w:id="225" w:author="Sally Thompson" w:date="2019-05-01T12:48:00Z">
        <w:del w:id="226" w:author="Gabrielle Boisrame" w:date="2019-06-07T14:34:00Z">
          <w:r w:rsidR="004C4764" w:rsidDel="001B5E1D">
            <w:rPr>
              <w:rFonts w:ascii="Times New Roman" w:hAnsi="Times New Roman" w:cs="Times New Roman"/>
              <w:color w:val="2F2F2F" w:themeColor="accent5" w:themeShade="80"/>
            </w:rPr>
            <w:delText>occur in spite of</w:delText>
          </w:r>
        </w:del>
        <w:del w:id="227" w:author="Gabrielle Boisrame" w:date="2019-06-07T14:33:00Z">
          <w:r w:rsidR="004C4764" w:rsidDel="001B5E1D">
            <w:rPr>
              <w:rFonts w:ascii="Times New Roman" w:hAnsi="Times New Roman" w:cs="Times New Roman"/>
              <w:color w:val="2F2F2F" w:themeColor="accent5" w:themeShade="80"/>
            </w:rPr>
            <w:delText xml:space="preserve"> reasonably large</w:delText>
          </w:r>
        </w:del>
      </w:ins>
      <w:ins w:id="228" w:author="Sally Thompson" w:date="2019-05-01T12:47:00Z">
        <w:del w:id="229" w:author="Gabrielle Boisrame" w:date="2019-06-07T14:33:00Z">
          <w:r w:rsidR="004C4764" w:rsidDel="001B5E1D">
            <w:rPr>
              <w:rFonts w:ascii="Times New Roman" w:hAnsi="Times New Roman" w:cs="Times New Roman"/>
              <w:color w:val="2F2F2F" w:themeColor="accent5" w:themeShade="80"/>
            </w:rPr>
            <w:delText xml:space="preserve"> observed differences in </w:delText>
          </w:r>
        </w:del>
      </w:ins>
      <w:ins w:id="230" w:author="Sally Thompson" w:date="2019-05-01T12:48:00Z">
        <w:del w:id="231" w:author="Gabrielle Boisrame" w:date="2019-06-07T14:33:00Z">
          <w:r w:rsidR="004C4764" w:rsidDel="001B5E1D">
            <w:rPr>
              <w:rFonts w:ascii="Times New Roman" w:hAnsi="Times New Roman" w:cs="Times New Roman"/>
              <w:color w:val="2F2F2F" w:themeColor="accent5" w:themeShade="80"/>
            </w:rPr>
            <w:delText xml:space="preserve">precipitation inputs, </w:delText>
          </w:r>
        </w:del>
      </w:ins>
      <w:ins w:id="232" w:author="Sally Thompson" w:date="2019-05-01T12:47:00Z">
        <w:del w:id="233" w:author="Gabrielle Boisrame" w:date="2019-06-07T14:33:00Z">
          <w:r w:rsidR="004C4764" w:rsidDel="001B5E1D">
            <w:rPr>
              <w:rFonts w:ascii="Times New Roman" w:hAnsi="Times New Roman" w:cs="Times New Roman"/>
              <w:color w:val="2F2F2F" w:themeColor="accent5" w:themeShade="80"/>
            </w:rPr>
            <w:delText xml:space="preserve">snowpack depth and melt timing </w:delText>
          </w:r>
        </w:del>
      </w:ins>
      <w:ins w:id="234" w:author="Sally Thompson" w:date="2019-05-01T12:48:00Z">
        <w:del w:id="235" w:author="Gabrielle Boisrame" w:date="2019-06-07T14:33:00Z">
          <w:r w:rsidR="004C4764" w:rsidDel="001B5E1D">
            <w:rPr>
              <w:rFonts w:ascii="Times New Roman" w:hAnsi="Times New Roman" w:cs="Times New Roman"/>
              <w:color w:val="2F2F2F" w:themeColor="accent5" w:themeShade="80"/>
            </w:rPr>
            <w:delText>observed</w:delText>
          </w:r>
        </w:del>
      </w:ins>
      <w:ins w:id="236" w:author="Sally Thompson" w:date="2019-05-01T12:47:00Z">
        <w:del w:id="237" w:author="Gabrielle Boisrame" w:date="2019-06-07T14:33:00Z">
          <w:r w:rsidR="004C4764" w:rsidDel="001B5E1D">
            <w:rPr>
              <w:rFonts w:ascii="Times New Roman" w:hAnsi="Times New Roman" w:cs="Times New Roman"/>
              <w:color w:val="2F2F2F" w:themeColor="accent5" w:themeShade="80"/>
            </w:rPr>
            <w:delText xml:space="preserve"> at the weather stations, which suggest that there are important differences in water input to the soil and its timing that are induced by vegetation transitions in the SCB.</w:delText>
          </w:r>
        </w:del>
      </w:ins>
      <w:ins w:id="238" w:author="Sally Thompson" w:date="2019-05-01T12:49:00Z">
        <w:r w:rsidR="004C4764">
          <w:rPr>
            <w:rFonts w:ascii="Times New Roman" w:hAnsi="Times New Roman" w:cs="Times New Roman"/>
            <w:color w:val="2F2F2F" w:themeColor="accent5" w:themeShade="80"/>
          </w:rPr>
          <w:t xml:space="preserve"> </w:t>
        </w:r>
      </w:ins>
      <w:ins w:id="239" w:author="Gabrielle Boisrame" w:date="2019-06-07T14:07:00Z">
        <w:r w:rsidR="00AE560D">
          <w:rPr>
            <w:rFonts w:ascii="Times New Roman" w:hAnsi="Times New Roman" w:cs="Times New Roman"/>
            <w:color w:val="2F2F2F" w:themeColor="accent5" w:themeShade="80"/>
          </w:rPr>
          <w:t xml:space="preserve"> </w:t>
        </w:r>
      </w:ins>
      <w:ins w:id="240" w:author="Sally Thompson" w:date="2019-05-01T12:49:00Z">
        <w:r w:rsidR="004C4764">
          <w:rPr>
            <w:rFonts w:ascii="Times New Roman" w:hAnsi="Times New Roman" w:cs="Times New Roman"/>
            <w:color w:val="2F2F2F" w:themeColor="accent5" w:themeShade="80"/>
          </w:rPr>
          <w:t xml:space="preserve">The sandy soils </w:t>
        </w:r>
        <w:proofErr w:type="gramStart"/>
        <w:r w:rsidR="004C4764">
          <w:rPr>
            <w:rFonts w:ascii="Times New Roman" w:hAnsi="Times New Roman" w:cs="Times New Roman"/>
            <w:color w:val="2F2F2F" w:themeColor="accent5" w:themeShade="80"/>
          </w:rPr>
          <w:t>and</w:t>
        </w:r>
        <w:proofErr w:type="gramEnd"/>
        <w:r w:rsidR="004C4764">
          <w:rPr>
            <w:rFonts w:ascii="Times New Roman" w:hAnsi="Times New Roman" w:cs="Times New Roman"/>
            <w:color w:val="2F2F2F" w:themeColor="accent5" w:themeShade="80"/>
          </w:rPr>
          <w:t xml:space="preserve"> relatively modest cumulative precipitation in the </w:t>
        </w:r>
        <w:proofErr w:type="spellStart"/>
        <w:r w:rsidR="004C4764">
          <w:rPr>
            <w:rFonts w:ascii="Times New Roman" w:hAnsi="Times New Roman" w:cs="Times New Roman"/>
            <w:color w:val="2F2F2F" w:themeColor="accent5" w:themeShade="80"/>
          </w:rPr>
          <w:t>SCB</w:t>
        </w:r>
        <w:del w:id="241" w:author="Gabrielle Boisrame" w:date="2019-06-07T14:07:00Z">
          <w:r w:rsidR="004C4764" w:rsidDel="00AE560D">
            <w:rPr>
              <w:rFonts w:ascii="Times New Roman" w:hAnsi="Times New Roman" w:cs="Times New Roman"/>
              <w:color w:val="2F2F2F" w:themeColor="accent5" w:themeShade="80"/>
            </w:rPr>
            <w:delText xml:space="preserve">, however, </w:delText>
          </w:r>
        </w:del>
        <w:r w:rsidR="004C4764">
          <w:rPr>
            <w:rFonts w:ascii="Times New Roman" w:hAnsi="Times New Roman" w:cs="Times New Roman"/>
            <w:color w:val="2F2F2F" w:themeColor="accent5" w:themeShade="80"/>
          </w:rPr>
          <w:t>may</w:t>
        </w:r>
        <w:proofErr w:type="spellEnd"/>
        <w:r w:rsidR="004C4764">
          <w:rPr>
            <w:rFonts w:ascii="Times New Roman" w:hAnsi="Times New Roman" w:cs="Times New Roman"/>
            <w:color w:val="2F2F2F" w:themeColor="accent5" w:themeShade="80"/>
          </w:rPr>
          <w:t xml:space="preserve"> result in rapid drainage of the soil profiles</w:t>
        </w:r>
      </w:ins>
      <w:ins w:id="242" w:author="Sally Thompson" w:date="2019-05-01T12:50:00Z">
        <w:r w:rsidR="004C4764">
          <w:rPr>
            <w:rFonts w:ascii="Times New Roman" w:hAnsi="Times New Roman" w:cs="Times New Roman"/>
            <w:color w:val="2F2F2F" w:themeColor="accent5" w:themeShade="80"/>
          </w:rPr>
          <w:t xml:space="preserve"> and a tendency for water</w:t>
        </w:r>
      </w:ins>
      <w:r w:rsidR="000E1EF0">
        <w:rPr>
          <w:rFonts w:ascii="Times New Roman" w:hAnsi="Times New Roman" w:cs="Times New Roman"/>
          <w:color w:val="2F2F2F" w:themeColor="accent5" w:themeShade="80"/>
        </w:rPr>
        <w:t>-</w:t>
      </w:r>
      <w:ins w:id="243" w:author="Sally Thompson" w:date="2019-05-01T12:50:00Z">
        <w:r w:rsidR="004C4764">
          <w:rPr>
            <w:rFonts w:ascii="Times New Roman" w:hAnsi="Times New Roman" w:cs="Times New Roman"/>
            <w:color w:val="2F2F2F" w:themeColor="accent5" w:themeShade="80"/>
          </w:rPr>
          <w:t>limited conditions in the basin</w:t>
        </w:r>
      </w:ins>
      <w:ins w:id="244" w:author="Gabrielle Boisrame" w:date="2019-06-07T14:08:00Z">
        <w:r w:rsidR="00AE560D">
          <w:rPr>
            <w:rFonts w:ascii="Times New Roman" w:hAnsi="Times New Roman" w:cs="Times New Roman"/>
            <w:color w:val="2F2F2F" w:themeColor="accent5" w:themeShade="80"/>
          </w:rPr>
          <w:t>. These conditions</w:t>
        </w:r>
      </w:ins>
      <w:ins w:id="245" w:author="Sally Thompson" w:date="2019-05-01T12:50:00Z">
        <w:del w:id="246" w:author="Gabrielle Boisrame" w:date="2019-06-07T14:08:00Z">
          <w:r w:rsidR="004C4764" w:rsidDel="00AE560D">
            <w:rPr>
              <w:rFonts w:ascii="Times New Roman" w:hAnsi="Times New Roman" w:cs="Times New Roman"/>
              <w:color w:val="2F2F2F" w:themeColor="accent5" w:themeShade="80"/>
            </w:rPr>
            <w:delText>, which</w:delText>
          </w:r>
        </w:del>
        <w:r w:rsidR="004C4764">
          <w:rPr>
            <w:rFonts w:ascii="Times New Roman" w:hAnsi="Times New Roman" w:cs="Times New Roman"/>
            <w:color w:val="2F2F2F" w:themeColor="accent5" w:themeShade="80"/>
          </w:rPr>
          <w:t xml:space="preserve"> could </w:t>
        </w:r>
      </w:ins>
      <w:ins w:id="247" w:author="Sally Thompson" w:date="2019-05-01T12:51:00Z">
        <w:r w:rsidR="004C4764">
          <w:rPr>
            <w:rFonts w:ascii="Times New Roman" w:hAnsi="Times New Roman" w:cs="Times New Roman"/>
            <w:color w:val="2F2F2F" w:themeColor="accent5" w:themeShade="80"/>
          </w:rPr>
          <w:t xml:space="preserve">erode any signal of </w:t>
        </w:r>
        <w:del w:id="248" w:author="Gabrielle Boisrame" w:date="2019-06-07T14:08:00Z">
          <w:r w:rsidR="004C4764" w:rsidDel="00AE560D">
            <w:rPr>
              <w:rFonts w:ascii="Times New Roman" w:hAnsi="Times New Roman" w:cs="Times New Roman"/>
              <w:color w:val="2F2F2F" w:themeColor="accent5" w:themeShade="80"/>
            </w:rPr>
            <w:delText>such</w:delText>
          </w:r>
        </w:del>
      </w:ins>
      <w:ins w:id="249" w:author="Gabrielle Boisrame" w:date="2019-06-07T14:08:00Z">
        <w:r w:rsidR="00AE560D">
          <w:rPr>
            <w:rFonts w:ascii="Times New Roman" w:hAnsi="Times New Roman" w:cs="Times New Roman"/>
            <w:color w:val="2F2F2F" w:themeColor="accent5" w:themeShade="80"/>
          </w:rPr>
          <w:t>the</w:t>
        </w:r>
      </w:ins>
      <w:ins w:id="250" w:author="Sally Thompson" w:date="2019-05-01T12:51:00Z">
        <w:r w:rsidR="004C4764">
          <w:rPr>
            <w:rFonts w:ascii="Times New Roman" w:hAnsi="Times New Roman" w:cs="Times New Roman"/>
            <w:color w:val="2F2F2F" w:themeColor="accent5" w:themeShade="80"/>
          </w:rPr>
          <w:t xml:space="preserve"> </w:t>
        </w:r>
      </w:ins>
      <w:ins w:id="251" w:author="Gabrielle Boisrame" w:date="2019-06-07T14:09:00Z">
        <w:r w:rsidR="00AE560D">
          <w:rPr>
            <w:rFonts w:ascii="Times New Roman" w:hAnsi="Times New Roman" w:cs="Times New Roman"/>
            <w:color w:val="2F2F2F" w:themeColor="accent5" w:themeShade="80"/>
          </w:rPr>
          <w:t xml:space="preserve">vegetation-induced </w:t>
        </w:r>
      </w:ins>
      <w:ins w:id="252" w:author="Sally Thompson" w:date="2019-05-01T12:51:00Z">
        <w:r w:rsidR="004C4764">
          <w:rPr>
            <w:rFonts w:ascii="Times New Roman" w:hAnsi="Times New Roman" w:cs="Times New Roman"/>
            <w:color w:val="2F2F2F" w:themeColor="accent5" w:themeShade="80"/>
          </w:rPr>
          <w:t>precipitation volume and melt timing differences</w:t>
        </w:r>
      </w:ins>
      <w:ins w:id="253" w:author="Gabrielle Boisrame" w:date="2019-06-07T14:09:00Z">
        <w:r w:rsidR="00AE560D">
          <w:rPr>
            <w:rFonts w:ascii="Times New Roman" w:hAnsi="Times New Roman" w:cs="Times New Roman"/>
            <w:color w:val="2F2F2F" w:themeColor="accent5" w:themeShade="80"/>
          </w:rPr>
          <w:t>’ impacts on</w:t>
        </w:r>
      </w:ins>
      <w:ins w:id="254" w:author="Sally Thompson" w:date="2019-05-01T12:51:00Z">
        <w:del w:id="255" w:author="Gabrielle Boisrame" w:date="2019-06-07T14:09:00Z">
          <w:r w:rsidR="004C4764" w:rsidDel="00AE560D">
            <w:rPr>
              <w:rFonts w:ascii="Times New Roman" w:hAnsi="Times New Roman" w:cs="Times New Roman"/>
              <w:color w:val="2F2F2F" w:themeColor="accent5" w:themeShade="80"/>
            </w:rPr>
            <w:delText xml:space="preserve"> in</w:delText>
          </w:r>
        </w:del>
        <w:r w:rsidR="004C4764">
          <w:rPr>
            <w:rFonts w:ascii="Times New Roman" w:hAnsi="Times New Roman" w:cs="Times New Roman"/>
            <w:color w:val="2F2F2F" w:themeColor="accent5" w:themeShade="80"/>
          </w:rPr>
          <w:t xml:space="preserve"> summer soil moisture.</w:t>
        </w:r>
      </w:ins>
      <w:ins w:id="256" w:author="Gabrielle Boisrame" w:date="2019-06-07T14:34:00Z">
        <w:r>
          <w:rPr>
            <w:rFonts w:ascii="Times New Roman" w:hAnsi="Times New Roman" w:cs="Times New Roman"/>
            <w:color w:val="2F2F2F" w:themeColor="accent5" w:themeShade="80"/>
          </w:rPr>
          <w:t xml:space="preserve"> </w:t>
        </w:r>
      </w:ins>
      <w:commentRangeStart w:id="257"/>
      <w:ins w:id="258" w:author="Gabrielle Boisrame" w:date="2019-06-07T15:12:00Z">
        <w:r w:rsidR="009A1C42">
          <w:rPr>
            <w:rFonts w:ascii="Times New Roman" w:hAnsi="Times New Roman" w:cs="Times New Roman"/>
            <w:color w:val="2F2F2F" w:themeColor="accent5" w:themeShade="80"/>
          </w:rPr>
          <w:t>It is also likely that sparse meadows and shrub sites are located in areas that are more prone to dry conditions (e.g., high sun exposure, steep slopes, and well-drained soils)</w:t>
        </w:r>
      </w:ins>
      <w:ins w:id="259" w:author="Gabrielle Boisrame" w:date="2019-06-07T15:15:00Z">
        <w:r w:rsidR="00482EA9">
          <w:rPr>
            <w:rFonts w:ascii="Times New Roman" w:hAnsi="Times New Roman" w:cs="Times New Roman"/>
            <w:color w:val="2F2F2F" w:themeColor="accent5" w:themeShade="80"/>
          </w:rPr>
          <w:t xml:space="preserve"> </w:t>
        </w:r>
      </w:ins>
      <w:ins w:id="260" w:author="Gabrielle Boisrame" w:date="2019-06-07T15:12:00Z">
        <w:r w:rsidR="009A1C42">
          <w:rPr>
            <w:rFonts w:ascii="Times New Roman" w:hAnsi="Times New Roman" w:cs="Times New Roman"/>
            <w:color w:val="2F2F2F" w:themeColor="accent5" w:themeShade="80"/>
          </w:rPr>
          <w:t xml:space="preserve">and that these physical conditions counteract any increases in water inputs due to reduced forest cover. </w:t>
        </w:r>
      </w:ins>
      <w:ins w:id="261" w:author="Gabrielle Boisrame" w:date="2019-06-07T15:16:00Z">
        <w:r w:rsidR="00482EA9">
          <w:rPr>
            <w:rFonts w:ascii="Times New Roman" w:hAnsi="Times New Roman" w:cs="Times New Roman"/>
            <w:color w:val="2F2F2F" w:themeColor="accent5" w:themeShade="80"/>
          </w:rPr>
          <w:t>The weather stations show wetter surface soils at the stations with the</w:t>
        </w:r>
      </w:ins>
      <w:ins w:id="262" w:author="Gabrielle Boisrame" w:date="2019-06-07T15:17:00Z">
        <w:r w:rsidR="00482EA9">
          <w:rPr>
            <w:rFonts w:ascii="Times New Roman" w:hAnsi="Times New Roman" w:cs="Times New Roman"/>
            <w:color w:val="2F2F2F" w:themeColor="accent5" w:themeShade="80"/>
          </w:rPr>
          <w:t xml:space="preserve"> greatest water inputs (shrub and wetland), suggesting </w:t>
        </w:r>
      </w:ins>
      <w:ins w:id="263" w:author="Gabrielle Boisrame" w:date="2019-06-07T15:24:00Z">
        <w:r w:rsidR="00A05B0E">
          <w:rPr>
            <w:rFonts w:ascii="Times New Roman" w:hAnsi="Times New Roman" w:cs="Times New Roman"/>
            <w:color w:val="2F2F2F" w:themeColor="accent5" w:themeShade="80"/>
          </w:rPr>
          <w:t>that</w:t>
        </w:r>
      </w:ins>
      <w:ins w:id="264" w:author="Gabrielle Boisrame" w:date="2019-06-07T15:18:00Z">
        <w:r w:rsidR="00482EA9">
          <w:rPr>
            <w:rFonts w:ascii="Times New Roman" w:hAnsi="Times New Roman" w:cs="Times New Roman"/>
            <w:color w:val="2F2F2F" w:themeColor="accent5" w:themeShade="80"/>
          </w:rPr>
          <w:t xml:space="preserve"> the impact of deeper snowpack and reduced interception</w:t>
        </w:r>
      </w:ins>
      <w:ins w:id="265" w:author="Gabrielle Boisrame" w:date="2019-06-07T15:19:00Z">
        <w:r w:rsidR="00482EA9">
          <w:rPr>
            <w:rFonts w:ascii="Times New Roman" w:hAnsi="Times New Roman" w:cs="Times New Roman"/>
            <w:color w:val="2F2F2F" w:themeColor="accent5" w:themeShade="80"/>
          </w:rPr>
          <w:t xml:space="preserve"> </w:t>
        </w:r>
      </w:ins>
      <w:ins w:id="266" w:author="Gabrielle Boisrame" w:date="2019-06-07T15:24:00Z">
        <w:r w:rsidR="00A05B0E">
          <w:rPr>
            <w:rFonts w:ascii="Times New Roman" w:hAnsi="Times New Roman" w:cs="Times New Roman"/>
            <w:color w:val="2F2F2F" w:themeColor="accent5" w:themeShade="80"/>
          </w:rPr>
          <w:t>can be observed on soil moisture in some insta</w:t>
        </w:r>
      </w:ins>
      <w:ins w:id="267" w:author="Gabrielle Boisrame" w:date="2019-06-07T15:25:00Z">
        <w:r w:rsidR="00A05B0E">
          <w:rPr>
            <w:rFonts w:ascii="Times New Roman" w:hAnsi="Times New Roman" w:cs="Times New Roman"/>
            <w:color w:val="2F2F2F" w:themeColor="accent5" w:themeShade="80"/>
          </w:rPr>
          <w:t xml:space="preserve">nces </w:t>
        </w:r>
      </w:ins>
      <w:ins w:id="268" w:author="Gabrielle Boisrame" w:date="2019-06-07T15:19:00Z">
        <w:r w:rsidR="00482EA9">
          <w:rPr>
            <w:rFonts w:ascii="Times New Roman" w:hAnsi="Times New Roman" w:cs="Times New Roman"/>
            <w:color w:val="2F2F2F" w:themeColor="accent5" w:themeShade="80"/>
          </w:rPr>
          <w:t>(Figure 7</w:t>
        </w:r>
      </w:ins>
      <w:ins w:id="269" w:author="Gabrielle Boisrame" w:date="2019-06-07T15:24:00Z">
        <w:r w:rsidR="00482EA9">
          <w:rPr>
            <w:rFonts w:ascii="Times New Roman" w:hAnsi="Times New Roman" w:cs="Times New Roman"/>
            <w:color w:val="2F2F2F" w:themeColor="accent5" w:themeShade="80"/>
          </w:rPr>
          <w:t>, Table 1</w:t>
        </w:r>
      </w:ins>
      <w:ins w:id="270" w:author="Gabrielle Boisrame" w:date="2019-06-07T15:19:00Z">
        <w:r w:rsidR="00482EA9">
          <w:rPr>
            <w:rFonts w:ascii="Times New Roman" w:hAnsi="Times New Roman" w:cs="Times New Roman"/>
            <w:color w:val="2F2F2F" w:themeColor="accent5" w:themeShade="80"/>
          </w:rPr>
          <w:t>)</w:t>
        </w:r>
      </w:ins>
      <w:ins w:id="271" w:author="Gabrielle Boisrame" w:date="2019-06-07T15:18:00Z">
        <w:r w:rsidR="00482EA9">
          <w:rPr>
            <w:rFonts w:ascii="Times New Roman" w:hAnsi="Times New Roman" w:cs="Times New Roman"/>
            <w:color w:val="2F2F2F" w:themeColor="accent5" w:themeShade="80"/>
          </w:rPr>
          <w:t>.</w:t>
        </w:r>
      </w:ins>
      <w:ins w:id="272" w:author="Gabrielle Boisrame" w:date="2019-06-07T15:15:00Z">
        <w:r w:rsidR="00482EA9">
          <w:rPr>
            <w:rFonts w:ascii="Times New Roman" w:hAnsi="Times New Roman" w:cs="Times New Roman"/>
            <w:color w:val="2F2F2F" w:themeColor="accent5" w:themeShade="80"/>
          </w:rPr>
          <w:t xml:space="preserve"> </w:t>
        </w:r>
      </w:ins>
      <w:ins w:id="273" w:author="Gabrielle Boisrame" w:date="2019-06-07T15:39:00Z">
        <w:r w:rsidR="00875356">
          <w:rPr>
            <w:rFonts w:ascii="Times New Roman" w:hAnsi="Times New Roman" w:cs="Times New Roman"/>
            <w:color w:val="2F2F2F" w:themeColor="accent5" w:themeShade="80"/>
          </w:rPr>
          <w:t xml:space="preserve">However, some of this </w:t>
        </w:r>
      </w:ins>
      <w:ins w:id="274" w:author="Gabrielle Boisrame" w:date="2019-06-07T15:41:00Z">
        <w:r w:rsidR="00875356">
          <w:rPr>
            <w:rFonts w:ascii="Times New Roman" w:hAnsi="Times New Roman" w:cs="Times New Roman"/>
            <w:color w:val="2F2F2F" w:themeColor="accent5" w:themeShade="80"/>
          </w:rPr>
          <w:t>increased moisture</w:t>
        </w:r>
      </w:ins>
      <w:ins w:id="275" w:author="Gabrielle Boisrame" w:date="2019-06-07T15:39:00Z">
        <w:r w:rsidR="00875356">
          <w:rPr>
            <w:rFonts w:ascii="Times New Roman" w:hAnsi="Times New Roman" w:cs="Times New Roman"/>
            <w:color w:val="2F2F2F" w:themeColor="accent5" w:themeShade="80"/>
          </w:rPr>
          <w:t xml:space="preserve"> could be due to slight differences in slope at each station (1</w:t>
        </w:r>
      </w:ins>
      <w:ins w:id="276" w:author="Gabrielle Boisrame" w:date="2019-06-07T15:40:00Z">
        <w:r w:rsidR="00875356">
          <w:rPr>
            <w:rFonts w:ascii="Times New Roman" w:hAnsi="Times New Roman" w:cs="Times New Roman"/>
            <w:color w:val="2F2F2F" w:themeColor="accent5" w:themeShade="80"/>
          </w:rPr>
          <w:t>3</w:t>
        </w:r>
      </w:ins>
      <w:ins w:id="277" w:author="Gabrielle Boisrame" w:date="2019-06-07T15:39:00Z">
        <w:r w:rsidR="00875356">
          <w:rPr>
            <w:rFonts w:ascii="Times New Roman" w:hAnsi="Times New Roman" w:cs="Times New Roman"/>
            <w:color w:val="2F2F2F" w:themeColor="accent5" w:themeShade="80"/>
          </w:rPr>
          <w:t xml:space="preserve"> degrees at the forest station</w:t>
        </w:r>
      </w:ins>
      <w:ins w:id="278" w:author="Gabrielle Boisrame" w:date="2019-06-07T15:40:00Z">
        <w:r w:rsidR="00875356">
          <w:rPr>
            <w:rFonts w:ascii="Times New Roman" w:hAnsi="Times New Roman" w:cs="Times New Roman"/>
            <w:color w:val="2F2F2F" w:themeColor="accent5" w:themeShade="80"/>
          </w:rPr>
          <w:t>, 8 degrees at the shrub station, and</w:t>
        </w:r>
      </w:ins>
      <w:ins w:id="279" w:author="Gabrielle Boisrame" w:date="2019-06-07T15:42:00Z">
        <w:r w:rsidR="00875356">
          <w:rPr>
            <w:rFonts w:ascii="Times New Roman" w:hAnsi="Times New Roman" w:cs="Times New Roman"/>
            <w:color w:val="2F2F2F" w:themeColor="accent5" w:themeShade="80"/>
          </w:rPr>
          <w:t xml:space="preserve"> 4 degrees</w:t>
        </w:r>
      </w:ins>
      <w:ins w:id="280" w:author="Gabrielle Boisrame" w:date="2019-06-07T15:40:00Z">
        <w:r w:rsidR="00875356">
          <w:rPr>
            <w:rFonts w:ascii="Times New Roman" w:hAnsi="Times New Roman" w:cs="Times New Roman"/>
            <w:color w:val="2F2F2F" w:themeColor="accent5" w:themeShade="80"/>
          </w:rPr>
          <w:t xml:space="preserve"> at the wetland station</w:t>
        </w:r>
      </w:ins>
      <w:ins w:id="281" w:author="Gabrielle Boisrame" w:date="2019-06-07T15:42:00Z">
        <w:r w:rsidR="00875356">
          <w:rPr>
            <w:rFonts w:ascii="Times New Roman" w:hAnsi="Times New Roman" w:cs="Times New Roman"/>
            <w:color w:val="2F2F2F" w:themeColor="accent5" w:themeShade="80"/>
          </w:rPr>
          <w:t>)</w:t>
        </w:r>
      </w:ins>
      <w:ins w:id="282" w:author="Gabrielle Boisrame" w:date="2019-06-07T15:40:00Z">
        <w:r w:rsidR="00875356">
          <w:rPr>
            <w:rFonts w:ascii="Times New Roman" w:hAnsi="Times New Roman" w:cs="Times New Roman"/>
            <w:color w:val="2F2F2F" w:themeColor="accent5" w:themeShade="80"/>
          </w:rPr>
          <w:t>.</w:t>
        </w:r>
      </w:ins>
      <w:commentRangeEnd w:id="257"/>
      <w:ins w:id="283" w:author="Gabrielle Boisrame" w:date="2019-06-07T15:43:00Z">
        <w:r w:rsidR="006B2FD6">
          <w:rPr>
            <w:rStyle w:val="CommentReference"/>
          </w:rPr>
          <w:commentReference w:id="257"/>
        </w:r>
      </w:ins>
      <w:ins w:id="284" w:author="Gabrielle Boisrame" w:date="2019-06-07T15:39:00Z">
        <w:r w:rsidR="00875356">
          <w:rPr>
            <w:rFonts w:ascii="Times New Roman" w:hAnsi="Times New Roman" w:cs="Times New Roman"/>
            <w:color w:val="2F2F2F" w:themeColor="accent5" w:themeShade="80"/>
          </w:rPr>
          <w:t xml:space="preserve"> </w:t>
        </w:r>
      </w:ins>
      <w:ins w:id="285" w:author="Gabrielle Boisrame" w:date="2019-06-07T16:04:00Z">
        <w:r w:rsidR="0026128C">
          <w:rPr>
            <w:rFonts w:ascii="Times New Roman" w:hAnsi="Times New Roman" w:cs="Times New Roman"/>
            <w:color w:val="2F2F2F" w:themeColor="accent5" w:themeShade="80"/>
          </w:rPr>
          <w:t>Future work using data from these weather stations will explore t</w:t>
        </w:r>
      </w:ins>
      <w:ins w:id="286" w:author="Gabrielle Boisrame" w:date="2019-06-07T16:03:00Z">
        <w:r w:rsidR="0026128C">
          <w:rPr>
            <w:rFonts w:ascii="Times New Roman" w:hAnsi="Times New Roman" w:cs="Times New Roman"/>
            <w:color w:val="2F2F2F" w:themeColor="accent5" w:themeShade="80"/>
          </w:rPr>
          <w:t>he relationship</w:t>
        </w:r>
      </w:ins>
      <w:ins w:id="287" w:author="Gabrielle Boisrame" w:date="2019-06-07T16:04:00Z">
        <w:r w:rsidR="0026128C">
          <w:rPr>
            <w:rFonts w:ascii="Times New Roman" w:hAnsi="Times New Roman" w:cs="Times New Roman"/>
            <w:color w:val="2F2F2F" w:themeColor="accent5" w:themeShade="80"/>
          </w:rPr>
          <w:t>s</w:t>
        </w:r>
      </w:ins>
      <w:ins w:id="288" w:author="Gabrielle Boisrame" w:date="2019-06-07T16:03:00Z">
        <w:r w:rsidR="0026128C">
          <w:rPr>
            <w:rFonts w:ascii="Times New Roman" w:hAnsi="Times New Roman" w:cs="Times New Roman"/>
            <w:color w:val="2F2F2F" w:themeColor="accent5" w:themeShade="80"/>
          </w:rPr>
          <w:t xml:space="preserve"> between land cover, precipitation, snowpack, and soil </w:t>
        </w:r>
      </w:ins>
      <w:ins w:id="289" w:author="Gabrielle Boisrame" w:date="2019-06-07T16:05:00Z">
        <w:r w:rsidR="0026128C">
          <w:rPr>
            <w:rFonts w:ascii="Times New Roman" w:hAnsi="Times New Roman" w:cs="Times New Roman"/>
            <w:color w:val="2F2F2F" w:themeColor="accent5" w:themeShade="80"/>
          </w:rPr>
          <w:t>moisture</w:t>
        </w:r>
      </w:ins>
      <w:ins w:id="290" w:author="Gabrielle Boisrame" w:date="2019-06-07T16:03:00Z">
        <w:r w:rsidR="0026128C">
          <w:rPr>
            <w:rFonts w:ascii="Times New Roman" w:hAnsi="Times New Roman" w:cs="Times New Roman"/>
            <w:color w:val="2F2F2F" w:themeColor="accent5" w:themeShade="80"/>
          </w:rPr>
          <w:t xml:space="preserve"> </w:t>
        </w:r>
      </w:ins>
      <w:ins w:id="291" w:author="Gabrielle Boisrame" w:date="2019-06-07T16:05:00Z">
        <w:r w:rsidR="0026128C">
          <w:rPr>
            <w:rFonts w:ascii="Times New Roman" w:hAnsi="Times New Roman" w:cs="Times New Roman"/>
            <w:color w:val="2F2F2F" w:themeColor="accent5" w:themeShade="80"/>
          </w:rPr>
          <w:t xml:space="preserve">in </w:t>
        </w:r>
        <w:proofErr w:type="gramStart"/>
        <w:r w:rsidR="0026128C">
          <w:rPr>
            <w:rFonts w:ascii="Times New Roman" w:hAnsi="Times New Roman" w:cs="Times New Roman"/>
            <w:color w:val="2F2F2F" w:themeColor="accent5" w:themeShade="80"/>
          </w:rPr>
          <w:t>greater detail</w:t>
        </w:r>
        <w:proofErr w:type="gramEnd"/>
        <w:r w:rsidR="0026128C">
          <w:rPr>
            <w:rFonts w:ascii="Times New Roman" w:hAnsi="Times New Roman" w:cs="Times New Roman"/>
            <w:color w:val="2F2F2F" w:themeColor="accent5" w:themeShade="80"/>
          </w:rPr>
          <w:t>.</w:t>
        </w:r>
      </w:ins>
    </w:p>
    <w:p w14:paraId="24742D18" w14:textId="61C75683" w:rsidR="004453E3" w:rsidRPr="007C07A0" w:rsidRDefault="00D86D9F" w:rsidP="007C07A0">
      <w:pPr>
        <w:spacing w:line="480" w:lineRule="auto"/>
        <w:ind w:firstLine="720"/>
        <w:rPr>
          <w:rFonts w:ascii="Times New Roman" w:hAnsi="Times New Roman" w:cs="Times New Roman"/>
          <w:color w:val="2F2F2F" w:themeColor="accent5" w:themeShade="80"/>
        </w:rPr>
      </w:pPr>
      <w:commentRangeStart w:id="292"/>
      <w:r>
        <w:rPr>
          <w:rFonts w:ascii="Times New Roman" w:hAnsi="Times New Roman" w:cs="Times New Roman"/>
          <w:color w:val="2F2F2F" w:themeColor="accent5" w:themeShade="80"/>
        </w:rPr>
        <w:t>Our</w:t>
      </w:r>
      <w:commentRangeEnd w:id="292"/>
      <w:r w:rsidR="00F93A3A">
        <w:rPr>
          <w:rStyle w:val="CommentReference"/>
        </w:rPr>
        <w:commentReference w:id="292"/>
      </w:r>
      <w:r>
        <w:rPr>
          <w:rFonts w:ascii="Times New Roman" w:hAnsi="Times New Roman" w:cs="Times New Roman"/>
          <w:color w:val="2F2F2F" w:themeColor="accent5" w:themeShade="80"/>
        </w:rPr>
        <w:t xml:space="preserve"> characterization of vegetation change and the hydrological response following the implementation of a natural fire program in SCB demonstrates the contextual nature of </w:t>
      </w:r>
      <w:r w:rsidR="00FC4A59">
        <w:rPr>
          <w:rFonts w:ascii="Times New Roman" w:hAnsi="Times New Roman" w:cs="Times New Roman"/>
          <w:color w:val="2F2F2F" w:themeColor="accent5" w:themeShade="80"/>
        </w:rPr>
        <w:t>landscape-</w:t>
      </w:r>
      <w:r>
        <w:rPr>
          <w:rFonts w:ascii="Times New Roman" w:hAnsi="Times New Roman" w:cs="Times New Roman"/>
          <w:color w:val="2F2F2F" w:themeColor="accent5" w:themeShade="80"/>
        </w:rPr>
        <w:t xml:space="preserve">level fire-ecosystem interactions. If, in the absence of </w:t>
      </w:r>
      <w:r w:rsidR="007C7A31">
        <w:rPr>
          <w:rFonts w:ascii="Times New Roman" w:hAnsi="Times New Roman" w:cs="Times New Roman"/>
          <w:color w:val="2F2F2F" w:themeColor="accent5" w:themeShade="80"/>
        </w:rPr>
        <w:t xml:space="preserve">local </w:t>
      </w:r>
      <w:r>
        <w:rPr>
          <w:rFonts w:ascii="Times New Roman" w:hAnsi="Times New Roman" w:cs="Times New Roman"/>
          <w:color w:val="2F2F2F" w:themeColor="accent5" w:themeShade="80"/>
        </w:rPr>
        <w:t>historical imagery and on-</w:t>
      </w:r>
      <w:r>
        <w:rPr>
          <w:rFonts w:ascii="Times New Roman" w:hAnsi="Times New Roman" w:cs="Times New Roman"/>
          <w:color w:val="2F2F2F" w:themeColor="accent5" w:themeShade="80"/>
        </w:rPr>
        <w:lastRenderedPageBreak/>
        <w:t xml:space="preserve">the-ground forest structure data, we were to </w:t>
      </w:r>
      <w:commentRangeStart w:id="293"/>
      <w:r>
        <w:rPr>
          <w:rFonts w:ascii="Times New Roman" w:hAnsi="Times New Roman" w:cs="Times New Roman"/>
          <w:color w:val="2F2F2F" w:themeColor="accent5" w:themeShade="80"/>
        </w:rPr>
        <w:t xml:space="preserve">apply findings </w:t>
      </w:r>
      <w:commentRangeEnd w:id="293"/>
      <w:r w:rsidR="00DD3BAF">
        <w:rPr>
          <w:rStyle w:val="CommentReference"/>
        </w:rPr>
        <w:commentReference w:id="293"/>
      </w:r>
      <w:r>
        <w:rPr>
          <w:rFonts w:ascii="Times New Roman" w:hAnsi="Times New Roman" w:cs="Times New Roman"/>
          <w:color w:val="2F2F2F" w:themeColor="accent5" w:themeShade="80"/>
        </w:rPr>
        <w:t>from a similar study conducted in ICB to SCB</w:t>
      </w:r>
      <w:r w:rsidR="00DD3BAF">
        <w:rPr>
          <w:rFonts w:ascii="Times New Roman" w:hAnsi="Times New Roman" w:cs="Times New Roman"/>
          <w:color w:val="2F2F2F" w:themeColor="accent5" w:themeShade="80"/>
        </w:rPr>
        <w:t>,</w:t>
      </w:r>
      <w:r>
        <w:rPr>
          <w:rFonts w:ascii="Times New Roman" w:hAnsi="Times New Roman" w:cs="Times New Roman"/>
          <w:color w:val="2F2F2F" w:themeColor="accent5" w:themeShade="80"/>
        </w:rPr>
        <w:t xml:space="preserve"> we would have likely overestimated fire-driven change in vegetation and moisture </w:t>
      </w:r>
      <w:r w:rsidR="007C7A31">
        <w:rPr>
          <w:rFonts w:ascii="Times New Roman" w:hAnsi="Times New Roman" w:cs="Times New Roman"/>
          <w:color w:val="2F2F2F" w:themeColor="accent5" w:themeShade="80"/>
        </w:rPr>
        <w:t xml:space="preserve">availability. </w:t>
      </w:r>
      <w:commentRangeStart w:id="294"/>
      <w:ins w:id="295" w:author="Gabrielle Boisrame" w:date="2019-06-07T15:53:00Z">
        <w:r w:rsidR="00DD3BAF" w:rsidRPr="00DD3BAF">
          <w:rPr>
            <w:rFonts w:ascii="Times New Roman" w:hAnsi="Times New Roman" w:cs="Times New Roman"/>
            <w:color w:val="2F2F2F" w:themeColor="accent5" w:themeShade="80"/>
          </w:rPr>
          <w:t xml:space="preserve">While the direction of change and predictors of soil moisture were similar </w:t>
        </w:r>
      </w:ins>
      <w:ins w:id="296" w:author="Gabrielle Boisrame" w:date="2019-06-07T15:54:00Z">
        <w:r w:rsidR="00DD3BAF">
          <w:rPr>
            <w:rFonts w:ascii="Times New Roman" w:hAnsi="Times New Roman" w:cs="Times New Roman"/>
            <w:color w:val="2F2F2F" w:themeColor="accent5" w:themeShade="80"/>
          </w:rPr>
          <w:t>for the two watersheds</w:t>
        </w:r>
      </w:ins>
      <w:ins w:id="297" w:author="Gabrielle Boisrame" w:date="2019-06-07T15:53:00Z">
        <w:r w:rsidR="00DD3BAF" w:rsidRPr="00DD3BAF">
          <w:rPr>
            <w:rFonts w:ascii="Times New Roman" w:hAnsi="Times New Roman" w:cs="Times New Roman"/>
            <w:color w:val="2F2F2F" w:themeColor="accent5" w:themeShade="80"/>
          </w:rPr>
          <w:t xml:space="preserve">, the magnitude of change was </w:t>
        </w:r>
        <w:r w:rsidR="00DD3BAF">
          <w:rPr>
            <w:rFonts w:ascii="Times New Roman" w:hAnsi="Times New Roman" w:cs="Times New Roman"/>
            <w:color w:val="2F2F2F" w:themeColor="accent5" w:themeShade="80"/>
          </w:rPr>
          <w:t>much lower</w:t>
        </w:r>
        <w:r w:rsidR="00DD3BAF" w:rsidRPr="00DD3BAF">
          <w:rPr>
            <w:rFonts w:ascii="Times New Roman" w:hAnsi="Times New Roman" w:cs="Times New Roman"/>
            <w:color w:val="2F2F2F" w:themeColor="accent5" w:themeShade="80"/>
          </w:rPr>
          <w:t xml:space="preserve"> in SCB</w:t>
        </w:r>
      </w:ins>
      <w:commentRangeEnd w:id="294"/>
      <w:ins w:id="298" w:author="Gabrielle Boisrame" w:date="2019-06-07T15:55:00Z">
        <w:r w:rsidR="00DD3BAF">
          <w:rPr>
            <w:rStyle w:val="CommentReference"/>
          </w:rPr>
          <w:commentReference w:id="294"/>
        </w:r>
      </w:ins>
      <w:ins w:id="299" w:author="Gabrielle Boisrame" w:date="2019-06-07T15:53:00Z">
        <w:r w:rsidR="00DD3BAF" w:rsidRPr="00DD3BAF">
          <w:rPr>
            <w:rFonts w:ascii="Times New Roman" w:hAnsi="Times New Roman" w:cs="Times New Roman"/>
            <w:color w:val="2F2F2F" w:themeColor="accent5" w:themeShade="80"/>
          </w:rPr>
          <w:t>.</w:t>
        </w:r>
        <w:r w:rsidR="00DD3BAF">
          <w:rPr>
            <w:rFonts w:ascii="Times New Roman" w:hAnsi="Times New Roman" w:cs="Times New Roman"/>
            <w:color w:val="2F2F2F" w:themeColor="accent5" w:themeShade="80"/>
          </w:rPr>
          <w:t xml:space="preserve"> </w:t>
        </w:r>
      </w:ins>
      <w:r w:rsidR="007C7A31">
        <w:rPr>
          <w:rFonts w:ascii="Times New Roman" w:hAnsi="Times New Roman" w:cs="Times New Roman"/>
          <w:color w:val="2F2F2F" w:themeColor="accent5" w:themeShade="80"/>
        </w:rPr>
        <w:t xml:space="preserve">This discrepancy appears to be due to the interaction between </w:t>
      </w:r>
      <w:del w:id="300" w:author="Gabrielle Boisrame" w:date="2019-06-07T14:17:00Z">
        <w:r w:rsidR="007C7A31" w:rsidDel="00F93A3A">
          <w:rPr>
            <w:rFonts w:ascii="Times New Roman" w:hAnsi="Times New Roman" w:cs="Times New Roman"/>
            <w:color w:val="2F2F2F" w:themeColor="accent5" w:themeShade="80"/>
          </w:rPr>
          <w:delText xml:space="preserve">site </w:delText>
        </w:r>
      </w:del>
      <w:ins w:id="301" w:author="Gabrielle Boisrame" w:date="2019-06-07T14:17:00Z">
        <w:r w:rsidR="00F93A3A">
          <w:rPr>
            <w:rFonts w:ascii="Times New Roman" w:hAnsi="Times New Roman" w:cs="Times New Roman"/>
            <w:color w:val="2F2F2F" w:themeColor="accent5" w:themeShade="80"/>
          </w:rPr>
          <w:t>watershed-</w:t>
        </w:r>
      </w:ins>
      <w:r w:rsidR="007C7A31">
        <w:rPr>
          <w:rFonts w:ascii="Times New Roman" w:hAnsi="Times New Roman" w:cs="Times New Roman"/>
          <w:color w:val="2F2F2F" w:themeColor="accent5" w:themeShade="80"/>
        </w:rPr>
        <w:t xml:space="preserve">level productivity and fire effects. In </w:t>
      </w:r>
      <w:proofErr w:type="gramStart"/>
      <w:r w:rsidR="007C7A31">
        <w:rPr>
          <w:rFonts w:ascii="Times New Roman" w:hAnsi="Times New Roman" w:cs="Times New Roman"/>
          <w:color w:val="2F2F2F" w:themeColor="accent5" w:themeShade="80"/>
        </w:rPr>
        <w:t>SCB</w:t>
      </w:r>
      <w:proofErr w:type="gramEnd"/>
      <w:r w:rsidR="007C7A31">
        <w:rPr>
          <w:rFonts w:ascii="Times New Roman" w:hAnsi="Times New Roman" w:cs="Times New Roman"/>
          <w:color w:val="2F2F2F" w:themeColor="accent5" w:themeShade="80"/>
        </w:rPr>
        <w:t xml:space="preserve"> the lower overall productivity and the lesser proportions of high severity fire effects relative to ICB led to greater stability in vegetation over time and a more muted hydrological response in SCB. </w:t>
      </w:r>
      <w:r w:rsidR="00074F85">
        <w:rPr>
          <w:rFonts w:ascii="Times New Roman" w:hAnsi="Times New Roman" w:cs="Times New Roman"/>
          <w:color w:val="2F2F2F" w:themeColor="accent5" w:themeShade="80"/>
        </w:rPr>
        <w:t>Perhaps more landscape</w:t>
      </w:r>
      <w:r w:rsidR="000E1EF0">
        <w:rPr>
          <w:rFonts w:ascii="Times New Roman" w:hAnsi="Times New Roman" w:cs="Times New Roman"/>
          <w:color w:val="2F2F2F" w:themeColor="accent5" w:themeShade="80"/>
        </w:rPr>
        <w:t>-</w:t>
      </w:r>
      <w:r w:rsidR="00074F85">
        <w:rPr>
          <w:rFonts w:ascii="Times New Roman" w:hAnsi="Times New Roman" w:cs="Times New Roman"/>
          <w:color w:val="2F2F2F" w:themeColor="accent5" w:themeShade="80"/>
        </w:rPr>
        <w:t>level experimentation in other watershed, including lower elevation sites, can more clearly elucidate the</w:t>
      </w:r>
      <w:del w:id="302" w:author="Gabrielle Boisrame" w:date="2019-06-07T14:18:00Z">
        <w:r w:rsidR="00074F85" w:rsidDel="00F93A3A">
          <w:rPr>
            <w:rFonts w:ascii="Times New Roman" w:hAnsi="Times New Roman" w:cs="Times New Roman"/>
            <w:color w:val="2F2F2F" w:themeColor="accent5" w:themeShade="80"/>
          </w:rPr>
          <w:delText>se interactions</w:delText>
        </w:r>
      </w:del>
      <w:ins w:id="303" w:author="Gabrielle Boisrame" w:date="2019-06-07T14:18:00Z">
        <w:r w:rsidR="00F93A3A">
          <w:rPr>
            <w:rFonts w:ascii="Times New Roman" w:hAnsi="Times New Roman" w:cs="Times New Roman"/>
            <w:color w:val="2F2F2F" w:themeColor="accent5" w:themeShade="80"/>
          </w:rPr>
          <w:t xml:space="preserve"> drivers of landscape and hydrologic changes in response to natural fire regimes</w:t>
        </w:r>
      </w:ins>
      <w:r w:rsidR="00074F85">
        <w:rPr>
          <w:rFonts w:ascii="Times New Roman" w:hAnsi="Times New Roman" w:cs="Times New Roman"/>
          <w:color w:val="2F2F2F" w:themeColor="accent5" w:themeShade="80"/>
        </w:rPr>
        <w:t>.</w:t>
      </w:r>
      <w:r w:rsidR="00832545" w:rsidRPr="00EF599F">
        <w:rPr>
          <w:rFonts w:ascii="Times New Roman" w:hAnsi="Times New Roman" w:cs="Times New Roman"/>
        </w:rPr>
        <w:br w:type="page"/>
      </w:r>
    </w:p>
    <w:p w14:paraId="3D665808" w14:textId="77777777" w:rsidR="00FF633D" w:rsidRPr="00EF599F" w:rsidRDefault="00FF633D" w:rsidP="00FF633D">
      <w:pPr>
        <w:spacing w:line="480" w:lineRule="auto"/>
        <w:rPr>
          <w:rFonts w:ascii="Times New Roman" w:hAnsi="Times New Roman" w:cs="Times New Roman"/>
        </w:rPr>
      </w:pPr>
    </w:p>
    <w:p w14:paraId="476B659B" w14:textId="77777777" w:rsidR="00731F81" w:rsidRPr="00731F81" w:rsidRDefault="00FF633D" w:rsidP="00731F81">
      <w:pPr>
        <w:pStyle w:val="EndNoteBibliographyTitle"/>
        <w:rPr>
          <w:b/>
          <w:noProof/>
        </w:rPr>
      </w:pPr>
      <w:r w:rsidRPr="00EF599F">
        <w:fldChar w:fldCharType="begin"/>
      </w:r>
      <w:r w:rsidRPr="00EF599F">
        <w:instrText xml:space="preserve"> ADDIN EN.REFLIST </w:instrText>
      </w:r>
      <w:r w:rsidRPr="00EF599F">
        <w:fldChar w:fldCharType="separate"/>
      </w:r>
      <w:r w:rsidR="00731F81" w:rsidRPr="00731F81">
        <w:rPr>
          <w:b/>
          <w:noProof/>
        </w:rPr>
        <w:t>Literature Cited</w:t>
      </w:r>
    </w:p>
    <w:p w14:paraId="088505F0" w14:textId="77777777" w:rsidR="00731F81" w:rsidRPr="00731F81" w:rsidRDefault="00731F81" w:rsidP="00731F81">
      <w:pPr>
        <w:pStyle w:val="EndNoteBibliographyTitle"/>
        <w:rPr>
          <w:b/>
          <w:noProof/>
        </w:rPr>
      </w:pPr>
    </w:p>
    <w:p w14:paraId="3D9AC637" w14:textId="77777777" w:rsidR="00731F81" w:rsidRPr="00731F81" w:rsidRDefault="00731F81" w:rsidP="00731F81">
      <w:pPr>
        <w:pStyle w:val="EndNoteBibliography"/>
        <w:ind w:left="420" w:hanging="420"/>
        <w:rPr>
          <w:noProof/>
        </w:rPr>
      </w:pPr>
      <w:r w:rsidRPr="00731F81">
        <w:rPr>
          <w:noProof/>
        </w:rPr>
        <w:t xml:space="preserve">Bales, R. C., J. W. Hopmans, A. T. O'Geen, M. Meadows, P. C. Hartsough, P. Kirchner, C. T. Hunsaker, and D. Beaudette. 2011. Soil moisture response to snowmelt and rainfall in a Sierra Nevada mixed-conifer forest. Vadose Zone Journal </w:t>
      </w:r>
      <w:r w:rsidRPr="00731F81">
        <w:rPr>
          <w:b/>
          <w:noProof/>
        </w:rPr>
        <w:t>10</w:t>
      </w:r>
      <w:r w:rsidRPr="00731F81">
        <w:rPr>
          <w:noProof/>
        </w:rPr>
        <w:t>:786-799.</w:t>
      </w:r>
    </w:p>
    <w:p w14:paraId="0F46AFDA" w14:textId="77777777" w:rsidR="00731F81" w:rsidRPr="00731F81" w:rsidRDefault="00731F81" w:rsidP="00731F81">
      <w:pPr>
        <w:pStyle w:val="EndNoteBibliography"/>
        <w:ind w:left="420" w:hanging="420"/>
        <w:rPr>
          <w:noProof/>
        </w:rPr>
      </w:pPr>
      <w:r w:rsidRPr="00731F81">
        <w:rPr>
          <w:noProof/>
        </w:rPr>
        <w:t>Bates, D. M., M. Maechler, B. M. Bolker, and S. Walker. 2013. lme4: Linear mixed-effects models using Eigen and S4. R package version 1.0-5. CRAN.R-project.org/package=lme4.</w:t>
      </w:r>
    </w:p>
    <w:p w14:paraId="264A601F" w14:textId="77777777" w:rsidR="00731F81" w:rsidRPr="00731F81" w:rsidRDefault="00731F81" w:rsidP="00731F81">
      <w:pPr>
        <w:pStyle w:val="EndNoteBibliography"/>
        <w:ind w:left="420" w:hanging="420"/>
        <w:rPr>
          <w:noProof/>
        </w:rPr>
      </w:pPr>
      <w:r w:rsidRPr="00731F81">
        <w:rPr>
          <w:noProof/>
        </w:rPr>
        <w:t xml:space="preserve">Blaschke, T., G. J. Hay, M. Kelly, S. Lang, P. Hofmann, E. Addink, R. Q. Feitosa, F. Van der Meer, H. Van der Werff, F. J. I. j. o. p. Van Coillie, and r. sensing. 2014. Geographic object-based image analysis–towards a new paradigm.  </w:t>
      </w:r>
      <w:r w:rsidRPr="00731F81">
        <w:rPr>
          <w:b/>
          <w:noProof/>
        </w:rPr>
        <w:t>87</w:t>
      </w:r>
      <w:r w:rsidRPr="00731F81">
        <w:rPr>
          <w:noProof/>
        </w:rPr>
        <w:t>:180-191.</w:t>
      </w:r>
    </w:p>
    <w:p w14:paraId="79FED30F" w14:textId="77777777" w:rsidR="00731F81" w:rsidRPr="00731F81" w:rsidRDefault="00731F81" w:rsidP="00731F81">
      <w:pPr>
        <w:pStyle w:val="EndNoteBibliography"/>
        <w:ind w:left="420" w:hanging="420"/>
        <w:rPr>
          <w:noProof/>
        </w:rPr>
      </w:pPr>
      <w:r w:rsidRPr="00731F81">
        <w:rPr>
          <w:noProof/>
        </w:rPr>
        <w:t xml:space="preserve">Boisramé, G., S. Thompson, B. Collins, and S. Stephens. 2017a. Managed wildfire effects on forest resilience and water in the Sierra Nevada. Ecosystems </w:t>
      </w:r>
      <w:r w:rsidRPr="00731F81">
        <w:rPr>
          <w:b/>
          <w:noProof/>
        </w:rPr>
        <w:t>20</w:t>
      </w:r>
      <w:r w:rsidRPr="00731F81">
        <w:rPr>
          <w:noProof/>
        </w:rPr>
        <w:t>:717–732.</w:t>
      </w:r>
    </w:p>
    <w:p w14:paraId="12F52F98" w14:textId="77777777" w:rsidR="00731F81" w:rsidRPr="00731F81" w:rsidRDefault="00731F81" w:rsidP="00731F81">
      <w:pPr>
        <w:pStyle w:val="EndNoteBibliography"/>
        <w:ind w:left="420" w:hanging="420"/>
        <w:rPr>
          <w:noProof/>
        </w:rPr>
      </w:pPr>
      <w:r w:rsidRPr="00731F81">
        <w:rPr>
          <w:noProof/>
        </w:rPr>
        <w:t xml:space="preserve">Boisramé, G., S. Thompson, and S. Stephens. 2018. Hydrologic responses to restored wildfire regimes revealed by soil moisture-vegetation relationships. Advances in Water Resources </w:t>
      </w:r>
      <w:r w:rsidRPr="00731F81">
        <w:rPr>
          <w:b/>
          <w:noProof/>
        </w:rPr>
        <w:t>112</w:t>
      </w:r>
      <w:r w:rsidRPr="00731F81">
        <w:rPr>
          <w:noProof/>
        </w:rPr>
        <w:t>:124-146.</w:t>
      </w:r>
    </w:p>
    <w:p w14:paraId="3655498E" w14:textId="77777777" w:rsidR="00731F81" w:rsidRPr="00731F81" w:rsidRDefault="00731F81" w:rsidP="00731F81">
      <w:pPr>
        <w:pStyle w:val="EndNoteBibliography"/>
        <w:ind w:left="420" w:hanging="420"/>
        <w:rPr>
          <w:noProof/>
        </w:rPr>
      </w:pPr>
      <w:r w:rsidRPr="00731F81">
        <w:rPr>
          <w:noProof/>
        </w:rPr>
        <w:t xml:space="preserve">Boisramé, G. F. S., S. E. Thompson, M. Kelly, J. Cavalli, K. M. Wilkin, and S. L. Stephens. 2017b. Vegetation change during 40years of repeated managed wildfires in the Sierra Nevada, California. Forest Ecology and Management </w:t>
      </w:r>
      <w:r w:rsidRPr="00731F81">
        <w:rPr>
          <w:b/>
          <w:noProof/>
        </w:rPr>
        <w:t>402</w:t>
      </w:r>
      <w:r w:rsidRPr="00731F81">
        <w:rPr>
          <w:noProof/>
        </w:rPr>
        <w:t>:241-252.</w:t>
      </w:r>
    </w:p>
    <w:p w14:paraId="25D36BA5" w14:textId="77777777" w:rsidR="00731F81" w:rsidRPr="00731F81" w:rsidRDefault="00731F81" w:rsidP="00731F81">
      <w:pPr>
        <w:pStyle w:val="EndNoteBibliography"/>
        <w:ind w:left="420" w:hanging="420"/>
        <w:rPr>
          <w:noProof/>
        </w:rPr>
      </w:pPr>
      <w:r w:rsidRPr="00731F81">
        <w:rPr>
          <w:noProof/>
        </w:rPr>
        <w:t>CalFire. 2018a. Top 20 largest California wildfires. http://www.fire.ca.gov/communications/downloads/fact_sheets/Top20_Acres.pdf.</w:t>
      </w:r>
    </w:p>
    <w:p w14:paraId="6F76580A" w14:textId="77777777" w:rsidR="00731F81" w:rsidRPr="00731F81" w:rsidRDefault="00731F81" w:rsidP="00731F81">
      <w:pPr>
        <w:pStyle w:val="EndNoteBibliography"/>
        <w:ind w:left="420" w:hanging="420"/>
        <w:rPr>
          <w:noProof/>
        </w:rPr>
      </w:pPr>
      <w:r w:rsidRPr="00731F81">
        <w:rPr>
          <w:noProof/>
        </w:rPr>
        <w:t>CalFire. 2018b. Top 20 most destructive California wildfires. http://www.fire.ca.gov/communications/downloads/fact_sheets/Top20_Acres.pdf.</w:t>
      </w:r>
    </w:p>
    <w:p w14:paraId="7EB263AC" w14:textId="77777777" w:rsidR="00731F81" w:rsidRPr="00731F81" w:rsidRDefault="00731F81" w:rsidP="00731F81">
      <w:pPr>
        <w:pStyle w:val="EndNoteBibliography"/>
        <w:ind w:left="420" w:hanging="420"/>
        <w:rPr>
          <w:noProof/>
        </w:rPr>
      </w:pPr>
      <w:r w:rsidRPr="00731F81">
        <w:rPr>
          <w:noProof/>
        </w:rPr>
        <w:lastRenderedPageBreak/>
        <w:t>Caprio, A. C., and D. M. Graber. 2000. Returning fire to the mountains: can we successfully restore the ecological role of pre-Euroamerican fire regimes to the Sierra Nevada?</w:t>
      </w:r>
      <w:r w:rsidRPr="00731F81">
        <w:rPr>
          <w:i/>
          <w:noProof/>
        </w:rPr>
        <w:t>in</w:t>
      </w:r>
      <w:r w:rsidRPr="00731F81">
        <w:rPr>
          <w:noProof/>
        </w:rPr>
        <w:t xml:space="preserve"> In: Cole, David N.; McCool, Stephen F.; Borrie, William T.; O’Loughlin, Jennifer, comps. 2000. Wilderness science in a time of change conference-Volume 5: Wilderness ecosystems, threats, and management; 1999 May 23–27; Missoula, MT. Proceedings RMRS-P-15-VOL-5. Ogden, UT: US Department of Agriculture, Forest Service, Rocky Mountain Research Station. p. 233-241.</w:t>
      </w:r>
    </w:p>
    <w:p w14:paraId="4201AF1E" w14:textId="77777777" w:rsidR="00731F81" w:rsidRPr="00731F81" w:rsidRDefault="00731F81" w:rsidP="00731F81">
      <w:pPr>
        <w:pStyle w:val="EndNoteBibliography"/>
        <w:ind w:left="420" w:hanging="420"/>
        <w:rPr>
          <w:noProof/>
        </w:rPr>
      </w:pPr>
      <w:r w:rsidRPr="00731F81">
        <w:rPr>
          <w:noProof/>
        </w:rPr>
        <w:t xml:space="preserve">Collins, B. M., R. G. Everett, and S. L. Stephens. 2011. Impacts of fire exclusion and recent managed fire on forest structure in old growth Sierra Nevada mixed-conifer forests. Ecosphere </w:t>
      </w:r>
      <w:r w:rsidRPr="00731F81">
        <w:rPr>
          <w:b/>
          <w:noProof/>
        </w:rPr>
        <w:t>2</w:t>
      </w:r>
      <w:r w:rsidRPr="00731F81">
        <w:rPr>
          <w:noProof/>
        </w:rPr>
        <w:t>:art51.</w:t>
      </w:r>
    </w:p>
    <w:p w14:paraId="14CE5F4A" w14:textId="77777777" w:rsidR="00731F81" w:rsidRPr="00731F81" w:rsidRDefault="00731F81" w:rsidP="00731F81">
      <w:pPr>
        <w:pStyle w:val="EndNoteBibliography"/>
        <w:ind w:left="420" w:hanging="420"/>
        <w:rPr>
          <w:noProof/>
        </w:rPr>
      </w:pPr>
      <w:r w:rsidRPr="00731F81">
        <w:rPr>
          <w:noProof/>
        </w:rPr>
        <w:t xml:space="preserve">Collins, B. M., M. Kelly, J. W. van Wagtendonk, and S. L. Stephens. 2007. Spatial patterns of large natural fires in Sierra Nevada wilderness areas. Landscape Ecology </w:t>
      </w:r>
      <w:r w:rsidRPr="00731F81">
        <w:rPr>
          <w:b/>
          <w:noProof/>
        </w:rPr>
        <w:t>22</w:t>
      </w:r>
      <w:r w:rsidRPr="00731F81">
        <w:rPr>
          <w:noProof/>
        </w:rPr>
        <w:t>:545-557.</w:t>
      </w:r>
    </w:p>
    <w:p w14:paraId="578F1325" w14:textId="77777777" w:rsidR="00731F81" w:rsidRPr="00731F81" w:rsidRDefault="00731F81" w:rsidP="00731F81">
      <w:pPr>
        <w:pStyle w:val="EndNoteBibliography"/>
        <w:ind w:left="420" w:hanging="420"/>
        <w:rPr>
          <w:noProof/>
        </w:rPr>
      </w:pPr>
      <w:r w:rsidRPr="00731F81">
        <w:rPr>
          <w:noProof/>
        </w:rPr>
        <w:t xml:space="preserve">Collins, B. M., J. M. Lydersen, D. L. Fry, K. Wilkin, T. Moody, and S. L. Stephens. 2016. Variability in vegetation and surface fuels across mixed-conifer-dominated landscapes with over 40 years of natural fire. Forest Ecology and Management </w:t>
      </w:r>
      <w:r w:rsidRPr="00731F81">
        <w:rPr>
          <w:b/>
          <w:noProof/>
        </w:rPr>
        <w:t>381</w:t>
      </w:r>
      <w:r w:rsidRPr="00731F81">
        <w:rPr>
          <w:noProof/>
        </w:rPr>
        <w:t>:74-83.</w:t>
      </w:r>
    </w:p>
    <w:p w14:paraId="45C00587" w14:textId="77777777" w:rsidR="00731F81" w:rsidRPr="00731F81" w:rsidRDefault="00731F81" w:rsidP="00731F81">
      <w:pPr>
        <w:pStyle w:val="EndNoteBibliography"/>
        <w:ind w:left="420" w:hanging="420"/>
        <w:rPr>
          <w:noProof/>
        </w:rPr>
      </w:pPr>
      <w:r w:rsidRPr="00731F81">
        <w:rPr>
          <w:noProof/>
        </w:rPr>
        <w:t xml:space="preserve">Collins, B. M., J. D. Miller, A. E. Thode, M. Kelly, J. W. van Wagtendonk, and S. L. Stephens. 2009. Interactions among wildland fires in a long-established Sierra Nevada natural fire area. Ecosystems </w:t>
      </w:r>
      <w:r w:rsidRPr="00731F81">
        <w:rPr>
          <w:b/>
          <w:noProof/>
        </w:rPr>
        <w:t>12</w:t>
      </w:r>
      <w:r w:rsidRPr="00731F81">
        <w:rPr>
          <w:noProof/>
        </w:rPr>
        <w:t>:114-128.</w:t>
      </w:r>
    </w:p>
    <w:p w14:paraId="0B1B8CFB" w14:textId="77777777" w:rsidR="00731F81" w:rsidRPr="00731F81" w:rsidRDefault="00731F81" w:rsidP="00731F81">
      <w:pPr>
        <w:pStyle w:val="EndNoteBibliography"/>
        <w:ind w:left="420" w:hanging="420"/>
        <w:rPr>
          <w:noProof/>
        </w:rPr>
      </w:pPr>
      <w:r w:rsidRPr="00731F81">
        <w:rPr>
          <w:noProof/>
        </w:rPr>
        <w:t xml:space="preserve">Collins, B. M., and S. L. Stephens. 2007. Managing natural wildfires in Sierra Nevada wilderness areas. Frontiers in Ecology and the Environment </w:t>
      </w:r>
      <w:r w:rsidRPr="00731F81">
        <w:rPr>
          <w:b/>
          <w:noProof/>
        </w:rPr>
        <w:t>5</w:t>
      </w:r>
      <w:r w:rsidRPr="00731F81">
        <w:rPr>
          <w:noProof/>
        </w:rPr>
        <w:t>:523-527.</w:t>
      </w:r>
    </w:p>
    <w:p w14:paraId="78B730A4" w14:textId="77777777" w:rsidR="00731F81" w:rsidRPr="00731F81" w:rsidRDefault="00731F81" w:rsidP="00731F81">
      <w:pPr>
        <w:pStyle w:val="EndNoteBibliography"/>
        <w:ind w:left="420" w:hanging="420"/>
        <w:rPr>
          <w:noProof/>
        </w:rPr>
      </w:pPr>
      <w:r w:rsidRPr="00731F81">
        <w:rPr>
          <w:noProof/>
        </w:rPr>
        <w:t xml:space="preserve">Das, A. J., N. L. Stephenson, and K. P. Davis. 2016. Why do trees die? Characterizing the drivers of background tree mortality. Ecology </w:t>
      </w:r>
      <w:r w:rsidRPr="00731F81">
        <w:rPr>
          <w:b/>
          <w:noProof/>
        </w:rPr>
        <w:t>97</w:t>
      </w:r>
      <w:r w:rsidRPr="00731F81">
        <w:rPr>
          <w:noProof/>
        </w:rPr>
        <w:t>:2616-2627.</w:t>
      </w:r>
    </w:p>
    <w:p w14:paraId="49979B88" w14:textId="77777777" w:rsidR="00731F81" w:rsidRPr="00731F81" w:rsidRDefault="00731F81" w:rsidP="00731F81">
      <w:pPr>
        <w:pStyle w:val="EndNoteBibliography"/>
        <w:ind w:left="420" w:hanging="420"/>
        <w:rPr>
          <w:noProof/>
        </w:rPr>
      </w:pPr>
      <w:r w:rsidRPr="00731F81">
        <w:rPr>
          <w:noProof/>
        </w:rPr>
        <w:lastRenderedPageBreak/>
        <w:t>FRAP. 2017. Fire and Resource Assessment Program. Fire perimeters [Database]. Sacramento, CA: California Department of Forestry and Fire Protection. Available from: http://frap.fire.ca.gov/data/frapgisdata-sw-fireperimeters_download; last accessed 13-March_2019.</w:t>
      </w:r>
    </w:p>
    <w:p w14:paraId="24AEC781" w14:textId="77777777" w:rsidR="00731F81" w:rsidRPr="00731F81" w:rsidRDefault="00731F81" w:rsidP="00731F81">
      <w:pPr>
        <w:pStyle w:val="EndNoteBibliography"/>
        <w:ind w:left="420" w:hanging="420"/>
        <w:rPr>
          <w:noProof/>
        </w:rPr>
      </w:pPr>
      <w:r w:rsidRPr="00731F81">
        <w:rPr>
          <w:noProof/>
        </w:rPr>
        <w:t xml:space="preserve">Grant, G. E., C. L. Tague, and C. D. Allen. 2013. Watering the forest for the trees: an emerging priority for managing water in forest landscapes. Frontiers in Ecology and the Environment </w:t>
      </w:r>
      <w:r w:rsidRPr="00731F81">
        <w:rPr>
          <w:b/>
          <w:noProof/>
        </w:rPr>
        <w:t>11</w:t>
      </w:r>
      <w:r w:rsidRPr="00731F81">
        <w:rPr>
          <w:noProof/>
        </w:rPr>
        <w:t>:314-321.</w:t>
      </w:r>
    </w:p>
    <w:p w14:paraId="32472EEF" w14:textId="77777777" w:rsidR="00731F81" w:rsidRPr="00731F81" w:rsidRDefault="00731F81" w:rsidP="00731F81">
      <w:pPr>
        <w:pStyle w:val="EndNoteBibliography"/>
        <w:ind w:left="420" w:hanging="420"/>
        <w:rPr>
          <w:noProof/>
        </w:rPr>
      </w:pPr>
      <w:r w:rsidRPr="00731F81">
        <w:rPr>
          <w:noProof/>
        </w:rPr>
        <w:t xml:space="preserve">Halekoh, U., and S. Højsgaard. 2014. A Kenward-Roger Approximation and Parametric Bootstrap Methods for Tests in Linear Mixed Models - The R Package pbkrtest. Journal of Statistical Software </w:t>
      </w:r>
      <w:r w:rsidRPr="00731F81">
        <w:rPr>
          <w:b/>
          <w:noProof/>
        </w:rPr>
        <w:t>59</w:t>
      </w:r>
      <w:r w:rsidRPr="00731F81">
        <w:rPr>
          <w:noProof/>
        </w:rPr>
        <w:t>:1-30.</w:t>
      </w:r>
    </w:p>
    <w:p w14:paraId="5CFF8E1F" w14:textId="77777777" w:rsidR="00731F81" w:rsidRPr="00731F81" w:rsidRDefault="00731F81" w:rsidP="00731F81">
      <w:pPr>
        <w:pStyle w:val="EndNoteBibliography"/>
        <w:ind w:left="420" w:hanging="420"/>
        <w:rPr>
          <w:noProof/>
        </w:rPr>
      </w:pPr>
      <w:r w:rsidRPr="00731F81">
        <w:rPr>
          <w:noProof/>
        </w:rPr>
        <w:t xml:space="preserve">Hessburg, P. F., T. A. Spies, D. A. Perry, C. N. Skinner, A. H. Taylor, P. M. Brown, S. L. Stephens, A. J. Larson, D. J. Churchill, N. A. Povak, P. H. Singleton, B. McComb, W. J. Zielinski, B. M. Collins, R. B. Salter, J. J. Keane, J. F. Franklin, and G. Riegel. 2016. Tamm Review: Management of mixed-severity fire regime forests in Oregon, Washington, and Northern California. Forest Ecology and Management </w:t>
      </w:r>
      <w:r w:rsidRPr="00731F81">
        <w:rPr>
          <w:b/>
          <w:noProof/>
        </w:rPr>
        <w:t>366</w:t>
      </w:r>
      <w:r w:rsidRPr="00731F81">
        <w:rPr>
          <w:noProof/>
        </w:rPr>
        <w:t>:221-250.</w:t>
      </w:r>
    </w:p>
    <w:p w14:paraId="380FEB07" w14:textId="77777777" w:rsidR="00731F81" w:rsidRPr="00731F81" w:rsidRDefault="00731F81" w:rsidP="00731F81">
      <w:pPr>
        <w:pStyle w:val="EndNoteBibliography"/>
        <w:ind w:left="420" w:hanging="420"/>
        <w:rPr>
          <w:noProof/>
        </w:rPr>
      </w:pPr>
      <w:r w:rsidRPr="00731F81">
        <w:rPr>
          <w:noProof/>
        </w:rPr>
        <w:t>Larson, A. J., R. T. Belote, C. A. Cansler, S. A. Parks, and M. Dietz. 2013. Latent Resilience in Ponderosa Pine Forest: Effects of Resumed Frequent Fire. Ecological Applications.</w:t>
      </w:r>
    </w:p>
    <w:p w14:paraId="1795A5EF" w14:textId="77777777" w:rsidR="00731F81" w:rsidRPr="00731F81" w:rsidRDefault="00731F81" w:rsidP="00731F81">
      <w:pPr>
        <w:pStyle w:val="EndNoteBibliography"/>
        <w:ind w:left="420" w:hanging="420"/>
        <w:rPr>
          <w:noProof/>
        </w:rPr>
      </w:pPr>
      <w:r w:rsidRPr="00731F81">
        <w:rPr>
          <w:noProof/>
        </w:rPr>
        <w:t xml:space="preserve">Liaw, A., and M. J. R. n. Wiener. 2002. Classification and regression by randomForest.  </w:t>
      </w:r>
      <w:r w:rsidRPr="00731F81">
        <w:rPr>
          <w:b/>
          <w:noProof/>
        </w:rPr>
        <w:t>2</w:t>
      </w:r>
      <w:r w:rsidRPr="00731F81">
        <w:rPr>
          <w:noProof/>
        </w:rPr>
        <w:t>:18-22.</w:t>
      </w:r>
    </w:p>
    <w:p w14:paraId="5D6F819E" w14:textId="77777777" w:rsidR="00731F81" w:rsidRPr="00731F81" w:rsidRDefault="00731F81" w:rsidP="00731F81">
      <w:pPr>
        <w:pStyle w:val="EndNoteBibliography"/>
        <w:ind w:left="420" w:hanging="420"/>
        <w:rPr>
          <w:noProof/>
        </w:rPr>
      </w:pPr>
      <w:r w:rsidRPr="00731F81">
        <w:rPr>
          <w:noProof/>
        </w:rPr>
        <w:t xml:space="preserve">Little, R. J. A. 1988. Missing-data adjustments in large surveys. Journal of Business &amp; Economic Statistics </w:t>
      </w:r>
      <w:r w:rsidRPr="00731F81">
        <w:rPr>
          <w:b/>
          <w:noProof/>
        </w:rPr>
        <w:t>6</w:t>
      </w:r>
      <w:r w:rsidRPr="00731F81">
        <w:rPr>
          <w:noProof/>
        </w:rPr>
        <w:t>:287-296.</w:t>
      </w:r>
    </w:p>
    <w:p w14:paraId="11287023" w14:textId="77777777" w:rsidR="00731F81" w:rsidRPr="00731F81" w:rsidRDefault="00731F81" w:rsidP="00731F81">
      <w:pPr>
        <w:pStyle w:val="EndNoteBibliography"/>
        <w:ind w:left="420" w:hanging="420"/>
        <w:rPr>
          <w:noProof/>
        </w:rPr>
      </w:pPr>
      <w:r w:rsidRPr="00731F81">
        <w:rPr>
          <w:noProof/>
        </w:rPr>
        <w:t xml:space="preserve">Mallek, C., H. Safford, J. Viers, and J. Miller. 2013. Modern departures in fire severity and area vary by forest type, Sierra Nevada and southern Cascades, California, USA. Ecosphere </w:t>
      </w:r>
      <w:r w:rsidRPr="00731F81">
        <w:rPr>
          <w:b/>
          <w:noProof/>
        </w:rPr>
        <w:t>4</w:t>
      </w:r>
      <w:r w:rsidRPr="00731F81">
        <w:rPr>
          <w:noProof/>
        </w:rPr>
        <w:t>:art153.</w:t>
      </w:r>
    </w:p>
    <w:p w14:paraId="68C6ED19" w14:textId="77777777" w:rsidR="00731F81" w:rsidRPr="00731F81" w:rsidRDefault="00731F81" w:rsidP="00731F81">
      <w:pPr>
        <w:pStyle w:val="EndNoteBibliography"/>
        <w:ind w:left="420" w:hanging="420"/>
        <w:rPr>
          <w:noProof/>
        </w:rPr>
      </w:pPr>
      <w:r w:rsidRPr="00731F81">
        <w:rPr>
          <w:noProof/>
        </w:rPr>
        <w:lastRenderedPageBreak/>
        <w:t>McGarigal, K., S. A. Cushman, and E. J. C. s. p. p. b. t. a. a. t. U. o. M. Ene, Amherst. Available at the following web site: http://www. umass. edu/landeco/research/fragstats/fragstats. html. 2012. FRAGSTATS v4: spatial pattern analysis program for categorical and continuous maps.</w:t>
      </w:r>
    </w:p>
    <w:p w14:paraId="62890DC4" w14:textId="77777777" w:rsidR="00731F81" w:rsidRPr="00731F81" w:rsidRDefault="00731F81" w:rsidP="00731F81">
      <w:pPr>
        <w:pStyle w:val="EndNoteBibliography"/>
        <w:ind w:left="420" w:hanging="420"/>
        <w:rPr>
          <w:noProof/>
        </w:rPr>
      </w:pPr>
      <w:r w:rsidRPr="00731F81">
        <w:rPr>
          <w:noProof/>
        </w:rPr>
        <w:t>McKelvey, K. S., C. N. Skinner, C. Chang, D. C. Erman, S. J. Hussari, D. J. Parsons, J. W. van Wagtendonk, and C. P. Weatherspoon. 1996. An overview of fire in the Sierra Nevada., University of California, Centers for Water and Wildland Resources, Davis, CA.</w:t>
      </w:r>
    </w:p>
    <w:p w14:paraId="47C67671" w14:textId="77777777" w:rsidR="00731F81" w:rsidRPr="00731F81" w:rsidRDefault="00731F81" w:rsidP="00731F81">
      <w:pPr>
        <w:pStyle w:val="EndNoteBibliography"/>
        <w:ind w:left="420" w:hanging="420"/>
        <w:rPr>
          <w:noProof/>
        </w:rPr>
      </w:pPr>
      <w:r w:rsidRPr="00731F81">
        <w:rPr>
          <w:noProof/>
        </w:rPr>
        <w:t xml:space="preserve">Miller, J. D., E. E. Knapp, C. H. Key, C. N. Skinner, C. J. Isbell, R. M. Creasy, and J. W. Sherlock. 2009. Calibration and validation of the relative differenced Normalized Burn Ratio (RdNBR) to three measures of fire severity in the Sierra Nevada and Klamath Mountains, California, USA. Remote Sensing of Environment </w:t>
      </w:r>
      <w:r w:rsidRPr="00731F81">
        <w:rPr>
          <w:b/>
          <w:noProof/>
        </w:rPr>
        <w:t>113</w:t>
      </w:r>
      <w:r w:rsidRPr="00731F81">
        <w:rPr>
          <w:noProof/>
        </w:rPr>
        <w:t>:645-656.</w:t>
      </w:r>
    </w:p>
    <w:p w14:paraId="18C4E3A2" w14:textId="77777777" w:rsidR="00731F81" w:rsidRPr="00731F81" w:rsidRDefault="00731F81" w:rsidP="00731F81">
      <w:pPr>
        <w:pStyle w:val="EndNoteBibliography"/>
        <w:ind w:left="420" w:hanging="420"/>
        <w:rPr>
          <w:noProof/>
        </w:rPr>
      </w:pPr>
      <w:r w:rsidRPr="00731F81">
        <w:rPr>
          <w:noProof/>
        </w:rPr>
        <w:t>Moore, J., Z. Heath, and B. J. F. S. T. r. U. S. D. o. A. Bulaon. 2015. Aerial detection survey-April 15th-17th, 2015.</w:t>
      </w:r>
    </w:p>
    <w:p w14:paraId="1FBD5618" w14:textId="77777777" w:rsidR="00731F81" w:rsidRPr="00731F81" w:rsidRDefault="00731F81" w:rsidP="00731F81">
      <w:pPr>
        <w:pStyle w:val="EndNoteBibliography"/>
        <w:ind w:left="420" w:hanging="420"/>
        <w:rPr>
          <w:noProof/>
        </w:rPr>
      </w:pPr>
      <w:r w:rsidRPr="00731F81">
        <w:rPr>
          <w:noProof/>
        </w:rPr>
        <w:t xml:space="preserve">North, M., B. M. Collins, and S. Stephens. 2012. Using fire to increase the scale, benefits, and future maintenance of fuels treatments. Journal of Forestry </w:t>
      </w:r>
      <w:r w:rsidRPr="00731F81">
        <w:rPr>
          <w:b/>
          <w:noProof/>
        </w:rPr>
        <w:t>110</w:t>
      </w:r>
      <w:r w:rsidRPr="00731F81">
        <w:rPr>
          <w:noProof/>
        </w:rPr>
        <w:t>:392-401.</w:t>
      </w:r>
    </w:p>
    <w:p w14:paraId="1F50BCB2" w14:textId="77777777" w:rsidR="00731F81" w:rsidRPr="00731F81" w:rsidRDefault="00731F81" w:rsidP="00731F81">
      <w:pPr>
        <w:pStyle w:val="EndNoteBibliography"/>
        <w:ind w:left="420" w:hanging="420"/>
        <w:rPr>
          <w:noProof/>
        </w:rPr>
      </w:pPr>
      <w:r w:rsidRPr="00731F81">
        <w:rPr>
          <w:noProof/>
        </w:rPr>
        <w:t xml:space="preserve">North, M. P., S. L. Stephens, B. M. Collins, J. K. Agee, G. Aplet, J. F. Franklin, and P. Z. Fulé. 2015. Reform forest fire management. Science </w:t>
      </w:r>
      <w:r w:rsidRPr="00731F81">
        <w:rPr>
          <w:b/>
          <w:noProof/>
        </w:rPr>
        <w:t>349</w:t>
      </w:r>
      <w:r w:rsidRPr="00731F81">
        <w:rPr>
          <w:noProof/>
        </w:rPr>
        <w:t>:1280-1281.</w:t>
      </w:r>
    </w:p>
    <w:p w14:paraId="2C25AAFC" w14:textId="77777777" w:rsidR="00731F81" w:rsidRPr="00731F81" w:rsidRDefault="00731F81" w:rsidP="00731F81">
      <w:pPr>
        <w:pStyle w:val="EndNoteBibliography"/>
        <w:ind w:left="420" w:hanging="420"/>
        <w:rPr>
          <w:noProof/>
        </w:rPr>
      </w:pPr>
      <w:r w:rsidRPr="00731F81">
        <w:rPr>
          <w:noProof/>
        </w:rPr>
        <w:t xml:space="preserve">Parks, S. A., L. M. Holsinger, C. Miller, and C. R. Nelson. 2015. Wildland fire as a self-regulating mechanism: the role of previous burns and weather in limiting fire progression. Ecological Applications </w:t>
      </w:r>
      <w:r w:rsidRPr="00731F81">
        <w:rPr>
          <w:b/>
          <w:noProof/>
        </w:rPr>
        <w:t>25</w:t>
      </w:r>
      <w:r w:rsidRPr="00731F81">
        <w:rPr>
          <w:noProof/>
        </w:rPr>
        <w:t>:1478-1492.</w:t>
      </w:r>
    </w:p>
    <w:p w14:paraId="739AB3A6" w14:textId="77777777" w:rsidR="00731F81" w:rsidRPr="00731F81" w:rsidRDefault="00731F81" w:rsidP="00731F81">
      <w:pPr>
        <w:pStyle w:val="EndNoteBibliography"/>
        <w:ind w:left="420" w:hanging="420"/>
        <w:rPr>
          <w:noProof/>
        </w:rPr>
      </w:pPr>
      <w:r w:rsidRPr="00731F81">
        <w:rPr>
          <w:noProof/>
        </w:rPr>
        <w:t>Ponisio, L. C., K. Wilkin, L. K. M'Gonigle, K. Kulhanek, L. Cook, R. Thorp, T. Griswold, and C. Kremen. 2016. Pyrodiversity begets plant–pollinator community diversity. Global Change Biology:n/a-n/a.</w:t>
      </w:r>
    </w:p>
    <w:p w14:paraId="31AFE601" w14:textId="77777777" w:rsidR="00731F81" w:rsidRPr="00731F81" w:rsidRDefault="00731F81" w:rsidP="00731F81">
      <w:pPr>
        <w:pStyle w:val="EndNoteBibliography"/>
        <w:ind w:left="420" w:hanging="420"/>
        <w:rPr>
          <w:noProof/>
        </w:rPr>
      </w:pPr>
      <w:r w:rsidRPr="00731F81">
        <w:rPr>
          <w:noProof/>
        </w:rPr>
        <w:lastRenderedPageBreak/>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533C1AA7" w14:textId="77777777" w:rsidR="00731F81" w:rsidRPr="00731F81" w:rsidRDefault="00731F81" w:rsidP="00731F81">
      <w:pPr>
        <w:pStyle w:val="EndNoteBibliography"/>
        <w:ind w:left="420" w:hanging="420"/>
        <w:rPr>
          <w:noProof/>
        </w:rPr>
      </w:pPr>
      <w:r w:rsidRPr="00731F81">
        <w:rPr>
          <w:noProof/>
        </w:rPr>
        <w:t xml:space="preserve">Steel, Z. L., H. D. Safford, and J. H. Viers. 2015. The fire frequency-severity relationship and the legacy of fire suppression in California forests. Ecosphere </w:t>
      </w:r>
      <w:r w:rsidRPr="00731F81">
        <w:rPr>
          <w:b/>
          <w:noProof/>
        </w:rPr>
        <w:t>6</w:t>
      </w:r>
      <w:r w:rsidRPr="00731F81">
        <w:rPr>
          <w:noProof/>
        </w:rPr>
        <w:t>:art8.</w:t>
      </w:r>
    </w:p>
    <w:p w14:paraId="6B8186C3" w14:textId="77777777" w:rsidR="00731F81" w:rsidRPr="00731F81" w:rsidRDefault="00731F81" w:rsidP="00731F81">
      <w:pPr>
        <w:pStyle w:val="EndNoteBibliography"/>
        <w:ind w:left="420" w:hanging="420"/>
        <w:rPr>
          <w:noProof/>
        </w:rPr>
      </w:pPr>
      <w:r w:rsidRPr="00731F81">
        <w:rPr>
          <w:noProof/>
        </w:rPr>
        <w:t xml:space="preserve">Stephens, S. L., J. K. Agee, P. Z. Fulé, M. P. North, W. H. Romme, T. W. Swetnam, and M. G. Turner. 2013. Managing forests and fire in changing climates. Science </w:t>
      </w:r>
      <w:r w:rsidRPr="00731F81">
        <w:rPr>
          <w:b/>
          <w:noProof/>
        </w:rPr>
        <w:t>342</w:t>
      </w:r>
      <w:r w:rsidRPr="00731F81">
        <w:rPr>
          <w:noProof/>
        </w:rPr>
        <w:t>:41-42.</w:t>
      </w:r>
    </w:p>
    <w:p w14:paraId="3DC57D83" w14:textId="77777777" w:rsidR="00731F81" w:rsidRPr="00731F81" w:rsidRDefault="00731F81" w:rsidP="00731F81">
      <w:pPr>
        <w:pStyle w:val="EndNoteBibliography"/>
        <w:ind w:left="420" w:hanging="420"/>
        <w:rPr>
          <w:noProof/>
        </w:rPr>
      </w:pPr>
      <w:r w:rsidRPr="00731F81">
        <w:rPr>
          <w:noProof/>
        </w:rPr>
        <w:t xml:space="preserve">Stephens, S. L., B. M. Collins, E. Biber, and P. Z. Fulé. 2016. U.S. federal fire and forest policy: emphasizing resilience in dry forests. Ecosphere </w:t>
      </w:r>
      <w:r w:rsidRPr="00731F81">
        <w:rPr>
          <w:b/>
          <w:noProof/>
        </w:rPr>
        <w:t>7</w:t>
      </w:r>
      <w:r w:rsidRPr="00731F81">
        <w:rPr>
          <w:noProof/>
        </w:rPr>
        <w:t>:e01584-n/a.</w:t>
      </w:r>
    </w:p>
    <w:p w14:paraId="552008B0" w14:textId="77777777" w:rsidR="00731F81" w:rsidRPr="00731F81" w:rsidRDefault="00731F81" w:rsidP="00731F81">
      <w:pPr>
        <w:pStyle w:val="EndNoteBibliography"/>
        <w:ind w:left="420" w:hanging="420"/>
        <w:rPr>
          <w:noProof/>
        </w:rPr>
      </w:pPr>
      <w:r w:rsidRPr="00731F81">
        <w:rPr>
          <w:noProof/>
        </w:rPr>
        <w:t xml:space="preserve">Stephenson, N. L. 1998. Actual evapotranspiration and deficit: biologically meaningful correlates of vegetation distribution across spatial scales. Journal of Biogeography </w:t>
      </w:r>
      <w:r w:rsidRPr="00731F81">
        <w:rPr>
          <w:b/>
          <w:noProof/>
        </w:rPr>
        <w:t>25</w:t>
      </w:r>
      <w:r w:rsidRPr="00731F81">
        <w:rPr>
          <w:noProof/>
        </w:rPr>
        <w:t>:855-870.</w:t>
      </w:r>
    </w:p>
    <w:p w14:paraId="2824FD11" w14:textId="77777777" w:rsidR="00731F81" w:rsidRPr="00731F81" w:rsidRDefault="00731F81" w:rsidP="00731F81">
      <w:pPr>
        <w:pStyle w:val="EndNoteBibliography"/>
        <w:ind w:left="420" w:hanging="420"/>
        <w:rPr>
          <w:noProof/>
        </w:rPr>
      </w:pPr>
      <w:r w:rsidRPr="00731F81">
        <w:rPr>
          <w:noProof/>
        </w:rPr>
        <w:t xml:space="preserve">Stevens, J. T., B. M. Collins, J. D. Miller, M. P. North, and S. L. Stephens. 2017. Changing spatial patterns of stand-replacing fire in California conifer forests. Forest Ecology and Management </w:t>
      </w:r>
      <w:r w:rsidRPr="00731F81">
        <w:rPr>
          <w:b/>
          <w:noProof/>
        </w:rPr>
        <w:t>406</w:t>
      </w:r>
      <w:r w:rsidRPr="00731F81">
        <w:rPr>
          <w:noProof/>
        </w:rPr>
        <w:t>:28-36.</w:t>
      </w:r>
    </w:p>
    <w:p w14:paraId="51DEDDA7" w14:textId="77777777" w:rsidR="00731F81" w:rsidRPr="00731F81" w:rsidRDefault="00731F81" w:rsidP="00731F81">
      <w:pPr>
        <w:pStyle w:val="EndNoteBibliography"/>
        <w:ind w:left="420" w:hanging="420"/>
        <w:rPr>
          <w:noProof/>
        </w:rPr>
      </w:pPr>
      <w:r w:rsidRPr="00731F81">
        <w:rPr>
          <w:noProof/>
        </w:rPr>
        <w:t xml:space="preserve">van Mantgem, P. J., and N. L. Stephenson. 2007. Apparent climatically induced increase of tree mortality rates in a temperate forest. Ecology Letters </w:t>
      </w:r>
      <w:r w:rsidRPr="00731F81">
        <w:rPr>
          <w:b/>
          <w:noProof/>
        </w:rPr>
        <w:t>10</w:t>
      </w:r>
      <w:r w:rsidRPr="00731F81">
        <w:rPr>
          <w:noProof/>
        </w:rPr>
        <w:t>:909-916.</w:t>
      </w:r>
    </w:p>
    <w:p w14:paraId="26DE661A" w14:textId="77777777" w:rsidR="00731F81" w:rsidRPr="00731F81" w:rsidRDefault="00731F81" w:rsidP="00731F81">
      <w:pPr>
        <w:pStyle w:val="EndNoteBibliography"/>
        <w:ind w:left="420" w:hanging="420"/>
        <w:rPr>
          <w:noProof/>
        </w:rPr>
      </w:pPr>
      <w:r w:rsidRPr="00731F81">
        <w:rPr>
          <w:noProof/>
        </w:rPr>
        <w:t xml:space="preserve">van Mantgem, P. J., N. L. Stephenson, J. C. Byrne, L. D. Daniels, J. F. Franklin, P. Z. Fulé, M. E. Harmon, A. J. Larson, J. M. Smith, A. H. Taylor, and T. T. Veblen. 2009. Widespread increase of tree mortality rates in the western United States. Science </w:t>
      </w:r>
      <w:r w:rsidRPr="00731F81">
        <w:rPr>
          <w:b/>
          <w:noProof/>
        </w:rPr>
        <w:t>323</w:t>
      </w:r>
      <w:r w:rsidRPr="00731F81">
        <w:rPr>
          <w:noProof/>
        </w:rPr>
        <w:t>:521-524.</w:t>
      </w:r>
    </w:p>
    <w:p w14:paraId="389387CF" w14:textId="77777777" w:rsidR="00731F81" w:rsidRPr="00731F81" w:rsidRDefault="00731F81" w:rsidP="00731F81">
      <w:pPr>
        <w:pStyle w:val="EndNoteBibliography"/>
        <w:ind w:left="420" w:hanging="420"/>
        <w:rPr>
          <w:noProof/>
        </w:rPr>
      </w:pPr>
      <w:r w:rsidRPr="00731F81">
        <w:rPr>
          <w:noProof/>
        </w:rPr>
        <w:t xml:space="preserve">van Wagtendonk, J. W. 2007. The history and evolution of wildland fire use. Fire Ecology </w:t>
      </w:r>
      <w:r w:rsidRPr="00731F81">
        <w:rPr>
          <w:b/>
          <w:noProof/>
        </w:rPr>
        <w:t>3</w:t>
      </w:r>
      <w:r w:rsidRPr="00731F81">
        <w:rPr>
          <w:noProof/>
        </w:rPr>
        <w:t>:3-17.</w:t>
      </w:r>
    </w:p>
    <w:p w14:paraId="0FA107FF" w14:textId="77777777" w:rsidR="00731F81" w:rsidRPr="00731F81" w:rsidRDefault="00731F81" w:rsidP="00731F81">
      <w:pPr>
        <w:pStyle w:val="EndNoteBibliography"/>
        <w:ind w:left="420" w:hanging="420"/>
        <w:rPr>
          <w:noProof/>
        </w:rPr>
      </w:pPr>
      <w:r w:rsidRPr="00731F81">
        <w:rPr>
          <w:noProof/>
        </w:rPr>
        <w:lastRenderedPageBreak/>
        <w:t xml:space="preserve">Westerling, A. L., and T. W. J. E. Swetnam, Transactions American Geophysical Union. 2003. Interannual to decadal drought and wildfire in the western United States. EOS, Transactions American Geophysical Union </w:t>
      </w:r>
      <w:r w:rsidRPr="00731F81">
        <w:rPr>
          <w:b/>
          <w:noProof/>
        </w:rPr>
        <w:t>84</w:t>
      </w:r>
      <w:r w:rsidRPr="00731F81">
        <w:rPr>
          <w:noProof/>
        </w:rPr>
        <w:t>:545-555.</w:t>
      </w:r>
    </w:p>
    <w:p w14:paraId="285E1297" w14:textId="0CE03013" w:rsidR="00C650C4" w:rsidRPr="006B50C3" w:rsidRDefault="00FF633D" w:rsidP="006B50C3">
      <w:pPr>
        <w:rPr>
          <w:rFonts w:ascii="Times New Roman" w:hAnsi="Times New Roman" w:cs="Times New Roman"/>
        </w:rPr>
        <w:sectPr w:rsidR="00C650C4" w:rsidRPr="006B50C3" w:rsidSect="00C650C4">
          <w:type w:val="continuous"/>
          <w:pgSz w:w="12240" w:h="15840"/>
          <w:pgMar w:top="1440" w:right="1440" w:bottom="1440" w:left="1440" w:header="720" w:footer="720" w:gutter="0"/>
          <w:lnNumType w:countBy="1" w:restart="continuous"/>
          <w:cols w:space="720"/>
        </w:sectPr>
      </w:pPr>
      <w:r w:rsidRPr="00EF599F">
        <w:rPr>
          <w:rFonts w:ascii="Times New Roman" w:hAnsi="Times New Roman" w:cs="Times New Roman"/>
        </w:rPr>
        <w:fldChar w:fldCharType="end"/>
      </w:r>
    </w:p>
    <w:p w14:paraId="59C796E2" w14:textId="14B223D8" w:rsidR="006B50C3" w:rsidRPr="006B50C3" w:rsidRDefault="006B50C3" w:rsidP="00446472"/>
    <w:sectPr w:rsidR="006B50C3" w:rsidRPr="006B50C3" w:rsidSect="00C650C4">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Gabrielle" w:date="2019-06-06T15:20:00Z" w:initials="G">
    <w:p w14:paraId="6217F7A8" w14:textId="333591B2" w:rsidR="00E03C78" w:rsidRDefault="00E03C78">
      <w:pPr>
        <w:pStyle w:val="CommentText"/>
      </w:pPr>
      <w:r>
        <w:rPr>
          <w:rStyle w:val="CommentReference"/>
        </w:rPr>
        <w:annotationRef/>
      </w:r>
      <w:r>
        <w:t xml:space="preserve">Maybe also cite the Collins </w:t>
      </w:r>
      <w:r w:rsidR="009F6352">
        <w:t xml:space="preserve">2011 Ecosphere </w:t>
      </w:r>
      <w:r>
        <w:t xml:space="preserve">paper where they re-measured a lot of old </w:t>
      </w:r>
      <w:r w:rsidR="009F6352">
        <w:t>F</w:t>
      </w:r>
      <w:r>
        <w:t xml:space="preserve">orest </w:t>
      </w:r>
      <w:r w:rsidR="009F6352">
        <w:t>S</w:t>
      </w:r>
      <w:r>
        <w:t>ervice plots?</w:t>
      </w:r>
    </w:p>
  </w:comment>
  <w:comment w:id="10" w:author="Gabrielle" w:date="2019-06-06T15:45:00Z" w:initials="G">
    <w:p w14:paraId="301A679C" w14:textId="35EEC05D" w:rsidR="00E03C78" w:rsidRDefault="00E03C78">
      <w:pPr>
        <w:pStyle w:val="CommentText"/>
      </w:pPr>
      <w:r>
        <w:rPr>
          <w:rStyle w:val="CommentReference"/>
        </w:rPr>
        <w:annotationRef/>
      </w:r>
      <w:r>
        <w:t>Is this still in the map?</w:t>
      </w:r>
      <w:r w:rsidR="002718F8">
        <w:t xml:space="preserve"> Also, I don’t see the weather stations on the map although they are in the legend.</w:t>
      </w:r>
    </w:p>
  </w:comment>
  <w:comment w:id="11" w:author="Gabrielle" w:date="2019-03-28T16:55:00Z" w:initials="G">
    <w:p w14:paraId="09417A21" w14:textId="1DB9E951" w:rsidR="00E03C78" w:rsidRDefault="00E03C78">
      <w:pPr>
        <w:pStyle w:val="CommentText"/>
      </w:pPr>
      <w:r>
        <w:rPr>
          <w:rStyle w:val="CommentReference"/>
        </w:rPr>
        <w:annotationRef/>
      </w:r>
      <w:r>
        <w:t>Do we have info from Stephens Lab forestry plots to compare in more detail? Figure 3 in Collins et al. 2016 is helpful, but I haven’t found something that explicitly compares forest structure between ICB and SCB.</w:t>
      </w:r>
    </w:p>
  </w:comment>
  <w:comment w:id="12" w:author="Brandon Collins" w:date="2019-05-03T13:34:00Z" w:initials="BC">
    <w:p w14:paraId="6D1BEA04" w14:textId="1E112290" w:rsidR="00E03C78" w:rsidRDefault="00E03C78">
      <w:pPr>
        <w:pStyle w:val="CommentText"/>
      </w:pPr>
      <w:r>
        <w:rPr>
          <w:rStyle w:val="CommentReference"/>
        </w:rPr>
        <w:annotationRef/>
      </w:r>
      <w:r>
        <w:t>We haven’t done an explicit comparison. If we wanted to do that a GIS based comparison using the vegetation maps might be more appropriate than a plot-level comparison because our plots are really focused on the core areas with greater fire activity.</w:t>
      </w:r>
    </w:p>
  </w:comment>
  <w:comment w:id="13" w:author="Jens Stevens" w:date="2019-05-17T10:32:00Z" w:initials="JS">
    <w:p w14:paraId="7F9EEB19" w14:textId="6C5F5B88" w:rsidR="00E03C78" w:rsidRDefault="00E03C78">
      <w:pPr>
        <w:pStyle w:val="CommentText"/>
      </w:pPr>
      <w:r>
        <w:rPr>
          <w:rStyle w:val="CommentReference"/>
        </w:rPr>
        <w:annotationRef/>
      </w:r>
      <w:r>
        <w:t>I think that just citing Collins et al. 2016 is enough for now.</w:t>
      </w:r>
    </w:p>
  </w:comment>
  <w:comment w:id="14" w:author="Gabrielle Boisrame" w:date="2019-06-07T16:00:00Z" w:initials="GB">
    <w:p w14:paraId="691F6540" w14:textId="6078653F" w:rsidR="0026128C" w:rsidRDefault="0026128C">
      <w:pPr>
        <w:pStyle w:val="CommentText"/>
      </w:pPr>
      <w:r>
        <w:rPr>
          <w:rStyle w:val="CommentReference"/>
        </w:rPr>
        <w:annotationRef/>
      </w:r>
      <w:r>
        <w:t xml:space="preserve">I don’t think there is a Figure B3 </w:t>
      </w:r>
      <w:proofErr w:type="spellStart"/>
      <w:r>
        <w:t>any more</w:t>
      </w:r>
      <w:proofErr w:type="spellEnd"/>
      <w:r>
        <w:t>.</w:t>
      </w:r>
    </w:p>
  </w:comment>
  <w:comment w:id="15" w:author="Gabrielle Boisrame" w:date="2019-06-07T15:59:00Z" w:initials="GB">
    <w:p w14:paraId="651CEA09" w14:textId="44410F75" w:rsidR="0026128C" w:rsidRDefault="0026128C">
      <w:pPr>
        <w:pStyle w:val="CommentText"/>
      </w:pPr>
      <w:r>
        <w:rPr>
          <w:rStyle w:val="CommentReference"/>
        </w:rPr>
        <w:annotationRef/>
      </w:r>
      <w:r>
        <w:t xml:space="preserve">Is there a reason we reference Table B2 here rather than Table 1? </w:t>
      </w:r>
    </w:p>
  </w:comment>
  <w:comment w:id="22" w:author="Gabrielle" w:date="2019-06-06T21:12:00Z" w:initials="G">
    <w:p w14:paraId="63A7D9D4" w14:textId="1631CCCC" w:rsidR="00E03C78" w:rsidRDefault="00E03C78">
      <w:pPr>
        <w:pStyle w:val="CommentText"/>
      </w:pPr>
      <w:r>
        <w:rPr>
          <w:rStyle w:val="CommentReference"/>
        </w:rPr>
        <w:annotationRef/>
      </w:r>
      <w:r>
        <w:t>Did you end up using the shapes created by one set of images to guide the delineation for the other set? It might be worth adding a sentence or two about that.</w:t>
      </w:r>
    </w:p>
  </w:comment>
  <w:comment w:id="35" w:author="Jens Stevens" w:date="2019-05-17T11:47:00Z" w:initials="JS">
    <w:p w14:paraId="747CCFFA" w14:textId="61564AB6" w:rsidR="00E03C78" w:rsidRDefault="00E03C78">
      <w:pPr>
        <w:pStyle w:val="CommentText"/>
      </w:pPr>
      <w:r>
        <w:rPr>
          <w:rStyle w:val="CommentReference"/>
        </w:rPr>
        <w:annotationRef/>
      </w:r>
      <w:r>
        <w:t>This is where we justify using the training model, re: Sally’s comment to Gabrielle</w:t>
      </w:r>
    </w:p>
  </w:comment>
  <w:comment w:id="36" w:author="Gabrielle Boisrame" w:date="2019-06-07T11:02:00Z" w:initials="GB">
    <w:p w14:paraId="7BCDFCDC" w14:textId="22D2686C" w:rsidR="00132C35" w:rsidRDefault="00132C35">
      <w:pPr>
        <w:pStyle w:val="CommentText"/>
      </w:pPr>
      <w:r>
        <w:rPr>
          <w:rStyle w:val="CommentReference"/>
        </w:rPr>
        <w:annotationRef/>
      </w:r>
      <w:r>
        <w:t xml:space="preserve">Are we settled on calling this “shrub”? It’s really mostly conifer recruitment with maybe two </w:t>
      </w:r>
      <w:proofErr w:type="spellStart"/>
      <w:r>
        <w:t>ceanothus</w:t>
      </w:r>
      <w:proofErr w:type="spellEnd"/>
      <w:r>
        <w:t xml:space="preserve"> bushes nearby. </w:t>
      </w:r>
      <w:r w:rsidR="00FE44E9">
        <w:t>It seems like this sentence is prematurely using the shorthand that is explained in the following sentence.</w:t>
      </w:r>
    </w:p>
  </w:comment>
  <w:comment w:id="37" w:author="Jens Stevens" w:date="2019-03-14T15:45:00Z" w:initials="JS">
    <w:p w14:paraId="7ABB1425" w14:textId="31DAB16E" w:rsidR="00E03C78" w:rsidRDefault="00E03C78">
      <w:pPr>
        <w:pStyle w:val="CommentText"/>
      </w:pPr>
      <w:r>
        <w:rPr>
          <w:rStyle w:val="CommentReference"/>
        </w:rPr>
        <w:annotationRef/>
      </w:r>
      <w:r>
        <w:t>Katya can you double check this, did you put NA’s in mid-winter if the gauge was buried by snow but there was no damage? Just wanted to make sure this is correct</w:t>
      </w:r>
    </w:p>
  </w:comment>
  <w:comment w:id="38" w:author="Ekaterina Rakhmatulina" w:date="2019-05-18T14:51:00Z" w:initials="ER">
    <w:p w14:paraId="08822819" w14:textId="3E8D057A" w:rsidR="00E03C78" w:rsidRDefault="00E03C78">
      <w:pPr>
        <w:pStyle w:val="CommentText"/>
      </w:pPr>
      <w:r>
        <w:rPr>
          <w:rStyle w:val="CommentReference"/>
        </w:rPr>
        <w:annotationRef/>
      </w:r>
      <w:r>
        <w:t>That is correct</w:t>
      </w:r>
    </w:p>
  </w:comment>
  <w:comment w:id="39" w:author="Gabrielle Boisrame" w:date="2019-06-07T11:16:00Z" w:initials="GB">
    <w:p w14:paraId="0C562268" w14:textId="60DFCC87" w:rsidR="00FE44E9" w:rsidRDefault="00FE44E9">
      <w:pPr>
        <w:pStyle w:val="CommentText"/>
      </w:pPr>
      <w:r>
        <w:rPr>
          <w:rStyle w:val="CommentReference"/>
        </w:rPr>
        <w:annotationRef/>
      </w:r>
      <w:r w:rsidR="00F31E2F">
        <w:t>I’m not sure we do this explicitly enough in the results and discussion.</w:t>
      </w:r>
      <w:r w:rsidR="009A1C42">
        <w:t xml:space="preserve"> Let me know if I’m missing something; if not, I can try to add a couple sentences to address this idea more.</w:t>
      </w:r>
    </w:p>
  </w:comment>
  <w:comment w:id="40" w:author="Gabrielle Boisrame" w:date="2019-06-07T11:18:00Z" w:initials="GB">
    <w:p w14:paraId="1AB2F8A3" w14:textId="46FB1062" w:rsidR="00FE44E9" w:rsidRDefault="00FE44E9">
      <w:pPr>
        <w:pStyle w:val="CommentText"/>
      </w:pPr>
      <w:r>
        <w:rPr>
          <w:rStyle w:val="CommentReference"/>
        </w:rPr>
        <w:annotationRef/>
      </w:r>
      <w:r>
        <w:t>Is this calculated across the whole watershed, independent of fire history?</w:t>
      </w:r>
    </w:p>
  </w:comment>
  <w:comment w:id="41" w:author="Gabrielle Boisrame" w:date="2019-06-07T11:20:00Z" w:initials="GB">
    <w:p w14:paraId="35BEAC21" w14:textId="42024D80" w:rsidR="00FE44E9" w:rsidRDefault="00FE44E9">
      <w:pPr>
        <w:pStyle w:val="CommentText"/>
      </w:pPr>
      <w:r>
        <w:rPr>
          <w:rStyle w:val="CommentReference"/>
        </w:rPr>
        <w:annotationRef/>
      </w:r>
      <w:r>
        <w:t>The journal will probably want us to label the panels A-D and reference them accordingly rather than referring to the “bottom row”.</w:t>
      </w:r>
    </w:p>
  </w:comment>
  <w:comment w:id="42" w:author="Gabrielle Boisrame" w:date="2019-06-07T11:31:00Z" w:initials="GB">
    <w:p w14:paraId="50E183C3" w14:textId="15F8E63E" w:rsidR="008F79C3" w:rsidRDefault="008F79C3">
      <w:pPr>
        <w:pStyle w:val="CommentText"/>
      </w:pPr>
      <w:r>
        <w:rPr>
          <w:rStyle w:val="CommentReference"/>
        </w:rPr>
        <w:annotationRef/>
      </w:r>
      <w:r>
        <w:t>How was this determined?</w:t>
      </w:r>
    </w:p>
  </w:comment>
  <w:comment w:id="43" w:author="Gabrielle Boisrame" w:date="2019-06-07T11:28:00Z" w:initials="GB">
    <w:p w14:paraId="47C78B78" w14:textId="0F7721A5" w:rsidR="00AD22BC" w:rsidRDefault="00AD22BC">
      <w:pPr>
        <w:pStyle w:val="CommentText"/>
      </w:pPr>
      <w:r>
        <w:rPr>
          <w:rStyle w:val="CommentReference"/>
        </w:rPr>
        <w:annotationRef/>
      </w:r>
      <w:r>
        <w:t xml:space="preserve">I’m not sure this statement is true </w:t>
      </w:r>
      <w:proofErr w:type="spellStart"/>
      <w:r>
        <w:t>any more</w:t>
      </w:r>
      <w:proofErr w:type="spellEnd"/>
      <w:r>
        <w:t xml:space="preserve"> with your new, better change analysis. In the original version there was a strong transition from dense meadow to mixed conifer in unburned areas, but now there is not. There is some transition from dense meadow to sparse or </w:t>
      </w:r>
      <w:proofErr w:type="spellStart"/>
      <w:r>
        <w:t>shrubland</w:t>
      </w:r>
      <w:proofErr w:type="spellEnd"/>
      <w:r>
        <w:t xml:space="preserve"> in unburned areas, but not much to conifer. </w:t>
      </w:r>
    </w:p>
  </w:comment>
  <w:comment w:id="44" w:author="Gabrielle Boisrame" w:date="2019-06-03T09:59:00Z" w:initials="GB">
    <w:p w14:paraId="28B642DF" w14:textId="4D993432" w:rsidR="00E03C78" w:rsidRDefault="00E03C78">
      <w:pPr>
        <w:pStyle w:val="CommentText"/>
      </w:pPr>
      <w:r>
        <w:rPr>
          <w:rStyle w:val="CommentReference"/>
        </w:rPr>
        <w:annotationRef/>
      </w:r>
      <w:r>
        <w:t>I think you accidentally used the same title for the bottom two panels. It looks like the bottom right should be something like “d- changed from mixed conifer.”</w:t>
      </w:r>
    </w:p>
  </w:comment>
  <w:comment w:id="66" w:author="Sally Thompson" w:date="2019-03-13T09:18:00Z" w:initials="ST">
    <w:p w14:paraId="5C72C250" w14:textId="60753D2D" w:rsidR="00E03C78" w:rsidRDefault="00E03C78">
      <w:pPr>
        <w:pStyle w:val="CommentText"/>
      </w:pPr>
      <w:r>
        <w:rPr>
          <w:rStyle w:val="CommentReference"/>
        </w:rPr>
        <w:annotationRef/>
      </w:r>
      <w:r>
        <w:t xml:space="preserve">Is it possible to link the forest types discussed below to the claims we make about SCB being a “less productive” basin?  </w:t>
      </w:r>
    </w:p>
  </w:comment>
  <w:comment w:id="67" w:author="Jens Stevens" w:date="2019-05-17T10:34:00Z" w:initials="JS">
    <w:p w14:paraId="50127A91" w14:textId="650CCCED" w:rsidR="00E03C78" w:rsidRDefault="00E03C78">
      <w:pPr>
        <w:pStyle w:val="CommentText"/>
      </w:pPr>
      <w:r>
        <w:rPr>
          <w:rStyle w:val="CommentReference"/>
        </w:rPr>
        <w:annotationRef/>
      </w:r>
      <w:r>
        <w:t>Short answer is no; the forest types here are basically analogous to ICB in terms of species composition; the differences are likely in terms of forest structure and fuels, though Brandon’s previous papers (e.g. 2016 fuels paper) don’t make this comparison explicitly.</w:t>
      </w:r>
    </w:p>
  </w:comment>
  <w:comment w:id="68" w:author="Gabrielle Boisrame" w:date="2019-06-07T11:37:00Z" w:initials="GB">
    <w:p w14:paraId="13C585AA" w14:textId="2EE352F3" w:rsidR="008F79C3" w:rsidRDefault="008F79C3">
      <w:pPr>
        <w:pStyle w:val="CommentText"/>
      </w:pPr>
      <w:r>
        <w:rPr>
          <w:rStyle w:val="CommentReference"/>
        </w:rPr>
        <w:annotationRef/>
      </w:r>
      <w:r>
        <w:t>Should we have a statement somewhere in the site description about whether we know if there was ever any logging? I guess we know there wasn’t since 1970 because it’s a national wilderness area, but it might be worth stating explicitly.</w:t>
      </w:r>
    </w:p>
  </w:comment>
  <w:comment w:id="71" w:author="Gabrielle Boisrame" w:date="2019-06-07T11:47:00Z" w:initials="GB">
    <w:p w14:paraId="1DAB255D" w14:textId="03EBEC0D" w:rsidR="00657DBA" w:rsidRDefault="00657DBA">
      <w:pPr>
        <w:pStyle w:val="CommentText"/>
      </w:pPr>
      <w:r>
        <w:rPr>
          <w:rStyle w:val="CommentReference"/>
        </w:rPr>
        <w:annotationRef/>
      </w:r>
      <w:r>
        <w:t>Should I add error bars showing either the variability within veg types or the uncertainty from the model? It’s not a super trivial thing to do (because of how the model spits out its data), but maybe it would be helpful.</w:t>
      </w:r>
    </w:p>
  </w:comment>
  <w:comment w:id="72" w:author="Gabrielle Boisrame" w:date="2019-06-07T15:28:00Z" w:initials="GB">
    <w:p w14:paraId="4BAC4F33" w14:textId="17512D21" w:rsidR="00A05B0E" w:rsidRDefault="00A05B0E">
      <w:pPr>
        <w:pStyle w:val="CommentText"/>
      </w:pPr>
      <w:r>
        <w:rPr>
          <w:rStyle w:val="CommentReference"/>
        </w:rPr>
        <w:annotationRef/>
      </w:r>
      <w:r>
        <w:t xml:space="preserve">Question for Katya: How is it possible that cumulative shallow soil water gain is sometimes higher than total precipitation?  </w:t>
      </w:r>
      <w:proofErr w:type="gramStart"/>
      <w:r>
        <w:t>Also, I think it might be misleading to put the shallow soil water gain values in this table since it makes it look like more water entered the forest soils than other soils (which is not necessarily true, it just looks that way because the other soils were saturated for a lot of the time so water gain could not be measured).</w:t>
      </w:r>
      <w:proofErr w:type="gramEnd"/>
      <w:r>
        <w:t xml:space="preserve"> Is the total cumulative shallow soil water gain in this table actually discussed in the text anywhere? If not, I suggest removing it.</w:t>
      </w:r>
    </w:p>
  </w:comment>
  <w:comment w:id="73" w:author="Gabrielle Boisrame" w:date="2019-06-07T13:44:00Z" w:initials="GB">
    <w:p w14:paraId="2EDEAD11" w14:textId="77777777" w:rsidR="00333E97" w:rsidRDefault="00333E97" w:rsidP="00333E97">
      <w:pPr>
        <w:pStyle w:val="CommentText"/>
      </w:pPr>
      <w:r>
        <w:rPr>
          <w:rStyle w:val="CommentReference"/>
        </w:rPr>
        <w:annotationRef/>
      </w:r>
      <w:r>
        <w:t>Check this with Katya. Did she run the correlation for all 10-minute data points, or aggregate by day?</w:t>
      </w:r>
    </w:p>
  </w:comment>
  <w:comment w:id="75" w:author="Ekaterina Rakhmatulina" w:date="2019-03-13T09:18:00Z" w:initials="ER">
    <w:p w14:paraId="4108FD9D" w14:textId="77777777" w:rsidR="00E03C78" w:rsidRDefault="00E03C78" w:rsidP="00EB153E">
      <w:pPr>
        <w:pStyle w:val="CommentText"/>
      </w:pPr>
      <w:r>
        <w:rPr>
          <w:rStyle w:val="CommentReference"/>
        </w:rPr>
        <w:annotationRef/>
      </w:r>
      <w:r>
        <w:t xml:space="preserve">This is way lower for the summer than the entire year. Correlation has increased for all other years and locations for analysis done only for the summer months. </w:t>
      </w:r>
    </w:p>
  </w:comment>
  <w:comment w:id="76" w:author="Gabrielle Boisrame" w:date="2019-03-13T09:18:00Z" w:initials="GB">
    <w:p w14:paraId="10F63E43" w14:textId="77777777" w:rsidR="00E03C78" w:rsidRDefault="00E03C78" w:rsidP="00EB153E">
      <w:pPr>
        <w:pStyle w:val="CommentText"/>
      </w:pPr>
      <w:r>
        <w:rPr>
          <w:rStyle w:val="CommentReference"/>
        </w:rPr>
        <w:annotationRef/>
      </w:r>
      <w:r>
        <w:t>That is odd. We can look into it more closely later if it becomes important to our conclusions.</w:t>
      </w:r>
    </w:p>
  </w:comment>
  <w:comment w:id="77" w:author="Jens Stevens" w:date="2019-03-15T10:39:00Z" w:initials="JS">
    <w:p w14:paraId="51BF5C17" w14:textId="3418B66E" w:rsidR="00E03C78" w:rsidRDefault="00E03C78" w:rsidP="00EB153E">
      <w:pPr>
        <w:pStyle w:val="CommentText"/>
      </w:pPr>
      <w:r>
        <w:rPr>
          <w:rStyle w:val="CommentReference"/>
        </w:rPr>
        <w:annotationRef/>
      </w:r>
      <w:r>
        <w:t xml:space="preserve"> If you calculate the correlation for only June-July (which is when we did the field measurements) the correlation is much higher (0.85). Some early fall rain, plus the fact that the surface soil completely dries out in late summer while deeper soil moistures are still falling, lead to this low correlation. Perhaps redo all these correlations for June-July or June-August.</w:t>
      </w:r>
    </w:p>
  </w:comment>
  <w:comment w:id="78" w:author="Ekaterina Rakhmatulina" w:date="2019-05-18T15:24:00Z" w:initials="ER">
    <w:p w14:paraId="331B6989" w14:textId="43AB9D23" w:rsidR="00E03C78" w:rsidRDefault="00E03C78">
      <w:pPr>
        <w:pStyle w:val="CommentText"/>
      </w:pPr>
      <w:r>
        <w:rPr>
          <w:rStyle w:val="CommentReference"/>
        </w:rPr>
        <w:annotationRef/>
      </w:r>
      <w:r>
        <w:t xml:space="preserve"> I agree that that’s what’s happening, I re-did calculations using June-August correlations. June-July correlations are slightly better, but since we are trying to make a point that we know something about deeper soil moisture from shallow soil moisture, I would like to include more months as opposed to less. </w:t>
      </w:r>
    </w:p>
  </w:comment>
  <w:comment w:id="79" w:author="Gabrielle Boisrame" w:date="2019-06-04T15:32:00Z" w:initials="GB">
    <w:p w14:paraId="01E8F327" w14:textId="59274803" w:rsidR="00E03C78" w:rsidRDefault="00E03C78">
      <w:pPr>
        <w:pStyle w:val="CommentText"/>
      </w:pPr>
      <w:r>
        <w:rPr>
          <w:rStyle w:val="CommentReference"/>
        </w:rPr>
        <w:annotationRef/>
      </w:r>
      <w:r w:rsidR="00262663">
        <w:t xml:space="preserve">This is my new </w:t>
      </w:r>
      <w:r>
        <w:t>statement of model accuracy.</w:t>
      </w:r>
      <w:r w:rsidR="00262663">
        <w:t xml:space="preserve"> Feel free to edit for clarity or ask me to explain anything.</w:t>
      </w:r>
    </w:p>
  </w:comment>
  <w:comment w:id="108" w:author="Gabrielle Boisrame" w:date="2019-06-03T10:34:00Z" w:initials="GB">
    <w:p w14:paraId="3D9374EC" w14:textId="18B84606" w:rsidR="00E03C78" w:rsidRDefault="00E03C78">
      <w:pPr>
        <w:pStyle w:val="CommentText"/>
      </w:pPr>
      <w:r>
        <w:rPr>
          <w:rStyle w:val="CommentReference"/>
        </w:rPr>
        <w:annotationRef/>
      </w:r>
      <w:r>
        <w:t>I think we can refine the area covered by the grey hatching a little. The shallow soil probes show sudden increases in soil temperature once the snow disappears. For the shrub station, this appears to happen around April 30, 2017.</w:t>
      </w:r>
    </w:p>
  </w:comment>
  <w:comment w:id="109" w:author="Jens Stevens" w:date="2019-05-16T12:00:00Z" w:initials="JS">
    <w:p w14:paraId="524EEAF9" w14:textId="77777777" w:rsidR="00E03C78" w:rsidRDefault="00E03C78" w:rsidP="00D73A63">
      <w:pPr>
        <w:pStyle w:val="CommentText"/>
      </w:pPr>
      <w:r>
        <w:rPr>
          <w:rStyle w:val="CommentReference"/>
        </w:rPr>
        <w:annotationRef/>
      </w:r>
      <w:r>
        <w:t xml:space="preserve">From Scott: Is there any way to add on small picture from each site to this figure? Maybe impossible but I think most readers will have no idea what these sites look like. </w:t>
      </w:r>
    </w:p>
    <w:p w14:paraId="22DA3C3F" w14:textId="77777777" w:rsidR="00E03C78" w:rsidRDefault="00E03C78">
      <w:pPr>
        <w:pStyle w:val="CommentText"/>
      </w:pPr>
    </w:p>
    <w:p w14:paraId="49266251" w14:textId="77777777" w:rsidR="00E03C78" w:rsidRDefault="00E03C78">
      <w:pPr>
        <w:pStyle w:val="CommentText"/>
      </w:pPr>
      <w:r>
        <w:t>Jens: I think we should keep the photos in the appendix and maybe reference them here. Also open to small inset figure idea if Katya wants to tackle it.</w:t>
      </w:r>
    </w:p>
    <w:p w14:paraId="0160A8F2" w14:textId="339F5DC0" w:rsidR="00E03C78" w:rsidRDefault="00E03C78">
      <w:pPr>
        <w:pStyle w:val="CommentText"/>
      </w:pPr>
    </w:p>
  </w:comment>
  <w:comment w:id="110" w:author="Ekaterina Rakhmatulina" w:date="2019-05-18T15:44:00Z" w:initials="ER">
    <w:p w14:paraId="0AC33A71" w14:textId="628F2F7C" w:rsidR="00E03C78" w:rsidRDefault="00E03C78">
      <w:pPr>
        <w:pStyle w:val="CommentText"/>
      </w:pPr>
      <w:r>
        <w:rPr>
          <w:rStyle w:val="CommentReference"/>
        </w:rPr>
        <w:annotationRef/>
      </w:r>
      <w:r>
        <w:t>Katya: I think this graph is already busy, so I’ll keep photos in the Appendix and refer readers to it</w:t>
      </w:r>
    </w:p>
  </w:comment>
  <w:comment w:id="102" w:author="Gabrielle Boisrame" w:date="2019-06-07T12:04:00Z" w:initials="GB">
    <w:p w14:paraId="520FD512" w14:textId="37B4182F" w:rsidR="00F31E2F" w:rsidRDefault="00F31E2F">
      <w:pPr>
        <w:pStyle w:val="CommentText"/>
      </w:pPr>
      <w:r>
        <w:rPr>
          <w:rStyle w:val="CommentReference"/>
        </w:rPr>
        <w:annotationRef/>
      </w:r>
      <w:r>
        <w:t>This should either be moved to right after the first paragraph in this soil moisture section, or to the very end of this section. I’m not sure which is best, but currently it breaks up two paragraphs about the model which seems awkward.</w:t>
      </w:r>
    </w:p>
  </w:comment>
  <w:comment w:id="111" w:author="Jens Stevens" w:date="2019-04-29T15:29:00Z" w:initials="JS">
    <w:p w14:paraId="287FF8AE" w14:textId="6621AB7E" w:rsidR="00E03C78" w:rsidRDefault="00E03C78">
      <w:pPr>
        <w:pStyle w:val="CommentText"/>
      </w:pPr>
      <w:r>
        <w:rPr>
          <w:rStyle w:val="CommentReference"/>
        </w:rPr>
        <w:annotationRef/>
      </w:r>
      <w:r>
        <w:t>I don’t see this in any appendix? Gabrielle?</w:t>
      </w:r>
    </w:p>
  </w:comment>
  <w:comment w:id="112" w:author="Gabrielle Boisrame" w:date="2019-06-03T10:46:00Z" w:initials="GB">
    <w:p w14:paraId="3C729F12" w14:textId="2B84EA31" w:rsidR="00E03C78" w:rsidRDefault="00E03C78">
      <w:pPr>
        <w:pStyle w:val="CommentText"/>
      </w:pPr>
      <w:r>
        <w:rPr>
          <w:rStyle w:val="CommentReference"/>
        </w:rPr>
        <w:annotationRef/>
      </w:r>
      <w:r>
        <w:t>You’re right, it’s not there. I’ll work on that.</w:t>
      </w:r>
    </w:p>
  </w:comment>
  <w:comment w:id="115" w:author="Sally Thompson" w:date="2019-05-01T12:33:00Z" w:initials="ST">
    <w:p w14:paraId="7DAE4CD2" w14:textId="57D5A916" w:rsidR="00E03C78" w:rsidRDefault="00E03C78">
      <w:pPr>
        <w:pStyle w:val="CommentText"/>
      </w:pPr>
      <w:r>
        <w:rPr>
          <w:rStyle w:val="CommentReference"/>
        </w:rPr>
        <w:annotationRef/>
      </w:r>
      <w:r>
        <w:t>Not loving the percentage points stuff – can we call it VWC?</w:t>
      </w:r>
    </w:p>
  </w:comment>
  <w:comment w:id="119" w:author="Gabrielle Boisrame" w:date="2019-06-04T15:24:00Z" w:initials="GB">
    <w:p w14:paraId="01FBCF8A" w14:textId="6BE53238" w:rsidR="00E03C78" w:rsidRDefault="00E03C78">
      <w:pPr>
        <w:pStyle w:val="CommentText"/>
      </w:pPr>
      <w:r>
        <w:rPr>
          <w:rStyle w:val="CommentReference"/>
        </w:rPr>
        <w:annotationRef/>
      </w:r>
      <w:r>
        <w:t>I changed the histogram to be an inset as suggested. What do you think?</w:t>
      </w:r>
    </w:p>
  </w:comment>
  <w:comment w:id="124" w:author="Gabrielle Boisrame" w:date="2019-06-07T12:12:00Z" w:initials="GB">
    <w:p w14:paraId="27BC686C" w14:textId="0EC8DF9F" w:rsidR="00F31E2F" w:rsidRDefault="00F31E2F">
      <w:pPr>
        <w:pStyle w:val="CommentText"/>
      </w:pPr>
      <w:r>
        <w:rPr>
          <w:rStyle w:val="CommentReference"/>
        </w:rPr>
        <w:annotationRef/>
      </w:r>
      <w:r>
        <w:t xml:space="preserve">Is there any way we can compare results from Collins et al. to this finding? I know they didn’t have </w:t>
      </w:r>
      <w:r w:rsidR="009F6352">
        <w:t>the same kind of pre-fire and post-fire data that we have, but they did relate structure to fire history.</w:t>
      </w:r>
    </w:p>
  </w:comment>
  <w:comment w:id="125" w:author="Jens Stevens" w:date="2019-04-29T16:09:00Z" w:initials="JS">
    <w:p w14:paraId="44B33403" w14:textId="04949B52" w:rsidR="00E03C78" w:rsidRDefault="00E03C78">
      <w:pPr>
        <w:pStyle w:val="CommentText"/>
      </w:pPr>
      <w:r>
        <w:rPr>
          <w:rStyle w:val="CommentReference"/>
        </w:rPr>
        <w:annotationRef/>
      </w:r>
      <w:r>
        <w:t>Gabrielle can we note how this compares to ICB?</w:t>
      </w:r>
    </w:p>
  </w:comment>
  <w:comment w:id="146" w:author="Gabrielle" w:date="2019-06-06T14:00:00Z" w:initials="G">
    <w:p w14:paraId="12B877AC" w14:textId="43F4FD7D" w:rsidR="00E03C78" w:rsidRDefault="00E03C78">
      <w:pPr>
        <w:pStyle w:val="CommentText"/>
      </w:pPr>
      <w:r>
        <w:rPr>
          <w:rStyle w:val="CommentReference"/>
        </w:rPr>
        <w:annotationRef/>
      </w:r>
      <w:r>
        <w:t>This is not strictly true. The largest dense meadows in SCB are larger than in ICB, but that’s not related to fire. Maybe say “the maximum patch size of areas converted from forest to non-forest” or “the fire-induced change in maximum patch size for non-forest vegetation.”</w:t>
      </w:r>
    </w:p>
  </w:comment>
  <w:comment w:id="147" w:author="Gabrielle Boisrame" w:date="2019-06-07T13:31:00Z" w:initials="GB">
    <w:p w14:paraId="0CF1F5F8" w14:textId="24E72806" w:rsidR="00DA4FE2" w:rsidRDefault="00DA4FE2">
      <w:pPr>
        <w:pStyle w:val="CommentText"/>
      </w:pPr>
      <w:r>
        <w:rPr>
          <w:rStyle w:val="CommentReference"/>
        </w:rPr>
        <w:annotationRef/>
      </w:r>
      <w:r>
        <w:t>Is there a reason you picked this size range? If so, please state it.</w:t>
      </w:r>
    </w:p>
  </w:comment>
  <w:comment w:id="149" w:author="Gabrielle" w:date="2019-06-06T14:13:00Z" w:initials="G">
    <w:p w14:paraId="53F058B0" w14:textId="43DCE7BB" w:rsidR="00E03C78" w:rsidRDefault="00E03C78" w:rsidP="00766126">
      <w:pPr>
        <w:autoSpaceDE w:val="0"/>
        <w:autoSpaceDN w:val="0"/>
        <w:adjustRightInd w:val="0"/>
        <w:rPr>
          <w:rFonts w:ascii="CMR10" w:hAnsi="CMR10" w:cs="CMR10"/>
          <w:sz w:val="20"/>
          <w:szCs w:val="20"/>
        </w:rPr>
      </w:pPr>
      <w:r>
        <w:rPr>
          <w:rStyle w:val="CommentReference"/>
        </w:rPr>
        <w:annotationRef/>
      </w:r>
      <w:r>
        <w:t xml:space="preserve">Add citation: </w:t>
      </w:r>
      <w:r>
        <w:rPr>
          <w:rFonts w:ascii="CMR10" w:hAnsi="CMR10" w:cs="CMR10"/>
          <w:sz w:val="20"/>
          <w:szCs w:val="20"/>
        </w:rPr>
        <w:t xml:space="preserve">Roche, J. W., </w:t>
      </w:r>
      <w:proofErr w:type="spellStart"/>
      <w:r>
        <w:rPr>
          <w:rFonts w:ascii="CMR10" w:hAnsi="CMR10" w:cs="CMR10"/>
          <w:sz w:val="20"/>
          <w:szCs w:val="20"/>
        </w:rPr>
        <w:t>Goulden</w:t>
      </w:r>
      <w:proofErr w:type="spellEnd"/>
      <w:r>
        <w:rPr>
          <w:rFonts w:ascii="CMR10" w:hAnsi="CMR10" w:cs="CMR10"/>
          <w:sz w:val="20"/>
          <w:szCs w:val="20"/>
        </w:rPr>
        <w:t>, M. L., &amp; Bales, R. C. (2018). Estimating evapotranspiration change due to forest treatment and _re at the basin scale in the Sierra</w:t>
      </w:r>
    </w:p>
    <w:p w14:paraId="38BC18AC" w14:textId="02B4C2B2" w:rsidR="00E03C78" w:rsidRPr="00766126" w:rsidRDefault="00E03C78" w:rsidP="00766126">
      <w:pPr>
        <w:autoSpaceDE w:val="0"/>
        <w:autoSpaceDN w:val="0"/>
        <w:adjustRightInd w:val="0"/>
        <w:rPr>
          <w:rFonts w:ascii="CMR10" w:hAnsi="CMR10" w:cs="CMR10"/>
          <w:sz w:val="20"/>
          <w:szCs w:val="20"/>
        </w:rPr>
      </w:pPr>
      <w:r>
        <w:rPr>
          <w:rFonts w:ascii="CMR10" w:hAnsi="CMR10" w:cs="CMR10"/>
          <w:sz w:val="20"/>
          <w:szCs w:val="20"/>
        </w:rPr>
        <w:t xml:space="preserve">Nevada, California. </w:t>
      </w:r>
      <w:proofErr w:type="spellStart"/>
      <w:r>
        <w:rPr>
          <w:rFonts w:ascii="CMTI10" w:hAnsi="CMTI10" w:cs="CMTI10"/>
          <w:sz w:val="20"/>
          <w:szCs w:val="20"/>
        </w:rPr>
        <w:t>Ecohydrology</w:t>
      </w:r>
      <w:proofErr w:type="spellEnd"/>
      <w:r>
        <w:rPr>
          <w:rFonts w:ascii="CMR10" w:hAnsi="CMR10" w:cs="CMR10"/>
          <w:sz w:val="20"/>
          <w:szCs w:val="20"/>
        </w:rPr>
        <w:t xml:space="preserve">, </w:t>
      </w:r>
      <w:r>
        <w:rPr>
          <w:rFonts w:ascii="CMTI10" w:hAnsi="CMTI10" w:cs="CMTI10"/>
          <w:sz w:val="20"/>
          <w:szCs w:val="20"/>
        </w:rPr>
        <w:t xml:space="preserve">0 </w:t>
      </w:r>
      <w:r>
        <w:rPr>
          <w:rFonts w:ascii="CMR10" w:hAnsi="CMR10" w:cs="CMR10"/>
          <w:sz w:val="20"/>
          <w:szCs w:val="20"/>
        </w:rPr>
        <w:t>(0), e1978. (</w:t>
      </w:r>
      <w:proofErr w:type="gramStart"/>
      <w:r>
        <w:rPr>
          <w:rFonts w:ascii="CMR10" w:hAnsi="CMR10" w:cs="CMR10"/>
          <w:sz w:val="20"/>
          <w:szCs w:val="20"/>
        </w:rPr>
        <w:t>e1978</w:t>
      </w:r>
      <w:proofErr w:type="gramEnd"/>
      <w:r>
        <w:rPr>
          <w:rFonts w:ascii="CMR10" w:hAnsi="CMR10" w:cs="CMR10"/>
          <w:sz w:val="20"/>
          <w:szCs w:val="20"/>
        </w:rPr>
        <w:t xml:space="preserve"> ECO-17-0198.R1) </w:t>
      </w:r>
      <w:proofErr w:type="spellStart"/>
      <w:r>
        <w:rPr>
          <w:rFonts w:ascii="CMR10" w:hAnsi="CMR10" w:cs="CMR10"/>
          <w:sz w:val="20"/>
          <w:szCs w:val="20"/>
        </w:rPr>
        <w:t>doi</w:t>
      </w:r>
      <w:proofErr w:type="spellEnd"/>
      <w:r>
        <w:rPr>
          <w:rFonts w:ascii="CMR10" w:hAnsi="CMR10" w:cs="CMR10"/>
          <w:sz w:val="20"/>
          <w:szCs w:val="20"/>
        </w:rPr>
        <w:t>:</w:t>
      </w:r>
      <w:r>
        <w:rPr>
          <w:rFonts w:ascii="CMSS8" w:hAnsi="CMSS8" w:cs="CMSS8"/>
          <w:sz w:val="10"/>
          <w:szCs w:val="10"/>
        </w:rPr>
        <w:t xml:space="preserve"> </w:t>
      </w:r>
      <w:r>
        <w:rPr>
          <w:rFonts w:ascii="CMR10" w:hAnsi="CMR10" w:cs="CMR10"/>
          <w:sz w:val="20"/>
          <w:szCs w:val="20"/>
        </w:rPr>
        <w:t>10.1002/eco.1978</w:t>
      </w:r>
    </w:p>
  </w:comment>
  <w:comment w:id="152" w:author="Gabrielle" w:date="2019-06-06T14:24:00Z" w:initials="G">
    <w:p w14:paraId="1CD92ADD" w14:textId="46870E34" w:rsidR="00E03C78" w:rsidRDefault="00E03C78">
      <w:pPr>
        <w:pStyle w:val="CommentText"/>
      </w:pPr>
      <w:r>
        <w:rPr>
          <w:rStyle w:val="CommentReference"/>
        </w:rPr>
        <w:annotationRef/>
      </w:r>
      <w:r>
        <w:t>I’m not positive this is the best place to put this statement, but I think it’s important to mention this somewhere in the discussion.</w:t>
      </w:r>
    </w:p>
  </w:comment>
  <w:comment w:id="157" w:author="Gabrielle Boisrame" w:date="2019-06-07T13:33:00Z" w:initials="GB">
    <w:p w14:paraId="28EDC6ED" w14:textId="7F665F12" w:rsidR="00DA4FE2" w:rsidRDefault="00DA4FE2">
      <w:pPr>
        <w:pStyle w:val="CommentText"/>
      </w:pPr>
      <w:r>
        <w:rPr>
          <w:rStyle w:val="CommentReference"/>
        </w:rPr>
        <w:annotationRef/>
      </w:r>
      <w:r>
        <w:t>Do you mean the four twice-burned plots?</w:t>
      </w:r>
    </w:p>
  </w:comment>
  <w:comment w:id="158" w:author="Gabrielle Boisrame" w:date="2019-06-07T13:36:00Z" w:initials="GB">
    <w:p w14:paraId="23105815" w14:textId="78E1D452" w:rsidR="007C1009" w:rsidRDefault="007C1009">
      <w:pPr>
        <w:pStyle w:val="CommentText"/>
      </w:pPr>
      <w:r>
        <w:rPr>
          <w:rStyle w:val="CommentReference"/>
        </w:rPr>
        <w:annotationRef/>
      </w:r>
      <w:r>
        <w:t>I’m not sure what this means in this context.</w:t>
      </w:r>
    </w:p>
  </w:comment>
  <w:comment w:id="159" w:author="Gabrielle Boisrame" w:date="2019-06-07T13:37:00Z" w:initials="GB">
    <w:p w14:paraId="6910174F" w14:textId="388F6103" w:rsidR="007C1009" w:rsidRDefault="007C1009">
      <w:pPr>
        <w:pStyle w:val="CommentText"/>
      </w:pPr>
      <w:r>
        <w:rPr>
          <w:rStyle w:val="CommentReference"/>
        </w:rPr>
        <w:annotationRef/>
      </w:r>
      <w:r>
        <w:t xml:space="preserve">Decreases within SCB, or from another dataset? If it’s within SCB, why are you citing unpublished data? Is the reference for your claim that </w:t>
      </w:r>
      <w:proofErr w:type="spellStart"/>
      <w:r>
        <w:t>Pinus</w:t>
      </w:r>
      <w:proofErr w:type="spellEnd"/>
      <w:r>
        <w:t xml:space="preserve"> </w:t>
      </w:r>
      <w:proofErr w:type="spellStart"/>
      <w:r>
        <w:t>jeffreyi</w:t>
      </w:r>
      <w:proofErr w:type="spellEnd"/>
      <w:r>
        <w:t xml:space="preserve"> is the most fire-resistant species?</w:t>
      </w:r>
    </w:p>
  </w:comment>
  <w:comment w:id="198" w:author="Sally Thompson" w:date="2019-05-01T12:46:00Z" w:initials="ST">
    <w:p w14:paraId="76E450EF" w14:textId="3922C011" w:rsidR="00E03C78" w:rsidRDefault="00E03C78">
      <w:pPr>
        <w:pStyle w:val="CommentText"/>
      </w:pPr>
      <w:r>
        <w:rPr>
          <w:rStyle w:val="CommentReference"/>
        </w:rPr>
        <w:annotationRef/>
      </w:r>
      <w:r>
        <w:t xml:space="preserve">And perhaps we shouldn’t read too much into it?  I think what might </w:t>
      </w:r>
      <w:r w:rsidR="00A51328">
        <w:t>be</w:t>
      </w:r>
      <w:r>
        <w:t xml:space="preserve"> more revealing would be to train across both watersheds and then predict within sample between them?  But let’s not bother – this is not the point of this paper.  I would actually suggest we take out the ICB model to predict SCB soil moisture – it’s interesting for us, but I don’t think it’s particularly revealing – Gabby, thoughts?</w:t>
      </w:r>
    </w:p>
  </w:comment>
  <w:comment w:id="199" w:author="Gabrielle Boisrame" w:date="2019-06-07T14:00:00Z" w:initials="GB">
    <w:p w14:paraId="216BA1EB" w14:textId="5AE21CFB" w:rsidR="00A51328" w:rsidRDefault="00A51328">
      <w:pPr>
        <w:pStyle w:val="CommentText"/>
      </w:pPr>
      <w:r>
        <w:rPr>
          <w:rStyle w:val="CommentReference"/>
        </w:rPr>
        <w:annotationRef/>
      </w:r>
      <w:r>
        <w:t>Jens added a note above about how comparing the two allows us to see how universal the relationship modeled at ICB is.</w:t>
      </w:r>
    </w:p>
  </w:comment>
  <w:comment w:id="208" w:author="Gabrielle Boisrame" w:date="2019-06-07T16:08:00Z" w:initials="GB">
    <w:p w14:paraId="4E57BF6D" w14:textId="493CA369" w:rsidR="0057761B" w:rsidRDefault="0057761B">
      <w:pPr>
        <w:pStyle w:val="CommentText"/>
      </w:pPr>
      <w:r>
        <w:rPr>
          <w:rStyle w:val="CommentReference"/>
        </w:rPr>
        <w:annotationRef/>
      </w:r>
      <w:r>
        <w:t>Is it worth noting somewhere that both ICB and SCB weather stations show later snowmelt in high severity patches, which may be counter to findings in some other studies? Or is that getting too off-topic?</w:t>
      </w:r>
    </w:p>
  </w:comment>
  <w:comment w:id="257" w:author="Gabrielle Boisrame" w:date="2019-06-07T15:43:00Z" w:initials="GB">
    <w:p w14:paraId="0C748942" w14:textId="4CD708F7" w:rsidR="006B2FD6" w:rsidRDefault="006B2FD6">
      <w:pPr>
        <w:pStyle w:val="CommentText"/>
      </w:pPr>
      <w:r>
        <w:rPr>
          <w:rStyle w:val="CommentReference"/>
        </w:rPr>
        <w:annotationRef/>
      </w:r>
      <w:r>
        <w:t xml:space="preserve">This new part probably needs some more editing, but I wanted to get the ideas written down at least. </w:t>
      </w:r>
    </w:p>
  </w:comment>
  <w:comment w:id="292" w:author="Gabrielle Boisrame" w:date="2019-06-07T14:17:00Z" w:initials="GB">
    <w:p w14:paraId="05D1DB10" w14:textId="37ED4897" w:rsidR="00F93A3A" w:rsidRDefault="00F93A3A">
      <w:pPr>
        <w:pStyle w:val="CommentText"/>
      </w:pPr>
      <w:r>
        <w:rPr>
          <w:rStyle w:val="CommentReference"/>
        </w:rPr>
        <w:annotationRef/>
      </w:r>
      <w:r>
        <w:t>Should there be a “Conclusion” heading here?</w:t>
      </w:r>
    </w:p>
  </w:comment>
  <w:comment w:id="293" w:author="Gabrielle Boisrame" w:date="2019-06-07T15:49:00Z" w:initials="GB">
    <w:p w14:paraId="1EFD6867" w14:textId="6D599A45" w:rsidR="00DD3BAF" w:rsidRDefault="00DD3BAF">
      <w:pPr>
        <w:pStyle w:val="CommentText"/>
      </w:pPr>
      <w:r>
        <w:rPr>
          <w:rStyle w:val="CommentReference"/>
        </w:rPr>
        <w:annotationRef/>
      </w:r>
      <w:r>
        <w:t>“</w:t>
      </w:r>
      <w:proofErr w:type="gramStart"/>
      <w:r>
        <w:t>apply</w:t>
      </w:r>
      <w:proofErr w:type="gramEnd"/>
      <w:r>
        <w:t xml:space="preserve"> findings” is a little vague. Maybe “predict fire-related changes to the basin using findings”?</w:t>
      </w:r>
    </w:p>
  </w:comment>
  <w:comment w:id="294" w:author="Gabrielle Boisrame" w:date="2019-06-07T15:55:00Z" w:initials="GB">
    <w:p w14:paraId="7CDBA9EB" w14:textId="7EFD4E76" w:rsidR="00DD3BAF" w:rsidRDefault="00DD3BAF">
      <w:pPr>
        <w:pStyle w:val="CommentText"/>
      </w:pPr>
      <w:r>
        <w:rPr>
          <w:rStyle w:val="CommentReference"/>
        </w:rPr>
        <w:annotationRef/>
      </w:r>
      <w:r>
        <w:t xml:space="preserve">Overall, I like this paragraph. However, it only discusses the differences between ICB and SCB. I added this sentence to cover some of their similarities, but I won’t be offended if you don’t like it.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217F7A8" w15:done="0"/>
  <w15:commentEx w15:paraId="301A679C" w15:done="0"/>
  <w15:commentEx w15:paraId="09417A21" w15:done="0"/>
  <w15:commentEx w15:paraId="6D1BEA04" w15:paraIdParent="09417A21" w15:done="0"/>
  <w15:commentEx w15:paraId="7F9EEB19" w15:paraIdParent="09417A21" w15:done="0"/>
  <w15:commentEx w15:paraId="691F6540" w15:done="0"/>
  <w15:commentEx w15:paraId="651CEA09" w15:done="0"/>
  <w15:commentEx w15:paraId="63A7D9D4" w15:done="0"/>
  <w15:commentEx w15:paraId="747CCFFA" w15:done="0"/>
  <w15:commentEx w15:paraId="7BCDFCDC" w15:done="0"/>
  <w15:commentEx w15:paraId="7ABB1425" w15:done="1"/>
  <w15:commentEx w15:paraId="08822819" w15:paraIdParent="7ABB1425" w15:done="1"/>
  <w15:commentEx w15:paraId="0C562268" w15:done="0"/>
  <w15:commentEx w15:paraId="1AB2F8A3" w15:done="0"/>
  <w15:commentEx w15:paraId="35BEAC21" w15:done="0"/>
  <w15:commentEx w15:paraId="50E183C3" w15:done="0"/>
  <w15:commentEx w15:paraId="47C78B78" w15:done="0"/>
  <w15:commentEx w15:paraId="28B642DF" w15:done="0"/>
  <w15:commentEx w15:paraId="5C72C250" w15:done="0"/>
  <w15:commentEx w15:paraId="50127A91" w15:paraIdParent="5C72C250" w15:done="0"/>
  <w15:commentEx w15:paraId="13C585AA" w15:done="0"/>
  <w15:commentEx w15:paraId="1DAB255D" w15:done="0"/>
  <w15:commentEx w15:paraId="4BAC4F33" w15:done="0"/>
  <w15:commentEx w15:paraId="2EDEAD11" w15:done="0"/>
  <w15:commentEx w15:paraId="4108FD9D" w15:done="0"/>
  <w15:commentEx w15:paraId="10F63E43" w15:paraIdParent="4108FD9D" w15:done="0"/>
  <w15:commentEx w15:paraId="51BF5C17" w15:paraIdParent="4108FD9D" w15:done="0"/>
  <w15:commentEx w15:paraId="331B6989" w15:paraIdParent="4108FD9D" w15:done="0"/>
  <w15:commentEx w15:paraId="01E8F327" w15:done="0"/>
  <w15:commentEx w15:paraId="3D9374EC" w15:done="0"/>
  <w15:commentEx w15:paraId="0160A8F2" w15:done="1"/>
  <w15:commentEx w15:paraId="0AC33A71" w15:paraIdParent="0160A8F2" w15:done="1"/>
  <w15:commentEx w15:paraId="520FD512" w15:done="0"/>
  <w15:commentEx w15:paraId="287FF8AE" w15:done="0"/>
  <w15:commentEx w15:paraId="3C729F12" w15:paraIdParent="287FF8AE" w15:done="0"/>
  <w15:commentEx w15:paraId="7DAE4CD2" w15:done="1"/>
  <w15:commentEx w15:paraId="01FBCF8A" w15:done="0"/>
  <w15:commentEx w15:paraId="27BC686C" w15:done="0"/>
  <w15:commentEx w15:paraId="44B33403" w15:done="1"/>
  <w15:commentEx w15:paraId="12B877AC" w15:done="0"/>
  <w15:commentEx w15:paraId="0CF1F5F8" w15:done="0"/>
  <w15:commentEx w15:paraId="38BC18AC" w15:done="0"/>
  <w15:commentEx w15:paraId="1CD92ADD" w15:done="0"/>
  <w15:commentEx w15:paraId="28EDC6ED" w15:done="0"/>
  <w15:commentEx w15:paraId="23105815" w15:done="0"/>
  <w15:commentEx w15:paraId="6910174F" w15:done="0"/>
  <w15:commentEx w15:paraId="76E450EF" w15:done="0"/>
  <w15:commentEx w15:paraId="216BA1EB" w15:paraIdParent="76E450EF" w15:done="0"/>
  <w15:commentEx w15:paraId="4E57BF6D" w15:done="0"/>
  <w15:commentEx w15:paraId="0C748942" w15:done="0"/>
  <w15:commentEx w15:paraId="05D1DB10" w15:done="0"/>
  <w15:commentEx w15:paraId="1EFD6867" w15:done="0"/>
  <w15:commentEx w15:paraId="7CDBA9E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417A21" w16cid:durableId="20684694"/>
  <w16cid:commentId w16cid:paraId="6D1BEA04" w16cid:durableId="2076C1FB"/>
  <w16cid:commentId w16cid:paraId="7F9EEB19" w16cid:durableId="20890C36"/>
  <w16cid:commentId w16cid:paraId="747CCFFA" w16cid:durableId="20891DC6"/>
  <w16cid:commentId w16cid:paraId="7ABB1425" w16cid:durableId="2034F57C"/>
  <w16cid:commentId w16cid:paraId="08822819" w16cid:durableId="208A9A65"/>
  <w16cid:commentId w16cid:paraId="7C6C80A3" w16cid:durableId="20719621"/>
  <w16cid:commentId w16cid:paraId="3F971630" w16cid:durableId="207432E8"/>
  <w16cid:commentId w16cid:paraId="577FF267" w16cid:durableId="20890C82"/>
  <w16cid:commentId w16cid:paraId="5C72C250" w16cid:durableId="20337D7B"/>
  <w16cid:commentId w16cid:paraId="50127A91" w16cid:durableId="20890CA8"/>
  <w16cid:commentId w16cid:paraId="4108FD9D" w16cid:durableId="208A919B"/>
  <w16cid:commentId w16cid:paraId="10F63E43" w16cid:durableId="208A919A"/>
  <w16cid:commentId w16cid:paraId="51BF5C17" w16cid:durableId="208A9199"/>
  <w16cid:commentId w16cid:paraId="331B6989" w16cid:durableId="208AA228"/>
  <w16cid:commentId w16cid:paraId="2B472DA5" w16cid:durableId="202FC702"/>
  <w16cid:commentId w16cid:paraId="5B1D0902" w16cid:durableId="2035FD94"/>
  <w16cid:commentId w16cid:paraId="2AAE2D86" w16cid:durableId="208AA6C4"/>
  <w16cid:commentId w16cid:paraId="0160A8F2" w16cid:durableId="2087CF7A"/>
  <w16cid:commentId w16cid:paraId="0AC33A71" w16cid:durableId="208AA6D7"/>
  <w16cid:commentId w16cid:paraId="287FF8AE" w16cid:durableId="207196BC"/>
  <w16cid:commentId w16cid:paraId="7DAE4CD2" w16cid:durableId="207432F0"/>
  <w16cid:commentId w16cid:paraId="0F5C2B2F" w16cid:durableId="206846AB"/>
  <w16cid:commentId w16cid:paraId="36F5ACC9" w16cid:durableId="20890D84"/>
  <w16cid:commentId w16cid:paraId="44B33403" w16cid:durableId="2071A050"/>
  <w16cid:commentId w16cid:paraId="76E450EF" w16cid:durableId="207432F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D823A3" w14:textId="77777777" w:rsidR="00E05CFB" w:rsidRDefault="00E05CFB" w:rsidP="00D55DA2">
      <w:r>
        <w:separator/>
      </w:r>
    </w:p>
  </w:endnote>
  <w:endnote w:type="continuationSeparator" w:id="0">
    <w:p w14:paraId="0A07CF48" w14:textId="77777777" w:rsidR="00E05CFB" w:rsidRDefault="00E05CFB" w:rsidP="00D55DA2">
      <w:r>
        <w:continuationSeparator/>
      </w:r>
    </w:p>
  </w:endnote>
  <w:endnote w:type="continuationNotice" w:id="1">
    <w:p w14:paraId="06243206" w14:textId="77777777" w:rsidR="00E05CFB" w:rsidRDefault="00E05C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GｺﾞｼｯｸM">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Lucida Grande">
    <w:altName w:val="Arial"/>
    <w:charset w:val="00"/>
    <w:family w:val="swiss"/>
    <w:pitch w:val="variable"/>
    <w:sig w:usb0="E1000AEF" w:usb1="5000A1FF" w:usb2="00000000" w:usb3="00000000" w:csb0="000001BF" w:csb1="00000000"/>
  </w:font>
  <w:font w:name="CMR10">
    <w:panose1 w:val="00000000000000000000"/>
    <w:charset w:val="00"/>
    <w:family w:val="auto"/>
    <w:notTrueType/>
    <w:pitch w:val="default"/>
    <w:sig w:usb0="00000003" w:usb1="00000000" w:usb2="00000000" w:usb3="00000000" w:csb0="00000001" w:csb1="00000000"/>
  </w:font>
  <w:font w:name="CMTI10">
    <w:panose1 w:val="00000000000000000000"/>
    <w:charset w:val="00"/>
    <w:family w:val="auto"/>
    <w:notTrueType/>
    <w:pitch w:val="default"/>
    <w:sig w:usb0="00000003" w:usb1="00000000" w:usb2="00000000" w:usb3="00000000" w:csb0="00000001" w:csb1="00000000"/>
  </w:font>
  <w:font w:name="CMSS8">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715B7B" w14:textId="77777777" w:rsidR="00E03C78" w:rsidRDefault="00E03C7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ACF7365" w14:textId="77777777" w:rsidR="00E03C78" w:rsidRDefault="00E03C78" w:rsidP="00D55D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CF25B" w14:textId="3E52447C" w:rsidR="00E03C78" w:rsidRDefault="00E03C7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71166">
      <w:rPr>
        <w:rStyle w:val="PageNumber"/>
        <w:noProof/>
      </w:rPr>
      <w:t>40</w:t>
    </w:r>
    <w:r>
      <w:rPr>
        <w:rStyle w:val="PageNumber"/>
      </w:rPr>
      <w:fldChar w:fldCharType="end"/>
    </w:r>
  </w:p>
  <w:p w14:paraId="0D3A7669" w14:textId="77777777" w:rsidR="00E03C78" w:rsidRDefault="00E03C78" w:rsidP="00D55D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6E7992" w14:textId="77777777" w:rsidR="00E05CFB" w:rsidRDefault="00E05CFB" w:rsidP="00D55DA2">
      <w:r>
        <w:separator/>
      </w:r>
    </w:p>
  </w:footnote>
  <w:footnote w:type="continuationSeparator" w:id="0">
    <w:p w14:paraId="68515BB0" w14:textId="77777777" w:rsidR="00E05CFB" w:rsidRDefault="00E05CFB" w:rsidP="00D55DA2">
      <w:r>
        <w:continuationSeparator/>
      </w:r>
    </w:p>
  </w:footnote>
  <w:footnote w:type="continuationNotice" w:id="1">
    <w:p w14:paraId="2C98B64C" w14:textId="77777777" w:rsidR="00E05CFB" w:rsidRDefault="00E05CFB"/>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50EB7B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2B02A6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24E2B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DAE681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E9AC97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E16E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C868E8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5DE1D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7A43B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B48B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65E5E"/>
    <w:multiLevelType w:val="hybridMultilevel"/>
    <w:tmpl w:val="7A26A478"/>
    <w:lvl w:ilvl="0" w:tplc="B3C893B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C622AF"/>
    <w:multiLevelType w:val="hybridMultilevel"/>
    <w:tmpl w:val="033C4C9E"/>
    <w:lvl w:ilvl="0" w:tplc="D7CE777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2800E7"/>
    <w:multiLevelType w:val="hybridMultilevel"/>
    <w:tmpl w:val="9ED4A912"/>
    <w:lvl w:ilvl="0" w:tplc="8BAE1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1"/>
  </w:num>
  <w:num w:numId="4">
    <w:abstractNumId w:val="13"/>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abrielle">
    <w15:presenceInfo w15:providerId="None" w15:userId="Gabrielle"/>
  </w15:person>
  <w15:person w15:author="Brandon Collins">
    <w15:presenceInfo w15:providerId="None" w15:userId="Brandon Collins"/>
  </w15:person>
  <w15:person w15:author="Gabrielle Boisrame">
    <w15:presenceInfo w15:providerId="AD" w15:userId="S-1-5-21-2983108227-3104936336-457092868-274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407&lt;/item&gt;&lt;item&gt;485&lt;/item&gt;&lt;item&gt;638&lt;/item&gt;&lt;item&gt;843&lt;/item&gt;&lt;item&gt;1042&lt;/item&gt;&lt;item&gt;1070&lt;/item&gt;&lt;item&gt;1100&lt;/item&gt;&lt;item&gt;1246&lt;/item&gt;&lt;item&gt;1259&lt;/item&gt;&lt;item&gt;1441&lt;/item&gt;&lt;item&gt;1483&lt;/item&gt;&lt;item&gt;1702&lt;/item&gt;&lt;item&gt;1706&lt;/item&gt;&lt;item&gt;1935&lt;/item&gt;&lt;item&gt;2189&lt;/item&gt;&lt;item&gt;2448&lt;/item&gt;&lt;item&gt;2629&lt;/item&gt;&lt;item&gt;2769&lt;/item&gt;&lt;item&gt;2831&lt;/item&gt;&lt;item&gt;2875&lt;/item&gt;&lt;item&gt;3082&lt;/item&gt;&lt;item&gt;3083&lt;/item&gt;&lt;item&gt;3085&lt;/item&gt;&lt;item&gt;3272&lt;/item&gt;&lt;item&gt;3289&lt;/item&gt;&lt;item&gt;3327&lt;/item&gt;&lt;item&gt;3379&lt;/item&gt;&lt;item&gt;3465&lt;/item&gt;&lt;item&gt;3499&lt;/item&gt;&lt;item&gt;3559&lt;/item&gt;&lt;item&gt;3563&lt;/item&gt;&lt;item&gt;3725&lt;/item&gt;&lt;item&gt;3726&lt;/item&gt;&lt;item&gt;3727&lt;/item&gt;&lt;item&gt;3728&lt;/item&gt;&lt;item&gt;3734&lt;/item&gt;&lt;item&gt;3735&lt;/item&gt;&lt;item&gt;3736&lt;/item&gt;&lt;item&gt;3737&lt;/item&gt;&lt;item&gt;3762&lt;/item&gt;&lt;item&gt;3763&lt;/item&gt;&lt;/record-ids&gt;&lt;/item&gt;&lt;/Libraries&gt;"/>
  </w:docVars>
  <w:rsids>
    <w:rsidRoot w:val="008C47DE"/>
    <w:rsid w:val="00000BF5"/>
    <w:rsid w:val="00002C08"/>
    <w:rsid w:val="00003301"/>
    <w:rsid w:val="00003478"/>
    <w:rsid w:val="000034ED"/>
    <w:rsid w:val="00007270"/>
    <w:rsid w:val="00011697"/>
    <w:rsid w:val="00012955"/>
    <w:rsid w:val="0001317A"/>
    <w:rsid w:val="00014A60"/>
    <w:rsid w:val="00021FCF"/>
    <w:rsid w:val="00022DAB"/>
    <w:rsid w:val="000234B5"/>
    <w:rsid w:val="00024BA0"/>
    <w:rsid w:val="0003234E"/>
    <w:rsid w:val="00032F37"/>
    <w:rsid w:val="00040459"/>
    <w:rsid w:val="00041E5E"/>
    <w:rsid w:val="0004320D"/>
    <w:rsid w:val="000448E5"/>
    <w:rsid w:val="00044E93"/>
    <w:rsid w:val="00051899"/>
    <w:rsid w:val="00051A5D"/>
    <w:rsid w:val="000546FA"/>
    <w:rsid w:val="00057A9F"/>
    <w:rsid w:val="00060598"/>
    <w:rsid w:val="00061CE0"/>
    <w:rsid w:val="00062E9D"/>
    <w:rsid w:val="00065F98"/>
    <w:rsid w:val="00066F63"/>
    <w:rsid w:val="0006746A"/>
    <w:rsid w:val="00067C42"/>
    <w:rsid w:val="0007030B"/>
    <w:rsid w:val="0007073A"/>
    <w:rsid w:val="000732D6"/>
    <w:rsid w:val="00074F85"/>
    <w:rsid w:val="00075C34"/>
    <w:rsid w:val="00076EE7"/>
    <w:rsid w:val="0008070D"/>
    <w:rsid w:val="00082E0B"/>
    <w:rsid w:val="00083323"/>
    <w:rsid w:val="000838C2"/>
    <w:rsid w:val="00084F14"/>
    <w:rsid w:val="000851B6"/>
    <w:rsid w:val="00086655"/>
    <w:rsid w:val="00087182"/>
    <w:rsid w:val="00090BDB"/>
    <w:rsid w:val="00090C40"/>
    <w:rsid w:val="00090C49"/>
    <w:rsid w:val="0009214A"/>
    <w:rsid w:val="00092C59"/>
    <w:rsid w:val="0009483D"/>
    <w:rsid w:val="000A0B47"/>
    <w:rsid w:val="000A143F"/>
    <w:rsid w:val="000A1C2E"/>
    <w:rsid w:val="000A5F26"/>
    <w:rsid w:val="000A6ACD"/>
    <w:rsid w:val="000A7D45"/>
    <w:rsid w:val="000B08AB"/>
    <w:rsid w:val="000B1662"/>
    <w:rsid w:val="000B22D1"/>
    <w:rsid w:val="000B604F"/>
    <w:rsid w:val="000B61C4"/>
    <w:rsid w:val="000B65C5"/>
    <w:rsid w:val="000B6716"/>
    <w:rsid w:val="000C0035"/>
    <w:rsid w:val="000C0EEC"/>
    <w:rsid w:val="000C125B"/>
    <w:rsid w:val="000C2D17"/>
    <w:rsid w:val="000C4C4D"/>
    <w:rsid w:val="000C7823"/>
    <w:rsid w:val="000D085D"/>
    <w:rsid w:val="000D21FB"/>
    <w:rsid w:val="000D2B66"/>
    <w:rsid w:val="000D3809"/>
    <w:rsid w:val="000D3D8F"/>
    <w:rsid w:val="000D434C"/>
    <w:rsid w:val="000D45F0"/>
    <w:rsid w:val="000D6138"/>
    <w:rsid w:val="000D621A"/>
    <w:rsid w:val="000E0240"/>
    <w:rsid w:val="000E10DE"/>
    <w:rsid w:val="000E1805"/>
    <w:rsid w:val="000E1EF0"/>
    <w:rsid w:val="000E206E"/>
    <w:rsid w:val="000E26C3"/>
    <w:rsid w:val="000E323A"/>
    <w:rsid w:val="000E588D"/>
    <w:rsid w:val="000E7998"/>
    <w:rsid w:val="000F2185"/>
    <w:rsid w:val="000F496C"/>
    <w:rsid w:val="00100B17"/>
    <w:rsid w:val="0010432E"/>
    <w:rsid w:val="0010444A"/>
    <w:rsid w:val="00107C0A"/>
    <w:rsid w:val="0011291D"/>
    <w:rsid w:val="0011372E"/>
    <w:rsid w:val="00113F59"/>
    <w:rsid w:val="001141EE"/>
    <w:rsid w:val="001146A6"/>
    <w:rsid w:val="00115ACD"/>
    <w:rsid w:val="00116583"/>
    <w:rsid w:val="00121D51"/>
    <w:rsid w:val="00123839"/>
    <w:rsid w:val="001276AC"/>
    <w:rsid w:val="001301FF"/>
    <w:rsid w:val="00132C35"/>
    <w:rsid w:val="00134E2F"/>
    <w:rsid w:val="00135306"/>
    <w:rsid w:val="00140558"/>
    <w:rsid w:val="00142C62"/>
    <w:rsid w:val="00143C7D"/>
    <w:rsid w:val="00144031"/>
    <w:rsid w:val="00145DA4"/>
    <w:rsid w:val="00146031"/>
    <w:rsid w:val="0014643E"/>
    <w:rsid w:val="00146F6E"/>
    <w:rsid w:val="00152A90"/>
    <w:rsid w:val="00152C6E"/>
    <w:rsid w:val="00153623"/>
    <w:rsid w:val="00154934"/>
    <w:rsid w:val="00155E86"/>
    <w:rsid w:val="00157E54"/>
    <w:rsid w:val="0016145E"/>
    <w:rsid w:val="00163046"/>
    <w:rsid w:val="00166CC8"/>
    <w:rsid w:val="00170F6F"/>
    <w:rsid w:val="00172B54"/>
    <w:rsid w:val="0017329B"/>
    <w:rsid w:val="00174497"/>
    <w:rsid w:val="0017641D"/>
    <w:rsid w:val="00177CFF"/>
    <w:rsid w:val="00181DBD"/>
    <w:rsid w:val="00184665"/>
    <w:rsid w:val="00187320"/>
    <w:rsid w:val="00191F05"/>
    <w:rsid w:val="00191F4A"/>
    <w:rsid w:val="00192E55"/>
    <w:rsid w:val="001A162C"/>
    <w:rsid w:val="001A2965"/>
    <w:rsid w:val="001A3B97"/>
    <w:rsid w:val="001A6D0B"/>
    <w:rsid w:val="001A7E5D"/>
    <w:rsid w:val="001B3AE9"/>
    <w:rsid w:val="001B5E1D"/>
    <w:rsid w:val="001B67D7"/>
    <w:rsid w:val="001B79F8"/>
    <w:rsid w:val="001C1A73"/>
    <w:rsid w:val="001C2421"/>
    <w:rsid w:val="001C48C1"/>
    <w:rsid w:val="001C519A"/>
    <w:rsid w:val="001C68F6"/>
    <w:rsid w:val="001C756D"/>
    <w:rsid w:val="001D1811"/>
    <w:rsid w:val="001D3CA8"/>
    <w:rsid w:val="001D3EE0"/>
    <w:rsid w:val="001D6172"/>
    <w:rsid w:val="001D762D"/>
    <w:rsid w:val="001D768E"/>
    <w:rsid w:val="001D7FDB"/>
    <w:rsid w:val="001E48A1"/>
    <w:rsid w:val="001E57A1"/>
    <w:rsid w:val="001E69A9"/>
    <w:rsid w:val="001F02B0"/>
    <w:rsid w:val="001F0E47"/>
    <w:rsid w:val="001F265D"/>
    <w:rsid w:val="001F2741"/>
    <w:rsid w:val="001F3DE4"/>
    <w:rsid w:val="0020307F"/>
    <w:rsid w:val="00210626"/>
    <w:rsid w:val="00211AF2"/>
    <w:rsid w:val="00211BDE"/>
    <w:rsid w:val="00221EA6"/>
    <w:rsid w:val="002222E8"/>
    <w:rsid w:val="00222366"/>
    <w:rsid w:val="00223D6B"/>
    <w:rsid w:val="00227E38"/>
    <w:rsid w:val="00230B00"/>
    <w:rsid w:val="00230BA5"/>
    <w:rsid w:val="002316B0"/>
    <w:rsid w:val="002323D4"/>
    <w:rsid w:val="0023250F"/>
    <w:rsid w:val="00233343"/>
    <w:rsid w:val="0023430A"/>
    <w:rsid w:val="00235172"/>
    <w:rsid w:val="00237853"/>
    <w:rsid w:val="00240A4A"/>
    <w:rsid w:val="00240AA7"/>
    <w:rsid w:val="00242577"/>
    <w:rsid w:val="00244733"/>
    <w:rsid w:val="00245D44"/>
    <w:rsid w:val="00246C8D"/>
    <w:rsid w:val="00247216"/>
    <w:rsid w:val="0024763A"/>
    <w:rsid w:val="00250334"/>
    <w:rsid w:val="00250CC1"/>
    <w:rsid w:val="00250F8C"/>
    <w:rsid w:val="00253B83"/>
    <w:rsid w:val="00254A8F"/>
    <w:rsid w:val="00255482"/>
    <w:rsid w:val="00255E0B"/>
    <w:rsid w:val="00257C2B"/>
    <w:rsid w:val="002608DB"/>
    <w:rsid w:val="0026128C"/>
    <w:rsid w:val="00261730"/>
    <w:rsid w:val="00261B20"/>
    <w:rsid w:val="00262663"/>
    <w:rsid w:val="00264D51"/>
    <w:rsid w:val="00271166"/>
    <w:rsid w:val="00271239"/>
    <w:rsid w:val="002718F8"/>
    <w:rsid w:val="002723CC"/>
    <w:rsid w:val="0027267F"/>
    <w:rsid w:val="002732F7"/>
    <w:rsid w:val="00273527"/>
    <w:rsid w:val="00273B87"/>
    <w:rsid w:val="002765BB"/>
    <w:rsid w:val="0027797B"/>
    <w:rsid w:val="00277C30"/>
    <w:rsid w:val="002807C2"/>
    <w:rsid w:val="0028531B"/>
    <w:rsid w:val="00287B3C"/>
    <w:rsid w:val="002916D7"/>
    <w:rsid w:val="002937C6"/>
    <w:rsid w:val="00293AF9"/>
    <w:rsid w:val="00296F7F"/>
    <w:rsid w:val="002A13A9"/>
    <w:rsid w:val="002A2CC8"/>
    <w:rsid w:val="002A3AF8"/>
    <w:rsid w:val="002A3BE4"/>
    <w:rsid w:val="002A515A"/>
    <w:rsid w:val="002A740D"/>
    <w:rsid w:val="002A77EA"/>
    <w:rsid w:val="002B1236"/>
    <w:rsid w:val="002B127C"/>
    <w:rsid w:val="002B1A95"/>
    <w:rsid w:val="002B1B0B"/>
    <w:rsid w:val="002B2E75"/>
    <w:rsid w:val="002B496E"/>
    <w:rsid w:val="002C0084"/>
    <w:rsid w:val="002C2CA1"/>
    <w:rsid w:val="002C2E48"/>
    <w:rsid w:val="002C3567"/>
    <w:rsid w:val="002C3703"/>
    <w:rsid w:val="002C3E31"/>
    <w:rsid w:val="002C559E"/>
    <w:rsid w:val="002C6412"/>
    <w:rsid w:val="002C6D76"/>
    <w:rsid w:val="002E11B9"/>
    <w:rsid w:val="002E197D"/>
    <w:rsid w:val="002E23F9"/>
    <w:rsid w:val="002E277E"/>
    <w:rsid w:val="002E3C57"/>
    <w:rsid w:val="002E488E"/>
    <w:rsid w:val="002E599C"/>
    <w:rsid w:val="002F17AB"/>
    <w:rsid w:val="002F4166"/>
    <w:rsid w:val="002F4CED"/>
    <w:rsid w:val="002F5B52"/>
    <w:rsid w:val="002F5E13"/>
    <w:rsid w:val="00300BCD"/>
    <w:rsid w:val="00304322"/>
    <w:rsid w:val="00306DDE"/>
    <w:rsid w:val="00307361"/>
    <w:rsid w:val="00307415"/>
    <w:rsid w:val="003151AA"/>
    <w:rsid w:val="0032228A"/>
    <w:rsid w:val="00323B2C"/>
    <w:rsid w:val="00330578"/>
    <w:rsid w:val="0033332E"/>
    <w:rsid w:val="00333E97"/>
    <w:rsid w:val="00333F20"/>
    <w:rsid w:val="00334F16"/>
    <w:rsid w:val="00335977"/>
    <w:rsid w:val="00335FA9"/>
    <w:rsid w:val="00336096"/>
    <w:rsid w:val="003368DA"/>
    <w:rsid w:val="003369A1"/>
    <w:rsid w:val="003378C1"/>
    <w:rsid w:val="00342CF9"/>
    <w:rsid w:val="00345D27"/>
    <w:rsid w:val="00347968"/>
    <w:rsid w:val="00350309"/>
    <w:rsid w:val="00353048"/>
    <w:rsid w:val="00361115"/>
    <w:rsid w:val="003623D2"/>
    <w:rsid w:val="00364834"/>
    <w:rsid w:val="003655A3"/>
    <w:rsid w:val="00365E26"/>
    <w:rsid w:val="00370C5E"/>
    <w:rsid w:val="00371BF8"/>
    <w:rsid w:val="003774CC"/>
    <w:rsid w:val="00380B80"/>
    <w:rsid w:val="00383E9E"/>
    <w:rsid w:val="00383FE2"/>
    <w:rsid w:val="00384760"/>
    <w:rsid w:val="0039290B"/>
    <w:rsid w:val="00393BC7"/>
    <w:rsid w:val="00395A53"/>
    <w:rsid w:val="003A1AD9"/>
    <w:rsid w:val="003A2D90"/>
    <w:rsid w:val="003A35C6"/>
    <w:rsid w:val="003A505E"/>
    <w:rsid w:val="003A6AED"/>
    <w:rsid w:val="003B1292"/>
    <w:rsid w:val="003B169F"/>
    <w:rsid w:val="003B4F98"/>
    <w:rsid w:val="003B7241"/>
    <w:rsid w:val="003C3178"/>
    <w:rsid w:val="003C580D"/>
    <w:rsid w:val="003C5CCB"/>
    <w:rsid w:val="003C62DB"/>
    <w:rsid w:val="003C77F4"/>
    <w:rsid w:val="003C7A9E"/>
    <w:rsid w:val="003C7DBB"/>
    <w:rsid w:val="003D273E"/>
    <w:rsid w:val="003D4882"/>
    <w:rsid w:val="003E3E80"/>
    <w:rsid w:val="003E401C"/>
    <w:rsid w:val="003E49D6"/>
    <w:rsid w:val="003E5F7E"/>
    <w:rsid w:val="003F001A"/>
    <w:rsid w:val="003F1170"/>
    <w:rsid w:val="003F172A"/>
    <w:rsid w:val="003F19D7"/>
    <w:rsid w:val="003F4FF7"/>
    <w:rsid w:val="003F5D51"/>
    <w:rsid w:val="003F69B0"/>
    <w:rsid w:val="00400B4C"/>
    <w:rsid w:val="004049FF"/>
    <w:rsid w:val="004061B6"/>
    <w:rsid w:val="00406919"/>
    <w:rsid w:val="00410DCD"/>
    <w:rsid w:val="004111EF"/>
    <w:rsid w:val="00414B24"/>
    <w:rsid w:val="004152FC"/>
    <w:rsid w:val="0042022B"/>
    <w:rsid w:val="0042069B"/>
    <w:rsid w:val="004206A3"/>
    <w:rsid w:val="00420E77"/>
    <w:rsid w:val="00423CCA"/>
    <w:rsid w:val="00424424"/>
    <w:rsid w:val="004248C6"/>
    <w:rsid w:val="004254BD"/>
    <w:rsid w:val="00425786"/>
    <w:rsid w:val="004275F6"/>
    <w:rsid w:val="00430B14"/>
    <w:rsid w:val="0043254B"/>
    <w:rsid w:val="00433F57"/>
    <w:rsid w:val="00440373"/>
    <w:rsid w:val="004404D6"/>
    <w:rsid w:val="004404EB"/>
    <w:rsid w:val="004406D6"/>
    <w:rsid w:val="00444319"/>
    <w:rsid w:val="004450CE"/>
    <w:rsid w:val="004453E3"/>
    <w:rsid w:val="00445D75"/>
    <w:rsid w:val="00446472"/>
    <w:rsid w:val="0044673E"/>
    <w:rsid w:val="00447673"/>
    <w:rsid w:val="00452E19"/>
    <w:rsid w:val="00453AAC"/>
    <w:rsid w:val="00455746"/>
    <w:rsid w:val="004576CD"/>
    <w:rsid w:val="0046019A"/>
    <w:rsid w:val="0046184A"/>
    <w:rsid w:val="00466D16"/>
    <w:rsid w:val="00467164"/>
    <w:rsid w:val="00467CA1"/>
    <w:rsid w:val="004711FF"/>
    <w:rsid w:val="004741DE"/>
    <w:rsid w:val="0047444A"/>
    <w:rsid w:val="00476506"/>
    <w:rsid w:val="004826B5"/>
    <w:rsid w:val="00482EA9"/>
    <w:rsid w:val="00483902"/>
    <w:rsid w:val="00484A07"/>
    <w:rsid w:val="00485FD5"/>
    <w:rsid w:val="00490D35"/>
    <w:rsid w:val="004914A4"/>
    <w:rsid w:val="004926BC"/>
    <w:rsid w:val="0049296C"/>
    <w:rsid w:val="00494810"/>
    <w:rsid w:val="0049562C"/>
    <w:rsid w:val="00495845"/>
    <w:rsid w:val="00496801"/>
    <w:rsid w:val="004971DF"/>
    <w:rsid w:val="00497A36"/>
    <w:rsid w:val="00497A5E"/>
    <w:rsid w:val="004A0BCA"/>
    <w:rsid w:val="004A2A27"/>
    <w:rsid w:val="004A7728"/>
    <w:rsid w:val="004B0395"/>
    <w:rsid w:val="004B06D0"/>
    <w:rsid w:val="004B6C15"/>
    <w:rsid w:val="004B7404"/>
    <w:rsid w:val="004C43C0"/>
    <w:rsid w:val="004C4764"/>
    <w:rsid w:val="004C4984"/>
    <w:rsid w:val="004C556E"/>
    <w:rsid w:val="004C7003"/>
    <w:rsid w:val="004D05F2"/>
    <w:rsid w:val="004D26B7"/>
    <w:rsid w:val="004D2B7B"/>
    <w:rsid w:val="004E0AD9"/>
    <w:rsid w:val="004E0DE4"/>
    <w:rsid w:val="004E41F1"/>
    <w:rsid w:val="004E5E4C"/>
    <w:rsid w:val="004F14CA"/>
    <w:rsid w:val="004F1A72"/>
    <w:rsid w:val="004F4FD9"/>
    <w:rsid w:val="004F5A60"/>
    <w:rsid w:val="004F664C"/>
    <w:rsid w:val="00503271"/>
    <w:rsid w:val="005036F2"/>
    <w:rsid w:val="00504C3C"/>
    <w:rsid w:val="00505174"/>
    <w:rsid w:val="005051F2"/>
    <w:rsid w:val="0050656A"/>
    <w:rsid w:val="00513297"/>
    <w:rsid w:val="00513760"/>
    <w:rsid w:val="00513B0D"/>
    <w:rsid w:val="00516841"/>
    <w:rsid w:val="00517A95"/>
    <w:rsid w:val="00520373"/>
    <w:rsid w:val="0052098F"/>
    <w:rsid w:val="00522FA8"/>
    <w:rsid w:val="00523195"/>
    <w:rsid w:val="00523F1C"/>
    <w:rsid w:val="00526BDE"/>
    <w:rsid w:val="00527361"/>
    <w:rsid w:val="00527EC9"/>
    <w:rsid w:val="00530CA1"/>
    <w:rsid w:val="00531A2E"/>
    <w:rsid w:val="00533CFE"/>
    <w:rsid w:val="005402A8"/>
    <w:rsid w:val="005403CA"/>
    <w:rsid w:val="00542197"/>
    <w:rsid w:val="00546827"/>
    <w:rsid w:val="00547A11"/>
    <w:rsid w:val="00550D1E"/>
    <w:rsid w:val="00550E44"/>
    <w:rsid w:val="0055355C"/>
    <w:rsid w:val="00553B8E"/>
    <w:rsid w:val="00554EFF"/>
    <w:rsid w:val="00554F03"/>
    <w:rsid w:val="005569AD"/>
    <w:rsid w:val="00561DB2"/>
    <w:rsid w:val="00565DB7"/>
    <w:rsid w:val="00566E8B"/>
    <w:rsid w:val="005702BD"/>
    <w:rsid w:val="00572C84"/>
    <w:rsid w:val="00574A02"/>
    <w:rsid w:val="00575E32"/>
    <w:rsid w:val="00576926"/>
    <w:rsid w:val="0057761B"/>
    <w:rsid w:val="00580654"/>
    <w:rsid w:val="00581374"/>
    <w:rsid w:val="0058792C"/>
    <w:rsid w:val="00590376"/>
    <w:rsid w:val="005906B2"/>
    <w:rsid w:val="00590EC2"/>
    <w:rsid w:val="00592E9E"/>
    <w:rsid w:val="00595439"/>
    <w:rsid w:val="005A15F0"/>
    <w:rsid w:val="005A4683"/>
    <w:rsid w:val="005A46C2"/>
    <w:rsid w:val="005A5EE5"/>
    <w:rsid w:val="005A6251"/>
    <w:rsid w:val="005B0769"/>
    <w:rsid w:val="005B5D2C"/>
    <w:rsid w:val="005B5F6D"/>
    <w:rsid w:val="005B6107"/>
    <w:rsid w:val="005B64EE"/>
    <w:rsid w:val="005B7637"/>
    <w:rsid w:val="005C12F9"/>
    <w:rsid w:val="005C40A5"/>
    <w:rsid w:val="005C4567"/>
    <w:rsid w:val="005C5191"/>
    <w:rsid w:val="005D0B08"/>
    <w:rsid w:val="005D0CED"/>
    <w:rsid w:val="005D0DF4"/>
    <w:rsid w:val="005D2F97"/>
    <w:rsid w:val="005D3C6C"/>
    <w:rsid w:val="005D45C6"/>
    <w:rsid w:val="005D737B"/>
    <w:rsid w:val="005E0E81"/>
    <w:rsid w:val="005E2670"/>
    <w:rsid w:val="005E40F3"/>
    <w:rsid w:val="005E41D8"/>
    <w:rsid w:val="005E447E"/>
    <w:rsid w:val="005E4AD3"/>
    <w:rsid w:val="005E596B"/>
    <w:rsid w:val="005E62EF"/>
    <w:rsid w:val="005F13B3"/>
    <w:rsid w:val="005F2E0F"/>
    <w:rsid w:val="005F46CE"/>
    <w:rsid w:val="005F6263"/>
    <w:rsid w:val="005F7371"/>
    <w:rsid w:val="0060055A"/>
    <w:rsid w:val="00601857"/>
    <w:rsid w:val="006032BE"/>
    <w:rsid w:val="006042A5"/>
    <w:rsid w:val="00604D81"/>
    <w:rsid w:val="006068D8"/>
    <w:rsid w:val="00613A13"/>
    <w:rsid w:val="0061553C"/>
    <w:rsid w:val="00617A6F"/>
    <w:rsid w:val="00621ADE"/>
    <w:rsid w:val="00623DD0"/>
    <w:rsid w:val="00624CB7"/>
    <w:rsid w:val="00625552"/>
    <w:rsid w:val="00626985"/>
    <w:rsid w:val="00627841"/>
    <w:rsid w:val="00627DDA"/>
    <w:rsid w:val="00630392"/>
    <w:rsid w:val="0063201D"/>
    <w:rsid w:val="00632900"/>
    <w:rsid w:val="00633E62"/>
    <w:rsid w:val="0063439C"/>
    <w:rsid w:val="00635DC0"/>
    <w:rsid w:val="006428C5"/>
    <w:rsid w:val="00642E59"/>
    <w:rsid w:val="00643F97"/>
    <w:rsid w:val="00646250"/>
    <w:rsid w:val="00646585"/>
    <w:rsid w:val="00651B18"/>
    <w:rsid w:val="0065240D"/>
    <w:rsid w:val="00652E3A"/>
    <w:rsid w:val="0065308B"/>
    <w:rsid w:val="006534A1"/>
    <w:rsid w:val="00654C21"/>
    <w:rsid w:val="006558CD"/>
    <w:rsid w:val="00657DBA"/>
    <w:rsid w:val="00662D7B"/>
    <w:rsid w:val="00665583"/>
    <w:rsid w:val="00667423"/>
    <w:rsid w:val="00671970"/>
    <w:rsid w:val="00671C7B"/>
    <w:rsid w:val="006762A0"/>
    <w:rsid w:val="006800F7"/>
    <w:rsid w:val="006830F1"/>
    <w:rsid w:val="00684433"/>
    <w:rsid w:val="006853E9"/>
    <w:rsid w:val="00685E70"/>
    <w:rsid w:val="00686FDC"/>
    <w:rsid w:val="00690080"/>
    <w:rsid w:val="00691C96"/>
    <w:rsid w:val="00692085"/>
    <w:rsid w:val="006932E6"/>
    <w:rsid w:val="00695E68"/>
    <w:rsid w:val="0069666A"/>
    <w:rsid w:val="006A2E82"/>
    <w:rsid w:val="006A3DFE"/>
    <w:rsid w:val="006B0BF7"/>
    <w:rsid w:val="006B2FD6"/>
    <w:rsid w:val="006B4E19"/>
    <w:rsid w:val="006B50C3"/>
    <w:rsid w:val="006B545F"/>
    <w:rsid w:val="006B640B"/>
    <w:rsid w:val="006B6F82"/>
    <w:rsid w:val="006C1218"/>
    <w:rsid w:val="006C1E67"/>
    <w:rsid w:val="006C255B"/>
    <w:rsid w:val="006C3009"/>
    <w:rsid w:val="006C3C82"/>
    <w:rsid w:val="006C67B7"/>
    <w:rsid w:val="006D0C70"/>
    <w:rsid w:val="006D11A9"/>
    <w:rsid w:val="006D2D1F"/>
    <w:rsid w:val="006E004C"/>
    <w:rsid w:val="006E0810"/>
    <w:rsid w:val="006E17F3"/>
    <w:rsid w:val="006E5DA9"/>
    <w:rsid w:val="006E61CB"/>
    <w:rsid w:val="006E7CD5"/>
    <w:rsid w:val="006F0C26"/>
    <w:rsid w:val="006F2822"/>
    <w:rsid w:val="006F3E50"/>
    <w:rsid w:val="006F57A3"/>
    <w:rsid w:val="006F76B7"/>
    <w:rsid w:val="006F7E76"/>
    <w:rsid w:val="006F7FF1"/>
    <w:rsid w:val="00701169"/>
    <w:rsid w:val="007014B4"/>
    <w:rsid w:val="00703EB2"/>
    <w:rsid w:val="00704BF2"/>
    <w:rsid w:val="007060E1"/>
    <w:rsid w:val="00706487"/>
    <w:rsid w:val="00707242"/>
    <w:rsid w:val="0070726F"/>
    <w:rsid w:val="007112E3"/>
    <w:rsid w:val="00711C83"/>
    <w:rsid w:val="00713A4D"/>
    <w:rsid w:val="0072115A"/>
    <w:rsid w:val="00721B30"/>
    <w:rsid w:val="00722737"/>
    <w:rsid w:val="00724F0C"/>
    <w:rsid w:val="0072581F"/>
    <w:rsid w:val="00726A53"/>
    <w:rsid w:val="00731F81"/>
    <w:rsid w:val="00732F46"/>
    <w:rsid w:val="00732FC0"/>
    <w:rsid w:val="00735092"/>
    <w:rsid w:val="00735C2F"/>
    <w:rsid w:val="00735EA3"/>
    <w:rsid w:val="00737117"/>
    <w:rsid w:val="00737286"/>
    <w:rsid w:val="00737AC6"/>
    <w:rsid w:val="007400BD"/>
    <w:rsid w:val="00740D09"/>
    <w:rsid w:val="0074102E"/>
    <w:rsid w:val="00741176"/>
    <w:rsid w:val="00744EA8"/>
    <w:rsid w:val="007474B0"/>
    <w:rsid w:val="007475FE"/>
    <w:rsid w:val="0075060F"/>
    <w:rsid w:val="007507AF"/>
    <w:rsid w:val="00751992"/>
    <w:rsid w:val="00762E24"/>
    <w:rsid w:val="00764C74"/>
    <w:rsid w:val="00766126"/>
    <w:rsid w:val="00767E64"/>
    <w:rsid w:val="00771965"/>
    <w:rsid w:val="007729A3"/>
    <w:rsid w:val="00775798"/>
    <w:rsid w:val="0077598C"/>
    <w:rsid w:val="007769B9"/>
    <w:rsid w:val="00780E98"/>
    <w:rsid w:val="00784D75"/>
    <w:rsid w:val="00785762"/>
    <w:rsid w:val="007866A9"/>
    <w:rsid w:val="007906BC"/>
    <w:rsid w:val="00791E03"/>
    <w:rsid w:val="00792C7D"/>
    <w:rsid w:val="00792DB5"/>
    <w:rsid w:val="00793039"/>
    <w:rsid w:val="00793A36"/>
    <w:rsid w:val="00793DC3"/>
    <w:rsid w:val="00796F1C"/>
    <w:rsid w:val="007975B3"/>
    <w:rsid w:val="007A020F"/>
    <w:rsid w:val="007A035E"/>
    <w:rsid w:val="007A103D"/>
    <w:rsid w:val="007A2B64"/>
    <w:rsid w:val="007A592E"/>
    <w:rsid w:val="007A69AD"/>
    <w:rsid w:val="007A6CFD"/>
    <w:rsid w:val="007A7140"/>
    <w:rsid w:val="007B1487"/>
    <w:rsid w:val="007B2608"/>
    <w:rsid w:val="007B2DFF"/>
    <w:rsid w:val="007B39F6"/>
    <w:rsid w:val="007B4D03"/>
    <w:rsid w:val="007B789B"/>
    <w:rsid w:val="007C04EE"/>
    <w:rsid w:val="007C07A0"/>
    <w:rsid w:val="007C1009"/>
    <w:rsid w:val="007C15FB"/>
    <w:rsid w:val="007C2401"/>
    <w:rsid w:val="007C3289"/>
    <w:rsid w:val="007C5043"/>
    <w:rsid w:val="007C5926"/>
    <w:rsid w:val="007C6207"/>
    <w:rsid w:val="007C7A31"/>
    <w:rsid w:val="007D0779"/>
    <w:rsid w:val="007D14DF"/>
    <w:rsid w:val="007D15CE"/>
    <w:rsid w:val="007D3030"/>
    <w:rsid w:val="007D3A0A"/>
    <w:rsid w:val="007D43CE"/>
    <w:rsid w:val="007D5254"/>
    <w:rsid w:val="007D6FBF"/>
    <w:rsid w:val="007E29C7"/>
    <w:rsid w:val="007E44C0"/>
    <w:rsid w:val="007E5381"/>
    <w:rsid w:val="007E78E5"/>
    <w:rsid w:val="007F1B68"/>
    <w:rsid w:val="007F231C"/>
    <w:rsid w:val="007F3603"/>
    <w:rsid w:val="007F6184"/>
    <w:rsid w:val="00802CAD"/>
    <w:rsid w:val="00803715"/>
    <w:rsid w:val="00805AAB"/>
    <w:rsid w:val="00806C1D"/>
    <w:rsid w:val="00810F48"/>
    <w:rsid w:val="00811D22"/>
    <w:rsid w:val="008126F8"/>
    <w:rsid w:val="00812D8E"/>
    <w:rsid w:val="0081321A"/>
    <w:rsid w:val="008134BD"/>
    <w:rsid w:val="008146E4"/>
    <w:rsid w:val="00814BFA"/>
    <w:rsid w:val="00825753"/>
    <w:rsid w:val="00830754"/>
    <w:rsid w:val="0083110E"/>
    <w:rsid w:val="00831CB9"/>
    <w:rsid w:val="00832545"/>
    <w:rsid w:val="008325E4"/>
    <w:rsid w:val="0083369C"/>
    <w:rsid w:val="00833C10"/>
    <w:rsid w:val="00834975"/>
    <w:rsid w:val="00834984"/>
    <w:rsid w:val="00834FD8"/>
    <w:rsid w:val="00836C0E"/>
    <w:rsid w:val="0084138A"/>
    <w:rsid w:val="00842A16"/>
    <w:rsid w:val="00842D33"/>
    <w:rsid w:val="008434E7"/>
    <w:rsid w:val="00846B53"/>
    <w:rsid w:val="00850161"/>
    <w:rsid w:val="0085421B"/>
    <w:rsid w:val="00855601"/>
    <w:rsid w:val="00855ADD"/>
    <w:rsid w:val="00865168"/>
    <w:rsid w:val="00870407"/>
    <w:rsid w:val="008723FE"/>
    <w:rsid w:val="008730C8"/>
    <w:rsid w:val="00875356"/>
    <w:rsid w:val="00880806"/>
    <w:rsid w:val="008819DA"/>
    <w:rsid w:val="00882081"/>
    <w:rsid w:val="008831FA"/>
    <w:rsid w:val="00885782"/>
    <w:rsid w:val="008860D2"/>
    <w:rsid w:val="008875E0"/>
    <w:rsid w:val="00887993"/>
    <w:rsid w:val="008901F4"/>
    <w:rsid w:val="0089044B"/>
    <w:rsid w:val="0089052E"/>
    <w:rsid w:val="008907CC"/>
    <w:rsid w:val="00890A4B"/>
    <w:rsid w:val="0089192C"/>
    <w:rsid w:val="008A22ED"/>
    <w:rsid w:val="008A2442"/>
    <w:rsid w:val="008A6E6A"/>
    <w:rsid w:val="008A6EA3"/>
    <w:rsid w:val="008B0B1B"/>
    <w:rsid w:val="008B2E36"/>
    <w:rsid w:val="008B3812"/>
    <w:rsid w:val="008B469B"/>
    <w:rsid w:val="008B4DB3"/>
    <w:rsid w:val="008B6F6F"/>
    <w:rsid w:val="008B7152"/>
    <w:rsid w:val="008C2638"/>
    <w:rsid w:val="008C2C14"/>
    <w:rsid w:val="008C449F"/>
    <w:rsid w:val="008C47DE"/>
    <w:rsid w:val="008C631D"/>
    <w:rsid w:val="008C7F50"/>
    <w:rsid w:val="008D1E11"/>
    <w:rsid w:val="008D3D58"/>
    <w:rsid w:val="008D61B9"/>
    <w:rsid w:val="008D707F"/>
    <w:rsid w:val="008E0759"/>
    <w:rsid w:val="008E3A02"/>
    <w:rsid w:val="008E551F"/>
    <w:rsid w:val="008E5FD2"/>
    <w:rsid w:val="008E6BFC"/>
    <w:rsid w:val="008F2CB8"/>
    <w:rsid w:val="008F3247"/>
    <w:rsid w:val="008F4CF7"/>
    <w:rsid w:val="008F4D93"/>
    <w:rsid w:val="008F70C3"/>
    <w:rsid w:val="008F79C3"/>
    <w:rsid w:val="00904A68"/>
    <w:rsid w:val="009051C8"/>
    <w:rsid w:val="00905F7D"/>
    <w:rsid w:val="00906656"/>
    <w:rsid w:val="00906BCE"/>
    <w:rsid w:val="009123C1"/>
    <w:rsid w:val="0091423C"/>
    <w:rsid w:val="00915248"/>
    <w:rsid w:val="009158C6"/>
    <w:rsid w:val="0092087C"/>
    <w:rsid w:val="00922657"/>
    <w:rsid w:val="0092289A"/>
    <w:rsid w:val="009230B3"/>
    <w:rsid w:val="009253CF"/>
    <w:rsid w:val="00927329"/>
    <w:rsid w:val="009314EC"/>
    <w:rsid w:val="00932831"/>
    <w:rsid w:val="00935DC7"/>
    <w:rsid w:val="00937D60"/>
    <w:rsid w:val="00943487"/>
    <w:rsid w:val="0095273F"/>
    <w:rsid w:val="009544F9"/>
    <w:rsid w:val="00955320"/>
    <w:rsid w:val="009555C1"/>
    <w:rsid w:val="009564B3"/>
    <w:rsid w:val="009614E9"/>
    <w:rsid w:val="00962861"/>
    <w:rsid w:val="009631FD"/>
    <w:rsid w:val="009651E3"/>
    <w:rsid w:val="00965789"/>
    <w:rsid w:val="009663C4"/>
    <w:rsid w:val="0096710F"/>
    <w:rsid w:val="0096712B"/>
    <w:rsid w:val="00967595"/>
    <w:rsid w:val="009702FC"/>
    <w:rsid w:val="00970DBE"/>
    <w:rsid w:val="0097114C"/>
    <w:rsid w:val="009738E8"/>
    <w:rsid w:val="009816BA"/>
    <w:rsid w:val="00981849"/>
    <w:rsid w:val="00981A4A"/>
    <w:rsid w:val="00981A86"/>
    <w:rsid w:val="009821EE"/>
    <w:rsid w:val="00982FEE"/>
    <w:rsid w:val="00985548"/>
    <w:rsid w:val="00987ECC"/>
    <w:rsid w:val="00991434"/>
    <w:rsid w:val="00992B3B"/>
    <w:rsid w:val="0099322B"/>
    <w:rsid w:val="009969FC"/>
    <w:rsid w:val="00997624"/>
    <w:rsid w:val="009A0266"/>
    <w:rsid w:val="009A14BD"/>
    <w:rsid w:val="009A1C42"/>
    <w:rsid w:val="009A3EB7"/>
    <w:rsid w:val="009A5099"/>
    <w:rsid w:val="009A601A"/>
    <w:rsid w:val="009A6239"/>
    <w:rsid w:val="009A7145"/>
    <w:rsid w:val="009A7917"/>
    <w:rsid w:val="009B1036"/>
    <w:rsid w:val="009B1D37"/>
    <w:rsid w:val="009B2832"/>
    <w:rsid w:val="009B3B32"/>
    <w:rsid w:val="009B3CBE"/>
    <w:rsid w:val="009B3F48"/>
    <w:rsid w:val="009B4CDC"/>
    <w:rsid w:val="009B4DAB"/>
    <w:rsid w:val="009B55C1"/>
    <w:rsid w:val="009B6214"/>
    <w:rsid w:val="009B6CE1"/>
    <w:rsid w:val="009C4159"/>
    <w:rsid w:val="009C595A"/>
    <w:rsid w:val="009C5EB9"/>
    <w:rsid w:val="009D00A6"/>
    <w:rsid w:val="009D20B4"/>
    <w:rsid w:val="009D2804"/>
    <w:rsid w:val="009D3137"/>
    <w:rsid w:val="009D439C"/>
    <w:rsid w:val="009D4BF7"/>
    <w:rsid w:val="009D5FC1"/>
    <w:rsid w:val="009D6FF8"/>
    <w:rsid w:val="009E0E8B"/>
    <w:rsid w:val="009E1323"/>
    <w:rsid w:val="009E1FB9"/>
    <w:rsid w:val="009E1FD3"/>
    <w:rsid w:val="009E3E08"/>
    <w:rsid w:val="009E740F"/>
    <w:rsid w:val="009F0BE3"/>
    <w:rsid w:val="009F15AB"/>
    <w:rsid w:val="009F2DA7"/>
    <w:rsid w:val="009F37EF"/>
    <w:rsid w:val="009F6352"/>
    <w:rsid w:val="009F7669"/>
    <w:rsid w:val="00A0249F"/>
    <w:rsid w:val="00A05B0E"/>
    <w:rsid w:val="00A1048F"/>
    <w:rsid w:val="00A121ED"/>
    <w:rsid w:val="00A1346F"/>
    <w:rsid w:val="00A20F6C"/>
    <w:rsid w:val="00A21CDA"/>
    <w:rsid w:val="00A2379D"/>
    <w:rsid w:val="00A247F8"/>
    <w:rsid w:val="00A2611B"/>
    <w:rsid w:val="00A26AED"/>
    <w:rsid w:val="00A27DF5"/>
    <w:rsid w:val="00A27F96"/>
    <w:rsid w:val="00A31394"/>
    <w:rsid w:val="00A31BE6"/>
    <w:rsid w:val="00A324D2"/>
    <w:rsid w:val="00A34FFA"/>
    <w:rsid w:val="00A42B72"/>
    <w:rsid w:val="00A43BEE"/>
    <w:rsid w:val="00A44A40"/>
    <w:rsid w:val="00A44E76"/>
    <w:rsid w:val="00A45278"/>
    <w:rsid w:val="00A45BD2"/>
    <w:rsid w:val="00A46DE2"/>
    <w:rsid w:val="00A46EE4"/>
    <w:rsid w:val="00A47817"/>
    <w:rsid w:val="00A51328"/>
    <w:rsid w:val="00A52C94"/>
    <w:rsid w:val="00A52D90"/>
    <w:rsid w:val="00A5774E"/>
    <w:rsid w:val="00A61714"/>
    <w:rsid w:val="00A62837"/>
    <w:rsid w:val="00A62C82"/>
    <w:rsid w:val="00A63051"/>
    <w:rsid w:val="00A636FB"/>
    <w:rsid w:val="00A64E15"/>
    <w:rsid w:val="00A71FEF"/>
    <w:rsid w:val="00A73785"/>
    <w:rsid w:val="00A7425B"/>
    <w:rsid w:val="00A76620"/>
    <w:rsid w:val="00A77A17"/>
    <w:rsid w:val="00A81ACD"/>
    <w:rsid w:val="00A839EB"/>
    <w:rsid w:val="00A863F1"/>
    <w:rsid w:val="00A87428"/>
    <w:rsid w:val="00A90470"/>
    <w:rsid w:val="00A918C9"/>
    <w:rsid w:val="00A91A42"/>
    <w:rsid w:val="00A9202A"/>
    <w:rsid w:val="00A941BB"/>
    <w:rsid w:val="00AA0A5E"/>
    <w:rsid w:val="00AA0F50"/>
    <w:rsid w:val="00AA14B5"/>
    <w:rsid w:val="00AA3089"/>
    <w:rsid w:val="00AA48F9"/>
    <w:rsid w:val="00AA4E93"/>
    <w:rsid w:val="00AA59D9"/>
    <w:rsid w:val="00AA5C93"/>
    <w:rsid w:val="00AA683F"/>
    <w:rsid w:val="00AA78F1"/>
    <w:rsid w:val="00AA7A52"/>
    <w:rsid w:val="00AB148F"/>
    <w:rsid w:val="00AB1E60"/>
    <w:rsid w:val="00AB1EEC"/>
    <w:rsid w:val="00AB3A9A"/>
    <w:rsid w:val="00AB6E59"/>
    <w:rsid w:val="00AB7402"/>
    <w:rsid w:val="00AC6212"/>
    <w:rsid w:val="00AD0CC6"/>
    <w:rsid w:val="00AD10CC"/>
    <w:rsid w:val="00AD22BC"/>
    <w:rsid w:val="00AD3797"/>
    <w:rsid w:val="00AD5975"/>
    <w:rsid w:val="00AD5B95"/>
    <w:rsid w:val="00AD7A57"/>
    <w:rsid w:val="00AE0958"/>
    <w:rsid w:val="00AE09DE"/>
    <w:rsid w:val="00AE560D"/>
    <w:rsid w:val="00AE7110"/>
    <w:rsid w:val="00AF241D"/>
    <w:rsid w:val="00AF2984"/>
    <w:rsid w:val="00AF4E1E"/>
    <w:rsid w:val="00AF69A0"/>
    <w:rsid w:val="00AF6D4E"/>
    <w:rsid w:val="00AF76DE"/>
    <w:rsid w:val="00AF7EDB"/>
    <w:rsid w:val="00B05579"/>
    <w:rsid w:val="00B055BE"/>
    <w:rsid w:val="00B060D7"/>
    <w:rsid w:val="00B10776"/>
    <w:rsid w:val="00B12E2A"/>
    <w:rsid w:val="00B13593"/>
    <w:rsid w:val="00B13A54"/>
    <w:rsid w:val="00B141B2"/>
    <w:rsid w:val="00B141C5"/>
    <w:rsid w:val="00B152BC"/>
    <w:rsid w:val="00B15A37"/>
    <w:rsid w:val="00B1671A"/>
    <w:rsid w:val="00B16D25"/>
    <w:rsid w:val="00B24143"/>
    <w:rsid w:val="00B25DFF"/>
    <w:rsid w:val="00B27B65"/>
    <w:rsid w:val="00B3097C"/>
    <w:rsid w:val="00B31016"/>
    <w:rsid w:val="00B316C1"/>
    <w:rsid w:val="00B319F3"/>
    <w:rsid w:val="00B32074"/>
    <w:rsid w:val="00B342F5"/>
    <w:rsid w:val="00B36D9B"/>
    <w:rsid w:val="00B36F74"/>
    <w:rsid w:val="00B424AC"/>
    <w:rsid w:val="00B43783"/>
    <w:rsid w:val="00B43E12"/>
    <w:rsid w:val="00B525C4"/>
    <w:rsid w:val="00B52C4E"/>
    <w:rsid w:val="00B535DA"/>
    <w:rsid w:val="00B55D52"/>
    <w:rsid w:val="00B56EF7"/>
    <w:rsid w:val="00B56F43"/>
    <w:rsid w:val="00B620AC"/>
    <w:rsid w:val="00B62C24"/>
    <w:rsid w:val="00B63476"/>
    <w:rsid w:val="00B643CC"/>
    <w:rsid w:val="00B66F8D"/>
    <w:rsid w:val="00B73931"/>
    <w:rsid w:val="00B75D81"/>
    <w:rsid w:val="00B77266"/>
    <w:rsid w:val="00B80042"/>
    <w:rsid w:val="00B80E03"/>
    <w:rsid w:val="00B81470"/>
    <w:rsid w:val="00B83B01"/>
    <w:rsid w:val="00B84E42"/>
    <w:rsid w:val="00B87B67"/>
    <w:rsid w:val="00B91069"/>
    <w:rsid w:val="00B9453B"/>
    <w:rsid w:val="00B945C2"/>
    <w:rsid w:val="00B94CDA"/>
    <w:rsid w:val="00B94E67"/>
    <w:rsid w:val="00B959C3"/>
    <w:rsid w:val="00B95F01"/>
    <w:rsid w:val="00BA00BF"/>
    <w:rsid w:val="00BA0F8A"/>
    <w:rsid w:val="00BA1466"/>
    <w:rsid w:val="00BA376B"/>
    <w:rsid w:val="00BA46BE"/>
    <w:rsid w:val="00BA777D"/>
    <w:rsid w:val="00BB090D"/>
    <w:rsid w:val="00BB1004"/>
    <w:rsid w:val="00BB1BBD"/>
    <w:rsid w:val="00BB1F84"/>
    <w:rsid w:val="00BB24D7"/>
    <w:rsid w:val="00BB35B4"/>
    <w:rsid w:val="00BC2E6C"/>
    <w:rsid w:val="00BC70AA"/>
    <w:rsid w:val="00BC79FA"/>
    <w:rsid w:val="00BC7F0C"/>
    <w:rsid w:val="00BD0EAC"/>
    <w:rsid w:val="00BD204E"/>
    <w:rsid w:val="00BD41B7"/>
    <w:rsid w:val="00BD5B4D"/>
    <w:rsid w:val="00BE1E30"/>
    <w:rsid w:val="00BE3BF1"/>
    <w:rsid w:val="00BE4CCA"/>
    <w:rsid w:val="00BF161B"/>
    <w:rsid w:val="00BF7DD9"/>
    <w:rsid w:val="00C00F21"/>
    <w:rsid w:val="00C01FCA"/>
    <w:rsid w:val="00C03CE0"/>
    <w:rsid w:val="00C05904"/>
    <w:rsid w:val="00C05E75"/>
    <w:rsid w:val="00C063AF"/>
    <w:rsid w:val="00C1503E"/>
    <w:rsid w:val="00C15EAF"/>
    <w:rsid w:val="00C22570"/>
    <w:rsid w:val="00C254BE"/>
    <w:rsid w:val="00C25B35"/>
    <w:rsid w:val="00C30590"/>
    <w:rsid w:val="00C31C76"/>
    <w:rsid w:val="00C35B4F"/>
    <w:rsid w:val="00C377CA"/>
    <w:rsid w:val="00C378AB"/>
    <w:rsid w:val="00C37E3D"/>
    <w:rsid w:val="00C40B67"/>
    <w:rsid w:val="00C423A8"/>
    <w:rsid w:val="00C4360B"/>
    <w:rsid w:val="00C44245"/>
    <w:rsid w:val="00C4438A"/>
    <w:rsid w:val="00C45645"/>
    <w:rsid w:val="00C45949"/>
    <w:rsid w:val="00C53A96"/>
    <w:rsid w:val="00C53C6C"/>
    <w:rsid w:val="00C5450E"/>
    <w:rsid w:val="00C5512B"/>
    <w:rsid w:val="00C55500"/>
    <w:rsid w:val="00C6221E"/>
    <w:rsid w:val="00C650C4"/>
    <w:rsid w:val="00C65CA8"/>
    <w:rsid w:val="00C66BF3"/>
    <w:rsid w:val="00C66FCB"/>
    <w:rsid w:val="00C674F4"/>
    <w:rsid w:val="00C74122"/>
    <w:rsid w:val="00C748B9"/>
    <w:rsid w:val="00C771A6"/>
    <w:rsid w:val="00C83870"/>
    <w:rsid w:val="00C838CC"/>
    <w:rsid w:val="00C9028F"/>
    <w:rsid w:val="00C91445"/>
    <w:rsid w:val="00C91E79"/>
    <w:rsid w:val="00C949AD"/>
    <w:rsid w:val="00C95CDA"/>
    <w:rsid w:val="00C9780E"/>
    <w:rsid w:val="00CA14F2"/>
    <w:rsid w:val="00CA3E11"/>
    <w:rsid w:val="00CA5EF5"/>
    <w:rsid w:val="00CA5F49"/>
    <w:rsid w:val="00CA782D"/>
    <w:rsid w:val="00CB5133"/>
    <w:rsid w:val="00CC14D9"/>
    <w:rsid w:val="00CC243A"/>
    <w:rsid w:val="00CC3B93"/>
    <w:rsid w:val="00CC5781"/>
    <w:rsid w:val="00CC61A1"/>
    <w:rsid w:val="00CC6A12"/>
    <w:rsid w:val="00CC7D65"/>
    <w:rsid w:val="00CD0370"/>
    <w:rsid w:val="00CD201C"/>
    <w:rsid w:val="00CD3AED"/>
    <w:rsid w:val="00CD49F1"/>
    <w:rsid w:val="00CD5CD5"/>
    <w:rsid w:val="00CE40CC"/>
    <w:rsid w:val="00CE5475"/>
    <w:rsid w:val="00CF1BA0"/>
    <w:rsid w:val="00CF254C"/>
    <w:rsid w:val="00CF502E"/>
    <w:rsid w:val="00CF62F0"/>
    <w:rsid w:val="00D0563E"/>
    <w:rsid w:val="00D06315"/>
    <w:rsid w:val="00D10795"/>
    <w:rsid w:val="00D1368B"/>
    <w:rsid w:val="00D14105"/>
    <w:rsid w:val="00D148F7"/>
    <w:rsid w:val="00D16654"/>
    <w:rsid w:val="00D20ABC"/>
    <w:rsid w:val="00D20AC0"/>
    <w:rsid w:val="00D227F5"/>
    <w:rsid w:val="00D24153"/>
    <w:rsid w:val="00D259F0"/>
    <w:rsid w:val="00D25BCA"/>
    <w:rsid w:val="00D2614D"/>
    <w:rsid w:val="00D35A07"/>
    <w:rsid w:val="00D36BD2"/>
    <w:rsid w:val="00D4180B"/>
    <w:rsid w:val="00D418B6"/>
    <w:rsid w:val="00D42186"/>
    <w:rsid w:val="00D43683"/>
    <w:rsid w:val="00D4368D"/>
    <w:rsid w:val="00D43776"/>
    <w:rsid w:val="00D46BB4"/>
    <w:rsid w:val="00D47119"/>
    <w:rsid w:val="00D53BBE"/>
    <w:rsid w:val="00D55DA2"/>
    <w:rsid w:val="00D60CE0"/>
    <w:rsid w:val="00D61373"/>
    <w:rsid w:val="00D628DD"/>
    <w:rsid w:val="00D64CEB"/>
    <w:rsid w:val="00D652F0"/>
    <w:rsid w:val="00D65DBF"/>
    <w:rsid w:val="00D6761D"/>
    <w:rsid w:val="00D71C45"/>
    <w:rsid w:val="00D72422"/>
    <w:rsid w:val="00D73403"/>
    <w:rsid w:val="00D73A63"/>
    <w:rsid w:val="00D74BF2"/>
    <w:rsid w:val="00D74F66"/>
    <w:rsid w:val="00D7749A"/>
    <w:rsid w:val="00D81477"/>
    <w:rsid w:val="00D8370D"/>
    <w:rsid w:val="00D837D4"/>
    <w:rsid w:val="00D83EE2"/>
    <w:rsid w:val="00D84B60"/>
    <w:rsid w:val="00D86D9F"/>
    <w:rsid w:val="00D906BE"/>
    <w:rsid w:val="00D92793"/>
    <w:rsid w:val="00D93C79"/>
    <w:rsid w:val="00D946B4"/>
    <w:rsid w:val="00DA0158"/>
    <w:rsid w:val="00DA15F9"/>
    <w:rsid w:val="00DA409D"/>
    <w:rsid w:val="00DA4FE2"/>
    <w:rsid w:val="00DA51AD"/>
    <w:rsid w:val="00DA6A33"/>
    <w:rsid w:val="00DA6E11"/>
    <w:rsid w:val="00DB260D"/>
    <w:rsid w:val="00DB2B2D"/>
    <w:rsid w:val="00DB5335"/>
    <w:rsid w:val="00DC05C2"/>
    <w:rsid w:val="00DC0835"/>
    <w:rsid w:val="00DC3403"/>
    <w:rsid w:val="00DC494F"/>
    <w:rsid w:val="00DD0876"/>
    <w:rsid w:val="00DD130B"/>
    <w:rsid w:val="00DD1508"/>
    <w:rsid w:val="00DD38BA"/>
    <w:rsid w:val="00DD3BAF"/>
    <w:rsid w:val="00DD7DDD"/>
    <w:rsid w:val="00DE1695"/>
    <w:rsid w:val="00DE6FC0"/>
    <w:rsid w:val="00DF10FB"/>
    <w:rsid w:val="00DF1861"/>
    <w:rsid w:val="00DF2F99"/>
    <w:rsid w:val="00DF3BBF"/>
    <w:rsid w:val="00DF60B9"/>
    <w:rsid w:val="00DF7A60"/>
    <w:rsid w:val="00E03C78"/>
    <w:rsid w:val="00E05715"/>
    <w:rsid w:val="00E05749"/>
    <w:rsid w:val="00E05CFB"/>
    <w:rsid w:val="00E0718F"/>
    <w:rsid w:val="00E13911"/>
    <w:rsid w:val="00E1568C"/>
    <w:rsid w:val="00E1579B"/>
    <w:rsid w:val="00E17C98"/>
    <w:rsid w:val="00E212A6"/>
    <w:rsid w:val="00E215D2"/>
    <w:rsid w:val="00E22993"/>
    <w:rsid w:val="00E22D28"/>
    <w:rsid w:val="00E23A6A"/>
    <w:rsid w:val="00E253FE"/>
    <w:rsid w:val="00E2626C"/>
    <w:rsid w:val="00E27580"/>
    <w:rsid w:val="00E279B9"/>
    <w:rsid w:val="00E31391"/>
    <w:rsid w:val="00E370B3"/>
    <w:rsid w:val="00E37664"/>
    <w:rsid w:val="00E37A0B"/>
    <w:rsid w:val="00E40ADD"/>
    <w:rsid w:val="00E421E2"/>
    <w:rsid w:val="00E4521A"/>
    <w:rsid w:val="00E46DED"/>
    <w:rsid w:val="00E51466"/>
    <w:rsid w:val="00E51DFE"/>
    <w:rsid w:val="00E51ED8"/>
    <w:rsid w:val="00E52256"/>
    <w:rsid w:val="00E56E83"/>
    <w:rsid w:val="00E600AD"/>
    <w:rsid w:val="00E60516"/>
    <w:rsid w:val="00E60DFD"/>
    <w:rsid w:val="00E62D0F"/>
    <w:rsid w:val="00E64B48"/>
    <w:rsid w:val="00E64C91"/>
    <w:rsid w:val="00E64D70"/>
    <w:rsid w:val="00E64E6F"/>
    <w:rsid w:val="00E676B5"/>
    <w:rsid w:val="00E7279F"/>
    <w:rsid w:val="00E73D35"/>
    <w:rsid w:val="00E74935"/>
    <w:rsid w:val="00E752B9"/>
    <w:rsid w:val="00E80263"/>
    <w:rsid w:val="00E83584"/>
    <w:rsid w:val="00E83F00"/>
    <w:rsid w:val="00E84328"/>
    <w:rsid w:val="00E858C7"/>
    <w:rsid w:val="00E864FC"/>
    <w:rsid w:val="00E9272D"/>
    <w:rsid w:val="00E93832"/>
    <w:rsid w:val="00E95E3E"/>
    <w:rsid w:val="00E974AF"/>
    <w:rsid w:val="00EA0993"/>
    <w:rsid w:val="00EA1E29"/>
    <w:rsid w:val="00EA204D"/>
    <w:rsid w:val="00EA3110"/>
    <w:rsid w:val="00EA5DDB"/>
    <w:rsid w:val="00EA6EB4"/>
    <w:rsid w:val="00EB153E"/>
    <w:rsid w:val="00EB24AE"/>
    <w:rsid w:val="00EB35F9"/>
    <w:rsid w:val="00EB7FE1"/>
    <w:rsid w:val="00EC5AD2"/>
    <w:rsid w:val="00EC5FE2"/>
    <w:rsid w:val="00EC6E5F"/>
    <w:rsid w:val="00ED0407"/>
    <w:rsid w:val="00ED15A8"/>
    <w:rsid w:val="00ED55B1"/>
    <w:rsid w:val="00EE40B1"/>
    <w:rsid w:val="00EE4175"/>
    <w:rsid w:val="00EE469B"/>
    <w:rsid w:val="00EE6101"/>
    <w:rsid w:val="00EE7C12"/>
    <w:rsid w:val="00EF0114"/>
    <w:rsid w:val="00EF0280"/>
    <w:rsid w:val="00EF0F8D"/>
    <w:rsid w:val="00EF18DA"/>
    <w:rsid w:val="00EF3115"/>
    <w:rsid w:val="00EF3C41"/>
    <w:rsid w:val="00EF4B73"/>
    <w:rsid w:val="00EF4E76"/>
    <w:rsid w:val="00EF599F"/>
    <w:rsid w:val="00EF60D6"/>
    <w:rsid w:val="00F00433"/>
    <w:rsid w:val="00F0332E"/>
    <w:rsid w:val="00F03B93"/>
    <w:rsid w:val="00F041F3"/>
    <w:rsid w:val="00F04F4A"/>
    <w:rsid w:val="00F06E99"/>
    <w:rsid w:val="00F10447"/>
    <w:rsid w:val="00F10ADE"/>
    <w:rsid w:val="00F116CF"/>
    <w:rsid w:val="00F11928"/>
    <w:rsid w:val="00F13F6C"/>
    <w:rsid w:val="00F171C8"/>
    <w:rsid w:val="00F202F7"/>
    <w:rsid w:val="00F2115C"/>
    <w:rsid w:val="00F229F3"/>
    <w:rsid w:val="00F2437C"/>
    <w:rsid w:val="00F25EDB"/>
    <w:rsid w:val="00F27162"/>
    <w:rsid w:val="00F31E2F"/>
    <w:rsid w:val="00F34687"/>
    <w:rsid w:val="00F35F1A"/>
    <w:rsid w:val="00F363E9"/>
    <w:rsid w:val="00F372EA"/>
    <w:rsid w:val="00F3790F"/>
    <w:rsid w:val="00F37972"/>
    <w:rsid w:val="00F37AEB"/>
    <w:rsid w:val="00F4197F"/>
    <w:rsid w:val="00F42C04"/>
    <w:rsid w:val="00F42CF0"/>
    <w:rsid w:val="00F42D58"/>
    <w:rsid w:val="00F44FF9"/>
    <w:rsid w:val="00F45905"/>
    <w:rsid w:val="00F45F00"/>
    <w:rsid w:val="00F46629"/>
    <w:rsid w:val="00F46951"/>
    <w:rsid w:val="00F50541"/>
    <w:rsid w:val="00F5287B"/>
    <w:rsid w:val="00F52ADD"/>
    <w:rsid w:val="00F54ABF"/>
    <w:rsid w:val="00F552D3"/>
    <w:rsid w:val="00F5589E"/>
    <w:rsid w:val="00F6044C"/>
    <w:rsid w:val="00F61521"/>
    <w:rsid w:val="00F61692"/>
    <w:rsid w:val="00F64163"/>
    <w:rsid w:val="00F64B2F"/>
    <w:rsid w:val="00F654CC"/>
    <w:rsid w:val="00F67ACE"/>
    <w:rsid w:val="00F7083F"/>
    <w:rsid w:val="00F70FBB"/>
    <w:rsid w:val="00F71171"/>
    <w:rsid w:val="00F72D40"/>
    <w:rsid w:val="00F74D40"/>
    <w:rsid w:val="00F8448E"/>
    <w:rsid w:val="00F85993"/>
    <w:rsid w:val="00F860B9"/>
    <w:rsid w:val="00F87B93"/>
    <w:rsid w:val="00F9033D"/>
    <w:rsid w:val="00F93A3A"/>
    <w:rsid w:val="00F93C8E"/>
    <w:rsid w:val="00FA0E07"/>
    <w:rsid w:val="00FA1320"/>
    <w:rsid w:val="00FA2603"/>
    <w:rsid w:val="00FA6CD5"/>
    <w:rsid w:val="00FA7CAA"/>
    <w:rsid w:val="00FB0572"/>
    <w:rsid w:val="00FB3C91"/>
    <w:rsid w:val="00FB4598"/>
    <w:rsid w:val="00FB7541"/>
    <w:rsid w:val="00FB7B30"/>
    <w:rsid w:val="00FC0986"/>
    <w:rsid w:val="00FC3F78"/>
    <w:rsid w:val="00FC4A59"/>
    <w:rsid w:val="00FC4C92"/>
    <w:rsid w:val="00FC7DD6"/>
    <w:rsid w:val="00FD55B8"/>
    <w:rsid w:val="00FD5CAC"/>
    <w:rsid w:val="00FD6F0D"/>
    <w:rsid w:val="00FE31AC"/>
    <w:rsid w:val="00FE3886"/>
    <w:rsid w:val="00FE422E"/>
    <w:rsid w:val="00FE44E9"/>
    <w:rsid w:val="00FE5311"/>
    <w:rsid w:val="00FE5E96"/>
    <w:rsid w:val="00FE66CC"/>
    <w:rsid w:val="00FE6DC8"/>
    <w:rsid w:val="00FE77D1"/>
    <w:rsid w:val="00FE7D99"/>
    <w:rsid w:val="00FF033D"/>
    <w:rsid w:val="00FF17D0"/>
    <w:rsid w:val="00FF2588"/>
    <w:rsid w:val="00FF4957"/>
    <w:rsid w:val="00FF5A6F"/>
    <w:rsid w:val="00FF633D"/>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ECFA043"/>
  <w15:docId w15:val="{64266990-B26D-4FFF-8C29-6910EAD9C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5278"/>
  </w:style>
  <w:style w:type="paragraph" w:styleId="Heading1">
    <w:name w:val="heading 1"/>
    <w:basedOn w:val="Normal"/>
    <w:next w:val="Normal"/>
    <w:link w:val="Heading1Char"/>
    <w:uiPriority w:val="9"/>
    <w:qFormat/>
    <w:rsid w:val="00A45278"/>
    <w:pPr>
      <w:keepNext/>
      <w:keepLines/>
      <w:spacing w:before="240"/>
      <w:outlineLvl w:val="0"/>
    </w:pPr>
    <w:rPr>
      <w:rFonts w:asciiTheme="majorHAnsi" w:eastAsiaTheme="majorEastAsia" w:hAnsiTheme="majorHAnsi"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A45278"/>
    <w:pPr>
      <w:keepNext/>
      <w:keepLines/>
      <w:spacing w:before="4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A45278"/>
    <w:pPr>
      <w:keepNext/>
      <w:keepLines/>
      <w:spacing w:before="40"/>
      <w:outlineLvl w:val="2"/>
    </w:pPr>
    <w:rPr>
      <w:rFonts w:asciiTheme="majorHAnsi" w:eastAsiaTheme="majorEastAsia" w:hAnsiTheme="majorHAnsi" w:cstheme="majorBidi"/>
      <w:color w:val="6E6E6E" w:themeColor="accent1" w:themeShade="7F"/>
    </w:rPr>
  </w:style>
  <w:style w:type="paragraph" w:styleId="Heading4">
    <w:name w:val="heading 4"/>
    <w:basedOn w:val="Normal"/>
    <w:next w:val="Normal"/>
    <w:link w:val="Heading4Char"/>
    <w:uiPriority w:val="9"/>
    <w:semiHidden/>
    <w:unhideWhenUsed/>
    <w:qFormat/>
    <w:rsid w:val="00A45278"/>
    <w:pPr>
      <w:keepNext/>
      <w:keepLines/>
      <w:spacing w:before="4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A45278"/>
    <w:pPr>
      <w:keepNext/>
      <w:keepLines/>
      <w:spacing w:before="4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A45278"/>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A45278"/>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A4527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527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unhideWhenUsed/>
    <w:rsid w:val="008D707F"/>
    <w:rPr>
      <w:rFonts w:ascii="Times New Roman" w:hAnsi="Times New Roman"/>
    </w:rPr>
  </w:style>
  <w:style w:type="character" w:styleId="Emphasis">
    <w:name w:val="Emphasis"/>
    <w:uiPriority w:val="20"/>
    <w:qFormat/>
    <w:rsid w:val="00A45278"/>
    <w:rPr>
      <w:i/>
      <w:iCs/>
    </w:rPr>
  </w:style>
  <w:style w:type="character" w:styleId="Hyperlink">
    <w:name w:val="Hyperlink"/>
    <w:basedOn w:val="DefaultParagraphFont"/>
    <w:uiPriority w:val="99"/>
    <w:unhideWhenUsed/>
    <w:rsid w:val="002732F7"/>
    <w:rPr>
      <w:color w:val="5F5F5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A45278"/>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919191" w:themeColor="followedHyperlink"/>
      <w:u w:val="single"/>
    </w:rPr>
  </w:style>
  <w:style w:type="paragraph" w:customStyle="1" w:styleId="EndNoteBibliographyTitle">
    <w:name w:val="EndNote Bibliography Title"/>
    <w:basedOn w:val="Normal"/>
    <w:rsid w:val="00CC3B93"/>
    <w:pPr>
      <w:jc w:val="center"/>
    </w:pPr>
    <w:rPr>
      <w:rFonts w:ascii="Times New Roman" w:hAnsi="Times New Roman" w:cs="Times New Roman"/>
    </w:rPr>
  </w:style>
  <w:style w:type="paragraph" w:customStyle="1" w:styleId="EndNoteBibliography">
    <w:name w:val="EndNote Bibliography"/>
    <w:basedOn w:val="Normal"/>
    <w:rsid w:val="00CC3B93"/>
    <w:pPr>
      <w:spacing w:line="480" w:lineRule="auto"/>
    </w:pPr>
    <w:rPr>
      <w:rFonts w:ascii="Times New Roman" w:hAnsi="Times New Roman" w:cs="Times New Roman"/>
    </w:rPr>
  </w:style>
  <w:style w:type="character" w:customStyle="1" w:styleId="UnresolvedMention1">
    <w:name w:val="Unresolved Mention1"/>
    <w:basedOn w:val="DefaultParagraphFont"/>
    <w:uiPriority w:val="99"/>
    <w:rsid w:val="00A1346F"/>
    <w:rPr>
      <w:color w:val="605E5C"/>
      <w:shd w:val="clear" w:color="auto" w:fill="E1DFDD"/>
    </w:rPr>
  </w:style>
  <w:style w:type="table" w:styleId="TableGrid">
    <w:name w:val="Table Grid"/>
    <w:basedOn w:val="TableNormal"/>
    <w:uiPriority w:val="59"/>
    <w:rsid w:val="003C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5278"/>
    <w:rPr>
      <w:rFonts w:asciiTheme="majorHAnsi" w:eastAsiaTheme="majorEastAsia" w:hAnsiTheme="majorHAnsi" w:cstheme="majorBidi"/>
      <w:color w:val="A5A5A5" w:themeColor="accent1" w:themeShade="BF"/>
      <w:sz w:val="32"/>
      <w:szCs w:val="32"/>
    </w:rPr>
  </w:style>
  <w:style w:type="paragraph" w:styleId="Caption">
    <w:name w:val="caption"/>
    <w:basedOn w:val="Normal"/>
    <w:next w:val="Normal"/>
    <w:uiPriority w:val="35"/>
    <w:unhideWhenUsed/>
    <w:qFormat/>
    <w:rsid w:val="00A45278"/>
    <w:pPr>
      <w:spacing w:after="200"/>
    </w:pPr>
    <w:rPr>
      <w:i/>
      <w:iCs/>
      <w:color w:val="000000" w:themeColor="text2"/>
      <w:sz w:val="18"/>
      <w:szCs w:val="18"/>
    </w:rPr>
  </w:style>
  <w:style w:type="paragraph" w:styleId="Header">
    <w:name w:val="header"/>
    <w:basedOn w:val="Normal"/>
    <w:link w:val="HeaderChar"/>
    <w:uiPriority w:val="99"/>
    <w:unhideWhenUsed/>
    <w:rsid w:val="009F15AB"/>
    <w:pPr>
      <w:tabs>
        <w:tab w:val="center" w:pos="4680"/>
        <w:tab w:val="right" w:pos="9360"/>
      </w:tabs>
    </w:pPr>
  </w:style>
  <w:style w:type="character" w:customStyle="1" w:styleId="HeaderChar">
    <w:name w:val="Header Char"/>
    <w:basedOn w:val="DefaultParagraphFont"/>
    <w:link w:val="Header"/>
    <w:uiPriority w:val="99"/>
    <w:rsid w:val="009F15AB"/>
    <w:rPr>
      <w:sz w:val="24"/>
      <w:szCs w:val="24"/>
    </w:rPr>
  </w:style>
  <w:style w:type="paragraph" w:styleId="Revision">
    <w:name w:val="Revision"/>
    <w:hidden/>
    <w:uiPriority w:val="99"/>
    <w:semiHidden/>
    <w:rsid w:val="009F15AB"/>
  </w:style>
  <w:style w:type="paragraph" w:styleId="TableofFigures">
    <w:name w:val="table of figures"/>
    <w:basedOn w:val="Normal"/>
    <w:next w:val="Normal"/>
    <w:uiPriority w:val="99"/>
    <w:unhideWhenUsed/>
    <w:rsid w:val="00E80263"/>
  </w:style>
  <w:style w:type="character" w:customStyle="1" w:styleId="Heading2Char">
    <w:name w:val="Heading 2 Char"/>
    <w:basedOn w:val="DefaultParagraphFont"/>
    <w:link w:val="Heading2"/>
    <w:uiPriority w:val="9"/>
    <w:rsid w:val="00A45278"/>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A45278"/>
    <w:rPr>
      <w:rFonts w:asciiTheme="majorHAnsi" w:eastAsiaTheme="majorEastAsia" w:hAnsiTheme="majorHAnsi" w:cstheme="majorBidi"/>
      <w:color w:val="6E6E6E" w:themeColor="accent1" w:themeShade="7F"/>
    </w:rPr>
  </w:style>
  <w:style w:type="character" w:customStyle="1" w:styleId="Heading4Char">
    <w:name w:val="Heading 4 Char"/>
    <w:basedOn w:val="DefaultParagraphFont"/>
    <w:link w:val="Heading4"/>
    <w:uiPriority w:val="9"/>
    <w:semiHidden/>
    <w:rsid w:val="00A45278"/>
    <w:rPr>
      <w:rFonts w:asciiTheme="majorHAnsi" w:eastAsiaTheme="majorEastAsia" w:hAnsiTheme="majorHAnsi" w:cstheme="majorBidi"/>
      <w:i/>
      <w:iCs/>
      <w:color w:val="A5A5A5" w:themeColor="accent1" w:themeShade="BF"/>
    </w:rPr>
  </w:style>
  <w:style w:type="character" w:customStyle="1" w:styleId="Heading5Char">
    <w:name w:val="Heading 5 Char"/>
    <w:basedOn w:val="DefaultParagraphFont"/>
    <w:link w:val="Heading5"/>
    <w:uiPriority w:val="9"/>
    <w:semiHidden/>
    <w:rsid w:val="00A45278"/>
    <w:rPr>
      <w:rFonts w:asciiTheme="majorHAnsi" w:eastAsiaTheme="majorEastAsia" w:hAnsiTheme="majorHAnsi" w:cstheme="majorBidi"/>
      <w:color w:val="A5A5A5" w:themeColor="accent1" w:themeShade="BF"/>
    </w:rPr>
  </w:style>
  <w:style w:type="character" w:customStyle="1" w:styleId="Heading6Char">
    <w:name w:val="Heading 6 Char"/>
    <w:basedOn w:val="DefaultParagraphFont"/>
    <w:link w:val="Heading6"/>
    <w:uiPriority w:val="9"/>
    <w:semiHidden/>
    <w:rsid w:val="00A45278"/>
    <w:rPr>
      <w:rFonts w:asciiTheme="majorHAnsi" w:eastAsiaTheme="majorEastAsia" w:hAnsiTheme="majorHAnsi" w:cstheme="majorBidi"/>
      <w:color w:val="6E6E6E" w:themeColor="accent1" w:themeShade="7F"/>
    </w:rPr>
  </w:style>
  <w:style w:type="character" w:customStyle="1" w:styleId="Heading7Char">
    <w:name w:val="Heading 7 Char"/>
    <w:basedOn w:val="DefaultParagraphFont"/>
    <w:link w:val="Heading7"/>
    <w:uiPriority w:val="9"/>
    <w:semiHidden/>
    <w:rsid w:val="00A45278"/>
    <w:rPr>
      <w:rFonts w:asciiTheme="majorHAnsi" w:eastAsiaTheme="majorEastAsia" w:hAnsiTheme="majorHAnsi" w:cstheme="majorBidi"/>
      <w:i/>
      <w:iCs/>
      <w:color w:val="6E6E6E" w:themeColor="accent1" w:themeShade="7F"/>
    </w:rPr>
  </w:style>
  <w:style w:type="character" w:customStyle="1" w:styleId="Heading8Char">
    <w:name w:val="Heading 8 Char"/>
    <w:basedOn w:val="DefaultParagraphFont"/>
    <w:link w:val="Heading8"/>
    <w:uiPriority w:val="9"/>
    <w:semiHidden/>
    <w:rsid w:val="00A4527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5278"/>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4527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2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278"/>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5278"/>
    <w:rPr>
      <w:rFonts w:eastAsiaTheme="minorEastAsia"/>
      <w:color w:val="5A5A5A" w:themeColor="text1" w:themeTint="A5"/>
      <w:spacing w:val="15"/>
      <w:sz w:val="22"/>
      <w:szCs w:val="22"/>
    </w:rPr>
  </w:style>
  <w:style w:type="character" w:styleId="Strong">
    <w:name w:val="Strong"/>
    <w:uiPriority w:val="22"/>
    <w:qFormat/>
    <w:rsid w:val="00A45278"/>
    <w:rPr>
      <w:b/>
      <w:bCs/>
    </w:rPr>
  </w:style>
  <w:style w:type="paragraph" w:styleId="NoSpacing">
    <w:name w:val="No Spacing"/>
    <w:basedOn w:val="Normal"/>
    <w:link w:val="NoSpacingChar"/>
    <w:uiPriority w:val="1"/>
    <w:qFormat/>
    <w:rsid w:val="00A45278"/>
  </w:style>
  <w:style w:type="character" w:customStyle="1" w:styleId="NoSpacingChar">
    <w:name w:val="No Spacing Char"/>
    <w:basedOn w:val="DefaultParagraphFont"/>
    <w:link w:val="NoSpacing"/>
    <w:uiPriority w:val="1"/>
    <w:rsid w:val="00A45278"/>
  </w:style>
  <w:style w:type="paragraph" w:styleId="Quote">
    <w:name w:val="Quote"/>
    <w:basedOn w:val="Normal"/>
    <w:next w:val="Normal"/>
    <w:link w:val="QuoteChar"/>
    <w:uiPriority w:val="29"/>
    <w:qFormat/>
    <w:rsid w:val="00A4527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45278"/>
    <w:rPr>
      <w:i/>
      <w:iCs/>
      <w:color w:val="404040" w:themeColor="text1" w:themeTint="BF"/>
    </w:rPr>
  </w:style>
  <w:style w:type="paragraph" w:styleId="IntenseQuote">
    <w:name w:val="Intense Quote"/>
    <w:basedOn w:val="Normal"/>
    <w:next w:val="Normal"/>
    <w:link w:val="IntenseQuoteChar"/>
    <w:uiPriority w:val="30"/>
    <w:qFormat/>
    <w:rsid w:val="00A45278"/>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rsid w:val="00A45278"/>
    <w:rPr>
      <w:i/>
      <w:iCs/>
      <w:color w:val="DDDDDD" w:themeColor="accent1"/>
    </w:rPr>
  </w:style>
  <w:style w:type="character" w:styleId="SubtleEmphasis">
    <w:name w:val="Subtle Emphasis"/>
    <w:uiPriority w:val="19"/>
    <w:qFormat/>
    <w:rsid w:val="00A45278"/>
    <w:rPr>
      <w:i/>
      <w:iCs/>
      <w:color w:val="404040" w:themeColor="text1" w:themeTint="BF"/>
    </w:rPr>
  </w:style>
  <w:style w:type="character" w:styleId="IntenseEmphasis">
    <w:name w:val="Intense Emphasis"/>
    <w:uiPriority w:val="21"/>
    <w:qFormat/>
    <w:rsid w:val="00A45278"/>
    <w:rPr>
      <w:i/>
      <w:iCs/>
      <w:color w:val="DDDDDD" w:themeColor="accent1"/>
    </w:rPr>
  </w:style>
  <w:style w:type="character" w:styleId="SubtleReference">
    <w:name w:val="Subtle Reference"/>
    <w:uiPriority w:val="31"/>
    <w:qFormat/>
    <w:rsid w:val="00A45278"/>
    <w:rPr>
      <w:smallCaps/>
      <w:color w:val="5A5A5A" w:themeColor="text1" w:themeTint="A5"/>
    </w:rPr>
  </w:style>
  <w:style w:type="character" w:styleId="IntenseReference">
    <w:name w:val="Intense Reference"/>
    <w:uiPriority w:val="32"/>
    <w:qFormat/>
    <w:rsid w:val="00A45278"/>
    <w:rPr>
      <w:b/>
      <w:bCs/>
      <w:smallCaps/>
      <w:color w:val="DDDDDD" w:themeColor="accent1"/>
      <w:spacing w:val="5"/>
    </w:rPr>
  </w:style>
  <w:style w:type="character" w:styleId="BookTitle">
    <w:name w:val="Book Title"/>
    <w:uiPriority w:val="33"/>
    <w:qFormat/>
    <w:rsid w:val="00A45278"/>
    <w:rPr>
      <w:b/>
      <w:bCs/>
      <w:i/>
      <w:iCs/>
      <w:spacing w:val="5"/>
    </w:rPr>
  </w:style>
  <w:style w:type="paragraph" w:styleId="TOCHeading">
    <w:name w:val="TOC Heading"/>
    <w:basedOn w:val="Heading1"/>
    <w:next w:val="Normal"/>
    <w:uiPriority w:val="39"/>
    <w:semiHidden/>
    <w:unhideWhenUsed/>
    <w:qFormat/>
    <w:rsid w:val="00A45278"/>
    <w:pPr>
      <w:outlineLvl w:val="9"/>
    </w:pPr>
  </w:style>
  <w:style w:type="paragraph" w:customStyle="1" w:styleId="PersonalName">
    <w:name w:val="Personal Name"/>
    <w:basedOn w:val="Title"/>
    <w:rsid w:val="00A45278"/>
    <w:rPr>
      <w:b/>
      <w:caps/>
      <w:color w:val="000000"/>
      <w:sz w:val="28"/>
      <w:szCs w:val="28"/>
    </w:rPr>
  </w:style>
  <w:style w:type="character" w:customStyle="1" w:styleId="UnresolvedMention2">
    <w:name w:val="Unresolved Mention2"/>
    <w:basedOn w:val="DefaultParagraphFont"/>
    <w:uiPriority w:val="99"/>
    <w:semiHidden/>
    <w:unhideWhenUsed/>
    <w:rsid w:val="00FF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1995585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334647739">
      <w:bodyDiv w:val="1"/>
      <w:marLeft w:val="0"/>
      <w:marRight w:val="0"/>
      <w:marTop w:val="0"/>
      <w:marBottom w:val="0"/>
      <w:divBdr>
        <w:top w:val="none" w:sz="0" w:space="0" w:color="auto"/>
        <w:left w:val="none" w:sz="0" w:space="0" w:color="auto"/>
        <w:bottom w:val="none" w:sz="0" w:space="0" w:color="auto"/>
        <w:right w:val="none" w:sz="0" w:space="0" w:color="auto"/>
      </w:divBdr>
      <w:divsChild>
        <w:div w:id="1279993936">
          <w:marLeft w:val="0"/>
          <w:marRight w:val="0"/>
          <w:marTop w:val="0"/>
          <w:marBottom w:val="0"/>
          <w:divBdr>
            <w:top w:val="none" w:sz="0" w:space="0" w:color="auto"/>
            <w:left w:val="none" w:sz="0" w:space="0" w:color="auto"/>
            <w:bottom w:val="none" w:sz="0" w:space="0" w:color="auto"/>
            <w:right w:val="none" w:sz="0" w:space="0" w:color="auto"/>
          </w:divBdr>
        </w:div>
      </w:divsChild>
    </w:div>
    <w:div w:id="360329377">
      <w:bodyDiv w:val="1"/>
      <w:marLeft w:val="0"/>
      <w:marRight w:val="0"/>
      <w:marTop w:val="0"/>
      <w:marBottom w:val="0"/>
      <w:divBdr>
        <w:top w:val="none" w:sz="0" w:space="0" w:color="auto"/>
        <w:left w:val="none" w:sz="0" w:space="0" w:color="auto"/>
        <w:bottom w:val="none" w:sz="0" w:space="0" w:color="auto"/>
        <w:right w:val="none" w:sz="0" w:space="0" w:color="auto"/>
      </w:divBdr>
      <w:divsChild>
        <w:div w:id="177038978">
          <w:marLeft w:val="0"/>
          <w:marRight w:val="0"/>
          <w:marTop w:val="0"/>
          <w:marBottom w:val="0"/>
          <w:divBdr>
            <w:top w:val="none" w:sz="0" w:space="0" w:color="auto"/>
            <w:left w:val="none" w:sz="0" w:space="0" w:color="auto"/>
            <w:bottom w:val="none" w:sz="0" w:space="0" w:color="auto"/>
            <w:right w:val="none" w:sz="0" w:space="0" w:color="auto"/>
          </w:divBdr>
        </w:div>
        <w:div w:id="252013560">
          <w:marLeft w:val="0"/>
          <w:marRight w:val="0"/>
          <w:marTop w:val="0"/>
          <w:marBottom w:val="0"/>
          <w:divBdr>
            <w:top w:val="none" w:sz="0" w:space="0" w:color="auto"/>
            <w:left w:val="none" w:sz="0" w:space="0" w:color="auto"/>
            <w:bottom w:val="none" w:sz="0" w:space="0" w:color="auto"/>
            <w:right w:val="none" w:sz="0" w:space="0" w:color="auto"/>
          </w:divBdr>
        </w:div>
        <w:div w:id="402878042">
          <w:marLeft w:val="0"/>
          <w:marRight w:val="0"/>
          <w:marTop w:val="0"/>
          <w:marBottom w:val="0"/>
          <w:divBdr>
            <w:top w:val="none" w:sz="0" w:space="0" w:color="auto"/>
            <w:left w:val="none" w:sz="0" w:space="0" w:color="auto"/>
            <w:bottom w:val="none" w:sz="0" w:space="0" w:color="auto"/>
            <w:right w:val="none" w:sz="0" w:space="0" w:color="auto"/>
          </w:divBdr>
        </w:div>
        <w:div w:id="494535903">
          <w:marLeft w:val="0"/>
          <w:marRight w:val="0"/>
          <w:marTop w:val="0"/>
          <w:marBottom w:val="0"/>
          <w:divBdr>
            <w:top w:val="none" w:sz="0" w:space="0" w:color="auto"/>
            <w:left w:val="none" w:sz="0" w:space="0" w:color="auto"/>
            <w:bottom w:val="none" w:sz="0" w:space="0" w:color="auto"/>
            <w:right w:val="none" w:sz="0" w:space="0" w:color="auto"/>
          </w:divBdr>
        </w:div>
        <w:div w:id="565651754">
          <w:marLeft w:val="0"/>
          <w:marRight w:val="0"/>
          <w:marTop w:val="0"/>
          <w:marBottom w:val="0"/>
          <w:divBdr>
            <w:top w:val="none" w:sz="0" w:space="0" w:color="auto"/>
            <w:left w:val="none" w:sz="0" w:space="0" w:color="auto"/>
            <w:bottom w:val="none" w:sz="0" w:space="0" w:color="auto"/>
            <w:right w:val="none" w:sz="0" w:space="0" w:color="auto"/>
          </w:divBdr>
        </w:div>
        <w:div w:id="821580423">
          <w:marLeft w:val="0"/>
          <w:marRight w:val="0"/>
          <w:marTop w:val="0"/>
          <w:marBottom w:val="0"/>
          <w:divBdr>
            <w:top w:val="none" w:sz="0" w:space="0" w:color="auto"/>
            <w:left w:val="none" w:sz="0" w:space="0" w:color="auto"/>
            <w:bottom w:val="none" w:sz="0" w:space="0" w:color="auto"/>
            <w:right w:val="none" w:sz="0" w:space="0" w:color="auto"/>
          </w:divBdr>
        </w:div>
        <w:div w:id="1242636936">
          <w:marLeft w:val="0"/>
          <w:marRight w:val="0"/>
          <w:marTop w:val="0"/>
          <w:marBottom w:val="0"/>
          <w:divBdr>
            <w:top w:val="none" w:sz="0" w:space="0" w:color="auto"/>
            <w:left w:val="none" w:sz="0" w:space="0" w:color="auto"/>
            <w:bottom w:val="none" w:sz="0" w:space="0" w:color="auto"/>
            <w:right w:val="none" w:sz="0" w:space="0" w:color="auto"/>
          </w:divBdr>
        </w:div>
        <w:div w:id="1348095661">
          <w:marLeft w:val="0"/>
          <w:marRight w:val="0"/>
          <w:marTop w:val="0"/>
          <w:marBottom w:val="0"/>
          <w:divBdr>
            <w:top w:val="none" w:sz="0" w:space="0" w:color="auto"/>
            <w:left w:val="none" w:sz="0" w:space="0" w:color="auto"/>
            <w:bottom w:val="none" w:sz="0" w:space="0" w:color="auto"/>
            <w:right w:val="none" w:sz="0" w:space="0" w:color="auto"/>
          </w:divBdr>
        </w:div>
        <w:div w:id="1950624625">
          <w:marLeft w:val="0"/>
          <w:marRight w:val="0"/>
          <w:marTop w:val="0"/>
          <w:marBottom w:val="0"/>
          <w:divBdr>
            <w:top w:val="none" w:sz="0" w:space="0" w:color="auto"/>
            <w:left w:val="none" w:sz="0" w:space="0" w:color="auto"/>
            <w:bottom w:val="none" w:sz="0" w:space="0" w:color="auto"/>
            <w:right w:val="none" w:sz="0" w:space="0" w:color="auto"/>
          </w:divBdr>
        </w:div>
        <w:div w:id="2068457876">
          <w:marLeft w:val="0"/>
          <w:marRight w:val="0"/>
          <w:marTop w:val="0"/>
          <w:marBottom w:val="0"/>
          <w:divBdr>
            <w:top w:val="none" w:sz="0" w:space="0" w:color="auto"/>
            <w:left w:val="none" w:sz="0" w:space="0" w:color="auto"/>
            <w:bottom w:val="none" w:sz="0" w:space="0" w:color="auto"/>
            <w:right w:val="none" w:sz="0" w:space="0" w:color="auto"/>
          </w:divBdr>
          <w:divsChild>
            <w:div w:id="180516032">
              <w:marLeft w:val="0"/>
              <w:marRight w:val="0"/>
              <w:marTop w:val="0"/>
              <w:marBottom w:val="0"/>
              <w:divBdr>
                <w:top w:val="none" w:sz="0" w:space="0" w:color="auto"/>
                <w:left w:val="none" w:sz="0" w:space="0" w:color="auto"/>
                <w:bottom w:val="none" w:sz="0" w:space="0" w:color="auto"/>
                <w:right w:val="none" w:sz="0" w:space="0" w:color="auto"/>
              </w:divBdr>
            </w:div>
            <w:div w:id="354424277">
              <w:marLeft w:val="0"/>
              <w:marRight w:val="0"/>
              <w:marTop w:val="0"/>
              <w:marBottom w:val="0"/>
              <w:divBdr>
                <w:top w:val="none" w:sz="0" w:space="0" w:color="auto"/>
                <w:left w:val="none" w:sz="0" w:space="0" w:color="auto"/>
                <w:bottom w:val="none" w:sz="0" w:space="0" w:color="auto"/>
                <w:right w:val="none" w:sz="0" w:space="0" w:color="auto"/>
              </w:divBdr>
            </w:div>
            <w:div w:id="724720913">
              <w:marLeft w:val="0"/>
              <w:marRight w:val="0"/>
              <w:marTop w:val="0"/>
              <w:marBottom w:val="0"/>
              <w:divBdr>
                <w:top w:val="none" w:sz="0" w:space="0" w:color="auto"/>
                <w:left w:val="none" w:sz="0" w:space="0" w:color="auto"/>
                <w:bottom w:val="none" w:sz="0" w:space="0" w:color="auto"/>
                <w:right w:val="none" w:sz="0" w:space="0" w:color="auto"/>
              </w:divBdr>
            </w:div>
            <w:div w:id="769013845">
              <w:marLeft w:val="0"/>
              <w:marRight w:val="0"/>
              <w:marTop w:val="0"/>
              <w:marBottom w:val="0"/>
              <w:divBdr>
                <w:top w:val="none" w:sz="0" w:space="0" w:color="auto"/>
                <w:left w:val="none" w:sz="0" w:space="0" w:color="auto"/>
                <w:bottom w:val="none" w:sz="0" w:space="0" w:color="auto"/>
                <w:right w:val="none" w:sz="0" w:space="0" w:color="auto"/>
              </w:divBdr>
            </w:div>
            <w:div w:id="1017581267">
              <w:marLeft w:val="0"/>
              <w:marRight w:val="0"/>
              <w:marTop w:val="0"/>
              <w:marBottom w:val="0"/>
              <w:divBdr>
                <w:top w:val="none" w:sz="0" w:space="0" w:color="auto"/>
                <w:left w:val="none" w:sz="0" w:space="0" w:color="auto"/>
                <w:bottom w:val="none" w:sz="0" w:space="0" w:color="auto"/>
                <w:right w:val="none" w:sz="0" w:space="0" w:color="auto"/>
              </w:divBdr>
            </w:div>
            <w:div w:id="1231426728">
              <w:marLeft w:val="0"/>
              <w:marRight w:val="0"/>
              <w:marTop w:val="0"/>
              <w:marBottom w:val="0"/>
              <w:divBdr>
                <w:top w:val="none" w:sz="0" w:space="0" w:color="auto"/>
                <w:left w:val="none" w:sz="0" w:space="0" w:color="auto"/>
                <w:bottom w:val="none" w:sz="0" w:space="0" w:color="auto"/>
                <w:right w:val="none" w:sz="0" w:space="0" w:color="auto"/>
              </w:divBdr>
            </w:div>
            <w:div w:id="1293175247">
              <w:marLeft w:val="0"/>
              <w:marRight w:val="0"/>
              <w:marTop w:val="0"/>
              <w:marBottom w:val="0"/>
              <w:divBdr>
                <w:top w:val="none" w:sz="0" w:space="0" w:color="auto"/>
                <w:left w:val="none" w:sz="0" w:space="0" w:color="auto"/>
                <w:bottom w:val="none" w:sz="0" w:space="0" w:color="auto"/>
                <w:right w:val="none" w:sz="0" w:space="0" w:color="auto"/>
              </w:divBdr>
            </w:div>
            <w:div w:id="1473642751">
              <w:marLeft w:val="0"/>
              <w:marRight w:val="0"/>
              <w:marTop w:val="0"/>
              <w:marBottom w:val="0"/>
              <w:divBdr>
                <w:top w:val="none" w:sz="0" w:space="0" w:color="auto"/>
                <w:left w:val="none" w:sz="0" w:space="0" w:color="auto"/>
                <w:bottom w:val="none" w:sz="0" w:space="0" w:color="auto"/>
                <w:right w:val="none" w:sz="0" w:space="0" w:color="auto"/>
              </w:divBdr>
            </w:div>
            <w:div w:id="1795908948">
              <w:marLeft w:val="0"/>
              <w:marRight w:val="0"/>
              <w:marTop w:val="0"/>
              <w:marBottom w:val="0"/>
              <w:divBdr>
                <w:top w:val="none" w:sz="0" w:space="0" w:color="auto"/>
                <w:left w:val="none" w:sz="0" w:space="0" w:color="auto"/>
                <w:bottom w:val="none" w:sz="0" w:space="0" w:color="auto"/>
                <w:right w:val="none" w:sz="0" w:space="0" w:color="auto"/>
              </w:divBdr>
            </w:div>
            <w:div w:id="1986081035">
              <w:marLeft w:val="0"/>
              <w:marRight w:val="0"/>
              <w:marTop w:val="0"/>
              <w:marBottom w:val="0"/>
              <w:divBdr>
                <w:top w:val="none" w:sz="0" w:space="0" w:color="auto"/>
                <w:left w:val="none" w:sz="0" w:space="0" w:color="auto"/>
                <w:bottom w:val="none" w:sz="0" w:space="0" w:color="auto"/>
                <w:right w:val="none" w:sz="0" w:space="0" w:color="auto"/>
              </w:divBdr>
            </w:div>
          </w:divsChild>
        </w:div>
        <w:div w:id="2071029174">
          <w:marLeft w:val="0"/>
          <w:marRight w:val="0"/>
          <w:marTop w:val="0"/>
          <w:marBottom w:val="0"/>
          <w:divBdr>
            <w:top w:val="none" w:sz="0" w:space="0" w:color="auto"/>
            <w:left w:val="none" w:sz="0" w:space="0" w:color="auto"/>
            <w:bottom w:val="none" w:sz="0" w:space="0" w:color="auto"/>
            <w:right w:val="none" w:sz="0" w:space="0" w:color="auto"/>
          </w:divBdr>
        </w:div>
      </w:divsChild>
    </w:div>
    <w:div w:id="401945793">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2232333">
      <w:bodyDiv w:val="1"/>
      <w:marLeft w:val="0"/>
      <w:marRight w:val="0"/>
      <w:marTop w:val="0"/>
      <w:marBottom w:val="0"/>
      <w:divBdr>
        <w:top w:val="none" w:sz="0" w:space="0" w:color="auto"/>
        <w:left w:val="none" w:sz="0" w:space="0" w:color="auto"/>
        <w:bottom w:val="none" w:sz="0" w:space="0" w:color="auto"/>
        <w:right w:val="none" w:sz="0" w:space="0" w:color="auto"/>
      </w:divBdr>
      <w:divsChild>
        <w:div w:id="5645241">
          <w:marLeft w:val="0"/>
          <w:marRight w:val="0"/>
          <w:marTop w:val="0"/>
          <w:marBottom w:val="0"/>
          <w:divBdr>
            <w:top w:val="none" w:sz="0" w:space="0" w:color="auto"/>
            <w:left w:val="none" w:sz="0" w:space="0" w:color="auto"/>
            <w:bottom w:val="none" w:sz="0" w:space="0" w:color="auto"/>
            <w:right w:val="none" w:sz="0" w:space="0" w:color="auto"/>
          </w:divBdr>
        </w:div>
        <w:div w:id="52505934">
          <w:marLeft w:val="0"/>
          <w:marRight w:val="0"/>
          <w:marTop w:val="0"/>
          <w:marBottom w:val="0"/>
          <w:divBdr>
            <w:top w:val="none" w:sz="0" w:space="0" w:color="auto"/>
            <w:left w:val="none" w:sz="0" w:space="0" w:color="auto"/>
            <w:bottom w:val="none" w:sz="0" w:space="0" w:color="auto"/>
            <w:right w:val="none" w:sz="0" w:space="0" w:color="auto"/>
          </w:divBdr>
        </w:div>
        <w:div w:id="239415368">
          <w:marLeft w:val="0"/>
          <w:marRight w:val="0"/>
          <w:marTop w:val="0"/>
          <w:marBottom w:val="0"/>
          <w:divBdr>
            <w:top w:val="none" w:sz="0" w:space="0" w:color="auto"/>
            <w:left w:val="none" w:sz="0" w:space="0" w:color="auto"/>
            <w:bottom w:val="none" w:sz="0" w:space="0" w:color="auto"/>
            <w:right w:val="none" w:sz="0" w:space="0" w:color="auto"/>
          </w:divBdr>
        </w:div>
        <w:div w:id="360597203">
          <w:marLeft w:val="0"/>
          <w:marRight w:val="0"/>
          <w:marTop w:val="0"/>
          <w:marBottom w:val="0"/>
          <w:divBdr>
            <w:top w:val="none" w:sz="0" w:space="0" w:color="auto"/>
            <w:left w:val="none" w:sz="0" w:space="0" w:color="auto"/>
            <w:bottom w:val="none" w:sz="0" w:space="0" w:color="auto"/>
            <w:right w:val="none" w:sz="0" w:space="0" w:color="auto"/>
          </w:divBdr>
        </w:div>
        <w:div w:id="485319955">
          <w:marLeft w:val="0"/>
          <w:marRight w:val="0"/>
          <w:marTop w:val="0"/>
          <w:marBottom w:val="0"/>
          <w:divBdr>
            <w:top w:val="none" w:sz="0" w:space="0" w:color="auto"/>
            <w:left w:val="none" w:sz="0" w:space="0" w:color="auto"/>
            <w:bottom w:val="none" w:sz="0" w:space="0" w:color="auto"/>
            <w:right w:val="none" w:sz="0" w:space="0" w:color="auto"/>
          </w:divBdr>
        </w:div>
        <w:div w:id="592977735">
          <w:marLeft w:val="0"/>
          <w:marRight w:val="0"/>
          <w:marTop w:val="0"/>
          <w:marBottom w:val="0"/>
          <w:divBdr>
            <w:top w:val="none" w:sz="0" w:space="0" w:color="auto"/>
            <w:left w:val="none" w:sz="0" w:space="0" w:color="auto"/>
            <w:bottom w:val="none" w:sz="0" w:space="0" w:color="auto"/>
            <w:right w:val="none" w:sz="0" w:space="0" w:color="auto"/>
          </w:divBdr>
        </w:div>
        <w:div w:id="653727469">
          <w:marLeft w:val="0"/>
          <w:marRight w:val="0"/>
          <w:marTop w:val="0"/>
          <w:marBottom w:val="0"/>
          <w:divBdr>
            <w:top w:val="none" w:sz="0" w:space="0" w:color="auto"/>
            <w:left w:val="none" w:sz="0" w:space="0" w:color="auto"/>
            <w:bottom w:val="none" w:sz="0" w:space="0" w:color="auto"/>
            <w:right w:val="none" w:sz="0" w:space="0" w:color="auto"/>
          </w:divBdr>
          <w:divsChild>
            <w:div w:id="150371803">
              <w:marLeft w:val="0"/>
              <w:marRight w:val="0"/>
              <w:marTop w:val="0"/>
              <w:marBottom w:val="0"/>
              <w:divBdr>
                <w:top w:val="none" w:sz="0" w:space="0" w:color="auto"/>
                <w:left w:val="none" w:sz="0" w:space="0" w:color="auto"/>
                <w:bottom w:val="none" w:sz="0" w:space="0" w:color="auto"/>
                <w:right w:val="none" w:sz="0" w:space="0" w:color="auto"/>
              </w:divBdr>
            </w:div>
            <w:div w:id="337927707">
              <w:marLeft w:val="0"/>
              <w:marRight w:val="0"/>
              <w:marTop w:val="0"/>
              <w:marBottom w:val="0"/>
              <w:divBdr>
                <w:top w:val="none" w:sz="0" w:space="0" w:color="auto"/>
                <w:left w:val="none" w:sz="0" w:space="0" w:color="auto"/>
                <w:bottom w:val="none" w:sz="0" w:space="0" w:color="auto"/>
                <w:right w:val="none" w:sz="0" w:space="0" w:color="auto"/>
              </w:divBdr>
            </w:div>
            <w:div w:id="778767773">
              <w:marLeft w:val="0"/>
              <w:marRight w:val="0"/>
              <w:marTop w:val="0"/>
              <w:marBottom w:val="0"/>
              <w:divBdr>
                <w:top w:val="none" w:sz="0" w:space="0" w:color="auto"/>
                <w:left w:val="none" w:sz="0" w:space="0" w:color="auto"/>
                <w:bottom w:val="none" w:sz="0" w:space="0" w:color="auto"/>
                <w:right w:val="none" w:sz="0" w:space="0" w:color="auto"/>
              </w:divBdr>
            </w:div>
            <w:div w:id="1104305302">
              <w:marLeft w:val="0"/>
              <w:marRight w:val="0"/>
              <w:marTop w:val="0"/>
              <w:marBottom w:val="0"/>
              <w:divBdr>
                <w:top w:val="none" w:sz="0" w:space="0" w:color="auto"/>
                <w:left w:val="none" w:sz="0" w:space="0" w:color="auto"/>
                <w:bottom w:val="none" w:sz="0" w:space="0" w:color="auto"/>
                <w:right w:val="none" w:sz="0" w:space="0" w:color="auto"/>
              </w:divBdr>
            </w:div>
            <w:div w:id="1196427578">
              <w:marLeft w:val="0"/>
              <w:marRight w:val="0"/>
              <w:marTop w:val="0"/>
              <w:marBottom w:val="0"/>
              <w:divBdr>
                <w:top w:val="none" w:sz="0" w:space="0" w:color="auto"/>
                <w:left w:val="none" w:sz="0" w:space="0" w:color="auto"/>
                <w:bottom w:val="none" w:sz="0" w:space="0" w:color="auto"/>
                <w:right w:val="none" w:sz="0" w:space="0" w:color="auto"/>
              </w:divBdr>
            </w:div>
            <w:div w:id="1277757331">
              <w:marLeft w:val="0"/>
              <w:marRight w:val="0"/>
              <w:marTop w:val="0"/>
              <w:marBottom w:val="0"/>
              <w:divBdr>
                <w:top w:val="none" w:sz="0" w:space="0" w:color="auto"/>
                <w:left w:val="none" w:sz="0" w:space="0" w:color="auto"/>
                <w:bottom w:val="none" w:sz="0" w:space="0" w:color="auto"/>
                <w:right w:val="none" w:sz="0" w:space="0" w:color="auto"/>
              </w:divBdr>
            </w:div>
            <w:div w:id="1548833585">
              <w:marLeft w:val="0"/>
              <w:marRight w:val="0"/>
              <w:marTop w:val="0"/>
              <w:marBottom w:val="0"/>
              <w:divBdr>
                <w:top w:val="none" w:sz="0" w:space="0" w:color="auto"/>
                <w:left w:val="none" w:sz="0" w:space="0" w:color="auto"/>
                <w:bottom w:val="none" w:sz="0" w:space="0" w:color="auto"/>
                <w:right w:val="none" w:sz="0" w:space="0" w:color="auto"/>
              </w:divBdr>
            </w:div>
            <w:div w:id="1552569560">
              <w:marLeft w:val="0"/>
              <w:marRight w:val="0"/>
              <w:marTop w:val="0"/>
              <w:marBottom w:val="0"/>
              <w:divBdr>
                <w:top w:val="none" w:sz="0" w:space="0" w:color="auto"/>
                <w:left w:val="none" w:sz="0" w:space="0" w:color="auto"/>
                <w:bottom w:val="none" w:sz="0" w:space="0" w:color="auto"/>
                <w:right w:val="none" w:sz="0" w:space="0" w:color="auto"/>
              </w:divBdr>
            </w:div>
            <w:div w:id="2072001937">
              <w:marLeft w:val="0"/>
              <w:marRight w:val="0"/>
              <w:marTop w:val="0"/>
              <w:marBottom w:val="0"/>
              <w:divBdr>
                <w:top w:val="none" w:sz="0" w:space="0" w:color="auto"/>
                <w:left w:val="none" w:sz="0" w:space="0" w:color="auto"/>
                <w:bottom w:val="none" w:sz="0" w:space="0" w:color="auto"/>
                <w:right w:val="none" w:sz="0" w:space="0" w:color="auto"/>
              </w:divBdr>
            </w:div>
            <w:div w:id="2120640685">
              <w:marLeft w:val="0"/>
              <w:marRight w:val="0"/>
              <w:marTop w:val="0"/>
              <w:marBottom w:val="0"/>
              <w:divBdr>
                <w:top w:val="none" w:sz="0" w:space="0" w:color="auto"/>
                <w:left w:val="none" w:sz="0" w:space="0" w:color="auto"/>
                <w:bottom w:val="none" w:sz="0" w:space="0" w:color="auto"/>
                <w:right w:val="none" w:sz="0" w:space="0" w:color="auto"/>
              </w:divBdr>
            </w:div>
          </w:divsChild>
        </w:div>
        <w:div w:id="759914144">
          <w:marLeft w:val="0"/>
          <w:marRight w:val="0"/>
          <w:marTop w:val="0"/>
          <w:marBottom w:val="0"/>
          <w:divBdr>
            <w:top w:val="none" w:sz="0" w:space="0" w:color="auto"/>
            <w:left w:val="none" w:sz="0" w:space="0" w:color="auto"/>
            <w:bottom w:val="none" w:sz="0" w:space="0" w:color="auto"/>
            <w:right w:val="none" w:sz="0" w:space="0" w:color="auto"/>
          </w:divBdr>
        </w:div>
        <w:div w:id="1012951135">
          <w:marLeft w:val="0"/>
          <w:marRight w:val="0"/>
          <w:marTop w:val="0"/>
          <w:marBottom w:val="0"/>
          <w:divBdr>
            <w:top w:val="none" w:sz="0" w:space="0" w:color="auto"/>
            <w:left w:val="none" w:sz="0" w:space="0" w:color="auto"/>
            <w:bottom w:val="none" w:sz="0" w:space="0" w:color="auto"/>
            <w:right w:val="none" w:sz="0" w:space="0" w:color="auto"/>
          </w:divBdr>
        </w:div>
        <w:div w:id="1040056545">
          <w:marLeft w:val="0"/>
          <w:marRight w:val="0"/>
          <w:marTop w:val="0"/>
          <w:marBottom w:val="0"/>
          <w:divBdr>
            <w:top w:val="none" w:sz="0" w:space="0" w:color="auto"/>
            <w:left w:val="none" w:sz="0" w:space="0" w:color="auto"/>
            <w:bottom w:val="none" w:sz="0" w:space="0" w:color="auto"/>
            <w:right w:val="none" w:sz="0" w:space="0" w:color="auto"/>
          </w:divBdr>
        </w:div>
        <w:div w:id="1176043789">
          <w:marLeft w:val="0"/>
          <w:marRight w:val="0"/>
          <w:marTop w:val="0"/>
          <w:marBottom w:val="0"/>
          <w:divBdr>
            <w:top w:val="none" w:sz="0" w:space="0" w:color="auto"/>
            <w:left w:val="none" w:sz="0" w:space="0" w:color="auto"/>
            <w:bottom w:val="none" w:sz="0" w:space="0" w:color="auto"/>
            <w:right w:val="none" w:sz="0" w:space="0" w:color="auto"/>
          </w:divBdr>
        </w:div>
      </w:divsChild>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82242665">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624923694">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4.emf"/><Relationship Id="rId23" Type="http://schemas.microsoft.com/office/2016/09/relationships/commentsIds" Target="commentsIds.xml"/><Relationship Id="rId10" Type="http://schemas.openxmlformats.org/officeDocument/2006/relationships/comments" Target="comments.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theme" Target="theme/theme1.xml"/></Relationships>
</file>

<file path=word/theme/theme1.xml><?xml version="1.0" encoding="utf-8"?>
<a:theme xmlns:a="http://schemas.openxmlformats.org/drawingml/2006/main" name="Depth">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Depth">
      <a:maj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epth">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Depth" id="{7BEAFC2A-325C-49C4-AC08-2B765DA903F9}" vid="{1735E755-43E6-43AA-ABA2-C989ECC79AF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C9CC1-886E-48C8-AE08-5A7064E5C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40</Pages>
  <Words>14103</Words>
  <Characters>80388</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Jens Stevens</dc:creator>
  <cp:lastModifiedBy>Gabrielle Boisrame</cp:lastModifiedBy>
  <cp:revision>14</cp:revision>
  <cp:lastPrinted>2013-12-07T23:09:00Z</cp:lastPrinted>
  <dcterms:created xsi:type="dcterms:W3CDTF">2019-06-07T21:25:00Z</dcterms:created>
  <dcterms:modified xsi:type="dcterms:W3CDTF">2019-06-12T16:28:00Z</dcterms:modified>
</cp:coreProperties>
</file>