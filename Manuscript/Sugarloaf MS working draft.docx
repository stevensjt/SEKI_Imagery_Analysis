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283D336"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7777777"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590376" w:rsidRPr="00590376">
        <w:rPr>
          <w:rFonts w:ascii="Times New Roman" w:hAnsi="Times New Roman" w:cs="Times New Roman"/>
        </w:rPr>
        <w:t>Vegetation in in this region varies with elevation, topography, and soil type (</w:t>
      </w:r>
      <w:commentRangeStart w:id="2"/>
      <w:r w:rsidR="00590376" w:rsidRPr="00590376">
        <w:rPr>
          <w:rFonts w:ascii="Times New Roman" w:hAnsi="Times New Roman" w:cs="Times New Roman"/>
        </w:rPr>
        <w:t>Stephenson 1998, Caprio and Graber 2000</w:t>
      </w:r>
      <w:commentRangeEnd w:id="2"/>
      <w:r w:rsidR="00590376">
        <w:rPr>
          <w:rStyle w:val="CommentReference"/>
        </w:rPr>
        <w:commentReference w:id="2"/>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3"/>
      <w:r w:rsidR="001276AC">
        <w:rPr>
          <w:rFonts w:ascii="Times New Roman" w:hAnsi="Times New Roman" w:cs="Times New Roman"/>
        </w:rPr>
        <w:t>Collins and Stephens 2007</w:t>
      </w:r>
      <w:commentRangeEnd w:id="3"/>
      <w:r w:rsidR="001276AC">
        <w:rPr>
          <w:rStyle w:val="CommentReference"/>
        </w:rPr>
        <w:commentReference w:id="3"/>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 fire policy and began to use prescribed fires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4"/>
      <w:r w:rsidR="00590376">
        <w:rPr>
          <w:rFonts w:ascii="Times New Roman" w:hAnsi="Times New Roman" w:cs="Times New Roman"/>
        </w:rPr>
        <w:t>van Wagtendonk 2007</w:t>
      </w:r>
      <w:commentRangeEnd w:id="4"/>
      <w:r w:rsidR="00590376">
        <w:rPr>
          <w:rStyle w:val="CommentReference"/>
        </w:rPr>
        <w:commentReference w:id="4"/>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w:t>
      </w:r>
      <w:r w:rsidR="009D2804">
        <w:rPr>
          <w:rFonts w:ascii="Times New Roman" w:hAnsi="Times New Roman" w:cs="Times New Roman"/>
        </w:rPr>
        <w:lastRenderedPageBreak/>
        <w:t>statewide database maintained by the California Department of Forestry and Fire Protection (</w:t>
      </w:r>
      <w:commentRangeStart w:id="5"/>
      <w:r w:rsidR="009D2804">
        <w:rPr>
          <w:rFonts w:ascii="Times New Roman" w:hAnsi="Times New Roman" w:cs="Times New Roman"/>
        </w:rPr>
        <w:t>FRAP 201</w:t>
      </w:r>
      <w:r w:rsidR="00287B3C">
        <w:rPr>
          <w:rFonts w:ascii="Times New Roman" w:hAnsi="Times New Roman" w:cs="Times New Roman"/>
        </w:rPr>
        <w:t>7</w:t>
      </w:r>
      <w:commentRangeEnd w:id="5"/>
      <w:r w:rsidR="00287B3C">
        <w:rPr>
          <w:rStyle w:val="CommentReference"/>
        </w:rPr>
        <w:commentReference w:id="5"/>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6"/>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300" cy="5054600"/>
                    </a:xfrm>
                    <a:prstGeom prst="rect">
                      <a:avLst/>
                    </a:prstGeom>
                  </pic:spPr>
                </pic:pic>
              </a:graphicData>
            </a:graphic>
          </wp:inline>
        </w:drawing>
      </w:r>
      <w:commentRangeEnd w:id="6"/>
      <w:r w:rsidR="00685E70">
        <w:rPr>
          <w:rStyle w:val="CommentReference"/>
          <w:i w:val="0"/>
          <w:iCs w:val="0"/>
          <w:color w:val="auto"/>
        </w:rPr>
        <w:commentReference w:id="6"/>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358E2866"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UGSG Kings River near Hume, CA, gage 11213000). The specific discharge at the gages was of 0.55 m/yr and 0.48 m/yr</w:t>
      </w:r>
      <w:r w:rsidR="00C423A8">
        <w:rPr>
          <w:rFonts w:ascii="Times New Roman" w:hAnsi="Times New Roman" w:cs="Times New Roman"/>
        </w:rPr>
        <w:t>,</w:t>
      </w:r>
      <w:r w:rsidR="00140558" w:rsidRPr="00EF599F">
        <w:rPr>
          <w:rFonts w:ascii="Times New Roman" w:hAnsi="Times New Roman" w:cs="Times New Roman"/>
        </w:rPr>
        <w:t xml:space="preserve"> respectively. </w:t>
      </w:r>
    </w:p>
    <w:p w14:paraId="1710F8FB" w14:textId="35393228" w:rsidR="00D72422" w:rsidRDefault="008B2E36" w:rsidP="00D72422">
      <w:pPr>
        <w:spacing w:line="480" w:lineRule="auto"/>
        <w:ind w:firstLine="720"/>
        <w:rPr>
          <w:rFonts w:ascii="Times New Roman" w:hAnsi="Times New Roman" w:cs="Times New Roman"/>
        </w:rPr>
      </w:pPr>
      <w:r>
        <w:rPr>
          <w:rFonts w:ascii="Times New Roman" w:hAnsi="Times New Roman" w:cs="Times New Roman"/>
        </w:rPr>
        <w:t xml:space="preserve">The long-term water balance of SCB </w:t>
      </w:r>
      <w:r w:rsidR="00140558" w:rsidRPr="00EF599F">
        <w:rPr>
          <w:rFonts w:ascii="Times New Roman" w:hAnsi="Times New Roman" w:cs="Times New Roman"/>
        </w:rPr>
        <w:t>can be compared to Illilouette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(Boisrame et al, in review, 2018)</w:t>
      </w:r>
      <w:r>
        <w:rPr>
          <w:rFonts w:ascii="Times New Roman" w:hAnsi="Times New Roman" w:cs="Times New Roman"/>
        </w:rPr>
        <w:t xml:space="preserve">, both greater than discharges measured near SCB despite being </w:t>
      </w:r>
      <w:commentRangeStart w:id="7"/>
      <w:r>
        <w:rPr>
          <w:rFonts w:ascii="Times New Roman" w:hAnsi="Times New Roman" w:cs="Times New Roman"/>
        </w:rPr>
        <w:t>comparably-sized basins</w:t>
      </w:r>
      <w:commentRangeEnd w:id="7"/>
      <w:r>
        <w:rPr>
          <w:rStyle w:val="CommentReference"/>
        </w:rPr>
        <w:commentReference w:id="7"/>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w:t>
      </w:r>
      <w:commentRangeStart w:id="8"/>
      <w:commentRangeStart w:id="9"/>
      <w:r>
        <w:rPr>
          <w:rFonts w:ascii="Times New Roman" w:hAnsi="Times New Roman" w:cs="Times New Roman"/>
        </w:rPr>
        <w:t xml:space="preserve">2100 </w:t>
      </w:r>
      <w:commentRangeEnd w:id="8"/>
      <w:r w:rsidR="00C15EAF">
        <w:rPr>
          <w:rStyle w:val="CommentReference"/>
        </w:rPr>
        <w:commentReference w:id="8"/>
      </w:r>
      <w:commentRangeEnd w:id="9"/>
      <w:r w:rsidR="003F19D7">
        <w:rPr>
          <w:rStyle w:val="CommentReference"/>
        </w:rPr>
        <w:commentReference w:id="9"/>
      </w:r>
      <w:r>
        <w:rPr>
          <w:rFonts w:ascii="Times New Roman" w:hAnsi="Times New Roman" w:cs="Times New Roman"/>
        </w:rPr>
        <w:t>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10"/>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10"/>
      <w:r w:rsidR="003B7241" w:rsidRPr="00EF599F">
        <w:rPr>
          <w:rStyle w:val="CommentReference"/>
          <w:rFonts w:ascii="Times New Roman" w:hAnsi="Times New Roman" w:cs="Times New Roman"/>
        </w:rPr>
        <w:commentReference w:id="10"/>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C423A8">
        <w:rPr>
          <w:rFonts w:ascii="Times New Roman" w:hAnsi="Times New Roman" w:cs="Times New Roman"/>
          <w:color w:val="000000" w:themeColor="text1"/>
        </w:rPr>
        <w:t xml:space="preserve"> </w:t>
      </w:r>
      <w:r w:rsidR="00A44A40">
        <w:rPr>
          <w:rFonts w:ascii="Times New Roman" w:hAnsi="Times New Roman" w:cs="Times New Roman"/>
          <w:color w:val="000000" w:themeColor="text1"/>
        </w:rPr>
        <w:t>(</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6E460AE9" w14:textId="5EDBC406" w:rsidR="00737117" w:rsidRPr="00EF599F" w:rsidRDefault="00737117" w:rsidP="00D7242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Replace two paragraphs above with one long-</w:t>
      </w:r>
      <w:proofErr w:type="spellStart"/>
      <w:r>
        <w:rPr>
          <w:rFonts w:ascii="Times New Roman" w:hAnsi="Times New Roman" w:cs="Times New Roman"/>
          <w:color w:val="000000" w:themeColor="text1"/>
        </w:rPr>
        <w:t>ish</w:t>
      </w:r>
      <w:proofErr w:type="spellEnd"/>
      <w:r>
        <w:rPr>
          <w:rFonts w:ascii="Times New Roman" w:hAnsi="Times New Roman" w:cs="Times New Roman"/>
          <w:color w:val="000000" w:themeColor="text1"/>
        </w:rPr>
        <w:t xml:space="preserve"> paragraph “comparing conditions in SCB to conditions in ICB) (including veg as well as hydro). </w:t>
      </w:r>
      <w:commentRangeStart w:id="11"/>
      <w:r>
        <w:rPr>
          <w:rFonts w:ascii="Times New Roman" w:hAnsi="Times New Roman" w:cs="Times New Roman"/>
          <w:color w:val="000000" w:themeColor="text1"/>
        </w:rPr>
        <w:t xml:space="preserve">We rely on three lines of evidence to support wetter conditions in ICB vs SCB. First, streamflow standardized to area is greater in ICB, second interpolated /gridded precipitation data from PRISM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 and third, in-situ weather station data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A3AF8">
        <w:rPr>
          <w:rFonts w:ascii="Times New Roman" w:hAnsi="Times New Roman" w:cs="Times New Roman"/>
          <w:color w:val="000000" w:themeColor="text1"/>
        </w:rPr>
        <w:t xml:space="preserve"> (Table 1)</w:t>
      </w:r>
      <w:r>
        <w:rPr>
          <w:rFonts w:ascii="Times New Roman" w:hAnsi="Times New Roman" w:cs="Times New Roman"/>
          <w:color w:val="000000" w:themeColor="text1"/>
        </w:rPr>
        <w:t>. In situ data was corrected for limitations re snowpack. See Appendix # for details.</w:t>
      </w:r>
      <w:commentRangeEnd w:id="11"/>
      <w:r>
        <w:rPr>
          <w:rStyle w:val="CommentReference"/>
        </w:rPr>
        <w:commentReference w:id="11"/>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lastRenderedPageBreak/>
        <w:t>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 xml:space="preserve">(Boisramé et al. </w:t>
      </w:r>
      <w:r w:rsidR="0074102E">
        <w:rPr>
          <w:rFonts w:ascii="Times New Roman" w:hAnsi="Times New Roman" w:cs="Times New Roman"/>
          <w:noProof/>
        </w:rPr>
        <w:lastRenderedPageBreak/>
        <w:t>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lastRenderedPageBreak/>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w:t>
      </w:r>
      <w:r w:rsidRPr="00EF599F">
        <w:rPr>
          <w:rFonts w:ascii="Times New Roman" w:hAnsi="Times New Roman" w:cs="Times New Roman"/>
          <w:color w:val="000000" w:themeColor="text1"/>
        </w:rPr>
        <w:lastRenderedPageBreak/>
        <w:t>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347A041F" w:rsidR="005B0769" w:rsidRPr="00EF599F"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proofErr w:type="gramEnd"/>
      <w:r w:rsidR="00AF2984">
        <w:rPr>
          <w:rFonts w:ascii="Times New Roman" w:hAnsi="Times New Roman" w:cs="Times New Roman"/>
        </w:rPr>
        <w:t xml:space="preserve"> </w:t>
      </w:r>
      <w:commentRangeStart w:id="12"/>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12"/>
      <w:r w:rsidR="00AF2984">
        <w:rPr>
          <w:rStyle w:val="CommentReference"/>
        </w:rPr>
        <w:commentReference w:id="12"/>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lastRenderedPageBreak/>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 xml:space="preserve">thorn </w:t>
      </w:r>
      <w:proofErr w:type="spellStart"/>
      <w:r w:rsidR="001F2741" w:rsidRPr="00EF599F">
        <w:rPr>
          <w:rFonts w:ascii="Times New Roman" w:hAnsi="Times New Roman" w:cs="Times New Roman"/>
          <w:color w:val="000000" w:themeColor="text1"/>
        </w:rPr>
        <w:t>ceanothus</w:t>
      </w:r>
      <w:proofErr w:type="spellEnd"/>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proofErr w:type="spellStart"/>
      <w:r w:rsidR="00C423A8" w:rsidRPr="00C423A8">
        <w:rPr>
          <w:rFonts w:ascii="Times New Roman" w:hAnsi="Times New Roman" w:cs="Times New Roman"/>
          <w:i/>
          <w:color w:val="000000" w:themeColor="text1"/>
        </w:rPr>
        <w:t>Ceanothus</w:t>
      </w:r>
      <w:proofErr w:type="spellEnd"/>
      <w:r w:rsidR="00C423A8" w:rsidRPr="00C423A8">
        <w:rPr>
          <w:rFonts w:ascii="Times New Roman" w:hAnsi="Times New Roman" w:cs="Times New Roman"/>
          <w:i/>
          <w:color w:val="000000" w:themeColor="text1"/>
        </w:rPr>
        <w:t xml:space="preserve">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2723CC" w:rsidRPr="00EF599F">
        <w:rPr>
          <w:rFonts w:ascii="Times New Roman" w:hAnsi="Times New Roman" w:cs="Times New Roman"/>
          <w:color w:val="000000" w:themeColor="text1"/>
        </w:rPr>
        <w:lastRenderedPageBreak/>
        <w:t>(</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13"/>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13"/>
      <w:r w:rsidR="00F71171">
        <w:rPr>
          <w:rStyle w:val="CommentReference"/>
        </w:rPr>
        <w:commentReference w:id="13"/>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w:t>
      </w:r>
      <w:r w:rsidR="00547A11">
        <w:rPr>
          <w:rFonts w:ascii="Times New Roman" w:hAnsi="Times New Roman" w:cs="Times New Roman"/>
          <w:color w:val="000000" w:themeColor="text1"/>
        </w:rPr>
        <w:lastRenderedPageBreak/>
        <w:t xml:space="preserve">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commentRangeStart w:id="14"/>
      <w:r w:rsidRPr="00EF599F">
        <w:rPr>
          <w:rFonts w:ascii="Times New Roman" w:hAnsi="Times New Roman" w:cs="Times New Roman"/>
          <w:color w:val="000000" w:themeColor="text1"/>
        </w:rPr>
        <w:t>Vegetation cover change</w:t>
      </w:r>
      <w:commentRangeEnd w:id="14"/>
      <w:r w:rsidR="002A77EA">
        <w:rPr>
          <w:rStyle w:val="CommentReference"/>
          <w:rFonts w:asciiTheme="minorHAnsi" w:eastAsiaTheme="minorHAnsi" w:hAnsiTheme="minorHAnsi" w:cstheme="minorBidi"/>
          <w:color w:val="auto"/>
        </w:rPr>
        <w:commentReference w:id="14"/>
      </w:r>
    </w:p>
    <w:p w14:paraId="0A73D3C0" w14:textId="23471CCC" w:rsidR="00FF17D0" w:rsidRPr="00EF599F"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t>
      </w:r>
      <w:proofErr w:type="gramStart"/>
      <w:r w:rsidRPr="00EF599F">
        <w:rPr>
          <w:rFonts w:ascii="Times New Roman" w:hAnsi="Times New Roman" w:cs="Times New Roman"/>
        </w:rPr>
        <w:t>were generally observed</w:t>
      </w:r>
      <w:proofErr w:type="gramEnd"/>
      <w:r w:rsidRPr="00EF599F">
        <w:rPr>
          <w:rFonts w:ascii="Times New Roman" w:hAnsi="Times New Roman" w:cs="Times New Roman"/>
        </w:rPr>
        <w:t xml:space="preserve">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15"/>
      <w:r w:rsidRPr="00EF599F">
        <w:rPr>
          <w:rFonts w:ascii="Times New Roman" w:hAnsi="Times New Roman" w:cs="Times New Roman"/>
        </w:rPr>
        <w:t xml:space="preserve">shrub to sparse meadow, mixed-conifer to sparse meadow, and mixed-conifer to shrub </w:t>
      </w:r>
      <w:commentRangeEnd w:id="15"/>
      <w:r w:rsidRPr="00EF599F">
        <w:rPr>
          <w:rStyle w:val="CommentReference"/>
          <w:rFonts w:ascii="Times New Roman" w:hAnsi="Times New Roman" w:cs="Times New Roman"/>
        </w:rPr>
        <w:commentReference w:id="15"/>
      </w:r>
      <w:r w:rsidRPr="00EF599F">
        <w:rPr>
          <w:rFonts w:ascii="Times New Roman" w:hAnsi="Times New Roman" w:cs="Times New Roman"/>
        </w:rPr>
        <w:t xml:space="preserve">were all </w:t>
      </w:r>
      <w:commentRangeStart w:id="16"/>
      <w:r w:rsidRPr="00EF599F">
        <w:rPr>
          <w:rFonts w:ascii="Times New Roman" w:hAnsi="Times New Roman" w:cs="Times New Roman"/>
        </w:rPr>
        <w:t>overrepresented</w:t>
      </w:r>
      <w:commentRangeEnd w:id="16"/>
      <w:r w:rsidR="00AB1E60">
        <w:rPr>
          <w:rStyle w:val="CommentReference"/>
        </w:rPr>
        <w:commentReference w:id="16"/>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17"/>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17"/>
      <w:r w:rsidRPr="00EF599F">
        <w:rPr>
          <w:rStyle w:val="CommentReference"/>
          <w:rFonts w:ascii="Times New Roman" w:hAnsi="Times New Roman" w:cs="Times New Roman"/>
        </w:rPr>
        <w:commentReference w:id="17"/>
      </w:r>
      <w:r w:rsidR="0063439C">
        <w:rPr>
          <w:rFonts w:ascii="Times New Roman" w:hAnsi="Times New Roman" w:cs="Times New Roman"/>
        </w:rPr>
        <w:t xml:space="preserve"> (Figure 3)</w:t>
      </w:r>
      <w:r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18"/>
      <w:commentRangeStart w:id="19"/>
      <w:r>
        <w:rPr>
          <w:rFonts w:ascii="Times New Roman" w:hAnsi="Times New Roman" w:cs="Times New Roman"/>
          <w:noProof/>
          <w:lang w:eastAsia="en-US"/>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943600" cy="4149090"/>
                    </a:xfrm>
                    <a:prstGeom prst="rect">
                      <a:avLst/>
                    </a:prstGeom>
                  </pic:spPr>
                </pic:pic>
              </a:graphicData>
            </a:graphic>
          </wp:inline>
        </w:drawing>
      </w:r>
      <w:commentRangeEnd w:id="18"/>
      <w:r w:rsidR="009B3CBE">
        <w:rPr>
          <w:rStyle w:val="CommentReference"/>
        </w:rPr>
        <w:commentReference w:id="18"/>
      </w:r>
      <w:commentRangeEnd w:id="19"/>
      <w:r w:rsidR="00B141B2">
        <w:rPr>
          <w:rStyle w:val="CommentReference"/>
        </w:rPr>
        <w:commentReference w:id="19"/>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0"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0"/>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1" w:author="Scott" w:date="2019-03-13T10:08:00Z">
        <w:r w:rsidR="00247216" w:rsidDel="00C423A8">
          <w:rPr>
            <w:rFonts w:ascii="Times New Roman" w:hAnsi="Times New Roman" w:cs="Times New Roman"/>
          </w:rPr>
          <w:delText xml:space="preserve">4 </w:delText>
        </w:r>
      </w:del>
      <w:ins w:id="22" w:author="Scott" w:date="2019-03-13T10:08:00Z">
        <w:r w:rsidR="00C423A8">
          <w:rPr>
            <w:rFonts w:ascii="Times New Roman" w:hAnsi="Times New Roman" w:cs="Times New Roman"/>
          </w:rPr>
          <w:t>F</w:t>
        </w:r>
      </w:ins>
      <w:ins w:id="23" w:author="Scott" w:date="2019-03-13T10:09:00Z">
        <w:r w:rsidR="00C423A8">
          <w:rPr>
            <w:rFonts w:ascii="Times New Roman" w:hAnsi="Times New Roman" w:cs="Times New Roman"/>
          </w:rPr>
          <w:t>our</w:t>
        </w:r>
      </w:ins>
      <w:ins w:id="24"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25"/>
      <w:commentRangeStart w:id="26"/>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commentRangeEnd w:id="25"/>
      <w:r w:rsidR="009C4159">
        <w:rPr>
          <w:rStyle w:val="CommentReference"/>
        </w:rPr>
        <w:commentReference w:id="25"/>
      </w:r>
      <w:commentRangeEnd w:id="26"/>
      <w:r w:rsidR="00C45645">
        <w:rPr>
          <w:rStyle w:val="CommentReference"/>
        </w:rPr>
        <w:commentReference w:id="26"/>
      </w:r>
    </w:p>
    <w:p w14:paraId="661680B7" w14:textId="2B01E909" w:rsidR="00CD3AED" w:rsidRPr="00EF599F" w:rsidRDefault="005C4567" w:rsidP="005C4567">
      <w:pPr>
        <w:pStyle w:val="Caption"/>
        <w:rPr>
          <w:rFonts w:ascii="Times New Roman" w:hAnsi="Times New Roman" w:cs="Times New Roman"/>
        </w:rPr>
      </w:pPr>
      <w:bookmarkStart w:id="27" w:name="_Ref536611059"/>
      <w:bookmarkStart w:id="28"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7"/>
      <w:bookmarkEnd w:id="28"/>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29"/>
      <w:r w:rsidRPr="00EF599F">
        <w:rPr>
          <w:rFonts w:ascii="Times New Roman" w:hAnsi="Times New Roman" w:cs="Times New Roman"/>
          <w:color w:val="000000" w:themeColor="text1"/>
        </w:rPr>
        <w:lastRenderedPageBreak/>
        <w:t>Forest composition and structural change</w:t>
      </w:r>
      <w:commentRangeEnd w:id="29"/>
      <w:r w:rsidR="00143C7D">
        <w:rPr>
          <w:rStyle w:val="CommentReference"/>
          <w:rFonts w:asciiTheme="minorHAnsi" w:eastAsiaTheme="minorHAnsi" w:hAnsiTheme="minorHAnsi" w:cstheme="minorBidi"/>
          <w:color w:val="auto"/>
        </w:rPr>
        <w:commentReference w:id="29"/>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0"/>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30"/>
      <w:r w:rsidR="00143C7D">
        <w:rPr>
          <w:rStyle w:val="CommentReference"/>
          <w:i w:val="0"/>
          <w:iCs w:val="0"/>
          <w:color w:val="auto"/>
        </w:rPr>
        <w:commentReference w:id="30"/>
      </w:r>
    </w:p>
    <w:p w14:paraId="2259DEB2" w14:textId="204CD97E" w:rsidR="009A6239" w:rsidRPr="00EF599F" w:rsidRDefault="005C4567" w:rsidP="00AF7EDB">
      <w:pPr>
        <w:pStyle w:val="Caption"/>
        <w:rPr>
          <w:rFonts w:ascii="Times New Roman" w:hAnsi="Times New Roman" w:cs="Times New Roman"/>
        </w:rPr>
      </w:pPr>
      <w:bookmarkStart w:id="31"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1"/>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32"/>
      <w:r w:rsidRPr="00EF599F">
        <w:rPr>
          <w:rFonts w:ascii="Times New Roman" w:hAnsi="Times New Roman" w:cs="Times New Roman"/>
          <w:color w:val="000000" w:themeColor="text1"/>
        </w:rPr>
        <w:lastRenderedPageBreak/>
        <w:t>Soil moisture</w:t>
      </w:r>
      <w:commentRangeEnd w:id="32"/>
      <w:r w:rsidR="004404EB">
        <w:rPr>
          <w:rStyle w:val="CommentReference"/>
        </w:rPr>
        <w:commentReference w:id="32"/>
      </w:r>
    </w:p>
    <w:p w14:paraId="2DE343F9" w14:textId="120C01E9"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p>
    <w:p w14:paraId="40FFFB4E" w14:textId="50CC9407"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33"/>
      <w:r>
        <w:rPr>
          <w:rFonts w:ascii="Times New Roman" w:hAnsi="Times New Roman" w:cs="Times New Roman"/>
        </w:rPr>
        <w:t>insert statement about accuracy</w:t>
      </w:r>
      <w:commentRangeEnd w:id="33"/>
      <w:r>
        <w:rPr>
          <w:rStyle w:val="CommentReference"/>
        </w:rPr>
        <w:commentReference w:id="33"/>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SCB data was able to predict them with a correlation of 0.98 (Figure </w:t>
      </w:r>
      <w:r w:rsidR="005B5D2C">
        <w:rPr>
          <w:rFonts w:ascii="Times New Roman" w:hAnsi="Times New Roman" w:cs="Times New Roman"/>
          <w:noProof/>
        </w:rPr>
        <w:t>C2</w:t>
      </w:r>
      <w:r w:rsidR="005B5D2C" w:rsidRPr="00EF599F">
        <w:rPr>
          <w:rFonts w:ascii="Times New Roman" w:hAnsi="Times New Roman" w:cs="Times New Roman"/>
        </w:rPr>
        <w:t xml:space="preserve">, Figure </w:t>
      </w:r>
      <w:r w:rsidR="005B5D2C">
        <w:rPr>
          <w:rFonts w:ascii="Times New Roman" w:hAnsi="Times New Roman" w:cs="Times New Roman"/>
          <w:noProof/>
        </w:rPr>
        <w:t>C3</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34" w:name="_Ref536610448"/>
      <w:r w:rsidRPr="00EF599F">
        <w:rPr>
          <w:rFonts w:ascii="Times New Roman" w:hAnsi="Times New Roman" w:cs="Times New Roman"/>
        </w:rPr>
        <w:t xml:space="preserve">Figure </w:t>
      </w:r>
      <w:bookmarkEnd w:id="34"/>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59F46124"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commentRangeStart w:id="35"/>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bookmarkStart w:id="36" w:name="_GoBack"/>
      <w:bookmarkEnd w:id="36"/>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commentRangeEnd w:id="35"/>
      <w:r w:rsidR="00741176">
        <w:rPr>
          <w:rStyle w:val="CommentReference"/>
        </w:rPr>
        <w:commentReference w:id="35"/>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37"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38" w:name="_Ref540347"/>
      <w:bookmarkEnd w:id="37"/>
      <w:r w:rsidRPr="00EF599F">
        <w:rPr>
          <w:rFonts w:ascii="Times New Roman" w:hAnsi="Times New Roman" w:cs="Times New Roman"/>
        </w:rPr>
        <w:t xml:space="preserve">Figure </w:t>
      </w:r>
      <w:bookmarkEnd w:id="38"/>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39"/>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39"/>
      <w:r w:rsidR="00B620AC">
        <w:rPr>
          <w:rStyle w:val="CommentReference"/>
          <w:i w:val="0"/>
          <w:iCs w:val="0"/>
          <w:color w:val="auto"/>
        </w:rPr>
        <w:commentReference w:id="39"/>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40"/>
            <w:r w:rsidRPr="00EF599F">
              <w:rPr>
                <w:rFonts w:ascii="Times New Roman" w:hAnsi="Times New Roman" w:cs="Times New Roman"/>
                <w:color w:val="2F2F2F" w:themeColor="accent5" w:themeShade="80"/>
              </w:rPr>
              <w:t>Cumulative shallow soil water gain [mm]</w:t>
            </w:r>
            <w:commentRangeEnd w:id="40"/>
            <w:r w:rsidR="002E197D">
              <w:rPr>
                <w:rStyle w:val="CommentReference"/>
              </w:rPr>
              <w:commentReference w:id="40"/>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41"/>
            <w:commentRangeStart w:id="42"/>
            <w:commentRangeStart w:id="43"/>
            <w:r w:rsidRPr="00EF599F">
              <w:rPr>
                <w:rFonts w:ascii="Times New Roman" w:hAnsi="Times New Roman" w:cs="Times New Roman"/>
                <w:color w:val="2F2F2F" w:themeColor="accent5" w:themeShade="80"/>
              </w:rPr>
              <w:t>0.20</w:t>
            </w:r>
            <w:commentRangeEnd w:id="41"/>
            <w:r w:rsidRPr="00EF599F">
              <w:rPr>
                <w:rStyle w:val="CommentReference"/>
                <w:rFonts w:ascii="Times New Roman" w:hAnsi="Times New Roman" w:cs="Times New Roman"/>
              </w:rPr>
              <w:commentReference w:id="41"/>
            </w:r>
            <w:commentRangeEnd w:id="42"/>
            <w:r w:rsidRPr="00EF599F">
              <w:rPr>
                <w:rStyle w:val="CommentReference"/>
                <w:rFonts w:ascii="Times New Roman" w:hAnsi="Times New Roman" w:cs="Times New Roman"/>
              </w:rPr>
              <w:commentReference w:id="42"/>
            </w:r>
            <w:commentRangeEnd w:id="43"/>
            <w:r w:rsidR="00CB5133">
              <w:rPr>
                <w:rStyle w:val="CommentReference"/>
              </w:rPr>
              <w:commentReference w:id="43"/>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w:t>
      </w:r>
      <w:proofErr w:type="spellStart"/>
      <w:r w:rsidR="00CB5133">
        <w:rPr>
          <w:rFonts w:ascii="Times New Roman" w:hAnsi="Times New Roman" w:cs="Times New Roman"/>
          <w:i/>
          <w:color w:val="2F2F2F" w:themeColor="accent5" w:themeShade="80"/>
          <w:sz w:val="18"/>
          <w:szCs w:val="18"/>
        </w:rPr>
        <w:t>Illilouette</w:t>
      </w:r>
      <w:proofErr w:type="spellEnd"/>
      <w:r w:rsidR="00CB5133">
        <w:rPr>
          <w:rFonts w:ascii="Times New Roman" w:hAnsi="Times New Roman" w:cs="Times New Roman"/>
          <w:i/>
          <w:color w:val="2F2F2F" w:themeColor="accent5" w:themeShade="80"/>
          <w:sz w:val="18"/>
          <w:szCs w:val="18"/>
        </w:rPr>
        <w:t xml:space="preserv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sidR="00CB5133">
        <w:rPr>
          <w:rFonts w:ascii="Times New Roman" w:hAnsi="Times New Roman" w:cs="Times New Roman"/>
          <w:i/>
          <w:color w:val="2F2F2F" w:themeColor="accent5" w:themeShade="80"/>
          <w:sz w:val="18"/>
          <w:szCs w:val="18"/>
        </w:rPr>
        <w:t>. 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165B022F" w14:textId="358531D6" w:rsidR="00832545" w:rsidRPr="00692085"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commentRangeStart w:id="44"/>
      <w:r w:rsidR="00250CC1" w:rsidRPr="00EF599F">
        <w:rPr>
          <w:rFonts w:ascii="Times New Roman" w:hAnsi="Times New Roman" w:cs="Times New Roman"/>
          <w:color w:val="2F2F2F" w:themeColor="accent5" w:themeShade="80"/>
        </w:rPr>
        <w:t>[</w:t>
      </w:r>
      <w:r w:rsidR="00704BF2">
        <w:rPr>
          <w:rFonts w:ascii="Times New Roman" w:hAnsi="Times New Roman" w:cs="Times New Roman"/>
          <w:color w:val="2F2F2F" w:themeColor="accent5" w:themeShade="80"/>
        </w:rPr>
        <w:t>Placeholder for additional results integrated from Gabrielle’s watershed modeling linked to vegetation type</w:t>
      </w:r>
      <w:r w:rsidR="00250CC1" w:rsidRPr="00EF599F">
        <w:rPr>
          <w:rFonts w:ascii="Times New Roman" w:hAnsi="Times New Roman" w:cs="Times New Roman"/>
          <w:color w:val="2F2F2F" w:themeColor="accent5" w:themeShade="80"/>
        </w:rPr>
        <w:t>]</w:t>
      </w:r>
      <w:commentRangeEnd w:id="44"/>
      <w:r w:rsidR="00704BF2">
        <w:rPr>
          <w:rStyle w:val="CommentReference"/>
        </w:rPr>
        <w:commentReference w:id="44"/>
      </w:r>
      <w:r w:rsidR="00832545"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do not find strong evidence for a fire-induced shift in vegetation or soil moisture in the Sugarloaf Creek Basin, </w:t>
      </w:r>
      <w:commentRangeStart w:id="45"/>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45"/>
      <w:r w:rsidR="002C3703">
        <w:rPr>
          <w:rStyle w:val="CommentReference"/>
        </w:rPr>
        <w:commentReference w:id="45"/>
      </w:r>
      <w:r w:rsidR="00D652F0">
        <w:rPr>
          <w:rFonts w:ascii="Times New Roman" w:hAnsi="Times New Roman" w:cs="Times New Roman"/>
          <w:color w:val="2F2F2F" w:themeColor="accent5" w:themeShade="80"/>
        </w:rPr>
        <w:t xml:space="preserve">burning at least twice since 1973. We suggest that the absence of strong evidence for fire creating alternative (non-forest) vegetation states or modifying forest structure is due in part to the relative lack of fire compared to an expected historical fire return interval over this period, a relatively small fraction of the watershed (10%) receiving multiple fires, relatively low intensity fires allowed to burn under acceptable management conditions, and/or lower productivity in the watershed relative to comparable watersheds elsewhere in the Sierra Nevada. We further </w:t>
      </w:r>
      <w:commentRangeStart w:id="46"/>
      <w:r w:rsidR="00D652F0">
        <w:rPr>
          <w:rFonts w:ascii="Times New Roman" w:hAnsi="Times New Roman" w:cs="Times New Roman"/>
          <w:color w:val="2F2F2F" w:themeColor="accent5" w:themeShade="80"/>
        </w:rPr>
        <w:t xml:space="preserve">suggest </w:t>
      </w:r>
      <w:commentRangeEnd w:id="46"/>
      <w:r w:rsidR="002C3703">
        <w:rPr>
          <w:rStyle w:val="CommentReference"/>
        </w:rPr>
        <w:commentReference w:id="46"/>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215E8D93" w14:textId="67CAAA42"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47"/>
      <w:r w:rsidR="00E05749">
        <w:rPr>
          <w:rFonts w:ascii="Times New Roman" w:hAnsi="Times New Roman" w:cs="Times New Roman"/>
          <w:color w:val="2F2F2F" w:themeColor="accent5" w:themeShade="80"/>
        </w:rPr>
        <w:t>was increased to a 40x80 m patch, or 0.32 ha.</w:t>
      </w:r>
      <w:commentRangeEnd w:id="47"/>
      <w:r w:rsidR="002C3703">
        <w:rPr>
          <w:rStyle w:val="CommentReference"/>
        </w:rPr>
        <w:commentReference w:id="47"/>
      </w:r>
      <w:r w:rsidR="00E05749">
        <w:rPr>
          <w:rFonts w:ascii="Times New Roman" w:hAnsi="Times New Roman" w:cs="Times New Roman"/>
          <w:color w:val="2F2F2F" w:themeColor="accent5" w:themeShade="80"/>
        </w:rPr>
        <w:t xml:space="preserve"> </w:t>
      </w:r>
      <w:commentRangeStart w:id="48"/>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alternative vegetation around 25 ha (Figure 2). Compare to Illilouette? </w:t>
      </w:r>
      <w:commentRangeEnd w:id="48"/>
      <w:r w:rsidR="002C3703">
        <w:rPr>
          <w:rStyle w:val="CommentReference"/>
        </w:rPr>
        <w:commentReference w:id="48"/>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49"/>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w:t>
      </w:r>
      <w:r w:rsidR="00BB1004">
        <w:rPr>
          <w:rFonts w:ascii="Times New Roman" w:hAnsi="Times New Roman" w:cs="Times New Roman"/>
          <w:color w:val="2F2F2F" w:themeColor="accent5" w:themeShade="80"/>
        </w:rPr>
        <w:lastRenderedPageBreak/>
        <w:t xml:space="preserve">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49"/>
      <w:r w:rsidR="002C3703">
        <w:rPr>
          <w:rStyle w:val="CommentReference"/>
        </w:rPr>
        <w:commentReference w:id="49"/>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50"/>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50"/>
      <w:r w:rsidR="002C3703">
        <w:rPr>
          <w:rStyle w:val="CommentReference"/>
        </w:rPr>
        <w:commentReference w:id="50"/>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51"/>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51"/>
      <w:r w:rsidR="002C3703">
        <w:rPr>
          <w:rStyle w:val="CommentReference"/>
        </w:rPr>
        <w:commentReference w:id="51"/>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52" w:author="Brandon Collins" w:date="2019-03-13T14:41:00Z">
        <w:r w:rsidR="00384760">
          <w:rPr>
            <w:rFonts w:ascii="Times New Roman" w:hAnsi="Times New Roman" w:cs="Times New Roman"/>
            <w:color w:val="2F2F2F" w:themeColor="accent5" w:themeShade="80"/>
          </w:rPr>
          <w:t>for a smaller study area concentrated in the middle of SCB</w:t>
        </w:r>
      </w:ins>
      <w:ins w:id="53"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54" w:author="Brandon Collins" w:date="2019-03-13T14:41:00Z">
        <w:r w:rsidDel="00384760">
          <w:rPr>
            <w:rFonts w:ascii="Times New Roman" w:hAnsi="Times New Roman" w:cs="Times New Roman"/>
            <w:color w:val="2F2F2F" w:themeColor="accent5" w:themeShade="80"/>
          </w:rPr>
          <w:delText xml:space="preserve">likely on the order of 10-20 </w:delText>
        </w:r>
      </w:del>
      <w:ins w:id="55"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56"/>
      <w:commentRangeStart w:id="57"/>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56"/>
      <w:r>
        <w:rPr>
          <w:rStyle w:val="CommentReference"/>
        </w:rPr>
        <w:commentReference w:id="56"/>
      </w:r>
      <w:commentRangeEnd w:id="57"/>
      <w:r w:rsidR="00384760">
        <w:rPr>
          <w:rStyle w:val="CommentReference"/>
        </w:rPr>
        <w:commentReference w:id="57"/>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w:t>
      </w:r>
      <w:r w:rsidR="000E588D">
        <w:rPr>
          <w:rFonts w:ascii="Times New Roman" w:hAnsi="Times New Roman" w:cs="Times New Roman"/>
          <w:color w:val="2F2F2F" w:themeColor="accent5" w:themeShade="80"/>
        </w:rPr>
        <w:lastRenderedPageBreak/>
        <w:t xml:space="preserve">from the 1999 Williams Fire, which </w:t>
      </w:r>
      <w:r w:rsidR="000E588D">
        <w:rPr>
          <w:rFonts w:ascii="Times New Roman" w:hAnsi="Times New Roman" w:cs="Times New Roman"/>
          <w:color w:val="2F2F2F" w:themeColor="accent5" w:themeShade="80"/>
        </w:rPr>
        <w:t xml:space="preserve">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w:t>
      </w:r>
      <w:r w:rsidR="000E588D">
        <w:rPr>
          <w:rFonts w:ascii="Times New Roman" w:hAnsi="Times New Roman" w:cs="Times New Roman"/>
          <w:color w:val="2F2F2F" w:themeColor="accent5" w:themeShade="80"/>
        </w:rPr>
        <w:t>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58"/>
      <w:commentRangeStart w:id="59"/>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58"/>
      <w:r>
        <w:rPr>
          <w:rStyle w:val="CommentReference"/>
        </w:rPr>
        <w:commentReference w:id="58"/>
      </w:r>
      <w:commentRangeEnd w:id="59"/>
      <w:r w:rsidR="00384760">
        <w:rPr>
          <w:rStyle w:val="CommentReference"/>
        </w:rPr>
        <w:commentReference w:id="59"/>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w:t>
      </w:r>
      <w:r>
        <w:rPr>
          <w:rFonts w:ascii="Times New Roman" w:hAnsi="Times New Roman" w:cs="Times New Roman"/>
          <w:color w:val="2F2F2F" w:themeColor="accent5" w:themeShade="80"/>
        </w:rPr>
        <w:lastRenderedPageBreak/>
        <w:t xml:space="preserve">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60"/>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60"/>
      <w:r w:rsidR="008D61B9">
        <w:rPr>
          <w:rStyle w:val="CommentReference"/>
        </w:rPr>
        <w:commentReference w:id="60"/>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61"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62"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63"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64"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65" w:author="Scott" w:date="2019-03-13T10:13:00Z">
        <w:r w:rsidR="007C07A0" w:rsidDel="00C423A8">
          <w:rPr>
            <w:rFonts w:ascii="Times New Roman" w:hAnsi="Times New Roman" w:cs="Times New Roman"/>
            <w:color w:val="2F2F2F" w:themeColor="accent5" w:themeShade="80"/>
          </w:rPr>
          <w:delText xml:space="preserve">suppression </w:delText>
        </w:r>
      </w:del>
      <w:ins w:id="66"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67"/>
      <w:r w:rsidR="007C07A0">
        <w:rPr>
          <w:rFonts w:ascii="Times New Roman" w:hAnsi="Times New Roman" w:cs="Times New Roman"/>
          <w:color w:val="2F2F2F" w:themeColor="accent5" w:themeShade="80"/>
        </w:rPr>
        <w:t xml:space="preserve">(and potentially less well-drained soils?) </w:t>
      </w:r>
      <w:commentRangeEnd w:id="67"/>
      <w:r w:rsidR="008D61B9">
        <w:rPr>
          <w:rStyle w:val="CommentReference"/>
        </w:rPr>
        <w:commentReference w:id="67"/>
      </w:r>
      <w:r w:rsidR="007C07A0">
        <w:rPr>
          <w:rFonts w:ascii="Times New Roman" w:hAnsi="Times New Roman" w:cs="Times New Roman"/>
          <w:color w:val="2F2F2F" w:themeColor="accent5" w:themeShade="80"/>
        </w:rPr>
        <w:t>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than at ICB, and the potential gain in soil moisture and herbaceous vegetation following forest removal by managed wildfire may therefore be minimal at SCB.</w:t>
      </w:r>
    </w:p>
    <w:p w14:paraId="44FE8EB3" w14:textId="77777777" w:rsidR="007C07A0" w:rsidRDefault="007C07A0" w:rsidP="007C07A0">
      <w:pPr>
        <w:spacing w:line="480" w:lineRule="auto"/>
        <w:ind w:firstLine="720"/>
        <w:rPr>
          <w:rFonts w:ascii="Times New Roman" w:hAnsi="Times New Roman" w:cs="Times New Roman"/>
          <w:color w:val="2F2F2F" w:themeColor="accent5" w:themeShade="80"/>
        </w:rPr>
      </w:pPr>
      <w:commentRangeStart w:id="68"/>
      <w:r>
        <w:rPr>
          <w:rFonts w:ascii="Times New Roman" w:hAnsi="Times New Roman" w:cs="Times New Roman"/>
          <w:color w:val="2F2F2F" w:themeColor="accent5" w:themeShade="80"/>
        </w:rPr>
        <w:t>Placeholder for another paragraph or two on hydrology/soil moisture discussion.</w:t>
      </w:r>
      <w:commentRangeEnd w:id="68"/>
      <w:r>
        <w:rPr>
          <w:rStyle w:val="CommentReference"/>
        </w:rPr>
        <w:commentReference w:id="68"/>
      </w:r>
      <w:r>
        <w:rPr>
          <w:rFonts w:ascii="Times New Roman" w:hAnsi="Times New Roman" w:cs="Times New Roman"/>
          <w:color w:val="2F2F2F" w:themeColor="accent5" w:themeShade="80"/>
        </w:rPr>
        <w:t xml:space="preserve"> Text moved down from results section: </w:t>
      </w:r>
      <w:r w:rsidRPr="00EF599F">
        <w:rPr>
          <w:rFonts w:ascii="Times New Roman" w:hAnsi="Times New Roman" w:cs="Times New Roman"/>
          <w:color w:val="2F2F2F" w:themeColor="accent5" w:themeShade="80"/>
        </w:rPr>
        <w:t xml:space="preserve">[For the discussion section: Difference in vegetation types has implications on snowpack depth and melt timing which further influence seasonal soil moisture </w:t>
      </w:r>
      <w:r w:rsidRPr="00EF599F">
        <w:rPr>
          <w:rFonts w:ascii="Times New Roman" w:hAnsi="Times New Roman" w:cs="Times New Roman"/>
          <w:color w:val="2F2F2F" w:themeColor="accent5" w:themeShade="80"/>
        </w:rPr>
        <w:lastRenderedPageBreak/>
        <w:t>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69"/>
      <w:r>
        <w:rPr>
          <w:rFonts w:ascii="Times New Roman" w:hAnsi="Times New Roman" w:cs="Times New Roman"/>
          <w:color w:val="2F2F2F" w:themeColor="accent5" w:themeShade="80"/>
        </w:rPr>
        <w:t>Placeholder for final paragraph on management implications</w:t>
      </w:r>
      <w:commentRangeEnd w:id="69"/>
      <w:r>
        <w:rPr>
          <w:rStyle w:val="CommentReference"/>
        </w:rPr>
        <w:commentReference w:id="69"/>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5F8F79E" w14:textId="77777777" w:rsidR="008F4D93" w:rsidRPr="008F4D93" w:rsidRDefault="00FF633D" w:rsidP="008F4D93">
      <w:pPr>
        <w:pStyle w:val="EndNoteBibliographyTitle"/>
        <w:rPr>
          <w:b/>
          <w:noProof/>
        </w:rPr>
      </w:pPr>
      <w:r w:rsidRPr="00EF599F">
        <w:fldChar w:fldCharType="begin"/>
      </w:r>
      <w:r w:rsidRPr="00EF599F">
        <w:instrText xml:space="preserve"> ADDIN EN.REFLIST </w:instrText>
      </w:r>
      <w:r w:rsidRPr="00EF599F">
        <w:fldChar w:fldCharType="separate"/>
      </w:r>
      <w:r w:rsidR="008F4D93" w:rsidRPr="008F4D93">
        <w:rPr>
          <w:b/>
          <w:noProof/>
        </w:rPr>
        <w:t>Literature Cited</w:t>
      </w:r>
    </w:p>
    <w:p w14:paraId="6BBE29E1" w14:textId="77777777" w:rsidR="008F4D93" w:rsidRPr="008F4D93" w:rsidRDefault="008F4D93" w:rsidP="008F4D93">
      <w:pPr>
        <w:pStyle w:val="EndNoteBibliographyTitle"/>
        <w:rPr>
          <w:b/>
          <w:noProof/>
        </w:rPr>
      </w:pPr>
    </w:p>
    <w:p w14:paraId="46919A0A" w14:textId="77777777" w:rsidR="008F4D93" w:rsidRPr="008F4D93" w:rsidRDefault="008F4D93" w:rsidP="008F4D93">
      <w:pPr>
        <w:pStyle w:val="EndNoteBibliography"/>
        <w:ind w:left="420" w:hanging="420"/>
        <w:rPr>
          <w:noProof/>
        </w:rPr>
      </w:pPr>
      <w:r w:rsidRPr="008F4D93">
        <w:rPr>
          <w:noProof/>
        </w:rPr>
        <w:t xml:space="preserve">Bales, R. C., J. W. Hopmans, A. T. O'Geen, M. Meadows, P. C. Hartsough, P. Kirchner, C. T. Hunsaker, and D. Beaudette. 2011. Soil moisture response to snowmelt and rainfall in a Sierra Nevada mixed-conifer forest. Vadose Zone Journal </w:t>
      </w:r>
      <w:r w:rsidRPr="008F4D93">
        <w:rPr>
          <w:b/>
          <w:noProof/>
        </w:rPr>
        <w:t>10</w:t>
      </w:r>
      <w:r w:rsidRPr="008F4D93">
        <w:rPr>
          <w:noProof/>
        </w:rPr>
        <w:t>:786-799.</w:t>
      </w:r>
    </w:p>
    <w:p w14:paraId="7E92DCD6" w14:textId="77777777" w:rsidR="008F4D93" w:rsidRPr="008F4D93" w:rsidRDefault="008F4D93" w:rsidP="008F4D93">
      <w:pPr>
        <w:pStyle w:val="EndNoteBibliography"/>
        <w:ind w:left="420" w:hanging="420"/>
        <w:rPr>
          <w:noProof/>
        </w:rPr>
      </w:pPr>
      <w:r w:rsidRPr="008F4D93">
        <w:rPr>
          <w:noProof/>
        </w:rPr>
        <w:t>Bates, D. M., M. Maechler, B. M. Bolker, and S. Walker. 2013. lme4: Linear mixed-effects models using Eigen and S4. R package version 1.0-5. CRAN.R-project.org/package=lme4.</w:t>
      </w:r>
    </w:p>
    <w:p w14:paraId="736C6978" w14:textId="77777777" w:rsidR="008F4D93" w:rsidRPr="008F4D93" w:rsidRDefault="008F4D93" w:rsidP="008F4D93">
      <w:pPr>
        <w:pStyle w:val="EndNoteBibliography"/>
        <w:ind w:left="420" w:hanging="420"/>
        <w:rPr>
          <w:noProof/>
        </w:rPr>
      </w:pPr>
      <w:r w:rsidRPr="008F4D93">
        <w:rPr>
          <w:noProof/>
        </w:rPr>
        <w:t xml:space="preserve">Blaschke, T., G. J. Hay, M. Kelly, S. Lang, P. Hofmann, E. Addink, R. Q. Feitosa, F. Van der Meer, H. Van der Werff, F. J. I. j. o. p. Van Coillie, and r. sensing. 2014. Geographic object-based image analysis–towards a new paradigm.  </w:t>
      </w:r>
      <w:r w:rsidRPr="008F4D93">
        <w:rPr>
          <w:b/>
          <w:noProof/>
        </w:rPr>
        <w:t>87</w:t>
      </w:r>
      <w:r w:rsidRPr="008F4D93">
        <w:rPr>
          <w:noProof/>
        </w:rPr>
        <w:t>:180-191.</w:t>
      </w:r>
    </w:p>
    <w:p w14:paraId="27E59A77" w14:textId="77777777" w:rsidR="008F4D93" w:rsidRPr="008F4D93" w:rsidRDefault="008F4D93" w:rsidP="008F4D93">
      <w:pPr>
        <w:pStyle w:val="EndNoteBibliography"/>
        <w:ind w:left="420" w:hanging="420"/>
        <w:rPr>
          <w:noProof/>
        </w:rPr>
      </w:pPr>
      <w:r w:rsidRPr="008F4D93">
        <w:rPr>
          <w:noProof/>
        </w:rPr>
        <w:t xml:space="preserve">Boisramé, G., S. Thompson, B. Collins, and S. Stephens. 2017a. Managed wildfire effects on forest resilience and water in the Sierra Nevada. Ecosystems </w:t>
      </w:r>
      <w:r w:rsidRPr="008F4D93">
        <w:rPr>
          <w:b/>
          <w:noProof/>
        </w:rPr>
        <w:t>20</w:t>
      </w:r>
      <w:r w:rsidRPr="008F4D93">
        <w:rPr>
          <w:noProof/>
        </w:rPr>
        <w:t>:717–732.</w:t>
      </w:r>
    </w:p>
    <w:p w14:paraId="2158A8CA" w14:textId="77777777" w:rsidR="008F4D93" w:rsidRPr="008F4D93" w:rsidRDefault="008F4D93" w:rsidP="008F4D93">
      <w:pPr>
        <w:pStyle w:val="EndNoteBibliography"/>
        <w:ind w:left="420" w:hanging="420"/>
        <w:rPr>
          <w:noProof/>
        </w:rPr>
      </w:pPr>
      <w:r w:rsidRPr="008F4D93">
        <w:rPr>
          <w:noProof/>
        </w:rPr>
        <w:t xml:space="preserve">Boisramé, G., S. Thompson, and S. Stephens. 2018. Hydrologic responses to restored wildfire regimes revealed by soil moisture-vegetation relationships. Advances in Water Resources </w:t>
      </w:r>
      <w:r w:rsidRPr="008F4D93">
        <w:rPr>
          <w:b/>
          <w:noProof/>
        </w:rPr>
        <w:t>112</w:t>
      </w:r>
      <w:r w:rsidRPr="008F4D93">
        <w:rPr>
          <w:noProof/>
        </w:rPr>
        <w:t>:124-146.</w:t>
      </w:r>
    </w:p>
    <w:p w14:paraId="55C4E384" w14:textId="77777777" w:rsidR="008F4D93" w:rsidRPr="008F4D93" w:rsidRDefault="008F4D93" w:rsidP="008F4D93">
      <w:pPr>
        <w:pStyle w:val="EndNoteBibliography"/>
        <w:ind w:left="420" w:hanging="420"/>
        <w:rPr>
          <w:noProof/>
        </w:rPr>
      </w:pPr>
      <w:r w:rsidRPr="008F4D93">
        <w:rPr>
          <w:noProof/>
        </w:rPr>
        <w:t xml:space="preserve">Boisramé, G. F. S., S. E. Thompson, M. Kelly, J. Cavalli, K. M. Wilkin, and S. L. Stephens. 2017b. Vegetation change during 40years of repeated managed wildfires in the Sierra Nevada, California. Forest Ecology and Management </w:t>
      </w:r>
      <w:r w:rsidRPr="008F4D93">
        <w:rPr>
          <w:b/>
          <w:noProof/>
        </w:rPr>
        <w:t>402</w:t>
      </w:r>
      <w:r w:rsidRPr="008F4D93">
        <w:rPr>
          <w:noProof/>
        </w:rPr>
        <w:t>:241-252.</w:t>
      </w:r>
    </w:p>
    <w:p w14:paraId="240510BA" w14:textId="77777777" w:rsidR="008F4D93" w:rsidRPr="008F4D93" w:rsidRDefault="008F4D93" w:rsidP="008F4D93">
      <w:pPr>
        <w:pStyle w:val="EndNoteBibliography"/>
        <w:ind w:left="420" w:hanging="420"/>
        <w:rPr>
          <w:noProof/>
        </w:rPr>
      </w:pPr>
      <w:r w:rsidRPr="008F4D93">
        <w:rPr>
          <w:noProof/>
        </w:rPr>
        <w:t>CalFire. 2018a. Top 20 largest California wildfires. http://www.fire.ca.gov/communications/downloads/fact_sheets/Top20_Acres.pdf.</w:t>
      </w:r>
    </w:p>
    <w:p w14:paraId="7AF1331D" w14:textId="77777777" w:rsidR="008F4D93" w:rsidRPr="008F4D93" w:rsidRDefault="008F4D93" w:rsidP="008F4D93">
      <w:pPr>
        <w:pStyle w:val="EndNoteBibliography"/>
        <w:ind w:left="420" w:hanging="420"/>
        <w:rPr>
          <w:noProof/>
        </w:rPr>
      </w:pPr>
      <w:r w:rsidRPr="008F4D93">
        <w:rPr>
          <w:noProof/>
        </w:rPr>
        <w:t>CalFire. 2018b. Top 20 most destructive California wildfires. http://www.fire.ca.gov/communications/downloads/fact_sheets/Top20_Acres.pdf.</w:t>
      </w:r>
    </w:p>
    <w:p w14:paraId="292F7730" w14:textId="77777777" w:rsidR="008F4D93" w:rsidRPr="008F4D93" w:rsidRDefault="008F4D93" w:rsidP="008F4D93">
      <w:pPr>
        <w:pStyle w:val="EndNoteBibliography"/>
        <w:ind w:left="420" w:hanging="420"/>
        <w:rPr>
          <w:noProof/>
        </w:rPr>
      </w:pPr>
      <w:r w:rsidRPr="008F4D93">
        <w:rPr>
          <w:noProof/>
        </w:rPr>
        <w:lastRenderedPageBreak/>
        <w:t xml:space="preserve">Collins, B. M., R. G. Everett, and S. L. Stephens. 2011. Impacts of fire exclusion and recent managed fire on forest structure in old growth Sierra Nevada mixed-conifer forests. Ecosphere </w:t>
      </w:r>
      <w:r w:rsidRPr="008F4D93">
        <w:rPr>
          <w:b/>
          <w:noProof/>
        </w:rPr>
        <w:t>2</w:t>
      </w:r>
      <w:r w:rsidRPr="008F4D93">
        <w:rPr>
          <w:noProof/>
        </w:rPr>
        <w:t>:art51.</w:t>
      </w:r>
    </w:p>
    <w:p w14:paraId="59B7B02F" w14:textId="77777777" w:rsidR="008F4D93" w:rsidRPr="008F4D93" w:rsidRDefault="008F4D93" w:rsidP="008F4D93">
      <w:pPr>
        <w:pStyle w:val="EndNoteBibliography"/>
        <w:ind w:left="420" w:hanging="420"/>
        <w:rPr>
          <w:noProof/>
        </w:rPr>
      </w:pPr>
      <w:r w:rsidRPr="008F4D93">
        <w:rPr>
          <w:noProof/>
        </w:rPr>
        <w:t xml:space="preserve">Collins, B. M., M. Kelly, J. W. van Wagtendonk, and S. L. Stephens. 2007. Spatial patterns of large natural fires in Sierra Nevada wilderness areas. Landscape Ecology </w:t>
      </w:r>
      <w:r w:rsidRPr="008F4D93">
        <w:rPr>
          <w:b/>
          <w:noProof/>
        </w:rPr>
        <w:t>22</w:t>
      </w:r>
      <w:r w:rsidRPr="008F4D93">
        <w:rPr>
          <w:noProof/>
        </w:rPr>
        <w:t>:545-557.</w:t>
      </w:r>
    </w:p>
    <w:p w14:paraId="55943272" w14:textId="77777777" w:rsidR="008F4D93" w:rsidRPr="008F4D93" w:rsidRDefault="008F4D93" w:rsidP="008F4D93">
      <w:pPr>
        <w:pStyle w:val="EndNoteBibliography"/>
        <w:ind w:left="420" w:hanging="420"/>
        <w:rPr>
          <w:noProof/>
        </w:rPr>
      </w:pPr>
      <w:r w:rsidRPr="008F4D93">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F4D93">
        <w:rPr>
          <w:b/>
          <w:noProof/>
        </w:rPr>
        <w:t>381</w:t>
      </w:r>
      <w:r w:rsidRPr="008F4D93">
        <w:rPr>
          <w:noProof/>
        </w:rPr>
        <w:t>:74-83.</w:t>
      </w:r>
    </w:p>
    <w:p w14:paraId="3D0CD815" w14:textId="77777777" w:rsidR="008F4D93" w:rsidRPr="008F4D93" w:rsidRDefault="008F4D93" w:rsidP="008F4D93">
      <w:pPr>
        <w:pStyle w:val="EndNoteBibliography"/>
        <w:ind w:left="420" w:hanging="420"/>
        <w:rPr>
          <w:noProof/>
        </w:rPr>
      </w:pPr>
      <w:r w:rsidRPr="008F4D93">
        <w:rPr>
          <w:noProof/>
        </w:rPr>
        <w:t xml:space="preserve">Collins, B. M., J. D. Miller, A. E. Thode, M. Kelly, J. W. van Wagtendonk, and S. L. Stephens. 2009. Interactions among wildland fires in a long-established Sierra Nevada natural fire area. Ecosystems </w:t>
      </w:r>
      <w:r w:rsidRPr="008F4D93">
        <w:rPr>
          <w:b/>
          <w:noProof/>
        </w:rPr>
        <w:t>12</w:t>
      </w:r>
      <w:r w:rsidRPr="008F4D93">
        <w:rPr>
          <w:noProof/>
        </w:rPr>
        <w:t>:114-128.</w:t>
      </w:r>
    </w:p>
    <w:p w14:paraId="370837E8" w14:textId="77777777" w:rsidR="008F4D93" w:rsidRPr="008F4D93" w:rsidRDefault="008F4D93" w:rsidP="008F4D93">
      <w:pPr>
        <w:pStyle w:val="EndNoteBibliography"/>
        <w:ind w:left="420" w:hanging="420"/>
        <w:rPr>
          <w:noProof/>
        </w:rPr>
      </w:pPr>
      <w:r w:rsidRPr="008F4D93">
        <w:rPr>
          <w:noProof/>
        </w:rPr>
        <w:t xml:space="preserve">Grant, G. E., C. L. Tague, and C. D. Allen. 2013. Watering the forest for the trees: an emerging priority for managing water in forest landscapes. Frontiers in Ecology and the Environment </w:t>
      </w:r>
      <w:r w:rsidRPr="008F4D93">
        <w:rPr>
          <w:b/>
          <w:noProof/>
        </w:rPr>
        <w:t>11</w:t>
      </w:r>
      <w:r w:rsidRPr="008F4D93">
        <w:rPr>
          <w:noProof/>
        </w:rPr>
        <w:t>:314-321.</w:t>
      </w:r>
    </w:p>
    <w:p w14:paraId="5B41F30C" w14:textId="77777777" w:rsidR="008F4D93" w:rsidRPr="008F4D93" w:rsidRDefault="008F4D93" w:rsidP="008F4D93">
      <w:pPr>
        <w:pStyle w:val="EndNoteBibliography"/>
        <w:ind w:left="420" w:hanging="420"/>
        <w:rPr>
          <w:noProof/>
        </w:rPr>
      </w:pPr>
      <w:r w:rsidRPr="008F4D93">
        <w:rPr>
          <w:noProof/>
        </w:rPr>
        <w:t xml:space="preserve">Halekoh, U., and S. Højsgaard. 2014. A Kenward-Roger Approximation and Parametric Bootstrap Methods for Tests in Linear Mixed Models - The R Package pbkrtest. Journal of Statistical Software </w:t>
      </w:r>
      <w:r w:rsidRPr="008F4D93">
        <w:rPr>
          <w:b/>
          <w:noProof/>
        </w:rPr>
        <w:t>59</w:t>
      </w:r>
      <w:r w:rsidRPr="008F4D93">
        <w:rPr>
          <w:noProof/>
        </w:rPr>
        <w:t>:1-30.</w:t>
      </w:r>
    </w:p>
    <w:p w14:paraId="6A271AD9" w14:textId="77777777" w:rsidR="008F4D93" w:rsidRPr="008F4D93" w:rsidRDefault="008F4D93" w:rsidP="008F4D93">
      <w:pPr>
        <w:pStyle w:val="EndNoteBibliography"/>
        <w:ind w:left="420" w:hanging="420"/>
        <w:rPr>
          <w:noProof/>
        </w:rPr>
      </w:pPr>
      <w:r w:rsidRPr="008F4D93">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F4D93">
        <w:rPr>
          <w:b/>
          <w:noProof/>
        </w:rPr>
        <w:t>366</w:t>
      </w:r>
      <w:r w:rsidRPr="008F4D93">
        <w:rPr>
          <w:noProof/>
        </w:rPr>
        <w:t>:221-250.</w:t>
      </w:r>
    </w:p>
    <w:p w14:paraId="0EE3DA1E" w14:textId="77777777" w:rsidR="008F4D93" w:rsidRPr="008F4D93" w:rsidRDefault="008F4D93" w:rsidP="008F4D93">
      <w:pPr>
        <w:pStyle w:val="EndNoteBibliography"/>
        <w:ind w:left="420" w:hanging="420"/>
        <w:rPr>
          <w:noProof/>
        </w:rPr>
      </w:pPr>
      <w:r w:rsidRPr="008F4D93">
        <w:rPr>
          <w:noProof/>
        </w:rPr>
        <w:lastRenderedPageBreak/>
        <w:t>Larson, A. J., R. T. Belote, C. A. Cansler, S. A. Parks, and M. Dietz. 2013. Latent Resilience in Ponderosa Pine Forest: Effects of Resumed Frequent Fire. Ecological Applications.</w:t>
      </w:r>
    </w:p>
    <w:p w14:paraId="0EBDD01C" w14:textId="77777777" w:rsidR="008F4D93" w:rsidRPr="008F4D93" w:rsidRDefault="008F4D93" w:rsidP="008F4D93">
      <w:pPr>
        <w:pStyle w:val="EndNoteBibliography"/>
        <w:ind w:left="420" w:hanging="420"/>
        <w:rPr>
          <w:noProof/>
        </w:rPr>
      </w:pPr>
      <w:r w:rsidRPr="008F4D93">
        <w:rPr>
          <w:noProof/>
        </w:rPr>
        <w:t xml:space="preserve">Liaw, A., and M. J. R. n. Wiener. 2002. Classification and regression by randomForest.  </w:t>
      </w:r>
      <w:r w:rsidRPr="008F4D93">
        <w:rPr>
          <w:b/>
          <w:noProof/>
        </w:rPr>
        <w:t>2</w:t>
      </w:r>
      <w:r w:rsidRPr="008F4D93">
        <w:rPr>
          <w:noProof/>
        </w:rPr>
        <w:t>:18-22.</w:t>
      </w:r>
    </w:p>
    <w:p w14:paraId="4E6AE1D0" w14:textId="77777777" w:rsidR="008F4D93" w:rsidRPr="008F4D93" w:rsidRDefault="008F4D93" w:rsidP="008F4D93">
      <w:pPr>
        <w:pStyle w:val="EndNoteBibliography"/>
        <w:ind w:left="420" w:hanging="420"/>
        <w:rPr>
          <w:noProof/>
        </w:rPr>
      </w:pPr>
      <w:r w:rsidRPr="008F4D93">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2B3B3E6" w14:textId="77777777" w:rsidR="008F4D93" w:rsidRPr="008F4D93" w:rsidRDefault="008F4D93" w:rsidP="008F4D93">
      <w:pPr>
        <w:pStyle w:val="EndNoteBibliography"/>
        <w:ind w:left="420" w:hanging="420"/>
        <w:rPr>
          <w:noProof/>
        </w:rPr>
      </w:pPr>
      <w:r w:rsidRPr="008F4D93">
        <w:rPr>
          <w:noProof/>
        </w:rPr>
        <w:t>McKelvey, K. S., C. N. Skinner, C. Chang, D. C. Erman, S. J. Hussari, D. J. Parsons, J. W. van Wagtendonk, and C. P. Weatherspoon. 1996. An overview of fire in the Sierra Nevada., University of California, Centers for Water and Wildland Resources, Davis, CA.</w:t>
      </w:r>
    </w:p>
    <w:p w14:paraId="307FECC8" w14:textId="77777777" w:rsidR="008F4D93" w:rsidRPr="008F4D93" w:rsidRDefault="008F4D93" w:rsidP="008F4D93">
      <w:pPr>
        <w:pStyle w:val="EndNoteBibliography"/>
        <w:ind w:left="420" w:hanging="420"/>
        <w:rPr>
          <w:noProof/>
        </w:rPr>
      </w:pPr>
      <w:r w:rsidRPr="008F4D93">
        <w:rPr>
          <w:noProof/>
        </w:rPr>
        <w:t>Moore, J., Z. Heath, and B. J. F. S. T. r. U. S. D. o. A. Bulaon. 2015. Aerial detection survey-April 15th-17th, 2015.</w:t>
      </w:r>
    </w:p>
    <w:p w14:paraId="6CF1220B" w14:textId="77777777" w:rsidR="008F4D93" w:rsidRPr="008F4D93" w:rsidRDefault="008F4D93" w:rsidP="008F4D93">
      <w:pPr>
        <w:pStyle w:val="EndNoteBibliography"/>
        <w:ind w:left="420" w:hanging="420"/>
        <w:rPr>
          <w:noProof/>
        </w:rPr>
      </w:pPr>
      <w:r w:rsidRPr="008F4D93">
        <w:rPr>
          <w:noProof/>
        </w:rPr>
        <w:t xml:space="preserve">North, M., B. M. Collins, and S. Stephens. 2012. Using fire to increase the scale, benefits, and future maintenance of fuels treatments. Journal of Forestry </w:t>
      </w:r>
      <w:r w:rsidRPr="008F4D93">
        <w:rPr>
          <w:b/>
          <w:noProof/>
        </w:rPr>
        <w:t>110</w:t>
      </w:r>
      <w:r w:rsidRPr="008F4D93">
        <w:rPr>
          <w:noProof/>
        </w:rPr>
        <w:t>:392-401.</w:t>
      </w:r>
    </w:p>
    <w:p w14:paraId="19821E6E" w14:textId="77777777" w:rsidR="008F4D93" w:rsidRPr="008F4D93" w:rsidRDefault="008F4D93" w:rsidP="008F4D93">
      <w:pPr>
        <w:pStyle w:val="EndNoteBibliography"/>
        <w:ind w:left="420" w:hanging="420"/>
        <w:rPr>
          <w:noProof/>
        </w:rPr>
      </w:pPr>
      <w:r w:rsidRPr="008F4D93">
        <w:rPr>
          <w:noProof/>
        </w:rPr>
        <w:t xml:space="preserve">North, M. P., S. L. Stephens, B. M. Collins, J. K. Agee, G. Aplet, J. F. Franklin, and P. Z. Fulé. 2015. Reform forest fire management. Science </w:t>
      </w:r>
      <w:r w:rsidRPr="008F4D93">
        <w:rPr>
          <w:b/>
          <w:noProof/>
        </w:rPr>
        <w:t>349</w:t>
      </w:r>
      <w:r w:rsidRPr="008F4D93">
        <w:rPr>
          <w:noProof/>
        </w:rPr>
        <w:t>:1280-1281.</w:t>
      </w:r>
    </w:p>
    <w:p w14:paraId="092620DF" w14:textId="77777777" w:rsidR="008F4D93" w:rsidRPr="008F4D93" w:rsidRDefault="008F4D93" w:rsidP="008F4D93">
      <w:pPr>
        <w:pStyle w:val="EndNoteBibliography"/>
        <w:ind w:left="420" w:hanging="420"/>
        <w:rPr>
          <w:noProof/>
        </w:rPr>
      </w:pPr>
      <w:r w:rsidRPr="008F4D93">
        <w:rPr>
          <w:noProof/>
        </w:rPr>
        <w:t>Ponisio, L. C., K. Wilkin, L. K. M'Gonigle, K. Kulhanek, L. Cook, R. Thorp, T. Griswold, and C. Kremen. 2016. Pyrodiversity begets plant–pollinator community diversity. Global Change Biology:n/a-n/a.</w:t>
      </w:r>
    </w:p>
    <w:p w14:paraId="69780436" w14:textId="77777777" w:rsidR="008F4D93" w:rsidRPr="008F4D93" w:rsidRDefault="008F4D93" w:rsidP="008F4D93">
      <w:pPr>
        <w:pStyle w:val="EndNoteBibliography"/>
        <w:ind w:left="420" w:hanging="420"/>
        <w:rPr>
          <w:noProof/>
        </w:rPr>
      </w:pPr>
      <w:r w:rsidRPr="008F4D93">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866C8A6" w14:textId="77777777" w:rsidR="008F4D93" w:rsidRPr="008F4D93" w:rsidRDefault="008F4D93" w:rsidP="008F4D93">
      <w:pPr>
        <w:pStyle w:val="EndNoteBibliography"/>
        <w:ind w:left="420" w:hanging="420"/>
        <w:rPr>
          <w:noProof/>
        </w:rPr>
      </w:pPr>
      <w:r w:rsidRPr="008F4D93">
        <w:rPr>
          <w:noProof/>
        </w:rPr>
        <w:lastRenderedPageBreak/>
        <w:t xml:space="preserve">Steel, Z. L., H. D. Safford, and J. H. Viers. 2015. The fire frequency-severity relationship and the legacy of fire suppression in California forests. Ecosphere </w:t>
      </w:r>
      <w:r w:rsidRPr="008F4D93">
        <w:rPr>
          <w:b/>
          <w:noProof/>
        </w:rPr>
        <w:t>6</w:t>
      </w:r>
      <w:r w:rsidRPr="008F4D93">
        <w:rPr>
          <w:noProof/>
        </w:rPr>
        <w:t>:art8.</w:t>
      </w:r>
    </w:p>
    <w:p w14:paraId="52148A41" w14:textId="77777777" w:rsidR="008F4D93" w:rsidRPr="008F4D93" w:rsidRDefault="008F4D93" w:rsidP="008F4D93">
      <w:pPr>
        <w:pStyle w:val="EndNoteBibliography"/>
        <w:ind w:left="420" w:hanging="420"/>
        <w:rPr>
          <w:noProof/>
        </w:rPr>
      </w:pPr>
      <w:r w:rsidRPr="008F4D93">
        <w:rPr>
          <w:noProof/>
        </w:rPr>
        <w:t xml:space="preserve">Stephens, S. L., J. K. Agee, P. Z. Fulé, M. P. North, W. H. Romme, T. W. Swetnam, and M. G. Turner. 2013. Managing forests and fire in changing climates. Science </w:t>
      </w:r>
      <w:r w:rsidRPr="008F4D93">
        <w:rPr>
          <w:b/>
          <w:noProof/>
        </w:rPr>
        <w:t>342</w:t>
      </w:r>
      <w:r w:rsidRPr="008F4D93">
        <w:rPr>
          <w:noProof/>
        </w:rPr>
        <w:t>:41-42.</w:t>
      </w:r>
    </w:p>
    <w:p w14:paraId="7430CF4A" w14:textId="77777777" w:rsidR="008F4D93" w:rsidRPr="008F4D93" w:rsidRDefault="008F4D93" w:rsidP="008F4D93">
      <w:pPr>
        <w:pStyle w:val="EndNoteBibliography"/>
        <w:ind w:left="420" w:hanging="420"/>
        <w:rPr>
          <w:noProof/>
        </w:rPr>
      </w:pPr>
      <w:r w:rsidRPr="008F4D93">
        <w:rPr>
          <w:noProof/>
        </w:rPr>
        <w:t xml:space="preserve">Stephens, S. L., B. M. Collins, E. Biber, and P. Z. Fulé. 2016. U.S. federal fire and forest policy: emphasizing resilience in dry forests. Ecosphere </w:t>
      </w:r>
      <w:r w:rsidRPr="008F4D93">
        <w:rPr>
          <w:b/>
          <w:noProof/>
        </w:rPr>
        <w:t>7</w:t>
      </w:r>
      <w:r w:rsidRPr="008F4D93">
        <w:rPr>
          <w:noProof/>
        </w:rPr>
        <w:t>:e01584-n/a.</w:t>
      </w:r>
    </w:p>
    <w:p w14:paraId="6C536C90" w14:textId="77777777" w:rsidR="008F4D93" w:rsidRPr="008F4D93" w:rsidRDefault="008F4D93" w:rsidP="008F4D93">
      <w:pPr>
        <w:pStyle w:val="EndNoteBibliography"/>
        <w:ind w:left="420" w:hanging="420"/>
        <w:rPr>
          <w:noProof/>
        </w:rPr>
      </w:pPr>
      <w:r w:rsidRPr="008F4D93">
        <w:rPr>
          <w:noProof/>
        </w:rPr>
        <w:t xml:space="preserve">Stevens, J. T., B. M. Collins, J. D. Miller, M. P. North, and S. L. Stephens. 2017. Changing spatial patterns of stand-replacing fire in California conifer forests. Forest Ecology and Management </w:t>
      </w:r>
      <w:r w:rsidRPr="008F4D93">
        <w:rPr>
          <w:b/>
          <w:noProof/>
        </w:rPr>
        <w:t>406</w:t>
      </w:r>
      <w:r w:rsidRPr="008F4D93">
        <w:rPr>
          <w:noProof/>
        </w:rPr>
        <w:t>:28-36.</w:t>
      </w:r>
    </w:p>
    <w:p w14:paraId="4BEDA2DD" w14:textId="77777777" w:rsidR="008F4D93" w:rsidRPr="008F4D93" w:rsidRDefault="008F4D93" w:rsidP="008F4D93">
      <w:pPr>
        <w:pStyle w:val="EndNoteBibliography"/>
        <w:ind w:left="420" w:hanging="420"/>
        <w:rPr>
          <w:noProof/>
        </w:rPr>
      </w:pPr>
      <w:r w:rsidRPr="008F4D93">
        <w:rPr>
          <w:noProof/>
        </w:rPr>
        <w:t xml:space="preserve">van Mantgem, P. J., and N. L. Stephenson. 2007. Apparent climatically induced increase of tree mortality rates in a temperate forest. Ecology Letters </w:t>
      </w:r>
      <w:r w:rsidRPr="008F4D93">
        <w:rPr>
          <w:b/>
          <w:noProof/>
        </w:rPr>
        <w:t>10</w:t>
      </w:r>
      <w:r w:rsidRPr="008F4D93">
        <w:rPr>
          <w:noProof/>
        </w:rPr>
        <w:t>:909-916.</w:t>
      </w:r>
    </w:p>
    <w:p w14:paraId="552221CD" w14:textId="77777777" w:rsidR="008F4D93" w:rsidRPr="008F4D93" w:rsidRDefault="008F4D93" w:rsidP="008F4D93">
      <w:pPr>
        <w:pStyle w:val="EndNoteBibliography"/>
        <w:ind w:left="420" w:hanging="420"/>
        <w:rPr>
          <w:noProof/>
        </w:rPr>
      </w:pPr>
      <w:r w:rsidRPr="008F4D93">
        <w:rPr>
          <w:noProof/>
        </w:rPr>
        <w:t xml:space="preserve">van Mantgem, P. J., N. L. Stephenson, J. C. Byrne, L. D. Daniels, J. F. Franklin, P. Z. Fulé, M. E. Harmon, A. J. Larson, J. M. Smith, A. H. Taylor, and T. T. Veblen. 2009. Widespread increase of tree mortality rates in the western United States. Science </w:t>
      </w:r>
      <w:r w:rsidRPr="008F4D93">
        <w:rPr>
          <w:b/>
          <w:noProof/>
        </w:rPr>
        <w:t>323</w:t>
      </w:r>
      <w:r w:rsidRPr="008F4D93">
        <w:rPr>
          <w:noProof/>
        </w:rPr>
        <w:t>:521-524.</w:t>
      </w:r>
    </w:p>
    <w:p w14:paraId="1A828495" w14:textId="77777777" w:rsidR="008F4D93" w:rsidRPr="008F4D93" w:rsidRDefault="008F4D93" w:rsidP="008F4D93">
      <w:pPr>
        <w:pStyle w:val="EndNoteBibliography"/>
        <w:ind w:left="420" w:hanging="420"/>
        <w:rPr>
          <w:noProof/>
        </w:rPr>
      </w:pPr>
      <w:r w:rsidRPr="008F4D93">
        <w:rPr>
          <w:noProof/>
        </w:rPr>
        <w:t xml:space="preserve">Westerling, A. L., and T. W. J. E. Swetnam, Transactions American Geophysical Union. 2003. Interannual to decadal drought and wildfire in the western United States. EOS, Transactions American Geophysical Union </w:t>
      </w:r>
      <w:r w:rsidRPr="008F4D93">
        <w:rPr>
          <w:b/>
          <w:noProof/>
        </w:rPr>
        <w:t>84</w:t>
      </w:r>
      <w:r w:rsidRPr="008F4D93">
        <w:rPr>
          <w:noProof/>
        </w:rPr>
        <w:t>:545-555.</w:t>
      </w:r>
    </w:p>
    <w:p w14:paraId="285E1297" w14:textId="19778DAA"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9-03-13T09:18:00Z" w:initials="ST">
    <w:p w14:paraId="5BEA6246" w14:textId="5FD1F8D2" w:rsidR="00B620AC" w:rsidRDefault="00B620AC">
      <w:pPr>
        <w:pStyle w:val="CommentText"/>
      </w:pPr>
      <w:r>
        <w:rPr>
          <w:rStyle w:val="CommentReference"/>
        </w:rPr>
        <w:annotationRef/>
      </w:r>
      <w:r>
        <w:t>Benefit for what – fire hazard reduction or forest restoration?  Might be worth clarifying here.</w:t>
      </w:r>
    </w:p>
  </w:comment>
  <w:comment w:id="2" w:author="Brandon Collins" w:date="2019-03-13T13:19:00Z" w:initials="BC">
    <w:p w14:paraId="50FEC39B" w14:textId="77777777" w:rsidR="00B620AC" w:rsidRDefault="00B620AC">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B620AC" w:rsidRDefault="00B620AC">
      <w:pPr>
        <w:pStyle w:val="CommentText"/>
      </w:pPr>
    </w:p>
    <w:p w14:paraId="308E47D5" w14:textId="2BDD9AA3" w:rsidR="00B620AC" w:rsidRDefault="00B620AC">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3" w:author="Brandon Collins" w:date="2019-03-13T14:28:00Z" w:initials="BC">
    <w:p w14:paraId="0ACF3BDD" w14:textId="49535729" w:rsidR="00B620AC" w:rsidRDefault="00B620AC">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4" w:author="Brandon Collins" w:date="2019-03-13T13:23:00Z" w:initials="BC">
    <w:p w14:paraId="3AC50408" w14:textId="33B62F76" w:rsidR="00B620AC" w:rsidRDefault="00B620AC">
      <w:pPr>
        <w:pStyle w:val="CommentText"/>
      </w:pPr>
      <w:r>
        <w:rPr>
          <w:rStyle w:val="CommentReference"/>
        </w:rPr>
        <w:annotationRef/>
      </w:r>
      <w:r w:rsidRPr="00590376">
        <w:t>van Wagtendonk, J. W. 2007. The history and evolution of wildland fire use. Fire Ecology 3:3-17.</w:t>
      </w:r>
    </w:p>
  </w:comment>
  <w:comment w:id="5" w:author="Brandon Collins" w:date="2019-03-13T13:48:00Z" w:initials="BC">
    <w:p w14:paraId="1C054F79" w14:textId="038D59DD" w:rsidR="00B620AC" w:rsidRDefault="00B620AC">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6" w:author="Sally Thompson" w:date="2019-03-13T09:18:00Z" w:initials="ST">
    <w:p w14:paraId="0CB69A08" w14:textId="77777777" w:rsidR="00B620AC" w:rsidRDefault="00B620AC">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B620AC" w:rsidRDefault="00B620AC">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7" w:author="Jens Stevens" w:date="2019-03-13T09:18:00Z" w:initials="JS">
    <w:p w14:paraId="3D74B70C" w14:textId="603F5139" w:rsidR="00B620AC" w:rsidRDefault="00B620AC">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B620AC" w:rsidRDefault="00B620AC">
      <w:pPr>
        <w:pStyle w:val="CommentText"/>
      </w:pPr>
    </w:p>
    <w:p w14:paraId="3D099841" w14:textId="47CF1386" w:rsidR="00B620AC" w:rsidRDefault="00B620AC">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8" w:author="Sally Thompson" w:date="2019-03-13T09:18:00Z" w:initials="ST">
    <w:p w14:paraId="01D3FC66" w14:textId="607E7021" w:rsidR="00B620AC" w:rsidRDefault="00B620AC">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9" w:author="Jens Stevens" w:date="2019-03-14T10:25:00Z" w:initials="JS">
    <w:p w14:paraId="463CFD70" w14:textId="1EA4549F" w:rsidR="00B620AC" w:rsidRDefault="00B620AC">
      <w:pPr>
        <w:pStyle w:val="CommentText"/>
      </w:pPr>
      <w:r>
        <w:rPr>
          <w:rStyle w:val="CommentReference"/>
        </w:rPr>
        <w:annotationRef/>
      </w:r>
      <w:r>
        <w:t>Yes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0" w:author="Ekaterina Rakhmatulina" w:date="2019-03-13T09:18:00Z" w:initials="ER">
    <w:p w14:paraId="332345D7" w14:textId="3598692B" w:rsidR="00B620AC" w:rsidRDefault="00B620AC">
      <w:pPr>
        <w:pStyle w:val="CommentText"/>
      </w:pPr>
      <w:r>
        <w:rPr>
          <w:rStyle w:val="CommentReference"/>
        </w:rPr>
        <w:annotationRef/>
      </w:r>
      <w:r>
        <w:t>Mean of shrub and wetland stations</w:t>
      </w:r>
    </w:p>
  </w:comment>
  <w:comment w:id="11" w:author="Jens Stevens" w:date="2019-03-14T10:55:00Z" w:initials="JS">
    <w:p w14:paraId="7D02E705" w14:textId="18E0A15E" w:rsidR="00B620AC" w:rsidRDefault="00B620AC">
      <w:pPr>
        <w:pStyle w:val="CommentText"/>
      </w:pPr>
      <w:r>
        <w:rPr>
          <w:rStyle w:val="CommentReference"/>
        </w:rPr>
        <w:annotationRef/>
      </w:r>
      <w:r>
        <w:t>Placeholder.</w:t>
      </w:r>
    </w:p>
  </w:comment>
  <w:comment w:id="12" w:author="Jens Stevens" w:date="2019-03-14T14:05:00Z" w:initials="JS">
    <w:p w14:paraId="4A695E29" w14:textId="3C4C1B4B" w:rsidR="00B620AC" w:rsidRDefault="00B620AC">
      <w:pPr>
        <w:pStyle w:val="CommentText"/>
      </w:pPr>
      <w:r>
        <w:rPr>
          <w:rStyle w:val="CommentReference"/>
        </w:rPr>
        <w:annotationRef/>
      </w:r>
      <w:r>
        <w:t>Gabrielle double-check.</w:t>
      </w:r>
    </w:p>
  </w:comment>
  <w:comment w:id="13" w:author="Jens Stevens" w:date="2019-03-14T15:45:00Z" w:initials="JS">
    <w:p w14:paraId="7ABB1425" w14:textId="31DAB16E" w:rsidR="00B620AC" w:rsidRDefault="00B620AC">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4" w:author="Sally Thompson" w:date="2019-03-13T09:18:00Z" w:initials="ST">
    <w:p w14:paraId="380A4A8F" w14:textId="6E20694C" w:rsidR="00B620AC" w:rsidRDefault="00B620AC">
      <w:pPr>
        <w:pStyle w:val="CommentText"/>
      </w:pPr>
      <w:r>
        <w:rPr>
          <w:rStyle w:val="CommentReference"/>
        </w:rPr>
        <w:annotationRef/>
      </w:r>
      <w:r>
        <w:t>Jens, I think we should consider making sure that in this analysis we don’t omit doing analyses that were done for ICB in Gabrielle’s FEMS paper.  That paper includes analyses of patch size statistics, diversity metrics and other landscape-scale features.  I believe they were all computed from the classified land use maps using FRAGSTATS, so it’s pretty automated and “spits out answers” stuff.  I’d strongly suggest that you perform these analyses too so that we are in the strongest possible position to compare ICB and SCB.  I’m sure the results will be “boring” in SCB just given the lower fire area, but it still seems very worth doing as these metrics really get at the landscape heterogeneity question.  What do you think?</w:t>
      </w:r>
    </w:p>
  </w:comment>
  <w:comment w:id="15" w:author="Jens Stevens [2]" w:date="2019-03-13T09:18:00Z" w:initials="JS">
    <w:p w14:paraId="188F215A" w14:textId="77777777" w:rsidR="00B620AC" w:rsidRDefault="00B620AC"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6" w:author="Jens Stevens" w:date="2019-03-14T10:46:00Z" w:initials="JS">
    <w:p w14:paraId="59D833F8" w14:textId="4E12D06F" w:rsidR="00B620AC" w:rsidRDefault="00B620AC">
      <w:pPr>
        <w:pStyle w:val="CommentText"/>
      </w:pPr>
      <w:r>
        <w:rPr>
          <w:rStyle w:val="CommentReference"/>
        </w:rPr>
        <w:annotationRef/>
      </w:r>
      <w:r>
        <w:t>Cite chi-square stat about significance here.</w:t>
      </w:r>
    </w:p>
  </w:comment>
  <w:comment w:id="17" w:author="Jens Stevens [2]" w:date="2019-03-13T09:18:00Z" w:initials="JS">
    <w:p w14:paraId="6C65E0C5" w14:textId="77777777" w:rsidR="00B620AC" w:rsidRDefault="00B620AC" w:rsidP="00FF17D0">
      <w:pPr>
        <w:pStyle w:val="CommentText"/>
      </w:pPr>
      <w:r>
        <w:rPr>
          <w:rStyle w:val="CommentReference"/>
        </w:rPr>
        <w:annotationRef/>
      </w:r>
      <w:r>
        <w:t>Hydrological implications here, but the total area in dense meadows is such a drop in the bucket in this landscape…</w:t>
      </w:r>
    </w:p>
  </w:comment>
  <w:comment w:id="18" w:author="Sally Thompson" w:date="2019-03-13T09:18:00Z" w:initials="ST">
    <w:p w14:paraId="4E6D30CF" w14:textId="1C0D1E64" w:rsidR="00B620AC" w:rsidRDefault="00B620AC">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19" w:author="Jens Stevens" w:date="2019-03-14T09:54:00Z" w:initials="JS">
    <w:p w14:paraId="67BA3ABA" w14:textId="19913F90" w:rsidR="00B620AC" w:rsidRDefault="00B620AC">
      <w:pPr>
        <w:pStyle w:val="CommentText"/>
      </w:pPr>
      <w:r>
        <w:rPr>
          <w:rStyle w:val="CommentReference"/>
        </w:rPr>
        <w:annotationRef/>
      </w:r>
      <w:r>
        <w:t>Two more sub-panels: forest in 73 becoming other veg, and other veg becoming forest</w:t>
      </w:r>
    </w:p>
  </w:comment>
  <w:comment w:id="25" w:author="Sally Thompson" w:date="2019-03-13T09:18:00Z" w:initials="ST">
    <w:p w14:paraId="2FCB3E25" w14:textId="2F490AB1" w:rsidR="00B620AC" w:rsidRDefault="00B620AC">
      <w:pPr>
        <w:pStyle w:val="CommentText"/>
      </w:pPr>
      <w:r>
        <w:rPr>
          <w:rStyle w:val="CommentReference"/>
        </w:rPr>
        <w:annotationRef/>
      </w:r>
      <w:r>
        <w:t xml:space="preserve">Jens, I really liked this figure, but it is very information dense.  I wonder if you might want to consider making a separate figure for the watershed scale only (as a summary) which is maybe a little more intuitive?  </w:t>
      </w:r>
      <w:proofErr w:type="gramStart"/>
      <w:r>
        <w:t>I think the figures in Gabrielle’s FEMS paper (</w:t>
      </w:r>
      <w:r w:rsidRPr="009C4159">
        <w:t>https://www.ce.berkeley.edu/sites/default/files/assets/users/thompson/1-s2.0-S0378112717306989-main.pdf</w:t>
      </w:r>
      <w:r>
        <w:t>)   - e.g. Figure 5, and Figure 6 – provide a really nice intuitive summary of how change proceeded in aggregate (Figure 5 – just showing overall changes in proportion) and in terms of specific transitions (Figure 6) – and are a lot more intuitive than these plots.</w:t>
      </w:r>
      <w:proofErr w:type="gramEnd"/>
      <w:r>
        <w:t xml:space="preserve">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26" w:author="Jens Stevens" w:date="2019-03-14T10:03:00Z" w:initials="JS">
    <w:p w14:paraId="2DFF4A3B" w14:textId="6548DFB2" w:rsidR="00B620AC" w:rsidRDefault="00B620AC">
      <w:pPr>
        <w:pStyle w:val="CommentText"/>
      </w:pPr>
      <w:r>
        <w:rPr>
          <w:rStyle w:val="CommentReference"/>
        </w:rPr>
        <w:annotationRef/>
      </w:r>
      <w:r>
        <w:t>We will try stating the “straightforward results” in first P of Results, and also adding “change-only” subfigures to Figure 3, and leave this alone for now.</w:t>
      </w:r>
    </w:p>
  </w:comment>
  <w:comment w:id="29" w:author="Sally Thompson" w:date="2019-03-13T09:18:00Z" w:initials="ST">
    <w:p w14:paraId="5C72C250" w14:textId="60753D2D" w:rsidR="00B620AC" w:rsidRDefault="00B620AC">
      <w:pPr>
        <w:pStyle w:val="CommentText"/>
      </w:pPr>
      <w:r>
        <w:rPr>
          <w:rStyle w:val="CommentReference"/>
        </w:rPr>
        <w:annotationRef/>
      </w:r>
      <w:r>
        <w:t xml:space="preserve">Is it possible to link the forest types discussed below to the claims we make about SCB being a “less productive” basin?  </w:t>
      </w:r>
    </w:p>
  </w:comment>
  <w:comment w:id="30" w:author="Sally Thompson" w:date="2019-03-13T09:18:00Z" w:initials="ST">
    <w:p w14:paraId="212714F1" w14:textId="1CC33C04" w:rsidR="00B620AC" w:rsidRDefault="00B620AC">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32" w:author="Sally Thompson" w:date="2019-03-13T09:18:00Z" w:initials="ST">
    <w:p w14:paraId="7460FC90" w14:textId="29B44261" w:rsidR="00B620AC" w:rsidRDefault="00B620AC">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33" w:author="Jens Stevens" w:date="2019-03-13T09:18:00Z" w:initials="JS">
    <w:p w14:paraId="0017B134" w14:textId="26552AD2" w:rsidR="00B620AC" w:rsidRDefault="00B620AC">
      <w:pPr>
        <w:pStyle w:val="CommentText"/>
      </w:pPr>
      <w:r>
        <w:rPr>
          <w:rStyle w:val="CommentReference"/>
        </w:rPr>
        <w:annotationRef/>
      </w:r>
      <w:r>
        <w:t>Gabrielle</w:t>
      </w:r>
    </w:p>
  </w:comment>
  <w:comment w:id="35" w:author="Jens Stevens" w:date="2019-03-14T16:21:00Z" w:initials="JS">
    <w:p w14:paraId="0A9A4744" w14:textId="71551AA7" w:rsidR="00B620AC" w:rsidRDefault="00B620AC">
      <w:pPr>
        <w:pStyle w:val="CommentText"/>
      </w:pPr>
      <w:r>
        <w:rPr>
          <w:rStyle w:val="CommentReference"/>
        </w:rPr>
        <w:annotationRef/>
      </w:r>
      <w:r>
        <w:t>Gabrielle creates Appendix C or whatever.</w:t>
      </w:r>
    </w:p>
  </w:comment>
  <w:comment w:id="39" w:author="Jens Stevens" w:date="2019-03-15T10:31:00Z" w:initials="JS">
    <w:p w14:paraId="5B1D0902" w14:textId="54819CA5" w:rsidR="00B620AC" w:rsidRDefault="00B620AC">
      <w:pPr>
        <w:pStyle w:val="CommentText"/>
      </w:pPr>
      <w:r>
        <w:rPr>
          <w:rStyle w:val="CommentReference"/>
        </w:rPr>
        <w:annotationRef/>
      </w:r>
      <w:r>
        <w:t>Katya, can you add subfigure letters a, b, c to plot?</w:t>
      </w:r>
    </w:p>
  </w:comment>
  <w:comment w:id="40" w:author="Jens Stevens" w:date="2019-03-15T11:06:00Z" w:initials="JS">
    <w:p w14:paraId="24BE3CA5" w14:textId="77777777" w:rsidR="00FB7B30" w:rsidRDefault="002E197D">
      <w:pPr>
        <w:pStyle w:val="CommentText"/>
      </w:pPr>
      <w:r>
        <w:rPr>
          <w:rStyle w:val="CommentReference"/>
        </w:rPr>
        <w:annotationRef/>
      </w:r>
      <w:r w:rsidR="00FB7B30">
        <w:t xml:space="preserve">Katya, </w:t>
      </w:r>
    </w:p>
    <w:p w14:paraId="4B8B63A7" w14:textId="3BADDD1D" w:rsidR="002E197D" w:rsidRDefault="00FB7B30">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41" w:author="Ekaterina Rakhmatulina" w:date="2019-03-13T09:18:00Z" w:initials="ER">
    <w:p w14:paraId="0B74D341" w14:textId="77777777" w:rsidR="00B620AC" w:rsidRDefault="00B620AC"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2" w:author="Gabrielle Boisrame" w:date="2019-03-13T09:18:00Z" w:initials="GB">
    <w:p w14:paraId="1BD913F9" w14:textId="77777777" w:rsidR="00B620AC" w:rsidRDefault="00B620AC" w:rsidP="00704BF2">
      <w:pPr>
        <w:pStyle w:val="CommentText"/>
      </w:pPr>
      <w:r>
        <w:rPr>
          <w:rStyle w:val="CommentReference"/>
        </w:rPr>
        <w:annotationRef/>
      </w:r>
      <w:r>
        <w:t>That is odd. We can look into it more closely later if it becomes important to our conclusions.</w:t>
      </w:r>
    </w:p>
  </w:comment>
  <w:comment w:id="43" w:author="Jens Stevens" w:date="2019-03-15T10:39:00Z" w:initials="JS">
    <w:p w14:paraId="7F444717" w14:textId="468AC847" w:rsidR="00CB5133" w:rsidRDefault="00CB5133">
      <w:pPr>
        <w:pStyle w:val="CommentText"/>
      </w:pPr>
      <w:r>
        <w:rPr>
          <w:rStyle w:val="CommentReference"/>
        </w:rPr>
        <w:annotationRef/>
      </w:r>
      <w:r>
        <w:t>We’ve decided this may be explained by the shrub site drying out completely in mid-summer at the shallow depth but not at deeper depths (Figure 7).</w:t>
      </w:r>
    </w:p>
  </w:comment>
  <w:comment w:id="44" w:author="Jens Stevens" w:date="2019-03-13T09:18:00Z" w:initials="JS">
    <w:p w14:paraId="164DE7E0" w14:textId="0A2E6741" w:rsidR="00B620AC" w:rsidRDefault="00B620AC">
      <w:pPr>
        <w:pStyle w:val="CommentText"/>
      </w:pPr>
      <w:r>
        <w:rPr>
          <w:rStyle w:val="CommentReference"/>
        </w:rPr>
        <w:annotationRef/>
      </w:r>
      <w:r w:rsidR="00FB7B30">
        <w:t xml:space="preserve">Gabrielle will create a figure and short paragraph showing the change </w:t>
      </w:r>
      <w:proofErr w:type="spellStart"/>
      <w:r w:rsidR="00FB7B30">
        <w:t>wrt</w:t>
      </w:r>
      <w:proofErr w:type="spellEnd"/>
      <w:r w:rsidR="00FB7B30">
        <w:t xml:space="preserve"> a 1:1 line only in those areas that changed (and reference the new Fig 2 with two new panels).</w:t>
      </w:r>
    </w:p>
  </w:comment>
  <w:comment w:id="45" w:author="Sally Thompson" w:date="2019-03-13T09:18:00Z" w:initials="ST">
    <w:p w14:paraId="3FEAF102" w14:textId="3A63FD38" w:rsidR="00B620AC" w:rsidRDefault="00B620AC">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46" w:author="Sally Thompson" w:date="2019-03-13T09:18:00Z" w:initials="ST">
    <w:p w14:paraId="160D6182" w14:textId="2C6B476A" w:rsidR="00B620AC" w:rsidRDefault="00B620AC">
      <w:pPr>
        <w:pStyle w:val="CommentText"/>
      </w:pPr>
      <w:r>
        <w:rPr>
          <w:rStyle w:val="CommentReference"/>
        </w:rPr>
        <w:annotationRef/>
      </w:r>
      <w:r>
        <w:t>Do we need to be so tentative?  Isn’t this clear given the data?</w:t>
      </w:r>
    </w:p>
  </w:comment>
  <w:comment w:id="47" w:author="Sally Thompson" w:date="2019-03-13T09:18:00Z" w:initials="ST">
    <w:p w14:paraId="73994D39" w14:textId="3305E7F7" w:rsidR="00B620AC" w:rsidRDefault="00B620AC">
      <w:pPr>
        <w:pStyle w:val="CommentText"/>
      </w:pPr>
      <w:r>
        <w:rPr>
          <w:rStyle w:val="CommentReference"/>
        </w:rPr>
        <w:annotationRef/>
      </w:r>
      <w:r>
        <w:t>Check methods for consistency, I'm not sure the 40x80m patch bit is included there yet?</w:t>
      </w:r>
    </w:p>
  </w:comment>
  <w:comment w:id="48" w:author="Sally Thompson" w:date="2019-03-13T09:18:00Z" w:initials="ST">
    <w:p w14:paraId="235FBFDC" w14:textId="2BE14CF4" w:rsidR="00B620AC" w:rsidRDefault="00B620AC">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49" w:author="Sally Thompson" w:date="2019-03-13T09:18:00Z" w:initials="ST">
    <w:p w14:paraId="04EE7332" w14:textId="64E0ACBA" w:rsidR="00B620AC" w:rsidRDefault="00B620AC">
      <w:pPr>
        <w:pStyle w:val="CommentText"/>
      </w:pPr>
      <w:r>
        <w:rPr>
          <w:rStyle w:val="CommentReference"/>
        </w:rPr>
        <w:annotationRef/>
      </w:r>
      <w:r>
        <w:t>So what?  I think I need a summary statement to get the take home message here.</w:t>
      </w:r>
    </w:p>
  </w:comment>
  <w:comment w:id="50" w:author="Sally Thompson" w:date="2019-03-13T09:18:00Z" w:initials="ST">
    <w:p w14:paraId="24DF3632" w14:textId="330E4FC5" w:rsidR="00B620AC" w:rsidRDefault="00B620AC">
      <w:pPr>
        <w:pStyle w:val="CommentText"/>
      </w:pPr>
      <w:r>
        <w:rPr>
          <w:rStyle w:val="CommentReference"/>
        </w:rPr>
        <w:annotationRef/>
      </w:r>
      <w:r>
        <w:t>Expected based on ICB or on something else?</w:t>
      </w:r>
    </w:p>
  </w:comment>
  <w:comment w:id="51" w:author="Sally Thompson" w:date="2019-03-13T09:18:00Z" w:initials="ST">
    <w:p w14:paraId="312EE5AB" w14:textId="702995D6" w:rsidR="00B620AC" w:rsidRDefault="00B620AC">
      <w:pPr>
        <w:pStyle w:val="CommentText"/>
      </w:pPr>
      <w:r>
        <w:rPr>
          <w:rStyle w:val="CommentReference"/>
        </w:rPr>
        <w:annotationRef/>
      </w:r>
      <w:r>
        <w:t>Do we need to have a methods or results point that makes it clear that the plots surveyed are not balanced across fire severity classes then?</w:t>
      </w:r>
    </w:p>
  </w:comment>
  <w:comment w:id="56" w:author="Jens Stevens" w:date="2019-03-13T09:18:00Z" w:initials="JS">
    <w:p w14:paraId="51C29D74" w14:textId="187805D1" w:rsidR="00B620AC" w:rsidRDefault="00B620AC">
      <w:pPr>
        <w:pStyle w:val="CommentText"/>
      </w:pPr>
      <w:r>
        <w:rPr>
          <w:rStyle w:val="CommentReference"/>
        </w:rPr>
        <w:annotationRef/>
      </w:r>
      <w:r>
        <w:t>Scott, do we have a fire history from this watershed that we can cite? Maybe Tony has an idea?</w:t>
      </w:r>
    </w:p>
  </w:comment>
  <w:comment w:id="57" w:author="Brandon Collins" w:date="2019-03-13T14:42:00Z" w:initials="BC">
    <w:p w14:paraId="0162CC70" w14:textId="23232E57" w:rsidR="00B620AC" w:rsidRDefault="00B620AC">
      <w:pPr>
        <w:pStyle w:val="CommentText"/>
      </w:pPr>
      <w:r>
        <w:rPr>
          <w:rStyle w:val="CommentReference"/>
        </w:rPr>
        <w:annotationRef/>
      </w:r>
      <w:r>
        <w:t>Replace with Collins and Stephens (2007)</w:t>
      </w:r>
    </w:p>
  </w:comment>
  <w:comment w:id="58" w:author="Jens Stevens" w:date="2019-03-13T10:12:00Z" w:initials="JS">
    <w:p w14:paraId="081349AD" w14:textId="5C31FD02" w:rsidR="00B620AC" w:rsidRDefault="00B620AC">
      <w:pPr>
        <w:pStyle w:val="CommentText"/>
      </w:pPr>
      <w:r>
        <w:rPr>
          <w:rStyle w:val="CommentReference"/>
        </w:rPr>
        <w:annotationRef/>
      </w:r>
      <w:r>
        <w:t>Isn’t there a citation somewhere that focuses specifically on large tree mortality? Can’t find it at the moment…</w:t>
      </w:r>
    </w:p>
    <w:p w14:paraId="75074C1D" w14:textId="77777777" w:rsidR="00B620AC" w:rsidRDefault="00B620AC">
      <w:pPr>
        <w:pStyle w:val="CommentText"/>
      </w:pPr>
    </w:p>
    <w:p w14:paraId="07A42139" w14:textId="2DEED71D" w:rsidR="00B620AC" w:rsidRDefault="00B620AC">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59" w:author="Brandon Collins" w:date="2019-03-13T14:46:00Z" w:initials="BC">
    <w:p w14:paraId="3999B8A3" w14:textId="77777777" w:rsidR="00B620AC" w:rsidRDefault="00B620AC">
      <w:pPr>
        <w:pStyle w:val="CommentText"/>
      </w:pPr>
      <w:r>
        <w:rPr>
          <w:rStyle w:val="CommentReference"/>
        </w:rPr>
        <w:annotationRef/>
      </w:r>
      <w:r>
        <w:t>How about this one:</w:t>
      </w:r>
    </w:p>
    <w:p w14:paraId="09BD40D8" w14:textId="1B4EA4C7" w:rsidR="00B620AC" w:rsidRDefault="00B620AC">
      <w:pPr>
        <w:pStyle w:val="CommentText"/>
      </w:pPr>
      <w:r w:rsidRPr="00384760">
        <w:t>Das, A. J., N. L. Stephenson, and K. P. Davis. 2016. Why do trees die? Characterizing the drivers of background tree mortality. Ecology 97:2616-2627.</w:t>
      </w:r>
    </w:p>
  </w:comment>
  <w:comment w:id="60" w:author="Sally Thompson" w:date="2019-03-13T09:18:00Z" w:initials="ST">
    <w:p w14:paraId="12D7CCB5" w14:textId="4CC02E9A" w:rsidR="00B620AC" w:rsidRDefault="00B620AC">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67" w:author="Sally Thompson" w:date="2019-03-13T09:18:00Z" w:initials="ST">
    <w:p w14:paraId="186C9D70" w14:textId="50D3F715" w:rsidR="00B620AC" w:rsidRDefault="00B620AC">
      <w:pPr>
        <w:pStyle w:val="CommentText"/>
      </w:pPr>
      <w:r>
        <w:rPr>
          <w:rStyle w:val="CommentReference"/>
        </w:rPr>
        <w:annotationRef/>
      </w:r>
      <w:r>
        <w:t>I don’t think we have any evidence that soils are poorly drained in ICB.  Gabby?</w:t>
      </w:r>
    </w:p>
  </w:comment>
  <w:comment w:id="68" w:author="Jens Stevens" w:date="2019-03-13T09:18:00Z" w:initials="JS">
    <w:p w14:paraId="3F5B85EE" w14:textId="0B82D2D9" w:rsidR="00B620AC" w:rsidRDefault="00B620AC">
      <w:pPr>
        <w:pStyle w:val="CommentText"/>
      </w:pPr>
      <w:r>
        <w:rPr>
          <w:rStyle w:val="CommentReference"/>
        </w:rPr>
        <w:annotationRef/>
      </w:r>
      <w:r>
        <w:t>Gabrielle/Katya/Sally</w:t>
      </w:r>
    </w:p>
  </w:comment>
  <w:comment w:id="69" w:author="Jens Stevens" w:date="2019-03-13T09:18:00Z" w:initials="JS">
    <w:p w14:paraId="4138141B" w14:textId="7C2883D9" w:rsidR="00B620AC" w:rsidRDefault="00B620AC">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EA6246" w15:done="0"/>
  <w15:commentEx w15:paraId="308E47D5" w15:done="0"/>
  <w15:commentEx w15:paraId="0ACF3BDD" w15:done="0"/>
  <w15:commentEx w15:paraId="3AC50408" w15:done="0"/>
  <w15:commentEx w15:paraId="1C054F79" w15:done="0"/>
  <w15:commentEx w15:paraId="2F40BA5C" w15:done="0"/>
  <w15:commentEx w15:paraId="3D099841" w15:done="0"/>
  <w15:commentEx w15:paraId="01D3FC66" w15:done="0"/>
  <w15:commentEx w15:paraId="463CFD70" w15:paraIdParent="01D3FC66" w15:done="0"/>
  <w15:commentEx w15:paraId="332345D7" w15:done="0"/>
  <w15:commentEx w15:paraId="7D02E705" w15:done="0"/>
  <w15:commentEx w15:paraId="4A695E29" w15:done="0"/>
  <w15:commentEx w15:paraId="7ABB1425" w15:done="0"/>
  <w15:commentEx w15:paraId="380A4A8F" w15:done="0"/>
  <w15:commentEx w15:paraId="188F215A" w15:done="0"/>
  <w15:commentEx w15:paraId="59D833F8" w15:done="0"/>
  <w15:commentEx w15:paraId="6C65E0C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0A9A474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164DE7E0" w15:done="0"/>
  <w15:commentEx w15:paraId="3FEAF102"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0A9A4744" w16cid:durableId="2034FE09"/>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9F28FE" w14:textId="77777777" w:rsidR="00257D3D" w:rsidRDefault="00257D3D" w:rsidP="00D55DA2">
      <w:r>
        <w:separator/>
      </w:r>
    </w:p>
  </w:endnote>
  <w:endnote w:type="continuationSeparator" w:id="0">
    <w:p w14:paraId="47EAB550" w14:textId="77777777" w:rsidR="00257D3D" w:rsidRDefault="00257D3D" w:rsidP="00D55DA2">
      <w:r>
        <w:continuationSeparator/>
      </w:r>
    </w:p>
  </w:endnote>
  <w:endnote w:type="continuationNotice" w:id="1">
    <w:p w14:paraId="6FB0EA41" w14:textId="77777777" w:rsidR="00257D3D" w:rsidRDefault="00257D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GothicM">
    <w:altName w:val="HGｺﾞｼｯｸM"/>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B620AC" w:rsidRDefault="00B620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B620AC" w:rsidRDefault="00B620AC"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4BD05202" w:rsidR="00B620AC" w:rsidRDefault="00B620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C494F">
      <w:rPr>
        <w:rStyle w:val="PageNumber"/>
        <w:noProof/>
      </w:rPr>
      <w:t>32</w:t>
    </w:r>
    <w:r>
      <w:rPr>
        <w:rStyle w:val="PageNumber"/>
      </w:rPr>
      <w:fldChar w:fldCharType="end"/>
    </w:r>
  </w:p>
  <w:p w14:paraId="0D3A7669" w14:textId="77777777" w:rsidR="00B620AC" w:rsidRDefault="00B620AC"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9AC42E" w14:textId="77777777" w:rsidR="00257D3D" w:rsidRDefault="00257D3D" w:rsidP="00D55DA2">
      <w:r>
        <w:separator/>
      </w:r>
    </w:p>
  </w:footnote>
  <w:footnote w:type="continuationSeparator" w:id="0">
    <w:p w14:paraId="01DC5B59" w14:textId="77777777" w:rsidR="00257D3D" w:rsidRDefault="00257D3D" w:rsidP="00D55DA2">
      <w:r>
        <w:continuationSeparator/>
      </w:r>
    </w:p>
  </w:footnote>
  <w:footnote w:type="continuationNotice" w:id="1">
    <w:p w14:paraId="5974A288" w14:textId="77777777" w:rsidR="00257D3D" w:rsidRDefault="00257D3D"/>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Brandon Collins">
    <w15:presenceInfo w15:providerId="None" w15:userId="Brandon Collins"/>
  </w15:person>
  <w15:person w15:author="Jens Stevens">
    <w15:presenceInfo w15:providerId="None" w15:userId="Jens Stevens"/>
  </w15:person>
  <w15:person w15:author="Ekaterina Rakhmatulina">
    <w15:presenceInfo w15:providerId="Windows Live" w15:userId="26389bc3b0d5e458"/>
  </w15:person>
  <w15:person w15:author="Jens Stevens [2]">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item&gt;3737&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035"/>
    <w:rsid w:val="000C0EEC"/>
    <w:rsid w:val="000C2D17"/>
    <w:rsid w:val="000C4C4D"/>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4733"/>
    <w:rsid w:val="00246C8D"/>
    <w:rsid w:val="00247216"/>
    <w:rsid w:val="0024763A"/>
    <w:rsid w:val="00250334"/>
    <w:rsid w:val="00250CC1"/>
    <w:rsid w:val="00250F8C"/>
    <w:rsid w:val="00255E0B"/>
    <w:rsid w:val="00257C2B"/>
    <w:rsid w:val="00257D3D"/>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6096"/>
    <w:rsid w:val="003368DA"/>
    <w:rsid w:val="003369A1"/>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4CB7"/>
    <w:rsid w:val="00625552"/>
    <w:rsid w:val="00626985"/>
    <w:rsid w:val="00627841"/>
    <w:rsid w:val="00630392"/>
    <w:rsid w:val="0063201D"/>
    <w:rsid w:val="00632900"/>
    <w:rsid w:val="00633E62"/>
    <w:rsid w:val="0063439C"/>
    <w:rsid w:val="006428C5"/>
    <w:rsid w:val="00643F97"/>
    <w:rsid w:val="00646250"/>
    <w:rsid w:val="00646585"/>
    <w:rsid w:val="0065240D"/>
    <w:rsid w:val="00652E3A"/>
    <w:rsid w:val="0065308B"/>
    <w:rsid w:val="00654C21"/>
    <w:rsid w:val="006558CD"/>
    <w:rsid w:val="00662D7B"/>
    <w:rsid w:val="0066558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11A9"/>
    <w:rsid w:val="006E0810"/>
    <w:rsid w:val="006E17F3"/>
    <w:rsid w:val="006E5DA9"/>
    <w:rsid w:val="006E61CB"/>
    <w:rsid w:val="006E7CD5"/>
    <w:rsid w:val="006F0C26"/>
    <w:rsid w:val="006F2822"/>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7117"/>
    <w:rsid w:val="00737286"/>
    <w:rsid w:val="00737AC6"/>
    <w:rsid w:val="0074102E"/>
    <w:rsid w:val="00741176"/>
    <w:rsid w:val="00744EA8"/>
    <w:rsid w:val="007474B0"/>
    <w:rsid w:val="007475FE"/>
    <w:rsid w:val="0075060F"/>
    <w:rsid w:val="00751992"/>
    <w:rsid w:val="00762E24"/>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A16"/>
    <w:rsid w:val="00842D33"/>
    <w:rsid w:val="008434E7"/>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7428"/>
    <w:rsid w:val="00A90470"/>
    <w:rsid w:val="00A918C9"/>
    <w:rsid w:val="00A91A42"/>
    <w:rsid w:val="00A9202A"/>
    <w:rsid w:val="00AA0A5E"/>
    <w:rsid w:val="00AA0F50"/>
    <w:rsid w:val="00AA3089"/>
    <w:rsid w:val="00AA48F9"/>
    <w:rsid w:val="00AA4E93"/>
    <w:rsid w:val="00AA5C93"/>
    <w:rsid w:val="00AA683F"/>
    <w:rsid w:val="00AA78F1"/>
    <w:rsid w:val="00AA7A52"/>
    <w:rsid w:val="00AB148F"/>
    <w:rsid w:val="00AB1E60"/>
    <w:rsid w:val="00AB1EEC"/>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30590"/>
    <w:rsid w:val="00C31C76"/>
    <w:rsid w:val="00C35B4F"/>
    <w:rsid w:val="00C377CA"/>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9028F"/>
    <w:rsid w:val="00C91445"/>
    <w:rsid w:val="00C91E79"/>
    <w:rsid w:val="00C949AD"/>
    <w:rsid w:val="00C9780E"/>
    <w:rsid w:val="00CA14F2"/>
    <w:rsid w:val="00CA3E11"/>
    <w:rsid w:val="00CA5F49"/>
    <w:rsid w:val="00CB5133"/>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D0407"/>
    <w:rsid w:val="00ED15A8"/>
    <w:rsid w:val="00ED55B1"/>
    <w:rsid w:val="00EE40B1"/>
    <w:rsid w:val="00EE4175"/>
    <w:rsid w:val="00EE469B"/>
    <w:rsid w:val="00EF0114"/>
    <w:rsid w:val="00EF0280"/>
    <w:rsid w:val="00EF0F8D"/>
    <w:rsid w:val="00EF18DA"/>
    <w:rsid w:val="00EF3115"/>
    <w:rsid w:val="00EF4B73"/>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52D3"/>
    <w:rsid w:val="00F5589E"/>
    <w:rsid w:val="00F6044C"/>
    <w:rsid w:val="00F61521"/>
    <w:rsid w:val="00F61692"/>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microsoft.com/office/2016/09/relationships/commentsIds" Target="commentsIds.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9327E-10C4-40B2-8633-6B471F9CC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35</Pages>
  <Words>10699</Words>
  <Characters>60989</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Gabrielle Boisrame</cp:lastModifiedBy>
  <cp:revision>9</cp:revision>
  <cp:lastPrinted>2013-12-07T23:09:00Z</cp:lastPrinted>
  <dcterms:created xsi:type="dcterms:W3CDTF">2019-03-14T16:20:00Z</dcterms:created>
  <dcterms:modified xsi:type="dcterms:W3CDTF">2019-03-15T20:45:00Z</dcterms:modified>
</cp:coreProperties>
</file>