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5728CDA"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B624C3D"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commentRangeStart w:id="2"/>
      <w:r w:rsidR="006F3E50" w:rsidRPr="00EF599F">
        <w:rPr>
          <w:rFonts w:ascii="Times New Roman" w:hAnsi="Times New Roman" w:cs="Times New Roman"/>
        </w:rPr>
        <w:t>minimum of</w:t>
      </w:r>
      <w:commentRangeEnd w:id="2"/>
      <w:r w:rsidR="006F3E50">
        <w:rPr>
          <w:rStyle w:val="CommentReference"/>
        </w:rPr>
        <w:commentReference w:id="2"/>
      </w:r>
      <w:r w:rsidR="006F3E50" w:rsidRPr="00EF599F">
        <w:rPr>
          <w:rFonts w:ascii="Times New Roman" w:hAnsi="Times New Roman" w:cs="Times New Roman"/>
        </w:rPr>
        <w:t xml:space="preserve">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590376" w:rsidRPr="00590376">
        <w:rPr>
          <w:rFonts w:ascii="Times New Roman" w:hAnsi="Times New Roman" w:cs="Times New Roman"/>
        </w:rPr>
        <w:t>Vegetation in in this region varies with elevation, topography, and soil type (</w:t>
      </w:r>
      <w:commentRangeStart w:id="3"/>
      <w:r w:rsidR="00590376" w:rsidRPr="00590376">
        <w:rPr>
          <w:rFonts w:ascii="Times New Roman" w:hAnsi="Times New Roman" w:cs="Times New Roman"/>
        </w:rPr>
        <w:t>Stephenson 1998, Caprio and Graber 2000</w:t>
      </w:r>
      <w:commentRangeEnd w:id="3"/>
      <w:r w:rsidR="00590376">
        <w:rPr>
          <w:rStyle w:val="CommentReference"/>
        </w:rPr>
        <w:commentReference w:id="3"/>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4"/>
      <w:r w:rsidR="001276AC">
        <w:rPr>
          <w:rFonts w:ascii="Times New Roman" w:hAnsi="Times New Roman" w:cs="Times New Roman"/>
        </w:rPr>
        <w:t>Collins and Stephens 2007</w:t>
      </w:r>
      <w:commentRangeEnd w:id="4"/>
      <w:r w:rsidR="001276AC">
        <w:rPr>
          <w:rStyle w:val="CommentReference"/>
        </w:rPr>
        <w:commentReference w:id="4"/>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w:t>
      </w:r>
      <w:r w:rsidR="00084F14">
        <w:rPr>
          <w:rFonts w:ascii="Times New Roman" w:hAnsi="Times New Roman" w:cs="Times New Roman"/>
        </w:rPr>
        <w:t>s</w:t>
      </w:r>
      <w:r w:rsidR="00590376" w:rsidRPr="00590376">
        <w:rPr>
          <w:rFonts w:ascii="Times New Roman" w:hAnsi="Times New Roman" w:cs="Times New Roman"/>
        </w:rPr>
        <w:t xml:space="preserve"> fire </w:t>
      </w:r>
      <w:proofErr w:type="gramStart"/>
      <w:r w:rsidR="00590376" w:rsidRPr="00590376">
        <w:rPr>
          <w:rFonts w:ascii="Times New Roman" w:hAnsi="Times New Roman" w:cs="Times New Roman"/>
        </w:rPr>
        <w:t>policy and began to use prescribed fires</w:t>
      </w:r>
      <w:proofErr w:type="gramEnd"/>
      <w:r w:rsidR="00590376" w:rsidRPr="00590376">
        <w:rPr>
          <w:rFonts w:ascii="Times New Roman" w:hAnsi="Times New Roman" w:cs="Times New Roman"/>
        </w:rPr>
        <w:t xml:space="preserve">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5"/>
      <w:r w:rsidR="00590376">
        <w:rPr>
          <w:rFonts w:ascii="Times New Roman" w:hAnsi="Times New Roman" w:cs="Times New Roman"/>
        </w:rPr>
        <w:t>van Wagtendonk 2007</w:t>
      </w:r>
      <w:commentRangeEnd w:id="5"/>
      <w:r w:rsidR="00590376">
        <w:rPr>
          <w:rStyle w:val="CommentReference"/>
        </w:rPr>
        <w:commentReference w:id="5"/>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lastRenderedPageBreak/>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statewide database maintained by the California Department of Forestry and Fire Protection (</w:t>
      </w:r>
      <w:commentRangeStart w:id="6"/>
      <w:r w:rsidR="009D2804">
        <w:rPr>
          <w:rFonts w:ascii="Times New Roman" w:hAnsi="Times New Roman" w:cs="Times New Roman"/>
        </w:rPr>
        <w:t>FRAP 201</w:t>
      </w:r>
      <w:r w:rsidR="00287B3C">
        <w:rPr>
          <w:rFonts w:ascii="Times New Roman" w:hAnsi="Times New Roman" w:cs="Times New Roman"/>
        </w:rPr>
        <w:t>7</w:t>
      </w:r>
      <w:commentRangeEnd w:id="6"/>
      <w:r w:rsidR="00287B3C">
        <w:rPr>
          <w:rStyle w:val="CommentReference"/>
        </w:rPr>
        <w:commentReference w:id="6"/>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7"/>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7"/>
      <w:r w:rsidR="00685E70">
        <w:rPr>
          <w:rStyle w:val="CommentReference"/>
          <w:i w:val="0"/>
          <w:iCs w:val="0"/>
          <w:color w:val="auto"/>
        </w:rPr>
        <w:commentReference w:id="7"/>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2E99E28" w14:textId="77777777" w:rsidR="008819DA" w:rsidRDefault="0092087C" w:rsidP="0092087C">
      <w:pPr>
        <w:spacing w:line="480" w:lineRule="auto"/>
        <w:ind w:firstLine="720"/>
        <w:rPr>
          <w:rFonts w:ascii="Times New Roman" w:hAnsi="Times New Roman" w:cs="Times New Roman"/>
        </w:rPr>
      </w:pPr>
      <w:r>
        <w:rPr>
          <w:rFonts w:ascii="Times New Roman" w:hAnsi="Times New Roman" w:cs="Times New Roman"/>
        </w:rPr>
        <w:t>Yosemite National Park is the only other place in the Sierra Nevada that has had a policy of allowing lightning-ignited wildfires to burn for as long as Kings Canyon National Park (</w:t>
      </w:r>
      <w:commentRangeStart w:id="8"/>
      <w:r>
        <w:rPr>
          <w:rFonts w:ascii="Times New Roman" w:hAnsi="Times New Roman" w:cs="Times New Roman"/>
        </w:rPr>
        <w:t xml:space="preserve">van </w:t>
      </w:r>
      <w:proofErr w:type="spellStart"/>
      <w:r>
        <w:rPr>
          <w:rFonts w:ascii="Times New Roman" w:hAnsi="Times New Roman" w:cs="Times New Roman"/>
        </w:rPr>
        <w:t>Wagtendonk</w:t>
      </w:r>
      <w:proofErr w:type="spellEnd"/>
      <w:r>
        <w:rPr>
          <w:rFonts w:ascii="Times New Roman" w:hAnsi="Times New Roman" w:cs="Times New Roman"/>
        </w:rPr>
        <w:t xml:space="preserve"> 2007</w:t>
      </w:r>
      <w:commentRangeEnd w:id="8"/>
      <w:r>
        <w:rPr>
          <w:rStyle w:val="CommentReference"/>
        </w:rPr>
        <w:commentReference w:id="8"/>
      </w:r>
      <w:r>
        <w:rPr>
          <w:rFonts w:ascii="Times New Roman" w:hAnsi="Times New Roman" w:cs="Times New Roman"/>
        </w:rPr>
        <w:t xml:space="preserve">). Within Yosemite, </w:t>
      </w:r>
      <w:r w:rsidR="006F3E50">
        <w:rPr>
          <w:rFonts w:ascii="Times New Roman" w:hAnsi="Times New Roman" w:cs="Times New Roman"/>
        </w:rPr>
        <w:t xml:space="preserve">Illilouette Creek Basin (ICB) has experienced a near-natural fire regime since the 1970s </w:t>
      </w:r>
      <w:r>
        <w:rPr>
          <w:rFonts w:ascii="Times New Roman" w:hAnsi="Times New Roman" w:cs="Times New Roman"/>
        </w:rPr>
        <w:t>(</w:t>
      </w:r>
      <w:commentRangeStart w:id="9"/>
      <w:r>
        <w:rPr>
          <w:rFonts w:ascii="Times New Roman" w:hAnsi="Times New Roman" w:cs="Times New Roman"/>
        </w:rPr>
        <w:t>Collins and Stephens 2007</w:t>
      </w:r>
      <w:commentRangeEnd w:id="9"/>
      <w:r>
        <w:rPr>
          <w:rStyle w:val="CommentReference"/>
        </w:rPr>
        <w:commentReference w:id="9"/>
      </w:r>
      <w:r>
        <w:rPr>
          <w:rFonts w:ascii="Times New Roman" w:hAnsi="Times New Roman" w:cs="Times New Roman"/>
        </w:rPr>
        <w:t>)</w:t>
      </w:r>
      <w:r w:rsidR="006F3E50">
        <w:rPr>
          <w:rFonts w:ascii="Times New Roman" w:hAnsi="Times New Roman" w:cs="Times New Roman"/>
        </w:rPr>
        <w:t xml:space="preserve">. </w:t>
      </w:r>
      <w:r>
        <w:rPr>
          <w:rFonts w:ascii="Times New Roman" w:hAnsi="Times New Roman" w:cs="Times New Roman"/>
        </w:rPr>
        <w:t xml:space="preserve">Comparing SCB and ICB allows us to demonstrate the similarities and differences in how near-natural fire regimes have </w:t>
      </w:r>
      <w:proofErr w:type="gramStart"/>
      <w:r>
        <w:rPr>
          <w:rFonts w:ascii="Times New Roman" w:hAnsi="Times New Roman" w:cs="Times New Roman"/>
        </w:rPr>
        <w:lastRenderedPageBreak/>
        <w:t>impacted</w:t>
      </w:r>
      <w:proofErr w:type="gramEnd"/>
      <w:r>
        <w:rPr>
          <w:rFonts w:ascii="Times New Roman" w:hAnsi="Times New Roman" w:cs="Times New Roman"/>
        </w:rPr>
        <w:t xml:space="preserve"> two Sierra Nevada watersheds with slightly different physical and climatic characteristics. </w:t>
      </w:r>
    </w:p>
    <w:p w14:paraId="6E460AE9" w14:textId="3B6FA800" w:rsidR="00737117" w:rsidRPr="003F5D51" w:rsidRDefault="008819DA" w:rsidP="00771965">
      <w:pPr>
        <w:spacing w:line="480" w:lineRule="auto"/>
        <w:ind w:firstLine="720"/>
        <w:rPr>
          <w:rFonts w:ascii="Times New Roman" w:hAnsi="Times New Roman" w:cs="Times New Roman"/>
        </w:rPr>
      </w:pPr>
      <w:r>
        <w:rPr>
          <w:rFonts w:ascii="Times New Roman" w:hAnsi="Times New Roman" w:cs="Times New Roman"/>
        </w:rPr>
        <w:t>Between 197</w:t>
      </w:r>
      <w:r w:rsidR="00771965">
        <w:rPr>
          <w:rFonts w:ascii="Times New Roman" w:hAnsi="Times New Roman" w:cs="Times New Roman"/>
        </w:rPr>
        <w:t>0</w:t>
      </w:r>
      <w:r>
        <w:rPr>
          <w:rFonts w:ascii="Times New Roman" w:hAnsi="Times New Roman" w:cs="Times New Roman"/>
        </w:rPr>
        <w:t xml:space="preserve"> and 2016, </w:t>
      </w:r>
      <w:r w:rsidRPr="008819DA">
        <w:rPr>
          <w:rFonts w:ascii="Times New Roman" w:hAnsi="Times New Roman" w:cs="Times New Roman"/>
        </w:rPr>
        <w:t xml:space="preserve">27 and 10 </w:t>
      </w:r>
      <w:r w:rsidR="00771965">
        <w:rPr>
          <w:rFonts w:ascii="Times New Roman" w:hAnsi="Times New Roman" w:cs="Times New Roman"/>
        </w:rPr>
        <w:t xml:space="preserve">fires &gt;40 ha have occurred in ICB </w:t>
      </w:r>
      <w:r w:rsidRPr="008819DA">
        <w:rPr>
          <w:rFonts w:ascii="Times New Roman" w:hAnsi="Times New Roman" w:cs="Times New Roman"/>
        </w:rPr>
        <w:t>and S</w:t>
      </w:r>
      <w:r w:rsidR="00771965">
        <w:rPr>
          <w:rFonts w:ascii="Times New Roman" w:hAnsi="Times New Roman" w:cs="Times New Roman"/>
        </w:rPr>
        <w:t>CB</w:t>
      </w:r>
      <w:r w:rsidRPr="008819DA">
        <w:rPr>
          <w:rFonts w:ascii="Times New Roman" w:hAnsi="Times New Roman" w:cs="Times New Roman"/>
        </w:rPr>
        <w:t>, respectively</w:t>
      </w:r>
      <w:r>
        <w:rPr>
          <w:rFonts w:ascii="Times New Roman" w:hAnsi="Times New Roman" w:cs="Times New Roman"/>
        </w:rPr>
        <w:t xml:space="preserve"> (Collins et al. 2016)</w:t>
      </w:r>
      <w:r w:rsidRPr="008819DA">
        <w:rPr>
          <w:rFonts w:ascii="Times New Roman" w:hAnsi="Times New Roman" w:cs="Times New Roman"/>
        </w:rPr>
        <w:t>.</w:t>
      </w:r>
      <w:r>
        <w:rPr>
          <w:rFonts w:ascii="Times New Roman" w:hAnsi="Times New Roman" w:cs="Times New Roman"/>
        </w:rPr>
        <w:t xml:space="preserve"> 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commentRangeStart w:id="10"/>
      <w:r w:rsidR="0083369C" w:rsidRPr="00EF599F">
        <w:rPr>
          <w:rFonts w:ascii="Times New Roman" w:hAnsi="Times New Roman" w:cs="Times New Roman"/>
        </w:rPr>
        <w:t>200</w:t>
      </w:r>
      <w:commentRangeEnd w:id="10"/>
      <w:r w:rsidR="0046184A">
        <w:rPr>
          <w:rStyle w:val="CommentReference"/>
        </w:rPr>
        <w:commentReference w:id="10"/>
      </w:r>
      <w:r w:rsidR="0083369C" w:rsidRPr="00EF599F">
        <w:rPr>
          <w:rFonts w:ascii="Times New Roman" w:hAnsi="Times New Roman" w:cs="Times New Roman"/>
        </w:rPr>
        <w:t xml:space="preserve"> m</w:t>
      </w:r>
      <w:r w:rsidR="0046184A">
        <w:rPr>
          <w:rFonts w:ascii="Times New Roman" w:hAnsi="Times New Roman" w:cs="Times New Roman"/>
        </w:rPr>
        <w:t>, mean = 2700 m</w:t>
      </w:r>
      <w:r w:rsidR="006F3E50">
        <w:rPr>
          <w:rFonts w:ascii="Times New Roman" w:hAnsi="Times New Roman" w:cs="Times New Roman"/>
        </w:rPr>
        <w:t xml:space="preserve">), </w:t>
      </w:r>
      <w:commentRangeStart w:id="11"/>
      <w:r w:rsidR="006F3E50">
        <w:rPr>
          <w:rFonts w:ascii="Times New Roman" w:hAnsi="Times New Roman" w:cs="Times New Roman"/>
        </w:rPr>
        <w:t>but has similar vegetation</w:t>
      </w:r>
      <w:commentRangeEnd w:id="11"/>
      <w:r w:rsidR="0083369C">
        <w:rPr>
          <w:rStyle w:val="CommentReference"/>
        </w:rPr>
        <w:commentReference w:id="11"/>
      </w:r>
      <w:r w:rsidR="0092087C">
        <w:rPr>
          <w:rFonts w:ascii="Times New Roman" w:hAnsi="Times New Roman" w:cs="Times New Roman"/>
        </w:rPr>
        <w:t xml:space="preserve"> </w:t>
      </w:r>
      <w:r w:rsidR="00CA782D">
        <w:rPr>
          <w:rFonts w:ascii="Times New Roman" w:hAnsi="Times New Roman" w:cs="Times New Roman"/>
        </w:rPr>
        <w:t>(Collins et al. 2016)</w:t>
      </w:r>
      <w:r w:rsidR="006F3E50">
        <w:rPr>
          <w:rFonts w:ascii="Times New Roman" w:hAnsi="Times New Roman" w:cs="Times New Roman"/>
        </w:rPr>
        <w:t xml:space="preserve">. </w:t>
      </w:r>
      <w:r w:rsidR="0083369C">
        <w:rPr>
          <w:rFonts w:ascii="Times New Roman" w:hAnsi="Times New Roman" w:cs="Times New Roman"/>
          <w:color w:val="000000" w:themeColor="text1"/>
        </w:rPr>
        <w:t>ICB and SCB showed similar temperatures at temporary weather stations</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installed at elevations of </w:t>
      </w:r>
      <w:bookmarkStart w:id="12" w:name="_GoBack"/>
      <w:bookmarkEnd w:id="12"/>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 xml:space="preserve">SCB </w:t>
      </w:r>
      <w:r w:rsidR="000B604F">
        <w:rPr>
          <w:rFonts w:ascii="Times New Roman" w:hAnsi="Times New Roman" w:cs="Times New Roman"/>
          <w:color w:val="000000" w:themeColor="text1"/>
        </w:rPr>
        <w:t>(</w:t>
      </w:r>
      <w:r w:rsidR="0083369C">
        <w:rPr>
          <w:rFonts w:ascii="Times New Roman" w:hAnsi="Times New Roman" w:cs="Times New Roman"/>
          <w:color w:val="000000" w:themeColor="text1"/>
        </w:rPr>
        <w:t xml:space="preserve">Appendix A).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w:t>
      </w:r>
      <w:proofErr w:type="gramStart"/>
      <w:r w:rsidR="00140558" w:rsidRPr="00EF599F">
        <w:rPr>
          <w:rFonts w:ascii="Times New Roman" w:hAnsi="Times New Roman" w:cs="Times New Roman"/>
        </w:rPr>
        <w:t>can be gained</w:t>
      </w:r>
      <w:proofErr w:type="gramEnd"/>
      <w:r w:rsidR="00140558" w:rsidRPr="00EF599F">
        <w:rPr>
          <w:rFonts w:ascii="Times New Roman" w:hAnsi="Times New Roman" w:cs="Times New Roman"/>
        </w:rPr>
        <w:t xml:space="preserve">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to the late 1950s</w:t>
      </w:r>
      <w:r w:rsidR="003F5D51">
        <w:rPr>
          <w:rFonts w:ascii="Times New Roman" w:hAnsi="Times New Roman" w:cs="Times New Roman"/>
        </w:rPr>
        <w:t>, and two gages are located downstream of where flow from ICB enters the Merced River, encompassing similar areas as the Kings River</w:t>
      </w:r>
      <w:r w:rsidR="003A1AD9">
        <w:rPr>
          <w:rFonts w:ascii="Times New Roman" w:hAnsi="Times New Roman" w:cs="Times New Roman"/>
        </w:rPr>
        <w:t xml:space="preserve"> (Table A.Y). </w:t>
      </w:r>
      <w:r w:rsidR="00140558" w:rsidRPr="00EF599F">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sidR="003F5D51">
        <w:rPr>
          <w:rFonts w:ascii="Times New Roman" w:hAnsi="Times New Roman" w:cs="Times New Roman"/>
        </w:rPr>
        <w:t xml:space="preserve"> (</w:t>
      </w:r>
      <w:proofErr w:type="gramStart"/>
      <w:r w:rsidR="003F5D51">
        <w:rPr>
          <w:rFonts w:ascii="Times New Roman" w:hAnsi="Times New Roman" w:cs="Times New Roman"/>
        </w:rPr>
        <w:t>Table  A.Y</w:t>
      </w:r>
      <w:proofErr w:type="gramEnd"/>
      <w:r w:rsidR="003F5D51">
        <w:rPr>
          <w:rFonts w:ascii="Times New Roman" w:hAnsi="Times New Roman" w:cs="Times New Roman"/>
        </w:rPr>
        <w:t>)</w:t>
      </w:r>
      <w:ins w:id="13" w:author="Gabrielle Boisrame" w:date="2019-03-25T16:26:00Z">
        <w:r w:rsidR="00E421E2">
          <w:rPr>
            <w:rFonts w:ascii="Times New Roman" w:hAnsi="Times New Roman" w:cs="Times New Roman"/>
          </w:rPr>
          <w:t>.</w:t>
        </w:r>
      </w:ins>
      <w:del w:id="14" w:author="Gabrielle Boisrame" w:date="2019-03-25T16:26:00Z">
        <w:r w:rsidR="008B2E36" w:rsidDel="00E421E2">
          <w:rPr>
            <w:rFonts w:ascii="Times New Roman" w:hAnsi="Times New Roman" w:cs="Times New Roman"/>
          </w:rPr>
          <w:delText xml:space="preserve"> despite being </w:delText>
        </w:r>
        <w:commentRangeStart w:id="15"/>
        <w:r w:rsidR="008B2E36" w:rsidDel="00E421E2">
          <w:rPr>
            <w:rFonts w:ascii="Times New Roman" w:hAnsi="Times New Roman" w:cs="Times New Roman"/>
          </w:rPr>
          <w:delText>comparably-sized basins</w:delText>
        </w:r>
        <w:commentRangeEnd w:id="15"/>
        <w:r w:rsidR="008B2E36" w:rsidDel="00E421E2">
          <w:rPr>
            <w:rStyle w:val="CommentReference"/>
          </w:rPr>
          <w:commentReference w:id="15"/>
        </w:r>
        <w:r w:rsidR="008B2E36" w:rsidDel="00E421E2">
          <w:rPr>
            <w:rFonts w:ascii="Times New Roman" w:hAnsi="Times New Roman" w:cs="Times New Roman"/>
          </w:rPr>
          <w:delText xml:space="preserve"> (SCB is 125 km</w:delText>
        </w:r>
        <w:r w:rsidR="008B2E36" w:rsidDel="00E421E2">
          <w:rPr>
            <w:rFonts w:ascii="Times New Roman" w:hAnsi="Times New Roman" w:cs="Times New Roman"/>
            <w:vertAlign w:val="superscript"/>
          </w:rPr>
          <w:delText>2</w:delText>
        </w:r>
        <w:r w:rsidR="008B2E36" w:rsidDel="00E421E2">
          <w:rPr>
            <w:rFonts w:ascii="Times New Roman" w:hAnsi="Times New Roman" w:cs="Times New Roman"/>
          </w:rPr>
          <w:delText xml:space="preserve"> at an average elevation of 2400 m; ICB is 150km</w:delText>
        </w:r>
        <w:r w:rsidR="008B2E36" w:rsidDel="00E421E2">
          <w:rPr>
            <w:rFonts w:ascii="Times New Roman" w:hAnsi="Times New Roman" w:cs="Times New Roman"/>
            <w:vertAlign w:val="superscript"/>
          </w:rPr>
          <w:delText>2</w:delText>
        </w:r>
        <w:r w:rsidR="008B2E36" w:rsidDel="00E421E2">
          <w:rPr>
            <w:rFonts w:ascii="Times New Roman" w:hAnsi="Times New Roman" w:cs="Times New Roman"/>
          </w:rPr>
          <w:delText xml:space="preserve"> at an average elevation of </w:delText>
        </w:r>
        <w:commentRangeStart w:id="16"/>
        <w:commentRangeStart w:id="17"/>
        <w:commentRangeStart w:id="18"/>
        <w:r w:rsidR="008B2E36" w:rsidDel="00E421E2">
          <w:rPr>
            <w:rFonts w:ascii="Times New Roman" w:hAnsi="Times New Roman" w:cs="Times New Roman"/>
          </w:rPr>
          <w:delText xml:space="preserve">2100 </w:delText>
        </w:r>
        <w:commentRangeEnd w:id="16"/>
        <w:r w:rsidR="00C15EAF" w:rsidDel="00E421E2">
          <w:rPr>
            <w:rStyle w:val="CommentReference"/>
          </w:rPr>
          <w:commentReference w:id="16"/>
        </w:r>
        <w:commentRangeEnd w:id="17"/>
        <w:r w:rsidR="003F19D7" w:rsidDel="00E421E2">
          <w:rPr>
            <w:rStyle w:val="CommentReference"/>
          </w:rPr>
          <w:commentReference w:id="17"/>
        </w:r>
      </w:del>
      <w:commentRangeEnd w:id="18"/>
      <w:r w:rsidR="009614E9">
        <w:rPr>
          <w:rStyle w:val="CommentReference"/>
        </w:rPr>
        <w:commentReference w:id="18"/>
      </w:r>
      <w:del w:id="19" w:author="Gabrielle Boisrame" w:date="2019-03-25T16:26:00Z">
        <w:r w:rsidR="008B2E36" w:rsidDel="00E421E2">
          <w:rPr>
            <w:rFonts w:ascii="Times New Roman" w:hAnsi="Times New Roman" w:cs="Times New Roman"/>
          </w:rPr>
          <w:delText>m)</w:delText>
        </w:r>
        <w:r w:rsidR="00140558" w:rsidRPr="00EF599F" w:rsidDel="00E421E2">
          <w:rPr>
            <w:rFonts w:ascii="Times New Roman" w:hAnsi="Times New Roman" w:cs="Times New Roman"/>
          </w:rPr>
          <w:delText>.</w:delText>
        </w:r>
        <w:r w:rsidR="00D53BBE" w:rsidRPr="00EF599F" w:rsidDel="00E421E2">
          <w:rPr>
            <w:rFonts w:ascii="Times New Roman" w:hAnsi="Times New Roman" w:cs="Times New Roman"/>
          </w:rPr>
          <w:delText xml:space="preserve"> </w:delText>
        </w:r>
      </w:del>
      <w:r w:rsidR="009614E9">
        <w:rPr>
          <w:rFonts w:ascii="Times New Roman" w:hAnsi="Times New Roman" w:cs="Times New Roman"/>
        </w:rPr>
        <w:t xml:space="preserve"> </w:t>
      </w:r>
      <w:r w:rsidR="003F5D51">
        <w:rPr>
          <w:rFonts w:ascii="Times New Roman" w:hAnsi="Times New Roman" w:cs="Times New Roman"/>
          <w:color w:val="000000" w:themeColor="text1"/>
        </w:rPr>
        <w:t>T</w:t>
      </w:r>
      <w:commentRangeStart w:id="20"/>
      <w:r w:rsidR="003F5D51">
        <w:rPr>
          <w:rFonts w:ascii="Times New Roman" w:hAnsi="Times New Roman" w:cs="Times New Roman"/>
          <w:color w:val="000000" w:themeColor="text1"/>
        </w:rPr>
        <w:t>hree lines of evidence support wetter conditions in ICB vs SCB: First, streamflow standardized to area is greater in ICB and its encompassing watersheds</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second</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interpolated /gridded precipitation data from PRISM show higher annual precip</w:t>
      </w:r>
      <w:r w:rsidR="00EE7C12">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A.2)</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and third, in-situ weather station data show higher annual precip</w:t>
      </w:r>
      <w:r w:rsidR="0083369C">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1). In situ data </w:t>
      </w:r>
      <w:proofErr w:type="gramStart"/>
      <w:r w:rsidR="003F5D51">
        <w:rPr>
          <w:rFonts w:ascii="Times New Roman" w:hAnsi="Times New Roman" w:cs="Times New Roman"/>
          <w:color w:val="000000" w:themeColor="text1"/>
        </w:rPr>
        <w:t>was corrected</w:t>
      </w:r>
      <w:proofErr w:type="gramEnd"/>
      <w:r w:rsidR="003F5D51">
        <w:rPr>
          <w:rFonts w:ascii="Times New Roman" w:hAnsi="Times New Roman" w:cs="Times New Roman"/>
          <w:color w:val="000000" w:themeColor="text1"/>
        </w:rPr>
        <w:t xml:space="preserve"> for limitations regarding snowpack</w:t>
      </w:r>
      <w:r w:rsidR="00EE7C12">
        <w:rPr>
          <w:rFonts w:ascii="Times New Roman" w:hAnsi="Times New Roman" w:cs="Times New Roman"/>
          <w:color w:val="000000" w:themeColor="text1"/>
        </w:rPr>
        <w:t>; s</w:t>
      </w:r>
      <w:r w:rsidR="003F5D51">
        <w:rPr>
          <w:rFonts w:ascii="Times New Roman" w:hAnsi="Times New Roman" w:cs="Times New Roman"/>
          <w:color w:val="000000" w:themeColor="text1"/>
        </w:rPr>
        <w:t>ee Appendix B for details.</w:t>
      </w:r>
      <w:commentRangeEnd w:id="20"/>
      <w:r w:rsidR="003F5D51">
        <w:rPr>
          <w:rStyle w:val="CommentReference"/>
        </w:rPr>
        <w:commentReference w:id="20"/>
      </w:r>
      <w:r w:rsidR="003F5D51">
        <w:rPr>
          <w:rFonts w:ascii="Times New Roman" w:hAnsi="Times New Roman" w:cs="Times New Roman"/>
        </w:rPr>
        <w:t xml:space="preserve">   </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w:t>
      </w:r>
      <w:r w:rsidRPr="00EF599F">
        <w:rPr>
          <w:rFonts w:ascii="Times New Roman" w:hAnsi="Times New Roman" w:cs="Times New Roman"/>
          <w:color w:val="000000" w:themeColor="text1"/>
        </w:rPr>
        <w:lastRenderedPageBreak/>
        <w:t>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proofErr w:type="gramEnd"/>
      <w:r w:rsidR="00AF2984">
        <w:rPr>
          <w:rFonts w:ascii="Times New Roman" w:hAnsi="Times New Roman" w:cs="Times New Roman"/>
        </w:rPr>
        <w:t xml:space="preserve"> </w:t>
      </w:r>
      <w:commentRangeStart w:id="21"/>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21"/>
      <w:r w:rsidR="00AF2984">
        <w:rPr>
          <w:rStyle w:val="CommentReference"/>
        </w:rPr>
        <w:commentReference w:id="21"/>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In order to estimate what soil moisture would have been without fire, we changed the following model parameters: times burned and fire severity were set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xml:space="preserve">, time since fire was set to 100 years, and vegetation cover was set to 1973 vegetation. We then compared these </w:t>
      </w:r>
      <w:r>
        <w:rPr>
          <w:rFonts w:ascii="Times New Roman" w:hAnsi="Times New Roman" w:cs="Times New Roman"/>
          <w:color w:val="2F2F2F" w:themeColor="accent5" w:themeShade="80"/>
        </w:rPr>
        <w:lastRenderedPageBreak/>
        <w:t>modeled “unburned” conditions to modeled actual soil moisture (observed vegetation and fire history).</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lastRenderedPageBreak/>
        <w:t xml:space="preserve">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22"/>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22"/>
      <w:r w:rsidR="00F71171">
        <w:rPr>
          <w:rStyle w:val="CommentReference"/>
        </w:rPr>
        <w:commentReference w:id="22"/>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w:t>
      </w:r>
      <w:r w:rsidR="00DF7A60">
        <w:rPr>
          <w:rFonts w:ascii="Times New Roman" w:hAnsi="Times New Roman" w:cs="Times New Roman"/>
          <w:color w:val="000000" w:themeColor="text1"/>
        </w:rPr>
        <w:lastRenderedPageBreak/>
        <w:t>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were generally 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23"/>
      <w:r w:rsidRPr="00EF599F">
        <w:rPr>
          <w:rFonts w:ascii="Times New Roman" w:hAnsi="Times New Roman" w:cs="Times New Roman"/>
        </w:rPr>
        <w:t xml:space="preserve">shrub to sparse meadow, mixed-conifer to sparse meadow, and mixed-conifer to shrub </w:t>
      </w:r>
      <w:commentRangeEnd w:id="23"/>
      <w:r w:rsidRPr="00EF599F">
        <w:rPr>
          <w:rStyle w:val="CommentReference"/>
          <w:rFonts w:ascii="Times New Roman" w:hAnsi="Times New Roman" w:cs="Times New Roman"/>
        </w:rPr>
        <w:commentReference w:id="23"/>
      </w:r>
      <w:r w:rsidRPr="00EF599F">
        <w:rPr>
          <w:rFonts w:ascii="Times New Roman" w:hAnsi="Times New Roman" w:cs="Times New Roman"/>
        </w:rPr>
        <w:t xml:space="preserve">were all </w:t>
      </w:r>
      <w:commentRangeStart w:id="24"/>
      <w:r w:rsidRPr="00EF599F">
        <w:rPr>
          <w:rFonts w:ascii="Times New Roman" w:hAnsi="Times New Roman" w:cs="Times New Roman"/>
        </w:rPr>
        <w:t>overrepresented</w:t>
      </w:r>
      <w:commentRangeEnd w:id="24"/>
      <w:r w:rsidR="00AB1E60">
        <w:rPr>
          <w:rStyle w:val="CommentReference"/>
        </w:rPr>
        <w:commentReference w:id="24"/>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Pr="00EF599F">
        <w:rPr>
          <w:rFonts w:ascii="Times New Roman" w:hAnsi="Times New Roman" w:cs="Times New Roman"/>
        </w:rPr>
        <w:lastRenderedPageBreak/>
        <w:t>(</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25"/>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25"/>
      <w:r w:rsidRPr="00EF599F">
        <w:rPr>
          <w:rStyle w:val="CommentReference"/>
          <w:rFonts w:ascii="Times New Roman" w:hAnsi="Times New Roman" w:cs="Times New Roman"/>
        </w:rPr>
        <w:commentReference w:id="25"/>
      </w:r>
      <w:r w:rsidR="0063439C">
        <w:rPr>
          <w:rFonts w:ascii="Times New Roman" w:hAnsi="Times New Roman" w:cs="Times New Roman"/>
        </w:rPr>
        <w:t xml:space="preserve"> (Figure 3)</w:t>
      </w:r>
      <w:r w:rsidRPr="00EF599F">
        <w:rPr>
          <w:rFonts w:ascii="Times New Roman" w:hAnsi="Times New Roman" w:cs="Times New Roman"/>
        </w:rPr>
        <w:t>.</w:t>
      </w:r>
    </w:p>
    <w:p w14:paraId="234B7AFF" w14:textId="5A5D83A8"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 xml:space="preserve">Landscape-scale indices of heterogeneity increased slightly in 2014 compared to 1973, though the change was </w:t>
      </w:r>
      <w:r w:rsidR="00735EA3">
        <w:rPr>
          <w:rFonts w:ascii="Times New Roman" w:hAnsi="Times New Roman" w:cs="Times New Roman"/>
        </w:rPr>
        <w:t xml:space="preserve">much </w:t>
      </w:r>
      <w:r>
        <w:rPr>
          <w:rFonts w:ascii="Times New Roman" w:hAnsi="Times New Roman" w:cs="Times New Roman"/>
        </w:rPr>
        <w:t>less than observed in ICB</w:t>
      </w:r>
      <w:r w:rsidR="00735EA3">
        <w:rPr>
          <w:rFonts w:ascii="Times New Roman" w:hAnsi="Times New Roman" w:cs="Times New Roman"/>
        </w:rPr>
        <w:t xml:space="preserve"> over a similar </w:t>
      </w:r>
      <w:proofErr w:type="gramStart"/>
      <w:r w:rsidR="00735EA3">
        <w:rPr>
          <w:rFonts w:ascii="Times New Roman" w:hAnsi="Times New Roman" w:cs="Times New Roman"/>
        </w:rPr>
        <w:t>time period</w:t>
      </w:r>
      <w:proofErr w:type="gramEnd"/>
      <w:r w:rsidR="00735EA3">
        <w:rPr>
          <w:rFonts w:ascii="Times New Roman" w:hAnsi="Times New Roman" w:cs="Times New Roman"/>
        </w:rPr>
        <w:t xml:space="preserve"> of repeated wildfires</w:t>
      </w:r>
      <w:r>
        <w:rPr>
          <w:rFonts w:ascii="Times New Roman" w:hAnsi="Times New Roman" w:cs="Times New Roman"/>
        </w:rPr>
        <w:t xml:space="preserve"> (Appendix D).</w:t>
      </w:r>
      <w:r w:rsidR="00735EA3">
        <w:rPr>
          <w:rFonts w:ascii="Times New Roman" w:hAnsi="Times New Roman" w:cs="Times New Roman"/>
        </w:rPr>
        <w:t xml:space="preserve"> The major differences in land cover patterns were that the mean size of conifer patches decreased, and both total area and mean patch size increased for sparse meadows (Appendix D). </w:t>
      </w:r>
    </w:p>
    <w:p w14:paraId="5FF53C08" w14:textId="31374E2B" w:rsidR="005C4567" w:rsidRPr="00EF599F" w:rsidRDefault="00E40ADD" w:rsidP="005C4567">
      <w:pPr>
        <w:keepNext/>
        <w:spacing w:line="480" w:lineRule="auto"/>
        <w:rPr>
          <w:rFonts w:ascii="Times New Roman" w:hAnsi="Times New Roman" w:cs="Times New Roman"/>
        </w:rPr>
      </w:pPr>
      <w:commentRangeStart w:id="26"/>
      <w:commentRangeStart w:id="27"/>
      <w:r>
        <w:rPr>
          <w:rFonts w:ascii="Times New Roman" w:hAnsi="Times New Roman" w:cs="Times New Roman"/>
          <w:noProof/>
          <w:lang w:eastAsia="en-US"/>
        </w:rPr>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26"/>
      <w:r w:rsidR="009B3CBE">
        <w:rPr>
          <w:rStyle w:val="CommentReference"/>
        </w:rPr>
        <w:commentReference w:id="26"/>
      </w:r>
      <w:commentRangeEnd w:id="27"/>
      <w:r w:rsidR="00B141B2">
        <w:rPr>
          <w:rStyle w:val="CommentReference"/>
        </w:rPr>
        <w:commentReference w:id="27"/>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8"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8"/>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9" w:author="Scott" w:date="2019-03-13T10:08:00Z">
        <w:r w:rsidR="00247216" w:rsidDel="00C423A8">
          <w:rPr>
            <w:rFonts w:ascii="Times New Roman" w:hAnsi="Times New Roman" w:cs="Times New Roman"/>
          </w:rPr>
          <w:delText xml:space="preserve">4 </w:delText>
        </w:r>
      </w:del>
      <w:ins w:id="30" w:author="Scott" w:date="2019-03-13T10:08:00Z">
        <w:r w:rsidR="00C423A8">
          <w:rPr>
            <w:rFonts w:ascii="Times New Roman" w:hAnsi="Times New Roman" w:cs="Times New Roman"/>
          </w:rPr>
          <w:t>F</w:t>
        </w:r>
      </w:ins>
      <w:ins w:id="31" w:author="Scott" w:date="2019-03-13T10:09:00Z">
        <w:r w:rsidR="00C423A8">
          <w:rPr>
            <w:rFonts w:ascii="Times New Roman" w:hAnsi="Times New Roman" w:cs="Times New Roman"/>
          </w:rPr>
          <w:t>our</w:t>
        </w:r>
      </w:ins>
      <w:ins w:id="32"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33"/>
      <w:commentRangeStart w:id="34"/>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33"/>
      <w:r w:rsidR="009C4159">
        <w:rPr>
          <w:rStyle w:val="CommentReference"/>
        </w:rPr>
        <w:commentReference w:id="33"/>
      </w:r>
      <w:commentRangeEnd w:id="34"/>
      <w:r w:rsidR="00C45645">
        <w:rPr>
          <w:rStyle w:val="CommentReference"/>
        </w:rPr>
        <w:commentReference w:id="34"/>
      </w:r>
    </w:p>
    <w:p w14:paraId="661680B7" w14:textId="2B01E909" w:rsidR="00CD3AED" w:rsidRPr="00EF599F" w:rsidRDefault="005C4567" w:rsidP="005C4567">
      <w:pPr>
        <w:pStyle w:val="Caption"/>
        <w:rPr>
          <w:rFonts w:ascii="Times New Roman" w:hAnsi="Times New Roman" w:cs="Times New Roman"/>
        </w:rPr>
      </w:pPr>
      <w:bookmarkStart w:id="35" w:name="_Ref536611059"/>
      <w:bookmarkStart w:id="36"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35"/>
      <w:bookmarkEnd w:id="36"/>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37"/>
      <w:r w:rsidRPr="00EF599F">
        <w:rPr>
          <w:rFonts w:ascii="Times New Roman" w:hAnsi="Times New Roman" w:cs="Times New Roman"/>
          <w:color w:val="000000" w:themeColor="text1"/>
        </w:rPr>
        <w:lastRenderedPageBreak/>
        <w:t>Forest composition and structural change</w:t>
      </w:r>
      <w:commentRangeEnd w:id="37"/>
      <w:r w:rsidR="00143C7D">
        <w:rPr>
          <w:rStyle w:val="CommentReference"/>
          <w:rFonts w:asciiTheme="minorHAnsi" w:eastAsiaTheme="minorHAnsi" w:hAnsiTheme="minorHAnsi" w:cstheme="minorBidi"/>
          <w:color w:val="auto"/>
        </w:rPr>
        <w:commentReference w:id="37"/>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8"/>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8"/>
      <w:r w:rsidR="00143C7D">
        <w:rPr>
          <w:rStyle w:val="CommentReference"/>
          <w:i w:val="0"/>
          <w:iCs w:val="0"/>
          <w:color w:val="auto"/>
        </w:rPr>
        <w:commentReference w:id="38"/>
      </w:r>
    </w:p>
    <w:p w14:paraId="2259DEB2" w14:textId="204CD97E" w:rsidR="009A6239" w:rsidRPr="00EF599F" w:rsidRDefault="005C4567" w:rsidP="00AF7EDB">
      <w:pPr>
        <w:pStyle w:val="Caption"/>
        <w:rPr>
          <w:rFonts w:ascii="Times New Roman" w:hAnsi="Times New Roman" w:cs="Times New Roman"/>
        </w:rPr>
      </w:pPr>
      <w:bookmarkStart w:id="39"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9"/>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40"/>
      <w:r w:rsidRPr="00EF599F">
        <w:rPr>
          <w:rFonts w:ascii="Times New Roman" w:hAnsi="Times New Roman" w:cs="Times New Roman"/>
          <w:color w:val="000000" w:themeColor="text1"/>
        </w:rPr>
        <w:lastRenderedPageBreak/>
        <w:t>Soil moisture</w:t>
      </w:r>
      <w:commentRangeEnd w:id="40"/>
      <w:r w:rsidR="004404EB">
        <w:rPr>
          <w:rStyle w:val="CommentReference"/>
        </w:rPr>
        <w:commentReference w:id="40"/>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2D5B0E66"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41"/>
      <w:r>
        <w:rPr>
          <w:rFonts w:ascii="Times New Roman" w:hAnsi="Times New Roman" w:cs="Times New Roman"/>
        </w:rPr>
        <w:t>insert statement about accuracy</w:t>
      </w:r>
      <w:commentRangeEnd w:id="41"/>
      <w:r>
        <w:rPr>
          <w:rStyle w:val="CommentReference"/>
        </w:rPr>
        <w:commentReference w:id="41"/>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w:t>
      </w:r>
      <w:proofErr w:type="gramStart"/>
      <w:r w:rsidR="005B5D2C" w:rsidRPr="00EF599F">
        <w:rPr>
          <w:rFonts w:ascii="Times New Roman" w:hAnsi="Times New Roman" w:cs="Times New Roman"/>
        </w:rPr>
        <w:t>SCB</w:t>
      </w:r>
      <w:proofErr w:type="gramEnd"/>
      <w:r w:rsidR="005B5D2C" w:rsidRPr="00EF599F">
        <w:rPr>
          <w:rFonts w:ascii="Times New Roman" w:hAnsi="Times New Roman" w:cs="Times New Roman"/>
        </w:rPr>
        <w:t xml:space="preserve"> data was able to predict them with a correlation of 0.98 (Figure </w:t>
      </w:r>
      <w:r w:rsidR="005B5D2C">
        <w:rPr>
          <w:rFonts w:ascii="Times New Roman" w:hAnsi="Times New Roman" w:cs="Times New Roman"/>
          <w:noProof/>
        </w:rPr>
        <w:t>C</w:t>
      </w:r>
      <w:r w:rsidR="00651B18">
        <w:rPr>
          <w:rFonts w:ascii="Times New Roman" w:hAnsi="Times New Roman" w:cs="Times New Roman"/>
          <w:noProof/>
        </w:rPr>
        <w:t>4</w:t>
      </w:r>
      <w:r w:rsidR="005B5D2C" w:rsidRPr="00EF599F">
        <w:rPr>
          <w:rFonts w:ascii="Times New Roman" w:hAnsi="Times New Roman" w:cs="Times New Roman"/>
        </w:rPr>
        <w:t xml:space="preserve">, Figure </w:t>
      </w:r>
      <w:r w:rsidR="005B5D2C">
        <w:rPr>
          <w:rFonts w:ascii="Times New Roman" w:hAnsi="Times New Roman" w:cs="Times New Roman"/>
          <w:noProof/>
        </w:rPr>
        <w:t>C</w:t>
      </w:r>
      <w:r w:rsidR="00651B18">
        <w:rPr>
          <w:rFonts w:ascii="Times New Roman" w:hAnsi="Times New Roman" w:cs="Times New Roman"/>
          <w:noProof/>
        </w:rPr>
        <w:t>5</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42" w:name="_Ref536610448"/>
      <w:r w:rsidRPr="00EF599F">
        <w:rPr>
          <w:rFonts w:ascii="Times New Roman" w:hAnsi="Times New Roman" w:cs="Times New Roman"/>
        </w:rPr>
        <w:t xml:space="preserve">Figure </w:t>
      </w:r>
      <w:bookmarkEnd w:id="42"/>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43"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44" w:name="_Ref540347"/>
      <w:bookmarkEnd w:id="43"/>
      <w:r w:rsidRPr="00EF599F">
        <w:rPr>
          <w:rFonts w:ascii="Times New Roman" w:hAnsi="Times New Roman" w:cs="Times New Roman"/>
        </w:rPr>
        <w:t xml:space="preserve">Figure </w:t>
      </w:r>
      <w:bookmarkEnd w:id="44"/>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45"/>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45"/>
      <w:r w:rsidR="00B620AC">
        <w:rPr>
          <w:rStyle w:val="CommentReference"/>
          <w:i w:val="0"/>
          <w:iCs w:val="0"/>
          <w:color w:val="auto"/>
        </w:rPr>
        <w:commentReference w:id="45"/>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46"/>
            <w:r w:rsidRPr="00EF599F">
              <w:rPr>
                <w:rFonts w:ascii="Times New Roman" w:hAnsi="Times New Roman" w:cs="Times New Roman"/>
                <w:color w:val="2F2F2F" w:themeColor="accent5" w:themeShade="80"/>
              </w:rPr>
              <w:t>Cumulative shallow soil water gain [mm]</w:t>
            </w:r>
            <w:commentRangeEnd w:id="46"/>
            <w:r w:rsidR="002E197D">
              <w:rPr>
                <w:rStyle w:val="CommentReference"/>
              </w:rPr>
              <w:commentReference w:id="46"/>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47"/>
            <w:commentRangeStart w:id="48"/>
            <w:commentRangeStart w:id="49"/>
            <w:r w:rsidRPr="00EF599F">
              <w:rPr>
                <w:rFonts w:ascii="Times New Roman" w:hAnsi="Times New Roman" w:cs="Times New Roman"/>
                <w:color w:val="2F2F2F" w:themeColor="accent5" w:themeShade="80"/>
              </w:rPr>
              <w:t>0.20</w:t>
            </w:r>
            <w:commentRangeEnd w:id="47"/>
            <w:r w:rsidRPr="00EF599F">
              <w:rPr>
                <w:rStyle w:val="CommentReference"/>
                <w:rFonts w:ascii="Times New Roman" w:hAnsi="Times New Roman" w:cs="Times New Roman"/>
              </w:rPr>
              <w:commentReference w:id="47"/>
            </w:r>
            <w:commentRangeEnd w:id="48"/>
            <w:r w:rsidRPr="00EF599F">
              <w:rPr>
                <w:rStyle w:val="CommentReference"/>
                <w:rFonts w:ascii="Times New Roman" w:hAnsi="Times New Roman" w:cs="Times New Roman"/>
              </w:rPr>
              <w:commentReference w:id="48"/>
            </w:r>
            <w:commentRangeEnd w:id="49"/>
            <w:r w:rsidR="00CB5133">
              <w:rPr>
                <w:rStyle w:val="CommentReference"/>
              </w:rPr>
              <w:commentReference w:id="49"/>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Illilouette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08EB14E6" w14:textId="3806B9CA" w:rsidR="00453AAC"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r w:rsidR="009F7669">
        <w:rPr>
          <w:rFonts w:ascii="Times New Roman" w:hAnsi="Times New Roman" w:cs="Times New Roman"/>
          <w:color w:val="2F2F2F" w:themeColor="accent5" w:themeShade="80"/>
        </w:rPr>
        <w:t xml:space="preserve">The random forest model showed small, but generally positive, changes in soil moisture </w:t>
      </w:r>
      <w:proofErr w:type="gramStart"/>
      <w:r w:rsidR="009F7669">
        <w:rPr>
          <w:rFonts w:ascii="Times New Roman" w:hAnsi="Times New Roman" w:cs="Times New Roman"/>
          <w:color w:val="2F2F2F" w:themeColor="accent5" w:themeShade="80"/>
        </w:rPr>
        <w:t>as a result</w:t>
      </w:r>
      <w:proofErr w:type="gramEnd"/>
      <w:r w:rsidR="009F7669">
        <w:rPr>
          <w:rFonts w:ascii="Times New Roman" w:hAnsi="Times New Roman" w:cs="Times New Roman"/>
          <w:color w:val="2F2F2F" w:themeColor="accent5" w:themeShade="80"/>
        </w:rPr>
        <w:t xml:space="preserve"> of fire (Figure 8). </w:t>
      </w:r>
      <w:r w:rsidR="00A42B72">
        <w:rPr>
          <w:rFonts w:ascii="Times New Roman" w:hAnsi="Times New Roman" w:cs="Times New Roman"/>
          <w:color w:val="2F2F2F" w:themeColor="accent5" w:themeShade="80"/>
        </w:rPr>
        <w:t>These results did not vary with year, but changes were greater earlier in the summer compared to the end of summer (</w:t>
      </w:r>
      <w:proofErr w:type="gramStart"/>
      <w:r w:rsidR="00A42B72">
        <w:rPr>
          <w:rFonts w:ascii="Times New Roman" w:hAnsi="Times New Roman" w:cs="Times New Roman"/>
          <w:color w:val="2F2F2F" w:themeColor="accent5" w:themeShade="80"/>
        </w:rPr>
        <w:t>Appendix ??</w:t>
      </w:r>
      <w:proofErr w:type="gramEnd"/>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The largest modeled changes were less than five percentage points, whereas in ICB a similar model predicted fire-related changes in soil moisture of up to 30 percentage points</w:t>
      </w:r>
      <w:r w:rsidR="00022DAB">
        <w:rPr>
          <w:rFonts w:ascii="Times New Roman" w:hAnsi="Times New Roman" w:cs="Times New Roman"/>
          <w:color w:val="2F2F2F" w:themeColor="accent5" w:themeShade="80"/>
        </w:rPr>
        <w:t xml:space="preserve"> (</w:t>
      </w:r>
      <w:r w:rsidR="00022DAB" w:rsidRPr="00022DAB">
        <w:rPr>
          <w:rFonts w:ascii="Times New Roman" w:hAnsi="Times New Roman" w:cs="Times New Roman"/>
          <w:color w:val="FF0000"/>
        </w:rPr>
        <w:t>CITE Boisrame AWR paper</w:t>
      </w:r>
      <w:r w:rsidR="00022DAB">
        <w:rPr>
          <w:rFonts w:ascii="Times New Roman" w:hAnsi="Times New Roman" w:cs="Times New Roman"/>
          <w:color w:val="2F2F2F" w:themeColor="accent5" w:themeShade="80"/>
        </w:rPr>
        <w:t>)</w:t>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lastRenderedPageBreak/>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50"/>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127" cy="2332507"/>
                    </a:xfrm>
                    <a:prstGeom prst="rect">
                      <a:avLst/>
                    </a:prstGeom>
                  </pic:spPr>
                </pic:pic>
              </a:graphicData>
            </a:graphic>
          </wp:inline>
        </w:drawing>
      </w:r>
      <w:commentRangeEnd w:id="50"/>
      <w:r w:rsidR="00C25B35">
        <w:rPr>
          <w:rStyle w:val="CommentReference"/>
        </w:rPr>
        <w:commentReference w:id="50"/>
      </w:r>
    </w:p>
    <w:p w14:paraId="6E8A3A96" w14:textId="0538E764" w:rsidR="00453AAC" w:rsidRPr="00453AAC" w:rsidRDefault="00453AAC" w:rsidP="00453AAC">
      <w:pPr>
        <w:rPr>
          <w:rFonts w:ascii="Times New Roman" w:hAnsi="Times New Roman" w:cs="Times New Roman"/>
          <w:i/>
        </w:rPr>
      </w:pPr>
      <w:r w:rsidRPr="00453AAC">
        <w:rPr>
          <w:rFonts w:ascii="Times New Roman" w:hAnsi="Times New Roman" w:cs="Times New Roman"/>
          <w:i/>
        </w:rPr>
        <w:t xml:space="preserve">Figure 8. </w:t>
      </w:r>
      <w:r>
        <w:rPr>
          <w:rFonts w:ascii="Times New Roman" w:hAnsi="Times New Roman" w:cs="Times New Roman"/>
          <w:i/>
        </w:rPr>
        <w:t>Modeled actual soil moisture (current vegetation cover and fire history) compared to modeled soil moisture assuming the same climatology</w:t>
      </w:r>
      <w:r w:rsidR="00022DAB">
        <w:rPr>
          <w:rFonts w:ascii="Times New Roman" w:hAnsi="Times New Roman" w:cs="Times New Roman"/>
          <w:i/>
        </w:rPr>
        <w:t xml:space="preserve"> (date set to early June)</w:t>
      </w:r>
      <w:r>
        <w:rPr>
          <w:rFonts w:ascii="Times New Roman" w:hAnsi="Times New Roman" w:cs="Times New Roman"/>
          <w:i/>
        </w:rPr>
        <w:t xml:space="preserve"> but no fire or vegetation change since 1973. Only locations where vegetation type changed between 1973 and 2014 </w:t>
      </w:r>
      <w:proofErr w:type="gramStart"/>
      <w:r>
        <w:rPr>
          <w:rFonts w:ascii="Times New Roman" w:hAnsi="Times New Roman" w:cs="Times New Roman"/>
          <w:i/>
        </w:rPr>
        <w:t>are shown</w:t>
      </w:r>
      <w:proofErr w:type="gramEnd"/>
      <w:r w:rsidR="000C7823">
        <w:rPr>
          <w:rFonts w:ascii="Times New Roman" w:hAnsi="Times New Roman" w:cs="Times New Roman"/>
          <w:i/>
        </w:rPr>
        <w:t xml:space="preserve"> (see Figure 2)</w:t>
      </w:r>
      <w:r>
        <w:rPr>
          <w:rFonts w:ascii="Times New Roman" w:hAnsi="Times New Roman" w:cs="Times New Roman"/>
          <w:i/>
        </w:rPr>
        <w:t>. Locations that transitioned from conifer to dense meadow (</w:t>
      </w:r>
      <w:proofErr w:type="spellStart"/>
      <w:r>
        <w:rPr>
          <w:rFonts w:ascii="Times New Roman" w:hAnsi="Times New Roman" w:cs="Times New Roman"/>
          <w:i/>
        </w:rPr>
        <w:t>mdw</w:t>
      </w:r>
      <w:proofErr w:type="spellEnd"/>
      <w:r w:rsidR="00DF2F99">
        <w:rPr>
          <w:rFonts w:ascii="Times New Roman" w:hAnsi="Times New Roman" w:cs="Times New Roman"/>
          <w:i/>
        </w:rPr>
        <w:t>.</w:t>
      </w:r>
      <w:r>
        <w:rPr>
          <w:rFonts w:ascii="Times New Roman" w:hAnsi="Times New Roman" w:cs="Times New Roman"/>
          <w:i/>
        </w:rPr>
        <w:t xml:space="preserve">) </w:t>
      </w:r>
      <w:proofErr w:type="gramStart"/>
      <w:r>
        <w:rPr>
          <w:rFonts w:ascii="Times New Roman" w:hAnsi="Times New Roman" w:cs="Times New Roman"/>
          <w:i/>
        </w:rPr>
        <w:t>are shown</w:t>
      </w:r>
      <w:proofErr w:type="gramEnd"/>
      <w:r>
        <w:rPr>
          <w:rFonts w:ascii="Times New Roman" w:hAnsi="Times New Roman" w:cs="Times New Roman"/>
          <w:i/>
        </w:rPr>
        <w:t xml:space="preserve"> as blue squares, conifer to sparse meadow as grey circles, conifer to shrub as red diamonds, and dense meadow to conifer as green triangles. Other types of transitions are rare (open black circles).</w:t>
      </w:r>
      <w:r w:rsidR="00B43E12">
        <w:rPr>
          <w:rFonts w:ascii="Times New Roman" w:hAnsi="Times New Roman" w:cs="Times New Roman"/>
          <w:i/>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51"/>
      <w:r>
        <w:rPr>
          <w:rFonts w:ascii="Times New Roman" w:hAnsi="Times New Roman" w:cs="Times New Roman"/>
          <w:color w:val="2F2F2F" w:themeColor="accent5" w:themeShade="80"/>
        </w:rPr>
        <w:t>We do not find strong evidence for a fire-induced shift in vegetation or soil moisture in the Sugarloaf Creek Basin</w:t>
      </w:r>
      <w:commentRangeEnd w:id="51"/>
      <w:r w:rsidR="008B7152">
        <w:rPr>
          <w:rStyle w:val="CommentReference"/>
        </w:rPr>
        <w:commentReference w:id="51"/>
      </w:r>
      <w:r>
        <w:rPr>
          <w:rFonts w:ascii="Times New Roman" w:hAnsi="Times New Roman" w:cs="Times New Roman"/>
          <w:color w:val="2F2F2F" w:themeColor="accent5" w:themeShade="80"/>
        </w:rPr>
        <w:t xml:space="preserve">, </w:t>
      </w:r>
      <w:commentRangeStart w:id="52"/>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52"/>
      <w:r w:rsidR="002C3703">
        <w:rPr>
          <w:rStyle w:val="CommentReference"/>
        </w:rPr>
        <w:commentReference w:id="52"/>
      </w:r>
      <w:r w:rsidR="00D652F0">
        <w:rPr>
          <w:rFonts w:ascii="Times New Roman" w:hAnsi="Times New Roman" w:cs="Times New Roman"/>
          <w:color w:val="2F2F2F" w:themeColor="accent5" w:themeShade="80"/>
        </w:rPr>
        <w:t xml:space="preserve">burning at least twice since 1973. </w:t>
      </w:r>
      <w:proofErr w:type="gramStart"/>
      <w:r w:rsidR="00D652F0">
        <w:rPr>
          <w:rFonts w:ascii="Times New Roman" w:hAnsi="Times New Roman" w:cs="Times New Roman"/>
          <w:color w:val="2F2F2F" w:themeColor="accent5" w:themeShade="80"/>
        </w:rPr>
        <w:t xml:space="preserve">We suggest that the absence of strong evidence for fire creating alternative (non-forest) vegetation states or modifying forest structure is due in part to the </w:t>
      </w:r>
      <w:commentRangeStart w:id="53"/>
      <w:r w:rsidR="00D652F0">
        <w:rPr>
          <w:rFonts w:ascii="Times New Roman" w:hAnsi="Times New Roman" w:cs="Times New Roman"/>
          <w:color w:val="2F2F2F" w:themeColor="accent5" w:themeShade="80"/>
        </w:rPr>
        <w:t>relative lack of fire compared to an expected historical fire return interval over this period</w:t>
      </w:r>
      <w:commentRangeEnd w:id="53"/>
      <w:r w:rsidR="00EC5FE2">
        <w:rPr>
          <w:rStyle w:val="CommentReference"/>
        </w:rPr>
        <w:commentReference w:id="53"/>
      </w:r>
      <w:r w:rsidR="00D652F0">
        <w:rPr>
          <w:rFonts w:ascii="Times New Roman" w:hAnsi="Times New Roman" w:cs="Times New Roman"/>
          <w:color w:val="2F2F2F" w:themeColor="accent5" w:themeShade="80"/>
        </w:rPr>
        <w:t xml:space="preserve">, a relatively small fraction of the watershed (10%) receiving multiple fires, relatively low intensity fires allowed to burn under acceptable management conditions, and/or lower productivity in the watershed relative to </w:t>
      </w:r>
      <w:commentRangeStart w:id="54"/>
      <w:r w:rsidR="00D652F0">
        <w:rPr>
          <w:rFonts w:ascii="Times New Roman" w:hAnsi="Times New Roman" w:cs="Times New Roman"/>
          <w:color w:val="2F2F2F" w:themeColor="accent5" w:themeShade="80"/>
        </w:rPr>
        <w:t>comparable</w:t>
      </w:r>
      <w:commentRangeEnd w:id="54"/>
      <w:r w:rsidR="00EC5FE2">
        <w:rPr>
          <w:rStyle w:val="CommentReference"/>
        </w:rPr>
        <w:commentReference w:id="54"/>
      </w:r>
      <w:r w:rsidR="00D652F0">
        <w:rPr>
          <w:rFonts w:ascii="Times New Roman" w:hAnsi="Times New Roman" w:cs="Times New Roman"/>
          <w:color w:val="2F2F2F" w:themeColor="accent5" w:themeShade="80"/>
        </w:rPr>
        <w:t xml:space="preserve"> watersheds elsewhere in the Sierra Nevada.</w:t>
      </w:r>
      <w:proofErr w:type="gramEnd"/>
      <w:r w:rsidR="00D652F0">
        <w:rPr>
          <w:rFonts w:ascii="Times New Roman" w:hAnsi="Times New Roman" w:cs="Times New Roman"/>
          <w:color w:val="2F2F2F" w:themeColor="accent5" w:themeShade="80"/>
        </w:rPr>
        <w:t xml:space="preserve"> We further </w:t>
      </w:r>
      <w:commentRangeStart w:id="55"/>
      <w:r w:rsidR="00D652F0">
        <w:rPr>
          <w:rFonts w:ascii="Times New Roman" w:hAnsi="Times New Roman" w:cs="Times New Roman"/>
          <w:color w:val="2F2F2F" w:themeColor="accent5" w:themeShade="80"/>
        </w:rPr>
        <w:t xml:space="preserve">suggest </w:t>
      </w:r>
      <w:commentRangeEnd w:id="55"/>
      <w:r w:rsidR="002C3703">
        <w:rPr>
          <w:rStyle w:val="CommentReference"/>
        </w:rPr>
        <w:commentReference w:id="55"/>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5058097B" w14:textId="54FA7C38" w:rsidR="00735EA3" w:rsidRDefault="00735EA3" w:rsidP="00692085">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Relative proportions of each vegetation type were similar between the two watersheds (Figure D6). Both watersheds also had similar Shannon’s Evenness Index </w:t>
      </w:r>
      <w:r w:rsidR="00172B54">
        <w:rPr>
          <w:rFonts w:ascii="Times New Roman" w:hAnsi="Times New Roman" w:cs="Times New Roman"/>
          <w:color w:val="000000" w:themeColor="text1"/>
        </w:rPr>
        <w:t xml:space="preserve">and fractal dimension </w:t>
      </w:r>
      <w:r>
        <w:rPr>
          <w:rFonts w:ascii="Times New Roman" w:hAnsi="Times New Roman" w:cs="Times New Roman"/>
          <w:color w:val="000000" w:themeColor="text1"/>
        </w:rPr>
        <w:t>values in their pre-fire/post-suppression states (Figure</w:t>
      </w:r>
      <w:r w:rsidR="00172B54">
        <w:rPr>
          <w:rFonts w:ascii="Times New Roman" w:hAnsi="Times New Roman" w:cs="Times New Roman"/>
          <w:color w:val="000000" w:themeColor="text1"/>
        </w:rPr>
        <w:t>s</w:t>
      </w:r>
      <w:r>
        <w:rPr>
          <w:rFonts w:ascii="Times New Roman" w:hAnsi="Times New Roman" w:cs="Times New Roman"/>
          <w:color w:val="000000" w:themeColor="text1"/>
        </w:rPr>
        <w:t xml:space="preserve"> D1</w:t>
      </w:r>
      <w:r w:rsidR="00172B54">
        <w:rPr>
          <w:rFonts w:ascii="Times New Roman" w:hAnsi="Times New Roman" w:cs="Times New Roman"/>
          <w:color w:val="000000" w:themeColor="text1"/>
        </w:rPr>
        <w:t>, D5</w:t>
      </w:r>
      <w:r>
        <w:rPr>
          <w:rFonts w:ascii="Times New Roman" w:hAnsi="Times New Roman" w:cs="Times New Roman"/>
          <w:color w:val="000000" w:themeColor="text1"/>
        </w:rPr>
        <w:t>). These similarities show that large-scale land cover types and distributions are comparable between these watersheds, making them useful to use as case studies demonstrating how fire affects two similar landscapes in areas with slightly different climatology and geology.</w:t>
      </w:r>
    </w:p>
    <w:p w14:paraId="215E8D93" w14:textId="6199477A"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56"/>
      <w:r w:rsidR="00E05749">
        <w:rPr>
          <w:rFonts w:ascii="Times New Roman" w:hAnsi="Times New Roman" w:cs="Times New Roman"/>
          <w:color w:val="2F2F2F" w:themeColor="accent5" w:themeShade="80"/>
        </w:rPr>
        <w:t xml:space="preserve">was increased to a 40x80 m </w:t>
      </w:r>
      <w:proofErr w:type="gramStart"/>
      <w:r w:rsidR="00E05749">
        <w:rPr>
          <w:rFonts w:ascii="Times New Roman" w:hAnsi="Times New Roman" w:cs="Times New Roman"/>
          <w:color w:val="2F2F2F" w:themeColor="accent5" w:themeShade="80"/>
        </w:rPr>
        <w:t>patch,</w:t>
      </w:r>
      <w:proofErr w:type="gramEnd"/>
      <w:r w:rsidR="00E05749">
        <w:rPr>
          <w:rFonts w:ascii="Times New Roman" w:hAnsi="Times New Roman" w:cs="Times New Roman"/>
          <w:color w:val="2F2F2F" w:themeColor="accent5" w:themeShade="80"/>
        </w:rPr>
        <w:t xml:space="preserve"> or 0.32 ha.</w:t>
      </w:r>
      <w:commentRangeEnd w:id="56"/>
      <w:r w:rsidR="002C3703">
        <w:rPr>
          <w:rStyle w:val="CommentReference"/>
        </w:rPr>
        <w:commentReference w:id="56"/>
      </w:r>
      <w:r w:rsidR="00E05749">
        <w:rPr>
          <w:rFonts w:ascii="Times New Roman" w:hAnsi="Times New Roman" w:cs="Times New Roman"/>
          <w:color w:val="2F2F2F" w:themeColor="accent5" w:themeShade="80"/>
        </w:rPr>
        <w:t xml:space="preserve"> </w:t>
      </w:r>
      <w:commentRangeStart w:id="57"/>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w:t>
      </w:r>
      <w:r w:rsidR="00E05749">
        <w:rPr>
          <w:rFonts w:ascii="Times New Roman" w:hAnsi="Times New Roman" w:cs="Times New Roman"/>
          <w:color w:val="2F2F2F" w:themeColor="accent5" w:themeShade="80"/>
        </w:rPr>
        <w:lastRenderedPageBreak/>
        <w:t xml:space="preserve">alternative vegetation around 25 ha (Figure 2). Compare to Illilouette? </w:t>
      </w:r>
      <w:commentRangeEnd w:id="57"/>
      <w:r w:rsidR="002C3703">
        <w:rPr>
          <w:rStyle w:val="CommentReference"/>
        </w:rPr>
        <w:commentReference w:id="57"/>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58"/>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58"/>
      <w:r w:rsidR="002C3703">
        <w:rPr>
          <w:rStyle w:val="CommentReference"/>
        </w:rPr>
        <w:commentReference w:id="58"/>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59"/>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59"/>
      <w:r w:rsidR="002C3703">
        <w:rPr>
          <w:rStyle w:val="CommentReference"/>
        </w:rPr>
        <w:commentReference w:id="59"/>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60"/>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w:t>
      </w:r>
      <w:r w:rsidR="002E3C57">
        <w:rPr>
          <w:rFonts w:ascii="Times New Roman" w:hAnsi="Times New Roman" w:cs="Times New Roman"/>
          <w:color w:val="2F2F2F" w:themeColor="accent5" w:themeShade="80"/>
        </w:rPr>
        <w:lastRenderedPageBreak/>
        <w:t xml:space="preserve">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60"/>
      <w:r w:rsidR="002C3703">
        <w:rPr>
          <w:rStyle w:val="CommentReference"/>
        </w:rPr>
        <w:commentReference w:id="60"/>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61" w:author="Brandon Collins" w:date="2019-03-13T14:41:00Z">
        <w:r w:rsidR="00384760">
          <w:rPr>
            <w:rFonts w:ascii="Times New Roman" w:hAnsi="Times New Roman" w:cs="Times New Roman"/>
            <w:color w:val="2F2F2F" w:themeColor="accent5" w:themeShade="80"/>
          </w:rPr>
          <w:t>for a smaller study area concentrated in the middle of SCB</w:t>
        </w:r>
      </w:ins>
      <w:ins w:id="62"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63" w:author="Brandon Collins" w:date="2019-03-13T14:41:00Z">
        <w:r w:rsidDel="00384760">
          <w:rPr>
            <w:rFonts w:ascii="Times New Roman" w:hAnsi="Times New Roman" w:cs="Times New Roman"/>
            <w:color w:val="2F2F2F" w:themeColor="accent5" w:themeShade="80"/>
          </w:rPr>
          <w:delText xml:space="preserve">likely on the order of 10-20 </w:delText>
        </w:r>
      </w:del>
      <w:ins w:id="64"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65"/>
      <w:commentRangeStart w:id="66"/>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65"/>
      <w:r>
        <w:rPr>
          <w:rStyle w:val="CommentReference"/>
        </w:rPr>
        <w:commentReference w:id="65"/>
      </w:r>
      <w:commentRangeEnd w:id="66"/>
      <w:r w:rsidR="00384760">
        <w:rPr>
          <w:rStyle w:val="CommentReference"/>
        </w:rPr>
        <w:commentReference w:id="66"/>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w:t>
      </w:r>
      <w:r>
        <w:rPr>
          <w:rFonts w:ascii="Times New Roman" w:hAnsi="Times New Roman" w:cs="Times New Roman"/>
          <w:color w:val="2F2F2F" w:themeColor="accent5" w:themeShade="80"/>
        </w:rPr>
        <w:lastRenderedPageBreak/>
        <w:t xml:space="preserve">US </w:t>
      </w:r>
      <w:commentRangeStart w:id="67"/>
      <w:commentRangeStart w:id="68"/>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67"/>
      <w:r>
        <w:rPr>
          <w:rStyle w:val="CommentReference"/>
        </w:rPr>
        <w:commentReference w:id="67"/>
      </w:r>
      <w:commentRangeEnd w:id="68"/>
      <w:r w:rsidR="00384760">
        <w:rPr>
          <w:rStyle w:val="CommentReference"/>
        </w:rPr>
        <w:commentReference w:id="68"/>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69"/>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69"/>
      <w:r w:rsidR="008D61B9">
        <w:rPr>
          <w:rStyle w:val="CommentReference"/>
        </w:rPr>
        <w:commentReference w:id="69"/>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70"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71"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72"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73"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74" w:author="Scott" w:date="2019-03-13T10:13:00Z">
        <w:r w:rsidR="007C07A0" w:rsidDel="00C423A8">
          <w:rPr>
            <w:rFonts w:ascii="Times New Roman" w:hAnsi="Times New Roman" w:cs="Times New Roman"/>
            <w:color w:val="2F2F2F" w:themeColor="accent5" w:themeShade="80"/>
          </w:rPr>
          <w:delText xml:space="preserve">suppression </w:delText>
        </w:r>
      </w:del>
      <w:ins w:id="75"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76"/>
      <w:r w:rsidR="007C07A0">
        <w:rPr>
          <w:rFonts w:ascii="Times New Roman" w:hAnsi="Times New Roman" w:cs="Times New Roman"/>
          <w:color w:val="2F2F2F" w:themeColor="accent5" w:themeShade="80"/>
        </w:rPr>
        <w:t xml:space="preserve">(and potentially less well-drained soils?) </w:t>
      </w:r>
      <w:commentRangeEnd w:id="76"/>
      <w:r w:rsidR="008D61B9">
        <w:rPr>
          <w:rStyle w:val="CommentReference"/>
        </w:rPr>
        <w:commentReference w:id="76"/>
      </w:r>
      <w:r w:rsidR="007C07A0">
        <w:rPr>
          <w:rFonts w:ascii="Times New Roman" w:hAnsi="Times New Roman" w:cs="Times New Roman"/>
          <w:color w:val="2F2F2F" w:themeColor="accent5" w:themeShade="80"/>
        </w:rPr>
        <w:t xml:space="preserve">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w:t>
      </w:r>
      <w:r w:rsidR="007C07A0">
        <w:rPr>
          <w:rFonts w:ascii="Times New Roman" w:hAnsi="Times New Roman" w:cs="Times New Roman"/>
          <w:color w:val="2F2F2F" w:themeColor="accent5" w:themeShade="80"/>
        </w:rPr>
        <w:lastRenderedPageBreak/>
        <w:t>than at ICB, and the potential gain in soil moisture and herbaceous vegetation following forest removal by managed wildfire may therefore be minimal at SCB.</w:t>
      </w:r>
    </w:p>
    <w:p w14:paraId="44FE8EB3" w14:textId="302BF8D9" w:rsidR="007C07A0" w:rsidRDefault="007C07A0" w:rsidP="007C07A0">
      <w:pPr>
        <w:spacing w:line="480" w:lineRule="auto"/>
        <w:ind w:firstLine="720"/>
        <w:rPr>
          <w:rFonts w:ascii="Times New Roman" w:hAnsi="Times New Roman" w:cs="Times New Roman"/>
          <w:color w:val="2F2F2F" w:themeColor="accent5" w:themeShade="80"/>
        </w:rPr>
      </w:pPr>
      <w:commentRangeStart w:id="77"/>
      <w:r w:rsidRPr="00C378AB">
        <w:rPr>
          <w:rFonts w:ascii="Times New Roman" w:hAnsi="Times New Roman" w:cs="Times New Roman"/>
          <w:i/>
          <w:color w:val="2F2F2F" w:themeColor="accent5" w:themeShade="80"/>
        </w:rPr>
        <w:t>Placeholder for another paragraph or two on hydrology/soil moisture discussion.</w:t>
      </w:r>
      <w:commentRangeEnd w:id="77"/>
      <w:r w:rsidRPr="00C378AB">
        <w:rPr>
          <w:rStyle w:val="CommentReference"/>
          <w:i/>
        </w:rPr>
        <w:commentReference w:id="77"/>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sidR="00C378AB">
        <w:rPr>
          <w:rFonts w:ascii="Times New Roman" w:hAnsi="Times New Roman" w:cs="Times New Roman"/>
          <w:color w:val="2F2F2F" w:themeColor="accent5" w:themeShade="80"/>
        </w:rPr>
        <w:t>spatially-distributed</w:t>
      </w:r>
      <w:proofErr w:type="gramEnd"/>
      <w:r w:rsidR="00C378AB">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reasonable representation of spatial patterns in deeper soil moisture</w:t>
      </w:r>
      <w:r w:rsidR="00C378AB">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78"/>
      <w:r>
        <w:rPr>
          <w:rFonts w:ascii="Times New Roman" w:hAnsi="Times New Roman" w:cs="Times New Roman"/>
          <w:color w:val="2F2F2F" w:themeColor="accent5" w:themeShade="80"/>
        </w:rPr>
        <w:t>Placeholder for final paragraph on management implications</w:t>
      </w:r>
      <w:commentRangeEnd w:id="78"/>
      <w:r>
        <w:rPr>
          <w:rStyle w:val="CommentReference"/>
        </w:rPr>
        <w:commentReference w:id="78"/>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740D09" w:rsidRDefault="00740D09">
      <w:pPr>
        <w:pStyle w:val="CommentText"/>
      </w:pPr>
      <w:r>
        <w:rPr>
          <w:rStyle w:val="CommentReference"/>
        </w:rPr>
        <w:annotationRef/>
      </w:r>
      <w:r>
        <w:t>Benefit for what – fire hazard reduction or forest restoration?  Might be worth clarifying here.</w:t>
      </w:r>
    </w:p>
  </w:comment>
  <w:comment w:id="2" w:author="Gabrielle" w:date="2019-03-28T16:44:00Z" w:initials="G">
    <w:p w14:paraId="1D6931AC" w14:textId="29BDD465" w:rsidR="006F3E50" w:rsidRDefault="006F3E50">
      <w:pPr>
        <w:pStyle w:val="CommentText"/>
      </w:pPr>
      <w:r>
        <w:rPr>
          <w:rStyle w:val="CommentReference"/>
        </w:rPr>
        <w:annotationRef/>
      </w:r>
      <w:r>
        <w:t>Does this mean -10 is the mean daily minimum temperature?</w:t>
      </w:r>
    </w:p>
  </w:comment>
  <w:comment w:id="3" w:author="Brandon Collins" w:date="2019-03-13T13:19:00Z" w:initials="BC">
    <w:p w14:paraId="50FEC39B" w14:textId="77777777" w:rsidR="00740D09" w:rsidRDefault="00740D09">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740D09" w:rsidRDefault="00740D09">
      <w:pPr>
        <w:pStyle w:val="CommentText"/>
      </w:pPr>
    </w:p>
    <w:p w14:paraId="308E47D5" w14:textId="2BDD9AA3" w:rsidR="00740D09" w:rsidRDefault="00740D09">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4" w:author="Brandon Collins" w:date="2019-03-13T14:28:00Z" w:initials="BC">
    <w:p w14:paraId="0ACF3BDD" w14:textId="49535729" w:rsidR="00740D09" w:rsidRDefault="00740D09">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5" w:author="Brandon Collins" w:date="2019-03-13T13:23:00Z" w:initials="BC">
    <w:p w14:paraId="3AC50408" w14:textId="33B62F76" w:rsidR="00740D09" w:rsidRDefault="00740D09">
      <w:pPr>
        <w:pStyle w:val="CommentText"/>
      </w:pPr>
      <w:r>
        <w:rPr>
          <w:rStyle w:val="CommentReference"/>
        </w:rPr>
        <w:annotationRef/>
      </w:r>
      <w:r w:rsidRPr="00590376">
        <w:t>van Wagtendonk, J. W. 2007. The history and evolution of wildland fire use. Fire Ecology 3:3-17.</w:t>
      </w:r>
    </w:p>
  </w:comment>
  <w:comment w:id="6" w:author="Brandon Collins" w:date="2019-03-13T13:48:00Z" w:initials="BC">
    <w:p w14:paraId="1C054F79" w14:textId="038D59DD" w:rsidR="00740D09" w:rsidRDefault="00740D09">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7" w:author="Sally Thompson" w:date="2019-03-13T09:18:00Z" w:initials="ST">
    <w:p w14:paraId="0CB69A08" w14:textId="77777777" w:rsidR="00740D09" w:rsidRDefault="00740D09">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740D09" w:rsidRDefault="00740D09">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8" w:author="Brandon Collins" w:date="2019-03-13T13:23:00Z" w:initials="BC">
    <w:p w14:paraId="3C5E1FA0" w14:textId="77777777" w:rsidR="0092087C" w:rsidRDefault="0092087C" w:rsidP="0092087C">
      <w:pPr>
        <w:pStyle w:val="CommentText"/>
      </w:pPr>
      <w:r>
        <w:rPr>
          <w:rStyle w:val="CommentReference"/>
        </w:rPr>
        <w:annotationRef/>
      </w:r>
      <w:proofErr w:type="gramStart"/>
      <w:r w:rsidRPr="00590376">
        <w:t>van</w:t>
      </w:r>
      <w:proofErr w:type="gramEnd"/>
      <w:r w:rsidRPr="00590376">
        <w:t xml:space="preserve"> </w:t>
      </w:r>
      <w:proofErr w:type="spellStart"/>
      <w:r w:rsidRPr="00590376">
        <w:t>Wagtendonk</w:t>
      </w:r>
      <w:proofErr w:type="spellEnd"/>
      <w:r w:rsidRPr="00590376">
        <w:t>, J. W. 2007. The history and evolution of wildland fire use. Fire Ecology 3:3-17.</w:t>
      </w:r>
    </w:p>
  </w:comment>
  <w:comment w:id="9" w:author="Brandon Collins" w:date="2019-03-13T14:28:00Z" w:initials="BC">
    <w:p w14:paraId="7EC24112" w14:textId="77777777" w:rsidR="0092087C" w:rsidRDefault="0092087C" w:rsidP="0092087C">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10" w:author="Gabrielle" w:date="2019-03-28T21:59:00Z" w:initials="G">
    <w:p w14:paraId="2F5546E5" w14:textId="1E294BF8" w:rsidR="0046184A" w:rsidRDefault="0046184A">
      <w:pPr>
        <w:pStyle w:val="CommentText"/>
      </w:pPr>
      <w:r>
        <w:rPr>
          <w:rStyle w:val="CommentReference"/>
        </w:rPr>
        <w:annotationRef/>
      </w:r>
      <w:r>
        <w:t xml:space="preserve">My DEM and Sugarloaf delineation give me a max of </w:t>
      </w:r>
      <w:r w:rsidRPr="0046184A">
        <w:t>3500 m. Where did 3200 come from?</w:t>
      </w:r>
    </w:p>
  </w:comment>
  <w:comment w:id="11" w:author="Gabrielle" w:date="2019-03-28T16:55:00Z" w:initials="G">
    <w:p w14:paraId="09417A21" w14:textId="1DB9E951" w:rsidR="0083369C" w:rsidRDefault="0083369C">
      <w:pPr>
        <w:pStyle w:val="CommentText"/>
      </w:pPr>
      <w:r>
        <w:rPr>
          <w:rStyle w:val="CommentReference"/>
        </w:rPr>
        <w:annotationRef/>
      </w:r>
      <w:r>
        <w:t>Do we have info from Stephens Lab forestry plots to compare in more detail?</w:t>
      </w:r>
      <w:r w:rsidR="000851B6">
        <w:t xml:space="preserve"> </w:t>
      </w:r>
      <w:r w:rsidR="00CA782D">
        <w:t>Figure 3 in</w:t>
      </w:r>
      <w:r w:rsidR="000851B6">
        <w:t xml:space="preserve"> Collins et al. 2016</w:t>
      </w:r>
      <w:r w:rsidR="00CA782D">
        <w:t xml:space="preserve"> is helpful, but I haven’t found something that explicitly compares forest structure between ICB and SCB.</w:t>
      </w:r>
    </w:p>
  </w:comment>
  <w:comment w:id="15" w:author="Jens Stevens" w:date="2019-03-13T09:18:00Z" w:initials="JS">
    <w:p w14:paraId="3D74B70C" w14:textId="2B54293E" w:rsidR="00740D09" w:rsidRDefault="00740D09">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740D09" w:rsidRDefault="00740D09">
      <w:pPr>
        <w:pStyle w:val="CommentText"/>
      </w:pPr>
    </w:p>
    <w:p w14:paraId="3D099841" w14:textId="47CF1386" w:rsidR="00740D09" w:rsidRDefault="00740D09">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16" w:author="Sally Thompson" w:date="2019-03-13T09:18:00Z" w:initials="ST">
    <w:p w14:paraId="01D3FC66" w14:textId="607E7021" w:rsidR="00740D09" w:rsidRDefault="00740D09">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17" w:author="Jens Stevens" w:date="2019-03-14T10:25:00Z" w:initials="JS">
    <w:p w14:paraId="463CFD70" w14:textId="1EA4549F" w:rsidR="00740D09" w:rsidRDefault="00740D09">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8" w:author="Gabrielle Boisrame" w:date="2019-03-25T17:05:00Z" w:initials="GB">
    <w:p w14:paraId="1D8B5C81" w14:textId="6BA3C12D" w:rsidR="009614E9" w:rsidRDefault="009614E9">
      <w:pPr>
        <w:pStyle w:val="CommentText"/>
      </w:pPr>
      <w:r>
        <w:rPr>
          <w:rStyle w:val="CommentReference"/>
        </w:rPr>
        <w:annotationRef/>
      </w:r>
      <w:r>
        <w:t>I’ve added values from some more comparably-sized watersheds, which still tell same story but not as strongly.</w:t>
      </w:r>
    </w:p>
  </w:comment>
  <w:comment w:id="20" w:author="Jens Stevens" w:date="2019-03-14T10:55:00Z" w:initials="JS">
    <w:p w14:paraId="39C8617B" w14:textId="77777777" w:rsidR="003F5D51" w:rsidRDefault="003F5D51" w:rsidP="003F5D51">
      <w:pPr>
        <w:pStyle w:val="CommentText"/>
      </w:pPr>
      <w:r>
        <w:rPr>
          <w:rStyle w:val="CommentReference"/>
        </w:rPr>
        <w:annotationRef/>
      </w:r>
      <w:r>
        <w:t>Placeholder.</w:t>
      </w:r>
    </w:p>
  </w:comment>
  <w:comment w:id="21" w:author="Jens Stevens" w:date="2019-03-14T14:05:00Z" w:initials="JS">
    <w:p w14:paraId="4A695E29" w14:textId="3C4C1B4B" w:rsidR="00740D09" w:rsidRDefault="00740D09">
      <w:pPr>
        <w:pStyle w:val="CommentText"/>
      </w:pPr>
      <w:r>
        <w:rPr>
          <w:rStyle w:val="CommentReference"/>
        </w:rPr>
        <w:annotationRef/>
      </w:r>
      <w:r>
        <w:t>Gabrielle double-check.</w:t>
      </w:r>
    </w:p>
  </w:comment>
  <w:comment w:id="22" w:author="Jens Stevens" w:date="2019-03-14T15:45:00Z" w:initials="JS">
    <w:p w14:paraId="7ABB1425" w14:textId="31DAB16E" w:rsidR="00740D09" w:rsidRDefault="00740D09">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23" w:author="Jens Stevens [2]" w:date="2019-03-13T09:18:00Z" w:initials="JS">
    <w:p w14:paraId="188F215A" w14:textId="77777777" w:rsidR="00740D09" w:rsidRDefault="00740D09"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4" w:author="Jens Stevens" w:date="2019-03-14T10:46:00Z" w:initials="JS">
    <w:p w14:paraId="59D833F8" w14:textId="4E12D06F" w:rsidR="00740D09" w:rsidRDefault="00740D09">
      <w:pPr>
        <w:pStyle w:val="CommentText"/>
      </w:pPr>
      <w:r>
        <w:rPr>
          <w:rStyle w:val="CommentReference"/>
        </w:rPr>
        <w:annotationRef/>
      </w:r>
      <w:r>
        <w:t>Cite chi-square stat about significance here.</w:t>
      </w:r>
    </w:p>
  </w:comment>
  <w:comment w:id="25" w:author="Jens Stevens [2]" w:date="2019-03-13T09:18:00Z" w:initials="JS">
    <w:p w14:paraId="6C65E0C5" w14:textId="77777777" w:rsidR="00740D09" w:rsidRDefault="00740D09" w:rsidP="00FF17D0">
      <w:pPr>
        <w:pStyle w:val="CommentText"/>
      </w:pPr>
      <w:r>
        <w:rPr>
          <w:rStyle w:val="CommentReference"/>
        </w:rPr>
        <w:annotationRef/>
      </w:r>
      <w:r>
        <w:t>Hydrological implications here, but the total area in dense meadows is such a drop in the bucket in this landscape…</w:t>
      </w:r>
    </w:p>
  </w:comment>
  <w:comment w:id="26" w:author="Sally Thompson" w:date="2019-03-13T09:18:00Z" w:initials="ST">
    <w:p w14:paraId="4E6D30CF" w14:textId="1C0D1E64" w:rsidR="00740D09" w:rsidRDefault="00740D09">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27" w:author="Jens Stevens" w:date="2019-03-14T09:54:00Z" w:initials="JS">
    <w:p w14:paraId="67BA3ABA" w14:textId="19913F90" w:rsidR="00740D09" w:rsidRDefault="00740D09">
      <w:pPr>
        <w:pStyle w:val="CommentText"/>
      </w:pPr>
      <w:r>
        <w:rPr>
          <w:rStyle w:val="CommentReference"/>
        </w:rPr>
        <w:annotationRef/>
      </w:r>
      <w:r>
        <w:t>Two more sub-panels: forest in 73 becoming other veg, and other veg becoming forest</w:t>
      </w:r>
    </w:p>
  </w:comment>
  <w:comment w:id="33" w:author="Sally Thompson" w:date="2019-03-13T09:18:00Z" w:initials="ST">
    <w:p w14:paraId="2FCB3E25" w14:textId="2F490AB1" w:rsidR="00740D09" w:rsidRDefault="00740D09">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34" w:author="Jens Stevens" w:date="2019-03-14T10:03:00Z" w:initials="JS">
    <w:p w14:paraId="2DFF4A3B" w14:textId="6548DFB2" w:rsidR="00740D09" w:rsidRDefault="00740D09">
      <w:pPr>
        <w:pStyle w:val="CommentText"/>
      </w:pPr>
      <w:r>
        <w:rPr>
          <w:rStyle w:val="CommentReference"/>
        </w:rPr>
        <w:annotationRef/>
      </w:r>
      <w:r>
        <w:t>We will try stating the “straightforward results” in first P of Results, and also adding “change-only” subfigures to Figure 3, and leave this alone for now.</w:t>
      </w:r>
    </w:p>
  </w:comment>
  <w:comment w:id="37" w:author="Sally Thompson" w:date="2019-03-13T09:18:00Z" w:initials="ST">
    <w:p w14:paraId="5C72C250" w14:textId="60753D2D" w:rsidR="00740D09" w:rsidRDefault="00740D09">
      <w:pPr>
        <w:pStyle w:val="CommentText"/>
      </w:pPr>
      <w:r>
        <w:rPr>
          <w:rStyle w:val="CommentReference"/>
        </w:rPr>
        <w:annotationRef/>
      </w:r>
      <w:r>
        <w:t xml:space="preserve">Is it possible to link the forest types discussed below to the claims we make about SCB being a “less productive” basin?  </w:t>
      </w:r>
    </w:p>
  </w:comment>
  <w:comment w:id="38" w:author="Sally Thompson" w:date="2019-03-13T09:18:00Z" w:initials="ST">
    <w:p w14:paraId="212714F1" w14:textId="1CC33C04" w:rsidR="00740D09" w:rsidRDefault="00740D09">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40" w:author="Sally Thompson" w:date="2019-03-13T09:18:00Z" w:initials="ST">
    <w:p w14:paraId="7460FC90" w14:textId="29B44261" w:rsidR="00740D09" w:rsidRDefault="00740D09">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41" w:author="Jens Stevens" w:date="2019-03-13T09:18:00Z" w:initials="JS">
    <w:p w14:paraId="0017B134" w14:textId="26552AD2" w:rsidR="00740D09" w:rsidRDefault="00740D09">
      <w:pPr>
        <w:pStyle w:val="CommentText"/>
      </w:pPr>
      <w:r>
        <w:rPr>
          <w:rStyle w:val="CommentReference"/>
        </w:rPr>
        <w:annotationRef/>
      </w:r>
      <w:r>
        <w:t>Gabrielle</w:t>
      </w:r>
    </w:p>
  </w:comment>
  <w:comment w:id="45" w:author="Jens Stevens" w:date="2019-03-15T10:31:00Z" w:initials="JS">
    <w:p w14:paraId="5B1D0902" w14:textId="54819CA5" w:rsidR="00740D09" w:rsidRDefault="00740D09">
      <w:pPr>
        <w:pStyle w:val="CommentText"/>
      </w:pPr>
      <w:r>
        <w:rPr>
          <w:rStyle w:val="CommentReference"/>
        </w:rPr>
        <w:annotationRef/>
      </w:r>
      <w:r>
        <w:t>Katya, can you add subfigure letters a, b, c to plot?</w:t>
      </w:r>
    </w:p>
  </w:comment>
  <w:comment w:id="46" w:author="Jens Stevens" w:date="2019-03-15T11:06:00Z" w:initials="JS">
    <w:p w14:paraId="24BE3CA5" w14:textId="77777777" w:rsidR="00740D09" w:rsidRDefault="00740D09">
      <w:pPr>
        <w:pStyle w:val="CommentText"/>
      </w:pPr>
      <w:r>
        <w:rPr>
          <w:rStyle w:val="CommentReference"/>
        </w:rPr>
        <w:annotationRef/>
      </w:r>
      <w:r>
        <w:t xml:space="preserve">Katya, </w:t>
      </w:r>
    </w:p>
    <w:p w14:paraId="4B8B63A7" w14:textId="3BADDD1D" w:rsidR="00740D09" w:rsidRDefault="00740D09">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47" w:author="Ekaterina Rakhmatulina" w:date="2019-03-13T09:18:00Z" w:initials="ER">
    <w:p w14:paraId="0B74D341" w14:textId="77777777" w:rsidR="00740D09" w:rsidRDefault="00740D09"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8" w:author="Gabrielle Boisrame" w:date="2019-03-13T09:18:00Z" w:initials="GB">
    <w:p w14:paraId="1BD913F9" w14:textId="77777777" w:rsidR="00740D09" w:rsidRDefault="00740D09" w:rsidP="00704BF2">
      <w:pPr>
        <w:pStyle w:val="CommentText"/>
      </w:pPr>
      <w:r>
        <w:rPr>
          <w:rStyle w:val="CommentReference"/>
        </w:rPr>
        <w:annotationRef/>
      </w:r>
      <w:r>
        <w:t>That is odd. We can look into it more closely later if it becomes important to our conclusions.</w:t>
      </w:r>
    </w:p>
  </w:comment>
  <w:comment w:id="49" w:author="Jens Stevens" w:date="2019-03-15T10:39:00Z" w:initials="JS">
    <w:p w14:paraId="7F444717" w14:textId="60ED8584" w:rsidR="00740D09" w:rsidRDefault="00740D09">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50" w:author="Gabrielle Boisrame" w:date="2019-03-26T11:55:00Z" w:initials="GB">
    <w:p w14:paraId="0F5C2B2F" w14:textId="6FFB1C82" w:rsidR="00C25B35" w:rsidRDefault="00C25B35">
      <w:pPr>
        <w:pStyle w:val="CommentText"/>
      </w:pPr>
      <w:r>
        <w:rPr>
          <w:rStyle w:val="CommentReference"/>
        </w:rPr>
        <w:annotationRef/>
      </w:r>
      <w:r>
        <w:t>Is it helpful to have this histogram of differences too? I can add a/b labels if we want to keep this.</w:t>
      </w:r>
    </w:p>
  </w:comment>
  <w:comment w:id="51" w:author="Gabrielle Boisrame" w:date="2019-03-15T15:50:00Z" w:initials="GB">
    <w:p w14:paraId="61C9EE70" w14:textId="26093E23" w:rsidR="00740D09" w:rsidRDefault="00740D09">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52" w:author="Sally Thompson" w:date="2019-03-13T09:18:00Z" w:initials="ST">
    <w:p w14:paraId="3FEAF102" w14:textId="3A63FD38" w:rsidR="00740D09" w:rsidRDefault="00740D09">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53" w:author="Gabrielle Boisrame" w:date="2019-03-26T11:36:00Z" w:initials="GB">
    <w:p w14:paraId="0186F2C6" w14:textId="3238146F" w:rsidR="00EC5FE2" w:rsidRDefault="00EC5FE2">
      <w:pPr>
        <w:pStyle w:val="CommentText"/>
      </w:pPr>
      <w:r>
        <w:rPr>
          <w:rStyle w:val="CommentReference"/>
        </w:rPr>
        <w:annotationRef/>
      </w:r>
      <w:r>
        <w:t>Give reference? At some point Scott sent an email about how several fires had been suppressed within Sugarloaf, but I can’t find it right now.</w:t>
      </w:r>
    </w:p>
  </w:comment>
  <w:comment w:id="54" w:author="Gabrielle Boisrame" w:date="2019-03-26T11:33:00Z" w:initials="GB">
    <w:p w14:paraId="1EF15477" w14:textId="099559ED" w:rsidR="00EC5FE2" w:rsidRDefault="00EC5FE2">
      <w:pPr>
        <w:pStyle w:val="CommentText"/>
      </w:pPr>
      <w:r>
        <w:rPr>
          <w:rStyle w:val="CommentReference"/>
        </w:rPr>
        <w:annotationRef/>
      </w:r>
      <w:r>
        <w:t>Comparable how? Comparable elevation? Climate? Do we really just mean ICB when we say “comparable watersheds”?</w:t>
      </w:r>
    </w:p>
  </w:comment>
  <w:comment w:id="55" w:author="Sally Thompson" w:date="2019-03-13T09:18:00Z" w:initials="ST">
    <w:p w14:paraId="160D6182" w14:textId="2C6B476A" w:rsidR="00740D09" w:rsidRDefault="00740D09">
      <w:pPr>
        <w:pStyle w:val="CommentText"/>
      </w:pPr>
      <w:r>
        <w:rPr>
          <w:rStyle w:val="CommentReference"/>
        </w:rPr>
        <w:annotationRef/>
      </w:r>
      <w:r>
        <w:t>Do we need to be so tentative?  Isn’t this clear given the data?</w:t>
      </w:r>
    </w:p>
  </w:comment>
  <w:comment w:id="56" w:author="Sally Thompson" w:date="2019-03-13T09:18:00Z" w:initials="ST">
    <w:p w14:paraId="73994D39" w14:textId="3305E7F7" w:rsidR="00740D09" w:rsidRDefault="00740D09">
      <w:pPr>
        <w:pStyle w:val="CommentText"/>
      </w:pPr>
      <w:r>
        <w:rPr>
          <w:rStyle w:val="CommentReference"/>
        </w:rPr>
        <w:annotationRef/>
      </w:r>
      <w:r>
        <w:t>Check methods for consistency, I'm not sure the 40x80m patch bit is included there yet?</w:t>
      </w:r>
    </w:p>
  </w:comment>
  <w:comment w:id="57" w:author="Sally Thompson" w:date="2019-03-13T09:18:00Z" w:initials="ST">
    <w:p w14:paraId="235FBFDC" w14:textId="2BE14CF4" w:rsidR="00740D09" w:rsidRDefault="00740D09">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58" w:author="Sally Thompson" w:date="2019-03-13T09:18:00Z" w:initials="ST">
    <w:p w14:paraId="04EE7332" w14:textId="64E0ACBA" w:rsidR="00740D09" w:rsidRDefault="00740D09">
      <w:pPr>
        <w:pStyle w:val="CommentText"/>
      </w:pPr>
      <w:r>
        <w:rPr>
          <w:rStyle w:val="CommentReference"/>
        </w:rPr>
        <w:annotationRef/>
      </w:r>
      <w:r>
        <w:t>So what?  I think I need a summary statement to get the take home message here.</w:t>
      </w:r>
    </w:p>
  </w:comment>
  <w:comment w:id="59" w:author="Sally Thompson" w:date="2019-03-13T09:18:00Z" w:initials="ST">
    <w:p w14:paraId="24DF3632" w14:textId="330E4FC5" w:rsidR="00740D09" w:rsidRDefault="00740D09">
      <w:pPr>
        <w:pStyle w:val="CommentText"/>
      </w:pPr>
      <w:r>
        <w:rPr>
          <w:rStyle w:val="CommentReference"/>
        </w:rPr>
        <w:annotationRef/>
      </w:r>
      <w:r>
        <w:t>Expected based on ICB or on something else?</w:t>
      </w:r>
    </w:p>
  </w:comment>
  <w:comment w:id="60" w:author="Sally Thompson" w:date="2019-03-13T09:18:00Z" w:initials="ST">
    <w:p w14:paraId="312EE5AB" w14:textId="702995D6" w:rsidR="00740D09" w:rsidRDefault="00740D09">
      <w:pPr>
        <w:pStyle w:val="CommentText"/>
      </w:pPr>
      <w:r>
        <w:rPr>
          <w:rStyle w:val="CommentReference"/>
        </w:rPr>
        <w:annotationRef/>
      </w:r>
      <w:r>
        <w:t>Do we need to have a methods or results point that makes it clear that the plots surveyed are not balanced across fire severity classes then?</w:t>
      </w:r>
    </w:p>
  </w:comment>
  <w:comment w:id="65" w:author="Jens Stevens" w:date="2019-03-13T09:18:00Z" w:initials="JS">
    <w:p w14:paraId="51C29D74" w14:textId="187805D1" w:rsidR="00740D09" w:rsidRDefault="00740D09">
      <w:pPr>
        <w:pStyle w:val="CommentText"/>
      </w:pPr>
      <w:r>
        <w:rPr>
          <w:rStyle w:val="CommentReference"/>
        </w:rPr>
        <w:annotationRef/>
      </w:r>
      <w:r>
        <w:t>Scott, do we have a fire history from this watershed that we can cite? Maybe Tony has an idea?</w:t>
      </w:r>
    </w:p>
  </w:comment>
  <w:comment w:id="66" w:author="Brandon Collins" w:date="2019-03-13T14:42:00Z" w:initials="BC">
    <w:p w14:paraId="0162CC70" w14:textId="23232E57" w:rsidR="00740D09" w:rsidRDefault="00740D09">
      <w:pPr>
        <w:pStyle w:val="CommentText"/>
      </w:pPr>
      <w:r>
        <w:rPr>
          <w:rStyle w:val="CommentReference"/>
        </w:rPr>
        <w:annotationRef/>
      </w:r>
      <w:r>
        <w:t>Replace with Collins and Stephens (2007)</w:t>
      </w:r>
    </w:p>
  </w:comment>
  <w:comment w:id="67" w:author="Jens Stevens" w:date="2019-03-13T10:12:00Z" w:initials="JS">
    <w:p w14:paraId="081349AD" w14:textId="5C31FD02" w:rsidR="00740D09" w:rsidRDefault="00740D09">
      <w:pPr>
        <w:pStyle w:val="CommentText"/>
      </w:pPr>
      <w:r>
        <w:rPr>
          <w:rStyle w:val="CommentReference"/>
        </w:rPr>
        <w:annotationRef/>
      </w:r>
      <w:r>
        <w:t>Isn’t there a citation somewhere that focuses specifically on large tree mortality? Can’t find it at the moment…</w:t>
      </w:r>
    </w:p>
    <w:p w14:paraId="75074C1D" w14:textId="77777777" w:rsidR="00740D09" w:rsidRDefault="00740D09">
      <w:pPr>
        <w:pStyle w:val="CommentText"/>
      </w:pPr>
    </w:p>
    <w:p w14:paraId="07A42139" w14:textId="2DEED71D" w:rsidR="00740D09" w:rsidRDefault="00740D09">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68" w:author="Brandon Collins" w:date="2019-03-13T14:46:00Z" w:initials="BC">
    <w:p w14:paraId="3999B8A3" w14:textId="77777777" w:rsidR="00740D09" w:rsidRDefault="00740D09">
      <w:pPr>
        <w:pStyle w:val="CommentText"/>
      </w:pPr>
      <w:r>
        <w:rPr>
          <w:rStyle w:val="CommentReference"/>
        </w:rPr>
        <w:annotationRef/>
      </w:r>
      <w:r>
        <w:t>How about this one:</w:t>
      </w:r>
    </w:p>
    <w:p w14:paraId="09BD40D8" w14:textId="1B4EA4C7" w:rsidR="00740D09" w:rsidRDefault="00740D09">
      <w:pPr>
        <w:pStyle w:val="CommentText"/>
      </w:pPr>
      <w:r w:rsidRPr="00384760">
        <w:t>Das, A. J., N. L. Stephenson, and K. P. Davis. 2016. Why do trees die? Characterizing the drivers of background tree mortality. Ecology 97:2616-2627.</w:t>
      </w:r>
    </w:p>
  </w:comment>
  <w:comment w:id="69" w:author="Sally Thompson" w:date="2019-03-13T09:18:00Z" w:initials="ST">
    <w:p w14:paraId="12D7CCB5" w14:textId="4CC02E9A" w:rsidR="00740D09" w:rsidRDefault="00740D09">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76" w:author="Sally Thompson" w:date="2019-03-13T09:18:00Z" w:initials="ST">
    <w:p w14:paraId="186C9D70" w14:textId="50D3F715" w:rsidR="00740D09" w:rsidRDefault="00740D09">
      <w:pPr>
        <w:pStyle w:val="CommentText"/>
      </w:pPr>
      <w:r>
        <w:rPr>
          <w:rStyle w:val="CommentReference"/>
        </w:rPr>
        <w:annotationRef/>
      </w:r>
      <w:r>
        <w:t>I don’t think we have any evidence that soils are poorly drained in ICB.  Gabby?</w:t>
      </w:r>
    </w:p>
  </w:comment>
  <w:comment w:id="77" w:author="Jens Stevens" w:date="2019-03-13T09:18:00Z" w:initials="JS">
    <w:p w14:paraId="3F5B85EE" w14:textId="0B82D2D9" w:rsidR="00740D09" w:rsidRDefault="00740D09">
      <w:pPr>
        <w:pStyle w:val="CommentText"/>
      </w:pPr>
      <w:r>
        <w:rPr>
          <w:rStyle w:val="CommentReference"/>
        </w:rPr>
        <w:annotationRef/>
      </w:r>
      <w:r>
        <w:t>Gabrielle/Katya/Sally</w:t>
      </w:r>
    </w:p>
  </w:comment>
  <w:comment w:id="78" w:author="Jens Stevens" w:date="2019-03-13T09:18:00Z" w:initials="JS">
    <w:p w14:paraId="4138141B" w14:textId="7C2883D9" w:rsidR="00740D09" w:rsidRDefault="00740D09">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1D6931AC" w15:done="0"/>
  <w15:commentEx w15:paraId="308E47D5" w15:done="0"/>
  <w15:commentEx w15:paraId="0ACF3BDD" w15:done="0"/>
  <w15:commentEx w15:paraId="3AC50408" w15:done="0"/>
  <w15:commentEx w15:paraId="1C054F79" w15:done="0"/>
  <w15:commentEx w15:paraId="2F40BA5C" w15:done="0"/>
  <w15:commentEx w15:paraId="3C5E1FA0" w15:done="0"/>
  <w15:commentEx w15:paraId="7EC24112" w15:done="0"/>
  <w15:commentEx w15:paraId="2F5546E5" w15:done="0"/>
  <w15:commentEx w15:paraId="09417A21" w15:done="0"/>
  <w15:commentEx w15:paraId="3D099841" w15:done="0"/>
  <w15:commentEx w15:paraId="01D3FC66" w15:done="0"/>
  <w15:commentEx w15:paraId="463CFD70" w15:paraIdParent="01D3FC66" w15:done="0"/>
  <w15:commentEx w15:paraId="1D8B5C81" w15:paraIdParent="01D3FC66" w15:done="0"/>
  <w15:commentEx w15:paraId="39C8617B" w15:done="0"/>
  <w15:commentEx w15:paraId="4A695E29" w15:done="0"/>
  <w15:commentEx w15:paraId="7ABB1425" w15:done="0"/>
  <w15:commentEx w15:paraId="188F215A" w15:done="0"/>
  <w15:commentEx w15:paraId="59D833F8"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0F5C2B2F" w15:done="0"/>
  <w15:commentEx w15:paraId="61C9EE70" w15:done="0"/>
  <w15:commentEx w15:paraId="3FEAF102" w15:done="0"/>
  <w15:commentEx w15:paraId="0186F2C6" w15:done="0"/>
  <w15:commentEx w15:paraId="1EF15477"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0E5FA" w14:textId="77777777" w:rsidR="003623D2" w:rsidRDefault="003623D2" w:rsidP="00D55DA2">
      <w:r>
        <w:separator/>
      </w:r>
    </w:p>
  </w:endnote>
  <w:endnote w:type="continuationSeparator" w:id="0">
    <w:p w14:paraId="661BE70D" w14:textId="77777777" w:rsidR="003623D2" w:rsidRDefault="003623D2" w:rsidP="00D55DA2">
      <w:r>
        <w:continuationSeparator/>
      </w:r>
    </w:p>
  </w:endnote>
  <w:endnote w:type="continuationNotice" w:id="1">
    <w:p w14:paraId="445431E9" w14:textId="77777777" w:rsidR="003623D2" w:rsidRDefault="003623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40D09" w:rsidRDefault="00740D09"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73E84C30"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B604F">
      <w:rPr>
        <w:rStyle w:val="PageNumber"/>
        <w:noProof/>
      </w:rPr>
      <w:t>8</w:t>
    </w:r>
    <w:r>
      <w:rPr>
        <w:rStyle w:val="PageNumber"/>
      </w:rPr>
      <w:fldChar w:fldCharType="end"/>
    </w:r>
  </w:p>
  <w:p w14:paraId="0D3A7669" w14:textId="77777777" w:rsidR="00740D09" w:rsidRDefault="00740D09"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2D068F" w14:textId="77777777" w:rsidR="003623D2" w:rsidRDefault="003623D2" w:rsidP="00D55DA2">
      <w:r>
        <w:separator/>
      </w:r>
    </w:p>
  </w:footnote>
  <w:footnote w:type="continuationSeparator" w:id="0">
    <w:p w14:paraId="24484413" w14:textId="77777777" w:rsidR="003623D2" w:rsidRDefault="003623D2" w:rsidP="00D55DA2">
      <w:r>
        <w:continuationSeparator/>
      </w:r>
    </w:p>
  </w:footnote>
  <w:footnote w:type="continuationNotice" w:id="1">
    <w:p w14:paraId="550CB1C9" w14:textId="77777777" w:rsidR="003623D2" w:rsidRDefault="003623D2"/>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Gabrielle">
    <w15:presenceInfo w15:providerId="None" w15:userId="Gabrielle"/>
  </w15:person>
  <w15:person w15:author="Brandon Collins">
    <w15:presenceInfo w15:providerId="None" w15:userId="Brandon Collins"/>
  </w15:person>
  <w15:person w15:author="Gabrielle Boisrame">
    <w15:presenceInfo w15:providerId="AD" w15:userId="S-1-5-21-2983108227-3104936336-457092868-27413"/>
  </w15:person>
  <w15:person w15:author="Jens Stevens">
    <w15:presenceInfo w15:providerId="None" w15:userId="Jens Stevens"/>
  </w15:person>
  <w15:person w15:author="Jens Stevens [2]">
    <w15:presenceInfo w15:providerId="Windows Live" w15:userId="ea8d6281ed9038ac"/>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50309"/>
    <w:rsid w:val="00353048"/>
    <w:rsid w:val="00361115"/>
    <w:rsid w:val="003623D2"/>
    <w:rsid w:val="00364834"/>
    <w:rsid w:val="003655A3"/>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3AAC"/>
    <w:rsid w:val="004576CD"/>
    <w:rsid w:val="0046019A"/>
    <w:rsid w:val="0046184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760"/>
    <w:rsid w:val="00513B0D"/>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5EA3"/>
    <w:rsid w:val="00737117"/>
    <w:rsid w:val="00737286"/>
    <w:rsid w:val="00737AC6"/>
    <w:rsid w:val="00740D09"/>
    <w:rsid w:val="0074102E"/>
    <w:rsid w:val="00741176"/>
    <w:rsid w:val="00744EA8"/>
    <w:rsid w:val="007474B0"/>
    <w:rsid w:val="007475FE"/>
    <w:rsid w:val="0075060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8F70C3"/>
    <w:rsid w:val="00904A68"/>
    <w:rsid w:val="009051C8"/>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3A9A"/>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780E"/>
    <w:rsid w:val="00CA14F2"/>
    <w:rsid w:val="00CA3E11"/>
    <w:rsid w:val="00CA5F49"/>
    <w:rsid w:val="00CA782D"/>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2588"/>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9A32C-BADD-47AB-89C9-1DD800470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36</Pages>
  <Words>11241</Words>
  <Characters>64079</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cp:lastModifiedBy>
  <cp:revision>54</cp:revision>
  <cp:lastPrinted>2013-12-07T23:09:00Z</cp:lastPrinted>
  <dcterms:created xsi:type="dcterms:W3CDTF">2019-03-14T16:20:00Z</dcterms:created>
  <dcterms:modified xsi:type="dcterms:W3CDTF">2019-03-29T05:34:00Z</dcterms:modified>
</cp:coreProperties>
</file>