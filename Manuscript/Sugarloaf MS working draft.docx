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A4CF32F" w:rsidR="008C47DE" w:rsidRDefault="007C07A0" w:rsidP="003B1292">
      <w:pPr>
        <w:spacing w:line="480" w:lineRule="auto"/>
        <w:rPr>
          <w:rFonts w:ascii="Times New Roman" w:hAnsi="Times New Roman" w:cs="Times New Roman"/>
        </w:rPr>
      </w:pPr>
      <w:r>
        <w:rPr>
          <w:rFonts w:ascii="Times New Roman" w:hAnsi="Times New Roman" w:cs="Times New Roman"/>
        </w:rPr>
        <w:t>In fire-prone forests of western North America, managed wildfire is an increasingly relevant management option to restore variability in vegetation structure to fire-suppressed forest</w:t>
      </w:r>
      <w:r w:rsidR="00695E68">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 The potential hydrologic </w:t>
      </w:r>
      <w:r w:rsidR="00695E68">
        <w:rPr>
          <w:rFonts w:ascii="Times New Roman" w:hAnsi="Times New Roman" w:cs="Times New Roman"/>
        </w:rPr>
        <w:t xml:space="preserve">impacts </w:t>
      </w:r>
      <w:r w:rsidR="003B1292">
        <w:rPr>
          <w:rFonts w:ascii="Times New Roman" w:hAnsi="Times New Roman" w:cs="Times New Roman"/>
        </w:rPr>
        <w:t xml:space="preserve">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695E68">
        <w:rPr>
          <w:rFonts w:ascii="Times New Roman" w:hAnsi="Times New Roman" w:cs="Times New Roman"/>
        </w:rPr>
        <w:t xml:space="preserve">with implications for land surface – atmosphere exchange, snowpack and </w:t>
      </w:r>
      <w:proofErr w:type="gramStart"/>
      <w:r w:rsidR="00695E68">
        <w:rPr>
          <w:rFonts w:ascii="Times New Roman" w:hAnsi="Times New Roman" w:cs="Times New Roman"/>
        </w:rPr>
        <w:t>evapotranspiration,</w:t>
      </w:r>
      <w:proofErr w:type="gramEnd"/>
      <w:r w:rsidR="00695E68">
        <w:rPr>
          <w:rFonts w:ascii="Times New Roman" w:hAnsi="Times New Roman" w:cs="Times New Roman"/>
        </w:rPr>
        <w:t xml:space="preserve"> potentially leading to</w:t>
      </w:r>
      <w:r w:rsidR="003B1292">
        <w:rPr>
          <w:rFonts w:ascii="Times New Roman" w:hAnsi="Times New Roman" w:cs="Times New Roman"/>
        </w:rPr>
        <w:t xml:space="preserve">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w:t>
      </w:r>
      <w:r w:rsidR="00695E68">
        <w:rPr>
          <w:rFonts w:ascii="Times New Roman" w:hAnsi="Times New Roman" w:cs="Times New Roman"/>
        </w:rPr>
        <w:t xml:space="preserve">water </w:t>
      </w:r>
      <w:r>
        <w:rPr>
          <w:rFonts w:ascii="Times New Roman" w:hAnsi="Times New Roman" w:cs="Times New Roman"/>
        </w:rPr>
        <w:t>storage</w:t>
      </w:r>
      <w:r w:rsidR="00695E68">
        <w:rPr>
          <w:rFonts w:ascii="Times New Roman" w:hAnsi="Times New Roman" w:cs="Times New Roman"/>
        </w:rPr>
        <w:t xml:space="preserve"> in soils and groundwater,</w:t>
      </w:r>
      <w:r>
        <w:rPr>
          <w:rFonts w:ascii="Times New Roman" w:hAnsi="Times New Roman" w:cs="Times New Roman"/>
        </w:rPr>
        <w:t xml:space="preserv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proofErr w:type="gramStart"/>
      <w:r w:rsidR="003B1292">
        <w:rPr>
          <w:rFonts w:ascii="Times New Roman" w:hAnsi="Times New Roman" w:cs="Times New Roman"/>
        </w:rPr>
        <w:t>r</w:t>
      </w:r>
      <w:r w:rsidR="00D42186">
        <w:rPr>
          <w:rFonts w:ascii="Times New Roman" w:hAnsi="Times New Roman" w:cs="Times New Roman"/>
        </w:rPr>
        <w:t>emote-sensing</w:t>
      </w:r>
      <w:proofErr w:type="gramEnd"/>
      <w:r w:rsidR="00D42186">
        <w:rPr>
          <w:rFonts w:ascii="Times New Roman" w:hAnsi="Times New Roman" w:cs="Times New Roman"/>
        </w:rPr>
        <w:t xml:space="preserve">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to drier mixed-conifer sites; </w:t>
      </w:r>
      <w:r w:rsidR="00B66F8D">
        <w:rPr>
          <w:rFonts w:ascii="Times New Roman" w:hAnsi="Times New Roman" w:cs="Times New Roman"/>
        </w:rPr>
        <w:t xml:space="preserve">fire-caused </w:t>
      </w:r>
      <w:proofErr w:type="spellStart"/>
      <w:r w:rsidR="00B66F8D">
        <w:rPr>
          <w:rFonts w:ascii="Times New Roman" w:hAnsi="Times New Roman" w:cs="Times New Roman"/>
        </w:rPr>
        <w:t>overstory</w:t>
      </w:r>
      <w:proofErr w:type="spellEnd"/>
      <w:r w:rsidR="00B66F8D">
        <w:rPr>
          <w:rFonts w:ascii="Times New Roman" w:hAnsi="Times New Roman" w:cs="Times New Roman"/>
        </w:rPr>
        <w:t xml:space="preserve">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t>
      </w:r>
      <w:proofErr w:type="gramStart"/>
      <w:r w:rsidR="00D42186">
        <w:rPr>
          <w:rFonts w:ascii="Times New Roman" w:hAnsi="Times New Roman" w:cs="Times New Roman"/>
        </w:rPr>
        <w:t>were created</w:t>
      </w:r>
      <w:proofErr w:type="gramEnd"/>
      <w:r w:rsidR="00D42186">
        <w:rPr>
          <w:rFonts w:ascii="Times New Roman" w:hAnsi="Times New Roman" w:cs="Times New Roman"/>
        </w:rPr>
        <w:t xml:space="preserve">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managed fires </w:t>
      </w:r>
      <w:r w:rsidR="00695E68">
        <w:rPr>
          <w:rFonts w:ascii="Times New Roman" w:hAnsi="Times New Roman" w:cs="Times New Roman"/>
        </w:rPr>
        <w:t xml:space="preserve">in SCB </w:t>
      </w:r>
      <w:proofErr w:type="gramStart"/>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be allowed</w:t>
      </w:r>
      <w:proofErr w:type="gramEnd"/>
      <w:r w:rsidR="00B66F8D">
        <w:rPr>
          <w:rFonts w:ascii="Times New Roman" w:hAnsi="Times New Roman" w:cs="Times New Roman"/>
        </w:rPr>
        <w:t xml:space="preserve"> under higher fire weather to encourage greater tree mortality</w:t>
      </w:r>
      <w:r w:rsidR="00D42186">
        <w:rPr>
          <w:rFonts w:ascii="Times New Roman" w:hAnsi="Times New Roman" w:cs="Times New Roman"/>
        </w:rPr>
        <w:t xml:space="preserve">, although the potential hydrologic benefits of the program in this basin may be limited. </w:t>
      </w:r>
    </w:p>
    <w:p w14:paraId="3E5A90D8" w14:textId="14D87B39"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xml:space="preserve">; currently at </w:t>
      </w:r>
      <w:r w:rsidR="00580654">
        <w:rPr>
          <w:rFonts w:ascii="Times New Roman" w:hAnsi="Times New Roman" w:cs="Times New Roman"/>
        </w:rPr>
        <w:t>249</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46804852"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xml:space="preserve">. </w:t>
      </w:r>
      <w:proofErr w:type="gramStart"/>
      <w:r w:rsidR="00A1346F" w:rsidRPr="00EF599F">
        <w:rPr>
          <w:rFonts w:ascii="Times New Roman" w:hAnsi="Times New Roman" w:cs="Times New Roman"/>
        </w:rPr>
        <w:t>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proofErr w:type="gramEnd"/>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proofErr w:type="gramStart"/>
      <w:r w:rsidR="00FF633D" w:rsidRPr="00EF599F">
        <w:rPr>
          <w:rFonts w:ascii="Times New Roman" w:hAnsi="Times New Roman" w:cs="Times New Roman"/>
        </w:rPr>
        <w:t>.</w:t>
      </w:r>
      <w:proofErr w:type="gramEnd"/>
      <w:r w:rsidR="00FF633D" w:rsidRPr="00EF599F">
        <w:rPr>
          <w:rFonts w:ascii="Times New Roman" w:hAnsi="Times New Roman" w:cs="Times New Roman"/>
        </w:rPr>
        <w:t xml:space="preserve"> </w:t>
      </w:r>
      <w:proofErr w:type="gramStart"/>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proofErr w:type="gramEnd"/>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proofErr w:type="gramStart"/>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since </w:t>
      </w:r>
      <w:r w:rsidR="00FB0572" w:rsidRPr="00EF599F">
        <w:rPr>
          <w:rFonts w:ascii="Times New Roman" w:hAnsi="Times New Roman" w:cs="Times New Roman"/>
        </w:rPr>
        <w:t xml:space="preserve">2010 </w:t>
      </w:r>
      <w:proofErr w:type="gramEnd"/>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proofErr w:type="gramStart"/>
      <w:r w:rsidR="00A1346F" w:rsidRPr="00EF599F">
        <w:rPr>
          <w:rFonts w:ascii="Times New Roman" w:hAnsi="Times New Roman" w:cs="Times New Roman"/>
        </w:rPr>
        <w:t>.</w:t>
      </w:r>
      <w:proofErr w:type="gramEnd"/>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these forests (</w:t>
      </w:r>
      <w:commentRangeStart w:id="0"/>
      <w:r w:rsidR="00905F7D">
        <w:rPr>
          <w:rFonts w:ascii="Times New Roman" w:hAnsi="Times New Roman" w:cs="Times New Roman"/>
        </w:rPr>
        <w:t>Safford and Stevens 2017</w:t>
      </w:r>
      <w:commentRangeEnd w:id="0"/>
      <w:r w:rsidR="006E004C">
        <w:rPr>
          <w:rStyle w:val="CommentReference"/>
        </w:rPr>
        <w:commentReference w:id="0"/>
      </w:r>
      <w:r w:rsidR="00905F7D">
        <w:rPr>
          <w:rFonts w:ascii="Times New Roman" w:hAnsi="Times New Roman" w:cs="Times New Roman"/>
        </w:rPr>
        <w:t>)</w:t>
      </w:r>
      <w:r w:rsidR="00580654">
        <w:rPr>
          <w:rFonts w:ascii="Times New Roman" w:hAnsi="Times New Roman" w:cs="Times New Roman"/>
        </w:rPr>
        <w:t>.</w:t>
      </w:r>
      <w:r w:rsidR="00A27F96" w:rsidRPr="00EF599F">
        <w:rPr>
          <w:rFonts w:ascii="Times New Roman" w:hAnsi="Times New Roman" w:cs="Times New Roman"/>
        </w:rPr>
        <w:t xml:space="preserve"> </w:t>
      </w:r>
      <w:r w:rsidR="00905F7D">
        <w:rPr>
          <w:rFonts w:ascii="Times New Roman" w:hAnsi="Times New Roman" w:cs="Times New Roman"/>
        </w:rPr>
        <w:t xml:space="preserve">These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 xml:space="preserve">have negatively </w:t>
      </w:r>
      <w:proofErr w:type="gramStart"/>
      <w:r w:rsidR="00B66F8D">
        <w:rPr>
          <w:rFonts w:ascii="Times New Roman" w:hAnsi="Times New Roman" w:cs="Times New Roman"/>
        </w:rPr>
        <w:t>impacted</w:t>
      </w:r>
      <w:proofErr w:type="gramEnd"/>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These 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0D3DA55F"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F202F7">
        <w:rPr>
          <w:rFonts w:ascii="Times New Roman" w:hAnsi="Times New Roman" w:cs="Times New Roman"/>
          <w:noProof/>
        </w:rPr>
        <w:instrText xml:space="preserve"> ADDIN EN.CITE </w:instrText>
      </w:r>
      <w:r w:rsidR="00F202F7">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F202F7">
        <w:rPr>
          <w:rFonts w:ascii="Times New Roman" w:hAnsi="Times New Roman" w:cs="Times New Roman"/>
          <w:noProof/>
        </w:rPr>
        <w:instrText xml:space="preserve"> ADDIN EN.CITE.DATA </w:instrText>
      </w:r>
      <w:r w:rsidR="00F202F7">
        <w:rPr>
          <w:rFonts w:ascii="Times New Roman" w:hAnsi="Times New Roman" w:cs="Times New Roman"/>
          <w:noProof/>
        </w:rPr>
      </w:r>
      <w:r w:rsidR="00F202F7">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202F7">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w:t>
      </w:r>
      <w:proofErr w:type="gramStart"/>
      <w:r w:rsidRPr="00EF599F">
        <w:rPr>
          <w:rFonts w:ascii="Times New Roman" w:hAnsi="Times New Roman" w:cs="Times New Roman"/>
        </w:rPr>
        <w:t>are met</w:t>
      </w:r>
      <w:proofErr w:type="gramEnd"/>
      <w:r w:rsidRPr="00EF599F">
        <w:rPr>
          <w:rFonts w:ascii="Times New Roman" w:hAnsi="Times New Roman" w:cs="Times New Roman"/>
        </w:rPr>
        <w:t xml:space="preserve"> and trigger intervention.  In the Sierra Nevada, two wilderness 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w:t>
      </w:r>
      <w:r w:rsidRPr="00EF599F">
        <w:rPr>
          <w:rFonts w:ascii="Times New Roman" w:hAnsi="Times New Roman" w:cs="Times New Roman"/>
        </w:rPr>
        <w:lastRenderedPageBreak/>
        <w:t xml:space="preserve">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w:t>
      </w:r>
      <w:r w:rsidR="006E004C">
        <w:rPr>
          <w:rFonts w:ascii="Times New Roman" w:hAnsi="Times New Roman" w:cs="Times New Roman"/>
        </w:rPr>
        <w:t xml:space="preserve"> (</w:t>
      </w:r>
      <w:r w:rsidR="006E004C">
        <w:rPr>
          <w:rFonts w:ascii="Times New Roman" w:hAnsi="Times New Roman" w:cs="Times New Roman"/>
          <w:noProof/>
        </w:rPr>
        <w:t>Collins et al. 2007).</w:t>
      </w:r>
      <w:r w:rsidR="006E004C">
        <w:rPr>
          <w:rFonts w:ascii="Times New Roman" w:hAnsi="Times New Roman" w:cs="Times New Roman"/>
        </w:rPr>
        <w:t xml:space="preserve"> In addition, </w:t>
      </w:r>
      <w:r w:rsidRPr="00EF599F">
        <w:rPr>
          <w:rFonts w:ascii="Times New Roman" w:hAnsi="Times New Roman" w:cs="Times New Roman"/>
        </w:rPr>
        <w:t xml:space="preserve">the emergence </w:t>
      </w:r>
      <w:r w:rsidR="006E004C">
        <w:rPr>
          <w:rFonts w:ascii="Times New Roman" w:hAnsi="Times New Roman" w:cs="Times New Roman"/>
        </w:rPr>
        <w:t>of non-overlapping fire extents in these basins suggests</w:t>
      </w:r>
      <w:r w:rsidRPr="00EF599F">
        <w:rPr>
          <w:rFonts w:ascii="Times New Roman" w:hAnsi="Times New Roman" w:cs="Times New Roman"/>
        </w:rPr>
        <w:t xml:space="preserve">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202F7">
        <w:rPr>
          <w:rFonts w:ascii="Times New Roman" w:hAnsi="Times New Roman" w:cs="Times New Roman"/>
        </w:rPr>
        <w:instrText xml:space="preserve"> ADDIN EN.CITE </w:instrText>
      </w:r>
      <w:r w:rsidR="00F202F7">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202F7">
        <w:rPr>
          <w:rFonts w:ascii="Times New Roman" w:hAnsi="Times New Roman" w:cs="Times New Roman"/>
        </w:rPr>
        <w:instrText xml:space="preserve"> ADDIN EN.CITE.DATA </w:instrText>
      </w:r>
      <w:r w:rsidR="00F202F7">
        <w:rPr>
          <w:rFonts w:ascii="Times New Roman" w:hAnsi="Times New Roman" w:cs="Times New Roman"/>
        </w:rPr>
      </w:r>
      <w:r w:rsidR="00F202F7">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F202F7">
        <w:rPr>
          <w:rFonts w:ascii="Times New Roman" w:hAnsi="Times New Roman" w:cs="Times New Roman"/>
          <w:noProof/>
        </w:rPr>
        <w:t>(Collins et al. 2009, Collins et al. 2011, Parks et al. 2015,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CF5D98E"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w:t>
      </w:r>
      <w:r w:rsidR="006E004C">
        <w:rPr>
          <w:rFonts w:ascii="Times New Roman" w:hAnsi="Times New Roman" w:cs="Times New Roman"/>
        </w:rPr>
        <w:t>fire lea</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large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del w:id="1" w:author="Gabrielle" w:date="2019-06-06T15:35:00Z">
        <w:r w:rsidR="0065308B" w:rsidRPr="00EF599F" w:rsidDel="00476506">
          <w:rPr>
            <w:rFonts w:ascii="Times New Roman" w:hAnsi="Times New Roman" w:cs="Times New Roman"/>
          </w:rPr>
          <w:delText xml:space="preserve">, </w:delText>
        </w:r>
      </w:del>
      <w:ins w:id="2" w:author="Gabrielle" w:date="2019-06-06T15:35:00Z">
        <w:r w:rsidR="00476506">
          <w:rPr>
            <w:rFonts w:ascii="Times New Roman" w:hAnsi="Times New Roman" w:cs="Times New Roman"/>
          </w:rPr>
          <w:t xml:space="preserve"> and</w:t>
        </w:r>
        <w:r w:rsidR="00476506" w:rsidRPr="00EF599F">
          <w:rPr>
            <w:rFonts w:ascii="Times New Roman" w:hAnsi="Times New Roman" w:cs="Times New Roman"/>
          </w:rPr>
          <w:t xml:space="preserve"> </w:t>
        </w:r>
      </w:ins>
      <w:r w:rsidR="0065308B" w:rsidRPr="00EF599F">
        <w:rPr>
          <w:rFonts w:ascii="Times New Roman" w:hAnsi="Times New Roman" w:cs="Times New Roman"/>
        </w:rPr>
        <w:t>plant available water resources</w:t>
      </w:r>
      <w:del w:id="3" w:author="Gabrielle" w:date="2019-06-06T15:35:00Z">
        <w:r w:rsidR="007D15CE" w:rsidDel="00476506">
          <w:rPr>
            <w:rFonts w:ascii="Times New Roman" w:hAnsi="Times New Roman" w:cs="Times New Roman"/>
          </w:rPr>
          <w:delText>,</w:delText>
        </w:r>
        <w:r w:rsidR="0065308B" w:rsidRPr="00EF599F" w:rsidDel="00476506">
          <w:rPr>
            <w:rFonts w:ascii="Times New Roman" w:hAnsi="Times New Roman" w:cs="Times New Roman"/>
          </w:rPr>
          <w:delText xml:space="preserve"> and streamflow production</w:delText>
        </w:r>
      </w:del>
      <w:r w:rsidR="0065308B" w:rsidRPr="00EF599F">
        <w:rPr>
          <w:rFonts w:ascii="Times New Roman" w:hAnsi="Times New Roman" w:cs="Times New Roman"/>
        </w:rPr>
        <w:t xml:space="preserve">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del w:id="4" w:author="Gabrielle" w:date="2019-06-06T15:35:00Z">
        <w:r w:rsidR="00123839" w:rsidDel="00476506">
          <w:rPr>
            <w:rFonts w:ascii="Times New Roman" w:hAnsi="Times New Roman" w:cs="Times New Roman"/>
          </w:rPr>
          <w:delText xml:space="preserve">comparable </w:delText>
        </w:r>
      </w:del>
      <w:ins w:id="5" w:author="Gabrielle" w:date="2019-06-06T15:35:00Z">
        <w:r w:rsidR="00476506">
          <w:rPr>
            <w:rFonts w:ascii="Times New Roman" w:hAnsi="Times New Roman" w:cs="Times New Roman"/>
          </w:rPr>
          <w:t xml:space="preserve">similar </w:t>
        </w:r>
      </w:ins>
      <w:r w:rsidR="00123839">
        <w:rPr>
          <w:rFonts w:ascii="Times New Roman" w:hAnsi="Times New Roman" w:cs="Times New Roman"/>
        </w:rPr>
        <w:t>but fire-suppressed Sierra Nevada river basins</w:t>
      </w:r>
      <w:del w:id="6" w:author="Gabrielle" w:date="2019-06-06T15:36:00Z">
        <w:r w:rsidR="00123839" w:rsidDel="00476506">
          <w:rPr>
            <w:rFonts w:ascii="Times New Roman" w:hAnsi="Times New Roman" w:cs="Times New Roman"/>
          </w:rPr>
          <w:delText>,</w:delText>
        </w:r>
      </w:del>
      <w:r w:rsidR="00123839">
        <w:rPr>
          <w:rFonts w:ascii="Times New Roman" w:hAnsi="Times New Roman" w:cs="Times New Roman"/>
        </w:rPr>
        <w:t xml:space="preserve">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w:t>
      </w:r>
      <w:del w:id="7" w:author="Gabrielle" w:date="2019-06-06T15:37:00Z">
        <w:r w:rsidR="00123839" w:rsidDel="00476506">
          <w:rPr>
            <w:rFonts w:ascii="Times New Roman" w:hAnsi="Times New Roman" w:cs="Times New Roman"/>
            <w:noProof/>
          </w:rPr>
          <w:delText xml:space="preserve">also </w:delText>
        </w:r>
      </w:del>
      <w:r w:rsidR="00123839">
        <w:rPr>
          <w:rFonts w:ascii="Times New Roman" w:hAnsi="Times New Roman" w:cs="Times New Roman"/>
          <w:noProof/>
        </w:rPr>
        <w:t xml:space="preserve">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ins w:id="8" w:author="Gabrielle" w:date="2019-06-06T15:37:00Z">
        <w:r w:rsidR="00476506">
          <w:rPr>
            <w:rFonts w:ascii="Times New Roman" w:hAnsi="Times New Roman" w:cs="Times New Roman"/>
            <w:noProof/>
          </w:rPr>
          <w:t>, and reduced plant water stress,</w:t>
        </w:r>
      </w:ins>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27390F05"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generate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lastRenderedPageBreak/>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52490DBE"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5164F707" w:rsidR="00AD0CC6" w:rsidRDefault="005D0DF4" w:rsidP="00AD0CC6">
      <w:pPr>
        <w:spacing w:line="480" w:lineRule="auto"/>
        <w:ind w:firstLine="720"/>
        <w:rPr>
          <w:rFonts w:ascii="Times New Roman" w:hAnsi="Times New Roman" w:cs="Times New Roman"/>
        </w:rPr>
      </w:pPr>
      <w:bookmarkStart w:id="9"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w:t>
      </w:r>
      <w:proofErr w:type="spellStart"/>
      <w:r w:rsidR="00590376" w:rsidRPr="00590376">
        <w:rPr>
          <w:rFonts w:ascii="Times New Roman" w:hAnsi="Times New Roman" w:cs="Times New Roman"/>
        </w:rPr>
        <w:t>shrublands</w:t>
      </w:r>
      <w:proofErr w:type="spellEnd"/>
      <w:r w:rsidR="00590376" w:rsidRPr="00590376">
        <w:rPr>
          <w:rFonts w:ascii="Times New Roman" w:hAnsi="Times New Roman" w:cs="Times New Roman"/>
        </w:rPr>
        <w:t xml:space="preserve">.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suppression appears to have </w:t>
      </w:r>
      <w:r w:rsidR="001276AC">
        <w:rPr>
          <w:rFonts w:ascii="Times New Roman" w:hAnsi="Times New Roman" w:cs="Times New Roman"/>
        </w:rPr>
        <w:lastRenderedPageBreak/>
        <w:t>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p>
    <w:p w14:paraId="06341805" w14:textId="363CDEC0"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as was done by lands managed by the US Forest Service</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9"/>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AD0CC6">
        <w:rPr>
          <w:rFonts w:ascii="Times New Roman" w:hAnsi="Times New Roman" w:cs="Times New Roman"/>
        </w:rPr>
        <w:t xml:space="preserve">Yosemite National Park is the only other place in the Sierra Nevada that has had a policy of allowing lightning-ignited wildfires to burn for as long as Kings Canyon National Park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(van Wagtendonk 2007)</w:t>
      </w:r>
      <w:r w:rsidR="00AD0CC6">
        <w:rPr>
          <w:rFonts w:ascii="Times New Roman" w:hAnsi="Times New Roman" w:cs="Times New Roman"/>
        </w:rPr>
        <w:fldChar w:fldCharType="end"/>
      </w:r>
      <w:r w:rsidR="00AD0CC6">
        <w:rPr>
          <w:rFonts w:ascii="Times New Roman" w:hAnsi="Times New Roman" w:cs="Times New Roman"/>
        </w:rPr>
        <w:t>. Within Yosemite, the 150 km</w:t>
      </w:r>
      <w:r w:rsidR="00AD0CC6">
        <w:rPr>
          <w:rFonts w:ascii="Times New Roman" w:hAnsi="Times New Roman" w:cs="Times New Roman"/>
          <w:vertAlign w:val="superscript"/>
        </w:rPr>
        <w:t>2</w:t>
      </w:r>
      <w:r w:rsidR="00AD0CC6">
        <w:rPr>
          <w:rFonts w:ascii="Times New Roman" w:hAnsi="Times New Roman" w:cs="Times New Roman"/>
        </w:rPr>
        <w:t xml:space="preserve"> </w:t>
      </w:r>
      <w:proofErr w:type="spellStart"/>
      <w:r w:rsidR="00AD0CC6">
        <w:rPr>
          <w:rFonts w:ascii="Times New Roman" w:hAnsi="Times New Roman" w:cs="Times New Roman"/>
        </w:rPr>
        <w:t>Illilouette</w:t>
      </w:r>
      <w:proofErr w:type="spellEnd"/>
      <w:r w:rsidR="00AD0CC6">
        <w:rPr>
          <w:rFonts w:ascii="Times New Roman" w:hAnsi="Times New Roman" w:cs="Times New Roman"/>
        </w:rPr>
        <w:t xml:space="preserve"> Creek Basin (ICB) has</w:t>
      </w:r>
      <w:r w:rsidR="00067C42">
        <w:rPr>
          <w:rFonts w:ascii="Times New Roman" w:hAnsi="Times New Roman" w:cs="Times New Roman"/>
        </w:rPr>
        <w:t xml:space="preserve"> also</w:t>
      </w:r>
      <w:r w:rsidR="00AD0CC6">
        <w:rPr>
          <w:rFonts w:ascii="Times New Roman" w:hAnsi="Times New Roman" w:cs="Times New Roman"/>
        </w:rPr>
        <w:t xml:space="preserve"> experienced a near-natural fire regime since </w:t>
      </w:r>
      <w:r w:rsidR="00A2379D">
        <w:rPr>
          <w:rFonts w:ascii="Times New Roman" w:hAnsi="Times New Roman" w:cs="Times New Roman"/>
        </w:rPr>
        <w:t xml:space="preserve">the early </w:t>
      </w:r>
      <w:r w:rsidR="00AD0CC6">
        <w:rPr>
          <w:rFonts w:ascii="Times New Roman" w:hAnsi="Times New Roman" w:cs="Times New Roman"/>
        </w:rPr>
        <w:t>1970</w:t>
      </w:r>
      <w:r w:rsidR="00A2379D">
        <w:rPr>
          <w:rFonts w:ascii="Times New Roman" w:hAnsi="Times New Roman" w:cs="Times New Roman"/>
        </w:rPr>
        <w:t>’s</w:t>
      </w:r>
      <w:r w:rsidR="00AD0CC6">
        <w:rPr>
          <w:rFonts w:ascii="Times New Roman" w:hAnsi="Times New Roman" w:cs="Times New Roman"/>
        </w:rPr>
        <w:t xml:space="preserve">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and Stephens 2007)</w:t>
      </w:r>
      <w:r w:rsidR="00AD0CC6">
        <w:rPr>
          <w:rFonts w:ascii="Times New Roman" w:hAnsi="Times New Roman" w:cs="Times New Roman"/>
        </w:rPr>
        <w:fldChar w:fldCharType="end"/>
      </w:r>
      <w:r w:rsidR="00AD0CC6">
        <w:rPr>
          <w:rFonts w:ascii="Times New Roman" w:hAnsi="Times New Roman" w:cs="Times New Roman"/>
        </w:rPr>
        <w:t xml:space="preserve">, with </w:t>
      </w:r>
      <w:r w:rsidR="00AD0CC6" w:rsidRPr="008819DA">
        <w:rPr>
          <w:rFonts w:ascii="Times New Roman" w:hAnsi="Times New Roman" w:cs="Times New Roman"/>
        </w:rPr>
        <w:t xml:space="preserve">27 </w:t>
      </w:r>
      <w:r w:rsidR="00AD0CC6">
        <w:rPr>
          <w:rFonts w:ascii="Times New Roman" w:hAnsi="Times New Roman" w:cs="Times New Roman"/>
        </w:rPr>
        <w:t>fires &gt;40 ha occurring between 197</w:t>
      </w:r>
      <w:r w:rsidR="00A2379D">
        <w:rPr>
          <w:rFonts w:ascii="Times New Roman" w:hAnsi="Times New Roman" w:cs="Times New Roman"/>
        </w:rPr>
        <w:t>0</w:t>
      </w:r>
      <w:r w:rsidR="00AD0CC6">
        <w:rPr>
          <w:rFonts w:ascii="Times New Roman" w:hAnsi="Times New Roman" w:cs="Times New Roman"/>
        </w:rPr>
        <w:t xml:space="preserve"> and 2016 compared to 10 in </w:t>
      </w:r>
      <w:r w:rsidR="00AD0CC6" w:rsidRPr="008819DA">
        <w:rPr>
          <w:rFonts w:ascii="Times New Roman" w:hAnsi="Times New Roman" w:cs="Times New Roman"/>
        </w:rPr>
        <w:t>S</w:t>
      </w:r>
      <w:r w:rsidR="00AD0CC6">
        <w:rPr>
          <w:rFonts w:ascii="Times New Roman" w:hAnsi="Times New Roman" w:cs="Times New Roman"/>
        </w:rPr>
        <w:t xml:space="preserve">CB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42A4309C"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These perimeters </w:t>
      </w:r>
      <w:proofErr w:type="gramStart"/>
      <w:r w:rsidR="00287B3C">
        <w:rPr>
          <w:rFonts w:ascii="Times New Roman" w:hAnsi="Times New Roman" w:cs="Times New Roman"/>
        </w:rPr>
        <w:t>were corroborated</w:t>
      </w:r>
      <w:proofErr w:type="gramEnd"/>
      <w:r w:rsidR="00287B3C">
        <w:rPr>
          <w:rFonts w:ascii="Times New Roman" w:hAnsi="Times New Roman" w:cs="Times New Roman"/>
        </w:rPr>
        <w:t xml:space="preserve">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r w:rsidR="00EF599F">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lang w:eastAsia="en-US"/>
        </w:rPr>
        <w:lastRenderedPageBreak/>
        <w:drawing>
          <wp:inline distT="0" distB="0" distL="0" distR="0" wp14:anchorId="74D76ECF" wp14:editId="506D838A">
            <wp:extent cx="4940299" cy="505459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299" cy="5054598"/>
                    </a:xfrm>
                    <a:prstGeom prst="rect">
                      <a:avLst/>
                    </a:prstGeom>
                  </pic:spPr>
                </pic:pic>
              </a:graphicData>
            </a:graphic>
          </wp:inline>
        </w:drawing>
      </w:r>
    </w:p>
    <w:p w14:paraId="5E328B41" w14:textId="446353D3" w:rsidR="0091423C" w:rsidRPr="00EF599F" w:rsidRDefault="00DD130B" w:rsidP="00DD130B">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0"/>
      <w:r w:rsidR="00880806">
        <w:rPr>
          <w:rFonts w:ascii="Times New Roman" w:hAnsi="Times New Roman" w:cs="Times New Roman"/>
        </w:rPr>
        <w:t>Overlapping fire perimeters</w:t>
      </w:r>
      <w:r w:rsidR="008B2E36">
        <w:rPr>
          <w:rFonts w:ascii="Times New Roman" w:hAnsi="Times New Roman" w:cs="Times New Roman"/>
        </w:rPr>
        <w:t xml:space="preserve"> since 1973 shown in transparent red</w:t>
      </w:r>
      <w:commentRangeEnd w:id="10"/>
      <w:r w:rsidR="00A2379D">
        <w:rPr>
          <w:rStyle w:val="CommentReference"/>
          <w:i w:val="0"/>
          <w:iCs w:val="0"/>
          <w:color w:val="auto"/>
        </w:rPr>
        <w:commentReference w:id="10"/>
      </w:r>
      <w:r w:rsidR="008B2E36">
        <w:rPr>
          <w:rFonts w:ascii="Times New Roman" w:hAnsi="Times New Roman" w:cs="Times New Roman"/>
        </w:rPr>
        <w:t xml:space="preserve">.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43E3869" w14:textId="28D8A799" w:rsidR="0091423C" w:rsidRDefault="00DA51AD" w:rsidP="00572C84">
      <w:pPr>
        <w:spacing w:line="480" w:lineRule="auto"/>
        <w:ind w:firstLine="720"/>
        <w:rPr>
          <w:rFonts w:ascii="Times New Roman" w:hAnsi="Times New Roman" w:cs="Times New Roman"/>
        </w:rPr>
      </w:pPr>
      <w:r>
        <w:rPr>
          <w:rFonts w:ascii="Times New Roman" w:hAnsi="Times New Roman" w:cs="Times New Roman"/>
        </w:rPr>
        <w:t xml:space="preserve">Differences in water balance between SCB and ICB may contribute to differences in how near-natural fire regimes have </w:t>
      </w:r>
      <w:proofErr w:type="gramStart"/>
      <w:r>
        <w:rPr>
          <w:rFonts w:ascii="Times New Roman" w:hAnsi="Times New Roman" w:cs="Times New Roman"/>
        </w:rPr>
        <w:t>impacted</w:t>
      </w:r>
      <w:proofErr w:type="gramEnd"/>
      <w:r>
        <w:rPr>
          <w:rFonts w:ascii="Times New Roman" w:hAnsi="Times New Roman" w:cs="Times New Roman"/>
        </w:rPr>
        <w:t xml:space="preserve">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xml:space="preserve">), </w:t>
      </w:r>
      <w:commentRangeStart w:id="11"/>
      <w:commentRangeStart w:id="12"/>
      <w:commentRangeStart w:id="13"/>
      <w:r w:rsidR="006F3E50">
        <w:rPr>
          <w:rFonts w:ascii="Times New Roman" w:hAnsi="Times New Roman" w:cs="Times New Roman"/>
        </w:rPr>
        <w:t>but has similar vegetation</w:t>
      </w:r>
      <w:commentRangeEnd w:id="11"/>
      <w:r w:rsidR="0083369C">
        <w:rPr>
          <w:rStyle w:val="CommentReference"/>
        </w:rPr>
        <w:commentReference w:id="11"/>
      </w:r>
      <w:commentRangeEnd w:id="12"/>
      <w:r w:rsidR="00B66F8D">
        <w:rPr>
          <w:rStyle w:val="CommentReference"/>
        </w:rPr>
        <w:commentReference w:id="12"/>
      </w:r>
      <w:commentRangeEnd w:id="13"/>
      <w:r w:rsidR="00DA15F9">
        <w:rPr>
          <w:rStyle w:val="CommentReference"/>
        </w:rPr>
        <w:commentReference w:id="13"/>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(detailed below)</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lastRenderedPageBreak/>
        <w:t>(</w:t>
      </w:r>
      <w:commentRangeStart w:id="14"/>
      <w:r w:rsidR="0020307F">
        <w:rPr>
          <w:rFonts w:ascii="Times New Roman" w:hAnsi="Times New Roman" w:cs="Times New Roman"/>
          <w:color w:val="000000" w:themeColor="text1"/>
        </w:rPr>
        <w:t>Figure B</w:t>
      </w:r>
      <w:r w:rsidR="00307415">
        <w:rPr>
          <w:rFonts w:ascii="Times New Roman" w:hAnsi="Times New Roman" w:cs="Times New Roman"/>
          <w:color w:val="000000" w:themeColor="text1"/>
        </w:rPr>
        <w:t>3</w:t>
      </w:r>
      <w:commentRangeEnd w:id="14"/>
      <w:r w:rsidR="0026128C">
        <w:rPr>
          <w:rStyle w:val="CommentReference"/>
        </w:rPr>
        <w:commentReference w:id="14"/>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w:t>
      </w:r>
      <w:commentRangeStart w:id="15"/>
      <w:r w:rsidR="0020307F">
        <w:rPr>
          <w:rFonts w:ascii="Times New Roman" w:hAnsi="Times New Roman" w:cs="Times New Roman"/>
          <w:color w:val="000000" w:themeColor="text1"/>
        </w:rPr>
        <w:t>Table B2</w:t>
      </w:r>
      <w:commentRangeEnd w:id="15"/>
      <w:r w:rsidR="0026128C">
        <w:rPr>
          <w:rStyle w:val="CommentReference"/>
        </w:rPr>
        <w:commentReference w:id="15"/>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w:t>
      </w:r>
      <w:proofErr w:type="gramStart"/>
      <w:r w:rsidR="00140558" w:rsidRPr="00EF599F">
        <w:rPr>
          <w:rFonts w:ascii="Times New Roman" w:hAnsi="Times New Roman" w:cs="Times New Roman"/>
        </w:rPr>
        <w:t>has not been measured</w:t>
      </w:r>
      <w:proofErr w:type="gramEnd"/>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w:t>
      </w:r>
      <w:proofErr w:type="gramStart"/>
      <w:r w:rsidR="00140558" w:rsidRPr="00EF599F">
        <w:rPr>
          <w:rFonts w:ascii="Times New Roman" w:hAnsi="Times New Roman" w:cs="Times New Roman"/>
        </w:rPr>
        <w:t>can be gained</w:t>
      </w:r>
      <w:proofErr w:type="gramEnd"/>
      <w:r w:rsidR="00140558" w:rsidRPr="00EF599F">
        <w:rPr>
          <w:rFonts w:ascii="Times New Roman" w:hAnsi="Times New Roman" w:cs="Times New Roman"/>
        </w:rPr>
        <w:t xml:space="preserve">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ins w:id="16" w:author="Gabrielle" w:date="2019-06-06T15:53:00Z">
        <w:r w:rsidR="001141EE">
          <w:rPr>
            <w:rFonts w:ascii="Times New Roman" w:hAnsi="Times New Roman" w:cs="Times New Roman"/>
          </w:rPr>
          <w:t xml:space="preserve"> (although they measure flow draining slightly smaller areas than the Kings River gages</w:t>
        </w:r>
      </w:ins>
      <w:del w:id="17" w:author="Gabrielle" w:date="2019-06-06T15:49:00Z">
        <w:r w:rsidR="003F5D51" w:rsidDel="00A2379D">
          <w:rPr>
            <w:rFonts w:ascii="Times New Roman" w:hAnsi="Times New Roman" w:cs="Times New Roman"/>
          </w:rPr>
          <w:delText>, encompassing similar</w:delText>
        </w:r>
        <w:r w:rsidR="00113F59" w:rsidDel="00A2379D">
          <w:rPr>
            <w:rFonts w:ascii="Times New Roman" w:hAnsi="Times New Roman" w:cs="Times New Roman"/>
          </w:rPr>
          <w:delText xml:space="preserve"> though smaller</w:delText>
        </w:r>
        <w:r w:rsidR="003F5D51" w:rsidDel="00A2379D">
          <w:rPr>
            <w:rFonts w:ascii="Times New Roman" w:hAnsi="Times New Roman" w:cs="Times New Roman"/>
          </w:rPr>
          <w:delText xml:space="preserve"> areas as the Kings River</w:delText>
        </w:r>
      </w:del>
      <w:del w:id="18" w:author="Gabrielle" w:date="2019-06-06T15:53:00Z">
        <w:r w:rsidR="003A1AD9" w:rsidDel="001141EE">
          <w:rPr>
            <w:rFonts w:ascii="Times New Roman" w:hAnsi="Times New Roman" w:cs="Times New Roman"/>
          </w:rPr>
          <w:delText xml:space="preserve"> (</w:delText>
        </w:r>
      </w:del>
      <w:ins w:id="19" w:author="Gabrielle" w:date="2019-06-06T15:53:00Z">
        <w:r w:rsidR="001141EE">
          <w:rPr>
            <w:rFonts w:ascii="Times New Roman" w:hAnsi="Times New Roman" w:cs="Times New Roman"/>
          </w:rPr>
          <w:t xml:space="preserve">; </w:t>
        </w:r>
      </w:ins>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6CAFD9C5" w14:textId="77777777" w:rsidR="00601857" w:rsidRPr="00513297" w:rsidRDefault="00601857" w:rsidP="00572C84">
      <w:pPr>
        <w:spacing w:line="480" w:lineRule="auto"/>
        <w:ind w:firstLine="720"/>
        <w:rPr>
          <w:rFonts w:ascii="Times New Roman" w:hAnsi="Times New Roman" w:cs="Times New Roman"/>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7169C8BC"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w:t>
      </w:r>
      <w:proofErr w:type="spellStart"/>
      <w:r w:rsidRPr="00EF599F">
        <w:rPr>
          <w:rFonts w:ascii="Times New Roman" w:hAnsi="Times New Roman" w:cs="Times New Roman"/>
        </w:rPr>
        <w:t>shrublands</w:t>
      </w:r>
      <w:proofErr w:type="spellEnd"/>
      <w:r w:rsidRPr="00EF599F">
        <w:rPr>
          <w:rFonts w:ascii="Times New Roman" w:hAnsi="Times New Roman" w:cs="Times New Roman"/>
        </w:rPr>
        <w:t xml:space="preserve">,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ins w:id="20" w:author="Gabrielle" w:date="2019-06-06T21:09:00Z">
        <w:r w:rsidR="009A7145">
          <w:rPr>
            <w:rFonts w:ascii="Times New Roman" w:hAnsi="Times New Roman" w:cs="Times New Roman"/>
          </w:rPr>
          <w:t xml:space="preserve">black and white photos </w:t>
        </w:r>
      </w:ins>
      <w:proofErr w:type="gramStart"/>
      <w:r w:rsidRPr="00EF599F">
        <w:rPr>
          <w:rFonts w:ascii="Times New Roman" w:hAnsi="Times New Roman" w:cs="Times New Roman"/>
        </w:rPr>
        <w:t>were dated</w:t>
      </w:r>
      <w:proofErr w:type="gramEnd"/>
      <w:r w:rsidRPr="00EF599F">
        <w:rPr>
          <w:rFonts w:ascii="Times New Roman" w:hAnsi="Times New Roman" w:cs="Times New Roman"/>
        </w:rPr>
        <w:t xml:space="preserve">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t>
      </w:r>
      <w:proofErr w:type="gramStart"/>
      <w:r w:rsidRPr="00EF599F">
        <w:rPr>
          <w:rFonts w:ascii="Times New Roman" w:hAnsi="Times New Roman" w:cs="Times New Roman"/>
        </w:rPr>
        <w:t xml:space="preserve">was represented by </w:t>
      </w:r>
      <w:ins w:id="21" w:author="Gabrielle" w:date="2019-06-06T21:08:00Z">
        <w:r w:rsidR="009A7145">
          <w:rPr>
            <w:rFonts w:ascii="Times New Roman" w:hAnsi="Times New Roman" w:cs="Times New Roman"/>
          </w:rPr>
          <w:t xml:space="preserve">color imagery from </w:t>
        </w:r>
      </w:ins>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proofErr w:type="gramEnd"/>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commentRangeStart w:id="22"/>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w:t>
      </w:r>
      <w:r w:rsidR="00AB1E60">
        <w:rPr>
          <w:rFonts w:ascii="Times New Roman" w:hAnsi="Times New Roman" w:cs="Times New Roman"/>
        </w:rPr>
        <w:lastRenderedPageBreak/>
        <w:t xml:space="preserve">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commentRangeEnd w:id="22"/>
      <w:r w:rsidR="009A7145">
        <w:rPr>
          <w:rStyle w:val="CommentReference"/>
        </w:rPr>
        <w:commentReference w:id="22"/>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t>
      </w:r>
      <w:proofErr w:type="gramStart"/>
      <w:r w:rsidRPr="00EF599F">
        <w:rPr>
          <w:rFonts w:ascii="Times New Roman" w:hAnsi="Times New Roman" w:cs="Times New Roman"/>
        </w:rPr>
        <w:t>were mosaicked</w:t>
      </w:r>
      <w:proofErr w:type="gramEnd"/>
      <w:r w:rsidRPr="00EF599F">
        <w:rPr>
          <w:rFonts w:ascii="Times New Roman" w:hAnsi="Times New Roman" w:cs="Times New Roman"/>
        </w:rPr>
        <w:t xml:space="preserve">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t>
      </w:r>
      <w:proofErr w:type="gramStart"/>
      <w:r w:rsidRPr="00EF599F">
        <w:rPr>
          <w:rFonts w:ascii="Times New Roman" w:hAnsi="Times New Roman" w:cs="Times New Roman"/>
        </w:rPr>
        <w:t>were converted</w:t>
      </w:r>
      <w:proofErr w:type="gramEnd"/>
      <w:r w:rsidRPr="00EF599F">
        <w:rPr>
          <w:rFonts w:ascii="Times New Roman" w:hAnsi="Times New Roman" w:cs="Times New Roman"/>
        </w:rPr>
        <w:t xml:space="preserve">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60750773"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del w:id="23" w:author="Gabrielle Boisrame" w:date="2019-06-07T10:39:00Z">
        <w:r w:rsidRPr="00EF599F" w:rsidDel="00E03C78">
          <w:rPr>
            <w:rFonts w:ascii="Times New Roman" w:hAnsi="Times New Roman" w:cs="Times New Roman"/>
          </w:rPr>
          <w:delText xml:space="preserve">analyzed </w:delText>
        </w:r>
      </w:del>
      <w:ins w:id="24" w:author="Gabrielle Boisrame" w:date="2019-06-07T10:39:00Z">
        <w:r w:rsidR="00E03C78">
          <w:rPr>
            <w:rFonts w:ascii="Times New Roman" w:hAnsi="Times New Roman" w:cs="Times New Roman"/>
          </w:rPr>
          <w:t>used</w:t>
        </w:r>
        <w:r w:rsidR="00E03C78" w:rsidRPr="00EF599F">
          <w:rPr>
            <w:rFonts w:ascii="Times New Roman" w:hAnsi="Times New Roman" w:cs="Times New Roman"/>
          </w:rPr>
          <w:t xml:space="preserve"> </w:t>
        </w:r>
      </w:ins>
      <w:r w:rsidRPr="00EF599F">
        <w:rPr>
          <w:rFonts w:ascii="Times New Roman" w:hAnsi="Times New Roman" w:cs="Times New Roman"/>
        </w:rPr>
        <w:t>the spatial layers from 1973 and 2014 to determine the direction and proportionality of vegetation change in the intervening 41 years</w:t>
      </w:r>
      <w:ins w:id="25" w:author="Gabrielle Boisrame" w:date="2019-06-07T10:38:00Z">
        <w:r w:rsidR="00E03C78">
          <w:rPr>
            <w:rFonts w:ascii="Times New Roman" w:hAnsi="Times New Roman" w:cs="Times New Roman"/>
          </w:rPr>
          <w:t xml:space="preserve">. We then </w:t>
        </w:r>
      </w:ins>
      <w:ins w:id="26" w:author="Gabrielle Boisrame" w:date="2019-06-07T10:39:00Z">
        <w:r w:rsidR="00E03C78">
          <w:rPr>
            <w:rFonts w:ascii="Times New Roman" w:hAnsi="Times New Roman" w:cs="Times New Roman"/>
          </w:rPr>
          <w:t xml:space="preserve">analyzed the relationship between these changes and </w:t>
        </w:r>
      </w:ins>
      <w:del w:id="27" w:author="Gabrielle Boisrame" w:date="2019-06-07T10:40:00Z">
        <w:r w:rsidRPr="00EF599F" w:rsidDel="00E03C78">
          <w:rPr>
            <w:rFonts w:ascii="Times New Roman" w:hAnsi="Times New Roman" w:cs="Times New Roman"/>
          </w:rPr>
          <w:delText xml:space="preserve">, primarily as a function of </w:delText>
        </w:r>
      </w:del>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t>
      </w:r>
      <w:ins w:id="28" w:author="Gabrielle Boisrame" w:date="2019-06-07T10:37:00Z">
        <w:r w:rsidR="00E03C78">
          <w:rPr>
            <w:rFonts w:ascii="Times New Roman" w:hAnsi="Times New Roman" w:cs="Times New Roman"/>
          </w:rPr>
          <w:t>mapped area</w:t>
        </w:r>
      </w:ins>
      <w:del w:id="29" w:author="Gabrielle Boisrame" w:date="2019-06-07T10:37:00Z">
        <w:r w:rsidRPr="00EF599F" w:rsidDel="00E03C78">
          <w:rPr>
            <w:rFonts w:ascii="Times New Roman" w:hAnsi="Times New Roman" w:cs="Times New Roman"/>
          </w:rPr>
          <w:delText>watershed</w:delText>
        </w:r>
      </w:del>
      <w:r w:rsidRPr="00EF599F">
        <w:rPr>
          <w:rFonts w:ascii="Times New Roman" w:hAnsi="Times New Roman" w:cs="Times New Roman"/>
        </w:rPr>
        <w:t xml:space="preserve">. We excluded pixels classified as granite or water from this analysis, leaving four vegetation </w:t>
      </w:r>
      <w:proofErr w:type="gramStart"/>
      <w:r w:rsidRPr="00EF599F">
        <w:rPr>
          <w:rFonts w:ascii="Times New Roman" w:hAnsi="Times New Roman" w:cs="Times New Roman"/>
        </w:rPr>
        <w:t>classes which could transition</w:t>
      </w:r>
      <w:proofErr w:type="gramEnd"/>
      <w:r w:rsidRPr="00EF599F">
        <w:rPr>
          <w:rFonts w:ascii="Times New Roman" w:hAnsi="Times New Roman" w:cs="Times New Roman"/>
        </w:rPr>
        <w:t xml:space="preserve"> from one to another: shrubs, sparse meadow, mixed conifer and dense meadow. We calculated the number of pixels that underwent each possible transition among those four categories (including pixels that remained </w:t>
      </w:r>
      <w:r w:rsidRPr="00EF599F">
        <w:rPr>
          <w:rFonts w:ascii="Times New Roman" w:hAnsi="Times New Roman" w:cs="Times New Roman"/>
        </w:rPr>
        <w:lastRenderedPageBreak/>
        <w:t>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5E7785B7"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w:t>
      </w:r>
      <w:proofErr w:type="gramStart"/>
      <w:r w:rsidR="00AF2984">
        <w:rPr>
          <w:rFonts w:ascii="Times New Roman" w:hAnsi="Times New Roman" w:cs="Times New Roman"/>
        </w:rPr>
        <w:t>level</w:t>
      </w:r>
      <w:proofErr w:type="gramEnd"/>
      <w:r w:rsidR="00AF2984">
        <w:rPr>
          <w:rFonts w:ascii="Times New Roman" w:hAnsi="Times New Roman" w:cs="Times New Roman"/>
        </w:rPr>
        <w:t xml:space="preserve">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7C89BA58"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w:t>
      </w:r>
      <w:del w:id="30" w:author="Gabrielle Boisrame" w:date="2019-06-07T10:47:00Z">
        <w:r w:rsidR="00B66F8D" w:rsidDel="006D2D1F">
          <w:rPr>
            <w:rFonts w:ascii="Times New Roman" w:hAnsi="Times New Roman" w:cs="Times New Roman"/>
          </w:rPr>
          <w:delText xml:space="preserve">in several focal areas </w:delText>
        </w:r>
      </w:del>
      <w:r w:rsidR="0074102E">
        <w:rPr>
          <w:rFonts w:ascii="Times New Roman" w:hAnsi="Times New Roman" w:cs="Times New Roman"/>
        </w:rPr>
        <w:t>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t>
      </w:r>
      <w:proofErr w:type="spellStart"/>
      <w:r w:rsidR="00C66BF3" w:rsidRPr="00EF599F">
        <w:rPr>
          <w:rFonts w:ascii="Times New Roman" w:hAnsi="Times New Roman" w:cs="Times New Roman"/>
        </w:rPr>
        <w:t>Wallen</w:t>
      </w:r>
      <w:proofErr w:type="spellEnd"/>
      <w:r w:rsidR="00C66BF3" w:rsidRPr="00EF599F">
        <w:rPr>
          <w:rFonts w:ascii="Times New Roman" w:hAnsi="Times New Roman" w:cs="Times New Roman"/>
        </w:rPr>
        <w:t xml:space="preserve">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xml:space="preserve">), and seedlings (stems &lt;0.6 m tall). The surveyors </w:t>
      </w:r>
      <w:r w:rsidR="00C66BF3" w:rsidRPr="00EF599F">
        <w:rPr>
          <w:rFonts w:ascii="Times New Roman" w:hAnsi="Times New Roman" w:cs="Times New Roman"/>
        </w:rPr>
        <w:lastRenderedPageBreak/>
        <w:t xml:space="preserve">estimated representative tree heights and woody (shrub) ground cover within the plots. All shrubs and trees </w:t>
      </w:r>
      <w:proofErr w:type="gramStart"/>
      <w:r w:rsidR="00C66BF3" w:rsidRPr="00EF599F">
        <w:rPr>
          <w:rFonts w:ascii="Times New Roman" w:hAnsi="Times New Roman" w:cs="Times New Roman"/>
        </w:rPr>
        <w:t>were identified</w:t>
      </w:r>
      <w:proofErr w:type="gramEnd"/>
      <w:r w:rsidR="00C66BF3" w:rsidRPr="00EF599F">
        <w:rPr>
          <w:rFonts w:ascii="Times New Roman" w:hAnsi="Times New Roman" w:cs="Times New Roman"/>
        </w:rPr>
        <w:t xml:space="preserve">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xml:space="preserve">, leading to </w:t>
      </w:r>
      <w:proofErr w:type="gramStart"/>
      <w:r w:rsidR="005E4AD3" w:rsidRPr="00EF599F">
        <w:rPr>
          <w:rFonts w:ascii="Times New Roman" w:hAnsi="Times New Roman" w:cs="Times New Roman"/>
        </w:rPr>
        <w:t>a</w:t>
      </w:r>
      <w:r w:rsidR="00C66BF3" w:rsidRPr="00EF599F">
        <w:rPr>
          <w:rFonts w:ascii="Times New Roman" w:hAnsi="Times New Roman" w:cs="Times New Roman"/>
        </w:rPr>
        <w:t xml:space="preserve"> total of 58</w:t>
      </w:r>
      <w:proofErr w:type="gramEnd"/>
      <w:r w:rsidR="00C66BF3" w:rsidRPr="00EF599F">
        <w:rPr>
          <w:rFonts w:ascii="Times New Roman" w:hAnsi="Times New Roman" w:cs="Times New Roman"/>
        </w:rPr>
        <w:t xml:space="preserve">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t>
      </w:r>
      <w:proofErr w:type="gramStart"/>
      <w:r w:rsidRPr="00EF599F">
        <w:rPr>
          <w:rFonts w:ascii="Times New Roman" w:hAnsi="Times New Roman" w:cs="Times New Roman"/>
        </w:rPr>
        <w:t>was reintroduced</w:t>
      </w:r>
      <w:proofErr w:type="gramEnd"/>
      <w:r w:rsidRPr="00EF599F">
        <w:rPr>
          <w:rFonts w:ascii="Times New Roman" w:hAnsi="Times New Roman" w:cs="Times New Roman"/>
        </w:rPr>
        <w:t xml:space="preserve">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w:t>
      </w:r>
      <w:proofErr w:type="gramStart"/>
      <w:r w:rsidR="002C3567">
        <w:rPr>
          <w:rFonts w:ascii="Times New Roman" w:hAnsi="Times New Roman" w:cs="Times New Roman"/>
        </w:rPr>
        <w:t xml:space="preserve">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proofErr w:type="gramEnd"/>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proofErr w:type="gramStart"/>
      <w:r w:rsidR="002C3567" w:rsidRPr="002C3567">
        <w:rPr>
          <w:rFonts w:ascii="Times New Roman" w:hAnsi="Times New Roman" w:cs="Times New Roman"/>
        </w:rPr>
        <w:t>.</w:t>
      </w:r>
      <w:proofErr w:type="gramEnd"/>
      <w:r w:rsidR="002C3567" w:rsidRPr="002C3567">
        <w:rPr>
          <w:rFonts w:ascii="Times New Roman" w:hAnsi="Times New Roman" w:cs="Times New Roman"/>
        </w:rPr>
        <w:t xml:space="preserve"> We evaluated the significance of these trends using the </w:t>
      </w:r>
      <w:proofErr w:type="spellStart"/>
      <w:r w:rsidR="002C3567" w:rsidRPr="002C3567">
        <w:rPr>
          <w:rFonts w:ascii="Times New Roman" w:hAnsi="Times New Roman" w:cs="Times New Roman"/>
        </w:rPr>
        <w:t>Kenward</w:t>
      </w:r>
      <w:proofErr w:type="spellEnd"/>
      <w:r w:rsidR="002C3567" w:rsidRPr="002C3567">
        <w:rPr>
          <w:rFonts w:ascii="Times New Roman" w:hAnsi="Times New Roman" w:cs="Times New Roman"/>
        </w:rPr>
        <w:t xml:space="preserve">-Rodgers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748570D2"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w:t>
      </w:r>
      <w:r w:rsidR="00547A11">
        <w:rPr>
          <w:rFonts w:ascii="Times New Roman" w:hAnsi="Times New Roman" w:cs="Times New Roman"/>
          <w:color w:val="000000" w:themeColor="text1"/>
        </w:rPr>
        <w:lastRenderedPageBreak/>
        <w:t xml:space="preserve">(campbellsci.com/hs2).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w:t>
      </w:r>
      <w:proofErr w:type="gramStart"/>
      <w:r w:rsidR="00D74F66" w:rsidRPr="00EF599F">
        <w:rPr>
          <w:rFonts w:ascii="Times New Roman" w:hAnsi="Times New Roman" w:cs="Times New Roman"/>
          <w:color w:val="000000" w:themeColor="text1"/>
        </w:rPr>
        <w:t>be omitted</w:t>
      </w:r>
      <w:proofErr w:type="gramEnd"/>
      <w:r w:rsidR="00D74F66" w:rsidRPr="00EF599F">
        <w:rPr>
          <w:rFonts w:ascii="Times New Roman" w:hAnsi="Times New Roman" w:cs="Times New Roman"/>
          <w:color w:val="000000" w:themeColor="text1"/>
        </w:rPr>
        <w:t xml:space="preserve"> during certain site visits due to safety concerns or time constraints)</w:t>
      </w:r>
      <w:r w:rsidR="00433F57" w:rsidRPr="00EF599F">
        <w:rPr>
          <w:rFonts w:ascii="Times New Roman" w:hAnsi="Times New Roman" w:cs="Times New Roman"/>
          <w:color w:val="000000" w:themeColor="text1"/>
        </w:rPr>
        <w:t xml:space="preserve">. Twenty-nine of these sites </w:t>
      </w:r>
      <w:proofErr w:type="gramStart"/>
      <w:r w:rsidR="00433F57" w:rsidRPr="00EF599F">
        <w:rPr>
          <w:rFonts w:ascii="Times New Roman" w:hAnsi="Times New Roman" w:cs="Times New Roman"/>
          <w:color w:val="000000" w:themeColor="text1"/>
        </w:rPr>
        <w:t>were re-measured</w:t>
      </w:r>
      <w:proofErr w:type="gramEnd"/>
      <w:r w:rsidR="00433F57" w:rsidRPr="00EF599F">
        <w:rPr>
          <w:rFonts w:ascii="Times New Roman" w:hAnsi="Times New Roman" w:cs="Times New Roman"/>
          <w:color w:val="000000" w:themeColor="text1"/>
        </w:rPr>
        <w:t xml:space="preserve">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proofErr w:type="gramStart"/>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proofErr w:type="gramEnd"/>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and longitude </w:t>
      </w:r>
      <w:proofErr w:type="gramStart"/>
      <w:r w:rsidRPr="00EF599F">
        <w:rPr>
          <w:rFonts w:ascii="Times New Roman" w:hAnsi="Times New Roman" w:cs="Times New Roman"/>
          <w:color w:val="000000" w:themeColor="text1"/>
        </w:rPr>
        <w:t>were assigned</w:t>
      </w:r>
      <w:proofErr w:type="gramEnd"/>
      <w:r w:rsidRPr="00EF599F">
        <w:rPr>
          <w:rFonts w:ascii="Times New Roman" w:hAnsi="Times New Roman" w:cs="Times New Roman"/>
          <w:color w:val="000000" w:themeColor="text1"/>
        </w:rPr>
        <w:t xml:space="preserve">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6084C787"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w:t>
      </w:r>
      <w:del w:id="31" w:author="Gabrielle Boisrame" w:date="2019-06-04T13:47:00Z">
        <w:r w:rsidR="003369A1" w:rsidDel="00E64E6F">
          <w:rPr>
            <w:rFonts w:ascii="Times New Roman" w:hAnsi="Times New Roman" w:cs="Times New Roman"/>
          </w:rPr>
          <w:delText>attributed variation in</w:delText>
        </w:r>
      </w:del>
      <w:ins w:id="32" w:author="Gabrielle Boisrame" w:date="2019-06-04T13:47:00Z">
        <w:r w:rsidR="00E64E6F">
          <w:rPr>
            <w:rFonts w:ascii="Times New Roman" w:hAnsi="Times New Roman" w:cs="Times New Roman"/>
          </w:rPr>
          <w:t>created the model to predict</w:t>
        </w:r>
      </w:ins>
      <w:r w:rsidR="003369A1">
        <w:rPr>
          <w:rFonts w:ascii="Times New Roman" w:hAnsi="Times New Roman" w:cs="Times New Roman"/>
        </w:rPr>
        <w:t xml:space="preserve"> continuous soil moisture </w:t>
      </w:r>
      <w:del w:id="33" w:author="Gabrielle Boisrame" w:date="2019-06-04T13:48:00Z">
        <w:r w:rsidR="003369A1" w:rsidDel="00E64E6F">
          <w:rPr>
            <w:rFonts w:ascii="Times New Roman" w:hAnsi="Times New Roman" w:cs="Times New Roman"/>
          </w:rPr>
          <w:delText>to the</w:delText>
        </w:r>
      </w:del>
      <w:ins w:id="34" w:author="Gabrielle Boisrame" w:date="2019-06-04T13:48:00Z">
        <w:r w:rsidR="00E64E6F">
          <w:rPr>
            <w:rFonts w:ascii="Times New Roman" w:hAnsi="Times New Roman" w:cs="Times New Roman"/>
          </w:rPr>
          <w:t>using the</w:t>
        </w:r>
      </w:ins>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xml:space="preserve">, </w:t>
      </w:r>
      <w:r w:rsidR="003369A1">
        <w:rPr>
          <w:rFonts w:ascii="Times New Roman" w:hAnsi="Times New Roman" w:cs="Times New Roman"/>
        </w:rPr>
        <w:lastRenderedPageBreak/>
        <w:t>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proofErr w:type="gramEnd"/>
      <w:r w:rsidR="00AF2984">
        <w:rPr>
          <w:rFonts w:ascii="Times New Roman" w:hAnsi="Times New Roman" w:cs="Times New Roman"/>
        </w:rPr>
        <w:t xml:space="preserve"> We </w:t>
      </w:r>
      <w:proofErr w:type="gramStart"/>
      <w:r w:rsidR="00AF2984">
        <w:rPr>
          <w:rFonts w:ascii="Times New Roman" w:hAnsi="Times New Roman" w:cs="Times New Roman"/>
        </w:rPr>
        <w:t>cross-validated</w:t>
      </w:r>
      <w:proofErr w:type="gramEnd"/>
      <w:r w:rsidR="00AF2984">
        <w:rPr>
          <w:rFonts w:ascii="Times New Roman" w:hAnsi="Times New Roman" w:cs="Times New Roman"/>
        </w:rPr>
        <w:t xml:space="preserve"> the model by selecting a subset of sites as training data and using the resulting model to predict soil moisture at the remaining sites.</w:t>
      </w:r>
      <w:r w:rsidR="009D439C">
        <w:rPr>
          <w:rFonts w:ascii="Times New Roman" w:hAnsi="Times New Roman" w:cs="Times New Roman"/>
        </w:rPr>
        <w:t xml:space="preserve"> </w:t>
      </w:r>
      <w:commentRangeStart w:id="35"/>
      <w:r w:rsidR="0074102E">
        <w:rPr>
          <w:rFonts w:ascii="Times New Roman" w:hAnsi="Times New Roman" w:cs="Times New Roman"/>
        </w:rPr>
        <w:t xml:space="preserve">To compare the drivers of soil moisture at SCB and ICB (Question 4), </w:t>
      </w:r>
      <w:commentRangeEnd w:id="35"/>
      <w:r w:rsidR="00307415">
        <w:rPr>
          <w:rStyle w:val="CommentReference"/>
        </w:rPr>
        <w:commentReference w:id="35"/>
      </w:r>
      <w:r w:rsidR="0074102E">
        <w:rPr>
          <w:rFonts w:ascii="Times New Roman" w:hAnsi="Times New Roman" w:cs="Times New Roman"/>
        </w:rPr>
        <w:t xml:space="preserve">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290F5F60"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0881261B" w14:textId="42B7B444"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commentRangeStart w:id="36"/>
      <w:r w:rsidR="000C0035" w:rsidRPr="00EF599F">
        <w:rPr>
          <w:rFonts w:ascii="Times New Roman" w:hAnsi="Times New Roman" w:cs="Times New Roman"/>
          <w:color w:val="000000" w:themeColor="text1"/>
        </w:rPr>
        <w:t>shrub</w:t>
      </w:r>
      <w:commentRangeEnd w:id="36"/>
      <w:r w:rsidR="00132C35">
        <w:rPr>
          <w:rStyle w:val="CommentReference"/>
        </w:rPr>
        <w:commentReference w:id="36"/>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proofErr w:type="gramStart"/>
      <w:r w:rsidR="00210626">
        <w:rPr>
          <w:rFonts w:ascii="Times New Roman" w:hAnsi="Times New Roman" w:cs="Times New Roman"/>
          <w:color w:val="000000" w:themeColor="text1"/>
        </w:rPr>
        <w:t>is referred</w:t>
      </w:r>
      <w:proofErr w:type="gramEnd"/>
      <w:r w:rsidR="00210626">
        <w:rPr>
          <w:rFonts w:ascii="Times New Roman" w:hAnsi="Times New Roman" w:cs="Times New Roman"/>
          <w:color w:val="000000" w:themeColor="text1"/>
        </w:rPr>
        <w:t xml:space="preserve">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lastRenderedPageBreak/>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Soil samples </w:t>
      </w:r>
      <w:proofErr w:type="gramStart"/>
      <w:r w:rsidR="008C7F50">
        <w:rPr>
          <w:rFonts w:ascii="Times New Roman" w:hAnsi="Times New Roman" w:cs="Times New Roman"/>
          <w:color w:val="000000" w:themeColor="text1"/>
        </w:rPr>
        <w:t>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proofErr w:type="gramEnd"/>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 xml:space="preserve">Precipitation </w:t>
      </w:r>
      <w:proofErr w:type="gramStart"/>
      <w:r w:rsidR="002723CC" w:rsidRPr="00EF599F">
        <w:rPr>
          <w:rFonts w:ascii="Times New Roman" w:hAnsi="Times New Roman" w:cs="Times New Roman"/>
          <w:color w:val="000000" w:themeColor="text1"/>
        </w:rPr>
        <w:t>was measured</w:t>
      </w:r>
      <w:proofErr w:type="gramEnd"/>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proofErr w:type="gramStart"/>
      <w:r w:rsidR="00671C7B" w:rsidRPr="00EF599F">
        <w:rPr>
          <w:rFonts w:ascii="Times New Roman" w:hAnsi="Times New Roman" w:cs="Times New Roman"/>
          <w:color w:val="000000" w:themeColor="text1"/>
        </w:rPr>
        <w:t>snow-melt</w:t>
      </w:r>
      <w:proofErr w:type="gramEnd"/>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proofErr w:type="gramStart"/>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proofErr w:type="gramEnd"/>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t>
      </w:r>
      <w:proofErr w:type="gramStart"/>
      <w:r w:rsidR="00572C84">
        <w:rPr>
          <w:rFonts w:ascii="Times New Roman" w:hAnsi="Times New Roman" w:cs="Times New Roman"/>
          <w:color w:val="000000" w:themeColor="text1"/>
        </w:rPr>
        <w:t>was corrected</w:t>
      </w:r>
      <w:proofErr w:type="gramEnd"/>
      <w:r w:rsidR="00572C84">
        <w:rPr>
          <w:rFonts w:ascii="Times New Roman" w:hAnsi="Times New Roman" w:cs="Times New Roman"/>
          <w:color w:val="000000" w:themeColor="text1"/>
        </w:rPr>
        <w:t xml:space="preserve">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CE33CB"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37"/>
      <w:commentRangeStart w:id="38"/>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37"/>
      <w:r w:rsidR="00F71171">
        <w:rPr>
          <w:rStyle w:val="CommentReference"/>
        </w:rPr>
        <w:commentReference w:id="37"/>
      </w:r>
      <w:commentRangeEnd w:id="38"/>
      <w:r w:rsidR="00D73403">
        <w:rPr>
          <w:rStyle w:val="CommentReference"/>
        </w:rPr>
        <w:commentReference w:id="38"/>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7A6CFD" w:rsidRPr="00CE2D4C">
        <w:rPr>
          <w:rFonts w:ascii="Times New Roman" w:hAnsi="Times New Roman" w:cs="Times New Roman"/>
        </w:rPr>
        <w:t xml:space="preserve">.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w:t>
      </w:r>
      <w:r w:rsidR="007A6CFD" w:rsidRPr="00CE2D4C">
        <w:rPr>
          <w:rFonts w:ascii="Times New Roman" w:hAnsi="Times New Roman" w:cs="Times New Roman"/>
        </w:rPr>
        <w:lastRenderedPageBreak/>
        <w:t>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w:t>
      </w:r>
      <w:proofErr w:type="gramStart"/>
      <w:r w:rsidR="007A6CFD" w:rsidRPr="00CE2D4C">
        <w:rPr>
          <w:rFonts w:ascii="Times New Roman" w:hAnsi="Times New Roman" w:cs="Times New Roman"/>
        </w:rPr>
        <w:t>cannot be calculated</w:t>
      </w:r>
      <w:proofErr w:type="gramEnd"/>
      <w:r w:rsidR="007A6CFD" w:rsidRPr="00CE2D4C">
        <w:rPr>
          <w:rFonts w:ascii="Times New Roman" w:hAnsi="Times New Roman" w:cs="Times New Roman"/>
        </w:rPr>
        <w:t>.</w:t>
      </w:r>
    </w:p>
    <w:p w14:paraId="5C9F4547" w14:textId="4658D9F1"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w:t>
      </w:r>
      <w:commentRangeStart w:id="39"/>
      <w:r w:rsidR="00DF7A60">
        <w:rPr>
          <w:rFonts w:ascii="Times New Roman" w:hAnsi="Times New Roman" w:cs="Times New Roman"/>
          <w:color w:val="000000" w:themeColor="text1"/>
        </w:rPr>
        <w:t xml:space="preserve">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of long-term soil moisture conditions</w:t>
      </w:r>
      <w:commentRangeEnd w:id="39"/>
      <w:r w:rsidR="00FE44E9">
        <w:rPr>
          <w:rStyle w:val="CommentReference"/>
        </w:rPr>
        <w:commentReference w:id="39"/>
      </w:r>
      <w:r w:rsidR="009B3CBE">
        <w:rPr>
          <w:rFonts w:ascii="Times New Roman" w:hAnsi="Times New Roman" w:cs="Times New Roman"/>
          <w:color w:val="000000" w:themeColor="text1"/>
        </w:rPr>
        <w:t xml:space="preserve">. </w:t>
      </w:r>
      <w:r w:rsidR="00253B83">
        <w:rPr>
          <w:rFonts w:ascii="Times New Roman" w:hAnsi="Times New Roman" w:cs="Times New Roman"/>
          <w:color w:val="000000" w:themeColor="text1"/>
        </w:rPr>
        <w:t>Finally</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BE19BC6"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w:t>
      </w:r>
      <w:proofErr w:type="gramStart"/>
      <w:r w:rsidR="00155E86">
        <w:rPr>
          <w:rFonts w:ascii="Times New Roman" w:hAnsi="Times New Roman" w:cs="Times New Roman"/>
        </w:rPr>
        <w:t>either</w:t>
      </w:r>
      <w:r w:rsidR="00C838CC">
        <w:rPr>
          <w:rFonts w:ascii="Times New Roman" w:hAnsi="Times New Roman" w:cs="Times New Roman"/>
        </w:rPr>
        <w:t xml:space="preserve"> classified</w:t>
      </w:r>
      <w:proofErr w:type="gramEnd"/>
      <w:r w:rsidR="00C838CC">
        <w:rPr>
          <w:rFonts w:ascii="Times New Roman" w:hAnsi="Times New Roman" w:cs="Times New Roman"/>
        </w:rPr>
        <w:t xml:space="preserve">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t>
      </w:r>
      <w:proofErr w:type="gramStart"/>
      <w:r w:rsidR="00FF17D0" w:rsidRPr="00EF599F">
        <w:rPr>
          <w:rFonts w:ascii="Times New Roman" w:hAnsi="Times New Roman" w:cs="Times New Roman"/>
        </w:rPr>
        <w:t>were generally observed</w:t>
      </w:r>
      <w:proofErr w:type="gramEnd"/>
      <w:r w:rsidR="00FF17D0" w:rsidRPr="00EF599F">
        <w:rPr>
          <w:rFonts w:ascii="Times New Roman" w:hAnsi="Times New Roman" w:cs="Times New Roman"/>
        </w:rPr>
        <w:t xml:space="preserve">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In particular, transitions from shrub to sparse meadow, mixed-conifer to sparse meadow, and mixed-conifer to shrub were overrepresented in the watershed compared to the null expectation, and transitions in the opposite direction were underrepresented</w:t>
      </w:r>
      <w:r w:rsidR="00E0718F">
        <w:rPr>
          <w:rFonts w:ascii="Times New Roman" w:hAnsi="Times New Roman" w:cs="Times New Roman"/>
        </w:rPr>
        <w:t xml:space="preserve"> </w:t>
      </w:r>
      <w:commentRangeStart w:id="40"/>
      <w:r w:rsidR="00E0718F">
        <w:rPr>
          <w:rFonts w:ascii="Times New Roman" w:hAnsi="Times New Roman" w:cs="Times New Roman"/>
        </w:rPr>
        <w:t>(X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commentRangeEnd w:id="40"/>
      <w:r w:rsidR="00FE44E9">
        <w:rPr>
          <w:rStyle w:val="CommentReference"/>
        </w:rPr>
        <w:commentReference w:id="40"/>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proofErr w:type="gramStart"/>
      <w:r w:rsidR="00F85993">
        <w:rPr>
          <w:rFonts w:ascii="Times New Roman" w:hAnsi="Times New Roman" w:cs="Times New Roman"/>
        </w:rPr>
        <w:t>df</w:t>
      </w:r>
      <w:proofErr w:type="spellEnd"/>
      <w:proofErr w:type="gram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commentRangeStart w:id="41"/>
      <w:r w:rsidR="00FF17D0" w:rsidRPr="00EF599F">
        <w:rPr>
          <w:rFonts w:ascii="Times New Roman" w:hAnsi="Times New Roman" w:cs="Times New Roman"/>
        </w:rPr>
        <w:t>bottom row</w:t>
      </w:r>
      <w:commentRangeEnd w:id="41"/>
      <w:r w:rsidR="00FE44E9">
        <w:rPr>
          <w:rStyle w:val="CommentReference"/>
        </w:rPr>
        <w:commentReference w:id="41"/>
      </w:r>
      <w:r w:rsidR="00FF17D0" w:rsidRPr="00EF599F">
        <w:rPr>
          <w:rFonts w:ascii="Times New Roman" w:hAnsi="Times New Roman" w:cs="Times New Roman"/>
        </w:rPr>
        <w:t xml:space="preserve">). </w:t>
      </w:r>
      <w:commentRangeStart w:id="42"/>
      <w:r w:rsidR="00F25EDB">
        <w:rPr>
          <w:rFonts w:ascii="Times New Roman" w:hAnsi="Times New Roman" w:cs="Times New Roman"/>
        </w:rPr>
        <w:t>D</w:t>
      </w:r>
      <w:r w:rsidR="00FF17D0"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w:t>
      </w:r>
      <w:commentRangeEnd w:id="42"/>
      <w:r w:rsidR="008F79C3">
        <w:rPr>
          <w:rStyle w:val="CommentReference"/>
        </w:rPr>
        <w:commentReference w:id="42"/>
      </w:r>
      <w:r w:rsidR="00F25EDB">
        <w:rPr>
          <w:rFonts w:ascii="Times New Roman" w:hAnsi="Times New Roman" w:cs="Times New Roman"/>
        </w:rPr>
        <w:t>: there was</w:t>
      </w:r>
      <w:r w:rsidR="00FF17D0"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r w:rsidR="00FF17D0" w:rsidRPr="00EF599F">
        <w:rPr>
          <w:rFonts w:ascii="Times New Roman" w:hAnsi="Times New Roman" w:cs="Times New Roman"/>
        </w:rPr>
        <w:t xml:space="preserve"> in the burned areas, </w:t>
      </w:r>
      <w:commentRangeStart w:id="43"/>
      <w:r w:rsidR="00FF17D0" w:rsidRPr="00EF599F">
        <w:rPr>
          <w:rFonts w:ascii="Times New Roman" w:hAnsi="Times New Roman" w:cs="Times New Roman"/>
        </w:rPr>
        <w:t xml:space="preserve">but a </w:t>
      </w:r>
      <w:r w:rsidR="005E2670">
        <w:rPr>
          <w:rFonts w:ascii="Times New Roman" w:hAnsi="Times New Roman" w:cs="Times New Roman"/>
        </w:rPr>
        <w:t>stronger decrease of dense meadow</w:t>
      </w:r>
      <w:r w:rsidR="00FF17D0"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00FF17D0" w:rsidRPr="00EF599F">
        <w:rPr>
          <w:rFonts w:ascii="Times New Roman" w:hAnsi="Times New Roman" w:cs="Times New Roman"/>
        </w:rPr>
        <w:t xml:space="preserve"> of meadow encroachment in the absence of fire</w:t>
      </w:r>
      <w:r w:rsidR="0063439C">
        <w:rPr>
          <w:rFonts w:ascii="Times New Roman" w:hAnsi="Times New Roman" w:cs="Times New Roman"/>
        </w:rPr>
        <w:t xml:space="preserve"> (Figure 3)</w:t>
      </w:r>
      <w:commentRangeEnd w:id="43"/>
      <w:r w:rsidR="00AD22BC">
        <w:rPr>
          <w:rStyle w:val="CommentReference"/>
        </w:rPr>
        <w:commentReference w:id="43"/>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44"/>
      <w:r>
        <w:rPr>
          <w:rFonts w:ascii="Times New Roman" w:hAnsi="Times New Roman" w:cs="Times New Roman"/>
          <w:noProof/>
          <w:lang w:eastAsia="en-US"/>
        </w:rPr>
        <w:lastRenderedPageBreak/>
        <w:drawing>
          <wp:inline distT="0" distB="0" distL="0" distR="0" wp14:anchorId="31BE9972" wp14:editId="1D0CA9C9">
            <wp:extent cx="5192301"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1" cy="7317126"/>
                    </a:xfrm>
                    <a:prstGeom prst="rect">
                      <a:avLst/>
                    </a:prstGeom>
                  </pic:spPr>
                </pic:pic>
              </a:graphicData>
            </a:graphic>
          </wp:inline>
        </w:drawing>
      </w:r>
      <w:commentRangeEnd w:id="44"/>
      <w:r w:rsidR="00240A4A">
        <w:rPr>
          <w:rStyle w:val="CommentReference"/>
        </w:rPr>
        <w:commentReference w:id="44"/>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45"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45"/>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proofErr w:type="gramStart"/>
      <w:r w:rsidR="00247216">
        <w:rPr>
          <w:rFonts w:ascii="Times New Roman" w:hAnsi="Times New Roman" w:cs="Times New Roman"/>
        </w:rPr>
        <w:t>2</w:t>
      </w:r>
      <w:proofErr w:type="gramEnd"/>
      <w:r w:rsidR="00247216">
        <w:rPr>
          <w:rFonts w:ascii="Times New Roman" w:hAnsi="Times New Roman" w:cs="Times New Roman"/>
        </w:rPr>
        <w:t xml:space="preserve">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xml:space="preserve">, and dense meadow) </w:t>
      </w:r>
      <w:proofErr w:type="gramStart"/>
      <w:r w:rsidR="00247216">
        <w:rPr>
          <w:rFonts w:ascii="Times New Roman" w:hAnsi="Times New Roman" w:cs="Times New Roman"/>
        </w:rPr>
        <w:t>are shown</w:t>
      </w:r>
      <w:proofErr w:type="gramEnd"/>
      <w:r w:rsidR="00247216">
        <w:rPr>
          <w:rFonts w:ascii="Times New Roman" w:hAnsi="Times New Roman" w:cs="Times New Roman"/>
        </w:rPr>
        <w:t>, along with granite and water</w:t>
      </w:r>
      <w:r w:rsidR="00C254BE">
        <w:rPr>
          <w:rFonts w:ascii="Times New Roman" w:hAnsi="Times New Roman" w:cs="Times New Roman"/>
        </w:rPr>
        <w:t xml:space="preserve">. Transitions from non-forest to MC (c) and from MC to non-forest (d) </w:t>
      </w:r>
      <w:proofErr w:type="gramStart"/>
      <w:r w:rsidR="00C254BE">
        <w:rPr>
          <w:rFonts w:ascii="Times New Roman" w:hAnsi="Times New Roman" w:cs="Times New Roman"/>
        </w:rPr>
        <w:t>are highlighted</w:t>
      </w:r>
      <w:proofErr w:type="gramEnd"/>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0447690C">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46" w:name="_Ref536611059"/>
      <w:bookmarkStart w:id="47"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46"/>
      <w:bookmarkEnd w:id="47"/>
      <w:r w:rsidR="00F25EDB">
        <w:rPr>
          <w:rFonts w:ascii="Times New Roman" w:hAnsi="Times New Roman" w:cs="Times New Roman"/>
        </w:rPr>
        <w:t xml:space="preserve">. Transitions occur </w:t>
      </w:r>
      <w:proofErr w:type="gramStart"/>
      <w:r w:rsidR="00F25EDB">
        <w:rPr>
          <w:rFonts w:ascii="Times New Roman" w:hAnsi="Times New Roman" w:cs="Times New Roman"/>
        </w:rPr>
        <w:t>from vegetation type in row (from 1973) to vegetation type in column (from 2014)</w:t>
      </w:r>
      <w:proofErr w:type="gramEnd"/>
      <w:r w:rsidR="00F25EDB">
        <w:rPr>
          <w:rFonts w:ascii="Times New Roman" w:hAnsi="Times New Roman" w:cs="Times New Roman"/>
        </w:rPr>
        <w:t>.</w:t>
      </w:r>
    </w:p>
    <w:p w14:paraId="2258EE60" w14:textId="0E3F8F51"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ins w:id="48" w:author="Sally Thompson" w:date="2019-05-01T12:26:00Z">
        <w:r w:rsidR="003C3178">
          <w:rPr>
            <w:rFonts w:ascii="Times New Roman" w:hAnsi="Times New Roman" w:cs="Times New Roman"/>
          </w:rPr>
          <w:t>s</w:t>
        </w:r>
      </w:ins>
      <w:r>
        <w:rPr>
          <w:rFonts w:ascii="Times New Roman" w:hAnsi="Times New Roman" w:cs="Times New Roman"/>
        </w:rPr>
        <w:t xml:space="preserve"> </w:t>
      </w:r>
      <w:del w:id="49" w:author="Sally Thompson" w:date="2019-05-01T12:26:00Z">
        <w:r w:rsidDel="003C3178">
          <w:rPr>
            <w:rFonts w:ascii="Times New Roman" w:hAnsi="Times New Roman" w:cs="Times New Roman"/>
          </w:rPr>
          <w:delText xml:space="preserve">was </w:delText>
        </w:r>
      </w:del>
      <w:ins w:id="50" w:author="Sally Thompson" w:date="2019-05-01T12:26:00Z">
        <w:r w:rsidR="003C3178">
          <w:rPr>
            <w:rFonts w:ascii="Times New Roman" w:hAnsi="Times New Roman" w:cs="Times New Roman"/>
          </w:rPr>
          <w:t xml:space="preserve">were </w:t>
        </w:r>
      </w:ins>
      <w:r>
        <w:rPr>
          <w:rFonts w:ascii="Times New Roman" w:hAnsi="Times New Roman" w:cs="Times New Roman"/>
        </w:rPr>
        <w:t xml:space="preserve">much less </w:t>
      </w:r>
      <w:ins w:id="51" w:author="Sally Thompson" w:date="2019-05-01T12:26:00Z">
        <w:r w:rsidR="003C3178">
          <w:rPr>
            <w:rFonts w:ascii="Times New Roman" w:hAnsi="Times New Roman" w:cs="Times New Roman"/>
          </w:rPr>
          <w:t xml:space="preserve">pronounced </w:t>
        </w:r>
      </w:ins>
      <w:r>
        <w:rPr>
          <w:rFonts w:ascii="Times New Roman" w:hAnsi="Times New Roman" w:cs="Times New Roman"/>
        </w:rPr>
        <w:t xml:space="preserve">than </w:t>
      </w:r>
      <w:del w:id="52" w:author="Sally Thompson" w:date="2019-05-01T12:26:00Z">
        <w:r w:rsidDel="003C3178">
          <w:rPr>
            <w:rFonts w:ascii="Times New Roman" w:hAnsi="Times New Roman" w:cs="Times New Roman"/>
          </w:rPr>
          <w:delText xml:space="preserve">observed </w:delText>
        </w:r>
      </w:del>
      <w:ins w:id="53" w:author="Sally Thompson" w:date="2019-05-01T12:26:00Z">
        <w:r w:rsidR="003C3178">
          <w:rPr>
            <w:rFonts w:ascii="Times New Roman" w:hAnsi="Times New Roman" w:cs="Times New Roman"/>
          </w:rPr>
          <w:t xml:space="preserve">those that occurred </w:t>
        </w:r>
      </w:ins>
      <w:r>
        <w:rPr>
          <w:rFonts w:ascii="Times New Roman" w:hAnsi="Times New Roman" w:cs="Times New Roman"/>
        </w:rPr>
        <w:t>in</w:t>
      </w:r>
      <w:ins w:id="54" w:author="Sally Thompson" w:date="2019-05-01T12:26:00Z">
        <w:r w:rsidR="003C3178">
          <w:rPr>
            <w:rFonts w:ascii="Times New Roman" w:hAnsi="Times New Roman" w:cs="Times New Roman"/>
          </w:rPr>
          <w:t xml:space="preserve"> the</w:t>
        </w:r>
      </w:ins>
      <w:r>
        <w:rPr>
          <w:rFonts w:ascii="Times New Roman" w:hAnsi="Times New Roman" w:cs="Times New Roman"/>
        </w:rPr>
        <w:t xml:space="preserve"> ICB over a similar </w:t>
      </w:r>
      <w:proofErr w:type="gramStart"/>
      <w:r>
        <w:rPr>
          <w:rFonts w:ascii="Times New Roman" w:hAnsi="Times New Roman" w:cs="Times New Roman"/>
        </w:rPr>
        <w:t>time period</w:t>
      </w:r>
      <w:proofErr w:type="gramEnd"/>
      <w:r>
        <w:rPr>
          <w:rFonts w:ascii="Times New Roman" w:hAnsi="Times New Roman" w:cs="Times New Roman"/>
        </w:rPr>
        <w:t xml:space="preserve"> of repeated wildfires (Appendix </w:t>
      </w:r>
      <w:r w:rsidR="00E74935">
        <w:rPr>
          <w:rFonts w:ascii="Times New Roman" w:hAnsi="Times New Roman" w:cs="Times New Roman"/>
        </w:rPr>
        <w:t>D</w:t>
      </w:r>
      <w:r>
        <w:rPr>
          <w:rFonts w:ascii="Times New Roman" w:hAnsi="Times New Roman" w:cs="Times New Roman"/>
        </w:rPr>
        <w:t xml:space="preserve">). The major differences in land cover patterns </w:t>
      </w:r>
      <w:ins w:id="55" w:author="Gabrielle Boisrame" w:date="2019-06-03T10:09:00Z">
        <w:r w:rsidR="00981A86">
          <w:rPr>
            <w:rFonts w:ascii="Times New Roman" w:hAnsi="Times New Roman" w:cs="Times New Roman"/>
          </w:rPr>
          <w:t xml:space="preserve">for SCB </w:t>
        </w:r>
      </w:ins>
      <w:r>
        <w:rPr>
          <w:rFonts w:ascii="Times New Roman" w:hAnsi="Times New Roman" w:cs="Times New Roman"/>
        </w:rPr>
        <w:t>were that the mean size of conifer patches decreased</w:t>
      </w:r>
      <w:r w:rsidR="00AA59D9">
        <w:rPr>
          <w:rFonts w:ascii="Times New Roman" w:hAnsi="Times New Roman" w:cs="Times New Roman"/>
        </w:rPr>
        <w:t xml:space="preserve"> </w:t>
      </w:r>
      <w:ins w:id="56" w:author="Gabrielle Boisrame" w:date="2019-06-03T10:06:00Z">
        <w:r w:rsidR="00240A4A">
          <w:rPr>
            <w:rFonts w:ascii="Times New Roman" w:hAnsi="Times New Roman" w:cs="Times New Roman"/>
          </w:rPr>
          <w:t xml:space="preserve">from 15ha to 13ha </w:t>
        </w:r>
      </w:ins>
      <w:r w:rsidR="00AA59D9">
        <w:rPr>
          <w:rFonts w:ascii="Times New Roman" w:hAnsi="Times New Roman" w:cs="Times New Roman"/>
        </w:rPr>
        <w:t xml:space="preserve">(Figure </w:t>
      </w:r>
      <w:r w:rsidR="00E74935">
        <w:rPr>
          <w:rFonts w:ascii="Times New Roman" w:hAnsi="Times New Roman" w:cs="Times New Roman"/>
        </w:rPr>
        <w:t>D</w:t>
      </w:r>
      <w:r w:rsidR="00AA59D9">
        <w:rPr>
          <w:rFonts w:ascii="Times New Roman" w:hAnsi="Times New Roman" w:cs="Times New Roman"/>
        </w:rPr>
        <w:t>4</w:t>
      </w:r>
      <w:ins w:id="57" w:author="Gabrielle Boisrame" w:date="2019-06-03T10:02:00Z">
        <w:r w:rsidR="00240A4A">
          <w:rPr>
            <w:rFonts w:ascii="Times New Roman" w:hAnsi="Times New Roman" w:cs="Times New Roman"/>
          </w:rPr>
          <w:t>.A</w:t>
        </w:r>
      </w:ins>
      <w:r w:rsidR="00AA59D9">
        <w:rPr>
          <w:rFonts w:ascii="Times New Roman" w:hAnsi="Times New Roman" w:cs="Times New Roman"/>
        </w:rPr>
        <w:t>)</w:t>
      </w:r>
      <w:r>
        <w:rPr>
          <w:rFonts w:ascii="Times New Roman" w:hAnsi="Times New Roman" w:cs="Times New Roman"/>
        </w:rPr>
        <w:t xml:space="preserve">, and </w:t>
      </w:r>
      <w:ins w:id="58" w:author="Gabrielle Boisrame" w:date="2019-06-03T10:08:00Z">
        <w:r w:rsidR="00981A86">
          <w:rPr>
            <w:rFonts w:ascii="Times New Roman" w:hAnsi="Times New Roman" w:cs="Times New Roman"/>
          </w:rPr>
          <w:t>sparse meadows</w:t>
        </w:r>
      </w:ins>
      <w:ins w:id="59" w:author="Gabrielle Boisrame" w:date="2019-06-03T10:09:00Z">
        <w:r w:rsidR="00981A86">
          <w:rPr>
            <w:rFonts w:ascii="Times New Roman" w:hAnsi="Times New Roman" w:cs="Times New Roman"/>
          </w:rPr>
          <w:t xml:space="preserve"> experienced small increases in</w:t>
        </w:r>
      </w:ins>
      <w:ins w:id="60" w:author="Gabrielle Boisrame" w:date="2019-06-03T10:08:00Z">
        <w:r w:rsidR="00981A86">
          <w:rPr>
            <w:rFonts w:ascii="Times New Roman" w:hAnsi="Times New Roman" w:cs="Times New Roman"/>
          </w:rPr>
          <w:t xml:space="preserve"> </w:t>
        </w:r>
      </w:ins>
      <w:r>
        <w:rPr>
          <w:rFonts w:ascii="Times New Roman" w:hAnsi="Times New Roman" w:cs="Times New Roman"/>
        </w:rPr>
        <w:t>both total area</w:t>
      </w:r>
      <w:r w:rsidR="00AA59D9">
        <w:rPr>
          <w:rFonts w:ascii="Times New Roman" w:hAnsi="Times New Roman" w:cs="Times New Roman"/>
        </w:rPr>
        <w:t xml:space="preserve"> (</w:t>
      </w:r>
      <w:ins w:id="61" w:author="Gabrielle Boisrame" w:date="2019-06-03T10:10:00Z">
        <w:r w:rsidR="00981A86">
          <w:rPr>
            <w:rFonts w:ascii="Times New Roman" w:hAnsi="Times New Roman" w:cs="Times New Roman"/>
          </w:rPr>
          <w:t xml:space="preserve">7.6% to 9.0% of the vegetated area; </w:t>
        </w:r>
      </w:ins>
      <w:r w:rsidR="00AA59D9">
        <w:rPr>
          <w:rFonts w:ascii="Times New Roman" w:hAnsi="Times New Roman" w:cs="Times New Roman"/>
        </w:rPr>
        <w:t xml:space="preserve">Figure </w:t>
      </w:r>
      <w:r w:rsidR="00E74935">
        <w:rPr>
          <w:rFonts w:ascii="Times New Roman" w:hAnsi="Times New Roman" w:cs="Times New Roman"/>
        </w:rPr>
        <w:t>D</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ins w:id="62" w:author="Gabrielle Boisrame" w:date="2019-06-03T10:11:00Z">
        <w:r w:rsidR="00981A86">
          <w:rPr>
            <w:rFonts w:ascii="Times New Roman" w:hAnsi="Times New Roman" w:cs="Times New Roman"/>
          </w:rPr>
          <w:t xml:space="preserve">0.38 ha to 0.52 ha; </w:t>
        </w:r>
      </w:ins>
      <w:r w:rsidR="00AA59D9">
        <w:rPr>
          <w:rFonts w:ascii="Times New Roman" w:hAnsi="Times New Roman" w:cs="Times New Roman"/>
        </w:rPr>
        <w:t xml:space="preserve">Figure </w:t>
      </w:r>
      <w:r w:rsidR="00E74935">
        <w:rPr>
          <w:rFonts w:ascii="Times New Roman" w:hAnsi="Times New Roman" w:cs="Times New Roman"/>
        </w:rPr>
        <w:t>D</w:t>
      </w:r>
      <w:r w:rsidR="00AA59D9">
        <w:rPr>
          <w:rFonts w:ascii="Times New Roman" w:hAnsi="Times New Roman" w:cs="Times New Roman"/>
        </w:rPr>
        <w:t>4</w:t>
      </w:r>
      <w:ins w:id="63" w:author="Gabrielle Boisrame" w:date="2019-06-03T10:02:00Z">
        <w:r w:rsidR="00240A4A">
          <w:rPr>
            <w:rFonts w:ascii="Times New Roman" w:hAnsi="Times New Roman" w:cs="Times New Roman"/>
          </w:rPr>
          <w:t>.C</w:t>
        </w:r>
      </w:ins>
      <w:r w:rsidR="00AA59D9">
        <w:rPr>
          <w:rFonts w:ascii="Times New Roman" w:hAnsi="Times New Roman" w:cs="Times New Roman"/>
        </w:rPr>
        <w:t>)</w:t>
      </w:r>
      <w:del w:id="64" w:author="Gabrielle Boisrame" w:date="2019-06-03T10:09:00Z">
        <w:r w:rsidDel="00981A86">
          <w:rPr>
            <w:rFonts w:ascii="Times New Roman" w:hAnsi="Times New Roman" w:cs="Times New Roman"/>
          </w:rPr>
          <w:delText xml:space="preserve"> increased </w:delText>
        </w:r>
      </w:del>
      <w:del w:id="65" w:author="Gabrielle Boisrame" w:date="2019-06-03T10:08:00Z">
        <w:r w:rsidDel="00981A86">
          <w:rPr>
            <w:rFonts w:ascii="Times New Roman" w:hAnsi="Times New Roman" w:cs="Times New Roman"/>
          </w:rPr>
          <w:delText>for sparse meadows</w:delText>
        </w:r>
      </w:del>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66"/>
      <w:commentRangeStart w:id="67"/>
      <w:r w:rsidRPr="00EF599F">
        <w:rPr>
          <w:rFonts w:ascii="Times New Roman" w:hAnsi="Times New Roman" w:cs="Times New Roman"/>
          <w:color w:val="000000" w:themeColor="text1"/>
        </w:rPr>
        <w:lastRenderedPageBreak/>
        <w:t>Forest composition and structural change</w:t>
      </w:r>
      <w:commentRangeEnd w:id="66"/>
      <w:r w:rsidR="00143C7D">
        <w:rPr>
          <w:rStyle w:val="CommentReference"/>
          <w:rFonts w:asciiTheme="minorHAnsi" w:eastAsiaTheme="minorHAnsi" w:hAnsiTheme="minorHAnsi" w:cstheme="minorBidi"/>
          <w:color w:val="auto"/>
        </w:rPr>
        <w:commentReference w:id="66"/>
      </w:r>
      <w:commentRangeEnd w:id="67"/>
      <w:r w:rsidR="00703EB2">
        <w:rPr>
          <w:rStyle w:val="CommentReference"/>
          <w:rFonts w:asciiTheme="minorHAnsi" w:eastAsiaTheme="minorHAnsi" w:hAnsiTheme="minorHAnsi" w:cstheme="minorBidi"/>
          <w:color w:val="auto"/>
        </w:rPr>
        <w:commentReference w:id="67"/>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w:t>
      </w:r>
      <w:commentRangeStart w:id="68"/>
      <w:r w:rsidR="00244733">
        <w:rPr>
          <w:rFonts w:ascii="Times New Roman" w:hAnsi="Times New Roman" w:cs="Times New Roman"/>
        </w:rPr>
        <w:t xml:space="preserve">for very large trees &gt;100 cm DBH, there was a significant decrease in density and basal area regardless of number of times burned, including in unburned plots </w:t>
      </w:r>
      <w:commentRangeEnd w:id="68"/>
      <w:r w:rsidR="008F79C3">
        <w:rPr>
          <w:rStyle w:val="CommentReference"/>
        </w:rPr>
        <w:commentReference w:id="68"/>
      </w:r>
      <w:r w:rsidR="00244733">
        <w:rPr>
          <w:rFonts w:ascii="Times New Roman" w:hAnsi="Times New Roman" w:cs="Times New Roman"/>
        </w:rPr>
        <w:t xml:space="preserve">(Figure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proofErr w:type="gramStart"/>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proofErr w:type="gramEnd"/>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69"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69"/>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t>
      </w:r>
      <w:proofErr w:type="gramStart"/>
      <w:r>
        <w:rPr>
          <w:rFonts w:ascii="Times New Roman" w:hAnsi="Times New Roman" w:cs="Times New Roman"/>
          <w:i/>
          <w:sz w:val="18"/>
          <w:szCs w:val="18"/>
        </w:rPr>
        <w:t>were detected</w:t>
      </w:r>
      <w:proofErr w:type="gramEnd"/>
      <w:r>
        <w:rPr>
          <w:rFonts w:ascii="Times New Roman" w:hAnsi="Times New Roman" w:cs="Times New Roman"/>
          <w:i/>
          <w:sz w:val="18"/>
          <w:szCs w:val="18"/>
        </w:rPr>
        <w:t>,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r w:rsidRPr="00EF599F">
        <w:rPr>
          <w:rFonts w:ascii="Times New Roman" w:hAnsi="Times New Roman" w:cs="Times New Roman"/>
          <w:color w:val="000000" w:themeColor="text1"/>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proofErr w:type="gramStart"/>
      <w:r w:rsidR="008F4D93">
        <w:rPr>
          <w:rFonts w:ascii="Times New Roman" w:hAnsi="Times New Roman" w:cs="Times New Roman"/>
        </w:rPr>
        <w:t>spatially-distributed</w:t>
      </w:r>
      <w:proofErr w:type="gramEnd"/>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70" w:name="_Ref536610448"/>
      <w:commentRangeStart w:id="71"/>
      <w:r w:rsidRPr="000E206E">
        <w:rPr>
          <w:rFonts w:ascii="Times New Roman" w:hAnsi="Times New Roman" w:cs="Times New Roman"/>
          <w:b/>
        </w:rPr>
        <w:t xml:space="preserve">Figure </w:t>
      </w:r>
      <w:bookmarkEnd w:id="70"/>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w:t>
      </w:r>
      <w:proofErr w:type="gramStart"/>
      <w:r w:rsidRPr="00EF599F">
        <w:rPr>
          <w:rFonts w:ascii="Times New Roman" w:hAnsi="Times New Roman" w:cs="Times New Roman"/>
        </w:rPr>
        <w:t>is taken</w:t>
      </w:r>
      <w:proofErr w:type="gramEnd"/>
      <w:r w:rsidRPr="00EF599F">
        <w:rPr>
          <w:rFonts w:ascii="Times New Roman" w:hAnsi="Times New Roman" w:cs="Times New Roman"/>
        </w:rPr>
        <w:t xml:space="preserve">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commentRangeEnd w:id="71"/>
      <w:r w:rsidR="00657DBA">
        <w:rPr>
          <w:rStyle w:val="CommentReference"/>
          <w:i w:val="0"/>
          <w:iCs w:val="0"/>
          <w:color w:val="auto"/>
        </w:rPr>
        <w:commentReference w:id="71"/>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000F1596"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xml:space="preserve">: Weather station data from Sugarloaf Creek Basin (SCB) and </w:t>
      </w:r>
      <w:proofErr w:type="spellStart"/>
      <w:r w:rsidRPr="000E206E">
        <w:rPr>
          <w:rFonts w:ascii="Times New Roman" w:hAnsi="Times New Roman" w:cs="Times New Roman"/>
          <w:i/>
          <w:color w:val="2F2F2F" w:themeColor="accent5" w:themeShade="80"/>
        </w:rPr>
        <w:t>Illilouette</w:t>
      </w:r>
      <w:proofErr w:type="spellEnd"/>
      <w:r w:rsidRPr="000E206E">
        <w:rPr>
          <w:rFonts w:ascii="Times New Roman" w:hAnsi="Times New Roman" w:cs="Times New Roman"/>
          <w:i/>
          <w:color w:val="2F2F2F" w:themeColor="accent5" w:themeShade="80"/>
        </w:rPr>
        <w:t xml:space="preserve"> Creek Basin (ICB). Gap-filled precipitation totals measured by rain gauge</w:t>
      </w:r>
      <w:commentRangeStart w:id="72"/>
      <w:r w:rsidRPr="000E206E">
        <w:rPr>
          <w:rFonts w:ascii="Times New Roman" w:hAnsi="Times New Roman" w:cs="Times New Roman"/>
          <w:i/>
          <w:color w:val="2F2F2F" w:themeColor="accent5" w:themeShade="80"/>
        </w:rPr>
        <w:t xml:space="preserve">; cumulative shallow soil water gain was calculated from shallow soil moisture </w:t>
      </w:r>
      <w:proofErr w:type="spellStart"/>
      <w:r w:rsidRPr="000E206E">
        <w:rPr>
          <w:rFonts w:ascii="Times New Roman" w:hAnsi="Times New Roman" w:cs="Times New Roman"/>
          <w:i/>
          <w:color w:val="2F2F2F" w:themeColor="accent5" w:themeShade="80"/>
        </w:rPr>
        <w:t>timeseries</w:t>
      </w:r>
      <w:commentRangeEnd w:id="72"/>
      <w:proofErr w:type="spellEnd"/>
      <w:r w:rsidR="00A05B0E">
        <w:rPr>
          <w:rStyle w:val="CommentReference"/>
        </w:rPr>
        <w:commentReference w:id="72"/>
      </w:r>
      <w:r w:rsidRPr="000E206E">
        <w:rPr>
          <w:rFonts w:ascii="Times New Roman" w:hAnsi="Times New Roman" w:cs="Times New Roman"/>
          <w:i/>
          <w:color w:val="2F2F2F" w:themeColor="accent5" w:themeShade="80"/>
        </w:rPr>
        <w:t xml:space="preserve">. See Appendix B for details. End of water year (WY) deep soil moisture (Volumetric Water Content [VWC]) and number of saturation days </w:t>
      </w:r>
      <w:proofErr w:type="gramStart"/>
      <w:r w:rsidRPr="000E206E">
        <w:rPr>
          <w:rFonts w:ascii="Times New Roman" w:hAnsi="Times New Roman" w:cs="Times New Roman"/>
          <w:i/>
          <w:color w:val="2F2F2F" w:themeColor="accent5" w:themeShade="80"/>
        </w:rPr>
        <w:t>were based</w:t>
      </w:r>
      <w:proofErr w:type="gramEnd"/>
      <w:r w:rsidRPr="000E206E">
        <w:rPr>
          <w:rFonts w:ascii="Times New Roman" w:hAnsi="Times New Roman" w:cs="Times New Roman"/>
          <w:i/>
          <w:color w:val="2F2F2F" w:themeColor="accent5" w:themeShade="80"/>
        </w:rPr>
        <w:t xml:space="preserve"> on the 100 cm soil moisture probe record. Pearson’s correlation coefficient </w:t>
      </w:r>
      <w:proofErr w:type="gramStart"/>
      <w:r w:rsidRPr="000E206E">
        <w:rPr>
          <w:rFonts w:ascii="Times New Roman" w:hAnsi="Times New Roman" w:cs="Times New Roman"/>
          <w:i/>
          <w:color w:val="2F2F2F" w:themeColor="accent5" w:themeShade="80"/>
        </w:rPr>
        <w:t>was calculated</w:t>
      </w:r>
      <w:proofErr w:type="gramEnd"/>
      <w:r w:rsidRPr="000E206E">
        <w:rPr>
          <w:rFonts w:ascii="Times New Roman" w:hAnsi="Times New Roman" w:cs="Times New Roman"/>
          <w:i/>
          <w:color w:val="2F2F2F" w:themeColor="accent5" w:themeShade="80"/>
        </w:rPr>
        <w:t xml:space="preserve"> between</w:t>
      </w:r>
      <w:r w:rsidR="006534A1">
        <w:rPr>
          <w:rFonts w:ascii="Times New Roman" w:hAnsi="Times New Roman" w:cs="Times New Roman"/>
          <w:i/>
          <w:color w:val="2F2F2F" w:themeColor="accent5" w:themeShade="80"/>
        </w:rPr>
        <w:t xml:space="preserve"> </w:t>
      </w:r>
      <w:commentRangeStart w:id="73"/>
      <w:ins w:id="74" w:author="Gabrielle Boisrame" w:date="2019-06-07T13:45:00Z">
        <w:r w:rsidR="00333E97">
          <w:rPr>
            <w:rFonts w:ascii="Times New Roman" w:hAnsi="Times New Roman" w:cs="Times New Roman"/>
            <w:i/>
            <w:color w:val="2F2F2F" w:themeColor="accent5" w:themeShade="80"/>
          </w:rPr>
          <w:t>daily</w:t>
        </w:r>
        <w:commentRangeEnd w:id="73"/>
        <w:r w:rsidR="00333E97">
          <w:rPr>
            <w:rStyle w:val="CommentReference"/>
          </w:rPr>
          <w:commentReference w:id="73"/>
        </w:r>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2E46C0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3DAAC6A6" w:rsidR="00EB153E" w:rsidRPr="00EF599F" w:rsidRDefault="00EB153E" w:rsidP="00EB153E">
            <w:pPr>
              <w:jc w:val="center"/>
              <w:rPr>
                <w:rFonts w:ascii="Times New Roman" w:hAnsi="Times New Roman" w:cs="Times New Roman"/>
                <w:color w:val="2F2F2F" w:themeColor="accent5" w:themeShade="80"/>
              </w:rPr>
            </w:pPr>
            <w:commentRangeStart w:id="75"/>
            <w:commentRangeStart w:id="76"/>
            <w:commentRangeStart w:id="77"/>
            <w:commentRangeStart w:id="78"/>
            <w:r w:rsidRPr="00EF599F">
              <w:rPr>
                <w:rFonts w:ascii="Times New Roman" w:hAnsi="Times New Roman" w:cs="Times New Roman"/>
                <w:color w:val="2F2F2F" w:themeColor="accent5" w:themeShade="80"/>
              </w:rPr>
              <w:t>0.</w:t>
            </w:r>
            <w:commentRangeEnd w:id="75"/>
            <w:r>
              <w:rPr>
                <w:rFonts w:ascii="Times New Roman" w:hAnsi="Times New Roman" w:cs="Times New Roman"/>
                <w:color w:val="2F2F2F" w:themeColor="accent5" w:themeShade="80"/>
              </w:rPr>
              <w:t>66</w:t>
            </w:r>
            <w:r w:rsidRPr="00EF599F">
              <w:rPr>
                <w:rStyle w:val="CommentReference"/>
                <w:rFonts w:ascii="Times New Roman" w:hAnsi="Times New Roman" w:cs="Times New Roman"/>
              </w:rPr>
              <w:commentReference w:id="75"/>
            </w:r>
            <w:commentRangeEnd w:id="76"/>
            <w:r w:rsidRPr="00EF599F">
              <w:rPr>
                <w:rStyle w:val="CommentReference"/>
                <w:rFonts w:ascii="Times New Roman" w:hAnsi="Times New Roman" w:cs="Times New Roman"/>
              </w:rPr>
              <w:commentReference w:id="76"/>
            </w:r>
            <w:commentRangeEnd w:id="77"/>
            <w:r>
              <w:rPr>
                <w:rStyle w:val="CommentReference"/>
              </w:rPr>
              <w:commentReference w:id="77"/>
            </w:r>
            <w:commentRangeEnd w:id="78"/>
            <w:r w:rsidR="006B4E19">
              <w:rPr>
                <w:rStyle w:val="CommentReference"/>
              </w:rPr>
              <w:commentReference w:id="78"/>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5C1D703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213F94C4" w:rsidR="000E206E" w:rsidRDefault="00E64E6F" w:rsidP="000E206E">
      <w:pPr>
        <w:spacing w:line="480" w:lineRule="auto"/>
        <w:ind w:firstLine="720"/>
        <w:rPr>
          <w:rFonts w:ascii="Times New Roman" w:hAnsi="Times New Roman" w:cs="Times New Roman"/>
        </w:rPr>
      </w:pPr>
      <w:commentRangeStart w:id="79"/>
      <w:ins w:id="80" w:author="Gabrielle Boisrame" w:date="2019-06-04T13:46:00Z">
        <w:r>
          <w:rPr>
            <w:rFonts w:ascii="Times New Roman" w:hAnsi="Times New Roman" w:cs="Times New Roman"/>
          </w:rPr>
          <w:t xml:space="preserve">A random forest model fit to the measured soil moisture was able to </w:t>
        </w:r>
      </w:ins>
      <w:ins w:id="81" w:author="Gabrielle Boisrame" w:date="2019-06-04T14:16:00Z">
        <w:r w:rsidR="00227E38">
          <w:rPr>
            <w:rFonts w:ascii="Times New Roman" w:hAnsi="Times New Roman" w:cs="Times New Roman"/>
          </w:rPr>
          <w:t>predict</w:t>
        </w:r>
      </w:ins>
      <w:ins w:id="82" w:author="Gabrielle Boisrame" w:date="2019-06-04T14:15:00Z">
        <w:r w:rsidR="00F9033D">
          <w:rPr>
            <w:rFonts w:ascii="Times New Roman" w:hAnsi="Times New Roman" w:cs="Times New Roman"/>
          </w:rPr>
          <w:t xml:space="preserve"> the data </w:t>
        </w:r>
      </w:ins>
      <w:ins w:id="83" w:author="Gabrielle Boisrame" w:date="2019-06-04T13:48:00Z">
        <w:r>
          <w:rPr>
            <w:rFonts w:ascii="Times New Roman" w:hAnsi="Times New Roman" w:cs="Times New Roman"/>
          </w:rPr>
          <w:t xml:space="preserve">with an RMSE of </w:t>
        </w:r>
      </w:ins>
      <w:ins w:id="84" w:author="Gabrielle Boisrame" w:date="2019-06-04T14:20:00Z">
        <w:r w:rsidR="00227E38">
          <w:rPr>
            <w:rFonts w:ascii="Times New Roman" w:hAnsi="Times New Roman" w:cs="Times New Roman"/>
          </w:rPr>
          <w:t>3.6</w:t>
        </w:r>
      </w:ins>
      <w:ins w:id="85" w:author="Gabrielle Boisrame" w:date="2019-06-04T14:15:00Z">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ins>
      <w:ins w:id="86" w:author="Gabrielle Boisrame" w:date="2019-06-04T14:19:00Z">
        <w:r w:rsidR="00227E38">
          <w:rPr>
            <w:rFonts w:ascii="Times New Roman" w:hAnsi="Times New Roman" w:cs="Times New Roman"/>
          </w:rPr>
          <w:t>0.98</w:t>
        </w:r>
      </w:ins>
      <w:ins w:id="87" w:author="Gabrielle Boisrame" w:date="2019-06-04T13:48:00Z">
        <w:r>
          <w:rPr>
            <w:rFonts w:ascii="Times New Roman" w:hAnsi="Times New Roman" w:cs="Times New Roman"/>
          </w:rPr>
          <w:t xml:space="preserve">. </w:t>
        </w:r>
      </w:ins>
      <w:ins w:id="88" w:author="Gabrielle Boisrame" w:date="2019-06-04T14:06:00Z">
        <w:r w:rsidR="00F9033D">
          <w:rPr>
            <w:rFonts w:ascii="Times New Roman" w:hAnsi="Times New Roman" w:cs="Times New Roman"/>
          </w:rPr>
          <w:t>We tested the model’s ability to extrapolate beyond training data</w:t>
        </w:r>
      </w:ins>
      <w:ins w:id="89" w:author="Gabrielle Boisrame" w:date="2019-06-07T11:52:00Z">
        <w:r w:rsidR="00262663">
          <w:rPr>
            <w:rFonts w:ascii="Times New Roman" w:hAnsi="Times New Roman" w:cs="Times New Roman"/>
          </w:rPr>
          <w:t xml:space="preserve">: on average, </w:t>
        </w:r>
      </w:ins>
      <w:ins w:id="90" w:author="Gabrielle Boisrame" w:date="2019-06-04T14:06:00Z">
        <w:r w:rsidR="00F9033D">
          <w:rPr>
            <w:rFonts w:ascii="Times New Roman" w:hAnsi="Times New Roman" w:cs="Times New Roman"/>
          </w:rPr>
          <w:t xml:space="preserve">when the model </w:t>
        </w:r>
        <w:proofErr w:type="gramStart"/>
        <w:r w:rsidR="00F9033D">
          <w:rPr>
            <w:rFonts w:ascii="Times New Roman" w:hAnsi="Times New Roman" w:cs="Times New Roman"/>
          </w:rPr>
          <w:t>was trained</w:t>
        </w:r>
        <w:proofErr w:type="gramEnd"/>
        <w:r w:rsidR="00F9033D">
          <w:rPr>
            <w:rFonts w:ascii="Times New Roman" w:hAnsi="Times New Roman" w:cs="Times New Roman"/>
          </w:rPr>
          <w:t xml:space="preserve"> on </w:t>
        </w:r>
      </w:ins>
      <w:ins w:id="91" w:author="Gabrielle Boisrame" w:date="2019-06-04T14:23:00Z">
        <w:r w:rsidR="00227E38">
          <w:rPr>
            <w:rFonts w:ascii="Times New Roman" w:hAnsi="Times New Roman" w:cs="Times New Roman"/>
          </w:rPr>
          <w:t xml:space="preserve">only </w:t>
        </w:r>
      </w:ins>
      <w:ins w:id="92" w:author="Gabrielle Boisrame" w:date="2019-06-04T14:06:00Z">
        <w:r w:rsidR="00F9033D">
          <w:rPr>
            <w:rFonts w:ascii="Times New Roman" w:hAnsi="Times New Roman" w:cs="Times New Roman"/>
          </w:rPr>
          <w:t xml:space="preserve">70% of the </w:t>
        </w:r>
      </w:ins>
      <w:ins w:id="93" w:author="Gabrielle Boisrame" w:date="2019-06-04T14:08:00Z">
        <w:r w:rsidR="00F9033D">
          <w:rPr>
            <w:rFonts w:ascii="Times New Roman" w:hAnsi="Times New Roman" w:cs="Times New Roman"/>
          </w:rPr>
          <w:t>measured locations</w:t>
        </w:r>
      </w:ins>
      <w:ins w:id="94" w:author="Gabrielle Boisrame" w:date="2019-06-07T11:53:00Z">
        <w:r w:rsidR="00262663">
          <w:rPr>
            <w:rFonts w:ascii="Times New Roman" w:hAnsi="Times New Roman" w:cs="Times New Roman"/>
          </w:rPr>
          <w:t>,</w:t>
        </w:r>
      </w:ins>
      <w:ins w:id="95" w:author="Gabrielle Boisrame" w:date="2019-06-04T14:06:00Z">
        <w:r w:rsidR="00F9033D">
          <w:rPr>
            <w:rFonts w:ascii="Times New Roman" w:hAnsi="Times New Roman" w:cs="Times New Roman"/>
          </w:rPr>
          <w:t xml:space="preserve"> it was </w:t>
        </w:r>
      </w:ins>
      <w:ins w:id="96" w:author="Gabrielle Boisrame" w:date="2019-06-04T14:07:00Z">
        <w:r w:rsidR="00F9033D">
          <w:rPr>
            <w:rFonts w:ascii="Times New Roman" w:hAnsi="Times New Roman" w:cs="Times New Roman"/>
          </w:rPr>
          <w:t xml:space="preserve">able to predict </w:t>
        </w:r>
      </w:ins>
      <w:ins w:id="97" w:author="Gabrielle Boisrame" w:date="2019-06-04T14:24:00Z">
        <w:r w:rsidR="00227E38">
          <w:rPr>
            <w:rFonts w:ascii="Times New Roman" w:hAnsi="Times New Roman" w:cs="Times New Roman"/>
          </w:rPr>
          <w:t xml:space="preserve">soil moisture at </w:t>
        </w:r>
      </w:ins>
      <w:ins w:id="98" w:author="Gabrielle Boisrame" w:date="2019-06-04T14:07:00Z">
        <w:r w:rsidR="00F9033D">
          <w:rPr>
            <w:rFonts w:ascii="Times New Roman" w:hAnsi="Times New Roman" w:cs="Times New Roman"/>
          </w:rPr>
          <w:t xml:space="preserve">the remaining 30% </w:t>
        </w:r>
      </w:ins>
      <w:ins w:id="99" w:author="Gabrielle Boisrame" w:date="2019-06-04T14:08:00Z">
        <w:r w:rsidR="00F9033D">
          <w:rPr>
            <w:rFonts w:ascii="Times New Roman" w:hAnsi="Times New Roman" w:cs="Times New Roman"/>
          </w:rPr>
          <w:t xml:space="preserve">of locations </w:t>
        </w:r>
      </w:ins>
      <w:ins w:id="100" w:author="Gabrielle Boisrame" w:date="2019-06-04T14:07:00Z">
        <w:r w:rsidR="00F9033D">
          <w:rPr>
            <w:rFonts w:ascii="Times New Roman" w:hAnsi="Times New Roman" w:cs="Times New Roman"/>
          </w:rPr>
          <w:t xml:space="preserve">with an RMSE of 10 and a correlation of 0.82. </w:t>
        </w:r>
      </w:ins>
      <w:commentRangeEnd w:id="79"/>
      <w:ins w:id="101" w:author="Gabrielle Boisrame" w:date="2019-06-04T15:32:00Z">
        <w:r w:rsidR="0061553C">
          <w:rPr>
            <w:rStyle w:val="CommentReference"/>
          </w:rPr>
          <w:commentReference w:id="79"/>
        </w:r>
      </w:ins>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(Figure C1)</w:t>
      </w:r>
      <w:r w:rsidR="000E206E" w:rsidRPr="00EF599F">
        <w:rPr>
          <w:rFonts w:ascii="Times New Roman" w:hAnsi="Times New Roman" w:cs="Times New Roman"/>
        </w:rPr>
        <w:t xml:space="preserve">. The random forest model trained on ICB measurements fit the measured SCB soil moisture measurements with a correlation </w:t>
      </w:r>
      <w:r w:rsidR="000E206E" w:rsidRPr="00EF599F">
        <w:rPr>
          <w:rFonts w:ascii="Times New Roman" w:hAnsi="Times New Roman" w:cs="Times New Roman"/>
        </w:rPr>
        <w:lastRenderedPageBreak/>
        <w:t xml:space="preserve">coefficient of 0.73 (0.82 for site means), whereas the model fit to </w:t>
      </w:r>
      <w:proofErr w:type="gramStart"/>
      <w:r w:rsidR="000E206E" w:rsidRPr="00EF599F">
        <w:rPr>
          <w:rFonts w:ascii="Times New Roman" w:hAnsi="Times New Roman" w:cs="Times New Roman"/>
        </w:rPr>
        <w:t>SCB</w:t>
      </w:r>
      <w:proofErr w:type="gramEnd"/>
      <w:r w:rsidR="000E206E" w:rsidRPr="00EF599F">
        <w:rPr>
          <w:rFonts w:ascii="Times New Roman" w:hAnsi="Times New Roman" w:cs="Times New Roman"/>
        </w:rPr>
        <w:t xml:space="preserve">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262663">
        <w:rPr>
          <w:rFonts w:ascii="Times New Roman" w:hAnsi="Times New Roman" w:cs="Times New Roman"/>
          <w:noProof/>
        </w:rPr>
        <w:t>C</w:t>
      </w:r>
      <w:r w:rsidR="000E206E">
        <w:rPr>
          <w:rFonts w:ascii="Times New Roman" w:hAnsi="Times New Roman" w:cs="Times New Roman"/>
          <w:noProof/>
        </w:rPr>
        <w:t>4</w:t>
      </w:r>
      <w:r w:rsidR="000E206E" w:rsidRPr="00EF599F">
        <w:rPr>
          <w:rFonts w:ascii="Times New Roman" w:hAnsi="Times New Roman" w:cs="Times New Roman"/>
        </w:rPr>
        <w:t xml:space="preserve">, </w:t>
      </w:r>
      <w:r w:rsidR="00262663">
        <w:rPr>
          <w:rFonts w:ascii="Times New Roman" w:hAnsi="Times New Roman" w:cs="Times New Roman"/>
        </w:rPr>
        <w:t>C</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6551A6A2" w14:textId="1CB93260" w:rsidR="004206A3" w:rsidRDefault="002A13A9" w:rsidP="002E197D">
      <w:pPr>
        <w:spacing w:line="480" w:lineRule="auto"/>
        <w:ind w:firstLine="720"/>
        <w:rPr>
          <w:rFonts w:ascii="Times New Roman" w:hAnsi="Times New Roman" w:cs="Times New Roman"/>
          <w:color w:val="2F2F2F" w:themeColor="accent5" w:themeShade="80"/>
        </w:rPr>
      </w:pPr>
      <w:commentRangeStart w:id="102"/>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04BF2">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All weather stations experienced greater and more persistent soil moisture during the 2017 WY than the 2018 WY, </w:t>
      </w:r>
      <w:proofErr w:type="gramStart"/>
      <w:r w:rsidRPr="00EF599F">
        <w:rPr>
          <w:rFonts w:ascii="Times New Roman" w:hAnsi="Times New Roman" w:cs="Times New Roman"/>
          <w:color w:val="2F2F2F" w:themeColor="accent5" w:themeShade="80"/>
        </w:rPr>
        <w:t>as a result</w:t>
      </w:r>
      <w:proofErr w:type="gramEnd"/>
      <w:r w:rsidRPr="00EF599F">
        <w:rPr>
          <w:rFonts w:ascii="Times New Roman" w:hAnsi="Times New Roman" w:cs="Times New Roman"/>
          <w:color w:val="2F2F2F" w:themeColor="accent5" w:themeShade="80"/>
        </w:rPr>
        <w:t xml:space="preserve"> of large precipitation differences</w:t>
      </w:r>
      <w:r w:rsidR="002A3AF8">
        <w:rPr>
          <w:rFonts w:ascii="Times New Roman" w:hAnsi="Times New Roman" w:cs="Times New Roman"/>
          <w:color w:val="2F2F2F" w:themeColor="accent5" w:themeShade="80"/>
        </w:rPr>
        <w:t xml:space="preserve"> (</w:t>
      </w:r>
      <w:r w:rsidR="00830754">
        <w:rPr>
          <w:rFonts w:ascii="Times New Roman" w:hAnsi="Times New Roman" w:cs="Times New Roman"/>
          <w:color w:val="2F2F2F" w:themeColor="accent5" w:themeShade="80"/>
        </w:rPr>
        <w:t xml:space="preserve">SCB </w:t>
      </w:r>
      <w:r w:rsidR="002A3AF8">
        <w:rPr>
          <w:rFonts w:ascii="Times New Roman" w:hAnsi="Times New Roman" w:cs="Times New Roman"/>
          <w:color w:val="2F2F2F" w:themeColor="accent5" w:themeShade="80"/>
        </w:rPr>
        <w:t xml:space="preserve">weather stations were installed </w:t>
      </w:r>
      <w:r w:rsidR="003C3178">
        <w:rPr>
          <w:rFonts w:ascii="Times New Roman" w:hAnsi="Times New Roman" w:cs="Times New Roman"/>
          <w:color w:val="2F2F2F" w:themeColor="accent5" w:themeShade="80"/>
        </w:rPr>
        <w:t xml:space="preserve">in September 2016 </w:t>
      </w:r>
      <w:r w:rsidR="002A3AF8">
        <w:rPr>
          <w:rFonts w:ascii="Times New Roman" w:hAnsi="Times New Roman" w:cs="Times New Roman"/>
          <w:color w:val="2F2F2F" w:themeColor="accent5" w:themeShade="80"/>
        </w:rPr>
        <w:t>at the end of the 2016 WY</w:t>
      </w:r>
      <w:r w:rsidR="003C3178">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ins w:id="103" w:author="Gabrielle Boisrame" w:date="2019-06-07T16:02:00Z">
        <w:r w:rsidR="0026128C">
          <w:rPr>
            <w:rFonts w:ascii="Times New Roman" w:hAnsi="Times New Roman" w:cs="Times New Roman"/>
            <w:color w:val="2F2F2F" w:themeColor="accent5" w:themeShade="80"/>
          </w:rPr>
          <w:t xml:space="preserve"> (Table 1)</w:t>
        </w:r>
      </w:ins>
      <w:ins w:id="104" w:author="Gabrielle Boisrame" w:date="2019-06-07T16:01:00Z">
        <w:r w:rsidR="0026128C">
          <w:rPr>
            <w:rFonts w:ascii="Times New Roman" w:hAnsi="Times New Roman" w:cs="Times New Roman"/>
            <w:color w:val="2F2F2F" w:themeColor="accent5" w:themeShade="80"/>
          </w:rPr>
          <w:t xml:space="preserve"> </w:t>
        </w:r>
      </w:ins>
      <w:ins w:id="105" w:author="Gabrielle Boisrame" w:date="2019-06-07T16:02:00Z">
        <w:r w:rsidR="0026128C">
          <w:rPr>
            <w:rFonts w:ascii="Times New Roman" w:hAnsi="Times New Roman" w:cs="Times New Roman"/>
            <w:color w:val="2F2F2F" w:themeColor="accent5" w:themeShade="80"/>
          </w:rPr>
          <w:t>and experience the earliest snowmelt (Figure B2)</w:t>
        </w:r>
      </w:ins>
      <w:r w:rsidRPr="00EF599F">
        <w:rPr>
          <w:rFonts w:ascii="Times New Roman" w:hAnsi="Times New Roman" w:cs="Times New Roman"/>
          <w:color w:val="2F2F2F" w:themeColor="accent5" w:themeShade="80"/>
        </w:rPr>
        <w:t xml:space="preserve">,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proofErr w:type="spellStart"/>
      <w:r w:rsidR="00C949AD">
        <w:rPr>
          <w:rFonts w:ascii="Times New Roman" w:hAnsi="Times New Roman" w:cs="Times New Roman"/>
          <w:color w:val="2F2F2F" w:themeColor="accent5" w:themeShade="80"/>
        </w:rPr>
        <w:t>interannual</w:t>
      </w:r>
      <w:proofErr w:type="spellEnd"/>
      <w:r w:rsidR="00C949AD">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proofErr w:type="gramStart"/>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w:t>
      </w:r>
      <w:proofErr w:type="gramEnd"/>
      <w:r w:rsidR="00B73931" w:rsidRPr="00EF599F">
        <w:rPr>
          <w:rFonts w:ascii="Times New Roman" w:hAnsi="Times New Roman" w:cs="Times New Roman"/>
          <w:color w:val="2F2F2F" w:themeColor="accent5" w:themeShade="80"/>
        </w:rPr>
        <w:t xml:space="preserve">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3C3178">
        <w:rPr>
          <w:rFonts w:ascii="Times New Roman" w:hAnsi="Times New Roman" w:cs="Times New Roman"/>
          <w:color w:val="2F2F2F" w:themeColor="accent5" w:themeShade="80"/>
        </w:rPr>
        <w:t>was</w:t>
      </w:r>
      <w:r w:rsidR="003C3178"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e 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w:t>
      </w:r>
      <w:r w:rsidR="00830754">
        <w:rPr>
          <w:rFonts w:ascii="Times New Roman" w:hAnsi="Times New Roman" w:cs="Times New Roman"/>
          <w:color w:val="2F2F2F" w:themeColor="accent5" w:themeShade="80"/>
        </w:rPr>
        <w:t>imilar to ICB, s</w:t>
      </w:r>
      <w:r w:rsidR="00741176">
        <w:rPr>
          <w:rFonts w:ascii="Times New Roman" w:hAnsi="Times New Roman" w:cs="Times New Roman"/>
          <w:color w:val="2F2F2F" w:themeColor="accent5" w:themeShade="80"/>
        </w:rPr>
        <w:t xml:space="preserve">oils at the </w:t>
      </w:r>
      <w:r w:rsidR="00830754">
        <w:rPr>
          <w:rFonts w:ascii="Times New Roman" w:hAnsi="Times New Roman" w:cs="Times New Roman"/>
          <w:color w:val="2F2F2F" w:themeColor="accent5" w:themeShade="80"/>
        </w:rPr>
        <w:t xml:space="preserve">SCB </w:t>
      </w:r>
      <w:r w:rsidR="00741176">
        <w:rPr>
          <w:rFonts w:ascii="Times New Roman" w:hAnsi="Times New Roman" w:cs="Times New Roman"/>
          <w:color w:val="2F2F2F" w:themeColor="accent5" w:themeShade="80"/>
        </w:rPr>
        <w:t>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w:t>
      </w:r>
    </w:p>
    <w:p w14:paraId="09F76DA3" w14:textId="77777777" w:rsidR="00572C84" w:rsidRPr="00EF599F" w:rsidRDefault="00572C84" w:rsidP="002E197D">
      <w:pPr>
        <w:spacing w:line="480" w:lineRule="auto"/>
        <w:ind w:firstLine="720"/>
        <w:rPr>
          <w:rFonts w:ascii="Times New Roman" w:hAnsi="Times New Roman" w:cs="Times New Roman"/>
          <w:color w:val="2F2F2F" w:themeColor="accent5" w:themeShade="80"/>
        </w:rPr>
      </w:pPr>
    </w:p>
    <w:p w14:paraId="2A7C0C1D" w14:textId="39EDE09D" w:rsidR="00792C7D" w:rsidRPr="00EF599F" w:rsidRDefault="00834FD8" w:rsidP="00546827">
      <w:pPr>
        <w:spacing w:line="480" w:lineRule="auto"/>
        <w:rPr>
          <w:rFonts w:ascii="Times New Roman" w:hAnsi="Times New Roman" w:cs="Times New Roman"/>
          <w:i/>
          <w:iCs/>
          <w:color w:val="000000" w:themeColor="text2"/>
          <w:sz w:val="18"/>
          <w:szCs w:val="18"/>
        </w:rPr>
      </w:pPr>
      <w:bookmarkStart w:id="106" w:name="_Ref534405304"/>
      <w:r w:rsidRPr="00834FD8">
        <w:rPr>
          <w:rFonts w:ascii="Times New Roman" w:hAnsi="Times New Roman" w:cs="Times New Roman"/>
          <w:i/>
          <w:iCs/>
          <w:noProof/>
          <w:color w:val="000000" w:themeColor="text2"/>
          <w:sz w:val="18"/>
          <w:szCs w:val="18"/>
          <w:lang w:eastAsia="en-US"/>
        </w:rPr>
        <w:lastRenderedPageBreak/>
        <w:drawing>
          <wp:inline distT="0" distB="0" distL="0" distR="0" wp14:anchorId="75CECA63" wp14:editId="41CB2753">
            <wp:extent cx="5943600" cy="7395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395845"/>
                    </a:xfrm>
                    <a:prstGeom prst="rect">
                      <a:avLst/>
                    </a:prstGeom>
                  </pic:spPr>
                </pic:pic>
              </a:graphicData>
            </a:graphic>
          </wp:inline>
        </w:drawing>
      </w:r>
    </w:p>
    <w:p w14:paraId="6931F91F" w14:textId="24B87B65" w:rsidR="00704BF2" w:rsidRPr="00EF599F" w:rsidRDefault="004C556E" w:rsidP="00704BF2">
      <w:pPr>
        <w:pStyle w:val="Caption"/>
        <w:rPr>
          <w:rFonts w:ascii="Times New Roman" w:hAnsi="Times New Roman" w:cs="Times New Roman"/>
          <w:color w:val="2F2F2F" w:themeColor="accent5" w:themeShade="80"/>
        </w:rPr>
      </w:pPr>
      <w:bookmarkStart w:id="107" w:name="_Ref540347"/>
      <w:bookmarkEnd w:id="106"/>
      <w:r w:rsidRPr="00830754">
        <w:rPr>
          <w:rFonts w:ascii="Times New Roman" w:hAnsi="Times New Roman" w:cs="Times New Roman"/>
          <w:b/>
        </w:rPr>
        <w:t xml:space="preserve">Figure </w:t>
      </w:r>
      <w:bookmarkEnd w:id="107"/>
      <w:r w:rsidR="003C7A9E" w:rsidRPr="00830754">
        <w:rPr>
          <w:rFonts w:ascii="Times New Roman" w:hAnsi="Times New Roman" w:cs="Times New Roman"/>
          <w:b/>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w:t>
      </w:r>
      <w:proofErr w:type="gramStart"/>
      <w:r w:rsidR="00CC6A12" w:rsidRPr="00EF599F">
        <w:rPr>
          <w:rFonts w:ascii="Times New Roman" w:hAnsi="Times New Roman" w:cs="Times New Roman"/>
          <w:color w:val="2F2F2F" w:themeColor="accent5" w:themeShade="80"/>
        </w:rPr>
        <w:t>%</w:t>
      </w:r>
      <w:proofErr w:type="gramEnd"/>
      <w:r w:rsidR="00CC6A12" w:rsidRPr="00EF599F">
        <w:rPr>
          <w:rFonts w:ascii="Times New Roman" w:hAnsi="Times New Roman" w:cs="Times New Roman"/>
          <w:color w:val="2F2F2F" w:themeColor="accent5" w:themeShade="80"/>
        </w:rPr>
        <w:t>]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w:t>
      </w:r>
      <w:r w:rsidR="00B620AC">
        <w:rPr>
          <w:rFonts w:ascii="Times New Roman" w:hAnsi="Times New Roman" w:cs="Times New Roman"/>
          <w:color w:val="2F2F2F" w:themeColor="accent5" w:themeShade="80"/>
        </w:rPr>
        <w:lastRenderedPageBreak/>
        <w:t xml:space="preserve">available in spring 2017, </w:t>
      </w:r>
      <w:commentRangeStart w:id="108"/>
      <w:r w:rsidR="00B620AC">
        <w:rPr>
          <w:rFonts w:ascii="Times New Roman" w:hAnsi="Times New Roman" w:cs="Times New Roman"/>
          <w:color w:val="2F2F2F" w:themeColor="accent5" w:themeShade="80"/>
        </w:rPr>
        <w:t>shown by grey hatching</w:t>
      </w:r>
      <w:commentRangeEnd w:id="108"/>
      <w:r w:rsidR="00192E55">
        <w:rPr>
          <w:rStyle w:val="CommentReference"/>
          <w:i w:val="0"/>
          <w:iCs w:val="0"/>
          <w:color w:val="auto"/>
        </w:rPr>
        <w:commentReference w:id="108"/>
      </w:r>
      <w:r w:rsidR="00B620AC">
        <w:rPr>
          <w:rFonts w:ascii="Times New Roman" w:hAnsi="Times New Roman" w:cs="Times New Roman"/>
          <w:color w:val="2F2F2F" w:themeColor="accent5" w:themeShade="80"/>
        </w:rPr>
        <w:t>)</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w:t>
      </w:r>
      <w:proofErr w:type="gramStart"/>
      <w:r w:rsidR="00CC6A12" w:rsidRPr="00EF599F">
        <w:rPr>
          <w:rFonts w:ascii="Times New Roman" w:hAnsi="Times New Roman" w:cs="Times New Roman"/>
          <w:color w:val="2F2F2F" w:themeColor="accent5" w:themeShade="80"/>
        </w:rPr>
        <w:t>are also provided</w:t>
      </w:r>
      <w:proofErr w:type="gramEnd"/>
      <w:r w:rsidR="00CC6A12" w:rsidRPr="00EF599F">
        <w:rPr>
          <w:rFonts w:ascii="Times New Roman" w:hAnsi="Times New Roman" w:cs="Times New Roman"/>
          <w:color w:val="2F2F2F" w:themeColor="accent5" w:themeShade="80"/>
        </w:rPr>
        <w:t xml:space="preserve"> for </w:t>
      </w:r>
      <w:commentRangeStart w:id="109"/>
      <w:commentRangeStart w:id="110"/>
      <w:r w:rsidR="00CC6A12" w:rsidRPr="00EF599F">
        <w:rPr>
          <w:rFonts w:ascii="Times New Roman" w:hAnsi="Times New Roman" w:cs="Times New Roman"/>
          <w:color w:val="2F2F2F" w:themeColor="accent5" w:themeShade="80"/>
        </w:rPr>
        <w:t xml:space="preserve">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w:t>
      </w:r>
      <w:commentRangeEnd w:id="109"/>
      <w:r w:rsidR="00D73A63">
        <w:rPr>
          <w:rStyle w:val="CommentReference"/>
          <w:i w:val="0"/>
          <w:iCs w:val="0"/>
          <w:color w:val="auto"/>
        </w:rPr>
        <w:commentReference w:id="109"/>
      </w:r>
      <w:commentRangeEnd w:id="110"/>
      <w:r w:rsidR="008A6E6A">
        <w:rPr>
          <w:rStyle w:val="CommentReference"/>
          <w:i w:val="0"/>
          <w:iCs w:val="0"/>
          <w:color w:val="auto"/>
        </w:rPr>
        <w:commentReference w:id="110"/>
      </w:r>
      <w:r w:rsidR="00CC6A12" w:rsidRPr="00EF599F">
        <w:rPr>
          <w:rFonts w:ascii="Times New Roman" w:hAnsi="Times New Roman" w:cs="Times New Roman"/>
          <w:color w:val="2F2F2F" w:themeColor="accent5" w:themeShade="80"/>
        </w:rPr>
        <w:t xml:space="preserve">at each station. </w:t>
      </w:r>
      <w:r w:rsidR="00834FD8">
        <w:rPr>
          <w:rFonts w:ascii="Times New Roman" w:hAnsi="Times New Roman" w:cs="Times New Roman"/>
          <w:color w:val="2F2F2F" w:themeColor="accent5" w:themeShade="80"/>
        </w:rPr>
        <w:t xml:space="preserve">Refer to Appendix B for visuals of each site. </w:t>
      </w:r>
      <w:commentRangeEnd w:id="102"/>
      <w:r w:rsidR="00F31E2F">
        <w:rPr>
          <w:rStyle w:val="CommentReference"/>
          <w:i w:val="0"/>
          <w:iCs w:val="0"/>
          <w:color w:val="auto"/>
        </w:rPr>
        <w:commentReference w:id="102"/>
      </w:r>
    </w:p>
    <w:p w14:paraId="08EB14E6" w14:textId="0D384536"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soil moisture </w:t>
      </w:r>
      <w:proofErr w:type="gramStart"/>
      <w:r>
        <w:rPr>
          <w:rFonts w:ascii="Times New Roman" w:hAnsi="Times New Roman" w:cs="Times New Roman"/>
          <w:color w:val="2F2F2F" w:themeColor="accent5" w:themeShade="80"/>
        </w:rPr>
        <w:t>as a result</w:t>
      </w:r>
      <w:proofErr w:type="gramEnd"/>
      <w:r>
        <w:rPr>
          <w:rFonts w:ascii="Times New Roman" w:hAnsi="Times New Roman" w:cs="Times New Roman"/>
          <w:color w:val="2F2F2F" w:themeColor="accent5" w:themeShade="80"/>
        </w:rPr>
        <w:t xml:space="preserve"> of fire (Figure 8). </w:t>
      </w:r>
      <w:r w:rsidR="00A42B72">
        <w:rPr>
          <w:rFonts w:ascii="Times New Roman" w:hAnsi="Times New Roman" w:cs="Times New Roman"/>
          <w:color w:val="2F2F2F" w:themeColor="accent5" w:themeShade="80"/>
        </w:rPr>
        <w:t xml:space="preserve">These results did not vary with year, but changes were </w:t>
      </w:r>
      <w:ins w:id="111" w:author="Gabrielle Boisrame" w:date="2019-06-12T12:13:00Z">
        <w:r w:rsidR="00851D00">
          <w:rPr>
            <w:rFonts w:ascii="Times New Roman" w:hAnsi="Times New Roman" w:cs="Times New Roman"/>
            <w:color w:val="2F2F2F" w:themeColor="accent5" w:themeShade="80"/>
          </w:rPr>
          <w:t xml:space="preserve">slightly </w:t>
        </w:r>
      </w:ins>
      <w:r w:rsidR="00A42B72">
        <w:rPr>
          <w:rFonts w:ascii="Times New Roman" w:hAnsi="Times New Roman" w:cs="Times New Roman"/>
          <w:color w:val="2F2F2F" w:themeColor="accent5" w:themeShade="80"/>
        </w:rPr>
        <w:t xml:space="preserve">greater earlier in the summer compared to the end of summer </w:t>
      </w:r>
      <w:commentRangeStart w:id="112"/>
      <w:commentRangeStart w:id="113"/>
      <w:r w:rsidR="00A42B72">
        <w:rPr>
          <w:rFonts w:ascii="Times New Roman" w:hAnsi="Times New Roman" w:cs="Times New Roman"/>
          <w:color w:val="2F2F2F" w:themeColor="accent5" w:themeShade="80"/>
        </w:rPr>
        <w:t>(</w:t>
      </w:r>
      <w:del w:id="114" w:author="Gabrielle Boisrame" w:date="2019-06-12T12:13:00Z">
        <w:r w:rsidR="00A42B72" w:rsidDel="00851D00">
          <w:rPr>
            <w:rFonts w:ascii="Times New Roman" w:hAnsi="Times New Roman" w:cs="Times New Roman"/>
            <w:color w:val="2F2F2F" w:themeColor="accent5" w:themeShade="80"/>
          </w:rPr>
          <w:delText>Appendix ??</w:delText>
        </w:r>
      </w:del>
      <w:ins w:id="115" w:author="Gabrielle Boisrame" w:date="2019-06-12T12:13:00Z">
        <w:r w:rsidR="00851D00">
          <w:rPr>
            <w:rFonts w:ascii="Times New Roman" w:hAnsi="Times New Roman" w:cs="Times New Roman"/>
            <w:color w:val="2F2F2F" w:themeColor="accent5" w:themeShade="80"/>
          </w:rPr>
          <w:t>not shown</w:t>
        </w:r>
      </w:ins>
      <w:r w:rsidR="00A42B72">
        <w:rPr>
          <w:rFonts w:ascii="Times New Roman" w:hAnsi="Times New Roman" w:cs="Times New Roman"/>
          <w:color w:val="2F2F2F" w:themeColor="accent5" w:themeShade="80"/>
        </w:rPr>
        <w:t>)</w:t>
      </w:r>
      <w:commentRangeEnd w:id="112"/>
      <w:r w:rsidR="004C7003">
        <w:rPr>
          <w:rStyle w:val="CommentReference"/>
        </w:rPr>
        <w:commentReference w:id="112"/>
      </w:r>
      <w:commentRangeEnd w:id="113"/>
      <w:r w:rsidR="00691C96">
        <w:rPr>
          <w:rStyle w:val="CommentReference"/>
        </w:rPr>
        <w:commentReference w:id="113"/>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del w:id="117" w:author="Sally Thompson" w:date="2019-05-01T12:32:00Z">
        <w:r w:rsidR="00EC5FE2" w:rsidDel="003C3178">
          <w:rPr>
            <w:rFonts w:ascii="Times New Roman" w:hAnsi="Times New Roman" w:cs="Times New Roman"/>
            <w:color w:val="2F2F2F" w:themeColor="accent5" w:themeShade="80"/>
          </w:rPr>
          <w:delText>were less than five percent</w:delText>
        </w:r>
      </w:del>
      <w:ins w:id="118" w:author="Sally Thompson" w:date="2019-05-01T12:32:00Z">
        <w:r w:rsidR="003C3178">
          <w:rPr>
            <w:rFonts w:ascii="Times New Roman" w:hAnsi="Times New Roman" w:cs="Times New Roman"/>
            <w:color w:val="2F2F2F" w:themeColor="accent5" w:themeShade="80"/>
          </w:rPr>
          <w:t>i</w:t>
        </w:r>
        <w:commentRangeStart w:id="119"/>
        <w:r w:rsidR="003C3178">
          <w:rPr>
            <w:rFonts w:ascii="Times New Roman" w:hAnsi="Times New Roman" w:cs="Times New Roman"/>
            <w:color w:val="2F2F2F" w:themeColor="accent5" w:themeShade="80"/>
          </w:rPr>
          <w:t>n volumetric water content were less than 0.05</w:t>
        </w:r>
      </w:ins>
      <w:del w:id="120" w:author="Sally Thompson" w:date="2019-05-01T12:32:00Z">
        <w:r w:rsidR="00EC5FE2" w:rsidDel="003C3178">
          <w:rPr>
            <w:rFonts w:ascii="Times New Roman" w:hAnsi="Times New Roman" w:cs="Times New Roman"/>
            <w:color w:val="2F2F2F" w:themeColor="accent5" w:themeShade="80"/>
          </w:rPr>
          <w:delText>age points</w:delText>
        </w:r>
      </w:del>
      <w:r w:rsidR="00EC5FE2">
        <w:rPr>
          <w:rFonts w:ascii="Times New Roman" w:hAnsi="Times New Roman" w:cs="Times New Roman"/>
          <w:color w:val="2F2F2F" w:themeColor="accent5" w:themeShade="80"/>
        </w:rPr>
        <w:t xml:space="preserve">, whereas in ICB a similar model predicted fire-related changes </w:t>
      </w:r>
      <w:del w:id="121" w:author="Sally Thompson" w:date="2019-05-01T12:32:00Z">
        <w:r w:rsidR="00EC5FE2" w:rsidDel="003C3178">
          <w:rPr>
            <w:rFonts w:ascii="Times New Roman" w:hAnsi="Times New Roman" w:cs="Times New Roman"/>
            <w:color w:val="2F2F2F" w:themeColor="accent5" w:themeShade="80"/>
          </w:rPr>
          <w:delText>in soil moisture of up to 30 percentage points</w:delText>
        </w:r>
      </w:del>
      <w:ins w:id="122" w:author="Sally Thompson" w:date="2019-05-01T12:32:00Z">
        <w:r w:rsidR="003C3178">
          <w:rPr>
            <w:rFonts w:ascii="Times New Roman" w:hAnsi="Times New Roman" w:cs="Times New Roman"/>
            <w:color w:val="2F2F2F" w:themeColor="accent5" w:themeShade="80"/>
          </w:rPr>
          <w:t>of up to 0.3</w:t>
        </w:r>
      </w:ins>
      <w:r w:rsidR="00AA59D9">
        <w:rPr>
          <w:rFonts w:ascii="Times New Roman" w:hAnsi="Times New Roman" w:cs="Times New Roman"/>
          <w:color w:val="2F2F2F" w:themeColor="accent5" w:themeShade="80"/>
        </w:rPr>
        <w:t xml:space="preserve"> </w:t>
      </w:r>
      <w:commentRangeEnd w:id="119"/>
      <w:r w:rsidR="003C3178">
        <w:rPr>
          <w:rStyle w:val="CommentReference"/>
        </w:rPr>
        <w:commentReference w:id="119"/>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Default="00453AAC" w:rsidP="00C25B35">
      <w:pPr>
        <w:rPr>
          <w:rFonts w:ascii="Times New Roman" w:hAnsi="Times New Roman" w:cs="Times New Roman"/>
        </w:rPr>
      </w:pPr>
      <w:commentRangeStart w:id="123"/>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commentRangeEnd w:id="123"/>
      <w:r w:rsidR="00157E54">
        <w:rPr>
          <w:rStyle w:val="CommentReference"/>
        </w:rPr>
        <w:commentReference w:id="123"/>
      </w:r>
      <w:r w:rsidR="00C25B35" w:rsidRPr="00C25B35">
        <w:rPr>
          <w:noProof/>
          <w:lang w:eastAsia="en-US"/>
        </w:rPr>
        <w:t xml:space="preserve"> </w:t>
      </w:r>
    </w:p>
    <w:p w14:paraId="6E8A3A96" w14:textId="4DA9D7FD"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Figure 8</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ins w:id="124" w:author="Gabrielle Boisrame" w:date="2019-06-04T15:30:00Z">
        <w:r w:rsidR="00E1579B">
          <w:rPr>
            <w:rFonts w:ascii="Times New Roman" w:hAnsi="Times New Roman" w:cs="Times New Roman"/>
            <w:i/>
            <w:sz w:val="18"/>
            <w:szCs w:val="18"/>
          </w:rPr>
          <w:t xml:space="preserve">The inset shows a histogram of the </w:t>
        </w:r>
      </w:ins>
      <w:proofErr w:type="gramStart"/>
      <w:ins w:id="125" w:author="Gabrielle Boisrame" w:date="2019-06-04T15:31:00Z">
        <w:r w:rsidR="00E1579B">
          <w:rPr>
            <w:rFonts w:ascii="Times New Roman" w:hAnsi="Times New Roman" w:cs="Times New Roman"/>
            <w:i/>
            <w:sz w:val="18"/>
            <w:szCs w:val="18"/>
          </w:rPr>
          <w:t>point-wise</w:t>
        </w:r>
        <w:proofErr w:type="gramEnd"/>
        <w:r w:rsidR="00E1579B">
          <w:rPr>
            <w:rFonts w:ascii="Times New Roman" w:hAnsi="Times New Roman" w:cs="Times New Roman"/>
            <w:i/>
            <w:sz w:val="18"/>
            <w:szCs w:val="18"/>
          </w:rPr>
          <w:t xml:space="preserve"> </w:t>
        </w:r>
      </w:ins>
      <w:ins w:id="126" w:author="Gabrielle Boisrame" w:date="2019-06-04T15:30:00Z">
        <w:r w:rsidR="00E1579B">
          <w:rPr>
            <w:rFonts w:ascii="Times New Roman" w:hAnsi="Times New Roman" w:cs="Times New Roman"/>
            <w:i/>
            <w:sz w:val="18"/>
            <w:szCs w:val="18"/>
          </w:rPr>
          <w:t xml:space="preserve">differences between these two sets of modeled values. </w:t>
        </w:r>
      </w:ins>
      <w:r w:rsidRPr="00AA59D9">
        <w:rPr>
          <w:rFonts w:ascii="Times New Roman" w:hAnsi="Times New Roman" w:cs="Times New Roman"/>
          <w:i/>
          <w:sz w:val="18"/>
          <w:szCs w:val="18"/>
        </w:rPr>
        <w:t xml:space="preserve">Only locations where vegetation type changed between 1973 and 2014 </w:t>
      </w:r>
      <w:proofErr w:type="gramStart"/>
      <w:r w:rsidRPr="00AA59D9">
        <w:rPr>
          <w:rFonts w:ascii="Times New Roman" w:hAnsi="Times New Roman" w:cs="Times New Roman"/>
          <w:i/>
          <w:sz w:val="18"/>
          <w:szCs w:val="18"/>
        </w:rPr>
        <w:t>are shown</w:t>
      </w:r>
      <w:proofErr w:type="gramEnd"/>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xml:space="preserve">) </w:t>
      </w:r>
      <w:proofErr w:type="gramStart"/>
      <w:r w:rsidRPr="00AA59D9">
        <w:rPr>
          <w:rFonts w:ascii="Times New Roman" w:hAnsi="Times New Roman" w:cs="Times New Roman"/>
          <w:i/>
          <w:sz w:val="18"/>
          <w:szCs w:val="18"/>
        </w:rPr>
        <w:t>are shown</w:t>
      </w:r>
      <w:proofErr w:type="gramEnd"/>
      <w:r w:rsidRPr="00AA59D9">
        <w:rPr>
          <w:rFonts w:ascii="Times New Roman" w:hAnsi="Times New Roman" w:cs="Times New Roman"/>
          <w:i/>
          <w:sz w:val="18"/>
          <w:szCs w:val="18"/>
        </w:rPr>
        <w:t xml:space="preserve">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ins w:id="127" w:author="Gabrielle Boisrame" w:date="2019-06-04T15:39:00Z">
        <w:r w:rsidR="0061553C">
          <w:rPr>
            <w:rFonts w:ascii="Times New Roman" w:hAnsi="Times New Roman" w:cs="Times New Roman"/>
            <w:i/>
            <w:sz w:val="18"/>
            <w:szCs w:val="18"/>
          </w:rPr>
          <w:t xml:space="preserve"> (positive numbers in the inset histogram)</w:t>
        </w:r>
      </w:ins>
      <w:r w:rsidR="00B43E12" w:rsidRPr="00AA59D9">
        <w:rPr>
          <w:rFonts w:ascii="Times New Roman" w:hAnsi="Times New Roman" w:cs="Times New Roman"/>
          <w:i/>
          <w:sz w:val="18"/>
          <w:szCs w:val="18"/>
        </w:rPr>
        <w:t>.</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62127AA8" w:rsidR="007400BD" w:rsidRDefault="00AA14B5" w:rsidP="007400BD">
      <w:pPr>
        <w:spacing w:line="480" w:lineRule="auto"/>
        <w:ind w:firstLine="720"/>
        <w:rPr>
          <w:rFonts w:ascii="Times New Roman" w:hAnsi="Times New Roman" w:cs="Times New Roman"/>
        </w:rPr>
      </w:pPr>
      <w:commentRangeStart w:id="128"/>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w:t>
      </w:r>
      <w:commentRangeEnd w:id="128"/>
      <w:r w:rsidR="00F31E2F">
        <w:rPr>
          <w:rStyle w:val="CommentReference"/>
        </w:rPr>
        <w:commentReference w:id="128"/>
      </w:r>
      <w:r>
        <w:rPr>
          <w:rFonts w:ascii="Times New Roman" w:hAnsi="Times New Roman" w:cs="Times New Roman"/>
          <w:color w:val="000000" w:themeColor="text1"/>
        </w:rPr>
        <w:t xml:space="preserve">despite over 40 years of managed wildfire and ten fires greater than 40 ha over that time period in the basin. </w:t>
      </w:r>
      <w:proofErr w:type="gramStart"/>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 </w:instrTex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EN.CITE.DATA </w:instrText>
      </w:r>
      <w:r>
        <w:rPr>
          <w:rFonts w:ascii="Times New Roman" w:hAnsi="Times New Roman" w:cs="Times New Roman"/>
          <w:color w:val="000000" w:themeColor="text1"/>
        </w:rPr>
      </w:r>
      <w:r>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(Boisramé et al. 2017a,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proofErr w:type="gramEnd"/>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2A90EC88" w:rsidR="00F13F6C" w:rsidRDefault="007400BD" w:rsidP="00692085">
      <w:pPr>
        <w:spacing w:line="480" w:lineRule="auto"/>
        <w:ind w:firstLine="720"/>
        <w:rPr>
          <w:rFonts w:ascii="Times New Roman" w:hAnsi="Times New Roman" w:cs="Times New Roman"/>
          <w:color w:val="2F2F2F" w:themeColor="accent5" w:themeShade="80"/>
        </w:rPr>
      </w:pPr>
      <w:commentRangeStart w:id="129"/>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ins w:id="130" w:author="Gabrielle Boisrame" w:date="2019-06-03T10:49:00Z">
        <w:r w:rsidR="00691C96">
          <w:rPr>
            <w:rFonts w:ascii="Times New Roman" w:hAnsi="Times New Roman" w:cs="Times New Roman"/>
            <w:color w:val="2F2F2F" w:themeColor="accent5" w:themeShade="80"/>
          </w:rPr>
          <w:t xml:space="preserve"> (</w:t>
        </w:r>
      </w:ins>
      <w:ins w:id="131" w:author="Gabrielle Boisrame" w:date="2019-06-03T10:50:00Z">
        <w:r w:rsidR="00691C96">
          <w:rPr>
            <w:rFonts w:ascii="Times New Roman" w:hAnsi="Times New Roman" w:cs="Times New Roman"/>
            <w:color w:val="2F2F2F" w:themeColor="accent5" w:themeShade="80"/>
          </w:rPr>
          <w:t>44%</w:t>
        </w:r>
      </w:ins>
      <w:ins w:id="132" w:author="Gabrielle Boisrame" w:date="2019-06-03T10:49:00Z">
        <w:r w:rsidR="00691C96">
          <w:rPr>
            <w:rFonts w:ascii="Times New Roman" w:hAnsi="Times New Roman" w:cs="Times New Roman"/>
            <w:color w:val="2F2F2F" w:themeColor="accent5" w:themeShade="80"/>
          </w:rPr>
          <w:t>)</w:t>
        </w:r>
      </w:ins>
      <w:r w:rsidR="00764C74">
        <w:rPr>
          <w:rFonts w:ascii="Times New Roman" w:hAnsi="Times New Roman" w:cs="Times New Roman"/>
          <w:color w:val="2F2F2F" w:themeColor="accent5" w:themeShade="80"/>
        </w:rPr>
        <w:t xml:space="preserve">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ins w:id="133" w:author="Gabrielle Boisrame" w:date="2019-06-03T10:59:00Z">
        <w:r w:rsidR="008E551F">
          <w:rPr>
            <w:rFonts w:ascii="Times New Roman" w:hAnsi="Times New Roman" w:cs="Times New Roman"/>
            <w:color w:val="2F2F2F" w:themeColor="accent5" w:themeShade="80"/>
          </w:rPr>
          <w:t xml:space="preserve">(10%) </w:t>
        </w:r>
      </w:ins>
      <w:r w:rsidR="00D652F0">
        <w:rPr>
          <w:rFonts w:ascii="Times New Roman" w:hAnsi="Times New Roman" w:cs="Times New Roman"/>
          <w:color w:val="2F2F2F" w:themeColor="accent5" w:themeShade="80"/>
        </w:rPr>
        <w:t>of the watershed burning at least twice since 1973</w:t>
      </w:r>
      <w:commentRangeEnd w:id="129"/>
      <w:r>
        <w:rPr>
          <w:rStyle w:val="CommentReference"/>
        </w:rPr>
        <w:commentReference w:id="129"/>
      </w:r>
      <w:r w:rsidR="00D652F0">
        <w:rPr>
          <w:rFonts w:ascii="Times New Roman" w:hAnsi="Times New Roman" w:cs="Times New Roman"/>
          <w:color w:val="2F2F2F" w:themeColor="accent5" w:themeShade="80"/>
        </w:rPr>
        <w:t xml:space="preserve">. </w:t>
      </w:r>
      <w:ins w:id="134" w:author="Gabrielle Boisrame" w:date="2019-06-03T10:59:00Z">
        <w:r w:rsidR="008E551F">
          <w:rPr>
            <w:rFonts w:ascii="Times New Roman" w:hAnsi="Times New Roman" w:cs="Times New Roman"/>
            <w:color w:val="2F2F2F" w:themeColor="accent5" w:themeShade="80"/>
          </w:rPr>
          <w:t>Fires were slightly more active in ICB, with</w:t>
        </w:r>
      </w:ins>
      <w:ins w:id="135" w:author="Gabrielle Boisrame" w:date="2019-06-03T10:50:00Z">
        <w:r w:rsidR="00691C96">
          <w:rPr>
            <w:rFonts w:ascii="Times New Roman" w:hAnsi="Times New Roman" w:cs="Times New Roman"/>
            <w:color w:val="2F2F2F" w:themeColor="accent5" w:themeShade="80"/>
          </w:rPr>
          <w:t xml:space="preserve"> 52% of the ICB burn</w:t>
        </w:r>
      </w:ins>
      <w:ins w:id="136" w:author="Gabrielle Boisrame" w:date="2019-06-03T10:59:00Z">
        <w:r w:rsidR="008E551F">
          <w:rPr>
            <w:rFonts w:ascii="Times New Roman" w:hAnsi="Times New Roman" w:cs="Times New Roman"/>
            <w:color w:val="2F2F2F" w:themeColor="accent5" w:themeShade="80"/>
          </w:rPr>
          <w:t>ing</w:t>
        </w:r>
      </w:ins>
      <w:ins w:id="137" w:author="Gabrielle Boisrame" w:date="2019-06-03T10:51:00Z">
        <w:r w:rsidR="00691C96">
          <w:rPr>
            <w:rFonts w:ascii="Times New Roman" w:hAnsi="Times New Roman" w:cs="Times New Roman"/>
            <w:color w:val="2F2F2F" w:themeColor="accent5" w:themeShade="80"/>
          </w:rPr>
          <w:t xml:space="preserve"> at least once</w:t>
        </w:r>
      </w:ins>
      <w:ins w:id="138" w:author="Gabrielle Boisrame" w:date="2019-06-03T10:50:00Z">
        <w:r w:rsidR="00691C96">
          <w:rPr>
            <w:rFonts w:ascii="Times New Roman" w:hAnsi="Times New Roman" w:cs="Times New Roman"/>
            <w:color w:val="2F2F2F" w:themeColor="accent5" w:themeShade="80"/>
          </w:rPr>
          <w:t xml:space="preserve"> in th</w:t>
        </w:r>
      </w:ins>
      <w:ins w:id="139" w:author="Gabrielle Boisrame" w:date="2019-06-03T10:51:00Z">
        <w:r w:rsidR="00691C96">
          <w:rPr>
            <w:rFonts w:ascii="Times New Roman" w:hAnsi="Times New Roman" w:cs="Times New Roman"/>
            <w:color w:val="2F2F2F" w:themeColor="accent5" w:themeShade="80"/>
          </w:rPr>
          <w:t>e</w:t>
        </w:r>
      </w:ins>
      <w:ins w:id="140" w:author="Gabrielle Boisrame" w:date="2019-06-03T10:50:00Z">
        <w:r w:rsidR="00691C96">
          <w:rPr>
            <w:rFonts w:ascii="Times New Roman" w:hAnsi="Times New Roman" w:cs="Times New Roman"/>
            <w:color w:val="2F2F2F" w:themeColor="accent5" w:themeShade="80"/>
          </w:rPr>
          <w:t xml:space="preserve"> same period</w:t>
        </w:r>
      </w:ins>
      <w:ins w:id="141" w:author="Gabrielle Boisrame" w:date="2019-06-03T10:58:00Z">
        <w:r w:rsidR="00691C96">
          <w:rPr>
            <w:rFonts w:ascii="Times New Roman" w:hAnsi="Times New Roman" w:cs="Times New Roman"/>
            <w:color w:val="2F2F2F" w:themeColor="accent5" w:themeShade="80"/>
          </w:rPr>
          <w:t xml:space="preserve">, </w:t>
        </w:r>
      </w:ins>
      <w:ins w:id="142" w:author="Gabrielle Boisrame" w:date="2019-06-03T10:59:00Z">
        <w:r w:rsidR="008E551F">
          <w:rPr>
            <w:rFonts w:ascii="Times New Roman" w:hAnsi="Times New Roman" w:cs="Times New Roman"/>
            <w:color w:val="2F2F2F" w:themeColor="accent5" w:themeShade="80"/>
          </w:rPr>
          <w:t>and</w:t>
        </w:r>
      </w:ins>
      <w:ins w:id="143" w:author="Gabrielle Boisrame" w:date="2019-06-03T10:58:00Z">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w:t>
        </w:r>
      </w:ins>
      <w:ins w:id="144" w:author="Gabrielle Boisrame" w:date="2019-06-03T10:59:00Z">
        <w:r w:rsidR="008E551F">
          <w:rPr>
            <w:rFonts w:ascii="Times New Roman" w:hAnsi="Times New Roman" w:cs="Times New Roman"/>
            <w:color w:val="2F2F2F" w:themeColor="accent5" w:themeShade="80"/>
          </w:rPr>
          <w:t>ing</w:t>
        </w:r>
      </w:ins>
      <w:ins w:id="145" w:author="Gabrielle Boisrame" w:date="2019-06-03T10:58:00Z">
        <w:r w:rsidR="008E551F">
          <w:rPr>
            <w:rFonts w:ascii="Times New Roman" w:hAnsi="Times New Roman" w:cs="Times New Roman"/>
            <w:color w:val="2F2F2F" w:themeColor="accent5" w:themeShade="80"/>
          </w:rPr>
          <w:t xml:space="preserve"> at least twice</w:t>
        </w:r>
      </w:ins>
      <w:ins w:id="146" w:author="Gabrielle Boisrame" w:date="2019-06-03T10:50:00Z">
        <w:r w:rsidR="00691C96">
          <w:rPr>
            <w:rFonts w:ascii="Times New Roman" w:hAnsi="Times New Roman" w:cs="Times New Roman"/>
            <w:color w:val="2F2F2F" w:themeColor="accent5" w:themeShade="80"/>
          </w:rPr>
          <w:t xml:space="preserve">. </w:t>
        </w:r>
      </w:ins>
      <w:proofErr w:type="gramStart"/>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ins w:id="147" w:author="Gabrielle Boisrame" w:date="2019-06-03T10:53:00Z">
        <w:r w:rsidR="00691C96">
          <w:rPr>
            <w:rFonts w:ascii="Times New Roman" w:hAnsi="Times New Roman" w:cs="Times New Roman"/>
            <w:color w:val="2F2F2F" w:themeColor="accent5" w:themeShade="80"/>
          </w:rPr>
          <w:t>a</w:t>
        </w:r>
      </w:ins>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w:t>
      </w:r>
      <w:proofErr w:type="gramEnd"/>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del w:id="148" w:author="Gabrielle Boisrame" w:date="2019-06-03T11:28:00Z">
        <w:r w:rsidR="004926BC" w:rsidDel="00264D51">
          <w:rPr>
            <w:rFonts w:ascii="Times New Roman" w:hAnsi="Times New Roman" w:cs="Times New Roman"/>
            <w:color w:val="2F2F2F" w:themeColor="accent5" w:themeShade="80"/>
          </w:rPr>
          <w:delText xml:space="preserve">watershed </w:delText>
        </w:r>
      </w:del>
      <w:ins w:id="149" w:author="Gabrielle Boisrame" w:date="2019-06-03T11:28:00Z">
        <w:r w:rsidR="00264D51">
          <w:rPr>
            <w:rFonts w:ascii="Times New Roman" w:hAnsi="Times New Roman" w:cs="Times New Roman"/>
            <w:color w:val="2F2F2F" w:themeColor="accent5" w:themeShade="80"/>
          </w:rPr>
          <w:t xml:space="preserve">SCB </w:t>
        </w:r>
      </w:ins>
      <w:r w:rsidR="004926BC">
        <w:rPr>
          <w:rFonts w:ascii="Times New Roman" w:hAnsi="Times New Roman" w:cs="Times New Roman"/>
          <w:color w:val="2F2F2F" w:themeColor="accent5" w:themeShade="80"/>
        </w:rPr>
        <w:t>since 2004, with 59% of active ignitions suppressed, compared with 12,141 ha burned and only 23% of ignitions suppressed between 1969 and 2004</w:t>
      </w:r>
      <w:r>
        <w:rPr>
          <w:rFonts w:ascii="Times New Roman" w:hAnsi="Times New Roman" w:cs="Times New Roman"/>
          <w:color w:val="2F2F2F" w:themeColor="accent5" w:themeShade="80"/>
        </w:rPr>
        <w:t xml:space="preserve"> (A. </w:t>
      </w:r>
      <w:proofErr w:type="spellStart"/>
      <w:r>
        <w:rPr>
          <w:rFonts w:ascii="Times New Roman" w:hAnsi="Times New Roman" w:cs="Times New Roman"/>
          <w:color w:val="2F2F2F" w:themeColor="accent5" w:themeShade="80"/>
        </w:rPr>
        <w:t>Caprio</w:t>
      </w:r>
      <w:proofErr w:type="spellEnd"/>
      <w:r>
        <w:rPr>
          <w:rFonts w:ascii="Times New Roman" w:hAnsi="Times New Roman" w:cs="Times New Roman"/>
          <w:color w:val="2F2F2F" w:themeColor="accent5" w:themeShade="80"/>
        </w:rPr>
        <w:t>,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proofErr w:type="gramStart"/>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have been observed</w:t>
      </w:r>
      <w:proofErr w:type="gramEnd"/>
      <w:r w:rsidR="00F13F6C">
        <w:rPr>
          <w:rFonts w:ascii="Times New Roman" w:hAnsi="Times New Roman" w:cs="Times New Roman"/>
          <w:color w:val="2F2F2F" w:themeColor="accent5" w:themeShade="80"/>
        </w:rPr>
        <w:t xml:space="preserve">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proofErr w:type="spellStart"/>
      <w:r w:rsidR="006853E9">
        <w:rPr>
          <w:rFonts w:ascii="Times New Roman" w:hAnsi="Times New Roman" w:cs="Times New Roman"/>
          <w:color w:val="2F2F2F" w:themeColor="accent5" w:themeShade="80"/>
        </w:rPr>
        <w:t>overstory</w:t>
      </w:r>
      <w:proofErr w:type="spellEnd"/>
      <w:r w:rsidR="006853E9">
        <w:rPr>
          <w:rFonts w:ascii="Times New Roman" w:hAnsi="Times New Roman" w:cs="Times New Roman"/>
          <w:color w:val="2F2F2F" w:themeColor="accent5" w:themeShade="80"/>
        </w:rPr>
        <w:t xml:space="preserve">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398B38BF"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w:t>
      </w:r>
      <w:commentRangeStart w:id="150"/>
      <w:r w:rsidR="00F13F6C">
        <w:rPr>
          <w:rFonts w:ascii="Times New Roman" w:hAnsi="Times New Roman" w:cs="Times New Roman"/>
          <w:color w:val="000000" w:themeColor="text1"/>
        </w:rPr>
        <w:t>but the maximum patch size for non-forest vegetation was considerably higher in ICB</w:t>
      </w:r>
      <w:commentRangeEnd w:id="150"/>
      <w:r w:rsidR="00245D44">
        <w:rPr>
          <w:rStyle w:val="CommentReference"/>
        </w:rPr>
        <w:commentReference w:id="150"/>
      </w:r>
      <w:r w:rsidR="00F13F6C">
        <w:rPr>
          <w:rFonts w:ascii="Times New Roman" w:hAnsi="Times New Roman" w:cs="Times New Roman"/>
          <w:color w:val="000000" w:themeColor="text1"/>
        </w:rPr>
        <w:t xml:space="preserve">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high-severity patches larger than </w:t>
      </w:r>
      <w:commentRangeStart w:id="151"/>
      <w:r>
        <w:rPr>
          <w:rFonts w:ascii="Times New Roman" w:hAnsi="Times New Roman" w:cs="Times New Roman"/>
          <w:color w:val="2F2F2F" w:themeColor="accent5" w:themeShade="80"/>
        </w:rPr>
        <w:t>~5-10 ha</w:t>
      </w:r>
      <w:commentRangeEnd w:id="151"/>
      <w:r w:rsidR="00DA4FE2">
        <w:rPr>
          <w:rStyle w:val="CommentReference"/>
        </w:rPr>
        <w:commentReference w:id="151"/>
      </w:r>
      <w:r>
        <w:rPr>
          <w:rFonts w:ascii="Times New Roman" w:hAnsi="Times New Roman" w:cs="Times New Roman"/>
          <w:color w:val="2F2F2F" w:themeColor="accent5" w:themeShade="80"/>
        </w:rPr>
        <w:t xml:space="preserve">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0D9FF3F3"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as discussed above, it is also possible that there was reduced fuel accumulation in SCB relative to ICB in the fire-suppression period due to lower 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w:t>
      </w:r>
      <w:r w:rsidRPr="007400BD">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ins w:id="152" w:author="Gabrielle" w:date="2019-06-06T14:09:00Z">
        <w:r w:rsidR="000E1EF0">
          <w:rPr>
            <w:rFonts w:ascii="Times New Roman" w:hAnsi="Times New Roman" w:cs="Times New Roman"/>
            <w:color w:val="000000" w:themeColor="text1"/>
          </w:rPr>
          <w:t xml:space="preserve">Besides reducing productivity, drier conditions may make the SCB less </w:t>
        </w:r>
        <w:proofErr w:type="gramStart"/>
        <w:r w:rsidR="000E1EF0">
          <w:rPr>
            <w:rFonts w:ascii="Times New Roman" w:hAnsi="Times New Roman" w:cs="Times New Roman"/>
            <w:color w:val="000000" w:themeColor="text1"/>
          </w:rPr>
          <w:t>hydrologically-responsive</w:t>
        </w:r>
        <w:proofErr w:type="gramEnd"/>
        <w:r w:rsidR="000E1EF0">
          <w:rPr>
            <w:rFonts w:ascii="Times New Roman" w:hAnsi="Times New Roman" w:cs="Times New Roman"/>
            <w:color w:val="000000" w:themeColor="text1"/>
          </w:rPr>
          <w:t xml:space="preserve"> to wildfire-induced changes. For example, </w:t>
        </w:r>
        <w:commentRangeStart w:id="153"/>
        <w:r w:rsidR="000E1EF0">
          <w:rPr>
            <w:rFonts w:ascii="Times New Roman" w:hAnsi="Times New Roman" w:cs="Times New Roman"/>
            <w:color w:val="000000" w:themeColor="text1"/>
          </w:rPr>
          <w:t>Roche et al. (2018)</w:t>
        </w:r>
      </w:ins>
      <w:commentRangeEnd w:id="153"/>
      <w:ins w:id="154" w:author="Gabrielle" w:date="2019-06-06T14:13:00Z">
        <w:r w:rsidR="00766126">
          <w:rPr>
            <w:rStyle w:val="CommentReference"/>
          </w:rPr>
          <w:commentReference w:id="153"/>
        </w:r>
      </w:ins>
      <w:ins w:id="155" w:author="Gabrielle" w:date="2019-06-06T14:09:00Z">
        <w:r w:rsidR="000E1EF0">
          <w:rPr>
            <w:rFonts w:ascii="Times New Roman" w:hAnsi="Times New Roman" w:cs="Times New Roman"/>
            <w:color w:val="000000" w:themeColor="text1"/>
          </w:rPr>
          <w:t xml:space="preserve"> </w:t>
        </w:r>
        <w:commentRangeStart w:id="156"/>
        <w:r w:rsidR="000E1EF0">
          <w:rPr>
            <w:rFonts w:ascii="Times New Roman" w:hAnsi="Times New Roman" w:cs="Times New Roman"/>
            <w:color w:val="000000" w:themeColor="text1"/>
          </w:rPr>
          <w:t xml:space="preserve">found </w:t>
        </w:r>
      </w:ins>
      <w:ins w:id="157" w:author="Gabrielle" w:date="2019-06-06T14:23:00Z">
        <w:r w:rsidR="0077598C">
          <w:rPr>
            <w:rFonts w:ascii="Times New Roman" w:hAnsi="Times New Roman" w:cs="Times New Roman"/>
            <w:color w:val="000000" w:themeColor="text1"/>
          </w:rPr>
          <w:t>that the Kings Watershed had less post-fire reductions in ET than the American River Watershed</w:t>
        </w:r>
      </w:ins>
      <w:ins w:id="158" w:author="Gabrielle" w:date="2019-06-06T14:24:00Z">
        <w:r w:rsidR="0077598C">
          <w:rPr>
            <w:rFonts w:ascii="Times New Roman" w:hAnsi="Times New Roman" w:cs="Times New Roman"/>
            <w:color w:val="000000" w:themeColor="text1"/>
          </w:rPr>
          <w:t>,</w:t>
        </w:r>
      </w:ins>
      <w:ins w:id="159" w:author="Gabrielle" w:date="2019-06-06T14:23:00Z">
        <w:r w:rsidR="0077598C">
          <w:rPr>
            <w:rFonts w:ascii="Times New Roman" w:hAnsi="Times New Roman" w:cs="Times New Roman"/>
            <w:color w:val="000000" w:themeColor="text1"/>
          </w:rPr>
          <w:t xml:space="preserve"> which had higher precipitation and greater post-fire basal area. </w:t>
        </w:r>
      </w:ins>
      <w:commentRangeEnd w:id="156"/>
      <w:ins w:id="160" w:author="Gabrielle" w:date="2019-06-06T14:24:00Z">
        <w:r w:rsidR="0077598C">
          <w:rPr>
            <w:rStyle w:val="CommentReference"/>
          </w:rPr>
          <w:commentReference w:id="156"/>
        </w:r>
      </w:ins>
    </w:p>
    <w:p w14:paraId="4031250B" w14:textId="595F3478"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w:t>
      </w:r>
      <w:proofErr w:type="spellStart"/>
      <w:r w:rsidR="006853E9">
        <w:rPr>
          <w:rFonts w:ascii="Times New Roman" w:hAnsi="Times New Roman" w:cs="Times New Roman"/>
          <w:color w:val="2F2F2F" w:themeColor="accent5" w:themeShade="80"/>
        </w:rPr>
        <w:t>overstory</w:t>
      </w:r>
      <w:proofErr w:type="spellEnd"/>
      <w:r w:rsidR="006853E9">
        <w:rPr>
          <w:rFonts w:ascii="Times New Roman" w:hAnsi="Times New Roman" w:cs="Times New Roman"/>
          <w:color w:val="2F2F2F" w:themeColor="accent5" w:themeShade="80"/>
        </w:rPr>
        <w:t xml:space="preserve">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proofErr w:type="spellStart"/>
      <w:r w:rsidR="002E3C57">
        <w:rPr>
          <w:rFonts w:ascii="Times New Roman" w:hAnsi="Times New Roman" w:cs="Times New Roman"/>
          <w:i/>
          <w:color w:val="2F2F2F" w:themeColor="accent5" w:themeShade="80"/>
        </w:rPr>
        <w:t>Pinus</w:t>
      </w:r>
      <w:proofErr w:type="spellEnd"/>
      <w:r w:rsidR="002E3C57">
        <w:rPr>
          <w:rFonts w:ascii="Times New Roman" w:hAnsi="Times New Roman" w:cs="Times New Roman"/>
          <w:i/>
          <w:color w:val="2F2F2F" w:themeColor="accent5" w:themeShade="80"/>
        </w:rPr>
        <w:t xml:space="preserve">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 xml:space="preserve">twice-burned </w:t>
      </w:r>
      <w:commentRangeStart w:id="161"/>
      <w:r w:rsidR="002E3C57">
        <w:rPr>
          <w:rFonts w:ascii="Times New Roman" w:hAnsi="Times New Roman" w:cs="Times New Roman"/>
          <w:color w:val="2F2F2F" w:themeColor="accent5" w:themeShade="80"/>
        </w:rPr>
        <w:t>four</w:t>
      </w:r>
      <w:commentRangeEnd w:id="161"/>
      <w:r w:rsidR="00DA4FE2">
        <w:rPr>
          <w:rStyle w:val="CommentReference"/>
        </w:rPr>
        <w:commentReference w:id="161"/>
      </w:r>
      <w:r w:rsidR="002E3C57">
        <w:rPr>
          <w:rFonts w:ascii="Times New Roman" w:hAnsi="Times New Roman" w:cs="Times New Roman"/>
          <w:color w:val="2F2F2F" w:themeColor="accent5" w:themeShade="80"/>
        </w:rPr>
        <w:t xml:space="preserve">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w:t>
      </w:r>
      <w:proofErr w:type="gramStart"/>
      <w:r w:rsidR="007D43CE">
        <w:rPr>
          <w:rFonts w:ascii="Times New Roman" w:hAnsi="Times New Roman" w:cs="Times New Roman"/>
          <w:color w:val="2F2F2F" w:themeColor="accent5" w:themeShade="80"/>
        </w:rPr>
        <w:t xml:space="preserve">Given the absence of recent fire in the watershed discussed above (A. </w:t>
      </w:r>
      <w:proofErr w:type="spellStart"/>
      <w:r w:rsidR="007D43CE">
        <w:rPr>
          <w:rFonts w:ascii="Times New Roman" w:hAnsi="Times New Roman" w:cs="Times New Roman"/>
          <w:color w:val="2F2F2F" w:themeColor="accent5" w:themeShade="80"/>
        </w:rPr>
        <w:t>Caprio</w:t>
      </w:r>
      <w:proofErr w:type="spellEnd"/>
      <w:r w:rsidR="007D43CE">
        <w:rPr>
          <w:rFonts w:ascii="Times New Roman" w:hAnsi="Times New Roman" w:cs="Times New Roman"/>
          <w:color w:val="2F2F2F" w:themeColor="accent5" w:themeShade="80"/>
        </w:rPr>
        <w:t xml:space="preserve">, pers. comm.; Table A1), it </w:t>
      </w:r>
      <w:r w:rsidR="000E588D">
        <w:rPr>
          <w:rFonts w:ascii="Times New Roman" w:hAnsi="Times New Roman" w:cs="Times New Roman"/>
          <w:color w:val="2F2F2F" w:themeColor="accent5" w:themeShade="80"/>
        </w:rPr>
        <w:t>is conceivable if not likely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w:t>
      </w:r>
      <w:r w:rsidR="000E588D">
        <w:rPr>
          <w:rFonts w:ascii="Times New Roman" w:hAnsi="Times New Roman" w:cs="Times New Roman"/>
          <w:color w:val="2F2F2F" w:themeColor="accent5" w:themeShade="80"/>
        </w:rPr>
        <w:lastRenderedPageBreak/>
        <w:t xml:space="preserve">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w:t>
      </w:r>
      <w:proofErr w:type="gramEnd"/>
      <w:r w:rsidR="000E588D">
        <w:rPr>
          <w:rFonts w:ascii="Times New Roman" w:hAnsi="Times New Roman" w:cs="Times New Roman"/>
          <w:color w:val="2F2F2F" w:themeColor="accent5" w:themeShade="80"/>
        </w:rPr>
        <w:t xml:space="preserve"> </w:t>
      </w:r>
    </w:p>
    <w:p w14:paraId="133FF7DE" w14:textId="1C2A6062"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sidR="00955320">
        <w:rPr>
          <w:rFonts w:ascii="Times New Roman" w:hAnsi="Times New Roman" w:cs="Times New Roman"/>
          <w:color w:val="2F2F2F" w:themeColor="accent5" w:themeShade="80"/>
        </w:rPr>
        <w:t>), and to a lesser extent, white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concolor</w:t>
      </w:r>
      <w:proofErr w:type="spellEnd"/>
      <w:r w:rsidR="00955320">
        <w:rPr>
          <w:rFonts w:ascii="Times New Roman" w:hAnsi="Times New Roman" w:cs="Times New Roman"/>
          <w:color w:val="2F2F2F" w:themeColor="accent5" w:themeShade="80"/>
        </w:rPr>
        <w:t>), and a lower probability in red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magnifica</w:t>
      </w:r>
      <w:proofErr w:type="spellEnd"/>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being more </w:t>
      </w:r>
      <w:commentRangeStart w:id="162"/>
      <w:r w:rsidR="00955320">
        <w:rPr>
          <w:rFonts w:ascii="Times New Roman" w:hAnsi="Times New Roman" w:cs="Times New Roman"/>
          <w:color w:val="2F2F2F" w:themeColor="accent5" w:themeShade="80"/>
        </w:rPr>
        <w:t xml:space="preserve">climate limited </w:t>
      </w:r>
      <w:commentRangeEnd w:id="162"/>
      <w:r w:rsidR="007C1009">
        <w:rPr>
          <w:rStyle w:val="CommentReference"/>
        </w:rPr>
        <w:commentReference w:id="162"/>
      </w:r>
      <w:r w:rsidR="00955320">
        <w:rPr>
          <w:rFonts w:ascii="Times New Roman" w:hAnsi="Times New Roman" w:cs="Times New Roman"/>
          <w:color w:val="2F2F2F" w:themeColor="accent5" w:themeShade="80"/>
        </w:rPr>
        <w:t>and with 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commentRangeStart w:id="163"/>
      <w:r w:rsidR="00955320">
        <w:rPr>
          <w:rFonts w:ascii="Times New Roman" w:hAnsi="Times New Roman" w:cs="Times New Roman"/>
          <w:color w:val="2F2F2F" w:themeColor="accent5" w:themeShade="80"/>
        </w:rPr>
        <w:t>most prominent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t>
      </w:r>
      <w:proofErr w:type="gramStart"/>
      <w:r w:rsidR="00955320">
        <w:rPr>
          <w:rFonts w:ascii="Times New Roman" w:hAnsi="Times New Roman" w:cs="Times New Roman"/>
          <w:color w:val="2F2F2F" w:themeColor="accent5" w:themeShade="80"/>
        </w:rPr>
        <w:t>were observed</w:t>
      </w:r>
      <w:proofErr w:type="gramEnd"/>
      <w:r w:rsidR="00955320">
        <w:rPr>
          <w:rFonts w:ascii="Times New Roman" w:hAnsi="Times New Roman" w:cs="Times New Roman"/>
          <w:color w:val="2F2F2F" w:themeColor="accent5" w:themeShade="80"/>
        </w:rPr>
        <w:t xml:space="preserve"> in the most fire</w:t>
      </w:r>
      <w:r w:rsidR="008F79C3">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resistant species,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955320">
        <w:rPr>
          <w:rFonts w:ascii="Times New Roman" w:hAnsi="Times New Roman" w:cs="Times New Roman"/>
          <w:color w:val="2F2F2F" w:themeColor="accent5" w:themeShade="80"/>
        </w:rPr>
        <w:t>(Stevens unpublished data)</w:t>
      </w:r>
      <w:commentRangeEnd w:id="163"/>
      <w:r w:rsidR="007C1009">
        <w:rPr>
          <w:rStyle w:val="CommentReference"/>
        </w:rPr>
        <w:commentReference w:id="163"/>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1AD68446"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w:t>
      </w:r>
      <w:proofErr w:type="gramStart"/>
      <w:r>
        <w:rPr>
          <w:rFonts w:ascii="Times New Roman" w:hAnsi="Times New Roman" w:cs="Times New Roman"/>
          <w:color w:val="2F2F2F" w:themeColor="accent5" w:themeShade="80"/>
        </w:rPr>
        <w:t>meadow soil moisture profiles</w:t>
      </w:r>
      <w:proofErr w:type="gramEnd"/>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 xml:space="preserve">could be attributable to soil and topographic properties of the </w:t>
      </w:r>
      <w:r>
        <w:rPr>
          <w:rFonts w:ascii="Times New Roman" w:hAnsi="Times New Roman" w:cs="Times New Roman"/>
          <w:color w:val="2F2F2F" w:themeColor="accent5" w:themeShade="80"/>
        </w:rPr>
        <w:lastRenderedPageBreak/>
        <w:t>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w:t>
      </w:r>
      <w:proofErr w:type="gramStart"/>
      <w:r w:rsidR="00D43776">
        <w:rPr>
          <w:rFonts w:ascii="Times New Roman" w:hAnsi="Times New Roman" w:cs="Times New Roman"/>
          <w:color w:val="2F2F2F" w:themeColor="accent5" w:themeShade="80"/>
        </w:rPr>
        <w:t>in soil moisture at the watershed scale</w:t>
      </w:r>
      <w:r w:rsidR="00EC6E5F">
        <w:rPr>
          <w:rFonts w:ascii="Times New Roman" w:hAnsi="Times New Roman" w:cs="Times New Roman"/>
          <w:color w:val="2F2F2F" w:themeColor="accent5" w:themeShade="80"/>
        </w:rPr>
        <w:t xml:space="preserve"> in association with the managed fire regime</w:t>
      </w:r>
      <w:proofErr w:type="gramEnd"/>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 xml:space="preserve">e note that the vegetation change we did observe was primarily transition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xml:space="preserve">). This stands in contrast to the more productive </w:t>
      </w:r>
      <w:proofErr w:type="spellStart"/>
      <w:r w:rsidR="00955320">
        <w:rPr>
          <w:rFonts w:ascii="Times New Roman" w:hAnsi="Times New Roman" w:cs="Times New Roman"/>
          <w:color w:val="2F2F2F" w:themeColor="accent5" w:themeShade="80"/>
        </w:rPr>
        <w:t>Illilouette</w:t>
      </w:r>
      <w:proofErr w:type="spellEnd"/>
      <w:r w:rsidR="00955320">
        <w:rPr>
          <w:rFonts w:ascii="Times New Roman" w:hAnsi="Times New Roman" w:cs="Times New Roman"/>
          <w:color w:val="2F2F2F" w:themeColor="accent5" w:themeShade="80"/>
        </w:rPr>
        <w:t xml:space="preserve"> Creek Basin</w:t>
      </w:r>
      <w:r w:rsidR="007C07A0">
        <w:rPr>
          <w:rFonts w:ascii="Times New Roman" w:hAnsi="Times New Roman" w:cs="Times New Roman"/>
          <w:color w:val="2F2F2F" w:themeColor="accent5" w:themeShade="80"/>
        </w:rPr>
        <w:t xml:space="preserve"> (ICB; 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ins w:id="164" w:author="Gabrielle Boisrame" w:date="2019-06-07T13:56:00Z">
        <w:r w:rsidR="00A51328">
          <w:rPr>
            <w:rFonts w:ascii="Times New Roman" w:hAnsi="Times New Roman" w:cs="Times New Roman"/>
            <w:color w:val="2F2F2F" w:themeColor="accent5" w:themeShade="80"/>
          </w:rPr>
          <w:t>In addition, the minimal changes to forest structure following fire (discussed above) may partially account for fire history variables having very small impacts on soil moisture independent of vegetation change (Figure C3). If forests had generally become much more open</w:t>
        </w:r>
      </w:ins>
      <w:ins w:id="165" w:author="Gabrielle Boisrame" w:date="2019-06-07T13:59:00Z">
        <w:r w:rsidR="00A51328">
          <w:rPr>
            <w:rFonts w:ascii="Times New Roman" w:hAnsi="Times New Roman" w:cs="Times New Roman"/>
            <w:color w:val="2F2F2F" w:themeColor="accent5" w:themeShade="80"/>
          </w:rPr>
          <w:t>,</w:t>
        </w:r>
      </w:ins>
      <w:ins w:id="166" w:author="Gabrielle Boisrame" w:date="2019-06-07T13:56:00Z">
        <w:r w:rsidR="00A51328">
          <w:rPr>
            <w:rFonts w:ascii="Times New Roman" w:hAnsi="Times New Roman" w:cs="Times New Roman"/>
            <w:color w:val="2F2F2F" w:themeColor="accent5" w:themeShade="80"/>
          </w:rPr>
          <w:t xml:space="preserve"> or dominated by different sizes or species of trees following fire, we might expect greater impacts of fire on soil moisture within forested plots.</w:t>
        </w:r>
      </w:ins>
      <w:ins w:id="167" w:author="Gabrielle Boisrame" w:date="2019-06-07T14:47:00Z">
        <w:r w:rsidR="005F7371">
          <w:rPr>
            <w:rFonts w:ascii="Times New Roman" w:hAnsi="Times New Roman" w:cs="Times New Roman"/>
            <w:color w:val="2F2F2F" w:themeColor="accent5" w:themeShade="80"/>
          </w:rPr>
          <w:t xml:space="preserve"> For example, </w:t>
        </w:r>
        <w:proofErr w:type="gramStart"/>
        <w:r w:rsidR="005F7371">
          <w:rPr>
            <w:rFonts w:ascii="Times New Roman" w:hAnsi="Times New Roman" w:cs="Times New Roman"/>
            <w:color w:val="2F2F2F" w:themeColor="accent5" w:themeShade="80"/>
          </w:rPr>
          <w:t xml:space="preserve">the “shrub” weather station </w:t>
        </w:r>
      </w:ins>
      <w:ins w:id="168" w:author="Gabrielle Boisrame" w:date="2019-06-07T14:48:00Z">
        <w:r w:rsidR="005F7371">
          <w:rPr>
            <w:rFonts w:ascii="Times New Roman" w:hAnsi="Times New Roman" w:cs="Times New Roman"/>
            <w:color w:val="2F2F2F" w:themeColor="accent5" w:themeShade="80"/>
          </w:rPr>
          <w:t>is dominated by small conifers</w:t>
        </w:r>
        <w:proofErr w:type="gramEnd"/>
        <w:r w:rsidR="005F7371">
          <w:rPr>
            <w:rFonts w:ascii="Times New Roman" w:hAnsi="Times New Roman" w:cs="Times New Roman"/>
            <w:color w:val="2F2F2F" w:themeColor="accent5" w:themeShade="80"/>
          </w:rPr>
          <w:t xml:space="preserve">, while the forest station is dominated by large conifers, and soil moisture was higher in the “shrub” station for most of the data record (Figure </w:t>
        </w:r>
      </w:ins>
      <w:ins w:id="169" w:author="Gabrielle Boisrame" w:date="2019-06-07T14:49:00Z">
        <w:r w:rsidR="005F7371">
          <w:rPr>
            <w:rFonts w:ascii="Times New Roman" w:hAnsi="Times New Roman" w:cs="Times New Roman"/>
            <w:color w:val="2F2F2F" w:themeColor="accent5" w:themeShade="80"/>
          </w:rPr>
          <w:t>7</w:t>
        </w:r>
      </w:ins>
      <w:ins w:id="170" w:author="Gabrielle Boisrame" w:date="2019-06-07T14:47:00Z">
        <w:r w:rsidR="005F7371">
          <w:rPr>
            <w:rFonts w:ascii="Times New Roman" w:hAnsi="Times New Roman" w:cs="Times New Roman"/>
            <w:color w:val="2F2F2F" w:themeColor="accent5" w:themeShade="80"/>
          </w:rPr>
          <w:t>).</w:t>
        </w:r>
      </w:ins>
    </w:p>
    <w:p w14:paraId="721D83CE" w14:textId="7E65B84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w:t>
      </w:r>
      <w:proofErr w:type="spellStart"/>
      <w:r>
        <w:rPr>
          <w:rFonts w:ascii="Times New Roman" w:hAnsi="Times New Roman" w:cs="Times New Roman"/>
          <w:color w:val="2F2F2F" w:themeColor="accent5" w:themeShade="80"/>
        </w:rPr>
        <w:t>lodgepole</w:t>
      </w:r>
      <w:proofErr w:type="spellEnd"/>
      <w:r>
        <w:rPr>
          <w:rFonts w:ascii="Times New Roman" w:hAnsi="Times New Roman" w:cs="Times New Roman"/>
          <w:color w:val="2F2F2F" w:themeColor="accent5" w:themeShade="80"/>
        </w:rPr>
        <w:t xml:space="preserv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ins w:id="171" w:author="Gabrielle Boisrame" w:date="2019-06-07T13:59:00Z">
        <w:r w:rsidR="00A51328">
          <w:rPr>
            <w:rFonts w:ascii="Times New Roman" w:hAnsi="Times New Roman" w:cs="Times New Roman"/>
            <w:color w:val="2F2F2F" w:themeColor="accent5" w:themeShade="80"/>
          </w:rPr>
          <w:t>, greater consistency in soil saturation of the SCB meadows (this limiting conifer growth), or a combination of both</w:t>
        </w:r>
      </w:ins>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w:t>
      </w:r>
      <w:r>
        <w:rPr>
          <w:rFonts w:ascii="Times New Roman" w:hAnsi="Times New Roman" w:cs="Times New Roman"/>
          <w:color w:val="2F2F2F" w:themeColor="accent5" w:themeShade="80"/>
        </w:rPr>
        <w:lastRenderedPageBreak/>
        <w:t xml:space="preserve">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transitions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5A5F8AD8" w:rsidR="005F7371" w:rsidRDefault="00C378AB" w:rsidP="00BC7F0C">
      <w:pPr>
        <w:spacing w:line="480" w:lineRule="auto"/>
        <w:ind w:firstLine="720"/>
        <w:rPr>
          <w:ins w:id="172" w:author="Gabrielle Boisrame" w:date="2019-06-07T14:40:00Z"/>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Pr>
          <w:rFonts w:ascii="Times New Roman" w:hAnsi="Times New Roman" w:cs="Times New Roman"/>
          <w:color w:val="2F2F2F" w:themeColor="accent5" w:themeShade="80"/>
        </w:rPr>
        <w:t>spatially-distributed</w:t>
      </w:r>
      <w:proofErr w:type="gramEnd"/>
      <w:r>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xml:space="preserve">. </w:t>
      </w:r>
      <w:ins w:id="173" w:author="Gabrielle Boisrame" w:date="2019-06-07T14:40:00Z">
        <w:r w:rsidR="005F7371">
          <w:rPr>
            <w:rFonts w:ascii="Times New Roman" w:hAnsi="Times New Roman" w:cs="Times New Roman"/>
            <w:color w:val="2F2F2F" w:themeColor="accent5" w:themeShade="80"/>
          </w:rPr>
          <w:t xml:space="preserve">However, </w:t>
        </w:r>
      </w:ins>
      <w:ins w:id="174" w:author="Gabrielle Boisrame" w:date="2019-06-07T14:52:00Z">
        <w:r w:rsidR="00642E59">
          <w:rPr>
            <w:rFonts w:ascii="Times New Roman" w:hAnsi="Times New Roman" w:cs="Times New Roman"/>
            <w:color w:val="2F2F2F" w:themeColor="accent5" w:themeShade="80"/>
          </w:rPr>
          <w:t xml:space="preserve">this correlation only captures </w:t>
        </w:r>
      </w:ins>
      <w:ins w:id="175" w:author="Gabrielle Boisrame" w:date="2019-06-07T14:53:00Z">
        <w:r w:rsidR="00642E59">
          <w:rPr>
            <w:rFonts w:ascii="Times New Roman" w:hAnsi="Times New Roman" w:cs="Times New Roman"/>
            <w:color w:val="2F2F2F" w:themeColor="accent5" w:themeShade="80"/>
          </w:rPr>
          <w:t>relative changes over time, not absolute values. I</w:t>
        </w:r>
      </w:ins>
      <w:ins w:id="176" w:author="Gabrielle Boisrame" w:date="2019-06-07T14:52:00Z">
        <w:r w:rsidR="00642E59">
          <w:rPr>
            <w:rFonts w:ascii="Times New Roman" w:hAnsi="Times New Roman" w:cs="Times New Roman"/>
            <w:color w:val="2F2F2F" w:themeColor="accent5" w:themeShade="80"/>
          </w:rPr>
          <w:t>n late summer</w:t>
        </w:r>
      </w:ins>
      <w:ins w:id="177" w:author="Gabrielle Boisrame" w:date="2019-06-07T14:53:00Z">
        <w:r w:rsidR="00642E59">
          <w:rPr>
            <w:rFonts w:ascii="Times New Roman" w:hAnsi="Times New Roman" w:cs="Times New Roman"/>
            <w:color w:val="2F2F2F" w:themeColor="accent5" w:themeShade="80"/>
          </w:rPr>
          <w:t>,</w:t>
        </w:r>
      </w:ins>
      <w:ins w:id="178" w:author="Gabrielle Boisrame" w:date="2019-06-07T14:52:00Z">
        <w:r w:rsidR="00642E59">
          <w:rPr>
            <w:rFonts w:ascii="Times New Roman" w:hAnsi="Times New Roman" w:cs="Times New Roman"/>
            <w:color w:val="2F2F2F" w:themeColor="accent5" w:themeShade="80"/>
          </w:rPr>
          <w:t xml:space="preserve"> the</w:t>
        </w:r>
      </w:ins>
      <w:ins w:id="179" w:author="Gabrielle Boisrame" w:date="2019-06-07T14:53:00Z">
        <w:r w:rsidR="00642E59">
          <w:rPr>
            <w:rFonts w:ascii="Times New Roman" w:hAnsi="Times New Roman" w:cs="Times New Roman"/>
            <w:color w:val="2F2F2F" w:themeColor="accent5" w:themeShade="80"/>
          </w:rPr>
          <w:t xml:space="preserve">re was a greater difference between deep and shallow soil moistures </w:t>
        </w:r>
      </w:ins>
      <w:ins w:id="180" w:author="Gabrielle Boisrame" w:date="2019-06-07T14:51:00Z">
        <w:r w:rsidR="00642E59">
          <w:rPr>
            <w:rFonts w:ascii="Times New Roman" w:hAnsi="Times New Roman" w:cs="Times New Roman"/>
            <w:color w:val="2F2F2F" w:themeColor="accent5" w:themeShade="80"/>
          </w:rPr>
          <w:t xml:space="preserve">at the shrub and wetland stations </w:t>
        </w:r>
      </w:ins>
      <w:ins w:id="181" w:author="Gabrielle Boisrame" w:date="2019-06-07T14:53:00Z">
        <w:r w:rsidR="00642E59">
          <w:rPr>
            <w:rFonts w:ascii="Times New Roman" w:hAnsi="Times New Roman" w:cs="Times New Roman"/>
            <w:color w:val="2F2F2F" w:themeColor="accent5" w:themeShade="80"/>
          </w:rPr>
          <w:t xml:space="preserve">than </w:t>
        </w:r>
      </w:ins>
      <w:ins w:id="182" w:author="Gabrielle Boisrame" w:date="2019-06-07T14:54:00Z">
        <w:r w:rsidR="00642E59">
          <w:rPr>
            <w:rFonts w:ascii="Times New Roman" w:hAnsi="Times New Roman" w:cs="Times New Roman"/>
            <w:color w:val="2F2F2F" w:themeColor="accent5" w:themeShade="80"/>
          </w:rPr>
          <w:t>there was at</w:t>
        </w:r>
      </w:ins>
      <w:ins w:id="183" w:author="Gabrielle Boisrame" w:date="2019-06-07T14:53:00Z">
        <w:r w:rsidR="00642E59">
          <w:rPr>
            <w:rFonts w:ascii="Times New Roman" w:hAnsi="Times New Roman" w:cs="Times New Roman"/>
            <w:color w:val="2F2F2F" w:themeColor="accent5" w:themeShade="80"/>
          </w:rPr>
          <w:t xml:space="preserve"> the forest station</w:t>
        </w:r>
      </w:ins>
      <w:ins w:id="184" w:author="Gabrielle Boisrame" w:date="2019-06-07T14:55:00Z">
        <w:r w:rsidR="00642E59">
          <w:rPr>
            <w:rFonts w:ascii="Times New Roman" w:hAnsi="Times New Roman" w:cs="Times New Roman"/>
            <w:color w:val="2F2F2F" w:themeColor="accent5" w:themeShade="80"/>
          </w:rPr>
          <w:t xml:space="preserve"> (Figure 7)</w:t>
        </w:r>
      </w:ins>
      <w:ins w:id="185" w:author="Gabrielle Boisrame" w:date="2019-06-07T14:53:00Z">
        <w:r w:rsidR="00642E59">
          <w:rPr>
            <w:rFonts w:ascii="Times New Roman" w:hAnsi="Times New Roman" w:cs="Times New Roman"/>
            <w:color w:val="2F2F2F" w:themeColor="accent5" w:themeShade="80"/>
          </w:rPr>
          <w:t xml:space="preserve">. </w:t>
        </w:r>
      </w:ins>
      <w:ins w:id="186" w:author="Gabrielle Boisrame" w:date="2019-06-07T14:54:00Z">
        <w:r w:rsidR="00642E59">
          <w:rPr>
            <w:rFonts w:ascii="Times New Roman" w:hAnsi="Times New Roman" w:cs="Times New Roman"/>
            <w:color w:val="2F2F2F" w:themeColor="accent5" w:themeShade="80"/>
          </w:rPr>
          <w:t xml:space="preserve">Therefore, </w:t>
        </w:r>
        <w:proofErr w:type="gramStart"/>
        <w:r w:rsidR="00642E59">
          <w:rPr>
            <w:rFonts w:ascii="Times New Roman" w:hAnsi="Times New Roman" w:cs="Times New Roman"/>
            <w:color w:val="2F2F2F" w:themeColor="accent5" w:themeShade="80"/>
          </w:rPr>
          <w:t>it i</w:t>
        </w:r>
      </w:ins>
      <w:ins w:id="187" w:author="Gabrielle Boisrame" w:date="2019-06-07T14:55:00Z">
        <w:r w:rsidR="00642E59">
          <w:rPr>
            <w:rFonts w:ascii="Times New Roman" w:hAnsi="Times New Roman" w:cs="Times New Roman"/>
            <w:color w:val="2F2F2F" w:themeColor="accent5" w:themeShade="80"/>
          </w:rPr>
          <w:t xml:space="preserve">s possible that transitions from </w:t>
        </w:r>
      </w:ins>
      <w:ins w:id="188" w:author="Gabrielle Boisrame" w:date="2019-06-07T15:44:00Z">
        <w:r w:rsidR="006B2FD6">
          <w:rPr>
            <w:rFonts w:ascii="Times New Roman" w:hAnsi="Times New Roman" w:cs="Times New Roman"/>
            <w:color w:val="2F2F2F" w:themeColor="accent5" w:themeShade="80"/>
          </w:rPr>
          <w:t xml:space="preserve">mature </w:t>
        </w:r>
      </w:ins>
      <w:ins w:id="189" w:author="Gabrielle Boisrame" w:date="2019-06-07T14:55:00Z">
        <w:r w:rsidR="00642E59">
          <w:rPr>
            <w:rFonts w:ascii="Times New Roman" w:hAnsi="Times New Roman" w:cs="Times New Roman"/>
            <w:color w:val="2F2F2F" w:themeColor="accent5" w:themeShade="80"/>
          </w:rPr>
          <w:t>forest to more open vegetation cover might</w:t>
        </w:r>
        <w:proofErr w:type="gramEnd"/>
        <w:r w:rsidR="00642E59">
          <w:rPr>
            <w:rFonts w:ascii="Times New Roman" w:hAnsi="Times New Roman" w:cs="Times New Roman"/>
            <w:color w:val="2F2F2F" w:themeColor="accent5" w:themeShade="80"/>
          </w:rPr>
          <w:t xml:space="preserve"> lead to greater increases in deeper soil moisture than would be suggested by shallow soil moisture. </w:t>
        </w:r>
      </w:ins>
      <w:ins w:id="190" w:author="Gabrielle Boisrame" w:date="2019-06-07T15:05:00Z">
        <w:r w:rsidR="00092C59">
          <w:rPr>
            <w:rFonts w:ascii="Times New Roman" w:hAnsi="Times New Roman" w:cs="Times New Roman"/>
            <w:color w:val="2F2F2F" w:themeColor="accent5" w:themeShade="80"/>
          </w:rPr>
          <w:t>This could mean that</w:t>
        </w:r>
      </w:ins>
      <w:ins w:id="191" w:author="Gabrielle Boisrame" w:date="2019-06-07T14:55:00Z">
        <w:r w:rsidR="00642E59">
          <w:rPr>
            <w:rFonts w:ascii="Times New Roman" w:hAnsi="Times New Roman" w:cs="Times New Roman"/>
            <w:color w:val="2F2F2F" w:themeColor="accent5" w:themeShade="80"/>
          </w:rPr>
          <w:t xml:space="preserve"> the </w:t>
        </w:r>
      </w:ins>
      <w:ins w:id="192" w:author="Gabrielle Boisrame" w:date="2019-06-07T15:06:00Z">
        <w:r w:rsidR="00092C59">
          <w:rPr>
            <w:rFonts w:ascii="Times New Roman" w:hAnsi="Times New Roman" w:cs="Times New Roman"/>
            <w:color w:val="2F2F2F" w:themeColor="accent5" w:themeShade="80"/>
          </w:rPr>
          <w:t xml:space="preserve">modeled </w:t>
        </w:r>
      </w:ins>
      <w:proofErr w:type="gramStart"/>
      <w:ins w:id="193" w:author="Gabrielle Boisrame" w:date="2019-06-07T15:05:00Z">
        <w:r w:rsidR="00092C59">
          <w:rPr>
            <w:rFonts w:ascii="Times New Roman" w:hAnsi="Times New Roman" w:cs="Times New Roman"/>
            <w:color w:val="2F2F2F" w:themeColor="accent5" w:themeShade="80"/>
          </w:rPr>
          <w:t xml:space="preserve">surface soil </w:t>
        </w:r>
      </w:ins>
      <w:ins w:id="194" w:author="Gabrielle Boisrame" w:date="2019-06-07T14:56:00Z">
        <w:r w:rsidR="00092C59">
          <w:rPr>
            <w:rFonts w:ascii="Times New Roman" w:hAnsi="Times New Roman" w:cs="Times New Roman"/>
            <w:color w:val="2F2F2F" w:themeColor="accent5" w:themeShade="80"/>
          </w:rPr>
          <w:t>moisture changes</w:t>
        </w:r>
        <w:proofErr w:type="gramEnd"/>
        <w:r w:rsidR="00642E59">
          <w:rPr>
            <w:rFonts w:ascii="Times New Roman" w:hAnsi="Times New Roman" w:cs="Times New Roman"/>
            <w:color w:val="2F2F2F" w:themeColor="accent5" w:themeShade="80"/>
          </w:rPr>
          <w:t xml:space="preserve"> in Figure 8 may be an underestimate of the total change in plant-available moisture. </w:t>
        </w:r>
      </w:ins>
      <w:ins w:id="195" w:author="Gabrielle Boisrame" w:date="2019-06-07T15:04:00Z">
        <w:r w:rsidR="00092C59">
          <w:rPr>
            <w:rFonts w:ascii="Times New Roman" w:hAnsi="Times New Roman" w:cs="Times New Roman"/>
            <w:color w:val="2F2F2F" w:themeColor="accent5" w:themeShade="80"/>
          </w:rPr>
          <w:t xml:space="preserve">Findings from the ICB also suggested that the soil moisture impact of forest removal might be larger in deeper soils </w:t>
        </w:r>
      </w:ins>
      <w:ins w:id="196" w:author="Gabrielle Boisrame" w:date="2019-06-07T14:57:00Z">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ins>
      <w:ins w:id="197" w:author="Gabrielle Boisrame" w:date="2019-06-07T14:56:00Z">
        <w:r w:rsidR="00642E59">
          <w:rPr>
            <w:rFonts w:ascii="Times New Roman" w:hAnsi="Times New Roman" w:cs="Times New Roman"/>
            <w:color w:val="2F2F2F" w:themeColor="accent5" w:themeShade="80"/>
          </w:rPr>
          <w:t>.</w:t>
        </w:r>
      </w:ins>
    </w:p>
    <w:p w14:paraId="075987D3" w14:textId="00E6249F" w:rsidR="00EC6E5F" w:rsidRDefault="00C378AB" w:rsidP="00BC7F0C">
      <w:pPr>
        <w:spacing w:line="480" w:lineRule="auto"/>
        <w:ind w:firstLine="720"/>
        <w:rPr>
          <w:ins w:id="198" w:author="Sally Thompson" w:date="2019-05-01T12:46:00Z"/>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w:t>
      </w:r>
      <w:del w:id="199" w:author="Gabrielle Boisrame" w:date="2019-06-12T09:28:00Z">
        <w:r w:rsidR="00DF2F99" w:rsidDel="00271166">
          <w:rPr>
            <w:rFonts w:ascii="Times New Roman" w:hAnsi="Times New Roman" w:cs="Times New Roman"/>
            <w:color w:val="2F2F2F" w:themeColor="accent5" w:themeShade="80"/>
          </w:rPr>
          <w:delText xml:space="preserve">3 </w:delText>
        </w:r>
      </w:del>
      <w:ins w:id="200" w:author="Gabrielle Boisrame" w:date="2019-06-12T09:28:00Z">
        <w:r w:rsidR="00271166">
          <w:rPr>
            <w:rFonts w:ascii="Times New Roman" w:hAnsi="Times New Roman" w:cs="Times New Roman"/>
            <w:color w:val="2F2F2F" w:themeColor="accent5" w:themeShade="80"/>
          </w:rPr>
          <w:t xml:space="preserve">4 </w:t>
        </w:r>
      </w:ins>
      <w:r w:rsidR="00DF2F99">
        <w:rPr>
          <w:rFonts w:ascii="Times New Roman" w:hAnsi="Times New Roman" w:cs="Times New Roman"/>
          <w:color w:val="2F2F2F" w:themeColor="accent5" w:themeShade="80"/>
        </w:rPr>
        <w:t>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201"/>
      <w:commentRangeStart w:id="202"/>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ins w:id="203" w:author="Sally Thompson" w:date="2019-05-01T12:43:00Z">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w:t>
        </w:r>
      </w:ins>
      <w:ins w:id="204" w:author="Sally Thompson" w:date="2019-05-01T12:44:00Z">
        <w:r w:rsidR="00EC6E5F">
          <w:rPr>
            <w:rFonts w:ascii="Times New Roman" w:hAnsi="Times New Roman" w:cs="Times New Roman"/>
            <w:color w:val="2F2F2F" w:themeColor="accent5" w:themeShade="80"/>
          </w:rPr>
          <w:t xml:space="preserve">The extent to which this variation </w:t>
        </w:r>
        <w:proofErr w:type="gramStart"/>
        <w:r w:rsidR="00EC6E5F">
          <w:rPr>
            <w:rFonts w:ascii="Times New Roman" w:hAnsi="Times New Roman" w:cs="Times New Roman"/>
            <w:color w:val="2F2F2F" w:themeColor="accent5" w:themeShade="80"/>
          </w:rPr>
          <w:t>should be attributed</w:t>
        </w:r>
        <w:proofErr w:type="gramEnd"/>
        <w:r w:rsidR="00EC6E5F">
          <w:rPr>
            <w:rFonts w:ascii="Times New Roman" w:hAnsi="Times New Roman" w:cs="Times New Roman"/>
            <w:color w:val="2F2F2F" w:themeColor="accent5" w:themeShade="80"/>
          </w:rPr>
          <w:t xml:space="preserve"> to physical and ecological factors in the </w:t>
        </w:r>
        <w:r w:rsidR="00EC6E5F">
          <w:rPr>
            <w:rFonts w:ascii="Times New Roman" w:hAnsi="Times New Roman" w:cs="Times New Roman"/>
            <w:color w:val="2F2F2F" w:themeColor="accent5" w:themeShade="80"/>
          </w:rPr>
          <w:lastRenderedPageBreak/>
          <w:t>watershed, and the extent to which it reflects features of the random forest methodolog</w:t>
        </w:r>
      </w:ins>
      <w:ins w:id="205" w:author="Sally Thompson" w:date="2019-05-01T12:45:00Z">
        <w:r w:rsidR="00EC6E5F">
          <w:rPr>
            <w:rFonts w:ascii="Times New Roman" w:hAnsi="Times New Roman" w:cs="Times New Roman"/>
            <w:color w:val="2F2F2F" w:themeColor="accent5" w:themeShade="80"/>
          </w:rPr>
          <w:t>y is not clear.</w:t>
        </w:r>
      </w:ins>
      <w:ins w:id="206" w:author="Sally Thompson" w:date="2019-05-01T12:44:00Z">
        <w:r w:rsidR="00EC6E5F" w:rsidDel="00EC6E5F">
          <w:rPr>
            <w:rFonts w:ascii="Times New Roman" w:hAnsi="Times New Roman" w:cs="Times New Roman"/>
            <w:color w:val="2F2F2F" w:themeColor="accent5" w:themeShade="80"/>
          </w:rPr>
          <w:t xml:space="preserve"> </w:t>
        </w:r>
      </w:ins>
      <w:commentRangeEnd w:id="201"/>
      <w:ins w:id="207" w:author="Sally Thompson" w:date="2019-05-01T12:45:00Z">
        <w:r w:rsidR="00EC6E5F">
          <w:rPr>
            <w:rStyle w:val="CommentReference"/>
          </w:rPr>
          <w:commentReference w:id="201"/>
        </w:r>
      </w:ins>
      <w:commentRangeEnd w:id="202"/>
      <w:r w:rsidR="00A51328">
        <w:rPr>
          <w:rStyle w:val="CommentReference"/>
        </w:rPr>
        <w:commentReference w:id="202"/>
      </w:r>
      <w:del w:id="208" w:author="Sally Thompson" w:date="2019-05-01T12:43:00Z">
        <w:r w:rsidR="00334F16" w:rsidDel="00EC6E5F">
          <w:rPr>
            <w:rFonts w:ascii="Times New Roman" w:hAnsi="Times New Roman" w:cs="Times New Roman"/>
            <w:color w:val="2F2F2F" w:themeColor="accent5" w:themeShade="80"/>
          </w:rPr>
          <w:delText>shows</w:delText>
        </w:r>
      </w:del>
      <w:del w:id="209" w:author="Sally Thompson" w:date="2019-05-01T12:42:00Z">
        <w:r w:rsidR="00334F16" w:rsidDel="00EC6E5F">
          <w:rPr>
            <w:rFonts w:ascii="Times New Roman" w:hAnsi="Times New Roman" w:cs="Times New Roman"/>
            <w:color w:val="2F2F2F" w:themeColor="accent5" w:themeShade="80"/>
          </w:rPr>
          <w:delText xml:space="preserve"> …  </w:delText>
        </w:r>
      </w:del>
      <w:del w:id="210" w:author="Gabrielle Boisrame" w:date="2019-06-07T15:12:00Z">
        <w:r w:rsidR="00334F16" w:rsidDel="009A1C42">
          <w:rPr>
            <w:rFonts w:ascii="Times New Roman" w:hAnsi="Times New Roman" w:cs="Times New Roman"/>
            <w:color w:val="2F2F2F" w:themeColor="accent5" w:themeShade="80"/>
          </w:rPr>
          <w:delText xml:space="preserve"> </w:delText>
        </w:r>
      </w:del>
    </w:p>
    <w:p w14:paraId="5E1F07F6" w14:textId="6F795D3A" w:rsidR="007C07A0" w:rsidRDefault="001B5E1D" w:rsidP="00BC7F0C">
      <w:pPr>
        <w:spacing w:line="480" w:lineRule="auto"/>
        <w:ind w:firstLine="720"/>
        <w:rPr>
          <w:rFonts w:ascii="Times New Roman" w:hAnsi="Times New Roman" w:cs="Times New Roman"/>
          <w:color w:val="2F2F2F" w:themeColor="accent5" w:themeShade="80"/>
        </w:rPr>
      </w:pPr>
      <w:commentRangeStart w:id="211"/>
      <w:ins w:id="212" w:author="Gabrielle Boisrame" w:date="2019-06-07T14:33:00Z">
        <w:r>
          <w:rPr>
            <w:rFonts w:ascii="Times New Roman" w:hAnsi="Times New Roman" w:cs="Times New Roman"/>
            <w:color w:val="2F2F2F" w:themeColor="accent5" w:themeShade="80"/>
          </w:rPr>
          <w:t xml:space="preserve">Large observed differences in precipitation inputs, snowpack depth and melt timing between the three weather stations suggest that there are important differences in water input to the soil and its timing that </w:t>
        </w:r>
        <w:proofErr w:type="gramStart"/>
        <w:r>
          <w:rPr>
            <w:rFonts w:ascii="Times New Roman" w:hAnsi="Times New Roman" w:cs="Times New Roman"/>
            <w:color w:val="2F2F2F" w:themeColor="accent5" w:themeShade="80"/>
          </w:rPr>
          <w:t>are induced</w:t>
        </w:r>
        <w:proofErr w:type="gramEnd"/>
        <w:r>
          <w:rPr>
            <w:rFonts w:ascii="Times New Roman" w:hAnsi="Times New Roman" w:cs="Times New Roman"/>
            <w:color w:val="2F2F2F" w:themeColor="accent5" w:themeShade="80"/>
          </w:rPr>
          <w:t xml:space="preserve"> by vegetation transitions in the SCB</w:t>
        </w:r>
      </w:ins>
      <w:commentRangeEnd w:id="211"/>
      <w:ins w:id="213" w:author="Gabrielle Boisrame" w:date="2019-06-07T16:08:00Z">
        <w:r w:rsidR="0057761B">
          <w:rPr>
            <w:rStyle w:val="CommentReference"/>
          </w:rPr>
          <w:commentReference w:id="211"/>
        </w:r>
      </w:ins>
      <w:ins w:id="214" w:author="Gabrielle Boisrame" w:date="2019-06-07T14:33:00Z">
        <w:r>
          <w:rPr>
            <w:rFonts w:ascii="Times New Roman" w:hAnsi="Times New Roman" w:cs="Times New Roman"/>
            <w:color w:val="2F2F2F" w:themeColor="accent5" w:themeShade="80"/>
          </w:rPr>
          <w:t>.</w:t>
        </w:r>
      </w:ins>
      <w:ins w:id="215" w:author="Gabrielle Boisrame" w:date="2019-06-07T14:34:00Z">
        <w:r>
          <w:rPr>
            <w:rFonts w:ascii="Times New Roman" w:hAnsi="Times New Roman" w:cs="Times New Roman"/>
            <w:color w:val="2F2F2F" w:themeColor="accent5" w:themeShade="80"/>
          </w:rPr>
          <w:t xml:space="preserve"> In spite of this, distributed soil moisture measurements showed only </w:t>
        </w:r>
      </w:ins>
      <w:ins w:id="216" w:author="Sally Thompson" w:date="2019-05-01T12:46:00Z">
        <w:del w:id="217" w:author="Gabrielle Boisrame" w:date="2019-06-07T14:34:00Z">
          <w:r w:rsidR="00EC6E5F" w:rsidDel="001B5E1D">
            <w:rPr>
              <w:rFonts w:ascii="Times New Roman" w:hAnsi="Times New Roman" w:cs="Times New Roman"/>
              <w:color w:val="2F2F2F" w:themeColor="accent5" w:themeShade="80"/>
            </w:rPr>
            <w:delText xml:space="preserve">The </w:delText>
          </w:r>
        </w:del>
      </w:ins>
      <w:ins w:id="218" w:author="Sally Thompson" w:date="2019-05-01T12:47:00Z">
        <w:r w:rsidR="00EC6E5F">
          <w:rPr>
            <w:rFonts w:ascii="Times New Roman" w:hAnsi="Times New Roman" w:cs="Times New Roman"/>
            <w:color w:val="2F2F2F" w:themeColor="accent5" w:themeShade="80"/>
          </w:rPr>
          <w:t>relatively</w:t>
        </w:r>
      </w:ins>
      <w:ins w:id="219" w:author="Sally Thompson" w:date="2019-05-01T12:46:00Z">
        <w:r w:rsidR="00EC6E5F">
          <w:rPr>
            <w:rFonts w:ascii="Times New Roman" w:hAnsi="Times New Roman" w:cs="Times New Roman"/>
            <w:color w:val="2F2F2F" w:themeColor="accent5" w:themeShade="80"/>
          </w:rPr>
          <w:t xml:space="preserve"> </w:t>
        </w:r>
      </w:ins>
      <w:ins w:id="220" w:author="Sally Thompson" w:date="2019-05-01T12:47:00Z">
        <w:r w:rsidR="00EC6E5F">
          <w:rPr>
            <w:rFonts w:ascii="Times New Roman" w:hAnsi="Times New Roman" w:cs="Times New Roman"/>
            <w:color w:val="2F2F2F" w:themeColor="accent5" w:themeShade="80"/>
          </w:rPr>
          <w:t xml:space="preserve">small differences in soil moisture between </w:t>
        </w:r>
        <w:del w:id="221" w:author="Gabrielle Boisrame" w:date="2019-06-07T14:29:00Z">
          <w:r w:rsidR="00EC6E5F" w:rsidDel="001B5E1D">
            <w:rPr>
              <w:rFonts w:ascii="Times New Roman" w:hAnsi="Times New Roman" w:cs="Times New Roman"/>
              <w:color w:val="2F2F2F" w:themeColor="accent5" w:themeShade="80"/>
            </w:rPr>
            <w:delText>the vegetation classes</w:delText>
          </w:r>
        </w:del>
      </w:ins>
      <w:ins w:id="222" w:author="Gabrielle Boisrame" w:date="2019-06-07T14:29:00Z">
        <w:r>
          <w:rPr>
            <w:rFonts w:ascii="Times New Roman" w:hAnsi="Times New Roman" w:cs="Times New Roman"/>
            <w:color w:val="2F2F2F" w:themeColor="accent5" w:themeShade="80"/>
          </w:rPr>
          <w:t>forest, shrub, and sparse meadow vegetation classes (</w:t>
        </w:r>
      </w:ins>
      <w:ins w:id="223" w:author="Gabrielle Boisrame" w:date="2019-06-07T14:31:00Z">
        <w:r>
          <w:rPr>
            <w:rFonts w:ascii="Times New Roman" w:hAnsi="Times New Roman" w:cs="Times New Roman"/>
            <w:color w:val="2F2F2F" w:themeColor="accent5" w:themeShade="80"/>
          </w:rPr>
          <w:t>Figures 6, C3</w:t>
        </w:r>
      </w:ins>
      <w:ins w:id="224" w:author="Gabrielle Boisrame" w:date="2019-06-07T14:29:00Z">
        <w:r>
          <w:rPr>
            <w:rFonts w:ascii="Times New Roman" w:hAnsi="Times New Roman" w:cs="Times New Roman"/>
            <w:color w:val="2F2F2F" w:themeColor="accent5" w:themeShade="80"/>
          </w:rPr>
          <w:t>)</w:t>
        </w:r>
      </w:ins>
      <w:ins w:id="225" w:author="Gabrielle Boisrame" w:date="2019-06-07T14:34:00Z">
        <w:r>
          <w:rPr>
            <w:rFonts w:ascii="Times New Roman" w:hAnsi="Times New Roman" w:cs="Times New Roman"/>
            <w:color w:val="2F2F2F" w:themeColor="accent5" w:themeShade="80"/>
          </w:rPr>
          <w:t>.</w:t>
        </w:r>
      </w:ins>
      <w:ins w:id="226" w:author="Sally Thompson" w:date="2019-05-01T12:47:00Z">
        <w:del w:id="227" w:author="Gabrielle Boisrame" w:date="2019-06-07T14:34:00Z">
          <w:r w:rsidR="00EC6E5F" w:rsidDel="001B5E1D">
            <w:rPr>
              <w:rFonts w:ascii="Times New Roman" w:hAnsi="Times New Roman" w:cs="Times New Roman"/>
              <w:color w:val="2F2F2F" w:themeColor="accent5" w:themeShade="80"/>
            </w:rPr>
            <w:delText xml:space="preserve"> </w:delText>
          </w:r>
        </w:del>
      </w:ins>
      <w:ins w:id="228" w:author="Sally Thompson" w:date="2019-05-01T12:48:00Z">
        <w:del w:id="229" w:author="Gabrielle Boisrame" w:date="2019-06-07T14:34:00Z">
          <w:r w:rsidR="004C4764" w:rsidDel="001B5E1D">
            <w:rPr>
              <w:rFonts w:ascii="Times New Roman" w:hAnsi="Times New Roman" w:cs="Times New Roman"/>
              <w:color w:val="2F2F2F" w:themeColor="accent5" w:themeShade="80"/>
            </w:rPr>
            <w:delText>occur in spite of</w:delText>
          </w:r>
        </w:del>
        <w:del w:id="230" w:author="Gabrielle Boisrame" w:date="2019-06-07T14:33:00Z">
          <w:r w:rsidR="004C4764" w:rsidDel="001B5E1D">
            <w:rPr>
              <w:rFonts w:ascii="Times New Roman" w:hAnsi="Times New Roman" w:cs="Times New Roman"/>
              <w:color w:val="2F2F2F" w:themeColor="accent5" w:themeShade="80"/>
            </w:rPr>
            <w:delText xml:space="preserve"> reasonably large</w:delText>
          </w:r>
        </w:del>
      </w:ins>
      <w:ins w:id="231" w:author="Sally Thompson" w:date="2019-05-01T12:47:00Z">
        <w:del w:id="232" w:author="Gabrielle Boisrame" w:date="2019-06-07T14:33:00Z">
          <w:r w:rsidR="004C4764" w:rsidDel="001B5E1D">
            <w:rPr>
              <w:rFonts w:ascii="Times New Roman" w:hAnsi="Times New Roman" w:cs="Times New Roman"/>
              <w:color w:val="2F2F2F" w:themeColor="accent5" w:themeShade="80"/>
            </w:rPr>
            <w:delText xml:space="preserve"> observed differences in </w:delText>
          </w:r>
        </w:del>
      </w:ins>
      <w:ins w:id="233" w:author="Sally Thompson" w:date="2019-05-01T12:48:00Z">
        <w:del w:id="234" w:author="Gabrielle Boisrame" w:date="2019-06-07T14:33:00Z">
          <w:r w:rsidR="004C4764" w:rsidDel="001B5E1D">
            <w:rPr>
              <w:rFonts w:ascii="Times New Roman" w:hAnsi="Times New Roman" w:cs="Times New Roman"/>
              <w:color w:val="2F2F2F" w:themeColor="accent5" w:themeShade="80"/>
            </w:rPr>
            <w:delText xml:space="preserve">precipitation inputs, </w:delText>
          </w:r>
        </w:del>
      </w:ins>
      <w:ins w:id="235" w:author="Sally Thompson" w:date="2019-05-01T12:47:00Z">
        <w:del w:id="236" w:author="Gabrielle Boisrame" w:date="2019-06-07T14:33:00Z">
          <w:r w:rsidR="004C4764" w:rsidDel="001B5E1D">
            <w:rPr>
              <w:rFonts w:ascii="Times New Roman" w:hAnsi="Times New Roman" w:cs="Times New Roman"/>
              <w:color w:val="2F2F2F" w:themeColor="accent5" w:themeShade="80"/>
            </w:rPr>
            <w:delText xml:space="preserve">snowpack depth and melt timing </w:delText>
          </w:r>
        </w:del>
      </w:ins>
      <w:ins w:id="237" w:author="Sally Thompson" w:date="2019-05-01T12:48:00Z">
        <w:del w:id="238" w:author="Gabrielle Boisrame" w:date="2019-06-07T14:33:00Z">
          <w:r w:rsidR="004C4764" w:rsidDel="001B5E1D">
            <w:rPr>
              <w:rFonts w:ascii="Times New Roman" w:hAnsi="Times New Roman" w:cs="Times New Roman"/>
              <w:color w:val="2F2F2F" w:themeColor="accent5" w:themeShade="80"/>
            </w:rPr>
            <w:delText>observed</w:delText>
          </w:r>
        </w:del>
      </w:ins>
      <w:ins w:id="239" w:author="Sally Thompson" w:date="2019-05-01T12:47:00Z">
        <w:del w:id="240" w:author="Gabrielle Boisrame" w:date="2019-06-07T14:33:00Z">
          <w:r w:rsidR="004C4764" w:rsidDel="001B5E1D">
            <w:rPr>
              <w:rFonts w:ascii="Times New Roman" w:hAnsi="Times New Roman" w:cs="Times New Roman"/>
              <w:color w:val="2F2F2F" w:themeColor="accent5" w:themeShade="80"/>
            </w:rPr>
            <w:delText xml:space="preserve"> at the weather stations, which suggest that there are important differences in water input to the soil and its timing that are induced by vegetation transitions in the SCB.</w:delText>
          </w:r>
        </w:del>
      </w:ins>
      <w:ins w:id="241" w:author="Sally Thompson" w:date="2019-05-01T12:49:00Z">
        <w:r w:rsidR="004C4764">
          <w:rPr>
            <w:rFonts w:ascii="Times New Roman" w:hAnsi="Times New Roman" w:cs="Times New Roman"/>
            <w:color w:val="2F2F2F" w:themeColor="accent5" w:themeShade="80"/>
          </w:rPr>
          <w:t xml:space="preserve"> </w:t>
        </w:r>
      </w:ins>
      <w:ins w:id="242" w:author="Gabrielle Boisrame" w:date="2019-06-07T14:07:00Z">
        <w:r w:rsidR="00AE560D">
          <w:rPr>
            <w:rFonts w:ascii="Times New Roman" w:hAnsi="Times New Roman" w:cs="Times New Roman"/>
            <w:color w:val="2F2F2F" w:themeColor="accent5" w:themeShade="80"/>
          </w:rPr>
          <w:t xml:space="preserve"> </w:t>
        </w:r>
      </w:ins>
      <w:ins w:id="243" w:author="Sally Thompson" w:date="2019-05-01T12:49:00Z">
        <w:r w:rsidR="004C4764">
          <w:rPr>
            <w:rFonts w:ascii="Times New Roman" w:hAnsi="Times New Roman" w:cs="Times New Roman"/>
            <w:color w:val="2F2F2F" w:themeColor="accent5" w:themeShade="80"/>
          </w:rPr>
          <w:t xml:space="preserve">The sandy soils and relatively modest cumulative precipitation in the </w:t>
        </w:r>
        <w:proofErr w:type="spellStart"/>
        <w:r w:rsidR="004C4764">
          <w:rPr>
            <w:rFonts w:ascii="Times New Roman" w:hAnsi="Times New Roman" w:cs="Times New Roman"/>
            <w:color w:val="2F2F2F" w:themeColor="accent5" w:themeShade="80"/>
          </w:rPr>
          <w:t>SCB</w:t>
        </w:r>
        <w:del w:id="244" w:author="Gabrielle Boisrame" w:date="2019-06-07T14:07:00Z">
          <w:r w:rsidR="004C4764" w:rsidDel="00AE560D">
            <w:rPr>
              <w:rFonts w:ascii="Times New Roman" w:hAnsi="Times New Roman" w:cs="Times New Roman"/>
              <w:color w:val="2F2F2F" w:themeColor="accent5" w:themeShade="80"/>
            </w:rPr>
            <w:delText xml:space="preserve">, however, </w:delText>
          </w:r>
        </w:del>
        <w:r w:rsidR="004C4764">
          <w:rPr>
            <w:rFonts w:ascii="Times New Roman" w:hAnsi="Times New Roman" w:cs="Times New Roman"/>
            <w:color w:val="2F2F2F" w:themeColor="accent5" w:themeShade="80"/>
          </w:rPr>
          <w:t>may</w:t>
        </w:r>
        <w:proofErr w:type="spellEnd"/>
        <w:r w:rsidR="004C4764">
          <w:rPr>
            <w:rFonts w:ascii="Times New Roman" w:hAnsi="Times New Roman" w:cs="Times New Roman"/>
            <w:color w:val="2F2F2F" w:themeColor="accent5" w:themeShade="80"/>
          </w:rPr>
          <w:t xml:space="preserve"> result in rapid drainage of the soil profiles</w:t>
        </w:r>
      </w:ins>
      <w:ins w:id="245" w:author="Sally Thompson" w:date="2019-05-01T12:50:00Z">
        <w:r w:rsidR="004C4764">
          <w:rPr>
            <w:rFonts w:ascii="Times New Roman" w:hAnsi="Times New Roman" w:cs="Times New Roman"/>
            <w:color w:val="2F2F2F" w:themeColor="accent5" w:themeShade="80"/>
          </w:rPr>
          <w:t xml:space="preserve"> and a tendency for water</w:t>
        </w:r>
      </w:ins>
      <w:r w:rsidR="000E1EF0">
        <w:rPr>
          <w:rFonts w:ascii="Times New Roman" w:hAnsi="Times New Roman" w:cs="Times New Roman"/>
          <w:color w:val="2F2F2F" w:themeColor="accent5" w:themeShade="80"/>
        </w:rPr>
        <w:t>-</w:t>
      </w:r>
      <w:ins w:id="246" w:author="Sally Thompson" w:date="2019-05-01T12:50:00Z">
        <w:r w:rsidR="004C4764">
          <w:rPr>
            <w:rFonts w:ascii="Times New Roman" w:hAnsi="Times New Roman" w:cs="Times New Roman"/>
            <w:color w:val="2F2F2F" w:themeColor="accent5" w:themeShade="80"/>
          </w:rPr>
          <w:t>limited conditions in the basin</w:t>
        </w:r>
      </w:ins>
      <w:ins w:id="247" w:author="Gabrielle Boisrame" w:date="2019-06-07T14:08:00Z">
        <w:r w:rsidR="00AE560D">
          <w:rPr>
            <w:rFonts w:ascii="Times New Roman" w:hAnsi="Times New Roman" w:cs="Times New Roman"/>
            <w:color w:val="2F2F2F" w:themeColor="accent5" w:themeShade="80"/>
          </w:rPr>
          <w:t>. These conditions</w:t>
        </w:r>
      </w:ins>
      <w:ins w:id="248" w:author="Sally Thompson" w:date="2019-05-01T12:50:00Z">
        <w:del w:id="249" w:author="Gabrielle Boisrame" w:date="2019-06-07T14:08:00Z">
          <w:r w:rsidR="004C4764" w:rsidDel="00AE560D">
            <w:rPr>
              <w:rFonts w:ascii="Times New Roman" w:hAnsi="Times New Roman" w:cs="Times New Roman"/>
              <w:color w:val="2F2F2F" w:themeColor="accent5" w:themeShade="80"/>
            </w:rPr>
            <w:delText>, which</w:delText>
          </w:r>
        </w:del>
        <w:r w:rsidR="004C4764">
          <w:rPr>
            <w:rFonts w:ascii="Times New Roman" w:hAnsi="Times New Roman" w:cs="Times New Roman"/>
            <w:color w:val="2F2F2F" w:themeColor="accent5" w:themeShade="80"/>
          </w:rPr>
          <w:t xml:space="preserve"> could </w:t>
        </w:r>
      </w:ins>
      <w:ins w:id="250" w:author="Sally Thompson" w:date="2019-05-01T12:51:00Z">
        <w:r w:rsidR="004C4764">
          <w:rPr>
            <w:rFonts w:ascii="Times New Roman" w:hAnsi="Times New Roman" w:cs="Times New Roman"/>
            <w:color w:val="2F2F2F" w:themeColor="accent5" w:themeShade="80"/>
          </w:rPr>
          <w:t xml:space="preserve">erode any signal of </w:t>
        </w:r>
        <w:del w:id="251" w:author="Gabrielle Boisrame" w:date="2019-06-07T14:08:00Z">
          <w:r w:rsidR="004C4764" w:rsidDel="00AE560D">
            <w:rPr>
              <w:rFonts w:ascii="Times New Roman" w:hAnsi="Times New Roman" w:cs="Times New Roman"/>
              <w:color w:val="2F2F2F" w:themeColor="accent5" w:themeShade="80"/>
            </w:rPr>
            <w:delText>such</w:delText>
          </w:r>
        </w:del>
      </w:ins>
      <w:ins w:id="252" w:author="Gabrielle Boisrame" w:date="2019-06-07T14:08:00Z">
        <w:r w:rsidR="00AE560D">
          <w:rPr>
            <w:rFonts w:ascii="Times New Roman" w:hAnsi="Times New Roman" w:cs="Times New Roman"/>
            <w:color w:val="2F2F2F" w:themeColor="accent5" w:themeShade="80"/>
          </w:rPr>
          <w:t>the</w:t>
        </w:r>
      </w:ins>
      <w:ins w:id="253" w:author="Sally Thompson" w:date="2019-05-01T12:51:00Z">
        <w:r w:rsidR="004C4764">
          <w:rPr>
            <w:rFonts w:ascii="Times New Roman" w:hAnsi="Times New Roman" w:cs="Times New Roman"/>
            <w:color w:val="2F2F2F" w:themeColor="accent5" w:themeShade="80"/>
          </w:rPr>
          <w:t xml:space="preserve"> </w:t>
        </w:r>
      </w:ins>
      <w:ins w:id="254" w:author="Gabrielle Boisrame" w:date="2019-06-07T14:09:00Z">
        <w:r w:rsidR="00AE560D">
          <w:rPr>
            <w:rFonts w:ascii="Times New Roman" w:hAnsi="Times New Roman" w:cs="Times New Roman"/>
            <w:color w:val="2F2F2F" w:themeColor="accent5" w:themeShade="80"/>
          </w:rPr>
          <w:t xml:space="preserve">vegetation-induced </w:t>
        </w:r>
      </w:ins>
      <w:ins w:id="255" w:author="Sally Thompson" w:date="2019-05-01T12:51:00Z">
        <w:r w:rsidR="004C4764">
          <w:rPr>
            <w:rFonts w:ascii="Times New Roman" w:hAnsi="Times New Roman" w:cs="Times New Roman"/>
            <w:color w:val="2F2F2F" w:themeColor="accent5" w:themeShade="80"/>
          </w:rPr>
          <w:t>precipitation volume and melt timing differences</w:t>
        </w:r>
      </w:ins>
      <w:ins w:id="256" w:author="Gabrielle Boisrame" w:date="2019-06-07T14:09:00Z">
        <w:r w:rsidR="00AE560D">
          <w:rPr>
            <w:rFonts w:ascii="Times New Roman" w:hAnsi="Times New Roman" w:cs="Times New Roman"/>
            <w:color w:val="2F2F2F" w:themeColor="accent5" w:themeShade="80"/>
          </w:rPr>
          <w:t>’ impacts on</w:t>
        </w:r>
      </w:ins>
      <w:ins w:id="257" w:author="Sally Thompson" w:date="2019-05-01T12:51:00Z">
        <w:del w:id="258" w:author="Gabrielle Boisrame" w:date="2019-06-07T14:09:00Z">
          <w:r w:rsidR="004C4764" w:rsidDel="00AE560D">
            <w:rPr>
              <w:rFonts w:ascii="Times New Roman" w:hAnsi="Times New Roman" w:cs="Times New Roman"/>
              <w:color w:val="2F2F2F" w:themeColor="accent5" w:themeShade="80"/>
            </w:rPr>
            <w:delText xml:space="preserve"> in</w:delText>
          </w:r>
        </w:del>
        <w:r w:rsidR="004C4764">
          <w:rPr>
            <w:rFonts w:ascii="Times New Roman" w:hAnsi="Times New Roman" w:cs="Times New Roman"/>
            <w:color w:val="2F2F2F" w:themeColor="accent5" w:themeShade="80"/>
          </w:rPr>
          <w:t xml:space="preserve"> summer soil moisture.</w:t>
        </w:r>
      </w:ins>
      <w:ins w:id="259" w:author="Gabrielle Boisrame" w:date="2019-06-07T14:34:00Z">
        <w:r>
          <w:rPr>
            <w:rFonts w:ascii="Times New Roman" w:hAnsi="Times New Roman" w:cs="Times New Roman"/>
            <w:color w:val="2F2F2F" w:themeColor="accent5" w:themeShade="80"/>
          </w:rPr>
          <w:t xml:space="preserve"> </w:t>
        </w:r>
      </w:ins>
      <w:commentRangeStart w:id="260"/>
      <w:ins w:id="261" w:author="Gabrielle Boisrame" w:date="2019-06-07T15:12:00Z">
        <w:r w:rsidR="009A1C42">
          <w:rPr>
            <w:rFonts w:ascii="Times New Roman" w:hAnsi="Times New Roman" w:cs="Times New Roman"/>
            <w:color w:val="2F2F2F" w:themeColor="accent5" w:themeShade="80"/>
          </w:rPr>
          <w:t>It is also likely that sparse meadows and shrub sites are located in areas that are more prone to dry conditions (e.g., high sun exposure, steep slopes, and well-drained soils)</w:t>
        </w:r>
      </w:ins>
      <w:ins w:id="262" w:author="Gabrielle Boisrame" w:date="2019-06-07T15:15:00Z">
        <w:r w:rsidR="00482EA9">
          <w:rPr>
            <w:rFonts w:ascii="Times New Roman" w:hAnsi="Times New Roman" w:cs="Times New Roman"/>
            <w:color w:val="2F2F2F" w:themeColor="accent5" w:themeShade="80"/>
          </w:rPr>
          <w:t xml:space="preserve"> </w:t>
        </w:r>
      </w:ins>
      <w:ins w:id="263" w:author="Gabrielle Boisrame" w:date="2019-06-07T15:12:00Z">
        <w:r w:rsidR="009A1C42">
          <w:rPr>
            <w:rFonts w:ascii="Times New Roman" w:hAnsi="Times New Roman" w:cs="Times New Roman"/>
            <w:color w:val="2F2F2F" w:themeColor="accent5" w:themeShade="80"/>
          </w:rPr>
          <w:t xml:space="preserve">and that these physical conditions counteract any increases in water inputs due to reduced forest cover. </w:t>
        </w:r>
      </w:ins>
      <w:ins w:id="264" w:author="Gabrielle Boisrame" w:date="2019-06-07T15:16:00Z">
        <w:r w:rsidR="00482EA9">
          <w:rPr>
            <w:rFonts w:ascii="Times New Roman" w:hAnsi="Times New Roman" w:cs="Times New Roman"/>
            <w:color w:val="2F2F2F" w:themeColor="accent5" w:themeShade="80"/>
          </w:rPr>
          <w:t>The weather stations show wetter surface soils at the stations with the</w:t>
        </w:r>
      </w:ins>
      <w:ins w:id="265" w:author="Gabrielle Boisrame" w:date="2019-06-07T15:17:00Z">
        <w:r w:rsidR="00482EA9">
          <w:rPr>
            <w:rFonts w:ascii="Times New Roman" w:hAnsi="Times New Roman" w:cs="Times New Roman"/>
            <w:color w:val="2F2F2F" w:themeColor="accent5" w:themeShade="80"/>
          </w:rPr>
          <w:t xml:space="preserve"> greatest water inputs (shrub and wetland), suggesting </w:t>
        </w:r>
      </w:ins>
      <w:ins w:id="266" w:author="Gabrielle Boisrame" w:date="2019-06-07T15:24:00Z">
        <w:r w:rsidR="00A05B0E">
          <w:rPr>
            <w:rFonts w:ascii="Times New Roman" w:hAnsi="Times New Roman" w:cs="Times New Roman"/>
            <w:color w:val="2F2F2F" w:themeColor="accent5" w:themeShade="80"/>
          </w:rPr>
          <w:t>that</w:t>
        </w:r>
      </w:ins>
      <w:ins w:id="267" w:author="Gabrielle Boisrame" w:date="2019-06-07T15:18:00Z">
        <w:r w:rsidR="00482EA9">
          <w:rPr>
            <w:rFonts w:ascii="Times New Roman" w:hAnsi="Times New Roman" w:cs="Times New Roman"/>
            <w:color w:val="2F2F2F" w:themeColor="accent5" w:themeShade="80"/>
          </w:rPr>
          <w:t xml:space="preserve"> the impact of deeper snowpack and reduced interception</w:t>
        </w:r>
      </w:ins>
      <w:ins w:id="268" w:author="Gabrielle Boisrame" w:date="2019-06-07T15:19:00Z">
        <w:r w:rsidR="00482EA9">
          <w:rPr>
            <w:rFonts w:ascii="Times New Roman" w:hAnsi="Times New Roman" w:cs="Times New Roman"/>
            <w:color w:val="2F2F2F" w:themeColor="accent5" w:themeShade="80"/>
          </w:rPr>
          <w:t xml:space="preserve"> </w:t>
        </w:r>
      </w:ins>
      <w:ins w:id="269" w:author="Gabrielle Boisrame" w:date="2019-06-07T15:24:00Z">
        <w:r w:rsidR="00A05B0E">
          <w:rPr>
            <w:rFonts w:ascii="Times New Roman" w:hAnsi="Times New Roman" w:cs="Times New Roman"/>
            <w:color w:val="2F2F2F" w:themeColor="accent5" w:themeShade="80"/>
          </w:rPr>
          <w:t>can be observed on soil moisture in some insta</w:t>
        </w:r>
      </w:ins>
      <w:ins w:id="270" w:author="Gabrielle Boisrame" w:date="2019-06-07T15:25:00Z">
        <w:r w:rsidR="00A05B0E">
          <w:rPr>
            <w:rFonts w:ascii="Times New Roman" w:hAnsi="Times New Roman" w:cs="Times New Roman"/>
            <w:color w:val="2F2F2F" w:themeColor="accent5" w:themeShade="80"/>
          </w:rPr>
          <w:t xml:space="preserve">nces </w:t>
        </w:r>
      </w:ins>
      <w:ins w:id="271" w:author="Gabrielle Boisrame" w:date="2019-06-07T15:19:00Z">
        <w:r w:rsidR="00482EA9">
          <w:rPr>
            <w:rFonts w:ascii="Times New Roman" w:hAnsi="Times New Roman" w:cs="Times New Roman"/>
            <w:color w:val="2F2F2F" w:themeColor="accent5" w:themeShade="80"/>
          </w:rPr>
          <w:t>(Figure 7</w:t>
        </w:r>
      </w:ins>
      <w:ins w:id="272" w:author="Gabrielle Boisrame" w:date="2019-06-07T15:24:00Z">
        <w:r w:rsidR="00482EA9">
          <w:rPr>
            <w:rFonts w:ascii="Times New Roman" w:hAnsi="Times New Roman" w:cs="Times New Roman"/>
            <w:color w:val="2F2F2F" w:themeColor="accent5" w:themeShade="80"/>
          </w:rPr>
          <w:t>, Table 1</w:t>
        </w:r>
      </w:ins>
      <w:ins w:id="273" w:author="Gabrielle Boisrame" w:date="2019-06-07T15:19:00Z">
        <w:r w:rsidR="00482EA9">
          <w:rPr>
            <w:rFonts w:ascii="Times New Roman" w:hAnsi="Times New Roman" w:cs="Times New Roman"/>
            <w:color w:val="2F2F2F" w:themeColor="accent5" w:themeShade="80"/>
          </w:rPr>
          <w:t>)</w:t>
        </w:r>
      </w:ins>
      <w:ins w:id="274" w:author="Gabrielle Boisrame" w:date="2019-06-07T15:18:00Z">
        <w:r w:rsidR="00482EA9">
          <w:rPr>
            <w:rFonts w:ascii="Times New Roman" w:hAnsi="Times New Roman" w:cs="Times New Roman"/>
            <w:color w:val="2F2F2F" w:themeColor="accent5" w:themeShade="80"/>
          </w:rPr>
          <w:t>.</w:t>
        </w:r>
      </w:ins>
      <w:ins w:id="275" w:author="Gabrielle Boisrame" w:date="2019-06-07T15:15:00Z">
        <w:r w:rsidR="00482EA9">
          <w:rPr>
            <w:rFonts w:ascii="Times New Roman" w:hAnsi="Times New Roman" w:cs="Times New Roman"/>
            <w:color w:val="2F2F2F" w:themeColor="accent5" w:themeShade="80"/>
          </w:rPr>
          <w:t xml:space="preserve"> </w:t>
        </w:r>
      </w:ins>
      <w:ins w:id="276" w:author="Gabrielle Boisrame" w:date="2019-06-07T15:39:00Z">
        <w:r w:rsidR="00875356">
          <w:rPr>
            <w:rFonts w:ascii="Times New Roman" w:hAnsi="Times New Roman" w:cs="Times New Roman"/>
            <w:color w:val="2F2F2F" w:themeColor="accent5" w:themeShade="80"/>
          </w:rPr>
          <w:t xml:space="preserve">However, some of this </w:t>
        </w:r>
      </w:ins>
      <w:ins w:id="277" w:author="Gabrielle Boisrame" w:date="2019-06-07T15:41:00Z">
        <w:r w:rsidR="00875356">
          <w:rPr>
            <w:rFonts w:ascii="Times New Roman" w:hAnsi="Times New Roman" w:cs="Times New Roman"/>
            <w:color w:val="2F2F2F" w:themeColor="accent5" w:themeShade="80"/>
          </w:rPr>
          <w:t>increased moisture</w:t>
        </w:r>
      </w:ins>
      <w:ins w:id="278" w:author="Gabrielle Boisrame" w:date="2019-06-07T15:39:00Z">
        <w:r w:rsidR="00875356">
          <w:rPr>
            <w:rFonts w:ascii="Times New Roman" w:hAnsi="Times New Roman" w:cs="Times New Roman"/>
            <w:color w:val="2F2F2F" w:themeColor="accent5" w:themeShade="80"/>
          </w:rPr>
          <w:t xml:space="preserve"> could be due to slight differences in slope at each station (1</w:t>
        </w:r>
      </w:ins>
      <w:ins w:id="279" w:author="Gabrielle Boisrame" w:date="2019-06-07T15:40:00Z">
        <w:r w:rsidR="00875356">
          <w:rPr>
            <w:rFonts w:ascii="Times New Roman" w:hAnsi="Times New Roman" w:cs="Times New Roman"/>
            <w:color w:val="2F2F2F" w:themeColor="accent5" w:themeShade="80"/>
          </w:rPr>
          <w:t>3</w:t>
        </w:r>
      </w:ins>
      <w:ins w:id="280" w:author="Gabrielle Boisrame" w:date="2019-06-07T15:39:00Z">
        <w:r w:rsidR="00875356">
          <w:rPr>
            <w:rFonts w:ascii="Times New Roman" w:hAnsi="Times New Roman" w:cs="Times New Roman"/>
            <w:color w:val="2F2F2F" w:themeColor="accent5" w:themeShade="80"/>
          </w:rPr>
          <w:t xml:space="preserve"> degrees at the forest station</w:t>
        </w:r>
      </w:ins>
      <w:ins w:id="281" w:author="Gabrielle Boisrame" w:date="2019-06-07T15:40:00Z">
        <w:r w:rsidR="00875356">
          <w:rPr>
            <w:rFonts w:ascii="Times New Roman" w:hAnsi="Times New Roman" w:cs="Times New Roman"/>
            <w:color w:val="2F2F2F" w:themeColor="accent5" w:themeShade="80"/>
          </w:rPr>
          <w:t>, 8 degrees at the shrub station, and</w:t>
        </w:r>
      </w:ins>
      <w:ins w:id="282" w:author="Gabrielle Boisrame" w:date="2019-06-07T15:42:00Z">
        <w:r w:rsidR="00875356">
          <w:rPr>
            <w:rFonts w:ascii="Times New Roman" w:hAnsi="Times New Roman" w:cs="Times New Roman"/>
            <w:color w:val="2F2F2F" w:themeColor="accent5" w:themeShade="80"/>
          </w:rPr>
          <w:t xml:space="preserve"> 4 degrees</w:t>
        </w:r>
      </w:ins>
      <w:ins w:id="283" w:author="Gabrielle Boisrame" w:date="2019-06-07T15:40:00Z">
        <w:r w:rsidR="00875356">
          <w:rPr>
            <w:rFonts w:ascii="Times New Roman" w:hAnsi="Times New Roman" w:cs="Times New Roman"/>
            <w:color w:val="2F2F2F" w:themeColor="accent5" w:themeShade="80"/>
          </w:rPr>
          <w:t xml:space="preserve"> at the wetland station</w:t>
        </w:r>
      </w:ins>
      <w:ins w:id="284" w:author="Gabrielle Boisrame" w:date="2019-06-07T15:42:00Z">
        <w:r w:rsidR="00875356">
          <w:rPr>
            <w:rFonts w:ascii="Times New Roman" w:hAnsi="Times New Roman" w:cs="Times New Roman"/>
            <w:color w:val="2F2F2F" w:themeColor="accent5" w:themeShade="80"/>
          </w:rPr>
          <w:t>)</w:t>
        </w:r>
      </w:ins>
      <w:ins w:id="285" w:author="Gabrielle Boisrame" w:date="2019-06-07T15:40:00Z">
        <w:r w:rsidR="00875356">
          <w:rPr>
            <w:rFonts w:ascii="Times New Roman" w:hAnsi="Times New Roman" w:cs="Times New Roman"/>
            <w:color w:val="2F2F2F" w:themeColor="accent5" w:themeShade="80"/>
          </w:rPr>
          <w:t>.</w:t>
        </w:r>
      </w:ins>
      <w:commentRangeEnd w:id="260"/>
      <w:ins w:id="286" w:author="Gabrielle Boisrame" w:date="2019-06-07T15:43:00Z">
        <w:r w:rsidR="006B2FD6">
          <w:rPr>
            <w:rStyle w:val="CommentReference"/>
          </w:rPr>
          <w:commentReference w:id="260"/>
        </w:r>
      </w:ins>
      <w:ins w:id="287" w:author="Gabrielle Boisrame" w:date="2019-06-07T15:39:00Z">
        <w:r w:rsidR="00875356">
          <w:rPr>
            <w:rFonts w:ascii="Times New Roman" w:hAnsi="Times New Roman" w:cs="Times New Roman"/>
            <w:color w:val="2F2F2F" w:themeColor="accent5" w:themeShade="80"/>
          </w:rPr>
          <w:t xml:space="preserve"> </w:t>
        </w:r>
      </w:ins>
      <w:ins w:id="288" w:author="Gabrielle Boisrame" w:date="2019-06-07T16:04:00Z">
        <w:r w:rsidR="0026128C">
          <w:rPr>
            <w:rFonts w:ascii="Times New Roman" w:hAnsi="Times New Roman" w:cs="Times New Roman"/>
            <w:color w:val="2F2F2F" w:themeColor="accent5" w:themeShade="80"/>
          </w:rPr>
          <w:t>Future work using data from these weather stations will explore t</w:t>
        </w:r>
      </w:ins>
      <w:ins w:id="289" w:author="Gabrielle Boisrame" w:date="2019-06-07T16:03:00Z">
        <w:r w:rsidR="0026128C">
          <w:rPr>
            <w:rFonts w:ascii="Times New Roman" w:hAnsi="Times New Roman" w:cs="Times New Roman"/>
            <w:color w:val="2F2F2F" w:themeColor="accent5" w:themeShade="80"/>
          </w:rPr>
          <w:t>he relationship</w:t>
        </w:r>
      </w:ins>
      <w:ins w:id="290" w:author="Gabrielle Boisrame" w:date="2019-06-07T16:04:00Z">
        <w:r w:rsidR="0026128C">
          <w:rPr>
            <w:rFonts w:ascii="Times New Roman" w:hAnsi="Times New Roman" w:cs="Times New Roman"/>
            <w:color w:val="2F2F2F" w:themeColor="accent5" w:themeShade="80"/>
          </w:rPr>
          <w:t>s</w:t>
        </w:r>
      </w:ins>
      <w:ins w:id="291" w:author="Gabrielle Boisrame" w:date="2019-06-07T16:03:00Z">
        <w:r w:rsidR="0026128C">
          <w:rPr>
            <w:rFonts w:ascii="Times New Roman" w:hAnsi="Times New Roman" w:cs="Times New Roman"/>
            <w:color w:val="2F2F2F" w:themeColor="accent5" w:themeShade="80"/>
          </w:rPr>
          <w:t xml:space="preserve"> between land cover, precipitation, snowpack, and soil </w:t>
        </w:r>
      </w:ins>
      <w:ins w:id="292" w:author="Gabrielle Boisrame" w:date="2019-06-07T16:05:00Z">
        <w:r w:rsidR="0026128C">
          <w:rPr>
            <w:rFonts w:ascii="Times New Roman" w:hAnsi="Times New Roman" w:cs="Times New Roman"/>
            <w:color w:val="2F2F2F" w:themeColor="accent5" w:themeShade="80"/>
          </w:rPr>
          <w:t>moisture</w:t>
        </w:r>
      </w:ins>
      <w:ins w:id="293" w:author="Gabrielle Boisrame" w:date="2019-06-07T16:03:00Z">
        <w:r w:rsidR="0026128C">
          <w:rPr>
            <w:rFonts w:ascii="Times New Roman" w:hAnsi="Times New Roman" w:cs="Times New Roman"/>
            <w:color w:val="2F2F2F" w:themeColor="accent5" w:themeShade="80"/>
          </w:rPr>
          <w:t xml:space="preserve"> </w:t>
        </w:r>
      </w:ins>
      <w:ins w:id="294" w:author="Gabrielle Boisrame" w:date="2019-06-07T16:05:00Z">
        <w:r w:rsidR="0026128C">
          <w:rPr>
            <w:rFonts w:ascii="Times New Roman" w:hAnsi="Times New Roman" w:cs="Times New Roman"/>
            <w:color w:val="2F2F2F" w:themeColor="accent5" w:themeShade="80"/>
          </w:rPr>
          <w:t xml:space="preserve">in </w:t>
        </w:r>
        <w:proofErr w:type="gramStart"/>
        <w:r w:rsidR="0026128C">
          <w:rPr>
            <w:rFonts w:ascii="Times New Roman" w:hAnsi="Times New Roman" w:cs="Times New Roman"/>
            <w:color w:val="2F2F2F" w:themeColor="accent5" w:themeShade="80"/>
          </w:rPr>
          <w:t>greater detail</w:t>
        </w:r>
        <w:proofErr w:type="gramEnd"/>
        <w:r w:rsidR="0026128C">
          <w:rPr>
            <w:rFonts w:ascii="Times New Roman" w:hAnsi="Times New Roman" w:cs="Times New Roman"/>
            <w:color w:val="2F2F2F" w:themeColor="accent5" w:themeShade="80"/>
          </w:rPr>
          <w:t>.</w:t>
        </w:r>
      </w:ins>
    </w:p>
    <w:p w14:paraId="24742D18" w14:textId="61C75683" w:rsidR="004453E3" w:rsidRPr="007C07A0" w:rsidRDefault="00D86D9F" w:rsidP="007C07A0">
      <w:pPr>
        <w:spacing w:line="480" w:lineRule="auto"/>
        <w:ind w:firstLine="720"/>
        <w:rPr>
          <w:rFonts w:ascii="Times New Roman" w:hAnsi="Times New Roman" w:cs="Times New Roman"/>
          <w:color w:val="2F2F2F" w:themeColor="accent5" w:themeShade="80"/>
        </w:rPr>
      </w:pPr>
      <w:commentRangeStart w:id="295"/>
      <w:r>
        <w:rPr>
          <w:rFonts w:ascii="Times New Roman" w:hAnsi="Times New Roman" w:cs="Times New Roman"/>
          <w:color w:val="2F2F2F" w:themeColor="accent5" w:themeShade="80"/>
        </w:rPr>
        <w:t>Our</w:t>
      </w:r>
      <w:commentRangeEnd w:id="295"/>
      <w:r w:rsidR="00F93A3A">
        <w:rPr>
          <w:rStyle w:val="CommentReference"/>
        </w:rPr>
        <w:commentReference w:id="295"/>
      </w:r>
      <w:r>
        <w:rPr>
          <w:rFonts w:ascii="Times New Roman" w:hAnsi="Times New Roman" w:cs="Times New Roman"/>
          <w:color w:val="2F2F2F" w:themeColor="accent5" w:themeShade="80"/>
        </w:rPr>
        <w:t xml:space="preserve">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historical imagery and on-</w:t>
      </w:r>
      <w:r>
        <w:rPr>
          <w:rFonts w:ascii="Times New Roman" w:hAnsi="Times New Roman" w:cs="Times New Roman"/>
          <w:color w:val="2F2F2F" w:themeColor="accent5" w:themeShade="80"/>
        </w:rPr>
        <w:lastRenderedPageBreak/>
        <w:t xml:space="preserve">the-ground forest structure data, we were to </w:t>
      </w:r>
      <w:commentRangeStart w:id="296"/>
      <w:r>
        <w:rPr>
          <w:rFonts w:ascii="Times New Roman" w:hAnsi="Times New Roman" w:cs="Times New Roman"/>
          <w:color w:val="2F2F2F" w:themeColor="accent5" w:themeShade="80"/>
        </w:rPr>
        <w:t xml:space="preserve">apply findings </w:t>
      </w:r>
      <w:commentRangeEnd w:id="296"/>
      <w:r w:rsidR="00DD3BAF">
        <w:rPr>
          <w:rStyle w:val="CommentReference"/>
        </w:rPr>
        <w:commentReference w:id="296"/>
      </w:r>
      <w:r>
        <w:rPr>
          <w:rFonts w:ascii="Times New Roman" w:hAnsi="Times New Roman" w:cs="Times New Roman"/>
          <w:color w:val="2F2F2F" w:themeColor="accent5" w:themeShade="80"/>
        </w:rPr>
        <w:t>from a similar study conducted in ICB to SCB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likely overestimated fire-driven change in vegetation and moisture </w:t>
      </w:r>
      <w:r w:rsidR="007C7A31">
        <w:rPr>
          <w:rFonts w:ascii="Times New Roman" w:hAnsi="Times New Roman" w:cs="Times New Roman"/>
          <w:color w:val="2F2F2F" w:themeColor="accent5" w:themeShade="80"/>
        </w:rPr>
        <w:t xml:space="preserve">availability. </w:t>
      </w:r>
      <w:commentRangeStart w:id="297"/>
      <w:ins w:id="298" w:author="Gabrielle Boisrame" w:date="2019-06-07T15:53:00Z">
        <w:r w:rsidR="00DD3BAF" w:rsidRPr="00DD3BAF">
          <w:rPr>
            <w:rFonts w:ascii="Times New Roman" w:hAnsi="Times New Roman" w:cs="Times New Roman"/>
            <w:color w:val="2F2F2F" w:themeColor="accent5" w:themeShade="80"/>
          </w:rPr>
          <w:t xml:space="preserve">While the direction of change and predictors of soil moisture were similar </w:t>
        </w:r>
      </w:ins>
      <w:ins w:id="299" w:author="Gabrielle Boisrame" w:date="2019-06-07T15:54:00Z">
        <w:r w:rsidR="00DD3BAF">
          <w:rPr>
            <w:rFonts w:ascii="Times New Roman" w:hAnsi="Times New Roman" w:cs="Times New Roman"/>
            <w:color w:val="2F2F2F" w:themeColor="accent5" w:themeShade="80"/>
          </w:rPr>
          <w:t>for the two watersheds</w:t>
        </w:r>
      </w:ins>
      <w:ins w:id="300" w:author="Gabrielle Boisrame" w:date="2019-06-07T15:53:00Z">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ins>
      <w:commentRangeEnd w:id="297"/>
      <w:ins w:id="301" w:author="Gabrielle Boisrame" w:date="2019-06-07T15:55:00Z">
        <w:r w:rsidR="00DD3BAF">
          <w:rPr>
            <w:rStyle w:val="CommentReference"/>
          </w:rPr>
          <w:commentReference w:id="297"/>
        </w:r>
      </w:ins>
      <w:ins w:id="302" w:author="Gabrielle Boisrame" w:date="2019-06-07T15:53:00Z">
        <w:r w:rsidR="00DD3BAF" w:rsidRPr="00DD3BAF">
          <w:rPr>
            <w:rFonts w:ascii="Times New Roman" w:hAnsi="Times New Roman" w:cs="Times New Roman"/>
            <w:color w:val="2F2F2F" w:themeColor="accent5" w:themeShade="80"/>
          </w:rPr>
          <w:t>.</w:t>
        </w:r>
        <w:r w:rsidR="00DD3BAF">
          <w:rPr>
            <w:rFonts w:ascii="Times New Roman" w:hAnsi="Times New Roman" w:cs="Times New Roman"/>
            <w:color w:val="2F2F2F" w:themeColor="accent5" w:themeShade="80"/>
          </w:rPr>
          <w:t xml:space="preserve"> </w:t>
        </w:r>
      </w:ins>
      <w:r w:rsidR="007C7A31">
        <w:rPr>
          <w:rFonts w:ascii="Times New Roman" w:hAnsi="Times New Roman" w:cs="Times New Roman"/>
          <w:color w:val="2F2F2F" w:themeColor="accent5" w:themeShade="80"/>
        </w:rPr>
        <w:t xml:space="preserve">This discrepancy appears to be due to the interaction between </w:t>
      </w:r>
      <w:del w:id="303" w:author="Gabrielle Boisrame" w:date="2019-06-07T14:17:00Z">
        <w:r w:rsidR="007C7A31" w:rsidDel="00F93A3A">
          <w:rPr>
            <w:rFonts w:ascii="Times New Roman" w:hAnsi="Times New Roman" w:cs="Times New Roman"/>
            <w:color w:val="2F2F2F" w:themeColor="accent5" w:themeShade="80"/>
          </w:rPr>
          <w:delText xml:space="preserve">site </w:delText>
        </w:r>
      </w:del>
      <w:ins w:id="304" w:author="Gabrielle Boisrame" w:date="2019-06-07T14:17:00Z">
        <w:r w:rsidR="00F93A3A">
          <w:rPr>
            <w:rFonts w:ascii="Times New Roman" w:hAnsi="Times New Roman" w:cs="Times New Roman"/>
            <w:color w:val="2F2F2F" w:themeColor="accent5" w:themeShade="80"/>
          </w:rPr>
          <w:t>watershed-</w:t>
        </w:r>
      </w:ins>
      <w:r w:rsidR="007C7A31">
        <w:rPr>
          <w:rFonts w:ascii="Times New Roman" w:hAnsi="Times New Roman" w:cs="Times New Roman"/>
          <w:color w:val="2F2F2F" w:themeColor="accent5" w:themeShade="80"/>
        </w:rPr>
        <w:t xml:space="preserve">level productivity and fire effects. In </w:t>
      </w:r>
      <w:proofErr w:type="gramStart"/>
      <w:r w:rsidR="007C7A31">
        <w:rPr>
          <w:rFonts w:ascii="Times New Roman" w:hAnsi="Times New Roman" w:cs="Times New Roman"/>
          <w:color w:val="2F2F2F" w:themeColor="accent5" w:themeShade="80"/>
        </w:rPr>
        <w:t>SCB</w:t>
      </w:r>
      <w:proofErr w:type="gramEnd"/>
      <w:r w:rsidR="007C7A31">
        <w:rPr>
          <w:rFonts w:ascii="Times New Roman" w:hAnsi="Times New Roman" w:cs="Times New Roman"/>
          <w:color w:val="2F2F2F" w:themeColor="accent5" w:themeShade="80"/>
        </w:rPr>
        <w:t xml:space="preserve"> the lower overall productivity and the lesser proportions of high severity fire effects relative to ICB led to greater stability in vegetation over time and a more muted hydrological response in SCB. </w:t>
      </w:r>
      <w:r w:rsidR="00074F85">
        <w:rPr>
          <w:rFonts w:ascii="Times New Roman" w:hAnsi="Times New Roman" w:cs="Times New Roman"/>
          <w:color w:val="2F2F2F" w:themeColor="accent5" w:themeShade="80"/>
        </w:rPr>
        <w:t>Perhaps more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level experimentation in other watershed, including lower elevation sites, can more clearly elucidate the</w:t>
      </w:r>
      <w:del w:id="305" w:author="Gabrielle Boisrame" w:date="2019-06-07T14:18:00Z">
        <w:r w:rsidR="00074F85" w:rsidDel="00F93A3A">
          <w:rPr>
            <w:rFonts w:ascii="Times New Roman" w:hAnsi="Times New Roman" w:cs="Times New Roman"/>
            <w:color w:val="2F2F2F" w:themeColor="accent5" w:themeShade="80"/>
          </w:rPr>
          <w:delText>se interactions</w:delText>
        </w:r>
      </w:del>
      <w:ins w:id="306" w:author="Gabrielle Boisrame" w:date="2019-06-07T14:18:00Z">
        <w:r w:rsidR="00F93A3A">
          <w:rPr>
            <w:rFonts w:ascii="Times New Roman" w:hAnsi="Times New Roman" w:cs="Times New Roman"/>
            <w:color w:val="2F2F2F" w:themeColor="accent5" w:themeShade="80"/>
          </w:rPr>
          <w:t xml:space="preserve"> drivers of landscape and hydrologic changes in response to natural fire regimes</w:t>
        </w:r>
      </w:ins>
      <w:r w:rsidR="00074F85">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76B659B" w14:textId="77777777" w:rsidR="00731F81" w:rsidRPr="00731F81" w:rsidRDefault="00FF633D" w:rsidP="00731F81">
      <w:pPr>
        <w:pStyle w:val="EndNoteBibliographyTitle"/>
        <w:rPr>
          <w:b/>
          <w:noProof/>
        </w:rPr>
      </w:pPr>
      <w:r w:rsidRPr="00EF599F">
        <w:fldChar w:fldCharType="begin"/>
      </w:r>
      <w:r w:rsidRPr="00EF599F">
        <w:instrText xml:space="preserve"> ADDIN EN.REFLIST </w:instrText>
      </w:r>
      <w:r w:rsidRPr="00EF599F">
        <w:fldChar w:fldCharType="separate"/>
      </w:r>
      <w:r w:rsidR="00731F81" w:rsidRPr="00731F81">
        <w:rPr>
          <w:b/>
          <w:noProof/>
        </w:rPr>
        <w:t>Literature Cited</w:t>
      </w:r>
    </w:p>
    <w:p w14:paraId="088505F0" w14:textId="77777777" w:rsidR="00731F81" w:rsidRPr="00731F81" w:rsidRDefault="00731F81" w:rsidP="00731F81">
      <w:pPr>
        <w:pStyle w:val="EndNoteBibliographyTitle"/>
        <w:rPr>
          <w:b/>
          <w:noProof/>
        </w:rPr>
      </w:pPr>
    </w:p>
    <w:p w14:paraId="3D9AC637" w14:textId="77777777" w:rsidR="00731F81" w:rsidRPr="00731F81" w:rsidRDefault="00731F81" w:rsidP="00731F81">
      <w:pPr>
        <w:pStyle w:val="EndNoteBibliography"/>
        <w:ind w:left="420" w:hanging="420"/>
        <w:rPr>
          <w:noProof/>
        </w:rPr>
      </w:pPr>
      <w:r w:rsidRPr="00731F81">
        <w:rPr>
          <w:noProof/>
        </w:rPr>
        <w:t xml:space="preserve">Bales, R. C., J. W. Hopmans, A. T. O'Geen, M. Meadows, P. C. Hartsough, P. Kirchner, C. T. Hunsaker, and D. Beaudette. 2011. Soil moisture response to snowmelt and rainfall in a Sierra Nevada mixed-conifer forest. Vadose Zone Journal </w:t>
      </w:r>
      <w:r w:rsidRPr="00731F81">
        <w:rPr>
          <w:b/>
          <w:noProof/>
        </w:rPr>
        <w:t>10</w:t>
      </w:r>
      <w:r w:rsidRPr="00731F81">
        <w:rPr>
          <w:noProof/>
        </w:rPr>
        <w:t>:786-799.</w:t>
      </w:r>
    </w:p>
    <w:p w14:paraId="0F46AFDA" w14:textId="77777777" w:rsidR="00731F81" w:rsidRPr="00731F81" w:rsidRDefault="00731F81" w:rsidP="00731F81">
      <w:pPr>
        <w:pStyle w:val="EndNoteBibliography"/>
        <w:ind w:left="420" w:hanging="420"/>
        <w:rPr>
          <w:noProof/>
        </w:rPr>
      </w:pPr>
      <w:r w:rsidRPr="00731F81">
        <w:rPr>
          <w:noProof/>
        </w:rPr>
        <w:t>Bates, D. M., M. Maechler, B. M. Bolker, and S. Walker. 2013. lme4: Linear mixed-effects models using Eigen and S4. R package version 1.0-5. CRAN.R-project.org/package=lme4.</w:t>
      </w:r>
    </w:p>
    <w:p w14:paraId="264A601F" w14:textId="77777777" w:rsidR="00731F81" w:rsidRPr="00731F81" w:rsidRDefault="00731F81" w:rsidP="00731F81">
      <w:pPr>
        <w:pStyle w:val="EndNoteBibliography"/>
        <w:ind w:left="420" w:hanging="420"/>
        <w:rPr>
          <w:noProof/>
        </w:rPr>
      </w:pPr>
      <w:r w:rsidRPr="00731F81">
        <w:rPr>
          <w:noProof/>
        </w:rPr>
        <w:t xml:space="preserve">Blaschke, T., G. J. Hay, M. Kelly, S. Lang, P. Hofmann, E. Addink, R. Q. Feitosa, F. Van der Meer, H. Van der Werff, F. J. I. j. o. p. Van Coillie, and r. sensing. 2014. Geographic object-based image analysis–towards a new paradigm.  </w:t>
      </w:r>
      <w:r w:rsidRPr="00731F81">
        <w:rPr>
          <w:b/>
          <w:noProof/>
        </w:rPr>
        <w:t>87</w:t>
      </w:r>
      <w:r w:rsidRPr="00731F81">
        <w:rPr>
          <w:noProof/>
        </w:rPr>
        <w:t>:180-191.</w:t>
      </w:r>
    </w:p>
    <w:p w14:paraId="79FED30F" w14:textId="77777777" w:rsidR="00731F81" w:rsidRPr="00731F81" w:rsidRDefault="00731F81" w:rsidP="00731F81">
      <w:pPr>
        <w:pStyle w:val="EndNoteBibliography"/>
        <w:ind w:left="420" w:hanging="420"/>
        <w:rPr>
          <w:noProof/>
        </w:rPr>
      </w:pPr>
      <w:r w:rsidRPr="00731F81">
        <w:rPr>
          <w:noProof/>
        </w:rPr>
        <w:t xml:space="preserve">Boisramé, G., S. Thompson, B. Collins, and S. Stephens. 2017a. Managed wildfire effects on forest resilience and water in the Sierra Nevada. Ecosystems </w:t>
      </w:r>
      <w:r w:rsidRPr="00731F81">
        <w:rPr>
          <w:b/>
          <w:noProof/>
        </w:rPr>
        <w:t>20</w:t>
      </w:r>
      <w:r w:rsidRPr="00731F81">
        <w:rPr>
          <w:noProof/>
        </w:rPr>
        <w:t>:717–732.</w:t>
      </w:r>
    </w:p>
    <w:p w14:paraId="12F52F98" w14:textId="77777777" w:rsidR="00731F81" w:rsidRPr="00731F81" w:rsidRDefault="00731F81" w:rsidP="00731F81">
      <w:pPr>
        <w:pStyle w:val="EndNoteBibliography"/>
        <w:ind w:left="420" w:hanging="420"/>
        <w:rPr>
          <w:noProof/>
        </w:rPr>
      </w:pPr>
      <w:r w:rsidRPr="00731F81">
        <w:rPr>
          <w:noProof/>
        </w:rPr>
        <w:t xml:space="preserve">Boisramé, G., S. Thompson, and S. Stephens. 2018. Hydrologic responses to restored wildfire regimes revealed by soil moisture-vegetation relationships. Advances in Water Resources </w:t>
      </w:r>
      <w:r w:rsidRPr="00731F81">
        <w:rPr>
          <w:b/>
          <w:noProof/>
        </w:rPr>
        <w:t>112</w:t>
      </w:r>
      <w:r w:rsidRPr="00731F81">
        <w:rPr>
          <w:noProof/>
        </w:rPr>
        <w:t>:124-146.</w:t>
      </w:r>
    </w:p>
    <w:p w14:paraId="3655498E" w14:textId="77777777" w:rsidR="00731F81" w:rsidRPr="00731F81" w:rsidRDefault="00731F81" w:rsidP="00731F81">
      <w:pPr>
        <w:pStyle w:val="EndNoteBibliography"/>
        <w:ind w:left="420" w:hanging="420"/>
        <w:rPr>
          <w:noProof/>
        </w:rPr>
      </w:pPr>
      <w:r w:rsidRPr="00731F81">
        <w:rPr>
          <w:noProof/>
        </w:rPr>
        <w:t xml:space="preserve">Boisramé, G. F. S., S. E. Thompson, M. Kelly, J. Cavalli, K. M. Wilkin, and S. L. Stephens. 2017b. Vegetation change during 40years of repeated managed wildfires in the Sierra Nevada, California. Forest Ecology and Management </w:t>
      </w:r>
      <w:r w:rsidRPr="00731F81">
        <w:rPr>
          <w:b/>
          <w:noProof/>
        </w:rPr>
        <w:t>402</w:t>
      </w:r>
      <w:r w:rsidRPr="00731F81">
        <w:rPr>
          <w:noProof/>
        </w:rPr>
        <w:t>:241-252.</w:t>
      </w:r>
    </w:p>
    <w:p w14:paraId="25D36BA5" w14:textId="77777777" w:rsidR="00731F81" w:rsidRPr="00731F81" w:rsidRDefault="00731F81" w:rsidP="00731F81">
      <w:pPr>
        <w:pStyle w:val="EndNoteBibliography"/>
        <w:ind w:left="420" w:hanging="420"/>
        <w:rPr>
          <w:noProof/>
        </w:rPr>
      </w:pPr>
      <w:r w:rsidRPr="00731F81">
        <w:rPr>
          <w:noProof/>
        </w:rPr>
        <w:t>CalFire. 2018a. Top 20 largest California wildfires. http://www.fire.ca.gov/communications/downloads/fact_sheets/Top20_Acres.pdf.</w:t>
      </w:r>
    </w:p>
    <w:p w14:paraId="6F76580A" w14:textId="77777777" w:rsidR="00731F81" w:rsidRPr="00731F81" w:rsidRDefault="00731F81" w:rsidP="00731F81">
      <w:pPr>
        <w:pStyle w:val="EndNoteBibliography"/>
        <w:ind w:left="420" w:hanging="420"/>
        <w:rPr>
          <w:noProof/>
        </w:rPr>
      </w:pPr>
      <w:r w:rsidRPr="00731F81">
        <w:rPr>
          <w:noProof/>
        </w:rPr>
        <w:t>CalFire. 2018b. Top 20 most destructive California wildfires. http://www.fire.ca.gov/communications/downloads/fact_sheets/Top20_Acres.pdf.</w:t>
      </w:r>
    </w:p>
    <w:p w14:paraId="7EB263AC" w14:textId="77777777" w:rsidR="00731F81" w:rsidRPr="00731F81" w:rsidRDefault="00731F81" w:rsidP="00731F81">
      <w:pPr>
        <w:pStyle w:val="EndNoteBibliography"/>
        <w:ind w:left="420" w:hanging="420"/>
        <w:rPr>
          <w:noProof/>
        </w:rPr>
      </w:pPr>
      <w:r w:rsidRPr="00731F81">
        <w:rPr>
          <w:noProof/>
        </w:rPr>
        <w:lastRenderedPageBreak/>
        <w:t>Caprio, A. C., and D. M. Graber. 2000. Returning fire to the mountains: can we successfully restore the ecological role of pre-Euroamerican fire regimes to the Sierra Nevada?</w:t>
      </w:r>
      <w:r w:rsidRPr="00731F81">
        <w:rPr>
          <w:i/>
          <w:noProof/>
        </w:rPr>
        <w:t>in</w:t>
      </w:r>
      <w:r w:rsidRPr="00731F81">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201AF1E" w14:textId="77777777" w:rsidR="00731F81" w:rsidRPr="00731F81" w:rsidRDefault="00731F81" w:rsidP="00731F81">
      <w:pPr>
        <w:pStyle w:val="EndNoteBibliography"/>
        <w:ind w:left="420" w:hanging="420"/>
        <w:rPr>
          <w:noProof/>
        </w:rPr>
      </w:pPr>
      <w:r w:rsidRPr="00731F81">
        <w:rPr>
          <w:noProof/>
        </w:rPr>
        <w:t xml:space="preserve">Collins, B. M., R. G. Everett, and S. L. Stephens. 2011. Impacts of fire exclusion and recent managed fire on forest structure in old growth Sierra Nevada mixed-conifer forests. Ecosphere </w:t>
      </w:r>
      <w:r w:rsidRPr="00731F81">
        <w:rPr>
          <w:b/>
          <w:noProof/>
        </w:rPr>
        <w:t>2</w:t>
      </w:r>
      <w:r w:rsidRPr="00731F81">
        <w:rPr>
          <w:noProof/>
        </w:rPr>
        <w:t>:art51.</w:t>
      </w:r>
    </w:p>
    <w:p w14:paraId="14CE5F4A" w14:textId="77777777" w:rsidR="00731F81" w:rsidRPr="00731F81" w:rsidRDefault="00731F81" w:rsidP="00731F81">
      <w:pPr>
        <w:pStyle w:val="EndNoteBibliography"/>
        <w:ind w:left="420" w:hanging="420"/>
        <w:rPr>
          <w:noProof/>
        </w:rPr>
      </w:pPr>
      <w:r w:rsidRPr="00731F81">
        <w:rPr>
          <w:noProof/>
        </w:rPr>
        <w:t xml:space="preserve">Collins, B. M., M. Kelly, J. W. van Wagtendonk, and S. L. Stephens. 2007. Spatial patterns of large natural fires in Sierra Nevada wilderness areas. Landscape Ecology </w:t>
      </w:r>
      <w:r w:rsidRPr="00731F81">
        <w:rPr>
          <w:b/>
          <w:noProof/>
        </w:rPr>
        <w:t>22</w:t>
      </w:r>
      <w:r w:rsidRPr="00731F81">
        <w:rPr>
          <w:noProof/>
        </w:rPr>
        <w:t>:545-557.</w:t>
      </w:r>
    </w:p>
    <w:p w14:paraId="578F1325" w14:textId="77777777" w:rsidR="00731F81" w:rsidRPr="00731F81" w:rsidRDefault="00731F81" w:rsidP="00731F81">
      <w:pPr>
        <w:pStyle w:val="EndNoteBibliography"/>
        <w:ind w:left="420" w:hanging="420"/>
        <w:rPr>
          <w:noProof/>
        </w:rPr>
      </w:pPr>
      <w:r w:rsidRPr="00731F81">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31F81">
        <w:rPr>
          <w:b/>
          <w:noProof/>
        </w:rPr>
        <w:t>381</w:t>
      </w:r>
      <w:r w:rsidRPr="00731F81">
        <w:rPr>
          <w:noProof/>
        </w:rPr>
        <w:t>:74-83.</w:t>
      </w:r>
    </w:p>
    <w:p w14:paraId="45C00587" w14:textId="77777777" w:rsidR="00731F81" w:rsidRPr="00731F81" w:rsidRDefault="00731F81" w:rsidP="00731F81">
      <w:pPr>
        <w:pStyle w:val="EndNoteBibliography"/>
        <w:ind w:left="420" w:hanging="420"/>
        <w:rPr>
          <w:noProof/>
        </w:rPr>
      </w:pPr>
      <w:r w:rsidRPr="00731F81">
        <w:rPr>
          <w:noProof/>
        </w:rPr>
        <w:t xml:space="preserve">Collins, B. M., J. D. Miller, A. E. Thode, M. Kelly, J. W. van Wagtendonk, and S. L. Stephens. 2009. Interactions among wildland fires in a long-established Sierra Nevada natural fire area. Ecosystems </w:t>
      </w:r>
      <w:r w:rsidRPr="00731F81">
        <w:rPr>
          <w:b/>
          <w:noProof/>
        </w:rPr>
        <w:t>12</w:t>
      </w:r>
      <w:r w:rsidRPr="00731F81">
        <w:rPr>
          <w:noProof/>
        </w:rPr>
        <w:t>:114-128.</w:t>
      </w:r>
    </w:p>
    <w:p w14:paraId="0B1B8CFB" w14:textId="77777777" w:rsidR="00731F81" w:rsidRPr="00731F81" w:rsidRDefault="00731F81" w:rsidP="00731F81">
      <w:pPr>
        <w:pStyle w:val="EndNoteBibliography"/>
        <w:ind w:left="420" w:hanging="420"/>
        <w:rPr>
          <w:noProof/>
        </w:rPr>
      </w:pPr>
      <w:r w:rsidRPr="00731F81">
        <w:rPr>
          <w:noProof/>
        </w:rPr>
        <w:t xml:space="preserve">Collins, B. M., and S. L. Stephens. 2007. Managing natural wildfires in Sierra Nevada wilderness areas. Frontiers in Ecology and the Environment </w:t>
      </w:r>
      <w:r w:rsidRPr="00731F81">
        <w:rPr>
          <w:b/>
          <w:noProof/>
        </w:rPr>
        <w:t>5</w:t>
      </w:r>
      <w:r w:rsidRPr="00731F81">
        <w:rPr>
          <w:noProof/>
        </w:rPr>
        <w:t>:523-527.</w:t>
      </w:r>
    </w:p>
    <w:p w14:paraId="78B730A4" w14:textId="77777777" w:rsidR="00731F81" w:rsidRPr="00731F81" w:rsidRDefault="00731F81" w:rsidP="00731F81">
      <w:pPr>
        <w:pStyle w:val="EndNoteBibliography"/>
        <w:ind w:left="420" w:hanging="420"/>
        <w:rPr>
          <w:noProof/>
        </w:rPr>
      </w:pPr>
      <w:r w:rsidRPr="00731F81">
        <w:rPr>
          <w:noProof/>
        </w:rPr>
        <w:t xml:space="preserve">Das, A. J., N. L. Stephenson, and K. P. Davis. 2016. Why do trees die? Characterizing the drivers of background tree mortality. Ecology </w:t>
      </w:r>
      <w:r w:rsidRPr="00731F81">
        <w:rPr>
          <w:b/>
          <w:noProof/>
        </w:rPr>
        <w:t>97</w:t>
      </w:r>
      <w:r w:rsidRPr="00731F81">
        <w:rPr>
          <w:noProof/>
        </w:rPr>
        <w:t>:2616-2627.</w:t>
      </w:r>
    </w:p>
    <w:p w14:paraId="49979B88" w14:textId="77777777" w:rsidR="00731F81" w:rsidRPr="00731F81" w:rsidRDefault="00731F81" w:rsidP="00731F81">
      <w:pPr>
        <w:pStyle w:val="EndNoteBibliography"/>
        <w:ind w:left="420" w:hanging="420"/>
        <w:rPr>
          <w:noProof/>
        </w:rPr>
      </w:pPr>
      <w:r w:rsidRPr="00731F81">
        <w:rPr>
          <w:noProof/>
        </w:rPr>
        <w:lastRenderedPageBreak/>
        <w:t>FRAP. 2017. Fire and Resource Assessment Program. Fire perimeters [Database]. Sacramento, CA: California Department of Forestry and Fire Protection. Available from: http://frap.fire.ca.gov/data/frapgisdata-sw-fireperimeters_download; last accessed 13-March_2019.</w:t>
      </w:r>
    </w:p>
    <w:p w14:paraId="24AEC781" w14:textId="77777777" w:rsidR="00731F81" w:rsidRPr="00731F81" w:rsidRDefault="00731F81" w:rsidP="00731F81">
      <w:pPr>
        <w:pStyle w:val="EndNoteBibliography"/>
        <w:ind w:left="420" w:hanging="420"/>
        <w:rPr>
          <w:noProof/>
        </w:rPr>
      </w:pPr>
      <w:r w:rsidRPr="00731F81">
        <w:rPr>
          <w:noProof/>
        </w:rPr>
        <w:t xml:space="preserve">Grant, G. E., C. L. Tague, and C. D. Allen. 2013. Watering the forest for the trees: an emerging priority for managing water in forest landscapes. Frontiers in Ecology and the Environment </w:t>
      </w:r>
      <w:r w:rsidRPr="00731F81">
        <w:rPr>
          <w:b/>
          <w:noProof/>
        </w:rPr>
        <w:t>11</w:t>
      </w:r>
      <w:r w:rsidRPr="00731F81">
        <w:rPr>
          <w:noProof/>
        </w:rPr>
        <w:t>:314-321.</w:t>
      </w:r>
    </w:p>
    <w:p w14:paraId="32472EEF" w14:textId="77777777" w:rsidR="00731F81" w:rsidRPr="00731F81" w:rsidRDefault="00731F81" w:rsidP="00731F81">
      <w:pPr>
        <w:pStyle w:val="EndNoteBibliography"/>
        <w:ind w:left="420" w:hanging="420"/>
        <w:rPr>
          <w:noProof/>
        </w:rPr>
      </w:pPr>
      <w:r w:rsidRPr="00731F81">
        <w:rPr>
          <w:noProof/>
        </w:rPr>
        <w:t xml:space="preserve">Halekoh, U., and S. Højsgaard. 2014. A Kenward-Roger Approximation and Parametric Bootstrap Methods for Tests in Linear Mixed Models - The R Package pbkrtest. Journal of Statistical Software </w:t>
      </w:r>
      <w:r w:rsidRPr="00731F81">
        <w:rPr>
          <w:b/>
          <w:noProof/>
        </w:rPr>
        <w:t>59</w:t>
      </w:r>
      <w:r w:rsidRPr="00731F81">
        <w:rPr>
          <w:noProof/>
        </w:rPr>
        <w:t>:1-30.</w:t>
      </w:r>
    </w:p>
    <w:p w14:paraId="5CFF8E1F" w14:textId="77777777" w:rsidR="00731F81" w:rsidRPr="00731F81" w:rsidRDefault="00731F81" w:rsidP="00731F81">
      <w:pPr>
        <w:pStyle w:val="EndNoteBibliography"/>
        <w:ind w:left="420" w:hanging="420"/>
        <w:rPr>
          <w:noProof/>
        </w:rPr>
      </w:pPr>
      <w:r w:rsidRPr="00731F81">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31F81">
        <w:rPr>
          <w:b/>
          <w:noProof/>
        </w:rPr>
        <w:t>366</w:t>
      </w:r>
      <w:r w:rsidRPr="00731F81">
        <w:rPr>
          <w:noProof/>
        </w:rPr>
        <w:t>:221-250.</w:t>
      </w:r>
    </w:p>
    <w:p w14:paraId="380FEB07" w14:textId="77777777" w:rsidR="00731F81" w:rsidRPr="00731F81" w:rsidRDefault="00731F81" w:rsidP="00731F81">
      <w:pPr>
        <w:pStyle w:val="EndNoteBibliography"/>
        <w:ind w:left="420" w:hanging="420"/>
        <w:rPr>
          <w:noProof/>
        </w:rPr>
      </w:pPr>
      <w:r w:rsidRPr="00731F81">
        <w:rPr>
          <w:noProof/>
        </w:rPr>
        <w:t>Larson, A. J., R. T. Belote, C. A. Cansler, S. A. Parks, and M. Dietz. 2013. Latent Resilience in Ponderosa Pine Forest: Effects of Resumed Frequent Fire. Ecological Applications.</w:t>
      </w:r>
    </w:p>
    <w:p w14:paraId="1795A5EF" w14:textId="77777777" w:rsidR="00731F81" w:rsidRPr="00731F81" w:rsidRDefault="00731F81" w:rsidP="00731F81">
      <w:pPr>
        <w:pStyle w:val="EndNoteBibliography"/>
        <w:ind w:left="420" w:hanging="420"/>
        <w:rPr>
          <w:noProof/>
        </w:rPr>
      </w:pPr>
      <w:r w:rsidRPr="00731F81">
        <w:rPr>
          <w:noProof/>
        </w:rPr>
        <w:t xml:space="preserve">Liaw, A., and M. J. R. n. Wiener. 2002. Classification and regression by randomForest.  </w:t>
      </w:r>
      <w:r w:rsidRPr="00731F81">
        <w:rPr>
          <w:b/>
          <w:noProof/>
        </w:rPr>
        <w:t>2</w:t>
      </w:r>
      <w:r w:rsidRPr="00731F81">
        <w:rPr>
          <w:noProof/>
        </w:rPr>
        <w:t>:18-22.</w:t>
      </w:r>
    </w:p>
    <w:p w14:paraId="5D6F819E" w14:textId="77777777" w:rsidR="00731F81" w:rsidRPr="00731F81" w:rsidRDefault="00731F81" w:rsidP="00731F81">
      <w:pPr>
        <w:pStyle w:val="EndNoteBibliography"/>
        <w:ind w:left="420" w:hanging="420"/>
        <w:rPr>
          <w:noProof/>
        </w:rPr>
      </w:pPr>
      <w:r w:rsidRPr="00731F81">
        <w:rPr>
          <w:noProof/>
        </w:rPr>
        <w:t xml:space="preserve">Little, R. J. A. 1988. Missing-data adjustments in large surveys. Journal of Business &amp; Economic Statistics </w:t>
      </w:r>
      <w:r w:rsidRPr="00731F81">
        <w:rPr>
          <w:b/>
          <w:noProof/>
        </w:rPr>
        <w:t>6</w:t>
      </w:r>
      <w:r w:rsidRPr="00731F81">
        <w:rPr>
          <w:noProof/>
        </w:rPr>
        <w:t>:287-296.</w:t>
      </w:r>
    </w:p>
    <w:p w14:paraId="11287023" w14:textId="77777777" w:rsidR="00731F81" w:rsidRPr="00731F81" w:rsidRDefault="00731F81" w:rsidP="00731F81">
      <w:pPr>
        <w:pStyle w:val="EndNoteBibliography"/>
        <w:ind w:left="420" w:hanging="420"/>
        <w:rPr>
          <w:noProof/>
        </w:rPr>
      </w:pPr>
      <w:r w:rsidRPr="00731F81">
        <w:rPr>
          <w:noProof/>
        </w:rPr>
        <w:t xml:space="preserve">Mallek, C., H. Safford, J. Viers, and J. Miller. 2013. Modern departures in fire severity and area vary by forest type, Sierra Nevada and southern Cascades, California, USA. Ecosphere </w:t>
      </w:r>
      <w:r w:rsidRPr="00731F81">
        <w:rPr>
          <w:b/>
          <w:noProof/>
        </w:rPr>
        <w:t>4</w:t>
      </w:r>
      <w:r w:rsidRPr="00731F81">
        <w:rPr>
          <w:noProof/>
        </w:rPr>
        <w:t>:art153.</w:t>
      </w:r>
    </w:p>
    <w:p w14:paraId="68C6ED19" w14:textId="77777777" w:rsidR="00731F81" w:rsidRPr="00731F81" w:rsidRDefault="00731F81" w:rsidP="00731F81">
      <w:pPr>
        <w:pStyle w:val="EndNoteBibliography"/>
        <w:ind w:left="420" w:hanging="420"/>
        <w:rPr>
          <w:noProof/>
        </w:rPr>
      </w:pPr>
      <w:r w:rsidRPr="00731F81">
        <w:rPr>
          <w:noProof/>
        </w:rPr>
        <w:lastRenderedPageBreak/>
        <w:t>McGarigal, K., S. A. Cushman, and E. J. C. s. p. p. b. t. a. a. t. U. o. M. Ene, Amherst. Available at the following web site: http://www. umass. edu/landeco/research/fragstats/fragstats. html. 2012. FRAGSTATS v4: spatial pattern analysis program for categorical and continuous maps.</w:t>
      </w:r>
    </w:p>
    <w:p w14:paraId="62890DC4" w14:textId="77777777" w:rsidR="00731F81" w:rsidRPr="00731F81" w:rsidRDefault="00731F81" w:rsidP="00731F81">
      <w:pPr>
        <w:pStyle w:val="EndNoteBibliography"/>
        <w:ind w:left="420" w:hanging="420"/>
        <w:rPr>
          <w:noProof/>
        </w:rPr>
      </w:pPr>
      <w:r w:rsidRPr="00731F81">
        <w:rPr>
          <w:noProof/>
        </w:rPr>
        <w:t>McKelvey, K. S., C. N. Skinner, C. Chang, D. C. Erman, S. J. Hussari, D. J. Parsons, J. W. van Wagtendonk, and C. P. Weatherspoon. 1996. An overview of fire in the Sierra Nevada., University of California, Centers for Water and Wildland Resources, Davis, CA.</w:t>
      </w:r>
    </w:p>
    <w:p w14:paraId="47C67671" w14:textId="77777777" w:rsidR="00731F81" w:rsidRPr="00731F81" w:rsidRDefault="00731F81" w:rsidP="00731F81">
      <w:pPr>
        <w:pStyle w:val="EndNoteBibliography"/>
        <w:ind w:left="420" w:hanging="420"/>
        <w:rPr>
          <w:noProof/>
        </w:rPr>
      </w:pPr>
      <w:r w:rsidRPr="00731F81">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31F81">
        <w:rPr>
          <w:b/>
          <w:noProof/>
        </w:rPr>
        <w:t>113</w:t>
      </w:r>
      <w:r w:rsidRPr="00731F81">
        <w:rPr>
          <w:noProof/>
        </w:rPr>
        <w:t>:645-656.</w:t>
      </w:r>
    </w:p>
    <w:p w14:paraId="18C4E3A2" w14:textId="77777777" w:rsidR="00731F81" w:rsidRPr="00731F81" w:rsidRDefault="00731F81" w:rsidP="00731F81">
      <w:pPr>
        <w:pStyle w:val="EndNoteBibliography"/>
        <w:ind w:left="420" w:hanging="420"/>
        <w:rPr>
          <w:noProof/>
        </w:rPr>
      </w:pPr>
      <w:r w:rsidRPr="00731F81">
        <w:rPr>
          <w:noProof/>
        </w:rPr>
        <w:t>Moore, J., Z. Heath, and B. J. F. S. T. r. U. S. D. o. A. Bulaon. 2015. Aerial detection survey-April 15th-17th, 2015.</w:t>
      </w:r>
    </w:p>
    <w:p w14:paraId="1FBD5618" w14:textId="77777777" w:rsidR="00731F81" w:rsidRPr="00731F81" w:rsidRDefault="00731F81" w:rsidP="00731F81">
      <w:pPr>
        <w:pStyle w:val="EndNoteBibliography"/>
        <w:ind w:left="420" w:hanging="420"/>
        <w:rPr>
          <w:noProof/>
        </w:rPr>
      </w:pPr>
      <w:r w:rsidRPr="00731F81">
        <w:rPr>
          <w:noProof/>
        </w:rPr>
        <w:t xml:space="preserve">North, M., B. M. Collins, and S. Stephens. 2012. Using fire to increase the scale, benefits, and future maintenance of fuels treatments. Journal of Forestry </w:t>
      </w:r>
      <w:r w:rsidRPr="00731F81">
        <w:rPr>
          <w:b/>
          <w:noProof/>
        </w:rPr>
        <w:t>110</w:t>
      </w:r>
      <w:r w:rsidRPr="00731F81">
        <w:rPr>
          <w:noProof/>
        </w:rPr>
        <w:t>:392-401.</w:t>
      </w:r>
    </w:p>
    <w:p w14:paraId="1F50BCB2" w14:textId="77777777" w:rsidR="00731F81" w:rsidRPr="00731F81" w:rsidRDefault="00731F81" w:rsidP="00731F81">
      <w:pPr>
        <w:pStyle w:val="EndNoteBibliography"/>
        <w:ind w:left="420" w:hanging="420"/>
        <w:rPr>
          <w:noProof/>
        </w:rPr>
      </w:pPr>
      <w:r w:rsidRPr="00731F81">
        <w:rPr>
          <w:noProof/>
        </w:rPr>
        <w:t xml:space="preserve">North, M. P., S. L. Stephens, B. M. Collins, J. K. Agee, G. Aplet, J. F. Franklin, and P. Z. Fulé. 2015. Reform forest fire management. Science </w:t>
      </w:r>
      <w:r w:rsidRPr="00731F81">
        <w:rPr>
          <w:b/>
          <w:noProof/>
        </w:rPr>
        <w:t>349</w:t>
      </w:r>
      <w:r w:rsidRPr="00731F81">
        <w:rPr>
          <w:noProof/>
        </w:rPr>
        <w:t>:1280-1281.</w:t>
      </w:r>
    </w:p>
    <w:p w14:paraId="2C25AAFC" w14:textId="77777777" w:rsidR="00731F81" w:rsidRPr="00731F81" w:rsidRDefault="00731F81" w:rsidP="00731F81">
      <w:pPr>
        <w:pStyle w:val="EndNoteBibliography"/>
        <w:ind w:left="420" w:hanging="420"/>
        <w:rPr>
          <w:noProof/>
        </w:rPr>
      </w:pPr>
      <w:r w:rsidRPr="00731F81">
        <w:rPr>
          <w:noProof/>
        </w:rPr>
        <w:t xml:space="preserve">Parks, S. A., L. M. Holsinger, C. Miller, and C. R. Nelson. 2015. Wildland fire as a self-regulating mechanism: the role of previous burns and weather in limiting fire progression. Ecological Applications </w:t>
      </w:r>
      <w:r w:rsidRPr="00731F81">
        <w:rPr>
          <w:b/>
          <w:noProof/>
        </w:rPr>
        <w:t>25</w:t>
      </w:r>
      <w:r w:rsidRPr="00731F81">
        <w:rPr>
          <w:noProof/>
        </w:rPr>
        <w:t>:1478-1492.</w:t>
      </w:r>
    </w:p>
    <w:p w14:paraId="739AB3A6" w14:textId="77777777" w:rsidR="00731F81" w:rsidRPr="00731F81" w:rsidRDefault="00731F81" w:rsidP="00731F81">
      <w:pPr>
        <w:pStyle w:val="EndNoteBibliography"/>
        <w:ind w:left="420" w:hanging="420"/>
        <w:rPr>
          <w:noProof/>
        </w:rPr>
      </w:pPr>
      <w:r w:rsidRPr="00731F81">
        <w:rPr>
          <w:noProof/>
        </w:rPr>
        <w:t>Ponisio, L. C., K. Wilkin, L. K. M'Gonigle, K. Kulhanek, L. Cook, R. Thorp, T. Griswold, and C. Kremen. 2016. Pyrodiversity begets plant–pollinator community diversity. Global Change Biology:n/a-n/a.</w:t>
      </w:r>
    </w:p>
    <w:p w14:paraId="31AFE601" w14:textId="77777777" w:rsidR="00731F81" w:rsidRPr="00731F81" w:rsidRDefault="00731F81" w:rsidP="00731F81">
      <w:pPr>
        <w:pStyle w:val="EndNoteBibliography"/>
        <w:ind w:left="420" w:hanging="420"/>
        <w:rPr>
          <w:noProof/>
        </w:rPr>
      </w:pPr>
      <w:r w:rsidRPr="00731F81">
        <w:rPr>
          <w:noProof/>
        </w:rPr>
        <w:lastRenderedPageBreak/>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33C1AA7" w14:textId="77777777" w:rsidR="00731F81" w:rsidRPr="00731F81" w:rsidRDefault="00731F81" w:rsidP="00731F81">
      <w:pPr>
        <w:pStyle w:val="EndNoteBibliography"/>
        <w:ind w:left="420" w:hanging="420"/>
        <w:rPr>
          <w:noProof/>
        </w:rPr>
      </w:pPr>
      <w:r w:rsidRPr="00731F81">
        <w:rPr>
          <w:noProof/>
        </w:rPr>
        <w:t xml:space="preserve">Steel, Z. L., H. D. Safford, and J. H. Viers. 2015. The fire frequency-severity relationship and the legacy of fire suppression in California forests. Ecosphere </w:t>
      </w:r>
      <w:r w:rsidRPr="00731F81">
        <w:rPr>
          <w:b/>
          <w:noProof/>
        </w:rPr>
        <w:t>6</w:t>
      </w:r>
      <w:r w:rsidRPr="00731F81">
        <w:rPr>
          <w:noProof/>
        </w:rPr>
        <w:t>:art8.</w:t>
      </w:r>
    </w:p>
    <w:p w14:paraId="6B8186C3" w14:textId="77777777" w:rsidR="00731F81" w:rsidRPr="00731F81" w:rsidRDefault="00731F81" w:rsidP="00731F81">
      <w:pPr>
        <w:pStyle w:val="EndNoteBibliography"/>
        <w:ind w:left="420" w:hanging="420"/>
        <w:rPr>
          <w:noProof/>
        </w:rPr>
      </w:pPr>
      <w:r w:rsidRPr="00731F81">
        <w:rPr>
          <w:noProof/>
        </w:rPr>
        <w:t xml:space="preserve">Stephens, S. L., J. K. Agee, P. Z. Fulé, M. P. North, W. H. Romme, T. W. Swetnam, and M. G. Turner. 2013. Managing forests and fire in changing climates. Science </w:t>
      </w:r>
      <w:r w:rsidRPr="00731F81">
        <w:rPr>
          <w:b/>
          <w:noProof/>
        </w:rPr>
        <w:t>342</w:t>
      </w:r>
      <w:r w:rsidRPr="00731F81">
        <w:rPr>
          <w:noProof/>
        </w:rPr>
        <w:t>:41-42.</w:t>
      </w:r>
    </w:p>
    <w:p w14:paraId="3DC57D83" w14:textId="77777777" w:rsidR="00731F81" w:rsidRPr="00731F81" w:rsidRDefault="00731F81" w:rsidP="00731F81">
      <w:pPr>
        <w:pStyle w:val="EndNoteBibliography"/>
        <w:ind w:left="420" w:hanging="420"/>
        <w:rPr>
          <w:noProof/>
        </w:rPr>
      </w:pPr>
      <w:r w:rsidRPr="00731F81">
        <w:rPr>
          <w:noProof/>
        </w:rPr>
        <w:t xml:space="preserve">Stephens, S. L., B. M. Collins, E. Biber, and P. Z. Fulé. 2016. U.S. federal fire and forest policy: emphasizing resilience in dry forests. Ecosphere </w:t>
      </w:r>
      <w:r w:rsidRPr="00731F81">
        <w:rPr>
          <w:b/>
          <w:noProof/>
        </w:rPr>
        <w:t>7</w:t>
      </w:r>
      <w:r w:rsidRPr="00731F81">
        <w:rPr>
          <w:noProof/>
        </w:rPr>
        <w:t>:e01584-n/a.</w:t>
      </w:r>
    </w:p>
    <w:p w14:paraId="552008B0" w14:textId="77777777" w:rsidR="00731F81" w:rsidRPr="00731F81" w:rsidRDefault="00731F81" w:rsidP="00731F81">
      <w:pPr>
        <w:pStyle w:val="EndNoteBibliography"/>
        <w:ind w:left="420" w:hanging="420"/>
        <w:rPr>
          <w:noProof/>
        </w:rPr>
      </w:pPr>
      <w:r w:rsidRPr="00731F81">
        <w:rPr>
          <w:noProof/>
        </w:rPr>
        <w:t xml:space="preserve">Stephenson, N. L. 1998. Actual evapotranspiration and deficit: biologically meaningful correlates of vegetation distribution across spatial scales. Journal of Biogeography </w:t>
      </w:r>
      <w:r w:rsidRPr="00731F81">
        <w:rPr>
          <w:b/>
          <w:noProof/>
        </w:rPr>
        <w:t>25</w:t>
      </w:r>
      <w:r w:rsidRPr="00731F81">
        <w:rPr>
          <w:noProof/>
        </w:rPr>
        <w:t>:855-870.</w:t>
      </w:r>
    </w:p>
    <w:p w14:paraId="2824FD11" w14:textId="77777777" w:rsidR="00731F81" w:rsidRPr="00731F81" w:rsidRDefault="00731F81" w:rsidP="00731F81">
      <w:pPr>
        <w:pStyle w:val="EndNoteBibliography"/>
        <w:ind w:left="420" w:hanging="420"/>
        <w:rPr>
          <w:noProof/>
        </w:rPr>
      </w:pPr>
      <w:r w:rsidRPr="00731F81">
        <w:rPr>
          <w:noProof/>
        </w:rPr>
        <w:t xml:space="preserve">Stevens, J. T., B. M. Collins, J. D. Miller, M. P. North, and S. L. Stephens. 2017. Changing spatial patterns of stand-replacing fire in California conifer forests. Forest Ecology and Management </w:t>
      </w:r>
      <w:r w:rsidRPr="00731F81">
        <w:rPr>
          <w:b/>
          <w:noProof/>
        </w:rPr>
        <w:t>406</w:t>
      </w:r>
      <w:r w:rsidRPr="00731F81">
        <w:rPr>
          <w:noProof/>
        </w:rPr>
        <w:t>:28-36.</w:t>
      </w:r>
    </w:p>
    <w:p w14:paraId="51DEDDA7" w14:textId="77777777" w:rsidR="00731F81" w:rsidRPr="00731F81" w:rsidRDefault="00731F81" w:rsidP="00731F81">
      <w:pPr>
        <w:pStyle w:val="EndNoteBibliography"/>
        <w:ind w:left="420" w:hanging="420"/>
        <w:rPr>
          <w:noProof/>
        </w:rPr>
      </w:pPr>
      <w:r w:rsidRPr="00731F81">
        <w:rPr>
          <w:noProof/>
        </w:rPr>
        <w:t xml:space="preserve">van Mantgem, P. J., and N. L. Stephenson. 2007. Apparent climatically induced increase of tree mortality rates in a temperate forest. Ecology Letters </w:t>
      </w:r>
      <w:r w:rsidRPr="00731F81">
        <w:rPr>
          <w:b/>
          <w:noProof/>
        </w:rPr>
        <w:t>10</w:t>
      </w:r>
      <w:r w:rsidRPr="00731F81">
        <w:rPr>
          <w:noProof/>
        </w:rPr>
        <w:t>:909-916.</w:t>
      </w:r>
    </w:p>
    <w:p w14:paraId="26DE661A" w14:textId="77777777" w:rsidR="00731F81" w:rsidRPr="00731F81" w:rsidRDefault="00731F81" w:rsidP="00731F81">
      <w:pPr>
        <w:pStyle w:val="EndNoteBibliography"/>
        <w:ind w:left="420" w:hanging="420"/>
        <w:rPr>
          <w:noProof/>
        </w:rPr>
      </w:pPr>
      <w:r w:rsidRPr="00731F81">
        <w:rPr>
          <w:noProof/>
        </w:rPr>
        <w:t xml:space="preserve">van Mantgem, P. J., N. L. Stephenson, J. C. Byrne, L. D. Daniels, J. F. Franklin, P. Z. Fulé, M. E. Harmon, A. J. Larson, J. M. Smith, A. H. Taylor, and T. T. Veblen. 2009. Widespread increase of tree mortality rates in the western United States. Science </w:t>
      </w:r>
      <w:r w:rsidRPr="00731F81">
        <w:rPr>
          <w:b/>
          <w:noProof/>
        </w:rPr>
        <w:t>323</w:t>
      </w:r>
      <w:r w:rsidRPr="00731F81">
        <w:rPr>
          <w:noProof/>
        </w:rPr>
        <w:t>:521-524.</w:t>
      </w:r>
    </w:p>
    <w:p w14:paraId="389387CF" w14:textId="77777777" w:rsidR="00731F81" w:rsidRPr="00731F81" w:rsidRDefault="00731F81" w:rsidP="00731F81">
      <w:pPr>
        <w:pStyle w:val="EndNoteBibliography"/>
        <w:ind w:left="420" w:hanging="420"/>
        <w:rPr>
          <w:noProof/>
        </w:rPr>
      </w:pPr>
      <w:r w:rsidRPr="00731F81">
        <w:rPr>
          <w:noProof/>
        </w:rPr>
        <w:t xml:space="preserve">van Wagtendonk, J. W. 2007. The history and evolution of wildland fire use. Fire Ecology </w:t>
      </w:r>
      <w:r w:rsidRPr="00731F81">
        <w:rPr>
          <w:b/>
          <w:noProof/>
        </w:rPr>
        <w:t>3</w:t>
      </w:r>
      <w:r w:rsidRPr="00731F81">
        <w:rPr>
          <w:noProof/>
        </w:rPr>
        <w:t>:3-17.</w:t>
      </w:r>
    </w:p>
    <w:p w14:paraId="0FA107FF" w14:textId="77777777" w:rsidR="00731F81" w:rsidRPr="00731F81" w:rsidRDefault="00731F81" w:rsidP="00731F81">
      <w:pPr>
        <w:pStyle w:val="EndNoteBibliography"/>
        <w:ind w:left="420" w:hanging="420"/>
        <w:rPr>
          <w:noProof/>
        </w:rPr>
      </w:pPr>
      <w:r w:rsidRPr="00731F81">
        <w:rPr>
          <w:noProof/>
        </w:rPr>
        <w:lastRenderedPageBreak/>
        <w:t xml:space="preserve">Westerling, A. L., and T. W. J. E. Swetnam, Transactions American Geophysical Union. 2003. Interannual to decadal drought and wildfire in the western United States. EOS, Transactions American Geophysical Union </w:t>
      </w:r>
      <w:r w:rsidRPr="00731F81">
        <w:rPr>
          <w:b/>
          <w:noProof/>
        </w:rPr>
        <w:t>84</w:t>
      </w:r>
      <w:r w:rsidRPr="00731F81">
        <w:rPr>
          <w:noProof/>
        </w:rPr>
        <w:t>:545-555.</w:t>
      </w:r>
    </w:p>
    <w:p w14:paraId="285E1297" w14:textId="0CE03013"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446472"/>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abrielle" w:date="2019-06-06T15:20:00Z" w:initials="G">
    <w:p w14:paraId="6217F7A8" w14:textId="333591B2" w:rsidR="00E03C78" w:rsidRDefault="00E03C78">
      <w:pPr>
        <w:pStyle w:val="CommentText"/>
      </w:pPr>
      <w:r>
        <w:rPr>
          <w:rStyle w:val="CommentReference"/>
        </w:rPr>
        <w:annotationRef/>
      </w:r>
      <w:r>
        <w:t xml:space="preserve">Maybe also cite the Collins </w:t>
      </w:r>
      <w:r w:rsidR="009F6352">
        <w:t xml:space="preserve">2011 Ecosphere </w:t>
      </w:r>
      <w:r>
        <w:t xml:space="preserve">paper where they re-measured a lot of old </w:t>
      </w:r>
      <w:r w:rsidR="009F6352">
        <w:t>F</w:t>
      </w:r>
      <w:r>
        <w:t xml:space="preserve">orest </w:t>
      </w:r>
      <w:r w:rsidR="009F6352">
        <w:t>S</w:t>
      </w:r>
      <w:r>
        <w:t>ervice plots?</w:t>
      </w:r>
    </w:p>
  </w:comment>
  <w:comment w:id="10" w:author="Gabrielle" w:date="2019-06-06T15:45:00Z" w:initials="G">
    <w:p w14:paraId="301A679C" w14:textId="35EEC05D" w:rsidR="00E03C78" w:rsidRDefault="00E03C78">
      <w:pPr>
        <w:pStyle w:val="CommentText"/>
      </w:pPr>
      <w:r>
        <w:rPr>
          <w:rStyle w:val="CommentReference"/>
        </w:rPr>
        <w:annotationRef/>
      </w:r>
      <w:r>
        <w:t>Is this still in the map?</w:t>
      </w:r>
      <w:r w:rsidR="002718F8">
        <w:t xml:space="preserve"> Also, I don’t see the weather stations on the map although they are in the legend.</w:t>
      </w:r>
    </w:p>
  </w:comment>
  <w:comment w:id="11" w:author="Gabrielle" w:date="2019-03-28T16:55:00Z" w:initials="G">
    <w:p w14:paraId="09417A21" w14:textId="1DB9E951" w:rsidR="00E03C78" w:rsidRDefault="00E03C78">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12" w:author="Brandon Collins" w:date="2019-05-03T13:34:00Z" w:initials="BC">
    <w:p w14:paraId="6D1BEA04" w14:textId="1E112290" w:rsidR="00E03C78" w:rsidRDefault="00E03C78">
      <w:pPr>
        <w:pStyle w:val="CommentText"/>
      </w:pPr>
      <w:r>
        <w:rPr>
          <w:rStyle w:val="CommentReference"/>
        </w:rPr>
        <w:annotationRef/>
      </w:r>
      <w:r>
        <w:t>We haven’t done an explicit comparison. If we wanted to do that a GIS based comparison using the vegetation maps might be more appropriate than a plot-level comparison because our plots are really focused on the core areas with greater fire activity.</w:t>
      </w:r>
    </w:p>
  </w:comment>
  <w:comment w:id="13" w:author="Jens Stevens" w:date="2019-05-17T10:32:00Z" w:initials="JS">
    <w:p w14:paraId="7F9EEB19" w14:textId="6C5F5B88" w:rsidR="00E03C78" w:rsidRDefault="00E03C78">
      <w:pPr>
        <w:pStyle w:val="CommentText"/>
      </w:pPr>
      <w:r>
        <w:rPr>
          <w:rStyle w:val="CommentReference"/>
        </w:rPr>
        <w:annotationRef/>
      </w:r>
      <w:r>
        <w:t>I think that just citing Collins et al. 2016 is enough for now.</w:t>
      </w:r>
    </w:p>
  </w:comment>
  <w:comment w:id="14" w:author="Gabrielle Boisrame" w:date="2019-06-07T16:00:00Z" w:initials="GB">
    <w:p w14:paraId="691F6540" w14:textId="6078653F" w:rsidR="0026128C" w:rsidRDefault="0026128C">
      <w:pPr>
        <w:pStyle w:val="CommentText"/>
      </w:pPr>
      <w:r>
        <w:rPr>
          <w:rStyle w:val="CommentReference"/>
        </w:rPr>
        <w:annotationRef/>
      </w:r>
      <w:r>
        <w:t xml:space="preserve">I don’t think there is a Figure B3 </w:t>
      </w:r>
      <w:proofErr w:type="spellStart"/>
      <w:r>
        <w:t>any more</w:t>
      </w:r>
      <w:proofErr w:type="spellEnd"/>
      <w:r>
        <w:t>.</w:t>
      </w:r>
    </w:p>
  </w:comment>
  <w:comment w:id="15" w:author="Gabrielle Boisrame" w:date="2019-06-07T15:59:00Z" w:initials="GB">
    <w:p w14:paraId="651CEA09" w14:textId="44410F75" w:rsidR="0026128C" w:rsidRDefault="0026128C">
      <w:pPr>
        <w:pStyle w:val="CommentText"/>
      </w:pPr>
      <w:r>
        <w:rPr>
          <w:rStyle w:val="CommentReference"/>
        </w:rPr>
        <w:annotationRef/>
      </w:r>
      <w:r>
        <w:t xml:space="preserve">Is there a reason we reference Table B2 here rather than Table 1? </w:t>
      </w:r>
    </w:p>
  </w:comment>
  <w:comment w:id="22" w:author="Gabrielle" w:date="2019-06-06T21:12:00Z" w:initials="G">
    <w:p w14:paraId="63A7D9D4" w14:textId="1631CCCC" w:rsidR="00E03C78" w:rsidRDefault="00E03C78">
      <w:pPr>
        <w:pStyle w:val="CommentText"/>
      </w:pPr>
      <w:r>
        <w:rPr>
          <w:rStyle w:val="CommentReference"/>
        </w:rPr>
        <w:annotationRef/>
      </w:r>
      <w:r>
        <w:t>Did you end up using the shapes created by one set of images to guide the delineation for the other set? It might be worth adding a sentence or two about that.</w:t>
      </w:r>
    </w:p>
  </w:comment>
  <w:comment w:id="35" w:author="Jens Stevens" w:date="2019-05-17T11:47:00Z" w:initials="JS">
    <w:p w14:paraId="747CCFFA" w14:textId="61564AB6" w:rsidR="00E03C78" w:rsidRDefault="00E03C78">
      <w:pPr>
        <w:pStyle w:val="CommentText"/>
      </w:pPr>
      <w:r>
        <w:rPr>
          <w:rStyle w:val="CommentReference"/>
        </w:rPr>
        <w:annotationRef/>
      </w:r>
      <w:r>
        <w:t>This is where we justify using the training model, re: Sally’s comment to Gabrielle</w:t>
      </w:r>
    </w:p>
  </w:comment>
  <w:comment w:id="36" w:author="Gabrielle Boisrame" w:date="2019-06-07T11:02:00Z" w:initials="GB">
    <w:p w14:paraId="7BCDFCDC" w14:textId="22D2686C" w:rsidR="00132C35" w:rsidRDefault="00132C35">
      <w:pPr>
        <w:pStyle w:val="CommentText"/>
      </w:pPr>
      <w:r>
        <w:rPr>
          <w:rStyle w:val="CommentReference"/>
        </w:rPr>
        <w:annotationRef/>
      </w:r>
      <w:r>
        <w:t xml:space="preserve">Are we settled on calling this “shrub”? It’s really mostly conifer recruitment with maybe two </w:t>
      </w:r>
      <w:proofErr w:type="spellStart"/>
      <w:r>
        <w:t>ceanothus</w:t>
      </w:r>
      <w:proofErr w:type="spellEnd"/>
      <w:r>
        <w:t xml:space="preserve"> bushes nearby. </w:t>
      </w:r>
      <w:r w:rsidR="00FE44E9">
        <w:t>It seems like this sentence is prematurely using the shorthand that is explained in the following sentence.</w:t>
      </w:r>
    </w:p>
  </w:comment>
  <w:comment w:id="37" w:author="Jens Stevens" w:date="2019-03-14T15:45:00Z" w:initials="JS">
    <w:p w14:paraId="7ABB1425" w14:textId="31DAB16E" w:rsidR="00E03C78" w:rsidRDefault="00E03C78">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38" w:author="Ekaterina Rakhmatulina" w:date="2019-05-18T14:51:00Z" w:initials="ER">
    <w:p w14:paraId="08822819" w14:textId="3E8D057A" w:rsidR="00E03C78" w:rsidRDefault="00E03C78">
      <w:pPr>
        <w:pStyle w:val="CommentText"/>
      </w:pPr>
      <w:r>
        <w:rPr>
          <w:rStyle w:val="CommentReference"/>
        </w:rPr>
        <w:annotationRef/>
      </w:r>
      <w:r>
        <w:t>That is correct</w:t>
      </w:r>
    </w:p>
  </w:comment>
  <w:comment w:id="39" w:author="Gabrielle Boisrame" w:date="2019-06-07T11:16:00Z" w:initials="GB">
    <w:p w14:paraId="0C562268" w14:textId="60DFCC87" w:rsidR="00FE44E9" w:rsidRDefault="00FE44E9">
      <w:pPr>
        <w:pStyle w:val="CommentText"/>
      </w:pPr>
      <w:r>
        <w:rPr>
          <w:rStyle w:val="CommentReference"/>
        </w:rPr>
        <w:annotationRef/>
      </w:r>
      <w:r w:rsidR="00F31E2F">
        <w:t>I’m not sure we do this explicitly enough in the results and discussion.</w:t>
      </w:r>
      <w:r w:rsidR="009A1C42">
        <w:t xml:space="preserve"> Let me know if I’m missing something; if not, I can try to add a couple sentences to address this idea more.</w:t>
      </w:r>
    </w:p>
  </w:comment>
  <w:comment w:id="40" w:author="Gabrielle Boisrame" w:date="2019-06-07T11:18:00Z" w:initials="GB">
    <w:p w14:paraId="1AB2F8A3" w14:textId="46FB1062" w:rsidR="00FE44E9" w:rsidRDefault="00FE44E9">
      <w:pPr>
        <w:pStyle w:val="CommentText"/>
      </w:pPr>
      <w:r>
        <w:rPr>
          <w:rStyle w:val="CommentReference"/>
        </w:rPr>
        <w:annotationRef/>
      </w:r>
      <w:r>
        <w:t>Is this calculated across the whole watershed, independent of fire history?</w:t>
      </w:r>
    </w:p>
  </w:comment>
  <w:comment w:id="41" w:author="Gabrielle Boisrame" w:date="2019-06-07T11:20:00Z" w:initials="GB">
    <w:p w14:paraId="35BEAC21" w14:textId="42024D80" w:rsidR="00FE44E9" w:rsidRDefault="00FE44E9">
      <w:pPr>
        <w:pStyle w:val="CommentText"/>
      </w:pPr>
      <w:r>
        <w:rPr>
          <w:rStyle w:val="CommentReference"/>
        </w:rPr>
        <w:annotationRef/>
      </w:r>
      <w:r>
        <w:t>The journal will probably want us to label the panels A-D and reference them accordingly rather than referring to the “bottom row”.</w:t>
      </w:r>
    </w:p>
  </w:comment>
  <w:comment w:id="42" w:author="Gabrielle Boisrame" w:date="2019-06-07T11:31:00Z" w:initials="GB">
    <w:p w14:paraId="50E183C3" w14:textId="15F8E63E" w:rsidR="008F79C3" w:rsidRDefault="008F79C3">
      <w:pPr>
        <w:pStyle w:val="CommentText"/>
      </w:pPr>
      <w:r>
        <w:rPr>
          <w:rStyle w:val="CommentReference"/>
        </w:rPr>
        <w:annotationRef/>
      </w:r>
      <w:r>
        <w:t>How was this determined?</w:t>
      </w:r>
    </w:p>
  </w:comment>
  <w:comment w:id="43" w:author="Gabrielle Boisrame" w:date="2019-06-07T11:28:00Z" w:initials="GB">
    <w:p w14:paraId="47C78B78" w14:textId="0F7721A5" w:rsidR="00AD22BC" w:rsidRDefault="00AD22BC">
      <w:pPr>
        <w:pStyle w:val="CommentText"/>
      </w:pPr>
      <w:r>
        <w:rPr>
          <w:rStyle w:val="CommentReference"/>
        </w:rPr>
        <w:annotationRef/>
      </w:r>
      <w:r>
        <w:t xml:space="preserve">I’m not sure this statement is true </w:t>
      </w:r>
      <w:proofErr w:type="spellStart"/>
      <w:r>
        <w:t>any more</w:t>
      </w:r>
      <w:proofErr w:type="spellEnd"/>
      <w:r>
        <w:t xml:space="preserve"> with your new, better change analysis. In the original version there was a strong transition from dense meadow to mixed conifer in unburned areas, but now there is not. There is some transition from dense meadow to sparse or </w:t>
      </w:r>
      <w:proofErr w:type="spellStart"/>
      <w:r>
        <w:t>shrubland</w:t>
      </w:r>
      <w:proofErr w:type="spellEnd"/>
      <w:r>
        <w:t xml:space="preserve"> in unburned areas, but not much to conifer. </w:t>
      </w:r>
    </w:p>
  </w:comment>
  <w:comment w:id="44" w:author="Gabrielle Boisrame" w:date="2019-06-03T09:59:00Z" w:initials="GB">
    <w:p w14:paraId="28B642DF" w14:textId="4D993432" w:rsidR="00E03C78" w:rsidRDefault="00E03C78">
      <w:pPr>
        <w:pStyle w:val="CommentText"/>
      </w:pPr>
      <w:r>
        <w:rPr>
          <w:rStyle w:val="CommentReference"/>
        </w:rPr>
        <w:annotationRef/>
      </w:r>
      <w:r>
        <w:t>I think you accidentally used the same title for the bottom two panels. It looks like the bottom right should be something like “d- changed from mixed conifer.”</w:t>
      </w:r>
    </w:p>
  </w:comment>
  <w:comment w:id="66" w:author="Sally Thompson" w:date="2019-03-13T09:18:00Z" w:initials="ST">
    <w:p w14:paraId="5C72C250" w14:textId="60753D2D" w:rsidR="00E03C78" w:rsidRDefault="00E03C78">
      <w:pPr>
        <w:pStyle w:val="CommentText"/>
      </w:pPr>
      <w:r>
        <w:rPr>
          <w:rStyle w:val="CommentReference"/>
        </w:rPr>
        <w:annotationRef/>
      </w:r>
      <w:r>
        <w:t xml:space="preserve">Is it possible to link the forest types discussed below to the claims we make about SCB being a “less productive” basin?  </w:t>
      </w:r>
    </w:p>
  </w:comment>
  <w:comment w:id="67" w:author="Jens Stevens" w:date="2019-05-17T10:34:00Z" w:initials="JS">
    <w:p w14:paraId="50127A91" w14:textId="650CCCED" w:rsidR="00E03C78" w:rsidRDefault="00E03C78">
      <w:pPr>
        <w:pStyle w:val="CommentText"/>
      </w:pPr>
      <w:r>
        <w:rPr>
          <w:rStyle w:val="CommentReference"/>
        </w:rPr>
        <w:annotationRef/>
      </w:r>
      <w:r>
        <w:t>Short answer is no; the forest types here are basically analogous to ICB in terms of species composition; the differences are likely in terms of forest structure and fuels, though Brandon’s previous papers (e.g. 2016 fuels paper) don’t make this comparison explicitly.</w:t>
      </w:r>
    </w:p>
  </w:comment>
  <w:comment w:id="68" w:author="Gabrielle Boisrame" w:date="2019-06-07T11:37:00Z" w:initials="GB">
    <w:p w14:paraId="13C585AA" w14:textId="2EE352F3" w:rsidR="008F79C3" w:rsidRDefault="008F79C3">
      <w:pPr>
        <w:pStyle w:val="CommentText"/>
      </w:pPr>
      <w:r>
        <w:rPr>
          <w:rStyle w:val="CommentReference"/>
        </w:rPr>
        <w:annotationRef/>
      </w:r>
      <w:r>
        <w:t>Should we have a statement somewhere in the site description about whether we know if there was ever any logging? I guess we know there wasn’t since 1970 because it’s a national wilderness area, but it might be worth stating explicitly.</w:t>
      </w:r>
    </w:p>
  </w:comment>
  <w:comment w:id="71" w:author="Gabrielle Boisrame" w:date="2019-06-07T11:47:00Z" w:initials="GB">
    <w:p w14:paraId="1DAB255D" w14:textId="03EBEC0D" w:rsidR="00657DBA" w:rsidRDefault="00657DBA">
      <w:pPr>
        <w:pStyle w:val="CommentText"/>
      </w:pPr>
      <w:r>
        <w:rPr>
          <w:rStyle w:val="CommentReference"/>
        </w:rPr>
        <w:annotationRef/>
      </w:r>
      <w:r>
        <w:t>Should I add error bars showing either the variability within veg types or the uncertainty from the model? It’s not a super trivial thing to do (because of how the model spits out its data), but maybe it would be helpful.</w:t>
      </w:r>
    </w:p>
  </w:comment>
  <w:comment w:id="72" w:author="Gabrielle Boisrame" w:date="2019-06-07T15:28:00Z" w:initials="GB">
    <w:p w14:paraId="4BAC4F33" w14:textId="17512D21" w:rsidR="00A05B0E" w:rsidRDefault="00A05B0E">
      <w:pPr>
        <w:pStyle w:val="CommentText"/>
      </w:pPr>
      <w:r>
        <w:rPr>
          <w:rStyle w:val="CommentReference"/>
        </w:rPr>
        <w:annotationRef/>
      </w:r>
      <w:r>
        <w:t xml:space="preserve">Question for Katya: How is it possible that cumulative shallow soil water gain is sometimes higher than total precipitation?  </w:t>
      </w:r>
      <w:proofErr w:type="gramStart"/>
      <w:r>
        <w:t>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w:t>
      </w:r>
      <w:proofErr w:type="gramEnd"/>
      <w:r>
        <w:t xml:space="preserve"> Is the total cumulative shallow soil water gain in this table actually discussed in the text anywhere? If not, I suggest removing it.</w:t>
      </w:r>
    </w:p>
  </w:comment>
  <w:comment w:id="73" w:author="Gabrielle Boisrame" w:date="2019-06-07T13:44:00Z" w:initials="GB">
    <w:p w14:paraId="2EDEAD11" w14:textId="77777777" w:rsidR="00333E97" w:rsidRDefault="00333E97" w:rsidP="00333E97">
      <w:pPr>
        <w:pStyle w:val="CommentText"/>
      </w:pPr>
      <w:r>
        <w:rPr>
          <w:rStyle w:val="CommentReference"/>
        </w:rPr>
        <w:annotationRef/>
      </w:r>
      <w:r>
        <w:t>Check this with Katya. Did she run the correlation for all 10-minute data points, or aggregate by day?</w:t>
      </w:r>
    </w:p>
  </w:comment>
  <w:comment w:id="75" w:author="Ekaterina Rakhmatulina" w:date="2019-03-13T09:18:00Z" w:initials="ER">
    <w:p w14:paraId="4108FD9D" w14:textId="77777777" w:rsidR="00E03C78" w:rsidRDefault="00E03C78"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76" w:author="Gabrielle Boisrame" w:date="2019-03-13T09:18:00Z" w:initials="GB">
    <w:p w14:paraId="10F63E43" w14:textId="77777777" w:rsidR="00E03C78" w:rsidRDefault="00E03C78" w:rsidP="00EB153E">
      <w:pPr>
        <w:pStyle w:val="CommentText"/>
      </w:pPr>
      <w:r>
        <w:rPr>
          <w:rStyle w:val="CommentReference"/>
        </w:rPr>
        <w:annotationRef/>
      </w:r>
      <w:r>
        <w:t>That is odd. We can look into it more closely later if it becomes important to our conclusions.</w:t>
      </w:r>
    </w:p>
  </w:comment>
  <w:comment w:id="77" w:author="Jens Stevens" w:date="2019-03-15T10:39:00Z" w:initials="JS">
    <w:p w14:paraId="51BF5C17" w14:textId="3418B66E" w:rsidR="00E03C78" w:rsidRDefault="00E03C78"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78" w:author="Ekaterina Rakhmatulina" w:date="2019-05-18T15:24:00Z" w:initials="ER">
    <w:p w14:paraId="331B6989" w14:textId="43AB9D23" w:rsidR="00E03C78" w:rsidRDefault="00E03C78">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79" w:author="Gabrielle Boisrame" w:date="2019-06-04T15:32:00Z" w:initials="GB">
    <w:p w14:paraId="01E8F327" w14:textId="59274803" w:rsidR="00E03C78" w:rsidRDefault="00E03C78">
      <w:pPr>
        <w:pStyle w:val="CommentText"/>
      </w:pPr>
      <w:r>
        <w:rPr>
          <w:rStyle w:val="CommentReference"/>
        </w:rPr>
        <w:annotationRef/>
      </w:r>
      <w:r w:rsidR="00262663">
        <w:t xml:space="preserve">This is my new </w:t>
      </w:r>
      <w:r>
        <w:t>statement of model accuracy.</w:t>
      </w:r>
      <w:r w:rsidR="00262663">
        <w:t xml:space="preserve"> Feel free to edit for clarity or ask me to explain anything.</w:t>
      </w:r>
    </w:p>
  </w:comment>
  <w:comment w:id="108" w:author="Gabrielle Boisrame" w:date="2019-06-03T10:34:00Z" w:initials="GB">
    <w:p w14:paraId="3D9374EC" w14:textId="18B84606" w:rsidR="00E03C78" w:rsidRDefault="00E03C78">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109" w:author="Jens Stevens" w:date="2019-05-16T12:00:00Z" w:initials="JS">
    <w:p w14:paraId="524EEAF9" w14:textId="77777777" w:rsidR="00E03C78" w:rsidRDefault="00E03C78" w:rsidP="00D73A63">
      <w:pPr>
        <w:pStyle w:val="CommentText"/>
      </w:pPr>
      <w:r>
        <w:rPr>
          <w:rStyle w:val="CommentReference"/>
        </w:rPr>
        <w:annotationRef/>
      </w:r>
      <w:r>
        <w:t xml:space="preserve">From Scott: Is there any way to add on small picture from each site to this figure? Maybe impossible but I think most readers will have no idea what these sites look like. </w:t>
      </w:r>
    </w:p>
    <w:p w14:paraId="22DA3C3F" w14:textId="77777777" w:rsidR="00E03C78" w:rsidRDefault="00E03C78">
      <w:pPr>
        <w:pStyle w:val="CommentText"/>
      </w:pPr>
    </w:p>
    <w:p w14:paraId="49266251" w14:textId="77777777" w:rsidR="00E03C78" w:rsidRDefault="00E03C78">
      <w:pPr>
        <w:pStyle w:val="CommentText"/>
      </w:pPr>
      <w:r>
        <w:t>Jens: I think we should keep the photos in the appendix and maybe reference them here. Also open to small inset figure idea if Katya wants to tackle it.</w:t>
      </w:r>
    </w:p>
    <w:p w14:paraId="0160A8F2" w14:textId="339F5DC0" w:rsidR="00E03C78" w:rsidRDefault="00E03C78">
      <w:pPr>
        <w:pStyle w:val="CommentText"/>
      </w:pPr>
    </w:p>
  </w:comment>
  <w:comment w:id="110" w:author="Ekaterina Rakhmatulina" w:date="2019-05-18T15:44:00Z" w:initials="ER">
    <w:p w14:paraId="0AC33A71" w14:textId="628F2F7C" w:rsidR="00E03C78" w:rsidRDefault="00E03C78">
      <w:pPr>
        <w:pStyle w:val="CommentText"/>
      </w:pPr>
      <w:r>
        <w:rPr>
          <w:rStyle w:val="CommentReference"/>
        </w:rPr>
        <w:annotationRef/>
      </w:r>
      <w:r>
        <w:t>Katya: I think this graph is already busy, so I’ll keep photos in the Appendix and refer readers to it</w:t>
      </w:r>
    </w:p>
  </w:comment>
  <w:comment w:id="102" w:author="Gabrielle Boisrame" w:date="2019-06-07T12:04:00Z" w:initials="GB">
    <w:p w14:paraId="520FD512" w14:textId="37B4182F" w:rsidR="00F31E2F" w:rsidRDefault="00F31E2F">
      <w:pPr>
        <w:pStyle w:val="CommentText"/>
      </w:pPr>
      <w:r>
        <w:rPr>
          <w:rStyle w:val="CommentReference"/>
        </w:rPr>
        <w:annotationRef/>
      </w:r>
      <w:r>
        <w:t>This should either be moved to right after the first paragraph in this soil moisture section, or to the very end of this section. I’m not sure which is best, but currently it breaks up two paragraphs about the model which seems awkward.</w:t>
      </w:r>
    </w:p>
  </w:comment>
  <w:comment w:id="112" w:author="Jens Stevens" w:date="2019-04-29T15:29:00Z" w:initials="JS">
    <w:p w14:paraId="287FF8AE" w14:textId="6621AB7E" w:rsidR="00E03C78" w:rsidRDefault="00E03C78">
      <w:pPr>
        <w:pStyle w:val="CommentText"/>
      </w:pPr>
      <w:r>
        <w:rPr>
          <w:rStyle w:val="CommentReference"/>
        </w:rPr>
        <w:annotationRef/>
      </w:r>
      <w:r>
        <w:t>I don’t see this in any appendix? Gabrielle?</w:t>
      </w:r>
    </w:p>
  </w:comment>
  <w:comment w:id="113" w:author="Gabrielle Boisrame" w:date="2019-06-03T10:46:00Z" w:initials="GB">
    <w:p w14:paraId="3C729F12" w14:textId="53A94456" w:rsidR="00E03C78" w:rsidRDefault="00E03C78">
      <w:pPr>
        <w:pStyle w:val="CommentText"/>
      </w:pPr>
      <w:r>
        <w:rPr>
          <w:rStyle w:val="CommentReference"/>
        </w:rPr>
        <w:annotationRef/>
      </w:r>
      <w:r w:rsidR="00851D00">
        <w:t xml:space="preserve">I could put an appendix graph or figure (like the one below) showing a late summer prediction, but it’s a pretty small difference so I don’t know if it’s worth it. </w:t>
      </w:r>
      <w:bookmarkStart w:id="116" w:name="_GoBack"/>
      <w:bookmarkEnd w:id="116"/>
      <w:r w:rsidR="00851D00" w:rsidRPr="00851D00">
        <w:drawing>
          <wp:inline distT="0" distB="0" distL="0" distR="0" wp14:anchorId="26305DB3" wp14:editId="19606F98">
            <wp:extent cx="2085866" cy="200589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stretch>
                      <a:fillRect/>
                    </a:stretch>
                  </pic:blipFill>
                  <pic:spPr>
                    <a:xfrm>
                      <a:off x="0" y="0"/>
                      <a:ext cx="2108496" cy="2027657"/>
                    </a:xfrm>
                    <a:prstGeom prst="rect">
                      <a:avLst/>
                    </a:prstGeom>
                  </pic:spPr>
                </pic:pic>
              </a:graphicData>
            </a:graphic>
          </wp:inline>
        </w:drawing>
      </w:r>
    </w:p>
  </w:comment>
  <w:comment w:id="119" w:author="Sally Thompson" w:date="2019-05-01T12:33:00Z" w:initials="ST">
    <w:p w14:paraId="7DAE4CD2" w14:textId="57D5A916" w:rsidR="00E03C78" w:rsidRDefault="00E03C78">
      <w:pPr>
        <w:pStyle w:val="CommentText"/>
      </w:pPr>
      <w:r>
        <w:rPr>
          <w:rStyle w:val="CommentReference"/>
        </w:rPr>
        <w:annotationRef/>
      </w:r>
      <w:r>
        <w:t>Not loving the percentage points stuff – can we call it VWC?</w:t>
      </w:r>
    </w:p>
  </w:comment>
  <w:comment w:id="123" w:author="Gabrielle Boisrame" w:date="2019-06-04T15:24:00Z" w:initials="GB">
    <w:p w14:paraId="01FBCF8A" w14:textId="6BE53238" w:rsidR="00E03C78" w:rsidRDefault="00E03C78">
      <w:pPr>
        <w:pStyle w:val="CommentText"/>
      </w:pPr>
      <w:r>
        <w:rPr>
          <w:rStyle w:val="CommentReference"/>
        </w:rPr>
        <w:annotationRef/>
      </w:r>
      <w:r>
        <w:t>I changed the histogram to be an inset as suggested. What do you think?</w:t>
      </w:r>
    </w:p>
  </w:comment>
  <w:comment w:id="128" w:author="Gabrielle Boisrame" w:date="2019-06-07T12:12:00Z" w:initials="GB">
    <w:p w14:paraId="27BC686C" w14:textId="0EC8DF9F" w:rsidR="00F31E2F" w:rsidRDefault="00F31E2F">
      <w:pPr>
        <w:pStyle w:val="CommentText"/>
      </w:pPr>
      <w:r>
        <w:rPr>
          <w:rStyle w:val="CommentReference"/>
        </w:rPr>
        <w:annotationRef/>
      </w:r>
      <w:r>
        <w:t xml:space="preserve">Is there any way we can compare results from Collins et al. to this finding? I know they didn’t have </w:t>
      </w:r>
      <w:r w:rsidR="009F6352">
        <w:t>the same kind of pre-fire and post-fire data that we have, but they did relate structure to fire history.</w:t>
      </w:r>
    </w:p>
  </w:comment>
  <w:comment w:id="129" w:author="Jens Stevens" w:date="2019-04-29T16:09:00Z" w:initials="JS">
    <w:p w14:paraId="44B33403" w14:textId="04949B52" w:rsidR="00E03C78" w:rsidRDefault="00E03C78">
      <w:pPr>
        <w:pStyle w:val="CommentText"/>
      </w:pPr>
      <w:r>
        <w:rPr>
          <w:rStyle w:val="CommentReference"/>
        </w:rPr>
        <w:annotationRef/>
      </w:r>
      <w:r>
        <w:t>Gabrielle can we note how this compares to ICB?</w:t>
      </w:r>
    </w:p>
  </w:comment>
  <w:comment w:id="150" w:author="Gabrielle" w:date="2019-06-06T14:00:00Z" w:initials="G">
    <w:p w14:paraId="12B877AC" w14:textId="43F4FD7D" w:rsidR="00E03C78" w:rsidRDefault="00E03C78">
      <w:pPr>
        <w:pStyle w:val="CommentText"/>
      </w:pPr>
      <w:r>
        <w:rPr>
          <w:rStyle w:val="CommentReference"/>
        </w:rPr>
        <w:annotationRef/>
      </w:r>
      <w:r>
        <w:t>This is not strictly true. The largest dense meadows in SCB are larger than in ICB, but that’s not related to fire. Maybe say “the maximum patch size of areas converted from forest to non-forest” or “the fire-induced change in maximum patch size for non-forest vegetation.”</w:t>
      </w:r>
    </w:p>
  </w:comment>
  <w:comment w:id="151" w:author="Gabrielle Boisrame" w:date="2019-06-07T13:31:00Z" w:initials="GB">
    <w:p w14:paraId="0CF1F5F8" w14:textId="24E72806" w:rsidR="00DA4FE2" w:rsidRDefault="00DA4FE2">
      <w:pPr>
        <w:pStyle w:val="CommentText"/>
      </w:pPr>
      <w:r>
        <w:rPr>
          <w:rStyle w:val="CommentReference"/>
        </w:rPr>
        <w:annotationRef/>
      </w:r>
      <w:r>
        <w:t>Is there a reason you picked this size range? If so, please state it.</w:t>
      </w:r>
    </w:p>
  </w:comment>
  <w:comment w:id="153" w:author="Gabrielle" w:date="2019-06-06T14:13:00Z" w:initials="G">
    <w:p w14:paraId="53F058B0" w14:textId="43DCE7BB" w:rsidR="00E03C78" w:rsidRDefault="00E03C78" w:rsidP="00766126">
      <w:pPr>
        <w:autoSpaceDE w:val="0"/>
        <w:autoSpaceDN w:val="0"/>
        <w:adjustRightInd w:val="0"/>
        <w:rPr>
          <w:rFonts w:ascii="CMR10" w:hAnsi="CMR10" w:cs="CMR10"/>
          <w:sz w:val="20"/>
          <w:szCs w:val="20"/>
        </w:rPr>
      </w:pPr>
      <w:r>
        <w:rPr>
          <w:rStyle w:val="CommentReference"/>
        </w:rPr>
        <w:annotationRef/>
      </w:r>
      <w:r>
        <w:t xml:space="preserve">Add citation: </w:t>
      </w:r>
      <w:r>
        <w:rPr>
          <w:rFonts w:ascii="CMR10" w:hAnsi="CMR10" w:cs="CMR10"/>
          <w:sz w:val="20"/>
          <w:szCs w:val="20"/>
        </w:rPr>
        <w:t xml:space="preserve">Roche, J. W., </w:t>
      </w:r>
      <w:proofErr w:type="spellStart"/>
      <w:r>
        <w:rPr>
          <w:rFonts w:ascii="CMR10" w:hAnsi="CMR10" w:cs="CMR10"/>
          <w:sz w:val="20"/>
          <w:szCs w:val="20"/>
        </w:rPr>
        <w:t>Goulden</w:t>
      </w:r>
      <w:proofErr w:type="spellEnd"/>
      <w:r>
        <w:rPr>
          <w:rFonts w:ascii="CMR10" w:hAnsi="CMR10" w:cs="CMR10"/>
          <w:sz w:val="20"/>
          <w:szCs w:val="20"/>
        </w:rPr>
        <w:t>, M. L., &amp; Bales, R. C. (2018). Estimating evapotranspiration change due to forest treatment and _re at the basin scale in the Sierra</w:t>
      </w:r>
    </w:p>
    <w:p w14:paraId="38BC18AC" w14:textId="02B4C2B2" w:rsidR="00E03C78" w:rsidRPr="00766126" w:rsidRDefault="00E03C78" w:rsidP="00766126">
      <w:pPr>
        <w:autoSpaceDE w:val="0"/>
        <w:autoSpaceDN w:val="0"/>
        <w:adjustRightInd w:val="0"/>
        <w:rPr>
          <w:rFonts w:ascii="CMR10" w:hAnsi="CMR10" w:cs="CMR10"/>
          <w:sz w:val="20"/>
          <w:szCs w:val="20"/>
        </w:rPr>
      </w:pPr>
      <w:r>
        <w:rPr>
          <w:rFonts w:ascii="CMR10" w:hAnsi="CMR10" w:cs="CMR10"/>
          <w:sz w:val="20"/>
          <w:szCs w:val="20"/>
        </w:rPr>
        <w:t xml:space="preserve">Nevada, California. </w:t>
      </w:r>
      <w:proofErr w:type="spellStart"/>
      <w:r>
        <w:rPr>
          <w:rFonts w:ascii="CMTI10" w:hAnsi="CMTI10" w:cs="CMTI10"/>
          <w:sz w:val="20"/>
          <w:szCs w:val="20"/>
        </w:rPr>
        <w:t>Ecohydrology</w:t>
      </w:r>
      <w:proofErr w:type="spellEnd"/>
      <w:r>
        <w:rPr>
          <w:rFonts w:ascii="CMR10" w:hAnsi="CMR10" w:cs="CMR10"/>
          <w:sz w:val="20"/>
          <w:szCs w:val="20"/>
        </w:rPr>
        <w:t xml:space="preserve">, </w:t>
      </w:r>
      <w:r>
        <w:rPr>
          <w:rFonts w:ascii="CMTI10" w:hAnsi="CMTI10" w:cs="CMTI10"/>
          <w:sz w:val="20"/>
          <w:szCs w:val="20"/>
        </w:rPr>
        <w:t xml:space="preserve">0 </w:t>
      </w:r>
      <w:r>
        <w:rPr>
          <w:rFonts w:ascii="CMR10" w:hAnsi="CMR10" w:cs="CMR10"/>
          <w:sz w:val="20"/>
          <w:szCs w:val="20"/>
        </w:rPr>
        <w:t>(0), e1978. (</w:t>
      </w:r>
      <w:proofErr w:type="gramStart"/>
      <w:r>
        <w:rPr>
          <w:rFonts w:ascii="CMR10" w:hAnsi="CMR10" w:cs="CMR10"/>
          <w:sz w:val="20"/>
          <w:szCs w:val="20"/>
        </w:rPr>
        <w:t>e1978</w:t>
      </w:r>
      <w:proofErr w:type="gramEnd"/>
      <w:r>
        <w:rPr>
          <w:rFonts w:ascii="CMR10" w:hAnsi="CMR10" w:cs="CMR10"/>
          <w:sz w:val="20"/>
          <w:szCs w:val="20"/>
        </w:rPr>
        <w:t xml:space="preserve"> ECO-17-0198.R1) </w:t>
      </w:r>
      <w:proofErr w:type="spellStart"/>
      <w:r>
        <w:rPr>
          <w:rFonts w:ascii="CMR10" w:hAnsi="CMR10" w:cs="CMR10"/>
          <w:sz w:val="20"/>
          <w:szCs w:val="20"/>
        </w:rPr>
        <w:t>doi</w:t>
      </w:r>
      <w:proofErr w:type="spellEnd"/>
      <w:r>
        <w:rPr>
          <w:rFonts w:ascii="CMR10" w:hAnsi="CMR10" w:cs="CMR10"/>
          <w:sz w:val="20"/>
          <w:szCs w:val="20"/>
        </w:rPr>
        <w:t>:</w:t>
      </w:r>
      <w:r>
        <w:rPr>
          <w:rFonts w:ascii="CMSS8" w:hAnsi="CMSS8" w:cs="CMSS8"/>
          <w:sz w:val="10"/>
          <w:szCs w:val="10"/>
        </w:rPr>
        <w:t xml:space="preserve"> </w:t>
      </w:r>
      <w:r>
        <w:rPr>
          <w:rFonts w:ascii="CMR10" w:hAnsi="CMR10" w:cs="CMR10"/>
          <w:sz w:val="20"/>
          <w:szCs w:val="20"/>
        </w:rPr>
        <w:t>10.1002/eco.1978</w:t>
      </w:r>
    </w:p>
  </w:comment>
  <w:comment w:id="156" w:author="Gabrielle" w:date="2019-06-06T14:24:00Z" w:initials="G">
    <w:p w14:paraId="1CD92ADD" w14:textId="46870E34" w:rsidR="00E03C78" w:rsidRDefault="00E03C78">
      <w:pPr>
        <w:pStyle w:val="CommentText"/>
      </w:pPr>
      <w:r>
        <w:rPr>
          <w:rStyle w:val="CommentReference"/>
        </w:rPr>
        <w:annotationRef/>
      </w:r>
      <w:r>
        <w:t>I’m not positive this is the best place to put this statement, but I think it’s important to mention this somewhere in the discussion.</w:t>
      </w:r>
    </w:p>
  </w:comment>
  <w:comment w:id="161" w:author="Gabrielle Boisrame" w:date="2019-06-07T13:33:00Z" w:initials="GB">
    <w:p w14:paraId="28EDC6ED" w14:textId="7F665F12" w:rsidR="00DA4FE2" w:rsidRDefault="00DA4FE2">
      <w:pPr>
        <w:pStyle w:val="CommentText"/>
      </w:pPr>
      <w:r>
        <w:rPr>
          <w:rStyle w:val="CommentReference"/>
        </w:rPr>
        <w:annotationRef/>
      </w:r>
      <w:r>
        <w:t>Do you mean the four twice-burned plots?</w:t>
      </w:r>
    </w:p>
  </w:comment>
  <w:comment w:id="162" w:author="Gabrielle Boisrame" w:date="2019-06-07T13:36:00Z" w:initials="GB">
    <w:p w14:paraId="23105815" w14:textId="78E1D452" w:rsidR="007C1009" w:rsidRDefault="007C1009">
      <w:pPr>
        <w:pStyle w:val="CommentText"/>
      </w:pPr>
      <w:r>
        <w:rPr>
          <w:rStyle w:val="CommentReference"/>
        </w:rPr>
        <w:annotationRef/>
      </w:r>
      <w:r>
        <w:t>I’m not sure what this means in this context.</w:t>
      </w:r>
    </w:p>
  </w:comment>
  <w:comment w:id="163" w:author="Gabrielle Boisrame" w:date="2019-06-07T13:37:00Z" w:initials="GB">
    <w:p w14:paraId="6910174F" w14:textId="388F6103" w:rsidR="007C1009" w:rsidRDefault="007C1009">
      <w:pPr>
        <w:pStyle w:val="CommentText"/>
      </w:pPr>
      <w:r>
        <w:rPr>
          <w:rStyle w:val="CommentReference"/>
        </w:rPr>
        <w:annotationRef/>
      </w:r>
      <w:r>
        <w:t xml:space="preserve">Decreases within SCB, or from another dataset? If it’s within SCB, why are you citing unpublished data? Is the reference for your claim that </w:t>
      </w:r>
      <w:proofErr w:type="spellStart"/>
      <w:r>
        <w:t>Pinus</w:t>
      </w:r>
      <w:proofErr w:type="spellEnd"/>
      <w:r>
        <w:t xml:space="preserve"> </w:t>
      </w:r>
      <w:proofErr w:type="spellStart"/>
      <w:r>
        <w:t>jeffreyi</w:t>
      </w:r>
      <w:proofErr w:type="spellEnd"/>
      <w:r>
        <w:t xml:space="preserve"> is the most fire-resistant species?</w:t>
      </w:r>
    </w:p>
  </w:comment>
  <w:comment w:id="201" w:author="Sally Thompson" w:date="2019-05-01T12:46:00Z" w:initials="ST">
    <w:p w14:paraId="76E450EF" w14:textId="3922C011" w:rsidR="00E03C78" w:rsidRDefault="00E03C78">
      <w:pPr>
        <w:pStyle w:val="CommentText"/>
      </w:pPr>
      <w:r>
        <w:rPr>
          <w:rStyle w:val="CommentReference"/>
        </w:rPr>
        <w:annotationRef/>
      </w:r>
      <w:r>
        <w:t xml:space="preserve">And perhaps we shouldn’t read too much into it?  I think what might </w:t>
      </w:r>
      <w:r w:rsidR="00A51328">
        <w:t>be</w:t>
      </w:r>
      <w:r>
        <w:t xml:space="preserve"> more revealing would be to train across both watersheds and then predict within sample between them?  But let’s not bother – this is not the point of this paper.  I would actually suggest we take out the ICB model to predict SCB soil moisture – it’s interesting for us, but I don’t think it’s particularly revealing – Gabby, thoughts?</w:t>
      </w:r>
    </w:p>
  </w:comment>
  <w:comment w:id="202" w:author="Gabrielle Boisrame" w:date="2019-06-07T14:00:00Z" w:initials="GB">
    <w:p w14:paraId="216BA1EB" w14:textId="5AE21CFB" w:rsidR="00A51328" w:rsidRDefault="00A51328">
      <w:pPr>
        <w:pStyle w:val="CommentText"/>
      </w:pPr>
      <w:r>
        <w:rPr>
          <w:rStyle w:val="CommentReference"/>
        </w:rPr>
        <w:annotationRef/>
      </w:r>
      <w:r>
        <w:t>Jens added a note above about how comparing the two allows us to see how universal the relationship modeled at ICB is.</w:t>
      </w:r>
    </w:p>
  </w:comment>
  <w:comment w:id="211" w:author="Gabrielle Boisrame" w:date="2019-06-07T16:08:00Z" w:initials="GB">
    <w:p w14:paraId="4E57BF6D" w14:textId="493CA369" w:rsidR="0057761B" w:rsidRDefault="0057761B">
      <w:pPr>
        <w:pStyle w:val="CommentText"/>
      </w:pPr>
      <w:r>
        <w:rPr>
          <w:rStyle w:val="CommentReference"/>
        </w:rPr>
        <w:annotationRef/>
      </w:r>
      <w:r>
        <w:t>Is it worth noting somewhere that both ICB and SCB weather stations show later snowmelt in high severity patches, which may be counter to findings in some other studies? Or is that getting too off-topic?</w:t>
      </w:r>
    </w:p>
  </w:comment>
  <w:comment w:id="260" w:author="Gabrielle Boisrame" w:date="2019-06-07T15:43:00Z" w:initials="GB">
    <w:p w14:paraId="0C748942" w14:textId="4CD708F7" w:rsidR="006B2FD6" w:rsidRDefault="006B2FD6">
      <w:pPr>
        <w:pStyle w:val="CommentText"/>
      </w:pPr>
      <w:r>
        <w:rPr>
          <w:rStyle w:val="CommentReference"/>
        </w:rPr>
        <w:annotationRef/>
      </w:r>
      <w:r>
        <w:t xml:space="preserve">This new part probably needs some more editing, but I wanted to get the ideas written down at least. </w:t>
      </w:r>
    </w:p>
  </w:comment>
  <w:comment w:id="295" w:author="Gabrielle Boisrame" w:date="2019-06-07T14:17:00Z" w:initials="GB">
    <w:p w14:paraId="05D1DB10" w14:textId="37ED4897" w:rsidR="00F93A3A" w:rsidRDefault="00F93A3A">
      <w:pPr>
        <w:pStyle w:val="CommentText"/>
      </w:pPr>
      <w:r>
        <w:rPr>
          <w:rStyle w:val="CommentReference"/>
        </w:rPr>
        <w:annotationRef/>
      </w:r>
      <w:r>
        <w:t>Should there be a “Conclusion” heading here?</w:t>
      </w:r>
    </w:p>
  </w:comment>
  <w:comment w:id="296" w:author="Gabrielle Boisrame" w:date="2019-06-07T15:49:00Z" w:initials="GB">
    <w:p w14:paraId="1EFD6867" w14:textId="6D599A45" w:rsidR="00DD3BAF" w:rsidRDefault="00DD3BAF">
      <w:pPr>
        <w:pStyle w:val="CommentText"/>
      </w:pPr>
      <w:r>
        <w:rPr>
          <w:rStyle w:val="CommentReference"/>
        </w:rPr>
        <w:annotationRef/>
      </w:r>
      <w:r>
        <w:t>“</w:t>
      </w:r>
      <w:proofErr w:type="gramStart"/>
      <w:r>
        <w:t>apply</w:t>
      </w:r>
      <w:proofErr w:type="gramEnd"/>
      <w:r>
        <w:t xml:space="preserve"> findings” is a little vague. Maybe “predict fire-related changes to the basin using findings”?</w:t>
      </w:r>
    </w:p>
  </w:comment>
  <w:comment w:id="297" w:author="Gabrielle Boisrame" w:date="2019-06-07T15:55:00Z" w:initials="GB">
    <w:p w14:paraId="7CDBA9EB" w14:textId="7EFD4E76" w:rsidR="00DD3BAF" w:rsidRDefault="00DD3BAF">
      <w:pPr>
        <w:pStyle w:val="CommentText"/>
      </w:pPr>
      <w:r>
        <w:rPr>
          <w:rStyle w:val="CommentReference"/>
        </w:rPr>
        <w:annotationRef/>
      </w:r>
      <w:r>
        <w:t xml:space="preserve">Overall, I like this paragraph. However, it only discusses the differences between ICB and SCB. I added this sentence to cover some of their similarities, but I won’t be offended if you don’t like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17F7A8" w15:done="0"/>
  <w15:commentEx w15:paraId="301A679C" w15:done="0"/>
  <w15:commentEx w15:paraId="09417A21" w15:done="0"/>
  <w15:commentEx w15:paraId="6D1BEA04" w15:paraIdParent="09417A21" w15:done="0"/>
  <w15:commentEx w15:paraId="7F9EEB19" w15:paraIdParent="09417A21" w15:done="0"/>
  <w15:commentEx w15:paraId="691F6540" w15:done="0"/>
  <w15:commentEx w15:paraId="651CEA09" w15:done="0"/>
  <w15:commentEx w15:paraId="63A7D9D4" w15:done="0"/>
  <w15:commentEx w15:paraId="747CCFFA" w15:done="0"/>
  <w15:commentEx w15:paraId="7BCDFCDC" w15:done="0"/>
  <w15:commentEx w15:paraId="7ABB1425" w15:done="1"/>
  <w15:commentEx w15:paraId="08822819" w15:paraIdParent="7ABB1425" w15:done="1"/>
  <w15:commentEx w15:paraId="0C562268" w15:done="0"/>
  <w15:commentEx w15:paraId="1AB2F8A3" w15:done="0"/>
  <w15:commentEx w15:paraId="35BEAC21" w15:done="0"/>
  <w15:commentEx w15:paraId="50E183C3" w15:done="0"/>
  <w15:commentEx w15:paraId="47C78B78" w15:done="0"/>
  <w15:commentEx w15:paraId="28B642DF" w15:done="0"/>
  <w15:commentEx w15:paraId="5C72C250" w15:done="0"/>
  <w15:commentEx w15:paraId="50127A91" w15:paraIdParent="5C72C250" w15:done="0"/>
  <w15:commentEx w15:paraId="13C585AA" w15:done="0"/>
  <w15:commentEx w15:paraId="1DAB255D" w15:done="0"/>
  <w15:commentEx w15:paraId="4BAC4F33" w15:done="0"/>
  <w15:commentEx w15:paraId="2EDEAD11" w15:done="0"/>
  <w15:commentEx w15:paraId="4108FD9D" w15:done="0"/>
  <w15:commentEx w15:paraId="10F63E43" w15:paraIdParent="4108FD9D" w15:done="0"/>
  <w15:commentEx w15:paraId="51BF5C17" w15:paraIdParent="4108FD9D" w15:done="0"/>
  <w15:commentEx w15:paraId="331B6989" w15:paraIdParent="4108FD9D" w15:done="0"/>
  <w15:commentEx w15:paraId="01E8F327" w15:done="0"/>
  <w15:commentEx w15:paraId="3D9374EC" w15:done="0"/>
  <w15:commentEx w15:paraId="0160A8F2" w15:done="1"/>
  <w15:commentEx w15:paraId="0AC33A71" w15:paraIdParent="0160A8F2" w15:done="1"/>
  <w15:commentEx w15:paraId="520FD512" w15:done="0"/>
  <w15:commentEx w15:paraId="287FF8AE" w15:done="0"/>
  <w15:commentEx w15:paraId="3C729F12" w15:paraIdParent="287FF8AE" w15:done="0"/>
  <w15:commentEx w15:paraId="7DAE4CD2" w15:done="1"/>
  <w15:commentEx w15:paraId="01FBCF8A" w15:done="0"/>
  <w15:commentEx w15:paraId="27BC686C" w15:done="0"/>
  <w15:commentEx w15:paraId="44B33403" w15:done="1"/>
  <w15:commentEx w15:paraId="12B877AC" w15:done="0"/>
  <w15:commentEx w15:paraId="0CF1F5F8" w15:done="0"/>
  <w15:commentEx w15:paraId="38BC18AC" w15:done="0"/>
  <w15:commentEx w15:paraId="1CD92ADD" w15:done="0"/>
  <w15:commentEx w15:paraId="28EDC6ED" w15:done="0"/>
  <w15:commentEx w15:paraId="23105815" w15:done="0"/>
  <w15:commentEx w15:paraId="6910174F" w15:done="0"/>
  <w15:commentEx w15:paraId="76E450EF" w15:done="0"/>
  <w15:commentEx w15:paraId="216BA1EB" w15:paraIdParent="76E450EF" w15:done="0"/>
  <w15:commentEx w15:paraId="4E57BF6D" w15:done="0"/>
  <w15:commentEx w15:paraId="0C748942" w15:done="0"/>
  <w15:commentEx w15:paraId="05D1DB10" w15:done="0"/>
  <w15:commentEx w15:paraId="1EFD6867" w15:done="0"/>
  <w15:commentEx w15:paraId="7CDBA9E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417A21" w16cid:durableId="20684694"/>
  <w16cid:commentId w16cid:paraId="6D1BEA04" w16cid:durableId="2076C1FB"/>
  <w16cid:commentId w16cid:paraId="7F9EEB19" w16cid:durableId="20890C36"/>
  <w16cid:commentId w16cid:paraId="747CCFFA" w16cid:durableId="20891DC6"/>
  <w16cid:commentId w16cid:paraId="7ABB1425" w16cid:durableId="2034F57C"/>
  <w16cid:commentId w16cid:paraId="08822819" w16cid:durableId="208A9A65"/>
  <w16cid:commentId w16cid:paraId="7C6C80A3" w16cid:durableId="20719621"/>
  <w16cid:commentId w16cid:paraId="3F971630" w16cid:durableId="207432E8"/>
  <w16cid:commentId w16cid:paraId="577FF267" w16cid:durableId="20890C82"/>
  <w16cid:commentId w16cid:paraId="5C72C250" w16cid:durableId="20337D7B"/>
  <w16cid:commentId w16cid:paraId="50127A91" w16cid:durableId="20890CA8"/>
  <w16cid:commentId w16cid:paraId="4108FD9D" w16cid:durableId="208A919B"/>
  <w16cid:commentId w16cid:paraId="10F63E43" w16cid:durableId="208A919A"/>
  <w16cid:commentId w16cid:paraId="51BF5C17" w16cid:durableId="208A9199"/>
  <w16cid:commentId w16cid:paraId="331B6989" w16cid:durableId="208AA228"/>
  <w16cid:commentId w16cid:paraId="2B472DA5" w16cid:durableId="202FC702"/>
  <w16cid:commentId w16cid:paraId="5B1D0902" w16cid:durableId="2035FD94"/>
  <w16cid:commentId w16cid:paraId="2AAE2D86" w16cid:durableId="208AA6C4"/>
  <w16cid:commentId w16cid:paraId="0160A8F2" w16cid:durableId="2087CF7A"/>
  <w16cid:commentId w16cid:paraId="0AC33A71" w16cid:durableId="208AA6D7"/>
  <w16cid:commentId w16cid:paraId="287FF8AE" w16cid:durableId="207196BC"/>
  <w16cid:commentId w16cid:paraId="7DAE4CD2" w16cid:durableId="207432F0"/>
  <w16cid:commentId w16cid:paraId="0F5C2B2F" w16cid:durableId="206846AB"/>
  <w16cid:commentId w16cid:paraId="36F5ACC9" w16cid:durableId="20890D84"/>
  <w16cid:commentId w16cid:paraId="44B33403" w16cid:durableId="2071A050"/>
  <w16cid:commentId w16cid:paraId="76E450EF" w16cid:durableId="207432F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13A5EE" w14:textId="77777777" w:rsidR="00556035" w:rsidRDefault="00556035" w:rsidP="00D55DA2">
      <w:r>
        <w:separator/>
      </w:r>
    </w:p>
  </w:endnote>
  <w:endnote w:type="continuationSeparator" w:id="0">
    <w:p w14:paraId="5571A077" w14:textId="77777777" w:rsidR="00556035" w:rsidRDefault="00556035" w:rsidP="00D55DA2">
      <w:r>
        <w:continuationSeparator/>
      </w:r>
    </w:p>
  </w:endnote>
  <w:endnote w:type="continuationNotice" w:id="1">
    <w:p w14:paraId="60CCE5F0" w14:textId="77777777" w:rsidR="00556035" w:rsidRDefault="005560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MR10">
    <w:panose1 w:val="00000000000000000000"/>
    <w:charset w:val="00"/>
    <w:family w:val="auto"/>
    <w:notTrueType/>
    <w:pitch w:val="default"/>
    <w:sig w:usb0="00000003" w:usb1="00000000" w:usb2="00000000" w:usb3="00000000" w:csb0="00000001" w:csb1="00000000"/>
  </w:font>
  <w:font w:name="CMTI10">
    <w:panose1 w:val="00000000000000000000"/>
    <w:charset w:val="00"/>
    <w:family w:val="auto"/>
    <w:notTrueType/>
    <w:pitch w:val="default"/>
    <w:sig w:usb0="00000003" w:usb1="00000000" w:usb2="00000000" w:usb3="00000000" w:csb0="00000001" w:csb1="00000000"/>
  </w:font>
  <w:font w:name="CMSS8">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E03C78" w:rsidRDefault="00E03C7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E03C78" w:rsidRDefault="00E03C7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65F9F535" w:rsidR="00E03C78" w:rsidRDefault="00E03C7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1D00">
      <w:rPr>
        <w:rStyle w:val="PageNumber"/>
        <w:noProof/>
      </w:rPr>
      <w:t>34</w:t>
    </w:r>
    <w:r>
      <w:rPr>
        <w:rStyle w:val="PageNumber"/>
      </w:rPr>
      <w:fldChar w:fldCharType="end"/>
    </w:r>
  </w:p>
  <w:p w14:paraId="0D3A7669" w14:textId="77777777" w:rsidR="00E03C78" w:rsidRDefault="00E03C7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0F80A3" w14:textId="77777777" w:rsidR="00556035" w:rsidRDefault="00556035" w:rsidP="00D55DA2">
      <w:r>
        <w:separator/>
      </w:r>
    </w:p>
  </w:footnote>
  <w:footnote w:type="continuationSeparator" w:id="0">
    <w:p w14:paraId="4EBBC4B4" w14:textId="77777777" w:rsidR="00556035" w:rsidRDefault="00556035" w:rsidP="00D55DA2">
      <w:r>
        <w:continuationSeparator/>
      </w:r>
    </w:p>
  </w:footnote>
  <w:footnote w:type="continuationNotice" w:id="1">
    <w:p w14:paraId="0EE65546" w14:textId="77777777" w:rsidR="00556035" w:rsidRDefault="0055603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Brandon Collins">
    <w15:presenceInfo w15:providerId="None" w15:userId="Brandon Collins"/>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07415"/>
    <w:rsid w:val="003151AA"/>
    <w:rsid w:val="0032228A"/>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5583"/>
    <w:rsid w:val="00667423"/>
    <w:rsid w:val="00671970"/>
    <w:rsid w:val="00671C7B"/>
    <w:rsid w:val="006762A0"/>
    <w:rsid w:val="006800F7"/>
    <w:rsid w:val="006830F1"/>
    <w:rsid w:val="00684433"/>
    <w:rsid w:val="006853E9"/>
    <w:rsid w:val="00685E70"/>
    <w:rsid w:val="00686FDC"/>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5DA9"/>
    <w:rsid w:val="006E61CB"/>
    <w:rsid w:val="006E7CD5"/>
    <w:rsid w:val="006F0C26"/>
    <w:rsid w:val="006F2822"/>
    <w:rsid w:val="006F3E50"/>
    <w:rsid w:val="006F57A3"/>
    <w:rsid w:val="006F76B7"/>
    <w:rsid w:val="006F7E76"/>
    <w:rsid w:val="006F7FF1"/>
    <w:rsid w:val="00701169"/>
    <w:rsid w:val="007014B4"/>
    <w:rsid w:val="00703EB2"/>
    <w:rsid w:val="00704BF2"/>
    <w:rsid w:val="007060E1"/>
    <w:rsid w:val="00706487"/>
    <w:rsid w:val="00707242"/>
    <w:rsid w:val="0070726F"/>
    <w:rsid w:val="007112E3"/>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62E24"/>
    <w:rsid w:val="00764C74"/>
    <w:rsid w:val="00766126"/>
    <w:rsid w:val="00767E64"/>
    <w:rsid w:val="00771965"/>
    <w:rsid w:val="007729A3"/>
    <w:rsid w:val="00775798"/>
    <w:rsid w:val="0077598C"/>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FBF"/>
    <w:rsid w:val="007E29C7"/>
    <w:rsid w:val="007E44C0"/>
    <w:rsid w:val="007E5381"/>
    <w:rsid w:val="007E78E5"/>
    <w:rsid w:val="007F1B68"/>
    <w:rsid w:val="007F231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51F"/>
    <w:rsid w:val="008E5FD2"/>
    <w:rsid w:val="008E6BFC"/>
    <w:rsid w:val="008F2CB8"/>
    <w:rsid w:val="008F3247"/>
    <w:rsid w:val="008F4CF7"/>
    <w:rsid w:val="008F4D93"/>
    <w:rsid w:val="008F70C3"/>
    <w:rsid w:val="008F79C3"/>
    <w:rsid w:val="00904A68"/>
    <w:rsid w:val="009051C8"/>
    <w:rsid w:val="00905F7D"/>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DA7"/>
    <w:rsid w:val="009F37EF"/>
    <w:rsid w:val="009F6352"/>
    <w:rsid w:val="009F7669"/>
    <w:rsid w:val="00A0249F"/>
    <w:rsid w:val="00A05B0E"/>
    <w:rsid w:val="00A1048F"/>
    <w:rsid w:val="00A121ED"/>
    <w:rsid w:val="00A1346F"/>
    <w:rsid w:val="00A20F6C"/>
    <w:rsid w:val="00A21CDA"/>
    <w:rsid w:val="00A2379D"/>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1FEF"/>
    <w:rsid w:val="00A73785"/>
    <w:rsid w:val="00A7425B"/>
    <w:rsid w:val="00A76620"/>
    <w:rsid w:val="00A77A17"/>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0CE0"/>
    <w:rsid w:val="00D61373"/>
    <w:rsid w:val="00D628DD"/>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4FE2"/>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3BAF"/>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B0572"/>
    <w:rsid w:val="00FB3C91"/>
    <w:rsid w:val="00FB4598"/>
    <w:rsid w:val="00FB7541"/>
    <w:rsid w:val="00FB7B30"/>
    <w:rsid w:val="00FC0986"/>
    <w:rsid w:val="00FC3F78"/>
    <w:rsid w:val="00FC4A59"/>
    <w:rsid w:val="00FC4C92"/>
    <w:rsid w:val="00FC7DD6"/>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64266990-B26D-4FFF-8C29-6910EAD9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8.png"/></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23"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BDBE6-760B-45C6-A326-88EAC16AE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40</Pages>
  <Words>14105</Words>
  <Characters>80404</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 Boisrame</cp:lastModifiedBy>
  <cp:revision>15</cp:revision>
  <cp:lastPrinted>2013-12-07T23:09:00Z</cp:lastPrinted>
  <dcterms:created xsi:type="dcterms:W3CDTF">2019-06-07T21:25:00Z</dcterms:created>
  <dcterms:modified xsi:type="dcterms:W3CDTF">2019-06-12T19:15:00Z</dcterms:modified>
</cp:coreProperties>
</file>