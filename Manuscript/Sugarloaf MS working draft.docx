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w:t>
      </w:r>
      <w:bookmarkStart w:id="11" w:name="_GoBack"/>
      <w:bookmarkEnd w:id="11"/>
      <w:r w:rsidR="00A44A40">
        <w:rPr>
          <w:rFonts w:ascii="Times New Roman" w:hAnsi="Times New Roman" w:cs="Times New Roman"/>
          <w:color w:val="000000" w:themeColor="text1"/>
        </w:rPr>
        <w:t xml:space="preserv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682EBBC3" w:rsidR="00737117" w:rsidRPr="00EF599F" w:rsidRDefault="00737117" w:rsidP="00D7242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Replace two paragraphs above with one long-</w:t>
      </w:r>
      <w:proofErr w:type="spellStart"/>
      <w:r>
        <w:rPr>
          <w:rFonts w:ascii="Times New Roman" w:hAnsi="Times New Roman" w:cs="Times New Roman"/>
          <w:color w:val="000000" w:themeColor="text1"/>
        </w:rPr>
        <w:t>ish</w:t>
      </w:r>
      <w:proofErr w:type="spellEnd"/>
      <w:r>
        <w:rPr>
          <w:rFonts w:ascii="Times New Roman" w:hAnsi="Times New Roman" w:cs="Times New Roman"/>
          <w:color w:val="000000" w:themeColor="text1"/>
        </w:rPr>
        <w:t xml:space="preserve"> paragraph “comparing conditions in SCB to conditions in ICB) (including veg as well as hydro). </w:t>
      </w:r>
      <w:commentRangeStart w:id="12"/>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In situ data was corrected for limitations re snowpack. See Appendix # for details.</w:t>
      </w:r>
      <w:commentRangeEnd w:id="12"/>
      <w:r>
        <w:rPr>
          <w:rStyle w:val="CommentReference"/>
        </w:rPr>
        <w:commentReference w:id="12"/>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77777777"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within </w:t>
      </w:r>
      <w:r w:rsidRPr="00EF599F">
        <w:rPr>
          <w:rFonts w:ascii="Times New Roman" w:hAnsi="Times New Roman" w:cs="Times New Roman"/>
          <w:color w:val="000000" w:themeColor="text1"/>
        </w:rPr>
        <w:lastRenderedPageBreak/>
        <w:t>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44BE9120"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Specifically, we attributed variation in continuous soil moisture to the following covariates: 2014 vegetation type, 1973 vegetation type, measurement year, Julian day of measurement,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t>
      </w:r>
      <w:commentRangeStart w:id="13"/>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3"/>
      <w:r w:rsidR="00AF2984">
        <w:rPr>
          <w:rStyle w:val="CommentReference"/>
        </w:rPr>
        <w:commentReference w:id="13"/>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1355B99A"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but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we measured</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w:t>
      </w:r>
      <w:r w:rsidRPr="00EF599F">
        <w:rPr>
          <w:rFonts w:ascii="Times New Roman" w:hAnsi="Times New Roman" w:cs="Times New Roman"/>
          <w:color w:val="000000" w:themeColor="text1"/>
        </w:rPr>
        <w:t xml:space="preserve">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w:t>
      </w:r>
      <w:r w:rsidRPr="00EF599F">
        <w:rPr>
          <w:rFonts w:ascii="Times New Roman" w:hAnsi="Times New Roman" w:cs="Times New Roman"/>
          <w:color w:val="000000" w:themeColor="text1"/>
        </w:rPr>
        <w:t xml:space="preserve">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 xml:space="preserve">fall 2016, </w:t>
      </w:r>
      <w:r w:rsidR="00210626">
        <w:rPr>
          <w:rFonts w:ascii="Times New Roman" w:hAnsi="Times New Roman" w:cs="Times New Roman"/>
          <w:color w:val="000000" w:themeColor="text1"/>
        </w:rPr>
        <w:t>one installed</w:t>
      </w:r>
      <w:r w:rsidR="00210626"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in each of </w:t>
      </w:r>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w:t>
      </w:r>
      <w:r w:rsidR="00A62837" w:rsidRPr="00EF599F">
        <w:rPr>
          <w:rFonts w:ascii="Times New Roman" w:hAnsi="Times New Roman" w:cs="Times New Roman"/>
          <w:color w:val="000000" w:themeColor="text1"/>
        </w:rPr>
        <w:t xml:space="preserve">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w:t>
      </w:r>
      <w:r w:rsidR="00A62837" w:rsidRPr="00EF599F">
        <w:rPr>
          <w:rFonts w:ascii="Times New Roman" w:hAnsi="Times New Roman" w:cs="Times New Roman"/>
          <w:color w:val="000000" w:themeColor="text1"/>
        </w:rPr>
        <w:lastRenderedPageBreak/>
        <w:t xml:space="preserve">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w:t>
      </w:r>
      <w:r w:rsidR="00654C21">
        <w:rPr>
          <w:rFonts w:ascii="Times New Roman" w:hAnsi="Times New Roman" w:cs="Times New Roman"/>
          <w:color w:val="000000" w:themeColor="text1"/>
        </w:rPr>
        <w:t>,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r w:rsidR="00C423A8" w:rsidRPr="00C423A8">
        <w:rPr>
          <w:rFonts w:ascii="Times New Roman" w:hAnsi="Times New Roman" w:cs="Times New Roman"/>
          <w:i/>
          <w:color w:val="000000" w:themeColor="text1"/>
        </w:rPr>
        <w:t xml:space="preserve">Ceanothus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w:t>
      </w:r>
      <w:r w:rsidR="00654C21">
        <w:rPr>
          <w:rFonts w:ascii="Times New Roman" w:hAnsi="Times New Roman" w:cs="Times New Roman"/>
          <w:color w:val="000000" w:themeColor="text1"/>
        </w:rPr>
        <w:t xml:space="preserve">also </w:t>
      </w:r>
      <w:r w:rsidR="00654C21">
        <w:rPr>
          <w:rFonts w:ascii="Times New Roman" w:hAnsi="Times New Roman" w:cs="Times New Roman"/>
          <w:color w:val="000000" w:themeColor="text1"/>
        </w:rPr>
        <w:t>was also within local patch</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the same</w:t>
      </w:r>
      <w:r w:rsidR="00654C21">
        <w:rPr>
          <w:rFonts w:ascii="Times New Roman" w:hAnsi="Times New Roman" w:cs="Times New Roman"/>
          <w:color w:val="000000" w:themeColor="text1"/>
        </w:rPr>
        <w:t xml:space="preserv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The mixed conifer site is characterized </w:t>
      </w:r>
      <w:r w:rsidR="00643F97" w:rsidRPr="00EF599F">
        <w:rPr>
          <w:rFonts w:ascii="Times New Roman" w:hAnsi="Times New Roman" w:cs="Times New Roman"/>
          <w:color w:val="000000" w:themeColor="text1"/>
        </w:rPr>
        <w:t>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t>
      </w:r>
      <w:del w:id="14" w:author="Sally Thompson" w:date="2019-03-12T15:44:00Z">
        <w:r w:rsidR="00A62837" w:rsidRPr="00EF599F" w:rsidDel="00210626">
          <w:rPr>
            <w:rFonts w:ascii="Times New Roman" w:hAnsi="Times New Roman" w:cs="Times New Roman"/>
            <w:color w:val="000000" w:themeColor="text1"/>
          </w:rPr>
          <w:delText xml:space="preserve">we are referring to </w:delText>
        </w:r>
      </w:del>
      <w:r w:rsidR="00A62837" w:rsidRPr="00EF599F">
        <w:rPr>
          <w:rFonts w:ascii="Times New Roman" w:hAnsi="Times New Roman" w:cs="Times New Roman"/>
          <w:color w:val="000000" w:themeColor="text1"/>
        </w:rPr>
        <w:t xml:space="preserve">the dense meadow site </w:t>
      </w:r>
      <w:del w:id="15" w:author="Sally Thompson" w:date="2019-03-12T15:44:00Z">
        <w:r w:rsidR="00A62837" w:rsidRPr="00EF599F" w:rsidDel="00210626">
          <w:rPr>
            <w:rFonts w:ascii="Times New Roman" w:hAnsi="Times New Roman" w:cs="Times New Roman"/>
            <w:color w:val="000000" w:themeColor="text1"/>
          </w:rPr>
          <w:delText xml:space="preserve">as </w:delText>
        </w:r>
      </w:del>
      <w:ins w:id="16" w:author="Sally Thompson" w:date="2019-03-12T15:44:00Z">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ins>
      <w:r w:rsidR="00A62837" w:rsidRPr="00EF599F">
        <w:rPr>
          <w:rFonts w:ascii="Times New Roman" w:hAnsi="Times New Roman" w:cs="Times New Roman"/>
          <w:color w:val="000000" w:themeColor="text1"/>
        </w:rPr>
        <w:t xml:space="preserve">“wetland”, </w:t>
      </w:r>
      <w:ins w:id="17" w:author="Sally Thompson" w:date="2019-03-12T15:44:00Z">
        <w:r w:rsidR="00210626">
          <w:rPr>
            <w:rFonts w:ascii="Times New Roman" w:hAnsi="Times New Roman" w:cs="Times New Roman"/>
            <w:color w:val="000000" w:themeColor="text1"/>
          </w:rPr>
          <w:t xml:space="preserve">the </w:t>
        </w:r>
      </w:ins>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ins w:id="18"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“shrub”</w:t>
      </w:r>
      <w:ins w:id="19" w:author="Sally Thompson" w:date="2019-03-12T15:44:00Z">
        <w:r w:rsidR="00210626">
          <w:rPr>
            <w:rFonts w:ascii="Times New Roman" w:hAnsi="Times New Roman" w:cs="Times New Roman"/>
            <w:color w:val="000000" w:themeColor="text1"/>
          </w:rPr>
          <w:t xml:space="preserve"> site</w:t>
        </w:r>
      </w:ins>
      <w:r w:rsidR="00A62837" w:rsidRPr="00EF599F">
        <w:rPr>
          <w:rFonts w:ascii="Times New Roman" w:hAnsi="Times New Roman" w:cs="Times New Roman"/>
          <w:color w:val="000000" w:themeColor="text1"/>
        </w:rPr>
        <w:t xml:space="preserve">, and </w:t>
      </w:r>
      <w:ins w:id="20"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 xml:space="preserve">mixed conifer site as </w:t>
      </w:r>
      <w:ins w:id="21" w:author="Sally Thompson" w:date="2019-03-12T15:44:00Z">
        <w:r w:rsidR="00210626">
          <w:rPr>
            <w:rFonts w:ascii="Times New Roman" w:hAnsi="Times New Roman" w:cs="Times New Roman"/>
            <w:color w:val="000000" w:themeColor="text1"/>
          </w:rPr>
          <w:t xml:space="preserve">the </w:t>
        </w:r>
      </w:ins>
      <w:r w:rsidR="00A62837" w:rsidRPr="00EF599F">
        <w:rPr>
          <w:rFonts w:ascii="Times New Roman" w:hAnsi="Times New Roman" w:cs="Times New Roman"/>
          <w:color w:val="000000" w:themeColor="text1"/>
        </w:rPr>
        <w:t>“forest”</w:t>
      </w:r>
      <w:ins w:id="22" w:author="Sally Thompson" w:date="2019-03-12T15:44:00Z">
        <w:r w:rsidR="00210626">
          <w:rPr>
            <w:rFonts w:ascii="Times New Roman" w:hAnsi="Times New Roman" w:cs="Times New Roman"/>
            <w:color w:val="000000" w:themeColor="text1"/>
          </w:rPr>
          <w:t xml:space="preserve"> site</w:t>
        </w:r>
      </w:ins>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11117E19"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w:t>
      </w:r>
      <w:proofErr w:type="gramStart"/>
      <w:r w:rsidR="00395A53" w:rsidRPr="00EF599F">
        <w:rPr>
          <w:rFonts w:ascii="Times New Roman" w:hAnsi="Times New Roman" w:cs="Times New Roman"/>
          <w:color w:val="000000" w:themeColor="text1"/>
        </w:rPr>
        <w:t>0.1 in</w:t>
      </w:r>
      <w:r w:rsidR="00024BA0" w:rsidRPr="00EF599F">
        <w:rPr>
          <w:rFonts w:ascii="Times New Roman" w:hAnsi="Times New Roman" w:cs="Times New Roman"/>
          <w:color w:val="000000" w:themeColor="text1"/>
        </w:rPr>
        <w:t>ch</w:t>
      </w:r>
      <w:proofErr w:type="gramEnd"/>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Campbell Scientific</w:t>
      </w:r>
      <w:del w:id="23" w:author="Sally Thompson" w:date="2019-03-12T15:44:00Z">
        <w:r w:rsidR="000A6ACD" w:rsidRPr="00EF599F" w:rsidDel="00210626">
          <w:rPr>
            <w:rFonts w:ascii="Times New Roman" w:hAnsi="Times New Roman" w:cs="Times New Roman"/>
            <w:color w:val="000000" w:themeColor="text1"/>
          </w:rPr>
          <w:delText>’s</w:delText>
        </w:r>
      </w:del>
      <w:r w:rsidR="000A6ACD" w:rsidRPr="00EF599F">
        <w:rPr>
          <w:rFonts w:ascii="Times New Roman" w:hAnsi="Times New Roman" w:cs="Times New Roman"/>
          <w:color w:val="000000" w:themeColor="text1"/>
        </w:rPr>
        <w:t xml:space="preserve">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w:t>
      </w:r>
      <w:del w:id="24" w:author="Sally Thompson" w:date="2019-03-12T15:44:00Z">
        <w:r w:rsidR="00024BA0" w:rsidRPr="00EF599F" w:rsidDel="00210626">
          <w:rPr>
            <w:rFonts w:ascii="Times New Roman" w:hAnsi="Times New Roman" w:cs="Times New Roman"/>
            <w:color w:val="000000" w:themeColor="text1"/>
          </w:rPr>
          <w:delText xml:space="preserve"> a</w:delText>
        </w:r>
      </w:del>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Additionally, 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w:t>
      </w:r>
      <w:ins w:id="25" w:author="Sally Thompson" w:date="2019-03-12T15:44:00Z">
        <w:r w:rsidR="00210626">
          <w:rPr>
            <w:rFonts w:ascii="Times New Roman" w:hAnsi="Times New Roman" w:cs="Times New Roman"/>
            <w:color w:val="000000" w:themeColor="text1"/>
          </w:rPr>
          <w:t xml:space="preserve">visual </w:t>
        </w:r>
      </w:ins>
      <w:r w:rsidR="00ED55B1" w:rsidRPr="00EF599F">
        <w:rPr>
          <w:rFonts w:ascii="Times New Roman" w:hAnsi="Times New Roman" w:cs="Times New Roman"/>
          <w:color w:val="000000" w:themeColor="text1"/>
        </w:rPr>
        <w:t xml:space="preserve">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w:t>
      </w:r>
      <w:proofErr w:type="spellStart"/>
      <w:r w:rsidR="00F0332E" w:rsidRPr="00EF599F">
        <w:rPr>
          <w:rFonts w:ascii="Times New Roman" w:hAnsi="Times New Roman" w:cs="Times New Roman"/>
          <w:color w:val="000000" w:themeColor="text1"/>
        </w:rPr>
        <w:t>Brinno</w:t>
      </w:r>
      <w:proofErr w:type="spellEnd"/>
      <w:r w:rsidR="00F0332E" w:rsidRPr="00EF599F">
        <w:rPr>
          <w:rFonts w:ascii="Times New Roman" w:hAnsi="Times New Roman" w:cs="Times New Roman"/>
          <w:color w:val="000000" w:themeColor="text1"/>
        </w:rPr>
        <w:t xml:space="preserve"> TLC200)</w:t>
      </w:r>
      <w:ins w:id="26" w:author="Sally Thompson" w:date="2019-03-12T15:44:00Z">
        <w:r w:rsidR="00210626">
          <w:rPr>
            <w:rFonts w:ascii="Times New Roman" w:hAnsi="Times New Roman" w:cs="Times New Roman"/>
            <w:color w:val="000000" w:themeColor="text1"/>
          </w:rPr>
          <w:t>.  These images</w:t>
        </w:r>
      </w:ins>
      <w:r w:rsidR="00F0332E" w:rsidRPr="00EF599F">
        <w:rPr>
          <w:rFonts w:ascii="Times New Roman" w:hAnsi="Times New Roman" w:cs="Times New Roman"/>
          <w:color w:val="000000" w:themeColor="text1"/>
        </w:rPr>
        <w:t xml:space="preserve"> </w:t>
      </w:r>
      <w:del w:id="27" w:author="Sally Thompson" w:date="2019-03-12T15:45:00Z">
        <w:r w:rsidR="00F42D58" w:rsidRPr="00EF599F" w:rsidDel="00210626">
          <w:rPr>
            <w:rFonts w:ascii="Times New Roman" w:hAnsi="Times New Roman" w:cs="Times New Roman"/>
            <w:color w:val="000000" w:themeColor="text1"/>
          </w:rPr>
          <w:delText>and w</w:delText>
        </w:r>
      </w:del>
      <w:ins w:id="28" w:author="Sally Thompson" w:date="2019-03-12T15:45:00Z">
        <w:r w:rsidR="00210626">
          <w:rPr>
            <w:rFonts w:ascii="Times New Roman" w:hAnsi="Times New Roman" w:cs="Times New Roman"/>
            <w:color w:val="000000" w:themeColor="text1"/>
          </w:rPr>
          <w:t>w</w:t>
        </w:r>
      </w:ins>
      <w:r w:rsidR="00F42D58" w:rsidRPr="00EF599F">
        <w:rPr>
          <w:rFonts w:ascii="Times New Roman" w:hAnsi="Times New Roman" w:cs="Times New Roman"/>
          <w:color w:val="000000" w:themeColor="text1"/>
        </w:rPr>
        <w:t xml:space="preserve">ere used </w:t>
      </w:r>
      <w:r w:rsidR="00ED55B1" w:rsidRPr="00EF599F">
        <w:rPr>
          <w:rFonts w:ascii="Times New Roman" w:hAnsi="Times New Roman" w:cs="Times New Roman"/>
          <w:color w:val="000000" w:themeColor="text1"/>
        </w:rPr>
        <w:t xml:space="preserve">to calculate snow depth and snow cover. </w:t>
      </w:r>
      <w:del w:id="29" w:author="Sally Thompson" w:date="2019-03-12T15:45:00Z">
        <w:r w:rsidR="00671C7B" w:rsidRPr="00EF599F" w:rsidDel="00210626">
          <w:rPr>
            <w:rFonts w:ascii="Times New Roman" w:hAnsi="Times New Roman" w:cs="Times New Roman"/>
            <w:color w:val="000000" w:themeColor="text1"/>
          </w:rPr>
          <w:delText xml:space="preserve">No more than </w:delText>
        </w:r>
        <w:commentRangeStart w:id="30"/>
        <w:r w:rsidR="008C2C14" w:rsidRPr="00EF599F" w:rsidDel="00210626">
          <w:rPr>
            <w:rFonts w:ascii="Times New Roman" w:hAnsi="Times New Roman" w:cs="Times New Roman"/>
            <w:color w:val="000000" w:themeColor="text1"/>
          </w:rPr>
          <w:delText>32</w:delText>
        </w:r>
        <w:r w:rsidR="00671C7B" w:rsidRPr="00EF599F" w:rsidDel="00210626">
          <w:rPr>
            <w:rFonts w:ascii="Times New Roman" w:hAnsi="Times New Roman" w:cs="Times New Roman"/>
            <w:color w:val="000000" w:themeColor="text1"/>
          </w:rPr>
          <w:delText xml:space="preserve"> % </w:delText>
        </w:r>
        <w:commentRangeEnd w:id="30"/>
        <w:r w:rsidR="008C2C14" w:rsidRPr="00EF599F" w:rsidDel="00210626">
          <w:rPr>
            <w:rStyle w:val="CommentReference"/>
            <w:rFonts w:ascii="Times New Roman" w:hAnsi="Times New Roman" w:cs="Times New Roman"/>
            <w:color w:val="000000" w:themeColor="text1"/>
          </w:rPr>
          <w:commentReference w:id="30"/>
        </w:r>
        <w:r w:rsidR="00671C7B" w:rsidRPr="00EF599F" w:rsidDel="00210626">
          <w:rPr>
            <w:rFonts w:ascii="Times New Roman" w:hAnsi="Times New Roman" w:cs="Times New Roman"/>
            <w:color w:val="000000" w:themeColor="text1"/>
          </w:rPr>
          <w:delText xml:space="preserve">of the precipitation record </w:delText>
        </w:r>
        <w:r w:rsidR="00CC6A12" w:rsidRPr="00EF599F" w:rsidDel="00210626">
          <w:rPr>
            <w:rFonts w:ascii="Times New Roman" w:hAnsi="Times New Roman" w:cs="Times New Roman"/>
            <w:color w:val="000000" w:themeColor="text1"/>
          </w:rPr>
          <w:delText xml:space="preserve">and </w:delText>
        </w:r>
      </w:del>
      <w:ins w:id="31" w:author="Sally Thompson" w:date="2019-03-12T15:45:00Z">
        <w:r w:rsidR="00210626">
          <w:rPr>
            <w:rFonts w:ascii="Times New Roman" w:hAnsi="Times New Roman" w:cs="Times New Roman"/>
            <w:color w:val="000000" w:themeColor="text1"/>
          </w:rPr>
          <w:t xml:space="preserve">The soil moisture record is substantially complete for the period September 2016-September 2018, with no more than </w:t>
        </w:r>
      </w:ins>
      <w:commentRangeStart w:id="32"/>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32"/>
      <w:r w:rsidR="008C2C14" w:rsidRPr="00EF599F">
        <w:rPr>
          <w:rStyle w:val="CommentReference"/>
          <w:rFonts w:ascii="Times New Roman" w:hAnsi="Times New Roman" w:cs="Times New Roman"/>
          <w:color w:val="000000" w:themeColor="text1"/>
        </w:rPr>
        <w:commentReference w:id="32"/>
      </w:r>
      <w:r w:rsidR="00CC6A12" w:rsidRPr="00EF599F">
        <w:rPr>
          <w:rFonts w:ascii="Times New Roman" w:hAnsi="Times New Roman" w:cs="Times New Roman"/>
          <w:color w:val="000000" w:themeColor="text1"/>
        </w:rPr>
        <w:t xml:space="preserve">of soil moisture record </w:t>
      </w:r>
      <w:del w:id="33" w:author="Sally Thompson" w:date="2019-03-12T15:45:00Z">
        <w:r w:rsidR="00671C7B" w:rsidRPr="00EF599F" w:rsidDel="00210626">
          <w:rPr>
            <w:rFonts w:ascii="Times New Roman" w:hAnsi="Times New Roman" w:cs="Times New Roman"/>
            <w:color w:val="000000" w:themeColor="text1"/>
          </w:rPr>
          <w:delText xml:space="preserve">was </w:delText>
        </w:r>
      </w:del>
      <w:r w:rsidR="00671C7B" w:rsidRPr="00EF599F">
        <w:rPr>
          <w:rFonts w:ascii="Times New Roman" w:hAnsi="Times New Roman" w:cs="Times New Roman"/>
          <w:color w:val="000000" w:themeColor="text1"/>
        </w:rPr>
        <w:t>missing</w:t>
      </w:r>
      <w:ins w:id="34" w:author="Sally Thompson" w:date="2019-03-12T15:49:00Z">
        <w:r w:rsidR="007A103D">
          <w:rPr>
            <w:rFonts w:ascii="Times New Roman" w:hAnsi="Times New Roman" w:cs="Times New Roman"/>
            <w:color w:val="000000" w:themeColor="text1"/>
          </w:rPr>
          <w:t xml:space="preserve">.  In this record, </w:t>
        </w:r>
        <w:proofErr w:type="spellStart"/>
        <w:r w:rsidR="007A103D">
          <w:rPr>
            <w:rFonts w:ascii="Times New Roman" w:hAnsi="Times New Roman" w:cs="Times New Roman"/>
            <w:color w:val="000000" w:themeColor="text1"/>
          </w:rPr>
          <w:t>gapfilling</w:t>
        </w:r>
        <w:proofErr w:type="spellEnd"/>
        <w:r w:rsidR="007A103D">
          <w:rPr>
            <w:rFonts w:ascii="Times New Roman" w:hAnsi="Times New Roman" w:cs="Times New Roman"/>
            <w:color w:val="000000" w:themeColor="text1"/>
          </w:rPr>
          <w:t xml:space="preserve"> was based on linear interpolation</w:t>
        </w:r>
      </w:ins>
      <w:ins w:id="35" w:author="Sally Thompson" w:date="2019-03-12T15:50:00Z">
        <w:r w:rsidR="007A103D">
          <w:rPr>
            <w:rFonts w:ascii="Times New Roman" w:hAnsi="Times New Roman" w:cs="Times New Roman"/>
            <w:color w:val="000000" w:themeColor="text1"/>
          </w:rPr>
          <w:t xml:space="preserve"> between neighboring time points</w:t>
        </w:r>
      </w:ins>
      <w:del w:id="36" w:author="Sally Thompson" w:date="2019-03-12T15:45:00Z">
        <w:r w:rsidR="00671C7B" w:rsidRPr="00EF599F" w:rsidDel="00210626">
          <w:rPr>
            <w:rFonts w:ascii="Times New Roman" w:hAnsi="Times New Roman" w:cs="Times New Roman"/>
            <w:color w:val="000000" w:themeColor="text1"/>
          </w:rPr>
          <w:delText xml:space="preserve"> for SCB</w:delText>
        </w:r>
        <w:r w:rsidR="0091423C" w:rsidRPr="00EF599F" w:rsidDel="00210626">
          <w:rPr>
            <w:rFonts w:ascii="Times New Roman" w:hAnsi="Times New Roman" w:cs="Times New Roman"/>
            <w:color w:val="000000" w:themeColor="text1"/>
          </w:rPr>
          <w:delText xml:space="preserve"> at a given station</w:delText>
        </w:r>
        <w:r w:rsidR="00D227F5" w:rsidDel="00210626">
          <w:rPr>
            <w:rFonts w:ascii="Times New Roman" w:hAnsi="Times New Roman" w:cs="Times New Roman"/>
            <w:color w:val="000000" w:themeColor="text1"/>
          </w:rPr>
          <w:delText xml:space="preserve"> between September 2016-September 2018</w:delText>
        </w:r>
      </w:del>
      <w:r w:rsidR="00671C7B" w:rsidRPr="00EF599F">
        <w:rPr>
          <w:rFonts w:ascii="Times New Roman" w:hAnsi="Times New Roman" w:cs="Times New Roman"/>
          <w:color w:val="000000" w:themeColor="text1"/>
        </w:rPr>
        <w:t>.</w:t>
      </w:r>
      <w:ins w:id="37" w:author="Sally Thompson" w:date="2019-03-12T15:45:00Z">
        <w:r w:rsidR="00210626">
          <w:rPr>
            <w:rFonts w:ascii="Times New Roman" w:hAnsi="Times New Roman" w:cs="Times New Roman"/>
            <w:color w:val="000000" w:themeColor="text1"/>
          </w:rPr>
          <w:t xml:space="preserve">  The precipitation record contained substantially more gaps, with up to 32% of the time points missing in the same period.</w:t>
        </w:r>
      </w:ins>
      <w:r w:rsidR="00671C7B" w:rsidRPr="00EF599F">
        <w:rPr>
          <w:rFonts w:ascii="Times New Roman" w:hAnsi="Times New Roman" w:cs="Times New Roman"/>
          <w:color w:val="000000" w:themeColor="text1"/>
        </w:rPr>
        <w:t xml:space="preserve"> </w:t>
      </w:r>
      <w:del w:id="38" w:author="Sally Thompson" w:date="2019-03-12T15:46:00Z">
        <w:r w:rsidR="00671C7B" w:rsidRPr="00EF599F" w:rsidDel="00210626">
          <w:rPr>
            <w:rFonts w:ascii="Times New Roman" w:hAnsi="Times New Roman" w:cs="Times New Roman"/>
            <w:color w:val="000000" w:themeColor="text1"/>
          </w:rPr>
          <w:delText>Since t</w:delText>
        </w:r>
      </w:del>
      <w:ins w:id="39" w:author="Sally Thompson" w:date="2019-03-12T15:46:00Z">
        <w:r w:rsidR="00210626">
          <w:rPr>
            <w:rFonts w:ascii="Times New Roman" w:hAnsi="Times New Roman" w:cs="Times New Roman"/>
            <w:color w:val="000000" w:themeColor="text1"/>
          </w:rPr>
          <w:t>T</w:t>
        </w:r>
      </w:ins>
      <w:r w:rsidR="00671C7B" w:rsidRPr="00EF599F">
        <w:rPr>
          <w:rFonts w:ascii="Times New Roman" w:hAnsi="Times New Roman" w:cs="Times New Roman"/>
          <w:color w:val="000000" w:themeColor="text1"/>
        </w:rPr>
        <w:t xml:space="preserve">he installed rain gauges are not heated, </w:t>
      </w:r>
      <w:ins w:id="40" w:author="Sally Thompson" w:date="2019-03-12T15:46:00Z">
        <w:r w:rsidR="00210626">
          <w:rPr>
            <w:rFonts w:ascii="Times New Roman" w:hAnsi="Times New Roman" w:cs="Times New Roman"/>
            <w:color w:val="000000" w:themeColor="text1"/>
          </w:rPr>
          <w:t xml:space="preserve">meaning that </w:t>
        </w:r>
      </w:ins>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del w:id="41" w:author="Sally Thompson" w:date="2019-03-12T15:46:00Z">
        <w:r w:rsidR="00671C7B" w:rsidRPr="00EF599F" w:rsidDel="00210626">
          <w:rPr>
            <w:rFonts w:ascii="Times New Roman" w:hAnsi="Times New Roman" w:cs="Times New Roman"/>
            <w:color w:val="000000" w:themeColor="text1"/>
          </w:rPr>
          <w:delText xml:space="preserve">represents </w:delText>
        </w:r>
      </w:del>
      <w:ins w:id="42" w:author="Sally Thompson" w:date="2019-03-12T15:46:00Z">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ins>
      <w:r w:rsidR="00671C7B" w:rsidRPr="00EF599F">
        <w:rPr>
          <w:rFonts w:ascii="Times New Roman" w:hAnsi="Times New Roman" w:cs="Times New Roman"/>
          <w:color w:val="000000" w:themeColor="text1"/>
        </w:rPr>
        <w:lastRenderedPageBreak/>
        <w:t>rainfall and snow-melt</w:t>
      </w:r>
      <w:ins w:id="43" w:author="Sally Thompson" w:date="2019-03-12T15:46:00Z">
        <w:r w:rsidR="00210626">
          <w:rPr>
            <w:rFonts w:ascii="Times New Roman" w:hAnsi="Times New Roman" w:cs="Times New Roman"/>
            <w:color w:val="000000" w:themeColor="text1"/>
          </w:rPr>
          <w:t>, but not solid-phase snow</w:t>
        </w:r>
      </w:ins>
      <w:del w:id="44" w:author="Sally Thompson" w:date="2019-03-12T15:46:00Z">
        <w:r w:rsidR="00671C7B" w:rsidRPr="00EF599F" w:rsidDel="00210626">
          <w:rPr>
            <w:rFonts w:ascii="Times New Roman" w:hAnsi="Times New Roman" w:cs="Times New Roman"/>
            <w:color w:val="000000" w:themeColor="text1"/>
          </w:rPr>
          <w:delText xml:space="preserve"> only</w:delText>
        </w:r>
      </w:del>
      <w:r w:rsidR="00671C7B" w:rsidRPr="00EF599F">
        <w:rPr>
          <w:rFonts w:ascii="Times New Roman" w:hAnsi="Times New Roman" w:cs="Times New Roman"/>
          <w:color w:val="000000" w:themeColor="text1"/>
        </w:rPr>
        <w:t xml:space="preserve">. </w:t>
      </w:r>
      <w:ins w:id="45" w:author="Sally Thompson" w:date="2019-03-12T15:47:00Z">
        <w:r w:rsidR="00210626">
          <w:rPr>
            <w:rFonts w:ascii="Times New Roman" w:hAnsi="Times New Roman" w:cs="Times New Roman"/>
            <w:color w:val="000000" w:themeColor="text1"/>
          </w:rPr>
          <w:t xml:space="preserve">To gap-fill missing precipitation data, we used </w:t>
        </w:r>
      </w:ins>
      <w:del w:id="46" w:author="Sally Thompson" w:date="2019-03-12T15:47:00Z">
        <w:r w:rsidR="0089192C" w:rsidRPr="00EF599F" w:rsidDel="00210626">
          <w:rPr>
            <w:rFonts w:ascii="Times New Roman" w:hAnsi="Times New Roman" w:cs="Times New Roman"/>
            <w:color w:val="000000" w:themeColor="text1"/>
          </w:rPr>
          <w:delText>If at least one of the stations had a valid precipitation record, w</w:delText>
        </w:r>
        <w:r w:rsidR="0091423C" w:rsidRPr="00EF599F" w:rsidDel="00210626">
          <w:rPr>
            <w:rFonts w:ascii="Times New Roman" w:hAnsi="Times New Roman" w:cs="Times New Roman"/>
            <w:color w:val="000000" w:themeColor="text1"/>
          </w:rPr>
          <w:delText xml:space="preserve">e </w:delText>
        </w:r>
        <w:r w:rsidR="00671C7B" w:rsidRPr="00EF599F" w:rsidDel="00210626">
          <w:rPr>
            <w:rFonts w:ascii="Times New Roman" w:hAnsi="Times New Roman" w:cs="Times New Roman"/>
            <w:color w:val="000000" w:themeColor="text1"/>
          </w:rPr>
          <w:delText>gap-filled</w:delText>
        </w:r>
        <w:r w:rsidR="0091423C" w:rsidRPr="00EF599F" w:rsidDel="00210626">
          <w:rPr>
            <w:rFonts w:ascii="Times New Roman" w:hAnsi="Times New Roman" w:cs="Times New Roman"/>
            <w:color w:val="000000" w:themeColor="text1"/>
          </w:rPr>
          <w:delText xml:space="preserve"> missing </w:delText>
        </w:r>
        <w:r w:rsidR="0089192C" w:rsidRPr="00EF599F" w:rsidDel="00210626">
          <w:rPr>
            <w:rFonts w:ascii="Times New Roman" w:hAnsi="Times New Roman" w:cs="Times New Roman"/>
            <w:color w:val="000000" w:themeColor="text1"/>
          </w:rPr>
          <w:delText>data</w:delText>
        </w:r>
        <w:r w:rsidR="00671C7B" w:rsidRPr="00EF599F" w:rsidDel="00210626">
          <w:rPr>
            <w:rFonts w:ascii="Times New Roman" w:hAnsi="Times New Roman" w:cs="Times New Roman"/>
            <w:color w:val="000000" w:themeColor="text1"/>
          </w:rPr>
          <w:delText xml:space="preserve"> using</w:delText>
        </w:r>
        <w:r w:rsidR="00962861" w:rsidRPr="00EF599F" w:rsidDel="00210626">
          <w:rPr>
            <w:rFonts w:ascii="Times New Roman" w:hAnsi="Times New Roman" w:cs="Times New Roman"/>
            <w:color w:val="000000" w:themeColor="text1"/>
          </w:rPr>
          <w:delText xml:space="preserve"> </w:delText>
        </w:r>
      </w:del>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ins w:id="47" w:author="Sally Thompson" w:date="2019-03-12T15:47:00Z">
        <w:r w:rsidR="00210626">
          <w:rPr>
            <w:rFonts w:ascii="Times New Roman" w:hAnsi="Times New Roman" w:cs="Times New Roman"/>
            <w:color w:val="000000" w:themeColor="text1"/>
          </w:rPr>
          <w:t xml:space="preserve"> on precipitation observations from the neighboring stations</w:t>
        </w:r>
      </w:ins>
      <w:del w:id="48" w:author="Sally Thompson" w:date="2019-03-12T15:47:00Z">
        <w:r w:rsidR="00550D1E" w:rsidRPr="00EF599F" w:rsidDel="00210626">
          <w:rPr>
            <w:rFonts w:ascii="Times New Roman" w:hAnsi="Times New Roman" w:cs="Times New Roman"/>
            <w:color w:val="000000" w:themeColor="text1"/>
          </w:rPr>
          <w:delText>, a semi-parametric imputation method</w:delText>
        </w:r>
        <w:r w:rsidR="0089192C" w:rsidRPr="00EF599F" w:rsidDel="00210626">
          <w:rPr>
            <w:rFonts w:ascii="Times New Roman" w:hAnsi="Times New Roman" w:cs="Times New Roman"/>
            <w:color w:val="000000" w:themeColor="text1"/>
          </w:rPr>
          <w:delText xml:space="preserve"> </w:delText>
        </w:r>
        <w:r w:rsidR="00550D1E" w:rsidRPr="00EF599F" w:rsidDel="00210626">
          <w:rPr>
            <w:rFonts w:ascii="Times New Roman" w:hAnsi="Times New Roman" w:cs="Times New Roman"/>
            <w:color w:val="000000" w:themeColor="text1"/>
          </w:rPr>
          <w:delText>(</w:delText>
        </w:r>
        <w:r w:rsidR="006830F1" w:rsidRPr="00EF599F" w:rsidDel="00210626">
          <w:rPr>
            <w:rFonts w:ascii="Times New Roman" w:hAnsi="Times New Roman" w:cs="Times New Roman"/>
            <w:color w:val="000000" w:themeColor="text1"/>
          </w:rPr>
          <w:delText>Little, 1988</w:delText>
        </w:r>
        <w:r w:rsidR="00550D1E" w:rsidRPr="00EF599F" w:rsidDel="00210626">
          <w:rPr>
            <w:rFonts w:ascii="Times New Roman" w:hAnsi="Times New Roman" w:cs="Times New Roman"/>
            <w:color w:val="000000" w:themeColor="text1"/>
          </w:rPr>
          <w:delText>)</w:delText>
        </w:r>
      </w:del>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ins w:id="49" w:author="Sally Thompson" w:date="2019-03-12T15:47:00Z">
        <w:r w:rsidR="00210626">
          <w:rPr>
            <w:rFonts w:ascii="Times New Roman" w:hAnsi="Times New Roman" w:cs="Times New Roman"/>
            <w:color w:val="000000" w:themeColor="text1"/>
          </w:rPr>
          <w:t xml:space="preserve"> is </w:t>
        </w:r>
        <w:r w:rsidR="00210626" w:rsidRPr="00EF599F">
          <w:rPr>
            <w:rFonts w:ascii="Times New Roman" w:hAnsi="Times New Roman" w:cs="Times New Roman"/>
            <w:color w:val="000000" w:themeColor="text1"/>
          </w:rPr>
          <w:t>a semi-parametric imputation method (Little, 1988)</w:t>
        </w:r>
      </w:ins>
      <w:r w:rsidR="006830F1" w:rsidRPr="00EF599F">
        <w:rPr>
          <w:rFonts w:ascii="Times New Roman" w:hAnsi="Times New Roman" w:cs="Times New Roman"/>
          <w:color w:val="000000" w:themeColor="text1"/>
        </w:rPr>
        <w:t xml:space="preserve"> </w:t>
      </w:r>
      <w:ins w:id="50" w:author="Sally Thompson" w:date="2019-03-12T15:47:00Z">
        <w:r w:rsidR="00210626">
          <w:rPr>
            <w:rFonts w:ascii="Times New Roman" w:hAnsi="Times New Roman" w:cs="Times New Roman"/>
            <w:color w:val="000000" w:themeColor="text1"/>
          </w:rPr>
          <w:t xml:space="preserve">which </w:t>
        </w:r>
      </w:ins>
      <w:r w:rsidR="006830F1" w:rsidRPr="00EF599F">
        <w:rPr>
          <w:rFonts w:ascii="Times New Roman" w:hAnsi="Times New Roman" w:cs="Times New Roman"/>
          <w:color w:val="000000" w:themeColor="text1"/>
        </w:rPr>
        <w:t xml:space="preserve">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ins w:id="51" w:author="Sally Thompson" w:date="2019-03-12T15:48:00Z">
        <w:r w:rsidR="007A103D">
          <w:rPr>
            <w:rFonts w:ascii="Times New Roman" w:hAnsi="Times New Roman" w:cs="Times New Roman"/>
            <w:color w:val="000000" w:themeColor="text1"/>
          </w:rPr>
          <w:t xml:space="preserve">If all three weather stations lacked a record, gap-filling was based on positive increments in the shallow soil moisture record, </w:t>
        </w:r>
      </w:ins>
      <w:del w:id="52" w:author="Sally Thompson" w:date="2019-03-12T15:48:00Z">
        <w:r w:rsidR="0089192C" w:rsidRPr="00EF599F" w:rsidDel="007A103D">
          <w:rPr>
            <w:rFonts w:ascii="Times New Roman" w:hAnsi="Times New Roman" w:cs="Times New Roman"/>
            <w:color w:val="000000" w:themeColor="text1"/>
          </w:rPr>
          <w:delText xml:space="preserve">A combination of shallow soil moisture water inputs </w:delText>
        </w:r>
      </w:del>
      <w:r w:rsidR="0089192C" w:rsidRPr="00EF599F">
        <w:rPr>
          <w:rFonts w:ascii="Times New Roman" w:hAnsi="Times New Roman" w:cs="Times New Roman"/>
          <w:color w:val="000000" w:themeColor="text1"/>
        </w:rPr>
        <w:t xml:space="preserve">and </w:t>
      </w:r>
      <w:commentRangeStart w:id="53"/>
      <w:commentRangeStart w:id="54"/>
      <w:commentRangeStart w:id="55"/>
      <w:del w:id="56" w:author="Sally Thompson" w:date="2019-03-12T15:49:00Z">
        <w:r w:rsidR="0089192C" w:rsidRPr="00EF599F" w:rsidDel="007A103D">
          <w:rPr>
            <w:rFonts w:ascii="Times New Roman" w:hAnsi="Times New Roman" w:cs="Times New Roman"/>
            <w:color w:val="000000" w:themeColor="text1"/>
          </w:rPr>
          <w:delText xml:space="preserve">calculated </w:delText>
        </w:r>
      </w:del>
      <w:r w:rsidR="0089192C" w:rsidRPr="00EF599F">
        <w:rPr>
          <w:rFonts w:ascii="Times New Roman" w:hAnsi="Times New Roman" w:cs="Times New Roman"/>
          <w:color w:val="000000" w:themeColor="text1"/>
        </w:rPr>
        <w:t>snow melt</w:t>
      </w:r>
      <w:ins w:id="57" w:author="Sally Thompson" w:date="2019-03-12T15:49:00Z">
        <w:r w:rsidR="007A103D">
          <w:rPr>
            <w:rFonts w:ascii="Times New Roman" w:hAnsi="Times New Roman" w:cs="Times New Roman"/>
            <w:color w:val="000000" w:themeColor="text1"/>
          </w:rPr>
          <w:t xml:space="preserve"> estimated from the time lapse camera data.</w:t>
        </w:r>
      </w:ins>
      <w:del w:id="58" w:author="Sally Thompson" w:date="2019-03-12T15:49:00Z">
        <w:r w:rsidR="0089192C" w:rsidRPr="00EF599F" w:rsidDel="007A103D">
          <w:rPr>
            <w:rFonts w:ascii="Times New Roman" w:hAnsi="Times New Roman" w:cs="Times New Roman"/>
            <w:color w:val="000000" w:themeColor="text1"/>
          </w:rPr>
          <w:delText xml:space="preserve"> </w:delText>
        </w:r>
        <w:commentRangeEnd w:id="53"/>
        <w:r w:rsidR="0089192C" w:rsidRPr="00EF599F" w:rsidDel="007A103D">
          <w:rPr>
            <w:rStyle w:val="CommentReference"/>
            <w:rFonts w:ascii="Times New Roman" w:hAnsi="Times New Roman" w:cs="Times New Roman"/>
            <w:color w:val="000000" w:themeColor="text1"/>
          </w:rPr>
          <w:commentReference w:id="53"/>
        </w:r>
        <w:commentRangeEnd w:id="54"/>
        <w:r w:rsidR="0089192C" w:rsidRPr="00EF599F" w:rsidDel="007A103D">
          <w:rPr>
            <w:rStyle w:val="CommentReference"/>
            <w:rFonts w:ascii="Times New Roman" w:hAnsi="Times New Roman" w:cs="Times New Roman"/>
            <w:color w:val="000000" w:themeColor="text1"/>
          </w:rPr>
          <w:commentReference w:id="54"/>
        </w:r>
        <w:commentRangeEnd w:id="55"/>
        <w:r w:rsidR="0089192C" w:rsidRPr="00EF599F" w:rsidDel="007A103D">
          <w:rPr>
            <w:rStyle w:val="CommentReference"/>
            <w:rFonts w:ascii="Times New Roman" w:hAnsi="Times New Roman" w:cs="Times New Roman"/>
          </w:rPr>
          <w:commentReference w:id="55"/>
        </w:r>
        <w:r w:rsidR="0089192C" w:rsidRPr="00EF599F" w:rsidDel="007A103D">
          <w:rPr>
            <w:rFonts w:ascii="Times New Roman" w:hAnsi="Times New Roman" w:cs="Times New Roman"/>
            <w:color w:val="000000" w:themeColor="text1"/>
          </w:rPr>
          <w:delText>were used to gap-fill precipitation if all 3 stations were lacking records.</w:delText>
        </w:r>
      </w:del>
      <w:r w:rsidR="0089192C" w:rsidRPr="00EF599F">
        <w:rPr>
          <w:rFonts w:ascii="Times New Roman" w:hAnsi="Times New Roman" w:cs="Times New Roman"/>
          <w:color w:val="000000" w:themeColor="text1"/>
        </w:rPr>
        <w:t xml:space="preserve">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t>
      </w:r>
      <w:ins w:id="59" w:author="Scott" w:date="2019-03-13T10:08:00Z">
        <w:r w:rsidR="00C423A8">
          <w:rPr>
            <w:rFonts w:ascii="Times New Roman" w:hAnsi="Times New Roman" w:cs="Times New Roman"/>
            <w:color w:val="000000" w:themeColor="text1"/>
          </w:rPr>
          <w:t>water year (</w:t>
        </w:r>
      </w:ins>
      <w:r w:rsidR="00F42D58" w:rsidRPr="00EF599F">
        <w:rPr>
          <w:rFonts w:ascii="Times New Roman" w:hAnsi="Times New Roman" w:cs="Times New Roman"/>
          <w:color w:val="000000" w:themeColor="text1"/>
        </w:rPr>
        <w:t>WY</w:t>
      </w:r>
      <w:ins w:id="60" w:author="Scott" w:date="2019-03-13T10:08:00Z">
        <w:r w:rsidR="00C423A8">
          <w:rPr>
            <w:rFonts w:ascii="Times New Roman" w:hAnsi="Times New Roman" w:cs="Times New Roman"/>
            <w:color w:val="000000" w:themeColor="text1"/>
          </w:rPr>
          <w:t>)</w:t>
        </w:r>
      </w:ins>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del w:id="61" w:author="Sally Thompson" w:date="2019-03-12T15:49:00Z">
        <w:r w:rsidR="00671C7B" w:rsidRPr="00EF599F" w:rsidDel="007A103D">
          <w:rPr>
            <w:rFonts w:ascii="Times New Roman" w:hAnsi="Times New Roman" w:cs="Times New Roman"/>
            <w:color w:val="000000" w:themeColor="text1"/>
          </w:rPr>
          <w:delText xml:space="preserve"> </w:delText>
        </w:r>
        <w:r w:rsidR="0072115A" w:rsidRPr="00EF599F" w:rsidDel="007A103D">
          <w:rPr>
            <w:rFonts w:ascii="Times New Roman" w:hAnsi="Times New Roman" w:cs="Times New Roman"/>
            <w:color w:val="000000" w:themeColor="text1"/>
          </w:rPr>
          <w:delText xml:space="preserve">Due to very little missing record of soil moisture, we have linearly interpolated any </w:delText>
        </w:r>
        <w:r w:rsidR="00796F1C" w:rsidRPr="00EF599F" w:rsidDel="007A103D">
          <w:rPr>
            <w:rFonts w:ascii="Times New Roman" w:hAnsi="Times New Roman" w:cs="Times New Roman"/>
            <w:color w:val="000000" w:themeColor="text1"/>
          </w:rPr>
          <w:delText>gaps</w:delText>
        </w:r>
        <w:r w:rsidR="0072115A" w:rsidRPr="00EF599F" w:rsidDel="007A103D">
          <w:rPr>
            <w:rFonts w:ascii="Times New Roman" w:hAnsi="Times New Roman" w:cs="Times New Roman"/>
            <w:color w:val="000000" w:themeColor="text1"/>
          </w:rPr>
          <w:delText xml:space="preserve">. </w:delText>
        </w:r>
      </w:del>
    </w:p>
    <w:p w14:paraId="5E8FF847" w14:textId="5D846D85" w:rsidR="00DF7A60" w:rsidRDefault="0072115A" w:rsidP="009A3EB7">
      <w:pPr>
        <w:spacing w:line="480" w:lineRule="auto"/>
        <w:ind w:firstLine="720"/>
        <w:rPr>
          <w:ins w:id="62" w:author="Sally Thompson" w:date="2019-03-12T15:54:00Z"/>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ins w:id="63" w:author="Sally Thompson" w:date="2019-03-12T15:54:00Z">
        <w:r w:rsidR="00DF7A60">
          <w:rPr>
            <w:rFonts w:ascii="Times New Roman" w:hAnsi="Times New Roman" w:cs="Times New Roman"/>
            <w:color w:val="000000" w:themeColor="text1"/>
          </w:rPr>
          <w:t xml:space="preserve">provides important context to interpreting the spatially-distributed soil moisture measurements, in two ways.  </w:t>
        </w:r>
        <w:proofErr w:type="gramStart"/>
        <w:r w:rsidR="00DF7A60">
          <w:rPr>
            <w:rFonts w:ascii="Times New Roman" w:hAnsi="Times New Roman" w:cs="Times New Roman"/>
            <w:color w:val="000000" w:themeColor="text1"/>
          </w:rPr>
          <w:t>Firstly</w:t>
        </w:r>
        <w:proofErr w:type="gramEnd"/>
        <w:r w:rsidR="00DF7A60">
          <w:rPr>
            <w:rFonts w:ascii="Times New Roman" w:hAnsi="Times New Roman" w:cs="Times New Roman"/>
            <w:color w:val="000000" w:themeColor="text1"/>
          </w:rPr>
          <w:t xml:space="preserve"> it allows us to explore relationships between soil moisture at shallow depths measured in the spatially-distributed campaigns, and soil moisture throughout the</w:t>
        </w:r>
      </w:ins>
      <w:ins w:id="64" w:author="Sally Thompson" w:date="2019-03-12T15:55:00Z">
        <w:r w:rsidR="00DF7A60">
          <w:rPr>
            <w:rFonts w:ascii="Times New Roman" w:hAnsi="Times New Roman" w:cs="Times New Roman"/>
            <w:color w:val="000000" w:themeColor="text1"/>
          </w:rPr>
          <w:t xml:space="preserve"> surface 1m of soil.  Since shallow soil moisture could behave idiosyncratically (e.g. it might be more influenced by shading or sun exposure</w:t>
        </w:r>
      </w:ins>
      <w:ins w:id="65" w:author="Sally Thompson" w:date="2019-03-12T15:56:00Z">
        <w:r w:rsidR="00DF7A60">
          <w:rPr>
            <w:rFonts w:ascii="Times New Roman" w:hAnsi="Times New Roman" w:cs="Times New Roman"/>
            <w:color w:val="000000" w:themeColor="text1"/>
          </w:rPr>
          <w:t xml:space="preserve"> than deeper soil moisture</w:t>
        </w:r>
      </w:ins>
      <w:ins w:id="66" w:author="Sally Thompson" w:date="2019-03-12T15:55:00Z">
        <w:r w:rsidR="00DF7A60">
          <w:rPr>
            <w:rFonts w:ascii="Times New Roman" w:hAnsi="Times New Roman" w:cs="Times New Roman"/>
            <w:color w:val="000000" w:themeColor="text1"/>
          </w:rPr>
          <w:t>, and more influenced by evaporation relative</w:t>
        </w:r>
      </w:ins>
      <w:ins w:id="67" w:author="Sally Thompson" w:date="2019-03-12T15:56:00Z">
        <w:r w:rsidR="00DF7A60">
          <w:rPr>
            <w:rFonts w:ascii="Times New Roman" w:hAnsi="Times New Roman" w:cs="Times New Roman"/>
            <w:color w:val="000000" w:themeColor="text1"/>
          </w:rPr>
          <w:t xml:space="preserve"> to transpiration), this comparison helps us determine how representative of soil moisture storage and plant available water the spatially-distributed measurements are.  Similarly, it offers a continuous measurement of water </w:t>
        </w:r>
      </w:ins>
      <w:ins w:id="68" w:author="Sally Thompson" w:date="2019-03-12T15:57:00Z">
        <w:r w:rsidR="00DF7A60">
          <w:rPr>
            <w:rFonts w:ascii="Times New Roman" w:hAnsi="Times New Roman" w:cs="Times New Roman"/>
            <w:color w:val="000000" w:themeColor="text1"/>
          </w:rPr>
          <w:t>content</w:t>
        </w:r>
      </w:ins>
      <w:ins w:id="69" w:author="Sally Thompson" w:date="2019-03-12T15:56:00Z">
        <w:r w:rsidR="00DF7A60">
          <w:rPr>
            <w:rFonts w:ascii="Times New Roman" w:hAnsi="Times New Roman" w:cs="Times New Roman"/>
            <w:color w:val="000000" w:themeColor="text1"/>
          </w:rPr>
          <w:t xml:space="preserve"> </w:t>
        </w:r>
      </w:ins>
      <w:ins w:id="70" w:author="Sally Thompson" w:date="2019-03-12T15:57:00Z">
        <w:r w:rsidR="00DF7A60">
          <w:rPr>
            <w:rFonts w:ascii="Times New Roman" w:hAnsi="Times New Roman" w:cs="Times New Roman"/>
            <w:color w:val="000000" w:themeColor="text1"/>
          </w:rPr>
          <w:t xml:space="preserve">in three co-located vegetation types, allowing us to verify </w:t>
        </w:r>
      </w:ins>
      <w:ins w:id="71" w:author="Sally Thompson" w:date="2019-03-12T15:58:00Z">
        <w:r w:rsidR="009B3CBE">
          <w:rPr>
            <w:rFonts w:ascii="Times New Roman" w:hAnsi="Times New Roman" w:cs="Times New Roman"/>
            <w:color w:val="000000" w:themeColor="text1"/>
          </w:rPr>
          <w:t xml:space="preserve">whether relative differences in water content between these types vary through time – and thus how representative the differences identified through measurement campaigns are likely to be of long-term soil moisture conditions. </w:t>
        </w:r>
      </w:ins>
    </w:p>
    <w:p w14:paraId="5C9F4547" w14:textId="77777777" w:rsidR="00DF7A60" w:rsidRDefault="00DF7A60" w:rsidP="009A3EB7">
      <w:pPr>
        <w:spacing w:line="480" w:lineRule="auto"/>
        <w:ind w:firstLine="720"/>
        <w:rPr>
          <w:ins w:id="72" w:author="Sally Thompson" w:date="2019-03-12T15:54:00Z"/>
          <w:rFonts w:ascii="Times New Roman" w:hAnsi="Times New Roman" w:cs="Times New Roman"/>
          <w:color w:val="000000" w:themeColor="text1"/>
        </w:rPr>
      </w:pPr>
    </w:p>
    <w:p w14:paraId="5BE455DC" w14:textId="047F0EDA" w:rsidR="009A3EB7" w:rsidRPr="00EF599F" w:rsidRDefault="0072115A" w:rsidP="009A3EB7">
      <w:pPr>
        <w:spacing w:line="480" w:lineRule="auto"/>
        <w:ind w:firstLine="720"/>
        <w:rPr>
          <w:rFonts w:ascii="Times New Roman" w:hAnsi="Times New Roman" w:cs="Times New Roman"/>
          <w:color w:val="000000" w:themeColor="text1"/>
        </w:rPr>
      </w:pPr>
      <w:commentRangeStart w:id="73"/>
      <w:del w:id="74" w:author="Sally Thompson" w:date="2019-03-12T15:59:00Z">
        <w:r w:rsidRPr="00EF599F" w:rsidDel="009B3CBE">
          <w:rPr>
            <w:rFonts w:ascii="Times New Roman" w:hAnsi="Times New Roman" w:cs="Times New Roman"/>
            <w:color w:val="000000" w:themeColor="text1"/>
          </w:rPr>
          <w:lastRenderedPageBreak/>
          <w:delText>was used to address questions 3) and 4) of the study</w:delText>
        </w:r>
        <w:r w:rsidR="0069666A" w:rsidRPr="00EF599F" w:rsidDel="009B3CBE">
          <w:rPr>
            <w:rFonts w:ascii="Times New Roman" w:hAnsi="Times New Roman" w:cs="Times New Roman"/>
            <w:color w:val="000000" w:themeColor="text1"/>
          </w:rPr>
          <w:delText>; s</w:delText>
        </w:r>
        <w:r w:rsidRPr="00EF599F" w:rsidDel="009B3CBE">
          <w:rPr>
            <w:rFonts w:ascii="Times New Roman" w:hAnsi="Times New Roman" w:cs="Times New Roman"/>
            <w:color w:val="000000" w:themeColor="text1"/>
          </w:rPr>
          <w:delText xml:space="preserve">ince vegetation </w:delText>
        </w:r>
        <w:r w:rsidR="0069666A" w:rsidRPr="00EF599F" w:rsidDel="009B3CBE">
          <w:rPr>
            <w:rFonts w:ascii="Times New Roman" w:hAnsi="Times New Roman" w:cs="Times New Roman"/>
            <w:color w:val="000000" w:themeColor="text1"/>
          </w:rPr>
          <w:delText>utilizes</w:delText>
        </w:r>
        <w:r w:rsidRPr="00EF599F" w:rsidDel="009B3CBE">
          <w:rPr>
            <w:rFonts w:ascii="Times New Roman" w:hAnsi="Times New Roman" w:cs="Times New Roman"/>
            <w:color w:val="000000" w:themeColor="text1"/>
          </w:rPr>
          <w:delText xml:space="preserve"> deep soil moisture, weather station data was used to compare how shallow soil moisture compares to deeper soil moisture for different vegetation types being measured in </w:delText>
        </w:r>
        <w:r w:rsidR="00F42D58" w:rsidRPr="00EF599F" w:rsidDel="009B3CBE">
          <w:rPr>
            <w:rFonts w:ascii="Times New Roman" w:hAnsi="Times New Roman" w:cs="Times New Roman"/>
            <w:color w:val="000000" w:themeColor="text1"/>
          </w:rPr>
          <w:delText xml:space="preserve">the </w:delText>
        </w:r>
        <w:r w:rsidRPr="00EF599F" w:rsidDel="009B3CBE">
          <w:rPr>
            <w:rFonts w:ascii="Times New Roman" w:hAnsi="Times New Roman" w:cs="Times New Roman"/>
            <w:color w:val="000000" w:themeColor="text1"/>
          </w:rPr>
          <w:delText xml:space="preserve">basin-wide soil moisture </w:delText>
        </w:r>
        <w:r w:rsidR="00F42D58" w:rsidRPr="00EF599F" w:rsidDel="009B3CBE">
          <w:rPr>
            <w:rFonts w:ascii="Times New Roman" w:hAnsi="Times New Roman" w:cs="Times New Roman"/>
            <w:color w:val="000000" w:themeColor="text1"/>
          </w:rPr>
          <w:delText>collection</w:delText>
        </w:r>
        <w:r w:rsidR="009544F9" w:rsidRPr="00EF599F" w:rsidDel="009B3CBE">
          <w:rPr>
            <w:rFonts w:ascii="Times New Roman" w:hAnsi="Times New Roman" w:cs="Times New Roman"/>
            <w:color w:val="000000" w:themeColor="text1"/>
          </w:rPr>
          <w:delText xml:space="preserve">. Due to the close proximity of the weather stations </w:delText>
        </w:r>
        <w:r w:rsidR="0069666A" w:rsidRPr="00EF599F" w:rsidDel="009B3CBE">
          <w:rPr>
            <w:rFonts w:ascii="Times New Roman" w:hAnsi="Times New Roman" w:cs="Times New Roman"/>
            <w:color w:val="000000" w:themeColor="text1"/>
          </w:rPr>
          <w:delText xml:space="preserve">to each other </w:delText>
        </w:r>
        <w:r w:rsidR="009544F9" w:rsidRPr="00EF599F" w:rsidDel="009B3CBE">
          <w:rPr>
            <w:rFonts w:ascii="Times New Roman" w:hAnsi="Times New Roman" w:cs="Times New Roman"/>
            <w:color w:val="000000" w:themeColor="text1"/>
          </w:rPr>
          <w:delText>(&lt;0.5 km)</w:delText>
        </w:r>
        <w:r w:rsidR="0069666A" w:rsidRPr="00EF599F" w:rsidDel="009B3CBE">
          <w:rPr>
            <w:rFonts w:ascii="Times New Roman" w:hAnsi="Times New Roman" w:cs="Times New Roman"/>
            <w:color w:val="000000" w:themeColor="text1"/>
          </w:rPr>
          <w:delText>,</w:delText>
        </w:r>
        <w:r w:rsidR="00F42D58" w:rsidRPr="00EF599F" w:rsidDel="009B3CBE">
          <w:rPr>
            <w:rFonts w:ascii="Times New Roman" w:hAnsi="Times New Roman" w:cs="Times New Roman"/>
            <w:color w:val="000000" w:themeColor="text1"/>
          </w:rPr>
          <w:delText xml:space="preserve"> </w:delText>
        </w:r>
        <w:r w:rsidR="009544F9" w:rsidRPr="00EF599F" w:rsidDel="009B3CBE">
          <w:rPr>
            <w:rFonts w:ascii="Times New Roman" w:hAnsi="Times New Roman" w:cs="Times New Roman"/>
            <w:color w:val="000000" w:themeColor="text1"/>
          </w:rPr>
          <w:delText xml:space="preserve">differences between soil moisture, </w:delText>
        </w:r>
        <w:r w:rsidR="00AF69A0" w:rsidRPr="00EF599F" w:rsidDel="009B3CBE">
          <w:rPr>
            <w:rFonts w:ascii="Times New Roman" w:hAnsi="Times New Roman" w:cs="Times New Roman"/>
            <w:color w:val="000000" w:themeColor="text1"/>
          </w:rPr>
          <w:delText xml:space="preserve">throughfall, </w:delText>
        </w:r>
        <w:r w:rsidR="009544F9" w:rsidRPr="00EF599F" w:rsidDel="009B3CBE">
          <w:rPr>
            <w:rFonts w:ascii="Times New Roman" w:hAnsi="Times New Roman" w:cs="Times New Roman"/>
            <w:color w:val="000000" w:themeColor="text1"/>
          </w:rPr>
          <w:delText xml:space="preserve">and snowpack, can be partially attributed to the differences in the vegetation cover between the sites, which in turn is influenced by the fire regime. </w:delText>
        </w:r>
      </w:del>
      <w:commentRangeStart w:id="75"/>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75"/>
      <w:r w:rsidR="00D227F5">
        <w:rPr>
          <w:rStyle w:val="CommentReference"/>
        </w:rPr>
        <w:commentReference w:id="75"/>
      </w:r>
      <w:r w:rsidR="00DD130B" w:rsidRPr="00EF599F">
        <w:rPr>
          <w:rFonts w:ascii="Times New Roman" w:hAnsi="Times New Roman" w:cs="Times New Roman"/>
          <w:color w:val="000000" w:themeColor="text1"/>
        </w:rPr>
        <w:t xml:space="preserve"> </w:t>
      </w:r>
      <w:commentRangeEnd w:id="73"/>
      <w:r w:rsidR="009B3CBE">
        <w:rPr>
          <w:rStyle w:val="CommentReference"/>
        </w:rPr>
        <w:commentReference w:id="73"/>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76"/>
      <w:r w:rsidRPr="00EF599F">
        <w:rPr>
          <w:rFonts w:ascii="Times New Roman" w:hAnsi="Times New Roman" w:cs="Times New Roman"/>
          <w:color w:val="000000" w:themeColor="text1"/>
        </w:rPr>
        <w:t>Vegetation cover change</w:t>
      </w:r>
      <w:commentRangeEnd w:id="76"/>
      <w:r w:rsidR="002A77EA">
        <w:rPr>
          <w:rStyle w:val="CommentReference"/>
          <w:rFonts w:asciiTheme="minorHAnsi" w:eastAsiaTheme="minorHAnsi" w:hAnsiTheme="minorHAnsi" w:cstheme="minorBidi"/>
          <w:color w:val="auto"/>
        </w:rPr>
        <w:commentReference w:id="76"/>
      </w:r>
    </w:p>
    <w:p w14:paraId="0A73D3C0" w14:textId="608C9DCF"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commentRangeStart w:id="77"/>
      <w:r w:rsidRPr="00EF599F">
        <w:rPr>
          <w:rFonts w:ascii="Times New Roman" w:hAnsi="Times New Roman" w:cs="Times New Roman"/>
        </w:rPr>
        <w:t>our study landscape</w:t>
      </w:r>
      <w:commentRangeEnd w:id="77"/>
      <w:r w:rsidR="009B3CBE">
        <w:rPr>
          <w:rStyle w:val="CommentReference"/>
        </w:rPr>
        <w:commentReference w:id="77"/>
      </w:r>
      <w:r w:rsidRPr="00EF599F">
        <w:rPr>
          <w:rFonts w:ascii="Times New Roman" w:hAnsi="Times New Roman" w:cs="Times New Roman"/>
        </w:rPr>
        <w:t>,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w:t>
      </w:r>
      <w:commentRangeStart w:id="78"/>
      <w:r w:rsidRPr="00EF599F">
        <w:rPr>
          <w:rFonts w:ascii="Times New Roman" w:hAnsi="Times New Roman" w:cs="Times New Roman"/>
        </w:rPr>
        <w:t>The vegetation transitions we observed at the watershed scale were generally observed in each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w:t>
      </w:r>
      <w:commentRangeEnd w:id="78"/>
      <w:r w:rsidR="009B3CBE">
        <w:rPr>
          <w:rStyle w:val="CommentReference"/>
        </w:rPr>
        <w:commentReference w:id="78"/>
      </w:r>
      <w:r w:rsidRPr="00EF599F">
        <w:rPr>
          <w:rFonts w:ascii="Times New Roman" w:hAnsi="Times New Roman" w:cs="Times New Roman"/>
        </w:rPr>
        <w:t xml:space="preserve"> In particular, transitions from </w:t>
      </w:r>
      <w:commentRangeStart w:id="79"/>
      <w:r w:rsidRPr="00EF599F">
        <w:rPr>
          <w:rFonts w:ascii="Times New Roman" w:hAnsi="Times New Roman" w:cs="Times New Roman"/>
        </w:rPr>
        <w:t xml:space="preserve">shrub to sparse meadow, mixed-conifer to sparse meadow, and mixed-conifer to shrub </w:t>
      </w:r>
      <w:commentRangeEnd w:id="79"/>
      <w:r w:rsidRPr="00EF599F">
        <w:rPr>
          <w:rStyle w:val="CommentReference"/>
          <w:rFonts w:ascii="Times New Roman" w:hAnsi="Times New Roman" w:cs="Times New Roman"/>
        </w:rPr>
        <w:commentReference w:id="79"/>
      </w:r>
      <w:r w:rsidRPr="00EF599F">
        <w:rPr>
          <w:rFonts w:ascii="Times New Roman" w:hAnsi="Times New Roman" w:cs="Times New Roman"/>
        </w:rPr>
        <w:t xml:space="preserve">were all </w:t>
      </w:r>
      <w:commentRangeStart w:id="80"/>
      <w:r w:rsidRPr="00EF599F">
        <w:rPr>
          <w:rFonts w:ascii="Times New Roman" w:hAnsi="Times New Roman" w:cs="Times New Roman"/>
        </w:rPr>
        <w:t>overrepresented</w:t>
      </w:r>
      <w:commentRangeEnd w:id="80"/>
      <w:r w:rsidR="00AB1E60">
        <w:rPr>
          <w:rStyle w:val="CommentReference"/>
        </w:rPr>
        <w:commentReference w:id="80"/>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w:t>
      </w:r>
      <w:commentRangeStart w:id="81"/>
      <w:r w:rsidRPr="00EF599F">
        <w:rPr>
          <w:rFonts w:ascii="Times New Roman" w:hAnsi="Times New Roman" w:cs="Times New Roman"/>
        </w:rPr>
        <w:t>shrub to sparse meadow and mixed conifer to sparse meadow</w:t>
      </w:r>
      <w:commentRangeEnd w:id="81"/>
      <w:r w:rsidRPr="00EF599F">
        <w:rPr>
          <w:rStyle w:val="CommentReference"/>
          <w:rFonts w:ascii="Times New Roman" w:hAnsi="Times New Roman" w:cs="Times New Roman"/>
        </w:rPr>
        <w:commentReference w:id="81"/>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82"/>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ins w:id="83" w:author="Sally Thompson" w:date="2019-03-12T16:02:00Z">
        <w:r w:rsidR="009B3CBE">
          <w:rPr>
            <w:rFonts w:ascii="Times New Roman" w:hAnsi="Times New Roman" w:cs="Times New Roman"/>
          </w:rPr>
          <w:t xml:space="preserve">with </w:t>
        </w:r>
      </w:ins>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82"/>
      <w:r w:rsidRPr="00EF599F">
        <w:rPr>
          <w:rStyle w:val="CommentReference"/>
          <w:rFonts w:ascii="Times New Roman" w:hAnsi="Times New Roman" w:cs="Times New Roman"/>
        </w:rPr>
        <w:commentReference w:id="82"/>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84"/>
      <w:commentRangeStart w:id="85"/>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commentRangeEnd w:id="84"/>
      <w:r w:rsidR="009B3CBE">
        <w:rPr>
          <w:rStyle w:val="CommentReference"/>
        </w:rPr>
        <w:commentReference w:id="84"/>
      </w:r>
      <w:commentRangeEnd w:id="85"/>
      <w:r w:rsidR="00B141B2">
        <w:rPr>
          <w:rStyle w:val="CommentReference"/>
        </w:rPr>
        <w:commentReference w:id="85"/>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86"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8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87" w:author="Scott" w:date="2019-03-13T10:08:00Z">
        <w:r w:rsidR="00247216" w:rsidDel="00C423A8">
          <w:rPr>
            <w:rFonts w:ascii="Times New Roman" w:hAnsi="Times New Roman" w:cs="Times New Roman"/>
          </w:rPr>
          <w:delText xml:space="preserve">4 </w:delText>
        </w:r>
      </w:del>
      <w:ins w:id="88" w:author="Scott" w:date="2019-03-13T10:08:00Z">
        <w:r w:rsidR="00C423A8">
          <w:rPr>
            <w:rFonts w:ascii="Times New Roman" w:hAnsi="Times New Roman" w:cs="Times New Roman"/>
          </w:rPr>
          <w:t>F</w:t>
        </w:r>
      </w:ins>
      <w:ins w:id="89" w:author="Scott" w:date="2019-03-13T10:09:00Z">
        <w:r w:rsidR="00C423A8">
          <w:rPr>
            <w:rFonts w:ascii="Times New Roman" w:hAnsi="Times New Roman" w:cs="Times New Roman"/>
          </w:rPr>
          <w:t>our</w:t>
        </w:r>
      </w:ins>
      <w:ins w:id="90"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91"/>
      <w:commentRangeStart w:id="92"/>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commentRangeEnd w:id="91"/>
      <w:r w:rsidR="009C4159">
        <w:rPr>
          <w:rStyle w:val="CommentReference"/>
        </w:rPr>
        <w:commentReference w:id="91"/>
      </w:r>
      <w:commentRangeEnd w:id="92"/>
      <w:r w:rsidR="00C45645">
        <w:rPr>
          <w:rStyle w:val="CommentReference"/>
        </w:rPr>
        <w:commentReference w:id="92"/>
      </w:r>
    </w:p>
    <w:p w14:paraId="661680B7" w14:textId="2B01E909" w:rsidR="00CD3AED" w:rsidRPr="00EF599F" w:rsidRDefault="005C4567" w:rsidP="005C4567">
      <w:pPr>
        <w:pStyle w:val="Caption"/>
        <w:rPr>
          <w:rFonts w:ascii="Times New Roman" w:hAnsi="Times New Roman" w:cs="Times New Roman"/>
        </w:rPr>
      </w:pPr>
      <w:bookmarkStart w:id="93" w:name="_Ref536611059"/>
      <w:bookmarkStart w:id="94"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93"/>
      <w:bookmarkEnd w:id="94"/>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95"/>
      <w:r w:rsidRPr="00EF599F">
        <w:rPr>
          <w:rFonts w:ascii="Times New Roman" w:hAnsi="Times New Roman" w:cs="Times New Roman"/>
          <w:color w:val="000000" w:themeColor="text1"/>
        </w:rPr>
        <w:lastRenderedPageBreak/>
        <w:t>Forest composition and structural change</w:t>
      </w:r>
      <w:commentRangeEnd w:id="95"/>
      <w:r w:rsidR="00143C7D">
        <w:rPr>
          <w:rStyle w:val="CommentReference"/>
          <w:rFonts w:asciiTheme="minorHAnsi" w:eastAsiaTheme="minorHAnsi" w:hAnsiTheme="minorHAnsi" w:cstheme="minorBidi"/>
          <w:color w:val="auto"/>
        </w:rPr>
        <w:commentReference w:id="95"/>
      </w:r>
    </w:p>
    <w:p w14:paraId="4951C9FE" w14:textId="77777777" w:rsidR="0089192C" w:rsidRPr="00EF599F" w:rsidRDefault="0089192C" w:rsidP="0089192C">
      <w:pPr>
        <w:rPr>
          <w:rFonts w:ascii="Times New Roman" w:hAnsi="Times New Roman" w:cs="Times New Roman"/>
        </w:rPr>
      </w:pPr>
    </w:p>
    <w:p w14:paraId="0034B356" w14:textId="77777777"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driven primarily by an increase in trees in the 7.6-15.2 size class. </w:t>
      </w:r>
      <w:commentRangeStart w:id="96"/>
      <w:r w:rsidR="00244733">
        <w:rPr>
          <w:rFonts w:ascii="Times New Roman" w:hAnsi="Times New Roman" w:cs="Times New Roman"/>
        </w:rPr>
        <w:t xml:space="preserve">This was likely due to 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despite a decrease in basal area of the other species in plots that had burned twice (Figure </w:t>
      </w:r>
      <w:commentRangeEnd w:id="96"/>
      <w:r w:rsidR="00143C7D">
        <w:rPr>
          <w:rStyle w:val="CommentReference"/>
        </w:rPr>
        <w:commentReference w:id="96"/>
      </w:r>
      <w:r w:rsidR="00244733">
        <w:rPr>
          <w:rFonts w:ascii="Times New Roman" w:hAnsi="Times New Roman" w:cs="Times New Roman"/>
        </w:rPr>
        <w:t xml:space="preserve">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97"/>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commentRangeEnd w:id="97"/>
      <w:r w:rsidR="00143C7D">
        <w:rPr>
          <w:rStyle w:val="CommentReference"/>
          <w:i w:val="0"/>
          <w:iCs w:val="0"/>
          <w:color w:val="auto"/>
        </w:rPr>
        <w:commentReference w:id="97"/>
      </w:r>
    </w:p>
    <w:p w14:paraId="2259DEB2" w14:textId="204CD97E" w:rsidR="009A6239" w:rsidRPr="00EF599F" w:rsidRDefault="005C4567" w:rsidP="00AF7EDB">
      <w:pPr>
        <w:pStyle w:val="Caption"/>
        <w:rPr>
          <w:rFonts w:ascii="Times New Roman" w:hAnsi="Times New Roman" w:cs="Times New Roman"/>
        </w:rPr>
      </w:pPr>
      <w:bookmarkStart w:id="98"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98"/>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99"/>
      <w:r w:rsidRPr="00EF599F">
        <w:rPr>
          <w:rFonts w:ascii="Times New Roman" w:hAnsi="Times New Roman" w:cs="Times New Roman"/>
          <w:color w:val="000000" w:themeColor="text1"/>
        </w:rPr>
        <w:lastRenderedPageBreak/>
        <w:t>Soil moisture</w:t>
      </w:r>
      <w:commentRangeEnd w:id="99"/>
      <w:r w:rsidR="004404EB">
        <w:rPr>
          <w:rStyle w:val="CommentReference"/>
        </w:rPr>
        <w:commentReference w:id="99"/>
      </w:r>
    </w:p>
    <w:p w14:paraId="40FFFB4E" w14:textId="1DDA0D15"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There was variability in measured soil moisture both temporally</w:t>
      </w:r>
      <w:ins w:id="100" w:author="Sally Thompson" w:date="2019-03-13T10:06:00Z">
        <w:r w:rsidR="004404EB">
          <w:rPr>
            <w:rFonts w:ascii="Times New Roman" w:hAnsi="Times New Roman" w:cs="Times New Roman"/>
          </w:rPr>
          <w:t xml:space="preserve">, </w:t>
        </w:r>
      </w:ins>
      <w:del w:id="101" w:author="Sally Thompson" w:date="2019-03-13T10:06:00Z">
        <w:r w:rsidDel="004404EB">
          <w:rPr>
            <w:rFonts w:ascii="Times New Roman" w:hAnsi="Times New Roman" w:cs="Times New Roman"/>
          </w:rPr>
          <w:delText xml:space="preserve"> and </w:delText>
        </w:r>
      </w:del>
      <w:r>
        <w:rPr>
          <w:rFonts w:ascii="Times New Roman" w:hAnsi="Times New Roman" w:cs="Times New Roman"/>
        </w:rPr>
        <w:t>among vegetation types</w:t>
      </w:r>
      <w:ins w:id="102" w:author="Sally Thompson" w:date="2019-03-13T10:06:00Z">
        <w:r w:rsidR="004404EB">
          <w:rPr>
            <w:rFonts w:ascii="Times New Roman" w:hAnsi="Times New Roman" w:cs="Times New Roman"/>
          </w:rPr>
          <w:t>, and across different physical properties of the measured sites</w:t>
        </w:r>
      </w:ins>
      <w:r>
        <w:rPr>
          <w:rFonts w:ascii="Times New Roman" w:hAnsi="Times New Roman" w:cs="Times New Roman"/>
        </w:rPr>
        <w:t xml:space="preserve"> (Figure 6). Current vegetation type was the most important predictor of a site’s soil moisture (Figure C1), based on a random forest model with [</w:t>
      </w:r>
      <w:commentRangeStart w:id="103"/>
      <w:r>
        <w:rPr>
          <w:rFonts w:ascii="Times New Roman" w:hAnsi="Times New Roman" w:cs="Times New Roman"/>
        </w:rPr>
        <w:t>insert statement about accuracy</w:t>
      </w:r>
      <w:commentRangeEnd w:id="103"/>
      <w:r>
        <w:rPr>
          <w:rStyle w:val="CommentReference"/>
        </w:rPr>
        <w:commentReference w:id="10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del w:id="104" w:author="Sally Thompson" w:date="2019-03-13T10:07:00Z">
        <w:r w:rsidR="005B5D2C" w:rsidRPr="00EF599F" w:rsidDel="004404EB">
          <w:rPr>
            <w:rFonts w:ascii="Times New Roman" w:hAnsi="Times New Roman" w:cs="Times New Roman"/>
          </w:rPr>
          <w:delText xml:space="preserve">physical </w:delText>
        </w:r>
      </w:del>
      <w:ins w:id="105" w:author="Sally Thompson" w:date="2019-03-13T10:07:00Z">
        <w:r w:rsidR="004404EB">
          <w:rPr>
            <w:rFonts w:ascii="Times New Roman" w:hAnsi="Times New Roman" w:cs="Times New Roman"/>
          </w:rPr>
          <w:t>site</w:t>
        </w:r>
        <w:r w:rsidR="004404EB" w:rsidRPr="00EF599F">
          <w:rPr>
            <w:rFonts w:ascii="Times New Roman" w:hAnsi="Times New Roman" w:cs="Times New Roman"/>
          </w:rPr>
          <w:t xml:space="preserve"> </w:t>
        </w:r>
      </w:ins>
      <w:r w:rsidR="005B5D2C" w:rsidRPr="00EF599F">
        <w:rPr>
          <w:rFonts w:ascii="Times New Roman" w:hAnsi="Times New Roman" w:cs="Times New Roman"/>
        </w:rPr>
        <w:t xml:space="preserve">properties was similar for ICB and SCB, but not identical. </w:t>
      </w:r>
      <w:del w:id="106" w:author="Sally Thompson" w:date="2019-03-13T10:07:00Z">
        <w:r w:rsidR="005B5D2C" w:rsidRPr="00EF599F" w:rsidDel="004404EB">
          <w:rPr>
            <w:rFonts w:ascii="Times New Roman" w:hAnsi="Times New Roman" w:cs="Times New Roman"/>
          </w:rPr>
          <w:delText xml:space="preserve">For </w:delText>
        </w:r>
      </w:del>
      <w:ins w:id="107" w:author="Sally Thompson" w:date="2019-03-13T10:07:00Z">
        <w:r w:rsidR="004404EB">
          <w:rPr>
            <w:rFonts w:ascii="Times New Roman" w:hAnsi="Times New Roman" w:cs="Times New Roman"/>
          </w:rPr>
          <w:t>In</w:t>
        </w:r>
        <w:r w:rsidR="004404EB" w:rsidRPr="00EF599F">
          <w:rPr>
            <w:rFonts w:ascii="Times New Roman" w:hAnsi="Times New Roman" w:cs="Times New Roman"/>
          </w:rPr>
          <w:t xml:space="preserve"> </w:t>
        </w:r>
      </w:ins>
      <w:r w:rsidR="005B5D2C" w:rsidRPr="00EF599F">
        <w:rPr>
          <w:rFonts w:ascii="Times New Roman" w:hAnsi="Times New Roman" w:cs="Times New Roman"/>
        </w:rPr>
        <w:t>both</w:t>
      </w:r>
      <w:ins w:id="108" w:author="Sally Thompson" w:date="2019-03-13T10:07:00Z">
        <w:r w:rsidR="004404EB">
          <w:rPr>
            <w:rFonts w:ascii="Times New Roman" w:hAnsi="Times New Roman" w:cs="Times New Roman"/>
          </w:rPr>
          <w:t xml:space="preserve"> watersheds</w:t>
        </w:r>
      </w:ins>
      <w:r w:rsidR="005B5D2C" w:rsidRPr="00EF599F">
        <w:rPr>
          <w:rFonts w:ascii="Times New Roman" w:hAnsi="Times New Roman" w:cs="Times New Roman"/>
        </w:rPr>
        <w:t>, vegetation was the most important predictor</w:t>
      </w:r>
      <w:ins w:id="109" w:author="Sally Thompson" w:date="2019-03-13T10:07:00Z">
        <w:r w:rsidR="004404EB">
          <w:rPr>
            <w:rFonts w:ascii="Times New Roman" w:hAnsi="Times New Roman" w:cs="Times New Roman"/>
          </w:rPr>
          <w:t xml:space="preserve"> of soil moisture</w:t>
        </w:r>
      </w:ins>
      <w:r w:rsidR="005B5D2C" w:rsidRPr="00EF599F">
        <w:rPr>
          <w:rFonts w:ascii="Times New Roman" w:hAnsi="Times New Roman" w:cs="Times New Roman"/>
        </w:rPr>
        <w:t xml:space="preserve">. </w:t>
      </w:r>
      <w:commentRangeStart w:id="110"/>
      <w:r w:rsidR="005B5D2C" w:rsidRPr="00EF599F">
        <w:rPr>
          <w:rFonts w:ascii="Times New Roman" w:hAnsi="Times New Roman" w:cs="Times New Roman"/>
        </w:rPr>
        <w:t xml:space="preserve">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commentRangeEnd w:id="110"/>
      <w:r w:rsidR="004404EB">
        <w:rPr>
          <w:rStyle w:val="CommentReference"/>
        </w:rPr>
        <w:commentReference w:id="110"/>
      </w:r>
    </w:p>
    <w:p w14:paraId="0B4F734D" w14:textId="09CCB261" w:rsidR="00BD204E" w:rsidRPr="00EF599F" w:rsidRDefault="005B5D2C" w:rsidP="005B5D2C">
      <w:pPr>
        <w:spacing w:line="480" w:lineRule="auto"/>
        <w:ind w:firstLine="720"/>
        <w:rPr>
          <w:rFonts w:ascii="Times New Roman" w:hAnsi="Times New Roman" w:cs="Times New Roman"/>
        </w:rPr>
      </w:pPr>
      <w:r>
        <w:rPr>
          <w:rFonts w:ascii="Times New Roman" w:hAnsi="Times New Roman" w:cs="Times New Roman"/>
        </w:rPr>
        <w:t>The importance of vegetation type in the random forest model was driven by a strong association between d</w:t>
      </w:r>
      <w:r w:rsidR="0039290B" w:rsidRPr="00EF599F">
        <w:rPr>
          <w:rFonts w:ascii="Times New Roman" w:hAnsi="Times New Roman" w:cs="Times New Roman"/>
        </w:rPr>
        <w:t xml:space="preserve">ense meadows </w:t>
      </w:r>
      <w:r>
        <w:rPr>
          <w:rFonts w:ascii="Times New Roman" w:hAnsi="Times New Roman" w:cs="Times New Roman"/>
        </w:rPr>
        <w:t>and</w:t>
      </w:r>
      <w:r w:rsidR="0039290B" w:rsidRPr="00EF599F">
        <w:rPr>
          <w:rFonts w:ascii="Times New Roman" w:hAnsi="Times New Roman" w:cs="Times New Roman"/>
        </w:rPr>
        <w:t xml:space="preserve"> increased soil moisture</w:t>
      </w:r>
      <w:r>
        <w:rPr>
          <w:rFonts w:ascii="Times New Roman" w:hAnsi="Times New Roman" w:cs="Times New Roman"/>
        </w:rPr>
        <w:t>, which was greater than the variability</w:t>
      </w:r>
      <w:r w:rsidR="0039290B" w:rsidRPr="00F70FBB">
        <w:rPr>
          <w:rFonts w:ascii="Times New Roman" w:hAnsi="Times New Roman" w:cs="Times New Roman"/>
        </w:rPr>
        <w:t xml:space="preserve"> among sampling dates</w:t>
      </w:r>
      <w:r w:rsidR="00EB35F9" w:rsidRPr="00F70FBB">
        <w:rPr>
          <w:rFonts w:ascii="Times New Roman" w:hAnsi="Times New Roman" w:cs="Times New Roman"/>
        </w:rPr>
        <w:t xml:space="preserve"> (</w:t>
      </w:r>
      <w:r w:rsidR="00A64E15" w:rsidRPr="00F70FBB">
        <w:rPr>
          <w:rFonts w:ascii="Times New Roman" w:hAnsi="Times New Roman" w:cs="Times New Roman"/>
        </w:rPr>
        <w:t xml:space="preserve">Figure </w:t>
      </w:r>
      <w:r>
        <w:rPr>
          <w:rFonts w:ascii="Times New Roman" w:hAnsi="Times New Roman" w:cs="Times New Roman"/>
          <w:noProof/>
        </w:rPr>
        <w:t>6</w:t>
      </w:r>
      <w:r w:rsidR="00EB35F9" w:rsidRPr="00F70FBB">
        <w:rPr>
          <w:rFonts w:ascii="Times New Roman" w:hAnsi="Times New Roman" w:cs="Times New Roman"/>
        </w:rPr>
        <w:t>).</w:t>
      </w:r>
      <w:r>
        <w:rPr>
          <w:rFonts w:ascii="Times New Roman" w:hAnsi="Times New Roman" w:cs="Times New Roman"/>
        </w:rPr>
        <w:t xml:space="preserve"> Year as a single parameter was not very important in our random forest model (Figure C1), but there was more within-year variability during the drier 2015-16 water year, with summer dry-down more evident than in the wetter 2016-17 water year (Figure 6).</w:t>
      </w:r>
      <w:r w:rsidR="0039290B" w:rsidRPr="00F70FBB">
        <w:rPr>
          <w:rFonts w:ascii="Times New Roman" w:hAnsi="Times New Roman" w:cs="Times New Roman"/>
        </w:rPr>
        <w:t xml:space="preserve"> </w:t>
      </w:r>
      <w:r>
        <w:rPr>
          <w:rFonts w:ascii="Times New Roman" w:hAnsi="Times New Roman" w:cs="Times New Roman"/>
        </w:rPr>
        <w:t>We did not detect strong differences in</w:t>
      </w:r>
      <w:r w:rsidR="002A13A9">
        <w:rPr>
          <w:rFonts w:ascii="Times New Roman" w:hAnsi="Times New Roman" w:cs="Times New Roman"/>
        </w:rPr>
        <w:t xml:space="preserve"> soil moisture among</w:t>
      </w:r>
      <w:r>
        <w:rPr>
          <w:rFonts w:ascii="Times New Roman" w:hAnsi="Times New Roman" w:cs="Times New Roman"/>
        </w:rPr>
        <w:t xml:space="preserve"> vegetation types aside from dense meadows, as mixed-conifer, shrub and dry meadow sites had similar soil moisture profiles across years (Figure 6).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111" w:name="_Ref536610448"/>
      <w:r w:rsidRPr="00EF599F">
        <w:rPr>
          <w:rFonts w:ascii="Times New Roman" w:hAnsi="Times New Roman" w:cs="Times New Roman"/>
        </w:rPr>
        <w:t xml:space="preserve">Figure </w:t>
      </w:r>
      <w:bookmarkEnd w:id="111"/>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24966AD0" w:rsidR="004206A3" w:rsidRPr="00EF599F" w:rsidRDefault="002A13A9" w:rsidP="00B7393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field-sampled soil moisture,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 xml:space="preserve">) and </w:t>
      </w:r>
      <w:r w:rsidR="00704BF2">
        <w:rPr>
          <w:rFonts w:ascii="Times New Roman" w:hAnsi="Times New Roman" w:cs="Times New Roman"/>
          <w:color w:val="2F2F2F" w:themeColor="accent5" w:themeShade="80"/>
        </w:rPr>
        <w:t xml:space="preserve">gridded field measurements (Appendix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w:t>
      </w:r>
      <w:del w:id="112" w:author="Sally Thompson" w:date="2019-03-13T10:09:00Z">
        <w:r w:rsidR="00AF6D4E" w:rsidRPr="00EF599F" w:rsidDel="004404EB">
          <w:rPr>
            <w:rFonts w:ascii="Times New Roman" w:hAnsi="Times New Roman" w:cs="Times New Roman"/>
            <w:color w:val="2F2F2F" w:themeColor="accent5" w:themeShade="80"/>
          </w:rPr>
          <w:delText xml:space="preserve">also </w:delText>
        </w:r>
      </w:del>
      <w:r w:rsidR="00AF6D4E" w:rsidRPr="00EF599F">
        <w:rPr>
          <w:rFonts w:ascii="Times New Roman" w:hAnsi="Times New Roman" w:cs="Times New Roman"/>
          <w:color w:val="2F2F2F" w:themeColor="accent5" w:themeShade="80"/>
        </w:rPr>
        <w:t xml:space="preserve">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t>
      </w:r>
      <w:del w:id="113" w:author="Scott" w:date="2019-03-13T10:09:00Z">
        <w:r w:rsidRPr="00EF599F" w:rsidDel="00C423A8">
          <w:rPr>
            <w:rFonts w:ascii="Times New Roman" w:hAnsi="Times New Roman" w:cs="Times New Roman"/>
            <w:color w:val="2F2F2F" w:themeColor="accent5" w:themeShade="80"/>
          </w:rPr>
          <w:delText>water year (</w:delText>
        </w:r>
      </w:del>
      <w:r w:rsidRPr="00EF599F">
        <w:rPr>
          <w:rFonts w:ascii="Times New Roman" w:hAnsi="Times New Roman" w:cs="Times New Roman"/>
          <w:color w:val="2F2F2F" w:themeColor="accent5" w:themeShade="80"/>
        </w:rPr>
        <w:t>WY</w:t>
      </w:r>
      <w:del w:id="114" w:author="Scott" w:date="2019-03-13T10:09:00Z">
        <w:r w:rsidRPr="00EF599F" w:rsidDel="00C423A8">
          <w:rPr>
            <w:rFonts w:ascii="Times New Roman" w:hAnsi="Times New Roman" w:cs="Times New Roman"/>
            <w:color w:val="2F2F2F" w:themeColor="accent5" w:themeShade="80"/>
          </w:rPr>
          <w:delText>)</w:delText>
        </w:r>
      </w:del>
      <w:r w:rsidRPr="00EF599F">
        <w:rPr>
          <w:rFonts w:ascii="Times New Roman" w:hAnsi="Times New Roman" w:cs="Times New Roman"/>
          <w:color w:val="2F2F2F" w:themeColor="accent5" w:themeShade="80"/>
        </w:rPr>
        <w:t xml:space="preserve"> than the 2018 WY, as a result of large precipitation differences.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del w:id="115" w:author="Scott" w:date="2019-03-13T10:09:00Z">
        <w:r w:rsidR="00B73931" w:rsidRPr="00EF599F" w:rsidDel="00C423A8">
          <w:rPr>
            <w:rFonts w:ascii="Times New Roman" w:hAnsi="Times New Roman" w:cs="Times New Roman"/>
            <w:color w:val="2F2F2F" w:themeColor="accent5" w:themeShade="80"/>
          </w:rPr>
          <w:delText xml:space="preserve">the </w:delText>
        </w:r>
      </w:del>
      <w:r w:rsidR="00B73931" w:rsidRPr="00EF599F">
        <w:rPr>
          <w:rFonts w:ascii="Times New Roman" w:hAnsi="Times New Roman" w:cs="Times New Roman"/>
          <w:color w:val="2F2F2F" w:themeColor="accent5" w:themeShade="80"/>
        </w:rPr>
        <w:t>responsive to precipitation</w:t>
      </w:r>
      <w:r w:rsidR="00B73931">
        <w:rPr>
          <w:rFonts w:ascii="Times New Roman" w:hAnsi="Times New Roman" w:cs="Times New Roman"/>
          <w:color w:val="2F2F2F" w:themeColor="accent5" w:themeShade="80"/>
        </w:rPr>
        <w:t>, a</w:t>
      </w:r>
      <w:r w:rsidR="00B73931" w:rsidRPr="00EF599F">
        <w:rPr>
          <w:rFonts w:ascii="Times New Roman" w:hAnsi="Times New Roman" w:cs="Times New Roman"/>
          <w:color w:val="2F2F2F" w:themeColor="accent5" w:themeShade="80"/>
        </w:rPr>
        <w:t xml:space="preserve">lthough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del w:id="116" w:author="Sally Thompson" w:date="2019-03-13T10:10:00Z">
        <w:r w:rsidR="00B73931" w:rsidDel="004404EB">
          <w:rPr>
            <w:rFonts w:ascii="Times New Roman" w:hAnsi="Times New Roman" w:cs="Times New Roman"/>
            <w:color w:val="2F2F2F" w:themeColor="accent5" w:themeShade="80"/>
          </w:rPr>
          <w:delText>Interestingly</w:delText>
        </w:r>
        <w:r w:rsidR="00B73931" w:rsidRPr="00EF599F" w:rsidDel="004404EB">
          <w:rPr>
            <w:rFonts w:ascii="Times New Roman" w:hAnsi="Times New Roman" w:cs="Times New Roman"/>
            <w:color w:val="2F2F2F" w:themeColor="accent5" w:themeShade="80"/>
          </w:rPr>
          <w:delText>, s</w:delText>
        </w:r>
      </w:del>
      <w:ins w:id="117" w:author="Sally Thompson" w:date="2019-03-13T10:10:00Z">
        <w:r w:rsidR="004404EB">
          <w:rPr>
            <w:rFonts w:ascii="Times New Roman" w:hAnsi="Times New Roman" w:cs="Times New Roman"/>
            <w:color w:val="2F2F2F" w:themeColor="accent5" w:themeShade="80"/>
          </w:rPr>
          <w:t>S</w:t>
        </w:r>
      </w:ins>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del w:id="118" w:author="Sally Thompson" w:date="2019-03-13T10:10:00Z">
        <w:r w:rsidR="00B73931" w:rsidDel="004404EB">
          <w:rPr>
            <w:rFonts w:ascii="Times New Roman" w:hAnsi="Times New Roman" w:cs="Times New Roman"/>
            <w:color w:val="2F2F2F" w:themeColor="accent5" w:themeShade="80"/>
          </w:rPr>
          <w:delText>showed</w:delText>
        </w:r>
        <w:r w:rsidR="00B73931" w:rsidRPr="00EF599F" w:rsidDel="004404EB">
          <w:rPr>
            <w:rFonts w:ascii="Times New Roman" w:hAnsi="Times New Roman" w:cs="Times New Roman"/>
            <w:color w:val="2F2F2F" w:themeColor="accent5" w:themeShade="80"/>
          </w:rPr>
          <w:delText xml:space="preserve"> a</w:delText>
        </w:r>
      </w:del>
      <w:ins w:id="119" w:author="Sally Thompson" w:date="2019-03-13T10:10:00Z">
        <w:r w:rsidR="004404EB">
          <w:rPr>
            <w:rFonts w:ascii="Times New Roman" w:hAnsi="Times New Roman" w:cs="Times New Roman"/>
            <w:color w:val="2F2F2F" w:themeColor="accent5" w:themeShade="80"/>
          </w:rPr>
          <w:t>was</w:t>
        </w:r>
      </w:ins>
      <w:r w:rsidR="00B73931" w:rsidRPr="00EF599F">
        <w:rPr>
          <w:rFonts w:ascii="Times New Roman" w:hAnsi="Times New Roman" w:cs="Times New Roman"/>
          <w:color w:val="2F2F2F" w:themeColor="accent5" w:themeShade="80"/>
        </w:rPr>
        <w:t xml:space="preserve"> positive</w:t>
      </w:r>
      <w:ins w:id="120" w:author="Sally Thompson" w:date="2019-03-13T10:10:00Z">
        <w:r w:rsidR="004404EB">
          <w:rPr>
            <w:rFonts w:ascii="Times New Roman" w:hAnsi="Times New Roman" w:cs="Times New Roman"/>
            <w:color w:val="2F2F2F" w:themeColor="accent5" w:themeShade="80"/>
          </w:rPr>
          <w:t>ly</w:t>
        </w:r>
      </w:ins>
      <w:r w:rsidR="00B73931" w:rsidRPr="00EF599F">
        <w:rPr>
          <w:rFonts w:ascii="Times New Roman" w:hAnsi="Times New Roman" w:cs="Times New Roman"/>
          <w:color w:val="2F2F2F" w:themeColor="accent5" w:themeShade="80"/>
        </w:rPr>
        <w:t xml:space="preserve"> </w:t>
      </w:r>
      <w:del w:id="121" w:author="Sally Thompson" w:date="2019-03-13T10:10:00Z">
        <w:r w:rsidR="00B73931" w:rsidRPr="00EF599F" w:rsidDel="004404EB">
          <w:rPr>
            <w:rFonts w:ascii="Times New Roman" w:hAnsi="Times New Roman" w:cs="Times New Roman"/>
            <w:color w:val="2F2F2F" w:themeColor="accent5" w:themeShade="80"/>
          </w:rPr>
          <w:delText xml:space="preserve">correlation </w:delText>
        </w:r>
      </w:del>
      <w:ins w:id="122" w:author="Sally Thompson" w:date="2019-03-13T10:10:00Z">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ins>
      <w:del w:id="123" w:author="Sally Thompson" w:date="2019-03-13T10:10:00Z">
        <w:r w:rsidR="00B73931" w:rsidRPr="00EF599F" w:rsidDel="004404EB">
          <w:rPr>
            <w:rFonts w:ascii="Times New Roman" w:hAnsi="Times New Roman" w:cs="Times New Roman"/>
            <w:color w:val="2F2F2F" w:themeColor="accent5" w:themeShade="80"/>
          </w:rPr>
          <w:delText xml:space="preserve">to </w:delText>
        </w:r>
      </w:del>
      <w:ins w:id="124" w:author="Sally Thompson" w:date="2019-03-13T10:10:00Z">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ins>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12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7151B7B3" w:rsidR="00704BF2" w:rsidRPr="00EF599F" w:rsidRDefault="004C556E" w:rsidP="00704BF2">
      <w:pPr>
        <w:pStyle w:val="Caption"/>
        <w:rPr>
          <w:rFonts w:ascii="Times New Roman" w:hAnsi="Times New Roman" w:cs="Times New Roman"/>
          <w:color w:val="2F2F2F" w:themeColor="accent5" w:themeShade="80"/>
        </w:rPr>
      </w:pPr>
      <w:bookmarkStart w:id="126" w:name="_Ref540347"/>
      <w:bookmarkEnd w:id="125"/>
      <w:r w:rsidRPr="00EF599F">
        <w:rPr>
          <w:rFonts w:ascii="Times New Roman" w:hAnsi="Times New Roman" w:cs="Times New Roman"/>
        </w:rPr>
        <w:t xml:space="preserve">Figure </w:t>
      </w:r>
      <w:bookmarkEnd w:id="126"/>
      <w:proofErr w:type="gramStart"/>
      <w:r w:rsidR="003C7A9E">
        <w:rPr>
          <w:rFonts w:ascii="Times New Roman" w:hAnsi="Times New Roman" w:cs="Times New Roman"/>
          <w:noProof/>
        </w:rPr>
        <w:t>7</w:t>
      </w:r>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w:t>
      </w:r>
      <w:r w:rsidR="002A13A9">
        <w:rPr>
          <w:rFonts w:ascii="Times New Roman" w:hAnsi="Times New Roman" w:cs="Times New Roman"/>
          <w:color w:val="2F2F2F" w:themeColor="accent5" w:themeShade="80"/>
        </w:rPr>
        <w:t>are</w:t>
      </w:r>
      <w:r w:rsidR="00CC6A12" w:rsidRPr="00EF599F">
        <w:rPr>
          <w:rFonts w:ascii="Times New Roman" w:hAnsi="Times New Roman" w:cs="Times New Roman"/>
          <w:color w:val="2F2F2F" w:themeColor="accent5" w:themeShade="80"/>
        </w:rPr>
        <w:t xml:space="preserve">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77777777" w:rsidR="00704BF2" w:rsidRPr="00EF599F" w:rsidRDefault="00704BF2" w:rsidP="00D652F0">
            <w:pPr>
              <w:rPr>
                <w:rFonts w:ascii="Times New Roman" w:hAnsi="Times New Roman" w:cs="Times New Roman"/>
                <w:color w:val="2F2F2F" w:themeColor="accent5" w:themeShade="80"/>
              </w:rPr>
            </w:pPr>
            <w:commentRangeStart w:id="127"/>
            <w:r w:rsidRPr="00EF599F">
              <w:rPr>
                <w:rFonts w:ascii="Times New Roman" w:hAnsi="Times New Roman" w:cs="Times New Roman"/>
                <w:color w:val="2F2F2F" w:themeColor="accent5" w:themeShade="80"/>
              </w:rPr>
              <w:t>VWC</w:t>
            </w:r>
            <w:commentRangeEnd w:id="127"/>
            <w:r w:rsidR="00C423A8">
              <w:rPr>
                <w:rStyle w:val="CommentReference"/>
              </w:rPr>
              <w:commentReference w:id="127"/>
            </w:r>
            <w:r w:rsidRPr="00EF599F">
              <w:rPr>
                <w:rFonts w:ascii="Times New Roman" w:hAnsi="Times New Roman" w:cs="Times New Roman"/>
                <w:color w:val="2F2F2F" w:themeColor="accent5" w:themeShade="80"/>
              </w:rPr>
              <w:t xml:space="preserve">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D652F0">
        <w:trPr>
          <w:trHeight w:val="432"/>
        </w:trPr>
        <w:tc>
          <w:tcPr>
            <w:tcW w:w="61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D652F0">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429132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128"/>
            <w:commentRangeStart w:id="129"/>
            <w:r w:rsidRPr="00EF599F">
              <w:rPr>
                <w:rFonts w:ascii="Times New Roman" w:hAnsi="Times New Roman" w:cs="Times New Roman"/>
                <w:color w:val="2F2F2F" w:themeColor="accent5" w:themeShade="80"/>
              </w:rPr>
              <w:t>0.20</w:t>
            </w:r>
            <w:commentRangeEnd w:id="128"/>
            <w:r w:rsidRPr="00EF599F">
              <w:rPr>
                <w:rStyle w:val="CommentReference"/>
                <w:rFonts w:ascii="Times New Roman" w:hAnsi="Times New Roman" w:cs="Times New Roman"/>
              </w:rPr>
              <w:commentReference w:id="128"/>
            </w:r>
            <w:commentRangeEnd w:id="129"/>
            <w:r w:rsidRPr="00EF599F">
              <w:rPr>
                <w:rStyle w:val="CommentReference"/>
                <w:rFonts w:ascii="Times New Roman" w:hAnsi="Times New Roman" w:cs="Times New Roman"/>
              </w:rPr>
              <w:commentReference w:id="129"/>
            </w:r>
          </w:p>
        </w:tc>
      </w:tr>
      <w:tr w:rsidR="00704BF2" w:rsidRPr="00EF599F" w14:paraId="56982E6D" w14:textId="77777777" w:rsidTr="00D652F0">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D652F0">
        <w:trPr>
          <w:trHeight w:val="432"/>
        </w:trPr>
        <w:tc>
          <w:tcPr>
            <w:tcW w:w="617" w:type="dxa"/>
            <w:tcBorders>
              <w:top w:val="single" w:sz="18" w:space="0" w:color="auto"/>
              <w:left w:val="single" w:sz="18" w:space="0" w:color="000000"/>
            </w:tcBorders>
            <w:shd w:val="clear" w:color="auto" w:fill="CCCCCC" w:themeFill="text2" w:themeFillTint="33"/>
            <w:vAlign w:val="center"/>
          </w:tcPr>
          <w:p w14:paraId="2739EE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D652F0">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EF599F" w:rsidRDefault="00704BF2" w:rsidP="00D652F0">
            <w:pPr>
              <w:jc w:val="center"/>
              <w:rPr>
                <w:rFonts w:ascii="Times New Roman" w:hAnsi="Times New Roman" w:cs="Times New Roman"/>
                <w:color w:val="2F2F2F" w:themeColor="accent5" w:themeShade="80"/>
              </w:rPr>
            </w:pPr>
            <w:commentRangeStart w:id="130"/>
            <w:commentRangeStart w:id="131"/>
            <w:commentRangeStart w:id="132"/>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130"/>
            <w:r w:rsidRPr="00EF599F">
              <w:rPr>
                <w:rFonts w:ascii="Times New Roman" w:hAnsi="Times New Roman" w:cs="Times New Roman"/>
                <w:color w:val="2F2F2F" w:themeColor="accent5" w:themeShade="80"/>
              </w:rPr>
              <w:t>6</w:t>
            </w:r>
            <w:r w:rsidRPr="00EF599F">
              <w:rPr>
                <w:rStyle w:val="CommentReference"/>
                <w:rFonts w:ascii="Times New Roman" w:hAnsi="Times New Roman" w:cs="Times New Roman"/>
                <w:color w:val="2F2F2F" w:themeColor="accent5" w:themeShade="80"/>
              </w:rPr>
              <w:commentReference w:id="130"/>
            </w:r>
            <w:r w:rsidRPr="00EF599F">
              <w:rPr>
                <w:rStyle w:val="CommentReference"/>
                <w:rFonts w:ascii="Times New Roman" w:hAnsi="Times New Roman" w:cs="Times New Roman"/>
              </w:rPr>
              <w:commentReference w:id="131"/>
            </w:r>
            <w:r w:rsidRPr="00EF599F">
              <w:rPr>
                <w:rStyle w:val="CommentReference"/>
                <w:rFonts w:ascii="Times New Roman" w:hAnsi="Times New Roman" w:cs="Times New Roman"/>
              </w:rPr>
              <w:commentReference w:id="132"/>
            </w:r>
          </w:p>
        </w:tc>
      </w:tr>
    </w:tbl>
    <w:commentRangeEnd w:id="131"/>
    <w:commentRangeEnd w:id="132"/>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77777777"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Gap-filled precipitation totals measured by rain gauge; cumulative shallow soil water gains calculated from shallow soil moisture timeseries; end of the water year deep soil moisture and number of saturation days calculated from 100 cm soil moisture probe record. Pearson’s correlation coefficient calculated between 12 cm and 100 cm soils for months of June through September. Analysis was done for both SCB and ICB locations, and all three vegetation cover types represented by weather stations at each location.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50D4D13A" w14:textId="6E5A381C" w:rsidR="00704BF2" w:rsidRPr="00EF599F" w:rsidRDefault="00704BF2" w:rsidP="00704BF2">
      <w:pPr>
        <w:spacing w:line="480" w:lineRule="auto"/>
        <w:ind w:firstLine="720"/>
        <w:rPr>
          <w:rFonts w:ascii="Times New Roman" w:hAnsi="Times New Roman" w:cs="Times New Roman"/>
          <w:color w:val="2F2F2F" w:themeColor="accent5" w:themeShade="80"/>
        </w:rPr>
      </w:pPr>
      <w:commentRangeStart w:id="133"/>
      <w:r>
        <w:rPr>
          <w:rFonts w:ascii="Times New Roman" w:hAnsi="Times New Roman" w:cs="Times New Roman"/>
          <w:color w:val="2F2F2F" w:themeColor="accent5" w:themeShade="80"/>
        </w:rPr>
        <w:t xml:space="preserve">Weather station data support greater water inputs into ICB than SCB (Table 1). </w:t>
      </w:r>
      <w:r w:rsidRPr="00EF599F">
        <w:rPr>
          <w:rFonts w:ascii="Times New Roman" w:hAnsi="Times New Roman" w:cs="Times New Roman"/>
          <w:color w:val="2F2F2F" w:themeColor="accent5" w:themeShade="80"/>
        </w:rPr>
        <w:t xml:space="preserve">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 xml:space="preserve">s 1.3-1.6 times the total precipitation in SCB for the wet 2017 WY. For the drier 2018 WY, total precipitation in ICB </w:t>
      </w:r>
      <w:r>
        <w:rPr>
          <w:rFonts w:ascii="Times New Roman" w:hAnsi="Times New Roman" w:cs="Times New Roman"/>
          <w:color w:val="2F2F2F" w:themeColor="accent5" w:themeShade="80"/>
        </w:rPr>
        <w:t>wa</w:t>
      </w:r>
      <w:r w:rsidRPr="00EF599F">
        <w:rPr>
          <w:rFonts w:ascii="Times New Roman" w:hAnsi="Times New Roman" w:cs="Times New Roman"/>
          <w:color w:val="2F2F2F" w:themeColor="accent5" w:themeShade="80"/>
        </w:rPr>
        <w:t>s between 1.1-1.2 times precipitation in SCB. Precipitation totals for ICB are conservative for 2017 WY because of the removal of the weather stations prior to the Empire Fire (September through the end of November). There were at least two non-recorded precipitation events during the time the stations were non-operational.</w:t>
      </w:r>
      <w:r>
        <w:rPr>
          <w:rFonts w:ascii="Times New Roman" w:hAnsi="Times New Roman" w:cs="Times New Roman"/>
          <w:color w:val="2F2F2F" w:themeColor="accent5" w:themeShade="80"/>
        </w:rPr>
        <w:t xml:space="preserve"> </w:t>
      </w:r>
      <w:commentRangeEnd w:id="133"/>
      <w:r w:rsidR="002C3703">
        <w:rPr>
          <w:rStyle w:val="CommentReference"/>
        </w:rPr>
        <w:commentReference w:id="133"/>
      </w:r>
      <w:commentRangeStart w:id="134"/>
      <w:r w:rsidRPr="00EF599F">
        <w:rPr>
          <w:rFonts w:ascii="Times New Roman" w:hAnsi="Times New Roman" w:cs="Times New Roman"/>
          <w:color w:val="2F2F2F" w:themeColor="accent5" w:themeShade="80"/>
        </w:rPr>
        <w:t>Cumulative shallow soil moisture gain</w:t>
      </w:r>
      <w:r>
        <w:rPr>
          <w:rFonts w:ascii="Times New Roman" w:hAnsi="Times New Roman" w:cs="Times New Roman"/>
          <w:color w:val="2F2F2F" w:themeColor="accent5" w:themeShade="80"/>
        </w:rPr>
        <w:t xml:space="preserve"> (Table 1)</w:t>
      </w:r>
      <w:r w:rsidRPr="00EF599F">
        <w:rPr>
          <w:rFonts w:ascii="Times New Roman" w:hAnsi="Times New Roman" w:cs="Times New Roman"/>
          <w:color w:val="2F2F2F" w:themeColor="accent5" w:themeShade="80"/>
        </w:rPr>
        <w:t xml:space="preserve">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134"/>
      <w:r>
        <w:rPr>
          <w:rStyle w:val="CommentReference"/>
        </w:rPr>
        <w:commentReference w:id="134"/>
      </w:r>
    </w:p>
    <w:p w14:paraId="165B022F" w14:textId="6D8E2931" w:rsidR="00832545" w:rsidRPr="00692085" w:rsidRDefault="00250CC1" w:rsidP="00692085">
      <w:pPr>
        <w:spacing w:line="480" w:lineRule="auto"/>
        <w:ind w:firstLine="720"/>
        <w:rPr>
          <w:rFonts w:ascii="Times New Roman" w:hAnsi="Times New Roman" w:cs="Times New Roman"/>
          <w:color w:val="2F2F2F" w:themeColor="accent5" w:themeShade="80"/>
        </w:rPr>
      </w:pPr>
      <w:commentRangeStart w:id="135"/>
      <w:r w:rsidRPr="00EF599F">
        <w:rPr>
          <w:rFonts w:ascii="Times New Roman" w:hAnsi="Times New Roman" w:cs="Times New Roman"/>
          <w:color w:val="2F2F2F" w:themeColor="accent5" w:themeShade="80"/>
        </w:rPr>
        <w:lastRenderedPageBreak/>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Pr="00EF599F">
        <w:rPr>
          <w:rFonts w:ascii="Times New Roman" w:hAnsi="Times New Roman" w:cs="Times New Roman"/>
          <w:color w:val="2F2F2F" w:themeColor="accent5" w:themeShade="80"/>
        </w:rPr>
        <w:t>]</w:t>
      </w:r>
      <w:commentRangeEnd w:id="135"/>
      <w:r w:rsidR="00704BF2">
        <w:rPr>
          <w:rStyle w:val="CommentReference"/>
        </w:rPr>
        <w:commentReference w:id="135"/>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do not find strong evidence for a fire-induced shift in vegetation or soil moisture in the Sugarloaf Creek Basin, </w:t>
      </w:r>
      <w:commentRangeStart w:id="136"/>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burning at least once </w:t>
      </w:r>
      <w:r w:rsidR="00D652F0">
        <w:rPr>
          <w:rFonts w:ascii="Times New Roman" w:hAnsi="Times New Roman" w:cs="Times New Roman"/>
          <w:color w:val="2F2F2F" w:themeColor="accent5" w:themeShade="80"/>
        </w:rPr>
        <w:t xml:space="preserve">and approximately 1,300 ha of the watershed </w:t>
      </w:r>
      <w:commentRangeEnd w:id="136"/>
      <w:r w:rsidR="002C3703">
        <w:rPr>
          <w:rStyle w:val="CommentReference"/>
        </w:rPr>
        <w:commentReference w:id="136"/>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137"/>
      <w:r w:rsidR="00D652F0">
        <w:rPr>
          <w:rFonts w:ascii="Times New Roman" w:hAnsi="Times New Roman" w:cs="Times New Roman"/>
          <w:color w:val="2F2F2F" w:themeColor="accent5" w:themeShade="80"/>
        </w:rPr>
        <w:t xml:space="preserve">suggest </w:t>
      </w:r>
      <w:commentRangeEnd w:id="137"/>
      <w:r w:rsidR="002C3703">
        <w:rPr>
          <w:rStyle w:val="CommentReference"/>
        </w:rPr>
        <w:commentReference w:id="137"/>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138"/>
      <w:r w:rsidR="00E05749">
        <w:rPr>
          <w:rFonts w:ascii="Times New Roman" w:hAnsi="Times New Roman" w:cs="Times New Roman"/>
          <w:color w:val="2F2F2F" w:themeColor="accent5" w:themeShade="80"/>
        </w:rPr>
        <w:t>was increased to a 40x80 m patch, or 0.32 ha.</w:t>
      </w:r>
      <w:commentRangeEnd w:id="138"/>
      <w:r w:rsidR="002C3703">
        <w:rPr>
          <w:rStyle w:val="CommentReference"/>
        </w:rPr>
        <w:commentReference w:id="138"/>
      </w:r>
      <w:r w:rsidR="00E05749">
        <w:rPr>
          <w:rFonts w:ascii="Times New Roman" w:hAnsi="Times New Roman" w:cs="Times New Roman"/>
          <w:color w:val="2F2F2F" w:themeColor="accent5" w:themeShade="80"/>
        </w:rPr>
        <w:t xml:space="preserve"> </w:t>
      </w:r>
      <w:commentRangeStart w:id="139"/>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139"/>
      <w:r w:rsidR="002C3703">
        <w:rPr>
          <w:rStyle w:val="CommentReference"/>
        </w:rPr>
        <w:commentReference w:id="139"/>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140"/>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140"/>
      <w:r w:rsidR="002C3703">
        <w:rPr>
          <w:rStyle w:val="CommentReference"/>
        </w:rPr>
        <w:commentReference w:id="140"/>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141"/>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141"/>
      <w:r w:rsidR="002C3703">
        <w:rPr>
          <w:rStyle w:val="CommentReference"/>
        </w:rPr>
        <w:commentReference w:id="141"/>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142"/>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142"/>
      <w:r w:rsidR="002C3703">
        <w:rPr>
          <w:rStyle w:val="CommentReference"/>
        </w:rPr>
        <w:commentReference w:id="142"/>
      </w:r>
    </w:p>
    <w:p w14:paraId="4031250B" w14:textId="467E75F0"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143" w:author="Brandon Collins" w:date="2019-03-13T14:41:00Z">
        <w:r w:rsidR="00384760">
          <w:rPr>
            <w:rFonts w:ascii="Times New Roman" w:hAnsi="Times New Roman" w:cs="Times New Roman"/>
            <w:color w:val="2F2F2F" w:themeColor="accent5" w:themeShade="80"/>
          </w:rPr>
          <w:t>for a smaller study area concentrated in the middle of SCB</w:t>
        </w:r>
      </w:ins>
      <w:ins w:id="144"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145" w:author="Brandon Collins" w:date="2019-03-13T14:41:00Z">
        <w:r w:rsidDel="00384760">
          <w:rPr>
            <w:rFonts w:ascii="Times New Roman" w:hAnsi="Times New Roman" w:cs="Times New Roman"/>
            <w:color w:val="2F2F2F" w:themeColor="accent5" w:themeShade="80"/>
          </w:rPr>
          <w:delText xml:space="preserve">likely on the order of 10-20 </w:delText>
        </w:r>
      </w:del>
      <w:ins w:id="146"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147"/>
      <w:commentRangeStart w:id="148"/>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147"/>
      <w:r>
        <w:rPr>
          <w:rStyle w:val="CommentReference"/>
        </w:rPr>
        <w:commentReference w:id="147"/>
      </w:r>
      <w:commentRangeEnd w:id="148"/>
      <w:r w:rsidR="00384760">
        <w:rPr>
          <w:rStyle w:val="CommentReference"/>
        </w:rPr>
        <w:commentReference w:id="148"/>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w:t>
      </w:r>
      <w:r w:rsidR="000E588D">
        <w:rPr>
          <w:rFonts w:ascii="Times New Roman" w:hAnsi="Times New Roman" w:cs="Times New Roman"/>
          <w:color w:val="2F2F2F" w:themeColor="accent5" w:themeShade="80"/>
        </w:rPr>
        <w:lastRenderedPageBreak/>
        <w:t xml:space="preserve">Fire, which burned </w:t>
      </w:r>
      <w:del w:id="149" w:author="Brandon Collins" w:date="2019-03-13T14:43:00Z">
        <w:r w:rsidR="000E588D" w:rsidDel="00384760">
          <w:rPr>
            <w:rFonts w:ascii="Times New Roman" w:hAnsi="Times New Roman" w:cs="Times New Roman"/>
            <w:color w:val="2F2F2F" w:themeColor="accent5" w:themeShade="80"/>
          </w:rPr>
          <w:delText>574 ac (xx</w:delText>
        </w:r>
      </w:del>
      <w:proofErr w:type="gramStart"/>
      <w:ins w:id="150" w:author="Brandon Collins" w:date="2019-03-13T14:43:00Z">
        <w:r w:rsidR="00384760">
          <w:rPr>
            <w:rFonts w:ascii="Times New Roman" w:hAnsi="Times New Roman" w:cs="Times New Roman"/>
            <w:color w:val="2F2F2F" w:themeColor="accent5" w:themeShade="80"/>
          </w:rPr>
          <w:t xml:space="preserve">230 </w:t>
        </w:r>
      </w:ins>
      <w:r w:rsidR="000E588D">
        <w:rPr>
          <w:rFonts w:ascii="Times New Roman" w:hAnsi="Times New Roman" w:cs="Times New Roman"/>
          <w:color w:val="2F2F2F" w:themeColor="accent5" w:themeShade="80"/>
        </w:rPr>
        <w:t xml:space="preserve"> ha</w:t>
      </w:r>
      <w:proofErr w:type="gramEnd"/>
      <w:del w:id="151" w:author="Brandon Collins" w:date="2019-03-13T14:43: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the 2003 Williams Fire, which burned </w:t>
      </w:r>
      <w:del w:id="152" w:author="Brandon Collins" w:date="2019-03-13T14:44:00Z">
        <w:r w:rsidR="000E588D" w:rsidDel="00384760">
          <w:rPr>
            <w:rFonts w:ascii="Times New Roman" w:hAnsi="Times New Roman" w:cs="Times New Roman"/>
            <w:color w:val="2F2F2F" w:themeColor="accent5" w:themeShade="80"/>
          </w:rPr>
          <w:delText>3472 ac (xx</w:delText>
        </w:r>
      </w:del>
      <w:ins w:id="153" w:author="Brandon Collins" w:date="2019-03-13T14:44:00Z">
        <w:r w:rsidR="00384760">
          <w:rPr>
            <w:rFonts w:ascii="Times New Roman" w:hAnsi="Times New Roman" w:cs="Times New Roman"/>
            <w:color w:val="2F2F2F" w:themeColor="accent5" w:themeShade="80"/>
          </w:rPr>
          <w:t>1404</w:t>
        </w:r>
      </w:ins>
      <w:r w:rsidR="000E588D">
        <w:rPr>
          <w:rFonts w:ascii="Times New Roman" w:hAnsi="Times New Roman" w:cs="Times New Roman"/>
          <w:color w:val="2F2F2F" w:themeColor="accent5" w:themeShade="80"/>
        </w:rPr>
        <w:t xml:space="preserve"> ha</w:t>
      </w:r>
      <w:del w:id="154" w:author="Brandon Collins" w:date="2019-03-13T14:44:00Z">
        <w:r w:rsidR="000E588D" w:rsidDel="00384760">
          <w:rPr>
            <w:rFonts w:ascii="Times New Roman" w:hAnsi="Times New Roman" w:cs="Times New Roman"/>
            <w:color w:val="2F2F2F" w:themeColor="accent5" w:themeShade="80"/>
          </w:rPr>
          <w:delText>)</w:delText>
        </w:r>
      </w:del>
      <w:r w:rsidR="000E588D">
        <w:rPr>
          <w:rFonts w:ascii="Times New Roman" w:hAnsi="Times New Roman" w:cs="Times New Roman"/>
          <w:color w:val="2F2F2F" w:themeColor="accent5" w:themeShade="80"/>
        </w:rPr>
        <w:t xml:space="preserve"> and partially overlapped the 1999 fire, the rest of the watershed had not burned since 1997 at the time of resampling in 2017, at the longer end of the expected fire return interval.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commentRangeStart w:id="155"/>
      <w:commentRangeStart w:id="156"/>
      <w:r w:rsidR="000E588D">
        <w:rPr>
          <w:rFonts w:ascii="Times New Roman" w:hAnsi="Times New Roman" w:cs="Times New Roman"/>
          <w:color w:val="2F2F2F" w:themeColor="accent5" w:themeShade="80"/>
        </w:rPr>
        <w:t>Brandon, I’m wondering if you could make an appendix table with the key fire stats</w:t>
      </w:r>
      <w:commentRangeEnd w:id="155"/>
      <w:r w:rsidR="000E588D">
        <w:rPr>
          <w:rStyle w:val="CommentReference"/>
        </w:rPr>
        <w:commentReference w:id="155"/>
      </w:r>
      <w:commentRangeEnd w:id="156"/>
      <w:r w:rsidR="00384760">
        <w:rPr>
          <w:rStyle w:val="CommentReference"/>
        </w:rPr>
        <w:commentReference w:id="156"/>
      </w:r>
      <w:r w:rsidR="000E588D">
        <w:rPr>
          <w:rFonts w:ascii="Times New Roman" w:hAnsi="Times New Roman" w:cs="Times New Roman"/>
          <w:color w:val="2F2F2F" w:themeColor="accent5" w:themeShade="80"/>
        </w:rPr>
        <w:t>.</w:t>
      </w:r>
    </w:p>
    <w:p w14:paraId="133FF7DE" w14:textId="4A0D0FA2"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157"/>
      <w:commentRangeStart w:id="15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157"/>
      <w:r>
        <w:rPr>
          <w:rStyle w:val="CommentReference"/>
        </w:rPr>
        <w:commentReference w:id="157"/>
      </w:r>
      <w:commentRangeEnd w:id="158"/>
      <w:r w:rsidR="00384760">
        <w:rPr>
          <w:rStyle w:val="CommentReference"/>
        </w:rPr>
        <w:commentReference w:id="158"/>
      </w:r>
      <w:r>
        <w:rPr>
          <w:rFonts w:ascii="Times New Roman" w:hAnsi="Times New Roman" w:cs="Times New Roman"/>
          <w:color w:val="2F2F2F" w:themeColor="accent5" w:themeShade="80"/>
        </w:rPr>
        <w:t xml:space="preserve">, and may be indicative of climate or pest/pathogen influences in addition to fire. In </w:t>
      </w:r>
      <w:proofErr w:type="gramStart"/>
      <w:r>
        <w:rPr>
          <w:rFonts w:ascii="Times New Roman" w:hAnsi="Times New Roman" w:cs="Times New Roman"/>
          <w:color w:val="2F2F2F" w:themeColor="accent5" w:themeShade="80"/>
        </w:rPr>
        <w:t>fact</w:t>
      </w:r>
      <w:proofErr w:type="gramEnd"/>
      <w:r>
        <w:rPr>
          <w:rFonts w:ascii="Times New Roman" w:hAnsi="Times New Roman" w:cs="Times New Roman"/>
          <w:color w:val="2F2F2F" w:themeColor="accent5" w:themeShade="80"/>
        </w:rPr>
        <w:t xml:space="preserve">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42C2715B" w:rsidR="00955320"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watershed-scale impact of managed wildfire on soil moisture is partially attributable to the minimal vegetation change, and potential causal factors, described above. </w:t>
      </w:r>
      <w:commentRangeStart w:id="159"/>
      <w:proofErr w:type="gramStart"/>
      <w:r>
        <w:rPr>
          <w:rFonts w:ascii="Times New Roman" w:hAnsi="Times New Roman" w:cs="Times New Roman"/>
          <w:color w:val="2F2F2F" w:themeColor="accent5" w:themeShade="80"/>
        </w:rPr>
        <w:t>However</w:t>
      </w:r>
      <w:proofErr w:type="gramEnd"/>
      <w:r>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159"/>
      <w:r w:rsidR="008D61B9">
        <w:rPr>
          <w:rStyle w:val="CommentReference"/>
        </w:rPr>
        <w:commentReference w:id="159"/>
      </w:r>
      <w:r>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16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16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16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16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164" w:author="Scott" w:date="2019-03-13T10:13:00Z">
        <w:r w:rsidR="007C07A0" w:rsidDel="00C423A8">
          <w:rPr>
            <w:rFonts w:ascii="Times New Roman" w:hAnsi="Times New Roman" w:cs="Times New Roman"/>
            <w:color w:val="2F2F2F" w:themeColor="accent5" w:themeShade="80"/>
          </w:rPr>
          <w:delText xml:space="preserve">suppression </w:delText>
        </w:r>
      </w:del>
      <w:ins w:id="16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166"/>
      <w:r w:rsidR="007C07A0">
        <w:rPr>
          <w:rFonts w:ascii="Times New Roman" w:hAnsi="Times New Roman" w:cs="Times New Roman"/>
          <w:color w:val="2F2F2F" w:themeColor="accent5" w:themeShade="80"/>
        </w:rPr>
        <w:t xml:space="preserve">(and potentially less well-drained soils?) </w:t>
      </w:r>
      <w:commentRangeEnd w:id="166"/>
      <w:r w:rsidR="008D61B9">
        <w:rPr>
          <w:rStyle w:val="CommentReference"/>
        </w:rPr>
        <w:commentReference w:id="166"/>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w:t>
      </w:r>
      <w:proofErr w:type="gramStart"/>
      <w:r w:rsidR="007C07A0">
        <w:rPr>
          <w:rFonts w:ascii="Times New Roman" w:hAnsi="Times New Roman" w:cs="Times New Roman"/>
          <w:color w:val="2F2F2F" w:themeColor="accent5" w:themeShade="80"/>
        </w:rPr>
        <w:t>Therefore</w:t>
      </w:r>
      <w:proofErr w:type="gramEnd"/>
      <w:r w:rsidR="007C07A0">
        <w:rPr>
          <w:rFonts w:ascii="Times New Roman" w:hAnsi="Times New Roman" w:cs="Times New Roman"/>
          <w:color w:val="2F2F2F" w:themeColor="accent5" w:themeShade="80"/>
        </w:rPr>
        <w:t xml:space="preserv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167"/>
      <w:r>
        <w:rPr>
          <w:rFonts w:ascii="Times New Roman" w:hAnsi="Times New Roman" w:cs="Times New Roman"/>
          <w:color w:val="2F2F2F" w:themeColor="accent5" w:themeShade="80"/>
        </w:rPr>
        <w:t>Placeholder for another paragraph or two on hydrology/soil moisture discussion.</w:t>
      </w:r>
      <w:commentRangeEnd w:id="167"/>
      <w:r>
        <w:rPr>
          <w:rStyle w:val="CommentReference"/>
        </w:rPr>
        <w:commentReference w:id="167"/>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168"/>
      <w:r>
        <w:rPr>
          <w:rFonts w:ascii="Times New Roman" w:hAnsi="Times New Roman" w:cs="Times New Roman"/>
          <w:color w:val="2F2F2F" w:themeColor="accent5" w:themeShade="80"/>
        </w:rPr>
        <w:t>Placeholder for final paragraph on management implications</w:t>
      </w:r>
      <w:commentRangeEnd w:id="168"/>
      <w:r>
        <w:rPr>
          <w:rStyle w:val="CommentReference"/>
        </w:rPr>
        <w:commentReference w:id="168"/>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26DD4A2A" w14:textId="77777777" w:rsidR="0074102E" w:rsidRPr="0074102E" w:rsidRDefault="00FF633D" w:rsidP="0074102E">
      <w:pPr>
        <w:pStyle w:val="EndNoteBibliographyTitle"/>
        <w:rPr>
          <w:b/>
          <w:noProof/>
        </w:rPr>
      </w:pPr>
      <w:r w:rsidRPr="00EF599F">
        <w:fldChar w:fldCharType="begin"/>
      </w:r>
      <w:r w:rsidRPr="00EF599F">
        <w:instrText xml:space="preserve"> ADDIN EN.REFLIST </w:instrText>
      </w:r>
      <w:r w:rsidRPr="00EF599F">
        <w:fldChar w:fldCharType="separate"/>
      </w:r>
      <w:r w:rsidR="0074102E" w:rsidRPr="0074102E">
        <w:rPr>
          <w:b/>
          <w:noProof/>
        </w:rPr>
        <w:t>Literature Cited</w:t>
      </w:r>
    </w:p>
    <w:p w14:paraId="5F23DB70" w14:textId="77777777" w:rsidR="0074102E" w:rsidRPr="0074102E" w:rsidRDefault="0074102E" w:rsidP="0074102E">
      <w:pPr>
        <w:pStyle w:val="EndNoteBibliographyTitle"/>
        <w:rPr>
          <w:b/>
          <w:noProof/>
        </w:rPr>
      </w:pPr>
    </w:p>
    <w:p w14:paraId="4E158E40" w14:textId="77777777" w:rsidR="0074102E" w:rsidRPr="0074102E" w:rsidRDefault="0074102E" w:rsidP="0074102E">
      <w:pPr>
        <w:pStyle w:val="EndNoteBibliography"/>
        <w:ind w:left="420" w:hanging="420"/>
        <w:rPr>
          <w:noProof/>
        </w:rPr>
      </w:pPr>
      <w:r w:rsidRPr="0074102E">
        <w:rPr>
          <w:noProof/>
        </w:rPr>
        <w:t>Bates, D. M., M. Maechler, B. M. Bolker, and S. Walker. 2013. lme4: Linear mixed-effects models using Eigen and S4. R package version 1.0-5. CRAN.R-project.org/package=lme4.</w:t>
      </w:r>
    </w:p>
    <w:p w14:paraId="4EAA7F4F" w14:textId="77777777" w:rsidR="0074102E" w:rsidRPr="0074102E" w:rsidRDefault="0074102E" w:rsidP="0074102E">
      <w:pPr>
        <w:pStyle w:val="EndNoteBibliography"/>
        <w:ind w:left="420" w:hanging="420"/>
        <w:rPr>
          <w:noProof/>
        </w:rPr>
      </w:pPr>
      <w:r w:rsidRPr="0074102E">
        <w:rPr>
          <w:noProof/>
        </w:rPr>
        <w:t xml:space="preserve">Blaschke, T., G. J. Hay, M. Kelly, S. Lang, P. Hofmann, E. Addink, R. Q. Feitosa, F. Van der Meer, H. Van der Werff, F. J. I. j. o. p. Van Coillie, and r. sensing. 2014. Geographic object-based image analysis–towards a new paradigm.  </w:t>
      </w:r>
      <w:r w:rsidRPr="0074102E">
        <w:rPr>
          <w:b/>
          <w:noProof/>
        </w:rPr>
        <w:t>87</w:t>
      </w:r>
      <w:r w:rsidRPr="0074102E">
        <w:rPr>
          <w:noProof/>
        </w:rPr>
        <w:t>:180-191.</w:t>
      </w:r>
    </w:p>
    <w:p w14:paraId="5BB9D2F4" w14:textId="77777777" w:rsidR="0074102E" w:rsidRPr="0074102E" w:rsidRDefault="0074102E" w:rsidP="0074102E">
      <w:pPr>
        <w:pStyle w:val="EndNoteBibliography"/>
        <w:ind w:left="420" w:hanging="420"/>
        <w:rPr>
          <w:noProof/>
        </w:rPr>
      </w:pPr>
      <w:r w:rsidRPr="0074102E">
        <w:rPr>
          <w:noProof/>
        </w:rPr>
        <w:t xml:space="preserve">Boisramé, G., S. Thompson, B. Collins, and S. Stephens. 2017a. Managed wildfire effects on forest resilience and water in the Sierra Nevada. Ecosystems </w:t>
      </w:r>
      <w:r w:rsidRPr="0074102E">
        <w:rPr>
          <w:b/>
          <w:noProof/>
        </w:rPr>
        <w:t>20</w:t>
      </w:r>
      <w:r w:rsidRPr="0074102E">
        <w:rPr>
          <w:noProof/>
        </w:rPr>
        <w:t>:717–732.</w:t>
      </w:r>
    </w:p>
    <w:p w14:paraId="2FBDE302" w14:textId="77777777" w:rsidR="0074102E" w:rsidRPr="0074102E" w:rsidRDefault="0074102E" w:rsidP="0074102E">
      <w:pPr>
        <w:pStyle w:val="EndNoteBibliography"/>
        <w:ind w:left="420" w:hanging="420"/>
        <w:rPr>
          <w:noProof/>
        </w:rPr>
      </w:pPr>
      <w:r w:rsidRPr="0074102E">
        <w:rPr>
          <w:noProof/>
        </w:rPr>
        <w:t xml:space="preserve">Boisramé, G., S. Thompson, and S. Stephens. 2018. Hydrologic responses to restored wildfire regimes revealed by soil moisture-vegetation relationships. Advances in Water Resources </w:t>
      </w:r>
      <w:r w:rsidRPr="0074102E">
        <w:rPr>
          <w:b/>
          <w:noProof/>
        </w:rPr>
        <w:t>112</w:t>
      </w:r>
      <w:r w:rsidRPr="0074102E">
        <w:rPr>
          <w:noProof/>
        </w:rPr>
        <w:t>:124-146.</w:t>
      </w:r>
    </w:p>
    <w:p w14:paraId="6AC8C607" w14:textId="77777777" w:rsidR="0074102E" w:rsidRPr="0074102E" w:rsidRDefault="0074102E" w:rsidP="0074102E">
      <w:pPr>
        <w:pStyle w:val="EndNoteBibliography"/>
        <w:ind w:left="420" w:hanging="420"/>
        <w:rPr>
          <w:noProof/>
        </w:rPr>
      </w:pPr>
      <w:r w:rsidRPr="0074102E">
        <w:rPr>
          <w:noProof/>
        </w:rPr>
        <w:t xml:space="preserve">Boisramé, G. F. S., S. E. Thompson, M. Kelly, J. Cavalli, K. M. Wilkin, and S. L. Stephens. 2017b. Vegetation change during 40years of repeated managed wildfires in the Sierra Nevada, California. Forest Ecology and Management </w:t>
      </w:r>
      <w:r w:rsidRPr="0074102E">
        <w:rPr>
          <w:b/>
          <w:noProof/>
        </w:rPr>
        <w:t>402</w:t>
      </w:r>
      <w:r w:rsidRPr="0074102E">
        <w:rPr>
          <w:noProof/>
        </w:rPr>
        <w:t>:241-252.</w:t>
      </w:r>
    </w:p>
    <w:p w14:paraId="4BA7C27A" w14:textId="77777777" w:rsidR="0074102E" w:rsidRPr="0074102E" w:rsidRDefault="0074102E" w:rsidP="0074102E">
      <w:pPr>
        <w:pStyle w:val="EndNoteBibliography"/>
        <w:ind w:left="420" w:hanging="420"/>
        <w:rPr>
          <w:noProof/>
        </w:rPr>
      </w:pPr>
      <w:r w:rsidRPr="0074102E">
        <w:rPr>
          <w:noProof/>
        </w:rPr>
        <w:t>CalFire. 2018a. Top 20 largest California wildfires. http://www.fire.ca.gov/communications/downloads/fact_sheets/Top20_Acres.pdf.</w:t>
      </w:r>
    </w:p>
    <w:p w14:paraId="7878B638" w14:textId="77777777" w:rsidR="0074102E" w:rsidRPr="0074102E" w:rsidRDefault="0074102E" w:rsidP="0074102E">
      <w:pPr>
        <w:pStyle w:val="EndNoteBibliography"/>
        <w:ind w:left="420" w:hanging="420"/>
        <w:rPr>
          <w:noProof/>
        </w:rPr>
      </w:pPr>
      <w:r w:rsidRPr="0074102E">
        <w:rPr>
          <w:noProof/>
        </w:rPr>
        <w:t>CalFire. 2018b. Top 20 most destructive California wildfires. http://www.fire.ca.gov/communications/downloads/fact_sheets/Top20_Acres.pdf.</w:t>
      </w:r>
    </w:p>
    <w:p w14:paraId="1A04534D" w14:textId="77777777" w:rsidR="0074102E" w:rsidRPr="0074102E" w:rsidRDefault="0074102E" w:rsidP="0074102E">
      <w:pPr>
        <w:pStyle w:val="EndNoteBibliography"/>
        <w:ind w:left="420" w:hanging="420"/>
        <w:rPr>
          <w:noProof/>
        </w:rPr>
      </w:pPr>
      <w:r w:rsidRPr="0074102E">
        <w:rPr>
          <w:noProof/>
        </w:rPr>
        <w:t xml:space="preserve">Collins, B. M., R. G. Everett, and S. L. Stephens. 2011. Impacts of fire exclusion and recent managed fire on forest structure in old growth Sierra Nevada mixed-conifer forests. Ecosphere </w:t>
      </w:r>
      <w:r w:rsidRPr="0074102E">
        <w:rPr>
          <w:b/>
          <w:noProof/>
        </w:rPr>
        <w:t>2</w:t>
      </w:r>
      <w:r w:rsidRPr="0074102E">
        <w:rPr>
          <w:noProof/>
        </w:rPr>
        <w:t>:art51.</w:t>
      </w:r>
    </w:p>
    <w:p w14:paraId="48FE9919" w14:textId="77777777" w:rsidR="0074102E" w:rsidRPr="0074102E" w:rsidRDefault="0074102E" w:rsidP="0074102E">
      <w:pPr>
        <w:pStyle w:val="EndNoteBibliography"/>
        <w:ind w:left="420" w:hanging="420"/>
        <w:rPr>
          <w:noProof/>
        </w:rPr>
      </w:pPr>
      <w:r w:rsidRPr="0074102E">
        <w:rPr>
          <w:noProof/>
        </w:rPr>
        <w:lastRenderedPageBreak/>
        <w:t xml:space="preserve">Collins, B. M., M. Kelly, J. W. van Wagtendonk, and S. L. Stephens. 2007. Spatial patterns of large natural fires in Sierra Nevada wilderness areas. Landscape Ecology </w:t>
      </w:r>
      <w:r w:rsidRPr="0074102E">
        <w:rPr>
          <w:b/>
          <w:noProof/>
        </w:rPr>
        <w:t>22</w:t>
      </w:r>
      <w:r w:rsidRPr="0074102E">
        <w:rPr>
          <w:noProof/>
        </w:rPr>
        <w:t>:545-557.</w:t>
      </w:r>
    </w:p>
    <w:p w14:paraId="103C8CBB" w14:textId="77777777" w:rsidR="0074102E" w:rsidRPr="0074102E" w:rsidRDefault="0074102E" w:rsidP="0074102E">
      <w:pPr>
        <w:pStyle w:val="EndNoteBibliography"/>
        <w:ind w:left="420" w:hanging="420"/>
        <w:rPr>
          <w:noProof/>
        </w:rPr>
      </w:pPr>
      <w:r w:rsidRPr="0074102E">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4102E">
        <w:rPr>
          <w:b/>
          <w:noProof/>
        </w:rPr>
        <w:t>381</w:t>
      </w:r>
      <w:r w:rsidRPr="0074102E">
        <w:rPr>
          <w:noProof/>
        </w:rPr>
        <w:t>:74-83.</w:t>
      </w:r>
    </w:p>
    <w:p w14:paraId="6113602A" w14:textId="77777777" w:rsidR="0074102E" w:rsidRPr="0074102E" w:rsidRDefault="0074102E" w:rsidP="0074102E">
      <w:pPr>
        <w:pStyle w:val="EndNoteBibliography"/>
        <w:ind w:left="420" w:hanging="420"/>
        <w:rPr>
          <w:noProof/>
        </w:rPr>
      </w:pPr>
      <w:r w:rsidRPr="0074102E">
        <w:rPr>
          <w:noProof/>
        </w:rPr>
        <w:t xml:space="preserve">Collins, B. M., J. D. Miller, A. E. Thode, M. Kelly, J. W. van Wagtendonk, and S. L. Stephens. 2009. Interactions among wildland fires in a long-established Sierra Nevada natural fire area. Ecosystems </w:t>
      </w:r>
      <w:r w:rsidRPr="0074102E">
        <w:rPr>
          <w:b/>
          <w:noProof/>
        </w:rPr>
        <w:t>12</w:t>
      </w:r>
      <w:r w:rsidRPr="0074102E">
        <w:rPr>
          <w:noProof/>
        </w:rPr>
        <w:t>:114-128.</w:t>
      </w:r>
    </w:p>
    <w:p w14:paraId="794A3101" w14:textId="77777777" w:rsidR="0074102E" w:rsidRPr="0074102E" w:rsidRDefault="0074102E" w:rsidP="0074102E">
      <w:pPr>
        <w:pStyle w:val="EndNoteBibliography"/>
        <w:ind w:left="420" w:hanging="420"/>
        <w:rPr>
          <w:noProof/>
        </w:rPr>
      </w:pPr>
      <w:r w:rsidRPr="0074102E">
        <w:rPr>
          <w:noProof/>
        </w:rPr>
        <w:t xml:space="preserve">Grant, G. E., C. L. Tague, and C. D. Allen. 2013. Watering the forest for the trees: an emerging priority for managing water in forest landscapes. Frontiers in Ecology and the Environment </w:t>
      </w:r>
      <w:r w:rsidRPr="0074102E">
        <w:rPr>
          <w:b/>
          <w:noProof/>
        </w:rPr>
        <w:t>11</w:t>
      </w:r>
      <w:r w:rsidRPr="0074102E">
        <w:rPr>
          <w:noProof/>
        </w:rPr>
        <w:t>:314-321.</w:t>
      </w:r>
    </w:p>
    <w:p w14:paraId="747C0217" w14:textId="77777777" w:rsidR="0074102E" w:rsidRPr="0074102E" w:rsidRDefault="0074102E" w:rsidP="0074102E">
      <w:pPr>
        <w:pStyle w:val="EndNoteBibliography"/>
        <w:ind w:left="420" w:hanging="420"/>
        <w:rPr>
          <w:noProof/>
        </w:rPr>
      </w:pPr>
      <w:r w:rsidRPr="0074102E">
        <w:rPr>
          <w:noProof/>
        </w:rPr>
        <w:t xml:space="preserve">Halekoh, U., and S. Højsgaard. 2014. A Kenward-Roger Approximation and Parametric Bootstrap Methods for Tests in Linear Mixed Models - The R Package pbkrtest. Journal of Statistical Software </w:t>
      </w:r>
      <w:r w:rsidRPr="0074102E">
        <w:rPr>
          <w:b/>
          <w:noProof/>
        </w:rPr>
        <w:t>59</w:t>
      </w:r>
      <w:r w:rsidRPr="0074102E">
        <w:rPr>
          <w:noProof/>
        </w:rPr>
        <w:t>:1-30.</w:t>
      </w:r>
    </w:p>
    <w:p w14:paraId="199FCB14" w14:textId="77777777" w:rsidR="0074102E" w:rsidRPr="0074102E" w:rsidRDefault="0074102E" w:rsidP="0074102E">
      <w:pPr>
        <w:pStyle w:val="EndNoteBibliography"/>
        <w:ind w:left="420" w:hanging="420"/>
        <w:rPr>
          <w:noProof/>
        </w:rPr>
      </w:pPr>
      <w:r w:rsidRPr="0074102E">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4102E">
        <w:rPr>
          <w:b/>
          <w:noProof/>
        </w:rPr>
        <w:t>366</w:t>
      </w:r>
      <w:r w:rsidRPr="0074102E">
        <w:rPr>
          <w:noProof/>
        </w:rPr>
        <w:t>:221-250.</w:t>
      </w:r>
    </w:p>
    <w:p w14:paraId="2E454073" w14:textId="77777777" w:rsidR="0074102E" w:rsidRPr="0074102E" w:rsidRDefault="0074102E" w:rsidP="0074102E">
      <w:pPr>
        <w:pStyle w:val="EndNoteBibliography"/>
        <w:ind w:left="420" w:hanging="420"/>
        <w:rPr>
          <w:noProof/>
        </w:rPr>
      </w:pPr>
      <w:r w:rsidRPr="0074102E">
        <w:rPr>
          <w:noProof/>
        </w:rPr>
        <w:t>Larson, A. J., R. T. Belote, C. A. Cansler, S. A. Parks, and M. Dietz. 2013. Latent Resilience in Ponderosa Pine Forest: Effects of Resumed Frequent Fire. Ecological Applications.</w:t>
      </w:r>
    </w:p>
    <w:p w14:paraId="1EC4379C" w14:textId="77777777" w:rsidR="0074102E" w:rsidRPr="0074102E" w:rsidRDefault="0074102E" w:rsidP="0074102E">
      <w:pPr>
        <w:pStyle w:val="EndNoteBibliography"/>
        <w:ind w:left="420" w:hanging="420"/>
        <w:rPr>
          <w:noProof/>
        </w:rPr>
      </w:pPr>
      <w:r w:rsidRPr="0074102E">
        <w:rPr>
          <w:noProof/>
        </w:rPr>
        <w:t xml:space="preserve">Liaw, A., and M. J. R. n. Wiener. 2002. Classification and regression by randomForest.  </w:t>
      </w:r>
      <w:r w:rsidRPr="0074102E">
        <w:rPr>
          <w:b/>
          <w:noProof/>
        </w:rPr>
        <w:t>2</w:t>
      </w:r>
      <w:r w:rsidRPr="0074102E">
        <w:rPr>
          <w:noProof/>
        </w:rPr>
        <w:t>:18-22.</w:t>
      </w:r>
    </w:p>
    <w:p w14:paraId="2C19A989" w14:textId="77777777" w:rsidR="0074102E" w:rsidRPr="0074102E" w:rsidRDefault="0074102E" w:rsidP="0074102E">
      <w:pPr>
        <w:pStyle w:val="EndNoteBibliography"/>
        <w:ind w:left="420" w:hanging="420"/>
        <w:rPr>
          <w:noProof/>
        </w:rPr>
      </w:pPr>
      <w:r w:rsidRPr="0074102E">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637C056F" w14:textId="77777777" w:rsidR="0074102E" w:rsidRPr="0074102E" w:rsidRDefault="0074102E" w:rsidP="0074102E">
      <w:pPr>
        <w:pStyle w:val="EndNoteBibliography"/>
        <w:ind w:left="420" w:hanging="420"/>
        <w:rPr>
          <w:noProof/>
        </w:rPr>
      </w:pPr>
      <w:r w:rsidRPr="0074102E">
        <w:rPr>
          <w:noProof/>
        </w:rPr>
        <w:t>McKelvey, K. S., C. N. Skinner, C. Chang, D. C. Erman, S. J. Hussari, D. J. Parsons, J. W. van Wagtendonk, and C. P. Weatherspoon. 1996. An overview of fire in the Sierra Nevada., University of California, Centers for Water and Wildland Resources, Davis, CA.</w:t>
      </w:r>
    </w:p>
    <w:p w14:paraId="76DC6BB9" w14:textId="77777777" w:rsidR="0074102E" w:rsidRPr="0074102E" w:rsidRDefault="0074102E" w:rsidP="0074102E">
      <w:pPr>
        <w:pStyle w:val="EndNoteBibliography"/>
        <w:ind w:left="420" w:hanging="420"/>
        <w:rPr>
          <w:noProof/>
        </w:rPr>
      </w:pPr>
      <w:r w:rsidRPr="0074102E">
        <w:rPr>
          <w:noProof/>
        </w:rPr>
        <w:t xml:space="preserve">North, M., B. M. Collins, and S. Stephens. 2012. Using fire to increase the scale, benefits, and future maintenance of fuels treatments. Journal of Forestry </w:t>
      </w:r>
      <w:r w:rsidRPr="0074102E">
        <w:rPr>
          <w:b/>
          <w:noProof/>
        </w:rPr>
        <w:t>110</w:t>
      </w:r>
      <w:r w:rsidRPr="0074102E">
        <w:rPr>
          <w:noProof/>
        </w:rPr>
        <w:t>:392-401.</w:t>
      </w:r>
    </w:p>
    <w:p w14:paraId="25BCC170" w14:textId="77777777" w:rsidR="0074102E" w:rsidRPr="0074102E" w:rsidRDefault="0074102E" w:rsidP="0074102E">
      <w:pPr>
        <w:pStyle w:val="EndNoteBibliography"/>
        <w:ind w:left="420" w:hanging="420"/>
        <w:rPr>
          <w:noProof/>
        </w:rPr>
      </w:pPr>
      <w:r w:rsidRPr="0074102E">
        <w:rPr>
          <w:noProof/>
        </w:rPr>
        <w:t xml:space="preserve">North, M. P., S. L. Stephens, B. M. Collins, J. K. Agee, G. Aplet, J. F. Franklin, and P. Z. Fulé. 2015. Reform forest fire management. Science </w:t>
      </w:r>
      <w:r w:rsidRPr="0074102E">
        <w:rPr>
          <w:b/>
          <w:noProof/>
        </w:rPr>
        <w:t>349</w:t>
      </w:r>
      <w:r w:rsidRPr="0074102E">
        <w:rPr>
          <w:noProof/>
        </w:rPr>
        <w:t>:1280-1281.</w:t>
      </w:r>
    </w:p>
    <w:p w14:paraId="524BB620" w14:textId="77777777" w:rsidR="0074102E" w:rsidRPr="0074102E" w:rsidRDefault="0074102E" w:rsidP="0074102E">
      <w:pPr>
        <w:pStyle w:val="EndNoteBibliography"/>
        <w:ind w:left="420" w:hanging="420"/>
        <w:rPr>
          <w:noProof/>
        </w:rPr>
      </w:pPr>
      <w:r w:rsidRPr="0074102E">
        <w:rPr>
          <w:noProof/>
        </w:rPr>
        <w:t>Ponisio, L. C., K. Wilkin, L. K. M'Gonigle, K. Kulhanek, L. Cook, R. Thorp, T. Griswold, and C. Kremen. 2016. Pyrodiversity begets plant–pollinator community diversity. Global Change Biology:n/a-n/a.</w:t>
      </w:r>
    </w:p>
    <w:p w14:paraId="4C83C9C6" w14:textId="77777777" w:rsidR="0074102E" w:rsidRPr="0074102E" w:rsidRDefault="0074102E" w:rsidP="0074102E">
      <w:pPr>
        <w:pStyle w:val="EndNoteBibliography"/>
        <w:ind w:left="420" w:hanging="420"/>
        <w:rPr>
          <w:noProof/>
        </w:rPr>
      </w:pPr>
      <w:r w:rsidRPr="0074102E">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D66CE31" w14:textId="77777777" w:rsidR="0074102E" w:rsidRPr="0074102E" w:rsidRDefault="0074102E" w:rsidP="0074102E">
      <w:pPr>
        <w:pStyle w:val="EndNoteBibliography"/>
        <w:ind w:left="420" w:hanging="420"/>
        <w:rPr>
          <w:noProof/>
        </w:rPr>
      </w:pPr>
      <w:r w:rsidRPr="0074102E">
        <w:rPr>
          <w:noProof/>
        </w:rPr>
        <w:t xml:space="preserve">Steel, Z. L., H. D. Safford, and J. H. Viers. 2015. The fire frequency-severity relationship and the legacy of fire suppression in California forests. Ecosphere </w:t>
      </w:r>
      <w:r w:rsidRPr="0074102E">
        <w:rPr>
          <w:b/>
          <w:noProof/>
        </w:rPr>
        <w:t>6</w:t>
      </w:r>
      <w:r w:rsidRPr="0074102E">
        <w:rPr>
          <w:noProof/>
        </w:rPr>
        <w:t>:art8.</w:t>
      </w:r>
    </w:p>
    <w:p w14:paraId="06D292C2" w14:textId="77777777" w:rsidR="0074102E" w:rsidRPr="0074102E" w:rsidRDefault="0074102E" w:rsidP="0074102E">
      <w:pPr>
        <w:pStyle w:val="EndNoteBibliography"/>
        <w:ind w:left="420" w:hanging="420"/>
        <w:rPr>
          <w:noProof/>
        </w:rPr>
      </w:pPr>
      <w:r w:rsidRPr="0074102E">
        <w:rPr>
          <w:noProof/>
        </w:rPr>
        <w:t xml:space="preserve">Stephens, S. L., J. K. Agee, P. Z. Fulé, M. P. North, W. H. Romme, T. W. Swetnam, and M. G. Turner. 2013. Managing forests and fire in changing climates. Science </w:t>
      </w:r>
      <w:r w:rsidRPr="0074102E">
        <w:rPr>
          <w:b/>
          <w:noProof/>
        </w:rPr>
        <w:t>342</w:t>
      </w:r>
      <w:r w:rsidRPr="0074102E">
        <w:rPr>
          <w:noProof/>
        </w:rPr>
        <w:t>:41-42.</w:t>
      </w:r>
    </w:p>
    <w:p w14:paraId="54C2ED06" w14:textId="77777777" w:rsidR="0074102E" w:rsidRPr="0074102E" w:rsidRDefault="0074102E" w:rsidP="0074102E">
      <w:pPr>
        <w:pStyle w:val="EndNoteBibliography"/>
        <w:ind w:left="420" w:hanging="420"/>
        <w:rPr>
          <w:noProof/>
        </w:rPr>
      </w:pPr>
      <w:r w:rsidRPr="0074102E">
        <w:rPr>
          <w:noProof/>
        </w:rPr>
        <w:lastRenderedPageBreak/>
        <w:t xml:space="preserve">Stephens, S. L., B. M. Collins, E. Biber, and P. Z. Fulé. 2016. U.S. federal fire and forest policy: emphasizing resilience in dry forests. Ecosphere </w:t>
      </w:r>
      <w:r w:rsidRPr="0074102E">
        <w:rPr>
          <w:b/>
          <w:noProof/>
        </w:rPr>
        <w:t>7</w:t>
      </w:r>
      <w:r w:rsidRPr="0074102E">
        <w:rPr>
          <w:noProof/>
        </w:rPr>
        <w:t>:e01584-n/a.</w:t>
      </w:r>
    </w:p>
    <w:p w14:paraId="4246A9DA" w14:textId="77777777" w:rsidR="0074102E" w:rsidRPr="0074102E" w:rsidRDefault="0074102E" w:rsidP="0074102E">
      <w:pPr>
        <w:pStyle w:val="EndNoteBibliography"/>
        <w:ind w:left="420" w:hanging="420"/>
        <w:rPr>
          <w:noProof/>
        </w:rPr>
      </w:pPr>
      <w:r w:rsidRPr="0074102E">
        <w:rPr>
          <w:noProof/>
        </w:rPr>
        <w:t xml:space="preserve">Stevens, J. T., B. M. Collins, J. D. Miller, M. P. North, and S. L. Stephens. 2017. Changing spatial patterns of stand-replacing fire in California conifer forests. Forest Ecology and Management </w:t>
      </w:r>
      <w:r w:rsidRPr="0074102E">
        <w:rPr>
          <w:b/>
          <w:noProof/>
        </w:rPr>
        <w:t>406</w:t>
      </w:r>
      <w:r w:rsidRPr="0074102E">
        <w:rPr>
          <w:noProof/>
        </w:rPr>
        <w:t>:28-36.</w:t>
      </w:r>
    </w:p>
    <w:p w14:paraId="421B9F30" w14:textId="77777777" w:rsidR="0074102E" w:rsidRPr="0074102E" w:rsidRDefault="0074102E" w:rsidP="0074102E">
      <w:pPr>
        <w:pStyle w:val="EndNoteBibliography"/>
        <w:ind w:left="420" w:hanging="420"/>
        <w:rPr>
          <w:noProof/>
        </w:rPr>
      </w:pPr>
      <w:r w:rsidRPr="0074102E">
        <w:rPr>
          <w:noProof/>
        </w:rPr>
        <w:t xml:space="preserve">van Mantgem, P. J., and N. L. Stephenson. 2007. Apparent climatically induced increase of tree mortality rates in a temperate forest. Ecology Letters </w:t>
      </w:r>
      <w:r w:rsidRPr="0074102E">
        <w:rPr>
          <w:b/>
          <w:noProof/>
        </w:rPr>
        <w:t>10</w:t>
      </w:r>
      <w:r w:rsidRPr="0074102E">
        <w:rPr>
          <w:noProof/>
        </w:rPr>
        <w:t>:909-916.</w:t>
      </w:r>
    </w:p>
    <w:p w14:paraId="2BC9F5D1" w14:textId="77777777" w:rsidR="0074102E" w:rsidRPr="0074102E" w:rsidRDefault="0074102E" w:rsidP="0074102E">
      <w:pPr>
        <w:pStyle w:val="EndNoteBibliography"/>
        <w:ind w:left="420" w:hanging="420"/>
        <w:rPr>
          <w:noProof/>
        </w:rPr>
      </w:pPr>
      <w:r w:rsidRPr="0074102E">
        <w:rPr>
          <w:noProof/>
        </w:rPr>
        <w:t xml:space="preserve">van Mantgem, P. J., N. L. Stephenson, J. C. Byrne, L. D. Daniels, J. F. Franklin, P. Z. Fulé, M. E. Harmon, A. J. Larson, J. M. Smith, A. H. Taylor, and T. T. Veblen. 2009. Widespread increase of tree mortality rates in the western United States. Science </w:t>
      </w:r>
      <w:r w:rsidRPr="0074102E">
        <w:rPr>
          <w:b/>
          <w:noProof/>
        </w:rPr>
        <w:t>323</w:t>
      </w:r>
      <w:r w:rsidRPr="0074102E">
        <w:rPr>
          <w:noProof/>
        </w:rPr>
        <w:t>:521-524.</w:t>
      </w:r>
    </w:p>
    <w:p w14:paraId="704002BA" w14:textId="77777777" w:rsidR="0074102E" w:rsidRPr="0074102E" w:rsidRDefault="0074102E" w:rsidP="0074102E">
      <w:pPr>
        <w:pStyle w:val="EndNoteBibliography"/>
        <w:ind w:left="420" w:hanging="420"/>
        <w:rPr>
          <w:noProof/>
        </w:rPr>
      </w:pPr>
      <w:r w:rsidRPr="0074102E">
        <w:rPr>
          <w:noProof/>
        </w:rPr>
        <w:t xml:space="preserve">Westerling, A. L., and T. W. J. E. Swetnam, Transactions American Geophysical Union. 2003. Interannual to decadal drought and wildfire in the western United States. EOS, Transactions American Geophysical Union </w:t>
      </w:r>
      <w:r w:rsidRPr="0074102E">
        <w:rPr>
          <w:b/>
          <w:noProof/>
        </w:rPr>
        <w:t>84</w:t>
      </w:r>
      <w:r w:rsidRPr="0074102E">
        <w:rPr>
          <w:noProof/>
        </w:rPr>
        <w:t>:545-555.</w:t>
      </w:r>
    </w:p>
    <w:p w14:paraId="285E1297" w14:textId="4D667FC2"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75F8E6FA"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lly Thompson" w:date="2019-03-13T09:18:00Z" w:initials="ST">
    <w:p w14:paraId="5BEA6246" w14:textId="5FD1F8D2" w:rsidR="0074102E" w:rsidRDefault="0074102E">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74102E" w:rsidRDefault="0074102E">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102E" w:rsidRDefault="0074102E">
      <w:pPr>
        <w:pStyle w:val="CommentText"/>
      </w:pPr>
    </w:p>
    <w:p w14:paraId="308E47D5" w14:textId="2BDD9AA3" w:rsidR="0074102E" w:rsidRDefault="0074102E">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74102E" w:rsidRDefault="0074102E">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74102E" w:rsidRDefault="0074102E">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74102E" w:rsidRDefault="0074102E">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74102E" w:rsidRDefault="0074102E">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102E" w:rsidRDefault="0074102E">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74102E" w:rsidRDefault="0074102E">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102E" w:rsidRDefault="0074102E">
      <w:pPr>
        <w:pStyle w:val="CommentText"/>
      </w:pPr>
    </w:p>
    <w:p w14:paraId="3D099841" w14:textId="47CF1386" w:rsidR="0074102E" w:rsidRDefault="0074102E">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74102E" w:rsidRDefault="0074102E">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74102E" w:rsidRDefault="0074102E">
      <w:pPr>
        <w:pStyle w:val="CommentText"/>
      </w:pPr>
      <w:r>
        <w:rPr>
          <w:rStyle w:val="CommentReference"/>
        </w:rPr>
        <w:annotationRef/>
      </w:r>
      <w:proofErr w:type="gramStart"/>
      <w:r>
        <w:t>Yes</w:t>
      </w:r>
      <w:proofErr w:type="gramEnd"/>
      <w:r>
        <w:t xml:space="preserve">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74102E" w:rsidRDefault="0074102E">
      <w:pPr>
        <w:pStyle w:val="CommentText"/>
      </w:pPr>
      <w:r>
        <w:rPr>
          <w:rStyle w:val="CommentReference"/>
        </w:rPr>
        <w:annotationRef/>
      </w:r>
      <w:r>
        <w:t>Mean of shrub and wetland stations</w:t>
      </w:r>
    </w:p>
  </w:comment>
  <w:comment w:id="12" w:author="Jens Stevens" w:date="2019-03-14T10:55:00Z" w:initials="JS">
    <w:p w14:paraId="7D02E705" w14:textId="18E0A15E" w:rsidR="0074102E" w:rsidRDefault="0074102E">
      <w:pPr>
        <w:pStyle w:val="CommentText"/>
      </w:pPr>
      <w:r>
        <w:rPr>
          <w:rStyle w:val="CommentReference"/>
        </w:rPr>
        <w:annotationRef/>
      </w:r>
      <w:r>
        <w:t>Placeholder.</w:t>
      </w:r>
    </w:p>
  </w:comment>
  <w:comment w:id="13" w:author="Jens Stevens" w:date="2019-03-14T14:05:00Z" w:initials="JS">
    <w:p w14:paraId="4A695E29" w14:textId="3C4C1B4B" w:rsidR="0074102E" w:rsidRDefault="0074102E">
      <w:pPr>
        <w:pStyle w:val="CommentText"/>
      </w:pPr>
      <w:r>
        <w:rPr>
          <w:rStyle w:val="CommentReference"/>
        </w:rPr>
        <w:annotationRef/>
      </w:r>
      <w:r>
        <w:t xml:space="preserve">Gabrielle </w:t>
      </w:r>
      <w:proofErr w:type="gramStart"/>
      <w:r>
        <w:t>double-check</w:t>
      </w:r>
      <w:proofErr w:type="gramEnd"/>
      <w:r>
        <w:t>.</w:t>
      </w:r>
    </w:p>
  </w:comment>
  <w:comment w:id="30" w:author="Ekaterina Rakhmatulina" w:date="2019-03-13T09:18:00Z" w:initials="ER">
    <w:p w14:paraId="0BEF1FB2" w14:textId="35199830" w:rsidR="0074102E" w:rsidRDefault="0074102E">
      <w:pPr>
        <w:pStyle w:val="CommentText"/>
      </w:pPr>
      <w:r>
        <w:rPr>
          <w:rStyle w:val="CommentReference"/>
        </w:rPr>
        <w:annotationRef/>
      </w:r>
      <w:r>
        <w:t>32% wetland, 25% shrub, 27% forest</w:t>
      </w:r>
    </w:p>
  </w:comment>
  <w:comment w:id="32" w:author="Ekaterina Rakhmatulina" w:date="2019-03-13T09:18:00Z" w:initials="ER">
    <w:p w14:paraId="4895AF71" w14:textId="38B6EBFA" w:rsidR="0074102E" w:rsidRDefault="0074102E">
      <w:pPr>
        <w:pStyle w:val="CommentText"/>
      </w:pPr>
      <w:r>
        <w:rPr>
          <w:rStyle w:val="CommentReference"/>
        </w:rPr>
        <w:annotationRef/>
      </w:r>
      <w:r>
        <w:t xml:space="preserve">Forest, &lt;1% </w:t>
      </w:r>
      <w:proofErr w:type="spellStart"/>
      <w:r>
        <w:t>wetland+shrub</w:t>
      </w:r>
      <w:proofErr w:type="spellEnd"/>
    </w:p>
  </w:comment>
  <w:comment w:id="53" w:author="Ekaterina Rakhmatulina" w:date="2019-03-13T09:18:00Z" w:initials="ER">
    <w:p w14:paraId="352B529B" w14:textId="77777777" w:rsidR="0074102E" w:rsidRDefault="0074102E" w:rsidP="0089192C">
      <w:pPr>
        <w:pStyle w:val="CommentText"/>
      </w:pPr>
      <w:r>
        <w:rPr>
          <w:rStyle w:val="CommentReference"/>
        </w:rPr>
        <w:annotationRef/>
      </w:r>
      <w:r>
        <w:t>I approximated density to be 0.4 of water. Should I mention that we don’t have density measurements?</w:t>
      </w:r>
    </w:p>
  </w:comment>
  <w:comment w:id="54" w:author="Gabrielle Boisrame" w:date="2019-03-13T09:18:00Z" w:initials="GB">
    <w:p w14:paraId="5A0CC9C4" w14:textId="77777777" w:rsidR="0074102E" w:rsidRDefault="0074102E"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55" w:author="Jens Stevens" w:date="2019-03-13T09:18:00Z" w:initials="JS">
    <w:p w14:paraId="37A54CA7" w14:textId="77777777" w:rsidR="0074102E" w:rsidRDefault="0074102E" w:rsidP="0089192C">
      <w:pPr>
        <w:pStyle w:val="CommentText"/>
      </w:pPr>
      <w:r>
        <w:rPr>
          <w:rStyle w:val="CommentReference"/>
        </w:rPr>
        <w:annotationRef/>
      </w:r>
      <w:r>
        <w:t>I like Gabrielle’s idea.</w:t>
      </w:r>
    </w:p>
  </w:comment>
  <w:comment w:id="75" w:author="Jens Stevens" w:date="2019-03-13T09:18:00Z" w:initials="JS">
    <w:p w14:paraId="146233A5" w14:textId="706D6B89" w:rsidR="0074102E" w:rsidRDefault="0074102E">
      <w:pPr>
        <w:pStyle w:val="CommentText"/>
      </w:pPr>
      <w:r>
        <w:rPr>
          <w:rStyle w:val="CommentReference"/>
        </w:rPr>
        <w:annotationRef/>
      </w:r>
      <w:r>
        <w:t xml:space="preserve">This was done in the introduction, perhaps the discussion of </w:t>
      </w:r>
      <w:proofErr w:type="spellStart"/>
      <w:r>
        <w:t>precip</w:t>
      </w:r>
      <w:proofErr w:type="spellEnd"/>
      <w:r>
        <w:t xml:space="preserve"> and streamflow differences between the basins should be moved to Results?</w:t>
      </w:r>
    </w:p>
  </w:comment>
  <w:comment w:id="73" w:author="Sally Thompson" w:date="2019-03-13T09:18:00Z" w:initials="ST">
    <w:p w14:paraId="39ED3E72" w14:textId="55363979" w:rsidR="0074102E" w:rsidRDefault="0074102E">
      <w:pPr>
        <w:pStyle w:val="CommentText"/>
      </w:pPr>
      <w:r>
        <w:rPr>
          <w:rStyle w:val="CommentReference"/>
        </w:rPr>
        <w:annotationRef/>
      </w:r>
      <w:r>
        <w:t>I would remove this – this kind of interpretation sounds like discussion material to me, as it is likely to be speculative in nature… I’d set up the differences we know about in the intro, and then interpret the soil moisture differences we find in light of those climate/hydrology differences in the discussion…</w:t>
      </w:r>
    </w:p>
  </w:comment>
  <w:comment w:id="76" w:author="Sally Thompson" w:date="2019-03-13T09:18:00Z" w:initials="ST">
    <w:p w14:paraId="380A4A8F" w14:textId="6E20694C" w:rsidR="0074102E" w:rsidRDefault="0074102E">
      <w:pPr>
        <w:pStyle w:val="CommentText"/>
      </w:pPr>
      <w:r>
        <w:rPr>
          <w:rStyle w:val="CommentReference"/>
        </w:rPr>
        <w:annotationRef/>
      </w:r>
      <w:r>
        <w:t>Jens, I think we should consider making sure that in this analysis we don’t omit doing analyses that were done for ICB in Gabrielle’s FEMS paper.  That paper includes analyses of patch size statistics, diversity metrics and other landscape-scale features.  I believe they were all computed from the classified land use maps using FRAGSTATS, so it’s pretty automated and “spits out answers” stuff.  I’d strongly suggest that you perform these analyses too so that we are in the strongest possible position to compare ICB and SCB.  I’m sure the results will be “boring” in SCB just given the lower fire area, but it still seems very worth doing as these metrics really get at the landscape heterogeneity question.  What do you think?</w:t>
      </w:r>
    </w:p>
  </w:comment>
  <w:comment w:id="77" w:author="Sally Thompson" w:date="2019-03-13T09:18:00Z" w:initials="ST">
    <w:p w14:paraId="28429761" w14:textId="7E551F13" w:rsidR="0074102E" w:rsidRDefault="0074102E">
      <w:pPr>
        <w:pStyle w:val="CommentText"/>
      </w:pPr>
      <w:r>
        <w:rPr>
          <w:rStyle w:val="CommentReference"/>
        </w:rPr>
        <w:annotationRef/>
      </w:r>
      <w:r>
        <w:t xml:space="preserve">Huh?  Is this the basin, or is this the area covered by the air photo, or what?  </w:t>
      </w:r>
    </w:p>
  </w:comment>
  <w:comment w:id="78" w:author="Sally Thompson" w:date="2019-03-13T09:18:00Z" w:initials="ST">
    <w:p w14:paraId="0BEFAF7B" w14:textId="15A48965" w:rsidR="0074102E" w:rsidRDefault="0074102E">
      <w:pPr>
        <w:pStyle w:val="CommentText"/>
      </w:pPr>
      <w:r>
        <w:rPr>
          <w:rStyle w:val="CommentReference"/>
        </w:rPr>
        <w:annotationRef/>
      </w:r>
      <w:r>
        <w:t>Can you work on wording – wouldn’t ALL transitions have to be in one of these burn classes, since the whole watershed falls into those classes?</w:t>
      </w:r>
    </w:p>
  </w:comment>
  <w:comment w:id="79" w:author="Jens Stevens [2]" w:date="2019-03-13T09:18:00Z" w:initials="JS">
    <w:p w14:paraId="188F215A" w14:textId="77777777" w:rsidR="0074102E" w:rsidRDefault="0074102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80" w:author="Jens Stevens" w:date="2019-03-14T10:46:00Z" w:initials="JS">
    <w:p w14:paraId="59D833F8" w14:textId="4E12D06F" w:rsidR="0074102E" w:rsidRDefault="0074102E">
      <w:pPr>
        <w:pStyle w:val="CommentText"/>
      </w:pPr>
      <w:r>
        <w:rPr>
          <w:rStyle w:val="CommentReference"/>
        </w:rPr>
        <w:annotationRef/>
      </w:r>
      <w:r>
        <w:t>Cite chi-square stat about significance here.</w:t>
      </w:r>
    </w:p>
  </w:comment>
  <w:comment w:id="81" w:author="Jens Stevens [2]" w:date="2019-03-13T09:18:00Z" w:initials="JS">
    <w:p w14:paraId="45FF40CD" w14:textId="77777777" w:rsidR="0074102E" w:rsidRDefault="0074102E" w:rsidP="00FF17D0">
      <w:pPr>
        <w:pStyle w:val="CommentText"/>
      </w:pPr>
      <w:r>
        <w:rPr>
          <w:rStyle w:val="CommentReference"/>
        </w:rPr>
        <w:annotationRef/>
      </w:r>
      <w:proofErr w:type="gramStart"/>
      <w:r>
        <w:t>Again</w:t>
      </w:r>
      <w:proofErr w:type="gramEnd"/>
      <w:r>
        <w:t xml:space="preserve"> with Sugarloaf being drier than Illilouette (we’ll need to show this, maybe with weather station data?), it seems like shrubs are much less a factor in Sugarloaf than the dry grasslands after fire. Makes for an interesting contrast with Illilouette.</w:t>
      </w:r>
    </w:p>
  </w:comment>
  <w:comment w:id="82" w:author="Jens Stevens [2]" w:date="2019-03-13T09:18:00Z" w:initials="JS">
    <w:p w14:paraId="6C65E0C5" w14:textId="77777777" w:rsidR="0074102E" w:rsidRDefault="0074102E" w:rsidP="00FF17D0">
      <w:pPr>
        <w:pStyle w:val="CommentText"/>
      </w:pPr>
      <w:r>
        <w:rPr>
          <w:rStyle w:val="CommentReference"/>
        </w:rPr>
        <w:annotationRef/>
      </w:r>
      <w:r>
        <w:t>Hydrological implications here, but the total area in dense meadows is such a drop in the bucket in this landscape…</w:t>
      </w:r>
    </w:p>
  </w:comment>
  <w:comment w:id="84" w:author="Sally Thompson" w:date="2019-03-13T09:18:00Z" w:initials="ST">
    <w:p w14:paraId="4E6D30CF" w14:textId="1C0D1E64" w:rsidR="0074102E" w:rsidRDefault="0074102E">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85" w:author="Jens Stevens" w:date="2019-03-14T09:54:00Z" w:initials="JS">
    <w:p w14:paraId="67BA3ABA" w14:textId="19913F90" w:rsidR="0074102E" w:rsidRDefault="0074102E">
      <w:pPr>
        <w:pStyle w:val="CommentText"/>
      </w:pPr>
      <w:r>
        <w:rPr>
          <w:rStyle w:val="CommentReference"/>
        </w:rPr>
        <w:annotationRef/>
      </w:r>
      <w:r>
        <w:t>Two more sub-panels: forest in 73 becoming other veg, and other veg becoming forest</w:t>
      </w:r>
    </w:p>
  </w:comment>
  <w:comment w:id="91" w:author="Sally Thompson" w:date="2019-03-13T09:18:00Z" w:initials="ST">
    <w:p w14:paraId="2FCB3E25" w14:textId="2F490AB1" w:rsidR="0074102E" w:rsidRDefault="0074102E">
      <w:pPr>
        <w:pStyle w:val="CommentText"/>
      </w:pPr>
      <w:r>
        <w:rPr>
          <w:rStyle w:val="CommentReference"/>
        </w:rPr>
        <w:annotationRef/>
      </w:r>
      <w:r>
        <w:t>Jens, I really liked this figure, but it is very information dense.  I wonder if you might want to consider making a separate figure for the watershed scale only (as a summary) which is maybe a little more intuitive?  I think the figures in Gabrielle’s FEMS paper (</w:t>
      </w:r>
      <w:proofErr w:type="gramStart"/>
      <w:r w:rsidRPr="009C4159">
        <w:t>https://www.ce.berkeley.edu/sites/default/files/assets/users/thompson/1-s2.0-S0378112717306989-main.pdf</w:t>
      </w:r>
      <w:r>
        <w:t xml:space="preserve">)   </w:t>
      </w:r>
      <w:proofErr w:type="gramEnd"/>
      <w:r>
        <w:t>- e.g. Figure 5, and Figure 6 – provide a really nice intuitive summary of how change proceeded in aggregate (Figure 5 – just showing overall changes in proportion) and in terms of specific transitions (Figure 6) – and are a lot more intuitive than these plots.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92" w:author="Jens Stevens" w:date="2019-03-14T10:03:00Z" w:initials="JS">
    <w:p w14:paraId="2DFF4A3B" w14:textId="6548DFB2" w:rsidR="0074102E" w:rsidRDefault="0074102E">
      <w:pPr>
        <w:pStyle w:val="CommentText"/>
      </w:pPr>
      <w:r>
        <w:rPr>
          <w:rStyle w:val="CommentReference"/>
        </w:rPr>
        <w:annotationRef/>
      </w:r>
      <w:r>
        <w:t>We will try stating the “straightforward results” in first P of Results, and also adding “change-only” subfigures to Figure 3, and leave this alone for now.</w:t>
      </w:r>
    </w:p>
  </w:comment>
  <w:comment w:id="95" w:author="Sally Thompson" w:date="2019-03-13T09:18:00Z" w:initials="ST">
    <w:p w14:paraId="5C72C250" w14:textId="60753D2D" w:rsidR="0074102E" w:rsidRDefault="0074102E">
      <w:pPr>
        <w:pStyle w:val="CommentText"/>
      </w:pPr>
      <w:r>
        <w:rPr>
          <w:rStyle w:val="CommentReference"/>
        </w:rPr>
        <w:annotationRef/>
      </w:r>
      <w:r>
        <w:t xml:space="preserve">Is it possible to link the forest types discussed below to the claims we make about SCB being a “less productive” basin?  </w:t>
      </w:r>
    </w:p>
  </w:comment>
  <w:comment w:id="96" w:author="Sally Thompson" w:date="2019-03-13T09:18:00Z" w:initials="ST">
    <w:p w14:paraId="39AC71D7" w14:textId="3BEFA2AE" w:rsidR="0074102E" w:rsidRDefault="0074102E">
      <w:pPr>
        <w:pStyle w:val="CommentText"/>
      </w:pPr>
      <w:r>
        <w:rPr>
          <w:rStyle w:val="CommentReference"/>
        </w:rPr>
        <w:annotationRef/>
      </w:r>
      <w:r>
        <w:t>How does it make sense that in plots that burned more, the fire intolerant species increases in basal area?  Excuse my ignorant question!</w:t>
      </w:r>
    </w:p>
  </w:comment>
  <w:comment w:id="97" w:author="Sally Thompson" w:date="2019-03-13T09:18:00Z" w:initials="ST">
    <w:p w14:paraId="212714F1" w14:textId="1CC33C04" w:rsidR="0074102E" w:rsidRDefault="0074102E">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99" w:author="Sally Thompson" w:date="2019-03-13T09:18:00Z" w:initials="ST">
    <w:p w14:paraId="7460FC90" w14:textId="29B44261" w:rsidR="0074102E" w:rsidRDefault="0074102E">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103" w:author="Jens Stevens" w:date="2019-03-13T09:18:00Z" w:initials="JS">
    <w:p w14:paraId="0017B134" w14:textId="26552AD2" w:rsidR="0074102E" w:rsidRDefault="0074102E">
      <w:pPr>
        <w:pStyle w:val="CommentText"/>
      </w:pPr>
      <w:r>
        <w:rPr>
          <w:rStyle w:val="CommentReference"/>
        </w:rPr>
        <w:annotationRef/>
      </w:r>
      <w:r>
        <w:t>Gabrielle</w:t>
      </w:r>
    </w:p>
  </w:comment>
  <w:comment w:id="110" w:author="Sally Thompson" w:date="2019-03-13T09:18:00Z" w:initials="ST">
    <w:p w14:paraId="7F9F58E7" w14:textId="1EE17085" w:rsidR="0074102E" w:rsidRDefault="0074102E">
      <w:pPr>
        <w:pStyle w:val="CommentText"/>
      </w:pPr>
      <w:r>
        <w:rPr>
          <w:rStyle w:val="CommentReference"/>
        </w:rPr>
        <w:annotationRef/>
      </w:r>
      <w:r>
        <w:t xml:space="preserve">I think this is interesting in terms of our ability to extrapolate models from one basin to another, but in some ways the point comes out of nowhere.  I wonder if it might be better to have a section in the discussion about extrapolating these statistical models where we could mention that when testing </w:t>
      </w:r>
      <w:proofErr w:type="spellStart"/>
      <w:r>
        <w:t>acorss</w:t>
      </w:r>
      <w:proofErr w:type="spellEnd"/>
      <w:r>
        <w:t xml:space="preserve"> basins, performance is poorer, but still ok?  What happens if we try to predict ICB with the SCB model?</w:t>
      </w:r>
    </w:p>
  </w:comment>
  <w:comment w:id="127" w:author="Scott" w:date="2019-03-13T10:10:00Z" w:initials="S">
    <w:p w14:paraId="08513C63" w14:textId="53557E2B" w:rsidR="0074102E" w:rsidRDefault="0074102E">
      <w:pPr>
        <w:pStyle w:val="CommentText"/>
      </w:pPr>
      <w:r>
        <w:rPr>
          <w:rStyle w:val="CommentReference"/>
        </w:rPr>
        <w:annotationRef/>
      </w:r>
      <w:r>
        <w:t>Define in table caption</w:t>
      </w:r>
    </w:p>
  </w:comment>
  <w:comment w:id="128" w:author="Ekaterina Rakhmatulina" w:date="2019-03-13T09:18:00Z" w:initials="ER">
    <w:p w14:paraId="0B74D341" w14:textId="77777777" w:rsidR="0074102E" w:rsidRDefault="0074102E"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29" w:author="Gabrielle Boisrame" w:date="2019-03-13T09:18:00Z" w:initials="GB">
    <w:p w14:paraId="1BD913F9" w14:textId="77777777" w:rsidR="0074102E" w:rsidRDefault="0074102E" w:rsidP="00704BF2">
      <w:pPr>
        <w:pStyle w:val="CommentText"/>
      </w:pPr>
      <w:r>
        <w:rPr>
          <w:rStyle w:val="CommentReference"/>
        </w:rPr>
        <w:annotationRef/>
      </w:r>
      <w:r>
        <w:t>That is odd. We can look into it more closely later if it becomes important to our conclusions.</w:t>
      </w:r>
    </w:p>
  </w:comment>
  <w:comment w:id="130" w:author="Ekaterina Rakhmatulina" w:date="2019-03-13T09:18:00Z" w:initials="ER">
    <w:p w14:paraId="71DFEEA4" w14:textId="77777777" w:rsidR="0074102E" w:rsidRDefault="0074102E" w:rsidP="00704BF2">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131" w:author="Gabrielle" w:date="2019-03-13T09:18:00Z" w:initials="G">
    <w:p w14:paraId="36D2EE18" w14:textId="77777777" w:rsidR="0074102E" w:rsidRDefault="0074102E" w:rsidP="00704BF2">
      <w:pPr>
        <w:pStyle w:val="CommentText"/>
      </w:pPr>
      <w:r>
        <w:rPr>
          <w:rStyle w:val="CommentReference"/>
        </w:rPr>
        <w:annotationRef/>
      </w:r>
      <w:r>
        <w:t xml:space="preserve">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w:t>
      </w:r>
      <w:proofErr w:type="gramStart"/>
      <w:r>
        <w:t>really</w:t>
      </w:r>
      <w:proofErr w:type="gramEnd"/>
      <w:r>
        <w:t xml:space="preserve"> we mostly care about the summer correlation because that’s when we took the surface measurements.</w:t>
      </w:r>
    </w:p>
  </w:comment>
  <w:comment w:id="132" w:author="Ekaterina Rakhmatulina" w:date="2019-03-13T09:18:00Z" w:initials="ER">
    <w:p w14:paraId="5504EF27" w14:textId="77777777" w:rsidR="0074102E" w:rsidRDefault="0074102E" w:rsidP="00704BF2">
      <w:pPr>
        <w:pStyle w:val="CommentText"/>
      </w:pPr>
      <w:r>
        <w:rPr>
          <w:rStyle w:val="CommentReference"/>
        </w:rPr>
        <w:annotationRef/>
      </w:r>
      <w:r>
        <w:t>Ok, changed the correlation coefficient to include only June through Sept</w:t>
      </w:r>
    </w:p>
  </w:comment>
  <w:comment w:id="133" w:author="Sally Thompson" w:date="2019-03-13T09:18:00Z" w:initials="ST">
    <w:p w14:paraId="15C38E09" w14:textId="6AA4B39F" w:rsidR="0074102E" w:rsidRDefault="0074102E">
      <w:pPr>
        <w:pStyle w:val="CommentText"/>
      </w:pPr>
      <w:r>
        <w:rPr>
          <w:rStyle w:val="CommentReference"/>
        </w:rPr>
        <w:annotationRef/>
      </w:r>
      <w:r>
        <w:t xml:space="preserve">We do need to </w:t>
      </w:r>
      <w:proofErr w:type="gramStart"/>
      <w:r>
        <w:t>make a decision</w:t>
      </w:r>
      <w:proofErr w:type="gramEnd"/>
      <w:r>
        <w:t xml:space="preserve"> about whether </w:t>
      </w:r>
      <w:proofErr w:type="spellStart"/>
      <w:r>
        <w:t>precip</w:t>
      </w:r>
      <w:proofErr w:type="spellEnd"/>
      <w:r>
        <w:t xml:space="preserve"> measurements are “context” or results.  I think it’s really odd to present these as “results” – maybe this all goes as a SI with methods?</w:t>
      </w:r>
    </w:p>
  </w:comment>
  <w:comment w:id="134" w:author="Jens Stevens" w:date="2019-03-13T09:18:00Z" w:initials="JS">
    <w:p w14:paraId="2B0AC46A" w14:textId="49513204" w:rsidR="0074102E" w:rsidRDefault="0074102E">
      <w:pPr>
        <w:pStyle w:val="CommentText"/>
      </w:pPr>
      <w:r>
        <w:rPr>
          <w:rStyle w:val="CommentReference"/>
        </w:rPr>
        <w:annotationRef/>
      </w:r>
      <w:r>
        <w:t>Might be better in methods.</w:t>
      </w:r>
    </w:p>
  </w:comment>
  <w:comment w:id="135" w:author="Jens Stevens" w:date="2019-03-13T09:18:00Z" w:initials="JS">
    <w:p w14:paraId="164DE7E0" w14:textId="444AEBB6" w:rsidR="0074102E" w:rsidRDefault="0074102E">
      <w:pPr>
        <w:pStyle w:val="CommentText"/>
      </w:pPr>
      <w:r>
        <w:rPr>
          <w:rStyle w:val="CommentReference"/>
        </w:rPr>
        <w:annotationRef/>
      </w:r>
      <w:r>
        <w:t>Gabrielle and Jens will discuss further</w:t>
      </w:r>
    </w:p>
  </w:comment>
  <w:comment w:id="136" w:author="Sally Thompson" w:date="2019-03-13T09:18:00Z" w:initials="ST">
    <w:p w14:paraId="3FEAF102" w14:textId="3A63FD38" w:rsidR="0074102E" w:rsidRDefault="0074102E">
      <w:pPr>
        <w:pStyle w:val="CommentText"/>
      </w:pPr>
      <w:r>
        <w:rPr>
          <w:rStyle w:val="CommentReference"/>
        </w:rPr>
        <w:annotationRef/>
      </w:r>
      <w:r>
        <w:t xml:space="preserve">Actually, these are small </w:t>
      </w:r>
      <w:proofErr w:type="gramStart"/>
      <w:r>
        <w:t>proportions</w:t>
      </w:r>
      <w:proofErr w:type="gramEnd"/>
      <w:r>
        <w:t xml:space="preserve"> aren’t they?  Should we be “surprised” that there isn’t much effect?  It’s certainly too small an area to expect a streamflow effect.</w:t>
      </w:r>
    </w:p>
  </w:comment>
  <w:comment w:id="137" w:author="Sally Thompson" w:date="2019-03-13T09:18:00Z" w:initials="ST">
    <w:p w14:paraId="160D6182" w14:textId="2C6B476A" w:rsidR="0074102E" w:rsidRDefault="0074102E">
      <w:pPr>
        <w:pStyle w:val="CommentText"/>
      </w:pPr>
      <w:r>
        <w:rPr>
          <w:rStyle w:val="CommentReference"/>
        </w:rPr>
        <w:annotationRef/>
      </w:r>
      <w:r>
        <w:t>Do we need to be so tentative?  Isn’t this clear given the data?</w:t>
      </w:r>
    </w:p>
  </w:comment>
  <w:comment w:id="138" w:author="Sally Thompson" w:date="2019-03-13T09:18:00Z" w:initials="ST">
    <w:p w14:paraId="73994D39" w14:textId="3305E7F7" w:rsidR="0074102E" w:rsidRDefault="0074102E">
      <w:pPr>
        <w:pStyle w:val="CommentText"/>
      </w:pPr>
      <w:r>
        <w:rPr>
          <w:rStyle w:val="CommentReference"/>
        </w:rPr>
        <w:annotationRef/>
      </w:r>
      <w:r>
        <w:t>Check methods for consistency, I'm not sure the 40x80m patch bit is included there yet?</w:t>
      </w:r>
    </w:p>
  </w:comment>
  <w:comment w:id="139" w:author="Sally Thompson" w:date="2019-03-13T09:18:00Z" w:initials="ST">
    <w:p w14:paraId="235FBFDC" w14:textId="2BE14CF4" w:rsidR="0074102E" w:rsidRDefault="0074102E">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140" w:author="Sally Thompson" w:date="2019-03-13T09:18:00Z" w:initials="ST">
    <w:p w14:paraId="04EE7332" w14:textId="64E0ACBA" w:rsidR="0074102E" w:rsidRDefault="0074102E">
      <w:pPr>
        <w:pStyle w:val="CommentText"/>
      </w:pPr>
      <w:r>
        <w:rPr>
          <w:rStyle w:val="CommentReference"/>
        </w:rPr>
        <w:annotationRef/>
      </w:r>
      <w:proofErr w:type="gramStart"/>
      <w:r>
        <w:t>So</w:t>
      </w:r>
      <w:proofErr w:type="gramEnd"/>
      <w:r>
        <w:t xml:space="preserve"> what?  I think I need a summary statement to get the take home message here.</w:t>
      </w:r>
    </w:p>
  </w:comment>
  <w:comment w:id="141" w:author="Sally Thompson" w:date="2019-03-13T09:18:00Z" w:initials="ST">
    <w:p w14:paraId="24DF3632" w14:textId="330E4FC5" w:rsidR="0074102E" w:rsidRDefault="0074102E">
      <w:pPr>
        <w:pStyle w:val="CommentText"/>
      </w:pPr>
      <w:r>
        <w:rPr>
          <w:rStyle w:val="CommentReference"/>
        </w:rPr>
        <w:annotationRef/>
      </w:r>
      <w:r>
        <w:t>Expected based on ICB or on something else?</w:t>
      </w:r>
    </w:p>
  </w:comment>
  <w:comment w:id="142" w:author="Sally Thompson" w:date="2019-03-13T09:18:00Z" w:initials="ST">
    <w:p w14:paraId="312EE5AB" w14:textId="702995D6" w:rsidR="0074102E" w:rsidRDefault="0074102E">
      <w:pPr>
        <w:pStyle w:val="CommentText"/>
      </w:pPr>
      <w:r>
        <w:rPr>
          <w:rStyle w:val="CommentReference"/>
        </w:rPr>
        <w:annotationRef/>
      </w:r>
      <w:r>
        <w:t>Do we need to have a methods or results point that makes it clear that the plots surveyed are not balanced across fire severity classes then?</w:t>
      </w:r>
    </w:p>
  </w:comment>
  <w:comment w:id="147" w:author="Jens Stevens" w:date="2019-03-13T09:18:00Z" w:initials="JS">
    <w:p w14:paraId="51C29D74" w14:textId="187805D1" w:rsidR="0074102E" w:rsidRDefault="0074102E">
      <w:pPr>
        <w:pStyle w:val="CommentText"/>
      </w:pPr>
      <w:r>
        <w:rPr>
          <w:rStyle w:val="CommentReference"/>
        </w:rPr>
        <w:annotationRef/>
      </w:r>
      <w:r>
        <w:t>Scott, do we have a fire history from this watershed that we can cite? Maybe Tony has an idea?</w:t>
      </w:r>
    </w:p>
  </w:comment>
  <w:comment w:id="148" w:author="Brandon Collins" w:date="2019-03-13T14:42:00Z" w:initials="BC">
    <w:p w14:paraId="0162CC70" w14:textId="23232E57" w:rsidR="0074102E" w:rsidRDefault="0074102E">
      <w:pPr>
        <w:pStyle w:val="CommentText"/>
      </w:pPr>
      <w:r>
        <w:rPr>
          <w:rStyle w:val="CommentReference"/>
        </w:rPr>
        <w:annotationRef/>
      </w:r>
      <w:r>
        <w:t>Replace with Collins and Stephens (2007)</w:t>
      </w:r>
    </w:p>
  </w:comment>
  <w:comment w:id="155" w:author="Jens Stevens" w:date="2019-03-13T09:18:00Z" w:initials="JS">
    <w:p w14:paraId="10D4C65A" w14:textId="583F4572" w:rsidR="0074102E" w:rsidRDefault="0074102E">
      <w:pPr>
        <w:pStyle w:val="CommentText"/>
      </w:pPr>
      <w:r>
        <w:rPr>
          <w:rStyle w:val="CommentReference"/>
        </w:rPr>
        <w:annotationRef/>
      </w:r>
      <w:r>
        <w:t>For Brandon.</w:t>
      </w:r>
    </w:p>
  </w:comment>
  <w:comment w:id="156" w:author="Brandon Collins" w:date="2019-03-13T14:44:00Z" w:initials="BC">
    <w:p w14:paraId="2CA7785B" w14:textId="4920495D" w:rsidR="0074102E" w:rsidRDefault="0074102E">
      <w:pPr>
        <w:pStyle w:val="CommentText"/>
      </w:pPr>
      <w:r>
        <w:rPr>
          <w:rStyle w:val="CommentReference"/>
        </w:rPr>
        <w:annotationRef/>
      </w:r>
      <w:r>
        <w:t xml:space="preserve">I certainly can if you and others think it </w:t>
      </w:r>
      <w:proofErr w:type="spellStart"/>
      <w:r>
        <w:t>i</w:t>
      </w:r>
      <w:proofErr w:type="spellEnd"/>
      <w:r>
        <w:t xml:space="preserve"> necessary.</w:t>
      </w:r>
    </w:p>
  </w:comment>
  <w:comment w:id="157" w:author="Jens Stevens" w:date="2019-03-13T10:12:00Z" w:initials="JS">
    <w:p w14:paraId="081349AD" w14:textId="5C31FD02" w:rsidR="0074102E" w:rsidRDefault="0074102E">
      <w:pPr>
        <w:pStyle w:val="CommentText"/>
      </w:pPr>
      <w:r>
        <w:rPr>
          <w:rStyle w:val="CommentReference"/>
        </w:rPr>
        <w:annotationRef/>
      </w:r>
      <w:r>
        <w:t>Isn’t there a citation somewhere that focuses specifically on large tree mortality? Can’t find it at the moment…</w:t>
      </w:r>
    </w:p>
    <w:p w14:paraId="75074C1D" w14:textId="77777777" w:rsidR="0074102E" w:rsidRDefault="0074102E">
      <w:pPr>
        <w:pStyle w:val="CommentText"/>
      </w:pPr>
    </w:p>
    <w:p w14:paraId="07A42139" w14:textId="2DEED71D" w:rsidR="0074102E" w:rsidRDefault="0074102E">
      <w:pPr>
        <w:pStyle w:val="CommentText"/>
      </w:pPr>
      <w:proofErr w:type="gramStart"/>
      <w:r>
        <w:t>Yes</w:t>
      </w:r>
      <w:proofErr w:type="gramEnd"/>
      <w:r>
        <w:t xml:space="preserve"> we have a fire history from the site, it is in </w:t>
      </w:r>
      <w:r w:rsidRPr="00C423A8">
        <w:t>Collins, B.M. and S.L. Stephens.  2007.  Managing Natural Fires in Sierra Nevada Wilderness Areas.  Frontiers in Ecology and the Environment 5(10): 523-52</w:t>
      </w:r>
    </w:p>
  </w:comment>
  <w:comment w:id="158" w:author="Brandon Collins" w:date="2019-03-13T14:46:00Z" w:initials="BC">
    <w:p w14:paraId="3999B8A3" w14:textId="77777777" w:rsidR="0074102E" w:rsidRDefault="0074102E">
      <w:pPr>
        <w:pStyle w:val="CommentText"/>
      </w:pPr>
      <w:r>
        <w:rPr>
          <w:rStyle w:val="CommentReference"/>
        </w:rPr>
        <w:annotationRef/>
      </w:r>
      <w:r>
        <w:t>How about this one:</w:t>
      </w:r>
    </w:p>
    <w:p w14:paraId="09BD40D8" w14:textId="1B4EA4C7" w:rsidR="0074102E" w:rsidRDefault="0074102E">
      <w:pPr>
        <w:pStyle w:val="CommentText"/>
      </w:pPr>
      <w:r w:rsidRPr="00384760">
        <w:t>Das, A. J., N. L. Stephenson, and K. P. Davis. 2016. Why do trees die? Characterizing the drivers of background tree mortality. Ecology 97:2616-2627.</w:t>
      </w:r>
    </w:p>
  </w:comment>
  <w:comment w:id="159" w:author="Sally Thompson" w:date="2019-03-13T09:18:00Z" w:initials="ST">
    <w:p w14:paraId="12D7CCB5" w14:textId="4CC02E9A" w:rsidR="0074102E" w:rsidRDefault="0074102E">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166" w:author="Sally Thompson" w:date="2019-03-13T09:18:00Z" w:initials="ST">
    <w:p w14:paraId="186C9D70" w14:textId="50D3F715" w:rsidR="0074102E" w:rsidRDefault="0074102E">
      <w:pPr>
        <w:pStyle w:val="CommentText"/>
      </w:pPr>
      <w:r>
        <w:rPr>
          <w:rStyle w:val="CommentReference"/>
        </w:rPr>
        <w:annotationRef/>
      </w:r>
      <w:r>
        <w:t>I don’t think we have any evidence that soils are poorly drained in ICB.  Gabby?</w:t>
      </w:r>
    </w:p>
  </w:comment>
  <w:comment w:id="167" w:author="Jens Stevens" w:date="2019-03-13T09:18:00Z" w:initials="JS">
    <w:p w14:paraId="3F5B85EE" w14:textId="0B82D2D9" w:rsidR="0074102E" w:rsidRDefault="0074102E">
      <w:pPr>
        <w:pStyle w:val="CommentText"/>
      </w:pPr>
      <w:r>
        <w:rPr>
          <w:rStyle w:val="CommentReference"/>
        </w:rPr>
        <w:annotationRef/>
      </w:r>
      <w:r>
        <w:t>Gabrielle/Katya/Sally</w:t>
      </w:r>
    </w:p>
  </w:comment>
  <w:comment w:id="168" w:author="Jens Stevens" w:date="2019-03-13T09:18:00Z" w:initials="JS">
    <w:p w14:paraId="4138141B" w14:textId="7C2883D9" w:rsidR="0074102E" w:rsidRDefault="0074102E">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39ED3E72" w15:done="0"/>
  <w15:commentEx w15:paraId="380A4A8F" w15:done="0"/>
  <w15:commentEx w15:paraId="28429761" w15:done="0"/>
  <w15:commentEx w15:paraId="0BEFAF7B" w15:done="0"/>
  <w15:commentEx w15:paraId="188F215A" w15:done="0"/>
  <w15:commentEx w15:paraId="59D833F8" w15:done="0"/>
  <w15:commentEx w15:paraId="45FF40CD"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39AC71D7" w15:done="0"/>
  <w15:commentEx w15:paraId="212714F1" w15:done="0"/>
  <w15:commentEx w15:paraId="7460FC90" w15:done="0"/>
  <w15:commentEx w15:paraId="0017B134" w15:done="0"/>
  <w15:commentEx w15:paraId="7F9F58E7" w15:done="0"/>
  <w15:commentEx w15:paraId="08513C63" w15:done="0"/>
  <w15:commentEx w15:paraId="0B74D341" w15:done="0"/>
  <w15:commentEx w15:paraId="1BD913F9" w15:paraIdParent="0B74D341" w15:done="0"/>
  <w15:commentEx w15:paraId="71DFEEA4" w15:done="0"/>
  <w15:commentEx w15:paraId="36D2EE18" w15:paraIdParent="71DFEEA4" w15:done="0"/>
  <w15:commentEx w15:paraId="5504EF27" w15:paraIdParent="71DFEEA4" w15:done="0"/>
  <w15:commentEx w15:paraId="15C38E09" w15:done="0"/>
  <w15:commentEx w15:paraId="2B0AC46A" w15:done="0"/>
  <w15:commentEx w15:paraId="164DE7E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10D4C65A" w15:done="0"/>
  <w15:commentEx w15:paraId="2CA7785B" w15:paraIdParent="10D4C65A"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39ED3E72" w16cid:durableId="20337D72"/>
  <w16cid:commentId w16cid:paraId="380A4A8F" w16cid:durableId="20337D73"/>
  <w16cid:commentId w16cid:paraId="28429761" w16cid:durableId="20337D74"/>
  <w16cid:commentId w16cid:paraId="0BEFAF7B" w16cid:durableId="20337D75"/>
  <w16cid:commentId w16cid:paraId="188F215A" w16cid:durableId="1F7C08D9"/>
  <w16cid:commentId w16cid:paraId="59D833F8" w16cid:durableId="2034AF82"/>
  <w16cid:commentId w16cid:paraId="45FF40CD" w16cid:durableId="1F7C08DA"/>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39AC71D7" w16cid:durableId="20337D7C"/>
  <w16cid:commentId w16cid:paraId="212714F1" w16cid:durableId="20337D7D"/>
  <w16cid:commentId w16cid:paraId="7460FC90" w16cid:durableId="20337D7E"/>
  <w16cid:commentId w16cid:paraId="0017B134" w16cid:durableId="202FC702"/>
  <w16cid:commentId w16cid:paraId="7F9F58E7" w16cid:durableId="20337D80"/>
  <w16cid:commentId w16cid:paraId="08513C63" w16cid:durableId="20337D81"/>
  <w16cid:commentId w16cid:paraId="0B74D341" w16cid:durableId="1FD76325"/>
  <w16cid:commentId w16cid:paraId="1BD913F9" w16cid:durableId="1FE0830E"/>
  <w16cid:commentId w16cid:paraId="71DFEEA4" w16cid:durableId="1FB8DB43"/>
  <w16cid:commentId w16cid:paraId="36D2EE18" w16cid:durableId="1FBA0F86"/>
  <w16cid:commentId w16cid:paraId="5504EF27" w16cid:durableId="1FCD1499"/>
  <w16cid:commentId w16cid:paraId="15C38E09" w16cid:durableId="20337D87"/>
  <w16cid:commentId w16cid:paraId="2B0AC46A" w16cid:durableId="202FD650"/>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10D4C65A" w16cid:durableId="202FFD95"/>
  <w16cid:commentId w16cid:paraId="2CA7785B" w16cid:durableId="203395DD"/>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D2149" w14:textId="77777777" w:rsidR="00671970" w:rsidRDefault="00671970" w:rsidP="00D55DA2">
      <w:r>
        <w:separator/>
      </w:r>
    </w:p>
  </w:endnote>
  <w:endnote w:type="continuationSeparator" w:id="0">
    <w:p w14:paraId="0ACA2764" w14:textId="77777777" w:rsidR="00671970" w:rsidRDefault="00671970" w:rsidP="00D55DA2">
      <w:r>
        <w:continuationSeparator/>
      </w:r>
    </w:p>
  </w:endnote>
  <w:endnote w:type="continuationNotice" w:id="1">
    <w:p w14:paraId="6113DE5E" w14:textId="77777777" w:rsidR="00671970" w:rsidRDefault="006719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74102E" w:rsidRDefault="007410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102E" w:rsidRDefault="0074102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74102E" w:rsidRDefault="007410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0D3A7669" w14:textId="77777777" w:rsidR="0074102E" w:rsidRDefault="0074102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18E89" w14:textId="77777777" w:rsidR="00671970" w:rsidRDefault="00671970" w:rsidP="00D55DA2">
      <w:r>
        <w:separator/>
      </w:r>
    </w:p>
  </w:footnote>
  <w:footnote w:type="continuationSeparator" w:id="0">
    <w:p w14:paraId="54CABFA7" w14:textId="77777777" w:rsidR="00671970" w:rsidRDefault="00671970" w:rsidP="00D55DA2">
      <w:r>
        <w:continuationSeparator/>
      </w:r>
    </w:p>
  </w:footnote>
  <w:footnote w:type="continuationNotice" w:id="1">
    <w:p w14:paraId="590B12C5" w14:textId="77777777" w:rsidR="00671970" w:rsidRDefault="006719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Jens Stevens [2]">
    <w15:presenceInfo w15:providerId="Windows Live" w15:userId="ea8d6281ed9038ac"/>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100B17"/>
    <w:rsid w:val="0010432E"/>
    <w:rsid w:val="0010444A"/>
    <w:rsid w:val="0011291D"/>
    <w:rsid w:val="0011372E"/>
    <w:rsid w:val="001146A6"/>
    <w:rsid w:val="00115ACD"/>
    <w:rsid w:val="00121D51"/>
    <w:rsid w:val="00123839"/>
    <w:rsid w:val="001276AC"/>
    <w:rsid w:val="001301FF"/>
    <w:rsid w:val="00135306"/>
    <w:rsid w:val="00140558"/>
    <w:rsid w:val="00142C62"/>
    <w:rsid w:val="00143C7D"/>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369A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2E9E"/>
    <w:rsid w:val="00595439"/>
    <w:rsid w:val="005A15F0"/>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61B9"/>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E3D"/>
    <w:rsid w:val="00C40B67"/>
    <w:rsid w:val="00C423A8"/>
    <w:rsid w:val="00C4360B"/>
    <w:rsid w:val="00C44245"/>
    <w:rsid w:val="00C4438A"/>
    <w:rsid w:val="00C45645"/>
    <w:rsid w:val="00C45949"/>
    <w:rsid w:val="00C53A96"/>
    <w:rsid w:val="00C53C6C"/>
    <w:rsid w:val="00C5450E"/>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C3B93"/>
    <w:rsid w:val="00CC5781"/>
    <w:rsid w:val="00CC61A1"/>
    <w:rsid w:val="00CC6A12"/>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7508E-47D5-484A-AFE2-7BC4DB1C0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35</Pages>
  <Words>10742</Words>
  <Characters>61233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3</cp:revision>
  <cp:lastPrinted>2013-12-07T23:09:00Z</cp:lastPrinted>
  <dcterms:created xsi:type="dcterms:W3CDTF">2019-03-14T16:20:00Z</dcterms:created>
  <dcterms:modified xsi:type="dcterms:W3CDTF">2019-03-14T22:08:00Z</dcterms:modified>
</cp:coreProperties>
</file>