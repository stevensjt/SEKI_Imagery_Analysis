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(req’s: 250 word abstract, 8000 word (35 pg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A4CF32F" w:rsidR="008C47DE" w:rsidRDefault="007C07A0" w:rsidP="003B1292">
      <w:pPr>
        <w:spacing w:line="480" w:lineRule="auto"/>
        <w:rPr>
          <w:rFonts w:ascii="Times New Roman" w:hAnsi="Times New Roman" w:cs="Times New Roman"/>
        </w:rPr>
      </w:pPr>
      <w:r>
        <w:rPr>
          <w:rFonts w:ascii="Times New Roman" w:hAnsi="Times New Roman" w:cs="Times New Roman"/>
        </w:rPr>
        <w:t>In fire-prone forests of western North America, managed wildfire is an increasingly relevant management option to restore variability in vegetation structure to fire-suppressed forest</w:t>
      </w:r>
      <w:r w:rsidR="00695E68">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 The potential hydrologic </w:t>
      </w:r>
      <w:r w:rsidR="00695E68">
        <w:rPr>
          <w:rFonts w:ascii="Times New Roman" w:hAnsi="Times New Roman" w:cs="Times New Roman"/>
        </w:rPr>
        <w:t xml:space="preserve">impacts </w:t>
      </w:r>
      <w:r w:rsidR="003B1292">
        <w:rPr>
          <w:rFonts w:ascii="Times New Roman" w:hAnsi="Times New Roman" w:cs="Times New Roman"/>
        </w:rPr>
        <w:t xml:space="preserve">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695E68">
        <w:rPr>
          <w:rFonts w:ascii="Times New Roman" w:hAnsi="Times New Roman" w:cs="Times New Roman"/>
        </w:rPr>
        <w:t>with implications for land surface – atmosphere exchange, snowpack and evapotranspiration, potentially leading to</w:t>
      </w:r>
      <w:r w:rsidR="003B1292">
        <w:rPr>
          <w:rFonts w:ascii="Times New Roman" w:hAnsi="Times New Roman" w:cs="Times New Roman"/>
        </w:rPr>
        <w:t xml:space="preserve">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w:t>
      </w:r>
      <w:r w:rsidR="00695E68">
        <w:rPr>
          <w:rFonts w:ascii="Times New Roman" w:hAnsi="Times New Roman" w:cs="Times New Roman"/>
        </w:rPr>
        <w:t xml:space="preserve">water </w:t>
      </w:r>
      <w:r>
        <w:rPr>
          <w:rFonts w:ascii="Times New Roman" w:hAnsi="Times New Roman" w:cs="Times New Roman"/>
        </w:rPr>
        <w:t>storage</w:t>
      </w:r>
      <w:r w:rsidR="00695E68">
        <w:rPr>
          <w:rFonts w:ascii="Times New Roman" w:hAnsi="Times New Roman" w:cs="Times New Roman"/>
        </w:rPr>
        <w:t xml:space="preserve"> in soils and groundwater,</w:t>
      </w:r>
      <w:r>
        <w:rPr>
          <w:rFonts w:ascii="Times New Roman" w:hAnsi="Times New Roman" w:cs="Times New Roman"/>
        </w:rPr>
        <w:t xml:space="preserv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sidR="00690080">
        <w:rPr>
          <w:rFonts w:ascii="Times New Roman" w:hAnsi="Times New Roman" w:cs="Times New Roman"/>
        </w:rPr>
        <w:t>periodic 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to vegetation change.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managed 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be allowed under higher fire weather to encourage greater tree mortality</w:t>
      </w:r>
      <w:r w:rsidR="00D42186">
        <w:rPr>
          <w:rFonts w:ascii="Times New Roman" w:hAnsi="Times New Roman" w:cs="Times New Roman"/>
        </w:rPr>
        <w:t xml:space="preserve">, although the potential hydrologic benefits of the program in this basin may be limited. </w:t>
      </w:r>
    </w:p>
    <w:p w14:paraId="3E5A90D8" w14:textId="14D87B39"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xml:space="preserve">; currently at </w:t>
      </w:r>
      <w:r w:rsidR="00580654">
        <w:rPr>
          <w:rFonts w:ascii="Times New Roman" w:hAnsi="Times New Roman" w:cs="Times New Roman"/>
        </w:rPr>
        <w:t>249</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46804852"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these forests (</w:t>
      </w:r>
      <w:commentRangeStart w:id="0"/>
      <w:r w:rsidR="00905F7D">
        <w:rPr>
          <w:rFonts w:ascii="Times New Roman" w:hAnsi="Times New Roman" w:cs="Times New Roman"/>
        </w:rPr>
        <w:t>Safford and Stevens 2017</w:t>
      </w:r>
      <w:commentRangeEnd w:id="0"/>
      <w:r w:rsidR="006E004C">
        <w:rPr>
          <w:rStyle w:val="CommentReference"/>
        </w:rPr>
        <w:commentReference w:id="0"/>
      </w:r>
      <w:r w:rsidR="00905F7D">
        <w:rPr>
          <w:rFonts w:ascii="Times New Roman" w:hAnsi="Times New Roman" w:cs="Times New Roman"/>
        </w:rPr>
        <w:t>)</w:t>
      </w:r>
      <w:r w:rsidR="00580654">
        <w:rPr>
          <w:rFonts w:ascii="Times New Roman" w:hAnsi="Times New Roman" w:cs="Times New Roman"/>
        </w:rPr>
        <w:t>.</w:t>
      </w:r>
      <w:r w:rsidR="00A27F96" w:rsidRPr="00EF599F">
        <w:rPr>
          <w:rFonts w:ascii="Times New Roman" w:hAnsi="Times New Roman" w:cs="Times New Roman"/>
        </w:rPr>
        <w:t xml:space="preserve"> </w:t>
      </w:r>
      <w:r w:rsidR="00905F7D">
        <w:rPr>
          <w:rFonts w:ascii="Times New Roman" w:hAnsi="Times New Roman" w:cs="Times New Roman"/>
        </w:rPr>
        <w:t xml:space="preserve">These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These 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restoration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0D3DA55F"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F202F7">
        <w:rPr>
          <w:rFonts w:ascii="Times New Roman" w:hAnsi="Times New Roman" w:cs="Times New Roman"/>
          <w:noProof/>
        </w:rPr>
        <w:instrText xml:space="preserve"> ADDIN EN.CITE </w:instrText>
      </w:r>
      <w:r w:rsidR="00F202F7">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F202F7">
        <w:rPr>
          <w:rFonts w:ascii="Times New Roman" w:hAnsi="Times New Roman" w:cs="Times New Roman"/>
          <w:noProof/>
        </w:rPr>
        <w:instrText xml:space="preserve"> ADDIN EN.CITE.DATA </w:instrText>
      </w:r>
      <w:r w:rsidR="00F202F7">
        <w:rPr>
          <w:rFonts w:ascii="Times New Roman" w:hAnsi="Times New Roman" w:cs="Times New Roman"/>
          <w:noProof/>
        </w:rPr>
      </w:r>
      <w:r w:rsidR="00F202F7">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202F7">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w:t>
      </w:r>
      <w:r w:rsidRPr="00EF599F">
        <w:rPr>
          <w:rFonts w:ascii="Times New Roman" w:hAnsi="Times New Roman" w:cs="Times New Roman"/>
        </w:rPr>
        <w:lastRenderedPageBreak/>
        <w:t xml:space="preserve">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w:t>
      </w:r>
      <w:r w:rsidR="006E004C">
        <w:rPr>
          <w:rFonts w:ascii="Times New Roman" w:hAnsi="Times New Roman" w:cs="Times New Roman"/>
        </w:rPr>
        <w:t xml:space="preserve"> (</w:t>
      </w:r>
      <w:r w:rsidR="006E004C">
        <w:rPr>
          <w:rFonts w:ascii="Times New Roman" w:hAnsi="Times New Roman" w:cs="Times New Roman"/>
          <w:noProof/>
        </w:rPr>
        <w:t>Collins et al. 2007).</w:t>
      </w:r>
      <w:r w:rsidR="006E004C">
        <w:rPr>
          <w:rFonts w:ascii="Times New Roman" w:hAnsi="Times New Roman" w:cs="Times New Roman"/>
        </w:rPr>
        <w:t xml:space="preserve"> In addition, </w:t>
      </w:r>
      <w:r w:rsidRPr="00EF599F">
        <w:rPr>
          <w:rFonts w:ascii="Times New Roman" w:hAnsi="Times New Roman" w:cs="Times New Roman"/>
        </w:rPr>
        <w:t xml:space="preserve">the emergence </w:t>
      </w:r>
      <w:r w:rsidR="006E004C">
        <w:rPr>
          <w:rFonts w:ascii="Times New Roman" w:hAnsi="Times New Roman" w:cs="Times New Roman"/>
        </w:rPr>
        <w:t>of non-overlapping fire extents in these basins suggests</w:t>
      </w:r>
      <w:r w:rsidRPr="00EF599F">
        <w:rPr>
          <w:rFonts w:ascii="Times New Roman" w:hAnsi="Times New Roman" w:cs="Times New Roman"/>
        </w:rPr>
        <w:t xml:space="preserve">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202F7">
        <w:rPr>
          <w:rFonts w:ascii="Times New Roman" w:hAnsi="Times New Roman" w:cs="Times New Roman"/>
        </w:rPr>
        <w:instrText xml:space="preserve"> ADDIN EN.CITE </w:instrText>
      </w:r>
      <w:r w:rsidR="00F202F7">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202F7">
        <w:rPr>
          <w:rFonts w:ascii="Times New Roman" w:hAnsi="Times New Roman" w:cs="Times New Roman"/>
        </w:rPr>
        <w:instrText xml:space="preserve"> ADDIN EN.CITE.DATA </w:instrText>
      </w:r>
      <w:r w:rsidR="00F202F7">
        <w:rPr>
          <w:rFonts w:ascii="Times New Roman" w:hAnsi="Times New Roman" w:cs="Times New Roman"/>
        </w:rPr>
      </w:r>
      <w:r w:rsidR="00F202F7">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F202F7">
        <w:rPr>
          <w:rFonts w:ascii="Times New Roman" w:hAnsi="Times New Roman" w:cs="Times New Roman"/>
          <w:noProof/>
        </w:rPr>
        <w:t>(Collins et al. 2009, Collins et al. 2011, Parks et al. 2015,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CF5D98E"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w:t>
      </w:r>
      <w:r w:rsidR="006E004C">
        <w:rPr>
          <w:rFonts w:ascii="Times New Roman" w:hAnsi="Times New Roman" w:cs="Times New Roman"/>
        </w:rPr>
        <w:t>fire lea</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del w:id="1" w:author="Gabrielle" w:date="2019-06-06T15:35:00Z">
        <w:r w:rsidR="0065308B" w:rsidRPr="00EF599F" w:rsidDel="00476506">
          <w:rPr>
            <w:rFonts w:ascii="Times New Roman" w:hAnsi="Times New Roman" w:cs="Times New Roman"/>
          </w:rPr>
          <w:delText xml:space="preserve">, </w:delText>
        </w:r>
      </w:del>
      <w:ins w:id="2" w:author="Gabrielle" w:date="2019-06-06T15:35:00Z">
        <w:r w:rsidR="00476506">
          <w:rPr>
            <w:rFonts w:ascii="Times New Roman" w:hAnsi="Times New Roman" w:cs="Times New Roman"/>
          </w:rPr>
          <w:t xml:space="preserve"> and</w:t>
        </w:r>
        <w:r w:rsidR="00476506" w:rsidRPr="00EF599F">
          <w:rPr>
            <w:rFonts w:ascii="Times New Roman" w:hAnsi="Times New Roman" w:cs="Times New Roman"/>
          </w:rPr>
          <w:t xml:space="preserve"> </w:t>
        </w:r>
      </w:ins>
      <w:r w:rsidR="0065308B" w:rsidRPr="00EF599F">
        <w:rPr>
          <w:rFonts w:ascii="Times New Roman" w:hAnsi="Times New Roman" w:cs="Times New Roman"/>
        </w:rPr>
        <w:t>plant available water resources</w:t>
      </w:r>
      <w:del w:id="3" w:author="Gabrielle" w:date="2019-06-06T15:35:00Z">
        <w:r w:rsidR="007D15CE" w:rsidDel="00476506">
          <w:rPr>
            <w:rFonts w:ascii="Times New Roman" w:hAnsi="Times New Roman" w:cs="Times New Roman"/>
          </w:rPr>
          <w:delText>,</w:delText>
        </w:r>
        <w:r w:rsidR="0065308B" w:rsidRPr="00EF599F" w:rsidDel="00476506">
          <w:rPr>
            <w:rFonts w:ascii="Times New Roman" w:hAnsi="Times New Roman" w:cs="Times New Roman"/>
          </w:rPr>
          <w:delText xml:space="preserve"> and streamflow production</w:delText>
        </w:r>
      </w:del>
      <w:r w:rsidR="0065308B" w:rsidRPr="00EF599F">
        <w:rPr>
          <w:rFonts w:ascii="Times New Roman" w:hAnsi="Times New Roman" w:cs="Times New Roman"/>
        </w:rPr>
        <w:t xml:space="preserve">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del w:id="4" w:author="Gabrielle" w:date="2019-06-06T15:35:00Z">
        <w:r w:rsidR="00123839" w:rsidDel="00476506">
          <w:rPr>
            <w:rFonts w:ascii="Times New Roman" w:hAnsi="Times New Roman" w:cs="Times New Roman"/>
          </w:rPr>
          <w:delText xml:space="preserve">comparable </w:delText>
        </w:r>
      </w:del>
      <w:ins w:id="5" w:author="Gabrielle" w:date="2019-06-06T15:35:00Z">
        <w:r w:rsidR="00476506">
          <w:rPr>
            <w:rFonts w:ascii="Times New Roman" w:hAnsi="Times New Roman" w:cs="Times New Roman"/>
          </w:rPr>
          <w:t xml:space="preserve">similar </w:t>
        </w:r>
      </w:ins>
      <w:r w:rsidR="00123839">
        <w:rPr>
          <w:rFonts w:ascii="Times New Roman" w:hAnsi="Times New Roman" w:cs="Times New Roman"/>
        </w:rPr>
        <w:t>but fire-suppressed Sierra Nevada river basins</w:t>
      </w:r>
      <w:del w:id="6" w:author="Gabrielle" w:date="2019-06-06T15:36:00Z">
        <w:r w:rsidR="00123839" w:rsidDel="00476506">
          <w:rPr>
            <w:rFonts w:ascii="Times New Roman" w:hAnsi="Times New Roman" w:cs="Times New Roman"/>
          </w:rPr>
          <w:delText>,</w:delText>
        </w:r>
      </w:del>
      <w:r w:rsidR="00123839">
        <w:rPr>
          <w:rFonts w:ascii="Times New Roman" w:hAnsi="Times New Roman" w:cs="Times New Roman"/>
        </w:rPr>
        <w:t xml:space="preserve">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w:t>
      </w:r>
      <w:del w:id="7" w:author="Gabrielle" w:date="2019-06-06T15:37:00Z">
        <w:r w:rsidR="00123839" w:rsidDel="00476506">
          <w:rPr>
            <w:rFonts w:ascii="Times New Roman" w:hAnsi="Times New Roman" w:cs="Times New Roman"/>
            <w:noProof/>
          </w:rPr>
          <w:delText xml:space="preserve">also </w:delText>
        </w:r>
      </w:del>
      <w:r w:rsidR="00123839">
        <w:rPr>
          <w:rFonts w:ascii="Times New Roman" w:hAnsi="Times New Roman" w:cs="Times New Roman"/>
          <w:noProof/>
        </w:rPr>
        <w:t xml:space="preserve">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ins w:id="8" w:author="Gabrielle" w:date="2019-06-06T15:37:00Z">
        <w:r w:rsidR="00476506">
          <w:rPr>
            <w:rFonts w:ascii="Times New Roman" w:hAnsi="Times New Roman" w:cs="Times New Roman"/>
            <w:noProof/>
          </w:rPr>
          <w:t>, and reduced plant water stress,</w:t>
        </w:r>
      </w:ins>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27390F05"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generate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lastRenderedPageBreak/>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52490DBE"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5164F707" w:rsidR="00AD0CC6" w:rsidRDefault="005D0DF4" w:rsidP="00AD0CC6">
      <w:pPr>
        <w:spacing w:line="480" w:lineRule="auto"/>
        <w:ind w:firstLine="720"/>
        <w:rPr>
          <w:rFonts w:ascii="Times New Roman" w:hAnsi="Times New Roman" w:cs="Times New Roman"/>
        </w:rPr>
      </w:pPr>
      <w:bookmarkStart w:id="9"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suppression appears to have </w:t>
      </w:r>
      <w:r w:rsidR="001276AC">
        <w:rPr>
          <w:rFonts w:ascii="Times New Roman" w:hAnsi="Times New Roman" w:cs="Times New Roman"/>
        </w:rPr>
        <w:lastRenderedPageBreak/>
        <w:t>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though 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w:t>
      </w:r>
    </w:p>
    <w:p w14:paraId="06341805" w14:textId="363CDEC0"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as was done by lands managed by the US Forest Service</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9"/>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AD0CC6">
        <w:rPr>
          <w:rFonts w:ascii="Times New Roman" w:hAnsi="Times New Roman" w:cs="Times New Roman"/>
        </w:rPr>
        <w:t xml:space="preserve">Yosemite National Park is the only other place in the Sierra Nevada that has had a policy of allowing lightning-ignited wildfires to burn for as long as Kings Canyon National Park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(van Wagtendonk 2007)</w:t>
      </w:r>
      <w:r w:rsidR="00AD0CC6">
        <w:rPr>
          <w:rFonts w:ascii="Times New Roman" w:hAnsi="Times New Roman" w:cs="Times New Roman"/>
        </w:rPr>
        <w:fldChar w:fldCharType="end"/>
      </w:r>
      <w:r w:rsidR="00AD0CC6">
        <w:rPr>
          <w:rFonts w:ascii="Times New Roman" w:hAnsi="Times New Roman" w:cs="Times New Roman"/>
        </w:rPr>
        <w:t>. Within Yosemite, the 150 km</w:t>
      </w:r>
      <w:r w:rsidR="00AD0CC6">
        <w:rPr>
          <w:rFonts w:ascii="Times New Roman" w:hAnsi="Times New Roman" w:cs="Times New Roman"/>
          <w:vertAlign w:val="superscript"/>
        </w:rPr>
        <w:t>2</w:t>
      </w:r>
      <w:r w:rsidR="00AD0CC6">
        <w:rPr>
          <w:rFonts w:ascii="Times New Roman" w:hAnsi="Times New Roman" w:cs="Times New Roman"/>
        </w:rPr>
        <w:t xml:space="preserve"> Illilouette Creek Basin (ICB) has</w:t>
      </w:r>
      <w:r w:rsidR="00067C42">
        <w:rPr>
          <w:rFonts w:ascii="Times New Roman" w:hAnsi="Times New Roman" w:cs="Times New Roman"/>
        </w:rPr>
        <w:t xml:space="preserve"> also</w:t>
      </w:r>
      <w:r w:rsidR="00AD0CC6">
        <w:rPr>
          <w:rFonts w:ascii="Times New Roman" w:hAnsi="Times New Roman" w:cs="Times New Roman"/>
        </w:rPr>
        <w:t xml:space="preserve"> experienced a near-natural fire regime since </w:t>
      </w:r>
      <w:r w:rsidR="00A2379D">
        <w:rPr>
          <w:rFonts w:ascii="Times New Roman" w:hAnsi="Times New Roman" w:cs="Times New Roman"/>
        </w:rPr>
        <w:t xml:space="preserve">the early </w:t>
      </w:r>
      <w:r w:rsidR="00AD0CC6">
        <w:rPr>
          <w:rFonts w:ascii="Times New Roman" w:hAnsi="Times New Roman" w:cs="Times New Roman"/>
        </w:rPr>
        <w:t>1970</w:t>
      </w:r>
      <w:r w:rsidR="00A2379D">
        <w:rPr>
          <w:rFonts w:ascii="Times New Roman" w:hAnsi="Times New Roman" w:cs="Times New Roman"/>
        </w:rPr>
        <w:t>’s</w:t>
      </w:r>
      <w:r w:rsidR="00AD0CC6">
        <w:rPr>
          <w:rFonts w:ascii="Times New Roman" w:hAnsi="Times New Roman" w:cs="Times New Roman"/>
        </w:rPr>
        <w:t xml:space="preserve">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and Stephens 2007)</w:t>
      </w:r>
      <w:r w:rsidR="00AD0CC6">
        <w:rPr>
          <w:rFonts w:ascii="Times New Roman" w:hAnsi="Times New Roman" w:cs="Times New Roman"/>
        </w:rPr>
        <w:fldChar w:fldCharType="end"/>
      </w:r>
      <w:r w:rsidR="00AD0CC6">
        <w:rPr>
          <w:rFonts w:ascii="Times New Roman" w:hAnsi="Times New Roman" w:cs="Times New Roman"/>
        </w:rPr>
        <w:t xml:space="preserve">, with </w:t>
      </w:r>
      <w:r w:rsidR="00AD0CC6" w:rsidRPr="008819DA">
        <w:rPr>
          <w:rFonts w:ascii="Times New Roman" w:hAnsi="Times New Roman" w:cs="Times New Roman"/>
        </w:rPr>
        <w:t xml:space="preserve">27 </w:t>
      </w:r>
      <w:r w:rsidR="00AD0CC6">
        <w:rPr>
          <w:rFonts w:ascii="Times New Roman" w:hAnsi="Times New Roman" w:cs="Times New Roman"/>
        </w:rPr>
        <w:t>fires &gt;40 ha occurring between 197</w:t>
      </w:r>
      <w:r w:rsidR="00A2379D">
        <w:rPr>
          <w:rFonts w:ascii="Times New Roman" w:hAnsi="Times New Roman" w:cs="Times New Roman"/>
        </w:rPr>
        <w:t>0</w:t>
      </w:r>
      <w:r w:rsidR="00AD0CC6">
        <w:rPr>
          <w:rFonts w:ascii="Times New Roman" w:hAnsi="Times New Roman" w:cs="Times New Roman"/>
        </w:rPr>
        <w:t xml:space="preserve"> and 2016 compared to 10 in </w:t>
      </w:r>
      <w:r w:rsidR="00AD0CC6" w:rsidRPr="008819DA">
        <w:rPr>
          <w:rFonts w:ascii="Times New Roman" w:hAnsi="Times New Roman" w:cs="Times New Roman"/>
        </w:rPr>
        <w:t>S</w:t>
      </w:r>
      <w:r w:rsidR="00AD0CC6">
        <w:rPr>
          <w:rFonts w:ascii="Times New Roman" w:hAnsi="Times New Roman" w:cs="Times New Roman"/>
        </w:rPr>
        <w:t xml:space="preserve">CB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42A4309C"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r w:rsidR="00EF599F">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lang w:eastAsia="en-US"/>
        </w:rPr>
        <w:lastRenderedPageBreak/>
        <w:drawing>
          <wp:inline distT="0" distB="0" distL="0" distR="0" wp14:anchorId="74D76ECF" wp14:editId="506D838A">
            <wp:extent cx="4940299" cy="5054598"/>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299" cy="5054598"/>
                    </a:xfrm>
                    <a:prstGeom prst="rect">
                      <a:avLst/>
                    </a:prstGeom>
                  </pic:spPr>
                </pic:pic>
              </a:graphicData>
            </a:graphic>
          </wp:inline>
        </w:drawing>
      </w:r>
    </w:p>
    <w:p w14:paraId="5E328B41" w14:textId="446353D3" w:rsidR="0091423C" w:rsidRPr="00EF599F" w:rsidRDefault="00DD130B" w:rsidP="00DD130B">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w:t>
      </w:r>
      <w:commentRangeStart w:id="10"/>
      <w:r w:rsidR="00880806">
        <w:rPr>
          <w:rFonts w:ascii="Times New Roman" w:hAnsi="Times New Roman" w:cs="Times New Roman"/>
        </w:rPr>
        <w:t>Overlapping fire perimeters</w:t>
      </w:r>
      <w:r w:rsidR="008B2E36">
        <w:rPr>
          <w:rFonts w:ascii="Times New Roman" w:hAnsi="Times New Roman" w:cs="Times New Roman"/>
        </w:rPr>
        <w:t xml:space="preserve"> since 1973 shown in transparent red</w:t>
      </w:r>
      <w:commentRangeEnd w:id="10"/>
      <w:r w:rsidR="00A2379D">
        <w:rPr>
          <w:rStyle w:val="CommentReference"/>
          <w:i w:val="0"/>
          <w:iCs w:val="0"/>
          <w:color w:val="auto"/>
        </w:rPr>
        <w:commentReference w:id="10"/>
      </w:r>
      <w:r w:rsidR="008B2E36">
        <w:rPr>
          <w:rFonts w:ascii="Times New Roman" w:hAnsi="Times New Roman" w:cs="Times New Roman"/>
        </w:rPr>
        <w:t xml:space="preserve">.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43E3869" w14:textId="28D8A799" w:rsidR="0091423C" w:rsidRDefault="00DA51AD" w:rsidP="00572C84">
      <w:pPr>
        <w:spacing w:line="480" w:lineRule="auto"/>
        <w:ind w:firstLine="720"/>
        <w:rPr>
          <w:rFonts w:ascii="Times New Roman" w:hAnsi="Times New Roman" w:cs="Times New Roman"/>
        </w:rPr>
      </w:pPr>
      <w:r>
        <w:rPr>
          <w:rFonts w:ascii="Times New Roman" w:hAnsi="Times New Roman" w:cs="Times New Roman"/>
        </w:rPr>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xml:space="preserve">), </w:t>
      </w:r>
      <w:commentRangeStart w:id="11"/>
      <w:commentRangeStart w:id="12"/>
      <w:commentRangeStart w:id="13"/>
      <w:r w:rsidR="006F3E50">
        <w:rPr>
          <w:rFonts w:ascii="Times New Roman" w:hAnsi="Times New Roman" w:cs="Times New Roman"/>
        </w:rPr>
        <w:t>but has similar vegetation</w:t>
      </w:r>
      <w:commentRangeEnd w:id="11"/>
      <w:r w:rsidR="0083369C">
        <w:rPr>
          <w:rStyle w:val="CommentReference"/>
        </w:rPr>
        <w:commentReference w:id="11"/>
      </w:r>
      <w:commentRangeEnd w:id="12"/>
      <w:r w:rsidR="00B66F8D">
        <w:rPr>
          <w:rStyle w:val="CommentReference"/>
        </w:rPr>
        <w:commentReference w:id="12"/>
      </w:r>
      <w:commentRangeEnd w:id="13"/>
      <w:r w:rsidR="00DA15F9">
        <w:rPr>
          <w:rStyle w:val="CommentReference"/>
        </w:rPr>
        <w:commentReference w:id="13"/>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(detailed below)</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lastRenderedPageBreak/>
        <w:t>(</w:t>
      </w:r>
      <w:commentRangeStart w:id="14"/>
      <w:r w:rsidR="0020307F">
        <w:rPr>
          <w:rFonts w:ascii="Times New Roman" w:hAnsi="Times New Roman" w:cs="Times New Roman"/>
          <w:color w:val="000000" w:themeColor="text1"/>
        </w:rPr>
        <w:t>Figure B</w:t>
      </w:r>
      <w:r w:rsidR="00307415">
        <w:rPr>
          <w:rFonts w:ascii="Times New Roman" w:hAnsi="Times New Roman" w:cs="Times New Roman"/>
          <w:color w:val="000000" w:themeColor="text1"/>
        </w:rPr>
        <w:t>3</w:t>
      </w:r>
      <w:commentRangeEnd w:id="14"/>
      <w:r w:rsidR="0026128C">
        <w:rPr>
          <w:rStyle w:val="CommentReference"/>
        </w:rPr>
        <w:commentReference w:id="14"/>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w:t>
      </w:r>
      <w:commentRangeStart w:id="15"/>
      <w:r w:rsidR="0020307F">
        <w:rPr>
          <w:rFonts w:ascii="Times New Roman" w:hAnsi="Times New Roman" w:cs="Times New Roman"/>
          <w:color w:val="000000" w:themeColor="text1"/>
        </w:rPr>
        <w:t>Table B2</w:t>
      </w:r>
      <w:commentRangeEnd w:id="15"/>
      <w:r w:rsidR="0026128C">
        <w:rPr>
          <w:rStyle w:val="CommentReference"/>
        </w:rPr>
        <w:commentReference w:id="15"/>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ins w:id="16" w:author="Gabrielle" w:date="2019-06-06T15:53:00Z">
        <w:r w:rsidR="001141EE">
          <w:rPr>
            <w:rFonts w:ascii="Times New Roman" w:hAnsi="Times New Roman" w:cs="Times New Roman"/>
          </w:rPr>
          <w:t xml:space="preserve"> (although they measure flow draining slightly smaller areas than the Kings River gages</w:t>
        </w:r>
      </w:ins>
      <w:del w:id="17" w:author="Gabrielle" w:date="2019-06-06T15:49:00Z">
        <w:r w:rsidR="003F5D51" w:rsidDel="00A2379D">
          <w:rPr>
            <w:rFonts w:ascii="Times New Roman" w:hAnsi="Times New Roman" w:cs="Times New Roman"/>
          </w:rPr>
          <w:delText>, encompassing similar</w:delText>
        </w:r>
        <w:r w:rsidR="00113F59" w:rsidDel="00A2379D">
          <w:rPr>
            <w:rFonts w:ascii="Times New Roman" w:hAnsi="Times New Roman" w:cs="Times New Roman"/>
          </w:rPr>
          <w:delText xml:space="preserve"> though smaller</w:delText>
        </w:r>
        <w:r w:rsidR="003F5D51" w:rsidDel="00A2379D">
          <w:rPr>
            <w:rFonts w:ascii="Times New Roman" w:hAnsi="Times New Roman" w:cs="Times New Roman"/>
          </w:rPr>
          <w:delText xml:space="preserve"> areas as the Kings River</w:delText>
        </w:r>
      </w:del>
      <w:del w:id="18" w:author="Gabrielle" w:date="2019-06-06T15:53:00Z">
        <w:r w:rsidR="003A1AD9" w:rsidDel="001141EE">
          <w:rPr>
            <w:rFonts w:ascii="Times New Roman" w:hAnsi="Times New Roman" w:cs="Times New Roman"/>
          </w:rPr>
          <w:delText xml:space="preserve"> (</w:delText>
        </w:r>
      </w:del>
      <w:ins w:id="19" w:author="Gabrielle" w:date="2019-06-06T15:53:00Z">
        <w:r w:rsidR="001141EE">
          <w:rPr>
            <w:rFonts w:ascii="Times New Roman" w:hAnsi="Times New Roman" w:cs="Times New Roman"/>
          </w:rPr>
          <w:t xml:space="preserve">; </w:t>
        </w:r>
      </w:ins>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 xml:space="preserve">(0.65-0.9 m/yr)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m/yr</w:t>
      </w:r>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6CAFD9C5" w14:textId="77777777" w:rsidR="00601857" w:rsidRPr="00513297" w:rsidRDefault="00601857" w:rsidP="00572C84">
      <w:pPr>
        <w:spacing w:line="480" w:lineRule="auto"/>
        <w:ind w:firstLine="720"/>
        <w:rPr>
          <w:rFonts w:ascii="Times New Roman" w:hAnsi="Times New Roman" w:cs="Times New Roman"/>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7169C8BC"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ins w:id="20" w:author="Gabrielle" w:date="2019-06-06T21:09:00Z">
        <w:r w:rsidR="009A7145">
          <w:rPr>
            <w:rFonts w:ascii="Times New Roman" w:hAnsi="Times New Roman" w:cs="Times New Roman"/>
          </w:rPr>
          <w:t xml:space="preserve">black and white photos </w:t>
        </w:r>
      </w:ins>
      <w:r w:rsidRPr="00EF599F">
        <w:rPr>
          <w:rFonts w:ascii="Times New Roman" w:hAnsi="Times New Roman" w:cs="Times New Roman"/>
        </w:rPr>
        <w:t>were dated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ins w:id="21" w:author="Gabrielle" w:date="2019-06-06T21:08:00Z">
        <w:r w:rsidR="009A7145">
          <w:rPr>
            <w:rFonts w:ascii="Times New Roman" w:hAnsi="Times New Roman" w:cs="Times New Roman"/>
          </w:rPr>
          <w:t xml:space="preserve">color imagery from </w:t>
        </w:r>
      </w:ins>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commentRangeStart w:id="22"/>
      <w:r w:rsidR="00AB1E60">
        <w:rPr>
          <w:rFonts w:ascii="Times New Roman" w:hAnsi="Times New Roman" w:cs="Times New Roman"/>
        </w:rPr>
        <w:t>We used the</w:t>
      </w:r>
      <w:r w:rsidRPr="00EF599F">
        <w:rPr>
          <w:rFonts w:ascii="Times New Roman" w:hAnsi="Times New Roman" w:cs="Times New Roman"/>
        </w:rPr>
        <w:t xml:space="preserve"> eCognition object-oriented software </w:t>
      </w:r>
      <w:r w:rsidRPr="00EF599F">
        <w:rPr>
          <w:rFonts w:ascii="Times New Roman" w:hAnsi="Times New Roman" w:cs="Times New Roman"/>
        </w:rPr>
        <w:lastRenderedPageBreak/>
        <w:t>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commentRangeEnd w:id="22"/>
      <w:r w:rsidR="009A7145">
        <w:rPr>
          <w:rStyle w:val="CommentReference"/>
        </w:rPr>
        <w:commentReference w:id="22"/>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eCognition were converted to raster layers in ArcGIS, with a 40 m pixel resolution, ensuring alignment of the 1973 and 2014 rasters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60750773"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del w:id="23" w:author="Gabrielle Boisrame" w:date="2019-06-07T10:39:00Z">
        <w:r w:rsidRPr="00EF599F" w:rsidDel="00E03C78">
          <w:rPr>
            <w:rFonts w:ascii="Times New Roman" w:hAnsi="Times New Roman" w:cs="Times New Roman"/>
          </w:rPr>
          <w:delText xml:space="preserve">analyzed </w:delText>
        </w:r>
      </w:del>
      <w:ins w:id="24" w:author="Gabrielle Boisrame" w:date="2019-06-07T10:39:00Z">
        <w:r w:rsidR="00E03C78">
          <w:rPr>
            <w:rFonts w:ascii="Times New Roman" w:hAnsi="Times New Roman" w:cs="Times New Roman"/>
          </w:rPr>
          <w:t>used</w:t>
        </w:r>
        <w:r w:rsidR="00E03C78" w:rsidRPr="00EF599F">
          <w:rPr>
            <w:rFonts w:ascii="Times New Roman" w:hAnsi="Times New Roman" w:cs="Times New Roman"/>
          </w:rPr>
          <w:t xml:space="preserve"> </w:t>
        </w:r>
      </w:ins>
      <w:r w:rsidRPr="00EF599F">
        <w:rPr>
          <w:rFonts w:ascii="Times New Roman" w:hAnsi="Times New Roman" w:cs="Times New Roman"/>
        </w:rPr>
        <w:t>the spatial layers from 1973 and 2014 to determine the direction and proportionality of vegetation change in the intervening 41 years</w:t>
      </w:r>
      <w:ins w:id="25" w:author="Gabrielle Boisrame" w:date="2019-06-07T10:38:00Z">
        <w:r w:rsidR="00E03C78">
          <w:rPr>
            <w:rFonts w:ascii="Times New Roman" w:hAnsi="Times New Roman" w:cs="Times New Roman"/>
          </w:rPr>
          <w:t xml:space="preserve">. We then </w:t>
        </w:r>
      </w:ins>
      <w:ins w:id="26" w:author="Gabrielle Boisrame" w:date="2019-06-07T10:39:00Z">
        <w:r w:rsidR="00E03C78">
          <w:rPr>
            <w:rFonts w:ascii="Times New Roman" w:hAnsi="Times New Roman" w:cs="Times New Roman"/>
          </w:rPr>
          <w:t xml:space="preserve">analyzed the relationship between these changes and </w:t>
        </w:r>
      </w:ins>
      <w:del w:id="27" w:author="Gabrielle Boisrame" w:date="2019-06-07T10:40:00Z">
        <w:r w:rsidRPr="00EF599F" w:rsidDel="00E03C78">
          <w:rPr>
            <w:rFonts w:ascii="Times New Roman" w:hAnsi="Times New Roman" w:cs="Times New Roman"/>
          </w:rPr>
          <w:delText xml:space="preserve">, primarily as a function of </w:delText>
        </w:r>
      </w:del>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t>
      </w:r>
      <w:ins w:id="28" w:author="Gabrielle Boisrame" w:date="2019-06-07T10:37:00Z">
        <w:r w:rsidR="00E03C78">
          <w:rPr>
            <w:rFonts w:ascii="Times New Roman" w:hAnsi="Times New Roman" w:cs="Times New Roman"/>
          </w:rPr>
          <w:t>mapped area</w:t>
        </w:r>
      </w:ins>
      <w:del w:id="29" w:author="Gabrielle Boisrame" w:date="2019-06-07T10:37:00Z">
        <w:r w:rsidRPr="00EF599F" w:rsidDel="00E03C78">
          <w:rPr>
            <w:rFonts w:ascii="Times New Roman" w:hAnsi="Times New Roman" w:cs="Times New Roman"/>
          </w:rPr>
          <w:delText>watershed</w:delText>
        </w:r>
      </w:del>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We </w:t>
      </w:r>
      <w:r w:rsidRPr="00EF599F">
        <w:rPr>
          <w:rFonts w:ascii="Times New Roman" w:hAnsi="Times New Roman" w:cs="Times New Roman"/>
        </w:rPr>
        <w:lastRenderedPageBreak/>
        <w:t>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5E7785B7"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7C89BA58"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w:t>
      </w:r>
      <w:del w:id="30" w:author="Gabrielle Boisrame" w:date="2019-06-07T10:47:00Z">
        <w:r w:rsidR="00B66F8D" w:rsidDel="006D2D1F">
          <w:rPr>
            <w:rFonts w:ascii="Times New Roman" w:hAnsi="Times New Roman" w:cs="Times New Roman"/>
          </w:rPr>
          <w:delText xml:space="preserve">in several focal areas </w:delText>
        </w:r>
      </w:del>
      <w:r w:rsidR="0074102E">
        <w:rPr>
          <w:rFonts w:ascii="Times New Roman" w:hAnsi="Times New Roman" w:cs="Times New Roman"/>
        </w:rPr>
        <w:t>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lastRenderedPageBreak/>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r w:rsidR="002C3567" w:rsidRPr="00737117">
        <w:rPr>
          <w:rFonts w:ascii="Times New Roman" w:hAnsi="Times New Roman" w:cs="Times New Roman"/>
          <w:i/>
        </w:rPr>
        <w:t>pbkrtest</w:t>
      </w:r>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748570D2"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t>
      </w:r>
      <w:r w:rsidR="00890A4B">
        <w:rPr>
          <w:rFonts w:ascii="Times New Roman" w:hAnsi="Times New Roman" w:cs="Times New Roman"/>
          <w:color w:val="000000" w:themeColor="text1"/>
        </w:rPr>
        <w:lastRenderedPageBreak/>
        <w:t>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Hydrosense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ln[upslope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6084C787"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r w:rsidR="003369A1">
        <w:rPr>
          <w:rFonts w:ascii="Times New Roman" w:hAnsi="Times New Roman" w:cs="Times New Roman"/>
          <w:i/>
        </w:rPr>
        <w:t>RandomForest</w:t>
      </w:r>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del w:id="31" w:author="Gabrielle Boisrame" w:date="2019-06-04T13:47:00Z">
        <w:r w:rsidR="003369A1" w:rsidDel="00E64E6F">
          <w:rPr>
            <w:rFonts w:ascii="Times New Roman" w:hAnsi="Times New Roman" w:cs="Times New Roman"/>
          </w:rPr>
          <w:delText>attributed variation in</w:delText>
        </w:r>
      </w:del>
      <w:ins w:id="32" w:author="Gabrielle Boisrame" w:date="2019-06-04T13:47:00Z">
        <w:r w:rsidR="00E64E6F">
          <w:rPr>
            <w:rFonts w:ascii="Times New Roman" w:hAnsi="Times New Roman" w:cs="Times New Roman"/>
          </w:rPr>
          <w:t xml:space="preserve">created </w:t>
        </w:r>
        <w:r w:rsidR="00E64E6F">
          <w:rPr>
            <w:rFonts w:ascii="Times New Roman" w:hAnsi="Times New Roman" w:cs="Times New Roman"/>
          </w:rPr>
          <w:lastRenderedPageBreak/>
          <w:t>the model to predict</w:t>
        </w:r>
      </w:ins>
      <w:r w:rsidR="003369A1">
        <w:rPr>
          <w:rFonts w:ascii="Times New Roman" w:hAnsi="Times New Roman" w:cs="Times New Roman"/>
        </w:rPr>
        <w:t xml:space="preserve"> continuous soil moisture </w:t>
      </w:r>
      <w:del w:id="33" w:author="Gabrielle Boisrame" w:date="2019-06-04T13:48:00Z">
        <w:r w:rsidR="003369A1" w:rsidDel="00E64E6F">
          <w:rPr>
            <w:rFonts w:ascii="Times New Roman" w:hAnsi="Times New Roman" w:cs="Times New Roman"/>
          </w:rPr>
          <w:delText>to the</w:delText>
        </w:r>
      </w:del>
      <w:ins w:id="34" w:author="Gabrielle Boisrame" w:date="2019-06-04T13:48:00Z">
        <w:r w:rsidR="00E64E6F">
          <w:rPr>
            <w:rFonts w:ascii="Times New Roman" w:hAnsi="Times New Roman" w:cs="Times New Roman"/>
          </w:rPr>
          <w:t>using the</w:t>
        </w:r>
      </w:ins>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commentRangeStart w:id="35"/>
      <w:r w:rsidR="0074102E">
        <w:rPr>
          <w:rFonts w:ascii="Times New Roman" w:hAnsi="Times New Roman" w:cs="Times New Roman"/>
        </w:rPr>
        <w:t xml:space="preserve">To compare the drivers of soil moisture at SCB and ICB (Question 4), </w:t>
      </w:r>
      <w:commentRangeEnd w:id="35"/>
      <w:r w:rsidR="00307415">
        <w:rPr>
          <w:rStyle w:val="CommentReference"/>
        </w:rPr>
        <w:commentReference w:id="35"/>
      </w:r>
      <w:r w:rsidR="0074102E">
        <w:rPr>
          <w:rFonts w:ascii="Times New Roman" w:hAnsi="Times New Roman" w:cs="Times New Roman"/>
        </w:rPr>
        <w:t xml:space="preserve">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290F5F60"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0881261B" w14:textId="42B7B444"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commentRangeStart w:id="36"/>
      <w:r w:rsidR="000C0035" w:rsidRPr="00EF599F">
        <w:rPr>
          <w:rFonts w:ascii="Times New Roman" w:hAnsi="Times New Roman" w:cs="Times New Roman"/>
          <w:color w:val="000000" w:themeColor="text1"/>
        </w:rPr>
        <w:t>shrub</w:t>
      </w:r>
      <w:commentRangeEnd w:id="36"/>
      <w:r w:rsidR="00132C35">
        <w:rPr>
          <w:rStyle w:val="CommentReference"/>
        </w:rPr>
        <w:commentReference w:id="36"/>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w:t>
      </w:r>
      <w:r w:rsidR="00A62837" w:rsidRPr="00EF599F">
        <w:rPr>
          <w:rFonts w:ascii="Times New Roman" w:hAnsi="Times New Roman" w:cs="Times New Roman"/>
          <w:color w:val="000000" w:themeColor="text1"/>
        </w:rPr>
        <w:lastRenderedPageBreak/>
        <w:t xml:space="preserve">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40557BA"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(Brinno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CE33CB"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37"/>
      <w:commentRangeStart w:id="38"/>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37"/>
      <w:r w:rsidR="00F71171">
        <w:rPr>
          <w:rStyle w:val="CommentReference"/>
        </w:rPr>
        <w:commentReference w:id="37"/>
      </w:r>
      <w:commentRangeEnd w:id="38"/>
      <w:r w:rsidR="00D73403">
        <w:rPr>
          <w:rStyle w:val="CommentReference"/>
        </w:rPr>
        <w:commentReference w:id="38"/>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 from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timeseries. Cumulative soil </w:t>
      </w:r>
      <w:r w:rsidR="007A6CFD" w:rsidRPr="00CE2D4C">
        <w:rPr>
          <w:rFonts w:ascii="Times New Roman" w:hAnsi="Times New Roman" w:cs="Times New Roman"/>
        </w:rPr>
        <w:lastRenderedPageBreak/>
        <w:t xml:space="preserve">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4658D9F1"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w:t>
      </w:r>
      <w:commentRangeStart w:id="39"/>
      <w:r w:rsidR="00DF7A60">
        <w:rPr>
          <w:rFonts w:ascii="Times New Roman" w:hAnsi="Times New Roman" w:cs="Times New Roman"/>
          <w:color w:val="000000" w:themeColor="text1"/>
        </w:rPr>
        <w:t xml:space="preserve">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of long-term soil moisture conditions</w:t>
      </w:r>
      <w:commentRangeEnd w:id="39"/>
      <w:r w:rsidR="00FE44E9">
        <w:rPr>
          <w:rStyle w:val="CommentReference"/>
        </w:rPr>
        <w:commentReference w:id="39"/>
      </w:r>
      <w:r w:rsidR="009B3CBE">
        <w:rPr>
          <w:rFonts w:ascii="Times New Roman" w:hAnsi="Times New Roman" w:cs="Times New Roman"/>
          <w:color w:val="000000" w:themeColor="text1"/>
        </w:rPr>
        <w:t xml:space="preserve">. </w:t>
      </w:r>
      <w:r w:rsidR="00253B83">
        <w:rPr>
          <w:rFonts w:ascii="Times New Roman" w:hAnsi="Times New Roman" w:cs="Times New Roman"/>
          <w:color w:val="000000" w:themeColor="text1"/>
        </w:rPr>
        <w:t>Finally</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BE19BC6"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In particular, transitions from shrub to sparse meadow, mixed-conifer to sparse meadow, and mixed-conifer to shrub were overrepresented in the watershed compared to the null expectation, and transitions in the opposite direction were underrepresented</w:t>
      </w:r>
      <w:r w:rsidR="00E0718F">
        <w:rPr>
          <w:rFonts w:ascii="Times New Roman" w:hAnsi="Times New Roman" w:cs="Times New Roman"/>
        </w:rPr>
        <w:t xml:space="preserve"> </w:t>
      </w:r>
      <w:commentRangeStart w:id="40"/>
      <w:r w:rsidR="00E0718F">
        <w:rPr>
          <w:rFonts w:ascii="Times New Roman" w:hAnsi="Times New Roman" w:cs="Times New Roman"/>
        </w:rPr>
        <w:t>(X</w:t>
      </w:r>
      <w:r w:rsidR="00E0718F">
        <w:rPr>
          <w:rFonts w:ascii="Times New Roman" w:hAnsi="Times New Roman" w:cs="Times New Roman"/>
          <w:vertAlign w:val="superscript"/>
        </w:rPr>
        <w:t>2</w:t>
      </w:r>
      <w:r w:rsidR="00E0718F">
        <w:rPr>
          <w:rFonts w:ascii="Times New Roman" w:hAnsi="Times New Roman" w:cs="Times New Roman"/>
        </w:rPr>
        <w:t xml:space="preserve"> = 236, df = 15, P &lt; 0.001)</w:t>
      </w:r>
      <w:r w:rsidR="00FF17D0" w:rsidRPr="00EF599F">
        <w:rPr>
          <w:rFonts w:ascii="Times New Roman" w:hAnsi="Times New Roman" w:cs="Times New Roman"/>
        </w:rPr>
        <w:t xml:space="preserve">. </w:t>
      </w:r>
      <w:commentRangeEnd w:id="40"/>
      <w:r w:rsidR="00FE44E9">
        <w:rPr>
          <w:rStyle w:val="CommentReference"/>
        </w:rPr>
        <w:commentReference w:id="40"/>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commentRangeStart w:id="41"/>
      <w:r w:rsidR="00FF17D0" w:rsidRPr="00EF599F">
        <w:rPr>
          <w:rFonts w:ascii="Times New Roman" w:hAnsi="Times New Roman" w:cs="Times New Roman"/>
        </w:rPr>
        <w:t>bottom row</w:t>
      </w:r>
      <w:commentRangeEnd w:id="41"/>
      <w:r w:rsidR="00FE44E9">
        <w:rPr>
          <w:rStyle w:val="CommentReference"/>
        </w:rPr>
        <w:commentReference w:id="41"/>
      </w:r>
      <w:r w:rsidR="00FF17D0" w:rsidRPr="00EF599F">
        <w:rPr>
          <w:rFonts w:ascii="Times New Roman" w:hAnsi="Times New Roman" w:cs="Times New Roman"/>
        </w:rPr>
        <w:t xml:space="preserve">). </w:t>
      </w:r>
      <w:commentRangeStart w:id="42"/>
      <w:r w:rsidR="00F25EDB">
        <w:rPr>
          <w:rFonts w:ascii="Times New Roman" w:hAnsi="Times New Roman" w:cs="Times New Roman"/>
        </w:rPr>
        <w:t>D</w:t>
      </w:r>
      <w:r w:rsidR="00FF17D0"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w:t>
      </w:r>
      <w:commentRangeEnd w:id="42"/>
      <w:r w:rsidR="008F79C3">
        <w:rPr>
          <w:rStyle w:val="CommentReference"/>
        </w:rPr>
        <w:commentReference w:id="42"/>
      </w:r>
      <w:r w:rsidR="00F25EDB">
        <w:rPr>
          <w:rFonts w:ascii="Times New Roman" w:hAnsi="Times New Roman" w:cs="Times New Roman"/>
        </w:rPr>
        <w:t>: there was</w:t>
      </w:r>
      <w:r w:rsidR="00FF17D0"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r w:rsidR="00FF17D0" w:rsidRPr="00EF599F">
        <w:rPr>
          <w:rFonts w:ascii="Times New Roman" w:hAnsi="Times New Roman" w:cs="Times New Roman"/>
        </w:rPr>
        <w:t xml:space="preserve"> in the burned areas, </w:t>
      </w:r>
      <w:commentRangeStart w:id="43"/>
      <w:r w:rsidR="00FF17D0" w:rsidRPr="00EF599F">
        <w:rPr>
          <w:rFonts w:ascii="Times New Roman" w:hAnsi="Times New Roman" w:cs="Times New Roman"/>
        </w:rPr>
        <w:t xml:space="preserve">but a </w:t>
      </w:r>
      <w:r w:rsidR="005E2670">
        <w:rPr>
          <w:rFonts w:ascii="Times New Roman" w:hAnsi="Times New Roman" w:cs="Times New Roman"/>
        </w:rPr>
        <w:t>stronger decrease of dense meadow</w:t>
      </w:r>
      <w:r w:rsidR="00FF17D0"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00FF17D0" w:rsidRPr="00EF599F">
        <w:rPr>
          <w:rFonts w:ascii="Times New Roman" w:hAnsi="Times New Roman" w:cs="Times New Roman"/>
        </w:rPr>
        <w:t xml:space="preserve"> of meadow encroachment in the absence of fire</w:t>
      </w:r>
      <w:r w:rsidR="0063439C">
        <w:rPr>
          <w:rFonts w:ascii="Times New Roman" w:hAnsi="Times New Roman" w:cs="Times New Roman"/>
        </w:rPr>
        <w:t xml:space="preserve"> (Figure 3)</w:t>
      </w:r>
      <w:commentRangeEnd w:id="43"/>
      <w:r w:rsidR="00AD22BC">
        <w:rPr>
          <w:rStyle w:val="CommentReference"/>
        </w:rPr>
        <w:commentReference w:id="43"/>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44"/>
      <w:r>
        <w:rPr>
          <w:rFonts w:ascii="Times New Roman" w:hAnsi="Times New Roman" w:cs="Times New Roman"/>
          <w:noProof/>
          <w:lang w:eastAsia="en-US"/>
        </w:rPr>
        <w:lastRenderedPageBreak/>
        <w:drawing>
          <wp:inline distT="0" distB="0" distL="0" distR="0" wp14:anchorId="31BE9972" wp14:editId="1D0CA9C9">
            <wp:extent cx="5192301"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192301" cy="7317126"/>
                    </a:xfrm>
                    <a:prstGeom prst="rect">
                      <a:avLst/>
                    </a:prstGeom>
                  </pic:spPr>
                </pic:pic>
              </a:graphicData>
            </a:graphic>
          </wp:inline>
        </w:drawing>
      </w:r>
      <w:commentRangeEnd w:id="44"/>
      <w:r w:rsidR="00240A4A">
        <w:rPr>
          <w:rStyle w:val="CommentReference"/>
        </w:rPr>
        <w:commentReference w:id="44"/>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45"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45"/>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0447690C">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46" w:name="_Ref536611059"/>
      <w:bookmarkStart w:id="47"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46"/>
      <w:bookmarkEnd w:id="47"/>
      <w:r w:rsidR="00F25EDB">
        <w:rPr>
          <w:rFonts w:ascii="Times New Roman" w:hAnsi="Times New Roman" w:cs="Times New Roman"/>
        </w:rPr>
        <w:t>. Transitions occur from vegetation type in row (from 1973) to vegetation type in column (from 2014).</w:t>
      </w:r>
    </w:p>
    <w:p w14:paraId="2258EE60" w14:textId="0E3F8F51"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ins w:id="48" w:author="Sally Thompson" w:date="2019-05-01T12:26:00Z">
        <w:r w:rsidR="003C3178">
          <w:rPr>
            <w:rFonts w:ascii="Times New Roman" w:hAnsi="Times New Roman" w:cs="Times New Roman"/>
          </w:rPr>
          <w:t>s</w:t>
        </w:r>
      </w:ins>
      <w:r>
        <w:rPr>
          <w:rFonts w:ascii="Times New Roman" w:hAnsi="Times New Roman" w:cs="Times New Roman"/>
        </w:rPr>
        <w:t xml:space="preserve"> </w:t>
      </w:r>
      <w:del w:id="49" w:author="Sally Thompson" w:date="2019-05-01T12:26:00Z">
        <w:r w:rsidDel="003C3178">
          <w:rPr>
            <w:rFonts w:ascii="Times New Roman" w:hAnsi="Times New Roman" w:cs="Times New Roman"/>
          </w:rPr>
          <w:delText xml:space="preserve">was </w:delText>
        </w:r>
      </w:del>
      <w:ins w:id="50" w:author="Sally Thompson" w:date="2019-05-01T12:26:00Z">
        <w:r w:rsidR="003C3178">
          <w:rPr>
            <w:rFonts w:ascii="Times New Roman" w:hAnsi="Times New Roman" w:cs="Times New Roman"/>
          </w:rPr>
          <w:t xml:space="preserve">were </w:t>
        </w:r>
      </w:ins>
      <w:r>
        <w:rPr>
          <w:rFonts w:ascii="Times New Roman" w:hAnsi="Times New Roman" w:cs="Times New Roman"/>
        </w:rPr>
        <w:t xml:space="preserve">much less </w:t>
      </w:r>
      <w:ins w:id="51" w:author="Sally Thompson" w:date="2019-05-01T12:26:00Z">
        <w:r w:rsidR="003C3178">
          <w:rPr>
            <w:rFonts w:ascii="Times New Roman" w:hAnsi="Times New Roman" w:cs="Times New Roman"/>
          </w:rPr>
          <w:t xml:space="preserve">pronounced </w:t>
        </w:r>
      </w:ins>
      <w:r>
        <w:rPr>
          <w:rFonts w:ascii="Times New Roman" w:hAnsi="Times New Roman" w:cs="Times New Roman"/>
        </w:rPr>
        <w:t xml:space="preserve">than </w:t>
      </w:r>
      <w:del w:id="52" w:author="Sally Thompson" w:date="2019-05-01T12:26:00Z">
        <w:r w:rsidDel="003C3178">
          <w:rPr>
            <w:rFonts w:ascii="Times New Roman" w:hAnsi="Times New Roman" w:cs="Times New Roman"/>
          </w:rPr>
          <w:delText xml:space="preserve">observed </w:delText>
        </w:r>
      </w:del>
      <w:ins w:id="53" w:author="Sally Thompson" w:date="2019-05-01T12:26:00Z">
        <w:r w:rsidR="003C3178">
          <w:rPr>
            <w:rFonts w:ascii="Times New Roman" w:hAnsi="Times New Roman" w:cs="Times New Roman"/>
          </w:rPr>
          <w:t xml:space="preserve">those that occurred </w:t>
        </w:r>
      </w:ins>
      <w:r>
        <w:rPr>
          <w:rFonts w:ascii="Times New Roman" w:hAnsi="Times New Roman" w:cs="Times New Roman"/>
        </w:rPr>
        <w:t>in</w:t>
      </w:r>
      <w:ins w:id="54" w:author="Sally Thompson" w:date="2019-05-01T12:26:00Z">
        <w:r w:rsidR="003C3178">
          <w:rPr>
            <w:rFonts w:ascii="Times New Roman" w:hAnsi="Times New Roman" w:cs="Times New Roman"/>
          </w:rPr>
          <w:t xml:space="preserve"> the</w:t>
        </w:r>
      </w:ins>
      <w:r>
        <w:rPr>
          <w:rFonts w:ascii="Times New Roman" w:hAnsi="Times New Roman" w:cs="Times New Roman"/>
        </w:rPr>
        <w:t xml:space="preserve"> ICB over a similar time period of repeated wildfires (Appendix </w:t>
      </w:r>
      <w:r w:rsidR="00E74935">
        <w:rPr>
          <w:rFonts w:ascii="Times New Roman" w:hAnsi="Times New Roman" w:cs="Times New Roman"/>
        </w:rPr>
        <w:t>D</w:t>
      </w:r>
      <w:r>
        <w:rPr>
          <w:rFonts w:ascii="Times New Roman" w:hAnsi="Times New Roman" w:cs="Times New Roman"/>
        </w:rPr>
        <w:t xml:space="preserve">). The major differences in land cover patterns </w:t>
      </w:r>
      <w:ins w:id="55" w:author="Gabrielle Boisrame" w:date="2019-06-03T10:09:00Z">
        <w:r w:rsidR="00981A86">
          <w:rPr>
            <w:rFonts w:ascii="Times New Roman" w:hAnsi="Times New Roman" w:cs="Times New Roman"/>
          </w:rPr>
          <w:t xml:space="preserve">for SCB </w:t>
        </w:r>
      </w:ins>
      <w:r>
        <w:rPr>
          <w:rFonts w:ascii="Times New Roman" w:hAnsi="Times New Roman" w:cs="Times New Roman"/>
        </w:rPr>
        <w:t>were that the mean size of conifer patches decreased</w:t>
      </w:r>
      <w:r w:rsidR="00AA59D9">
        <w:rPr>
          <w:rFonts w:ascii="Times New Roman" w:hAnsi="Times New Roman" w:cs="Times New Roman"/>
        </w:rPr>
        <w:t xml:space="preserve"> </w:t>
      </w:r>
      <w:ins w:id="56" w:author="Gabrielle Boisrame" w:date="2019-06-03T10:06:00Z">
        <w:r w:rsidR="00240A4A">
          <w:rPr>
            <w:rFonts w:ascii="Times New Roman" w:hAnsi="Times New Roman" w:cs="Times New Roman"/>
          </w:rPr>
          <w:t xml:space="preserve">from 15ha to 13ha </w:t>
        </w:r>
      </w:ins>
      <w:r w:rsidR="00AA59D9">
        <w:rPr>
          <w:rFonts w:ascii="Times New Roman" w:hAnsi="Times New Roman" w:cs="Times New Roman"/>
        </w:rPr>
        <w:t xml:space="preserve">(Figure </w:t>
      </w:r>
      <w:r w:rsidR="00E74935">
        <w:rPr>
          <w:rFonts w:ascii="Times New Roman" w:hAnsi="Times New Roman" w:cs="Times New Roman"/>
        </w:rPr>
        <w:t>D</w:t>
      </w:r>
      <w:r w:rsidR="00AA59D9">
        <w:rPr>
          <w:rFonts w:ascii="Times New Roman" w:hAnsi="Times New Roman" w:cs="Times New Roman"/>
        </w:rPr>
        <w:t>4</w:t>
      </w:r>
      <w:ins w:id="57" w:author="Gabrielle Boisrame" w:date="2019-06-03T10:02:00Z">
        <w:r w:rsidR="00240A4A">
          <w:rPr>
            <w:rFonts w:ascii="Times New Roman" w:hAnsi="Times New Roman" w:cs="Times New Roman"/>
          </w:rPr>
          <w:t>.A</w:t>
        </w:r>
      </w:ins>
      <w:r w:rsidR="00AA59D9">
        <w:rPr>
          <w:rFonts w:ascii="Times New Roman" w:hAnsi="Times New Roman" w:cs="Times New Roman"/>
        </w:rPr>
        <w:t>)</w:t>
      </w:r>
      <w:r>
        <w:rPr>
          <w:rFonts w:ascii="Times New Roman" w:hAnsi="Times New Roman" w:cs="Times New Roman"/>
        </w:rPr>
        <w:t xml:space="preserve">, and </w:t>
      </w:r>
      <w:ins w:id="58" w:author="Gabrielle Boisrame" w:date="2019-06-03T10:08:00Z">
        <w:r w:rsidR="00981A86">
          <w:rPr>
            <w:rFonts w:ascii="Times New Roman" w:hAnsi="Times New Roman" w:cs="Times New Roman"/>
          </w:rPr>
          <w:t>sparse meadows</w:t>
        </w:r>
      </w:ins>
      <w:ins w:id="59" w:author="Gabrielle Boisrame" w:date="2019-06-03T10:09:00Z">
        <w:r w:rsidR="00981A86">
          <w:rPr>
            <w:rFonts w:ascii="Times New Roman" w:hAnsi="Times New Roman" w:cs="Times New Roman"/>
          </w:rPr>
          <w:t xml:space="preserve"> experienced small increases in</w:t>
        </w:r>
      </w:ins>
      <w:ins w:id="60" w:author="Gabrielle Boisrame" w:date="2019-06-03T10:08:00Z">
        <w:r w:rsidR="00981A86">
          <w:rPr>
            <w:rFonts w:ascii="Times New Roman" w:hAnsi="Times New Roman" w:cs="Times New Roman"/>
          </w:rPr>
          <w:t xml:space="preserve"> </w:t>
        </w:r>
      </w:ins>
      <w:r>
        <w:rPr>
          <w:rFonts w:ascii="Times New Roman" w:hAnsi="Times New Roman" w:cs="Times New Roman"/>
        </w:rPr>
        <w:t>both total area</w:t>
      </w:r>
      <w:r w:rsidR="00AA59D9">
        <w:rPr>
          <w:rFonts w:ascii="Times New Roman" w:hAnsi="Times New Roman" w:cs="Times New Roman"/>
        </w:rPr>
        <w:t xml:space="preserve"> (</w:t>
      </w:r>
      <w:ins w:id="61" w:author="Gabrielle Boisrame" w:date="2019-06-03T10:10:00Z">
        <w:r w:rsidR="00981A86">
          <w:rPr>
            <w:rFonts w:ascii="Times New Roman" w:hAnsi="Times New Roman" w:cs="Times New Roman"/>
          </w:rPr>
          <w:t xml:space="preserve">7.6% to 9.0% of the vegetated area; </w:t>
        </w:r>
      </w:ins>
      <w:r w:rsidR="00AA59D9">
        <w:rPr>
          <w:rFonts w:ascii="Times New Roman" w:hAnsi="Times New Roman" w:cs="Times New Roman"/>
        </w:rPr>
        <w:t xml:space="preserve">Figure </w:t>
      </w:r>
      <w:r w:rsidR="00E74935">
        <w:rPr>
          <w:rFonts w:ascii="Times New Roman" w:hAnsi="Times New Roman" w:cs="Times New Roman"/>
        </w:rPr>
        <w:t>D</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ins w:id="62" w:author="Gabrielle Boisrame" w:date="2019-06-03T10:11:00Z">
        <w:r w:rsidR="00981A86">
          <w:rPr>
            <w:rFonts w:ascii="Times New Roman" w:hAnsi="Times New Roman" w:cs="Times New Roman"/>
          </w:rPr>
          <w:t xml:space="preserve">0.38 ha to 0.52 ha; </w:t>
        </w:r>
      </w:ins>
      <w:r w:rsidR="00AA59D9">
        <w:rPr>
          <w:rFonts w:ascii="Times New Roman" w:hAnsi="Times New Roman" w:cs="Times New Roman"/>
        </w:rPr>
        <w:t xml:space="preserve">Figure </w:t>
      </w:r>
      <w:r w:rsidR="00E74935">
        <w:rPr>
          <w:rFonts w:ascii="Times New Roman" w:hAnsi="Times New Roman" w:cs="Times New Roman"/>
        </w:rPr>
        <w:t>D</w:t>
      </w:r>
      <w:r w:rsidR="00AA59D9">
        <w:rPr>
          <w:rFonts w:ascii="Times New Roman" w:hAnsi="Times New Roman" w:cs="Times New Roman"/>
        </w:rPr>
        <w:t>4</w:t>
      </w:r>
      <w:ins w:id="63" w:author="Gabrielle Boisrame" w:date="2019-06-03T10:02:00Z">
        <w:r w:rsidR="00240A4A">
          <w:rPr>
            <w:rFonts w:ascii="Times New Roman" w:hAnsi="Times New Roman" w:cs="Times New Roman"/>
          </w:rPr>
          <w:t>.C</w:t>
        </w:r>
      </w:ins>
      <w:r w:rsidR="00AA59D9">
        <w:rPr>
          <w:rFonts w:ascii="Times New Roman" w:hAnsi="Times New Roman" w:cs="Times New Roman"/>
        </w:rPr>
        <w:t>)</w:t>
      </w:r>
      <w:del w:id="64" w:author="Gabrielle Boisrame" w:date="2019-06-03T10:09:00Z">
        <w:r w:rsidDel="00981A86">
          <w:rPr>
            <w:rFonts w:ascii="Times New Roman" w:hAnsi="Times New Roman" w:cs="Times New Roman"/>
          </w:rPr>
          <w:delText xml:space="preserve"> increased </w:delText>
        </w:r>
      </w:del>
      <w:del w:id="65" w:author="Gabrielle Boisrame" w:date="2019-06-03T10:08:00Z">
        <w:r w:rsidDel="00981A86">
          <w:rPr>
            <w:rFonts w:ascii="Times New Roman" w:hAnsi="Times New Roman" w:cs="Times New Roman"/>
          </w:rPr>
          <w:delText>for sparse meadows</w:delText>
        </w:r>
      </w:del>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lastRenderedPageBreak/>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66"/>
      <w:commentRangeStart w:id="67"/>
      <w:r w:rsidRPr="00EF599F">
        <w:rPr>
          <w:rFonts w:ascii="Times New Roman" w:hAnsi="Times New Roman" w:cs="Times New Roman"/>
          <w:color w:val="000000" w:themeColor="text1"/>
        </w:rPr>
        <w:lastRenderedPageBreak/>
        <w:t>Forest composition and structural change</w:t>
      </w:r>
      <w:commentRangeEnd w:id="66"/>
      <w:r w:rsidR="00143C7D">
        <w:rPr>
          <w:rStyle w:val="CommentReference"/>
          <w:rFonts w:asciiTheme="minorHAnsi" w:eastAsiaTheme="minorHAnsi" w:hAnsiTheme="minorHAnsi" w:cstheme="minorBidi"/>
          <w:color w:val="auto"/>
        </w:rPr>
        <w:commentReference w:id="66"/>
      </w:r>
      <w:commentRangeEnd w:id="67"/>
      <w:r w:rsidR="00703EB2">
        <w:rPr>
          <w:rStyle w:val="CommentReference"/>
          <w:rFonts w:asciiTheme="minorHAnsi" w:eastAsiaTheme="minorHAnsi" w:hAnsiTheme="minorHAnsi" w:cstheme="minorBidi"/>
          <w:color w:val="auto"/>
        </w:rPr>
        <w:commentReference w:id="67"/>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w:t>
      </w:r>
      <w:commentRangeStart w:id="68"/>
      <w:r w:rsidR="00244733">
        <w:rPr>
          <w:rFonts w:ascii="Times New Roman" w:hAnsi="Times New Roman" w:cs="Times New Roman"/>
        </w:rPr>
        <w:t xml:space="preserve">for very large trees &gt;100 cm DBH, there was a significant decrease in density and basal area regardless of number of times burned, including in unburned plots </w:t>
      </w:r>
      <w:commentRangeEnd w:id="68"/>
      <w:r w:rsidR="008F79C3">
        <w:rPr>
          <w:rStyle w:val="CommentReference"/>
        </w:rPr>
        <w:commentReference w:id="68"/>
      </w:r>
      <w:r w:rsidR="00244733">
        <w:rPr>
          <w:rFonts w:ascii="Times New Roman" w:hAnsi="Times New Roman" w:cs="Times New Roman"/>
        </w:rPr>
        <w:t xml:space="preserve">(Figure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69"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69"/>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r w:rsidRPr="00EF599F">
        <w:rPr>
          <w:rFonts w:ascii="Times New Roman" w:hAnsi="Times New Roman" w:cs="Times New Roman"/>
          <w:color w:val="000000" w:themeColor="text1"/>
        </w:rPr>
        <w:lastRenderedPageBreak/>
        <w:t>Soil moisture</w:t>
      </w:r>
    </w:p>
    <w:p w14:paraId="2DE343F9" w14:textId="4A66AB77"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r w:rsidR="00657DBA">
        <w:rPr>
          <w:rFonts w:ascii="Times New Roman" w:hAnsi="Times New Roman" w:cs="Times New Roman"/>
        </w:rPr>
        <w:t xml:space="preserve"> despite July measurements being taken on the same dates each year</w:t>
      </w:r>
      <w:r w:rsidR="00B620AC">
        <w:rPr>
          <w:rFonts w:ascii="Times New Roman" w:hAnsi="Times New Roman" w:cs="Times New Roman"/>
        </w:rPr>
        <w:t>.</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140"/>
                    <a:stretch/>
                  </pic:blipFill>
                  <pic:spPr bwMode="auto">
                    <a:xfrm>
                      <a:off x="0" y="0"/>
                      <a:ext cx="5943600" cy="3077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2DF9D849" w14:textId="044E8153" w:rsidR="00BD204E" w:rsidRPr="00EF599F" w:rsidRDefault="00BD204E" w:rsidP="00B73931">
      <w:pPr>
        <w:pStyle w:val="Caption"/>
        <w:rPr>
          <w:rFonts w:ascii="Times New Roman" w:hAnsi="Times New Roman" w:cs="Times New Roman"/>
        </w:rPr>
      </w:pPr>
      <w:bookmarkStart w:id="70" w:name="_Ref536610448"/>
      <w:commentRangeStart w:id="71"/>
      <w:r w:rsidRPr="000E206E">
        <w:rPr>
          <w:rFonts w:ascii="Times New Roman" w:hAnsi="Times New Roman" w:cs="Times New Roman"/>
          <w:b/>
        </w:rPr>
        <w:t xml:space="preserve">Figure </w:t>
      </w:r>
      <w:bookmarkEnd w:id="70"/>
      <w:r w:rsidR="003C7A9E" w:rsidRPr="000E206E">
        <w:rPr>
          <w:rFonts w:ascii="Times New Roman" w:hAnsi="Times New Roman" w:cs="Times New Roman"/>
          <w:b/>
          <w:noProof/>
        </w:rPr>
        <w:t>6</w:t>
      </w:r>
      <w:r w:rsidRPr="00EF599F">
        <w:rPr>
          <w:rFonts w:ascii="Times New Roman" w:hAnsi="Times New Roman" w:cs="Times New Roman"/>
        </w:rPr>
        <w:t>. Modeled mean soil moisture</w:t>
      </w:r>
      <w:r w:rsidR="00D73A63">
        <w:rPr>
          <w:rFonts w:ascii="Times New Roman" w:hAnsi="Times New Roman" w:cs="Times New Roman"/>
        </w:rPr>
        <w:t xml:space="preserve"> (volumetric water content; VWC) </w:t>
      </w:r>
      <w:r w:rsidRPr="00EF599F">
        <w:rPr>
          <w:rFonts w:ascii="Times New Roman" w:hAnsi="Times New Roman" w:cs="Times New Roman"/>
        </w:rPr>
        <w:t xml:space="preserve">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commentRangeEnd w:id="71"/>
      <w:r w:rsidR="00657DBA">
        <w:rPr>
          <w:rStyle w:val="CommentReference"/>
          <w:i w:val="0"/>
          <w:iCs w:val="0"/>
          <w:color w:val="auto"/>
        </w:rPr>
        <w:commentReference w:id="71"/>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3546DC14" w14:textId="77777777" w:rsidR="00307415" w:rsidRDefault="00307415" w:rsidP="000E206E">
      <w:pPr>
        <w:rPr>
          <w:rFonts w:ascii="Times New Roman" w:hAnsi="Times New Roman" w:cs="Times New Roman"/>
          <w:b/>
          <w:i/>
          <w:color w:val="2F2F2F" w:themeColor="accent5" w:themeShade="80"/>
        </w:rPr>
      </w:pPr>
    </w:p>
    <w:p w14:paraId="7416E514" w14:textId="000F1596"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t>Table 1</w:t>
      </w:r>
      <w:r w:rsidRPr="000E206E">
        <w:rPr>
          <w:rFonts w:ascii="Times New Roman" w:hAnsi="Times New Roman" w:cs="Times New Roman"/>
          <w:i/>
          <w:color w:val="2F2F2F" w:themeColor="accent5" w:themeShade="80"/>
        </w:rPr>
        <w:t>: Weather station data from Sugarloaf Creek Basin (SCB) and Illilouette Creek Basin (ICB). Gap-filled precipitation totals measured by rain gauge</w:t>
      </w:r>
      <w:commentRangeStart w:id="72"/>
      <w:r w:rsidRPr="000E206E">
        <w:rPr>
          <w:rFonts w:ascii="Times New Roman" w:hAnsi="Times New Roman" w:cs="Times New Roman"/>
          <w:i/>
          <w:color w:val="2F2F2F" w:themeColor="accent5" w:themeShade="80"/>
        </w:rPr>
        <w:t>; cumulative shallow soil water gain was calculated from shallow soil moisture timeseries</w:t>
      </w:r>
      <w:commentRangeEnd w:id="72"/>
      <w:r w:rsidR="00A05B0E">
        <w:rPr>
          <w:rStyle w:val="CommentReference"/>
        </w:rPr>
        <w:commentReference w:id="72"/>
      </w:r>
      <w:r w:rsidRPr="000E206E">
        <w:rPr>
          <w:rFonts w:ascii="Times New Roman" w:hAnsi="Times New Roman" w:cs="Times New Roman"/>
          <w:i/>
          <w:color w:val="2F2F2F" w:themeColor="accent5" w:themeShade="80"/>
        </w:rPr>
        <w:t>. See Appendix B for details. End of water year (WY) deep soil moisture (Volumetric Water Content [VWC]) and number of saturation days were based on the 100 cm soil moisture probe record. Pearson’s correlation coefficient was calculated between</w:t>
      </w:r>
      <w:r w:rsidR="006534A1">
        <w:rPr>
          <w:rFonts w:ascii="Times New Roman" w:hAnsi="Times New Roman" w:cs="Times New Roman"/>
          <w:i/>
          <w:color w:val="2F2F2F" w:themeColor="accent5" w:themeShade="80"/>
        </w:rPr>
        <w:t xml:space="preserve"> </w:t>
      </w:r>
      <w:commentRangeStart w:id="73"/>
      <w:ins w:id="74" w:author="Gabrielle Boisrame" w:date="2019-06-07T13:45:00Z">
        <w:r w:rsidR="00333E97">
          <w:rPr>
            <w:rFonts w:ascii="Times New Roman" w:hAnsi="Times New Roman" w:cs="Times New Roman"/>
            <w:i/>
            <w:color w:val="2F2F2F" w:themeColor="accent5" w:themeShade="80"/>
          </w:rPr>
          <w:t>daily</w:t>
        </w:r>
        <w:commentRangeEnd w:id="73"/>
        <w:r w:rsidR="00333E97">
          <w:rPr>
            <w:rStyle w:val="CommentReference"/>
          </w:rPr>
          <w:commentReference w:id="73"/>
        </w:r>
        <w:r w:rsidR="00333E97">
          <w:rPr>
            <w:rFonts w:ascii="Times New Roman" w:hAnsi="Times New Roman" w:cs="Times New Roman"/>
            <w:i/>
            <w:color w:val="2F2F2F" w:themeColor="accent5" w:themeShade="80"/>
          </w:rPr>
          <w:t xml:space="preserve"> </w:t>
        </w:r>
      </w:ins>
      <w:r w:rsidRPr="000E206E">
        <w:rPr>
          <w:rFonts w:ascii="Times New Roman" w:hAnsi="Times New Roman" w:cs="Times New Roman"/>
          <w:i/>
          <w:color w:val="2F2F2F" w:themeColor="accent5" w:themeShade="80"/>
        </w:rPr>
        <w:t>12 cm and 100 cm soil</w:t>
      </w:r>
      <w:r w:rsidR="006534A1">
        <w:rPr>
          <w:rFonts w:ascii="Times New Roman" w:hAnsi="Times New Roman" w:cs="Times New Roman"/>
          <w:i/>
          <w:color w:val="2F2F2F" w:themeColor="accent5" w:themeShade="80"/>
        </w:rPr>
        <w:t xml:space="preserve"> moisture</w:t>
      </w:r>
      <w:r w:rsidRPr="000E206E">
        <w:rPr>
          <w:rFonts w:ascii="Times New Roman" w:hAnsi="Times New Roman" w:cs="Times New Roman"/>
          <w:i/>
          <w:color w:val="2F2F2F" w:themeColor="accent5" w:themeShade="80"/>
        </w:rPr>
        <w:t xml:space="preserve"> for months of June through </w:t>
      </w:r>
      <w:r w:rsidR="006B4E19">
        <w:rPr>
          <w:rFonts w:ascii="Times New Roman" w:hAnsi="Times New Roman" w:cs="Times New Roman"/>
          <w:i/>
          <w:color w:val="2F2F2F" w:themeColor="accent5" w:themeShade="80"/>
        </w:rPr>
        <w:t>August</w:t>
      </w:r>
      <w:r w:rsidRPr="000E206E">
        <w:rPr>
          <w:rFonts w:ascii="Times New Roman" w:hAnsi="Times New Roman" w:cs="Times New Roman"/>
          <w:i/>
          <w:color w:val="2F2F2F" w:themeColor="accent5" w:themeShade="80"/>
        </w:rPr>
        <w:t xml:space="preserve">. </w:t>
      </w:r>
    </w:p>
    <w:p w14:paraId="155E456C" w14:textId="5EB300C3" w:rsidR="000E206E" w:rsidRDefault="000E206E" w:rsidP="000E206E">
      <w:pPr>
        <w:spacing w:line="480" w:lineRule="auto"/>
        <w:rPr>
          <w:rFonts w:ascii="Times New Roman" w:hAnsi="Times New Roman" w:cs="Times New Roman"/>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EB153E" w:rsidRPr="00EF599F" w14:paraId="5D1B3218" w14:textId="77777777" w:rsidTr="00EB153E">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5C4A420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Correlation coeff. between 12 &amp; 100 cm VWC for Jun-</w:t>
            </w:r>
            <w:r w:rsidR="00000BF5">
              <w:rPr>
                <w:rFonts w:ascii="Times New Roman" w:hAnsi="Times New Roman" w:cs="Times New Roman"/>
                <w:color w:val="2F2F2F" w:themeColor="accent5" w:themeShade="80"/>
              </w:rPr>
              <w:t>Aug</w:t>
            </w:r>
          </w:p>
        </w:tc>
      </w:tr>
      <w:tr w:rsidR="00EB153E" w:rsidRPr="00EF599F" w14:paraId="7DBDD4F9" w14:textId="77777777" w:rsidTr="00EB153E">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EF599F" w:rsidRDefault="00EB153E" w:rsidP="00EB153E">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B153E" w:rsidRPr="00EF599F" w14:paraId="74E0FE79" w14:textId="77777777" w:rsidTr="00EB153E">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2E46C0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000BF5">
              <w:rPr>
                <w:rFonts w:ascii="Times New Roman" w:hAnsi="Times New Roman" w:cs="Times New Roman"/>
                <w:color w:val="2F2F2F" w:themeColor="accent5" w:themeShade="80"/>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000BF5">
              <w:rPr>
                <w:rFonts w:ascii="Times New Roman" w:hAnsi="Times New Roman" w:cs="Times New Roman"/>
                <w:color w:val="2F2F2F" w:themeColor="accent5" w:themeShade="80"/>
              </w:rPr>
              <w:t>7</w:t>
            </w:r>
          </w:p>
        </w:tc>
      </w:tr>
      <w:tr w:rsidR="00EB153E" w:rsidRPr="00EF599F" w14:paraId="3525072B" w14:textId="77777777" w:rsidTr="00EB153E">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CA5EF5">
              <w:rPr>
                <w:rFonts w:ascii="Times New Roman" w:hAnsi="Times New Roman" w:cs="Times New Roman"/>
                <w:color w:val="2F2F2F" w:themeColor="accent5" w:themeShade="80"/>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6B4E19">
              <w:rPr>
                <w:rFonts w:ascii="Times New Roman" w:hAnsi="Times New Roman" w:cs="Times New Roman"/>
                <w:color w:val="2F2F2F" w:themeColor="accent5" w:themeShade="80"/>
              </w:rPr>
              <w:t>54</w:t>
            </w:r>
          </w:p>
        </w:tc>
      </w:tr>
      <w:tr w:rsidR="00EB153E" w:rsidRPr="00EF599F" w14:paraId="56E604A2"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Pr>
                <w:rFonts w:ascii="Times New Roman" w:hAnsi="Times New Roman" w:cs="Times New Roman"/>
                <w:color w:val="2F2F2F" w:themeColor="accent5" w:themeShade="80"/>
              </w:rPr>
              <w:t>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3DAAC6A6" w:rsidR="00EB153E" w:rsidRPr="00EF599F" w:rsidRDefault="00EB153E" w:rsidP="00EB153E">
            <w:pPr>
              <w:jc w:val="center"/>
              <w:rPr>
                <w:rFonts w:ascii="Times New Roman" w:hAnsi="Times New Roman" w:cs="Times New Roman"/>
                <w:color w:val="2F2F2F" w:themeColor="accent5" w:themeShade="80"/>
              </w:rPr>
            </w:pPr>
            <w:commentRangeStart w:id="75"/>
            <w:commentRangeStart w:id="76"/>
            <w:commentRangeStart w:id="77"/>
            <w:commentRangeStart w:id="78"/>
            <w:r w:rsidRPr="00EF599F">
              <w:rPr>
                <w:rFonts w:ascii="Times New Roman" w:hAnsi="Times New Roman" w:cs="Times New Roman"/>
                <w:color w:val="2F2F2F" w:themeColor="accent5" w:themeShade="80"/>
              </w:rPr>
              <w:t>0.</w:t>
            </w:r>
            <w:commentRangeEnd w:id="75"/>
            <w:r>
              <w:rPr>
                <w:rFonts w:ascii="Times New Roman" w:hAnsi="Times New Roman" w:cs="Times New Roman"/>
                <w:color w:val="2F2F2F" w:themeColor="accent5" w:themeShade="80"/>
              </w:rPr>
              <w:t>66</w:t>
            </w:r>
            <w:r w:rsidRPr="00EF599F">
              <w:rPr>
                <w:rStyle w:val="CommentReference"/>
                <w:rFonts w:ascii="Times New Roman" w:hAnsi="Times New Roman" w:cs="Times New Roman"/>
              </w:rPr>
              <w:commentReference w:id="75"/>
            </w:r>
            <w:commentRangeEnd w:id="76"/>
            <w:r w:rsidRPr="00EF599F">
              <w:rPr>
                <w:rStyle w:val="CommentReference"/>
                <w:rFonts w:ascii="Times New Roman" w:hAnsi="Times New Roman" w:cs="Times New Roman"/>
              </w:rPr>
              <w:commentReference w:id="76"/>
            </w:r>
            <w:commentRangeEnd w:id="77"/>
            <w:r>
              <w:rPr>
                <w:rStyle w:val="CommentReference"/>
              </w:rPr>
              <w:commentReference w:id="77"/>
            </w:r>
            <w:commentRangeEnd w:id="78"/>
            <w:r w:rsidR="006B4E19">
              <w:rPr>
                <w:rStyle w:val="CommentReference"/>
              </w:rPr>
              <w:commentReference w:id="78"/>
            </w:r>
          </w:p>
        </w:tc>
      </w:tr>
      <w:tr w:rsidR="00EB153E" w:rsidRPr="00EF599F" w14:paraId="72217BB7" w14:textId="77777777" w:rsidTr="00EB153E">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CA5EF5">
              <w:rPr>
                <w:rFonts w:ascii="Times New Roman" w:hAnsi="Times New Roman" w:cs="Times New Roman"/>
                <w:color w:val="2F2F2F" w:themeColor="accent5" w:themeShade="80"/>
              </w:rPr>
              <w:t>4</w:t>
            </w:r>
          </w:p>
        </w:tc>
      </w:tr>
      <w:tr w:rsidR="00EB153E" w:rsidRPr="00EF599F" w14:paraId="4B7145AA"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5C1D703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000BF5">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EB153E" w:rsidRPr="00EF599F" w14:paraId="56ACDF8D" w14:textId="77777777" w:rsidTr="00EB153E">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6B4E19">
              <w:rPr>
                <w:rFonts w:ascii="Times New Roman" w:hAnsi="Times New Roman" w:cs="Times New Roman"/>
                <w:color w:val="2F2F2F" w:themeColor="accent5" w:themeShade="80"/>
              </w:rPr>
              <w:t>7</w:t>
            </w:r>
          </w:p>
        </w:tc>
      </w:tr>
    </w:tbl>
    <w:p w14:paraId="3599A8EF" w14:textId="77777777" w:rsidR="006B4E19" w:rsidRPr="000E206E" w:rsidRDefault="006B4E19" w:rsidP="006B4E19">
      <w:pPr>
        <w:rPr>
          <w:rFonts w:ascii="Times New Roman" w:hAnsi="Times New Roman" w:cs="Times New Roman"/>
          <w:i/>
          <w:color w:val="2F2F2F" w:themeColor="accent5" w:themeShade="80"/>
          <w:sz w:val="20"/>
          <w:szCs w:val="20"/>
        </w:rPr>
      </w:pPr>
      <w:r w:rsidRPr="000E206E">
        <w:rPr>
          <w:rFonts w:ascii="Times New Roman" w:hAnsi="Times New Roman" w:cs="Times New Roman"/>
          <w:i/>
          <w:color w:val="2F2F2F" w:themeColor="accent5" w:themeShade="80"/>
          <w:sz w:val="20"/>
          <w:szCs w:val="20"/>
        </w:rPr>
        <w:t>* :Approximated due to missing data as a result of the Empire Fire</w:t>
      </w:r>
    </w:p>
    <w:p w14:paraId="4270F02A" w14:textId="77777777" w:rsidR="00000BF5" w:rsidRDefault="00000BF5" w:rsidP="000E206E">
      <w:pPr>
        <w:spacing w:line="480" w:lineRule="auto"/>
        <w:rPr>
          <w:rFonts w:ascii="Times New Roman" w:hAnsi="Times New Roman" w:cs="Times New Roman"/>
        </w:rPr>
      </w:pPr>
    </w:p>
    <w:p w14:paraId="1635DC0A" w14:textId="213F94C4" w:rsidR="000E206E" w:rsidRDefault="00E64E6F" w:rsidP="000E206E">
      <w:pPr>
        <w:spacing w:line="480" w:lineRule="auto"/>
        <w:ind w:firstLine="720"/>
        <w:rPr>
          <w:rFonts w:ascii="Times New Roman" w:hAnsi="Times New Roman" w:cs="Times New Roman"/>
        </w:rPr>
      </w:pPr>
      <w:commentRangeStart w:id="79"/>
      <w:ins w:id="80" w:author="Gabrielle Boisrame" w:date="2019-06-04T13:46:00Z">
        <w:r>
          <w:rPr>
            <w:rFonts w:ascii="Times New Roman" w:hAnsi="Times New Roman" w:cs="Times New Roman"/>
          </w:rPr>
          <w:t xml:space="preserve">A random forest model fit to the measured soil moisture was able to </w:t>
        </w:r>
      </w:ins>
      <w:ins w:id="81" w:author="Gabrielle Boisrame" w:date="2019-06-04T14:16:00Z">
        <w:r w:rsidR="00227E38">
          <w:rPr>
            <w:rFonts w:ascii="Times New Roman" w:hAnsi="Times New Roman" w:cs="Times New Roman"/>
          </w:rPr>
          <w:t>predict</w:t>
        </w:r>
      </w:ins>
      <w:ins w:id="82" w:author="Gabrielle Boisrame" w:date="2019-06-04T14:15:00Z">
        <w:r w:rsidR="00F9033D">
          <w:rPr>
            <w:rFonts w:ascii="Times New Roman" w:hAnsi="Times New Roman" w:cs="Times New Roman"/>
          </w:rPr>
          <w:t xml:space="preserve"> the data </w:t>
        </w:r>
      </w:ins>
      <w:ins w:id="83" w:author="Gabrielle Boisrame" w:date="2019-06-04T13:48:00Z">
        <w:r>
          <w:rPr>
            <w:rFonts w:ascii="Times New Roman" w:hAnsi="Times New Roman" w:cs="Times New Roman"/>
          </w:rPr>
          <w:t xml:space="preserve">with an RMSE of </w:t>
        </w:r>
      </w:ins>
      <w:ins w:id="84" w:author="Gabrielle Boisrame" w:date="2019-06-04T14:20:00Z">
        <w:r w:rsidR="00227E38">
          <w:rPr>
            <w:rFonts w:ascii="Times New Roman" w:hAnsi="Times New Roman" w:cs="Times New Roman"/>
          </w:rPr>
          <w:t>3.6</w:t>
        </w:r>
      </w:ins>
      <w:ins w:id="85" w:author="Gabrielle Boisrame" w:date="2019-06-04T14:15:00Z">
        <w:r w:rsidR="00F9033D">
          <w:rPr>
            <w:rFonts w:ascii="Times New Roman" w:hAnsi="Times New Roman" w:cs="Times New Roman"/>
          </w:rPr>
          <w:t xml:space="preserve"> and a </w:t>
        </w:r>
        <w:r w:rsidR="00D60CE0">
          <w:rPr>
            <w:rFonts w:ascii="Times New Roman" w:hAnsi="Times New Roman" w:cs="Times New Roman"/>
          </w:rPr>
          <w:t xml:space="preserve">Pearson correlation coefficient of </w:t>
        </w:r>
      </w:ins>
      <w:ins w:id="86" w:author="Gabrielle Boisrame" w:date="2019-06-04T14:19:00Z">
        <w:r w:rsidR="00227E38">
          <w:rPr>
            <w:rFonts w:ascii="Times New Roman" w:hAnsi="Times New Roman" w:cs="Times New Roman"/>
          </w:rPr>
          <w:t>0.98</w:t>
        </w:r>
      </w:ins>
      <w:ins w:id="87" w:author="Gabrielle Boisrame" w:date="2019-06-04T13:48:00Z">
        <w:r>
          <w:rPr>
            <w:rFonts w:ascii="Times New Roman" w:hAnsi="Times New Roman" w:cs="Times New Roman"/>
          </w:rPr>
          <w:t xml:space="preserve">. </w:t>
        </w:r>
      </w:ins>
      <w:ins w:id="88" w:author="Gabrielle Boisrame" w:date="2019-06-04T14:06:00Z">
        <w:r w:rsidR="00F9033D">
          <w:rPr>
            <w:rFonts w:ascii="Times New Roman" w:hAnsi="Times New Roman" w:cs="Times New Roman"/>
          </w:rPr>
          <w:t>We tested the model’s ability to extrapolate beyond training data</w:t>
        </w:r>
      </w:ins>
      <w:ins w:id="89" w:author="Gabrielle Boisrame" w:date="2019-06-07T11:52:00Z">
        <w:r w:rsidR="00262663">
          <w:rPr>
            <w:rFonts w:ascii="Times New Roman" w:hAnsi="Times New Roman" w:cs="Times New Roman"/>
          </w:rPr>
          <w:t xml:space="preserve">: on average, </w:t>
        </w:r>
      </w:ins>
      <w:ins w:id="90" w:author="Gabrielle Boisrame" w:date="2019-06-04T14:06:00Z">
        <w:r w:rsidR="00F9033D">
          <w:rPr>
            <w:rFonts w:ascii="Times New Roman" w:hAnsi="Times New Roman" w:cs="Times New Roman"/>
          </w:rPr>
          <w:t xml:space="preserve">when the model was trained on </w:t>
        </w:r>
      </w:ins>
      <w:ins w:id="91" w:author="Gabrielle Boisrame" w:date="2019-06-04T14:23:00Z">
        <w:r w:rsidR="00227E38">
          <w:rPr>
            <w:rFonts w:ascii="Times New Roman" w:hAnsi="Times New Roman" w:cs="Times New Roman"/>
          </w:rPr>
          <w:t xml:space="preserve">only </w:t>
        </w:r>
      </w:ins>
      <w:ins w:id="92" w:author="Gabrielle Boisrame" w:date="2019-06-04T14:06:00Z">
        <w:r w:rsidR="00F9033D">
          <w:rPr>
            <w:rFonts w:ascii="Times New Roman" w:hAnsi="Times New Roman" w:cs="Times New Roman"/>
          </w:rPr>
          <w:t xml:space="preserve">70% of the </w:t>
        </w:r>
      </w:ins>
      <w:ins w:id="93" w:author="Gabrielle Boisrame" w:date="2019-06-04T14:08:00Z">
        <w:r w:rsidR="00F9033D">
          <w:rPr>
            <w:rFonts w:ascii="Times New Roman" w:hAnsi="Times New Roman" w:cs="Times New Roman"/>
          </w:rPr>
          <w:t>measured locations</w:t>
        </w:r>
      </w:ins>
      <w:ins w:id="94" w:author="Gabrielle Boisrame" w:date="2019-06-07T11:53:00Z">
        <w:r w:rsidR="00262663">
          <w:rPr>
            <w:rFonts w:ascii="Times New Roman" w:hAnsi="Times New Roman" w:cs="Times New Roman"/>
          </w:rPr>
          <w:t>,</w:t>
        </w:r>
      </w:ins>
      <w:ins w:id="95" w:author="Gabrielle Boisrame" w:date="2019-06-04T14:06:00Z">
        <w:r w:rsidR="00F9033D">
          <w:rPr>
            <w:rFonts w:ascii="Times New Roman" w:hAnsi="Times New Roman" w:cs="Times New Roman"/>
          </w:rPr>
          <w:t xml:space="preserve"> it was </w:t>
        </w:r>
      </w:ins>
      <w:ins w:id="96" w:author="Gabrielle Boisrame" w:date="2019-06-04T14:07:00Z">
        <w:r w:rsidR="00F9033D">
          <w:rPr>
            <w:rFonts w:ascii="Times New Roman" w:hAnsi="Times New Roman" w:cs="Times New Roman"/>
          </w:rPr>
          <w:t xml:space="preserve">able to predict </w:t>
        </w:r>
      </w:ins>
      <w:ins w:id="97" w:author="Gabrielle Boisrame" w:date="2019-06-04T14:24:00Z">
        <w:r w:rsidR="00227E38">
          <w:rPr>
            <w:rFonts w:ascii="Times New Roman" w:hAnsi="Times New Roman" w:cs="Times New Roman"/>
          </w:rPr>
          <w:t xml:space="preserve">soil moisture at </w:t>
        </w:r>
      </w:ins>
      <w:ins w:id="98" w:author="Gabrielle Boisrame" w:date="2019-06-04T14:07:00Z">
        <w:r w:rsidR="00F9033D">
          <w:rPr>
            <w:rFonts w:ascii="Times New Roman" w:hAnsi="Times New Roman" w:cs="Times New Roman"/>
          </w:rPr>
          <w:t xml:space="preserve">the remaining 30% </w:t>
        </w:r>
      </w:ins>
      <w:ins w:id="99" w:author="Gabrielle Boisrame" w:date="2019-06-04T14:08:00Z">
        <w:r w:rsidR="00F9033D">
          <w:rPr>
            <w:rFonts w:ascii="Times New Roman" w:hAnsi="Times New Roman" w:cs="Times New Roman"/>
          </w:rPr>
          <w:t xml:space="preserve">of locations </w:t>
        </w:r>
      </w:ins>
      <w:ins w:id="100" w:author="Gabrielle Boisrame" w:date="2019-06-04T14:07:00Z">
        <w:r w:rsidR="00F9033D">
          <w:rPr>
            <w:rFonts w:ascii="Times New Roman" w:hAnsi="Times New Roman" w:cs="Times New Roman"/>
          </w:rPr>
          <w:t xml:space="preserve">with an RMSE of 10 and a correlation of 0.82. </w:t>
        </w:r>
      </w:ins>
      <w:commentRangeEnd w:id="79"/>
      <w:ins w:id="101" w:author="Gabrielle Boisrame" w:date="2019-06-04T15:32:00Z">
        <w:r w:rsidR="0061553C">
          <w:rPr>
            <w:rStyle w:val="CommentReference"/>
          </w:rPr>
          <w:commentReference w:id="79"/>
        </w:r>
      </w:ins>
      <w:r w:rsidR="000E206E" w:rsidRPr="00EF599F">
        <w:rPr>
          <w:rFonts w:ascii="Times New Roman" w:hAnsi="Times New Roman" w:cs="Times New Roman"/>
        </w:rPr>
        <w:t xml:space="preserve">The relationship between soil moisture and </w:t>
      </w:r>
      <w:r w:rsidR="000E206E">
        <w:rPr>
          <w:rFonts w:ascii="Times New Roman" w:hAnsi="Times New Roman" w:cs="Times New Roman"/>
        </w:rPr>
        <w:t>site</w:t>
      </w:r>
      <w:r w:rsidR="000E206E" w:rsidRPr="00EF599F">
        <w:rPr>
          <w:rFonts w:ascii="Times New Roman" w:hAnsi="Times New Roman" w:cs="Times New Roman"/>
        </w:rPr>
        <w:t xml:space="preserve"> properties was similar for ICB and SCB, but not identical. </w:t>
      </w:r>
      <w:r w:rsidR="000E206E">
        <w:rPr>
          <w:rFonts w:ascii="Times New Roman" w:hAnsi="Times New Roman" w:cs="Times New Roman"/>
        </w:rPr>
        <w:t>In</w:t>
      </w:r>
      <w:r w:rsidR="000E206E" w:rsidRPr="00EF599F">
        <w:rPr>
          <w:rFonts w:ascii="Times New Roman" w:hAnsi="Times New Roman" w:cs="Times New Roman"/>
        </w:rPr>
        <w:t xml:space="preserve"> both</w:t>
      </w:r>
      <w:r w:rsidR="000E206E">
        <w:rPr>
          <w:rFonts w:ascii="Times New Roman" w:hAnsi="Times New Roman" w:cs="Times New Roman"/>
        </w:rPr>
        <w:t xml:space="preserve"> watersheds</w:t>
      </w:r>
      <w:r w:rsidR="000E206E" w:rsidRPr="00EF599F">
        <w:rPr>
          <w:rFonts w:ascii="Times New Roman" w:hAnsi="Times New Roman" w:cs="Times New Roman"/>
        </w:rPr>
        <w:t xml:space="preserve">, </w:t>
      </w:r>
      <w:r w:rsidR="00262663">
        <w:rPr>
          <w:rFonts w:ascii="Times New Roman" w:hAnsi="Times New Roman" w:cs="Times New Roman"/>
        </w:rPr>
        <w:t xml:space="preserve">current </w:t>
      </w:r>
      <w:r w:rsidR="000E206E" w:rsidRPr="00EF599F">
        <w:rPr>
          <w:rFonts w:ascii="Times New Roman" w:hAnsi="Times New Roman" w:cs="Times New Roman"/>
        </w:rPr>
        <w:t xml:space="preserve">vegetation </w:t>
      </w:r>
      <w:r w:rsidR="00262663">
        <w:rPr>
          <w:rFonts w:ascii="Times New Roman" w:hAnsi="Times New Roman" w:cs="Times New Roman"/>
        </w:rPr>
        <w:t xml:space="preserve">type </w:t>
      </w:r>
      <w:r w:rsidR="000E206E" w:rsidRPr="00EF599F">
        <w:rPr>
          <w:rFonts w:ascii="Times New Roman" w:hAnsi="Times New Roman" w:cs="Times New Roman"/>
        </w:rPr>
        <w:t>was the most important predictor</w:t>
      </w:r>
      <w:r w:rsidR="000E206E">
        <w:rPr>
          <w:rFonts w:ascii="Times New Roman" w:hAnsi="Times New Roman" w:cs="Times New Roman"/>
        </w:rPr>
        <w:t xml:space="preserve"> of soil moisture</w:t>
      </w:r>
      <w:r w:rsidR="00262663">
        <w:rPr>
          <w:rFonts w:ascii="Times New Roman" w:hAnsi="Times New Roman" w:cs="Times New Roman"/>
        </w:rPr>
        <w:t xml:space="preserve"> (Figure C1)</w:t>
      </w:r>
      <w:r w:rsidR="000E206E" w:rsidRPr="00EF599F">
        <w:rPr>
          <w:rFonts w:ascii="Times New Roman" w:hAnsi="Times New Roman" w:cs="Times New Roman"/>
        </w:rPr>
        <w:t xml:space="preserve">. The random forest model trained on ICB measurements fit the measured SCB soil moisture measurements with a correlation </w:t>
      </w:r>
      <w:r w:rsidR="000E206E" w:rsidRPr="00EF599F">
        <w:rPr>
          <w:rFonts w:ascii="Times New Roman" w:hAnsi="Times New Roman" w:cs="Times New Roman"/>
        </w:rPr>
        <w:lastRenderedPageBreak/>
        <w:t>coefficient of 0.73 (0.82 for site means), whereas the model fit to SCB data was able to predict them with a correlation of 0.98 (Figure</w:t>
      </w:r>
      <w:r w:rsidR="00262663">
        <w:rPr>
          <w:rFonts w:ascii="Times New Roman" w:hAnsi="Times New Roman" w:cs="Times New Roman"/>
        </w:rPr>
        <w:t>s</w:t>
      </w:r>
      <w:r w:rsidR="000E206E" w:rsidRPr="00EF599F">
        <w:rPr>
          <w:rFonts w:ascii="Times New Roman" w:hAnsi="Times New Roman" w:cs="Times New Roman"/>
        </w:rPr>
        <w:t xml:space="preserve"> </w:t>
      </w:r>
      <w:r w:rsidR="00262663">
        <w:rPr>
          <w:rFonts w:ascii="Times New Roman" w:hAnsi="Times New Roman" w:cs="Times New Roman"/>
          <w:noProof/>
        </w:rPr>
        <w:t>C</w:t>
      </w:r>
      <w:r w:rsidR="000E206E">
        <w:rPr>
          <w:rFonts w:ascii="Times New Roman" w:hAnsi="Times New Roman" w:cs="Times New Roman"/>
          <w:noProof/>
        </w:rPr>
        <w:t>4</w:t>
      </w:r>
      <w:r w:rsidR="000E206E" w:rsidRPr="00EF599F">
        <w:rPr>
          <w:rFonts w:ascii="Times New Roman" w:hAnsi="Times New Roman" w:cs="Times New Roman"/>
        </w:rPr>
        <w:t xml:space="preserve">, </w:t>
      </w:r>
      <w:r w:rsidR="00262663">
        <w:rPr>
          <w:rFonts w:ascii="Times New Roman" w:hAnsi="Times New Roman" w:cs="Times New Roman"/>
        </w:rPr>
        <w:t>C</w:t>
      </w:r>
      <w:r w:rsidR="000E206E">
        <w:rPr>
          <w:rFonts w:ascii="Times New Roman" w:hAnsi="Times New Roman" w:cs="Times New Roman"/>
          <w:noProof/>
        </w:rPr>
        <w:t>5</w:t>
      </w:r>
      <w:r w:rsidR="000E206E" w:rsidRPr="00EF599F">
        <w:rPr>
          <w:rFonts w:ascii="Times New Roman" w:hAnsi="Times New Roman" w:cs="Times New Roman"/>
        </w:rPr>
        <w:t xml:space="preserve">). </w:t>
      </w:r>
    </w:p>
    <w:p w14:paraId="6551A6A2" w14:textId="1CB93260" w:rsidR="004206A3" w:rsidRDefault="002A13A9" w:rsidP="002E197D">
      <w:pPr>
        <w:spacing w:line="480" w:lineRule="auto"/>
        <w:ind w:firstLine="720"/>
        <w:rPr>
          <w:rFonts w:ascii="Times New Roman" w:hAnsi="Times New Roman" w:cs="Times New Roman"/>
          <w:color w:val="2F2F2F" w:themeColor="accent5" w:themeShade="80"/>
        </w:rPr>
      </w:pPr>
      <w:commentRangeStart w:id="102"/>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04BF2">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t>
      </w:r>
      <w:r w:rsidR="00830754">
        <w:rPr>
          <w:rFonts w:ascii="Times New Roman" w:hAnsi="Times New Roman" w:cs="Times New Roman"/>
          <w:color w:val="2F2F2F" w:themeColor="accent5" w:themeShade="80"/>
        </w:rPr>
        <w:t xml:space="preserve">SCB </w:t>
      </w:r>
      <w:r w:rsidR="002A3AF8">
        <w:rPr>
          <w:rFonts w:ascii="Times New Roman" w:hAnsi="Times New Roman" w:cs="Times New Roman"/>
          <w:color w:val="2F2F2F" w:themeColor="accent5" w:themeShade="80"/>
        </w:rPr>
        <w:t xml:space="preserve">weather stations were installed </w:t>
      </w:r>
      <w:r w:rsidR="003C3178">
        <w:rPr>
          <w:rFonts w:ascii="Times New Roman" w:hAnsi="Times New Roman" w:cs="Times New Roman"/>
          <w:color w:val="2F2F2F" w:themeColor="accent5" w:themeShade="80"/>
        </w:rPr>
        <w:t xml:space="preserve">in September 2016 </w:t>
      </w:r>
      <w:r w:rsidR="002A3AF8">
        <w:rPr>
          <w:rFonts w:ascii="Times New Roman" w:hAnsi="Times New Roman" w:cs="Times New Roman"/>
          <w:color w:val="2F2F2F" w:themeColor="accent5" w:themeShade="80"/>
        </w:rPr>
        <w:t>at the end of the 2016 WY</w:t>
      </w:r>
      <w:r w:rsidR="003C3178">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the least amount of precipitation</w:t>
      </w:r>
      <w:ins w:id="103" w:author="Gabrielle Boisrame" w:date="2019-06-07T16:02:00Z">
        <w:r w:rsidR="0026128C">
          <w:rPr>
            <w:rFonts w:ascii="Times New Roman" w:hAnsi="Times New Roman" w:cs="Times New Roman"/>
            <w:color w:val="2F2F2F" w:themeColor="accent5" w:themeShade="80"/>
          </w:rPr>
          <w:t xml:space="preserve"> (Table 1)</w:t>
        </w:r>
      </w:ins>
      <w:ins w:id="104" w:author="Gabrielle Boisrame" w:date="2019-06-07T16:01:00Z">
        <w:r w:rsidR="0026128C">
          <w:rPr>
            <w:rFonts w:ascii="Times New Roman" w:hAnsi="Times New Roman" w:cs="Times New Roman"/>
            <w:color w:val="2F2F2F" w:themeColor="accent5" w:themeShade="80"/>
          </w:rPr>
          <w:t xml:space="preserve"> </w:t>
        </w:r>
      </w:ins>
      <w:ins w:id="105" w:author="Gabrielle Boisrame" w:date="2019-06-07T16:02:00Z">
        <w:r w:rsidR="0026128C">
          <w:rPr>
            <w:rFonts w:ascii="Times New Roman" w:hAnsi="Times New Roman" w:cs="Times New Roman"/>
            <w:color w:val="2F2F2F" w:themeColor="accent5" w:themeShade="80"/>
          </w:rPr>
          <w:t>and experience the earliest snowmelt (Figure B2)</w:t>
        </w:r>
      </w:ins>
      <w:r w:rsidRPr="00EF599F">
        <w:rPr>
          <w:rFonts w:ascii="Times New Roman" w:hAnsi="Times New Roman" w:cs="Times New Roman"/>
          <w:color w:val="2F2F2F" w:themeColor="accent5" w:themeShade="80"/>
        </w:rPr>
        <w:t xml:space="preserve">,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3C3178">
        <w:rPr>
          <w:rFonts w:ascii="Times New Roman" w:hAnsi="Times New Roman" w:cs="Times New Roman"/>
          <w:color w:val="2F2F2F" w:themeColor="accent5" w:themeShade="80"/>
        </w:rPr>
        <w:t>was</w:t>
      </w:r>
      <w:r w:rsidR="003C3178"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e 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w:t>
      </w:r>
      <w:r w:rsidR="00830754">
        <w:rPr>
          <w:rFonts w:ascii="Times New Roman" w:hAnsi="Times New Roman" w:cs="Times New Roman"/>
          <w:color w:val="2F2F2F" w:themeColor="accent5" w:themeShade="80"/>
        </w:rPr>
        <w:t>imilar to ICB, s</w:t>
      </w:r>
      <w:r w:rsidR="00741176">
        <w:rPr>
          <w:rFonts w:ascii="Times New Roman" w:hAnsi="Times New Roman" w:cs="Times New Roman"/>
          <w:color w:val="2F2F2F" w:themeColor="accent5" w:themeShade="80"/>
        </w:rPr>
        <w:t xml:space="preserve">oils at the </w:t>
      </w:r>
      <w:r w:rsidR="00830754">
        <w:rPr>
          <w:rFonts w:ascii="Times New Roman" w:hAnsi="Times New Roman" w:cs="Times New Roman"/>
          <w:color w:val="2F2F2F" w:themeColor="accent5" w:themeShade="80"/>
        </w:rPr>
        <w:t xml:space="preserve">SCB </w:t>
      </w:r>
      <w:r w:rsidR="00741176">
        <w:rPr>
          <w:rFonts w:ascii="Times New Roman" w:hAnsi="Times New Roman" w:cs="Times New Roman"/>
          <w:color w:val="2F2F2F" w:themeColor="accent5" w:themeShade="80"/>
        </w:rPr>
        <w:t>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w:t>
      </w:r>
    </w:p>
    <w:p w14:paraId="09F76DA3" w14:textId="77777777" w:rsidR="00572C84" w:rsidRPr="00EF599F" w:rsidRDefault="00572C84" w:rsidP="002E197D">
      <w:pPr>
        <w:spacing w:line="480" w:lineRule="auto"/>
        <w:ind w:firstLine="720"/>
        <w:rPr>
          <w:rFonts w:ascii="Times New Roman" w:hAnsi="Times New Roman" w:cs="Times New Roman"/>
          <w:color w:val="2F2F2F" w:themeColor="accent5" w:themeShade="80"/>
        </w:rPr>
      </w:pPr>
    </w:p>
    <w:p w14:paraId="2A7C0C1D" w14:textId="39EDE09D" w:rsidR="00792C7D" w:rsidRPr="00EF599F" w:rsidRDefault="00834FD8" w:rsidP="00546827">
      <w:pPr>
        <w:spacing w:line="480" w:lineRule="auto"/>
        <w:rPr>
          <w:rFonts w:ascii="Times New Roman" w:hAnsi="Times New Roman" w:cs="Times New Roman"/>
          <w:i/>
          <w:iCs/>
          <w:color w:val="000000" w:themeColor="text2"/>
          <w:sz w:val="18"/>
          <w:szCs w:val="18"/>
        </w:rPr>
      </w:pPr>
      <w:bookmarkStart w:id="106" w:name="_Ref534405304"/>
      <w:r w:rsidRPr="00834FD8">
        <w:rPr>
          <w:rFonts w:ascii="Times New Roman" w:hAnsi="Times New Roman" w:cs="Times New Roman"/>
          <w:i/>
          <w:iCs/>
          <w:noProof/>
          <w:color w:val="000000" w:themeColor="text2"/>
          <w:sz w:val="18"/>
          <w:szCs w:val="18"/>
          <w:lang w:eastAsia="en-US"/>
        </w:rPr>
        <w:lastRenderedPageBreak/>
        <w:drawing>
          <wp:inline distT="0" distB="0" distL="0" distR="0" wp14:anchorId="75CECA63" wp14:editId="41CB2753">
            <wp:extent cx="5943600" cy="7395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395845"/>
                    </a:xfrm>
                    <a:prstGeom prst="rect">
                      <a:avLst/>
                    </a:prstGeom>
                  </pic:spPr>
                </pic:pic>
              </a:graphicData>
            </a:graphic>
          </wp:inline>
        </w:drawing>
      </w:r>
    </w:p>
    <w:p w14:paraId="6931F91F" w14:textId="24B87B65" w:rsidR="00704BF2" w:rsidRPr="00EF599F" w:rsidRDefault="004C556E" w:rsidP="00704BF2">
      <w:pPr>
        <w:pStyle w:val="Caption"/>
        <w:rPr>
          <w:rFonts w:ascii="Times New Roman" w:hAnsi="Times New Roman" w:cs="Times New Roman"/>
          <w:color w:val="2F2F2F" w:themeColor="accent5" w:themeShade="80"/>
        </w:rPr>
      </w:pPr>
      <w:bookmarkStart w:id="107" w:name="_Ref540347"/>
      <w:bookmarkEnd w:id="106"/>
      <w:r w:rsidRPr="00830754">
        <w:rPr>
          <w:rFonts w:ascii="Times New Roman" w:hAnsi="Times New Roman" w:cs="Times New Roman"/>
          <w:b/>
        </w:rPr>
        <w:t xml:space="preserve">Figure </w:t>
      </w:r>
      <w:bookmarkEnd w:id="107"/>
      <w:r w:rsidR="003C7A9E" w:rsidRPr="00830754">
        <w:rPr>
          <w:rFonts w:ascii="Times New Roman" w:hAnsi="Times New Roman" w:cs="Times New Roman"/>
          <w:b/>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10 minute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w:t>
      </w:r>
      <w:r w:rsidR="00B620AC">
        <w:rPr>
          <w:rFonts w:ascii="Times New Roman" w:hAnsi="Times New Roman" w:cs="Times New Roman"/>
          <w:color w:val="2F2F2F" w:themeColor="accent5" w:themeShade="80"/>
        </w:rPr>
        <w:lastRenderedPageBreak/>
        <w:t xml:space="preserve">available in spring 2017, </w:t>
      </w:r>
      <w:commentRangeStart w:id="108"/>
      <w:r w:rsidR="00B620AC">
        <w:rPr>
          <w:rFonts w:ascii="Times New Roman" w:hAnsi="Times New Roman" w:cs="Times New Roman"/>
          <w:color w:val="2F2F2F" w:themeColor="accent5" w:themeShade="80"/>
        </w:rPr>
        <w:t>shown by grey hatching</w:t>
      </w:r>
      <w:commentRangeEnd w:id="108"/>
      <w:r w:rsidR="00192E55">
        <w:rPr>
          <w:rStyle w:val="CommentReference"/>
          <w:i w:val="0"/>
          <w:iCs w:val="0"/>
          <w:color w:val="auto"/>
        </w:rPr>
        <w:commentReference w:id="108"/>
      </w:r>
      <w:r w:rsidR="00B620AC">
        <w:rPr>
          <w:rFonts w:ascii="Times New Roman" w:hAnsi="Times New Roman" w:cs="Times New Roman"/>
          <w:color w:val="2F2F2F" w:themeColor="accent5" w:themeShade="80"/>
        </w:rPr>
        <w:t>)</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w:t>
      </w:r>
      <w:commentRangeStart w:id="109"/>
      <w:commentRangeStart w:id="110"/>
      <w:r w:rsidR="00CC6A12" w:rsidRPr="00EF599F">
        <w:rPr>
          <w:rFonts w:ascii="Times New Roman" w:hAnsi="Times New Roman" w:cs="Times New Roman"/>
          <w:color w:val="2F2F2F" w:themeColor="accent5" w:themeShade="80"/>
        </w:rPr>
        <w:t xml:space="preserve">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w:t>
      </w:r>
      <w:commentRangeEnd w:id="109"/>
      <w:r w:rsidR="00D73A63">
        <w:rPr>
          <w:rStyle w:val="CommentReference"/>
          <w:i w:val="0"/>
          <w:iCs w:val="0"/>
          <w:color w:val="auto"/>
        </w:rPr>
        <w:commentReference w:id="109"/>
      </w:r>
      <w:commentRangeEnd w:id="110"/>
      <w:r w:rsidR="008A6E6A">
        <w:rPr>
          <w:rStyle w:val="CommentReference"/>
          <w:i w:val="0"/>
          <w:iCs w:val="0"/>
          <w:color w:val="auto"/>
        </w:rPr>
        <w:commentReference w:id="110"/>
      </w:r>
      <w:r w:rsidR="00CC6A12" w:rsidRPr="00EF599F">
        <w:rPr>
          <w:rFonts w:ascii="Times New Roman" w:hAnsi="Times New Roman" w:cs="Times New Roman"/>
          <w:color w:val="2F2F2F" w:themeColor="accent5" w:themeShade="80"/>
        </w:rPr>
        <w:t xml:space="preserve">at each station. </w:t>
      </w:r>
      <w:r w:rsidR="00834FD8">
        <w:rPr>
          <w:rFonts w:ascii="Times New Roman" w:hAnsi="Times New Roman" w:cs="Times New Roman"/>
          <w:color w:val="2F2F2F" w:themeColor="accent5" w:themeShade="80"/>
        </w:rPr>
        <w:t xml:space="preserve">Refer to Appendix B for visuals of each site. </w:t>
      </w:r>
      <w:commentRangeEnd w:id="102"/>
      <w:r w:rsidR="00F31E2F">
        <w:rPr>
          <w:rStyle w:val="CommentReference"/>
          <w:i w:val="0"/>
          <w:iCs w:val="0"/>
          <w:color w:val="auto"/>
        </w:rPr>
        <w:commentReference w:id="102"/>
      </w:r>
    </w:p>
    <w:p w14:paraId="08EB14E6" w14:textId="16C76B7A"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random forest model showed small, but generally positive, changes in soil moisture as a result of fire (Figure 8). </w:t>
      </w:r>
      <w:r w:rsidR="00A42B72">
        <w:rPr>
          <w:rFonts w:ascii="Times New Roman" w:hAnsi="Times New Roman" w:cs="Times New Roman"/>
          <w:color w:val="2F2F2F" w:themeColor="accent5" w:themeShade="80"/>
        </w:rPr>
        <w:t xml:space="preserve">These results did not vary with year, but changes were greater earlier in the summer compared to the end of summer </w:t>
      </w:r>
      <w:commentRangeStart w:id="111"/>
      <w:commentRangeStart w:id="112"/>
      <w:r w:rsidR="00A42B72">
        <w:rPr>
          <w:rFonts w:ascii="Times New Roman" w:hAnsi="Times New Roman" w:cs="Times New Roman"/>
          <w:color w:val="2F2F2F" w:themeColor="accent5" w:themeShade="80"/>
        </w:rPr>
        <w:t>(Appendix ??)</w:t>
      </w:r>
      <w:commentRangeEnd w:id="111"/>
      <w:r w:rsidR="004C7003">
        <w:rPr>
          <w:rStyle w:val="CommentReference"/>
        </w:rPr>
        <w:commentReference w:id="111"/>
      </w:r>
      <w:commentRangeEnd w:id="112"/>
      <w:r w:rsidR="00691C96">
        <w:rPr>
          <w:rStyle w:val="CommentReference"/>
        </w:rPr>
        <w:commentReference w:id="112"/>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del w:id="113" w:author="Sally Thompson" w:date="2019-05-01T12:32:00Z">
        <w:r w:rsidR="00EC5FE2" w:rsidDel="003C3178">
          <w:rPr>
            <w:rFonts w:ascii="Times New Roman" w:hAnsi="Times New Roman" w:cs="Times New Roman"/>
            <w:color w:val="2F2F2F" w:themeColor="accent5" w:themeShade="80"/>
          </w:rPr>
          <w:delText>were less than five percent</w:delText>
        </w:r>
      </w:del>
      <w:ins w:id="114" w:author="Sally Thompson" w:date="2019-05-01T12:32:00Z">
        <w:r w:rsidR="003C3178">
          <w:rPr>
            <w:rFonts w:ascii="Times New Roman" w:hAnsi="Times New Roman" w:cs="Times New Roman"/>
            <w:color w:val="2F2F2F" w:themeColor="accent5" w:themeShade="80"/>
          </w:rPr>
          <w:t>i</w:t>
        </w:r>
        <w:commentRangeStart w:id="115"/>
        <w:r w:rsidR="003C3178">
          <w:rPr>
            <w:rFonts w:ascii="Times New Roman" w:hAnsi="Times New Roman" w:cs="Times New Roman"/>
            <w:color w:val="2F2F2F" w:themeColor="accent5" w:themeShade="80"/>
          </w:rPr>
          <w:t>n volumetric water content were less than 0.05</w:t>
        </w:r>
      </w:ins>
      <w:del w:id="116" w:author="Sally Thompson" w:date="2019-05-01T12:32:00Z">
        <w:r w:rsidR="00EC5FE2" w:rsidDel="003C3178">
          <w:rPr>
            <w:rFonts w:ascii="Times New Roman" w:hAnsi="Times New Roman" w:cs="Times New Roman"/>
            <w:color w:val="2F2F2F" w:themeColor="accent5" w:themeShade="80"/>
          </w:rPr>
          <w:delText>age points</w:delText>
        </w:r>
      </w:del>
      <w:r w:rsidR="00EC5FE2">
        <w:rPr>
          <w:rFonts w:ascii="Times New Roman" w:hAnsi="Times New Roman" w:cs="Times New Roman"/>
          <w:color w:val="2F2F2F" w:themeColor="accent5" w:themeShade="80"/>
        </w:rPr>
        <w:t xml:space="preserve">, whereas in ICB a similar model predicted fire-related changes </w:t>
      </w:r>
      <w:del w:id="117" w:author="Sally Thompson" w:date="2019-05-01T12:32:00Z">
        <w:r w:rsidR="00EC5FE2" w:rsidDel="003C3178">
          <w:rPr>
            <w:rFonts w:ascii="Times New Roman" w:hAnsi="Times New Roman" w:cs="Times New Roman"/>
            <w:color w:val="2F2F2F" w:themeColor="accent5" w:themeShade="80"/>
          </w:rPr>
          <w:delText>in soil moisture of up to 30 percentage points</w:delText>
        </w:r>
      </w:del>
      <w:ins w:id="118" w:author="Sally Thompson" w:date="2019-05-01T12:32:00Z">
        <w:r w:rsidR="003C3178">
          <w:rPr>
            <w:rFonts w:ascii="Times New Roman" w:hAnsi="Times New Roman" w:cs="Times New Roman"/>
            <w:color w:val="2F2F2F" w:themeColor="accent5" w:themeShade="80"/>
          </w:rPr>
          <w:t>of up to 0.3</w:t>
        </w:r>
      </w:ins>
      <w:r w:rsidR="00AA59D9">
        <w:rPr>
          <w:rFonts w:ascii="Times New Roman" w:hAnsi="Times New Roman" w:cs="Times New Roman"/>
          <w:color w:val="2F2F2F" w:themeColor="accent5" w:themeShade="80"/>
        </w:rPr>
        <w:t xml:space="preserve"> </w:t>
      </w:r>
      <w:commentRangeEnd w:id="115"/>
      <w:r w:rsidR="003C3178">
        <w:rPr>
          <w:rStyle w:val="CommentReference"/>
        </w:rPr>
        <w:commentReference w:id="115"/>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Default="00453AAC" w:rsidP="00C25B35">
      <w:pPr>
        <w:rPr>
          <w:rFonts w:ascii="Times New Roman" w:hAnsi="Times New Roman" w:cs="Times New Roman"/>
        </w:rPr>
      </w:pPr>
      <w:commentRangeStart w:id="119"/>
      <w:r w:rsidRPr="00453AAC">
        <w:rPr>
          <w:rFonts w:ascii="Times New Roman" w:hAnsi="Times New Roman" w:cs="Times New Roman"/>
          <w:noProof/>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commentRangeEnd w:id="119"/>
      <w:r w:rsidR="00157E54">
        <w:rPr>
          <w:rStyle w:val="CommentReference"/>
        </w:rPr>
        <w:commentReference w:id="119"/>
      </w:r>
      <w:r w:rsidR="00C25B35" w:rsidRPr="00C25B35">
        <w:rPr>
          <w:noProof/>
          <w:lang w:eastAsia="en-US"/>
        </w:rPr>
        <w:t xml:space="preserve"> </w:t>
      </w:r>
    </w:p>
    <w:p w14:paraId="6E8A3A96" w14:textId="4DA9D7FD"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Figure 8</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w:t>
      </w:r>
      <w:r w:rsidR="00157E54">
        <w:rPr>
          <w:rFonts w:ascii="Times New Roman" w:hAnsi="Times New Roman" w:cs="Times New Roman"/>
          <w:i/>
          <w:sz w:val="18"/>
          <w:szCs w:val="18"/>
        </w:rPr>
        <w:t xml:space="preserve">r vegetation change since 1973. </w:t>
      </w:r>
      <w:ins w:id="120" w:author="Gabrielle Boisrame" w:date="2019-06-04T15:30:00Z">
        <w:r w:rsidR="00E1579B">
          <w:rPr>
            <w:rFonts w:ascii="Times New Roman" w:hAnsi="Times New Roman" w:cs="Times New Roman"/>
            <w:i/>
            <w:sz w:val="18"/>
            <w:szCs w:val="18"/>
          </w:rPr>
          <w:t xml:space="preserve">The inset shows a histogram of the </w:t>
        </w:r>
      </w:ins>
      <w:ins w:id="121" w:author="Gabrielle Boisrame" w:date="2019-06-04T15:31:00Z">
        <w:r w:rsidR="00E1579B">
          <w:rPr>
            <w:rFonts w:ascii="Times New Roman" w:hAnsi="Times New Roman" w:cs="Times New Roman"/>
            <w:i/>
            <w:sz w:val="18"/>
            <w:szCs w:val="18"/>
          </w:rPr>
          <w:t xml:space="preserve">point-wise </w:t>
        </w:r>
      </w:ins>
      <w:ins w:id="122" w:author="Gabrielle Boisrame" w:date="2019-06-04T15:30:00Z">
        <w:r w:rsidR="00E1579B">
          <w:rPr>
            <w:rFonts w:ascii="Times New Roman" w:hAnsi="Times New Roman" w:cs="Times New Roman"/>
            <w:i/>
            <w:sz w:val="18"/>
            <w:szCs w:val="18"/>
          </w:rPr>
          <w:t xml:space="preserve">differences between these two sets of modeled values. </w:t>
        </w:r>
      </w:ins>
      <w:r w:rsidRPr="00AA59D9">
        <w:rPr>
          <w:rFonts w:ascii="Times New Roman" w:hAnsi="Times New Roman" w:cs="Times New Roman"/>
          <w:i/>
          <w:sz w:val="18"/>
          <w:szCs w:val="18"/>
        </w:rPr>
        <w:t>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(mdw</w:t>
      </w:r>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ins w:id="123" w:author="Gabrielle Boisrame" w:date="2019-06-04T15:39:00Z">
        <w:r w:rsidR="0061553C">
          <w:rPr>
            <w:rFonts w:ascii="Times New Roman" w:hAnsi="Times New Roman" w:cs="Times New Roman"/>
            <w:i/>
            <w:sz w:val="18"/>
            <w:szCs w:val="18"/>
          </w:rPr>
          <w:t xml:space="preserve"> (positive numbers in the inset histogram)</w:t>
        </w:r>
      </w:ins>
      <w:r w:rsidR="00B43E12" w:rsidRPr="00AA59D9">
        <w:rPr>
          <w:rFonts w:ascii="Times New Roman" w:hAnsi="Times New Roman" w:cs="Times New Roman"/>
          <w:i/>
          <w:sz w:val="18"/>
          <w:szCs w:val="18"/>
        </w:rPr>
        <w:t>.</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62127AA8" w:rsidR="007400BD" w:rsidRDefault="00AA14B5" w:rsidP="007400BD">
      <w:pPr>
        <w:spacing w:line="480" w:lineRule="auto"/>
        <w:ind w:firstLine="720"/>
        <w:rPr>
          <w:rFonts w:ascii="Times New Roman" w:hAnsi="Times New Roman" w:cs="Times New Roman"/>
        </w:rPr>
      </w:pPr>
      <w:commentRangeStart w:id="124"/>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w:t>
      </w:r>
      <w:commentRangeEnd w:id="124"/>
      <w:r w:rsidR="00F31E2F">
        <w:rPr>
          <w:rStyle w:val="CommentReference"/>
        </w:rPr>
        <w:commentReference w:id="124"/>
      </w:r>
      <w:r>
        <w:rPr>
          <w:rFonts w:ascii="Times New Roman" w:hAnsi="Times New Roman" w:cs="Times New Roman"/>
          <w:color w:val="000000" w:themeColor="text1"/>
        </w:rPr>
        <w:t xml:space="preserve">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Illilouette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 </w:instrTex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EN.CITE.DATA </w:instrText>
      </w:r>
      <w:r>
        <w:rPr>
          <w:rFonts w:ascii="Times New Roman" w:hAnsi="Times New Roman" w:cs="Times New Roman"/>
          <w:color w:val="000000" w:themeColor="text1"/>
        </w:rPr>
      </w:r>
      <w:r>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(Boisramé et al. 2017a,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2A90EC88" w:rsidR="00F13F6C" w:rsidRDefault="007400BD" w:rsidP="00692085">
      <w:pPr>
        <w:spacing w:line="480" w:lineRule="auto"/>
        <w:ind w:firstLine="720"/>
        <w:rPr>
          <w:rFonts w:ascii="Times New Roman" w:hAnsi="Times New Roman" w:cs="Times New Roman"/>
          <w:color w:val="2F2F2F" w:themeColor="accent5" w:themeShade="80"/>
        </w:rPr>
      </w:pPr>
      <w:commentRangeStart w:id="125"/>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pproximately 5,500 ha</w:t>
      </w:r>
      <w:ins w:id="126" w:author="Gabrielle Boisrame" w:date="2019-06-03T10:49:00Z">
        <w:r w:rsidR="00691C96">
          <w:rPr>
            <w:rFonts w:ascii="Times New Roman" w:hAnsi="Times New Roman" w:cs="Times New Roman"/>
            <w:color w:val="2F2F2F" w:themeColor="accent5" w:themeShade="80"/>
          </w:rPr>
          <w:t xml:space="preserve"> (</w:t>
        </w:r>
      </w:ins>
      <w:ins w:id="127" w:author="Gabrielle Boisrame" w:date="2019-06-03T10:50:00Z">
        <w:r w:rsidR="00691C96">
          <w:rPr>
            <w:rFonts w:ascii="Times New Roman" w:hAnsi="Times New Roman" w:cs="Times New Roman"/>
            <w:color w:val="2F2F2F" w:themeColor="accent5" w:themeShade="80"/>
          </w:rPr>
          <w:t>44%</w:t>
        </w:r>
      </w:ins>
      <w:ins w:id="128" w:author="Gabrielle Boisrame" w:date="2019-06-03T10:49:00Z">
        <w:r w:rsidR="00691C96">
          <w:rPr>
            <w:rFonts w:ascii="Times New Roman" w:hAnsi="Times New Roman" w:cs="Times New Roman"/>
            <w:color w:val="2F2F2F" w:themeColor="accent5" w:themeShade="80"/>
          </w:rPr>
          <w:t>)</w:t>
        </w:r>
      </w:ins>
      <w:r w:rsidR="00764C74">
        <w:rPr>
          <w:rFonts w:ascii="Times New Roman" w:hAnsi="Times New Roman" w:cs="Times New Roman"/>
          <w:color w:val="2F2F2F" w:themeColor="accent5" w:themeShade="80"/>
        </w:rPr>
        <w:t xml:space="preserve">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 xml:space="preserve">and approximately 1,300 ha </w:t>
      </w:r>
      <w:ins w:id="129" w:author="Gabrielle Boisrame" w:date="2019-06-03T10:59:00Z">
        <w:r w:rsidR="008E551F">
          <w:rPr>
            <w:rFonts w:ascii="Times New Roman" w:hAnsi="Times New Roman" w:cs="Times New Roman"/>
            <w:color w:val="2F2F2F" w:themeColor="accent5" w:themeShade="80"/>
          </w:rPr>
          <w:t xml:space="preserve">(10%) </w:t>
        </w:r>
      </w:ins>
      <w:r w:rsidR="00D652F0">
        <w:rPr>
          <w:rFonts w:ascii="Times New Roman" w:hAnsi="Times New Roman" w:cs="Times New Roman"/>
          <w:color w:val="2F2F2F" w:themeColor="accent5" w:themeShade="80"/>
        </w:rPr>
        <w:t>of the watershed burning at least twice since 1973</w:t>
      </w:r>
      <w:commentRangeEnd w:id="125"/>
      <w:r>
        <w:rPr>
          <w:rStyle w:val="CommentReference"/>
        </w:rPr>
        <w:commentReference w:id="125"/>
      </w:r>
      <w:r w:rsidR="00D652F0">
        <w:rPr>
          <w:rFonts w:ascii="Times New Roman" w:hAnsi="Times New Roman" w:cs="Times New Roman"/>
          <w:color w:val="2F2F2F" w:themeColor="accent5" w:themeShade="80"/>
        </w:rPr>
        <w:t xml:space="preserve">. </w:t>
      </w:r>
      <w:ins w:id="130" w:author="Gabrielle Boisrame" w:date="2019-06-03T10:59:00Z">
        <w:r w:rsidR="008E551F">
          <w:rPr>
            <w:rFonts w:ascii="Times New Roman" w:hAnsi="Times New Roman" w:cs="Times New Roman"/>
            <w:color w:val="2F2F2F" w:themeColor="accent5" w:themeShade="80"/>
          </w:rPr>
          <w:t>Fires were slightly more active in ICB, with</w:t>
        </w:r>
      </w:ins>
      <w:ins w:id="131" w:author="Gabrielle Boisrame" w:date="2019-06-03T10:50:00Z">
        <w:r w:rsidR="00691C96">
          <w:rPr>
            <w:rFonts w:ascii="Times New Roman" w:hAnsi="Times New Roman" w:cs="Times New Roman"/>
            <w:color w:val="2F2F2F" w:themeColor="accent5" w:themeShade="80"/>
          </w:rPr>
          <w:t xml:space="preserve"> 52% of the ICB burn</w:t>
        </w:r>
      </w:ins>
      <w:ins w:id="132" w:author="Gabrielle Boisrame" w:date="2019-06-03T10:59:00Z">
        <w:r w:rsidR="008E551F">
          <w:rPr>
            <w:rFonts w:ascii="Times New Roman" w:hAnsi="Times New Roman" w:cs="Times New Roman"/>
            <w:color w:val="2F2F2F" w:themeColor="accent5" w:themeShade="80"/>
          </w:rPr>
          <w:t>ing</w:t>
        </w:r>
      </w:ins>
      <w:ins w:id="133" w:author="Gabrielle Boisrame" w:date="2019-06-03T10:51:00Z">
        <w:r w:rsidR="00691C96">
          <w:rPr>
            <w:rFonts w:ascii="Times New Roman" w:hAnsi="Times New Roman" w:cs="Times New Roman"/>
            <w:color w:val="2F2F2F" w:themeColor="accent5" w:themeShade="80"/>
          </w:rPr>
          <w:t xml:space="preserve"> at least once</w:t>
        </w:r>
      </w:ins>
      <w:ins w:id="134" w:author="Gabrielle Boisrame" w:date="2019-06-03T10:50:00Z">
        <w:r w:rsidR="00691C96">
          <w:rPr>
            <w:rFonts w:ascii="Times New Roman" w:hAnsi="Times New Roman" w:cs="Times New Roman"/>
            <w:color w:val="2F2F2F" w:themeColor="accent5" w:themeShade="80"/>
          </w:rPr>
          <w:t xml:space="preserve"> in th</w:t>
        </w:r>
      </w:ins>
      <w:ins w:id="135" w:author="Gabrielle Boisrame" w:date="2019-06-03T10:51:00Z">
        <w:r w:rsidR="00691C96">
          <w:rPr>
            <w:rFonts w:ascii="Times New Roman" w:hAnsi="Times New Roman" w:cs="Times New Roman"/>
            <w:color w:val="2F2F2F" w:themeColor="accent5" w:themeShade="80"/>
          </w:rPr>
          <w:t>e</w:t>
        </w:r>
      </w:ins>
      <w:ins w:id="136" w:author="Gabrielle Boisrame" w:date="2019-06-03T10:50:00Z">
        <w:r w:rsidR="00691C96">
          <w:rPr>
            <w:rFonts w:ascii="Times New Roman" w:hAnsi="Times New Roman" w:cs="Times New Roman"/>
            <w:color w:val="2F2F2F" w:themeColor="accent5" w:themeShade="80"/>
          </w:rPr>
          <w:t xml:space="preserve"> same period</w:t>
        </w:r>
      </w:ins>
      <w:ins w:id="137" w:author="Gabrielle Boisrame" w:date="2019-06-03T10:58:00Z">
        <w:r w:rsidR="00691C96">
          <w:rPr>
            <w:rFonts w:ascii="Times New Roman" w:hAnsi="Times New Roman" w:cs="Times New Roman"/>
            <w:color w:val="2F2F2F" w:themeColor="accent5" w:themeShade="80"/>
          </w:rPr>
          <w:t xml:space="preserve">, </w:t>
        </w:r>
      </w:ins>
      <w:ins w:id="138" w:author="Gabrielle Boisrame" w:date="2019-06-03T10:59:00Z">
        <w:r w:rsidR="008E551F">
          <w:rPr>
            <w:rFonts w:ascii="Times New Roman" w:hAnsi="Times New Roman" w:cs="Times New Roman"/>
            <w:color w:val="2F2F2F" w:themeColor="accent5" w:themeShade="80"/>
          </w:rPr>
          <w:t>and</w:t>
        </w:r>
      </w:ins>
      <w:ins w:id="139" w:author="Gabrielle Boisrame" w:date="2019-06-03T10:58:00Z">
        <w:r w:rsidR="00691C96">
          <w:rPr>
            <w:rFonts w:ascii="Times New Roman" w:hAnsi="Times New Roman" w:cs="Times New Roman"/>
            <w:color w:val="2F2F2F" w:themeColor="accent5" w:themeShade="80"/>
          </w:rPr>
          <w:t xml:space="preserve"> 25</w:t>
        </w:r>
        <w:r w:rsidR="008E551F">
          <w:rPr>
            <w:rFonts w:ascii="Times New Roman" w:hAnsi="Times New Roman" w:cs="Times New Roman"/>
            <w:color w:val="2F2F2F" w:themeColor="accent5" w:themeShade="80"/>
          </w:rPr>
          <w:t>% burn</w:t>
        </w:r>
      </w:ins>
      <w:ins w:id="140" w:author="Gabrielle Boisrame" w:date="2019-06-03T10:59:00Z">
        <w:r w:rsidR="008E551F">
          <w:rPr>
            <w:rFonts w:ascii="Times New Roman" w:hAnsi="Times New Roman" w:cs="Times New Roman"/>
            <w:color w:val="2F2F2F" w:themeColor="accent5" w:themeShade="80"/>
          </w:rPr>
          <w:t>ing</w:t>
        </w:r>
      </w:ins>
      <w:ins w:id="141" w:author="Gabrielle Boisrame" w:date="2019-06-03T10:58:00Z">
        <w:r w:rsidR="008E551F">
          <w:rPr>
            <w:rFonts w:ascii="Times New Roman" w:hAnsi="Times New Roman" w:cs="Times New Roman"/>
            <w:color w:val="2F2F2F" w:themeColor="accent5" w:themeShade="80"/>
          </w:rPr>
          <w:t xml:space="preserve"> at least twice</w:t>
        </w:r>
      </w:ins>
      <w:ins w:id="142" w:author="Gabrielle Boisrame" w:date="2019-06-03T10:50:00Z">
        <w:r w:rsidR="00691C96">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Despite a marked increase over the fire suppression period, and </w:t>
      </w:r>
      <w:r w:rsidR="00DA4FE2">
        <w:rPr>
          <w:rFonts w:ascii="Times New Roman" w:hAnsi="Times New Roman" w:cs="Times New Roman"/>
          <w:color w:val="2F2F2F" w:themeColor="accent5" w:themeShade="80"/>
        </w:rPr>
        <w:t>over</w:t>
      </w:r>
      <w:r>
        <w:rPr>
          <w:rFonts w:ascii="Times New Roman" w:hAnsi="Times New Roman" w:cs="Times New Roman"/>
          <w:color w:val="2F2F2F" w:themeColor="accent5" w:themeShade="80"/>
        </w:rPr>
        <w:t xml:space="preserve"> </w:t>
      </w:r>
      <w:r w:rsidR="008F4CF7">
        <w:rPr>
          <w:rFonts w:ascii="Times New Roman" w:hAnsi="Times New Roman" w:cs="Times New Roman"/>
          <w:color w:val="2F2F2F" w:themeColor="accent5" w:themeShade="80"/>
        </w:rPr>
        <w:t>much of</w:t>
      </w:r>
      <w:r>
        <w:rPr>
          <w:rFonts w:ascii="Times New Roman" w:hAnsi="Times New Roman" w:cs="Times New Roman"/>
          <w:color w:val="2F2F2F" w:themeColor="accent5" w:themeShade="80"/>
        </w:rPr>
        <w:t xml:space="preserve"> the Sierra Nevada </w:t>
      </w:r>
      <w:r w:rsidR="006853E9">
        <w:rPr>
          <w:rFonts w:ascii="Times New Roman" w:hAnsi="Times New Roman" w:cs="Times New Roman"/>
          <w:color w:val="2F2F2F" w:themeColor="accent5" w:themeShade="80"/>
        </w:rPr>
        <w:t>outside of SCB and ICB</w:t>
      </w:r>
      <w:r w:rsidR="00A76620">
        <w:rPr>
          <w:rFonts w:ascii="Times New Roman" w:hAnsi="Times New Roman" w:cs="Times New Roman"/>
          <w:color w:val="2F2F2F" w:themeColor="accent5" w:themeShade="80"/>
        </w:rPr>
        <w:t xml:space="preserve"> </w: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 </w:instrTex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EN.CITE.DATA </w:instrText>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end"/>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separate"/>
      </w:r>
      <w:r w:rsidR="00A76620">
        <w:rPr>
          <w:rFonts w:ascii="Times New Roman" w:hAnsi="Times New Roman" w:cs="Times New Roman"/>
          <w:noProof/>
          <w:color w:val="2F2F2F" w:themeColor="accent5" w:themeShade="80"/>
        </w:rPr>
        <w:t>(Mallek et al. 2013)</w:t>
      </w:r>
      <w:r w:rsidR="00A76620">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this are</w:t>
      </w:r>
      <w:ins w:id="143" w:author="Gabrielle Boisrame" w:date="2019-06-03T10:53:00Z">
        <w:r w:rsidR="00691C96">
          <w:rPr>
            <w:rFonts w:ascii="Times New Roman" w:hAnsi="Times New Roman" w:cs="Times New Roman"/>
            <w:color w:val="2F2F2F" w:themeColor="accent5" w:themeShade="80"/>
          </w:rPr>
          <w:t>a</w:t>
        </w:r>
      </w:ins>
      <w:r>
        <w:rPr>
          <w:rFonts w:ascii="Times New Roman" w:hAnsi="Times New Roman" w:cs="Times New Roman"/>
          <w:color w:val="2F2F2F" w:themeColor="accent5" w:themeShade="80"/>
        </w:rPr>
        <w:t xml:space="preserv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4926BC">
        <w:rPr>
          <w:rFonts w:ascii="Times New Roman" w:hAnsi="Times New Roman" w:cs="Times New Roman"/>
          <w:color w:val="2F2F2F" w:themeColor="accent5" w:themeShade="80"/>
        </w:rPr>
        <w:t xml:space="preserve">In particular, only 28 ha has burned in the </w:t>
      </w:r>
      <w:del w:id="144" w:author="Gabrielle Boisrame" w:date="2019-06-03T11:28:00Z">
        <w:r w:rsidR="004926BC" w:rsidDel="00264D51">
          <w:rPr>
            <w:rFonts w:ascii="Times New Roman" w:hAnsi="Times New Roman" w:cs="Times New Roman"/>
            <w:color w:val="2F2F2F" w:themeColor="accent5" w:themeShade="80"/>
          </w:rPr>
          <w:delText xml:space="preserve">watershed </w:delText>
        </w:r>
      </w:del>
      <w:ins w:id="145" w:author="Gabrielle Boisrame" w:date="2019-06-03T11:28:00Z">
        <w:r w:rsidR="00264D51">
          <w:rPr>
            <w:rFonts w:ascii="Times New Roman" w:hAnsi="Times New Roman" w:cs="Times New Roman"/>
            <w:color w:val="2F2F2F" w:themeColor="accent5" w:themeShade="80"/>
          </w:rPr>
          <w:t xml:space="preserve">SCB </w:t>
        </w:r>
      </w:ins>
      <w:r w:rsidR="004926BC">
        <w:rPr>
          <w:rFonts w:ascii="Times New Roman" w:hAnsi="Times New Roman" w:cs="Times New Roman"/>
          <w:color w:val="2F2F2F" w:themeColor="accent5" w:themeShade="80"/>
        </w:rPr>
        <w:t>since 2004, with 59% of active ignitions suppressed, compared with 12,141 ha burned and only 23% of ignitions suppressed between 1969 and 2004</w:t>
      </w:r>
      <w:r>
        <w:rPr>
          <w:rFonts w:ascii="Times New Roman" w:hAnsi="Times New Roman" w:cs="Times New Roman"/>
          <w:color w:val="2F2F2F" w:themeColor="accent5" w:themeShade="80"/>
        </w:rPr>
        <w:t xml:space="preserve"> (A. Caprio, personal communication)</w:t>
      </w:r>
      <w:r w:rsidR="004926BC">
        <w:rPr>
          <w:rFonts w:ascii="Times New Roman" w:hAnsi="Times New Roman" w:cs="Times New Roman"/>
          <w:color w:val="2F2F2F" w:themeColor="accent5" w:themeShade="80"/>
        </w:rPr>
        <w:t>. This recent increase in fire suppression suggests</w:t>
      </w:r>
      <w:r>
        <w:rPr>
          <w:rFonts w:ascii="Times New Roman" w:hAnsi="Times New Roman" w:cs="Times New Roman"/>
          <w:color w:val="2F2F2F" w:themeColor="accent5" w:themeShade="80"/>
        </w:rPr>
        <w:t xml:space="preserve"> that additional </w:t>
      </w:r>
      <w:r w:rsidR="00F13F6C">
        <w:rPr>
          <w:rFonts w:ascii="Times New Roman" w:hAnsi="Times New Roman" w:cs="Times New Roman"/>
          <w:color w:val="2F2F2F" w:themeColor="accent5" w:themeShade="80"/>
        </w:rPr>
        <w:t xml:space="preserve">changes in vegetation cover and forest structure </w:t>
      </w:r>
      <w:r w:rsidR="006853E9">
        <w:rPr>
          <w:rFonts w:ascii="Times New Roman" w:hAnsi="Times New Roman" w:cs="Times New Roman"/>
          <w:color w:val="2F2F2F" w:themeColor="accent5" w:themeShade="80"/>
        </w:rPr>
        <w:t xml:space="preserve">may </w:t>
      </w:r>
      <w:r w:rsidR="00F13F6C">
        <w:rPr>
          <w:rFonts w:ascii="Times New Roman" w:hAnsi="Times New Roman" w:cs="Times New Roman"/>
          <w:color w:val="2F2F2F" w:themeColor="accent5" w:themeShade="80"/>
        </w:rPr>
        <w:t xml:space="preserve">have been observed had a historical fire return interval been more closely approximated. </w:t>
      </w:r>
    </w:p>
    <w:p w14:paraId="7856ADA2" w14:textId="4941E25D" w:rsidR="007D43CE"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w:t>
      </w:r>
      <w:r w:rsidR="006853E9">
        <w:rPr>
          <w:rFonts w:ascii="Times New Roman" w:hAnsi="Times New Roman" w:cs="Times New Roman"/>
          <w:color w:val="2F2F2F" w:themeColor="accent5" w:themeShade="80"/>
        </w:rPr>
        <w:t>overstory tree mortality</w:t>
      </w:r>
      <w:r>
        <w:rPr>
          <w:rFonts w:ascii="Times New Roman" w:hAnsi="Times New Roman" w:cs="Times New Roman"/>
          <w:color w:val="2F2F2F" w:themeColor="accent5" w:themeShade="80"/>
        </w:rPr>
        <w:t xml:space="preserve"> that we detected in our vegetation change analysis (Figure 2)</w:t>
      </w:r>
      <w:r w:rsidR="00DA4FE2">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hese two fires are also in a database of fire weather indices that </w:t>
      </w:r>
      <w:r w:rsidR="003C3178">
        <w:rPr>
          <w:rFonts w:ascii="Times New Roman" w:hAnsi="Times New Roman" w:cs="Times New Roman"/>
          <w:color w:val="2F2F2F" w:themeColor="accent5" w:themeShade="80"/>
        </w:rPr>
        <w:t xml:space="preserve">enable </w:t>
      </w:r>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p>
    <w:p w14:paraId="7204C2D5" w14:textId="398B38BF" w:rsidR="007D43CE" w:rsidRDefault="007D43CE"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000000" w:themeColor="text1"/>
        </w:rPr>
        <w:t>SCB had a similar r</w:t>
      </w:r>
      <w:r w:rsidR="00F13F6C">
        <w:rPr>
          <w:rFonts w:ascii="Times New Roman" w:hAnsi="Times New Roman" w:cs="Times New Roman"/>
          <w:color w:val="000000" w:themeColor="text1"/>
        </w:rPr>
        <w:t xml:space="preserve">elative proportion of each vegetation type </w:t>
      </w:r>
      <w:r>
        <w:rPr>
          <w:rFonts w:ascii="Times New Roman" w:hAnsi="Times New Roman" w:cs="Times New Roman"/>
          <w:color w:val="000000" w:themeColor="text1"/>
        </w:rPr>
        <w:t>as ICB</w:t>
      </w:r>
      <w:r w:rsidR="00F13F6C">
        <w:rPr>
          <w:rFonts w:ascii="Times New Roman" w:hAnsi="Times New Roman" w:cs="Times New Roman"/>
          <w:color w:val="000000" w:themeColor="text1"/>
        </w:rPr>
        <w:t xml:space="preserve"> (Figure D6)</w:t>
      </w:r>
      <w:r>
        <w:rPr>
          <w:rFonts w:ascii="Times New Roman" w:hAnsi="Times New Roman" w:cs="Times New Roman"/>
          <w:color w:val="000000" w:themeColor="text1"/>
        </w:rPr>
        <w:t xml:space="preserve">, and the two </w:t>
      </w:r>
      <w:r w:rsidR="003C3178">
        <w:rPr>
          <w:rFonts w:ascii="Times New Roman" w:hAnsi="Times New Roman" w:cs="Times New Roman"/>
          <w:color w:val="000000" w:themeColor="text1"/>
        </w:rPr>
        <w:t xml:space="preserve">landscapes </w:t>
      </w:r>
      <w:r>
        <w:rPr>
          <w:rFonts w:ascii="Times New Roman" w:hAnsi="Times New Roman" w:cs="Times New Roman"/>
          <w:color w:val="000000" w:themeColor="text1"/>
        </w:rPr>
        <w:t xml:space="preserve">also </w:t>
      </w:r>
      <w:r w:rsidR="00F13F6C">
        <w:rPr>
          <w:rFonts w:ascii="Times New Roman" w:hAnsi="Times New Roman" w:cs="Times New Roman"/>
          <w:color w:val="000000" w:themeColor="text1"/>
        </w:rPr>
        <w:t xml:space="preserve">had similar Shannon’s Evenness Index and fractal dimension values in </w:t>
      </w:r>
      <w:r w:rsidR="003C3178">
        <w:rPr>
          <w:rFonts w:ascii="Times New Roman" w:hAnsi="Times New Roman" w:cs="Times New Roman"/>
          <w:color w:val="000000" w:themeColor="text1"/>
        </w:rPr>
        <w:t xml:space="preserve">their </w:t>
      </w:r>
      <w:r w:rsidR="00F13F6C">
        <w:rPr>
          <w:rFonts w:ascii="Times New Roman" w:hAnsi="Times New Roman" w:cs="Times New Roman"/>
          <w:color w:val="000000" w:themeColor="text1"/>
        </w:rPr>
        <w:t xml:space="preserve">pre-fire/post-suppression states (Figures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1,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5), </w:t>
      </w:r>
      <w:commentRangeStart w:id="146"/>
      <w:r w:rsidR="00F13F6C">
        <w:rPr>
          <w:rFonts w:ascii="Times New Roman" w:hAnsi="Times New Roman" w:cs="Times New Roman"/>
          <w:color w:val="000000" w:themeColor="text1"/>
        </w:rPr>
        <w:t>but the maximum patch size for non-forest vegetation was considerably higher in ICB</w:t>
      </w:r>
      <w:commentRangeEnd w:id="146"/>
      <w:r w:rsidR="00245D44">
        <w:rPr>
          <w:rStyle w:val="CommentReference"/>
        </w:rPr>
        <w:commentReference w:id="146"/>
      </w:r>
      <w:r w:rsidR="00F13F6C">
        <w:rPr>
          <w:rFonts w:ascii="Times New Roman" w:hAnsi="Times New Roman" w:cs="Times New Roman"/>
          <w:color w:val="000000" w:themeColor="text1"/>
        </w:rPr>
        <w:t xml:space="preserve"> (Figure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3). </w:t>
      </w:r>
      <w:r>
        <w:rPr>
          <w:rFonts w:ascii="Times New Roman" w:hAnsi="Times New Roman" w:cs="Times New Roman"/>
          <w:color w:val="2F2F2F" w:themeColor="accent5" w:themeShade="80"/>
        </w:rPr>
        <w:t xml:space="preserve">For high-severity patches larger than </w:t>
      </w:r>
      <w:commentRangeStart w:id="147"/>
      <w:r>
        <w:rPr>
          <w:rFonts w:ascii="Times New Roman" w:hAnsi="Times New Roman" w:cs="Times New Roman"/>
          <w:color w:val="2F2F2F" w:themeColor="accent5" w:themeShade="80"/>
        </w:rPr>
        <w:t>~5-10 ha</w:t>
      </w:r>
      <w:commentRangeEnd w:id="147"/>
      <w:r w:rsidR="00DA4FE2">
        <w:rPr>
          <w:rStyle w:val="CommentReference"/>
        </w:rPr>
        <w:commentReference w:id="147"/>
      </w:r>
      <w:r>
        <w:rPr>
          <w:rFonts w:ascii="Times New Roman" w:hAnsi="Times New Roman" w:cs="Times New Roman"/>
          <w:color w:val="2F2F2F" w:themeColor="accent5" w:themeShade="80"/>
        </w:rPr>
        <w:t xml:space="preserve"> to develop, there needs to be a confluence of weather and fuels sufficient to cause complete tree mortality </w: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et al.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w:t>
      </w:r>
      <w:r w:rsidR="00D73A63">
        <w:rPr>
          <w:rFonts w:ascii="Times New Roman" w:hAnsi="Times New Roman" w:cs="Times New Roman"/>
          <w:color w:val="2F2F2F" w:themeColor="accent5" w:themeShade="80"/>
        </w:rPr>
        <w:t>SCB</w:t>
      </w:r>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0D9FF3F3" w:rsidR="00D71C45" w:rsidRPr="007D43CE"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While weather conditions for many SCB fires may have been moderate as discussed above, it is also possible that there was reduced fuel accumulation in SCB relative to ICB in the fire-suppression period due to lower productivity in SCB.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w:t>
      </w:r>
      <w:r w:rsidRPr="007400BD">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ins w:id="148" w:author="Gabrielle" w:date="2019-06-06T14:09:00Z">
        <w:r w:rsidR="000E1EF0">
          <w:rPr>
            <w:rFonts w:ascii="Times New Roman" w:hAnsi="Times New Roman" w:cs="Times New Roman"/>
            <w:color w:val="000000" w:themeColor="text1"/>
          </w:rPr>
          <w:t xml:space="preserve">Besides reducing productivity, drier conditions may make the SCB less hydrologically-responsive to wildfire-induced changes. For example, </w:t>
        </w:r>
        <w:commentRangeStart w:id="149"/>
        <w:r w:rsidR="000E1EF0">
          <w:rPr>
            <w:rFonts w:ascii="Times New Roman" w:hAnsi="Times New Roman" w:cs="Times New Roman"/>
            <w:color w:val="000000" w:themeColor="text1"/>
          </w:rPr>
          <w:t>Roche et al. (2018)</w:t>
        </w:r>
      </w:ins>
      <w:commentRangeEnd w:id="149"/>
      <w:ins w:id="150" w:author="Gabrielle" w:date="2019-06-06T14:13:00Z">
        <w:r w:rsidR="00766126">
          <w:rPr>
            <w:rStyle w:val="CommentReference"/>
          </w:rPr>
          <w:commentReference w:id="149"/>
        </w:r>
      </w:ins>
      <w:ins w:id="151" w:author="Gabrielle" w:date="2019-06-06T14:09:00Z">
        <w:r w:rsidR="000E1EF0">
          <w:rPr>
            <w:rFonts w:ascii="Times New Roman" w:hAnsi="Times New Roman" w:cs="Times New Roman"/>
            <w:color w:val="000000" w:themeColor="text1"/>
          </w:rPr>
          <w:t xml:space="preserve"> </w:t>
        </w:r>
        <w:commentRangeStart w:id="152"/>
        <w:r w:rsidR="000E1EF0">
          <w:rPr>
            <w:rFonts w:ascii="Times New Roman" w:hAnsi="Times New Roman" w:cs="Times New Roman"/>
            <w:color w:val="000000" w:themeColor="text1"/>
          </w:rPr>
          <w:t xml:space="preserve">found </w:t>
        </w:r>
      </w:ins>
      <w:ins w:id="153" w:author="Gabrielle" w:date="2019-06-06T14:23:00Z">
        <w:r w:rsidR="0077598C">
          <w:rPr>
            <w:rFonts w:ascii="Times New Roman" w:hAnsi="Times New Roman" w:cs="Times New Roman"/>
            <w:color w:val="000000" w:themeColor="text1"/>
          </w:rPr>
          <w:t>that the Kings Watershed had less post-fire reductions in ET than the American River Watershed</w:t>
        </w:r>
      </w:ins>
      <w:ins w:id="154" w:author="Gabrielle" w:date="2019-06-06T14:24:00Z">
        <w:r w:rsidR="0077598C">
          <w:rPr>
            <w:rFonts w:ascii="Times New Roman" w:hAnsi="Times New Roman" w:cs="Times New Roman"/>
            <w:color w:val="000000" w:themeColor="text1"/>
          </w:rPr>
          <w:t>,</w:t>
        </w:r>
      </w:ins>
      <w:ins w:id="155" w:author="Gabrielle" w:date="2019-06-06T14:23:00Z">
        <w:r w:rsidR="0077598C">
          <w:rPr>
            <w:rFonts w:ascii="Times New Roman" w:hAnsi="Times New Roman" w:cs="Times New Roman"/>
            <w:color w:val="000000" w:themeColor="text1"/>
          </w:rPr>
          <w:t xml:space="preserve"> which had higher precipitation and greater post-fire basal area. </w:t>
        </w:r>
      </w:ins>
      <w:commentRangeEnd w:id="152"/>
      <w:ins w:id="156" w:author="Gabrielle" w:date="2019-06-06T14:24:00Z">
        <w:r w:rsidR="0077598C">
          <w:rPr>
            <w:rStyle w:val="CommentReference"/>
          </w:rPr>
          <w:commentReference w:id="152"/>
        </w:r>
      </w:ins>
    </w:p>
    <w:p w14:paraId="4031250B" w14:textId="595F3478" w:rsidR="002E3C57"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eyond the relatively modest creation of alternative vegetation patches</w:t>
      </w:r>
      <w:r w:rsidR="006853E9">
        <w:rPr>
          <w:rFonts w:ascii="Times New Roman" w:hAnsi="Times New Roman" w:cs="Times New Roman"/>
          <w:color w:val="2F2F2F" w:themeColor="accent5" w:themeShade="80"/>
        </w:rPr>
        <w:t xml:space="preserve"> following fire-caused overstory tree mortality</w:t>
      </w:r>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However in </w:t>
      </w:r>
      <w:r w:rsidR="00EC6E5F">
        <w:rPr>
          <w:rFonts w:ascii="Times New Roman" w:hAnsi="Times New Roman" w:cs="Times New Roman"/>
          <w:color w:val="2F2F2F" w:themeColor="accent5" w:themeShade="80"/>
        </w:rPr>
        <w:t>SCB</w:t>
      </w:r>
      <w:r w:rsidR="002E3C57">
        <w:rPr>
          <w:rFonts w:ascii="Times New Roman" w:hAnsi="Times New Roman" w:cs="Times New Roman"/>
          <w:color w:val="2F2F2F" w:themeColor="accent5" w:themeShade="80"/>
        </w:rPr>
        <w:t xml:space="preserve">,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four plots that burned twice were all in areas that did not map as alternative vegetation types, so the burns were likely low severity in those areas (Figure 1, 2), if they burned at all (</w:t>
      </w:r>
      <w:r w:rsidR="00EC6E5F">
        <w:rPr>
          <w:rFonts w:ascii="Times New Roman" w:hAnsi="Times New Roman" w:cs="Times New Roman"/>
          <w:color w:val="2F2F2F" w:themeColor="accent5" w:themeShade="80"/>
        </w:rPr>
        <w:t xml:space="preserve">recognizing that </w:t>
      </w:r>
      <w:r w:rsidR="002E3C57">
        <w:rPr>
          <w:rFonts w:ascii="Times New Roman" w:hAnsi="Times New Roman" w:cs="Times New Roman"/>
          <w:color w:val="2F2F2F" w:themeColor="accent5" w:themeShade="80"/>
        </w:rPr>
        <w:t xml:space="preserve">managed wildfires are inherently patchy due to variation in surface fuels). Furthermore, two of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 xml:space="preserve">twice-burned </w:t>
      </w:r>
      <w:commentRangeStart w:id="157"/>
      <w:r w:rsidR="002E3C57">
        <w:rPr>
          <w:rFonts w:ascii="Times New Roman" w:hAnsi="Times New Roman" w:cs="Times New Roman"/>
          <w:color w:val="2F2F2F" w:themeColor="accent5" w:themeShade="80"/>
        </w:rPr>
        <w:t>four</w:t>
      </w:r>
      <w:commentRangeEnd w:id="157"/>
      <w:r w:rsidR="00DA4FE2">
        <w:rPr>
          <w:rStyle w:val="CommentReference"/>
        </w:rPr>
        <w:commentReference w:id="157"/>
      </w:r>
      <w:r w:rsidR="002E3C57">
        <w:rPr>
          <w:rFonts w:ascii="Times New Roman" w:hAnsi="Times New Roman" w:cs="Times New Roman"/>
          <w:color w:val="2F2F2F" w:themeColor="accent5" w:themeShade="80"/>
        </w:rPr>
        <w:t xml:space="preserve"> plots burned in the 2003 Williams fire while the other two had not burned since the 1985 Sugarloaf fire.</w:t>
      </w:r>
      <w:r w:rsidR="007D43CE">
        <w:rPr>
          <w:rFonts w:ascii="Times New Roman" w:hAnsi="Times New Roman" w:cs="Times New Roman"/>
          <w:color w:val="2F2F2F" w:themeColor="accent5" w:themeShade="80"/>
        </w:rPr>
        <w:t xml:space="preserve"> Given the absence of recent fire in the watershed discussed above (A. Caprio, pers. comm.; Table A1), it </w:t>
      </w:r>
      <w:r w:rsidR="000E588D">
        <w:rPr>
          <w:rFonts w:ascii="Times New Roman" w:hAnsi="Times New Roman" w:cs="Times New Roman"/>
          <w:color w:val="2F2F2F" w:themeColor="accent5" w:themeShade="80"/>
        </w:rPr>
        <w:t>is conceivable if not likely that the regeneration we observed in the smallest size class (Figure 4a) has filled in since the fires of the 1980’s and late 1990</w:t>
      </w:r>
      <w:r w:rsidR="007C1009">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s, highlighting the </w:t>
      </w:r>
      <w:r w:rsidR="000E588D">
        <w:rPr>
          <w:rFonts w:ascii="Times New Roman" w:hAnsi="Times New Roman" w:cs="Times New Roman"/>
          <w:color w:val="2F2F2F" w:themeColor="accent5" w:themeShade="80"/>
        </w:rPr>
        <w:lastRenderedPageBreak/>
        <w:t xml:space="preserve">importance of repeated fires in managed firesheds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1C2A6062" w:rsidR="000E588D" w:rsidRDefault="00EC6E5F"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data from the </w:t>
      </w:r>
      <w:r w:rsidR="00955320">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r w:rsidR="00955320">
        <w:rPr>
          <w:rFonts w:ascii="Times New Roman" w:hAnsi="Times New Roman" w:cs="Times New Roman"/>
          <w:i/>
          <w:color w:val="2F2F2F" w:themeColor="accent5" w:themeShade="80"/>
        </w:rPr>
        <w:t>Pinus jeffreyi</w:t>
      </w:r>
      <w:r w:rsidR="00955320">
        <w:rPr>
          <w:rFonts w:ascii="Times New Roman" w:hAnsi="Times New Roman" w:cs="Times New Roman"/>
          <w:color w:val="2F2F2F" w:themeColor="accent5" w:themeShade="80"/>
        </w:rPr>
        <w:t>), and to a lesser extent, white fir (</w:t>
      </w:r>
      <w:r w:rsidR="00955320">
        <w:rPr>
          <w:rFonts w:ascii="Times New Roman" w:hAnsi="Times New Roman" w:cs="Times New Roman"/>
          <w:i/>
          <w:color w:val="2F2F2F" w:themeColor="accent5" w:themeShade="80"/>
        </w:rPr>
        <w:t>Abies concolor</w:t>
      </w:r>
      <w:r w:rsidR="00955320">
        <w:rPr>
          <w:rFonts w:ascii="Times New Roman" w:hAnsi="Times New Roman" w:cs="Times New Roman"/>
          <w:color w:val="2F2F2F" w:themeColor="accent5" w:themeShade="80"/>
        </w:rPr>
        <w:t>), and a lower probability in red fir (</w:t>
      </w:r>
      <w:r w:rsidR="00955320">
        <w:rPr>
          <w:rFonts w:ascii="Times New Roman" w:hAnsi="Times New Roman" w:cs="Times New Roman"/>
          <w:i/>
          <w:color w:val="2F2F2F" w:themeColor="accent5" w:themeShade="80"/>
        </w:rPr>
        <w:t>Abies magnifica</w:t>
      </w:r>
      <w:r w:rsidR="00955320">
        <w:rPr>
          <w:rFonts w:ascii="Times New Roman" w:hAnsi="Times New Roman" w:cs="Times New Roman"/>
          <w:color w:val="2F2F2F" w:themeColor="accent5" w:themeShade="80"/>
        </w:rPr>
        <w:t xml:space="preserve">) forest. This is expected given the historical fire regimes and fire frequencies of these two vegetation types </w: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 </w:instrTex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EN.CITE.DATA </w:instrText>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separate"/>
      </w:r>
      <w:r w:rsidR="00955320">
        <w:rPr>
          <w:rFonts w:ascii="Times New Roman" w:hAnsi="Times New Roman" w:cs="Times New Roman"/>
          <w:noProof/>
          <w:color w:val="2F2F2F" w:themeColor="accent5" w:themeShade="80"/>
        </w:rPr>
        <w:t>(Steel et al. 2015, Safford and Stevens 2017)</w:t>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xml:space="preserve">, with red fir forests generally being more </w:t>
      </w:r>
      <w:commentRangeStart w:id="158"/>
      <w:r w:rsidR="00955320">
        <w:rPr>
          <w:rFonts w:ascii="Times New Roman" w:hAnsi="Times New Roman" w:cs="Times New Roman"/>
          <w:color w:val="2F2F2F" w:themeColor="accent5" w:themeShade="80"/>
        </w:rPr>
        <w:t xml:space="preserve">climate limited </w:t>
      </w:r>
      <w:commentRangeEnd w:id="158"/>
      <w:r w:rsidR="007C1009">
        <w:rPr>
          <w:rStyle w:val="CommentReference"/>
        </w:rPr>
        <w:commentReference w:id="158"/>
      </w:r>
      <w:r w:rsidR="00955320">
        <w:rPr>
          <w:rFonts w:ascii="Times New Roman" w:hAnsi="Times New Roman" w:cs="Times New Roman"/>
          <w:color w:val="2F2F2F" w:themeColor="accent5" w:themeShade="80"/>
        </w:rPr>
        <w:t>and with a less-flammable fuel bed. Thus</w:t>
      </w:r>
      <w:r w:rsidR="007C1009">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sidR="00955320">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0E588D">
        <w:rPr>
          <w:rFonts w:ascii="Times New Roman" w:hAnsi="Times New Roman" w:cs="Times New Roman"/>
          <w:color w:val="2F2F2F" w:themeColor="accent5" w:themeShade="80"/>
        </w:rPr>
        <w:t>forestry plot</w:t>
      </w:r>
      <w:r w:rsidR="00955320">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sidR="00955320">
        <w:rPr>
          <w:rFonts w:ascii="Times New Roman" w:hAnsi="Times New Roman" w:cs="Times New Roman"/>
          <w:color w:val="2F2F2F" w:themeColor="accent5" w:themeShade="80"/>
        </w:rPr>
        <w:t>, even in unburned red fir forest (Figure 4). This is consistent with long-term trends that have been observed across the western US</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 </w:instrTex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EN.CITE.DATA </w:instrText>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end"/>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separate"/>
      </w:r>
      <w:r w:rsidR="007D43CE">
        <w:rPr>
          <w:rFonts w:ascii="Times New Roman" w:hAnsi="Times New Roman" w:cs="Times New Roman"/>
          <w:noProof/>
          <w:color w:val="2F2F2F" w:themeColor="accent5" w:themeShade="80"/>
        </w:rPr>
        <w:t>(van Mantgem and Stephenson 2007, van Mantgem et al. 2009, Das et al. 2016)</w:t>
      </w:r>
      <w:r w:rsidR="007D43CE">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w:t>
      </w:r>
      <w:r w:rsidR="00BC7F0C">
        <w:rPr>
          <w:rFonts w:ascii="Times New Roman" w:hAnsi="Times New Roman" w:cs="Times New Roman"/>
          <w:color w:val="2F2F2F" w:themeColor="accent5" w:themeShade="80"/>
        </w:rPr>
        <w:t xml:space="preserve">mountain pine beetle </w:t>
      </w:r>
      <w:r w:rsidR="007507AF" w:rsidRPr="007507AF">
        <w:rPr>
          <w:rFonts w:ascii="Times New Roman" w:hAnsi="Times New Roman" w:cs="Times New Roman"/>
          <w:color w:val="2F2F2F" w:themeColor="accent5" w:themeShade="80"/>
        </w:rPr>
        <w:t>(</w:t>
      </w:r>
      <w:r w:rsidR="007507AF" w:rsidRPr="007507AF">
        <w:rPr>
          <w:rFonts w:ascii="Times New Roman" w:hAnsi="Times New Roman" w:cs="Times New Roman"/>
          <w:i/>
          <w:color w:val="2F2F2F" w:themeColor="accent5" w:themeShade="80"/>
        </w:rPr>
        <w:t>Dendroctonus ponderosae</w:t>
      </w:r>
      <w:r w:rsidR="007507AF" w:rsidRPr="007507AF">
        <w:rPr>
          <w:rFonts w:ascii="Times New Roman" w:hAnsi="Times New Roman" w:cs="Times New Roman"/>
          <w:color w:val="2F2F2F" w:themeColor="accent5" w:themeShade="80"/>
        </w:rPr>
        <w:t>) and fir engraver (</w:t>
      </w:r>
      <w:r w:rsidR="007507AF" w:rsidRPr="007507AF">
        <w:rPr>
          <w:rFonts w:ascii="Times New Roman" w:hAnsi="Times New Roman" w:cs="Times New Roman"/>
          <w:i/>
          <w:color w:val="2F2F2F" w:themeColor="accent5" w:themeShade="80"/>
        </w:rPr>
        <w:t>Scolytus ventralis</w:t>
      </w:r>
      <w:r w:rsidR="007507AF" w:rsidRPr="007507AF">
        <w:rPr>
          <w:rFonts w:ascii="Times New Roman" w:hAnsi="Times New Roman" w:cs="Times New Roman"/>
          <w:color w:val="2F2F2F" w:themeColor="accent5" w:themeShade="80"/>
        </w:rPr>
        <w:t>)</w:t>
      </w:r>
      <w:r w:rsidR="008F4D93">
        <w:rPr>
          <w:rFonts w:ascii="Times New Roman" w:hAnsi="Times New Roman" w:cs="Times New Roman"/>
          <w:color w:val="2F2F2F" w:themeColor="accent5" w:themeShade="80"/>
        </w:rPr>
        <w:t xml:space="preserve"> within SCB</w:t>
      </w:r>
      <w:r w:rsidR="00955320">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commentRangeStart w:id="159"/>
      <w:r w:rsidR="00955320">
        <w:rPr>
          <w:rFonts w:ascii="Times New Roman" w:hAnsi="Times New Roman" w:cs="Times New Roman"/>
          <w:color w:val="2F2F2F" w:themeColor="accent5" w:themeShade="80"/>
        </w:rPr>
        <w:t>most prominent decreases</w:t>
      </w:r>
      <w:r>
        <w:rPr>
          <w:rFonts w:ascii="Times New Roman" w:hAnsi="Times New Roman" w:cs="Times New Roman"/>
          <w:color w:val="2F2F2F" w:themeColor="accent5" w:themeShade="80"/>
        </w:rPr>
        <w:t xml:space="preserve"> in large and very large trees</w:t>
      </w:r>
      <w:r w:rsidR="00955320">
        <w:rPr>
          <w:rFonts w:ascii="Times New Roman" w:hAnsi="Times New Roman" w:cs="Times New Roman"/>
          <w:color w:val="2F2F2F" w:themeColor="accent5" w:themeShade="80"/>
        </w:rPr>
        <w:t xml:space="preserve"> were observed in the most fire</w:t>
      </w:r>
      <w:r w:rsidR="008F79C3">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resistant species, </w:t>
      </w:r>
      <w:r w:rsidR="00955320">
        <w:rPr>
          <w:rFonts w:ascii="Times New Roman" w:hAnsi="Times New Roman" w:cs="Times New Roman"/>
          <w:i/>
          <w:color w:val="2F2F2F" w:themeColor="accent5" w:themeShade="80"/>
        </w:rPr>
        <w:t>Pinus jeffreyi</w:t>
      </w:r>
      <w:r>
        <w:rPr>
          <w:rFonts w:ascii="Times New Roman" w:hAnsi="Times New Roman" w:cs="Times New Roman"/>
          <w:i/>
          <w:color w:val="2F2F2F" w:themeColor="accent5" w:themeShade="80"/>
        </w:rPr>
        <w:t xml:space="preserve"> </w:t>
      </w:r>
      <w:r w:rsidR="00955320">
        <w:rPr>
          <w:rFonts w:ascii="Times New Roman" w:hAnsi="Times New Roman" w:cs="Times New Roman"/>
          <w:color w:val="2F2F2F" w:themeColor="accent5" w:themeShade="80"/>
        </w:rPr>
        <w:t>(Stevens unpublished data)</w:t>
      </w:r>
      <w:commentRangeEnd w:id="159"/>
      <w:r w:rsidR="007C1009">
        <w:rPr>
          <w:rStyle w:val="CommentReference"/>
        </w:rPr>
        <w:commentReference w:id="159"/>
      </w:r>
      <w:r>
        <w:rPr>
          <w:rFonts w:ascii="Times New Roman" w:hAnsi="Times New Roman" w:cs="Times New Roman"/>
          <w:color w:val="2F2F2F" w:themeColor="accent5" w:themeShade="80"/>
        </w:rPr>
        <w:t xml:space="preserve">, suggesting that fire may not be the agent of mortality in this size class, even in </w:t>
      </w:r>
      <w:r w:rsidR="00264D51">
        <w:rPr>
          <w:rFonts w:ascii="Times New Roman" w:hAnsi="Times New Roman" w:cs="Times New Roman"/>
          <w:color w:val="2F2F2F" w:themeColor="accent5" w:themeShade="80"/>
        </w:rPr>
        <w:t>twice-</w:t>
      </w:r>
      <w:r>
        <w:rPr>
          <w:rFonts w:ascii="Times New Roman" w:hAnsi="Times New Roman" w:cs="Times New Roman"/>
          <w:color w:val="2F2F2F" w:themeColor="accent5" w:themeShade="80"/>
        </w:rPr>
        <w:t>burned forestry plots</w:t>
      </w:r>
      <w:r w:rsidR="00955320">
        <w:rPr>
          <w:rFonts w:ascii="Times New Roman" w:hAnsi="Times New Roman" w:cs="Times New Roman"/>
          <w:color w:val="2F2F2F" w:themeColor="accent5" w:themeShade="80"/>
        </w:rPr>
        <w:t>.</w:t>
      </w:r>
    </w:p>
    <w:p w14:paraId="062FCD80" w14:textId="1AD68446" w:rsidR="00D71C45" w:rsidRDefault="00F13F6C" w:rsidP="00A51328">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strong watershed-wide signal </w:t>
      </w:r>
      <w:r w:rsidR="00EC6E5F">
        <w:rPr>
          <w:rFonts w:ascii="Times New Roman" w:hAnsi="Times New Roman" w:cs="Times New Roman"/>
          <w:color w:val="2F2F2F" w:themeColor="accent5" w:themeShade="80"/>
        </w:rPr>
        <w:t xml:space="preserve">of </w:t>
      </w:r>
      <w:r>
        <w:rPr>
          <w:rFonts w:ascii="Times New Roman" w:hAnsi="Times New Roman" w:cs="Times New Roman"/>
          <w:color w:val="2F2F2F" w:themeColor="accent5" w:themeShade="80"/>
        </w:rPr>
        <w:t>changing soil moisture is due to</w:t>
      </w:r>
      <w:r w:rsidR="00EC6E5F">
        <w:rPr>
          <w:rFonts w:ascii="Times New Roman" w:hAnsi="Times New Roman" w:cs="Times New Roman"/>
          <w:color w:val="2F2F2F" w:themeColor="accent5" w:themeShade="80"/>
        </w:rPr>
        <w:t xml:space="preserve"> both</w:t>
      </w:r>
      <w:r>
        <w:rPr>
          <w:rFonts w:ascii="Times New Roman" w:hAnsi="Times New Roman" w:cs="Times New Roman"/>
          <w:color w:val="2F2F2F" w:themeColor="accent5" w:themeShade="80"/>
        </w:rPr>
        <w:t xml:space="preserve"> the relatively low initial abundance and minimal post-fire expansion of the dense meadow vegetation class, </w:t>
      </w:r>
      <w:r w:rsidR="00EC6E5F">
        <w:rPr>
          <w:rFonts w:ascii="Times New Roman" w:hAnsi="Times New Roman" w:cs="Times New Roman"/>
          <w:color w:val="2F2F2F" w:themeColor="accent5" w:themeShade="80"/>
        </w:rPr>
        <w:t>and to</w:t>
      </w:r>
      <w:r>
        <w:rPr>
          <w:rFonts w:ascii="Times New Roman" w:hAnsi="Times New Roman" w:cs="Times New Roman"/>
          <w:color w:val="2F2F2F" w:themeColor="accent5" w:themeShade="80"/>
        </w:rPr>
        <w:t xml:space="preserve"> minimal detectable differences between forest, shrub, and dry meadow soil moisture profiles</w:t>
      </w:r>
      <w:r w:rsidR="00EC6E5F">
        <w:rPr>
          <w:rFonts w:ascii="Times New Roman" w:hAnsi="Times New Roman" w:cs="Times New Roman"/>
          <w:color w:val="2F2F2F" w:themeColor="accent5" w:themeShade="80"/>
        </w:rPr>
        <w:t xml:space="preserve">.  Both </w:t>
      </w:r>
      <w:r>
        <w:rPr>
          <w:rFonts w:ascii="Times New Roman" w:hAnsi="Times New Roman" w:cs="Times New Roman"/>
          <w:color w:val="2F2F2F" w:themeColor="accent5" w:themeShade="80"/>
        </w:rPr>
        <w:t xml:space="preserve">of </w:t>
      </w:r>
      <w:r w:rsidR="00EC6E5F">
        <w:rPr>
          <w:rFonts w:ascii="Times New Roman" w:hAnsi="Times New Roman" w:cs="Times New Roman"/>
          <w:color w:val="2F2F2F" w:themeColor="accent5" w:themeShade="80"/>
        </w:rPr>
        <w:t xml:space="preserve">these factors </w:t>
      </w:r>
      <w:r>
        <w:rPr>
          <w:rFonts w:ascii="Times New Roman" w:hAnsi="Times New Roman" w:cs="Times New Roman"/>
          <w:color w:val="2F2F2F" w:themeColor="accent5" w:themeShade="80"/>
        </w:rPr>
        <w:t xml:space="preserve">could be attributable to soil and topographic properties of the </w:t>
      </w:r>
      <w:r>
        <w:rPr>
          <w:rFonts w:ascii="Times New Roman" w:hAnsi="Times New Roman" w:cs="Times New Roman"/>
          <w:color w:val="2F2F2F" w:themeColor="accent5" w:themeShade="80"/>
        </w:rPr>
        <w:lastRenderedPageBreak/>
        <w:t>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Consequently, we do not</w:t>
      </w:r>
      <w:r w:rsidR="00D43776">
        <w:rPr>
          <w:rFonts w:ascii="Times New Roman" w:hAnsi="Times New Roman" w:cs="Times New Roman"/>
          <w:color w:val="2F2F2F" w:themeColor="accent5" w:themeShade="80"/>
        </w:rPr>
        <w:t xml:space="preserve"> predict large changes in soil moisture at the watershed scale</w:t>
      </w:r>
      <w:r w:rsidR="00EC6E5F">
        <w:rPr>
          <w:rFonts w:ascii="Times New Roman" w:hAnsi="Times New Roman" w:cs="Times New Roman"/>
          <w:color w:val="2F2F2F" w:themeColor="accent5" w:themeShade="80"/>
        </w:rPr>
        <w:t xml:space="preserve"> in association with the managed fire regime</w:t>
      </w:r>
      <w:r w:rsidR="00955320">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 xml:space="preserve"> W</w:t>
      </w:r>
      <w:r w:rsidR="00955320">
        <w:rPr>
          <w:rFonts w:ascii="Times New Roman" w:hAnsi="Times New Roman" w:cs="Times New Roman"/>
          <w:color w:val="2F2F2F" w:themeColor="accent5" w:themeShade="80"/>
        </w:rPr>
        <w:t xml:space="preserve">e note that the vegetation change we did observe was primarily transition from mixed-conifer to shrub, mixed-conifer to sparse meadow, or shrub to sparse meadow (Figure 2, 3), </w:t>
      </w:r>
      <w:r w:rsidR="00EC6E5F">
        <w:rPr>
          <w:rFonts w:ascii="Times New Roman" w:hAnsi="Times New Roman" w:cs="Times New Roman"/>
          <w:color w:val="2F2F2F" w:themeColor="accent5" w:themeShade="80"/>
        </w:rPr>
        <w:t>with</w:t>
      </w:r>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This stands in contrast to the more productive Illilouette Creek Basin</w:t>
      </w:r>
      <w:r w:rsidR="007C07A0">
        <w:rPr>
          <w:rFonts w:ascii="Times New Roman" w:hAnsi="Times New Roman" w:cs="Times New Roman"/>
          <w:color w:val="2F2F2F" w:themeColor="accent5" w:themeShade="80"/>
        </w:rPr>
        <w:t xml:space="preserve"> (ICB; 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ins w:id="160" w:author="Gabrielle Boisrame" w:date="2019-06-07T13:56:00Z">
        <w:r w:rsidR="00A51328">
          <w:rPr>
            <w:rFonts w:ascii="Times New Roman" w:hAnsi="Times New Roman" w:cs="Times New Roman"/>
            <w:color w:val="2F2F2F" w:themeColor="accent5" w:themeShade="80"/>
          </w:rPr>
          <w:t>In addition, the minimal changes to forest structure following fire (discussed above) may partially account for fire history variables having very small impacts on soil moisture independent of vegetation change (Figure C3). If forests had generally become much more open</w:t>
        </w:r>
      </w:ins>
      <w:ins w:id="161" w:author="Gabrielle Boisrame" w:date="2019-06-07T13:59:00Z">
        <w:r w:rsidR="00A51328">
          <w:rPr>
            <w:rFonts w:ascii="Times New Roman" w:hAnsi="Times New Roman" w:cs="Times New Roman"/>
            <w:color w:val="2F2F2F" w:themeColor="accent5" w:themeShade="80"/>
          </w:rPr>
          <w:t>,</w:t>
        </w:r>
      </w:ins>
      <w:ins w:id="162" w:author="Gabrielle Boisrame" w:date="2019-06-07T13:56:00Z">
        <w:r w:rsidR="00A51328">
          <w:rPr>
            <w:rFonts w:ascii="Times New Roman" w:hAnsi="Times New Roman" w:cs="Times New Roman"/>
            <w:color w:val="2F2F2F" w:themeColor="accent5" w:themeShade="80"/>
          </w:rPr>
          <w:t xml:space="preserve"> or dominated by different sizes or species of trees following fire, we might expect greater impacts of fire on soil moisture within forested plots.</w:t>
        </w:r>
      </w:ins>
      <w:ins w:id="163" w:author="Gabrielle Boisrame" w:date="2019-06-07T14:47:00Z">
        <w:r w:rsidR="005F7371">
          <w:rPr>
            <w:rFonts w:ascii="Times New Roman" w:hAnsi="Times New Roman" w:cs="Times New Roman"/>
            <w:color w:val="2F2F2F" w:themeColor="accent5" w:themeShade="80"/>
          </w:rPr>
          <w:t xml:space="preserve"> For example, the “shrub” weather station </w:t>
        </w:r>
      </w:ins>
      <w:ins w:id="164" w:author="Gabrielle Boisrame" w:date="2019-06-07T14:48:00Z">
        <w:r w:rsidR="005F7371">
          <w:rPr>
            <w:rFonts w:ascii="Times New Roman" w:hAnsi="Times New Roman" w:cs="Times New Roman"/>
            <w:color w:val="2F2F2F" w:themeColor="accent5" w:themeShade="80"/>
          </w:rPr>
          <w:t xml:space="preserve">is dominated by small conifers, while the forest station is dominated by large conifers, and soil moisture was higher in the “shrub” station for most of the data record (Figure </w:t>
        </w:r>
      </w:ins>
      <w:ins w:id="165" w:author="Gabrielle Boisrame" w:date="2019-06-07T14:49:00Z">
        <w:r w:rsidR="005F7371">
          <w:rPr>
            <w:rFonts w:ascii="Times New Roman" w:hAnsi="Times New Roman" w:cs="Times New Roman"/>
            <w:color w:val="2F2F2F" w:themeColor="accent5" w:themeShade="80"/>
          </w:rPr>
          <w:t>7</w:t>
        </w:r>
      </w:ins>
      <w:ins w:id="166" w:author="Gabrielle Boisrame" w:date="2019-06-07T14:47:00Z">
        <w:r w:rsidR="005F7371">
          <w:rPr>
            <w:rFonts w:ascii="Times New Roman" w:hAnsi="Times New Roman" w:cs="Times New Roman"/>
            <w:color w:val="2F2F2F" w:themeColor="accent5" w:themeShade="80"/>
          </w:rPr>
          <w:t>).</w:t>
        </w:r>
      </w:ins>
    </w:p>
    <w:p w14:paraId="721D83CE" w14:textId="7E65B84D"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w:t>
      </w:r>
      <w:r w:rsidR="007C1009">
        <w:rPr>
          <w:rFonts w:ascii="Times New Roman" w:hAnsi="Times New Roman" w:cs="Times New Roman"/>
          <w:color w:val="2F2F2F" w:themeColor="accent5" w:themeShade="80"/>
        </w:rPr>
        <w:t>. This higher encroachment could be</w:t>
      </w:r>
      <w:r>
        <w:rPr>
          <w:rFonts w:ascii="Times New Roman" w:hAnsi="Times New Roman" w:cs="Times New Roman"/>
          <w:color w:val="2F2F2F" w:themeColor="accent5" w:themeShade="80"/>
        </w:rPr>
        <w:t xml:space="preserve"> due to </w:t>
      </w:r>
      <w:r w:rsidR="007C1009">
        <w:rPr>
          <w:rFonts w:ascii="Times New Roman" w:hAnsi="Times New Roman" w:cs="Times New Roman"/>
          <w:color w:val="2F2F2F" w:themeColor="accent5" w:themeShade="80"/>
        </w:rPr>
        <w:t>the ICB’s higher</w:t>
      </w:r>
      <w:r>
        <w:rPr>
          <w:rFonts w:ascii="Times New Roman" w:hAnsi="Times New Roman" w:cs="Times New Roman"/>
          <w:color w:val="2F2F2F" w:themeColor="accent5" w:themeShade="80"/>
        </w:rPr>
        <w:t xml:space="preserve"> productivity relative to SCB</w:t>
      </w:r>
      <w:ins w:id="167" w:author="Gabrielle Boisrame" w:date="2019-06-07T13:59:00Z">
        <w:r w:rsidR="00A51328">
          <w:rPr>
            <w:rFonts w:ascii="Times New Roman" w:hAnsi="Times New Roman" w:cs="Times New Roman"/>
            <w:color w:val="2F2F2F" w:themeColor="accent5" w:themeShade="80"/>
          </w:rPr>
          <w:t>, greater consistency in soil saturation of the SCB meadows (this limiting conifer growth), or a combination of both</w:t>
        </w:r>
      </w:ins>
      <w:r w:rsidR="00EC6E5F">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 managed fire program at ICB could </w:t>
      </w:r>
      <w:r w:rsidR="00EC6E5F">
        <w:rPr>
          <w:rFonts w:ascii="Times New Roman" w:hAnsi="Times New Roman" w:cs="Times New Roman"/>
          <w:color w:val="2F2F2F" w:themeColor="accent5" w:themeShade="80"/>
        </w:rPr>
        <w:t xml:space="preserve">consequently </w:t>
      </w:r>
      <w:r>
        <w:rPr>
          <w:rFonts w:ascii="Times New Roman" w:hAnsi="Times New Roman" w:cs="Times New Roman"/>
          <w:color w:val="2F2F2F" w:themeColor="accent5" w:themeShade="80"/>
        </w:rPr>
        <w:t xml:space="preserve">have had </w:t>
      </w:r>
      <w:r w:rsidR="007C1009">
        <w:rPr>
          <w:rFonts w:ascii="Times New Roman" w:hAnsi="Times New Roman" w:cs="Times New Roman"/>
          <w:color w:val="2F2F2F" w:themeColor="accent5" w:themeShade="80"/>
        </w:rPr>
        <w:t xml:space="preserve">a greater restorative effect in </w:t>
      </w:r>
      <w:r>
        <w:rPr>
          <w:rFonts w:ascii="Times New Roman" w:hAnsi="Times New Roman" w:cs="Times New Roman"/>
          <w:color w:val="2F2F2F" w:themeColor="accent5" w:themeShade="80"/>
        </w:rPr>
        <w:t xml:space="preserve">areas </w:t>
      </w:r>
      <w:r w:rsidR="007C1009">
        <w:rPr>
          <w:rFonts w:ascii="Times New Roman" w:hAnsi="Times New Roman" w:cs="Times New Roman"/>
          <w:color w:val="2F2F2F" w:themeColor="accent5" w:themeShade="80"/>
        </w:rPr>
        <w:t xml:space="preserve">of meadow encroachment </w:t>
      </w:r>
      <w:r>
        <w:rPr>
          <w:rFonts w:ascii="Times New Roman" w:hAnsi="Times New Roman" w:cs="Times New Roman"/>
          <w:color w:val="2F2F2F" w:themeColor="accent5" w:themeShade="80"/>
        </w:rPr>
        <w:t xml:space="preserve">than at SCB. </w:t>
      </w:r>
      <w:r w:rsidR="00EC6E5F">
        <w:rPr>
          <w:rFonts w:ascii="Times New Roman" w:hAnsi="Times New Roman" w:cs="Times New Roman"/>
          <w:color w:val="2F2F2F" w:themeColor="accent5" w:themeShade="80"/>
        </w:rPr>
        <w:t xml:space="preserve"> W</w:t>
      </w:r>
      <w:r>
        <w:rPr>
          <w:rFonts w:ascii="Times New Roman" w:hAnsi="Times New Roman" w:cs="Times New Roman"/>
          <w:color w:val="2F2F2F" w:themeColor="accent5" w:themeShade="80"/>
        </w:rPr>
        <w:t>e observe</w:t>
      </w:r>
      <w:r w:rsidR="00EC6E5F">
        <w:rPr>
          <w:rFonts w:ascii="Times New Roman" w:hAnsi="Times New Roman" w:cs="Times New Roman"/>
          <w:color w:val="2F2F2F" w:themeColor="accent5" w:themeShade="80"/>
        </w:rPr>
        <w:t>d</w:t>
      </w:r>
      <w:r>
        <w:rPr>
          <w:rFonts w:ascii="Times New Roman" w:hAnsi="Times New Roman" w:cs="Times New Roman"/>
          <w:color w:val="2F2F2F" w:themeColor="accent5" w:themeShade="80"/>
        </w:rPr>
        <w:t xml:space="preserve"> fire-caused </w:t>
      </w:r>
      <w:r w:rsidR="00EC6E5F">
        <w:rPr>
          <w:rFonts w:ascii="Times New Roman" w:hAnsi="Times New Roman" w:cs="Times New Roman"/>
          <w:color w:val="2F2F2F" w:themeColor="accent5" w:themeShade="80"/>
        </w:rPr>
        <w:t xml:space="preserve">tree </w:t>
      </w:r>
      <w:r>
        <w:rPr>
          <w:rFonts w:ascii="Times New Roman" w:hAnsi="Times New Roman" w:cs="Times New Roman"/>
          <w:color w:val="2F2F2F" w:themeColor="accent5" w:themeShade="80"/>
        </w:rPr>
        <w:t xml:space="preserve">mortality adjacent to several pre-existing dense meadows at SCB, and yet there was very little expansion of dense meadows </w:t>
      </w:r>
      <w:r>
        <w:rPr>
          <w:rFonts w:ascii="Times New Roman" w:hAnsi="Times New Roman" w:cs="Times New Roman"/>
          <w:color w:val="2F2F2F" w:themeColor="accent5" w:themeShade="80"/>
        </w:rPr>
        <w:lastRenderedPageBreak/>
        <w:t xml:space="preserve">into these areas, </w:t>
      </w:r>
      <w:r w:rsidR="00EC6E5F">
        <w:rPr>
          <w:rFonts w:ascii="Times New Roman" w:hAnsi="Times New Roman" w:cs="Times New Roman"/>
          <w:color w:val="2F2F2F" w:themeColor="accent5" w:themeShade="80"/>
        </w:rPr>
        <w:t>which instead typically</w:t>
      </w:r>
      <w:r>
        <w:rPr>
          <w:rFonts w:ascii="Times New Roman" w:hAnsi="Times New Roman" w:cs="Times New Roman"/>
          <w:color w:val="2F2F2F" w:themeColor="accent5" w:themeShade="80"/>
        </w:rPr>
        <w:t xml:space="preserve"> transitions to sparse meadows (Figure 2, 3). </w:t>
      </w:r>
      <w:r w:rsidR="00EC6E5F">
        <w:rPr>
          <w:rFonts w:ascii="Times New Roman" w:hAnsi="Times New Roman" w:cs="Times New Roman"/>
          <w:color w:val="2F2F2F" w:themeColor="accent5" w:themeShade="80"/>
        </w:rPr>
        <w:t xml:space="preserve">This suggests that climate, </w:t>
      </w:r>
      <w:r>
        <w:rPr>
          <w:rFonts w:ascii="Times New Roman" w:hAnsi="Times New Roman" w:cs="Times New Roman"/>
          <w:color w:val="2F2F2F" w:themeColor="accent5" w:themeShade="80"/>
        </w:rPr>
        <w:t xml:space="preserve">topography and soil type </w:t>
      </w:r>
      <w:r w:rsidR="00EC6E5F">
        <w:rPr>
          <w:rFonts w:ascii="Times New Roman" w:hAnsi="Times New Roman" w:cs="Times New Roman"/>
          <w:color w:val="2F2F2F" w:themeColor="accent5" w:themeShade="80"/>
        </w:rPr>
        <w:t>may be</w:t>
      </w:r>
      <w:r>
        <w:rPr>
          <w:rFonts w:ascii="Times New Roman" w:hAnsi="Times New Roman" w:cs="Times New Roman"/>
          <w:color w:val="2F2F2F" w:themeColor="accent5" w:themeShade="80"/>
        </w:rPr>
        <w:t xml:space="preserve"> constraining meadow locations at SCB </w:t>
      </w:r>
      <w:r w:rsidR="00EC6E5F">
        <w:rPr>
          <w:rFonts w:ascii="Times New Roman" w:hAnsi="Times New Roman" w:cs="Times New Roman"/>
          <w:color w:val="2F2F2F" w:themeColor="accent5" w:themeShade="80"/>
        </w:rPr>
        <w:t xml:space="preserve">more than </w:t>
      </w:r>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r w:rsidR="007507AF">
        <w:rPr>
          <w:rFonts w:ascii="Times New Roman" w:hAnsi="Times New Roman" w:cs="Times New Roman"/>
          <w:color w:val="2F2F2F" w:themeColor="accent5" w:themeShade="80"/>
        </w:rPr>
        <w:t>low</w:t>
      </w:r>
      <w:r>
        <w:rPr>
          <w:rFonts w:ascii="Times New Roman" w:hAnsi="Times New Roman" w:cs="Times New Roman"/>
          <w:color w:val="2F2F2F" w:themeColor="accent5" w:themeShade="80"/>
        </w:rPr>
        <w:t xml:space="preserve"> at SCB.</w:t>
      </w:r>
    </w:p>
    <w:p w14:paraId="6145295F" w14:textId="5A5F8AD8" w:rsidR="005F7371" w:rsidRDefault="00C378AB" w:rsidP="00BC7F0C">
      <w:pPr>
        <w:spacing w:line="480" w:lineRule="auto"/>
        <w:ind w:firstLine="720"/>
        <w:rPr>
          <w:ins w:id="168" w:author="Gabrielle Boisrame" w:date="2019-06-07T14:40:00Z"/>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High correlations between shallow and deep soil moisture during summer months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xml:space="preserve">. </w:t>
      </w:r>
      <w:ins w:id="169" w:author="Gabrielle Boisrame" w:date="2019-06-07T14:40:00Z">
        <w:r w:rsidR="005F7371">
          <w:rPr>
            <w:rFonts w:ascii="Times New Roman" w:hAnsi="Times New Roman" w:cs="Times New Roman"/>
            <w:color w:val="2F2F2F" w:themeColor="accent5" w:themeShade="80"/>
          </w:rPr>
          <w:t xml:space="preserve">However, </w:t>
        </w:r>
      </w:ins>
      <w:ins w:id="170" w:author="Gabrielle Boisrame" w:date="2019-06-07T14:52:00Z">
        <w:r w:rsidR="00642E59">
          <w:rPr>
            <w:rFonts w:ascii="Times New Roman" w:hAnsi="Times New Roman" w:cs="Times New Roman"/>
            <w:color w:val="2F2F2F" w:themeColor="accent5" w:themeShade="80"/>
          </w:rPr>
          <w:t xml:space="preserve">this correlation only captures </w:t>
        </w:r>
      </w:ins>
      <w:ins w:id="171" w:author="Gabrielle Boisrame" w:date="2019-06-07T14:53:00Z">
        <w:r w:rsidR="00642E59">
          <w:rPr>
            <w:rFonts w:ascii="Times New Roman" w:hAnsi="Times New Roman" w:cs="Times New Roman"/>
            <w:color w:val="2F2F2F" w:themeColor="accent5" w:themeShade="80"/>
          </w:rPr>
          <w:t>relative changes over time, not absolute values. I</w:t>
        </w:r>
      </w:ins>
      <w:ins w:id="172" w:author="Gabrielle Boisrame" w:date="2019-06-07T14:52:00Z">
        <w:r w:rsidR="00642E59">
          <w:rPr>
            <w:rFonts w:ascii="Times New Roman" w:hAnsi="Times New Roman" w:cs="Times New Roman"/>
            <w:color w:val="2F2F2F" w:themeColor="accent5" w:themeShade="80"/>
          </w:rPr>
          <w:t>n late summer</w:t>
        </w:r>
      </w:ins>
      <w:ins w:id="173" w:author="Gabrielle Boisrame" w:date="2019-06-07T14:53:00Z">
        <w:r w:rsidR="00642E59">
          <w:rPr>
            <w:rFonts w:ascii="Times New Roman" w:hAnsi="Times New Roman" w:cs="Times New Roman"/>
            <w:color w:val="2F2F2F" w:themeColor="accent5" w:themeShade="80"/>
          </w:rPr>
          <w:t>,</w:t>
        </w:r>
      </w:ins>
      <w:ins w:id="174" w:author="Gabrielle Boisrame" w:date="2019-06-07T14:52:00Z">
        <w:r w:rsidR="00642E59">
          <w:rPr>
            <w:rFonts w:ascii="Times New Roman" w:hAnsi="Times New Roman" w:cs="Times New Roman"/>
            <w:color w:val="2F2F2F" w:themeColor="accent5" w:themeShade="80"/>
          </w:rPr>
          <w:t xml:space="preserve"> the</w:t>
        </w:r>
      </w:ins>
      <w:ins w:id="175" w:author="Gabrielle Boisrame" w:date="2019-06-07T14:53:00Z">
        <w:r w:rsidR="00642E59">
          <w:rPr>
            <w:rFonts w:ascii="Times New Roman" w:hAnsi="Times New Roman" w:cs="Times New Roman"/>
            <w:color w:val="2F2F2F" w:themeColor="accent5" w:themeShade="80"/>
          </w:rPr>
          <w:t xml:space="preserve">re was a greater difference between deep and shallow soil moistures </w:t>
        </w:r>
      </w:ins>
      <w:ins w:id="176" w:author="Gabrielle Boisrame" w:date="2019-06-07T14:51:00Z">
        <w:r w:rsidR="00642E59">
          <w:rPr>
            <w:rFonts w:ascii="Times New Roman" w:hAnsi="Times New Roman" w:cs="Times New Roman"/>
            <w:color w:val="2F2F2F" w:themeColor="accent5" w:themeShade="80"/>
          </w:rPr>
          <w:t xml:space="preserve">at the shrub and wetland stations </w:t>
        </w:r>
      </w:ins>
      <w:ins w:id="177" w:author="Gabrielle Boisrame" w:date="2019-06-07T14:53:00Z">
        <w:r w:rsidR="00642E59">
          <w:rPr>
            <w:rFonts w:ascii="Times New Roman" w:hAnsi="Times New Roman" w:cs="Times New Roman"/>
            <w:color w:val="2F2F2F" w:themeColor="accent5" w:themeShade="80"/>
          </w:rPr>
          <w:t xml:space="preserve">than </w:t>
        </w:r>
      </w:ins>
      <w:ins w:id="178" w:author="Gabrielle Boisrame" w:date="2019-06-07T14:54:00Z">
        <w:r w:rsidR="00642E59">
          <w:rPr>
            <w:rFonts w:ascii="Times New Roman" w:hAnsi="Times New Roman" w:cs="Times New Roman"/>
            <w:color w:val="2F2F2F" w:themeColor="accent5" w:themeShade="80"/>
          </w:rPr>
          <w:t>there was at</w:t>
        </w:r>
      </w:ins>
      <w:ins w:id="179" w:author="Gabrielle Boisrame" w:date="2019-06-07T14:53:00Z">
        <w:r w:rsidR="00642E59">
          <w:rPr>
            <w:rFonts w:ascii="Times New Roman" w:hAnsi="Times New Roman" w:cs="Times New Roman"/>
            <w:color w:val="2F2F2F" w:themeColor="accent5" w:themeShade="80"/>
          </w:rPr>
          <w:t xml:space="preserve"> the forest station</w:t>
        </w:r>
      </w:ins>
      <w:ins w:id="180" w:author="Gabrielle Boisrame" w:date="2019-06-07T14:55:00Z">
        <w:r w:rsidR="00642E59">
          <w:rPr>
            <w:rFonts w:ascii="Times New Roman" w:hAnsi="Times New Roman" w:cs="Times New Roman"/>
            <w:color w:val="2F2F2F" w:themeColor="accent5" w:themeShade="80"/>
          </w:rPr>
          <w:t xml:space="preserve"> (Figure 7)</w:t>
        </w:r>
      </w:ins>
      <w:ins w:id="181" w:author="Gabrielle Boisrame" w:date="2019-06-07T14:53:00Z">
        <w:r w:rsidR="00642E59">
          <w:rPr>
            <w:rFonts w:ascii="Times New Roman" w:hAnsi="Times New Roman" w:cs="Times New Roman"/>
            <w:color w:val="2F2F2F" w:themeColor="accent5" w:themeShade="80"/>
          </w:rPr>
          <w:t xml:space="preserve">. </w:t>
        </w:r>
      </w:ins>
      <w:ins w:id="182" w:author="Gabrielle Boisrame" w:date="2019-06-07T14:54:00Z">
        <w:r w:rsidR="00642E59">
          <w:rPr>
            <w:rFonts w:ascii="Times New Roman" w:hAnsi="Times New Roman" w:cs="Times New Roman"/>
            <w:color w:val="2F2F2F" w:themeColor="accent5" w:themeShade="80"/>
          </w:rPr>
          <w:t>Therefore, it i</w:t>
        </w:r>
      </w:ins>
      <w:ins w:id="183" w:author="Gabrielle Boisrame" w:date="2019-06-07T14:55:00Z">
        <w:r w:rsidR="00642E59">
          <w:rPr>
            <w:rFonts w:ascii="Times New Roman" w:hAnsi="Times New Roman" w:cs="Times New Roman"/>
            <w:color w:val="2F2F2F" w:themeColor="accent5" w:themeShade="80"/>
          </w:rPr>
          <w:t xml:space="preserve">s possible that transitions from </w:t>
        </w:r>
      </w:ins>
      <w:ins w:id="184" w:author="Gabrielle Boisrame" w:date="2019-06-07T15:44:00Z">
        <w:r w:rsidR="006B2FD6">
          <w:rPr>
            <w:rFonts w:ascii="Times New Roman" w:hAnsi="Times New Roman" w:cs="Times New Roman"/>
            <w:color w:val="2F2F2F" w:themeColor="accent5" w:themeShade="80"/>
          </w:rPr>
          <w:t xml:space="preserve">mature </w:t>
        </w:r>
      </w:ins>
      <w:ins w:id="185" w:author="Gabrielle Boisrame" w:date="2019-06-07T14:55:00Z">
        <w:r w:rsidR="00642E59">
          <w:rPr>
            <w:rFonts w:ascii="Times New Roman" w:hAnsi="Times New Roman" w:cs="Times New Roman"/>
            <w:color w:val="2F2F2F" w:themeColor="accent5" w:themeShade="80"/>
          </w:rPr>
          <w:t xml:space="preserve">forest to more open vegetation cover might lead to greater increases in deeper soil moisture than would be suggested by shallow soil moisture. </w:t>
        </w:r>
      </w:ins>
      <w:ins w:id="186" w:author="Gabrielle Boisrame" w:date="2019-06-07T15:05:00Z">
        <w:r w:rsidR="00092C59">
          <w:rPr>
            <w:rFonts w:ascii="Times New Roman" w:hAnsi="Times New Roman" w:cs="Times New Roman"/>
            <w:color w:val="2F2F2F" w:themeColor="accent5" w:themeShade="80"/>
          </w:rPr>
          <w:t>This could mean that</w:t>
        </w:r>
      </w:ins>
      <w:ins w:id="187" w:author="Gabrielle Boisrame" w:date="2019-06-07T14:55:00Z">
        <w:r w:rsidR="00642E59">
          <w:rPr>
            <w:rFonts w:ascii="Times New Roman" w:hAnsi="Times New Roman" w:cs="Times New Roman"/>
            <w:color w:val="2F2F2F" w:themeColor="accent5" w:themeShade="80"/>
          </w:rPr>
          <w:t xml:space="preserve"> the </w:t>
        </w:r>
      </w:ins>
      <w:ins w:id="188" w:author="Gabrielle Boisrame" w:date="2019-06-07T15:06:00Z">
        <w:r w:rsidR="00092C59">
          <w:rPr>
            <w:rFonts w:ascii="Times New Roman" w:hAnsi="Times New Roman" w:cs="Times New Roman"/>
            <w:color w:val="2F2F2F" w:themeColor="accent5" w:themeShade="80"/>
          </w:rPr>
          <w:t xml:space="preserve">modeled </w:t>
        </w:r>
      </w:ins>
      <w:ins w:id="189" w:author="Gabrielle Boisrame" w:date="2019-06-07T15:05:00Z">
        <w:r w:rsidR="00092C59">
          <w:rPr>
            <w:rFonts w:ascii="Times New Roman" w:hAnsi="Times New Roman" w:cs="Times New Roman"/>
            <w:color w:val="2F2F2F" w:themeColor="accent5" w:themeShade="80"/>
          </w:rPr>
          <w:t xml:space="preserve">surface soil </w:t>
        </w:r>
      </w:ins>
      <w:ins w:id="190" w:author="Gabrielle Boisrame" w:date="2019-06-07T14:56:00Z">
        <w:r w:rsidR="00092C59">
          <w:rPr>
            <w:rFonts w:ascii="Times New Roman" w:hAnsi="Times New Roman" w:cs="Times New Roman"/>
            <w:color w:val="2F2F2F" w:themeColor="accent5" w:themeShade="80"/>
          </w:rPr>
          <w:t>moisture changes</w:t>
        </w:r>
        <w:r w:rsidR="00642E59">
          <w:rPr>
            <w:rFonts w:ascii="Times New Roman" w:hAnsi="Times New Roman" w:cs="Times New Roman"/>
            <w:color w:val="2F2F2F" w:themeColor="accent5" w:themeShade="80"/>
          </w:rPr>
          <w:t xml:space="preserve"> in Figure 8 may be an underestimate of the total change in plant-available moisture. </w:t>
        </w:r>
      </w:ins>
      <w:ins w:id="191" w:author="Gabrielle Boisrame" w:date="2019-06-07T15:04:00Z">
        <w:r w:rsidR="00092C59">
          <w:rPr>
            <w:rFonts w:ascii="Times New Roman" w:hAnsi="Times New Roman" w:cs="Times New Roman"/>
            <w:color w:val="2F2F2F" w:themeColor="accent5" w:themeShade="80"/>
          </w:rPr>
          <w:t xml:space="preserve">Findings from the ICB also suggested that the soil moisture impact of forest removal might be larger in deeper soils </w:t>
        </w:r>
      </w:ins>
      <w:ins w:id="192" w:author="Gabrielle Boisrame" w:date="2019-06-07T14:57:00Z">
        <w:r w:rsidR="00642E5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 </w:instrText>
        </w:r>
        <w:r w:rsidR="00642E59"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EN.CITE.DATA </w:instrText>
        </w:r>
        <w:r w:rsidR="00642E59" w:rsidRPr="00642E59">
          <w:rPr>
            <w:rFonts w:ascii="Times New Roman" w:hAnsi="Times New Roman" w:cs="Times New Roman"/>
            <w:noProof/>
          </w:rPr>
        </w:r>
        <w:r w:rsidR="00642E59" w:rsidRPr="00642E59">
          <w:rPr>
            <w:rFonts w:ascii="Times New Roman" w:hAnsi="Times New Roman" w:cs="Times New Roman"/>
            <w:noProof/>
          </w:rPr>
          <w:fldChar w:fldCharType="end"/>
        </w:r>
        <w:r w:rsidR="00642E59" w:rsidRPr="00EF599F">
          <w:rPr>
            <w:rFonts w:ascii="Times New Roman" w:hAnsi="Times New Roman" w:cs="Times New Roman"/>
            <w:noProof/>
          </w:rPr>
        </w:r>
        <w:r w:rsidR="00642E59" w:rsidRPr="00EF599F">
          <w:rPr>
            <w:rFonts w:ascii="Times New Roman" w:hAnsi="Times New Roman" w:cs="Times New Roman"/>
            <w:noProof/>
          </w:rPr>
          <w:fldChar w:fldCharType="separate"/>
        </w:r>
        <w:r w:rsidR="00642E59" w:rsidRPr="00EF599F">
          <w:rPr>
            <w:rFonts w:ascii="Times New Roman" w:hAnsi="Times New Roman" w:cs="Times New Roman"/>
            <w:noProof/>
          </w:rPr>
          <w:t>(Boisramé et al. 2018)</w:t>
        </w:r>
        <w:r w:rsidR="00642E59" w:rsidRPr="00EF599F">
          <w:rPr>
            <w:rFonts w:ascii="Times New Roman" w:hAnsi="Times New Roman" w:cs="Times New Roman"/>
            <w:noProof/>
          </w:rPr>
          <w:fldChar w:fldCharType="end"/>
        </w:r>
      </w:ins>
      <w:ins w:id="193" w:author="Gabrielle Boisrame" w:date="2019-06-07T14:56:00Z">
        <w:r w:rsidR="00642E59">
          <w:rPr>
            <w:rFonts w:ascii="Times New Roman" w:hAnsi="Times New Roman" w:cs="Times New Roman"/>
            <w:color w:val="2F2F2F" w:themeColor="accent5" w:themeShade="80"/>
          </w:rPr>
          <w:t>.</w:t>
        </w:r>
      </w:ins>
    </w:p>
    <w:p w14:paraId="075987D3" w14:textId="75C01A00" w:rsidR="00EC6E5F" w:rsidRDefault="00C378AB" w:rsidP="00BC7F0C">
      <w:pPr>
        <w:spacing w:line="480" w:lineRule="auto"/>
        <w:ind w:firstLine="720"/>
        <w:rPr>
          <w:ins w:id="194" w:author="Sally Thompson" w:date="2019-05-01T12:46:00Z"/>
          <w:rFonts w:ascii="Times New Roman" w:hAnsi="Times New Roman" w:cs="Times New Roman"/>
          <w:color w:val="2F2F2F" w:themeColor="accent5" w:themeShade="80"/>
        </w:rPr>
      </w:pPr>
      <w:r>
        <w:rPr>
          <w:rFonts w:ascii="Times New Roman" w:hAnsi="Times New Roman" w:cs="Times New Roman"/>
          <w:color w:val="2F2F2F" w:themeColor="accent5" w:themeShade="80"/>
        </w:rPr>
        <w:t>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ong predictors of soil moisture. For example, vegetation cover type and TWI were within the top 3 most important predictors of soil moisture for both ICB and S</w:t>
      </w:r>
      <w:r w:rsidR="00333E97">
        <w:rPr>
          <w:rFonts w:ascii="Times New Roman" w:hAnsi="Times New Roman" w:cs="Times New Roman"/>
          <w:color w:val="2F2F2F" w:themeColor="accent5" w:themeShade="80"/>
        </w:rPr>
        <w:t>C</w:t>
      </w:r>
      <w:r w:rsidR="00DF2F99">
        <w:rPr>
          <w:rFonts w:ascii="Times New Roman" w:hAnsi="Times New Roman" w:cs="Times New Roman"/>
          <w:color w:val="2F2F2F" w:themeColor="accent5" w:themeShade="80"/>
        </w:rPr>
        <w:t xml:space="preserve">B, with years since fire, times burned, and year of measurement being the least important predictors in both watersheds (Figures C1 and C1b). </w:t>
      </w:r>
      <w:commentRangeStart w:id="195"/>
      <w:commentRangeStart w:id="196"/>
      <w:r>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w:t>
      </w:r>
      <w:ins w:id="197" w:author="Sally Thompson" w:date="2019-05-01T12:43:00Z">
        <w:r w:rsidR="00EC6E5F">
          <w:rPr>
            <w:rFonts w:ascii="Times New Roman" w:hAnsi="Times New Roman" w:cs="Times New Roman"/>
            <w:color w:val="2F2F2F" w:themeColor="accent5" w:themeShade="80"/>
          </w:rPr>
          <w:t xml:space="preserve">indicates that the relative importance of these factors for controlling summer soil moisture varies between the watersheds. </w:t>
        </w:r>
      </w:ins>
      <w:ins w:id="198" w:author="Sally Thompson" w:date="2019-05-01T12:44:00Z">
        <w:r w:rsidR="00EC6E5F">
          <w:rPr>
            <w:rFonts w:ascii="Times New Roman" w:hAnsi="Times New Roman" w:cs="Times New Roman"/>
            <w:color w:val="2F2F2F" w:themeColor="accent5" w:themeShade="80"/>
          </w:rPr>
          <w:t xml:space="preserve">The extent to which this variation should be attributed to physical and ecological factors in the </w:t>
        </w:r>
        <w:r w:rsidR="00EC6E5F">
          <w:rPr>
            <w:rFonts w:ascii="Times New Roman" w:hAnsi="Times New Roman" w:cs="Times New Roman"/>
            <w:color w:val="2F2F2F" w:themeColor="accent5" w:themeShade="80"/>
          </w:rPr>
          <w:lastRenderedPageBreak/>
          <w:t>watershed, and the extent to which it reflects features of the random forest methodolog</w:t>
        </w:r>
      </w:ins>
      <w:ins w:id="199" w:author="Sally Thompson" w:date="2019-05-01T12:45:00Z">
        <w:r w:rsidR="00EC6E5F">
          <w:rPr>
            <w:rFonts w:ascii="Times New Roman" w:hAnsi="Times New Roman" w:cs="Times New Roman"/>
            <w:color w:val="2F2F2F" w:themeColor="accent5" w:themeShade="80"/>
          </w:rPr>
          <w:t>y is not clear.</w:t>
        </w:r>
      </w:ins>
      <w:ins w:id="200" w:author="Sally Thompson" w:date="2019-05-01T12:44:00Z">
        <w:r w:rsidR="00EC6E5F" w:rsidDel="00EC6E5F">
          <w:rPr>
            <w:rFonts w:ascii="Times New Roman" w:hAnsi="Times New Roman" w:cs="Times New Roman"/>
            <w:color w:val="2F2F2F" w:themeColor="accent5" w:themeShade="80"/>
          </w:rPr>
          <w:t xml:space="preserve"> </w:t>
        </w:r>
      </w:ins>
      <w:commentRangeEnd w:id="195"/>
      <w:ins w:id="201" w:author="Sally Thompson" w:date="2019-05-01T12:45:00Z">
        <w:r w:rsidR="00EC6E5F">
          <w:rPr>
            <w:rStyle w:val="CommentReference"/>
          </w:rPr>
          <w:commentReference w:id="195"/>
        </w:r>
      </w:ins>
      <w:commentRangeEnd w:id="196"/>
      <w:r w:rsidR="00A51328">
        <w:rPr>
          <w:rStyle w:val="CommentReference"/>
        </w:rPr>
        <w:commentReference w:id="196"/>
      </w:r>
      <w:del w:id="202" w:author="Sally Thompson" w:date="2019-05-01T12:43:00Z">
        <w:r w:rsidR="00334F16" w:rsidDel="00EC6E5F">
          <w:rPr>
            <w:rFonts w:ascii="Times New Roman" w:hAnsi="Times New Roman" w:cs="Times New Roman"/>
            <w:color w:val="2F2F2F" w:themeColor="accent5" w:themeShade="80"/>
          </w:rPr>
          <w:delText>shows</w:delText>
        </w:r>
      </w:del>
      <w:del w:id="203" w:author="Sally Thompson" w:date="2019-05-01T12:42:00Z">
        <w:r w:rsidR="00334F16" w:rsidDel="00EC6E5F">
          <w:rPr>
            <w:rFonts w:ascii="Times New Roman" w:hAnsi="Times New Roman" w:cs="Times New Roman"/>
            <w:color w:val="2F2F2F" w:themeColor="accent5" w:themeShade="80"/>
          </w:rPr>
          <w:delText xml:space="preserve"> …  </w:delText>
        </w:r>
      </w:del>
      <w:del w:id="204" w:author="Gabrielle Boisrame" w:date="2019-06-07T15:12:00Z">
        <w:r w:rsidR="00334F16" w:rsidDel="009A1C42">
          <w:rPr>
            <w:rFonts w:ascii="Times New Roman" w:hAnsi="Times New Roman" w:cs="Times New Roman"/>
            <w:color w:val="2F2F2F" w:themeColor="accent5" w:themeShade="80"/>
          </w:rPr>
          <w:delText xml:space="preserve"> </w:delText>
        </w:r>
      </w:del>
    </w:p>
    <w:p w14:paraId="5E1F07F6" w14:textId="6F795D3A" w:rsidR="007C07A0" w:rsidRDefault="001B5E1D" w:rsidP="00BC7F0C">
      <w:pPr>
        <w:spacing w:line="480" w:lineRule="auto"/>
        <w:ind w:firstLine="720"/>
        <w:rPr>
          <w:rFonts w:ascii="Times New Roman" w:hAnsi="Times New Roman" w:cs="Times New Roman"/>
          <w:color w:val="2F2F2F" w:themeColor="accent5" w:themeShade="80"/>
        </w:rPr>
      </w:pPr>
      <w:commentRangeStart w:id="205"/>
      <w:ins w:id="206" w:author="Gabrielle Boisrame" w:date="2019-06-07T14:33:00Z">
        <w:r>
          <w:rPr>
            <w:rFonts w:ascii="Times New Roman" w:hAnsi="Times New Roman" w:cs="Times New Roman"/>
            <w:color w:val="2F2F2F" w:themeColor="accent5" w:themeShade="80"/>
          </w:rPr>
          <w:t>Large observed differences in precipitation inputs, snowpack depth and melt timing between the three weather stations suggest that there are important differences in water input to the soil and its timing that are induced by vegetation transitions in the SCB</w:t>
        </w:r>
      </w:ins>
      <w:commentRangeEnd w:id="205"/>
      <w:ins w:id="207" w:author="Gabrielle Boisrame" w:date="2019-06-07T16:08:00Z">
        <w:r w:rsidR="0057761B">
          <w:rPr>
            <w:rStyle w:val="CommentReference"/>
          </w:rPr>
          <w:commentReference w:id="205"/>
        </w:r>
      </w:ins>
      <w:ins w:id="208" w:author="Gabrielle Boisrame" w:date="2019-06-07T14:33:00Z">
        <w:r>
          <w:rPr>
            <w:rFonts w:ascii="Times New Roman" w:hAnsi="Times New Roman" w:cs="Times New Roman"/>
            <w:color w:val="2F2F2F" w:themeColor="accent5" w:themeShade="80"/>
          </w:rPr>
          <w:t>.</w:t>
        </w:r>
      </w:ins>
      <w:ins w:id="209" w:author="Gabrielle Boisrame" w:date="2019-06-07T14:34:00Z">
        <w:r>
          <w:rPr>
            <w:rFonts w:ascii="Times New Roman" w:hAnsi="Times New Roman" w:cs="Times New Roman"/>
            <w:color w:val="2F2F2F" w:themeColor="accent5" w:themeShade="80"/>
          </w:rPr>
          <w:t xml:space="preserve"> In spite of this, distributed soil moisture measurements showed only </w:t>
        </w:r>
      </w:ins>
      <w:ins w:id="210" w:author="Sally Thompson" w:date="2019-05-01T12:46:00Z">
        <w:del w:id="211" w:author="Gabrielle Boisrame" w:date="2019-06-07T14:34:00Z">
          <w:r w:rsidR="00EC6E5F" w:rsidDel="001B5E1D">
            <w:rPr>
              <w:rFonts w:ascii="Times New Roman" w:hAnsi="Times New Roman" w:cs="Times New Roman"/>
              <w:color w:val="2F2F2F" w:themeColor="accent5" w:themeShade="80"/>
            </w:rPr>
            <w:delText xml:space="preserve">The </w:delText>
          </w:r>
        </w:del>
      </w:ins>
      <w:ins w:id="212" w:author="Sally Thompson" w:date="2019-05-01T12:47:00Z">
        <w:r w:rsidR="00EC6E5F">
          <w:rPr>
            <w:rFonts w:ascii="Times New Roman" w:hAnsi="Times New Roman" w:cs="Times New Roman"/>
            <w:color w:val="2F2F2F" w:themeColor="accent5" w:themeShade="80"/>
          </w:rPr>
          <w:t>relatively</w:t>
        </w:r>
      </w:ins>
      <w:ins w:id="213" w:author="Sally Thompson" w:date="2019-05-01T12:46:00Z">
        <w:r w:rsidR="00EC6E5F">
          <w:rPr>
            <w:rFonts w:ascii="Times New Roman" w:hAnsi="Times New Roman" w:cs="Times New Roman"/>
            <w:color w:val="2F2F2F" w:themeColor="accent5" w:themeShade="80"/>
          </w:rPr>
          <w:t xml:space="preserve"> </w:t>
        </w:r>
      </w:ins>
      <w:ins w:id="214" w:author="Sally Thompson" w:date="2019-05-01T12:47:00Z">
        <w:r w:rsidR="00EC6E5F">
          <w:rPr>
            <w:rFonts w:ascii="Times New Roman" w:hAnsi="Times New Roman" w:cs="Times New Roman"/>
            <w:color w:val="2F2F2F" w:themeColor="accent5" w:themeShade="80"/>
          </w:rPr>
          <w:t xml:space="preserve">small differences in soil </w:t>
        </w:r>
        <w:bookmarkStart w:id="215" w:name="_GoBack"/>
        <w:bookmarkEnd w:id="215"/>
        <w:r w:rsidR="00EC6E5F">
          <w:rPr>
            <w:rFonts w:ascii="Times New Roman" w:hAnsi="Times New Roman" w:cs="Times New Roman"/>
            <w:color w:val="2F2F2F" w:themeColor="accent5" w:themeShade="80"/>
          </w:rPr>
          <w:t xml:space="preserve">moisture between </w:t>
        </w:r>
        <w:del w:id="216" w:author="Gabrielle Boisrame" w:date="2019-06-07T14:29:00Z">
          <w:r w:rsidR="00EC6E5F" w:rsidDel="001B5E1D">
            <w:rPr>
              <w:rFonts w:ascii="Times New Roman" w:hAnsi="Times New Roman" w:cs="Times New Roman"/>
              <w:color w:val="2F2F2F" w:themeColor="accent5" w:themeShade="80"/>
            </w:rPr>
            <w:delText>the vegetation classes</w:delText>
          </w:r>
        </w:del>
      </w:ins>
      <w:ins w:id="217" w:author="Gabrielle Boisrame" w:date="2019-06-07T14:29:00Z">
        <w:r>
          <w:rPr>
            <w:rFonts w:ascii="Times New Roman" w:hAnsi="Times New Roman" w:cs="Times New Roman"/>
            <w:color w:val="2F2F2F" w:themeColor="accent5" w:themeShade="80"/>
          </w:rPr>
          <w:t>forest, shrub, and sparse meadow vegetation classes (</w:t>
        </w:r>
      </w:ins>
      <w:ins w:id="218" w:author="Gabrielle Boisrame" w:date="2019-06-07T14:31:00Z">
        <w:r>
          <w:rPr>
            <w:rFonts w:ascii="Times New Roman" w:hAnsi="Times New Roman" w:cs="Times New Roman"/>
            <w:color w:val="2F2F2F" w:themeColor="accent5" w:themeShade="80"/>
          </w:rPr>
          <w:t>Figures 6, C3</w:t>
        </w:r>
      </w:ins>
      <w:ins w:id="219" w:author="Gabrielle Boisrame" w:date="2019-06-07T14:29:00Z">
        <w:r>
          <w:rPr>
            <w:rFonts w:ascii="Times New Roman" w:hAnsi="Times New Roman" w:cs="Times New Roman"/>
            <w:color w:val="2F2F2F" w:themeColor="accent5" w:themeShade="80"/>
          </w:rPr>
          <w:t>)</w:t>
        </w:r>
      </w:ins>
      <w:ins w:id="220" w:author="Gabrielle Boisrame" w:date="2019-06-07T14:34:00Z">
        <w:r>
          <w:rPr>
            <w:rFonts w:ascii="Times New Roman" w:hAnsi="Times New Roman" w:cs="Times New Roman"/>
            <w:color w:val="2F2F2F" w:themeColor="accent5" w:themeShade="80"/>
          </w:rPr>
          <w:t>.</w:t>
        </w:r>
      </w:ins>
      <w:ins w:id="221" w:author="Sally Thompson" w:date="2019-05-01T12:47:00Z">
        <w:del w:id="222" w:author="Gabrielle Boisrame" w:date="2019-06-07T14:34:00Z">
          <w:r w:rsidR="00EC6E5F" w:rsidDel="001B5E1D">
            <w:rPr>
              <w:rFonts w:ascii="Times New Roman" w:hAnsi="Times New Roman" w:cs="Times New Roman"/>
              <w:color w:val="2F2F2F" w:themeColor="accent5" w:themeShade="80"/>
            </w:rPr>
            <w:delText xml:space="preserve"> </w:delText>
          </w:r>
        </w:del>
      </w:ins>
      <w:ins w:id="223" w:author="Sally Thompson" w:date="2019-05-01T12:48:00Z">
        <w:del w:id="224" w:author="Gabrielle Boisrame" w:date="2019-06-07T14:34:00Z">
          <w:r w:rsidR="004C4764" w:rsidDel="001B5E1D">
            <w:rPr>
              <w:rFonts w:ascii="Times New Roman" w:hAnsi="Times New Roman" w:cs="Times New Roman"/>
              <w:color w:val="2F2F2F" w:themeColor="accent5" w:themeShade="80"/>
            </w:rPr>
            <w:delText>occur in spite of</w:delText>
          </w:r>
        </w:del>
        <w:del w:id="225" w:author="Gabrielle Boisrame" w:date="2019-06-07T14:33:00Z">
          <w:r w:rsidR="004C4764" w:rsidDel="001B5E1D">
            <w:rPr>
              <w:rFonts w:ascii="Times New Roman" w:hAnsi="Times New Roman" w:cs="Times New Roman"/>
              <w:color w:val="2F2F2F" w:themeColor="accent5" w:themeShade="80"/>
            </w:rPr>
            <w:delText xml:space="preserve"> reasonably large</w:delText>
          </w:r>
        </w:del>
      </w:ins>
      <w:ins w:id="226" w:author="Sally Thompson" w:date="2019-05-01T12:47:00Z">
        <w:del w:id="227" w:author="Gabrielle Boisrame" w:date="2019-06-07T14:33:00Z">
          <w:r w:rsidR="004C4764" w:rsidDel="001B5E1D">
            <w:rPr>
              <w:rFonts w:ascii="Times New Roman" w:hAnsi="Times New Roman" w:cs="Times New Roman"/>
              <w:color w:val="2F2F2F" w:themeColor="accent5" w:themeShade="80"/>
            </w:rPr>
            <w:delText xml:space="preserve"> observed differences in </w:delText>
          </w:r>
        </w:del>
      </w:ins>
      <w:ins w:id="228" w:author="Sally Thompson" w:date="2019-05-01T12:48:00Z">
        <w:del w:id="229" w:author="Gabrielle Boisrame" w:date="2019-06-07T14:33:00Z">
          <w:r w:rsidR="004C4764" w:rsidDel="001B5E1D">
            <w:rPr>
              <w:rFonts w:ascii="Times New Roman" w:hAnsi="Times New Roman" w:cs="Times New Roman"/>
              <w:color w:val="2F2F2F" w:themeColor="accent5" w:themeShade="80"/>
            </w:rPr>
            <w:delText xml:space="preserve">precipitation inputs, </w:delText>
          </w:r>
        </w:del>
      </w:ins>
      <w:ins w:id="230" w:author="Sally Thompson" w:date="2019-05-01T12:47:00Z">
        <w:del w:id="231" w:author="Gabrielle Boisrame" w:date="2019-06-07T14:33:00Z">
          <w:r w:rsidR="004C4764" w:rsidDel="001B5E1D">
            <w:rPr>
              <w:rFonts w:ascii="Times New Roman" w:hAnsi="Times New Roman" w:cs="Times New Roman"/>
              <w:color w:val="2F2F2F" w:themeColor="accent5" w:themeShade="80"/>
            </w:rPr>
            <w:delText xml:space="preserve">snowpack depth and melt timing </w:delText>
          </w:r>
        </w:del>
      </w:ins>
      <w:ins w:id="232" w:author="Sally Thompson" w:date="2019-05-01T12:48:00Z">
        <w:del w:id="233" w:author="Gabrielle Boisrame" w:date="2019-06-07T14:33:00Z">
          <w:r w:rsidR="004C4764" w:rsidDel="001B5E1D">
            <w:rPr>
              <w:rFonts w:ascii="Times New Roman" w:hAnsi="Times New Roman" w:cs="Times New Roman"/>
              <w:color w:val="2F2F2F" w:themeColor="accent5" w:themeShade="80"/>
            </w:rPr>
            <w:delText>observed</w:delText>
          </w:r>
        </w:del>
      </w:ins>
      <w:ins w:id="234" w:author="Sally Thompson" w:date="2019-05-01T12:47:00Z">
        <w:del w:id="235" w:author="Gabrielle Boisrame" w:date="2019-06-07T14:33:00Z">
          <w:r w:rsidR="004C4764" w:rsidDel="001B5E1D">
            <w:rPr>
              <w:rFonts w:ascii="Times New Roman" w:hAnsi="Times New Roman" w:cs="Times New Roman"/>
              <w:color w:val="2F2F2F" w:themeColor="accent5" w:themeShade="80"/>
            </w:rPr>
            <w:delText xml:space="preserve"> at the weather stations, which suggest that there are important differences in water input to the soil and its timing that are induced by vegetation transitions in the SCB.</w:delText>
          </w:r>
        </w:del>
      </w:ins>
      <w:ins w:id="236" w:author="Sally Thompson" w:date="2019-05-01T12:49:00Z">
        <w:r w:rsidR="004C4764">
          <w:rPr>
            <w:rFonts w:ascii="Times New Roman" w:hAnsi="Times New Roman" w:cs="Times New Roman"/>
            <w:color w:val="2F2F2F" w:themeColor="accent5" w:themeShade="80"/>
          </w:rPr>
          <w:t xml:space="preserve"> </w:t>
        </w:r>
      </w:ins>
      <w:ins w:id="237" w:author="Gabrielle Boisrame" w:date="2019-06-07T14:07:00Z">
        <w:r w:rsidR="00AE560D">
          <w:rPr>
            <w:rFonts w:ascii="Times New Roman" w:hAnsi="Times New Roman" w:cs="Times New Roman"/>
            <w:color w:val="2F2F2F" w:themeColor="accent5" w:themeShade="80"/>
          </w:rPr>
          <w:t xml:space="preserve"> </w:t>
        </w:r>
      </w:ins>
      <w:ins w:id="238" w:author="Sally Thompson" w:date="2019-05-01T12:49:00Z">
        <w:r w:rsidR="004C4764">
          <w:rPr>
            <w:rFonts w:ascii="Times New Roman" w:hAnsi="Times New Roman" w:cs="Times New Roman"/>
            <w:color w:val="2F2F2F" w:themeColor="accent5" w:themeShade="80"/>
          </w:rPr>
          <w:t>The sandy soils and relatively modest cumulative precipitation in the SCB</w:t>
        </w:r>
        <w:del w:id="239" w:author="Gabrielle Boisrame" w:date="2019-06-07T14:07:00Z">
          <w:r w:rsidR="004C4764" w:rsidDel="00AE560D">
            <w:rPr>
              <w:rFonts w:ascii="Times New Roman" w:hAnsi="Times New Roman" w:cs="Times New Roman"/>
              <w:color w:val="2F2F2F" w:themeColor="accent5" w:themeShade="80"/>
            </w:rPr>
            <w:delText xml:space="preserve">, however, </w:delText>
          </w:r>
        </w:del>
        <w:r w:rsidR="004C4764">
          <w:rPr>
            <w:rFonts w:ascii="Times New Roman" w:hAnsi="Times New Roman" w:cs="Times New Roman"/>
            <w:color w:val="2F2F2F" w:themeColor="accent5" w:themeShade="80"/>
          </w:rPr>
          <w:t>may result in rapid drainage of the soil profiles</w:t>
        </w:r>
      </w:ins>
      <w:ins w:id="240" w:author="Sally Thompson" w:date="2019-05-01T12:50:00Z">
        <w:r w:rsidR="004C4764">
          <w:rPr>
            <w:rFonts w:ascii="Times New Roman" w:hAnsi="Times New Roman" w:cs="Times New Roman"/>
            <w:color w:val="2F2F2F" w:themeColor="accent5" w:themeShade="80"/>
          </w:rPr>
          <w:t xml:space="preserve"> and a tendency for water</w:t>
        </w:r>
      </w:ins>
      <w:r w:rsidR="000E1EF0">
        <w:rPr>
          <w:rFonts w:ascii="Times New Roman" w:hAnsi="Times New Roman" w:cs="Times New Roman"/>
          <w:color w:val="2F2F2F" w:themeColor="accent5" w:themeShade="80"/>
        </w:rPr>
        <w:t>-</w:t>
      </w:r>
      <w:ins w:id="241" w:author="Sally Thompson" w:date="2019-05-01T12:50:00Z">
        <w:r w:rsidR="004C4764">
          <w:rPr>
            <w:rFonts w:ascii="Times New Roman" w:hAnsi="Times New Roman" w:cs="Times New Roman"/>
            <w:color w:val="2F2F2F" w:themeColor="accent5" w:themeShade="80"/>
          </w:rPr>
          <w:t>limited conditions in the basin</w:t>
        </w:r>
      </w:ins>
      <w:ins w:id="242" w:author="Gabrielle Boisrame" w:date="2019-06-07T14:08:00Z">
        <w:r w:rsidR="00AE560D">
          <w:rPr>
            <w:rFonts w:ascii="Times New Roman" w:hAnsi="Times New Roman" w:cs="Times New Roman"/>
            <w:color w:val="2F2F2F" w:themeColor="accent5" w:themeShade="80"/>
          </w:rPr>
          <w:t>. These conditions</w:t>
        </w:r>
      </w:ins>
      <w:ins w:id="243" w:author="Sally Thompson" w:date="2019-05-01T12:50:00Z">
        <w:del w:id="244" w:author="Gabrielle Boisrame" w:date="2019-06-07T14:08:00Z">
          <w:r w:rsidR="004C4764" w:rsidDel="00AE560D">
            <w:rPr>
              <w:rFonts w:ascii="Times New Roman" w:hAnsi="Times New Roman" w:cs="Times New Roman"/>
              <w:color w:val="2F2F2F" w:themeColor="accent5" w:themeShade="80"/>
            </w:rPr>
            <w:delText>, which</w:delText>
          </w:r>
        </w:del>
        <w:r w:rsidR="004C4764">
          <w:rPr>
            <w:rFonts w:ascii="Times New Roman" w:hAnsi="Times New Roman" w:cs="Times New Roman"/>
            <w:color w:val="2F2F2F" w:themeColor="accent5" w:themeShade="80"/>
          </w:rPr>
          <w:t xml:space="preserve"> could </w:t>
        </w:r>
      </w:ins>
      <w:ins w:id="245" w:author="Sally Thompson" w:date="2019-05-01T12:51:00Z">
        <w:r w:rsidR="004C4764">
          <w:rPr>
            <w:rFonts w:ascii="Times New Roman" w:hAnsi="Times New Roman" w:cs="Times New Roman"/>
            <w:color w:val="2F2F2F" w:themeColor="accent5" w:themeShade="80"/>
          </w:rPr>
          <w:t xml:space="preserve">erode any signal of </w:t>
        </w:r>
        <w:del w:id="246" w:author="Gabrielle Boisrame" w:date="2019-06-07T14:08:00Z">
          <w:r w:rsidR="004C4764" w:rsidDel="00AE560D">
            <w:rPr>
              <w:rFonts w:ascii="Times New Roman" w:hAnsi="Times New Roman" w:cs="Times New Roman"/>
              <w:color w:val="2F2F2F" w:themeColor="accent5" w:themeShade="80"/>
            </w:rPr>
            <w:delText>such</w:delText>
          </w:r>
        </w:del>
      </w:ins>
      <w:ins w:id="247" w:author="Gabrielle Boisrame" w:date="2019-06-07T14:08:00Z">
        <w:r w:rsidR="00AE560D">
          <w:rPr>
            <w:rFonts w:ascii="Times New Roman" w:hAnsi="Times New Roman" w:cs="Times New Roman"/>
            <w:color w:val="2F2F2F" w:themeColor="accent5" w:themeShade="80"/>
          </w:rPr>
          <w:t>the</w:t>
        </w:r>
      </w:ins>
      <w:ins w:id="248" w:author="Sally Thompson" w:date="2019-05-01T12:51:00Z">
        <w:r w:rsidR="004C4764">
          <w:rPr>
            <w:rFonts w:ascii="Times New Roman" w:hAnsi="Times New Roman" w:cs="Times New Roman"/>
            <w:color w:val="2F2F2F" w:themeColor="accent5" w:themeShade="80"/>
          </w:rPr>
          <w:t xml:space="preserve"> </w:t>
        </w:r>
      </w:ins>
      <w:ins w:id="249" w:author="Gabrielle Boisrame" w:date="2019-06-07T14:09:00Z">
        <w:r w:rsidR="00AE560D">
          <w:rPr>
            <w:rFonts w:ascii="Times New Roman" w:hAnsi="Times New Roman" w:cs="Times New Roman"/>
            <w:color w:val="2F2F2F" w:themeColor="accent5" w:themeShade="80"/>
          </w:rPr>
          <w:t xml:space="preserve">vegetation-induced </w:t>
        </w:r>
      </w:ins>
      <w:ins w:id="250" w:author="Sally Thompson" w:date="2019-05-01T12:51:00Z">
        <w:r w:rsidR="004C4764">
          <w:rPr>
            <w:rFonts w:ascii="Times New Roman" w:hAnsi="Times New Roman" w:cs="Times New Roman"/>
            <w:color w:val="2F2F2F" w:themeColor="accent5" w:themeShade="80"/>
          </w:rPr>
          <w:t>precipitation volume and melt timing differences</w:t>
        </w:r>
      </w:ins>
      <w:ins w:id="251" w:author="Gabrielle Boisrame" w:date="2019-06-07T14:09:00Z">
        <w:r w:rsidR="00AE560D">
          <w:rPr>
            <w:rFonts w:ascii="Times New Roman" w:hAnsi="Times New Roman" w:cs="Times New Roman"/>
            <w:color w:val="2F2F2F" w:themeColor="accent5" w:themeShade="80"/>
          </w:rPr>
          <w:t>’ impacts on</w:t>
        </w:r>
      </w:ins>
      <w:ins w:id="252" w:author="Sally Thompson" w:date="2019-05-01T12:51:00Z">
        <w:del w:id="253" w:author="Gabrielle Boisrame" w:date="2019-06-07T14:09:00Z">
          <w:r w:rsidR="004C4764" w:rsidDel="00AE560D">
            <w:rPr>
              <w:rFonts w:ascii="Times New Roman" w:hAnsi="Times New Roman" w:cs="Times New Roman"/>
              <w:color w:val="2F2F2F" w:themeColor="accent5" w:themeShade="80"/>
            </w:rPr>
            <w:delText xml:space="preserve"> in</w:delText>
          </w:r>
        </w:del>
        <w:r w:rsidR="004C4764">
          <w:rPr>
            <w:rFonts w:ascii="Times New Roman" w:hAnsi="Times New Roman" w:cs="Times New Roman"/>
            <w:color w:val="2F2F2F" w:themeColor="accent5" w:themeShade="80"/>
          </w:rPr>
          <w:t xml:space="preserve"> summer soil moisture.</w:t>
        </w:r>
      </w:ins>
      <w:ins w:id="254" w:author="Gabrielle Boisrame" w:date="2019-06-07T14:34:00Z">
        <w:r>
          <w:rPr>
            <w:rFonts w:ascii="Times New Roman" w:hAnsi="Times New Roman" w:cs="Times New Roman"/>
            <w:color w:val="2F2F2F" w:themeColor="accent5" w:themeShade="80"/>
          </w:rPr>
          <w:t xml:space="preserve"> </w:t>
        </w:r>
      </w:ins>
      <w:commentRangeStart w:id="255"/>
      <w:ins w:id="256" w:author="Gabrielle Boisrame" w:date="2019-06-07T15:12:00Z">
        <w:r w:rsidR="009A1C42">
          <w:rPr>
            <w:rFonts w:ascii="Times New Roman" w:hAnsi="Times New Roman" w:cs="Times New Roman"/>
            <w:color w:val="2F2F2F" w:themeColor="accent5" w:themeShade="80"/>
          </w:rPr>
          <w:t>It is also likely that sparse meadows and shrub sites are located in areas that are more prone to dry conditions (e.g., high sun exposure, steep slopes, and well-drained soils)</w:t>
        </w:r>
      </w:ins>
      <w:ins w:id="257" w:author="Gabrielle Boisrame" w:date="2019-06-07T15:15:00Z">
        <w:r w:rsidR="00482EA9">
          <w:rPr>
            <w:rFonts w:ascii="Times New Roman" w:hAnsi="Times New Roman" w:cs="Times New Roman"/>
            <w:color w:val="2F2F2F" w:themeColor="accent5" w:themeShade="80"/>
          </w:rPr>
          <w:t xml:space="preserve"> </w:t>
        </w:r>
      </w:ins>
      <w:ins w:id="258" w:author="Gabrielle Boisrame" w:date="2019-06-07T15:12:00Z">
        <w:r w:rsidR="009A1C42">
          <w:rPr>
            <w:rFonts w:ascii="Times New Roman" w:hAnsi="Times New Roman" w:cs="Times New Roman"/>
            <w:color w:val="2F2F2F" w:themeColor="accent5" w:themeShade="80"/>
          </w:rPr>
          <w:t xml:space="preserve">and that these physical conditions counteract any increases in water inputs due to reduced forest cover. </w:t>
        </w:r>
      </w:ins>
      <w:ins w:id="259" w:author="Gabrielle Boisrame" w:date="2019-06-07T15:16:00Z">
        <w:r w:rsidR="00482EA9">
          <w:rPr>
            <w:rFonts w:ascii="Times New Roman" w:hAnsi="Times New Roman" w:cs="Times New Roman"/>
            <w:color w:val="2F2F2F" w:themeColor="accent5" w:themeShade="80"/>
          </w:rPr>
          <w:t>The weather stations show wetter surface soils at the stations with the</w:t>
        </w:r>
      </w:ins>
      <w:ins w:id="260" w:author="Gabrielle Boisrame" w:date="2019-06-07T15:17:00Z">
        <w:r w:rsidR="00482EA9">
          <w:rPr>
            <w:rFonts w:ascii="Times New Roman" w:hAnsi="Times New Roman" w:cs="Times New Roman"/>
            <w:color w:val="2F2F2F" w:themeColor="accent5" w:themeShade="80"/>
          </w:rPr>
          <w:t xml:space="preserve"> greatest water inputs (shrub and wetland), suggesting </w:t>
        </w:r>
      </w:ins>
      <w:ins w:id="261" w:author="Gabrielle Boisrame" w:date="2019-06-07T15:24:00Z">
        <w:r w:rsidR="00A05B0E">
          <w:rPr>
            <w:rFonts w:ascii="Times New Roman" w:hAnsi="Times New Roman" w:cs="Times New Roman"/>
            <w:color w:val="2F2F2F" w:themeColor="accent5" w:themeShade="80"/>
          </w:rPr>
          <w:t>that</w:t>
        </w:r>
      </w:ins>
      <w:ins w:id="262" w:author="Gabrielle Boisrame" w:date="2019-06-07T15:18:00Z">
        <w:r w:rsidR="00482EA9">
          <w:rPr>
            <w:rFonts w:ascii="Times New Roman" w:hAnsi="Times New Roman" w:cs="Times New Roman"/>
            <w:color w:val="2F2F2F" w:themeColor="accent5" w:themeShade="80"/>
          </w:rPr>
          <w:t xml:space="preserve"> the impact of deeper snowpack and reduced interception</w:t>
        </w:r>
      </w:ins>
      <w:ins w:id="263" w:author="Gabrielle Boisrame" w:date="2019-06-07T15:19:00Z">
        <w:r w:rsidR="00482EA9">
          <w:rPr>
            <w:rFonts w:ascii="Times New Roman" w:hAnsi="Times New Roman" w:cs="Times New Roman"/>
            <w:color w:val="2F2F2F" w:themeColor="accent5" w:themeShade="80"/>
          </w:rPr>
          <w:t xml:space="preserve"> </w:t>
        </w:r>
      </w:ins>
      <w:ins w:id="264" w:author="Gabrielle Boisrame" w:date="2019-06-07T15:24:00Z">
        <w:r w:rsidR="00A05B0E">
          <w:rPr>
            <w:rFonts w:ascii="Times New Roman" w:hAnsi="Times New Roman" w:cs="Times New Roman"/>
            <w:color w:val="2F2F2F" w:themeColor="accent5" w:themeShade="80"/>
          </w:rPr>
          <w:t>can be observed on soil moisture in some insta</w:t>
        </w:r>
      </w:ins>
      <w:ins w:id="265" w:author="Gabrielle Boisrame" w:date="2019-06-07T15:25:00Z">
        <w:r w:rsidR="00A05B0E">
          <w:rPr>
            <w:rFonts w:ascii="Times New Roman" w:hAnsi="Times New Roman" w:cs="Times New Roman"/>
            <w:color w:val="2F2F2F" w:themeColor="accent5" w:themeShade="80"/>
          </w:rPr>
          <w:t xml:space="preserve">nces </w:t>
        </w:r>
      </w:ins>
      <w:ins w:id="266" w:author="Gabrielle Boisrame" w:date="2019-06-07T15:19:00Z">
        <w:r w:rsidR="00482EA9">
          <w:rPr>
            <w:rFonts w:ascii="Times New Roman" w:hAnsi="Times New Roman" w:cs="Times New Roman"/>
            <w:color w:val="2F2F2F" w:themeColor="accent5" w:themeShade="80"/>
          </w:rPr>
          <w:t>(Figure 7</w:t>
        </w:r>
      </w:ins>
      <w:ins w:id="267" w:author="Gabrielle Boisrame" w:date="2019-06-07T15:24:00Z">
        <w:r w:rsidR="00482EA9">
          <w:rPr>
            <w:rFonts w:ascii="Times New Roman" w:hAnsi="Times New Roman" w:cs="Times New Roman"/>
            <w:color w:val="2F2F2F" w:themeColor="accent5" w:themeShade="80"/>
          </w:rPr>
          <w:t>, Table 1</w:t>
        </w:r>
      </w:ins>
      <w:ins w:id="268" w:author="Gabrielle Boisrame" w:date="2019-06-07T15:19:00Z">
        <w:r w:rsidR="00482EA9">
          <w:rPr>
            <w:rFonts w:ascii="Times New Roman" w:hAnsi="Times New Roman" w:cs="Times New Roman"/>
            <w:color w:val="2F2F2F" w:themeColor="accent5" w:themeShade="80"/>
          </w:rPr>
          <w:t>)</w:t>
        </w:r>
      </w:ins>
      <w:ins w:id="269" w:author="Gabrielle Boisrame" w:date="2019-06-07T15:18:00Z">
        <w:r w:rsidR="00482EA9">
          <w:rPr>
            <w:rFonts w:ascii="Times New Roman" w:hAnsi="Times New Roman" w:cs="Times New Roman"/>
            <w:color w:val="2F2F2F" w:themeColor="accent5" w:themeShade="80"/>
          </w:rPr>
          <w:t>.</w:t>
        </w:r>
      </w:ins>
      <w:ins w:id="270" w:author="Gabrielle Boisrame" w:date="2019-06-07T15:15:00Z">
        <w:r w:rsidR="00482EA9">
          <w:rPr>
            <w:rFonts w:ascii="Times New Roman" w:hAnsi="Times New Roman" w:cs="Times New Roman"/>
            <w:color w:val="2F2F2F" w:themeColor="accent5" w:themeShade="80"/>
          </w:rPr>
          <w:t xml:space="preserve"> </w:t>
        </w:r>
      </w:ins>
      <w:ins w:id="271" w:author="Gabrielle Boisrame" w:date="2019-06-07T15:39:00Z">
        <w:r w:rsidR="00875356">
          <w:rPr>
            <w:rFonts w:ascii="Times New Roman" w:hAnsi="Times New Roman" w:cs="Times New Roman"/>
            <w:color w:val="2F2F2F" w:themeColor="accent5" w:themeShade="80"/>
          </w:rPr>
          <w:t xml:space="preserve">However, some of this </w:t>
        </w:r>
      </w:ins>
      <w:ins w:id="272" w:author="Gabrielle Boisrame" w:date="2019-06-07T15:41:00Z">
        <w:r w:rsidR="00875356">
          <w:rPr>
            <w:rFonts w:ascii="Times New Roman" w:hAnsi="Times New Roman" w:cs="Times New Roman"/>
            <w:color w:val="2F2F2F" w:themeColor="accent5" w:themeShade="80"/>
          </w:rPr>
          <w:t>increased moisture</w:t>
        </w:r>
      </w:ins>
      <w:ins w:id="273" w:author="Gabrielle Boisrame" w:date="2019-06-07T15:39:00Z">
        <w:r w:rsidR="00875356">
          <w:rPr>
            <w:rFonts w:ascii="Times New Roman" w:hAnsi="Times New Roman" w:cs="Times New Roman"/>
            <w:color w:val="2F2F2F" w:themeColor="accent5" w:themeShade="80"/>
          </w:rPr>
          <w:t xml:space="preserve"> could be due to slight differences in slope at each station (1</w:t>
        </w:r>
      </w:ins>
      <w:ins w:id="274" w:author="Gabrielle Boisrame" w:date="2019-06-07T15:40:00Z">
        <w:r w:rsidR="00875356">
          <w:rPr>
            <w:rFonts w:ascii="Times New Roman" w:hAnsi="Times New Roman" w:cs="Times New Roman"/>
            <w:color w:val="2F2F2F" w:themeColor="accent5" w:themeShade="80"/>
          </w:rPr>
          <w:t>3</w:t>
        </w:r>
      </w:ins>
      <w:ins w:id="275" w:author="Gabrielle Boisrame" w:date="2019-06-07T15:39:00Z">
        <w:r w:rsidR="00875356">
          <w:rPr>
            <w:rFonts w:ascii="Times New Roman" w:hAnsi="Times New Roman" w:cs="Times New Roman"/>
            <w:color w:val="2F2F2F" w:themeColor="accent5" w:themeShade="80"/>
          </w:rPr>
          <w:t xml:space="preserve"> degrees at the forest station</w:t>
        </w:r>
      </w:ins>
      <w:ins w:id="276" w:author="Gabrielle Boisrame" w:date="2019-06-07T15:40:00Z">
        <w:r w:rsidR="00875356">
          <w:rPr>
            <w:rFonts w:ascii="Times New Roman" w:hAnsi="Times New Roman" w:cs="Times New Roman"/>
            <w:color w:val="2F2F2F" w:themeColor="accent5" w:themeShade="80"/>
          </w:rPr>
          <w:t>, 8 degrees at the shrub station, and</w:t>
        </w:r>
      </w:ins>
      <w:ins w:id="277" w:author="Gabrielle Boisrame" w:date="2019-06-07T15:42:00Z">
        <w:r w:rsidR="00875356">
          <w:rPr>
            <w:rFonts w:ascii="Times New Roman" w:hAnsi="Times New Roman" w:cs="Times New Roman"/>
            <w:color w:val="2F2F2F" w:themeColor="accent5" w:themeShade="80"/>
          </w:rPr>
          <w:t xml:space="preserve"> 4 degrees</w:t>
        </w:r>
      </w:ins>
      <w:ins w:id="278" w:author="Gabrielle Boisrame" w:date="2019-06-07T15:40:00Z">
        <w:r w:rsidR="00875356">
          <w:rPr>
            <w:rFonts w:ascii="Times New Roman" w:hAnsi="Times New Roman" w:cs="Times New Roman"/>
            <w:color w:val="2F2F2F" w:themeColor="accent5" w:themeShade="80"/>
          </w:rPr>
          <w:t xml:space="preserve"> at the wetland station</w:t>
        </w:r>
      </w:ins>
      <w:ins w:id="279" w:author="Gabrielle Boisrame" w:date="2019-06-07T15:42:00Z">
        <w:r w:rsidR="00875356">
          <w:rPr>
            <w:rFonts w:ascii="Times New Roman" w:hAnsi="Times New Roman" w:cs="Times New Roman"/>
            <w:color w:val="2F2F2F" w:themeColor="accent5" w:themeShade="80"/>
          </w:rPr>
          <w:t>)</w:t>
        </w:r>
      </w:ins>
      <w:ins w:id="280" w:author="Gabrielle Boisrame" w:date="2019-06-07T15:40:00Z">
        <w:r w:rsidR="00875356">
          <w:rPr>
            <w:rFonts w:ascii="Times New Roman" w:hAnsi="Times New Roman" w:cs="Times New Roman"/>
            <w:color w:val="2F2F2F" w:themeColor="accent5" w:themeShade="80"/>
          </w:rPr>
          <w:t>.</w:t>
        </w:r>
      </w:ins>
      <w:commentRangeEnd w:id="255"/>
      <w:ins w:id="281" w:author="Gabrielle Boisrame" w:date="2019-06-07T15:43:00Z">
        <w:r w:rsidR="006B2FD6">
          <w:rPr>
            <w:rStyle w:val="CommentReference"/>
          </w:rPr>
          <w:commentReference w:id="255"/>
        </w:r>
      </w:ins>
      <w:ins w:id="282" w:author="Gabrielle Boisrame" w:date="2019-06-07T15:39:00Z">
        <w:r w:rsidR="00875356">
          <w:rPr>
            <w:rFonts w:ascii="Times New Roman" w:hAnsi="Times New Roman" w:cs="Times New Roman"/>
            <w:color w:val="2F2F2F" w:themeColor="accent5" w:themeShade="80"/>
          </w:rPr>
          <w:t xml:space="preserve"> </w:t>
        </w:r>
      </w:ins>
      <w:ins w:id="283" w:author="Gabrielle Boisrame" w:date="2019-06-07T16:04:00Z">
        <w:r w:rsidR="0026128C">
          <w:rPr>
            <w:rFonts w:ascii="Times New Roman" w:hAnsi="Times New Roman" w:cs="Times New Roman"/>
            <w:color w:val="2F2F2F" w:themeColor="accent5" w:themeShade="80"/>
          </w:rPr>
          <w:t xml:space="preserve">Future work using </w:t>
        </w:r>
        <w:r w:rsidR="0026128C">
          <w:rPr>
            <w:rFonts w:ascii="Times New Roman" w:hAnsi="Times New Roman" w:cs="Times New Roman"/>
            <w:color w:val="2F2F2F" w:themeColor="accent5" w:themeShade="80"/>
          </w:rPr>
          <w:lastRenderedPageBreak/>
          <w:t>data from these weather stations will explore t</w:t>
        </w:r>
      </w:ins>
      <w:ins w:id="284" w:author="Gabrielle Boisrame" w:date="2019-06-07T16:03:00Z">
        <w:r w:rsidR="0026128C">
          <w:rPr>
            <w:rFonts w:ascii="Times New Roman" w:hAnsi="Times New Roman" w:cs="Times New Roman"/>
            <w:color w:val="2F2F2F" w:themeColor="accent5" w:themeShade="80"/>
          </w:rPr>
          <w:t>he relationship</w:t>
        </w:r>
      </w:ins>
      <w:ins w:id="285" w:author="Gabrielle Boisrame" w:date="2019-06-07T16:04:00Z">
        <w:r w:rsidR="0026128C">
          <w:rPr>
            <w:rFonts w:ascii="Times New Roman" w:hAnsi="Times New Roman" w:cs="Times New Roman"/>
            <w:color w:val="2F2F2F" w:themeColor="accent5" w:themeShade="80"/>
          </w:rPr>
          <w:t>s</w:t>
        </w:r>
      </w:ins>
      <w:ins w:id="286" w:author="Gabrielle Boisrame" w:date="2019-06-07T16:03:00Z">
        <w:r w:rsidR="0026128C">
          <w:rPr>
            <w:rFonts w:ascii="Times New Roman" w:hAnsi="Times New Roman" w:cs="Times New Roman"/>
            <w:color w:val="2F2F2F" w:themeColor="accent5" w:themeShade="80"/>
          </w:rPr>
          <w:t xml:space="preserve"> between land cover, precipitation, snowpack, and soil </w:t>
        </w:r>
      </w:ins>
      <w:ins w:id="287" w:author="Gabrielle Boisrame" w:date="2019-06-07T16:05:00Z">
        <w:r w:rsidR="0026128C">
          <w:rPr>
            <w:rFonts w:ascii="Times New Roman" w:hAnsi="Times New Roman" w:cs="Times New Roman"/>
            <w:color w:val="2F2F2F" w:themeColor="accent5" w:themeShade="80"/>
          </w:rPr>
          <w:t>moisture</w:t>
        </w:r>
      </w:ins>
      <w:ins w:id="288" w:author="Gabrielle Boisrame" w:date="2019-06-07T16:03:00Z">
        <w:r w:rsidR="0026128C">
          <w:rPr>
            <w:rFonts w:ascii="Times New Roman" w:hAnsi="Times New Roman" w:cs="Times New Roman"/>
            <w:color w:val="2F2F2F" w:themeColor="accent5" w:themeShade="80"/>
          </w:rPr>
          <w:t xml:space="preserve"> </w:t>
        </w:r>
      </w:ins>
      <w:ins w:id="289" w:author="Gabrielle Boisrame" w:date="2019-06-07T16:05:00Z">
        <w:r w:rsidR="0026128C">
          <w:rPr>
            <w:rFonts w:ascii="Times New Roman" w:hAnsi="Times New Roman" w:cs="Times New Roman"/>
            <w:color w:val="2F2F2F" w:themeColor="accent5" w:themeShade="80"/>
          </w:rPr>
          <w:t>in greater detail.</w:t>
        </w:r>
      </w:ins>
    </w:p>
    <w:p w14:paraId="24742D18" w14:textId="61C75683" w:rsidR="004453E3" w:rsidRPr="007C07A0" w:rsidRDefault="00D86D9F" w:rsidP="007C07A0">
      <w:pPr>
        <w:spacing w:line="480" w:lineRule="auto"/>
        <w:ind w:firstLine="720"/>
        <w:rPr>
          <w:rFonts w:ascii="Times New Roman" w:hAnsi="Times New Roman" w:cs="Times New Roman"/>
          <w:color w:val="2F2F2F" w:themeColor="accent5" w:themeShade="80"/>
        </w:rPr>
      </w:pPr>
      <w:commentRangeStart w:id="290"/>
      <w:r>
        <w:rPr>
          <w:rFonts w:ascii="Times New Roman" w:hAnsi="Times New Roman" w:cs="Times New Roman"/>
          <w:color w:val="2F2F2F" w:themeColor="accent5" w:themeShade="80"/>
        </w:rPr>
        <w:t>Our</w:t>
      </w:r>
      <w:commentRangeEnd w:id="290"/>
      <w:r w:rsidR="00F93A3A">
        <w:rPr>
          <w:rStyle w:val="CommentReference"/>
        </w:rPr>
        <w:commentReference w:id="290"/>
      </w:r>
      <w:r>
        <w:rPr>
          <w:rFonts w:ascii="Times New Roman" w:hAnsi="Times New Roman" w:cs="Times New Roman"/>
          <w:color w:val="2F2F2F" w:themeColor="accent5" w:themeShade="80"/>
        </w:rPr>
        <w:t xml:space="preserve"> characterization of vegetation change and the hydrological response following the implementation of a natural fire program in SCB demonstrates the contextual nature of </w:t>
      </w:r>
      <w:r w:rsidR="00FC4A59">
        <w:rPr>
          <w:rFonts w:ascii="Times New Roman" w:hAnsi="Times New Roman" w:cs="Times New Roman"/>
          <w:color w:val="2F2F2F" w:themeColor="accent5" w:themeShade="80"/>
        </w:rPr>
        <w:t>landscape</w:t>
      </w:r>
      <w:r w:rsidR="00FC4A59">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level fire-ecosystem interactions. If, in the absence of </w:t>
      </w:r>
      <w:r w:rsidR="007C7A31">
        <w:rPr>
          <w:rFonts w:ascii="Times New Roman" w:hAnsi="Times New Roman" w:cs="Times New Roman"/>
          <w:color w:val="2F2F2F" w:themeColor="accent5" w:themeShade="80"/>
        </w:rPr>
        <w:t xml:space="preserve">local </w:t>
      </w:r>
      <w:r>
        <w:rPr>
          <w:rFonts w:ascii="Times New Roman" w:hAnsi="Times New Roman" w:cs="Times New Roman"/>
          <w:color w:val="2F2F2F" w:themeColor="accent5" w:themeShade="80"/>
        </w:rPr>
        <w:t xml:space="preserve">historical imagery and on-the-ground forest structure data, we were to </w:t>
      </w:r>
      <w:commentRangeStart w:id="291"/>
      <w:r>
        <w:rPr>
          <w:rFonts w:ascii="Times New Roman" w:hAnsi="Times New Roman" w:cs="Times New Roman"/>
          <w:color w:val="2F2F2F" w:themeColor="accent5" w:themeShade="80"/>
        </w:rPr>
        <w:t xml:space="preserve">apply findings </w:t>
      </w:r>
      <w:commentRangeEnd w:id="291"/>
      <w:r w:rsidR="00DD3BAF">
        <w:rPr>
          <w:rStyle w:val="CommentReference"/>
        </w:rPr>
        <w:commentReference w:id="291"/>
      </w:r>
      <w:r>
        <w:rPr>
          <w:rFonts w:ascii="Times New Roman" w:hAnsi="Times New Roman" w:cs="Times New Roman"/>
          <w:color w:val="2F2F2F" w:themeColor="accent5" w:themeShade="80"/>
        </w:rPr>
        <w:t>from a similar study conducted in ICB to SCB</w:t>
      </w:r>
      <w:r w:rsidR="00DD3BAF">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we would have likely overestimated fire-driven change in vegetation and moisture </w:t>
      </w:r>
      <w:r w:rsidR="007C7A31">
        <w:rPr>
          <w:rFonts w:ascii="Times New Roman" w:hAnsi="Times New Roman" w:cs="Times New Roman"/>
          <w:color w:val="2F2F2F" w:themeColor="accent5" w:themeShade="80"/>
        </w:rPr>
        <w:t xml:space="preserve">availability. </w:t>
      </w:r>
      <w:commentRangeStart w:id="292"/>
      <w:ins w:id="293" w:author="Gabrielle Boisrame" w:date="2019-06-07T15:53:00Z">
        <w:r w:rsidR="00DD3BAF" w:rsidRPr="00DD3BAF">
          <w:rPr>
            <w:rFonts w:ascii="Times New Roman" w:hAnsi="Times New Roman" w:cs="Times New Roman"/>
            <w:color w:val="2F2F2F" w:themeColor="accent5" w:themeShade="80"/>
          </w:rPr>
          <w:t xml:space="preserve">While the direction of change and predictors of soil moisture were similar </w:t>
        </w:r>
      </w:ins>
      <w:ins w:id="294" w:author="Gabrielle Boisrame" w:date="2019-06-07T15:54:00Z">
        <w:r w:rsidR="00DD3BAF">
          <w:rPr>
            <w:rFonts w:ascii="Times New Roman" w:hAnsi="Times New Roman" w:cs="Times New Roman"/>
            <w:color w:val="2F2F2F" w:themeColor="accent5" w:themeShade="80"/>
          </w:rPr>
          <w:t>for the two watersheds</w:t>
        </w:r>
      </w:ins>
      <w:ins w:id="295" w:author="Gabrielle Boisrame" w:date="2019-06-07T15:53:00Z">
        <w:r w:rsidR="00DD3BAF" w:rsidRPr="00DD3BAF">
          <w:rPr>
            <w:rFonts w:ascii="Times New Roman" w:hAnsi="Times New Roman" w:cs="Times New Roman"/>
            <w:color w:val="2F2F2F" w:themeColor="accent5" w:themeShade="80"/>
          </w:rPr>
          <w:t xml:space="preserve">, the magnitude of change was </w:t>
        </w:r>
        <w:r w:rsidR="00DD3BAF">
          <w:rPr>
            <w:rFonts w:ascii="Times New Roman" w:hAnsi="Times New Roman" w:cs="Times New Roman"/>
            <w:color w:val="2F2F2F" w:themeColor="accent5" w:themeShade="80"/>
          </w:rPr>
          <w:t>much lower</w:t>
        </w:r>
        <w:r w:rsidR="00DD3BAF" w:rsidRPr="00DD3BAF">
          <w:rPr>
            <w:rFonts w:ascii="Times New Roman" w:hAnsi="Times New Roman" w:cs="Times New Roman"/>
            <w:color w:val="2F2F2F" w:themeColor="accent5" w:themeShade="80"/>
          </w:rPr>
          <w:t xml:space="preserve"> in SCB</w:t>
        </w:r>
      </w:ins>
      <w:commentRangeEnd w:id="292"/>
      <w:ins w:id="296" w:author="Gabrielle Boisrame" w:date="2019-06-07T15:55:00Z">
        <w:r w:rsidR="00DD3BAF">
          <w:rPr>
            <w:rStyle w:val="CommentReference"/>
          </w:rPr>
          <w:commentReference w:id="292"/>
        </w:r>
      </w:ins>
      <w:ins w:id="297" w:author="Gabrielle Boisrame" w:date="2019-06-07T15:53:00Z">
        <w:r w:rsidR="00DD3BAF" w:rsidRPr="00DD3BAF">
          <w:rPr>
            <w:rFonts w:ascii="Times New Roman" w:hAnsi="Times New Roman" w:cs="Times New Roman"/>
            <w:color w:val="2F2F2F" w:themeColor="accent5" w:themeShade="80"/>
          </w:rPr>
          <w:t>.</w:t>
        </w:r>
        <w:r w:rsidR="00DD3BAF">
          <w:rPr>
            <w:rFonts w:ascii="Times New Roman" w:hAnsi="Times New Roman" w:cs="Times New Roman"/>
            <w:color w:val="2F2F2F" w:themeColor="accent5" w:themeShade="80"/>
          </w:rPr>
          <w:t xml:space="preserve"> </w:t>
        </w:r>
      </w:ins>
      <w:r w:rsidR="007C7A31">
        <w:rPr>
          <w:rFonts w:ascii="Times New Roman" w:hAnsi="Times New Roman" w:cs="Times New Roman"/>
          <w:color w:val="2F2F2F" w:themeColor="accent5" w:themeShade="80"/>
        </w:rPr>
        <w:t xml:space="preserve">This discrepancy appears to be due to the interaction between </w:t>
      </w:r>
      <w:del w:id="298" w:author="Gabrielle Boisrame" w:date="2019-06-07T14:17:00Z">
        <w:r w:rsidR="007C7A31" w:rsidDel="00F93A3A">
          <w:rPr>
            <w:rFonts w:ascii="Times New Roman" w:hAnsi="Times New Roman" w:cs="Times New Roman"/>
            <w:color w:val="2F2F2F" w:themeColor="accent5" w:themeShade="80"/>
          </w:rPr>
          <w:delText xml:space="preserve">site </w:delText>
        </w:r>
      </w:del>
      <w:ins w:id="299" w:author="Gabrielle Boisrame" w:date="2019-06-07T14:17:00Z">
        <w:r w:rsidR="00F93A3A">
          <w:rPr>
            <w:rFonts w:ascii="Times New Roman" w:hAnsi="Times New Roman" w:cs="Times New Roman"/>
            <w:color w:val="2F2F2F" w:themeColor="accent5" w:themeShade="80"/>
          </w:rPr>
          <w:t>watershed-</w:t>
        </w:r>
      </w:ins>
      <w:r w:rsidR="007C7A31">
        <w:rPr>
          <w:rFonts w:ascii="Times New Roman" w:hAnsi="Times New Roman" w:cs="Times New Roman"/>
          <w:color w:val="2F2F2F" w:themeColor="accent5" w:themeShade="80"/>
        </w:rPr>
        <w:t xml:space="preserve">level productivity and fire effects. In SCB the lower overall productivity and the lesser proportions of high severity fire effects relative to ICB led to greater stability in vegetation over time and a more muted hydrological response in SCB. </w:t>
      </w:r>
      <w:r w:rsidR="00074F85">
        <w:rPr>
          <w:rFonts w:ascii="Times New Roman" w:hAnsi="Times New Roman" w:cs="Times New Roman"/>
          <w:color w:val="2F2F2F" w:themeColor="accent5" w:themeShade="80"/>
        </w:rPr>
        <w:t>Perhaps more landscape</w:t>
      </w:r>
      <w:r w:rsidR="000E1EF0">
        <w:rPr>
          <w:rFonts w:ascii="Times New Roman" w:hAnsi="Times New Roman" w:cs="Times New Roman"/>
          <w:color w:val="2F2F2F" w:themeColor="accent5" w:themeShade="80"/>
        </w:rPr>
        <w:t>-</w:t>
      </w:r>
      <w:r w:rsidR="00074F85">
        <w:rPr>
          <w:rFonts w:ascii="Times New Roman" w:hAnsi="Times New Roman" w:cs="Times New Roman"/>
          <w:color w:val="2F2F2F" w:themeColor="accent5" w:themeShade="80"/>
        </w:rPr>
        <w:t>level experimentation in other watershed, including lower elevation sites, can more clearly elucidate the</w:t>
      </w:r>
      <w:del w:id="300" w:author="Gabrielle Boisrame" w:date="2019-06-07T14:18:00Z">
        <w:r w:rsidR="00074F85" w:rsidDel="00F93A3A">
          <w:rPr>
            <w:rFonts w:ascii="Times New Roman" w:hAnsi="Times New Roman" w:cs="Times New Roman"/>
            <w:color w:val="2F2F2F" w:themeColor="accent5" w:themeShade="80"/>
          </w:rPr>
          <w:delText>se interactions</w:delText>
        </w:r>
      </w:del>
      <w:ins w:id="301" w:author="Gabrielle Boisrame" w:date="2019-06-07T14:18:00Z">
        <w:r w:rsidR="00F93A3A">
          <w:rPr>
            <w:rFonts w:ascii="Times New Roman" w:hAnsi="Times New Roman" w:cs="Times New Roman"/>
            <w:color w:val="2F2F2F" w:themeColor="accent5" w:themeShade="80"/>
          </w:rPr>
          <w:t xml:space="preserve"> drivers of landscape and hydrologic changes in response to natural fire regimes</w:t>
        </w:r>
      </w:ins>
      <w:r w:rsidR="00074F85">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76B659B" w14:textId="77777777" w:rsidR="00731F81" w:rsidRPr="00731F81" w:rsidRDefault="00FF633D" w:rsidP="00731F81">
      <w:pPr>
        <w:pStyle w:val="EndNoteBibliographyTitle"/>
        <w:rPr>
          <w:b/>
          <w:noProof/>
        </w:rPr>
      </w:pPr>
      <w:r w:rsidRPr="00EF599F">
        <w:fldChar w:fldCharType="begin"/>
      </w:r>
      <w:r w:rsidRPr="00EF599F">
        <w:instrText xml:space="preserve"> ADDIN EN.REFLIST </w:instrText>
      </w:r>
      <w:r w:rsidRPr="00EF599F">
        <w:fldChar w:fldCharType="separate"/>
      </w:r>
      <w:r w:rsidR="00731F81" w:rsidRPr="00731F81">
        <w:rPr>
          <w:b/>
          <w:noProof/>
        </w:rPr>
        <w:t>Literature Cited</w:t>
      </w:r>
    </w:p>
    <w:p w14:paraId="088505F0" w14:textId="77777777" w:rsidR="00731F81" w:rsidRPr="00731F81" w:rsidRDefault="00731F81" w:rsidP="00731F81">
      <w:pPr>
        <w:pStyle w:val="EndNoteBibliographyTitle"/>
        <w:rPr>
          <w:b/>
          <w:noProof/>
        </w:rPr>
      </w:pPr>
    </w:p>
    <w:p w14:paraId="3D9AC637" w14:textId="77777777" w:rsidR="00731F81" w:rsidRPr="00731F81" w:rsidRDefault="00731F81" w:rsidP="00731F81">
      <w:pPr>
        <w:pStyle w:val="EndNoteBibliography"/>
        <w:ind w:left="420" w:hanging="420"/>
        <w:rPr>
          <w:noProof/>
        </w:rPr>
      </w:pPr>
      <w:r w:rsidRPr="00731F81">
        <w:rPr>
          <w:noProof/>
        </w:rPr>
        <w:t xml:space="preserve">Bales, R. C., J. W. Hopmans, A. T. O'Geen, M. Meadows, P. C. Hartsough, P. Kirchner, C. T. Hunsaker, and D. Beaudette. 2011. Soil moisture response to snowmelt and rainfall in a Sierra Nevada mixed-conifer forest. Vadose Zone Journal </w:t>
      </w:r>
      <w:r w:rsidRPr="00731F81">
        <w:rPr>
          <w:b/>
          <w:noProof/>
        </w:rPr>
        <w:t>10</w:t>
      </w:r>
      <w:r w:rsidRPr="00731F81">
        <w:rPr>
          <w:noProof/>
        </w:rPr>
        <w:t>:786-799.</w:t>
      </w:r>
    </w:p>
    <w:p w14:paraId="0F46AFDA" w14:textId="77777777" w:rsidR="00731F81" w:rsidRPr="00731F81" w:rsidRDefault="00731F81" w:rsidP="00731F81">
      <w:pPr>
        <w:pStyle w:val="EndNoteBibliography"/>
        <w:ind w:left="420" w:hanging="420"/>
        <w:rPr>
          <w:noProof/>
        </w:rPr>
      </w:pPr>
      <w:r w:rsidRPr="00731F81">
        <w:rPr>
          <w:noProof/>
        </w:rPr>
        <w:t>Bates, D. M., M. Maechler, B. M. Bolker, and S. Walker. 2013. lme4: Linear mixed-effects models using Eigen and S4. R package version 1.0-5. CRAN.R-project.org/package=lme4.</w:t>
      </w:r>
    </w:p>
    <w:p w14:paraId="264A601F" w14:textId="77777777" w:rsidR="00731F81" w:rsidRPr="00731F81" w:rsidRDefault="00731F81" w:rsidP="00731F81">
      <w:pPr>
        <w:pStyle w:val="EndNoteBibliography"/>
        <w:ind w:left="420" w:hanging="420"/>
        <w:rPr>
          <w:noProof/>
        </w:rPr>
      </w:pPr>
      <w:r w:rsidRPr="00731F81">
        <w:rPr>
          <w:noProof/>
        </w:rPr>
        <w:t xml:space="preserve">Blaschke, T., G. J. Hay, M. Kelly, S. Lang, P. Hofmann, E. Addink, R. Q. Feitosa, F. Van der Meer, H. Van der Werff, F. J. I. j. o. p. Van Coillie, and r. sensing. 2014. Geographic object-based image analysis–towards a new paradigm.  </w:t>
      </w:r>
      <w:r w:rsidRPr="00731F81">
        <w:rPr>
          <w:b/>
          <w:noProof/>
        </w:rPr>
        <w:t>87</w:t>
      </w:r>
      <w:r w:rsidRPr="00731F81">
        <w:rPr>
          <w:noProof/>
        </w:rPr>
        <w:t>:180-191.</w:t>
      </w:r>
    </w:p>
    <w:p w14:paraId="79FED30F" w14:textId="77777777" w:rsidR="00731F81" w:rsidRPr="00731F81" w:rsidRDefault="00731F81" w:rsidP="00731F81">
      <w:pPr>
        <w:pStyle w:val="EndNoteBibliography"/>
        <w:ind w:left="420" w:hanging="420"/>
        <w:rPr>
          <w:noProof/>
        </w:rPr>
      </w:pPr>
      <w:r w:rsidRPr="00731F81">
        <w:rPr>
          <w:noProof/>
        </w:rPr>
        <w:t xml:space="preserve">Boisramé, G., S. Thompson, B. Collins, and S. Stephens. 2017a. Managed wildfire effects on forest resilience and water in the Sierra Nevada. Ecosystems </w:t>
      </w:r>
      <w:r w:rsidRPr="00731F81">
        <w:rPr>
          <w:b/>
          <w:noProof/>
        </w:rPr>
        <w:t>20</w:t>
      </w:r>
      <w:r w:rsidRPr="00731F81">
        <w:rPr>
          <w:noProof/>
        </w:rPr>
        <w:t>:717–732.</w:t>
      </w:r>
    </w:p>
    <w:p w14:paraId="12F52F98" w14:textId="77777777" w:rsidR="00731F81" w:rsidRPr="00731F81" w:rsidRDefault="00731F81" w:rsidP="00731F81">
      <w:pPr>
        <w:pStyle w:val="EndNoteBibliography"/>
        <w:ind w:left="420" w:hanging="420"/>
        <w:rPr>
          <w:noProof/>
        </w:rPr>
      </w:pPr>
      <w:r w:rsidRPr="00731F81">
        <w:rPr>
          <w:noProof/>
        </w:rPr>
        <w:t xml:space="preserve">Boisramé, G., S. Thompson, and S. Stephens. 2018. Hydrologic responses to restored wildfire regimes revealed by soil moisture-vegetation relationships. Advances in Water Resources </w:t>
      </w:r>
      <w:r w:rsidRPr="00731F81">
        <w:rPr>
          <w:b/>
          <w:noProof/>
        </w:rPr>
        <w:t>112</w:t>
      </w:r>
      <w:r w:rsidRPr="00731F81">
        <w:rPr>
          <w:noProof/>
        </w:rPr>
        <w:t>:124-146.</w:t>
      </w:r>
    </w:p>
    <w:p w14:paraId="3655498E" w14:textId="77777777" w:rsidR="00731F81" w:rsidRPr="00731F81" w:rsidRDefault="00731F81" w:rsidP="00731F81">
      <w:pPr>
        <w:pStyle w:val="EndNoteBibliography"/>
        <w:ind w:left="420" w:hanging="420"/>
        <w:rPr>
          <w:noProof/>
        </w:rPr>
      </w:pPr>
      <w:r w:rsidRPr="00731F81">
        <w:rPr>
          <w:noProof/>
        </w:rPr>
        <w:t xml:space="preserve">Boisramé, G. F. S., S. E. Thompson, M. Kelly, J. Cavalli, K. M. Wilkin, and S. L. Stephens. 2017b. Vegetation change during 40years of repeated managed wildfires in the Sierra Nevada, California. Forest Ecology and Management </w:t>
      </w:r>
      <w:r w:rsidRPr="00731F81">
        <w:rPr>
          <w:b/>
          <w:noProof/>
        </w:rPr>
        <w:t>402</w:t>
      </w:r>
      <w:r w:rsidRPr="00731F81">
        <w:rPr>
          <w:noProof/>
        </w:rPr>
        <w:t>:241-252.</w:t>
      </w:r>
    </w:p>
    <w:p w14:paraId="25D36BA5" w14:textId="77777777" w:rsidR="00731F81" w:rsidRPr="00731F81" w:rsidRDefault="00731F81" w:rsidP="00731F81">
      <w:pPr>
        <w:pStyle w:val="EndNoteBibliography"/>
        <w:ind w:left="420" w:hanging="420"/>
        <w:rPr>
          <w:noProof/>
        </w:rPr>
      </w:pPr>
      <w:r w:rsidRPr="00731F81">
        <w:rPr>
          <w:noProof/>
        </w:rPr>
        <w:t>CalFire. 2018a. Top 20 largest California wildfires. http://www.fire.ca.gov/communications/downloads/fact_sheets/Top20_Acres.pdf.</w:t>
      </w:r>
    </w:p>
    <w:p w14:paraId="6F76580A" w14:textId="77777777" w:rsidR="00731F81" w:rsidRPr="00731F81" w:rsidRDefault="00731F81" w:rsidP="00731F81">
      <w:pPr>
        <w:pStyle w:val="EndNoteBibliography"/>
        <w:ind w:left="420" w:hanging="420"/>
        <w:rPr>
          <w:noProof/>
        </w:rPr>
      </w:pPr>
      <w:r w:rsidRPr="00731F81">
        <w:rPr>
          <w:noProof/>
        </w:rPr>
        <w:t>CalFire. 2018b. Top 20 most destructive California wildfires. http://www.fire.ca.gov/communications/downloads/fact_sheets/Top20_Acres.pdf.</w:t>
      </w:r>
    </w:p>
    <w:p w14:paraId="7EB263AC" w14:textId="77777777" w:rsidR="00731F81" w:rsidRPr="00731F81" w:rsidRDefault="00731F81" w:rsidP="00731F81">
      <w:pPr>
        <w:pStyle w:val="EndNoteBibliography"/>
        <w:ind w:left="420" w:hanging="420"/>
        <w:rPr>
          <w:noProof/>
        </w:rPr>
      </w:pPr>
      <w:r w:rsidRPr="00731F81">
        <w:rPr>
          <w:noProof/>
        </w:rPr>
        <w:lastRenderedPageBreak/>
        <w:t>Caprio, A. C., and D. M. Graber. 2000. Returning fire to the mountains: can we successfully restore the ecological role of pre-Euroamerican fire regimes to the Sierra Nevada?</w:t>
      </w:r>
      <w:r w:rsidRPr="00731F81">
        <w:rPr>
          <w:i/>
          <w:noProof/>
        </w:rPr>
        <w:t>in</w:t>
      </w:r>
      <w:r w:rsidRPr="00731F81">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201AF1E" w14:textId="77777777" w:rsidR="00731F81" w:rsidRPr="00731F81" w:rsidRDefault="00731F81" w:rsidP="00731F81">
      <w:pPr>
        <w:pStyle w:val="EndNoteBibliography"/>
        <w:ind w:left="420" w:hanging="420"/>
        <w:rPr>
          <w:noProof/>
        </w:rPr>
      </w:pPr>
      <w:r w:rsidRPr="00731F81">
        <w:rPr>
          <w:noProof/>
        </w:rPr>
        <w:t xml:space="preserve">Collins, B. M., R. G. Everett, and S. L. Stephens. 2011. Impacts of fire exclusion and recent managed fire on forest structure in old growth Sierra Nevada mixed-conifer forests. Ecosphere </w:t>
      </w:r>
      <w:r w:rsidRPr="00731F81">
        <w:rPr>
          <w:b/>
          <w:noProof/>
        </w:rPr>
        <w:t>2</w:t>
      </w:r>
      <w:r w:rsidRPr="00731F81">
        <w:rPr>
          <w:noProof/>
        </w:rPr>
        <w:t>:art51.</w:t>
      </w:r>
    </w:p>
    <w:p w14:paraId="14CE5F4A" w14:textId="77777777" w:rsidR="00731F81" w:rsidRPr="00731F81" w:rsidRDefault="00731F81" w:rsidP="00731F81">
      <w:pPr>
        <w:pStyle w:val="EndNoteBibliography"/>
        <w:ind w:left="420" w:hanging="420"/>
        <w:rPr>
          <w:noProof/>
        </w:rPr>
      </w:pPr>
      <w:r w:rsidRPr="00731F81">
        <w:rPr>
          <w:noProof/>
        </w:rPr>
        <w:t xml:space="preserve">Collins, B. M., M. Kelly, J. W. van Wagtendonk, and S. L. Stephens. 2007. Spatial patterns of large natural fires in Sierra Nevada wilderness areas. Landscape Ecology </w:t>
      </w:r>
      <w:r w:rsidRPr="00731F81">
        <w:rPr>
          <w:b/>
          <w:noProof/>
        </w:rPr>
        <w:t>22</w:t>
      </w:r>
      <w:r w:rsidRPr="00731F81">
        <w:rPr>
          <w:noProof/>
        </w:rPr>
        <w:t>:545-557.</w:t>
      </w:r>
    </w:p>
    <w:p w14:paraId="578F1325" w14:textId="77777777" w:rsidR="00731F81" w:rsidRPr="00731F81" w:rsidRDefault="00731F81" w:rsidP="00731F81">
      <w:pPr>
        <w:pStyle w:val="EndNoteBibliography"/>
        <w:ind w:left="420" w:hanging="420"/>
        <w:rPr>
          <w:noProof/>
        </w:rPr>
      </w:pPr>
      <w:r w:rsidRPr="00731F81">
        <w:rPr>
          <w:noProof/>
        </w:rPr>
        <w:t xml:space="preserve">Collins, B. M., J. M. Lydersen, D. L. Fry, K. Wilkin, T. Moody, and S. L. Stephens. 2016. Variability in vegetation and surface fuels across mixed-conifer-dominated landscapes with over 40 years of natural fire. Forest Ecology and Management </w:t>
      </w:r>
      <w:r w:rsidRPr="00731F81">
        <w:rPr>
          <w:b/>
          <w:noProof/>
        </w:rPr>
        <w:t>381</w:t>
      </w:r>
      <w:r w:rsidRPr="00731F81">
        <w:rPr>
          <w:noProof/>
        </w:rPr>
        <w:t>:74-83.</w:t>
      </w:r>
    </w:p>
    <w:p w14:paraId="45C00587" w14:textId="77777777" w:rsidR="00731F81" w:rsidRPr="00731F81" w:rsidRDefault="00731F81" w:rsidP="00731F81">
      <w:pPr>
        <w:pStyle w:val="EndNoteBibliography"/>
        <w:ind w:left="420" w:hanging="420"/>
        <w:rPr>
          <w:noProof/>
        </w:rPr>
      </w:pPr>
      <w:r w:rsidRPr="00731F81">
        <w:rPr>
          <w:noProof/>
        </w:rPr>
        <w:t xml:space="preserve">Collins, B. M., J. D. Miller, A. E. Thode, M. Kelly, J. W. van Wagtendonk, and S. L. Stephens. 2009. Interactions among wildland fires in a long-established Sierra Nevada natural fire area. Ecosystems </w:t>
      </w:r>
      <w:r w:rsidRPr="00731F81">
        <w:rPr>
          <w:b/>
          <w:noProof/>
        </w:rPr>
        <w:t>12</w:t>
      </w:r>
      <w:r w:rsidRPr="00731F81">
        <w:rPr>
          <w:noProof/>
        </w:rPr>
        <w:t>:114-128.</w:t>
      </w:r>
    </w:p>
    <w:p w14:paraId="0B1B8CFB" w14:textId="77777777" w:rsidR="00731F81" w:rsidRPr="00731F81" w:rsidRDefault="00731F81" w:rsidP="00731F81">
      <w:pPr>
        <w:pStyle w:val="EndNoteBibliography"/>
        <w:ind w:left="420" w:hanging="420"/>
        <w:rPr>
          <w:noProof/>
        </w:rPr>
      </w:pPr>
      <w:r w:rsidRPr="00731F81">
        <w:rPr>
          <w:noProof/>
        </w:rPr>
        <w:t xml:space="preserve">Collins, B. M., and S. L. Stephens. 2007. Managing natural wildfires in Sierra Nevada wilderness areas. Frontiers in Ecology and the Environment </w:t>
      </w:r>
      <w:r w:rsidRPr="00731F81">
        <w:rPr>
          <w:b/>
          <w:noProof/>
        </w:rPr>
        <w:t>5</w:t>
      </w:r>
      <w:r w:rsidRPr="00731F81">
        <w:rPr>
          <w:noProof/>
        </w:rPr>
        <w:t>:523-527.</w:t>
      </w:r>
    </w:p>
    <w:p w14:paraId="78B730A4" w14:textId="77777777" w:rsidR="00731F81" w:rsidRPr="00731F81" w:rsidRDefault="00731F81" w:rsidP="00731F81">
      <w:pPr>
        <w:pStyle w:val="EndNoteBibliography"/>
        <w:ind w:left="420" w:hanging="420"/>
        <w:rPr>
          <w:noProof/>
        </w:rPr>
      </w:pPr>
      <w:r w:rsidRPr="00731F81">
        <w:rPr>
          <w:noProof/>
        </w:rPr>
        <w:t xml:space="preserve">Das, A. J., N. L. Stephenson, and K. P. Davis. 2016. Why do trees die? Characterizing the drivers of background tree mortality. Ecology </w:t>
      </w:r>
      <w:r w:rsidRPr="00731F81">
        <w:rPr>
          <w:b/>
          <w:noProof/>
        </w:rPr>
        <w:t>97</w:t>
      </w:r>
      <w:r w:rsidRPr="00731F81">
        <w:rPr>
          <w:noProof/>
        </w:rPr>
        <w:t>:2616-2627.</w:t>
      </w:r>
    </w:p>
    <w:p w14:paraId="49979B88" w14:textId="77777777" w:rsidR="00731F81" w:rsidRPr="00731F81" w:rsidRDefault="00731F81" w:rsidP="00731F81">
      <w:pPr>
        <w:pStyle w:val="EndNoteBibliography"/>
        <w:ind w:left="420" w:hanging="420"/>
        <w:rPr>
          <w:noProof/>
        </w:rPr>
      </w:pPr>
      <w:r w:rsidRPr="00731F81">
        <w:rPr>
          <w:noProof/>
        </w:rPr>
        <w:lastRenderedPageBreak/>
        <w:t>FRAP. 2017. Fire and Resource Assessment Program. Fire perimeters [Database]. Sacramento, CA: California Department of Forestry and Fire Protection. Available from: http://frap.fire.ca.gov/data/frapgisdata-sw-fireperimeters_download; last accessed 13-March_2019.</w:t>
      </w:r>
    </w:p>
    <w:p w14:paraId="24AEC781" w14:textId="77777777" w:rsidR="00731F81" w:rsidRPr="00731F81" w:rsidRDefault="00731F81" w:rsidP="00731F81">
      <w:pPr>
        <w:pStyle w:val="EndNoteBibliography"/>
        <w:ind w:left="420" w:hanging="420"/>
        <w:rPr>
          <w:noProof/>
        </w:rPr>
      </w:pPr>
      <w:r w:rsidRPr="00731F81">
        <w:rPr>
          <w:noProof/>
        </w:rPr>
        <w:t xml:space="preserve">Grant, G. E., C. L. Tague, and C. D. Allen. 2013. Watering the forest for the trees: an emerging priority for managing water in forest landscapes. Frontiers in Ecology and the Environment </w:t>
      </w:r>
      <w:r w:rsidRPr="00731F81">
        <w:rPr>
          <w:b/>
          <w:noProof/>
        </w:rPr>
        <w:t>11</w:t>
      </w:r>
      <w:r w:rsidRPr="00731F81">
        <w:rPr>
          <w:noProof/>
        </w:rPr>
        <w:t>:314-321.</w:t>
      </w:r>
    </w:p>
    <w:p w14:paraId="32472EEF" w14:textId="77777777" w:rsidR="00731F81" w:rsidRPr="00731F81" w:rsidRDefault="00731F81" w:rsidP="00731F81">
      <w:pPr>
        <w:pStyle w:val="EndNoteBibliography"/>
        <w:ind w:left="420" w:hanging="420"/>
        <w:rPr>
          <w:noProof/>
        </w:rPr>
      </w:pPr>
      <w:r w:rsidRPr="00731F81">
        <w:rPr>
          <w:noProof/>
        </w:rPr>
        <w:t xml:space="preserve">Halekoh, U., and S. Højsgaard. 2014. A Kenward-Roger Approximation and Parametric Bootstrap Methods for Tests in Linear Mixed Models - The R Package pbkrtest. Journal of Statistical Software </w:t>
      </w:r>
      <w:r w:rsidRPr="00731F81">
        <w:rPr>
          <w:b/>
          <w:noProof/>
        </w:rPr>
        <w:t>59</w:t>
      </w:r>
      <w:r w:rsidRPr="00731F81">
        <w:rPr>
          <w:noProof/>
        </w:rPr>
        <w:t>:1-30.</w:t>
      </w:r>
    </w:p>
    <w:p w14:paraId="5CFF8E1F" w14:textId="77777777" w:rsidR="00731F81" w:rsidRPr="00731F81" w:rsidRDefault="00731F81" w:rsidP="00731F81">
      <w:pPr>
        <w:pStyle w:val="EndNoteBibliography"/>
        <w:ind w:left="420" w:hanging="420"/>
        <w:rPr>
          <w:noProof/>
        </w:rPr>
      </w:pPr>
      <w:r w:rsidRPr="00731F81">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31F81">
        <w:rPr>
          <w:b/>
          <w:noProof/>
        </w:rPr>
        <w:t>366</w:t>
      </w:r>
      <w:r w:rsidRPr="00731F81">
        <w:rPr>
          <w:noProof/>
        </w:rPr>
        <w:t>:221-250.</w:t>
      </w:r>
    </w:p>
    <w:p w14:paraId="380FEB07" w14:textId="77777777" w:rsidR="00731F81" w:rsidRPr="00731F81" w:rsidRDefault="00731F81" w:rsidP="00731F81">
      <w:pPr>
        <w:pStyle w:val="EndNoteBibliography"/>
        <w:ind w:left="420" w:hanging="420"/>
        <w:rPr>
          <w:noProof/>
        </w:rPr>
      </w:pPr>
      <w:r w:rsidRPr="00731F81">
        <w:rPr>
          <w:noProof/>
        </w:rPr>
        <w:t>Larson, A. J., R. T. Belote, C. A. Cansler, S. A. Parks, and M. Dietz. 2013. Latent Resilience in Ponderosa Pine Forest: Effects of Resumed Frequent Fire. Ecological Applications.</w:t>
      </w:r>
    </w:p>
    <w:p w14:paraId="1795A5EF" w14:textId="77777777" w:rsidR="00731F81" w:rsidRPr="00731F81" w:rsidRDefault="00731F81" w:rsidP="00731F81">
      <w:pPr>
        <w:pStyle w:val="EndNoteBibliography"/>
        <w:ind w:left="420" w:hanging="420"/>
        <w:rPr>
          <w:noProof/>
        </w:rPr>
      </w:pPr>
      <w:r w:rsidRPr="00731F81">
        <w:rPr>
          <w:noProof/>
        </w:rPr>
        <w:t xml:space="preserve">Liaw, A., and M. J. R. n. Wiener. 2002. Classification and regression by randomForest.  </w:t>
      </w:r>
      <w:r w:rsidRPr="00731F81">
        <w:rPr>
          <w:b/>
          <w:noProof/>
        </w:rPr>
        <w:t>2</w:t>
      </w:r>
      <w:r w:rsidRPr="00731F81">
        <w:rPr>
          <w:noProof/>
        </w:rPr>
        <w:t>:18-22.</w:t>
      </w:r>
    </w:p>
    <w:p w14:paraId="5D6F819E" w14:textId="77777777" w:rsidR="00731F81" w:rsidRPr="00731F81" w:rsidRDefault="00731F81" w:rsidP="00731F81">
      <w:pPr>
        <w:pStyle w:val="EndNoteBibliography"/>
        <w:ind w:left="420" w:hanging="420"/>
        <w:rPr>
          <w:noProof/>
        </w:rPr>
      </w:pPr>
      <w:r w:rsidRPr="00731F81">
        <w:rPr>
          <w:noProof/>
        </w:rPr>
        <w:t xml:space="preserve">Little, R. J. A. 1988. Missing-data adjustments in large surveys. Journal of Business &amp; Economic Statistics </w:t>
      </w:r>
      <w:r w:rsidRPr="00731F81">
        <w:rPr>
          <w:b/>
          <w:noProof/>
        </w:rPr>
        <w:t>6</w:t>
      </w:r>
      <w:r w:rsidRPr="00731F81">
        <w:rPr>
          <w:noProof/>
        </w:rPr>
        <w:t>:287-296.</w:t>
      </w:r>
    </w:p>
    <w:p w14:paraId="11287023" w14:textId="77777777" w:rsidR="00731F81" w:rsidRPr="00731F81" w:rsidRDefault="00731F81" w:rsidP="00731F81">
      <w:pPr>
        <w:pStyle w:val="EndNoteBibliography"/>
        <w:ind w:left="420" w:hanging="420"/>
        <w:rPr>
          <w:noProof/>
        </w:rPr>
      </w:pPr>
      <w:r w:rsidRPr="00731F81">
        <w:rPr>
          <w:noProof/>
        </w:rPr>
        <w:t xml:space="preserve">Mallek, C., H. Safford, J. Viers, and J. Miller. 2013. Modern departures in fire severity and area vary by forest type, Sierra Nevada and southern Cascades, California, USA. Ecosphere </w:t>
      </w:r>
      <w:r w:rsidRPr="00731F81">
        <w:rPr>
          <w:b/>
          <w:noProof/>
        </w:rPr>
        <w:t>4</w:t>
      </w:r>
      <w:r w:rsidRPr="00731F81">
        <w:rPr>
          <w:noProof/>
        </w:rPr>
        <w:t>:art153.</w:t>
      </w:r>
    </w:p>
    <w:p w14:paraId="68C6ED19" w14:textId="77777777" w:rsidR="00731F81" w:rsidRPr="00731F81" w:rsidRDefault="00731F81" w:rsidP="00731F81">
      <w:pPr>
        <w:pStyle w:val="EndNoteBibliography"/>
        <w:ind w:left="420" w:hanging="420"/>
        <w:rPr>
          <w:noProof/>
        </w:rPr>
      </w:pPr>
      <w:r w:rsidRPr="00731F81">
        <w:rPr>
          <w:noProof/>
        </w:rPr>
        <w:lastRenderedPageBreak/>
        <w:t>McGarigal, K., S. A. Cushman, and E. J. C. s. p. p. b. t. a. a. t. U. o. M. Ene, Amherst. Available at the following web site: http://www. umass. edu/landeco/research/fragstats/fragstats. html. 2012. FRAGSTATS v4: spatial pattern analysis program for categorical and continuous maps.</w:t>
      </w:r>
    </w:p>
    <w:p w14:paraId="62890DC4" w14:textId="77777777" w:rsidR="00731F81" w:rsidRPr="00731F81" w:rsidRDefault="00731F81" w:rsidP="00731F81">
      <w:pPr>
        <w:pStyle w:val="EndNoteBibliography"/>
        <w:ind w:left="420" w:hanging="420"/>
        <w:rPr>
          <w:noProof/>
        </w:rPr>
      </w:pPr>
      <w:r w:rsidRPr="00731F81">
        <w:rPr>
          <w:noProof/>
        </w:rPr>
        <w:t>McKelvey, K. S., C. N. Skinner, C. Chang, D. C. Erman, S. J. Hussari, D. J. Parsons, J. W. van Wagtendonk, and C. P. Weatherspoon. 1996. An overview of fire in the Sierra Nevada., University of California, Centers for Water and Wildland Resources, Davis, CA.</w:t>
      </w:r>
    </w:p>
    <w:p w14:paraId="47C67671" w14:textId="77777777" w:rsidR="00731F81" w:rsidRPr="00731F81" w:rsidRDefault="00731F81" w:rsidP="00731F81">
      <w:pPr>
        <w:pStyle w:val="EndNoteBibliography"/>
        <w:ind w:left="420" w:hanging="420"/>
        <w:rPr>
          <w:noProof/>
        </w:rPr>
      </w:pPr>
      <w:r w:rsidRPr="00731F81">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731F81">
        <w:rPr>
          <w:b/>
          <w:noProof/>
        </w:rPr>
        <w:t>113</w:t>
      </w:r>
      <w:r w:rsidRPr="00731F81">
        <w:rPr>
          <w:noProof/>
        </w:rPr>
        <w:t>:645-656.</w:t>
      </w:r>
    </w:p>
    <w:p w14:paraId="18C4E3A2" w14:textId="77777777" w:rsidR="00731F81" w:rsidRPr="00731F81" w:rsidRDefault="00731F81" w:rsidP="00731F81">
      <w:pPr>
        <w:pStyle w:val="EndNoteBibliography"/>
        <w:ind w:left="420" w:hanging="420"/>
        <w:rPr>
          <w:noProof/>
        </w:rPr>
      </w:pPr>
      <w:r w:rsidRPr="00731F81">
        <w:rPr>
          <w:noProof/>
        </w:rPr>
        <w:t>Moore, J., Z. Heath, and B. J. F. S. T. r. U. S. D. o. A. Bulaon. 2015. Aerial detection survey-April 15th-17th, 2015.</w:t>
      </w:r>
    </w:p>
    <w:p w14:paraId="1FBD5618" w14:textId="77777777" w:rsidR="00731F81" w:rsidRPr="00731F81" w:rsidRDefault="00731F81" w:rsidP="00731F81">
      <w:pPr>
        <w:pStyle w:val="EndNoteBibliography"/>
        <w:ind w:left="420" w:hanging="420"/>
        <w:rPr>
          <w:noProof/>
        </w:rPr>
      </w:pPr>
      <w:r w:rsidRPr="00731F81">
        <w:rPr>
          <w:noProof/>
        </w:rPr>
        <w:t xml:space="preserve">North, M., B. M. Collins, and S. Stephens. 2012. Using fire to increase the scale, benefits, and future maintenance of fuels treatments. Journal of Forestry </w:t>
      </w:r>
      <w:r w:rsidRPr="00731F81">
        <w:rPr>
          <w:b/>
          <w:noProof/>
        </w:rPr>
        <w:t>110</w:t>
      </w:r>
      <w:r w:rsidRPr="00731F81">
        <w:rPr>
          <w:noProof/>
        </w:rPr>
        <w:t>:392-401.</w:t>
      </w:r>
    </w:p>
    <w:p w14:paraId="1F50BCB2" w14:textId="77777777" w:rsidR="00731F81" w:rsidRPr="00731F81" w:rsidRDefault="00731F81" w:rsidP="00731F81">
      <w:pPr>
        <w:pStyle w:val="EndNoteBibliography"/>
        <w:ind w:left="420" w:hanging="420"/>
        <w:rPr>
          <w:noProof/>
        </w:rPr>
      </w:pPr>
      <w:r w:rsidRPr="00731F81">
        <w:rPr>
          <w:noProof/>
        </w:rPr>
        <w:t xml:space="preserve">North, M. P., S. L. Stephens, B. M. Collins, J. K. Agee, G. Aplet, J. F. Franklin, and P. Z. Fulé. 2015. Reform forest fire management. Science </w:t>
      </w:r>
      <w:r w:rsidRPr="00731F81">
        <w:rPr>
          <w:b/>
          <w:noProof/>
        </w:rPr>
        <w:t>349</w:t>
      </w:r>
      <w:r w:rsidRPr="00731F81">
        <w:rPr>
          <w:noProof/>
        </w:rPr>
        <w:t>:1280-1281.</w:t>
      </w:r>
    </w:p>
    <w:p w14:paraId="2C25AAFC" w14:textId="77777777" w:rsidR="00731F81" w:rsidRPr="00731F81" w:rsidRDefault="00731F81" w:rsidP="00731F81">
      <w:pPr>
        <w:pStyle w:val="EndNoteBibliography"/>
        <w:ind w:left="420" w:hanging="420"/>
        <w:rPr>
          <w:noProof/>
        </w:rPr>
      </w:pPr>
      <w:r w:rsidRPr="00731F81">
        <w:rPr>
          <w:noProof/>
        </w:rPr>
        <w:t xml:space="preserve">Parks, S. A., L. M. Holsinger, C. Miller, and C. R. Nelson. 2015. Wildland fire as a self-regulating mechanism: the role of previous burns and weather in limiting fire progression. Ecological Applications </w:t>
      </w:r>
      <w:r w:rsidRPr="00731F81">
        <w:rPr>
          <w:b/>
          <w:noProof/>
        </w:rPr>
        <w:t>25</w:t>
      </w:r>
      <w:r w:rsidRPr="00731F81">
        <w:rPr>
          <w:noProof/>
        </w:rPr>
        <w:t>:1478-1492.</w:t>
      </w:r>
    </w:p>
    <w:p w14:paraId="739AB3A6" w14:textId="77777777" w:rsidR="00731F81" w:rsidRPr="00731F81" w:rsidRDefault="00731F81" w:rsidP="00731F81">
      <w:pPr>
        <w:pStyle w:val="EndNoteBibliography"/>
        <w:ind w:left="420" w:hanging="420"/>
        <w:rPr>
          <w:noProof/>
        </w:rPr>
      </w:pPr>
      <w:r w:rsidRPr="00731F81">
        <w:rPr>
          <w:noProof/>
        </w:rPr>
        <w:t>Ponisio, L. C., K. Wilkin, L. K. M'Gonigle, K. Kulhanek, L. Cook, R. Thorp, T. Griswold, and C. Kremen. 2016. Pyrodiversity begets plant–pollinator community diversity. Global Change Biology:n/a-n/a.</w:t>
      </w:r>
    </w:p>
    <w:p w14:paraId="31AFE601" w14:textId="77777777" w:rsidR="00731F81" w:rsidRPr="00731F81" w:rsidRDefault="00731F81" w:rsidP="00731F81">
      <w:pPr>
        <w:pStyle w:val="EndNoteBibliography"/>
        <w:ind w:left="420" w:hanging="420"/>
        <w:rPr>
          <w:noProof/>
        </w:rPr>
      </w:pPr>
      <w:r w:rsidRPr="00731F81">
        <w:rPr>
          <w:noProof/>
        </w:rPr>
        <w:lastRenderedPageBreak/>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33C1AA7" w14:textId="77777777" w:rsidR="00731F81" w:rsidRPr="00731F81" w:rsidRDefault="00731F81" w:rsidP="00731F81">
      <w:pPr>
        <w:pStyle w:val="EndNoteBibliography"/>
        <w:ind w:left="420" w:hanging="420"/>
        <w:rPr>
          <w:noProof/>
        </w:rPr>
      </w:pPr>
      <w:r w:rsidRPr="00731F81">
        <w:rPr>
          <w:noProof/>
        </w:rPr>
        <w:t xml:space="preserve">Steel, Z. L., H. D. Safford, and J. H. Viers. 2015. The fire frequency-severity relationship and the legacy of fire suppression in California forests. Ecosphere </w:t>
      </w:r>
      <w:r w:rsidRPr="00731F81">
        <w:rPr>
          <w:b/>
          <w:noProof/>
        </w:rPr>
        <w:t>6</w:t>
      </w:r>
      <w:r w:rsidRPr="00731F81">
        <w:rPr>
          <w:noProof/>
        </w:rPr>
        <w:t>:art8.</w:t>
      </w:r>
    </w:p>
    <w:p w14:paraId="6B8186C3" w14:textId="77777777" w:rsidR="00731F81" w:rsidRPr="00731F81" w:rsidRDefault="00731F81" w:rsidP="00731F81">
      <w:pPr>
        <w:pStyle w:val="EndNoteBibliography"/>
        <w:ind w:left="420" w:hanging="420"/>
        <w:rPr>
          <w:noProof/>
        </w:rPr>
      </w:pPr>
      <w:r w:rsidRPr="00731F81">
        <w:rPr>
          <w:noProof/>
        </w:rPr>
        <w:t xml:space="preserve">Stephens, S. L., J. K. Agee, P. Z. Fulé, M. P. North, W. H. Romme, T. W. Swetnam, and M. G. Turner. 2013. Managing forests and fire in changing climates. Science </w:t>
      </w:r>
      <w:r w:rsidRPr="00731F81">
        <w:rPr>
          <w:b/>
          <w:noProof/>
        </w:rPr>
        <w:t>342</w:t>
      </w:r>
      <w:r w:rsidRPr="00731F81">
        <w:rPr>
          <w:noProof/>
        </w:rPr>
        <w:t>:41-42.</w:t>
      </w:r>
    </w:p>
    <w:p w14:paraId="3DC57D83" w14:textId="77777777" w:rsidR="00731F81" w:rsidRPr="00731F81" w:rsidRDefault="00731F81" w:rsidP="00731F81">
      <w:pPr>
        <w:pStyle w:val="EndNoteBibliography"/>
        <w:ind w:left="420" w:hanging="420"/>
        <w:rPr>
          <w:noProof/>
        </w:rPr>
      </w:pPr>
      <w:r w:rsidRPr="00731F81">
        <w:rPr>
          <w:noProof/>
        </w:rPr>
        <w:t xml:space="preserve">Stephens, S. L., B. M. Collins, E. Biber, and P. Z. Fulé. 2016. U.S. federal fire and forest policy: emphasizing resilience in dry forests. Ecosphere </w:t>
      </w:r>
      <w:r w:rsidRPr="00731F81">
        <w:rPr>
          <w:b/>
          <w:noProof/>
        </w:rPr>
        <w:t>7</w:t>
      </w:r>
      <w:r w:rsidRPr="00731F81">
        <w:rPr>
          <w:noProof/>
        </w:rPr>
        <w:t>:e01584-n/a.</w:t>
      </w:r>
    </w:p>
    <w:p w14:paraId="552008B0" w14:textId="77777777" w:rsidR="00731F81" w:rsidRPr="00731F81" w:rsidRDefault="00731F81" w:rsidP="00731F81">
      <w:pPr>
        <w:pStyle w:val="EndNoteBibliography"/>
        <w:ind w:left="420" w:hanging="420"/>
        <w:rPr>
          <w:noProof/>
        </w:rPr>
      </w:pPr>
      <w:r w:rsidRPr="00731F81">
        <w:rPr>
          <w:noProof/>
        </w:rPr>
        <w:t xml:space="preserve">Stephenson, N. L. 1998. Actual evapotranspiration and deficit: biologically meaningful correlates of vegetation distribution across spatial scales. Journal of Biogeography </w:t>
      </w:r>
      <w:r w:rsidRPr="00731F81">
        <w:rPr>
          <w:b/>
          <w:noProof/>
        </w:rPr>
        <w:t>25</w:t>
      </w:r>
      <w:r w:rsidRPr="00731F81">
        <w:rPr>
          <w:noProof/>
        </w:rPr>
        <w:t>:855-870.</w:t>
      </w:r>
    </w:p>
    <w:p w14:paraId="2824FD11" w14:textId="77777777" w:rsidR="00731F81" w:rsidRPr="00731F81" w:rsidRDefault="00731F81" w:rsidP="00731F81">
      <w:pPr>
        <w:pStyle w:val="EndNoteBibliography"/>
        <w:ind w:left="420" w:hanging="420"/>
        <w:rPr>
          <w:noProof/>
        </w:rPr>
      </w:pPr>
      <w:r w:rsidRPr="00731F81">
        <w:rPr>
          <w:noProof/>
        </w:rPr>
        <w:t xml:space="preserve">Stevens, J. T., B. M. Collins, J. D. Miller, M. P. North, and S. L. Stephens. 2017. Changing spatial patterns of stand-replacing fire in California conifer forests. Forest Ecology and Management </w:t>
      </w:r>
      <w:r w:rsidRPr="00731F81">
        <w:rPr>
          <w:b/>
          <w:noProof/>
        </w:rPr>
        <w:t>406</w:t>
      </w:r>
      <w:r w:rsidRPr="00731F81">
        <w:rPr>
          <w:noProof/>
        </w:rPr>
        <w:t>:28-36.</w:t>
      </w:r>
    </w:p>
    <w:p w14:paraId="51DEDDA7" w14:textId="77777777" w:rsidR="00731F81" w:rsidRPr="00731F81" w:rsidRDefault="00731F81" w:rsidP="00731F81">
      <w:pPr>
        <w:pStyle w:val="EndNoteBibliography"/>
        <w:ind w:left="420" w:hanging="420"/>
        <w:rPr>
          <w:noProof/>
        </w:rPr>
      </w:pPr>
      <w:r w:rsidRPr="00731F81">
        <w:rPr>
          <w:noProof/>
        </w:rPr>
        <w:t xml:space="preserve">van Mantgem, P. J., and N. L. Stephenson. 2007. Apparent climatically induced increase of tree mortality rates in a temperate forest. Ecology Letters </w:t>
      </w:r>
      <w:r w:rsidRPr="00731F81">
        <w:rPr>
          <w:b/>
          <w:noProof/>
        </w:rPr>
        <w:t>10</w:t>
      </w:r>
      <w:r w:rsidRPr="00731F81">
        <w:rPr>
          <w:noProof/>
        </w:rPr>
        <w:t>:909-916.</w:t>
      </w:r>
    </w:p>
    <w:p w14:paraId="26DE661A" w14:textId="77777777" w:rsidR="00731F81" w:rsidRPr="00731F81" w:rsidRDefault="00731F81" w:rsidP="00731F81">
      <w:pPr>
        <w:pStyle w:val="EndNoteBibliography"/>
        <w:ind w:left="420" w:hanging="420"/>
        <w:rPr>
          <w:noProof/>
        </w:rPr>
      </w:pPr>
      <w:r w:rsidRPr="00731F81">
        <w:rPr>
          <w:noProof/>
        </w:rPr>
        <w:t xml:space="preserve">van Mantgem, P. J., N. L. Stephenson, J. C. Byrne, L. D. Daniels, J. F. Franklin, P. Z. Fulé, M. E. Harmon, A. J. Larson, J. M. Smith, A. H. Taylor, and T. T. Veblen. 2009. Widespread increase of tree mortality rates in the western United States. Science </w:t>
      </w:r>
      <w:r w:rsidRPr="00731F81">
        <w:rPr>
          <w:b/>
          <w:noProof/>
        </w:rPr>
        <w:t>323</w:t>
      </w:r>
      <w:r w:rsidRPr="00731F81">
        <w:rPr>
          <w:noProof/>
        </w:rPr>
        <w:t>:521-524.</w:t>
      </w:r>
    </w:p>
    <w:p w14:paraId="389387CF" w14:textId="77777777" w:rsidR="00731F81" w:rsidRPr="00731F81" w:rsidRDefault="00731F81" w:rsidP="00731F81">
      <w:pPr>
        <w:pStyle w:val="EndNoteBibliography"/>
        <w:ind w:left="420" w:hanging="420"/>
        <w:rPr>
          <w:noProof/>
        </w:rPr>
      </w:pPr>
      <w:r w:rsidRPr="00731F81">
        <w:rPr>
          <w:noProof/>
        </w:rPr>
        <w:t xml:space="preserve">van Wagtendonk, J. W. 2007. The history and evolution of wildland fire use. Fire Ecology </w:t>
      </w:r>
      <w:r w:rsidRPr="00731F81">
        <w:rPr>
          <w:b/>
          <w:noProof/>
        </w:rPr>
        <w:t>3</w:t>
      </w:r>
      <w:r w:rsidRPr="00731F81">
        <w:rPr>
          <w:noProof/>
        </w:rPr>
        <w:t>:3-17.</w:t>
      </w:r>
    </w:p>
    <w:p w14:paraId="0FA107FF" w14:textId="77777777" w:rsidR="00731F81" w:rsidRPr="00731F81" w:rsidRDefault="00731F81" w:rsidP="00731F81">
      <w:pPr>
        <w:pStyle w:val="EndNoteBibliography"/>
        <w:ind w:left="420" w:hanging="420"/>
        <w:rPr>
          <w:noProof/>
        </w:rPr>
      </w:pPr>
      <w:r w:rsidRPr="00731F81">
        <w:rPr>
          <w:noProof/>
        </w:rPr>
        <w:lastRenderedPageBreak/>
        <w:t xml:space="preserve">Westerling, A. L., and T. W. J. E. Swetnam, Transactions American Geophysical Union. 2003. Interannual to decadal drought and wildfire in the western United States. EOS, Transactions American Geophysical Union </w:t>
      </w:r>
      <w:r w:rsidRPr="00731F81">
        <w:rPr>
          <w:b/>
          <w:noProof/>
        </w:rPr>
        <w:t>84</w:t>
      </w:r>
      <w:r w:rsidRPr="00731F81">
        <w:rPr>
          <w:noProof/>
        </w:rPr>
        <w:t>:545-555.</w:t>
      </w:r>
    </w:p>
    <w:p w14:paraId="285E1297" w14:textId="0CE03013"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446472"/>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abrielle" w:date="2019-06-06T15:20:00Z" w:initials="G">
    <w:p w14:paraId="6217F7A8" w14:textId="333591B2" w:rsidR="00E03C78" w:rsidRDefault="00E03C78">
      <w:pPr>
        <w:pStyle w:val="CommentText"/>
      </w:pPr>
      <w:r>
        <w:rPr>
          <w:rStyle w:val="CommentReference"/>
        </w:rPr>
        <w:annotationRef/>
      </w:r>
      <w:r>
        <w:t xml:space="preserve">Maybe also cite the Collins </w:t>
      </w:r>
      <w:r w:rsidR="009F6352">
        <w:t xml:space="preserve">2011 Ecosphere </w:t>
      </w:r>
      <w:r>
        <w:t xml:space="preserve">paper where they re-measured a lot of old </w:t>
      </w:r>
      <w:r w:rsidR="009F6352">
        <w:t>F</w:t>
      </w:r>
      <w:r>
        <w:t xml:space="preserve">orest </w:t>
      </w:r>
      <w:r w:rsidR="009F6352">
        <w:t>S</w:t>
      </w:r>
      <w:r>
        <w:t>ervice plots?</w:t>
      </w:r>
    </w:p>
  </w:comment>
  <w:comment w:id="10" w:author="Gabrielle" w:date="2019-06-06T15:45:00Z" w:initials="G">
    <w:p w14:paraId="301A679C" w14:textId="35EEC05D" w:rsidR="00E03C78" w:rsidRDefault="00E03C78">
      <w:pPr>
        <w:pStyle w:val="CommentText"/>
      </w:pPr>
      <w:r>
        <w:rPr>
          <w:rStyle w:val="CommentReference"/>
        </w:rPr>
        <w:annotationRef/>
      </w:r>
      <w:r>
        <w:t>Is this still in the map?</w:t>
      </w:r>
      <w:r w:rsidR="002718F8">
        <w:t xml:space="preserve"> Also, I don’t see the weather stations on the map although they are in the legend.</w:t>
      </w:r>
    </w:p>
  </w:comment>
  <w:comment w:id="11" w:author="Gabrielle" w:date="2019-03-28T16:55:00Z" w:initials="G">
    <w:p w14:paraId="09417A21" w14:textId="1DB9E951" w:rsidR="00E03C78" w:rsidRDefault="00E03C78">
      <w:pPr>
        <w:pStyle w:val="CommentText"/>
      </w:pPr>
      <w:r>
        <w:rPr>
          <w:rStyle w:val="CommentReference"/>
        </w:rPr>
        <w:annotationRef/>
      </w:r>
      <w:r>
        <w:t>Do we have info from Stephens Lab forestry plots to compare in more detail? Figure 3 in Collins et al. 2016 is helpful, but I haven’t found something that explicitly compares forest structure between ICB and SCB.</w:t>
      </w:r>
    </w:p>
  </w:comment>
  <w:comment w:id="12" w:author="Brandon Collins" w:date="2019-05-03T13:34:00Z" w:initials="BC">
    <w:p w14:paraId="6D1BEA04" w14:textId="1E112290" w:rsidR="00E03C78" w:rsidRDefault="00E03C78">
      <w:pPr>
        <w:pStyle w:val="CommentText"/>
      </w:pPr>
      <w:r>
        <w:rPr>
          <w:rStyle w:val="CommentReference"/>
        </w:rPr>
        <w:annotationRef/>
      </w:r>
      <w:r>
        <w:t>We haven’t done an explicit comparison. If we wanted to do that a GIS based comparison using the vegetation maps might be more appropriate than a plot-level comparison because our plots are really focused on the core areas with greater fire activity.</w:t>
      </w:r>
    </w:p>
  </w:comment>
  <w:comment w:id="13" w:author="Jens Stevens" w:date="2019-05-17T10:32:00Z" w:initials="JS">
    <w:p w14:paraId="7F9EEB19" w14:textId="6C5F5B88" w:rsidR="00E03C78" w:rsidRDefault="00E03C78">
      <w:pPr>
        <w:pStyle w:val="CommentText"/>
      </w:pPr>
      <w:r>
        <w:rPr>
          <w:rStyle w:val="CommentReference"/>
        </w:rPr>
        <w:annotationRef/>
      </w:r>
      <w:r>
        <w:t>I think that just citing Collins et al. 2016 is enough for now.</w:t>
      </w:r>
    </w:p>
  </w:comment>
  <w:comment w:id="14" w:author="Gabrielle Boisrame" w:date="2019-06-07T16:00:00Z" w:initials="GB">
    <w:p w14:paraId="691F6540" w14:textId="6078653F" w:rsidR="0026128C" w:rsidRDefault="0026128C">
      <w:pPr>
        <w:pStyle w:val="CommentText"/>
      </w:pPr>
      <w:r>
        <w:rPr>
          <w:rStyle w:val="CommentReference"/>
        </w:rPr>
        <w:annotationRef/>
      </w:r>
      <w:r>
        <w:t>I don’t think there is a Figure B3 any more.</w:t>
      </w:r>
    </w:p>
  </w:comment>
  <w:comment w:id="15" w:author="Gabrielle Boisrame" w:date="2019-06-07T15:59:00Z" w:initials="GB">
    <w:p w14:paraId="651CEA09" w14:textId="44410F75" w:rsidR="0026128C" w:rsidRDefault="0026128C">
      <w:pPr>
        <w:pStyle w:val="CommentText"/>
      </w:pPr>
      <w:r>
        <w:rPr>
          <w:rStyle w:val="CommentReference"/>
        </w:rPr>
        <w:annotationRef/>
      </w:r>
      <w:r>
        <w:t xml:space="preserve">Is there a reason we reference Table B2 here rather than Table 1? </w:t>
      </w:r>
    </w:p>
  </w:comment>
  <w:comment w:id="22" w:author="Gabrielle" w:date="2019-06-06T21:12:00Z" w:initials="G">
    <w:p w14:paraId="63A7D9D4" w14:textId="1631CCCC" w:rsidR="00E03C78" w:rsidRDefault="00E03C78">
      <w:pPr>
        <w:pStyle w:val="CommentText"/>
      </w:pPr>
      <w:r>
        <w:rPr>
          <w:rStyle w:val="CommentReference"/>
        </w:rPr>
        <w:annotationRef/>
      </w:r>
      <w:r>
        <w:t>Did you end up using the shapes created by one set of images to guide the delineation for the other set? It might be worth adding a sentence or two about that.</w:t>
      </w:r>
    </w:p>
  </w:comment>
  <w:comment w:id="35" w:author="Jens Stevens" w:date="2019-05-17T11:47:00Z" w:initials="JS">
    <w:p w14:paraId="747CCFFA" w14:textId="61564AB6" w:rsidR="00E03C78" w:rsidRDefault="00E03C78">
      <w:pPr>
        <w:pStyle w:val="CommentText"/>
      </w:pPr>
      <w:r>
        <w:rPr>
          <w:rStyle w:val="CommentReference"/>
        </w:rPr>
        <w:annotationRef/>
      </w:r>
      <w:r>
        <w:t>This is where we justify using the training model, re: Sally’s comment to Gabrielle</w:t>
      </w:r>
    </w:p>
  </w:comment>
  <w:comment w:id="36" w:author="Gabrielle Boisrame" w:date="2019-06-07T11:02:00Z" w:initials="GB">
    <w:p w14:paraId="7BCDFCDC" w14:textId="22D2686C" w:rsidR="00132C35" w:rsidRDefault="00132C35">
      <w:pPr>
        <w:pStyle w:val="CommentText"/>
      </w:pPr>
      <w:r>
        <w:rPr>
          <w:rStyle w:val="CommentReference"/>
        </w:rPr>
        <w:annotationRef/>
      </w:r>
      <w:r>
        <w:t xml:space="preserve">Are we settled on calling this “shrub”? It’s really mostly conifer recruitment with maybe two ceanothus bushes nearby. </w:t>
      </w:r>
      <w:r w:rsidR="00FE44E9">
        <w:t>It seems like this sentence is prematurely using the shorthand that is explained in the following sentence.</w:t>
      </w:r>
    </w:p>
  </w:comment>
  <w:comment w:id="37" w:author="Jens Stevens" w:date="2019-03-14T15:45:00Z" w:initials="JS">
    <w:p w14:paraId="7ABB1425" w14:textId="31DAB16E" w:rsidR="00E03C78" w:rsidRDefault="00E03C78">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38" w:author="Ekaterina Rakhmatulina" w:date="2019-05-18T14:51:00Z" w:initials="ER">
    <w:p w14:paraId="08822819" w14:textId="3E8D057A" w:rsidR="00E03C78" w:rsidRDefault="00E03C78">
      <w:pPr>
        <w:pStyle w:val="CommentText"/>
      </w:pPr>
      <w:r>
        <w:rPr>
          <w:rStyle w:val="CommentReference"/>
        </w:rPr>
        <w:annotationRef/>
      </w:r>
      <w:r>
        <w:t>That is correct</w:t>
      </w:r>
    </w:p>
  </w:comment>
  <w:comment w:id="39" w:author="Gabrielle Boisrame" w:date="2019-06-07T11:16:00Z" w:initials="GB">
    <w:p w14:paraId="0C562268" w14:textId="60DFCC87" w:rsidR="00FE44E9" w:rsidRDefault="00FE44E9">
      <w:pPr>
        <w:pStyle w:val="CommentText"/>
      </w:pPr>
      <w:r>
        <w:rPr>
          <w:rStyle w:val="CommentReference"/>
        </w:rPr>
        <w:annotationRef/>
      </w:r>
      <w:r w:rsidR="00F31E2F">
        <w:t>I’m not sure we do this explicitly enough in the results and discussion.</w:t>
      </w:r>
      <w:r w:rsidR="009A1C42">
        <w:t xml:space="preserve"> Let me know if I’m missing something; if not, I can try to add a couple sentences to address this idea more.</w:t>
      </w:r>
    </w:p>
  </w:comment>
  <w:comment w:id="40" w:author="Gabrielle Boisrame" w:date="2019-06-07T11:18:00Z" w:initials="GB">
    <w:p w14:paraId="1AB2F8A3" w14:textId="46FB1062" w:rsidR="00FE44E9" w:rsidRDefault="00FE44E9">
      <w:pPr>
        <w:pStyle w:val="CommentText"/>
      </w:pPr>
      <w:r>
        <w:rPr>
          <w:rStyle w:val="CommentReference"/>
        </w:rPr>
        <w:annotationRef/>
      </w:r>
      <w:r>
        <w:t>Is this calculated across the whole watershed, independent of fire history?</w:t>
      </w:r>
    </w:p>
  </w:comment>
  <w:comment w:id="41" w:author="Gabrielle Boisrame" w:date="2019-06-07T11:20:00Z" w:initials="GB">
    <w:p w14:paraId="35BEAC21" w14:textId="42024D80" w:rsidR="00FE44E9" w:rsidRDefault="00FE44E9">
      <w:pPr>
        <w:pStyle w:val="CommentText"/>
      </w:pPr>
      <w:r>
        <w:rPr>
          <w:rStyle w:val="CommentReference"/>
        </w:rPr>
        <w:annotationRef/>
      </w:r>
      <w:r>
        <w:t>The journal will probably want us to label the panels A-D and reference them accordingly rather than referring to the “bottom row”.</w:t>
      </w:r>
    </w:p>
  </w:comment>
  <w:comment w:id="42" w:author="Gabrielle Boisrame" w:date="2019-06-07T11:31:00Z" w:initials="GB">
    <w:p w14:paraId="50E183C3" w14:textId="15F8E63E" w:rsidR="008F79C3" w:rsidRDefault="008F79C3">
      <w:pPr>
        <w:pStyle w:val="CommentText"/>
      </w:pPr>
      <w:r>
        <w:rPr>
          <w:rStyle w:val="CommentReference"/>
        </w:rPr>
        <w:annotationRef/>
      </w:r>
      <w:r>
        <w:t>How was this determined?</w:t>
      </w:r>
    </w:p>
  </w:comment>
  <w:comment w:id="43" w:author="Gabrielle Boisrame" w:date="2019-06-07T11:28:00Z" w:initials="GB">
    <w:p w14:paraId="47C78B78" w14:textId="0F7721A5" w:rsidR="00AD22BC" w:rsidRDefault="00AD22BC">
      <w:pPr>
        <w:pStyle w:val="CommentText"/>
      </w:pPr>
      <w:r>
        <w:rPr>
          <w:rStyle w:val="CommentReference"/>
        </w:rPr>
        <w:annotationRef/>
      </w:r>
      <w:r>
        <w:t xml:space="preserve">I’m not sure this statement is true any more with your new, better change analysis. In the original version there was a strong transition from dense meadow to mixed conifer in unburned areas, but now there is not. There is some transition from dense meadow to sparse or shrubland in unburned areas, but not much to conifer. </w:t>
      </w:r>
    </w:p>
  </w:comment>
  <w:comment w:id="44" w:author="Gabrielle Boisrame" w:date="2019-06-03T09:59:00Z" w:initials="GB">
    <w:p w14:paraId="28B642DF" w14:textId="4D993432" w:rsidR="00E03C78" w:rsidRDefault="00E03C78">
      <w:pPr>
        <w:pStyle w:val="CommentText"/>
      </w:pPr>
      <w:r>
        <w:rPr>
          <w:rStyle w:val="CommentReference"/>
        </w:rPr>
        <w:annotationRef/>
      </w:r>
      <w:r>
        <w:t>I think you accidentally used the same title for the bottom two panels. It looks like the bottom right should be something like “d- changed from mixed conifer.”</w:t>
      </w:r>
    </w:p>
  </w:comment>
  <w:comment w:id="66" w:author="Sally Thompson" w:date="2019-03-13T09:18:00Z" w:initials="ST">
    <w:p w14:paraId="5C72C250" w14:textId="60753D2D" w:rsidR="00E03C78" w:rsidRDefault="00E03C78">
      <w:pPr>
        <w:pStyle w:val="CommentText"/>
      </w:pPr>
      <w:r>
        <w:rPr>
          <w:rStyle w:val="CommentReference"/>
        </w:rPr>
        <w:annotationRef/>
      </w:r>
      <w:r>
        <w:t xml:space="preserve">Is it possible to link the forest types discussed below to the claims we make about SCB being a “less productive” basin?  </w:t>
      </w:r>
    </w:p>
  </w:comment>
  <w:comment w:id="67" w:author="Jens Stevens" w:date="2019-05-17T10:34:00Z" w:initials="JS">
    <w:p w14:paraId="50127A91" w14:textId="650CCCED" w:rsidR="00E03C78" w:rsidRDefault="00E03C78">
      <w:pPr>
        <w:pStyle w:val="CommentText"/>
      </w:pPr>
      <w:r>
        <w:rPr>
          <w:rStyle w:val="CommentReference"/>
        </w:rPr>
        <w:annotationRef/>
      </w:r>
      <w:r>
        <w:t>Short answer is no; the forest types here are basically analogous to ICB in terms of species composition; the differences are likely in terms of forest structure and fuels, though Brandon’s previous papers (e.g. 2016 fuels paper) don’t make this comparison explicitly.</w:t>
      </w:r>
    </w:p>
  </w:comment>
  <w:comment w:id="68" w:author="Gabrielle Boisrame" w:date="2019-06-07T11:37:00Z" w:initials="GB">
    <w:p w14:paraId="13C585AA" w14:textId="2EE352F3" w:rsidR="008F79C3" w:rsidRDefault="008F79C3">
      <w:pPr>
        <w:pStyle w:val="CommentText"/>
      </w:pPr>
      <w:r>
        <w:rPr>
          <w:rStyle w:val="CommentReference"/>
        </w:rPr>
        <w:annotationRef/>
      </w:r>
      <w:r>
        <w:t>Should we have a statement somewhere in the site description about whether we know if there was ever any logging? I guess we know there wasn’t since 1970 because it’s a national wilderness area, but it might be worth stating explicitly.</w:t>
      </w:r>
    </w:p>
  </w:comment>
  <w:comment w:id="71" w:author="Gabrielle Boisrame" w:date="2019-06-07T11:47:00Z" w:initials="GB">
    <w:p w14:paraId="1DAB255D" w14:textId="03EBEC0D" w:rsidR="00657DBA" w:rsidRDefault="00657DBA">
      <w:pPr>
        <w:pStyle w:val="CommentText"/>
      </w:pPr>
      <w:r>
        <w:rPr>
          <w:rStyle w:val="CommentReference"/>
        </w:rPr>
        <w:annotationRef/>
      </w:r>
      <w:r>
        <w:t>Should I add error bars showing either the variability within veg types or the uncertainty from the model? It’s not a super trivial thing to do (because of how the model spits out its data), but maybe it would be helpful.</w:t>
      </w:r>
    </w:p>
  </w:comment>
  <w:comment w:id="72" w:author="Gabrielle Boisrame" w:date="2019-06-07T15:28:00Z" w:initials="GB">
    <w:p w14:paraId="4BAC4F33" w14:textId="17512D21" w:rsidR="00A05B0E" w:rsidRDefault="00A05B0E">
      <w:pPr>
        <w:pStyle w:val="CommentText"/>
      </w:pPr>
      <w:r>
        <w:rPr>
          <w:rStyle w:val="CommentReference"/>
        </w:rPr>
        <w:annotationRef/>
      </w:r>
      <w:r>
        <w:t>Question for Katya: How is it possible that cumulative shallow soil water gain is sometimes higher than total precipitation?  Also, I think it might be misleading to put the shallow soil water gain values in this table since it makes it look like more water entered the forest soils than other soils (which is not necessarily true, it just looks that way because the other soils were saturated for a lot of the time so water gain could not be measured). Is the total cumulative shallow soil water gain in this table actually discussed in the text anywhere? If not, I suggest removing it.</w:t>
      </w:r>
    </w:p>
  </w:comment>
  <w:comment w:id="73" w:author="Gabrielle Boisrame" w:date="2019-06-07T13:44:00Z" w:initials="GB">
    <w:p w14:paraId="2EDEAD11" w14:textId="77777777" w:rsidR="00333E97" w:rsidRDefault="00333E97" w:rsidP="00333E97">
      <w:pPr>
        <w:pStyle w:val="CommentText"/>
      </w:pPr>
      <w:r>
        <w:rPr>
          <w:rStyle w:val="CommentReference"/>
        </w:rPr>
        <w:annotationRef/>
      </w:r>
      <w:r>
        <w:t>Check this with Katya. Did she run the correlation for all 10-minute data points, or aggregate by day?</w:t>
      </w:r>
    </w:p>
  </w:comment>
  <w:comment w:id="75" w:author="Ekaterina Rakhmatulina" w:date="2019-03-13T09:18:00Z" w:initials="ER">
    <w:p w14:paraId="4108FD9D" w14:textId="77777777" w:rsidR="00E03C78" w:rsidRDefault="00E03C78" w:rsidP="00EB153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76" w:author="Gabrielle Boisrame" w:date="2019-03-13T09:18:00Z" w:initials="GB">
    <w:p w14:paraId="10F63E43" w14:textId="77777777" w:rsidR="00E03C78" w:rsidRDefault="00E03C78" w:rsidP="00EB153E">
      <w:pPr>
        <w:pStyle w:val="CommentText"/>
      </w:pPr>
      <w:r>
        <w:rPr>
          <w:rStyle w:val="CommentReference"/>
        </w:rPr>
        <w:annotationRef/>
      </w:r>
      <w:r>
        <w:t>That is odd. We can look into it more closely later if it becomes important to our conclusions.</w:t>
      </w:r>
    </w:p>
  </w:comment>
  <w:comment w:id="77" w:author="Jens Stevens" w:date="2019-03-15T10:39:00Z" w:initials="JS">
    <w:p w14:paraId="51BF5C17" w14:textId="3418B66E" w:rsidR="00E03C78" w:rsidRDefault="00E03C78" w:rsidP="00EB153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78" w:author="Ekaterina Rakhmatulina" w:date="2019-05-18T15:24:00Z" w:initials="ER">
    <w:p w14:paraId="331B6989" w14:textId="43AB9D23" w:rsidR="00E03C78" w:rsidRDefault="00E03C78">
      <w:pPr>
        <w:pStyle w:val="CommentText"/>
      </w:pPr>
      <w:r>
        <w:rPr>
          <w:rStyle w:val="CommentReference"/>
        </w:rPr>
        <w:annotationRef/>
      </w:r>
      <w:r>
        <w:t xml:space="preserve"> I agree that that’s what’s happening, I re-did calculations using June-August correlations. June-July correlations are slightly better, but since we are trying to make a point that we know something about deeper soil moisture from shallow soil moisture, I would like to include more months as opposed to less. </w:t>
      </w:r>
    </w:p>
  </w:comment>
  <w:comment w:id="79" w:author="Gabrielle Boisrame" w:date="2019-06-04T15:32:00Z" w:initials="GB">
    <w:p w14:paraId="01E8F327" w14:textId="59274803" w:rsidR="00E03C78" w:rsidRDefault="00E03C78">
      <w:pPr>
        <w:pStyle w:val="CommentText"/>
      </w:pPr>
      <w:r>
        <w:rPr>
          <w:rStyle w:val="CommentReference"/>
        </w:rPr>
        <w:annotationRef/>
      </w:r>
      <w:r w:rsidR="00262663">
        <w:t xml:space="preserve">This is my new </w:t>
      </w:r>
      <w:r>
        <w:t>statement of model accuracy.</w:t>
      </w:r>
      <w:r w:rsidR="00262663">
        <w:t xml:space="preserve"> Feel free to edit for clarity or ask me to explain anything.</w:t>
      </w:r>
    </w:p>
  </w:comment>
  <w:comment w:id="108" w:author="Gabrielle Boisrame" w:date="2019-06-03T10:34:00Z" w:initials="GB">
    <w:p w14:paraId="3D9374EC" w14:textId="18B84606" w:rsidR="00E03C78" w:rsidRDefault="00E03C78">
      <w:pPr>
        <w:pStyle w:val="CommentText"/>
      </w:pPr>
      <w:r>
        <w:rPr>
          <w:rStyle w:val="CommentReference"/>
        </w:rPr>
        <w:annotationRef/>
      </w:r>
      <w:r>
        <w:t>I think we can refine the area covered by the grey hatching a little. The shallow soil probes show sudden increases in soil temperature once the snow disappears. For the shrub station, this appears to happen around April 30, 2017.</w:t>
      </w:r>
    </w:p>
  </w:comment>
  <w:comment w:id="109" w:author="Jens Stevens" w:date="2019-05-16T12:00:00Z" w:initials="JS">
    <w:p w14:paraId="524EEAF9" w14:textId="77777777" w:rsidR="00E03C78" w:rsidRDefault="00E03C78" w:rsidP="00D73A63">
      <w:pPr>
        <w:pStyle w:val="CommentText"/>
      </w:pPr>
      <w:r>
        <w:rPr>
          <w:rStyle w:val="CommentReference"/>
        </w:rPr>
        <w:annotationRef/>
      </w:r>
      <w:r>
        <w:t xml:space="preserve">From Scott: Is there any way to add on small picture from each site to this figure? Maybe impossible but I think most readers will have no idea what these sites look like. </w:t>
      </w:r>
    </w:p>
    <w:p w14:paraId="22DA3C3F" w14:textId="77777777" w:rsidR="00E03C78" w:rsidRDefault="00E03C78">
      <w:pPr>
        <w:pStyle w:val="CommentText"/>
      </w:pPr>
    </w:p>
    <w:p w14:paraId="49266251" w14:textId="77777777" w:rsidR="00E03C78" w:rsidRDefault="00E03C78">
      <w:pPr>
        <w:pStyle w:val="CommentText"/>
      </w:pPr>
      <w:r>
        <w:t>Jens: I think we should keep the photos in the appendix and maybe reference them here. Also open to small inset figure idea if Katya wants to tackle it.</w:t>
      </w:r>
    </w:p>
    <w:p w14:paraId="0160A8F2" w14:textId="339F5DC0" w:rsidR="00E03C78" w:rsidRDefault="00E03C78">
      <w:pPr>
        <w:pStyle w:val="CommentText"/>
      </w:pPr>
    </w:p>
  </w:comment>
  <w:comment w:id="110" w:author="Ekaterina Rakhmatulina" w:date="2019-05-18T15:44:00Z" w:initials="ER">
    <w:p w14:paraId="0AC33A71" w14:textId="628F2F7C" w:rsidR="00E03C78" w:rsidRDefault="00E03C78">
      <w:pPr>
        <w:pStyle w:val="CommentText"/>
      </w:pPr>
      <w:r>
        <w:rPr>
          <w:rStyle w:val="CommentReference"/>
        </w:rPr>
        <w:annotationRef/>
      </w:r>
      <w:r>
        <w:t>Katya: I think this graph is already busy, so I’ll keep photos in the Appendix and refer readers to it</w:t>
      </w:r>
    </w:p>
  </w:comment>
  <w:comment w:id="102" w:author="Gabrielle Boisrame" w:date="2019-06-07T12:04:00Z" w:initials="GB">
    <w:p w14:paraId="520FD512" w14:textId="37B4182F" w:rsidR="00F31E2F" w:rsidRDefault="00F31E2F">
      <w:pPr>
        <w:pStyle w:val="CommentText"/>
      </w:pPr>
      <w:r>
        <w:rPr>
          <w:rStyle w:val="CommentReference"/>
        </w:rPr>
        <w:annotationRef/>
      </w:r>
      <w:r>
        <w:t>This should either be moved to right after the first paragraph in this soil moisture section, or to the very end of this section. I’m not sure which is best, but currently it breaks up two paragraphs about the model which seems awkward.</w:t>
      </w:r>
    </w:p>
  </w:comment>
  <w:comment w:id="111" w:author="Jens Stevens" w:date="2019-04-29T15:29:00Z" w:initials="JS">
    <w:p w14:paraId="287FF8AE" w14:textId="6621AB7E" w:rsidR="00E03C78" w:rsidRDefault="00E03C78">
      <w:pPr>
        <w:pStyle w:val="CommentText"/>
      </w:pPr>
      <w:r>
        <w:rPr>
          <w:rStyle w:val="CommentReference"/>
        </w:rPr>
        <w:annotationRef/>
      </w:r>
      <w:r>
        <w:t>I don’t see this in any appendix? Gabrielle?</w:t>
      </w:r>
    </w:p>
  </w:comment>
  <w:comment w:id="112" w:author="Gabrielle Boisrame" w:date="2019-06-03T10:46:00Z" w:initials="GB">
    <w:p w14:paraId="3C729F12" w14:textId="2B84EA31" w:rsidR="00E03C78" w:rsidRDefault="00E03C78">
      <w:pPr>
        <w:pStyle w:val="CommentText"/>
      </w:pPr>
      <w:r>
        <w:rPr>
          <w:rStyle w:val="CommentReference"/>
        </w:rPr>
        <w:annotationRef/>
      </w:r>
      <w:r>
        <w:t>You’re right, it’s not there. I’ll work on that.</w:t>
      </w:r>
    </w:p>
  </w:comment>
  <w:comment w:id="115" w:author="Sally Thompson" w:date="2019-05-01T12:33:00Z" w:initials="ST">
    <w:p w14:paraId="7DAE4CD2" w14:textId="57D5A916" w:rsidR="00E03C78" w:rsidRDefault="00E03C78">
      <w:pPr>
        <w:pStyle w:val="CommentText"/>
      </w:pPr>
      <w:r>
        <w:rPr>
          <w:rStyle w:val="CommentReference"/>
        </w:rPr>
        <w:annotationRef/>
      </w:r>
      <w:r>
        <w:t>Not loving the percentage points stuff – can we call it VWC?</w:t>
      </w:r>
    </w:p>
  </w:comment>
  <w:comment w:id="119" w:author="Gabrielle Boisrame" w:date="2019-06-04T15:24:00Z" w:initials="GB">
    <w:p w14:paraId="01FBCF8A" w14:textId="6BE53238" w:rsidR="00E03C78" w:rsidRDefault="00E03C78">
      <w:pPr>
        <w:pStyle w:val="CommentText"/>
      </w:pPr>
      <w:r>
        <w:rPr>
          <w:rStyle w:val="CommentReference"/>
        </w:rPr>
        <w:annotationRef/>
      </w:r>
      <w:r>
        <w:t>I changed the histogram to be an inset as suggested. What do you think?</w:t>
      </w:r>
    </w:p>
  </w:comment>
  <w:comment w:id="124" w:author="Gabrielle Boisrame" w:date="2019-06-07T12:12:00Z" w:initials="GB">
    <w:p w14:paraId="27BC686C" w14:textId="0EC8DF9F" w:rsidR="00F31E2F" w:rsidRDefault="00F31E2F">
      <w:pPr>
        <w:pStyle w:val="CommentText"/>
      </w:pPr>
      <w:r>
        <w:rPr>
          <w:rStyle w:val="CommentReference"/>
        </w:rPr>
        <w:annotationRef/>
      </w:r>
      <w:r>
        <w:t xml:space="preserve">Is there any way we can compare results from Collins et al. to this finding? I know they didn’t have </w:t>
      </w:r>
      <w:r w:rsidR="009F6352">
        <w:t>the same kind of pre-fire and post-fire data that we have, but they did relate structure to fire history.</w:t>
      </w:r>
    </w:p>
  </w:comment>
  <w:comment w:id="125" w:author="Jens Stevens" w:date="2019-04-29T16:09:00Z" w:initials="JS">
    <w:p w14:paraId="44B33403" w14:textId="04949B52" w:rsidR="00E03C78" w:rsidRDefault="00E03C78">
      <w:pPr>
        <w:pStyle w:val="CommentText"/>
      </w:pPr>
      <w:r>
        <w:rPr>
          <w:rStyle w:val="CommentReference"/>
        </w:rPr>
        <w:annotationRef/>
      </w:r>
      <w:r>
        <w:t>Gabrielle can we note how this compares to ICB?</w:t>
      </w:r>
    </w:p>
  </w:comment>
  <w:comment w:id="146" w:author="Gabrielle" w:date="2019-06-06T14:00:00Z" w:initials="G">
    <w:p w14:paraId="12B877AC" w14:textId="43F4FD7D" w:rsidR="00E03C78" w:rsidRDefault="00E03C78">
      <w:pPr>
        <w:pStyle w:val="CommentText"/>
      </w:pPr>
      <w:r>
        <w:rPr>
          <w:rStyle w:val="CommentReference"/>
        </w:rPr>
        <w:annotationRef/>
      </w:r>
      <w:r>
        <w:t>This is not strictly true. The largest dense meadows in SCB are larger than in ICB, but that’s not related to fire. Maybe say “the maximum patch size of areas converted from forest to non-forest” or “the fire-induced change in maximum patch size for non-forest vegetation.”</w:t>
      </w:r>
    </w:p>
  </w:comment>
  <w:comment w:id="147" w:author="Gabrielle Boisrame" w:date="2019-06-07T13:31:00Z" w:initials="GB">
    <w:p w14:paraId="0CF1F5F8" w14:textId="24E72806" w:rsidR="00DA4FE2" w:rsidRDefault="00DA4FE2">
      <w:pPr>
        <w:pStyle w:val="CommentText"/>
      </w:pPr>
      <w:r>
        <w:rPr>
          <w:rStyle w:val="CommentReference"/>
        </w:rPr>
        <w:annotationRef/>
      </w:r>
      <w:r>
        <w:t>Is there a reason you picked this size range? If so, please state it.</w:t>
      </w:r>
    </w:p>
  </w:comment>
  <w:comment w:id="149" w:author="Gabrielle" w:date="2019-06-06T14:13:00Z" w:initials="G">
    <w:p w14:paraId="53F058B0" w14:textId="43DCE7BB" w:rsidR="00E03C78" w:rsidRDefault="00E03C78" w:rsidP="00766126">
      <w:pPr>
        <w:autoSpaceDE w:val="0"/>
        <w:autoSpaceDN w:val="0"/>
        <w:adjustRightInd w:val="0"/>
        <w:rPr>
          <w:rFonts w:ascii="CMR10" w:hAnsi="CMR10" w:cs="CMR10"/>
          <w:sz w:val="20"/>
          <w:szCs w:val="20"/>
        </w:rPr>
      </w:pPr>
      <w:r>
        <w:rPr>
          <w:rStyle w:val="CommentReference"/>
        </w:rPr>
        <w:annotationRef/>
      </w:r>
      <w:r>
        <w:t xml:space="preserve">Add citation: </w:t>
      </w:r>
      <w:r>
        <w:rPr>
          <w:rFonts w:ascii="CMR10" w:hAnsi="CMR10" w:cs="CMR10"/>
          <w:sz w:val="20"/>
          <w:szCs w:val="20"/>
        </w:rPr>
        <w:t>Roche, J. W., Goulden, M. L., &amp; Bales, R. C. (2018). Estimating evapotranspiration change due to forest treatment and _re at the basin scale in the Sierra</w:t>
      </w:r>
    </w:p>
    <w:p w14:paraId="38BC18AC" w14:textId="02B4C2B2" w:rsidR="00E03C78" w:rsidRPr="00766126" w:rsidRDefault="00E03C78" w:rsidP="00766126">
      <w:pPr>
        <w:autoSpaceDE w:val="0"/>
        <w:autoSpaceDN w:val="0"/>
        <w:adjustRightInd w:val="0"/>
        <w:rPr>
          <w:rFonts w:ascii="CMR10" w:hAnsi="CMR10" w:cs="CMR10"/>
          <w:sz w:val="20"/>
          <w:szCs w:val="20"/>
        </w:rPr>
      </w:pPr>
      <w:r>
        <w:rPr>
          <w:rFonts w:ascii="CMR10" w:hAnsi="CMR10" w:cs="CMR10"/>
          <w:sz w:val="20"/>
          <w:szCs w:val="20"/>
        </w:rPr>
        <w:t xml:space="preserve">Nevada, California. </w:t>
      </w:r>
      <w:r>
        <w:rPr>
          <w:rFonts w:ascii="CMTI10" w:hAnsi="CMTI10" w:cs="CMTI10"/>
          <w:sz w:val="20"/>
          <w:szCs w:val="20"/>
        </w:rPr>
        <w:t>Ecohydrology</w:t>
      </w:r>
      <w:r>
        <w:rPr>
          <w:rFonts w:ascii="CMR10" w:hAnsi="CMR10" w:cs="CMR10"/>
          <w:sz w:val="20"/>
          <w:szCs w:val="20"/>
        </w:rPr>
        <w:t xml:space="preserve">, </w:t>
      </w:r>
      <w:r>
        <w:rPr>
          <w:rFonts w:ascii="CMTI10" w:hAnsi="CMTI10" w:cs="CMTI10"/>
          <w:sz w:val="20"/>
          <w:szCs w:val="20"/>
        </w:rPr>
        <w:t xml:space="preserve">0 </w:t>
      </w:r>
      <w:r>
        <w:rPr>
          <w:rFonts w:ascii="CMR10" w:hAnsi="CMR10" w:cs="CMR10"/>
          <w:sz w:val="20"/>
          <w:szCs w:val="20"/>
        </w:rPr>
        <w:t>(0), e1978. (e1978 ECO-17-0198.R1) doi:</w:t>
      </w:r>
      <w:r>
        <w:rPr>
          <w:rFonts w:ascii="CMSS8" w:hAnsi="CMSS8" w:cs="CMSS8"/>
          <w:sz w:val="10"/>
          <w:szCs w:val="10"/>
        </w:rPr>
        <w:t xml:space="preserve"> </w:t>
      </w:r>
      <w:r>
        <w:rPr>
          <w:rFonts w:ascii="CMR10" w:hAnsi="CMR10" w:cs="CMR10"/>
          <w:sz w:val="20"/>
          <w:szCs w:val="20"/>
        </w:rPr>
        <w:t>10.1002/eco.1978</w:t>
      </w:r>
    </w:p>
  </w:comment>
  <w:comment w:id="152" w:author="Gabrielle" w:date="2019-06-06T14:24:00Z" w:initials="G">
    <w:p w14:paraId="1CD92ADD" w14:textId="46870E34" w:rsidR="00E03C78" w:rsidRDefault="00E03C78">
      <w:pPr>
        <w:pStyle w:val="CommentText"/>
      </w:pPr>
      <w:r>
        <w:rPr>
          <w:rStyle w:val="CommentReference"/>
        </w:rPr>
        <w:annotationRef/>
      </w:r>
      <w:r>
        <w:t>I’m not positive this is the best place to put this statement, but I think it’s important to mention this somewhere in the discussion.</w:t>
      </w:r>
    </w:p>
  </w:comment>
  <w:comment w:id="157" w:author="Gabrielle Boisrame" w:date="2019-06-07T13:33:00Z" w:initials="GB">
    <w:p w14:paraId="28EDC6ED" w14:textId="7F665F12" w:rsidR="00DA4FE2" w:rsidRDefault="00DA4FE2">
      <w:pPr>
        <w:pStyle w:val="CommentText"/>
      </w:pPr>
      <w:r>
        <w:rPr>
          <w:rStyle w:val="CommentReference"/>
        </w:rPr>
        <w:annotationRef/>
      </w:r>
      <w:r>
        <w:t>Do you mean the four twice-burned plots?</w:t>
      </w:r>
    </w:p>
  </w:comment>
  <w:comment w:id="158" w:author="Gabrielle Boisrame" w:date="2019-06-07T13:36:00Z" w:initials="GB">
    <w:p w14:paraId="23105815" w14:textId="78E1D452" w:rsidR="007C1009" w:rsidRDefault="007C1009">
      <w:pPr>
        <w:pStyle w:val="CommentText"/>
      </w:pPr>
      <w:r>
        <w:rPr>
          <w:rStyle w:val="CommentReference"/>
        </w:rPr>
        <w:annotationRef/>
      </w:r>
      <w:r>
        <w:t>I’m not sure what this means in this context.</w:t>
      </w:r>
    </w:p>
  </w:comment>
  <w:comment w:id="159" w:author="Gabrielle Boisrame" w:date="2019-06-07T13:37:00Z" w:initials="GB">
    <w:p w14:paraId="6910174F" w14:textId="388F6103" w:rsidR="007C1009" w:rsidRDefault="007C1009">
      <w:pPr>
        <w:pStyle w:val="CommentText"/>
      </w:pPr>
      <w:r>
        <w:rPr>
          <w:rStyle w:val="CommentReference"/>
        </w:rPr>
        <w:annotationRef/>
      </w:r>
      <w:r>
        <w:t>Decreases within SCB, or from another dataset? If it’s within SCB, why are you citing unpublished data? Is the reference for your claim that Pinus jeffreyi is the most fire-resistant species?</w:t>
      </w:r>
    </w:p>
  </w:comment>
  <w:comment w:id="195" w:author="Sally Thompson" w:date="2019-05-01T12:46:00Z" w:initials="ST">
    <w:p w14:paraId="76E450EF" w14:textId="3922C011" w:rsidR="00E03C78" w:rsidRDefault="00E03C78">
      <w:pPr>
        <w:pStyle w:val="CommentText"/>
      </w:pPr>
      <w:r>
        <w:rPr>
          <w:rStyle w:val="CommentReference"/>
        </w:rPr>
        <w:annotationRef/>
      </w:r>
      <w:r>
        <w:t xml:space="preserve">And perhaps we shouldn’t read too much into it?  I think what might </w:t>
      </w:r>
      <w:r w:rsidR="00A51328">
        <w:t>be</w:t>
      </w:r>
      <w:r>
        <w:t xml:space="preserve"> more revealing would be to train across both watersheds and then predict within sample between them?  But let’s not bother – this is not the point of this paper.  I would actually suggest we take out the ICB model to predict SCB soil moisture – it’s interesting for us, but I don’t think it’s particularly revealing – Gabby, thoughts?</w:t>
      </w:r>
    </w:p>
  </w:comment>
  <w:comment w:id="196" w:author="Gabrielle Boisrame" w:date="2019-06-07T14:00:00Z" w:initials="GB">
    <w:p w14:paraId="216BA1EB" w14:textId="5AE21CFB" w:rsidR="00A51328" w:rsidRDefault="00A51328">
      <w:pPr>
        <w:pStyle w:val="CommentText"/>
      </w:pPr>
      <w:r>
        <w:rPr>
          <w:rStyle w:val="CommentReference"/>
        </w:rPr>
        <w:annotationRef/>
      </w:r>
      <w:r>
        <w:t>Jens added a note above about how comparing the two allows us to see how universal the relationship modeled at ICB is.</w:t>
      </w:r>
    </w:p>
  </w:comment>
  <w:comment w:id="205" w:author="Gabrielle Boisrame" w:date="2019-06-07T16:08:00Z" w:initials="GB">
    <w:p w14:paraId="4E57BF6D" w14:textId="493CA369" w:rsidR="0057761B" w:rsidRDefault="0057761B">
      <w:pPr>
        <w:pStyle w:val="CommentText"/>
      </w:pPr>
      <w:r>
        <w:rPr>
          <w:rStyle w:val="CommentReference"/>
        </w:rPr>
        <w:annotationRef/>
      </w:r>
      <w:r>
        <w:t>Is it worth noting somewhere that both ICB and SCB weather stations show later snowmelt in high severity patches, which may be counter to findings in some other studies? Or is that getting too off-topic?</w:t>
      </w:r>
    </w:p>
  </w:comment>
  <w:comment w:id="255" w:author="Gabrielle Boisrame" w:date="2019-06-07T15:43:00Z" w:initials="GB">
    <w:p w14:paraId="0C748942" w14:textId="4CD708F7" w:rsidR="006B2FD6" w:rsidRDefault="006B2FD6">
      <w:pPr>
        <w:pStyle w:val="CommentText"/>
      </w:pPr>
      <w:r>
        <w:rPr>
          <w:rStyle w:val="CommentReference"/>
        </w:rPr>
        <w:annotationRef/>
      </w:r>
      <w:r>
        <w:t xml:space="preserve">This new part probably needs some more editing, but I wanted to get the ideas written down at least. </w:t>
      </w:r>
    </w:p>
  </w:comment>
  <w:comment w:id="290" w:author="Gabrielle Boisrame" w:date="2019-06-07T14:17:00Z" w:initials="GB">
    <w:p w14:paraId="05D1DB10" w14:textId="37ED4897" w:rsidR="00F93A3A" w:rsidRDefault="00F93A3A">
      <w:pPr>
        <w:pStyle w:val="CommentText"/>
      </w:pPr>
      <w:r>
        <w:rPr>
          <w:rStyle w:val="CommentReference"/>
        </w:rPr>
        <w:annotationRef/>
      </w:r>
      <w:r>
        <w:t>Should there be a “Conclusion” heading here?</w:t>
      </w:r>
    </w:p>
  </w:comment>
  <w:comment w:id="291" w:author="Gabrielle Boisrame" w:date="2019-06-07T15:49:00Z" w:initials="GB">
    <w:p w14:paraId="1EFD6867" w14:textId="6D599A45" w:rsidR="00DD3BAF" w:rsidRDefault="00DD3BAF">
      <w:pPr>
        <w:pStyle w:val="CommentText"/>
      </w:pPr>
      <w:r>
        <w:rPr>
          <w:rStyle w:val="CommentReference"/>
        </w:rPr>
        <w:annotationRef/>
      </w:r>
      <w:r>
        <w:t>“apply findings” is a little vague. Maybe “predict fire-related changes to the basin using findings”?</w:t>
      </w:r>
    </w:p>
  </w:comment>
  <w:comment w:id="292" w:author="Gabrielle Boisrame" w:date="2019-06-07T15:55:00Z" w:initials="GB">
    <w:p w14:paraId="7CDBA9EB" w14:textId="7EFD4E76" w:rsidR="00DD3BAF" w:rsidRDefault="00DD3BAF">
      <w:pPr>
        <w:pStyle w:val="CommentText"/>
      </w:pPr>
      <w:r>
        <w:rPr>
          <w:rStyle w:val="CommentReference"/>
        </w:rPr>
        <w:annotationRef/>
      </w:r>
      <w:r>
        <w:t xml:space="preserve">Overall, I like this paragraph. However, it only discusses the differences between ICB and SCB. I added this sentence to cover some of their similarities, but I won’t be offended if you don’t like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17F7A8" w15:done="0"/>
  <w15:commentEx w15:paraId="301A679C" w15:done="0"/>
  <w15:commentEx w15:paraId="09417A21" w15:done="0"/>
  <w15:commentEx w15:paraId="6D1BEA04" w15:paraIdParent="09417A21" w15:done="0"/>
  <w15:commentEx w15:paraId="7F9EEB19" w15:paraIdParent="09417A21" w15:done="0"/>
  <w15:commentEx w15:paraId="691F6540" w15:done="0"/>
  <w15:commentEx w15:paraId="651CEA09" w15:done="0"/>
  <w15:commentEx w15:paraId="63A7D9D4" w15:done="0"/>
  <w15:commentEx w15:paraId="747CCFFA" w15:done="0"/>
  <w15:commentEx w15:paraId="7BCDFCDC" w15:done="0"/>
  <w15:commentEx w15:paraId="7ABB1425" w15:done="1"/>
  <w15:commentEx w15:paraId="08822819" w15:paraIdParent="7ABB1425" w15:done="1"/>
  <w15:commentEx w15:paraId="0C562268" w15:done="0"/>
  <w15:commentEx w15:paraId="1AB2F8A3" w15:done="0"/>
  <w15:commentEx w15:paraId="35BEAC21" w15:done="0"/>
  <w15:commentEx w15:paraId="50E183C3" w15:done="0"/>
  <w15:commentEx w15:paraId="47C78B78" w15:done="0"/>
  <w15:commentEx w15:paraId="28B642DF" w15:done="0"/>
  <w15:commentEx w15:paraId="5C72C250" w15:done="0"/>
  <w15:commentEx w15:paraId="50127A91" w15:paraIdParent="5C72C250" w15:done="0"/>
  <w15:commentEx w15:paraId="13C585AA" w15:done="0"/>
  <w15:commentEx w15:paraId="1DAB255D" w15:done="0"/>
  <w15:commentEx w15:paraId="4BAC4F33" w15:done="0"/>
  <w15:commentEx w15:paraId="2EDEAD11" w15:done="0"/>
  <w15:commentEx w15:paraId="4108FD9D" w15:done="0"/>
  <w15:commentEx w15:paraId="10F63E43" w15:paraIdParent="4108FD9D" w15:done="0"/>
  <w15:commentEx w15:paraId="51BF5C17" w15:paraIdParent="4108FD9D" w15:done="0"/>
  <w15:commentEx w15:paraId="331B6989" w15:paraIdParent="4108FD9D" w15:done="0"/>
  <w15:commentEx w15:paraId="01E8F327" w15:done="0"/>
  <w15:commentEx w15:paraId="3D9374EC" w15:done="0"/>
  <w15:commentEx w15:paraId="0160A8F2" w15:done="1"/>
  <w15:commentEx w15:paraId="0AC33A71" w15:paraIdParent="0160A8F2" w15:done="1"/>
  <w15:commentEx w15:paraId="520FD512" w15:done="0"/>
  <w15:commentEx w15:paraId="287FF8AE" w15:done="0"/>
  <w15:commentEx w15:paraId="3C729F12" w15:paraIdParent="287FF8AE" w15:done="0"/>
  <w15:commentEx w15:paraId="7DAE4CD2" w15:done="1"/>
  <w15:commentEx w15:paraId="01FBCF8A" w15:done="0"/>
  <w15:commentEx w15:paraId="27BC686C" w15:done="0"/>
  <w15:commentEx w15:paraId="44B33403" w15:done="1"/>
  <w15:commentEx w15:paraId="12B877AC" w15:done="0"/>
  <w15:commentEx w15:paraId="0CF1F5F8" w15:done="0"/>
  <w15:commentEx w15:paraId="38BC18AC" w15:done="0"/>
  <w15:commentEx w15:paraId="1CD92ADD" w15:done="0"/>
  <w15:commentEx w15:paraId="28EDC6ED" w15:done="0"/>
  <w15:commentEx w15:paraId="23105815" w15:done="0"/>
  <w15:commentEx w15:paraId="6910174F" w15:done="0"/>
  <w15:commentEx w15:paraId="76E450EF" w15:done="0"/>
  <w15:commentEx w15:paraId="216BA1EB" w15:paraIdParent="76E450EF" w15:done="0"/>
  <w15:commentEx w15:paraId="4E57BF6D" w15:done="0"/>
  <w15:commentEx w15:paraId="0C748942" w15:done="0"/>
  <w15:commentEx w15:paraId="05D1DB10" w15:done="0"/>
  <w15:commentEx w15:paraId="1EFD6867" w15:done="0"/>
  <w15:commentEx w15:paraId="7CDBA9E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417A21" w16cid:durableId="20684694"/>
  <w16cid:commentId w16cid:paraId="6D1BEA04" w16cid:durableId="2076C1FB"/>
  <w16cid:commentId w16cid:paraId="7F9EEB19" w16cid:durableId="20890C36"/>
  <w16cid:commentId w16cid:paraId="747CCFFA" w16cid:durableId="20891DC6"/>
  <w16cid:commentId w16cid:paraId="7ABB1425" w16cid:durableId="2034F57C"/>
  <w16cid:commentId w16cid:paraId="08822819" w16cid:durableId="208A9A65"/>
  <w16cid:commentId w16cid:paraId="7C6C80A3" w16cid:durableId="20719621"/>
  <w16cid:commentId w16cid:paraId="3F971630" w16cid:durableId="207432E8"/>
  <w16cid:commentId w16cid:paraId="577FF267" w16cid:durableId="20890C82"/>
  <w16cid:commentId w16cid:paraId="5C72C250" w16cid:durableId="20337D7B"/>
  <w16cid:commentId w16cid:paraId="50127A91" w16cid:durableId="20890CA8"/>
  <w16cid:commentId w16cid:paraId="4108FD9D" w16cid:durableId="208A919B"/>
  <w16cid:commentId w16cid:paraId="10F63E43" w16cid:durableId="208A919A"/>
  <w16cid:commentId w16cid:paraId="51BF5C17" w16cid:durableId="208A9199"/>
  <w16cid:commentId w16cid:paraId="331B6989" w16cid:durableId="208AA228"/>
  <w16cid:commentId w16cid:paraId="2B472DA5" w16cid:durableId="202FC702"/>
  <w16cid:commentId w16cid:paraId="5B1D0902" w16cid:durableId="2035FD94"/>
  <w16cid:commentId w16cid:paraId="2AAE2D86" w16cid:durableId="208AA6C4"/>
  <w16cid:commentId w16cid:paraId="0160A8F2" w16cid:durableId="2087CF7A"/>
  <w16cid:commentId w16cid:paraId="0AC33A71" w16cid:durableId="208AA6D7"/>
  <w16cid:commentId w16cid:paraId="287FF8AE" w16cid:durableId="207196BC"/>
  <w16cid:commentId w16cid:paraId="7DAE4CD2" w16cid:durableId="207432F0"/>
  <w16cid:commentId w16cid:paraId="0F5C2B2F" w16cid:durableId="206846AB"/>
  <w16cid:commentId w16cid:paraId="36F5ACC9" w16cid:durableId="20890D84"/>
  <w16cid:commentId w16cid:paraId="44B33403" w16cid:durableId="2071A050"/>
  <w16cid:commentId w16cid:paraId="76E450EF" w16cid:durableId="207432F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FD5341" w14:textId="77777777" w:rsidR="005A46C2" w:rsidRDefault="005A46C2" w:rsidP="00D55DA2">
      <w:r>
        <w:separator/>
      </w:r>
    </w:p>
  </w:endnote>
  <w:endnote w:type="continuationSeparator" w:id="0">
    <w:p w14:paraId="31AD8582" w14:textId="77777777" w:rsidR="005A46C2" w:rsidRDefault="005A46C2" w:rsidP="00D55DA2">
      <w:r>
        <w:continuationSeparator/>
      </w:r>
    </w:p>
  </w:endnote>
  <w:endnote w:type="continuationNotice" w:id="1">
    <w:p w14:paraId="1A8FC3B4" w14:textId="77777777" w:rsidR="005A46C2" w:rsidRDefault="005A46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 w:name="CMR10">
    <w:panose1 w:val="00000000000000000000"/>
    <w:charset w:val="00"/>
    <w:family w:val="auto"/>
    <w:notTrueType/>
    <w:pitch w:val="default"/>
    <w:sig w:usb0="00000003" w:usb1="00000000" w:usb2="00000000" w:usb3="00000000" w:csb0="00000001" w:csb1="00000000"/>
  </w:font>
  <w:font w:name="CMTI10">
    <w:panose1 w:val="00000000000000000000"/>
    <w:charset w:val="00"/>
    <w:family w:val="auto"/>
    <w:notTrueType/>
    <w:pitch w:val="default"/>
    <w:sig w:usb0="00000003" w:usb1="00000000" w:usb2="00000000" w:usb3="00000000" w:csb0="00000001" w:csb1="00000000"/>
  </w:font>
  <w:font w:name="CMSS8">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E03C78" w:rsidRDefault="00E03C7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E03C78" w:rsidRDefault="00E03C78"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5F63F99A" w:rsidR="00E03C78" w:rsidRDefault="00E03C7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7761B">
      <w:rPr>
        <w:rStyle w:val="PageNumber"/>
        <w:noProof/>
      </w:rPr>
      <w:t>33</w:t>
    </w:r>
    <w:r>
      <w:rPr>
        <w:rStyle w:val="PageNumber"/>
      </w:rPr>
      <w:fldChar w:fldCharType="end"/>
    </w:r>
  </w:p>
  <w:p w14:paraId="0D3A7669" w14:textId="77777777" w:rsidR="00E03C78" w:rsidRDefault="00E03C78"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83B73C" w14:textId="77777777" w:rsidR="005A46C2" w:rsidRDefault="005A46C2" w:rsidP="00D55DA2">
      <w:r>
        <w:separator/>
      </w:r>
    </w:p>
  </w:footnote>
  <w:footnote w:type="continuationSeparator" w:id="0">
    <w:p w14:paraId="1D33E388" w14:textId="77777777" w:rsidR="005A46C2" w:rsidRDefault="005A46C2" w:rsidP="00D55DA2">
      <w:r>
        <w:continuationSeparator/>
      </w:r>
    </w:p>
  </w:footnote>
  <w:footnote w:type="continuationNotice" w:id="1">
    <w:p w14:paraId="792BA703" w14:textId="77777777" w:rsidR="005A46C2" w:rsidRDefault="005A46C2"/>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Brandon Collins">
    <w15:presenceInfo w15:providerId="None" w15:userId="Brandon Collins"/>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432E"/>
    <w:rsid w:val="0010444A"/>
    <w:rsid w:val="00107C0A"/>
    <w:rsid w:val="0011291D"/>
    <w:rsid w:val="0011372E"/>
    <w:rsid w:val="00113F59"/>
    <w:rsid w:val="001141EE"/>
    <w:rsid w:val="001146A6"/>
    <w:rsid w:val="00115ACD"/>
    <w:rsid w:val="00116583"/>
    <w:rsid w:val="00121D51"/>
    <w:rsid w:val="00123839"/>
    <w:rsid w:val="001276AC"/>
    <w:rsid w:val="001301FF"/>
    <w:rsid w:val="00132C35"/>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07415"/>
    <w:rsid w:val="003151AA"/>
    <w:rsid w:val="0032228A"/>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2E19"/>
    <w:rsid w:val="00453AAC"/>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402A8"/>
    <w:rsid w:val="005403CA"/>
    <w:rsid w:val="00542197"/>
    <w:rsid w:val="00546827"/>
    <w:rsid w:val="00547A11"/>
    <w:rsid w:val="00550D1E"/>
    <w:rsid w:val="00550E44"/>
    <w:rsid w:val="0055355C"/>
    <w:rsid w:val="00553B8E"/>
    <w:rsid w:val="00554EFF"/>
    <w:rsid w:val="00554F03"/>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A15F0"/>
    <w:rsid w:val="005A4683"/>
    <w:rsid w:val="005A46C2"/>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5583"/>
    <w:rsid w:val="00667423"/>
    <w:rsid w:val="00671970"/>
    <w:rsid w:val="00671C7B"/>
    <w:rsid w:val="006762A0"/>
    <w:rsid w:val="006800F7"/>
    <w:rsid w:val="006830F1"/>
    <w:rsid w:val="00684433"/>
    <w:rsid w:val="006853E9"/>
    <w:rsid w:val="00685E70"/>
    <w:rsid w:val="00686FDC"/>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5DA9"/>
    <w:rsid w:val="006E61CB"/>
    <w:rsid w:val="006E7CD5"/>
    <w:rsid w:val="006F0C26"/>
    <w:rsid w:val="006F2822"/>
    <w:rsid w:val="006F3E50"/>
    <w:rsid w:val="006F57A3"/>
    <w:rsid w:val="006F76B7"/>
    <w:rsid w:val="006F7E76"/>
    <w:rsid w:val="006F7FF1"/>
    <w:rsid w:val="00701169"/>
    <w:rsid w:val="007014B4"/>
    <w:rsid w:val="00703EB2"/>
    <w:rsid w:val="00704BF2"/>
    <w:rsid w:val="007060E1"/>
    <w:rsid w:val="00706487"/>
    <w:rsid w:val="00707242"/>
    <w:rsid w:val="0070726F"/>
    <w:rsid w:val="007112E3"/>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62E24"/>
    <w:rsid w:val="00764C74"/>
    <w:rsid w:val="00766126"/>
    <w:rsid w:val="00767E64"/>
    <w:rsid w:val="00771965"/>
    <w:rsid w:val="007729A3"/>
    <w:rsid w:val="00775798"/>
    <w:rsid w:val="0077598C"/>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FBF"/>
    <w:rsid w:val="007E29C7"/>
    <w:rsid w:val="007E44C0"/>
    <w:rsid w:val="007E5381"/>
    <w:rsid w:val="007E78E5"/>
    <w:rsid w:val="007F1B68"/>
    <w:rsid w:val="007F231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51F"/>
    <w:rsid w:val="008E5FD2"/>
    <w:rsid w:val="008E6BFC"/>
    <w:rsid w:val="008F2CB8"/>
    <w:rsid w:val="008F3247"/>
    <w:rsid w:val="008F4CF7"/>
    <w:rsid w:val="008F4D93"/>
    <w:rsid w:val="008F70C3"/>
    <w:rsid w:val="008F79C3"/>
    <w:rsid w:val="00904A68"/>
    <w:rsid w:val="009051C8"/>
    <w:rsid w:val="00905F7D"/>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DA7"/>
    <w:rsid w:val="009F37EF"/>
    <w:rsid w:val="009F6352"/>
    <w:rsid w:val="009F7669"/>
    <w:rsid w:val="00A0249F"/>
    <w:rsid w:val="00A05B0E"/>
    <w:rsid w:val="00A1048F"/>
    <w:rsid w:val="00A121ED"/>
    <w:rsid w:val="00A1346F"/>
    <w:rsid w:val="00A20F6C"/>
    <w:rsid w:val="00A21CDA"/>
    <w:rsid w:val="00A2379D"/>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1FEF"/>
    <w:rsid w:val="00A73785"/>
    <w:rsid w:val="00A7425B"/>
    <w:rsid w:val="00A76620"/>
    <w:rsid w:val="00A77A17"/>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66F8D"/>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C2E6C"/>
    <w:rsid w:val="00BC70AA"/>
    <w:rsid w:val="00BC79FA"/>
    <w:rsid w:val="00BC7F0C"/>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0CE0"/>
    <w:rsid w:val="00D61373"/>
    <w:rsid w:val="00D628DD"/>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C79"/>
    <w:rsid w:val="00D946B4"/>
    <w:rsid w:val="00DA0158"/>
    <w:rsid w:val="00DA15F9"/>
    <w:rsid w:val="00DA409D"/>
    <w:rsid w:val="00DA4FE2"/>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3BAF"/>
    <w:rsid w:val="00DD7DDD"/>
    <w:rsid w:val="00DE1695"/>
    <w:rsid w:val="00DE6FC0"/>
    <w:rsid w:val="00DF10FB"/>
    <w:rsid w:val="00DF1861"/>
    <w:rsid w:val="00DF2F99"/>
    <w:rsid w:val="00DF3BBF"/>
    <w:rsid w:val="00DF60B9"/>
    <w:rsid w:val="00DF7A60"/>
    <w:rsid w:val="00E03C78"/>
    <w:rsid w:val="00E05715"/>
    <w:rsid w:val="00E05749"/>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5AD2"/>
    <w:rsid w:val="00EC5FE2"/>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B0572"/>
    <w:rsid w:val="00FB3C91"/>
    <w:rsid w:val="00FB4598"/>
    <w:rsid w:val="00FB7541"/>
    <w:rsid w:val="00FB7B30"/>
    <w:rsid w:val="00FC0986"/>
    <w:rsid w:val="00FC3F78"/>
    <w:rsid w:val="00FC4A59"/>
    <w:rsid w:val="00FC4C92"/>
    <w:rsid w:val="00FC7DD6"/>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64266990-B26D-4FFF-8C29-6910EAD9C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emf"/><Relationship Id="rId23"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5BFAE-B2D3-47D5-9F62-CBE20D56B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41</Pages>
  <Words>14102</Words>
  <Characters>80387</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 Boisrame</cp:lastModifiedBy>
  <cp:revision>13</cp:revision>
  <cp:lastPrinted>2013-12-07T23:09:00Z</cp:lastPrinted>
  <dcterms:created xsi:type="dcterms:W3CDTF">2019-06-07T21:25:00Z</dcterms:created>
  <dcterms:modified xsi:type="dcterms:W3CDTF">2019-06-07T23:09:00Z</dcterms:modified>
</cp:coreProperties>
</file>