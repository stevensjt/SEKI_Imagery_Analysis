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7228969"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sidR="00690080">
        <w:rPr>
          <w:rFonts w:ascii="Times New Roman" w:hAnsi="Times New Roman" w:cs="Times New Roman"/>
        </w:rPr>
        <w:t>periodic 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690080">
        <w:rPr>
          <w:rFonts w:ascii="Times New Roman" w:hAnsi="Times New Roman" w:cs="Times New Roman"/>
        </w:rPr>
        <w:t xml:space="preserve"> further reduce</w:t>
      </w:r>
      <w:r w:rsidR="00D42186">
        <w:rPr>
          <w:rFonts w:ascii="Times New Roman" w:hAnsi="Times New Roman" w:cs="Times New Roman"/>
        </w:rPr>
        <w:t xml:space="preserve"> small trees, although the potential hydrologic benefits of the program in this basin may be limited. </w:t>
      </w:r>
    </w:p>
    <w:p w14:paraId="3E5A90D8" w14:textId="0A3F9F9A"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w:t>
      </w:r>
      <w:r w:rsidR="00690080">
        <w:rPr>
          <w:rFonts w:ascii="Times New Roman" w:hAnsi="Times New Roman" w:cs="Times New Roman"/>
        </w:rPr>
        <w:t>46</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536C1F70"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xml:space="preserve"> as of fall 2018</w:t>
      </w:r>
      <w:r w:rsidR="003B1292">
        <w:rPr>
          <w:rFonts w:ascii="Times New Roman" w:hAnsi="Times New Roman" w:cs="Times New Roman"/>
        </w:rPr>
        <w:t xml:space="preserve">, half </w:t>
      </w:r>
      <w:r>
        <w:rPr>
          <w:rFonts w:ascii="Times New Roman" w:hAnsi="Times New Roman" w:cs="Times New Roman"/>
        </w:rPr>
        <w:t>had</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sidR="003B1292">
        <w:rPr>
          <w:rFonts w:ascii="Times New Roman" w:hAnsi="Times New Roman" w:cs="Times New Roman"/>
        </w:rPr>
        <w:t>negative impacts</w:t>
      </w:r>
      <w:r w:rsidR="00A27F96" w:rsidRPr="00EF599F">
        <w:rPr>
          <w:rFonts w:ascii="Times New Roman" w:hAnsi="Times New Roman" w:cs="Times New Roman"/>
        </w:rPr>
        <w:t xml:space="preserve"> of</w:t>
      </w:r>
      <w:r>
        <w:rPr>
          <w:rFonts w:ascii="Times New Roman" w:hAnsi="Times New Roman" w:cs="Times New Roman"/>
        </w:rPr>
        <w:t xml:space="preserve"> widespread</w:t>
      </w:r>
      <w:r w:rsidR="00A27F96" w:rsidRPr="00EF599F">
        <w:rPr>
          <w:rFonts w:ascii="Times New Roman" w:hAnsi="Times New Roman" w:cs="Times New Roman"/>
        </w:rPr>
        <w:t xml:space="preserve">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restoration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5728CDA"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56DA6CDB"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1D23B3C5"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6970934"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0"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commentRangeStart w:id="1"/>
      <w:commentRangeStart w:id="2"/>
      <w:r w:rsidR="006F3E50" w:rsidRPr="00EF599F">
        <w:rPr>
          <w:rFonts w:ascii="Times New Roman" w:hAnsi="Times New Roman" w:cs="Times New Roman"/>
        </w:rPr>
        <w:t>minimum of</w:t>
      </w:r>
      <w:commentRangeEnd w:id="1"/>
      <w:r w:rsidR="006F3E50">
        <w:rPr>
          <w:rStyle w:val="CommentReference"/>
        </w:rPr>
        <w:commentReference w:id="1"/>
      </w:r>
      <w:commentRangeEnd w:id="2"/>
      <w:r w:rsidR="00F8448E">
        <w:rPr>
          <w:rStyle w:val="CommentReference"/>
        </w:rPr>
        <w:commentReference w:id="2"/>
      </w:r>
      <w:r w:rsidR="006F3E50" w:rsidRPr="00EF599F">
        <w:rPr>
          <w:rFonts w:ascii="Times New Roman" w:hAnsi="Times New Roman" w:cs="Times New Roman"/>
        </w:rPr>
        <w:t xml:space="preserve">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proofErr w:type="gramStart"/>
      <w:r w:rsidR="006F3E50" w:rsidRPr="00EF599F">
        <w:rPr>
          <w:rFonts w:ascii="Times New Roman" w:hAnsi="Times New Roman" w:cs="Times New Roman"/>
        </w:rPr>
        <w:t>).</w:t>
      </w:r>
      <w:r w:rsidR="00590376" w:rsidRPr="00590376">
        <w:rPr>
          <w:rFonts w:ascii="Times New Roman" w:hAnsi="Times New Roman" w:cs="Times New Roman"/>
        </w:rPr>
        <w:t>Vegetation</w:t>
      </w:r>
      <w:proofErr w:type="gramEnd"/>
      <w:r w:rsidR="00590376" w:rsidRPr="00590376">
        <w:rPr>
          <w:rFonts w:ascii="Times New Roman" w:hAnsi="Times New Roman" w:cs="Times New Roman"/>
        </w:rPr>
        <w:t xml:space="preserve"> in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suppression appears to have manifested in SCB shortly after 1900, resulting in an anomalously long fire free period lasting though 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w:t>
      </w:r>
      <w:r w:rsidR="00084F14">
        <w:rPr>
          <w:rFonts w:ascii="Times New Roman" w:hAnsi="Times New Roman" w:cs="Times New Roman"/>
        </w:rPr>
        <w:t>s</w:t>
      </w:r>
      <w:r w:rsidR="00590376" w:rsidRPr="00590376">
        <w:rPr>
          <w:rFonts w:ascii="Times New Roman" w:hAnsi="Times New Roman" w:cs="Times New Roman"/>
        </w:rPr>
        <w:t xml:space="preserve"> fire policy and began to use prescribed fires and managed lightning fires to meet ecological goals; previously all fires had been suppressed as was done by lands managed by the US Forest Service</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590376" w:rsidRPr="00590376">
        <w:rPr>
          <w:rFonts w:ascii="Times New Roman" w:hAnsi="Times New Roman" w:cs="Times New Roman"/>
        </w:rPr>
        <w:t xml:space="preserve"> </w:t>
      </w:r>
    </w:p>
    <w:p w14:paraId="7AF8D5E2" w14:textId="3BBA01BC"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lastRenderedPageBreak/>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lang w:eastAsia="en-US"/>
        </w:rPr>
        <w:lastRenderedPageBreak/>
        <w:drawing>
          <wp:inline distT="0" distB="0" distL="0" distR="0" wp14:anchorId="74D76ECF" wp14:editId="78E574F8">
            <wp:extent cx="4940300" cy="505459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300" cy="5054599"/>
                    </a:xfrm>
                    <a:prstGeom prst="rect">
                      <a:avLst/>
                    </a:prstGeom>
                  </pic:spPr>
                </pic:pic>
              </a:graphicData>
            </a:graphic>
          </wp:inline>
        </w:drawing>
      </w:r>
    </w:p>
    <w:p w14:paraId="5E328B41" w14:textId="5FF461EC"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2E99E28" w14:textId="30C9C77C" w:rsidR="008819DA" w:rsidRDefault="0092087C" w:rsidP="0092087C">
      <w:pPr>
        <w:spacing w:line="480" w:lineRule="auto"/>
        <w:ind w:firstLine="720"/>
        <w:rPr>
          <w:rFonts w:ascii="Times New Roman" w:hAnsi="Times New Roman" w:cs="Times New Roman"/>
        </w:rPr>
      </w:pPr>
      <w:r>
        <w:rPr>
          <w:rFonts w:ascii="Times New Roman" w:hAnsi="Times New Roman" w:cs="Times New Roman"/>
        </w:rPr>
        <w:t>Yosemite National Park is the only other place in the Sierra Nevada that has had a policy of allowing lightning-ignited wildfires to burn for as long as Kings Canyon National Park</w:t>
      </w:r>
      <w:r w:rsidR="00445D75">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(van Wagtendonk 2007)</w:t>
      </w:r>
      <w:r w:rsidR="00113F59">
        <w:rPr>
          <w:rFonts w:ascii="Times New Roman" w:hAnsi="Times New Roman" w:cs="Times New Roman"/>
        </w:rPr>
        <w:fldChar w:fldCharType="end"/>
      </w:r>
      <w:r>
        <w:rPr>
          <w:rFonts w:ascii="Times New Roman" w:hAnsi="Times New Roman" w:cs="Times New Roman"/>
        </w:rPr>
        <w:t xml:space="preserve">. Within Yosemite, </w:t>
      </w:r>
      <w:r w:rsidR="006F3E50">
        <w:rPr>
          <w:rFonts w:ascii="Times New Roman" w:hAnsi="Times New Roman" w:cs="Times New Roman"/>
        </w:rPr>
        <w:t xml:space="preserve">Illilouette Creek Basin (ICB) has experienced a near-natural fire regime since the 1970s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and Stephens 2007)</w:t>
      </w:r>
      <w:r w:rsidR="00113F59">
        <w:rPr>
          <w:rFonts w:ascii="Times New Roman" w:hAnsi="Times New Roman" w:cs="Times New Roman"/>
        </w:rPr>
        <w:fldChar w:fldCharType="end"/>
      </w:r>
      <w:r w:rsidR="006F3E50">
        <w:rPr>
          <w:rFonts w:ascii="Times New Roman" w:hAnsi="Times New Roman" w:cs="Times New Roman"/>
        </w:rPr>
        <w:t xml:space="preserve">. </w:t>
      </w:r>
      <w:r>
        <w:rPr>
          <w:rFonts w:ascii="Times New Roman" w:hAnsi="Times New Roman" w:cs="Times New Roman"/>
        </w:rPr>
        <w:t xml:space="preserve">Comparing SCB and ICB allows us to demonstrate the similarities and differences in how near-natural fire regimes have </w:t>
      </w:r>
      <w:r>
        <w:rPr>
          <w:rFonts w:ascii="Times New Roman" w:hAnsi="Times New Roman" w:cs="Times New Roman"/>
        </w:rPr>
        <w:lastRenderedPageBreak/>
        <w:t xml:space="preserve">impacted two Sierra Nevada watersheds with slightly different physical and climatic characteristics. </w:t>
      </w:r>
    </w:p>
    <w:p w14:paraId="343E3869" w14:textId="3BFC6CAF" w:rsidR="0091423C" w:rsidRPr="00513297" w:rsidRDefault="008819DA" w:rsidP="00572C84">
      <w:pPr>
        <w:spacing w:line="480" w:lineRule="auto"/>
        <w:ind w:firstLine="720"/>
        <w:rPr>
          <w:rFonts w:ascii="Times New Roman" w:hAnsi="Times New Roman" w:cs="Times New Roman"/>
        </w:rPr>
      </w:pPr>
      <w:r>
        <w:rPr>
          <w:rFonts w:ascii="Times New Roman" w:hAnsi="Times New Roman" w:cs="Times New Roman"/>
        </w:rPr>
        <w:t>Between 197</w:t>
      </w:r>
      <w:r w:rsidR="00771965">
        <w:rPr>
          <w:rFonts w:ascii="Times New Roman" w:hAnsi="Times New Roman" w:cs="Times New Roman"/>
        </w:rPr>
        <w:t>0</w:t>
      </w:r>
      <w:r>
        <w:rPr>
          <w:rFonts w:ascii="Times New Roman" w:hAnsi="Times New Roman" w:cs="Times New Roman"/>
        </w:rPr>
        <w:t xml:space="preserve"> and 2016, </w:t>
      </w:r>
      <w:r w:rsidRPr="008819DA">
        <w:rPr>
          <w:rFonts w:ascii="Times New Roman" w:hAnsi="Times New Roman" w:cs="Times New Roman"/>
        </w:rPr>
        <w:t xml:space="preserve">27 and 10 </w:t>
      </w:r>
      <w:r w:rsidR="00771965">
        <w:rPr>
          <w:rFonts w:ascii="Times New Roman" w:hAnsi="Times New Roman" w:cs="Times New Roman"/>
        </w:rPr>
        <w:t xml:space="preserve">fires &gt;40 ha have occurred in ICB </w:t>
      </w:r>
      <w:r w:rsidRPr="008819DA">
        <w:rPr>
          <w:rFonts w:ascii="Times New Roman" w:hAnsi="Times New Roman" w:cs="Times New Roman"/>
        </w:rPr>
        <w:t>and S</w:t>
      </w:r>
      <w:r w:rsidR="00771965">
        <w:rPr>
          <w:rFonts w:ascii="Times New Roman" w:hAnsi="Times New Roman" w:cs="Times New Roman"/>
        </w:rPr>
        <w:t>CB</w:t>
      </w:r>
      <w:r w:rsidRPr="008819DA">
        <w:rPr>
          <w:rFonts w:ascii="Times New Roman" w:hAnsi="Times New Roman" w:cs="Times New Roman"/>
        </w:rPr>
        <w:t>, respectively</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Pr="008819DA">
        <w:rPr>
          <w:rFonts w:ascii="Times New Roman" w:hAnsi="Times New Roman" w:cs="Times New Roman"/>
        </w:rPr>
        <w:t>.</w:t>
      </w:r>
      <w:r>
        <w:rPr>
          <w:rFonts w:ascii="Times New Roman" w:hAnsi="Times New Roman" w:cs="Times New Roman"/>
        </w:rPr>
        <w:t xml:space="preserve"> 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commentRangeStart w:id="3"/>
      <w:commentRangeStart w:id="4"/>
      <w:r w:rsidR="0083369C" w:rsidRPr="00EF599F">
        <w:rPr>
          <w:rFonts w:ascii="Times New Roman" w:hAnsi="Times New Roman" w:cs="Times New Roman"/>
        </w:rPr>
        <w:t>200</w:t>
      </w:r>
      <w:commentRangeEnd w:id="3"/>
      <w:r w:rsidR="0046184A">
        <w:rPr>
          <w:rStyle w:val="CommentReference"/>
        </w:rPr>
        <w:commentReference w:id="3"/>
      </w:r>
      <w:commentRangeEnd w:id="4"/>
      <w:r w:rsidR="00724F0C">
        <w:rPr>
          <w:rStyle w:val="CommentReference"/>
        </w:rPr>
        <w:commentReference w:id="4"/>
      </w:r>
      <w:r w:rsidR="0083369C" w:rsidRPr="00EF599F">
        <w:rPr>
          <w:rFonts w:ascii="Times New Roman" w:hAnsi="Times New Roman" w:cs="Times New Roman"/>
        </w:rPr>
        <w:t xml:space="preserve"> m</w:t>
      </w:r>
      <w:r w:rsidR="0046184A">
        <w:rPr>
          <w:rFonts w:ascii="Times New Roman" w:hAnsi="Times New Roman" w:cs="Times New Roman"/>
        </w:rPr>
        <w:t>, mean = 2700 m</w:t>
      </w:r>
      <w:r w:rsidR="006F3E50">
        <w:rPr>
          <w:rFonts w:ascii="Times New Roman" w:hAnsi="Times New Roman" w:cs="Times New Roman"/>
        </w:rPr>
        <w:t xml:space="preserve">), </w:t>
      </w:r>
      <w:commentRangeStart w:id="5"/>
      <w:r w:rsidR="006F3E50">
        <w:rPr>
          <w:rFonts w:ascii="Times New Roman" w:hAnsi="Times New Roman" w:cs="Times New Roman"/>
        </w:rPr>
        <w:t>but has similar vegetation</w:t>
      </w:r>
      <w:commentRangeEnd w:id="5"/>
      <w:r w:rsidR="0083369C">
        <w:rPr>
          <w:rStyle w:val="CommentReference"/>
        </w:rPr>
        <w:commentReference w:id="5"/>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(detailed below)</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xml:space="preserve">, which showed similar </w:t>
      </w:r>
      <w:r w:rsidR="000B604F">
        <w:rPr>
          <w:rFonts w:ascii="Times New Roman" w:hAnsi="Times New Roman" w:cs="Times New Roman"/>
          <w:color w:val="000000" w:themeColor="text1"/>
        </w:rPr>
        <w:t>(</w:t>
      </w:r>
      <w:r w:rsidR="0020307F">
        <w:rPr>
          <w:rFonts w:ascii="Times New Roman" w:hAnsi="Times New Roman" w:cs="Times New Roman"/>
          <w:color w:val="000000" w:themeColor="text1"/>
        </w:rPr>
        <w:t>Figure B5</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and greater precipitation at ICB (Table B2), </w:t>
      </w:r>
      <w:r w:rsidR="0020307F">
        <w:rPr>
          <w:rFonts w:ascii="Times New Roman" w:hAnsi="Times New Roman" w:cs="Times New Roman"/>
          <w:color w:val="000000" w:themeColor="text1"/>
        </w:rPr>
        <w:t>over the duration of our study</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to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 encompassing similar</w:t>
      </w:r>
      <w:r w:rsidR="00113F59">
        <w:rPr>
          <w:rFonts w:ascii="Times New Roman" w:hAnsi="Times New Roman" w:cs="Times New Roman"/>
        </w:rPr>
        <w:t xml:space="preserve"> though smaller</w:t>
      </w:r>
      <w:r w:rsidR="003F5D51">
        <w:rPr>
          <w:rFonts w:ascii="Times New Roman" w:hAnsi="Times New Roman" w:cs="Times New Roman"/>
        </w:rPr>
        <w:t xml:space="preserve"> areas as the Kings River</w:t>
      </w:r>
      <w:r w:rsidR="003A1AD9">
        <w:rPr>
          <w:rFonts w:ascii="Times New Roman" w:hAnsi="Times New Roman" w:cs="Times New Roman"/>
        </w:rPr>
        <w:t xml:space="preserve"> (Table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those</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sidR="003F5D51">
        <w:rPr>
          <w:rFonts w:ascii="Times New Roman" w:hAnsi="Times New Roman" w:cs="Times New Roman"/>
        </w:rPr>
        <w:t xml:space="preserve"> (Table A</w:t>
      </w:r>
      <w:r w:rsidR="00113F59">
        <w:rPr>
          <w:rFonts w:ascii="Times New Roman" w:hAnsi="Times New Roman" w:cs="Times New Roman"/>
        </w:rPr>
        <w:t>2</w:t>
      </w:r>
      <w:r w:rsidR="003F5D51">
        <w:rPr>
          <w:rFonts w:ascii="Times New Roman" w:hAnsi="Times New Roman" w:cs="Times New Roman"/>
        </w:rPr>
        <w:t>)</w:t>
      </w:r>
      <w:r w:rsidR="00E421E2">
        <w:rPr>
          <w:rFonts w:ascii="Times New Roman" w:hAnsi="Times New Roman" w:cs="Times New Roman"/>
        </w:rPr>
        <w:t>.</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xml:space="preserve">.  Contemporary cover was represented by the 2014 National Agriculture </w:t>
      </w:r>
      <w:r w:rsidRPr="00EF599F">
        <w:rPr>
          <w:rFonts w:ascii="Times New Roman" w:hAnsi="Times New Roman" w:cs="Times New Roman"/>
        </w:rPr>
        <w:lastRenderedPageBreak/>
        <w:t>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w:t>
      </w:r>
      <w:r w:rsidRPr="00EF599F">
        <w:rPr>
          <w:rFonts w:ascii="Times New Roman" w:hAnsi="Times New Roman" w:cs="Times New Roman"/>
        </w:rPr>
        <w:lastRenderedPageBreak/>
        <w:t>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w:t>
      </w:r>
      <w:r w:rsidR="00C66BF3" w:rsidRPr="00EF599F">
        <w:rPr>
          <w:rFonts w:ascii="Times New Roman" w:hAnsi="Times New Roman" w:cs="Times New Roman"/>
        </w:rPr>
        <w:lastRenderedPageBreak/>
        <w:t xml:space="preserve">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w:t>
      </w:r>
      <w:r w:rsidR="003369A1">
        <w:rPr>
          <w:rFonts w:ascii="Times New Roman" w:hAnsi="Times New Roman" w:cs="Times New Roman"/>
        </w:rPr>
        <w:lastRenderedPageBreak/>
        <w:t xml:space="preserve">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57212CE"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In order to estimate what soil moisture would have been without fire, we changed the following model parameters: times burned and fire severity were set to 0, time since fire was set to 100 years, and vegetation cover was set to 1973 vegetation. We then compared these modeled “unburned” conditions to modeled actual soil moisture (observed vegetation and fire history).</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lastRenderedPageBreak/>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thorn ceanothus</w:t>
      </w:r>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r w:rsidR="00C423A8" w:rsidRPr="00C423A8">
        <w:rPr>
          <w:rFonts w:ascii="Times New Roman" w:hAnsi="Times New Roman" w:cs="Times New Roman"/>
          <w:i/>
          <w:color w:val="000000" w:themeColor="text1"/>
        </w:rPr>
        <w:t xml:space="preserve">Ceanothus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0A09DCD5"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 xml:space="preserve">Precipitation was </w:t>
      </w:r>
      <w:r w:rsidR="002723CC" w:rsidRPr="00EF599F">
        <w:rPr>
          <w:rFonts w:ascii="Times New Roman" w:hAnsi="Times New Roman" w:cs="Times New Roman"/>
          <w:color w:val="000000" w:themeColor="text1"/>
        </w:rPr>
        <w:lastRenderedPageBreak/>
        <w:t>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 situ data was corrected for limitations regarding gaps in snowpack data (Appendix C).</w:t>
      </w:r>
      <w:r w:rsidR="00572C84">
        <w:rPr>
          <w:rFonts w:ascii="Times New Roman" w:hAnsi="Times New Roman" w:cs="Times New Roman"/>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6"/>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6"/>
      <w:r w:rsidR="00F71171">
        <w:rPr>
          <w:rStyle w:val="CommentReference"/>
        </w:rPr>
        <w:commentReference w:id="6"/>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w:t>
      </w:r>
      <w:r w:rsidR="00DF7A60">
        <w:rPr>
          <w:rFonts w:ascii="Times New Roman" w:hAnsi="Times New Roman" w:cs="Times New Roman"/>
          <w:color w:val="000000" w:themeColor="text1"/>
        </w:rPr>
        <w:lastRenderedPageBreak/>
        <w:t xml:space="preserve">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commentRangeStart w:id="7"/>
      <w:r w:rsidRPr="00EF599F">
        <w:rPr>
          <w:rFonts w:ascii="Times New Roman" w:hAnsi="Times New Roman" w:cs="Times New Roman"/>
          <w:color w:val="000000" w:themeColor="text1"/>
        </w:rPr>
        <w:t>Vegetation cover change</w:t>
      </w:r>
      <w:commentRangeEnd w:id="7"/>
      <w:r w:rsidR="00C95CDA">
        <w:rPr>
          <w:rStyle w:val="CommentReference"/>
          <w:rFonts w:asciiTheme="minorHAnsi" w:eastAsiaTheme="minorHAnsi" w:hAnsiTheme="minorHAnsi" w:cstheme="minorBidi"/>
          <w:color w:val="auto"/>
        </w:rPr>
        <w:commentReference w:id="7"/>
      </w:r>
    </w:p>
    <w:p w14:paraId="0A73D3C0" w14:textId="706E77FA"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95CDA">
        <w:rPr>
          <w:rFonts w:ascii="Times New Roman" w:hAnsi="Times New Roman" w:cs="Times New Roman"/>
        </w:rPr>
        <w:t xml:space="preserve"> </w:t>
      </w:r>
      <w:proofErr w:type="gramStart"/>
      <w:r w:rsidR="00CC7D65">
        <w:rPr>
          <w:rFonts w:ascii="Times New Roman" w:hAnsi="Times New Roman" w:cs="Times New Roman"/>
        </w:rPr>
        <w:t>12,500 ha</w:t>
      </w:r>
      <w:proofErr w:type="gramEnd"/>
      <w:r w:rsidR="00CC7D65">
        <w:rPr>
          <w:rFonts w:ascii="Times New Roman" w:hAnsi="Times New Roman" w:cs="Times New Roman"/>
        </w:rPr>
        <w:t xml:space="preserve">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w:t>
      </w:r>
      <w:r w:rsidR="00C95CDA">
        <w:rPr>
          <w:rFonts w:ascii="Times New Roman" w:hAnsi="Times New Roman" w:cs="Times New Roman"/>
        </w:rPr>
        <w:t>240</w:t>
      </w:r>
      <w:r w:rsidRPr="00EF599F">
        <w:rPr>
          <w:rFonts w:ascii="Times New Roman" w:hAnsi="Times New Roman" w:cs="Times New Roman"/>
        </w:rPr>
        <w:t xml:space="preserve"> ha burned 2-4 times, 3</w:t>
      </w:r>
      <w:r w:rsidR="00C95CDA">
        <w:rPr>
          <w:rFonts w:ascii="Times New Roman" w:hAnsi="Times New Roman" w:cs="Times New Roman"/>
        </w:rPr>
        <w:t>173</w:t>
      </w:r>
      <w:r w:rsidRPr="00EF599F">
        <w:rPr>
          <w:rFonts w:ascii="Times New Roman" w:hAnsi="Times New Roman" w:cs="Times New Roman"/>
        </w:rPr>
        <w:t xml:space="preserve"> ha burned once, and 57</w:t>
      </w:r>
      <w:r w:rsidR="00C95CDA">
        <w:rPr>
          <w:rFonts w:ascii="Times New Roman" w:hAnsi="Times New Roman" w:cs="Times New Roman"/>
        </w:rPr>
        <w:t>07</w:t>
      </w:r>
      <w:r w:rsidRPr="00EF599F">
        <w:rPr>
          <w:rFonts w:ascii="Times New Roman" w:hAnsi="Times New Roman" w:cs="Times New Roman"/>
        </w:rPr>
        <w:t xml:space="preserve">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w:t>
      </w:r>
      <w:proofErr w:type="gramStart"/>
      <w:r w:rsidRPr="00EF599F">
        <w:rPr>
          <w:rFonts w:ascii="Times New Roman" w:hAnsi="Times New Roman" w:cs="Times New Roman"/>
        </w:rPr>
        <w:t>transitions</w:t>
      </w:r>
      <w:proofErr w:type="gramEnd"/>
      <w:r w:rsidRPr="00EF599F">
        <w:rPr>
          <w:rFonts w:ascii="Times New Roman" w:hAnsi="Times New Roman" w:cs="Times New Roman"/>
        </w:rPr>
        <w:t xml:space="preserve">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shrub to sparse meadow, mixed-conifer to sparse meadow, and mixed-conifer to shrub were all </w:t>
      </w:r>
      <w:commentRangeStart w:id="9"/>
      <w:r w:rsidRPr="00EF599F">
        <w:rPr>
          <w:rFonts w:ascii="Times New Roman" w:hAnsi="Times New Roman" w:cs="Times New Roman"/>
        </w:rPr>
        <w:t>overrepresented</w:t>
      </w:r>
      <w:commentRangeEnd w:id="9"/>
      <w:r w:rsidR="00AB1E60">
        <w:rPr>
          <w:rStyle w:val="CommentReference"/>
        </w:rPr>
        <w:commentReference w:id="9"/>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10"/>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10"/>
      <w:r w:rsidRPr="00EF599F">
        <w:rPr>
          <w:rStyle w:val="CommentReference"/>
          <w:rFonts w:ascii="Times New Roman" w:hAnsi="Times New Roman" w:cs="Times New Roman"/>
        </w:rPr>
        <w:commentReference w:id="10"/>
      </w:r>
      <w:r w:rsidR="0063439C">
        <w:rPr>
          <w:rFonts w:ascii="Times New Roman" w:hAnsi="Times New Roman" w:cs="Times New Roman"/>
        </w:rPr>
        <w:t xml:space="preserve"> (Figure 3)</w:t>
      </w:r>
      <w:r w:rsidRPr="00EF599F">
        <w:rPr>
          <w:rFonts w:ascii="Times New Roman" w:hAnsi="Times New Roman" w:cs="Times New Roman"/>
        </w:rPr>
        <w:t>.</w:t>
      </w:r>
    </w:p>
    <w:p w14:paraId="234B7AFF" w14:textId="5A5D83A8" w:rsidR="00233343" w:rsidRPr="00EF599F" w:rsidRDefault="00233343" w:rsidP="00FF17D0">
      <w:pPr>
        <w:spacing w:line="480" w:lineRule="auto"/>
        <w:ind w:firstLine="720"/>
        <w:rPr>
          <w:rFonts w:ascii="Times New Roman" w:hAnsi="Times New Roman" w:cs="Times New Roman"/>
        </w:rPr>
      </w:pPr>
      <w:r>
        <w:rPr>
          <w:rFonts w:ascii="Times New Roman" w:hAnsi="Times New Roman" w:cs="Times New Roman"/>
        </w:rPr>
        <w:t xml:space="preserve">Landscape-scale indices of heterogeneity increased slightly in 2014 compared to 1973, though the change was </w:t>
      </w:r>
      <w:r w:rsidR="00735EA3">
        <w:rPr>
          <w:rFonts w:ascii="Times New Roman" w:hAnsi="Times New Roman" w:cs="Times New Roman"/>
        </w:rPr>
        <w:t xml:space="preserve">much </w:t>
      </w:r>
      <w:r>
        <w:rPr>
          <w:rFonts w:ascii="Times New Roman" w:hAnsi="Times New Roman" w:cs="Times New Roman"/>
        </w:rPr>
        <w:t>less than observed in ICB</w:t>
      </w:r>
      <w:r w:rsidR="00735EA3">
        <w:rPr>
          <w:rFonts w:ascii="Times New Roman" w:hAnsi="Times New Roman" w:cs="Times New Roman"/>
        </w:rPr>
        <w:t xml:space="preserve"> over a similar time period of repeated </w:t>
      </w:r>
      <w:r w:rsidR="00735EA3">
        <w:rPr>
          <w:rFonts w:ascii="Times New Roman" w:hAnsi="Times New Roman" w:cs="Times New Roman"/>
        </w:rPr>
        <w:lastRenderedPageBreak/>
        <w:t>wildfires</w:t>
      </w:r>
      <w:r>
        <w:rPr>
          <w:rFonts w:ascii="Times New Roman" w:hAnsi="Times New Roman" w:cs="Times New Roman"/>
        </w:rPr>
        <w:t xml:space="preserve"> (Appendix D).</w:t>
      </w:r>
      <w:r w:rsidR="00735EA3">
        <w:rPr>
          <w:rFonts w:ascii="Times New Roman" w:hAnsi="Times New Roman" w:cs="Times New Roman"/>
        </w:rPr>
        <w:t xml:space="preserve"> The major differences in land cover patterns were that the mean size of conifer patches decreased, and both total area and mean patch size increased for sparse meadows (Appendix D). </w:t>
      </w:r>
    </w:p>
    <w:p w14:paraId="5FF53C08" w14:textId="31374E2B" w:rsidR="005C4567" w:rsidRPr="00EF599F" w:rsidRDefault="00E40ADD" w:rsidP="005C4567">
      <w:pPr>
        <w:keepNext/>
        <w:spacing w:line="480" w:lineRule="auto"/>
        <w:rPr>
          <w:rFonts w:ascii="Times New Roman" w:hAnsi="Times New Roman" w:cs="Times New Roman"/>
        </w:rPr>
      </w:pPr>
      <w:commentRangeStart w:id="11"/>
      <w:commentRangeStart w:id="12"/>
      <w:r>
        <w:rPr>
          <w:rFonts w:ascii="Times New Roman" w:hAnsi="Times New Roman" w:cs="Times New Roman"/>
          <w:noProof/>
          <w:lang w:eastAsia="en-US"/>
        </w:rPr>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943600" cy="4149090"/>
                    </a:xfrm>
                    <a:prstGeom prst="rect">
                      <a:avLst/>
                    </a:prstGeom>
                  </pic:spPr>
                </pic:pic>
              </a:graphicData>
            </a:graphic>
          </wp:inline>
        </w:drawing>
      </w:r>
      <w:commentRangeEnd w:id="11"/>
      <w:r w:rsidR="009B3CBE">
        <w:rPr>
          <w:rStyle w:val="CommentReference"/>
        </w:rPr>
        <w:commentReference w:id="11"/>
      </w:r>
      <w:commentRangeEnd w:id="12"/>
      <w:r w:rsidR="00B141B2">
        <w:rPr>
          <w:rStyle w:val="CommentReference"/>
        </w:rPr>
        <w:commentReference w:id="12"/>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13"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13"/>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14" w:author="Scott" w:date="2019-03-13T10:08:00Z">
        <w:r w:rsidR="00247216" w:rsidDel="00C423A8">
          <w:rPr>
            <w:rFonts w:ascii="Times New Roman" w:hAnsi="Times New Roman" w:cs="Times New Roman"/>
          </w:rPr>
          <w:delText xml:space="preserve">4 </w:delText>
        </w:r>
      </w:del>
      <w:ins w:id="15" w:author="Scott" w:date="2019-03-13T10:08:00Z">
        <w:r w:rsidR="00C423A8">
          <w:rPr>
            <w:rFonts w:ascii="Times New Roman" w:hAnsi="Times New Roman" w:cs="Times New Roman"/>
          </w:rPr>
          <w:t>F</w:t>
        </w:r>
      </w:ins>
      <w:ins w:id="16" w:author="Scott" w:date="2019-03-13T10:09:00Z">
        <w:r w:rsidR="00C423A8">
          <w:rPr>
            <w:rFonts w:ascii="Times New Roman" w:hAnsi="Times New Roman" w:cs="Times New Roman"/>
          </w:rPr>
          <w:t>our</w:t>
        </w:r>
      </w:ins>
      <w:ins w:id="17"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18"/>
      <w:commentRangeStart w:id="19"/>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commentRangeEnd w:id="18"/>
      <w:r w:rsidR="009C4159">
        <w:rPr>
          <w:rStyle w:val="CommentReference"/>
        </w:rPr>
        <w:commentReference w:id="18"/>
      </w:r>
      <w:commentRangeEnd w:id="19"/>
      <w:r w:rsidR="00C45645">
        <w:rPr>
          <w:rStyle w:val="CommentReference"/>
        </w:rPr>
        <w:commentReference w:id="19"/>
      </w:r>
    </w:p>
    <w:p w14:paraId="661680B7" w14:textId="2B01E909" w:rsidR="00CD3AED" w:rsidRPr="00EF599F" w:rsidRDefault="005C4567" w:rsidP="005C4567">
      <w:pPr>
        <w:pStyle w:val="Caption"/>
        <w:rPr>
          <w:rFonts w:ascii="Times New Roman" w:hAnsi="Times New Roman" w:cs="Times New Roman"/>
        </w:rPr>
      </w:pPr>
      <w:bookmarkStart w:id="20" w:name="_Ref536611059"/>
      <w:bookmarkStart w:id="21"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0"/>
      <w:bookmarkEnd w:id="21"/>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22"/>
      <w:r w:rsidRPr="00EF599F">
        <w:rPr>
          <w:rFonts w:ascii="Times New Roman" w:hAnsi="Times New Roman" w:cs="Times New Roman"/>
          <w:color w:val="000000" w:themeColor="text1"/>
        </w:rPr>
        <w:lastRenderedPageBreak/>
        <w:t>Forest composition and structural change</w:t>
      </w:r>
      <w:commentRangeEnd w:id="22"/>
      <w:r w:rsidR="00143C7D">
        <w:rPr>
          <w:rStyle w:val="CommentReference"/>
          <w:rFonts w:asciiTheme="minorHAnsi" w:eastAsiaTheme="minorHAnsi" w:hAnsiTheme="minorHAnsi" w:cstheme="minorBidi"/>
          <w:color w:val="auto"/>
        </w:rPr>
        <w:commentReference w:id="22"/>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23"/>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commentRangeEnd w:id="23"/>
      <w:r w:rsidR="00143C7D">
        <w:rPr>
          <w:rStyle w:val="CommentReference"/>
          <w:i w:val="0"/>
          <w:iCs w:val="0"/>
          <w:color w:val="auto"/>
        </w:rPr>
        <w:commentReference w:id="23"/>
      </w:r>
    </w:p>
    <w:p w14:paraId="2259DEB2" w14:textId="204CD97E" w:rsidR="009A6239" w:rsidRPr="00EF599F" w:rsidRDefault="005C4567" w:rsidP="00AF7EDB">
      <w:pPr>
        <w:pStyle w:val="Caption"/>
        <w:rPr>
          <w:rFonts w:ascii="Times New Roman" w:hAnsi="Times New Roman" w:cs="Times New Roman"/>
        </w:rPr>
      </w:pPr>
      <w:bookmarkStart w:id="24"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24"/>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25"/>
      <w:r w:rsidRPr="00EF599F">
        <w:rPr>
          <w:rFonts w:ascii="Times New Roman" w:hAnsi="Times New Roman" w:cs="Times New Roman"/>
          <w:color w:val="000000" w:themeColor="text1"/>
        </w:rPr>
        <w:lastRenderedPageBreak/>
        <w:t>Soil moisture</w:t>
      </w:r>
      <w:commentRangeEnd w:id="25"/>
      <w:r w:rsidR="004404EB">
        <w:rPr>
          <w:rStyle w:val="CommentReference"/>
        </w:rPr>
        <w:commentReference w:id="25"/>
      </w:r>
    </w:p>
    <w:p w14:paraId="2DE343F9" w14:textId="4C966B51"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r w:rsidR="003378C1">
        <w:rPr>
          <w:rFonts w:ascii="Times New Roman" w:hAnsi="Times New Roman" w:cs="Times New Roman"/>
        </w:rPr>
        <w:t>; Table A.2</w:t>
      </w:r>
      <w:r w:rsidR="00B620AC">
        <w:rPr>
          <w:rFonts w:ascii="Times New Roman" w:hAnsi="Times New Roman" w:cs="Times New Roman"/>
        </w:rPr>
        <w:t>).</w:t>
      </w:r>
    </w:p>
    <w:p w14:paraId="40FFFB4E" w14:textId="2D5B0E66"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26"/>
      <w:r>
        <w:rPr>
          <w:rFonts w:ascii="Times New Roman" w:hAnsi="Times New Roman" w:cs="Times New Roman"/>
        </w:rPr>
        <w:t>insert statement about accuracy</w:t>
      </w:r>
      <w:commentRangeEnd w:id="26"/>
      <w:r>
        <w:rPr>
          <w:rStyle w:val="CommentReference"/>
        </w:rPr>
        <w:commentReference w:id="26"/>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SCB data was able to predict them with a correlation of 0.98 (Figure </w:t>
      </w:r>
      <w:r w:rsidR="005B5D2C">
        <w:rPr>
          <w:rFonts w:ascii="Times New Roman" w:hAnsi="Times New Roman" w:cs="Times New Roman"/>
          <w:noProof/>
        </w:rPr>
        <w:t>C</w:t>
      </w:r>
      <w:r w:rsidR="00651B18">
        <w:rPr>
          <w:rFonts w:ascii="Times New Roman" w:hAnsi="Times New Roman" w:cs="Times New Roman"/>
          <w:noProof/>
        </w:rPr>
        <w:t>4</w:t>
      </w:r>
      <w:r w:rsidR="005B5D2C" w:rsidRPr="00EF599F">
        <w:rPr>
          <w:rFonts w:ascii="Times New Roman" w:hAnsi="Times New Roman" w:cs="Times New Roman"/>
        </w:rPr>
        <w:t xml:space="preserve">, Figure </w:t>
      </w:r>
      <w:r w:rsidR="005B5D2C">
        <w:rPr>
          <w:rFonts w:ascii="Times New Roman" w:hAnsi="Times New Roman" w:cs="Times New Roman"/>
          <w:noProof/>
        </w:rPr>
        <w:t>C</w:t>
      </w:r>
      <w:r w:rsidR="00651B18">
        <w:rPr>
          <w:rFonts w:ascii="Times New Roman" w:hAnsi="Times New Roman" w:cs="Times New Roman"/>
          <w:noProof/>
        </w:rPr>
        <w:t>5</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27" w:name="_Ref536610448"/>
      <w:r w:rsidRPr="00EF599F">
        <w:rPr>
          <w:rFonts w:ascii="Times New Roman" w:hAnsi="Times New Roman" w:cs="Times New Roman"/>
        </w:rPr>
        <w:t xml:space="preserve">Figure </w:t>
      </w:r>
      <w:bookmarkEnd w:id="27"/>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63D553A9" w:rsidR="004206A3"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572C84" w:rsidRPr="00EF599F" w14:paraId="704965EC" w14:textId="77777777" w:rsidTr="00572C84">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08A8A888" w14:textId="77777777" w:rsidR="00572C84" w:rsidRPr="00EF599F" w:rsidRDefault="00572C84" w:rsidP="00572C84">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49562294" w14:textId="77777777" w:rsidR="00572C84" w:rsidRPr="00EF599F" w:rsidRDefault="00572C84" w:rsidP="00572C84">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087951F3" w14:textId="77777777" w:rsidR="00572C84" w:rsidRPr="00EF599F" w:rsidRDefault="00572C84" w:rsidP="00572C84">
            <w:pPr>
              <w:rPr>
                <w:rFonts w:ascii="Times New Roman" w:hAnsi="Times New Roman" w:cs="Times New Roman"/>
                <w:color w:val="2F2F2F" w:themeColor="accent5" w:themeShade="80"/>
              </w:rPr>
            </w:pPr>
            <w:commentRangeStart w:id="28"/>
            <w:r w:rsidRPr="00EF599F">
              <w:rPr>
                <w:rFonts w:ascii="Times New Roman" w:hAnsi="Times New Roman" w:cs="Times New Roman"/>
                <w:color w:val="2F2F2F" w:themeColor="accent5" w:themeShade="80"/>
              </w:rPr>
              <w:t>Cumulative shallow soil water gain [mm]</w:t>
            </w:r>
            <w:commentRangeEnd w:id="28"/>
            <w:r>
              <w:rPr>
                <w:rStyle w:val="CommentReference"/>
              </w:rPr>
              <w:commentReference w:id="28"/>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31498403" w14:textId="77777777" w:rsidR="00572C84" w:rsidRPr="00EF599F" w:rsidRDefault="00572C84" w:rsidP="00572C84">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6C5A2B6C" w14:textId="77777777" w:rsidR="00572C84" w:rsidRPr="00EF599F" w:rsidRDefault="00572C84" w:rsidP="00572C84">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5A40C13F" w14:textId="77777777" w:rsidR="00572C84" w:rsidRPr="00EF599F" w:rsidRDefault="00572C84" w:rsidP="00572C84">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1428733" w14:textId="77777777" w:rsidR="00572C84" w:rsidRPr="00EF599F" w:rsidRDefault="00572C84" w:rsidP="00572C84">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572C84" w:rsidRPr="00EF599F" w14:paraId="26B9390D" w14:textId="77777777" w:rsidTr="00572C84">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4AD809FE" w14:textId="77777777" w:rsidR="00572C84" w:rsidRPr="00EF599F" w:rsidRDefault="00572C84" w:rsidP="00572C84">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5D043302" w14:textId="77777777" w:rsidR="00572C84" w:rsidRPr="00EF599F" w:rsidRDefault="00572C84" w:rsidP="00572C84">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0525B67C" w14:textId="77777777" w:rsidR="00572C84" w:rsidRPr="00EF599F" w:rsidRDefault="00572C84" w:rsidP="00572C84">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2D675F6" w14:textId="77777777" w:rsidR="00572C84" w:rsidRPr="00EF599F" w:rsidRDefault="00572C84" w:rsidP="00572C84">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87819B6" w14:textId="77777777" w:rsidR="00572C84" w:rsidRPr="00EF599F" w:rsidRDefault="00572C84" w:rsidP="00572C84">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427F2F90" w14:textId="77777777" w:rsidR="00572C84" w:rsidRPr="00EF599F" w:rsidRDefault="00572C84" w:rsidP="00572C84">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45075FD" w14:textId="77777777" w:rsidR="00572C84" w:rsidRPr="00EF599F" w:rsidRDefault="00572C84" w:rsidP="00572C84">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3DCB3A1C" w14:textId="77777777" w:rsidR="00572C84" w:rsidRPr="00EF599F" w:rsidRDefault="00572C84" w:rsidP="00572C84">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8811DC9" w14:textId="77777777" w:rsidR="00572C84" w:rsidRPr="00EF599F" w:rsidRDefault="00572C84" w:rsidP="00572C84">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4C608B26" w14:textId="77777777" w:rsidR="00572C84" w:rsidRPr="00EF599F" w:rsidRDefault="00572C84" w:rsidP="00572C84">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2EC7168F" w14:textId="77777777" w:rsidR="00572C84" w:rsidRPr="00EF599F" w:rsidRDefault="00572C84" w:rsidP="00572C84">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572C84" w:rsidRPr="00EF599F" w14:paraId="7EE17682" w14:textId="77777777" w:rsidTr="00572C84">
        <w:trPr>
          <w:trHeight w:val="432"/>
        </w:trPr>
        <w:tc>
          <w:tcPr>
            <w:tcW w:w="607" w:type="dxa"/>
            <w:tcBorders>
              <w:top w:val="single" w:sz="18" w:space="0" w:color="000000"/>
              <w:left w:val="single" w:sz="18" w:space="0" w:color="000000"/>
            </w:tcBorders>
            <w:shd w:val="clear" w:color="auto" w:fill="CCCCCC" w:themeFill="text2" w:themeFillTint="33"/>
            <w:vAlign w:val="center"/>
          </w:tcPr>
          <w:p w14:paraId="2ACE7E0B" w14:textId="77777777" w:rsidR="00572C84" w:rsidRPr="00B620AC" w:rsidRDefault="00572C84" w:rsidP="00572C84">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4EC62910" w14:textId="77777777" w:rsidR="00572C84" w:rsidRPr="00EF599F" w:rsidRDefault="00572C84" w:rsidP="00572C84">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3222614"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701B89E1"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6B857AEA"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AC95EB6"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1A436820"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26FE5EC8"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0786D941"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5B4947BC"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2551EF2F"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5351A987"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572C84" w:rsidRPr="00EF599F" w14:paraId="28E24017" w14:textId="77777777" w:rsidTr="00572C84">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2A8C4A98" w14:textId="77777777" w:rsidR="00572C84" w:rsidRPr="00B620AC" w:rsidRDefault="00572C84" w:rsidP="00572C84">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63167C50" w14:textId="77777777" w:rsidR="00572C84" w:rsidRPr="00EF599F" w:rsidRDefault="00572C84" w:rsidP="00572C84">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70ABF3C2"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FB34C7F"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C8A50B7"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1477F9C"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7EF73259"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C5386C0"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5B656EDB"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5D5AB22E"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7B727AC1"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71DC3B77"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572C84" w:rsidRPr="00EF599F" w14:paraId="16FE586F" w14:textId="77777777" w:rsidTr="00572C84">
        <w:trPr>
          <w:trHeight w:val="432"/>
        </w:trPr>
        <w:tc>
          <w:tcPr>
            <w:tcW w:w="607" w:type="dxa"/>
            <w:tcBorders>
              <w:top w:val="single" w:sz="18" w:space="0" w:color="auto"/>
              <w:left w:val="single" w:sz="18" w:space="0" w:color="000000"/>
            </w:tcBorders>
            <w:shd w:val="clear" w:color="auto" w:fill="CCCCCC" w:themeFill="text2" w:themeFillTint="33"/>
            <w:vAlign w:val="center"/>
          </w:tcPr>
          <w:p w14:paraId="0AC16F93" w14:textId="77777777" w:rsidR="00572C84" w:rsidRPr="00B620AC" w:rsidRDefault="00572C84" w:rsidP="00572C84">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39E21D3D" w14:textId="77777777" w:rsidR="00572C84" w:rsidRPr="00EF599F" w:rsidRDefault="00572C84" w:rsidP="00572C84">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328887E6"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3AD25B1F"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32FE8290"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68E3A108"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7FA59E1F"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0FB012E3"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70D1393F"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58E1B3A"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7B744EE"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2CDC3587" w14:textId="77777777" w:rsidR="00572C84" w:rsidRPr="00EF599F" w:rsidRDefault="00572C84" w:rsidP="00572C84">
            <w:pPr>
              <w:jc w:val="center"/>
              <w:rPr>
                <w:rFonts w:ascii="Times New Roman" w:hAnsi="Times New Roman" w:cs="Times New Roman"/>
                <w:color w:val="2F2F2F" w:themeColor="accent5" w:themeShade="80"/>
              </w:rPr>
            </w:pPr>
            <w:commentRangeStart w:id="29"/>
            <w:commentRangeStart w:id="30"/>
            <w:commentRangeStart w:id="31"/>
            <w:r w:rsidRPr="00EF599F">
              <w:rPr>
                <w:rFonts w:ascii="Times New Roman" w:hAnsi="Times New Roman" w:cs="Times New Roman"/>
                <w:color w:val="2F2F2F" w:themeColor="accent5" w:themeShade="80"/>
              </w:rPr>
              <w:t>0.20</w:t>
            </w:r>
            <w:commentRangeEnd w:id="29"/>
            <w:r w:rsidRPr="00EF599F">
              <w:rPr>
                <w:rStyle w:val="CommentReference"/>
                <w:rFonts w:ascii="Times New Roman" w:hAnsi="Times New Roman" w:cs="Times New Roman"/>
              </w:rPr>
              <w:commentReference w:id="29"/>
            </w:r>
            <w:commentRangeEnd w:id="30"/>
            <w:r w:rsidRPr="00EF599F">
              <w:rPr>
                <w:rStyle w:val="CommentReference"/>
                <w:rFonts w:ascii="Times New Roman" w:hAnsi="Times New Roman" w:cs="Times New Roman"/>
              </w:rPr>
              <w:commentReference w:id="30"/>
            </w:r>
            <w:commentRangeEnd w:id="31"/>
            <w:r>
              <w:rPr>
                <w:rStyle w:val="CommentReference"/>
              </w:rPr>
              <w:commentReference w:id="31"/>
            </w:r>
          </w:p>
        </w:tc>
      </w:tr>
      <w:tr w:rsidR="00572C84" w:rsidRPr="00EF599F" w14:paraId="275EAD1D" w14:textId="77777777" w:rsidTr="00572C84">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6934C61" w14:textId="77777777" w:rsidR="00572C84" w:rsidRPr="00B620AC" w:rsidRDefault="00572C84" w:rsidP="00572C84">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4BE5E59A" w14:textId="77777777" w:rsidR="00572C84" w:rsidRPr="00EF599F" w:rsidRDefault="00572C84" w:rsidP="00572C84">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4DA61FE8"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922F4C0"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4D14520D"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1F9C9092"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462EE54"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725DFCAE"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1AB39C32"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777BDCBD"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65D02FCD"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7EC6B019"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572C84" w:rsidRPr="00EF599F" w14:paraId="26886D0A" w14:textId="77777777" w:rsidTr="00572C84">
        <w:trPr>
          <w:trHeight w:val="432"/>
        </w:trPr>
        <w:tc>
          <w:tcPr>
            <w:tcW w:w="607" w:type="dxa"/>
            <w:tcBorders>
              <w:top w:val="single" w:sz="18" w:space="0" w:color="auto"/>
              <w:left w:val="single" w:sz="18" w:space="0" w:color="000000"/>
            </w:tcBorders>
            <w:shd w:val="clear" w:color="auto" w:fill="CCCCCC" w:themeFill="text2" w:themeFillTint="33"/>
            <w:vAlign w:val="center"/>
          </w:tcPr>
          <w:p w14:paraId="7623F917" w14:textId="77777777" w:rsidR="00572C84" w:rsidRPr="00B620AC" w:rsidRDefault="00572C84" w:rsidP="00572C84">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D17D31A" w14:textId="77777777" w:rsidR="00572C84" w:rsidRPr="00EF599F" w:rsidRDefault="00572C84" w:rsidP="00572C84">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760A6E13"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092DC2BF"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3B94C5F8"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557B97DB"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017D8175"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46DC1143"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038F142E"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2305E9AD"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34E257D5"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6A5052E1"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572C84" w:rsidRPr="00EF599F" w14:paraId="445C1710" w14:textId="77777777" w:rsidTr="00572C84">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ACBD04E" w14:textId="77777777" w:rsidR="00572C84" w:rsidRPr="00B620AC" w:rsidRDefault="00572C84" w:rsidP="00572C84">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5803189A" w14:textId="77777777" w:rsidR="00572C84" w:rsidRPr="00EF599F" w:rsidRDefault="00572C84" w:rsidP="00572C84">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09D3A4BD"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1763A381"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64845238"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43531DB0"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66A6BFA1"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26126366"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2A7C06B7"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731A58F8"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54D40EAA"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643713D" w14:textId="77777777" w:rsidR="00572C84" w:rsidRPr="00EF599F" w:rsidRDefault="00572C84" w:rsidP="00572C84">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BED9BDA" w14:textId="77777777" w:rsidR="00572C84" w:rsidRPr="00EF599F" w:rsidRDefault="00572C84" w:rsidP="00572C84">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0580C846" w14:textId="77777777" w:rsidR="00572C84" w:rsidRPr="00EF599F" w:rsidRDefault="00572C84" w:rsidP="00572C84">
      <w:pPr>
        <w:rPr>
          <w:rFonts w:ascii="Times New Roman" w:hAnsi="Times New Roman" w:cs="Times New Roman"/>
          <w:b/>
          <w:color w:val="2F2F2F" w:themeColor="accent5" w:themeShade="80"/>
        </w:rPr>
      </w:pPr>
    </w:p>
    <w:p w14:paraId="388FE33F" w14:textId="77777777" w:rsidR="00572C84" w:rsidRPr="00704BF2" w:rsidRDefault="00572C84" w:rsidP="00572C84">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Pr>
          <w:rFonts w:ascii="Times New Roman" w:hAnsi="Times New Roman" w:cs="Times New Roman"/>
          <w:i/>
          <w:color w:val="2F2F2F" w:themeColor="accent5" w:themeShade="80"/>
          <w:sz w:val="18"/>
          <w:szCs w:val="18"/>
        </w:rPr>
        <w:t xml:space="preserve">Weather station data from Sugarloaf Creek Basin (SCB) and </w:t>
      </w:r>
      <w:proofErr w:type="spellStart"/>
      <w:r>
        <w:rPr>
          <w:rFonts w:ascii="Times New Roman" w:hAnsi="Times New Roman" w:cs="Times New Roman"/>
          <w:i/>
          <w:color w:val="2F2F2F" w:themeColor="accent5" w:themeShade="80"/>
          <w:sz w:val="18"/>
          <w:szCs w:val="18"/>
        </w:rPr>
        <w:t>Illilouette</w:t>
      </w:r>
      <w:proofErr w:type="spellEnd"/>
      <w:r>
        <w:rPr>
          <w:rFonts w:ascii="Times New Roman" w:hAnsi="Times New Roman" w:cs="Times New Roman"/>
          <w:i/>
          <w:color w:val="2F2F2F" w:themeColor="accent5" w:themeShade="80"/>
          <w:sz w:val="18"/>
          <w:szCs w:val="18"/>
        </w:rPr>
        <w:t xml:space="preserv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Pr>
          <w:rFonts w:ascii="Times New Roman" w:hAnsi="Times New Roman" w:cs="Times New Roman"/>
          <w:i/>
          <w:color w:val="2F2F2F" w:themeColor="accent5" w:themeShade="80"/>
          <w:sz w:val="18"/>
          <w:szCs w:val="18"/>
        </w:rPr>
        <w:t>. See Appendix B for details. E</w:t>
      </w:r>
      <w:r w:rsidRPr="00704BF2">
        <w:rPr>
          <w:rFonts w:ascii="Times New Roman" w:hAnsi="Times New Roman" w:cs="Times New Roman"/>
          <w:i/>
          <w:color w:val="2F2F2F" w:themeColor="accent5" w:themeShade="80"/>
          <w:sz w:val="18"/>
          <w:szCs w:val="18"/>
        </w:rPr>
        <w:t>nd of water year</w:t>
      </w:r>
      <w:r>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09F76DA3" w14:textId="77777777" w:rsidR="00572C84" w:rsidRPr="00EF599F" w:rsidRDefault="00572C84" w:rsidP="002E197D">
      <w:pPr>
        <w:spacing w:line="480" w:lineRule="auto"/>
        <w:ind w:firstLine="720"/>
        <w:rPr>
          <w:rFonts w:ascii="Times New Roman" w:hAnsi="Times New Roman" w:cs="Times New Roman"/>
          <w:color w:val="2F2F2F" w:themeColor="accent5" w:themeShade="80"/>
        </w:rPr>
      </w:pP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32"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33" w:name="_Ref540347"/>
      <w:bookmarkEnd w:id="32"/>
      <w:r w:rsidRPr="00EF599F">
        <w:rPr>
          <w:rFonts w:ascii="Times New Roman" w:hAnsi="Times New Roman" w:cs="Times New Roman"/>
        </w:rPr>
        <w:t xml:space="preserve">Figure </w:t>
      </w:r>
      <w:bookmarkEnd w:id="33"/>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34"/>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34"/>
      <w:r w:rsidR="00B620AC">
        <w:rPr>
          <w:rStyle w:val="CommentReference"/>
          <w:i w:val="0"/>
          <w:iCs w:val="0"/>
          <w:color w:val="auto"/>
        </w:rPr>
        <w:commentReference w:id="34"/>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p w14:paraId="08EB14E6" w14:textId="027EB925"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random forest model showed small, but generally positive, changes in soil moisture as a result of fire (Figure 8). </w:t>
      </w:r>
      <w:r w:rsidR="00A42B72">
        <w:rPr>
          <w:rFonts w:ascii="Times New Roman" w:hAnsi="Times New Roman" w:cs="Times New Roman"/>
          <w:color w:val="2F2F2F" w:themeColor="accent5" w:themeShade="80"/>
        </w:rPr>
        <w:t xml:space="preserve">These results did not vary with year, but changes were greater earlier in the summer compared to the end of summer (Appendix ??). </w:t>
      </w:r>
      <w:r w:rsidR="00EC5FE2">
        <w:rPr>
          <w:rFonts w:ascii="Times New Roman" w:hAnsi="Times New Roman" w:cs="Times New Roman"/>
          <w:color w:val="2F2F2F" w:themeColor="accent5" w:themeShade="80"/>
        </w:rPr>
        <w:t>The largest modeled changes were less than five percentage points, whereas in ICB a similar model predicted fire-related changes in soil moisture of up to 30 percentage points</w:t>
      </w:r>
      <w:r w:rsidR="00022DAB">
        <w:rPr>
          <w:rFonts w:ascii="Times New Roman" w:hAnsi="Times New Roman" w:cs="Times New Roman"/>
          <w:color w:val="2F2F2F" w:themeColor="accent5" w:themeShade="80"/>
        </w:rPr>
        <w:t xml:space="preserve"> (</w:t>
      </w:r>
      <w:r w:rsidR="00022DAB" w:rsidRPr="00022DAB">
        <w:rPr>
          <w:rFonts w:ascii="Times New Roman" w:hAnsi="Times New Roman" w:cs="Times New Roman"/>
          <w:color w:val="FF0000"/>
        </w:rPr>
        <w:t>CITE Boisrame AWR paper</w:t>
      </w:r>
      <w:r w:rsidR="00022DAB">
        <w:rPr>
          <w:rFonts w:ascii="Times New Roman" w:hAnsi="Times New Roman" w:cs="Times New Roman"/>
          <w:color w:val="2F2F2F" w:themeColor="accent5" w:themeShade="80"/>
        </w:rPr>
        <w:t>)</w:t>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srcRect t="11756"/>
                    <a:stretch/>
                  </pic:blipFill>
                  <pic:spPr bwMode="auto">
                    <a:xfrm>
                      <a:off x="0" y="0"/>
                      <a:ext cx="2910591" cy="2469968"/>
                    </a:xfrm>
                    <a:prstGeom prst="rect">
                      <a:avLst/>
                    </a:prstGeom>
                    <a:ln>
                      <a:noFill/>
                    </a:ln>
                    <a:extLst>
                      <a:ext uri="{53640926-AAD7-44D8-BBD7-CCE9431645EC}">
                        <a14:shadowObscured xmlns:a14="http://schemas.microsoft.com/office/drawing/2010/main"/>
                      </a:ext>
                    </a:extLst>
                  </pic:spPr>
                </pic:pic>
              </a:graphicData>
            </a:graphic>
          </wp:inline>
        </w:drawing>
      </w:r>
      <w:r w:rsidR="00C25B35" w:rsidRPr="00C25B35">
        <w:rPr>
          <w:noProof/>
          <w:lang w:eastAsia="en-US"/>
        </w:rPr>
        <w:t xml:space="preserve"> </w:t>
      </w:r>
      <w:commentRangeStart w:id="35"/>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3127" cy="2332507"/>
                    </a:xfrm>
                    <a:prstGeom prst="rect">
                      <a:avLst/>
                    </a:prstGeom>
                  </pic:spPr>
                </pic:pic>
              </a:graphicData>
            </a:graphic>
          </wp:inline>
        </w:drawing>
      </w:r>
      <w:commentRangeEnd w:id="35"/>
      <w:r w:rsidR="00C25B35">
        <w:rPr>
          <w:rStyle w:val="CommentReference"/>
        </w:rPr>
        <w:commentReference w:id="35"/>
      </w:r>
    </w:p>
    <w:p w14:paraId="6E8A3A96" w14:textId="0538E764" w:rsidR="00453AAC" w:rsidRPr="00453AAC" w:rsidRDefault="00453AAC" w:rsidP="00453AAC">
      <w:pPr>
        <w:rPr>
          <w:rFonts w:ascii="Times New Roman" w:hAnsi="Times New Roman" w:cs="Times New Roman"/>
          <w:i/>
        </w:rPr>
      </w:pPr>
      <w:r w:rsidRPr="00453AAC">
        <w:rPr>
          <w:rFonts w:ascii="Times New Roman" w:hAnsi="Times New Roman" w:cs="Times New Roman"/>
          <w:i/>
        </w:rPr>
        <w:t xml:space="preserve">Figure 8. </w:t>
      </w:r>
      <w:r>
        <w:rPr>
          <w:rFonts w:ascii="Times New Roman" w:hAnsi="Times New Roman" w:cs="Times New Roman"/>
          <w:i/>
        </w:rPr>
        <w:t>Modeled actual soil moisture (current vegetation cover and fire history) compared to modeled soil moisture assuming the same climatology</w:t>
      </w:r>
      <w:r w:rsidR="00022DAB">
        <w:rPr>
          <w:rFonts w:ascii="Times New Roman" w:hAnsi="Times New Roman" w:cs="Times New Roman"/>
          <w:i/>
        </w:rPr>
        <w:t xml:space="preserve"> (date set to early June)</w:t>
      </w:r>
      <w:r>
        <w:rPr>
          <w:rFonts w:ascii="Times New Roman" w:hAnsi="Times New Roman" w:cs="Times New Roman"/>
          <w:i/>
        </w:rPr>
        <w:t xml:space="preserve"> but no fire or vegetation change since 1973. Only locations where vegetation type changed between 1973 and 2014 are shown</w:t>
      </w:r>
      <w:r w:rsidR="000C7823">
        <w:rPr>
          <w:rFonts w:ascii="Times New Roman" w:hAnsi="Times New Roman" w:cs="Times New Roman"/>
          <w:i/>
        </w:rPr>
        <w:t xml:space="preserve"> (see Figure 2)</w:t>
      </w:r>
      <w:r>
        <w:rPr>
          <w:rFonts w:ascii="Times New Roman" w:hAnsi="Times New Roman" w:cs="Times New Roman"/>
          <w:i/>
        </w:rPr>
        <w:t>. Locations that transitioned from conifer to dense meadow (</w:t>
      </w:r>
      <w:proofErr w:type="spellStart"/>
      <w:r>
        <w:rPr>
          <w:rFonts w:ascii="Times New Roman" w:hAnsi="Times New Roman" w:cs="Times New Roman"/>
          <w:i/>
        </w:rPr>
        <w:t>mdw</w:t>
      </w:r>
      <w:proofErr w:type="spellEnd"/>
      <w:r w:rsidR="00DF2F99">
        <w:rPr>
          <w:rFonts w:ascii="Times New Roman" w:hAnsi="Times New Roman" w:cs="Times New Roman"/>
          <w:i/>
        </w:rPr>
        <w:t>.</w:t>
      </w:r>
      <w:r>
        <w:rPr>
          <w:rFonts w:ascii="Times New Roman" w:hAnsi="Times New Roman" w:cs="Times New Roman"/>
          <w:i/>
        </w:rPr>
        <w:t>) are shown as blue squares, conifer to sparse meadow as grey circles, conifer to shrub as red diamonds, and dense meadow to conifer as green triangles. Other types of transitions are rare (open black circles).</w:t>
      </w:r>
      <w:r w:rsidR="00B43E12">
        <w:rPr>
          <w:rFonts w:ascii="Times New Roman" w:hAnsi="Times New Roman" w:cs="Times New Roman"/>
          <w:i/>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5DB9C068" w14:textId="7B5F56E9" w:rsidR="00572C84" w:rsidRPr="00572C84" w:rsidRDefault="00572C84" w:rsidP="00572C84">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Collectively, three lines of evidence support wetter conditions in ICB vs SCB: First, streamflow standardized to area is greater in ICB and its encompassing watersheds (Table A2); second, interpolated /gridded precipitation data from PRISM show higher annual precipitation in ICB (Table B2); and third, in-situ weather station data show higher annual precipitation in ICB (Table 1). </w:t>
      </w:r>
    </w:p>
    <w:p w14:paraId="77C47821" w14:textId="5C37A4CA" w:rsidR="00DD1508" w:rsidRDefault="00842D33" w:rsidP="00692085">
      <w:pPr>
        <w:spacing w:line="480" w:lineRule="auto"/>
        <w:ind w:firstLine="720"/>
        <w:rPr>
          <w:rFonts w:ascii="Times New Roman" w:hAnsi="Times New Roman" w:cs="Times New Roman"/>
          <w:color w:val="2F2F2F" w:themeColor="accent5" w:themeShade="80"/>
        </w:rPr>
      </w:pPr>
      <w:commentRangeStart w:id="36"/>
      <w:r>
        <w:rPr>
          <w:rFonts w:ascii="Times New Roman" w:hAnsi="Times New Roman" w:cs="Times New Roman"/>
          <w:color w:val="2F2F2F" w:themeColor="accent5" w:themeShade="80"/>
        </w:rPr>
        <w:t>We do not find strong evidence for a fire-induced shift in vegetation or soil moisture in the Sugarloaf Creek Basin</w:t>
      </w:r>
      <w:commentRangeEnd w:id="36"/>
      <w:r w:rsidR="008B7152">
        <w:rPr>
          <w:rStyle w:val="CommentReference"/>
        </w:rPr>
        <w:commentReference w:id="36"/>
      </w:r>
      <w:r>
        <w:rPr>
          <w:rFonts w:ascii="Times New Roman" w:hAnsi="Times New Roman" w:cs="Times New Roman"/>
          <w:color w:val="2F2F2F" w:themeColor="accent5" w:themeShade="80"/>
        </w:rPr>
        <w:t xml:space="preserve">, </w:t>
      </w:r>
      <w:commentRangeStart w:id="37"/>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w:t>
      </w:r>
      <w:proofErr w:type="gramStart"/>
      <w:r w:rsidR="00764C74">
        <w:rPr>
          <w:rFonts w:ascii="Times New Roman" w:hAnsi="Times New Roman" w:cs="Times New Roman"/>
          <w:color w:val="2F2F2F" w:themeColor="accent5" w:themeShade="80"/>
        </w:rPr>
        <w:t>12,500 ha</w:t>
      </w:r>
      <w:proofErr w:type="gramEnd"/>
      <w:r w:rsidR="00764C74">
        <w:rPr>
          <w:rFonts w:ascii="Times New Roman" w:hAnsi="Times New Roman" w:cs="Times New Roman"/>
          <w:color w:val="2F2F2F" w:themeColor="accent5" w:themeShade="80"/>
        </w:rPr>
        <w:t xml:space="preserve"> watershed burning at least once </w:t>
      </w:r>
      <w:r w:rsidR="00D652F0">
        <w:rPr>
          <w:rFonts w:ascii="Times New Roman" w:hAnsi="Times New Roman" w:cs="Times New Roman"/>
          <w:color w:val="2F2F2F" w:themeColor="accent5" w:themeShade="80"/>
        </w:rPr>
        <w:t xml:space="preserve">and approximately 1,300 ha of the watershed </w:t>
      </w:r>
      <w:commentRangeEnd w:id="37"/>
      <w:r w:rsidR="002C3703">
        <w:rPr>
          <w:rStyle w:val="CommentReference"/>
        </w:rPr>
        <w:commentReference w:id="37"/>
      </w:r>
      <w:r w:rsidR="00D652F0">
        <w:rPr>
          <w:rFonts w:ascii="Times New Roman" w:hAnsi="Times New Roman" w:cs="Times New Roman"/>
          <w:color w:val="2F2F2F" w:themeColor="accent5" w:themeShade="80"/>
        </w:rPr>
        <w:t xml:space="preserve">burning at least twice since 1973. We suggest that the absence of strong evidence for fire creating alternative (non-forest) vegetation states or modifying forest structure is due in part to the </w:t>
      </w:r>
      <w:commentRangeStart w:id="38"/>
      <w:r w:rsidR="00D652F0">
        <w:rPr>
          <w:rFonts w:ascii="Times New Roman" w:hAnsi="Times New Roman" w:cs="Times New Roman"/>
          <w:color w:val="2F2F2F" w:themeColor="accent5" w:themeShade="80"/>
        </w:rPr>
        <w:t>relative lack of fire compared to an expected historical fire return interval over this period</w:t>
      </w:r>
      <w:commentRangeEnd w:id="38"/>
      <w:r w:rsidR="00EC5FE2">
        <w:rPr>
          <w:rStyle w:val="CommentReference"/>
        </w:rPr>
        <w:commentReference w:id="38"/>
      </w:r>
      <w:r w:rsidR="00D652F0">
        <w:rPr>
          <w:rFonts w:ascii="Times New Roman" w:hAnsi="Times New Roman" w:cs="Times New Roman"/>
          <w:color w:val="2F2F2F" w:themeColor="accent5" w:themeShade="80"/>
        </w:rPr>
        <w:t xml:space="preserve">, a relatively small fraction of the watershed (10%) receiving multiple fires, relatively low intensity fires allowed to burn under acceptable management conditions, and/or lower productivity in the watershed relative to </w:t>
      </w:r>
      <w:commentRangeStart w:id="39"/>
      <w:r w:rsidR="00D652F0">
        <w:rPr>
          <w:rFonts w:ascii="Times New Roman" w:hAnsi="Times New Roman" w:cs="Times New Roman"/>
          <w:color w:val="2F2F2F" w:themeColor="accent5" w:themeShade="80"/>
        </w:rPr>
        <w:t>comparable</w:t>
      </w:r>
      <w:commentRangeEnd w:id="39"/>
      <w:r w:rsidR="00EC5FE2">
        <w:rPr>
          <w:rStyle w:val="CommentReference"/>
        </w:rPr>
        <w:commentReference w:id="39"/>
      </w:r>
      <w:r w:rsidR="00D652F0">
        <w:rPr>
          <w:rFonts w:ascii="Times New Roman" w:hAnsi="Times New Roman" w:cs="Times New Roman"/>
          <w:color w:val="2F2F2F" w:themeColor="accent5" w:themeShade="80"/>
        </w:rPr>
        <w:t xml:space="preserve"> watersheds elsewhere in the Sierra Nevada. We further </w:t>
      </w:r>
      <w:commentRangeStart w:id="40"/>
      <w:r w:rsidR="00D652F0">
        <w:rPr>
          <w:rFonts w:ascii="Times New Roman" w:hAnsi="Times New Roman" w:cs="Times New Roman"/>
          <w:color w:val="2F2F2F" w:themeColor="accent5" w:themeShade="80"/>
        </w:rPr>
        <w:t xml:space="preserve">suggest </w:t>
      </w:r>
      <w:commentRangeEnd w:id="40"/>
      <w:r w:rsidR="002C3703">
        <w:rPr>
          <w:rStyle w:val="CommentReference"/>
        </w:rPr>
        <w:commentReference w:id="40"/>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5058097B" w14:textId="54FA7C38" w:rsidR="00735EA3" w:rsidRDefault="00735EA3" w:rsidP="00692085">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Relative proportions of each vegetation type were similar between the two watersheds (Figure D6). Both watersheds also had similar Shannon’s Evenness Index </w:t>
      </w:r>
      <w:r w:rsidR="00172B54">
        <w:rPr>
          <w:rFonts w:ascii="Times New Roman" w:hAnsi="Times New Roman" w:cs="Times New Roman"/>
          <w:color w:val="000000" w:themeColor="text1"/>
        </w:rPr>
        <w:t xml:space="preserve">and fractal dimension </w:t>
      </w:r>
      <w:r>
        <w:rPr>
          <w:rFonts w:ascii="Times New Roman" w:hAnsi="Times New Roman" w:cs="Times New Roman"/>
          <w:color w:val="000000" w:themeColor="text1"/>
        </w:rPr>
        <w:t>values in their pre-fire/post-suppression states (Figure</w:t>
      </w:r>
      <w:r w:rsidR="00172B54">
        <w:rPr>
          <w:rFonts w:ascii="Times New Roman" w:hAnsi="Times New Roman" w:cs="Times New Roman"/>
          <w:color w:val="000000" w:themeColor="text1"/>
        </w:rPr>
        <w:t>s</w:t>
      </w:r>
      <w:r>
        <w:rPr>
          <w:rFonts w:ascii="Times New Roman" w:hAnsi="Times New Roman" w:cs="Times New Roman"/>
          <w:color w:val="000000" w:themeColor="text1"/>
        </w:rPr>
        <w:t xml:space="preserve"> D1</w:t>
      </w:r>
      <w:r w:rsidR="00172B54">
        <w:rPr>
          <w:rFonts w:ascii="Times New Roman" w:hAnsi="Times New Roman" w:cs="Times New Roman"/>
          <w:color w:val="000000" w:themeColor="text1"/>
        </w:rPr>
        <w:t>, D5</w:t>
      </w:r>
      <w:r>
        <w:rPr>
          <w:rFonts w:ascii="Times New Roman" w:hAnsi="Times New Roman" w:cs="Times New Roman"/>
          <w:color w:val="000000" w:themeColor="text1"/>
        </w:rPr>
        <w:t xml:space="preserve">). These similarities show that large-scale land cover types and distributions are comparable between these watersheds, making </w:t>
      </w:r>
      <w:r>
        <w:rPr>
          <w:rFonts w:ascii="Times New Roman" w:hAnsi="Times New Roman" w:cs="Times New Roman"/>
          <w:color w:val="000000" w:themeColor="text1"/>
        </w:rPr>
        <w:lastRenderedPageBreak/>
        <w:t>them useful to use as case studies demonstrating how fire affects two similar landscapes in areas with slightly different climatology and geology.</w:t>
      </w:r>
    </w:p>
    <w:p w14:paraId="215E8D93" w14:textId="6199477A"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41"/>
      <w:r w:rsidR="00E05749">
        <w:rPr>
          <w:rFonts w:ascii="Times New Roman" w:hAnsi="Times New Roman" w:cs="Times New Roman"/>
          <w:color w:val="2F2F2F" w:themeColor="accent5" w:themeShade="80"/>
        </w:rPr>
        <w:t>was increased to a 40x80 m patch, or 0.32 ha.</w:t>
      </w:r>
      <w:commentRangeEnd w:id="41"/>
      <w:r w:rsidR="002C3703">
        <w:rPr>
          <w:rStyle w:val="CommentReference"/>
        </w:rPr>
        <w:commentReference w:id="41"/>
      </w:r>
      <w:r w:rsidR="00E05749">
        <w:rPr>
          <w:rFonts w:ascii="Times New Roman" w:hAnsi="Times New Roman" w:cs="Times New Roman"/>
          <w:color w:val="2F2F2F" w:themeColor="accent5" w:themeShade="80"/>
        </w:rPr>
        <w:t xml:space="preserve"> </w:t>
      </w:r>
      <w:commentRangeStart w:id="42"/>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alternative vegetation around 25 ha (Figure 2). Compare to Illilouette? </w:t>
      </w:r>
      <w:commentRangeEnd w:id="42"/>
      <w:r w:rsidR="002C3703">
        <w:rPr>
          <w:rStyle w:val="CommentReference"/>
        </w:rPr>
        <w:commentReference w:id="42"/>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43"/>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43"/>
      <w:r w:rsidR="002C3703">
        <w:rPr>
          <w:rStyle w:val="CommentReference"/>
        </w:rPr>
        <w:commentReference w:id="43"/>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44"/>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44"/>
      <w:r w:rsidR="002C3703">
        <w:rPr>
          <w:rStyle w:val="CommentReference"/>
        </w:rPr>
        <w:commentReference w:id="44"/>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w:t>
      </w:r>
      <w:r w:rsidR="002E3C57">
        <w:rPr>
          <w:rFonts w:ascii="Times New Roman" w:hAnsi="Times New Roman" w:cs="Times New Roman"/>
          <w:color w:val="2F2F2F" w:themeColor="accent5" w:themeShade="80"/>
        </w:rPr>
        <w:lastRenderedPageBreak/>
        <w:t xml:space="preserve">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45"/>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45"/>
      <w:r w:rsidR="002C3703">
        <w:rPr>
          <w:rStyle w:val="CommentReference"/>
        </w:rPr>
        <w:commentReference w:id="45"/>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46" w:author="Brandon Collins" w:date="2019-03-13T14:41:00Z">
        <w:r w:rsidR="00384760">
          <w:rPr>
            <w:rFonts w:ascii="Times New Roman" w:hAnsi="Times New Roman" w:cs="Times New Roman"/>
            <w:color w:val="2F2F2F" w:themeColor="accent5" w:themeShade="80"/>
          </w:rPr>
          <w:t>for a smaller study area concentrated in the middle of SCB</w:t>
        </w:r>
      </w:ins>
      <w:ins w:id="47"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48" w:author="Brandon Collins" w:date="2019-03-13T14:41:00Z">
        <w:r w:rsidDel="00384760">
          <w:rPr>
            <w:rFonts w:ascii="Times New Roman" w:hAnsi="Times New Roman" w:cs="Times New Roman"/>
            <w:color w:val="2F2F2F" w:themeColor="accent5" w:themeShade="80"/>
          </w:rPr>
          <w:delText xml:space="preserve">likely on the order of 10-20 </w:delText>
        </w:r>
      </w:del>
      <w:ins w:id="49"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50"/>
      <w:commentRangeStart w:id="51"/>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50"/>
      <w:r>
        <w:rPr>
          <w:rStyle w:val="CommentReference"/>
        </w:rPr>
        <w:commentReference w:id="50"/>
      </w:r>
      <w:commentRangeEnd w:id="51"/>
      <w:r w:rsidR="00384760">
        <w:rPr>
          <w:rStyle w:val="CommentReference"/>
        </w:rPr>
        <w:commentReference w:id="51"/>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w:t>
      </w:r>
      <w:r>
        <w:rPr>
          <w:rFonts w:ascii="Times New Roman" w:hAnsi="Times New Roman" w:cs="Times New Roman"/>
          <w:color w:val="2F2F2F" w:themeColor="accent5" w:themeShade="80"/>
        </w:rPr>
        <w:lastRenderedPageBreak/>
        <w:t xml:space="preserve">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52"/>
      <w:commentRangeStart w:id="53"/>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52"/>
      <w:r>
        <w:rPr>
          <w:rStyle w:val="CommentReference"/>
        </w:rPr>
        <w:commentReference w:id="52"/>
      </w:r>
      <w:commentRangeEnd w:id="53"/>
      <w:r w:rsidR="00384760">
        <w:rPr>
          <w:rStyle w:val="CommentReference"/>
        </w:rPr>
        <w:commentReference w:id="53"/>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54"/>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54"/>
      <w:r w:rsidR="008D61B9">
        <w:rPr>
          <w:rStyle w:val="CommentReference"/>
        </w:rPr>
        <w:commentReference w:id="54"/>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55"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56" w:author="Scott" w:date="2019-03-13T10:13:00Z">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ins>
      <w:del w:id="57"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w:t>
      </w:r>
      <w:r w:rsidR="007C07A0">
        <w:rPr>
          <w:rFonts w:ascii="Times New Roman" w:hAnsi="Times New Roman" w:cs="Times New Roman"/>
          <w:color w:val="2F2F2F" w:themeColor="accent5" w:themeShade="80"/>
        </w:rPr>
        <w:lastRenderedPageBreak/>
        <w:t xml:space="preserve">fire </w:t>
      </w:r>
      <w:del w:id="58" w:author="Scott" w:date="2019-03-13T10:13:00Z">
        <w:r w:rsidR="007C07A0" w:rsidDel="00C423A8">
          <w:rPr>
            <w:rFonts w:ascii="Times New Roman" w:hAnsi="Times New Roman" w:cs="Times New Roman"/>
            <w:color w:val="2F2F2F" w:themeColor="accent5" w:themeShade="80"/>
          </w:rPr>
          <w:delText xml:space="preserve">suppression </w:delText>
        </w:r>
      </w:del>
      <w:ins w:id="59"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60"/>
      <w:commentRangeStart w:id="61"/>
      <w:r w:rsidR="007C07A0">
        <w:rPr>
          <w:rFonts w:ascii="Times New Roman" w:hAnsi="Times New Roman" w:cs="Times New Roman"/>
          <w:color w:val="2F2F2F" w:themeColor="accent5" w:themeShade="80"/>
        </w:rPr>
        <w:t xml:space="preserve">(and potentially less well-drained soils?) </w:t>
      </w:r>
      <w:commentRangeEnd w:id="60"/>
      <w:r w:rsidR="008D61B9">
        <w:rPr>
          <w:rStyle w:val="CommentReference"/>
        </w:rPr>
        <w:commentReference w:id="60"/>
      </w:r>
      <w:commentRangeEnd w:id="61"/>
      <w:r w:rsidR="00991434">
        <w:rPr>
          <w:rStyle w:val="CommentReference"/>
        </w:rPr>
        <w:commentReference w:id="61"/>
      </w:r>
      <w:r w:rsidR="007C07A0">
        <w:rPr>
          <w:rFonts w:ascii="Times New Roman" w:hAnsi="Times New Roman" w:cs="Times New Roman"/>
          <w:color w:val="2F2F2F" w:themeColor="accent5" w:themeShade="80"/>
        </w:rPr>
        <w:t>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than at ICB, and the potential gain in soil moisture and herbaceous vegetation following forest removal by managed wildfire may therefore be minimal at SCB.</w:t>
      </w:r>
    </w:p>
    <w:p w14:paraId="44FE8EB3" w14:textId="302BF8D9" w:rsidR="007C07A0" w:rsidRDefault="007C07A0" w:rsidP="007C07A0">
      <w:pPr>
        <w:spacing w:line="480" w:lineRule="auto"/>
        <w:ind w:firstLine="720"/>
        <w:rPr>
          <w:rFonts w:ascii="Times New Roman" w:hAnsi="Times New Roman" w:cs="Times New Roman"/>
          <w:color w:val="2F2F2F" w:themeColor="accent5" w:themeShade="80"/>
        </w:rPr>
      </w:pPr>
      <w:commentRangeStart w:id="62"/>
      <w:r w:rsidRPr="00C378AB">
        <w:rPr>
          <w:rFonts w:ascii="Times New Roman" w:hAnsi="Times New Roman" w:cs="Times New Roman"/>
          <w:i/>
          <w:color w:val="2F2F2F" w:themeColor="accent5" w:themeShade="80"/>
        </w:rPr>
        <w:t>Placeholder for another paragraph or two on hydrology/soil moisture discussion.</w:t>
      </w:r>
      <w:commentRangeEnd w:id="62"/>
      <w:r w:rsidRPr="00C378AB">
        <w:rPr>
          <w:rStyle w:val="CommentReference"/>
          <w:i/>
        </w:rPr>
        <w:commentReference w:id="62"/>
      </w:r>
      <w:r w:rsidRP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High correlations between shallow and deep soil moisture during summer months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sidR="00C378AB">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r w:rsidR="00C378AB">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r w:rsidRPr="00C378AB">
        <w:rPr>
          <w:rFonts w:ascii="Times New Roman" w:hAnsi="Times New Roman" w:cs="Times New Roman"/>
          <w:i/>
          <w:color w:val="2F2F2F" w:themeColor="accent5" w:themeShade="80"/>
        </w:rPr>
        <w:t>Text moved down from results section:</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63"/>
      <w:r>
        <w:rPr>
          <w:rFonts w:ascii="Times New Roman" w:hAnsi="Times New Roman" w:cs="Times New Roman"/>
          <w:color w:val="2F2F2F" w:themeColor="accent5" w:themeShade="80"/>
        </w:rPr>
        <w:t>Placeholder for final paragraph on management implications</w:t>
      </w:r>
      <w:commentRangeEnd w:id="63"/>
      <w:r>
        <w:rPr>
          <w:rStyle w:val="CommentReference"/>
        </w:rPr>
        <w:commentReference w:id="63"/>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06AAB865" w14:textId="77777777" w:rsidR="00113F59" w:rsidRPr="00113F59" w:rsidRDefault="00FF633D" w:rsidP="00113F59">
      <w:pPr>
        <w:pStyle w:val="EndNoteBibliographyTitle"/>
        <w:rPr>
          <w:b/>
          <w:noProof/>
        </w:rPr>
      </w:pPr>
      <w:r w:rsidRPr="00EF599F">
        <w:fldChar w:fldCharType="begin"/>
      </w:r>
      <w:r w:rsidRPr="00EF599F">
        <w:instrText xml:space="preserve"> ADDIN EN.REFLIST </w:instrText>
      </w:r>
      <w:r w:rsidRPr="00EF599F">
        <w:fldChar w:fldCharType="separate"/>
      </w:r>
      <w:r w:rsidR="00113F59" w:rsidRPr="00113F59">
        <w:rPr>
          <w:b/>
          <w:noProof/>
        </w:rPr>
        <w:t>Literature Cited</w:t>
      </w:r>
    </w:p>
    <w:p w14:paraId="21979329" w14:textId="77777777" w:rsidR="00113F59" w:rsidRPr="00113F59" w:rsidRDefault="00113F59" w:rsidP="00113F59">
      <w:pPr>
        <w:pStyle w:val="EndNoteBibliographyTitle"/>
        <w:rPr>
          <w:b/>
          <w:noProof/>
        </w:rPr>
      </w:pPr>
    </w:p>
    <w:p w14:paraId="1F3C0DE7" w14:textId="77777777" w:rsidR="00113F59" w:rsidRPr="00113F59" w:rsidRDefault="00113F59" w:rsidP="00113F59">
      <w:pPr>
        <w:pStyle w:val="EndNoteBibliography"/>
        <w:ind w:left="420" w:hanging="420"/>
        <w:rPr>
          <w:noProof/>
        </w:rPr>
      </w:pPr>
      <w:r w:rsidRPr="00113F59">
        <w:rPr>
          <w:noProof/>
        </w:rPr>
        <w:t xml:space="preserve">Bales, R. C., J. W. Hopmans, A. T. O'Geen, M. Meadows, P. C. Hartsough, P. Kirchner, C. T. Hunsaker, and D. Beaudette. 2011. Soil moisture response to snowmelt and rainfall in a Sierra Nevada mixed-conifer forest. Vadose Zone Journal </w:t>
      </w:r>
      <w:r w:rsidRPr="00113F59">
        <w:rPr>
          <w:b/>
          <w:noProof/>
        </w:rPr>
        <w:t>10</w:t>
      </w:r>
      <w:r w:rsidRPr="00113F59">
        <w:rPr>
          <w:noProof/>
        </w:rPr>
        <w:t>:786-799.</w:t>
      </w:r>
    </w:p>
    <w:p w14:paraId="269AF91D" w14:textId="77777777" w:rsidR="00113F59" w:rsidRPr="00113F59" w:rsidRDefault="00113F59" w:rsidP="00113F59">
      <w:pPr>
        <w:pStyle w:val="EndNoteBibliography"/>
        <w:ind w:left="420" w:hanging="420"/>
        <w:rPr>
          <w:noProof/>
        </w:rPr>
      </w:pPr>
      <w:r w:rsidRPr="00113F59">
        <w:rPr>
          <w:noProof/>
        </w:rPr>
        <w:t>Bates, D. M., M. Maechler, B. M. Bolker, and S. Walker. 2013. lme4: Linear mixed-effects models using Eigen and S4. R package version 1.0-5. CRAN.R-project.org/package=lme4.</w:t>
      </w:r>
    </w:p>
    <w:p w14:paraId="50FF13CE" w14:textId="77777777" w:rsidR="00113F59" w:rsidRPr="00113F59" w:rsidRDefault="00113F59" w:rsidP="00113F59">
      <w:pPr>
        <w:pStyle w:val="EndNoteBibliography"/>
        <w:ind w:left="420" w:hanging="420"/>
        <w:rPr>
          <w:noProof/>
        </w:rPr>
      </w:pPr>
      <w:r w:rsidRPr="00113F59">
        <w:rPr>
          <w:noProof/>
        </w:rPr>
        <w:t xml:space="preserve">Blaschke, T., G. J. Hay, M. Kelly, S. Lang, P. Hofmann, E. Addink, R. Q. Feitosa, F. Van der Meer, H. Van der Werff, F. J. I. j. o. p. Van Coillie, and r. sensing. 2014. Geographic object-based image analysis–towards a new paradigm.  </w:t>
      </w:r>
      <w:r w:rsidRPr="00113F59">
        <w:rPr>
          <w:b/>
          <w:noProof/>
        </w:rPr>
        <w:t>87</w:t>
      </w:r>
      <w:r w:rsidRPr="00113F59">
        <w:rPr>
          <w:noProof/>
        </w:rPr>
        <w:t>:180-191.</w:t>
      </w:r>
    </w:p>
    <w:p w14:paraId="7A25B05B" w14:textId="77777777" w:rsidR="00113F59" w:rsidRPr="00113F59" w:rsidRDefault="00113F59" w:rsidP="00113F59">
      <w:pPr>
        <w:pStyle w:val="EndNoteBibliography"/>
        <w:ind w:left="420" w:hanging="420"/>
        <w:rPr>
          <w:noProof/>
        </w:rPr>
      </w:pPr>
      <w:r w:rsidRPr="00113F59">
        <w:rPr>
          <w:noProof/>
        </w:rPr>
        <w:t xml:space="preserve">Boisramé, G., S. Thompson, B. Collins, and S. Stephens. 2017a. Managed wildfire effects on forest resilience and water in the Sierra Nevada. Ecosystems </w:t>
      </w:r>
      <w:r w:rsidRPr="00113F59">
        <w:rPr>
          <w:b/>
          <w:noProof/>
        </w:rPr>
        <w:t>20</w:t>
      </w:r>
      <w:r w:rsidRPr="00113F59">
        <w:rPr>
          <w:noProof/>
        </w:rPr>
        <w:t>:717–732.</w:t>
      </w:r>
    </w:p>
    <w:p w14:paraId="4E734874" w14:textId="77777777" w:rsidR="00113F59" w:rsidRPr="00113F59" w:rsidRDefault="00113F59" w:rsidP="00113F59">
      <w:pPr>
        <w:pStyle w:val="EndNoteBibliography"/>
        <w:ind w:left="420" w:hanging="420"/>
        <w:rPr>
          <w:noProof/>
        </w:rPr>
      </w:pPr>
      <w:r w:rsidRPr="00113F59">
        <w:rPr>
          <w:noProof/>
        </w:rPr>
        <w:t xml:space="preserve">Boisramé, G., S. Thompson, and S. Stephens. 2018. Hydrologic responses to restored wildfire regimes revealed by soil moisture-vegetation relationships. Advances in Water Resources </w:t>
      </w:r>
      <w:r w:rsidRPr="00113F59">
        <w:rPr>
          <w:b/>
          <w:noProof/>
        </w:rPr>
        <w:t>112</w:t>
      </w:r>
      <w:r w:rsidRPr="00113F59">
        <w:rPr>
          <w:noProof/>
        </w:rPr>
        <w:t>:124-146.</w:t>
      </w:r>
    </w:p>
    <w:p w14:paraId="61CBC120" w14:textId="77777777" w:rsidR="00113F59" w:rsidRPr="00113F59" w:rsidRDefault="00113F59" w:rsidP="00113F59">
      <w:pPr>
        <w:pStyle w:val="EndNoteBibliography"/>
        <w:ind w:left="420" w:hanging="420"/>
        <w:rPr>
          <w:noProof/>
        </w:rPr>
      </w:pPr>
      <w:r w:rsidRPr="00113F59">
        <w:rPr>
          <w:noProof/>
        </w:rPr>
        <w:t xml:space="preserve">Boisramé, G. F. S., S. E. Thompson, M. Kelly, J. Cavalli, K. M. Wilkin, and S. L. Stephens. 2017b. Vegetation change during 40years of repeated managed wildfires in the Sierra Nevada, California. Forest Ecology and Management </w:t>
      </w:r>
      <w:r w:rsidRPr="00113F59">
        <w:rPr>
          <w:b/>
          <w:noProof/>
        </w:rPr>
        <w:t>402</w:t>
      </w:r>
      <w:r w:rsidRPr="00113F59">
        <w:rPr>
          <w:noProof/>
        </w:rPr>
        <w:t>:241-252.</w:t>
      </w:r>
    </w:p>
    <w:p w14:paraId="070DD86A" w14:textId="77777777" w:rsidR="00113F59" w:rsidRPr="00113F59" w:rsidRDefault="00113F59" w:rsidP="00113F59">
      <w:pPr>
        <w:pStyle w:val="EndNoteBibliography"/>
        <w:ind w:left="420" w:hanging="420"/>
        <w:rPr>
          <w:noProof/>
        </w:rPr>
      </w:pPr>
      <w:r w:rsidRPr="00113F59">
        <w:rPr>
          <w:noProof/>
        </w:rPr>
        <w:t>CalFire. 2018a. Top 20 largest California wildfires. http://www.fire.ca.gov/communications/downloads/fact_sheets/Top20_Acres.pdf.</w:t>
      </w:r>
    </w:p>
    <w:p w14:paraId="0111AC29" w14:textId="77777777" w:rsidR="00113F59" w:rsidRPr="00113F59" w:rsidRDefault="00113F59" w:rsidP="00113F59">
      <w:pPr>
        <w:pStyle w:val="EndNoteBibliography"/>
        <w:ind w:left="420" w:hanging="420"/>
        <w:rPr>
          <w:noProof/>
        </w:rPr>
      </w:pPr>
      <w:r w:rsidRPr="00113F59">
        <w:rPr>
          <w:noProof/>
        </w:rPr>
        <w:t>CalFire. 2018b. Top 20 most destructive California wildfires. http://www.fire.ca.gov/communications/downloads/fact_sheets/Top20_Acres.pdf.</w:t>
      </w:r>
    </w:p>
    <w:p w14:paraId="280CA9FF" w14:textId="77777777" w:rsidR="00113F59" w:rsidRPr="00113F59" w:rsidRDefault="00113F59" w:rsidP="00113F59">
      <w:pPr>
        <w:pStyle w:val="EndNoteBibliography"/>
        <w:ind w:left="420" w:hanging="420"/>
        <w:rPr>
          <w:noProof/>
        </w:rPr>
      </w:pPr>
      <w:r w:rsidRPr="00113F59">
        <w:rPr>
          <w:noProof/>
        </w:rPr>
        <w:lastRenderedPageBreak/>
        <w:t>Caprio, A. C., and D. M. Graber. 2000. Returning fire to the mountains: can we successfully restore the ecological role of pre-Euroamerican fire regimes to the Sierra Nevada?</w:t>
      </w:r>
      <w:r w:rsidRPr="00113F59">
        <w:rPr>
          <w:i/>
          <w:noProof/>
        </w:rPr>
        <w:t>in</w:t>
      </w:r>
      <w:r w:rsidRPr="00113F59">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6E608D6D" w14:textId="77777777" w:rsidR="00113F59" w:rsidRPr="00113F59" w:rsidRDefault="00113F59" w:rsidP="00113F59">
      <w:pPr>
        <w:pStyle w:val="EndNoteBibliography"/>
        <w:ind w:left="420" w:hanging="420"/>
        <w:rPr>
          <w:noProof/>
        </w:rPr>
      </w:pPr>
      <w:r w:rsidRPr="00113F59">
        <w:rPr>
          <w:noProof/>
        </w:rPr>
        <w:t xml:space="preserve">Collins, B. M., R. G. Everett, and S. L. Stephens. 2011. Impacts of fire exclusion and recent managed fire on forest structure in old growth Sierra Nevada mixed-conifer forests. Ecosphere </w:t>
      </w:r>
      <w:r w:rsidRPr="00113F59">
        <w:rPr>
          <w:b/>
          <w:noProof/>
        </w:rPr>
        <w:t>2</w:t>
      </w:r>
      <w:r w:rsidRPr="00113F59">
        <w:rPr>
          <w:noProof/>
        </w:rPr>
        <w:t>:art51.</w:t>
      </w:r>
    </w:p>
    <w:p w14:paraId="41B51343" w14:textId="77777777" w:rsidR="00113F59" w:rsidRPr="00113F59" w:rsidRDefault="00113F59" w:rsidP="00113F59">
      <w:pPr>
        <w:pStyle w:val="EndNoteBibliography"/>
        <w:ind w:left="420" w:hanging="420"/>
        <w:rPr>
          <w:noProof/>
        </w:rPr>
      </w:pPr>
      <w:r w:rsidRPr="00113F59">
        <w:rPr>
          <w:noProof/>
        </w:rPr>
        <w:t xml:space="preserve">Collins, B. M., M. Kelly, J. W. van Wagtendonk, and S. L. Stephens. 2007. Spatial patterns of large natural fires in Sierra Nevada wilderness areas. Landscape Ecology </w:t>
      </w:r>
      <w:r w:rsidRPr="00113F59">
        <w:rPr>
          <w:b/>
          <w:noProof/>
        </w:rPr>
        <w:t>22</w:t>
      </w:r>
      <w:r w:rsidRPr="00113F59">
        <w:rPr>
          <w:noProof/>
        </w:rPr>
        <w:t>:545-557.</w:t>
      </w:r>
    </w:p>
    <w:p w14:paraId="4710B18E" w14:textId="77777777" w:rsidR="00113F59" w:rsidRPr="00113F59" w:rsidRDefault="00113F59" w:rsidP="00113F59">
      <w:pPr>
        <w:pStyle w:val="EndNoteBibliography"/>
        <w:ind w:left="420" w:hanging="420"/>
        <w:rPr>
          <w:noProof/>
        </w:rPr>
      </w:pPr>
      <w:r w:rsidRPr="00113F59">
        <w:rPr>
          <w:noProof/>
        </w:rPr>
        <w:t xml:space="preserve">Collins, B. M., J. M. Lydersen, D. L. Fry, K. Wilkin, T. Moody, and S. L. Stephens. 2016. Variability in vegetation and surface fuels across mixed-conifer-dominated landscapes with over 40 years of natural fire. Forest Ecology and Management </w:t>
      </w:r>
      <w:r w:rsidRPr="00113F59">
        <w:rPr>
          <w:b/>
          <w:noProof/>
        </w:rPr>
        <w:t>381</w:t>
      </w:r>
      <w:r w:rsidRPr="00113F59">
        <w:rPr>
          <w:noProof/>
        </w:rPr>
        <w:t>:74-83.</w:t>
      </w:r>
    </w:p>
    <w:p w14:paraId="111AE238" w14:textId="77777777" w:rsidR="00113F59" w:rsidRPr="00113F59" w:rsidRDefault="00113F59" w:rsidP="00113F59">
      <w:pPr>
        <w:pStyle w:val="EndNoteBibliography"/>
        <w:ind w:left="420" w:hanging="420"/>
        <w:rPr>
          <w:noProof/>
        </w:rPr>
      </w:pPr>
      <w:r w:rsidRPr="00113F59">
        <w:rPr>
          <w:noProof/>
        </w:rPr>
        <w:t xml:space="preserve">Collins, B. M., J. D. Miller, A. E. Thode, M. Kelly, J. W. van Wagtendonk, and S. L. Stephens. 2009. Interactions among wildland fires in a long-established Sierra Nevada natural fire area. Ecosystems </w:t>
      </w:r>
      <w:r w:rsidRPr="00113F59">
        <w:rPr>
          <w:b/>
          <w:noProof/>
        </w:rPr>
        <w:t>12</w:t>
      </w:r>
      <w:r w:rsidRPr="00113F59">
        <w:rPr>
          <w:noProof/>
        </w:rPr>
        <w:t>:114-128.</w:t>
      </w:r>
    </w:p>
    <w:p w14:paraId="391AF38C" w14:textId="77777777" w:rsidR="00113F59" w:rsidRPr="00113F59" w:rsidRDefault="00113F59" w:rsidP="00113F59">
      <w:pPr>
        <w:pStyle w:val="EndNoteBibliography"/>
        <w:ind w:left="420" w:hanging="420"/>
        <w:rPr>
          <w:noProof/>
        </w:rPr>
      </w:pPr>
      <w:r w:rsidRPr="00113F59">
        <w:rPr>
          <w:noProof/>
        </w:rPr>
        <w:t xml:space="preserve">Collins, B. M., and S. L. Stephens. 2007. Managing natural wildfires in Sierra Nevada wilderness areas. Frontiers in Ecology and the Environment </w:t>
      </w:r>
      <w:r w:rsidRPr="00113F59">
        <w:rPr>
          <w:b/>
          <w:noProof/>
        </w:rPr>
        <w:t>5</w:t>
      </w:r>
      <w:r w:rsidRPr="00113F59">
        <w:rPr>
          <w:noProof/>
        </w:rPr>
        <w:t>:523-527.</w:t>
      </w:r>
    </w:p>
    <w:p w14:paraId="29226A29" w14:textId="77777777" w:rsidR="00113F59" w:rsidRPr="00113F59" w:rsidRDefault="00113F59" w:rsidP="00113F59">
      <w:pPr>
        <w:pStyle w:val="EndNoteBibliography"/>
        <w:ind w:left="420" w:hanging="420"/>
        <w:rPr>
          <w:noProof/>
        </w:rPr>
      </w:pPr>
      <w:r w:rsidRPr="00113F59">
        <w:rPr>
          <w:noProof/>
        </w:rPr>
        <w:t xml:space="preserve">FRAP. 2017. Fire and Resource Assessment Program. Fire perimeters [Database]. Sacramento, CA: California Department of Forestry and Fire Protection. Available from: </w:t>
      </w:r>
      <w:r w:rsidRPr="00113F59">
        <w:rPr>
          <w:noProof/>
        </w:rPr>
        <w:lastRenderedPageBreak/>
        <w:t>http://frap.fire.ca.gov/data/frapgisdata-sw-fireperimeters_download; last accessed 13-March_2019.</w:t>
      </w:r>
    </w:p>
    <w:p w14:paraId="0B1F0B17" w14:textId="77777777" w:rsidR="00113F59" w:rsidRPr="00113F59" w:rsidRDefault="00113F59" w:rsidP="00113F59">
      <w:pPr>
        <w:pStyle w:val="EndNoteBibliography"/>
        <w:ind w:left="420" w:hanging="420"/>
        <w:rPr>
          <w:noProof/>
        </w:rPr>
      </w:pPr>
      <w:r w:rsidRPr="00113F59">
        <w:rPr>
          <w:noProof/>
        </w:rPr>
        <w:t xml:space="preserve">Grant, G. E., C. L. Tague, and C. D. Allen. 2013. Watering the forest for the trees: an emerging priority for managing water in forest landscapes. Frontiers in Ecology and the Environment </w:t>
      </w:r>
      <w:r w:rsidRPr="00113F59">
        <w:rPr>
          <w:b/>
          <w:noProof/>
        </w:rPr>
        <w:t>11</w:t>
      </w:r>
      <w:r w:rsidRPr="00113F59">
        <w:rPr>
          <w:noProof/>
        </w:rPr>
        <w:t>:314-321.</w:t>
      </w:r>
    </w:p>
    <w:p w14:paraId="229C5E56" w14:textId="77777777" w:rsidR="00113F59" w:rsidRPr="00113F59" w:rsidRDefault="00113F59" w:rsidP="00113F59">
      <w:pPr>
        <w:pStyle w:val="EndNoteBibliography"/>
        <w:ind w:left="420" w:hanging="420"/>
        <w:rPr>
          <w:noProof/>
        </w:rPr>
      </w:pPr>
      <w:r w:rsidRPr="00113F59">
        <w:rPr>
          <w:noProof/>
        </w:rPr>
        <w:t xml:space="preserve">Halekoh, U., and S. Højsgaard. 2014. A Kenward-Roger Approximation and Parametric Bootstrap Methods for Tests in Linear Mixed Models - The R Package pbkrtest. Journal of Statistical Software </w:t>
      </w:r>
      <w:r w:rsidRPr="00113F59">
        <w:rPr>
          <w:b/>
          <w:noProof/>
        </w:rPr>
        <w:t>59</w:t>
      </w:r>
      <w:r w:rsidRPr="00113F59">
        <w:rPr>
          <w:noProof/>
        </w:rPr>
        <w:t>:1-30.</w:t>
      </w:r>
    </w:p>
    <w:p w14:paraId="1FC43AA0" w14:textId="77777777" w:rsidR="00113F59" w:rsidRPr="00113F59" w:rsidRDefault="00113F59" w:rsidP="00113F59">
      <w:pPr>
        <w:pStyle w:val="EndNoteBibliography"/>
        <w:ind w:left="420" w:hanging="420"/>
        <w:rPr>
          <w:noProof/>
        </w:rPr>
      </w:pPr>
      <w:r w:rsidRPr="00113F59">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113F59">
        <w:rPr>
          <w:b/>
          <w:noProof/>
        </w:rPr>
        <w:t>366</w:t>
      </w:r>
      <w:r w:rsidRPr="00113F59">
        <w:rPr>
          <w:noProof/>
        </w:rPr>
        <w:t>:221-250.</w:t>
      </w:r>
    </w:p>
    <w:p w14:paraId="03148A00" w14:textId="77777777" w:rsidR="00113F59" w:rsidRPr="00113F59" w:rsidRDefault="00113F59" w:rsidP="00113F59">
      <w:pPr>
        <w:pStyle w:val="EndNoteBibliography"/>
        <w:ind w:left="420" w:hanging="420"/>
        <w:rPr>
          <w:noProof/>
        </w:rPr>
      </w:pPr>
      <w:r w:rsidRPr="00113F59">
        <w:rPr>
          <w:noProof/>
        </w:rPr>
        <w:t>Larson, A. J., R. T. Belote, C. A. Cansler, S. A. Parks, and M. Dietz. 2013. Latent Resilience in Ponderosa Pine Forest: Effects of Resumed Frequent Fire. Ecological Applications.</w:t>
      </w:r>
    </w:p>
    <w:p w14:paraId="5AF4AAA4" w14:textId="77777777" w:rsidR="00113F59" w:rsidRPr="00113F59" w:rsidRDefault="00113F59" w:rsidP="00113F59">
      <w:pPr>
        <w:pStyle w:val="EndNoteBibliography"/>
        <w:ind w:left="420" w:hanging="420"/>
        <w:rPr>
          <w:noProof/>
        </w:rPr>
      </w:pPr>
      <w:r w:rsidRPr="00113F59">
        <w:rPr>
          <w:noProof/>
        </w:rPr>
        <w:t xml:space="preserve">Liaw, A., and M. J. R. n. Wiener. 2002. Classification and regression by randomForest.  </w:t>
      </w:r>
      <w:r w:rsidRPr="00113F59">
        <w:rPr>
          <w:b/>
          <w:noProof/>
        </w:rPr>
        <w:t>2</w:t>
      </w:r>
      <w:r w:rsidRPr="00113F59">
        <w:rPr>
          <w:noProof/>
        </w:rPr>
        <w:t>:18-22.</w:t>
      </w:r>
    </w:p>
    <w:p w14:paraId="45EFDE3C" w14:textId="77777777" w:rsidR="00113F59" w:rsidRPr="00113F59" w:rsidRDefault="00113F59" w:rsidP="00113F59">
      <w:pPr>
        <w:pStyle w:val="EndNoteBibliography"/>
        <w:ind w:left="420" w:hanging="420"/>
        <w:rPr>
          <w:noProof/>
        </w:rPr>
      </w:pPr>
      <w:r w:rsidRPr="00113F59">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FD0E14A" w14:textId="77777777" w:rsidR="00113F59" w:rsidRPr="00113F59" w:rsidRDefault="00113F59" w:rsidP="00113F59">
      <w:pPr>
        <w:pStyle w:val="EndNoteBibliography"/>
        <w:ind w:left="420" w:hanging="420"/>
        <w:rPr>
          <w:noProof/>
        </w:rPr>
      </w:pPr>
      <w:r w:rsidRPr="00113F59">
        <w:rPr>
          <w:noProof/>
        </w:rPr>
        <w:t>McKelvey, K. S., C. N. Skinner, C. Chang, D. C. Erman, S. J. Hussari, D. J. Parsons, J. W. van Wagtendonk, and C. P. Weatherspoon. 1996. An overview of fire in the Sierra Nevada., University of California, Centers for Water and Wildland Resources, Davis, CA.</w:t>
      </w:r>
    </w:p>
    <w:p w14:paraId="4461184C" w14:textId="77777777" w:rsidR="00113F59" w:rsidRPr="00113F59" w:rsidRDefault="00113F59" w:rsidP="00113F59">
      <w:pPr>
        <w:pStyle w:val="EndNoteBibliography"/>
        <w:ind w:left="420" w:hanging="420"/>
        <w:rPr>
          <w:noProof/>
        </w:rPr>
      </w:pPr>
      <w:r w:rsidRPr="00113F59">
        <w:rPr>
          <w:noProof/>
        </w:rPr>
        <w:lastRenderedPageBreak/>
        <w:t>Moore, J., Z. Heath, and B. J. F. S. T. r. U. S. D. o. A. Bulaon. 2015. Aerial detection survey-April 15th-17th, 2015.</w:t>
      </w:r>
    </w:p>
    <w:p w14:paraId="1DB21516" w14:textId="77777777" w:rsidR="00113F59" w:rsidRPr="00113F59" w:rsidRDefault="00113F59" w:rsidP="00113F59">
      <w:pPr>
        <w:pStyle w:val="EndNoteBibliography"/>
        <w:ind w:left="420" w:hanging="420"/>
        <w:rPr>
          <w:noProof/>
        </w:rPr>
      </w:pPr>
      <w:r w:rsidRPr="00113F59">
        <w:rPr>
          <w:noProof/>
        </w:rPr>
        <w:t xml:space="preserve">North, M., B. M. Collins, and S. Stephens. 2012. Using fire to increase the scale, benefits, and future maintenance of fuels treatments. Journal of Forestry </w:t>
      </w:r>
      <w:r w:rsidRPr="00113F59">
        <w:rPr>
          <w:b/>
          <w:noProof/>
        </w:rPr>
        <w:t>110</w:t>
      </w:r>
      <w:r w:rsidRPr="00113F59">
        <w:rPr>
          <w:noProof/>
        </w:rPr>
        <w:t>:392-401.</w:t>
      </w:r>
    </w:p>
    <w:p w14:paraId="6C8827AA" w14:textId="77777777" w:rsidR="00113F59" w:rsidRPr="00113F59" w:rsidRDefault="00113F59" w:rsidP="00113F59">
      <w:pPr>
        <w:pStyle w:val="EndNoteBibliography"/>
        <w:ind w:left="420" w:hanging="420"/>
        <w:rPr>
          <w:noProof/>
        </w:rPr>
      </w:pPr>
      <w:r w:rsidRPr="00113F59">
        <w:rPr>
          <w:noProof/>
        </w:rPr>
        <w:t xml:space="preserve">North, M. P., S. L. Stephens, B. M. Collins, J. K. Agee, G. Aplet, J. F. Franklin, and P. Z. Fulé. 2015. Reform forest fire management. Science </w:t>
      </w:r>
      <w:r w:rsidRPr="00113F59">
        <w:rPr>
          <w:b/>
          <w:noProof/>
        </w:rPr>
        <w:t>349</w:t>
      </w:r>
      <w:r w:rsidRPr="00113F59">
        <w:rPr>
          <w:noProof/>
        </w:rPr>
        <w:t>:1280-1281.</w:t>
      </w:r>
    </w:p>
    <w:p w14:paraId="683851C8" w14:textId="77777777" w:rsidR="00113F59" w:rsidRPr="00113F59" w:rsidRDefault="00113F59" w:rsidP="00113F59">
      <w:pPr>
        <w:pStyle w:val="EndNoteBibliography"/>
        <w:ind w:left="420" w:hanging="420"/>
        <w:rPr>
          <w:noProof/>
        </w:rPr>
      </w:pPr>
      <w:r w:rsidRPr="00113F59">
        <w:rPr>
          <w:noProof/>
        </w:rPr>
        <w:t>Ponisio, L. C., K. Wilkin, L. K. M'Gonigle, K. Kulhanek, L. Cook, R. Thorp, T. Griswold, and C. Kremen. 2016. Pyrodiversity begets plant–pollinator community diversity. Global Change Biology:n/a-n/a.</w:t>
      </w:r>
    </w:p>
    <w:p w14:paraId="07D13EB1" w14:textId="77777777" w:rsidR="00113F59" w:rsidRPr="00113F59" w:rsidRDefault="00113F59" w:rsidP="00113F59">
      <w:pPr>
        <w:pStyle w:val="EndNoteBibliography"/>
        <w:ind w:left="420" w:hanging="420"/>
        <w:rPr>
          <w:noProof/>
        </w:rPr>
      </w:pPr>
      <w:r w:rsidRPr="00113F59">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296ED84C" w14:textId="77777777" w:rsidR="00113F59" w:rsidRPr="00113F59" w:rsidRDefault="00113F59" w:rsidP="00113F59">
      <w:pPr>
        <w:pStyle w:val="EndNoteBibliography"/>
        <w:ind w:left="420" w:hanging="420"/>
        <w:rPr>
          <w:noProof/>
        </w:rPr>
      </w:pPr>
      <w:r w:rsidRPr="00113F59">
        <w:rPr>
          <w:noProof/>
        </w:rPr>
        <w:t xml:space="preserve">Steel, Z. L., H. D. Safford, and J. H. Viers. 2015. The fire frequency-severity relationship and the legacy of fire suppression in California forests. Ecosphere </w:t>
      </w:r>
      <w:r w:rsidRPr="00113F59">
        <w:rPr>
          <w:b/>
          <w:noProof/>
        </w:rPr>
        <w:t>6</w:t>
      </w:r>
      <w:r w:rsidRPr="00113F59">
        <w:rPr>
          <w:noProof/>
        </w:rPr>
        <w:t>:art8.</w:t>
      </w:r>
    </w:p>
    <w:p w14:paraId="6BC071DD" w14:textId="77777777" w:rsidR="00113F59" w:rsidRPr="00113F59" w:rsidRDefault="00113F59" w:rsidP="00113F59">
      <w:pPr>
        <w:pStyle w:val="EndNoteBibliography"/>
        <w:ind w:left="420" w:hanging="420"/>
        <w:rPr>
          <w:noProof/>
        </w:rPr>
      </w:pPr>
      <w:r w:rsidRPr="00113F59">
        <w:rPr>
          <w:noProof/>
        </w:rPr>
        <w:t xml:space="preserve">Stephens, S. L., J. K. Agee, P. Z. Fulé, M. P. North, W. H. Romme, T. W. Swetnam, and M. G. Turner. 2013. Managing forests and fire in changing climates. Science </w:t>
      </w:r>
      <w:r w:rsidRPr="00113F59">
        <w:rPr>
          <w:b/>
          <w:noProof/>
        </w:rPr>
        <w:t>342</w:t>
      </w:r>
      <w:r w:rsidRPr="00113F59">
        <w:rPr>
          <w:noProof/>
        </w:rPr>
        <w:t>:41-42.</w:t>
      </w:r>
    </w:p>
    <w:p w14:paraId="25A2611D" w14:textId="77777777" w:rsidR="00113F59" w:rsidRPr="00113F59" w:rsidRDefault="00113F59" w:rsidP="00113F59">
      <w:pPr>
        <w:pStyle w:val="EndNoteBibliography"/>
        <w:ind w:left="420" w:hanging="420"/>
        <w:rPr>
          <w:noProof/>
        </w:rPr>
      </w:pPr>
      <w:r w:rsidRPr="00113F59">
        <w:rPr>
          <w:noProof/>
        </w:rPr>
        <w:t xml:space="preserve">Stephens, S. L., B. M. Collins, E. Biber, and P. Z. Fulé. 2016. U.S. federal fire and forest policy: emphasizing resilience in dry forests. Ecosphere </w:t>
      </w:r>
      <w:r w:rsidRPr="00113F59">
        <w:rPr>
          <w:b/>
          <w:noProof/>
        </w:rPr>
        <w:t>7</w:t>
      </w:r>
      <w:r w:rsidRPr="00113F59">
        <w:rPr>
          <w:noProof/>
        </w:rPr>
        <w:t>:e01584-n/a.</w:t>
      </w:r>
    </w:p>
    <w:p w14:paraId="3C07DD04" w14:textId="77777777" w:rsidR="00113F59" w:rsidRPr="00113F59" w:rsidRDefault="00113F59" w:rsidP="00113F59">
      <w:pPr>
        <w:pStyle w:val="EndNoteBibliography"/>
        <w:ind w:left="420" w:hanging="420"/>
        <w:rPr>
          <w:noProof/>
        </w:rPr>
      </w:pPr>
      <w:r w:rsidRPr="00113F59">
        <w:rPr>
          <w:noProof/>
        </w:rPr>
        <w:t xml:space="preserve">Stephenson, N. L. 1998. Actual evapotranspiration and deficit: biologically meaningful correlates of vegetation distribution across spatial scales. Journal of Biogeography </w:t>
      </w:r>
      <w:r w:rsidRPr="00113F59">
        <w:rPr>
          <w:b/>
          <w:noProof/>
        </w:rPr>
        <w:t>25</w:t>
      </w:r>
      <w:r w:rsidRPr="00113F59">
        <w:rPr>
          <w:noProof/>
        </w:rPr>
        <w:t>:855-870.</w:t>
      </w:r>
    </w:p>
    <w:p w14:paraId="41317D1E" w14:textId="77777777" w:rsidR="00113F59" w:rsidRPr="00113F59" w:rsidRDefault="00113F59" w:rsidP="00113F59">
      <w:pPr>
        <w:pStyle w:val="EndNoteBibliography"/>
        <w:ind w:left="420" w:hanging="420"/>
        <w:rPr>
          <w:noProof/>
        </w:rPr>
      </w:pPr>
      <w:r w:rsidRPr="00113F59">
        <w:rPr>
          <w:noProof/>
        </w:rPr>
        <w:lastRenderedPageBreak/>
        <w:t xml:space="preserve">Stevens, J. T., B. M. Collins, J. D. Miller, M. P. North, and S. L. Stephens. 2017. Changing spatial patterns of stand-replacing fire in California conifer forests. Forest Ecology and Management </w:t>
      </w:r>
      <w:r w:rsidRPr="00113F59">
        <w:rPr>
          <w:b/>
          <w:noProof/>
        </w:rPr>
        <w:t>406</w:t>
      </w:r>
      <w:r w:rsidRPr="00113F59">
        <w:rPr>
          <w:noProof/>
        </w:rPr>
        <w:t>:28-36.</w:t>
      </w:r>
    </w:p>
    <w:p w14:paraId="5577E7A8" w14:textId="77777777" w:rsidR="00113F59" w:rsidRPr="00113F59" w:rsidRDefault="00113F59" w:rsidP="00113F59">
      <w:pPr>
        <w:pStyle w:val="EndNoteBibliography"/>
        <w:ind w:left="420" w:hanging="420"/>
        <w:rPr>
          <w:noProof/>
        </w:rPr>
      </w:pPr>
      <w:r w:rsidRPr="00113F59">
        <w:rPr>
          <w:noProof/>
        </w:rPr>
        <w:t xml:space="preserve">van Mantgem, P. J., and N. L. Stephenson. 2007. Apparent climatically induced increase of tree mortality rates in a temperate forest. Ecology Letters </w:t>
      </w:r>
      <w:r w:rsidRPr="00113F59">
        <w:rPr>
          <w:b/>
          <w:noProof/>
        </w:rPr>
        <w:t>10</w:t>
      </w:r>
      <w:r w:rsidRPr="00113F59">
        <w:rPr>
          <w:noProof/>
        </w:rPr>
        <w:t>:909-916.</w:t>
      </w:r>
    </w:p>
    <w:p w14:paraId="7A0B1CCB" w14:textId="77777777" w:rsidR="00113F59" w:rsidRPr="00113F59" w:rsidRDefault="00113F59" w:rsidP="00113F59">
      <w:pPr>
        <w:pStyle w:val="EndNoteBibliography"/>
        <w:ind w:left="420" w:hanging="420"/>
        <w:rPr>
          <w:noProof/>
        </w:rPr>
      </w:pPr>
      <w:r w:rsidRPr="00113F59">
        <w:rPr>
          <w:noProof/>
        </w:rPr>
        <w:t xml:space="preserve">van Mantgem, P. J., N. L. Stephenson, J. C. Byrne, L. D. Daniels, J. F. Franklin, P. Z. Fulé, M. E. Harmon, A. J. Larson, J. M. Smith, A. H. Taylor, and T. T. Veblen. 2009. Widespread increase of tree mortality rates in the western United States. Science </w:t>
      </w:r>
      <w:r w:rsidRPr="00113F59">
        <w:rPr>
          <w:b/>
          <w:noProof/>
        </w:rPr>
        <w:t>323</w:t>
      </w:r>
      <w:r w:rsidRPr="00113F59">
        <w:rPr>
          <w:noProof/>
        </w:rPr>
        <w:t>:521-524.</w:t>
      </w:r>
    </w:p>
    <w:p w14:paraId="55D3BBE2" w14:textId="77777777" w:rsidR="00113F59" w:rsidRPr="00113F59" w:rsidRDefault="00113F59" w:rsidP="00113F59">
      <w:pPr>
        <w:pStyle w:val="EndNoteBibliography"/>
        <w:ind w:left="420" w:hanging="420"/>
        <w:rPr>
          <w:noProof/>
        </w:rPr>
      </w:pPr>
      <w:r w:rsidRPr="00113F59">
        <w:rPr>
          <w:noProof/>
        </w:rPr>
        <w:t xml:space="preserve">van Wagtendonk, J. W. 2007. The history and evolution of wildland fire use. Fire Ecology </w:t>
      </w:r>
      <w:r w:rsidRPr="00113F59">
        <w:rPr>
          <w:b/>
          <w:noProof/>
        </w:rPr>
        <w:t>3</w:t>
      </w:r>
      <w:r w:rsidRPr="00113F59">
        <w:rPr>
          <w:noProof/>
        </w:rPr>
        <w:t>:3-17.</w:t>
      </w:r>
    </w:p>
    <w:p w14:paraId="4548A0D6" w14:textId="77777777" w:rsidR="00113F59" w:rsidRPr="00113F59" w:rsidRDefault="00113F59" w:rsidP="00113F59">
      <w:pPr>
        <w:pStyle w:val="EndNoteBibliography"/>
        <w:ind w:left="420" w:hanging="420"/>
        <w:rPr>
          <w:noProof/>
        </w:rPr>
      </w:pPr>
      <w:r w:rsidRPr="00113F59">
        <w:rPr>
          <w:noProof/>
        </w:rPr>
        <w:t xml:space="preserve">Westerling, A. L., and T. W. J. E. Swetnam, Transactions American Geophysical Union. 2003. Interannual to decadal drought and wildfire in the western United States. EOS, Transactions American Geophysical Union </w:t>
      </w:r>
      <w:r w:rsidRPr="00113F59">
        <w:rPr>
          <w:b/>
          <w:noProof/>
        </w:rPr>
        <w:t>84</w:t>
      </w:r>
      <w:r w:rsidRPr="00113F59">
        <w:rPr>
          <w:noProof/>
        </w:rPr>
        <w:t>:545-555.</w:t>
      </w:r>
    </w:p>
    <w:p w14:paraId="285E1297" w14:textId="258047A1"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abrielle" w:date="2019-03-28T16:44:00Z" w:initials="G">
    <w:p w14:paraId="1D6931AC" w14:textId="29BDD465" w:rsidR="00572C84" w:rsidRDefault="00572C84">
      <w:pPr>
        <w:pStyle w:val="CommentText"/>
      </w:pPr>
      <w:r>
        <w:rPr>
          <w:rStyle w:val="CommentReference"/>
        </w:rPr>
        <w:annotationRef/>
      </w:r>
      <w:r>
        <w:t>Does this mean -10 is the mean daily minimum temperature?</w:t>
      </w:r>
    </w:p>
  </w:comment>
  <w:comment w:id="2" w:author="Jens Stevens" w:date="2019-04-22T14:10:00Z" w:initials="JS">
    <w:p w14:paraId="1F3CF501" w14:textId="4F95D66E" w:rsidR="00572C84" w:rsidRDefault="00572C84">
      <w:pPr>
        <w:pStyle w:val="CommentText"/>
      </w:pPr>
      <w:r>
        <w:rPr>
          <w:rStyle w:val="CommentReference"/>
        </w:rPr>
        <w:annotationRef/>
      </w:r>
      <w:r>
        <w:t>It was either Sally (I think), Katya or Brandon who wrote this so I defer to them.</w:t>
      </w:r>
    </w:p>
  </w:comment>
  <w:comment w:id="3" w:author="Gabrielle" w:date="2019-03-28T21:59:00Z" w:initials="G">
    <w:p w14:paraId="2F5546E5" w14:textId="1E294BF8" w:rsidR="00572C84" w:rsidRDefault="00572C84">
      <w:pPr>
        <w:pStyle w:val="CommentText"/>
      </w:pPr>
      <w:r>
        <w:rPr>
          <w:rStyle w:val="CommentReference"/>
        </w:rPr>
        <w:annotationRef/>
      </w:r>
      <w:r>
        <w:t xml:space="preserve">My DEM and Sugarloaf delineation give me a max of </w:t>
      </w:r>
      <w:r w:rsidRPr="0046184A">
        <w:t>3500 m. Where did 3200 come from?</w:t>
      </w:r>
    </w:p>
  </w:comment>
  <w:comment w:id="4" w:author="Jens Stevens" w:date="2019-04-22T18:54:00Z" w:initials="JS">
    <w:p w14:paraId="34FD27AE" w14:textId="5D0D959B" w:rsidR="00572C84" w:rsidRDefault="00572C84">
      <w:pPr>
        <w:pStyle w:val="CommentText"/>
      </w:pPr>
      <w:r>
        <w:rPr>
          <w:rStyle w:val="CommentReference"/>
        </w:rPr>
        <w:annotationRef/>
      </w:r>
      <w:r>
        <w:t>Flagging this for Brandon</w:t>
      </w:r>
    </w:p>
  </w:comment>
  <w:comment w:id="5" w:author="Gabrielle" w:date="2019-03-28T16:55:00Z" w:initials="G">
    <w:p w14:paraId="09417A21" w14:textId="1DB9E951" w:rsidR="00572C84" w:rsidRDefault="00572C84">
      <w:pPr>
        <w:pStyle w:val="CommentText"/>
      </w:pPr>
      <w:r>
        <w:rPr>
          <w:rStyle w:val="CommentReference"/>
        </w:rPr>
        <w:annotationRef/>
      </w:r>
      <w:r>
        <w:t>Do we have info from Stephens Lab forestry plots to compare in more detail? Figure 3 in Collins et al. 2016 is helpful, but I haven’t found something that explicitly compares forest structure between ICB and SCB.</w:t>
      </w:r>
    </w:p>
  </w:comment>
  <w:comment w:id="6" w:author="Jens Stevens" w:date="2019-03-14T15:45:00Z" w:initials="JS">
    <w:p w14:paraId="7ABB1425" w14:textId="31DAB16E" w:rsidR="00572C84" w:rsidRDefault="00572C84">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7" w:author="Jens Stevens" w:date="2019-04-25T14:47:00Z" w:initials="JS">
    <w:p w14:paraId="46CF020A" w14:textId="4AC43491" w:rsidR="00C95CDA" w:rsidRDefault="00C95CDA">
      <w:pPr>
        <w:pStyle w:val="CommentText"/>
      </w:pPr>
      <w:r>
        <w:rPr>
          <w:rStyle w:val="CommentReference"/>
        </w:rPr>
        <w:annotationRef/>
      </w:r>
      <w:r>
        <w:t xml:space="preserve">Start </w:t>
      </w:r>
      <w:r>
        <w:t>here</w:t>
      </w:r>
      <w:bookmarkStart w:id="8" w:name="_GoBack"/>
      <w:bookmarkEnd w:id="8"/>
    </w:p>
  </w:comment>
  <w:comment w:id="9" w:author="Jens Stevens" w:date="2019-03-14T10:46:00Z" w:initials="JS">
    <w:p w14:paraId="59D833F8" w14:textId="4E12D06F" w:rsidR="00572C84" w:rsidRDefault="00572C84">
      <w:pPr>
        <w:pStyle w:val="CommentText"/>
      </w:pPr>
      <w:r>
        <w:rPr>
          <w:rStyle w:val="CommentReference"/>
        </w:rPr>
        <w:annotationRef/>
      </w:r>
      <w:r>
        <w:t>Cite chi-square stat about significance here.</w:t>
      </w:r>
    </w:p>
  </w:comment>
  <w:comment w:id="10" w:author="Jens Stevens [2]" w:date="2019-03-13T09:18:00Z" w:initials="JS">
    <w:p w14:paraId="6C65E0C5" w14:textId="77777777" w:rsidR="00572C84" w:rsidRDefault="00572C84" w:rsidP="00FF17D0">
      <w:pPr>
        <w:pStyle w:val="CommentText"/>
      </w:pPr>
      <w:r>
        <w:rPr>
          <w:rStyle w:val="CommentReference"/>
        </w:rPr>
        <w:annotationRef/>
      </w:r>
      <w:r>
        <w:t>Hydrological implications here, but the total area in dense meadows is such a drop in the bucket in this landscape…</w:t>
      </w:r>
    </w:p>
  </w:comment>
  <w:comment w:id="11" w:author="Sally Thompson" w:date="2019-03-13T09:18:00Z" w:initials="ST">
    <w:p w14:paraId="4E6D30CF" w14:textId="1C0D1E64" w:rsidR="00572C84" w:rsidRDefault="00572C84">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12" w:author="Jens Stevens" w:date="2019-03-14T09:54:00Z" w:initials="JS">
    <w:p w14:paraId="67BA3ABA" w14:textId="19913F90" w:rsidR="00572C84" w:rsidRDefault="00572C84">
      <w:pPr>
        <w:pStyle w:val="CommentText"/>
      </w:pPr>
      <w:r>
        <w:rPr>
          <w:rStyle w:val="CommentReference"/>
        </w:rPr>
        <w:annotationRef/>
      </w:r>
      <w:r>
        <w:t>Two more sub-panels: forest in 73 becoming other veg, and other veg becoming forest</w:t>
      </w:r>
    </w:p>
  </w:comment>
  <w:comment w:id="18" w:author="Sally Thompson" w:date="2019-03-13T09:18:00Z" w:initials="ST">
    <w:p w14:paraId="2FCB3E25" w14:textId="2F490AB1" w:rsidR="00572C84" w:rsidRDefault="00572C84">
      <w:pPr>
        <w:pStyle w:val="CommentText"/>
      </w:pPr>
      <w:r>
        <w:rPr>
          <w:rStyle w:val="CommentReference"/>
        </w:rPr>
        <w:annotationRef/>
      </w:r>
      <w:r>
        <w:t>Jens, I really liked this figure, but it is very information dense.  I wonder if you might want to consider making a separate figure for the watershed scale only (as a summary) which is maybe a little more intuitive?  I think the figures in Gabrielle’s FEMS paper (</w:t>
      </w:r>
      <w:proofErr w:type="gramStart"/>
      <w:r w:rsidRPr="009C4159">
        <w:t>https://www.ce.berkeley.edu/sites/default/files/assets/users/thompson/1-s2.0-S0378112717306989-main.pdf</w:t>
      </w:r>
      <w:r>
        <w:t xml:space="preserve">)   </w:t>
      </w:r>
      <w:proofErr w:type="gramEnd"/>
      <w:r>
        <w:t>- e.g. Figure 5, and Figure 6 – provide a really nice intuitive summary of how change proceeded in aggregate (Figure 5 – just showing overall changes in proportion) and in terms of specific transitions (Figure 6) – and are a lot more intuitive than these plots.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19" w:author="Jens Stevens" w:date="2019-03-14T10:03:00Z" w:initials="JS">
    <w:p w14:paraId="2DFF4A3B" w14:textId="59E4FC4C" w:rsidR="00572C84" w:rsidRDefault="00572C84">
      <w:pPr>
        <w:pStyle w:val="CommentText"/>
      </w:pPr>
      <w:r>
        <w:rPr>
          <w:rStyle w:val="CommentReference"/>
        </w:rPr>
        <w:annotationRef/>
      </w:r>
      <w:r>
        <w:t xml:space="preserve">We will try stating the “straightforward results” in first P of Results, and also adding “change-only” subfigures to Figure </w:t>
      </w:r>
      <w:r w:rsidR="00C95CDA">
        <w:t>2</w:t>
      </w:r>
      <w:r>
        <w:t>, and leave this alone for now.</w:t>
      </w:r>
    </w:p>
  </w:comment>
  <w:comment w:id="22" w:author="Sally Thompson" w:date="2019-03-13T09:18:00Z" w:initials="ST">
    <w:p w14:paraId="5C72C250" w14:textId="60753D2D" w:rsidR="00572C84" w:rsidRDefault="00572C84">
      <w:pPr>
        <w:pStyle w:val="CommentText"/>
      </w:pPr>
      <w:r>
        <w:rPr>
          <w:rStyle w:val="CommentReference"/>
        </w:rPr>
        <w:annotationRef/>
      </w:r>
      <w:r>
        <w:t xml:space="preserve">Is it possible to link the forest types discussed below to the claims we make about SCB being a “less productive” basin?  </w:t>
      </w:r>
    </w:p>
  </w:comment>
  <w:comment w:id="23" w:author="Sally Thompson" w:date="2019-03-13T09:18:00Z" w:initials="ST">
    <w:p w14:paraId="212714F1" w14:textId="1CC33C04" w:rsidR="00572C84" w:rsidRDefault="00572C84">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25" w:author="Sally Thompson" w:date="2019-03-13T09:18:00Z" w:initials="ST">
    <w:p w14:paraId="7460FC90" w14:textId="29B44261" w:rsidR="00572C84" w:rsidRDefault="00572C84">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26" w:author="Jens Stevens" w:date="2019-03-13T09:18:00Z" w:initials="JS">
    <w:p w14:paraId="0017B134" w14:textId="26552AD2" w:rsidR="00572C84" w:rsidRDefault="00572C84">
      <w:pPr>
        <w:pStyle w:val="CommentText"/>
      </w:pPr>
      <w:r>
        <w:rPr>
          <w:rStyle w:val="CommentReference"/>
        </w:rPr>
        <w:annotationRef/>
      </w:r>
      <w:r>
        <w:t>Gabrielle</w:t>
      </w:r>
    </w:p>
  </w:comment>
  <w:comment w:id="28" w:author="Jens Stevens" w:date="2019-03-15T11:06:00Z" w:initials="JS">
    <w:p w14:paraId="030DBC1C" w14:textId="77777777" w:rsidR="00572C84" w:rsidRDefault="00572C84" w:rsidP="00572C84">
      <w:pPr>
        <w:pStyle w:val="CommentText"/>
      </w:pPr>
      <w:r>
        <w:rPr>
          <w:rStyle w:val="CommentReference"/>
        </w:rPr>
        <w:annotationRef/>
      </w:r>
      <w:r>
        <w:t xml:space="preserve">Katya, </w:t>
      </w:r>
    </w:p>
    <w:p w14:paraId="40F637F1" w14:textId="77777777" w:rsidR="00572C84" w:rsidRDefault="00572C84" w:rsidP="00572C84">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29" w:author="Ekaterina Rakhmatulina" w:date="2019-03-13T09:18:00Z" w:initials="ER">
    <w:p w14:paraId="40CCF41E" w14:textId="77777777" w:rsidR="00572C84" w:rsidRDefault="00572C84" w:rsidP="00572C84">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30" w:author="Gabrielle Boisrame" w:date="2019-03-13T09:18:00Z" w:initials="GB">
    <w:p w14:paraId="11BDEC08" w14:textId="77777777" w:rsidR="00572C84" w:rsidRDefault="00572C84" w:rsidP="00572C84">
      <w:pPr>
        <w:pStyle w:val="CommentText"/>
      </w:pPr>
      <w:r>
        <w:rPr>
          <w:rStyle w:val="CommentReference"/>
        </w:rPr>
        <w:annotationRef/>
      </w:r>
      <w:r>
        <w:t>That is odd. We can look into it more closely later if it becomes important to our conclusions.</w:t>
      </w:r>
    </w:p>
  </w:comment>
  <w:comment w:id="31" w:author="Jens Stevens" w:date="2019-03-15T10:39:00Z" w:initials="JS">
    <w:p w14:paraId="3E14AD2C" w14:textId="77777777" w:rsidR="00572C84" w:rsidRDefault="00572C84" w:rsidP="00572C84">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34" w:author="Jens Stevens" w:date="2019-03-15T10:31:00Z" w:initials="JS">
    <w:p w14:paraId="5B1D0902" w14:textId="54819CA5" w:rsidR="00572C84" w:rsidRDefault="00572C84">
      <w:pPr>
        <w:pStyle w:val="CommentText"/>
      </w:pPr>
      <w:r>
        <w:rPr>
          <w:rStyle w:val="CommentReference"/>
        </w:rPr>
        <w:annotationRef/>
      </w:r>
      <w:r>
        <w:t>Katya, can you add subfigure letters a, b, c to plot?</w:t>
      </w:r>
    </w:p>
  </w:comment>
  <w:comment w:id="35" w:author="Gabrielle Boisrame" w:date="2019-03-26T11:55:00Z" w:initials="GB">
    <w:p w14:paraId="0F5C2B2F" w14:textId="6FFB1C82" w:rsidR="00572C84" w:rsidRDefault="00572C84">
      <w:pPr>
        <w:pStyle w:val="CommentText"/>
      </w:pPr>
      <w:r>
        <w:rPr>
          <w:rStyle w:val="CommentReference"/>
        </w:rPr>
        <w:annotationRef/>
      </w:r>
      <w:r>
        <w:t>Is it helpful to have this histogram of differences too? I can add a/b labels if we want to keep this.</w:t>
      </w:r>
    </w:p>
  </w:comment>
  <w:comment w:id="36" w:author="Gabrielle Boisrame" w:date="2019-03-15T15:50:00Z" w:initials="GB">
    <w:p w14:paraId="61C9EE70" w14:textId="26093E23" w:rsidR="00572C84" w:rsidRDefault="00572C84">
      <w:pPr>
        <w:pStyle w:val="CommentText"/>
      </w:pPr>
      <w:r>
        <w:rPr>
          <w:rStyle w:val="CommentReference"/>
        </w:rPr>
        <w:annotationRef/>
      </w:r>
      <w:r>
        <w:t>I’m not sure I love this opening sentence. What is a “shift in vegetation”? ICB did not shift vegetation in terms of what type was dominant, it just had big relative changes in each veg type. Maybe just say something like “Fire-related changes to vegetation cover type were minimal, although there was a slight increase in landscape heterogeneity and in sparse meadow cover. This shift is expected to have produced only minor localized changes to soil moisture.”</w:t>
      </w:r>
    </w:p>
  </w:comment>
  <w:comment w:id="37" w:author="Sally Thompson" w:date="2019-03-13T09:18:00Z" w:initials="ST">
    <w:p w14:paraId="3FEAF102" w14:textId="3A63FD38" w:rsidR="00572C84" w:rsidRDefault="00572C84">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38" w:author="Gabrielle Boisrame" w:date="2019-03-26T11:36:00Z" w:initials="GB">
    <w:p w14:paraId="0186F2C6" w14:textId="3238146F" w:rsidR="00572C84" w:rsidRDefault="00572C84">
      <w:pPr>
        <w:pStyle w:val="CommentText"/>
      </w:pPr>
      <w:r>
        <w:rPr>
          <w:rStyle w:val="CommentReference"/>
        </w:rPr>
        <w:annotationRef/>
      </w:r>
      <w:r>
        <w:t>Give reference? At some point Scott sent an email about how several fires had been suppressed within Sugarloaf, but I can’t find it right now.</w:t>
      </w:r>
    </w:p>
  </w:comment>
  <w:comment w:id="39" w:author="Gabrielle Boisrame" w:date="2019-03-26T11:33:00Z" w:initials="GB">
    <w:p w14:paraId="1EF15477" w14:textId="099559ED" w:rsidR="00572C84" w:rsidRDefault="00572C84">
      <w:pPr>
        <w:pStyle w:val="CommentText"/>
      </w:pPr>
      <w:r>
        <w:rPr>
          <w:rStyle w:val="CommentReference"/>
        </w:rPr>
        <w:annotationRef/>
      </w:r>
      <w:r>
        <w:t>Comparable how? Comparable elevation? Climate? Do we really just mean ICB when we say “comparable watersheds”?</w:t>
      </w:r>
    </w:p>
  </w:comment>
  <w:comment w:id="40" w:author="Sally Thompson" w:date="2019-03-13T09:18:00Z" w:initials="ST">
    <w:p w14:paraId="160D6182" w14:textId="2C6B476A" w:rsidR="00572C84" w:rsidRDefault="00572C84">
      <w:pPr>
        <w:pStyle w:val="CommentText"/>
      </w:pPr>
      <w:r>
        <w:rPr>
          <w:rStyle w:val="CommentReference"/>
        </w:rPr>
        <w:annotationRef/>
      </w:r>
      <w:r>
        <w:t>Do we need to be so tentative?  Isn’t this clear given the data?</w:t>
      </w:r>
    </w:p>
  </w:comment>
  <w:comment w:id="41" w:author="Sally Thompson" w:date="2019-03-13T09:18:00Z" w:initials="ST">
    <w:p w14:paraId="73994D39" w14:textId="3305E7F7" w:rsidR="00572C84" w:rsidRDefault="00572C84">
      <w:pPr>
        <w:pStyle w:val="CommentText"/>
      </w:pPr>
      <w:r>
        <w:rPr>
          <w:rStyle w:val="CommentReference"/>
        </w:rPr>
        <w:annotationRef/>
      </w:r>
      <w:r>
        <w:t>Check methods for consistency, I'm not sure the 40x80m patch bit is included there yet?</w:t>
      </w:r>
    </w:p>
  </w:comment>
  <w:comment w:id="42" w:author="Sally Thompson" w:date="2019-03-13T09:18:00Z" w:initials="ST">
    <w:p w14:paraId="235FBFDC" w14:textId="2BE14CF4" w:rsidR="00572C84" w:rsidRDefault="00572C84">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43" w:author="Sally Thompson" w:date="2019-03-13T09:18:00Z" w:initials="ST">
    <w:p w14:paraId="04EE7332" w14:textId="64E0ACBA" w:rsidR="00572C84" w:rsidRDefault="00572C84">
      <w:pPr>
        <w:pStyle w:val="CommentText"/>
      </w:pPr>
      <w:r>
        <w:rPr>
          <w:rStyle w:val="CommentReference"/>
        </w:rPr>
        <w:annotationRef/>
      </w:r>
      <w:r>
        <w:t>So what?  I think I need a summary statement to get the take home message here.</w:t>
      </w:r>
    </w:p>
  </w:comment>
  <w:comment w:id="44" w:author="Sally Thompson" w:date="2019-03-13T09:18:00Z" w:initials="ST">
    <w:p w14:paraId="24DF3632" w14:textId="330E4FC5" w:rsidR="00572C84" w:rsidRDefault="00572C84">
      <w:pPr>
        <w:pStyle w:val="CommentText"/>
      </w:pPr>
      <w:r>
        <w:rPr>
          <w:rStyle w:val="CommentReference"/>
        </w:rPr>
        <w:annotationRef/>
      </w:r>
      <w:r>
        <w:t>Expected based on ICB or on something else?</w:t>
      </w:r>
    </w:p>
  </w:comment>
  <w:comment w:id="45" w:author="Sally Thompson" w:date="2019-03-13T09:18:00Z" w:initials="ST">
    <w:p w14:paraId="312EE5AB" w14:textId="702995D6" w:rsidR="00572C84" w:rsidRDefault="00572C84">
      <w:pPr>
        <w:pStyle w:val="CommentText"/>
      </w:pPr>
      <w:r>
        <w:rPr>
          <w:rStyle w:val="CommentReference"/>
        </w:rPr>
        <w:annotationRef/>
      </w:r>
      <w:r>
        <w:t>Do we need to have a methods or results point that makes it clear that the plots surveyed are not balanced across fire severity classes then?</w:t>
      </w:r>
    </w:p>
  </w:comment>
  <w:comment w:id="50" w:author="Jens Stevens" w:date="2019-03-13T09:18:00Z" w:initials="JS">
    <w:p w14:paraId="51C29D74" w14:textId="187805D1" w:rsidR="00572C84" w:rsidRDefault="00572C84">
      <w:pPr>
        <w:pStyle w:val="CommentText"/>
      </w:pPr>
      <w:r>
        <w:rPr>
          <w:rStyle w:val="CommentReference"/>
        </w:rPr>
        <w:annotationRef/>
      </w:r>
      <w:r>
        <w:t>Scott, do we have a fire history from this watershed that we can cite? Maybe Tony has an idea?</w:t>
      </w:r>
    </w:p>
  </w:comment>
  <w:comment w:id="51" w:author="Brandon Collins" w:date="2019-03-13T14:42:00Z" w:initials="BC">
    <w:p w14:paraId="0162CC70" w14:textId="23232E57" w:rsidR="00572C84" w:rsidRDefault="00572C84">
      <w:pPr>
        <w:pStyle w:val="CommentText"/>
      </w:pPr>
      <w:r>
        <w:rPr>
          <w:rStyle w:val="CommentReference"/>
        </w:rPr>
        <w:annotationRef/>
      </w:r>
      <w:r>
        <w:t>Replace with Collins and Stephens (2007)</w:t>
      </w:r>
    </w:p>
  </w:comment>
  <w:comment w:id="52" w:author="Jens Stevens" w:date="2019-03-13T10:12:00Z" w:initials="JS">
    <w:p w14:paraId="081349AD" w14:textId="5C31FD02" w:rsidR="00572C84" w:rsidRDefault="00572C84">
      <w:pPr>
        <w:pStyle w:val="CommentText"/>
      </w:pPr>
      <w:r>
        <w:rPr>
          <w:rStyle w:val="CommentReference"/>
        </w:rPr>
        <w:annotationRef/>
      </w:r>
      <w:r>
        <w:t>Isn’t there a citation somewhere that focuses specifically on large tree mortality? Can’t find it at the moment…</w:t>
      </w:r>
    </w:p>
    <w:p w14:paraId="75074C1D" w14:textId="77777777" w:rsidR="00572C84" w:rsidRDefault="00572C84">
      <w:pPr>
        <w:pStyle w:val="CommentText"/>
      </w:pPr>
    </w:p>
    <w:p w14:paraId="07A42139" w14:textId="2DEED71D" w:rsidR="00572C84" w:rsidRDefault="00572C84">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53" w:author="Brandon Collins" w:date="2019-03-13T14:46:00Z" w:initials="BC">
    <w:p w14:paraId="3999B8A3" w14:textId="77777777" w:rsidR="00572C84" w:rsidRDefault="00572C84">
      <w:pPr>
        <w:pStyle w:val="CommentText"/>
      </w:pPr>
      <w:r>
        <w:rPr>
          <w:rStyle w:val="CommentReference"/>
        </w:rPr>
        <w:annotationRef/>
      </w:r>
      <w:r>
        <w:t>How about this one:</w:t>
      </w:r>
    </w:p>
    <w:p w14:paraId="09BD40D8" w14:textId="1B4EA4C7" w:rsidR="00572C84" w:rsidRDefault="00572C84">
      <w:pPr>
        <w:pStyle w:val="CommentText"/>
      </w:pPr>
      <w:r w:rsidRPr="00384760">
        <w:t>Das, A. J., N. L. Stephenson, and K. P. Davis. 2016. Why do trees die? Characterizing the drivers of background tree mortality. Ecology 97:2616-2627.</w:t>
      </w:r>
    </w:p>
  </w:comment>
  <w:comment w:id="54" w:author="Sally Thompson" w:date="2019-03-13T09:18:00Z" w:initials="ST">
    <w:p w14:paraId="12D7CCB5" w14:textId="4CC02E9A" w:rsidR="00572C84" w:rsidRDefault="00572C84">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60" w:author="Sally Thompson" w:date="2019-03-13T09:18:00Z" w:initials="ST">
    <w:p w14:paraId="186C9D70" w14:textId="50D3F715" w:rsidR="00572C84" w:rsidRDefault="00572C84">
      <w:pPr>
        <w:pStyle w:val="CommentText"/>
      </w:pPr>
      <w:r>
        <w:rPr>
          <w:rStyle w:val="CommentReference"/>
        </w:rPr>
        <w:annotationRef/>
      </w:r>
      <w:r>
        <w:t>I don’t think we have any evidence that soils are poorly drained in ICB.  Gabby?</w:t>
      </w:r>
    </w:p>
  </w:comment>
  <w:comment w:id="61" w:author="Gabrielle Boisrame" w:date="2019-04-18T11:30:00Z" w:initials="GB">
    <w:p w14:paraId="52AE7AD4" w14:textId="11EC71D2" w:rsidR="00572C84" w:rsidRDefault="00572C84">
      <w:pPr>
        <w:pStyle w:val="CommentText"/>
      </w:pPr>
      <w:r>
        <w:rPr>
          <w:rStyle w:val="CommentReference"/>
        </w:rPr>
        <w:annotationRef/>
      </w:r>
      <w:r>
        <w:t xml:space="preserve">The soils are pretty similar in terms of texture (See new Table A.1 in appendix). Anecdotally, I remember the soils seeming less dense in SCB, but we didn’t get any bulk density measurements. </w:t>
      </w:r>
    </w:p>
  </w:comment>
  <w:comment w:id="62" w:author="Jens Stevens" w:date="2019-03-13T09:18:00Z" w:initials="JS">
    <w:p w14:paraId="3F5B85EE" w14:textId="0B82D2D9" w:rsidR="00572C84" w:rsidRDefault="00572C84">
      <w:pPr>
        <w:pStyle w:val="CommentText"/>
      </w:pPr>
      <w:r>
        <w:rPr>
          <w:rStyle w:val="CommentReference"/>
        </w:rPr>
        <w:annotationRef/>
      </w:r>
      <w:r>
        <w:t>Gabrielle/Katya/Sally</w:t>
      </w:r>
    </w:p>
  </w:comment>
  <w:comment w:id="63" w:author="Jens Stevens" w:date="2019-03-13T09:18:00Z" w:initials="JS">
    <w:p w14:paraId="4138141B" w14:textId="7C2883D9" w:rsidR="00572C84" w:rsidRDefault="00572C84">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6931AC" w15:done="0"/>
  <w15:commentEx w15:paraId="1F3CF501" w15:paraIdParent="1D6931AC" w15:done="0"/>
  <w15:commentEx w15:paraId="2F5546E5" w15:done="0"/>
  <w15:commentEx w15:paraId="34FD27AE" w15:paraIdParent="2F5546E5" w15:done="0"/>
  <w15:commentEx w15:paraId="09417A21" w15:done="0"/>
  <w15:commentEx w15:paraId="7ABB1425" w15:done="0"/>
  <w15:commentEx w15:paraId="46CF020A" w15:done="0"/>
  <w15:commentEx w15:paraId="59D833F8" w15:done="0"/>
  <w15:commentEx w15:paraId="6C65E0C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40F637F1" w15:done="0"/>
  <w15:commentEx w15:paraId="40CCF41E" w15:done="0"/>
  <w15:commentEx w15:paraId="11BDEC08" w15:paraIdParent="40CCF41E" w15:done="0"/>
  <w15:commentEx w15:paraId="3E14AD2C" w15:paraIdParent="40CCF41E" w15:done="0"/>
  <w15:commentEx w15:paraId="5B1D0902" w15:done="0"/>
  <w15:commentEx w15:paraId="0F5C2B2F" w15:done="0"/>
  <w15:commentEx w15:paraId="61C9EE70" w15:done="0"/>
  <w15:commentEx w15:paraId="3FEAF102" w15:done="0"/>
  <w15:commentEx w15:paraId="0186F2C6" w15:done="0"/>
  <w15:commentEx w15:paraId="1EF15477"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52AE7AD4" w15:paraIdParent="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6931AC" w16cid:durableId="2068468B"/>
  <w16cid:commentId w16cid:paraId="1F3CF501" w16cid:durableId="206849E5"/>
  <w16cid:commentId w16cid:paraId="2F5546E5" w16cid:durableId="20684693"/>
  <w16cid:commentId w16cid:paraId="34FD27AE" w16cid:durableId="20688C4A"/>
  <w16cid:commentId w16cid:paraId="09417A21" w16cid:durableId="20684694"/>
  <w16cid:commentId w16cid:paraId="7ABB1425" w16cid:durableId="2034F57C"/>
  <w16cid:commentId w16cid:paraId="46CF020A" w16cid:durableId="206C470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40F637F1" w16cid:durableId="203605D2"/>
  <w16cid:commentId w16cid:paraId="40CCF41E" w16cid:durableId="1FD76325"/>
  <w16cid:commentId w16cid:paraId="11BDEC08" w16cid:durableId="1FE0830E"/>
  <w16cid:commentId w16cid:paraId="3E14AD2C" w16cid:durableId="2035FF78"/>
  <w16cid:commentId w16cid:paraId="5B1D0902" w16cid:durableId="2035FD94"/>
  <w16cid:commentId w16cid:paraId="0F5C2B2F" w16cid:durableId="206846AB"/>
  <w16cid:commentId w16cid:paraId="61C9EE70" w16cid:durableId="206846AC"/>
  <w16cid:commentId w16cid:paraId="3FEAF102" w16cid:durableId="20337D8A"/>
  <w16cid:commentId w16cid:paraId="0186F2C6" w16cid:durableId="206846AE"/>
  <w16cid:commentId w16cid:paraId="1EF15477" w16cid:durableId="206846AF"/>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52AE7AD4" w16cid:durableId="206846BC"/>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6F4C4" w14:textId="77777777" w:rsidR="00BA0F8A" w:rsidRDefault="00BA0F8A" w:rsidP="00D55DA2">
      <w:r>
        <w:separator/>
      </w:r>
    </w:p>
  </w:endnote>
  <w:endnote w:type="continuationSeparator" w:id="0">
    <w:p w14:paraId="2292AE1F" w14:textId="77777777" w:rsidR="00BA0F8A" w:rsidRDefault="00BA0F8A" w:rsidP="00D55DA2">
      <w:r>
        <w:continuationSeparator/>
      </w:r>
    </w:p>
  </w:endnote>
  <w:endnote w:type="continuationNotice" w:id="1">
    <w:p w14:paraId="492EABE7" w14:textId="77777777" w:rsidR="00BA0F8A" w:rsidRDefault="00BA0F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GothicM">
    <w:altName w:val="HGｺﾞｼｯｸM"/>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572C84" w:rsidRDefault="00572C8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572C84" w:rsidRDefault="00572C84"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10452C5F" w:rsidR="00572C84" w:rsidRDefault="00572C8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0D3A7669" w14:textId="77777777" w:rsidR="00572C84" w:rsidRDefault="00572C84"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EBD47F" w14:textId="77777777" w:rsidR="00BA0F8A" w:rsidRDefault="00BA0F8A" w:rsidP="00D55DA2">
      <w:r>
        <w:separator/>
      </w:r>
    </w:p>
  </w:footnote>
  <w:footnote w:type="continuationSeparator" w:id="0">
    <w:p w14:paraId="4F333E76" w14:textId="77777777" w:rsidR="00BA0F8A" w:rsidRDefault="00BA0F8A" w:rsidP="00D55DA2">
      <w:r>
        <w:continuationSeparator/>
      </w:r>
    </w:p>
  </w:footnote>
  <w:footnote w:type="continuationNotice" w:id="1">
    <w:p w14:paraId="468783DC" w14:textId="77777777" w:rsidR="00BA0F8A" w:rsidRDefault="00BA0F8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Jens Stevens">
    <w15:presenceInfo w15:providerId="None" w15:userId="Jens Stevens"/>
  </w15:person>
  <w15:person w15:author="Jens Stevens [2]">
    <w15:presenceInfo w15:providerId="Windows Live" w15:userId="ea8d6281ed9038ac"/>
  </w15:person>
  <w15:person w15:author="Sally Thompson">
    <w15:presenceInfo w15:providerId="AD" w15:userId="S::sallyt@berkeley.edu::d1d1f16a-ec2b-4737-9ead-11df4814808d"/>
  </w15:person>
  <w15:person w15:author="Ekaterina Rakhmatulina">
    <w15:presenceInfo w15:providerId="Windows Live" w15:userId="26389bc3b0d5e458"/>
  </w15:person>
  <w15:person w15:author="Gabrielle Boisrame">
    <w15:presenceInfo w15:providerId="AD" w15:userId="S-1-5-21-2983108227-3104936336-457092868-27413"/>
  </w15:person>
  <w15:person w15:author="Brandon Collins">
    <w15:presenceInfo w15:providerId="None" w15:userId="Brandon Col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65&lt;/item&gt;&lt;item&gt;3499&lt;/item&gt;&lt;item&gt;3559&lt;/item&gt;&lt;item&gt;3563&lt;/item&gt;&lt;item&gt;3726&lt;/item&gt;&lt;item&gt;3727&lt;/item&gt;&lt;item&gt;3728&lt;/item&gt;&lt;item&gt;3734&lt;/item&gt;&lt;item&gt;3735&lt;/item&gt;&lt;item&gt;3736&lt;/item&gt;&lt;item&gt;3737&lt;/item&gt;&lt;item&gt;3762&lt;/item&gt;&lt;item&gt;3763&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4F14"/>
    <w:rsid w:val="000851B6"/>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3F59"/>
    <w:rsid w:val="001146A6"/>
    <w:rsid w:val="00115ACD"/>
    <w:rsid w:val="00116583"/>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482"/>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580D"/>
    <w:rsid w:val="003C5CCB"/>
    <w:rsid w:val="003C62DB"/>
    <w:rsid w:val="003C77F4"/>
    <w:rsid w:val="003C7A9E"/>
    <w:rsid w:val="003C7DBB"/>
    <w:rsid w:val="003D273E"/>
    <w:rsid w:val="003D4882"/>
    <w:rsid w:val="003E3E80"/>
    <w:rsid w:val="003E401C"/>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73E"/>
    <w:rsid w:val="00447673"/>
    <w:rsid w:val="00452E19"/>
    <w:rsid w:val="00453AAC"/>
    <w:rsid w:val="004576CD"/>
    <w:rsid w:val="0046019A"/>
    <w:rsid w:val="0046184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2C84"/>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67423"/>
    <w:rsid w:val="00671970"/>
    <w:rsid w:val="00671C7B"/>
    <w:rsid w:val="006762A0"/>
    <w:rsid w:val="006800F7"/>
    <w:rsid w:val="006830F1"/>
    <w:rsid w:val="00684433"/>
    <w:rsid w:val="00685E70"/>
    <w:rsid w:val="00686FDC"/>
    <w:rsid w:val="00690080"/>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3E50"/>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4F0C"/>
    <w:rsid w:val="00726A53"/>
    <w:rsid w:val="00732F46"/>
    <w:rsid w:val="00732FC0"/>
    <w:rsid w:val="00735092"/>
    <w:rsid w:val="00735EA3"/>
    <w:rsid w:val="00737117"/>
    <w:rsid w:val="00737286"/>
    <w:rsid w:val="00737AC6"/>
    <w:rsid w:val="00740D09"/>
    <w:rsid w:val="0074102E"/>
    <w:rsid w:val="00741176"/>
    <w:rsid w:val="00744EA8"/>
    <w:rsid w:val="007474B0"/>
    <w:rsid w:val="007475FE"/>
    <w:rsid w:val="0075060F"/>
    <w:rsid w:val="00751992"/>
    <w:rsid w:val="00762E24"/>
    <w:rsid w:val="00764C74"/>
    <w:rsid w:val="00767E64"/>
    <w:rsid w:val="00771965"/>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69C"/>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8F70C3"/>
    <w:rsid w:val="00904A68"/>
    <w:rsid w:val="009051C8"/>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1434"/>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63F1"/>
    <w:rsid w:val="00A87428"/>
    <w:rsid w:val="00A90470"/>
    <w:rsid w:val="00A918C9"/>
    <w:rsid w:val="00A91A42"/>
    <w:rsid w:val="00A9202A"/>
    <w:rsid w:val="00A941BB"/>
    <w:rsid w:val="00AA0A5E"/>
    <w:rsid w:val="00AA0F50"/>
    <w:rsid w:val="00AA3089"/>
    <w:rsid w:val="00AA48F9"/>
    <w:rsid w:val="00AA4E93"/>
    <w:rsid w:val="00AA5C93"/>
    <w:rsid w:val="00AA683F"/>
    <w:rsid w:val="00AA78F1"/>
    <w:rsid w:val="00AA7A52"/>
    <w:rsid w:val="00AB148F"/>
    <w:rsid w:val="00AB1E60"/>
    <w:rsid w:val="00AB1EEC"/>
    <w:rsid w:val="00AB3A9A"/>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9028F"/>
    <w:rsid w:val="00C91445"/>
    <w:rsid w:val="00C91E79"/>
    <w:rsid w:val="00C949AD"/>
    <w:rsid w:val="00C95CDA"/>
    <w:rsid w:val="00C9780E"/>
    <w:rsid w:val="00CA14F2"/>
    <w:rsid w:val="00CA3E11"/>
    <w:rsid w:val="00CA5F49"/>
    <w:rsid w:val="00CA782D"/>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D0407"/>
    <w:rsid w:val="00ED15A8"/>
    <w:rsid w:val="00ED55B1"/>
    <w:rsid w:val="00EE40B1"/>
    <w:rsid w:val="00EE4175"/>
    <w:rsid w:val="00EE469B"/>
    <w:rsid w:val="00EE7C12"/>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2588"/>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C16C3-B837-BB40-896B-FA7700C84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36</Pages>
  <Words>12932</Words>
  <Characters>73718</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86478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Jens Stevens</cp:lastModifiedBy>
  <cp:revision>58</cp:revision>
  <cp:lastPrinted>2013-12-07T23:09:00Z</cp:lastPrinted>
  <dcterms:created xsi:type="dcterms:W3CDTF">2019-03-14T16:20:00Z</dcterms:created>
  <dcterms:modified xsi:type="dcterms:W3CDTF">2019-04-25T20:47:00Z</dcterms:modified>
</cp:coreProperties>
</file>