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w:t>
      </w:r>
      <w:proofErr w:type="gramStart"/>
      <w:r>
        <w:rPr>
          <w:rFonts w:ascii="Times New Roman" w:hAnsi="Times New Roman" w:cs="Times New Roman"/>
        </w:rPr>
        <w:t>250 word</w:t>
      </w:r>
      <w:proofErr w:type="gramEnd"/>
      <w:r>
        <w:rPr>
          <w:rFonts w:ascii="Times New Roman" w:hAnsi="Times New Roman" w:cs="Times New Roman"/>
        </w:rPr>
        <w:t xml:space="preserve">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5EF9E113" w:rsidR="008C47DE" w:rsidRDefault="007C07A0" w:rsidP="003B1292">
      <w:pPr>
        <w:spacing w:line="480" w:lineRule="auto"/>
        <w:rPr>
          <w:rFonts w:ascii="Times New Roman" w:hAnsi="Times New Roman" w:cs="Times New Roman"/>
        </w:rPr>
      </w:pPr>
      <w:r>
        <w:rPr>
          <w:rFonts w:ascii="Times New Roman" w:hAnsi="Times New Roman" w:cs="Times New Roman"/>
        </w:rPr>
        <w:t xml:space="preserve">In fire-prone forests of western North America, managed wildfire is an increasingly relevant management option to restore variability in vegetation structure to previously fire-suppressed forest. </w:t>
      </w:r>
      <w:r w:rsidR="003B1292">
        <w:rPr>
          <w:rFonts w:ascii="Times New Roman" w:hAnsi="Times New Roman" w:cs="Times New Roman"/>
        </w:rPr>
        <w:t xml:space="preserve"> The potential hydrologic benefits 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r w:rsidR="00D10795">
        <w:rPr>
          <w:rFonts w:ascii="Times New Roman" w:hAnsi="Times New Roman" w:cs="Times New Roman"/>
        </w:rPr>
        <w:t>which in turn</w:t>
      </w:r>
      <w:r w:rsidR="003B1292">
        <w:rPr>
          <w:rFonts w:ascii="Times New Roman" w:hAnsi="Times New Roman" w:cs="Times New Roman"/>
        </w:rPr>
        <w:t xml:space="preserve"> reduce</w:t>
      </w:r>
      <w:r w:rsidR="00D10795">
        <w:rPr>
          <w:rFonts w:ascii="Times New Roman" w:hAnsi="Times New Roman" w:cs="Times New Roman"/>
        </w:rPr>
        <w:t>s</w:t>
      </w:r>
      <w:r w:rsidR="003B1292">
        <w:rPr>
          <w:rFonts w:ascii="Times New Roman" w:hAnsi="Times New Roman" w:cs="Times New Roman"/>
        </w:rPr>
        <w:t xml:space="preserve"> transpiration, leading to potential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groundwater storage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based on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3B1292">
        <w:rPr>
          <w:rFonts w:ascii="Times New Roman" w:hAnsi="Times New Roman" w:cs="Times New Roman"/>
        </w:rPr>
        <w:t xml:space="preserve">both </w:t>
      </w:r>
      <w:r w:rsidR="00D42186">
        <w:rPr>
          <w:rFonts w:ascii="Times New Roman" w:hAnsi="Times New Roman" w:cs="Times New Roman"/>
        </w:rPr>
        <w:t>in-situ</w:t>
      </w:r>
      <w:r w:rsidR="003B1292">
        <w:rPr>
          <w:rFonts w:ascii="Times New Roman" w:hAnsi="Times New Roman" w:cs="Times New Roman"/>
        </w:rPr>
        <w:t xml:space="preserve"> and campaign-based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that is 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vegetation, and relatively little response of soil moisture to vegetation change. Fire occurrence was limited on the landscape to drier mixed-conifer sites; patches created by the fires were generally &lt; 10 ha, and had little effect on removing small (&lt; 15.2 cm DBH) trees.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areas, with</w:t>
      </w:r>
      <w:r w:rsidR="00D42186">
        <w:rPr>
          <w:rFonts w:ascii="Times New Roman" w:hAnsi="Times New Roman" w:cs="Times New Roman"/>
        </w:rPr>
        <w:t xml:space="preserve"> similar soil moisture profiles to nearby mixed-conifer vegetation. </w:t>
      </w:r>
      <w:commentRangeStart w:id="0"/>
      <w:r w:rsidR="00D42186">
        <w:rPr>
          <w:rFonts w:ascii="Times New Roman" w:hAnsi="Times New Roman" w:cs="Times New Roman"/>
        </w:rPr>
        <w:t xml:space="preserve">Despite increased </w:t>
      </w:r>
      <w:r w:rsidR="003B1292">
        <w:rPr>
          <w:rFonts w:ascii="Times New Roman" w:hAnsi="Times New Roman" w:cs="Times New Roman"/>
        </w:rPr>
        <w:t xml:space="preserve">landscape </w:t>
      </w:r>
      <w:r w:rsidR="00D42186">
        <w:rPr>
          <w:rFonts w:ascii="Times New Roman" w:hAnsi="Times New Roman" w:cs="Times New Roman"/>
        </w:rPr>
        <w:t xml:space="preserve">heterogeneity created by managed wildfires at SCB, additional managed fires </w:t>
      </w:r>
      <w:r w:rsidR="009631FD">
        <w:rPr>
          <w:rFonts w:ascii="Times New Roman" w:hAnsi="Times New Roman" w:cs="Times New Roman"/>
        </w:rPr>
        <w:t>could</w:t>
      </w:r>
      <w:r w:rsidR="00D42186">
        <w:rPr>
          <w:rFonts w:ascii="Times New Roman" w:hAnsi="Times New Roman" w:cs="Times New Roman"/>
        </w:rPr>
        <w:t xml:space="preserve"> achieve additional benefit </w:t>
      </w:r>
      <w:r w:rsidR="003B1292">
        <w:rPr>
          <w:rFonts w:ascii="Times New Roman" w:hAnsi="Times New Roman" w:cs="Times New Roman"/>
        </w:rPr>
        <w:t xml:space="preserve">by </w:t>
      </w:r>
      <w:r w:rsidR="00D42186">
        <w:rPr>
          <w:rFonts w:ascii="Times New Roman" w:hAnsi="Times New Roman" w:cs="Times New Roman"/>
        </w:rPr>
        <w:t xml:space="preserve">reducing small trees, although the potential hydrologic benefits of the program in this basin may be limited. </w:t>
      </w:r>
      <w:commentRangeEnd w:id="0"/>
      <w:r w:rsidR="003B1292">
        <w:rPr>
          <w:rStyle w:val="CommentReference"/>
        </w:rPr>
        <w:commentReference w:id="0"/>
      </w:r>
    </w:p>
    <w:p w14:paraId="3E5A90D8" w14:textId="5627DFAE"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currently at 264 but don’t worry too much about it at this point.</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04718762" w:rsidR="00D72422" w:rsidRPr="00EF599F" w:rsidRDefault="003B1292" w:rsidP="00D72422">
      <w:pPr>
        <w:spacing w:line="480" w:lineRule="auto"/>
        <w:ind w:firstLine="720"/>
        <w:rPr>
          <w:rFonts w:ascii="Times New Roman" w:hAnsi="Times New Roman" w:cs="Times New Roman"/>
        </w:rPr>
      </w:pPr>
      <w:r>
        <w:rPr>
          <w:rFonts w:ascii="Times New Roman" w:hAnsi="Times New Roman" w:cs="Times New Roman"/>
        </w:rPr>
        <w:t>T</w:t>
      </w:r>
      <w:r w:rsidR="00A1346F" w:rsidRPr="00EF599F">
        <w:rPr>
          <w:rFonts w:ascii="Times New Roman" w:hAnsi="Times New Roman" w:cs="Times New Roman"/>
        </w:rPr>
        <w:t>he forests of California’s Sierra Nevada</w:t>
      </w:r>
      <w:r>
        <w:rPr>
          <w:rFonts w:ascii="Times New Roman" w:hAnsi="Times New Roman" w:cs="Times New Roman"/>
        </w:rPr>
        <w:t>, like</w:t>
      </w:r>
      <w:r w:rsidRPr="00EF599F">
        <w:rPr>
          <w:rFonts w:ascii="Times New Roman" w:hAnsi="Times New Roman" w:cs="Times New Roman"/>
        </w:rPr>
        <w:t xml:space="preserve"> many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F599F">
        <w:rPr>
          <w:rFonts w:ascii="Times New Roman" w:hAnsi="Times New Roman" w:cs="Times New Roman"/>
          <w:i/>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of both ten largest, and ten most destructive fires in California</w:t>
      </w:r>
      <w:r>
        <w:rPr>
          <w:rFonts w:ascii="Times New Roman" w:hAnsi="Times New Roman" w:cs="Times New Roman"/>
        </w:rPr>
        <w:t>, half have</w:t>
      </w:r>
      <w:r w:rsidR="00A1346F" w:rsidRPr="00EF599F">
        <w:rPr>
          <w:rFonts w:ascii="Times New Roman" w:hAnsi="Times New Roman" w:cs="Times New Roman"/>
        </w:rPr>
        <w:t xml:space="preserve"> 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destructive nature of contemporary fires, in addition to the </w:t>
      </w:r>
      <w:r>
        <w:rPr>
          <w:rFonts w:ascii="Times New Roman" w:hAnsi="Times New Roman" w:cs="Times New Roman"/>
        </w:rPr>
        <w:t>negative impacts</w:t>
      </w:r>
      <w:r w:rsidR="00A27F96" w:rsidRPr="00EF599F">
        <w:rPr>
          <w:rFonts w:ascii="Times New Roman" w:hAnsi="Times New Roman" w:cs="Times New Roman"/>
        </w:rPr>
        <w:t xml:space="preserve"> of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w:t>
      </w:r>
      <w:r>
        <w:rPr>
          <w:rFonts w:ascii="Times New Roman" w:hAnsi="Times New Roman" w:cs="Times New Roman"/>
        </w:rPr>
        <w:t xml:space="preserve">forest restoration </w:t>
      </w:r>
      <w:r w:rsidR="0089044B" w:rsidRPr="00EF599F">
        <w:rPr>
          <w:rFonts w:ascii="Times New Roman" w:hAnsi="Times New Roman" w:cs="Times New Roman"/>
        </w:rPr>
        <w:t>practices ranging from fuels treatments</w:t>
      </w:r>
      <w:r w:rsidR="007D15CE">
        <w:rPr>
          <w:rFonts w:ascii="Times New Roman" w:hAnsi="Times New Roman" w:cs="Times New Roman"/>
        </w:rPr>
        <w:t xml:space="preserve"> (including restoration </w:t>
      </w:r>
      <w:r w:rsidR="0089044B" w:rsidRPr="00EF599F">
        <w:rPr>
          <w:rFonts w:ascii="Times New Roman" w:hAnsi="Times New Roman" w:cs="Times New Roman"/>
        </w:rPr>
        <w:t>thinning and prescribed fire</w:t>
      </w:r>
      <w:r w:rsidR="007D15CE">
        <w:rPr>
          <w:rFonts w:ascii="Times New Roman" w:hAnsi="Times New Roman" w:cs="Times New Roman"/>
        </w:rPr>
        <w:t>)</w:t>
      </w:r>
      <w:r w:rsidR="0089044B" w:rsidRPr="00EF599F">
        <w:rPr>
          <w:rFonts w:ascii="Times New Roman" w:hAnsi="Times New Roman" w:cs="Times New Roman"/>
        </w:rPr>
        <w:t xml:space="preserve">.  </w:t>
      </w:r>
    </w:p>
    <w:p w14:paraId="335F0F8F" w14:textId="21172B37"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Illilouette Creek and Sugarloaf Creek Basins,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37EA2D81"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lastRenderedPageBreak/>
        <w:t>In the</w:t>
      </w:r>
      <w:r w:rsidRPr="00EF599F">
        <w:rPr>
          <w:rFonts w:ascii="Times New Roman" w:hAnsi="Times New Roman" w:cs="Times New Roman"/>
        </w:rPr>
        <w:t xml:space="preserve"> </w:t>
      </w:r>
      <w:proofErr w:type="spellStart"/>
      <w:r w:rsidR="0065308B" w:rsidRPr="00EF599F">
        <w:rPr>
          <w:rFonts w:ascii="Times New Roman" w:hAnsi="Times New Roman" w:cs="Times New Roman"/>
        </w:rPr>
        <w:t>Illilouette</w:t>
      </w:r>
      <w:proofErr w:type="spellEnd"/>
      <w:r w:rsidR="0065308B" w:rsidRPr="00EF599F">
        <w:rPr>
          <w:rFonts w:ascii="Times New Roman" w:hAnsi="Times New Roman" w:cs="Times New Roman"/>
        </w:rPr>
        <w:t xml:space="preserv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wildfire lead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and its replacement with</w:t>
      </w:r>
      <w:r w:rsidR="0065308B"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 </w:instrTex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EN.CITE.DATA </w:instrText>
      </w:r>
      <w:r w:rsidRPr="00EF599F">
        <w:rPr>
          <w:rFonts w:ascii="Times New Roman" w:hAnsi="Times New Roman" w:cs="Times New Roman"/>
          <w:noProof/>
        </w:rPr>
      </w:r>
      <w:r w:rsidRPr="00EF599F">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 plant available water resources</w:t>
      </w:r>
      <w:r w:rsidR="007D15CE">
        <w:rPr>
          <w:rFonts w:ascii="Times New Roman" w:hAnsi="Times New Roman" w:cs="Times New Roman"/>
        </w:rPr>
        <w:t>,</w:t>
      </w:r>
      <w:r w:rsidR="0065308B" w:rsidRPr="00EF599F">
        <w:rPr>
          <w:rFonts w:ascii="Times New Roman" w:hAnsi="Times New Roman" w:cs="Times New Roman"/>
        </w:rPr>
        <w:t xml:space="preserve"> and streamflow production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comparable 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also 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283D336"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Different climates, soils and vegetation types found at other elevations and location in the Sierra Nevada could generate idiosyncratic 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address this question in a less productive, drier and higher elevation watershed.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6C23F0B8"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 and </w:t>
      </w:r>
      <w:r>
        <w:rPr>
          <w:rFonts w:ascii="Times New Roman" w:hAnsi="Times New Roman" w:cs="Times New Roman"/>
        </w:rPr>
        <w:t>if</w:t>
      </w:r>
      <w:r w:rsidR="009631FD">
        <w:rPr>
          <w:rFonts w:ascii="Times New Roman" w:hAnsi="Times New Roman" w:cs="Times New Roman"/>
        </w:rPr>
        <w:t xml:space="preserve"> so, 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0E765652"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Is contemporary vegetation cover associated with differences in soil moisture, and </w:t>
      </w:r>
      <w:r w:rsidR="00F93C8E" w:rsidRPr="00EF599F">
        <w:rPr>
          <w:rFonts w:ascii="Times New Roman" w:hAnsi="Times New Roman" w:cs="Times New Roman"/>
        </w:rPr>
        <w:t xml:space="preserve">what does this imply about hydrologic response to wildfire in the </w:t>
      </w:r>
      <w:proofErr w:type="gramStart"/>
      <w:r w:rsidR="00F93C8E" w:rsidRPr="00EF599F">
        <w:rPr>
          <w:rFonts w:ascii="Times New Roman" w:hAnsi="Times New Roman" w:cs="Times New Roman"/>
        </w:rPr>
        <w:t>SCB?,</w:t>
      </w:r>
      <w:proofErr w:type="gramEnd"/>
      <w:r w:rsidR="00F93C8E" w:rsidRPr="00EF599F">
        <w:rPr>
          <w:rFonts w:ascii="Times New Roman" w:hAnsi="Times New Roman" w:cs="Times New Roman"/>
        </w:rPr>
        <w:t xml:space="preserve"> and finally</w:t>
      </w:r>
    </w:p>
    <w:p w14:paraId="6CDA3B0A" w14:textId="044DEB80"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vegetation cover (1) and soil moisture (3)</w:t>
      </w:r>
      <w:r w:rsidRPr="00EF599F">
        <w:rPr>
          <w:rFonts w:ascii="Times New Roman" w:hAnsi="Times New Roman" w:cs="Times New Roman"/>
        </w:rPr>
        <w:t xml:space="preserve"> compare with those previously described in Illilouette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6A958F91" w14:textId="77777777" w:rsidR="007014B4" w:rsidRDefault="00CC3B93" w:rsidP="009631FD">
      <w:pPr>
        <w:spacing w:line="480" w:lineRule="auto"/>
        <w:rPr>
          <w:rFonts w:ascii="Times New Roman" w:hAnsi="Times New Roman" w:cs="Times New Roman"/>
        </w:rPr>
      </w:pPr>
      <w:r w:rsidRPr="00EF599F">
        <w:rPr>
          <w:rFonts w:ascii="Times New Roman" w:hAnsi="Times New Roman" w:cs="Times New Roman"/>
        </w:rPr>
        <w:tab/>
      </w:r>
      <w:bookmarkStart w:id="1" w:name="_Hlk3375439"/>
      <w:r w:rsidR="005D0DF4" w:rsidRPr="00EF599F">
        <w:rPr>
          <w:rFonts w:ascii="Times New Roman" w:hAnsi="Times New Roman" w:cs="Times New Roman"/>
        </w:rPr>
        <w:t>The</w:t>
      </w:r>
      <w:r w:rsidR="006E61CB">
        <w:rPr>
          <w:rFonts w:ascii="Times New Roman" w:hAnsi="Times New Roman" w:cs="Times New Roman"/>
        </w:rPr>
        <w:t xml:space="preserve"> Sugarloaf Creek Basin</w:t>
      </w:r>
      <w:r w:rsidR="005D0DF4"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005D0DF4"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005D0DF4"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005D0DF4" w:rsidRPr="00EF599F">
        <w:rPr>
          <w:rFonts w:ascii="Times New Roman" w:hAnsi="Times New Roman" w:cs="Times New Roman"/>
        </w:rPr>
        <w:t xml:space="preserve"> – </w:t>
      </w:r>
      <w:r w:rsidR="00C40B67" w:rsidRPr="00EF599F">
        <w:rPr>
          <w:rFonts w:ascii="Times New Roman" w:hAnsi="Times New Roman" w:cs="Times New Roman"/>
        </w:rPr>
        <w:t>3200 m</w:t>
      </w:r>
      <w:r w:rsidR="005D0DF4"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005D0DF4" w:rsidRPr="00EF599F">
        <w:rPr>
          <w:rFonts w:ascii="Times New Roman" w:hAnsi="Times New Roman" w:cs="Times New Roman"/>
        </w:rPr>
        <w:t>Kings Canyon</w:t>
      </w:r>
      <w:r w:rsidR="00D72422" w:rsidRPr="00EF599F">
        <w:rPr>
          <w:rFonts w:ascii="Times New Roman" w:hAnsi="Times New Roman" w:cs="Times New Roman"/>
        </w:rPr>
        <w:t xml:space="preserve"> </w:t>
      </w:r>
      <w:r w:rsidR="005D0DF4" w:rsidRPr="00EF599F">
        <w:rPr>
          <w:rFonts w:ascii="Times New Roman" w:hAnsi="Times New Roman" w:cs="Times New Roman"/>
        </w:rPr>
        <w:t>National Park</w:t>
      </w:r>
      <w:r w:rsidR="00590376">
        <w:rPr>
          <w:rFonts w:ascii="Times New Roman" w:hAnsi="Times New Roman" w:cs="Times New Roman"/>
        </w:rPr>
        <w:t>s</w:t>
      </w:r>
      <w:r w:rsidR="005D0DF4" w:rsidRPr="00EF599F">
        <w:rPr>
          <w:rFonts w:ascii="Times New Roman" w:hAnsi="Times New Roman" w:cs="Times New Roman"/>
        </w:rPr>
        <w:t>.</w:t>
      </w:r>
      <w:r w:rsidR="00590376">
        <w:rPr>
          <w:rFonts w:ascii="Times New Roman" w:hAnsi="Times New Roman" w:cs="Times New Roman"/>
        </w:rPr>
        <w:t xml:space="preserve"> </w:t>
      </w:r>
      <w:r w:rsidR="00590376" w:rsidRPr="00590376">
        <w:rPr>
          <w:rFonts w:ascii="Times New Roman" w:hAnsi="Times New Roman" w:cs="Times New Roman"/>
        </w:rPr>
        <w:t>Vegetation in in this region varies with elevation, topography, and soil type (</w:t>
      </w:r>
      <w:commentRangeStart w:id="2"/>
      <w:r w:rsidR="00590376" w:rsidRPr="00590376">
        <w:rPr>
          <w:rFonts w:ascii="Times New Roman" w:hAnsi="Times New Roman" w:cs="Times New Roman"/>
        </w:rPr>
        <w:t>Stephenson 1998, Caprio and Graber 2000</w:t>
      </w:r>
      <w:commentRangeEnd w:id="2"/>
      <w:r w:rsidR="00590376">
        <w:rPr>
          <w:rStyle w:val="CommentReference"/>
        </w:rPr>
        <w:commentReference w:id="2"/>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and are interspersed with meadows and shrublands. </w:t>
      </w:r>
      <w:r w:rsidR="001276AC">
        <w:rPr>
          <w:rFonts w:ascii="Times New Roman" w:hAnsi="Times New Roman" w:cs="Times New Roman"/>
        </w:rPr>
        <w:t>Based on tree ring reconstructions, fire was common in this area prior to 1900; with a mean fire interval of 9 years for the period 1700-1900 (</w:t>
      </w:r>
      <w:commentRangeStart w:id="3"/>
      <w:r w:rsidR="001276AC">
        <w:rPr>
          <w:rFonts w:ascii="Times New Roman" w:hAnsi="Times New Roman" w:cs="Times New Roman"/>
        </w:rPr>
        <w:t>Collins and Stephens 2007</w:t>
      </w:r>
      <w:commentRangeEnd w:id="3"/>
      <w:r w:rsidR="001276AC">
        <w:rPr>
          <w:rStyle w:val="CommentReference"/>
        </w:rPr>
        <w:commentReference w:id="3"/>
      </w:r>
      <w:r w:rsidR="001276AC">
        <w:rPr>
          <w:rFonts w:ascii="Times New Roman" w:hAnsi="Times New Roman" w:cs="Times New Roman"/>
        </w:rPr>
        <w:t xml:space="preserve">). Fire suppression appears to have manifested in SCB shortly after 1900, resulting in an anomalously long fire free period lasting though the early 1970’s (Collins and Stephens 2007). </w:t>
      </w:r>
      <w:r w:rsidR="00590376" w:rsidRPr="00590376">
        <w:rPr>
          <w:rFonts w:ascii="Times New Roman" w:hAnsi="Times New Roman" w:cs="Times New Roman"/>
        </w:rPr>
        <w:t xml:space="preserve">In 1968 </w:t>
      </w:r>
      <w:r w:rsidR="00590376">
        <w:rPr>
          <w:rFonts w:ascii="Times New Roman" w:hAnsi="Times New Roman" w:cs="Times New Roman"/>
        </w:rPr>
        <w:t>the National Park Service</w:t>
      </w:r>
      <w:r w:rsidR="00590376" w:rsidRPr="00590376">
        <w:rPr>
          <w:rFonts w:ascii="Times New Roman" w:hAnsi="Times New Roman" w:cs="Times New Roman"/>
        </w:rPr>
        <w:t xml:space="preserve"> changed it fire policy and began to use prescribed fires and managed lightning fires to meet ecological goals; previously all fires had been suppressed as was done by lands managed by the US Forest Service</w:t>
      </w:r>
      <w:r w:rsidR="00590376">
        <w:rPr>
          <w:rFonts w:ascii="Times New Roman" w:hAnsi="Times New Roman" w:cs="Times New Roman"/>
        </w:rPr>
        <w:t xml:space="preserve"> (</w:t>
      </w:r>
      <w:commentRangeStart w:id="4"/>
      <w:r w:rsidR="00590376">
        <w:rPr>
          <w:rFonts w:ascii="Times New Roman" w:hAnsi="Times New Roman" w:cs="Times New Roman"/>
        </w:rPr>
        <w:t>van Wagtendonk 2007</w:t>
      </w:r>
      <w:commentRangeEnd w:id="4"/>
      <w:r w:rsidR="00590376">
        <w:rPr>
          <w:rStyle w:val="CommentReference"/>
        </w:rPr>
        <w:commentReference w:id="4"/>
      </w:r>
      <w:r w:rsidR="00590376">
        <w:rPr>
          <w:rFonts w:ascii="Times New Roman" w:hAnsi="Times New Roman" w:cs="Times New Roman"/>
        </w:rPr>
        <w:t>)</w:t>
      </w:r>
      <w:r w:rsidR="00590376" w:rsidRPr="00590376">
        <w:rPr>
          <w:rFonts w:ascii="Times New Roman" w:hAnsi="Times New Roman" w:cs="Times New Roman"/>
        </w:rPr>
        <w:t xml:space="preserve">. </w:t>
      </w:r>
    </w:p>
    <w:p w14:paraId="7AF8D5E2" w14:textId="348FB52F" w:rsidR="0091423C" w:rsidRPr="00EF599F" w:rsidRDefault="00590376" w:rsidP="007014B4">
      <w:pPr>
        <w:spacing w:line="480" w:lineRule="auto"/>
        <w:ind w:firstLine="720"/>
        <w:rPr>
          <w:rFonts w:ascii="Times New Roman" w:hAnsi="Times New Roman" w:cs="Times New Roman"/>
        </w:rPr>
      </w:pP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under this policy was the Ball Dome Fire in 1971, which burned nearly 100 ha.</w:t>
      </w:r>
      <w:r>
        <w:rPr>
          <w:rFonts w:ascii="Times New Roman" w:hAnsi="Times New Roman" w:cs="Times New Roman"/>
        </w:rPr>
        <w:t xml:space="preserve"> </w:t>
      </w:r>
      <w:bookmarkEnd w:id="1"/>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at least partially</w:t>
      </w:r>
      <w:r w:rsidR="006B6F82">
        <w:rPr>
          <w:rFonts w:ascii="Times New Roman" w:hAnsi="Times New Roman" w:cs="Times New Roman"/>
        </w:rPr>
        <w:t xml:space="preserve"> in SCB, the largest of which was over 4000 ha (</w:t>
      </w:r>
      <w:r w:rsidR="00C45645">
        <w:rPr>
          <w:rFonts w:ascii="Times New Roman" w:hAnsi="Times New Roman" w:cs="Times New Roman"/>
        </w:rPr>
        <w:t>Table A</w:t>
      </w:r>
      <w:r w:rsidR="00086655">
        <w:rPr>
          <w:rFonts w:ascii="Times New Roman" w:hAnsi="Times New Roman" w:cs="Times New Roman"/>
        </w:rPr>
        <w:t>X</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Fire perimeter</w:t>
      </w:r>
      <w:r w:rsidR="00287B3C">
        <w:rPr>
          <w:rFonts w:ascii="Times New Roman" w:hAnsi="Times New Roman" w:cs="Times New Roman"/>
        </w:rPr>
        <w:t>s</w:t>
      </w:r>
      <w:r w:rsidR="009D2804">
        <w:rPr>
          <w:rFonts w:ascii="Times New Roman" w:hAnsi="Times New Roman" w:cs="Times New Roman"/>
        </w:rPr>
        <w:t xml:space="preserve"> were obtained from a </w:t>
      </w:r>
      <w:r w:rsidR="009D2804">
        <w:rPr>
          <w:rFonts w:ascii="Times New Roman" w:hAnsi="Times New Roman" w:cs="Times New Roman"/>
        </w:rPr>
        <w:lastRenderedPageBreak/>
        <w:t>statewide database maintained by the California Department of Forestry and Fire Protection (</w:t>
      </w:r>
      <w:commentRangeStart w:id="5"/>
      <w:r w:rsidR="009D2804">
        <w:rPr>
          <w:rFonts w:ascii="Times New Roman" w:hAnsi="Times New Roman" w:cs="Times New Roman"/>
        </w:rPr>
        <w:t>FRAP 201</w:t>
      </w:r>
      <w:r w:rsidR="00287B3C">
        <w:rPr>
          <w:rFonts w:ascii="Times New Roman" w:hAnsi="Times New Roman" w:cs="Times New Roman"/>
        </w:rPr>
        <w:t>7</w:t>
      </w:r>
      <w:commentRangeEnd w:id="5"/>
      <w:r w:rsidR="00287B3C">
        <w:rPr>
          <w:rStyle w:val="CommentReference"/>
        </w:rPr>
        <w:commentReference w:id="5"/>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 xml:space="preserve">small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(Table A</w:t>
      </w:r>
      <w:r w:rsidR="00086655">
        <w:rPr>
          <w:rFonts w:ascii="Times New Roman" w:hAnsi="Times New Roman" w:cs="Times New Roman"/>
          <w:color w:val="000000" w:themeColor="text1"/>
        </w:rPr>
        <w:t>X</w:t>
      </w:r>
      <w:r w:rsidR="006C255B">
        <w:rPr>
          <w:rFonts w:ascii="Times New Roman" w:hAnsi="Times New Roman" w:cs="Times New Roman"/>
          <w:color w:val="000000" w:themeColor="text1"/>
        </w:rPr>
        <w:t>). Our historical forestry plots date to 1970 (see below), but none were in the perimeters of these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3D7B6153" w14:textId="77777777" w:rsidR="00EF599F" w:rsidRDefault="00EF599F">
      <w:pPr>
        <w:rPr>
          <w:rFonts w:ascii="Times New Roman" w:hAnsi="Times New Roman" w:cs="Times New Roman"/>
          <w:i/>
          <w:iCs/>
          <w:color w:val="000000" w:themeColor="text2"/>
          <w:sz w:val="18"/>
          <w:szCs w:val="18"/>
        </w:rPr>
      </w:pPr>
      <w:r>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commentRangeStart w:id="6"/>
      <w:r>
        <w:rPr>
          <w:rFonts w:ascii="Times New Roman" w:hAnsi="Times New Roman"/>
          <w:i w:val="0"/>
          <w:noProof/>
          <w:sz w:val="24"/>
          <w:szCs w:val="24"/>
          <w:lang w:eastAsia="en-US"/>
        </w:rPr>
        <w:lastRenderedPageBreak/>
        <w:drawing>
          <wp:inline distT="0" distB="0" distL="0" distR="0" wp14:anchorId="74D76ECF" wp14:editId="1E2B5D56">
            <wp:extent cx="4940300" cy="505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3"/>
                    <a:stretch>
                      <a:fillRect/>
                    </a:stretch>
                  </pic:blipFill>
                  <pic:spPr>
                    <a:xfrm>
                      <a:off x="0" y="0"/>
                      <a:ext cx="4940300" cy="5054600"/>
                    </a:xfrm>
                    <a:prstGeom prst="rect">
                      <a:avLst/>
                    </a:prstGeom>
                  </pic:spPr>
                </pic:pic>
              </a:graphicData>
            </a:graphic>
          </wp:inline>
        </w:drawing>
      </w:r>
      <w:commentRangeEnd w:id="6"/>
      <w:r w:rsidR="00685E70">
        <w:rPr>
          <w:rStyle w:val="CommentReference"/>
          <w:i w:val="0"/>
          <w:iCs w:val="0"/>
          <w:color w:val="auto"/>
        </w:rPr>
        <w:commentReference w:id="6"/>
      </w:r>
    </w:p>
    <w:p w14:paraId="5E328B41" w14:textId="07CDB7A8" w:rsidR="0091423C" w:rsidRPr="00EF599F" w:rsidRDefault="00DD130B" w:rsidP="00DD130B">
      <w:pPr>
        <w:pStyle w:val="Caption"/>
        <w:rPr>
          <w:rFonts w:ascii="Times New Roman" w:hAnsi="Times New Roman" w:cs="Times New Roman"/>
        </w:rPr>
      </w:pPr>
      <w:r w:rsidRPr="00EF599F">
        <w:rPr>
          <w:rFonts w:ascii="Times New Roman" w:hAnsi="Times New Roman" w:cs="Times New Roman"/>
        </w:rPr>
        <w:t xml:space="preserve">Figure </w:t>
      </w:r>
      <w:r w:rsidR="00A64E15" w:rsidRPr="00EF599F">
        <w:rPr>
          <w:rFonts w:ascii="Times New Roman" w:hAnsi="Times New Roman" w:cs="Times New Roman"/>
          <w:noProof/>
        </w:rPr>
        <w:t>1</w:t>
      </w:r>
      <w:r w:rsidRPr="00EF599F">
        <w:rPr>
          <w:rFonts w:ascii="Times New Roman" w:hAnsi="Times New Roman" w:cs="Times New Roman"/>
        </w:rPr>
        <w:t xml:space="preserve"> </w:t>
      </w:r>
      <w:r w:rsidR="00D7749A">
        <w:rPr>
          <w:rFonts w:ascii="Times New Roman" w:hAnsi="Times New Roman" w:cs="Times New Roman"/>
        </w:rPr>
        <w:t>Sugarloaf Creek Basin (SCB) shown in red (and inset upper right)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Inset lower right shows composite of overlapping fires from 1973-2003, with colors indicating number of times burned.</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2BF75050" w14:textId="358E2866" w:rsidR="008B2E36" w:rsidRDefault="008D3D58" w:rsidP="00D72422">
      <w:pPr>
        <w:spacing w:line="480" w:lineRule="auto"/>
        <w:ind w:firstLine="720"/>
        <w:rPr>
          <w:rFonts w:ascii="Times New Roman" w:hAnsi="Times New Roman" w:cs="Times New Roman"/>
        </w:rPr>
      </w:pPr>
      <w:r w:rsidRPr="00EF599F">
        <w:rPr>
          <w:rFonts w:ascii="Times New Roman" w:hAnsi="Times New Roman" w:cs="Times New Roman"/>
        </w:rPr>
        <w:t>Aver</w:t>
      </w:r>
      <w:r w:rsidR="00D72422" w:rsidRPr="00EF599F">
        <w:rPr>
          <w:rFonts w:ascii="Times New Roman" w:hAnsi="Times New Roman" w:cs="Times New Roman"/>
        </w:rPr>
        <w:t>age</w:t>
      </w:r>
      <w:r w:rsidRPr="00EF599F">
        <w:rPr>
          <w:rFonts w:ascii="Times New Roman" w:hAnsi="Times New Roman" w:cs="Times New Roman"/>
        </w:rPr>
        <w:t xml:space="preserve"> daily temperatures in </w:t>
      </w:r>
      <w:r w:rsidR="00B56F43">
        <w:rPr>
          <w:rFonts w:ascii="Times New Roman" w:hAnsi="Times New Roman" w:cs="Times New Roman"/>
        </w:rPr>
        <w:t>SCB</w:t>
      </w:r>
      <w:r w:rsidRPr="00EF599F">
        <w:rPr>
          <w:rFonts w:ascii="Times New Roman" w:hAnsi="Times New Roman" w:cs="Times New Roman"/>
        </w:rPr>
        <w:t xml:space="preserve"> range from minimum of -10</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to 31</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with the annual average being 14.5</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t>
      </w:r>
      <w:r w:rsidR="00223D6B" w:rsidRPr="00EF599F">
        <w:rPr>
          <w:rFonts w:ascii="Times New Roman" w:hAnsi="Times New Roman" w:cs="Times New Roman"/>
        </w:rPr>
        <w:t>Global Historical Climate Network, station USR0000CSUG)</w:t>
      </w:r>
      <w:r w:rsidR="00140558" w:rsidRPr="00EF599F">
        <w:rPr>
          <w:rFonts w:ascii="Times New Roman" w:hAnsi="Times New Roman" w:cs="Times New Roman"/>
        </w:rPr>
        <w:t xml:space="preserve">.  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long term</w:t>
      </w:r>
      <w:r w:rsidR="00140558" w:rsidRPr="00EF599F">
        <w:rPr>
          <w:rFonts w:ascii="Times New Roman" w:hAnsi="Times New Roman" w:cs="Times New Roman"/>
        </w:rPr>
        <w:t xml:space="preserve">; the nearest precipitation gage (Cedar Grove) </w:t>
      </w:r>
      <w:r w:rsidR="00C15EAF" w:rsidRPr="00EF599F">
        <w:rPr>
          <w:rFonts w:ascii="Times New Roman" w:hAnsi="Times New Roman" w:cs="Times New Roman"/>
        </w:rPr>
        <w:t>operate</w:t>
      </w:r>
      <w:r w:rsidR="00C15EAF">
        <w:rPr>
          <w:rFonts w:ascii="Times New Roman" w:hAnsi="Times New Roman" w:cs="Times New Roman"/>
        </w:rPr>
        <w:t>s</w:t>
      </w:r>
      <w:r w:rsidR="00C15EAF"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 xml:space="preserve">water balance of the basin, however, can be gained from the specific streamflow measured in the South Fork Kings River downstream of the confluence of Sugarloaf Creek with this river. Two gages were </w:t>
      </w:r>
      <w:r w:rsidR="00140558" w:rsidRPr="00EF599F">
        <w:rPr>
          <w:rFonts w:ascii="Times New Roman" w:hAnsi="Times New Roman" w:cs="Times New Roman"/>
        </w:rPr>
        <w:lastRenderedPageBreak/>
        <w:t>operational on the South Fork Kings River through to the late 1950s, one at 1056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(1950-1957 at 30</w:t>
      </w:r>
      <w:r w:rsidR="00140558" w:rsidRPr="00EF599F">
        <w:rPr>
          <w:rFonts w:ascii="Times New Roman" w:hAnsi="Times New Roman" w:cs="Times New Roman"/>
          <w:vertAlign w:val="superscript"/>
        </w:rPr>
        <w:t>o</w:t>
      </w:r>
      <w:r w:rsidR="00140558" w:rsidRPr="00EF599F">
        <w:rPr>
          <w:rFonts w:ascii="Times New Roman" w:hAnsi="Times New Roman" w:cs="Times New Roman"/>
        </w:rPr>
        <w:t>48’25”,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44’55”, USGS SF Kings River Near Cedar Grove CA, gage 11212500), and</w:t>
      </w:r>
      <w:r w:rsidR="00AE7110" w:rsidRPr="00EF599F">
        <w:rPr>
          <w:rFonts w:ascii="Times New Roman" w:hAnsi="Times New Roman" w:cs="Times New Roman"/>
        </w:rPr>
        <w:t xml:space="preserve"> one</w:t>
      </w:r>
      <w:r w:rsidR="00140558" w:rsidRPr="00EF599F">
        <w:rPr>
          <w:rFonts w:ascii="Times New Roman" w:hAnsi="Times New Roman" w:cs="Times New Roman"/>
        </w:rPr>
        <w:t xml:space="preserve"> at 2160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(1921-1958 at 36</w:t>
      </w:r>
      <w:r w:rsidR="00140558" w:rsidRPr="00EF599F">
        <w:rPr>
          <w:rFonts w:ascii="Times New Roman" w:hAnsi="Times New Roman" w:cs="Times New Roman"/>
          <w:vertAlign w:val="superscript"/>
        </w:rPr>
        <w:t>o</w:t>
      </w:r>
      <w:r w:rsidR="00140558" w:rsidRPr="00EF599F">
        <w:rPr>
          <w:rFonts w:ascii="Times New Roman" w:hAnsi="Times New Roman" w:cs="Times New Roman"/>
        </w:rPr>
        <w:t>50’50”,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53’50”, UGSG Kings River near Hume, CA, gage 11213000). The specific discharge at the gages was of 0.55 m/yr and 0.48 m/yr</w:t>
      </w:r>
      <w:r w:rsidR="00C423A8">
        <w:rPr>
          <w:rFonts w:ascii="Times New Roman" w:hAnsi="Times New Roman" w:cs="Times New Roman"/>
        </w:rPr>
        <w:t>,</w:t>
      </w:r>
      <w:r w:rsidR="00140558" w:rsidRPr="00EF599F">
        <w:rPr>
          <w:rFonts w:ascii="Times New Roman" w:hAnsi="Times New Roman" w:cs="Times New Roman"/>
        </w:rPr>
        <w:t xml:space="preserve"> respectively. </w:t>
      </w:r>
    </w:p>
    <w:p w14:paraId="1710F8FB" w14:textId="35393228" w:rsidR="00D72422" w:rsidRDefault="008B2E36" w:rsidP="00D72422">
      <w:pPr>
        <w:spacing w:line="480" w:lineRule="auto"/>
        <w:ind w:firstLine="720"/>
        <w:rPr>
          <w:rFonts w:ascii="Times New Roman" w:hAnsi="Times New Roman" w:cs="Times New Roman"/>
        </w:rPr>
      </w:pPr>
      <w:r>
        <w:rPr>
          <w:rFonts w:ascii="Times New Roman" w:hAnsi="Times New Roman" w:cs="Times New Roman"/>
        </w:rPr>
        <w:t xml:space="preserve">The long-term water balance of SCB </w:t>
      </w:r>
      <w:r w:rsidR="00140558" w:rsidRPr="00EF599F">
        <w:rPr>
          <w:rFonts w:ascii="Times New Roman" w:hAnsi="Times New Roman" w:cs="Times New Roman"/>
        </w:rPr>
        <w:t>can be compared to Illilouette Creek</w:t>
      </w:r>
      <w:r w:rsidR="008E6BFC" w:rsidRPr="00EF599F">
        <w:rPr>
          <w:rFonts w:ascii="Times New Roman" w:hAnsi="Times New Roman" w:cs="Times New Roman"/>
        </w:rPr>
        <w:t xml:space="preserve"> Basin</w:t>
      </w:r>
      <w:r>
        <w:rPr>
          <w:rFonts w:ascii="Times New Roman" w:hAnsi="Times New Roman" w:cs="Times New Roman"/>
        </w:rPr>
        <w:t xml:space="preserve"> (ICB), and appears to indicate less mesic conditions. Discharge m</w:t>
      </w:r>
      <w:r w:rsidR="00140558" w:rsidRPr="00EF599F">
        <w:rPr>
          <w:rFonts w:ascii="Times New Roman" w:hAnsi="Times New Roman" w:cs="Times New Roman"/>
        </w:rPr>
        <w:t xml:space="preserve">easurements </w:t>
      </w:r>
      <w:r>
        <w:rPr>
          <w:rFonts w:ascii="Times New Roman" w:hAnsi="Times New Roman" w:cs="Times New Roman"/>
        </w:rPr>
        <w:t xml:space="preserve">at ICB </w:t>
      </w:r>
      <w:r w:rsidR="00140558" w:rsidRPr="00EF599F">
        <w:rPr>
          <w:rFonts w:ascii="Times New Roman" w:hAnsi="Times New Roman" w:cs="Times New Roman"/>
        </w:rPr>
        <w:t>from 2011-2017 indicate a specific discharge of 0.8 m/year and calibrated streamflow models indicate a specific discharge of 0.9 m/year (Boisrame et al, in review, 2018)</w:t>
      </w:r>
      <w:r>
        <w:rPr>
          <w:rFonts w:ascii="Times New Roman" w:hAnsi="Times New Roman" w:cs="Times New Roman"/>
        </w:rPr>
        <w:t xml:space="preserve">, both greater than discharges measured near SCB despite being </w:t>
      </w:r>
      <w:commentRangeStart w:id="7"/>
      <w:r>
        <w:rPr>
          <w:rFonts w:ascii="Times New Roman" w:hAnsi="Times New Roman" w:cs="Times New Roman"/>
        </w:rPr>
        <w:t>comparably-sized basins</w:t>
      </w:r>
      <w:commentRangeEnd w:id="7"/>
      <w:r>
        <w:rPr>
          <w:rStyle w:val="CommentReference"/>
        </w:rPr>
        <w:commentReference w:id="7"/>
      </w:r>
      <w:r>
        <w:rPr>
          <w:rFonts w:ascii="Times New Roman" w:hAnsi="Times New Roman" w:cs="Times New Roman"/>
        </w:rPr>
        <w:t xml:space="preserve"> (SCB is 125 km</w:t>
      </w:r>
      <w:r>
        <w:rPr>
          <w:rFonts w:ascii="Times New Roman" w:hAnsi="Times New Roman" w:cs="Times New Roman"/>
          <w:vertAlign w:val="superscript"/>
        </w:rPr>
        <w:t>2</w:t>
      </w:r>
      <w:r>
        <w:rPr>
          <w:rFonts w:ascii="Times New Roman" w:hAnsi="Times New Roman" w:cs="Times New Roman"/>
        </w:rPr>
        <w:t xml:space="preserve"> at an average elevation of 2400 m; ICB is 150km</w:t>
      </w:r>
      <w:r>
        <w:rPr>
          <w:rFonts w:ascii="Times New Roman" w:hAnsi="Times New Roman" w:cs="Times New Roman"/>
          <w:vertAlign w:val="superscript"/>
        </w:rPr>
        <w:t>2</w:t>
      </w:r>
      <w:r>
        <w:rPr>
          <w:rFonts w:ascii="Times New Roman" w:hAnsi="Times New Roman" w:cs="Times New Roman"/>
        </w:rPr>
        <w:t xml:space="preserve"> at an average elevation of </w:t>
      </w:r>
      <w:commentRangeStart w:id="8"/>
      <w:commentRangeStart w:id="9"/>
      <w:r>
        <w:rPr>
          <w:rFonts w:ascii="Times New Roman" w:hAnsi="Times New Roman" w:cs="Times New Roman"/>
        </w:rPr>
        <w:t xml:space="preserve">2100 </w:t>
      </w:r>
      <w:commentRangeEnd w:id="8"/>
      <w:r w:rsidR="00C15EAF">
        <w:rPr>
          <w:rStyle w:val="CommentReference"/>
        </w:rPr>
        <w:commentReference w:id="8"/>
      </w:r>
      <w:commentRangeEnd w:id="9"/>
      <w:r w:rsidR="003F19D7">
        <w:rPr>
          <w:rStyle w:val="CommentReference"/>
        </w:rPr>
        <w:commentReference w:id="9"/>
      </w:r>
      <w:r>
        <w:rPr>
          <w:rFonts w:ascii="Times New Roman" w:hAnsi="Times New Roman" w:cs="Times New Roman"/>
        </w:rPr>
        <w:t>m)</w:t>
      </w:r>
      <w:r w:rsidR="00140558" w:rsidRPr="00EF599F">
        <w:rPr>
          <w:rFonts w:ascii="Times New Roman" w:hAnsi="Times New Roman" w:cs="Times New Roman"/>
        </w:rPr>
        <w:t>.</w:t>
      </w:r>
      <w:r w:rsidR="00D53BBE" w:rsidRPr="00EF599F">
        <w:rPr>
          <w:rFonts w:ascii="Times New Roman" w:hAnsi="Times New Roman" w:cs="Times New Roman"/>
        </w:rPr>
        <w:t xml:space="preserve"> </w:t>
      </w:r>
      <w:r w:rsidR="002C0084" w:rsidRPr="00EF599F">
        <w:rPr>
          <w:rFonts w:ascii="Times New Roman" w:hAnsi="Times New Roman" w:cs="Times New Roman"/>
          <w:color w:val="000000" w:themeColor="text1"/>
        </w:rPr>
        <w:t xml:space="preserve">This is also supported </w:t>
      </w:r>
      <w:r w:rsidR="00B56F43">
        <w:rPr>
          <w:rFonts w:ascii="Times New Roman" w:hAnsi="Times New Roman" w:cs="Times New Roman"/>
          <w:color w:val="000000" w:themeColor="text1"/>
        </w:rPr>
        <w:t>by precipitation data we collected</w:t>
      </w:r>
      <w:r w:rsidR="002C0084" w:rsidRPr="00EF599F">
        <w:rPr>
          <w:rFonts w:ascii="Times New Roman" w:hAnsi="Times New Roman" w:cs="Times New Roman"/>
          <w:color w:val="000000" w:themeColor="text1"/>
        </w:rPr>
        <w:t xml:space="preserve"> f</w:t>
      </w:r>
      <w:r w:rsidR="00E93832" w:rsidRPr="00EF599F">
        <w:rPr>
          <w:rFonts w:ascii="Times New Roman" w:hAnsi="Times New Roman" w:cs="Times New Roman"/>
          <w:color w:val="000000" w:themeColor="text1"/>
        </w:rPr>
        <w:t>rom short-term weather station</w:t>
      </w:r>
      <w:r w:rsidR="002C0084" w:rsidRPr="00EF599F">
        <w:rPr>
          <w:rFonts w:ascii="Times New Roman" w:hAnsi="Times New Roman" w:cs="Times New Roman"/>
          <w:color w:val="000000" w:themeColor="text1"/>
        </w:rPr>
        <w:t xml:space="preserve">s </w:t>
      </w:r>
      <w:r w:rsidR="00B56F43">
        <w:rPr>
          <w:rFonts w:ascii="Times New Roman" w:hAnsi="Times New Roman" w:cs="Times New Roman"/>
          <w:color w:val="000000" w:themeColor="text1"/>
        </w:rPr>
        <w:t>that we installed</w:t>
      </w:r>
      <w:r w:rsidR="002C0084" w:rsidRPr="00EF599F">
        <w:rPr>
          <w:rFonts w:ascii="Times New Roman" w:hAnsi="Times New Roman" w:cs="Times New Roman"/>
          <w:color w:val="000000" w:themeColor="text1"/>
        </w:rPr>
        <w:t xml:space="preserve"> </w:t>
      </w:r>
      <w:r w:rsidR="00237853" w:rsidRPr="00EF599F">
        <w:rPr>
          <w:rFonts w:ascii="Times New Roman" w:hAnsi="Times New Roman" w:cs="Times New Roman"/>
          <w:color w:val="000000" w:themeColor="text1"/>
        </w:rPr>
        <w:t xml:space="preserve">in </w:t>
      </w:r>
      <w:r w:rsidR="002C0084" w:rsidRPr="00EF599F">
        <w:rPr>
          <w:rFonts w:ascii="Times New Roman" w:hAnsi="Times New Roman" w:cs="Times New Roman"/>
          <w:color w:val="000000" w:themeColor="text1"/>
        </w:rPr>
        <w:t>both ICB (elevation</w:t>
      </w:r>
      <w:r w:rsidR="00F42D58" w:rsidRPr="00EF599F">
        <w:rPr>
          <w:rFonts w:ascii="Times New Roman" w:hAnsi="Times New Roman" w:cs="Times New Roman"/>
          <w:color w:val="000000" w:themeColor="text1"/>
        </w:rPr>
        <w:t xml:space="preserve"> </w:t>
      </w:r>
      <w:r w:rsidR="00B83B01" w:rsidRPr="00EF599F">
        <w:rPr>
          <w:rFonts w:ascii="Times New Roman" w:hAnsi="Times New Roman" w:cs="Times New Roman"/>
          <w:color w:val="000000" w:themeColor="text1"/>
        </w:rPr>
        <w:t>2</w:t>
      </w:r>
      <w:r w:rsidR="00A81ACD" w:rsidRPr="00EF599F">
        <w:rPr>
          <w:rFonts w:ascii="Times New Roman" w:hAnsi="Times New Roman" w:cs="Times New Roman"/>
          <w:color w:val="000000" w:themeColor="text1"/>
        </w:rPr>
        <w:t>,100</w:t>
      </w:r>
      <w:r w:rsidR="00F42D58" w:rsidRPr="00EF599F">
        <w:rPr>
          <w:rFonts w:ascii="Times New Roman" w:hAnsi="Times New Roman" w:cs="Times New Roman"/>
          <w:color w:val="000000" w:themeColor="text1"/>
        </w:rPr>
        <w:t xml:space="preserve"> m) </w:t>
      </w:r>
      <w:r w:rsidR="002C0084" w:rsidRPr="00EF599F">
        <w:rPr>
          <w:rFonts w:ascii="Times New Roman" w:hAnsi="Times New Roman" w:cs="Times New Roman"/>
          <w:color w:val="000000" w:themeColor="text1"/>
        </w:rPr>
        <w:t>and SCB (elevation</w:t>
      </w:r>
      <w:r w:rsidR="00F42D58" w:rsidRPr="00EF599F">
        <w:rPr>
          <w:rFonts w:ascii="Times New Roman" w:hAnsi="Times New Roman" w:cs="Times New Roman"/>
          <w:color w:val="000000" w:themeColor="text1"/>
        </w:rPr>
        <w:t xml:space="preserve"> </w:t>
      </w:r>
      <w:r w:rsidR="00A81ACD" w:rsidRPr="00EF599F">
        <w:rPr>
          <w:rFonts w:ascii="Times New Roman" w:hAnsi="Times New Roman" w:cs="Times New Roman"/>
          <w:color w:val="000000" w:themeColor="text1"/>
        </w:rPr>
        <w:t>2,400</w:t>
      </w:r>
      <w:r w:rsidR="00F42D58" w:rsidRPr="00EF599F">
        <w:rPr>
          <w:rFonts w:ascii="Times New Roman" w:hAnsi="Times New Roman" w:cs="Times New Roman"/>
          <w:color w:val="000000" w:themeColor="text1"/>
        </w:rPr>
        <w:t xml:space="preserve"> m</w:t>
      </w:r>
      <w:r w:rsidR="002C0084" w:rsidRPr="00EF599F">
        <w:rPr>
          <w:rFonts w:ascii="Times New Roman" w:hAnsi="Times New Roman" w:cs="Times New Roman"/>
          <w:color w:val="000000" w:themeColor="text1"/>
        </w:rPr>
        <w:t>).</w:t>
      </w:r>
      <w:r w:rsidR="00E93832" w:rsidRPr="00EF599F">
        <w:rPr>
          <w:rFonts w:ascii="Times New Roman" w:hAnsi="Times New Roman" w:cs="Times New Roman"/>
          <w:color w:val="000000" w:themeColor="text1"/>
        </w:rPr>
        <w:t xml:space="preserve"> </w:t>
      </w:r>
      <w:r w:rsidR="00B56F43">
        <w:rPr>
          <w:rFonts w:ascii="Times New Roman" w:hAnsi="Times New Roman" w:cs="Times New Roman"/>
          <w:color w:val="000000" w:themeColor="text1"/>
        </w:rPr>
        <w:t xml:space="preserve">We </w:t>
      </w:r>
      <w:r>
        <w:rPr>
          <w:rFonts w:ascii="Times New Roman" w:hAnsi="Times New Roman" w:cs="Times New Roman"/>
          <w:color w:val="000000" w:themeColor="text1"/>
        </w:rPr>
        <w:t xml:space="preserve">also </w:t>
      </w:r>
      <w:r w:rsidR="00B56F43">
        <w:rPr>
          <w:rFonts w:ascii="Times New Roman" w:hAnsi="Times New Roman" w:cs="Times New Roman"/>
          <w:color w:val="000000" w:themeColor="text1"/>
        </w:rPr>
        <w:t xml:space="preserve">have two years of overlapping weather station data from </w:t>
      </w:r>
      <w:r>
        <w:rPr>
          <w:rFonts w:ascii="Times New Roman" w:hAnsi="Times New Roman" w:cs="Times New Roman"/>
          <w:color w:val="000000" w:themeColor="text1"/>
        </w:rPr>
        <w:t xml:space="preserve">short-term weather stations installed </w:t>
      </w:r>
      <w:r w:rsidR="00B56F43">
        <w:rPr>
          <w:rFonts w:ascii="Times New Roman" w:hAnsi="Times New Roman" w:cs="Times New Roman"/>
          <w:color w:val="000000" w:themeColor="text1"/>
        </w:rPr>
        <w:t xml:space="preserve">within </w:t>
      </w:r>
      <w:r>
        <w:rPr>
          <w:rFonts w:ascii="Times New Roman" w:hAnsi="Times New Roman" w:cs="Times New Roman"/>
          <w:color w:val="000000" w:themeColor="text1"/>
        </w:rPr>
        <w:t xml:space="preserve">each basin; </w:t>
      </w:r>
      <w:r w:rsidR="00A44A40">
        <w:rPr>
          <w:rFonts w:ascii="Times New Roman" w:hAnsi="Times New Roman" w:cs="Times New Roman"/>
          <w:color w:val="000000" w:themeColor="text1"/>
        </w:rPr>
        <w:t>with ICB receiving more precipitation than SCB in both water year 2016-17 (</w:t>
      </w:r>
      <w:commentRangeStart w:id="10"/>
      <w:r w:rsidR="00796F1C" w:rsidRPr="00EF599F">
        <w:rPr>
          <w:rFonts w:ascii="Times New Roman" w:hAnsi="Times New Roman" w:cs="Times New Roman"/>
          <w:color w:val="000000" w:themeColor="text1"/>
        </w:rPr>
        <w:t>1</w:t>
      </w:r>
      <w:r w:rsidR="009A14BD" w:rsidRPr="00EF599F">
        <w:rPr>
          <w:rFonts w:ascii="Times New Roman" w:hAnsi="Times New Roman" w:cs="Times New Roman"/>
          <w:color w:val="000000" w:themeColor="text1"/>
        </w:rPr>
        <w:t>130</w:t>
      </w:r>
      <w:r w:rsidR="00E93832" w:rsidRPr="00EF599F">
        <w:rPr>
          <w:rFonts w:ascii="Times New Roman" w:hAnsi="Times New Roman" w:cs="Times New Roman"/>
          <w:color w:val="000000" w:themeColor="text1"/>
        </w:rPr>
        <w:t xml:space="preserve"> </w:t>
      </w:r>
      <w:commentRangeEnd w:id="10"/>
      <w:r w:rsidR="003B7241" w:rsidRPr="00EF599F">
        <w:rPr>
          <w:rStyle w:val="CommentReference"/>
          <w:rFonts w:ascii="Times New Roman" w:hAnsi="Times New Roman" w:cs="Times New Roman"/>
        </w:rPr>
        <w:commentReference w:id="10"/>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9A14BD" w:rsidRPr="00EF599F">
        <w:rPr>
          <w:rFonts w:ascii="Times New Roman" w:hAnsi="Times New Roman" w:cs="Times New Roman"/>
          <w:color w:val="000000" w:themeColor="text1"/>
        </w:rPr>
        <w:t>780</w:t>
      </w:r>
      <w:r w:rsidR="00E93832" w:rsidRPr="00EF599F">
        <w:rPr>
          <w:rFonts w:ascii="Times New Roman" w:hAnsi="Times New Roman" w:cs="Times New Roman"/>
          <w:color w:val="000000" w:themeColor="text1"/>
        </w:rPr>
        <w:t xml:space="preserve"> 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 from Oct 1-Sept 31) and water year 2017-18</w:t>
      </w:r>
      <w:r w:rsidR="00C423A8">
        <w:rPr>
          <w:rFonts w:ascii="Times New Roman" w:hAnsi="Times New Roman" w:cs="Times New Roman"/>
          <w:color w:val="000000" w:themeColor="text1"/>
        </w:rPr>
        <w:t xml:space="preserve"> </w:t>
      </w:r>
      <w:r w:rsidR="00A44A40">
        <w:rPr>
          <w:rFonts w:ascii="Times New Roman" w:hAnsi="Times New Roman" w:cs="Times New Roman"/>
          <w:color w:val="000000" w:themeColor="text1"/>
        </w:rPr>
        <w:t>(</w:t>
      </w:r>
      <w:r w:rsidR="00796F1C" w:rsidRPr="00EF599F">
        <w:rPr>
          <w:rFonts w:ascii="Times New Roman" w:hAnsi="Times New Roman" w:cs="Times New Roman"/>
          <w:color w:val="000000" w:themeColor="text1"/>
        </w:rPr>
        <w:t>5</w:t>
      </w:r>
      <w:r w:rsidR="003B7241" w:rsidRPr="00EF599F">
        <w:rPr>
          <w:rFonts w:ascii="Times New Roman" w:hAnsi="Times New Roman" w:cs="Times New Roman"/>
          <w:color w:val="000000" w:themeColor="text1"/>
        </w:rPr>
        <w:t>60</w:t>
      </w:r>
      <w:r w:rsidR="00796F1C" w:rsidRPr="00EF599F">
        <w:rPr>
          <w:rFonts w:ascii="Times New Roman" w:hAnsi="Times New Roman" w:cs="Times New Roman"/>
          <w:color w:val="000000" w:themeColor="text1"/>
        </w:rPr>
        <w:t xml:space="preserve"> </w:t>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796F1C" w:rsidRPr="00EF599F">
        <w:rPr>
          <w:rFonts w:ascii="Times New Roman" w:hAnsi="Times New Roman" w:cs="Times New Roman"/>
          <w:color w:val="000000" w:themeColor="text1"/>
        </w:rPr>
        <w:t>4</w:t>
      </w:r>
      <w:r w:rsidR="009A14BD" w:rsidRPr="00EF599F">
        <w:rPr>
          <w:rFonts w:ascii="Times New Roman" w:hAnsi="Times New Roman" w:cs="Times New Roman"/>
          <w:color w:val="000000" w:themeColor="text1"/>
        </w:rPr>
        <w:t>9</w:t>
      </w:r>
      <w:r w:rsidR="00796F1C" w:rsidRPr="00EF599F">
        <w:rPr>
          <w:rFonts w:ascii="Times New Roman" w:hAnsi="Times New Roman" w:cs="Times New Roman"/>
          <w:color w:val="000000" w:themeColor="text1"/>
        </w:rPr>
        <w:t>0 mm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w:t>
      </w:r>
      <w:r w:rsidR="00E93832" w:rsidRPr="00EF599F">
        <w:rPr>
          <w:rFonts w:ascii="Times New Roman" w:hAnsi="Times New Roman" w:cs="Times New Roman"/>
          <w:color w:val="000000" w:themeColor="text1"/>
        </w:rPr>
        <w:t>.</w:t>
      </w:r>
      <w:r w:rsidR="00A44A40">
        <w:rPr>
          <w:rFonts w:ascii="Times New Roman" w:hAnsi="Times New Roman" w:cs="Times New Roman"/>
          <w:color w:val="000000" w:themeColor="text1"/>
        </w:rPr>
        <w:t xml:space="preserve"> Collectively these data are </w:t>
      </w:r>
      <w:r w:rsidR="00A44A40" w:rsidRPr="00EF599F">
        <w:rPr>
          <w:rFonts w:ascii="Times New Roman" w:hAnsi="Times New Roman" w:cs="Times New Roman"/>
        </w:rPr>
        <w:t>suggestive of drier conditions in SCB than in the ICB</w:t>
      </w:r>
      <w:r w:rsidR="00A44A40">
        <w:rPr>
          <w:rFonts w:ascii="Times New Roman" w:hAnsi="Times New Roman" w:cs="Times New Roman"/>
        </w:rPr>
        <w:t>.</w:t>
      </w:r>
    </w:p>
    <w:p w14:paraId="6E460AE9" w14:textId="682EBBC3" w:rsidR="00737117" w:rsidRPr="00EF599F" w:rsidRDefault="00737117" w:rsidP="00D7242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Replace two paragraphs above with one long-</w:t>
      </w:r>
      <w:proofErr w:type="spellStart"/>
      <w:r>
        <w:rPr>
          <w:rFonts w:ascii="Times New Roman" w:hAnsi="Times New Roman" w:cs="Times New Roman"/>
          <w:color w:val="000000" w:themeColor="text1"/>
        </w:rPr>
        <w:t>ish</w:t>
      </w:r>
      <w:proofErr w:type="spellEnd"/>
      <w:r>
        <w:rPr>
          <w:rFonts w:ascii="Times New Roman" w:hAnsi="Times New Roman" w:cs="Times New Roman"/>
          <w:color w:val="000000" w:themeColor="text1"/>
        </w:rPr>
        <w:t xml:space="preserve"> paragraph “comparing conditions in SCB to conditions in ICB) (including veg as well as hydro). </w:t>
      </w:r>
      <w:commentRangeStart w:id="11"/>
      <w:r>
        <w:rPr>
          <w:rFonts w:ascii="Times New Roman" w:hAnsi="Times New Roman" w:cs="Times New Roman"/>
          <w:color w:val="000000" w:themeColor="text1"/>
        </w:rPr>
        <w:t xml:space="preserve">We rely on three lines of evidence to support wetter conditions in ICB vs SCB. First, streamflow standardized to area is greater in ICB, second interpolated /gridded precipitation data from PRISM show higher annual </w:t>
      </w:r>
      <w:proofErr w:type="spellStart"/>
      <w:r>
        <w:rPr>
          <w:rFonts w:ascii="Times New Roman" w:hAnsi="Times New Roman" w:cs="Times New Roman"/>
          <w:color w:val="000000" w:themeColor="text1"/>
        </w:rPr>
        <w:t>precip</w:t>
      </w:r>
      <w:proofErr w:type="spellEnd"/>
      <w:r>
        <w:rPr>
          <w:rFonts w:ascii="Times New Roman" w:hAnsi="Times New Roman" w:cs="Times New Roman"/>
          <w:color w:val="000000" w:themeColor="text1"/>
        </w:rPr>
        <w:t xml:space="preserve"> in ICB, and third, in-situ weather station data show higher annual </w:t>
      </w:r>
      <w:proofErr w:type="spellStart"/>
      <w:r>
        <w:rPr>
          <w:rFonts w:ascii="Times New Roman" w:hAnsi="Times New Roman" w:cs="Times New Roman"/>
          <w:color w:val="000000" w:themeColor="text1"/>
        </w:rPr>
        <w:t>precip</w:t>
      </w:r>
      <w:proofErr w:type="spellEnd"/>
      <w:r>
        <w:rPr>
          <w:rFonts w:ascii="Times New Roman" w:hAnsi="Times New Roman" w:cs="Times New Roman"/>
          <w:color w:val="000000" w:themeColor="text1"/>
        </w:rPr>
        <w:t xml:space="preserve"> in ICB. In situ data was corrected for limitations re snowpack. See Appendix # for details.</w:t>
      </w:r>
      <w:commentRangeEnd w:id="11"/>
      <w:r>
        <w:rPr>
          <w:rStyle w:val="CommentReference"/>
        </w:rPr>
        <w:commentReference w:id="11"/>
      </w:r>
    </w:p>
    <w:p w14:paraId="343E3869" w14:textId="77777777" w:rsidR="0091423C" w:rsidRPr="00EF599F" w:rsidRDefault="0091423C" w:rsidP="008E6BFC">
      <w:pPr>
        <w:spacing w:line="480" w:lineRule="auto"/>
        <w:rPr>
          <w:rFonts w:ascii="Times New Roman" w:hAnsi="Times New Roman" w:cs="Times New Roman"/>
          <w:i/>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5540A41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We obtained the earliest set of aerial photographs available for the region from Sequoia Kings Canyon National Park.  These were dated to 1973, prior to the first fires occurring in SCB</w:t>
      </w:r>
      <w:r w:rsidR="003F19D7">
        <w:rPr>
          <w:rFonts w:ascii="Times New Roman" w:hAnsi="Times New Roman" w:cs="Times New Roman"/>
        </w:rPr>
        <w:t>, and scanned at 600 dpi</w:t>
      </w:r>
      <w:r w:rsidRPr="00EF599F">
        <w:rPr>
          <w:rFonts w:ascii="Times New Roman" w:hAnsi="Times New Roman" w:cs="Times New Roman"/>
        </w:rPr>
        <w:t>.  Contemporary cover was represented by the 2014 National Agriculture Imagery Program.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570D05DD"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7777777"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lastRenderedPageBreak/>
        <w:t>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0ED25EAA"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at 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 xml:space="preserve">(Boisramé et al. </w:t>
      </w:r>
      <w:r w:rsidR="0074102E">
        <w:rPr>
          <w:rFonts w:ascii="Times New Roman" w:hAnsi="Times New Roman" w:cs="Times New Roman"/>
          <w:noProof/>
        </w:rPr>
        <w:lastRenderedPageBreak/>
        <w:t>2017b)</w:t>
      </w:r>
      <w:r w:rsidR="0074102E">
        <w:rPr>
          <w:rFonts w:ascii="Times New Roman" w:hAnsi="Times New Roman" w:cs="Times New Roman"/>
        </w:rPr>
        <w:fldChar w:fldCharType="end"/>
      </w:r>
      <w:r w:rsidR="00AF2984">
        <w:rPr>
          <w:rFonts w:ascii="Times New Roman" w:hAnsi="Times New Roman" w:cs="Times New Roman"/>
        </w:rPr>
        <w:t xml:space="preserve">. At the landscape level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971B34B"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74102E">
        <w:rPr>
          <w:rFonts w:ascii="Times New Roman" w:hAnsi="Times New Roman" w:cs="Times New Roman"/>
        </w:rPr>
        <w:t xml:space="preserve">To address the question of how forest structure has changed over time in response to fire (Question 2), in areas that did not convert to alternative vegetation types, we resampled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lastRenderedPageBreak/>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5021217D"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dditional measurements 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6A05556F"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four broad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the presence of burned snags or fire 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were recorded.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w:t>
      </w:r>
      <w:r w:rsidRPr="00EF599F">
        <w:rPr>
          <w:rFonts w:ascii="Times New Roman" w:hAnsi="Times New Roman" w:cs="Times New Roman"/>
          <w:color w:val="000000" w:themeColor="text1"/>
        </w:rPr>
        <w:lastRenderedPageBreak/>
        <w:t>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from concave to convex), upslope area (i.e. area contributing drainage to the plot),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44BE9120" w:rsidR="005B0769" w:rsidRPr="00EF599F"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Specifically, we attributed variation in continuous soil moisture to the following covariates: 2014 vegetation type, 1973 vegetation type, measurement year, Julian day of measurement, elevation, slope, aspect, TPI, upslope area, TWI, year since fire, number of times burned since 1973, maximum fire severity (only available for fires after 1984), and distance from nearest stream.</w:t>
      </w:r>
      <w:r w:rsidR="00AF2984">
        <w:rPr>
          <w:rFonts w:ascii="Times New Roman" w:hAnsi="Times New Roman" w:cs="Times New Roman"/>
        </w:rPr>
        <w:t xml:space="preserve"> </w:t>
      </w:r>
      <w:commentRangeStart w:id="12"/>
      <w:r w:rsidR="00AF2984">
        <w:rPr>
          <w:rFonts w:ascii="Times New Roman" w:hAnsi="Times New Roman" w:cs="Times New Roman"/>
        </w:rPr>
        <w:t>We cross-validated the model by selecting a subset of sites as training data and using the resulting model to predict soil moisture at the remaining sites</w:t>
      </w:r>
      <w:commentRangeEnd w:id="12"/>
      <w:r w:rsidR="00AF2984">
        <w:rPr>
          <w:rStyle w:val="CommentReference"/>
        </w:rPr>
        <w:commentReference w:id="12"/>
      </w:r>
      <w:r w:rsidR="00AF2984">
        <w:rPr>
          <w:rFonts w:ascii="Times New Roman" w:hAnsi="Times New Roman" w:cs="Times New Roman"/>
        </w:rPr>
        <w:t>.</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0881261B" w14:textId="4328E938"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 distributed</w:t>
      </w:r>
      <w:r w:rsidRPr="00EF599F">
        <w:rPr>
          <w:rFonts w:ascii="Times New Roman" w:hAnsi="Times New Roman" w:cs="Times New Roman"/>
          <w:color w:val="000000" w:themeColor="text1"/>
        </w:rPr>
        <w:t xml:space="preserve"> moisture sampling,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also 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high-</w:t>
      </w:r>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at 3 different depths</w:t>
      </w:r>
      <w:r w:rsidR="00ED55B1" w:rsidRPr="00EF599F">
        <w:rPr>
          <w:rFonts w:ascii="Times New Roman" w:hAnsi="Times New Roman" w:cs="Times New Roman"/>
          <w:color w:val="000000" w:themeColor="text1"/>
        </w:rPr>
        <w:t xml:space="preserve"> (12, 60, and 100 cm)</w:t>
      </w:r>
      <w:r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fall 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 </w:t>
      </w:r>
      <w:r w:rsidR="00D227F5">
        <w:rPr>
          <w:rFonts w:ascii="Times New Roman" w:hAnsi="Times New Roman" w:cs="Times New Roman"/>
          <w:color w:val="000000" w:themeColor="text1"/>
        </w:rPr>
        <w:t xml:space="preserve">visuals in </w:t>
      </w:r>
      <w:r w:rsidR="00E27580">
        <w:rPr>
          <w:rFonts w:ascii="Times New Roman" w:hAnsi="Times New Roman" w:cs="Times New Roman"/>
          <w:color w:val="000000" w:themeColor="text1"/>
        </w:rPr>
        <w:t>Appendix A)</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dense meadow, shrub, and mature mixed conifer vegetation types</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d</w:t>
      </w:r>
      <w:r w:rsidR="00A62837" w:rsidRPr="00EF599F">
        <w:rPr>
          <w:rFonts w:ascii="Times New Roman" w:hAnsi="Times New Roman" w:cs="Times New Roman"/>
          <w:color w:val="000000" w:themeColor="text1"/>
        </w:rPr>
        <w:t xml:space="preserve">ense meadow </w:t>
      </w:r>
      <w:r w:rsidR="008C2C14" w:rsidRPr="00EF599F">
        <w:rPr>
          <w:rFonts w:ascii="Times New Roman" w:hAnsi="Times New Roman" w:cs="Times New Roman"/>
          <w:color w:val="000000" w:themeColor="text1"/>
        </w:rPr>
        <w:t xml:space="preserve">weather station </w:t>
      </w:r>
      <w:r w:rsidR="00A62837" w:rsidRPr="00EF599F">
        <w:rPr>
          <w:rFonts w:ascii="Times New Roman" w:hAnsi="Times New Roman" w:cs="Times New Roman"/>
          <w:color w:val="000000" w:themeColor="text1"/>
        </w:rPr>
        <w:t xml:space="preserve">site is characterized </w:t>
      </w:r>
      <w:r w:rsidR="005E596B" w:rsidRPr="00EF599F">
        <w:rPr>
          <w:rFonts w:ascii="Times New Roman" w:hAnsi="Times New Roman" w:cs="Times New Roman"/>
          <w:color w:val="000000" w:themeColor="text1"/>
        </w:rPr>
        <w:t>by</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 xml:space="preserve">high </w:t>
      </w:r>
      <w:r w:rsidR="00A62837" w:rsidRPr="00EF599F">
        <w:rPr>
          <w:rFonts w:ascii="Times New Roman" w:hAnsi="Times New Roman" w:cs="Times New Roman"/>
          <w:color w:val="000000" w:themeColor="text1"/>
        </w:rPr>
        <w:t>soil moisture</w:t>
      </w:r>
      <w:r w:rsidR="005E596B" w:rsidRPr="00EF599F">
        <w:rPr>
          <w:rFonts w:ascii="Times New Roman" w:hAnsi="Times New Roman" w:cs="Times New Roman"/>
          <w:color w:val="000000" w:themeColor="text1"/>
        </w:rPr>
        <w:t xml:space="preserve"> content</w:t>
      </w:r>
      <w:r w:rsidR="00A62837" w:rsidRPr="00EF599F">
        <w:rPr>
          <w:rFonts w:ascii="Times New Roman" w:hAnsi="Times New Roman" w:cs="Times New Roman"/>
          <w:color w:val="000000" w:themeColor="text1"/>
        </w:rPr>
        <w:t xml:space="preserve">, grass cover, </w:t>
      </w:r>
      <w:r w:rsidR="00BA00BF">
        <w:rPr>
          <w:rFonts w:ascii="Times New Roman" w:hAnsi="Times New Roman" w:cs="Times New Roman"/>
          <w:color w:val="000000" w:themeColor="text1"/>
        </w:rPr>
        <w:t xml:space="preserve">and </w:t>
      </w:r>
      <w:r w:rsidR="00A62837" w:rsidRPr="00EF599F">
        <w:rPr>
          <w:rFonts w:ascii="Times New Roman" w:hAnsi="Times New Roman" w:cs="Times New Roman"/>
          <w:color w:val="000000" w:themeColor="text1"/>
        </w:rPr>
        <w:t xml:space="preserve">some conifer </w:t>
      </w:r>
      <w:r w:rsidR="00A62837" w:rsidRPr="00EF599F">
        <w:rPr>
          <w:rFonts w:ascii="Times New Roman" w:hAnsi="Times New Roman" w:cs="Times New Roman"/>
          <w:color w:val="000000" w:themeColor="text1"/>
        </w:rPr>
        <w:lastRenderedPageBreak/>
        <w:t xml:space="preserve">regeneration, but no overstory above the weather station. </w:t>
      </w:r>
      <w:r w:rsidR="00497A36" w:rsidRPr="00EF599F">
        <w:rPr>
          <w:rFonts w:ascii="Times New Roman" w:hAnsi="Times New Roman" w:cs="Times New Roman"/>
          <w:color w:val="000000" w:themeColor="text1"/>
        </w:rPr>
        <w:t xml:space="preserve">This </w:t>
      </w:r>
      <w:r w:rsidR="00A62837" w:rsidRPr="00EF599F">
        <w:rPr>
          <w:rFonts w:ascii="Times New Roman" w:hAnsi="Times New Roman" w:cs="Times New Roman"/>
          <w:color w:val="000000" w:themeColor="text1"/>
        </w:rPr>
        <w:t>site</w:t>
      </w:r>
      <w:r w:rsidR="00654C21">
        <w:rPr>
          <w:rFonts w:ascii="Times New Roman" w:hAnsi="Times New Roman" w:cs="Times New Roman"/>
          <w:color w:val="000000" w:themeColor="text1"/>
        </w:rPr>
        <w:t xml:space="preserve"> occurred in </w:t>
      </w:r>
      <w:r w:rsidR="00A7425B">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 that</w:t>
      </w:r>
      <w:r w:rsidR="00A62837" w:rsidRPr="00EF599F">
        <w:rPr>
          <w:rFonts w:ascii="Times New Roman" w:hAnsi="Times New Roman" w:cs="Times New Roman"/>
          <w:color w:val="000000" w:themeColor="text1"/>
        </w:rPr>
        <w:t xml:space="preserv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(this severity characterization is based on a visual assessment of </w:t>
      </w:r>
      <w:r w:rsidR="00654C21">
        <w:rPr>
          <w:rFonts w:ascii="Times New Roman" w:hAnsi="Times New Roman" w:cs="Times New Roman"/>
          <w:color w:val="000000" w:themeColor="text1"/>
        </w:rPr>
        <w:t>fire-killed trees, which was corroborated by</w:t>
      </w:r>
      <w:r w:rsidR="00BE1E30" w:rsidRPr="00EF599F">
        <w:rPr>
          <w:rFonts w:ascii="Times New Roman" w:hAnsi="Times New Roman" w:cs="Times New Roman"/>
          <w:color w:val="000000" w:themeColor="text1"/>
        </w:rPr>
        <w:t xml:space="preserve"> aerial </w:t>
      </w:r>
      <w:r w:rsidR="00654C21">
        <w:rPr>
          <w:rFonts w:ascii="Times New Roman" w:hAnsi="Times New Roman" w:cs="Times New Roman"/>
          <w:color w:val="000000" w:themeColor="text1"/>
        </w:rPr>
        <w:t xml:space="preserve">photographs </w:t>
      </w:r>
      <w:r w:rsidR="00BE1E30" w:rsidRPr="00EF599F">
        <w:rPr>
          <w:rFonts w:ascii="Times New Roman" w:hAnsi="Times New Roman" w:cs="Times New Roman"/>
          <w:color w:val="000000" w:themeColor="text1"/>
        </w:rPr>
        <w:t>showing</w:t>
      </w:r>
      <w:r w:rsidR="00E27580">
        <w:rPr>
          <w:rFonts w:ascii="Times New Roman" w:hAnsi="Times New Roman" w:cs="Times New Roman"/>
          <w:color w:val="000000" w:themeColor="text1"/>
        </w:rPr>
        <w:t xml:space="preserve"> complete</w:t>
      </w:r>
      <w:r w:rsidR="00BE1E30" w:rsidRPr="00EF599F">
        <w:rPr>
          <w:rFonts w:ascii="Times New Roman" w:hAnsi="Times New Roman" w:cs="Times New Roman"/>
          <w:color w:val="000000" w:themeColor="text1"/>
        </w:rPr>
        <w:t xml:space="preserve"> removal of forest cover</w:t>
      </w:r>
      <w:r w:rsidR="00A7425B">
        <w:rPr>
          <w:rFonts w:ascii="Times New Roman" w:hAnsi="Times New Roman" w:cs="Times New Roman"/>
          <w:color w:val="000000" w:themeColor="text1"/>
        </w:rPr>
        <w:t xml:space="preserve"> in these local patches</w:t>
      </w:r>
      <w:r w:rsidR="00654C21">
        <w:rPr>
          <w:rFonts w:ascii="Times New Roman" w:hAnsi="Times New Roman" w:cs="Times New Roman"/>
          <w:color w:val="000000" w:themeColor="text1"/>
        </w:rPr>
        <w:t>).</w:t>
      </w:r>
      <w:r w:rsidR="00A7425B">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s</w:t>
      </w:r>
      <w:r w:rsidR="00A62837" w:rsidRPr="00EF599F">
        <w:rPr>
          <w:rFonts w:ascii="Times New Roman" w:hAnsi="Times New Roman" w:cs="Times New Roman"/>
          <w:color w:val="000000" w:themeColor="text1"/>
        </w:rPr>
        <w:t>hrub regeneration</w:t>
      </w:r>
      <w:r w:rsidR="008C2C14"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site is characterized by </w:t>
      </w:r>
      <w:r w:rsidR="00643F97" w:rsidRPr="00EF599F">
        <w:rPr>
          <w:rFonts w:ascii="Times New Roman" w:hAnsi="Times New Roman" w:cs="Times New Roman"/>
          <w:color w:val="000000" w:themeColor="text1"/>
        </w:rPr>
        <w:t>drier soils, white</w:t>
      </w:r>
      <w:r w:rsidR="001F2741" w:rsidRPr="00EF599F">
        <w:rPr>
          <w:rFonts w:ascii="Times New Roman" w:hAnsi="Times New Roman" w:cs="Times New Roman"/>
          <w:color w:val="000000" w:themeColor="text1"/>
        </w:rPr>
        <w:t>thorn ceanothus</w:t>
      </w:r>
      <w:r w:rsidR="00643F97" w:rsidRPr="00EF599F">
        <w:rPr>
          <w:rFonts w:ascii="Times New Roman" w:hAnsi="Times New Roman" w:cs="Times New Roman"/>
          <w:color w:val="000000" w:themeColor="text1"/>
        </w:rPr>
        <w:t xml:space="preserve"> </w:t>
      </w:r>
      <w:r w:rsidR="00C423A8">
        <w:rPr>
          <w:rFonts w:ascii="Times New Roman" w:hAnsi="Times New Roman" w:cs="Times New Roman"/>
          <w:color w:val="000000" w:themeColor="text1"/>
        </w:rPr>
        <w:t>(</w:t>
      </w:r>
      <w:r w:rsidR="00C423A8" w:rsidRPr="00C423A8">
        <w:rPr>
          <w:rFonts w:ascii="Times New Roman" w:hAnsi="Times New Roman" w:cs="Times New Roman"/>
          <w:i/>
          <w:color w:val="000000" w:themeColor="text1"/>
        </w:rPr>
        <w:t xml:space="preserve">Ceanothus </w:t>
      </w:r>
      <w:proofErr w:type="spellStart"/>
      <w:r w:rsidR="00C423A8" w:rsidRPr="00C423A8">
        <w:rPr>
          <w:rFonts w:ascii="Times New Roman" w:hAnsi="Times New Roman" w:cs="Times New Roman"/>
          <w:i/>
          <w:color w:val="000000" w:themeColor="text1"/>
        </w:rPr>
        <w:t>cordulatus</w:t>
      </w:r>
      <w:proofErr w:type="spellEnd"/>
      <w:r w:rsidR="00C423A8">
        <w:rPr>
          <w:rFonts w:ascii="Times New Roman" w:hAnsi="Times New Roman" w:cs="Times New Roman"/>
          <w:color w:val="000000" w:themeColor="text1"/>
        </w:rPr>
        <w:t xml:space="preserve">) </w:t>
      </w:r>
      <w:r w:rsidR="00643F97" w:rsidRPr="00EF599F">
        <w:rPr>
          <w:rFonts w:ascii="Times New Roman" w:hAnsi="Times New Roman" w:cs="Times New Roman"/>
          <w:color w:val="000000" w:themeColor="text1"/>
        </w:rPr>
        <w:t xml:space="preserve">growth with some grasses, </w:t>
      </w:r>
      <w:r w:rsidR="00BA00BF">
        <w:rPr>
          <w:rFonts w:ascii="Times New Roman" w:hAnsi="Times New Roman" w:cs="Times New Roman"/>
          <w:color w:val="000000" w:themeColor="text1"/>
        </w:rPr>
        <w:t xml:space="preserve">and </w:t>
      </w:r>
      <w:r w:rsidR="008C2C14" w:rsidRPr="00EF599F">
        <w:rPr>
          <w:rFonts w:ascii="Times New Roman" w:hAnsi="Times New Roman" w:cs="Times New Roman"/>
          <w:color w:val="000000" w:themeColor="text1"/>
        </w:rPr>
        <w:t xml:space="preserve">some conifer regeneration, </w:t>
      </w:r>
      <w:r w:rsidR="00BA00BF">
        <w:rPr>
          <w:rFonts w:ascii="Times New Roman" w:hAnsi="Times New Roman" w:cs="Times New Roman"/>
          <w:color w:val="000000" w:themeColor="text1"/>
        </w:rPr>
        <w:t>but</w:t>
      </w:r>
      <w:r w:rsidR="008C2C14" w:rsidRPr="00EF599F">
        <w:rPr>
          <w:rFonts w:ascii="Times New Roman" w:hAnsi="Times New Roman" w:cs="Times New Roman"/>
          <w:color w:val="000000" w:themeColor="text1"/>
        </w:rPr>
        <w:t xml:space="preserve"> no</w:t>
      </w:r>
      <w:r w:rsidR="00643F97" w:rsidRPr="00EF599F">
        <w:rPr>
          <w:rFonts w:ascii="Times New Roman" w:hAnsi="Times New Roman" w:cs="Times New Roman"/>
          <w:color w:val="000000" w:themeColor="text1"/>
        </w:rPr>
        <w:t xml:space="preserve"> overstory</w:t>
      </w:r>
      <w:r w:rsidR="008C2C14" w:rsidRPr="00EF599F">
        <w:rPr>
          <w:rFonts w:ascii="Times New Roman" w:hAnsi="Times New Roman" w:cs="Times New Roman"/>
          <w:color w:val="000000" w:themeColor="text1"/>
        </w:rPr>
        <w:t xml:space="preserve"> above the station. </w:t>
      </w:r>
      <w:r w:rsidR="00497A36" w:rsidRPr="00EF599F">
        <w:rPr>
          <w:rFonts w:ascii="Times New Roman" w:hAnsi="Times New Roman" w:cs="Times New Roman"/>
          <w:color w:val="000000" w:themeColor="text1"/>
        </w:rPr>
        <w:t>This</w:t>
      </w:r>
      <w:r w:rsidR="00643F97" w:rsidRPr="00EF599F">
        <w:rPr>
          <w:rFonts w:ascii="Times New Roman" w:hAnsi="Times New Roman" w:cs="Times New Roman"/>
          <w:color w:val="000000" w:themeColor="text1"/>
        </w:rPr>
        <w:t xml:space="preserve"> site</w:t>
      </w:r>
      <w:r w:rsidR="00BA00BF">
        <w:rPr>
          <w:rFonts w:ascii="Times New Roman" w:hAnsi="Times New Roman" w:cs="Times New Roman"/>
          <w:color w:val="000000" w:themeColor="text1"/>
        </w:rPr>
        <w:t xml:space="preserve"> was</w:t>
      </w:r>
      <w:r w:rsidR="00643F97" w:rsidRPr="00EF599F">
        <w:rPr>
          <w:rFonts w:ascii="Times New Roman" w:hAnsi="Times New Roman" w:cs="Times New Roman"/>
          <w:color w:val="000000" w:themeColor="text1"/>
        </w:rPr>
        <w:t xml:space="preserve"> </w:t>
      </w:r>
      <w:r w:rsidR="00654C21">
        <w:rPr>
          <w:rFonts w:ascii="Times New Roman" w:hAnsi="Times New Roman" w:cs="Times New Roman"/>
          <w:color w:val="000000" w:themeColor="text1"/>
        </w:rPr>
        <w:t xml:space="preserve">also within </w:t>
      </w:r>
      <w:r w:rsidR="00BA00BF">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w:t>
      </w:r>
      <w:r w:rsidR="00BA00BF">
        <w:rPr>
          <w:rFonts w:ascii="Times New Roman" w:hAnsi="Times New Roman" w:cs="Times New Roman"/>
          <w:color w:val="000000" w:themeColor="text1"/>
        </w:rPr>
        <w:t xml:space="preserve"> of</w:t>
      </w:r>
      <w:r w:rsidR="00643F97" w:rsidRPr="00EF599F">
        <w:rPr>
          <w:rFonts w:ascii="Times New Roman" w:hAnsi="Times New Roman" w:cs="Times New Roman"/>
          <w:color w:val="000000" w:themeColor="text1"/>
        </w:rPr>
        <w:t xml:space="preserve"> high severity </w:t>
      </w:r>
      <w:r w:rsidR="00F61692">
        <w:rPr>
          <w:rFonts w:ascii="Times New Roman" w:hAnsi="Times New Roman" w:cs="Times New Roman"/>
          <w:color w:val="000000" w:themeColor="text1"/>
        </w:rPr>
        <w:t>from the</w:t>
      </w:r>
      <w:r w:rsidR="00643F97"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w:t>
      </w:r>
      <w:r w:rsidR="00F61692">
        <w:rPr>
          <w:rFonts w:ascii="Times New Roman" w:hAnsi="Times New Roman" w:cs="Times New Roman"/>
          <w:color w:val="000000" w:themeColor="text1"/>
        </w:rPr>
        <w:t xml:space="preserve">fire </w:t>
      </w:r>
      <w:r w:rsidR="00BE1E30" w:rsidRPr="00EF599F">
        <w:rPr>
          <w:rFonts w:ascii="Times New Roman" w:hAnsi="Times New Roman" w:cs="Times New Roman"/>
          <w:color w:val="000000" w:themeColor="text1"/>
        </w:rPr>
        <w:t>(</w:t>
      </w:r>
      <w:r w:rsidR="00E27580">
        <w:rPr>
          <w:rFonts w:ascii="Times New Roman" w:hAnsi="Times New Roman" w:cs="Times New Roman"/>
          <w:color w:val="000000" w:themeColor="text1"/>
        </w:rPr>
        <w:t xml:space="preserve">based on </w:t>
      </w:r>
      <w:r w:rsidR="00654C21">
        <w:rPr>
          <w:rFonts w:ascii="Times New Roman" w:hAnsi="Times New Roman" w:cs="Times New Roman"/>
          <w:color w:val="000000" w:themeColor="text1"/>
        </w:rPr>
        <w:t xml:space="preserve">the same </w:t>
      </w:r>
      <w:r w:rsidR="00E27580">
        <w:rPr>
          <w:rFonts w:ascii="Times New Roman" w:hAnsi="Times New Roman" w:cs="Times New Roman"/>
          <w:color w:val="000000" w:themeColor="text1"/>
        </w:rPr>
        <w:t xml:space="preserve">assessment </w:t>
      </w:r>
      <w:r w:rsidR="00654C21">
        <w:rPr>
          <w:rFonts w:ascii="Times New Roman" w:hAnsi="Times New Roman" w:cs="Times New Roman"/>
          <w:color w:val="000000" w:themeColor="text1"/>
        </w:rPr>
        <w:t xml:space="preserve">criteria </w:t>
      </w:r>
      <w:r w:rsidR="00E27580">
        <w:rPr>
          <w:rFonts w:ascii="Times New Roman" w:hAnsi="Times New Roman" w:cs="Times New Roman"/>
          <w:color w:val="000000" w:themeColor="text1"/>
        </w:rPr>
        <w:t>as above</w:t>
      </w:r>
      <w:r w:rsidR="00BE1E30" w:rsidRPr="00EF599F">
        <w:rPr>
          <w:rFonts w:ascii="Times New Roman" w:hAnsi="Times New Roman" w:cs="Times New Roman"/>
          <w:color w:val="000000" w:themeColor="text1"/>
        </w:rPr>
        <w:t>)</w:t>
      </w:r>
      <w:r w:rsidR="00643F97" w:rsidRPr="00EF599F">
        <w:rPr>
          <w:rFonts w:ascii="Times New Roman" w:hAnsi="Times New Roman" w:cs="Times New Roman"/>
          <w:color w:val="000000" w:themeColor="text1"/>
        </w:rPr>
        <w:t xml:space="preserve">. </w:t>
      </w:r>
      <w:r w:rsidR="00BA00BF">
        <w:rPr>
          <w:rFonts w:ascii="Times New Roman" w:hAnsi="Times New Roman" w:cs="Times New Roman"/>
          <w:color w:val="000000" w:themeColor="text1"/>
        </w:rPr>
        <w:t>Unlike the shrub weather station site at ICB (</w:t>
      </w:r>
      <w:proofErr w:type="spellStart"/>
      <w:r w:rsidR="00BA00BF">
        <w:rPr>
          <w:rFonts w:ascii="Times New Roman" w:hAnsi="Times New Roman" w:cs="Times New Roman"/>
          <w:color w:val="000000" w:themeColor="text1"/>
        </w:rPr>
        <w:t>Boisram</w:t>
      </w:r>
      <w:r w:rsidR="00BA00BF" w:rsidRPr="00BA00BF">
        <w:rPr>
          <w:rFonts w:ascii="Times New Roman" w:hAnsi="Times New Roman" w:cs="Times New Roman"/>
          <w:color w:val="000000" w:themeColor="text1"/>
        </w:rPr>
        <w:t>é</w:t>
      </w:r>
      <w:proofErr w:type="spellEnd"/>
      <w:r w:rsidR="00BA00BF">
        <w:rPr>
          <w:rFonts w:ascii="Times New Roman" w:hAnsi="Times New Roman" w:cs="Times New Roman"/>
          <w:color w:val="000000" w:themeColor="text1"/>
        </w:rPr>
        <w:t xml:space="preserve"> et al. 2017</w:t>
      </w:r>
      <w:r w:rsidR="00BA00BF">
        <w:rPr>
          <w:rFonts w:ascii="Times New Roman" w:hAnsi="Times New Roman" w:cs="Times New Roman"/>
          <w:color w:val="000000" w:themeColor="text1"/>
        </w:rPr>
        <w:t>a</w:t>
      </w:r>
      <w:r w:rsidR="00BA00BF">
        <w:rPr>
          <w:rFonts w:ascii="Times New Roman" w:hAnsi="Times New Roman" w:cs="Times New Roman"/>
          <w:color w:val="000000" w:themeColor="text1"/>
        </w:rPr>
        <w:t xml:space="preserve">), the shrub weather station site at SCB does not have continuous shrub cover, as sites with this composition at SCB were generally rare and absent from the area where the co-located weather stations could be installed. </w:t>
      </w:r>
      <w:r w:rsidR="00643F97" w:rsidRPr="00EF599F">
        <w:rPr>
          <w:rFonts w:ascii="Times New Roman" w:hAnsi="Times New Roman" w:cs="Times New Roman"/>
          <w:color w:val="000000" w:themeColor="text1"/>
        </w:rPr>
        <w:t>The mixed conifer site is characterized by dry soils, overstory</w:t>
      </w:r>
      <w:r w:rsidR="008C2C14" w:rsidRPr="00EF599F">
        <w:rPr>
          <w:rFonts w:ascii="Times New Roman" w:hAnsi="Times New Roman" w:cs="Times New Roman"/>
          <w:color w:val="000000" w:themeColor="text1"/>
        </w:rPr>
        <w:t xml:space="preserve"> above the station</w:t>
      </w:r>
      <w:r w:rsidR="00643F97"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little herbaceous vegetation</w:t>
      </w:r>
      <w:r w:rsidR="00643F97" w:rsidRPr="00EF599F">
        <w:rPr>
          <w:rFonts w:ascii="Times New Roman" w:hAnsi="Times New Roman" w:cs="Times New Roman"/>
          <w:color w:val="000000" w:themeColor="text1"/>
        </w:rPr>
        <w:t xml:space="preserve">, and </w:t>
      </w:r>
      <w:r w:rsidR="008C2C14" w:rsidRPr="00EF599F">
        <w:rPr>
          <w:rFonts w:ascii="Times New Roman" w:hAnsi="Times New Roman" w:cs="Times New Roman"/>
          <w:color w:val="000000" w:themeColor="text1"/>
        </w:rPr>
        <w:t>mature</w:t>
      </w:r>
      <w:r w:rsidR="00643F97" w:rsidRPr="00EF599F">
        <w:rPr>
          <w:rFonts w:ascii="Times New Roman" w:hAnsi="Times New Roman" w:cs="Times New Roman"/>
          <w:color w:val="000000" w:themeColor="text1"/>
        </w:rPr>
        <w:t xml:space="preserve"> mixed conifers</w:t>
      </w:r>
      <w:r w:rsidR="00633E62"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This site</w:t>
      </w:r>
      <w:r w:rsidR="00643F97" w:rsidRPr="00EF599F">
        <w:rPr>
          <w:rFonts w:ascii="Times New Roman" w:hAnsi="Times New Roman" w:cs="Times New Roman"/>
          <w:color w:val="000000" w:themeColor="text1"/>
        </w:rPr>
        <w:t xml:space="preserve"> burned at low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(based on visual observations of mature trees having survived the 2003 fire and confirmed by </w:t>
      </w:r>
      <w:r w:rsidR="00E27580">
        <w:rPr>
          <w:rFonts w:ascii="Times New Roman" w:hAnsi="Times New Roman" w:cs="Times New Roman"/>
          <w:color w:val="000000" w:themeColor="text1"/>
        </w:rPr>
        <w:t>remotely-sensed burn severity data)</w:t>
      </w:r>
      <w:r w:rsidR="00643F97"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7777777" w:rsidR="008C7F50" w:rsidRDefault="00497A36"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 xml:space="preserve">and precipitation </w:t>
      </w:r>
      <w:r w:rsidR="000F496C">
        <w:rPr>
          <w:rFonts w:ascii="Times New Roman" w:hAnsi="Times New Roman" w:cs="Times New Roman"/>
          <w:color w:val="000000" w:themeColor="text1"/>
        </w:rPr>
        <w:t>(among other parameters).</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Scientific’s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w:t>
      </w:r>
      <w:r w:rsidR="00671C7B" w:rsidRPr="00EF599F">
        <w:rPr>
          <w:rFonts w:ascii="Times New Roman" w:hAnsi="Times New Roman" w:cs="Times New Roman"/>
          <w:color w:val="000000" w:themeColor="text1"/>
        </w:rPr>
        <w:lastRenderedPageBreak/>
        <w:t xml:space="preserve">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p>
    <w:p w14:paraId="1517F411" w14:textId="49A3E2E8"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soil moisture record is substantially complete for the period September 2016-September 2018, with no more than </w:t>
      </w:r>
      <w:r w:rsidRPr="00EF599F">
        <w:rPr>
          <w:rFonts w:ascii="Times New Roman" w:hAnsi="Times New Roman" w:cs="Times New Roman"/>
          <w:color w:val="000000" w:themeColor="text1"/>
        </w:rPr>
        <w:t>1.3% of soil moisture record missing</w:t>
      </w:r>
      <w:r>
        <w:rPr>
          <w:rFonts w:ascii="Times New Roman" w:hAnsi="Times New Roman" w:cs="Times New Roman"/>
          <w:color w:val="000000" w:themeColor="text1"/>
        </w:rPr>
        <w:t xml:space="preserve"> for a given weather station. </w:t>
      </w:r>
      <w:r w:rsidR="000C0035">
        <w:rPr>
          <w:rFonts w:ascii="Times New Roman" w:hAnsi="Times New Roman" w:cs="Times New Roman"/>
          <w:color w:val="000000" w:themeColor="text1"/>
        </w:rPr>
        <w:t>U</w:t>
      </w:r>
      <w:r w:rsidR="002723CC">
        <w:rPr>
          <w:rFonts w:ascii="Times New Roman" w:hAnsi="Times New Roman" w:cs="Times New Roman"/>
          <w:color w:val="000000" w:themeColor="text1"/>
        </w:rPr>
        <w:t xml:space="preserve">p 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w:t>
      </w:r>
      <w:commentRangeStart w:id="13"/>
      <w:r w:rsidR="002723CC">
        <w:rPr>
          <w:rFonts w:ascii="Times New Roman" w:hAnsi="Times New Roman" w:cs="Times New Roman"/>
          <w:color w:val="000000" w:themeColor="text1"/>
        </w:rPr>
        <w:t>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xml:space="preserve">, </w:t>
      </w:r>
      <w:commentRangeEnd w:id="13"/>
      <w:r w:rsidR="00F71171">
        <w:rPr>
          <w:rStyle w:val="CommentReference"/>
        </w:rPr>
        <w:commentReference w:id="13"/>
      </w:r>
      <w:r w:rsidR="002723CC">
        <w:rPr>
          <w:rFonts w:ascii="Times New Roman" w:hAnsi="Times New Roman" w:cs="Times New Roman"/>
          <w:color w:val="000000" w:themeColor="text1"/>
        </w:rPr>
        <w:t>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on precipitation observations from the neighboring stations</w:t>
      </w:r>
      <w:r w:rsidR="003A35C6">
        <w:rPr>
          <w:rFonts w:ascii="Times New Roman" w:hAnsi="Times New Roman" w:cs="Times New Roman"/>
          <w:color w:val="000000" w:themeColor="text1"/>
        </w:rPr>
        <w:t xml:space="preserve"> (Appendix B)</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p>
    <w:p w14:paraId="5C9F4547" w14:textId="63060D05"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provides important context to interpreting the spatially-distributed soil moisture measurements in two ways. First</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surface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547A11">
        <w:rPr>
          <w:rFonts w:ascii="Times New Roman" w:hAnsi="Times New Roman" w:cs="Times New Roman"/>
          <w:color w:val="000000" w:themeColor="text1"/>
        </w:rPr>
        <w:t>Second</w:t>
      </w:r>
      <w:r w:rsidR="00DF7A60">
        <w:rPr>
          <w:rFonts w:ascii="Times New Roman" w:hAnsi="Times New Roman" w:cs="Times New Roman"/>
          <w:color w:val="000000" w:themeColor="text1"/>
        </w:rPr>
        <w:t xml:space="preserve">, </w:t>
      </w:r>
      <w:r w:rsidR="000F496C">
        <w:rPr>
          <w:rFonts w:ascii="Times New Roman" w:hAnsi="Times New Roman" w:cs="Times New Roman"/>
          <w:color w:val="000000" w:themeColor="text1"/>
        </w:rPr>
        <w:t>the weather station record</w:t>
      </w:r>
      <w:r w:rsidR="00DF7A60">
        <w:rPr>
          <w:rFonts w:ascii="Times New Roman" w:hAnsi="Times New Roman" w:cs="Times New Roman"/>
          <w:color w:val="000000" w:themeColor="text1"/>
        </w:rPr>
        <w:t xml:space="preserve"> offers a continuous measurement of water content in three co-located vegetation types, allowing us to verify </w:t>
      </w:r>
      <w:r w:rsidR="009B3CBE">
        <w:rPr>
          <w:rFonts w:ascii="Times New Roman" w:hAnsi="Times New Roman" w:cs="Times New Roman"/>
          <w:color w:val="000000" w:themeColor="text1"/>
        </w:rPr>
        <w:t xml:space="preserve">whether relative differences in water content between these types vary through time – and thus </w:t>
      </w:r>
      <w:r w:rsidR="00547A11">
        <w:rPr>
          <w:rFonts w:ascii="Times New Roman" w:hAnsi="Times New Roman" w:cs="Times New Roman"/>
          <w:color w:val="000000" w:themeColor="text1"/>
        </w:rPr>
        <w:t xml:space="preserve">whether the </w:t>
      </w:r>
      <w:r w:rsidR="009B3CBE">
        <w:rPr>
          <w:rFonts w:ascii="Times New Roman" w:hAnsi="Times New Roman" w:cs="Times New Roman"/>
          <w:color w:val="000000" w:themeColor="text1"/>
        </w:rPr>
        <w:t xml:space="preserve">differences </w:t>
      </w:r>
      <w:r w:rsidR="00547A11">
        <w:rPr>
          <w:rFonts w:ascii="Times New Roman" w:hAnsi="Times New Roman" w:cs="Times New Roman"/>
          <w:color w:val="000000" w:themeColor="text1"/>
        </w:rPr>
        <w:t xml:space="preserve">in the spatially-distributed measurements among vegetation </w:t>
      </w:r>
      <w:r w:rsidR="000F496C">
        <w:rPr>
          <w:rFonts w:ascii="Times New Roman" w:hAnsi="Times New Roman" w:cs="Times New Roman"/>
          <w:color w:val="000000" w:themeColor="text1"/>
        </w:rPr>
        <w:t xml:space="preserve">types </w:t>
      </w:r>
      <w:r w:rsidR="009B3CBE">
        <w:rPr>
          <w:rFonts w:ascii="Times New Roman" w:hAnsi="Times New Roman" w:cs="Times New Roman"/>
          <w:color w:val="000000" w:themeColor="text1"/>
        </w:rPr>
        <w:t xml:space="preserve">are likely to be </w:t>
      </w:r>
      <w:r w:rsidR="00547A11">
        <w:rPr>
          <w:rFonts w:ascii="Times New Roman" w:hAnsi="Times New Roman" w:cs="Times New Roman"/>
          <w:color w:val="000000" w:themeColor="text1"/>
        </w:rPr>
        <w:t xml:space="preserve">representative </w:t>
      </w:r>
      <w:r w:rsidR="009B3CBE">
        <w:rPr>
          <w:rFonts w:ascii="Times New Roman" w:hAnsi="Times New Roman" w:cs="Times New Roman"/>
          <w:color w:val="000000" w:themeColor="text1"/>
        </w:rPr>
        <w:t xml:space="preserve">of </w:t>
      </w:r>
      <w:r w:rsidR="009B3CBE">
        <w:rPr>
          <w:rFonts w:ascii="Times New Roman" w:hAnsi="Times New Roman" w:cs="Times New Roman"/>
          <w:color w:val="000000" w:themeColor="text1"/>
        </w:rPr>
        <w:lastRenderedPageBreak/>
        <w:t xml:space="preserve">long-term soil moisture conditions. </w:t>
      </w:r>
      <w:r w:rsidR="000F496C">
        <w:rPr>
          <w:rFonts w:ascii="Times New Roman" w:hAnsi="Times New Roman" w:cs="Times New Roman"/>
          <w:color w:val="000000" w:themeColor="text1"/>
        </w:rPr>
        <w:t>Third, these stations were built and located 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BA882AA" w14:textId="35037277"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Results</w:t>
      </w:r>
    </w:p>
    <w:p w14:paraId="64FFC15F" w14:textId="72981D73" w:rsidR="00FF17D0" w:rsidRPr="00EF599F" w:rsidRDefault="00FF17D0" w:rsidP="00A45278">
      <w:pPr>
        <w:pStyle w:val="Heading2"/>
        <w:rPr>
          <w:rFonts w:ascii="Times New Roman" w:hAnsi="Times New Roman" w:cs="Times New Roman"/>
          <w:color w:val="000000" w:themeColor="text1"/>
        </w:rPr>
      </w:pPr>
      <w:commentRangeStart w:id="14"/>
      <w:r w:rsidRPr="00EF599F">
        <w:rPr>
          <w:rFonts w:ascii="Times New Roman" w:hAnsi="Times New Roman" w:cs="Times New Roman"/>
          <w:color w:val="000000" w:themeColor="text1"/>
        </w:rPr>
        <w:t>Vegetation cover change</w:t>
      </w:r>
      <w:commentRangeEnd w:id="14"/>
      <w:r w:rsidR="002A77EA">
        <w:rPr>
          <w:rStyle w:val="CommentReference"/>
          <w:rFonts w:asciiTheme="minorHAnsi" w:eastAsiaTheme="minorHAnsi" w:hAnsiTheme="minorHAnsi" w:cstheme="minorBidi"/>
          <w:color w:val="auto"/>
        </w:rPr>
        <w:commentReference w:id="14"/>
      </w:r>
    </w:p>
    <w:p w14:paraId="0A73D3C0" w14:textId="608C9DCF" w:rsidR="00FF17D0" w:rsidRPr="00EF599F"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 xml:space="preserve">Within </w:t>
      </w:r>
      <w:commentRangeStart w:id="15"/>
      <w:r w:rsidRPr="00EF599F">
        <w:rPr>
          <w:rFonts w:ascii="Times New Roman" w:hAnsi="Times New Roman" w:cs="Times New Roman"/>
        </w:rPr>
        <w:t>our study landscape</w:t>
      </w:r>
      <w:commentRangeEnd w:id="15"/>
      <w:r w:rsidR="009B3CBE">
        <w:rPr>
          <w:rStyle w:val="CommentReference"/>
        </w:rPr>
        <w:commentReference w:id="15"/>
      </w:r>
      <w:r w:rsidRPr="00EF599F">
        <w:rPr>
          <w:rFonts w:ascii="Times New Roman" w:hAnsi="Times New Roman" w:cs="Times New Roman"/>
        </w:rPr>
        <w:t>, 1331 ha burned 2-4 times, 3076 ha burned once, and 5713 ha did not burn</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Pr="00EF599F">
        <w:rPr>
          <w:rFonts w:ascii="Times New Roman" w:hAnsi="Times New Roman" w:cs="Times New Roman"/>
        </w:rPr>
        <w:t xml:space="preserve"> </w:t>
      </w:r>
      <w:commentRangeStart w:id="16"/>
      <w:r w:rsidRPr="00EF599F">
        <w:rPr>
          <w:rFonts w:ascii="Times New Roman" w:hAnsi="Times New Roman" w:cs="Times New Roman"/>
        </w:rPr>
        <w:t>The vegetation transitions we observed at the watershed scale were generally observed in each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Pr="00EF599F">
        <w:rPr>
          <w:rFonts w:ascii="Times New Roman" w:hAnsi="Times New Roman" w:cs="Times New Roman"/>
        </w:rPr>
        <w:t>.</w:t>
      </w:r>
      <w:commentRangeEnd w:id="16"/>
      <w:r w:rsidR="009B3CBE">
        <w:rPr>
          <w:rStyle w:val="CommentReference"/>
        </w:rPr>
        <w:commentReference w:id="16"/>
      </w:r>
      <w:r w:rsidRPr="00EF599F">
        <w:rPr>
          <w:rFonts w:ascii="Times New Roman" w:hAnsi="Times New Roman" w:cs="Times New Roman"/>
        </w:rPr>
        <w:t xml:space="preserve"> In particular, transitions from </w:t>
      </w:r>
      <w:commentRangeStart w:id="17"/>
      <w:r w:rsidRPr="00EF599F">
        <w:rPr>
          <w:rFonts w:ascii="Times New Roman" w:hAnsi="Times New Roman" w:cs="Times New Roman"/>
        </w:rPr>
        <w:t xml:space="preserve">shrub to sparse meadow, mixed-conifer to sparse meadow, and mixed-conifer to shrub </w:t>
      </w:r>
      <w:commentRangeEnd w:id="17"/>
      <w:r w:rsidRPr="00EF599F">
        <w:rPr>
          <w:rStyle w:val="CommentReference"/>
          <w:rFonts w:ascii="Times New Roman" w:hAnsi="Times New Roman" w:cs="Times New Roman"/>
        </w:rPr>
        <w:commentReference w:id="17"/>
      </w:r>
      <w:r w:rsidRPr="00EF599F">
        <w:rPr>
          <w:rFonts w:ascii="Times New Roman" w:hAnsi="Times New Roman" w:cs="Times New Roman"/>
        </w:rPr>
        <w:t xml:space="preserve">were all </w:t>
      </w:r>
      <w:commentRangeStart w:id="18"/>
      <w:r w:rsidRPr="00EF599F">
        <w:rPr>
          <w:rFonts w:ascii="Times New Roman" w:hAnsi="Times New Roman" w:cs="Times New Roman"/>
        </w:rPr>
        <w:t>overrepresented</w:t>
      </w:r>
      <w:commentRangeEnd w:id="18"/>
      <w:r w:rsidR="00AB1E60">
        <w:rPr>
          <w:rStyle w:val="CommentReference"/>
        </w:rPr>
        <w:commentReference w:id="18"/>
      </w:r>
      <w:r w:rsidRPr="00EF599F">
        <w:rPr>
          <w:rFonts w:ascii="Times New Roman" w:hAnsi="Times New Roman" w:cs="Times New Roman"/>
        </w:rPr>
        <w:t xml:space="preserve"> in the watershed compared to the null expectation, and the transitions in the opposite direction were underrepresented. However, these transitions towards earlier-seral vegetation types, particularly </w:t>
      </w:r>
      <w:commentRangeStart w:id="19"/>
      <w:r w:rsidRPr="00EF599F">
        <w:rPr>
          <w:rFonts w:ascii="Times New Roman" w:hAnsi="Times New Roman" w:cs="Times New Roman"/>
        </w:rPr>
        <w:t>shrub to sparse meadow and mixed conifer to sparse meadow</w:t>
      </w:r>
      <w:commentRangeEnd w:id="19"/>
      <w:r w:rsidRPr="00EF599F">
        <w:rPr>
          <w:rStyle w:val="CommentReference"/>
          <w:rFonts w:ascii="Times New Roman" w:hAnsi="Times New Roman" w:cs="Times New Roman"/>
        </w:rPr>
        <w:commentReference w:id="19"/>
      </w:r>
      <w:r w:rsidRPr="00EF599F">
        <w:rPr>
          <w:rFonts w:ascii="Times New Roman" w:hAnsi="Times New Roman" w:cs="Times New Roman"/>
        </w:rPr>
        <w:t>,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Pr="00EF599F">
        <w:rPr>
          <w:rFonts w:ascii="Times New Roman" w:hAnsi="Times New Roman" w:cs="Times New Roman"/>
        </w:rPr>
        <w:t xml:space="preserve">bottom row). </w:t>
      </w:r>
      <w:r w:rsidR="00F25EDB">
        <w:rPr>
          <w:rFonts w:ascii="Times New Roman" w:hAnsi="Times New Roman" w:cs="Times New Roman"/>
        </w:rPr>
        <w:t>D</w:t>
      </w:r>
      <w:r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commentRangeStart w:id="20"/>
      <w:r w:rsidRPr="00EF599F">
        <w:rPr>
          <w:rFonts w:ascii="Times New Roman" w:hAnsi="Times New Roman" w:cs="Times New Roman"/>
        </w:rPr>
        <w:t xml:space="preserve"> in the burned areas, but a </w:t>
      </w:r>
      <w:r w:rsidR="005E2670">
        <w:rPr>
          <w:rFonts w:ascii="Times New Roman" w:hAnsi="Times New Roman" w:cs="Times New Roman"/>
        </w:rPr>
        <w:t>stronger decrease of dense meadow</w:t>
      </w:r>
      <w:r w:rsidRPr="00EF599F">
        <w:rPr>
          <w:rFonts w:ascii="Times New Roman" w:hAnsi="Times New Roman" w:cs="Times New Roman"/>
        </w:rPr>
        <w:t xml:space="preserve"> in the unburned areas, consistent </w:t>
      </w:r>
      <w:ins w:id="21" w:author="Sally Thompson" w:date="2019-03-12T16:02:00Z">
        <w:r w:rsidR="009B3CBE">
          <w:rPr>
            <w:rFonts w:ascii="Times New Roman" w:hAnsi="Times New Roman" w:cs="Times New Roman"/>
          </w:rPr>
          <w:t xml:space="preserve">with </w:t>
        </w:r>
      </w:ins>
      <w:r w:rsidR="005E2670">
        <w:rPr>
          <w:rFonts w:ascii="Times New Roman" w:hAnsi="Times New Roman" w:cs="Times New Roman"/>
        </w:rPr>
        <w:t>the possibility</w:t>
      </w:r>
      <w:r w:rsidRPr="00EF599F">
        <w:rPr>
          <w:rFonts w:ascii="Times New Roman" w:hAnsi="Times New Roman" w:cs="Times New Roman"/>
        </w:rPr>
        <w:t xml:space="preserve"> of meadow encroachment in the absence of fire</w:t>
      </w:r>
      <w:commentRangeEnd w:id="20"/>
      <w:r w:rsidRPr="00EF599F">
        <w:rPr>
          <w:rStyle w:val="CommentReference"/>
          <w:rFonts w:ascii="Times New Roman" w:hAnsi="Times New Roman" w:cs="Times New Roman"/>
        </w:rPr>
        <w:commentReference w:id="20"/>
      </w:r>
      <w:r w:rsidR="0063439C">
        <w:rPr>
          <w:rFonts w:ascii="Times New Roman" w:hAnsi="Times New Roman" w:cs="Times New Roman"/>
        </w:rPr>
        <w:t xml:space="preserve"> (Figure 3)</w:t>
      </w:r>
      <w:r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commentRangeStart w:id="22"/>
      <w:commentRangeStart w:id="23"/>
      <w:r>
        <w:rPr>
          <w:rFonts w:ascii="Times New Roman" w:hAnsi="Times New Roman" w:cs="Times New Roman"/>
          <w:noProof/>
          <w:lang w:eastAsia="en-US"/>
        </w:rPr>
        <w:lastRenderedPageBreak/>
        <w:drawing>
          <wp:inline distT="0" distB="0" distL="0" distR="0" wp14:anchorId="31BE9972" wp14:editId="2478554B">
            <wp:extent cx="5943600" cy="4149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4"/>
                    <a:stretch>
                      <a:fillRect/>
                    </a:stretch>
                  </pic:blipFill>
                  <pic:spPr>
                    <a:xfrm>
                      <a:off x="0" y="0"/>
                      <a:ext cx="5943600" cy="4149090"/>
                    </a:xfrm>
                    <a:prstGeom prst="rect">
                      <a:avLst/>
                    </a:prstGeom>
                  </pic:spPr>
                </pic:pic>
              </a:graphicData>
            </a:graphic>
          </wp:inline>
        </w:drawing>
      </w:r>
      <w:commentRangeEnd w:id="22"/>
      <w:r w:rsidR="009B3CBE">
        <w:rPr>
          <w:rStyle w:val="CommentReference"/>
        </w:rPr>
        <w:commentReference w:id="22"/>
      </w:r>
      <w:commentRangeEnd w:id="23"/>
      <w:r w:rsidR="00B141B2">
        <w:rPr>
          <w:rStyle w:val="CommentReference"/>
        </w:rPr>
        <w:commentReference w:id="23"/>
      </w:r>
    </w:p>
    <w:p w14:paraId="4F6FB42E" w14:textId="35AE9B66" w:rsidR="0091423C" w:rsidRPr="00EF599F" w:rsidRDefault="005C4567" w:rsidP="005C4567">
      <w:pPr>
        <w:pStyle w:val="Caption"/>
        <w:rPr>
          <w:rFonts w:ascii="Times New Roman" w:hAnsi="Times New Roman" w:cs="Times New Roman"/>
          <w:i w:val="0"/>
          <w:color w:val="000000" w:themeColor="text1"/>
          <w:sz w:val="24"/>
          <w:szCs w:val="24"/>
        </w:rPr>
      </w:pPr>
      <w:bookmarkStart w:id="24" w:name="_Ref534838"/>
      <w:r w:rsidRPr="00EF599F">
        <w:rPr>
          <w:rFonts w:ascii="Times New Roman" w:hAnsi="Times New Roman" w:cs="Times New Roman"/>
        </w:rPr>
        <w:t xml:space="preserve">Figure </w:t>
      </w:r>
      <w:r w:rsidR="00A64E15" w:rsidRPr="00EF599F">
        <w:rPr>
          <w:rFonts w:ascii="Times New Roman" w:hAnsi="Times New Roman" w:cs="Times New Roman"/>
          <w:noProof/>
        </w:rPr>
        <w:t>2</w:t>
      </w:r>
      <w:bookmarkEnd w:id="24"/>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del w:id="25" w:author="Scott" w:date="2019-03-13T10:08:00Z">
        <w:r w:rsidR="00247216" w:rsidDel="00C423A8">
          <w:rPr>
            <w:rFonts w:ascii="Times New Roman" w:hAnsi="Times New Roman" w:cs="Times New Roman"/>
          </w:rPr>
          <w:delText xml:space="preserve">4 </w:delText>
        </w:r>
      </w:del>
      <w:ins w:id="26" w:author="Scott" w:date="2019-03-13T10:08:00Z">
        <w:r w:rsidR="00C423A8">
          <w:rPr>
            <w:rFonts w:ascii="Times New Roman" w:hAnsi="Times New Roman" w:cs="Times New Roman"/>
          </w:rPr>
          <w:t>F</w:t>
        </w:r>
      </w:ins>
      <w:ins w:id="27" w:author="Scott" w:date="2019-03-13T10:09:00Z">
        <w:r w:rsidR="00C423A8">
          <w:rPr>
            <w:rFonts w:ascii="Times New Roman" w:hAnsi="Times New Roman" w:cs="Times New Roman"/>
          </w:rPr>
          <w:t>our</w:t>
        </w:r>
      </w:ins>
      <w:ins w:id="28" w:author="Scott" w:date="2019-03-13T10:08:00Z">
        <w:r w:rsidR="00C423A8">
          <w:rPr>
            <w:rFonts w:ascii="Times New Roman" w:hAnsi="Times New Roman" w:cs="Times New Roman"/>
          </w:rPr>
          <w:t xml:space="preserve"> </w:t>
        </w:r>
      </w:ins>
      <w:r w:rsidR="00247216">
        <w:rPr>
          <w:rFonts w:ascii="Times New Roman" w:hAnsi="Times New Roman" w:cs="Times New Roman"/>
        </w:rPr>
        <w:t>vegetation classes (shrub, sparse meadow, mixed conifer, and dense meadow) are shown, along with granite and water.</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commentRangeStart w:id="29"/>
      <w:commentRangeStart w:id="30"/>
      <w:r w:rsidRPr="00EF599F">
        <w:rPr>
          <w:rFonts w:ascii="Times New Roman" w:hAnsi="Times New Roman" w:cs="Times New Roman"/>
          <w:noProof/>
          <w:lang w:eastAsia="en-US"/>
        </w:rPr>
        <w:lastRenderedPageBreak/>
        <w:drawing>
          <wp:inline distT="0" distB="0" distL="0" distR="0" wp14:anchorId="382EFF1E" wp14:editId="72C53E44">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5"/>
                    <a:stretch>
                      <a:fillRect/>
                    </a:stretch>
                  </pic:blipFill>
                  <pic:spPr>
                    <a:xfrm>
                      <a:off x="0" y="0"/>
                      <a:ext cx="5943600" cy="4457700"/>
                    </a:xfrm>
                    <a:prstGeom prst="rect">
                      <a:avLst/>
                    </a:prstGeom>
                  </pic:spPr>
                </pic:pic>
              </a:graphicData>
            </a:graphic>
          </wp:inline>
        </w:drawing>
      </w:r>
      <w:commentRangeEnd w:id="29"/>
      <w:r w:rsidR="009C4159">
        <w:rPr>
          <w:rStyle w:val="CommentReference"/>
        </w:rPr>
        <w:commentReference w:id="29"/>
      </w:r>
      <w:commentRangeEnd w:id="30"/>
      <w:r w:rsidR="00C45645">
        <w:rPr>
          <w:rStyle w:val="CommentReference"/>
        </w:rPr>
        <w:commentReference w:id="30"/>
      </w:r>
    </w:p>
    <w:p w14:paraId="661680B7" w14:textId="2B01E909" w:rsidR="00CD3AED" w:rsidRPr="00EF599F" w:rsidRDefault="005C4567" w:rsidP="005C4567">
      <w:pPr>
        <w:pStyle w:val="Caption"/>
        <w:rPr>
          <w:rFonts w:ascii="Times New Roman" w:hAnsi="Times New Roman" w:cs="Times New Roman"/>
        </w:rPr>
      </w:pPr>
      <w:bookmarkStart w:id="31" w:name="_Ref536611059"/>
      <w:bookmarkStart w:id="32" w:name="_Ref534801"/>
      <w:r w:rsidRPr="00EF599F">
        <w:rPr>
          <w:rFonts w:ascii="Times New Roman" w:hAnsi="Times New Roman" w:cs="Times New Roman"/>
        </w:rPr>
        <w:t xml:space="preserve">Figure </w:t>
      </w:r>
      <w:r w:rsidR="00F860B9">
        <w:rPr>
          <w:rFonts w:ascii="Times New Roman" w:hAnsi="Times New Roman" w:cs="Times New Roman"/>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31"/>
      <w:bookmarkEnd w:id="32"/>
      <w:r w:rsidR="00F25EDB">
        <w:rPr>
          <w:rFonts w:ascii="Times New Roman" w:hAnsi="Times New Roman" w:cs="Times New Roman"/>
        </w:rPr>
        <w:t>. Transitions occur from vegetation type in row (from 1973) to vegetation type in column (from 2014).</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33"/>
      <w:r w:rsidRPr="00EF599F">
        <w:rPr>
          <w:rFonts w:ascii="Times New Roman" w:hAnsi="Times New Roman" w:cs="Times New Roman"/>
          <w:color w:val="000000" w:themeColor="text1"/>
        </w:rPr>
        <w:lastRenderedPageBreak/>
        <w:t>Forest composition and structural change</w:t>
      </w:r>
      <w:commentRangeEnd w:id="33"/>
      <w:r w:rsidR="00143C7D">
        <w:rPr>
          <w:rStyle w:val="CommentReference"/>
          <w:rFonts w:asciiTheme="minorHAnsi" w:eastAsiaTheme="minorHAnsi" w:hAnsiTheme="minorHAnsi" w:cstheme="minorBidi"/>
          <w:color w:val="auto"/>
        </w:rPr>
        <w:commentReference w:id="33"/>
      </w:r>
    </w:p>
    <w:p w14:paraId="4951C9FE" w14:textId="77777777" w:rsidR="0089192C" w:rsidRPr="00EF599F" w:rsidRDefault="0089192C" w:rsidP="0089192C">
      <w:pPr>
        <w:rPr>
          <w:rFonts w:ascii="Times New Roman" w:hAnsi="Times New Roman" w:cs="Times New Roman"/>
        </w:rPr>
      </w:pPr>
    </w:p>
    <w:p w14:paraId="0034B356" w14:textId="77777777"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two 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driven primarily by an increase in trees in the 7.6-15.2 size class. </w:t>
      </w:r>
      <w:commentRangeStart w:id="34"/>
      <w:r w:rsidR="00244733">
        <w:rPr>
          <w:rFonts w:ascii="Times New Roman" w:hAnsi="Times New Roman" w:cs="Times New Roman"/>
        </w:rPr>
        <w:t xml:space="preserve">This was likely due to 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despite a decrease in basal area of the other species in plots that had burned twice (Figure </w:t>
      </w:r>
      <w:commentRangeEnd w:id="34"/>
      <w:r w:rsidR="00143C7D">
        <w:rPr>
          <w:rStyle w:val="CommentReference"/>
        </w:rPr>
        <w:commentReference w:id="34"/>
      </w:r>
      <w:r w:rsidR="00244733">
        <w:rPr>
          <w:rFonts w:ascii="Times New Roman" w:hAnsi="Times New Roman" w:cs="Times New Roman"/>
        </w:rPr>
        <w:t xml:space="preserve">4c). </w:t>
      </w:r>
    </w:p>
    <w:p w14:paraId="5CDCD19E" w14:textId="7E55ADDF"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commentRangeStart w:id="35"/>
      <w:r w:rsidRPr="00EF599F">
        <w:rPr>
          <w:rFonts w:ascii="Times New Roman" w:hAnsi="Times New Roman" w:cs="Times New Roman"/>
          <w:noProof/>
          <w:lang w:eastAsia="en-US"/>
        </w:rPr>
        <w:lastRenderedPageBreak/>
        <w:drawing>
          <wp:inline distT="0" distB="0" distL="0" distR="0" wp14:anchorId="75F14108" wp14:editId="4AC9D87F">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6"/>
                    <a:stretch>
                      <a:fillRect/>
                    </a:stretch>
                  </pic:blipFill>
                  <pic:spPr>
                    <a:xfrm>
                      <a:off x="0" y="0"/>
                      <a:ext cx="5174361" cy="5749290"/>
                    </a:xfrm>
                    <a:prstGeom prst="rect">
                      <a:avLst/>
                    </a:prstGeom>
                  </pic:spPr>
                </pic:pic>
              </a:graphicData>
            </a:graphic>
          </wp:inline>
        </w:drawing>
      </w:r>
      <w:commentRangeEnd w:id="35"/>
      <w:r w:rsidR="00143C7D">
        <w:rPr>
          <w:rStyle w:val="CommentReference"/>
          <w:i w:val="0"/>
          <w:iCs w:val="0"/>
          <w:color w:val="auto"/>
        </w:rPr>
        <w:commentReference w:id="35"/>
      </w:r>
    </w:p>
    <w:p w14:paraId="2259DEB2" w14:textId="204CD97E" w:rsidR="009A6239" w:rsidRPr="00EF599F" w:rsidRDefault="005C4567" w:rsidP="00AF7EDB">
      <w:pPr>
        <w:pStyle w:val="Caption"/>
        <w:rPr>
          <w:rFonts w:ascii="Times New Roman" w:hAnsi="Times New Roman" w:cs="Times New Roman"/>
        </w:rPr>
      </w:pPr>
      <w:bookmarkStart w:id="36" w:name="_Ref536611211"/>
      <w:r w:rsidRPr="00EF599F">
        <w:rPr>
          <w:rFonts w:ascii="Times New Roman" w:hAnsi="Times New Roman" w:cs="Times New Roman"/>
        </w:rPr>
        <w:t xml:space="preserve">Figure </w:t>
      </w:r>
      <w:r w:rsidR="00A64E15" w:rsidRPr="00EF599F">
        <w:rPr>
          <w:rFonts w:ascii="Times New Roman" w:hAnsi="Times New Roman" w:cs="Times New Roman"/>
          <w:noProof/>
        </w:rPr>
        <w:t>4</w:t>
      </w:r>
      <w:bookmarkEnd w:id="36"/>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3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C650C4">
      <w:pPr>
        <w:spacing w:line="480" w:lineRule="auto"/>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7"/>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C650C4">
        <w:rPr>
          <w:rFonts w:ascii="Times New Roman" w:hAnsi="Times New Roman" w:cs="Times New Roman"/>
          <w:i/>
          <w:sz w:val="18"/>
          <w:szCs w:val="18"/>
        </w:rPr>
        <w:t xml:space="preserve">Figure </w:t>
      </w:r>
      <w:r>
        <w:rPr>
          <w:rFonts w:ascii="Times New Roman" w:hAnsi="Times New Roman" w:cs="Times New Roman"/>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commentRangeStart w:id="37"/>
      <w:r w:rsidRPr="00EF599F">
        <w:rPr>
          <w:rFonts w:ascii="Times New Roman" w:hAnsi="Times New Roman" w:cs="Times New Roman"/>
          <w:color w:val="000000" w:themeColor="text1"/>
        </w:rPr>
        <w:lastRenderedPageBreak/>
        <w:t>Soil moisture</w:t>
      </w:r>
      <w:commentRangeEnd w:id="37"/>
      <w:r w:rsidR="004404EB">
        <w:rPr>
          <w:rStyle w:val="CommentReference"/>
        </w:rPr>
        <w:commentReference w:id="37"/>
      </w:r>
    </w:p>
    <w:p w14:paraId="40FFFB4E" w14:textId="1DDA0D15" w:rsidR="005B5D2C" w:rsidRDefault="00F45F00" w:rsidP="005B5D2C">
      <w:pPr>
        <w:spacing w:line="480" w:lineRule="auto"/>
        <w:ind w:firstLine="720"/>
        <w:rPr>
          <w:rFonts w:ascii="Times New Roman" w:hAnsi="Times New Roman" w:cs="Times New Roman"/>
        </w:rPr>
      </w:pPr>
      <w:r>
        <w:rPr>
          <w:rFonts w:ascii="Times New Roman" w:hAnsi="Times New Roman" w:cs="Times New Roman"/>
        </w:rPr>
        <w:t>There was variability in measured soil moisture both temporally</w:t>
      </w:r>
      <w:ins w:id="38" w:author="Sally Thompson" w:date="2019-03-13T10:06:00Z">
        <w:r w:rsidR="004404EB">
          <w:rPr>
            <w:rFonts w:ascii="Times New Roman" w:hAnsi="Times New Roman" w:cs="Times New Roman"/>
          </w:rPr>
          <w:t xml:space="preserve">, </w:t>
        </w:r>
      </w:ins>
      <w:del w:id="39" w:author="Sally Thompson" w:date="2019-03-13T10:06:00Z">
        <w:r w:rsidDel="004404EB">
          <w:rPr>
            <w:rFonts w:ascii="Times New Roman" w:hAnsi="Times New Roman" w:cs="Times New Roman"/>
          </w:rPr>
          <w:delText xml:space="preserve"> and </w:delText>
        </w:r>
      </w:del>
      <w:r>
        <w:rPr>
          <w:rFonts w:ascii="Times New Roman" w:hAnsi="Times New Roman" w:cs="Times New Roman"/>
        </w:rPr>
        <w:t>among vegetation types</w:t>
      </w:r>
      <w:ins w:id="40" w:author="Sally Thompson" w:date="2019-03-13T10:06:00Z">
        <w:r w:rsidR="004404EB">
          <w:rPr>
            <w:rFonts w:ascii="Times New Roman" w:hAnsi="Times New Roman" w:cs="Times New Roman"/>
          </w:rPr>
          <w:t>, and across different physical properties of the measured sites</w:t>
        </w:r>
      </w:ins>
      <w:r>
        <w:rPr>
          <w:rFonts w:ascii="Times New Roman" w:hAnsi="Times New Roman" w:cs="Times New Roman"/>
        </w:rPr>
        <w:t xml:space="preserve"> (Figure 6). Current vegetation type was the most important predictor of a site’s soil moisture (Figure C1), based on a random forest model with [</w:t>
      </w:r>
      <w:commentRangeStart w:id="41"/>
      <w:r>
        <w:rPr>
          <w:rFonts w:ascii="Times New Roman" w:hAnsi="Times New Roman" w:cs="Times New Roman"/>
        </w:rPr>
        <w:t>insert statement about accuracy</w:t>
      </w:r>
      <w:commentRangeEnd w:id="41"/>
      <w:r>
        <w:rPr>
          <w:rStyle w:val="CommentReference"/>
        </w:rPr>
        <w:commentReference w:id="41"/>
      </w:r>
      <w:r>
        <w:rPr>
          <w:rFonts w:ascii="Times New Roman" w:hAnsi="Times New Roman" w:cs="Times New Roman"/>
        </w:rPr>
        <w:t xml:space="preserve">]. </w:t>
      </w:r>
      <w:r w:rsidR="005B5D2C" w:rsidRPr="00EF599F">
        <w:rPr>
          <w:rFonts w:ascii="Times New Roman" w:hAnsi="Times New Roman" w:cs="Times New Roman"/>
        </w:rPr>
        <w:t xml:space="preserve">The relationship between soil moisture and </w:t>
      </w:r>
      <w:del w:id="42" w:author="Sally Thompson" w:date="2019-03-13T10:07:00Z">
        <w:r w:rsidR="005B5D2C" w:rsidRPr="00EF599F" w:rsidDel="004404EB">
          <w:rPr>
            <w:rFonts w:ascii="Times New Roman" w:hAnsi="Times New Roman" w:cs="Times New Roman"/>
          </w:rPr>
          <w:delText xml:space="preserve">physical </w:delText>
        </w:r>
      </w:del>
      <w:ins w:id="43" w:author="Sally Thompson" w:date="2019-03-13T10:07:00Z">
        <w:r w:rsidR="004404EB">
          <w:rPr>
            <w:rFonts w:ascii="Times New Roman" w:hAnsi="Times New Roman" w:cs="Times New Roman"/>
          </w:rPr>
          <w:t>site</w:t>
        </w:r>
        <w:r w:rsidR="004404EB" w:rsidRPr="00EF599F">
          <w:rPr>
            <w:rFonts w:ascii="Times New Roman" w:hAnsi="Times New Roman" w:cs="Times New Roman"/>
          </w:rPr>
          <w:t xml:space="preserve"> </w:t>
        </w:r>
      </w:ins>
      <w:r w:rsidR="005B5D2C" w:rsidRPr="00EF599F">
        <w:rPr>
          <w:rFonts w:ascii="Times New Roman" w:hAnsi="Times New Roman" w:cs="Times New Roman"/>
        </w:rPr>
        <w:t xml:space="preserve">properties was similar for ICB and SCB, but not identical. </w:t>
      </w:r>
      <w:del w:id="44" w:author="Sally Thompson" w:date="2019-03-13T10:07:00Z">
        <w:r w:rsidR="005B5D2C" w:rsidRPr="00EF599F" w:rsidDel="004404EB">
          <w:rPr>
            <w:rFonts w:ascii="Times New Roman" w:hAnsi="Times New Roman" w:cs="Times New Roman"/>
          </w:rPr>
          <w:delText xml:space="preserve">For </w:delText>
        </w:r>
      </w:del>
      <w:ins w:id="45" w:author="Sally Thompson" w:date="2019-03-13T10:07:00Z">
        <w:r w:rsidR="004404EB">
          <w:rPr>
            <w:rFonts w:ascii="Times New Roman" w:hAnsi="Times New Roman" w:cs="Times New Roman"/>
          </w:rPr>
          <w:t>In</w:t>
        </w:r>
        <w:r w:rsidR="004404EB" w:rsidRPr="00EF599F">
          <w:rPr>
            <w:rFonts w:ascii="Times New Roman" w:hAnsi="Times New Roman" w:cs="Times New Roman"/>
          </w:rPr>
          <w:t xml:space="preserve"> </w:t>
        </w:r>
      </w:ins>
      <w:r w:rsidR="005B5D2C" w:rsidRPr="00EF599F">
        <w:rPr>
          <w:rFonts w:ascii="Times New Roman" w:hAnsi="Times New Roman" w:cs="Times New Roman"/>
        </w:rPr>
        <w:t>both</w:t>
      </w:r>
      <w:ins w:id="46" w:author="Sally Thompson" w:date="2019-03-13T10:07:00Z">
        <w:r w:rsidR="004404EB">
          <w:rPr>
            <w:rFonts w:ascii="Times New Roman" w:hAnsi="Times New Roman" w:cs="Times New Roman"/>
          </w:rPr>
          <w:t xml:space="preserve"> watersheds</w:t>
        </w:r>
      </w:ins>
      <w:r w:rsidR="005B5D2C" w:rsidRPr="00EF599F">
        <w:rPr>
          <w:rFonts w:ascii="Times New Roman" w:hAnsi="Times New Roman" w:cs="Times New Roman"/>
        </w:rPr>
        <w:t>, vegetation was the most important predictor</w:t>
      </w:r>
      <w:ins w:id="47" w:author="Sally Thompson" w:date="2019-03-13T10:07:00Z">
        <w:r w:rsidR="004404EB">
          <w:rPr>
            <w:rFonts w:ascii="Times New Roman" w:hAnsi="Times New Roman" w:cs="Times New Roman"/>
          </w:rPr>
          <w:t xml:space="preserve"> of soil moisture</w:t>
        </w:r>
      </w:ins>
      <w:r w:rsidR="005B5D2C" w:rsidRPr="00EF599F">
        <w:rPr>
          <w:rFonts w:ascii="Times New Roman" w:hAnsi="Times New Roman" w:cs="Times New Roman"/>
        </w:rPr>
        <w:t xml:space="preserve">. </w:t>
      </w:r>
      <w:commentRangeStart w:id="48"/>
      <w:r w:rsidR="005B5D2C" w:rsidRPr="00EF599F">
        <w:rPr>
          <w:rFonts w:ascii="Times New Roman" w:hAnsi="Times New Roman" w:cs="Times New Roman"/>
        </w:rPr>
        <w:t xml:space="preserve">The random forest model trained on ICB measurements fit the measured SCB soil moisture measurements with a correlation coefficient of 0.73 (0.82 for site means), whereas the model fit to SCB data was able to predict them with a correlation of 0.98 (Figure </w:t>
      </w:r>
      <w:r w:rsidR="005B5D2C">
        <w:rPr>
          <w:rFonts w:ascii="Times New Roman" w:hAnsi="Times New Roman" w:cs="Times New Roman"/>
          <w:noProof/>
        </w:rPr>
        <w:t>C2</w:t>
      </w:r>
      <w:r w:rsidR="005B5D2C" w:rsidRPr="00EF599F">
        <w:rPr>
          <w:rFonts w:ascii="Times New Roman" w:hAnsi="Times New Roman" w:cs="Times New Roman"/>
        </w:rPr>
        <w:t xml:space="preserve">, Figure </w:t>
      </w:r>
      <w:r w:rsidR="005B5D2C">
        <w:rPr>
          <w:rFonts w:ascii="Times New Roman" w:hAnsi="Times New Roman" w:cs="Times New Roman"/>
          <w:noProof/>
        </w:rPr>
        <w:t>C3</w:t>
      </w:r>
      <w:r w:rsidR="005B5D2C" w:rsidRPr="00EF599F">
        <w:rPr>
          <w:rFonts w:ascii="Times New Roman" w:hAnsi="Times New Roman" w:cs="Times New Roman"/>
        </w:rPr>
        <w:t xml:space="preserve">). </w:t>
      </w:r>
      <w:commentRangeEnd w:id="48"/>
      <w:r w:rsidR="004404EB">
        <w:rPr>
          <w:rStyle w:val="CommentReference"/>
        </w:rPr>
        <w:commentReference w:id="48"/>
      </w:r>
    </w:p>
    <w:p w14:paraId="0B4F734D" w14:textId="09CCB261" w:rsidR="00BD204E" w:rsidRPr="00EF599F" w:rsidRDefault="005B5D2C" w:rsidP="005B5D2C">
      <w:pPr>
        <w:spacing w:line="480" w:lineRule="auto"/>
        <w:ind w:firstLine="720"/>
        <w:rPr>
          <w:rFonts w:ascii="Times New Roman" w:hAnsi="Times New Roman" w:cs="Times New Roman"/>
        </w:rPr>
      </w:pPr>
      <w:r>
        <w:rPr>
          <w:rFonts w:ascii="Times New Roman" w:hAnsi="Times New Roman" w:cs="Times New Roman"/>
        </w:rPr>
        <w:t>The importance of vegetation type in the random forest model was driven by a strong association between d</w:t>
      </w:r>
      <w:r w:rsidR="0039290B" w:rsidRPr="00EF599F">
        <w:rPr>
          <w:rFonts w:ascii="Times New Roman" w:hAnsi="Times New Roman" w:cs="Times New Roman"/>
        </w:rPr>
        <w:t xml:space="preserve">ense meadows </w:t>
      </w:r>
      <w:r>
        <w:rPr>
          <w:rFonts w:ascii="Times New Roman" w:hAnsi="Times New Roman" w:cs="Times New Roman"/>
        </w:rPr>
        <w:t>and</w:t>
      </w:r>
      <w:r w:rsidR="0039290B" w:rsidRPr="00EF599F">
        <w:rPr>
          <w:rFonts w:ascii="Times New Roman" w:hAnsi="Times New Roman" w:cs="Times New Roman"/>
        </w:rPr>
        <w:t xml:space="preserve"> increased soil moisture</w:t>
      </w:r>
      <w:r>
        <w:rPr>
          <w:rFonts w:ascii="Times New Roman" w:hAnsi="Times New Roman" w:cs="Times New Roman"/>
        </w:rPr>
        <w:t>, which was greater than the variability</w:t>
      </w:r>
      <w:r w:rsidR="0039290B" w:rsidRPr="00F70FBB">
        <w:rPr>
          <w:rFonts w:ascii="Times New Roman" w:hAnsi="Times New Roman" w:cs="Times New Roman"/>
        </w:rPr>
        <w:t xml:space="preserve"> among sampling dates</w:t>
      </w:r>
      <w:r w:rsidR="00EB35F9" w:rsidRPr="00F70FBB">
        <w:rPr>
          <w:rFonts w:ascii="Times New Roman" w:hAnsi="Times New Roman" w:cs="Times New Roman"/>
        </w:rPr>
        <w:t xml:space="preserve"> (</w:t>
      </w:r>
      <w:r w:rsidR="00A64E15" w:rsidRPr="00F70FBB">
        <w:rPr>
          <w:rFonts w:ascii="Times New Roman" w:hAnsi="Times New Roman" w:cs="Times New Roman"/>
        </w:rPr>
        <w:t xml:space="preserve">Figure </w:t>
      </w:r>
      <w:r>
        <w:rPr>
          <w:rFonts w:ascii="Times New Roman" w:hAnsi="Times New Roman" w:cs="Times New Roman"/>
          <w:noProof/>
        </w:rPr>
        <w:t>6</w:t>
      </w:r>
      <w:r w:rsidR="00EB35F9" w:rsidRPr="00F70FBB">
        <w:rPr>
          <w:rFonts w:ascii="Times New Roman" w:hAnsi="Times New Roman" w:cs="Times New Roman"/>
        </w:rPr>
        <w:t>).</w:t>
      </w:r>
      <w:r>
        <w:rPr>
          <w:rFonts w:ascii="Times New Roman" w:hAnsi="Times New Roman" w:cs="Times New Roman"/>
        </w:rPr>
        <w:t xml:space="preserve"> Year as a single parameter was not very important in our random forest model (Figure C1), but there was more within-year variability during the drier 2015-16 water year, with summer dry-down more evident than in the wetter 2016-17 water year (Figure 6).</w:t>
      </w:r>
      <w:r w:rsidR="0039290B" w:rsidRPr="00F70FBB">
        <w:rPr>
          <w:rFonts w:ascii="Times New Roman" w:hAnsi="Times New Roman" w:cs="Times New Roman"/>
        </w:rPr>
        <w:t xml:space="preserve"> </w:t>
      </w:r>
      <w:r>
        <w:rPr>
          <w:rFonts w:ascii="Times New Roman" w:hAnsi="Times New Roman" w:cs="Times New Roman"/>
        </w:rPr>
        <w:t>We did not detect strong differences in</w:t>
      </w:r>
      <w:r w:rsidR="002A13A9">
        <w:rPr>
          <w:rFonts w:ascii="Times New Roman" w:hAnsi="Times New Roman" w:cs="Times New Roman"/>
        </w:rPr>
        <w:t xml:space="preserve"> soil moisture among</w:t>
      </w:r>
      <w:r>
        <w:rPr>
          <w:rFonts w:ascii="Times New Roman" w:hAnsi="Times New Roman" w:cs="Times New Roman"/>
        </w:rPr>
        <w:t xml:space="preserve"> vegetation types aside from dense meadows, as mixed-conifer, shrub and dry meadow sites had similar soil moisture profiles across years (Figure 6). </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03295"/>
                    </a:xfrm>
                    <a:prstGeom prst="rect">
                      <a:avLst/>
                    </a:prstGeom>
                  </pic:spPr>
                </pic:pic>
              </a:graphicData>
            </a:graphic>
          </wp:inline>
        </w:drawing>
      </w:r>
    </w:p>
    <w:p w14:paraId="2DF9D849" w14:textId="180809D5" w:rsidR="00BD204E" w:rsidRPr="00EF599F" w:rsidRDefault="00BD204E" w:rsidP="00B73931">
      <w:pPr>
        <w:pStyle w:val="Caption"/>
        <w:rPr>
          <w:rFonts w:ascii="Times New Roman" w:hAnsi="Times New Roman" w:cs="Times New Roman"/>
        </w:rPr>
      </w:pPr>
      <w:bookmarkStart w:id="49" w:name="_Ref536610448"/>
      <w:r w:rsidRPr="00EF599F">
        <w:rPr>
          <w:rFonts w:ascii="Times New Roman" w:hAnsi="Times New Roman" w:cs="Times New Roman"/>
        </w:rPr>
        <w:t xml:space="preserve">Figure </w:t>
      </w:r>
      <w:bookmarkEnd w:id="49"/>
      <w:r w:rsidR="003C7A9E">
        <w:rPr>
          <w:rFonts w:ascii="Times New Roman" w:hAnsi="Times New Roman" w:cs="Times New Roman"/>
          <w:noProof/>
        </w:rPr>
        <w:t>6</w:t>
      </w:r>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6551A6A2" w14:textId="45E1D1D9" w:rsidR="004206A3" w:rsidRPr="00EF599F" w:rsidRDefault="002A13A9" w:rsidP="00B73931">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field-sampled soil moisture,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 xml:space="preserve">) and </w:t>
      </w:r>
      <w:r w:rsidR="00704BF2">
        <w:rPr>
          <w:rFonts w:ascii="Times New Roman" w:hAnsi="Times New Roman" w:cs="Times New Roman"/>
          <w:color w:val="2F2F2F" w:themeColor="accent5" w:themeShade="80"/>
        </w:rPr>
        <w:t xml:space="preserve">gridded field measurements (Appendix A)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followed by the shrub 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 xml:space="preserve">All weather stations experienced greater and more persistent soil moisture during the 2017 WY than the 2018 WY, as a result of large precipitation differences.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 xml:space="preserve">the least amount of precipitation,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responsive to precipitation</w:t>
      </w:r>
      <w:r w:rsidR="00B73931">
        <w:rPr>
          <w:rFonts w:ascii="Times New Roman" w:hAnsi="Times New Roman" w:cs="Times New Roman"/>
          <w:color w:val="2F2F2F" w:themeColor="accent5" w:themeShade="80"/>
        </w:rPr>
        <w:t>, a</w:t>
      </w:r>
      <w:r w:rsidR="00B73931" w:rsidRPr="00EF599F">
        <w:rPr>
          <w:rFonts w:ascii="Times New Roman" w:hAnsi="Times New Roman" w:cs="Times New Roman"/>
          <w:color w:val="2F2F2F" w:themeColor="accent5" w:themeShade="80"/>
        </w:rPr>
        <w:t xml:space="preserve">lthough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4404EB">
        <w:rPr>
          <w:rFonts w:ascii="Times New Roman" w:hAnsi="Times New Roman" w:cs="Times New Roman"/>
          <w:color w:val="2F2F2F" w:themeColor="accent5" w:themeShade="80"/>
        </w:rPr>
        <w:t>S</w:t>
      </w:r>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was</w:t>
      </w:r>
      <w:r w:rsidR="00B73931" w:rsidRPr="00EF599F">
        <w:rPr>
          <w:rFonts w:ascii="Times New Roman" w:hAnsi="Times New Roman" w:cs="Times New Roman"/>
          <w:color w:val="2F2F2F" w:themeColor="accent5" w:themeShade="80"/>
        </w:rPr>
        <w:t xml:space="preserve"> positive</w:t>
      </w:r>
      <w:r w:rsidR="004404EB">
        <w:rPr>
          <w:rFonts w:ascii="Times New Roman" w:hAnsi="Times New Roman" w:cs="Times New Roman"/>
          <w:color w:val="2F2F2F" w:themeColor="accent5" w:themeShade="80"/>
        </w:rPr>
        <w:t>ly</w:t>
      </w:r>
      <w:r w:rsidR="00B73931" w:rsidRPr="00EF599F">
        <w:rPr>
          <w:rFonts w:ascii="Times New Roman" w:hAnsi="Times New Roman" w:cs="Times New Roman"/>
          <w:color w:val="2F2F2F" w:themeColor="accent5" w:themeShade="80"/>
        </w:rPr>
        <w:t xml:space="preserve"> </w:t>
      </w:r>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commentRangeStart w:id="50"/>
      <w:r w:rsidR="00741176">
        <w:rPr>
          <w:rFonts w:ascii="Times New Roman" w:hAnsi="Times New Roman" w:cs="Times New Roman"/>
          <w:color w:val="2F2F2F" w:themeColor="accent5" w:themeShade="80"/>
        </w:rPr>
        <w:t xml:space="preserve">Soils at the weather station sites were all loamy sand, with higher </w:t>
      </w:r>
      <w:r w:rsidR="00741176">
        <w:rPr>
          <w:rFonts w:ascii="Times New Roman" w:hAnsi="Times New Roman" w:cs="Times New Roman"/>
          <w:color w:val="2F2F2F" w:themeColor="accent5" w:themeShade="80"/>
        </w:rPr>
        <w:lastRenderedPageBreak/>
        <w:t xml:space="preserve">silt content in the meadow site than at the other two </w:t>
      </w:r>
      <w:proofErr w:type="gramStart"/>
      <w:r w:rsidR="00741176">
        <w:rPr>
          <w:rFonts w:ascii="Times New Roman" w:hAnsi="Times New Roman" w:cs="Times New Roman"/>
          <w:color w:val="2F2F2F" w:themeColor="accent5" w:themeShade="80"/>
        </w:rPr>
        <w:t>sites(</w:t>
      </w:r>
      <w:proofErr w:type="gramEnd"/>
      <w:r w:rsidR="00741176">
        <w:rPr>
          <w:rFonts w:ascii="Times New Roman" w:hAnsi="Times New Roman" w:cs="Times New Roman"/>
          <w:color w:val="2F2F2F" w:themeColor="accent5" w:themeShade="80"/>
        </w:rPr>
        <w:t>Appendix C?). Soil texture did not vary greatly with depth, although the meadow site had higher organic content at shallow depths than the other two sites (Appendix C). Soil texture was very similar to the weather stations installed at ICB (Appendix C).</w:t>
      </w:r>
      <w:commentRangeEnd w:id="50"/>
      <w:r w:rsidR="00741176">
        <w:rPr>
          <w:rStyle w:val="CommentReference"/>
        </w:rPr>
        <w:commentReference w:id="50"/>
      </w: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51" w:name="_Ref534405304"/>
      <w:r w:rsidRPr="00EF599F">
        <w:rPr>
          <w:rFonts w:ascii="Times New Roman" w:hAnsi="Times New Roman" w:cs="Times New Roman"/>
          <w:i/>
          <w:iCs/>
          <w:noProof/>
          <w:color w:val="000000" w:themeColor="text2"/>
          <w:sz w:val="18"/>
          <w:szCs w:val="18"/>
          <w:lang w:eastAsia="en-US"/>
        </w:rPr>
        <w:lastRenderedPageBreak/>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4158" cy="7074379"/>
                    </a:xfrm>
                    <a:prstGeom prst="rect">
                      <a:avLst/>
                    </a:prstGeom>
                  </pic:spPr>
                </pic:pic>
              </a:graphicData>
            </a:graphic>
          </wp:inline>
        </w:drawing>
      </w:r>
    </w:p>
    <w:p w14:paraId="6931F91F" w14:textId="7151B7B3" w:rsidR="00704BF2" w:rsidRPr="00EF599F" w:rsidRDefault="004C556E" w:rsidP="00704BF2">
      <w:pPr>
        <w:pStyle w:val="Caption"/>
        <w:rPr>
          <w:rFonts w:ascii="Times New Roman" w:hAnsi="Times New Roman" w:cs="Times New Roman"/>
          <w:color w:val="2F2F2F" w:themeColor="accent5" w:themeShade="80"/>
        </w:rPr>
      </w:pPr>
      <w:bookmarkStart w:id="52" w:name="_Ref540347"/>
      <w:bookmarkEnd w:id="51"/>
      <w:r w:rsidRPr="00EF599F">
        <w:rPr>
          <w:rFonts w:ascii="Times New Roman" w:hAnsi="Times New Roman" w:cs="Times New Roman"/>
        </w:rPr>
        <w:t xml:space="preserve">Figure </w:t>
      </w:r>
      <w:bookmarkEnd w:id="52"/>
      <w:proofErr w:type="gramStart"/>
      <w:r w:rsidR="003C7A9E">
        <w:rPr>
          <w:rFonts w:ascii="Times New Roman" w:hAnsi="Times New Roman" w:cs="Times New Roman"/>
          <w:noProof/>
        </w:rPr>
        <w:t>7</w:t>
      </w:r>
      <w:r w:rsidRPr="00EF599F">
        <w:rPr>
          <w:rFonts w:ascii="Times New Roman" w:hAnsi="Times New Roman" w:cs="Times New Roman"/>
        </w:rPr>
        <w:t>:</w:t>
      </w:r>
      <w:r w:rsidR="00CC6A12" w:rsidRPr="00EF599F">
        <w:rPr>
          <w:rFonts w:ascii="Times New Roman" w:hAnsi="Times New Roman" w:cs="Times New Roman"/>
          <w:color w:val="2F2F2F" w:themeColor="accent5" w:themeShade="80"/>
        </w:rPr>
        <w:t>volumetric</w:t>
      </w:r>
      <w:proofErr w:type="gramEnd"/>
      <w:r w:rsidR="00CC6A12" w:rsidRPr="00EF599F">
        <w:rPr>
          <w:rFonts w:ascii="Times New Roman" w:hAnsi="Times New Roman" w:cs="Times New Roman"/>
          <w:color w:val="2F2F2F" w:themeColor="accent5" w:themeShade="80"/>
        </w:rPr>
        <w:t xml:space="preserve">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wetland (top plot), shrub (middle plot), and forest (bottom plot) weather stations. Data was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Daily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 </w:t>
      </w:r>
      <w:r w:rsidR="002A13A9">
        <w:rPr>
          <w:rFonts w:ascii="Times New Roman" w:hAnsi="Times New Roman" w:cs="Times New Roman"/>
          <w:color w:val="2F2F2F" w:themeColor="accent5" w:themeShade="80"/>
        </w:rPr>
        <w:t>are</w:t>
      </w:r>
      <w:r w:rsidR="00CC6A12" w:rsidRPr="00EF599F">
        <w:rPr>
          <w:rFonts w:ascii="Times New Roman" w:hAnsi="Times New Roman" w:cs="Times New Roman"/>
          <w:color w:val="2F2F2F" w:themeColor="accent5" w:themeShade="80"/>
        </w:rPr>
        <w:t xml:space="preserve"> presented as vertical bars.</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 For shrub station, there is no snowpack record</w:t>
      </w:r>
      <w:r w:rsidRPr="00EF599F">
        <w:rPr>
          <w:rFonts w:ascii="Times New Roman" w:hAnsi="Times New Roman" w:cs="Times New Roman"/>
          <w:color w:val="2F2F2F" w:themeColor="accent5" w:themeShade="80"/>
        </w:rPr>
        <w:t xml:space="preserve"> for the end of 2017 winter; b</w:t>
      </w:r>
      <w:r w:rsidR="00444319" w:rsidRPr="00EF599F">
        <w:rPr>
          <w:rFonts w:ascii="Times New Roman" w:hAnsi="Times New Roman" w:cs="Times New Roman"/>
          <w:color w:val="2F2F2F" w:themeColor="accent5" w:themeShade="80"/>
        </w:rPr>
        <w:t>est guess at snow presence as based on snowpack at other stations and soil moisture is represented as hatched area.</w:t>
      </w:r>
      <w:r w:rsidR="00CC6A12" w:rsidRPr="00EF599F">
        <w:rPr>
          <w:rFonts w:ascii="Times New Roman" w:hAnsi="Times New Roman" w:cs="Times New Roman"/>
          <w:color w:val="2F2F2F" w:themeColor="accent5" w:themeShade="80"/>
        </w:rPr>
        <w:t xml:space="preserve"> Water year (WY) summaries are also provided for total precipitation recorded at each station. </w:t>
      </w:r>
    </w:p>
    <w:tbl>
      <w:tblPr>
        <w:tblStyle w:val="TableGrid"/>
        <w:tblW w:w="10476" w:type="dxa"/>
        <w:tblLayout w:type="fixed"/>
        <w:tblLook w:val="04A0" w:firstRow="1" w:lastRow="0" w:firstColumn="1" w:lastColumn="0" w:noHBand="0" w:noVBand="1"/>
      </w:tblPr>
      <w:tblGrid>
        <w:gridCol w:w="617"/>
        <w:gridCol w:w="1070"/>
        <w:gridCol w:w="842"/>
        <w:gridCol w:w="883"/>
        <w:gridCol w:w="883"/>
        <w:gridCol w:w="883"/>
        <w:gridCol w:w="883"/>
        <w:gridCol w:w="883"/>
        <w:gridCol w:w="883"/>
        <w:gridCol w:w="883"/>
        <w:gridCol w:w="883"/>
        <w:gridCol w:w="883"/>
      </w:tblGrid>
      <w:tr w:rsidR="00704BF2" w:rsidRPr="00EF599F" w14:paraId="380F5679" w14:textId="77777777" w:rsidTr="00D652F0">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3D2F1166"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lastRenderedPageBreak/>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51BB488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8DB228A"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9C8CF64"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17C8FF34" w14:textId="77777777" w:rsidR="00704BF2" w:rsidRPr="00EF599F" w:rsidRDefault="00704BF2" w:rsidP="00D652F0">
            <w:pPr>
              <w:rPr>
                <w:rFonts w:ascii="Times New Roman" w:hAnsi="Times New Roman" w:cs="Times New Roman"/>
                <w:color w:val="2F2F2F" w:themeColor="accent5" w:themeShade="80"/>
              </w:rPr>
            </w:pPr>
            <w:commentRangeStart w:id="53"/>
            <w:r w:rsidRPr="00EF599F">
              <w:rPr>
                <w:rFonts w:ascii="Times New Roman" w:hAnsi="Times New Roman" w:cs="Times New Roman"/>
                <w:color w:val="2F2F2F" w:themeColor="accent5" w:themeShade="80"/>
              </w:rPr>
              <w:t>VWC</w:t>
            </w:r>
            <w:commentRangeEnd w:id="53"/>
            <w:r w:rsidR="00C423A8">
              <w:rPr>
                <w:rStyle w:val="CommentReference"/>
              </w:rPr>
              <w:commentReference w:id="53"/>
            </w:r>
            <w:r w:rsidRPr="00EF599F">
              <w:rPr>
                <w:rFonts w:ascii="Times New Roman" w:hAnsi="Times New Roman" w:cs="Times New Roman"/>
                <w:color w:val="2F2F2F" w:themeColor="accent5" w:themeShade="80"/>
              </w:rPr>
              <w:t xml:space="preserve"> [%]</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4F3397F"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51F17B2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Jun-Sept</w:t>
            </w:r>
          </w:p>
        </w:tc>
      </w:tr>
      <w:tr w:rsidR="00704BF2" w:rsidRPr="00EF599F" w14:paraId="6BE64422" w14:textId="77777777" w:rsidTr="00D652F0">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3F7533BA" w14:textId="77777777" w:rsidR="00704BF2" w:rsidRPr="00EF599F" w:rsidRDefault="00704BF2" w:rsidP="00D652F0">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0E4E4343"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6B7708E6"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09D5C29"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FE56D6E"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FA3FB50"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0ED0A8C"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10BA7893"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5CB05F77"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754B3DAE"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628A3A2A"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704BF2" w:rsidRPr="00EF599F" w14:paraId="4FDC39D0" w14:textId="77777777" w:rsidTr="00D652F0">
        <w:trPr>
          <w:trHeight w:val="432"/>
        </w:trPr>
        <w:tc>
          <w:tcPr>
            <w:tcW w:w="617" w:type="dxa"/>
            <w:tcBorders>
              <w:top w:val="single" w:sz="18" w:space="0" w:color="000000"/>
              <w:left w:val="single" w:sz="18" w:space="0" w:color="000000"/>
            </w:tcBorders>
            <w:shd w:val="clear" w:color="auto" w:fill="CCCCCC" w:themeFill="text2" w:themeFillTint="33"/>
            <w:vAlign w:val="center"/>
          </w:tcPr>
          <w:p w14:paraId="7BD0B53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w:t>
            </w:r>
            <w:r w:rsidRPr="00EF599F">
              <w:rPr>
                <w:rFonts w:ascii="Times New Roman" w:hAnsi="Times New Roman" w:cs="Times New Roman"/>
                <w:color w:val="2F2F2F" w:themeColor="accent5" w:themeShade="80"/>
                <w:shd w:val="clear" w:color="auto" w:fill="CCCCCC" w:themeFill="text2" w:themeFillTint="33"/>
              </w:rPr>
              <w:t>CB</w:t>
            </w:r>
          </w:p>
        </w:tc>
        <w:tc>
          <w:tcPr>
            <w:tcW w:w="1070" w:type="dxa"/>
            <w:vMerge w:val="restart"/>
            <w:tcBorders>
              <w:top w:val="single" w:sz="18" w:space="0" w:color="000000"/>
              <w:right w:val="single" w:sz="18" w:space="0" w:color="000000"/>
            </w:tcBorders>
            <w:shd w:val="clear" w:color="auto" w:fill="FFFFFF" w:themeFill="background1"/>
            <w:vAlign w:val="center"/>
          </w:tcPr>
          <w:p w14:paraId="10C63D7B"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20315A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20679B3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41B936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976A4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579BC9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E8BF6F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2A8DA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187134F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A0A102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7F1B280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704BF2" w:rsidRPr="00EF599F" w14:paraId="3ADBFA96" w14:textId="77777777" w:rsidTr="00D652F0">
        <w:trPr>
          <w:trHeight w:val="432"/>
        </w:trPr>
        <w:tc>
          <w:tcPr>
            <w:tcW w:w="617" w:type="dxa"/>
            <w:tcBorders>
              <w:top w:val="single" w:sz="4" w:space="0" w:color="000000"/>
              <w:left w:val="single" w:sz="18" w:space="0" w:color="000000"/>
              <w:bottom w:val="single" w:sz="18" w:space="0" w:color="auto"/>
            </w:tcBorders>
            <w:shd w:val="clear" w:color="auto" w:fill="EAEAEA" w:themeFill="accent1" w:themeFillTint="99"/>
            <w:vAlign w:val="center"/>
          </w:tcPr>
          <w:p w14:paraId="4EA2B84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I</w:t>
            </w:r>
            <w:r w:rsidRPr="00EF599F">
              <w:rPr>
                <w:rFonts w:ascii="Times New Roman" w:hAnsi="Times New Roman" w:cs="Times New Roman"/>
                <w:color w:val="2F2F2F" w:themeColor="accent5" w:themeShade="80"/>
                <w:shd w:val="clear" w:color="auto" w:fill="EAEAEA" w:themeFill="accent1" w:themeFillTint="99"/>
              </w:rPr>
              <w:t>CB</w:t>
            </w:r>
          </w:p>
        </w:tc>
        <w:tc>
          <w:tcPr>
            <w:tcW w:w="1070" w:type="dxa"/>
            <w:vMerge/>
            <w:tcBorders>
              <w:top w:val="single" w:sz="4" w:space="0" w:color="000000"/>
              <w:bottom w:val="single" w:sz="18" w:space="0" w:color="auto"/>
              <w:right w:val="single" w:sz="18" w:space="0" w:color="000000"/>
            </w:tcBorders>
            <w:shd w:val="clear" w:color="auto" w:fill="FFFFFF" w:themeFill="background1"/>
          </w:tcPr>
          <w:p w14:paraId="538556B6"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3D5C5DC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B8791F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3AF65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8B8D8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0668E7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198570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C4EC4D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4E323A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18DBD36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4448E09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704BF2" w:rsidRPr="00EF599F" w14:paraId="55156F72" w14:textId="77777777" w:rsidTr="00D652F0">
        <w:trPr>
          <w:trHeight w:val="432"/>
        </w:trPr>
        <w:tc>
          <w:tcPr>
            <w:tcW w:w="617" w:type="dxa"/>
            <w:tcBorders>
              <w:top w:val="single" w:sz="18" w:space="0" w:color="auto"/>
              <w:left w:val="single" w:sz="18" w:space="0" w:color="000000"/>
            </w:tcBorders>
            <w:shd w:val="clear" w:color="auto" w:fill="CCCCCC" w:themeFill="text2" w:themeFillTint="33"/>
            <w:vAlign w:val="center"/>
          </w:tcPr>
          <w:p w14:paraId="24291327"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SCB</w:t>
            </w:r>
          </w:p>
        </w:tc>
        <w:tc>
          <w:tcPr>
            <w:tcW w:w="1070" w:type="dxa"/>
            <w:vMerge w:val="restart"/>
            <w:tcBorders>
              <w:top w:val="single" w:sz="18" w:space="0" w:color="auto"/>
              <w:right w:val="single" w:sz="18" w:space="0" w:color="000000"/>
            </w:tcBorders>
            <w:shd w:val="clear" w:color="auto" w:fill="FFFFFF" w:themeFill="background1"/>
            <w:vAlign w:val="center"/>
          </w:tcPr>
          <w:p w14:paraId="56D07DA8"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1771829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78AC2F5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0A16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C1DF5B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34688EE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2A3E166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2AEEE8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2A492B1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5407E3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4D9E8307" w14:textId="77777777" w:rsidR="00704BF2" w:rsidRPr="00EF599F" w:rsidRDefault="00704BF2" w:rsidP="00D652F0">
            <w:pPr>
              <w:jc w:val="center"/>
              <w:rPr>
                <w:rFonts w:ascii="Times New Roman" w:hAnsi="Times New Roman" w:cs="Times New Roman"/>
                <w:color w:val="2F2F2F" w:themeColor="accent5" w:themeShade="80"/>
              </w:rPr>
            </w:pPr>
            <w:commentRangeStart w:id="54"/>
            <w:commentRangeStart w:id="55"/>
            <w:r w:rsidRPr="00EF599F">
              <w:rPr>
                <w:rFonts w:ascii="Times New Roman" w:hAnsi="Times New Roman" w:cs="Times New Roman"/>
                <w:color w:val="2F2F2F" w:themeColor="accent5" w:themeShade="80"/>
              </w:rPr>
              <w:t>0.20</w:t>
            </w:r>
            <w:commentRangeEnd w:id="54"/>
            <w:r w:rsidRPr="00EF599F">
              <w:rPr>
                <w:rStyle w:val="CommentReference"/>
                <w:rFonts w:ascii="Times New Roman" w:hAnsi="Times New Roman" w:cs="Times New Roman"/>
              </w:rPr>
              <w:commentReference w:id="54"/>
            </w:r>
            <w:commentRangeEnd w:id="55"/>
            <w:r w:rsidRPr="00EF599F">
              <w:rPr>
                <w:rStyle w:val="CommentReference"/>
                <w:rFonts w:ascii="Times New Roman" w:hAnsi="Times New Roman" w:cs="Times New Roman"/>
              </w:rPr>
              <w:commentReference w:id="55"/>
            </w:r>
          </w:p>
        </w:tc>
      </w:tr>
      <w:tr w:rsidR="00704BF2" w:rsidRPr="00EF599F" w14:paraId="56982E6D" w14:textId="77777777" w:rsidTr="00D652F0">
        <w:trPr>
          <w:trHeight w:val="432"/>
        </w:trPr>
        <w:tc>
          <w:tcPr>
            <w:tcW w:w="617" w:type="dxa"/>
            <w:tcBorders>
              <w:left w:val="single" w:sz="18" w:space="0" w:color="000000"/>
              <w:bottom w:val="single" w:sz="18" w:space="0" w:color="auto"/>
            </w:tcBorders>
            <w:shd w:val="clear" w:color="auto" w:fill="EAEAEA" w:themeFill="accent1" w:themeFillTint="99"/>
            <w:vAlign w:val="center"/>
          </w:tcPr>
          <w:p w14:paraId="3261425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ICB</w:t>
            </w:r>
          </w:p>
        </w:tc>
        <w:tc>
          <w:tcPr>
            <w:tcW w:w="1070" w:type="dxa"/>
            <w:vMerge/>
            <w:tcBorders>
              <w:bottom w:val="single" w:sz="18" w:space="0" w:color="auto"/>
              <w:right w:val="single" w:sz="18" w:space="0" w:color="000000"/>
            </w:tcBorders>
            <w:shd w:val="clear" w:color="auto" w:fill="FFFFFF" w:themeFill="background1"/>
          </w:tcPr>
          <w:p w14:paraId="583A6928"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53E0F8C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78B59F1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AA4642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3FA24A1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00110B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3EC58A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2D122D1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2D5912E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4D36838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3F5FBB1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704BF2" w:rsidRPr="00EF599F" w14:paraId="0E38B644" w14:textId="77777777" w:rsidTr="00D652F0">
        <w:trPr>
          <w:trHeight w:val="432"/>
        </w:trPr>
        <w:tc>
          <w:tcPr>
            <w:tcW w:w="617" w:type="dxa"/>
            <w:tcBorders>
              <w:top w:val="single" w:sz="18" w:space="0" w:color="auto"/>
              <w:left w:val="single" w:sz="18" w:space="0" w:color="000000"/>
            </w:tcBorders>
            <w:shd w:val="clear" w:color="auto" w:fill="CCCCCC" w:themeFill="text2" w:themeFillTint="33"/>
            <w:vAlign w:val="center"/>
          </w:tcPr>
          <w:p w14:paraId="2739EEB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SCB</w:t>
            </w:r>
          </w:p>
        </w:tc>
        <w:tc>
          <w:tcPr>
            <w:tcW w:w="1070" w:type="dxa"/>
            <w:vMerge w:val="restart"/>
            <w:tcBorders>
              <w:top w:val="single" w:sz="18" w:space="0" w:color="auto"/>
              <w:right w:val="single" w:sz="18" w:space="0" w:color="000000"/>
            </w:tcBorders>
            <w:shd w:val="clear" w:color="auto" w:fill="FFFFFF" w:themeFill="background1"/>
            <w:vAlign w:val="center"/>
          </w:tcPr>
          <w:p w14:paraId="74883B52"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2958AC4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49D5100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0DD3E0C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14626F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1F6ED38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79B6296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5C6021B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EF9A777"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7A9A7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41895D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704BF2" w:rsidRPr="00EF599F" w14:paraId="7F12D399" w14:textId="77777777" w:rsidTr="00D652F0">
        <w:trPr>
          <w:trHeight w:val="432"/>
        </w:trPr>
        <w:tc>
          <w:tcPr>
            <w:tcW w:w="617" w:type="dxa"/>
            <w:tcBorders>
              <w:left w:val="single" w:sz="18" w:space="0" w:color="000000"/>
              <w:bottom w:val="single" w:sz="18" w:space="0" w:color="000000"/>
            </w:tcBorders>
            <w:shd w:val="clear" w:color="auto" w:fill="EAEAEA" w:themeFill="accent1" w:themeFillTint="99"/>
            <w:vAlign w:val="center"/>
          </w:tcPr>
          <w:p w14:paraId="30B516C9" w14:textId="77777777" w:rsidR="00704BF2" w:rsidRPr="00EF599F" w:rsidRDefault="00704BF2" w:rsidP="00D652F0">
            <w:pPr>
              <w:jc w:val="center"/>
              <w:rPr>
                <w:rFonts w:ascii="Times New Roman" w:hAnsi="Times New Roman" w:cs="Times New Roman"/>
                <w:color w:val="2F2F2F" w:themeColor="accent5" w:themeShade="80"/>
              </w:rPr>
            </w:pPr>
            <w:commentRangeStart w:id="56"/>
            <w:commentRangeStart w:id="57"/>
            <w:commentRangeStart w:id="58"/>
            <w:r w:rsidRPr="00EF599F">
              <w:rPr>
                <w:rFonts w:ascii="Times New Roman" w:hAnsi="Times New Roman" w:cs="Times New Roman"/>
                <w:color w:val="2F2F2F" w:themeColor="accent5" w:themeShade="80"/>
              </w:rPr>
              <w:t>ICB</w:t>
            </w:r>
          </w:p>
        </w:tc>
        <w:tc>
          <w:tcPr>
            <w:tcW w:w="1070" w:type="dxa"/>
            <w:vMerge/>
            <w:tcBorders>
              <w:bottom w:val="single" w:sz="18" w:space="0" w:color="000000"/>
              <w:right w:val="single" w:sz="18" w:space="0" w:color="000000"/>
            </w:tcBorders>
            <w:shd w:val="clear" w:color="auto" w:fill="FFFFFF" w:themeFill="background1"/>
          </w:tcPr>
          <w:p w14:paraId="2E37ECD2"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3284F8E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324E5E4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0382F2B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51A6A0D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0076093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4B4C4F0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4980CDC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6D62675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7323429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2ABF119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commentRangeEnd w:id="56"/>
            <w:r w:rsidRPr="00EF599F">
              <w:rPr>
                <w:rFonts w:ascii="Times New Roman" w:hAnsi="Times New Roman" w:cs="Times New Roman"/>
                <w:color w:val="2F2F2F" w:themeColor="accent5" w:themeShade="80"/>
              </w:rPr>
              <w:t>6</w:t>
            </w:r>
            <w:r w:rsidRPr="00EF599F">
              <w:rPr>
                <w:rStyle w:val="CommentReference"/>
                <w:rFonts w:ascii="Times New Roman" w:hAnsi="Times New Roman" w:cs="Times New Roman"/>
                <w:color w:val="2F2F2F" w:themeColor="accent5" w:themeShade="80"/>
              </w:rPr>
              <w:commentReference w:id="56"/>
            </w:r>
            <w:r w:rsidRPr="00EF599F">
              <w:rPr>
                <w:rStyle w:val="CommentReference"/>
                <w:rFonts w:ascii="Times New Roman" w:hAnsi="Times New Roman" w:cs="Times New Roman"/>
              </w:rPr>
              <w:commentReference w:id="57"/>
            </w:r>
            <w:r w:rsidRPr="00EF599F">
              <w:rPr>
                <w:rStyle w:val="CommentReference"/>
                <w:rFonts w:ascii="Times New Roman" w:hAnsi="Times New Roman" w:cs="Times New Roman"/>
              </w:rPr>
              <w:commentReference w:id="58"/>
            </w:r>
          </w:p>
        </w:tc>
      </w:tr>
    </w:tbl>
    <w:commentRangeEnd w:id="57"/>
    <w:commentRangeEnd w:id="58"/>
    <w:p w14:paraId="104C9D8E" w14:textId="77777777" w:rsidR="00704BF2" w:rsidRPr="00EF599F" w:rsidRDefault="00704BF2" w:rsidP="00704BF2">
      <w:pPr>
        <w:rPr>
          <w:rFonts w:ascii="Times New Roman" w:hAnsi="Times New Roman" w:cs="Times New Roman"/>
          <w:color w:val="2F2F2F" w:themeColor="accent5" w:themeShade="80"/>
        </w:rPr>
      </w:pPr>
      <w:proofErr w:type="gramStart"/>
      <w:r w:rsidRPr="00EF599F">
        <w:rPr>
          <w:rFonts w:ascii="Times New Roman" w:hAnsi="Times New Roman" w:cs="Times New Roman"/>
          <w:color w:val="2F2F2F" w:themeColor="accent5" w:themeShade="80"/>
        </w:rPr>
        <w:t>* :Approximated</w:t>
      </w:r>
      <w:proofErr w:type="gramEnd"/>
      <w:r w:rsidRPr="00EF599F">
        <w:rPr>
          <w:rFonts w:ascii="Times New Roman" w:hAnsi="Times New Roman" w:cs="Times New Roman"/>
          <w:color w:val="2F2F2F" w:themeColor="accent5" w:themeShade="80"/>
        </w:rPr>
        <w:t xml:space="preserve"> due to missing data as a result of the Empire Fire</w:t>
      </w:r>
    </w:p>
    <w:p w14:paraId="6645058F" w14:textId="77777777" w:rsidR="00704BF2" w:rsidRPr="00EF599F" w:rsidRDefault="00704BF2" w:rsidP="00704BF2">
      <w:pPr>
        <w:rPr>
          <w:rFonts w:ascii="Times New Roman" w:hAnsi="Times New Roman" w:cs="Times New Roman"/>
          <w:b/>
          <w:color w:val="2F2F2F" w:themeColor="accent5" w:themeShade="80"/>
        </w:rPr>
      </w:pPr>
    </w:p>
    <w:p w14:paraId="00F328E7" w14:textId="77777777" w:rsidR="00704BF2" w:rsidRPr="00704BF2" w:rsidRDefault="00704BF2" w:rsidP="00704BF2">
      <w:pPr>
        <w:rPr>
          <w:rFonts w:ascii="Times New Roman" w:hAnsi="Times New Roman" w:cs="Times New Roman"/>
          <w:i/>
          <w:color w:val="2F2F2F" w:themeColor="accent5" w:themeShade="80"/>
          <w:sz w:val="18"/>
          <w:szCs w:val="18"/>
        </w:rPr>
      </w:pPr>
      <w:r w:rsidRPr="00704BF2">
        <w:rPr>
          <w:rFonts w:ascii="Times New Roman" w:hAnsi="Times New Roman" w:cs="Times New Roman"/>
          <w:b/>
          <w:i/>
          <w:color w:val="2F2F2F" w:themeColor="accent5" w:themeShade="80"/>
          <w:sz w:val="18"/>
          <w:szCs w:val="18"/>
        </w:rPr>
        <w:t>Table 1</w:t>
      </w:r>
      <w:r w:rsidRPr="00704BF2">
        <w:rPr>
          <w:rFonts w:ascii="Times New Roman" w:hAnsi="Times New Roman" w:cs="Times New Roman"/>
          <w:i/>
          <w:color w:val="2F2F2F" w:themeColor="accent5" w:themeShade="80"/>
          <w:sz w:val="18"/>
          <w:szCs w:val="18"/>
        </w:rPr>
        <w:t xml:space="preserve">: Gap-filled precipitation totals measured by rain gauge; cumulative shallow soil water gains calculated from shallow soil moisture timeseries; end of the water year deep soil moisture and number of saturation days calculated from 100 cm soil moisture probe record. Pearson’s correlation coefficient calculated between 12 cm and 100 cm soils for months of June through September. Analysis was done for both SCB and ICB locations, and all three vegetation cover types represented by weather stations at each location.  </w:t>
      </w:r>
    </w:p>
    <w:p w14:paraId="57BAD0B6" w14:textId="77777777" w:rsidR="00704BF2" w:rsidRDefault="00704BF2" w:rsidP="00704BF2">
      <w:pPr>
        <w:spacing w:line="480" w:lineRule="auto"/>
        <w:rPr>
          <w:rFonts w:ascii="Times New Roman" w:hAnsi="Times New Roman" w:cs="Times New Roman"/>
          <w:color w:val="2F2F2F" w:themeColor="accent5" w:themeShade="80"/>
        </w:rPr>
      </w:pPr>
    </w:p>
    <w:p w14:paraId="50D4D13A" w14:textId="6E5A381C" w:rsidR="00704BF2" w:rsidRPr="00EF599F" w:rsidRDefault="00704BF2" w:rsidP="00704BF2">
      <w:pPr>
        <w:spacing w:line="480" w:lineRule="auto"/>
        <w:ind w:firstLine="720"/>
        <w:rPr>
          <w:rFonts w:ascii="Times New Roman" w:hAnsi="Times New Roman" w:cs="Times New Roman"/>
          <w:color w:val="2F2F2F" w:themeColor="accent5" w:themeShade="80"/>
        </w:rPr>
      </w:pPr>
      <w:commentRangeStart w:id="59"/>
      <w:r>
        <w:rPr>
          <w:rFonts w:ascii="Times New Roman" w:hAnsi="Times New Roman" w:cs="Times New Roman"/>
          <w:color w:val="2F2F2F" w:themeColor="accent5" w:themeShade="80"/>
        </w:rPr>
        <w:t xml:space="preserve">Weather station data support greater water inputs into ICB than SCB (Table 1). </w:t>
      </w:r>
      <w:r w:rsidRPr="00EF599F">
        <w:rPr>
          <w:rFonts w:ascii="Times New Roman" w:hAnsi="Times New Roman" w:cs="Times New Roman"/>
          <w:color w:val="2F2F2F" w:themeColor="accent5" w:themeShade="80"/>
        </w:rPr>
        <w:t xml:space="preserve">Total precipitation in ICB </w:t>
      </w:r>
      <w:r>
        <w:rPr>
          <w:rFonts w:ascii="Times New Roman" w:hAnsi="Times New Roman" w:cs="Times New Roman"/>
          <w:color w:val="2F2F2F" w:themeColor="accent5" w:themeShade="80"/>
        </w:rPr>
        <w:t>wa</w:t>
      </w:r>
      <w:r w:rsidRPr="00EF599F">
        <w:rPr>
          <w:rFonts w:ascii="Times New Roman" w:hAnsi="Times New Roman" w:cs="Times New Roman"/>
          <w:color w:val="2F2F2F" w:themeColor="accent5" w:themeShade="80"/>
        </w:rPr>
        <w:t xml:space="preserve">s 1.3-1.6 times the total precipitation in SCB for the wet 2017 WY. For the drier 2018 WY, total precipitation in ICB </w:t>
      </w:r>
      <w:r>
        <w:rPr>
          <w:rFonts w:ascii="Times New Roman" w:hAnsi="Times New Roman" w:cs="Times New Roman"/>
          <w:color w:val="2F2F2F" w:themeColor="accent5" w:themeShade="80"/>
        </w:rPr>
        <w:t>wa</w:t>
      </w:r>
      <w:r w:rsidRPr="00EF599F">
        <w:rPr>
          <w:rFonts w:ascii="Times New Roman" w:hAnsi="Times New Roman" w:cs="Times New Roman"/>
          <w:color w:val="2F2F2F" w:themeColor="accent5" w:themeShade="80"/>
        </w:rPr>
        <w:t>s between 1.1-1.2 times precipitation in SCB. Precipitation totals for ICB are conservative for 2017 WY because of the removal of the weather stations prior to the Empire Fire (September through the end of November). There were at least two non-recorded precipitation events during the time the stations were non-operational.</w:t>
      </w:r>
      <w:r>
        <w:rPr>
          <w:rFonts w:ascii="Times New Roman" w:hAnsi="Times New Roman" w:cs="Times New Roman"/>
          <w:color w:val="2F2F2F" w:themeColor="accent5" w:themeShade="80"/>
        </w:rPr>
        <w:t xml:space="preserve"> </w:t>
      </w:r>
      <w:commentRangeEnd w:id="59"/>
      <w:r w:rsidR="002C3703">
        <w:rPr>
          <w:rStyle w:val="CommentReference"/>
        </w:rPr>
        <w:commentReference w:id="59"/>
      </w:r>
      <w:commentRangeStart w:id="60"/>
      <w:r w:rsidRPr="00EF599F">
        <w:rPr>
          <w:rFonts w:ascii="Times New Roman" w:hAnsi="Times New Roman" w:cs="Times New Roman"/>
          <w:color w:val="2F2F2F" w:themeColor="accent5" w:themeShade="80"/>
        </w:rPr>
        <w:t>Cumulative shallow soil moisture gain</w:t>
      </w:r>
      <w:r>
        <w:rPr>
          <w:rFonts w:ascii="Times New Roman" w:hAnsi="Times New Roman" w:cs="Times New Roman"/>
          <w:color w:val="2F2F2F" w:themeColor="accent5" w:themeShade="80"/>
        </w:rPr>
        <w:t xml:space="preserve"> (Table 1)</w:t>
      </w:r>
      <w:r w:rsidRPr="00EF599F">
        <w:rPr>
          <w:rFonts w:ascii="Times New Roman" w:hAnsi="Times New Roman" w:cs="Times New Roman"/>
          <w:color w:val="2F2F2F" w:themeColor="accent5" w:themeShade="80"/>
        </w:rPr>
        <w:t xml:space="preserve"> was calculated from depth and time integrated soil moisture timeseries. Cumulative soil moisture is another metric to gauge how much water shallow soils have received. It is a useful metric to approximate precipitation amounts when the tipping bucket record is missing or not reliable. Although in the case of saturated wetland sites, water gain cannot be calculated.</w:t>
      </w:r>
      <w:commentRangeEnd w:id="60"/>
      <w:r>
        <w:rPr>
          <w:rStyle w:val="CommentReference"/>
        </w:rPr>
        <w:commentReference w:id="60"/>
      </w:r>
    </w:p>
    <w:p w14:paraId="165B022F" w14:textId="6D8E2931" w:rsidR="00832545" w:rsidRPr="00692085" w:rsidRDefault="00250CC1" w:rsidP="00692085">
      <w:pPr>
        <w:spacing w:line="480" w:lineRule="auto"/>
        <w:ind w:firstLine="720"/>
        <w:rPr>
          <w:rFonts w:ascii="Times New Roman" w:hAnsi="Times New Roman" w:cs="Times New Roman"/>
          <w:color w:val="2F2F2F" w:themeColor="accent5" w:themeShade="80"/>
        </w:rPr>
      </w:pPr>
      <w:commentRangeStart w:id="61"/>
      <w:r w:rsidRPr="00EF599F">
        <w:rPr>
          <w:rFonts w:ascii="Times New Roman" w:hAnsi="Times New Roman" w:cs="Times New Roman"/>
          <w:color w:val="2F2F2F" w:themeColor="accent5" w:themeShade="80"/>
        </w:rPr>
        <w:lastRenderedPageBreak/>
        <w:t>[</w:t>
      </w:r>
      <w:r w:rsidR="00704BF2">
        <w:rPr>
          <w:rFonts w:ascii="Times New Roman" w:hAnsi="Times New Roman" w:cs="Times New Roman"/>
          <w:color w:val="2F2F2F" w:themeColor="accent5" w:themeShade="80"/>
        </w:rPr>
        <w:t>Placeholder for additional results integrated from Gabrielle’s watershed modeling linked to vegetation type</w:t>
      </w:r>
      <w:r w:rsidRPr="00EF599F">
        <w:rPr>
          <w:rFonts w:ascii="Times New Roman" w:hAnsi="Times New Roman" w:cs="Times New Roman"/>
          <w:color w:val="2F2F2F" w:themeColor="accent5" w:themeShade="80"/>
        </w:rPr>
        <w:t>]</w:t>
      </w:r>
      <w:commentRangeEnd w:id="61"/>
      <w:r w:rsidR="00704BF2">
        <w:rPr>
          <w:rStyle w:val="CommentReference"/>
        </w:rPr>
        <w:commentReference w:id="61"/>
      </w:r>
      <w:r w:rsidR="00832545" w:rsidRPr="00EF599F">
        <w:rPr>
          <w:rFonts w:ascii="Times New Roman" w:hAnsi="Times New Roman" w:cs="Times New Roman"/>
        </w:rPr>
        <w:br w:type="page"/>
      </w:r>
    </w:p>
    <w:p w14:paraId="20B8CF35" w14:textId="18768F17" w:rsidR="00832545" w:rsidRPr="00EF599F" w:rsidRDefault="00832545" w:rsidP="00A45278">
      <w:pPr>
        <w:pStyle w:val="Heading1"/>
        <w:rPr>
          <w:rFonts w:ascii="Times New Roman" w:hAnsi="Times New Roman" w:cs="Times New Roman"/>
        </w:rPr>
      </w:pPr>
      <w:r w:rsidRPr="00EF599F">
        <w:rPr>
          <w:rFonts w:ascii="Times New Roman" w:hAnsi="Times New Roman" w:cs="Times New Roman"/>
        </w:rPr>
        <w:lastRenderedPageBreak/>
        <w:t>Discussion</w:t>
      </w:r>
    </w:p>
    <w:p w14:paraId="77C47821" w14:textId="0D9B7EDD" w:rsidR="00DD1508" w:rsidRDefault="00842D33"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do not find strong evidence for a fire-induced shift in vegetation or soil moisture in the Sugarloaf Creek Basin, </w:t>
      </w:r>
      <w:commentRangeStart w:id="62"/>
      <w:r>
        <w:rPr>
          <w:rFonts w:ascii="Times New Roman" w:hAnsi="Times New Roman" w:cs="Times New Roman"/>
          <w:color w:val="2F2F2F" w:themeColor="accent5" w:themeShade="80"/>
        </w:rPr>
        <w:t>despite</w:t>
      </w:r>
      <w:r w:rsidR="00764C74">
        <w:rPr>
          <w:rFonts w:ascii="Times New Roman" w:hAnsi="Times New Roman" w:cs="Times New Roman"/>
          <w:color w:val="2F2F2F" w:themeColor="accent5" w:themeShade="80"/>
        </w:rPr>
        <w:t xml:space="preserve"> approximately 5,500 ha of the </w:t>
      </w:r>
      <w:proofErr w:type="gramStart"/>
      <w:r w:rsidR="00764C74">
        <w:rPr>
          <w:rFonts w:ascii="Times New Roman" w:hAnsi="Times New Roman" w:cs="Times New Roman"/>
          <w:color w:val="2F2F2F" w:themeColor="accent5" w:themeShade="80"/>
        </w:rPr>
        <w:t>12,500 ha</w:t>
      </w:r>
      <w:proofErr w:type="gramEnd"/>
      <w:r w:rsidR="00764C74">
        <w:rPr>
          <w:rFonts w:ascii="Times New Roman" w:hAnsi="Times New Roman" w:cs="Times New Roman"/>
          <w:color w:val="2F2F2F" w:themeColor="accent5" w:themeShade="80"/>
        </w:rPr>
        <w:t xml:space="preserve"> watershed burning at least once </w:t>
      </w:r>
      <w:r w:rsidR="00D652F0">
        <w:rPr>
          <w:rFonts w:ascii="Times New Roman" w:hAnsi="Times New Roman" w:cs="Times New Roman"/>
          <w:color w:val="2F2F2F" w:themeColor="accent5" w:themeShade="80"/>
        </w:rPr>
        <w:t xml:space="preserve">and approximately 1,300 ha of the watershed </w:t>
      </w:r>
      <w:commentRangeEnd w:id="62"/>
      <w:r w:rsidR="002C3703">
        <w:rPr>
          <w:rStyle w:val="CommentReference"/>
        </w:rPr>
        <w:commentReference w:id="62"/>
      </w:r>
      <w:r w:rsidR="00D652F0">
        <w:rPr>
          <w:rFonts w:ascii="Times New Roman" w:hAnsi="Times New Roman" w:cs="Times New Roman"/>
          <w:color w:val="2F2F2F" w:themeColor="accent5" w:themeShade="80"/>
        </w:rPr>
        <w:t xml:space="preserve">burning at least twice since 1973. We suggest that the absence of strong evidence for fire creating alternative (non-forest) vegetation states or modifying forest structure is due in part to the relative lack of fire compared to an expected historical fire return interval over this period, a relatively small fraction of the watershed (10%) receiving multiple fires, relatively low intensity fires allowed to burn under acceptable management conditions, and/or lower productivity in the watershed relative to comparable watersheds elsewhere in the Sierra Nevada. We further </w:t>
      </w:r>
      <w:commentRangeStart w:id="63"/>
      <w:r w:rsidR="00D652F0">
        <w:rPr>
          <w:rFonts w:ascii="Times New Roman" w:hAnsi="Times New Roman" w:cs="Times New Roman"/>
          <w:color w:val="2F2F2F" w:themeColor="accent5" w:themeShade="80"/>
        </w:rPr>
        <w:t xml:space="preserve">suggest </w:t>
      </w:r>
      <w:commentRangeEnd w:id="63"/>
      <w:r w:rsidR="002C3703">
        <w:rPr>
          <w:rStyle w:val="CommentReference"/>
        </w:rPr>
        <w:commentReference w:id="63"/>
      </w:r>
      <w:r w:rsidR="00D652F0">
        <w:rPr>
          <w:rFonts w:ascii="Times New Roman" w:hAnsi="Times New Roman" w:cs="Times New Roman"/>
          <w:color w:val="2F2F2F" w:themeColor="accent5" w:themeShade="80"/>
        </w:rPr>
        <w:t>that the lack of a strong watershed-wide signal on changing soil moisture is due to the relatively low initial abundance and minimal post-fire expansion of the dense meadow vegetation class, as well as minimal detectable differences between forest, shrub, and dry meadow soil moisture profiles, both of which could be attributable to soil and topographic properties of the watershed.</w:t>
      </w:r>
    </w:p>
    <w:p w14:paraId="215E8D93" w14:textId="67CAAA42" w:rsidR="00D652F0" w:rsidRDefault="00D652F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grain of our imagery analysis was a 40x40 m pixel</w:t>
      </w:r>
      <w:r w:rsidR="00E05749">
        <w:rPr>
          <w:rFonts w:ascii="Times New Roman" w:hAnsi="Times New Roman" w:cs="Times New Roman"/>
          <w:color w:val="2F2F2F" w:themeColor="accent5" w:themeShade="80"/>
        </w:rPr>
        <w:t xml:space="preserve">, which after smoothing to remove isolated pixels that were likely misclassified (see Methods) </w:t>
      </w:r>
      <w:commentRangeStart w:id="64"/>
      <w:r w:rsidR="00E05749">
        <w:rPr>
          <w:rFonts w:ascii="Times New Roman" w:hAnsi="Times New Roman" w:cs="Times New Roman"/>
          <w:color w:val="2F2F2F" w:themeColor="accent5" w:themeShade="80"/>
        </w:rPr>
        <w:t>was increased to a 40x80 m patch, or 0.32 ha.</w:t>
      </w:r>
      <w:commentRangeEnd w:id="64"/>
      <w:r w:rsidR="002C3703">
        <w:rPr>
          <w:rStyle w:val="CommentReference"/>
        </w:rPr>
        <w:commentReference w:id="64"/>
      </w:r>
      <w:r w:rsidR="00E05749">
        <w:rPr>
          <w:rFonts w:ascii="Times New Roman" w:hAnsi="Times New Roman" w:cs="Times New Roman"/>
          <w:color w:val="2F2F2F" w:themeColor="accent5" w:themeShade="80"/>
        </w:rPr>
        <w:t xml:space="preserve"> </w:t>
      </w:r>
      <w:commentRangeStart w:id="65"/>
      <w:r w:rsidR="00E05749">
        <w:rPr>
          <w:rFonts w:ascii="Times New Roman" w:hAnsi="Times New Roman" w:cs="Times New Roman"/>
          <w:color w:val="2F2F2F" w:themeColor="accent5" w:themeShade="80"/>
        </w:rPr>
        <w:t xml:space="preserve">In reality, the majority of the alternative (non-forest) vegetation patches that we observed in post-fire areas were on the order of 2-10 ha, with the largest contiguous patches of alternative vegetation around 25 ha (Figure 2). Compare to Illilouette? </w:t>
      </w:r>
      <w:commentRangeEnd w:id="65"/>
      <w:r w:rsidR="002C3703">
        <w:rPr>
          <w:rStyle w:val="CommentReference"/>
        </w:rPr>
        <w:commentReference w:id="65"/>
      </w:r>
      <w:r w:rsidR="00E05749">
        <w:rPr>
          <w:rFonts w:ascii="Times New Roman" w:hAnsi="Times New Roman" w:cs="Times New Roman"/>
          <w:color w:val="2F2F2F" w:themeColor="accent5" w:themeShade="80"/>
        </w:rPr>
        <w:t xml:space="preserve">For high-severity patches of that magnitude to develop, there needs to be a confluence of weather and fuels sufficient to cause complete tree mortality </w: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 </w:instrTex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EN.CITE.DATA </w:instrText>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separate"/>
      </w:r>
      <w:r w:rsidR="00CF1BA0">
        <w:rPr>
          <w:rFonts w:ascii="Times New Roman" w:hAnsi="Times New Roman" w:cs="Times New Roman"/>
          <w:noProof/>
          <w:color w:val="2F2F2F" w:themeColor="accent5" w:themeShade="80"/>
        </w:rPr>
        <w:t>(Collins et al. 2007)</w:t>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t xml:space="preserve">. </w:t>
      </w:r>
      <w:commentRangeStart w:id="66"/>
      <w:r w:rsidR="00BB1004">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alternative vegetation that we detected in our vegetation change analysis (Figure 2), and these two fires are also in a database of fire weather indices that facilitate comparison to 475 other </w:t>
      </w:r>
      <w:r w:rsidR="00BB1004">
        <w:rPr>
          <w:rFonts w:ascii="Times New Roman" w:hAnsi="Times New Roman" w:cs="Times New Roman"/>
          <w:color w:val="2F2F2F" w:themeColor="accent5" w:themeShade="80"/>
        </w:rPr>
        <w:lastRenderedPageBreak/>
        <w:t xml:space="preserve">fires across California in similar mixed-conifer and fir forest </w:t>
      </w:r>
      <w:r w:rsidR="00BB1004">
        <w:rPr>
          <w:rFonts w:ascii="Times New Roman" w:hAnsi="Times New Roman" w:cs="Times New Roman"/>
          <w:color w:val="2F2F2F" w:themeColor="accent5" w:themeShade="80"/>
        </w:rPr>
        <w:fldChar w:fldCharType="begin"/>
      </w:r>
      <w:r w:rsidR="00BB1004">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(Stevens et al. 2017)</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(23.4</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C) and the Sugarloaf Fire was in the 4</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(21.7</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 xml:space="preserve">C). </w:t>
      </w:r>
      <w:commentRangeEnd w:id="66"/>
      <w:r w:rsidR="002C3703">
        <w:rPr>
          <w:rStyle w:val="CommentReference"/>
        </w:rPr>
        <w:commentReference w:id="66"/>
      </w:r>
      <w:r w:rsidR="00BB1004">
        <w:rPr>
          <w:rFonts w:ascii="Times New Roman" w:hAnsi="Times New Roman" w:cs="Times New Roman"/>
          <w:color w:val="2F2F2F" w:themeColor="accent5" w:themeShade="80"/>
        </w:rPr>
        <w:t xml:space="preserve">In fact, relatively small patches of alternative vegetation are one of the primary goals of managed wildfire </w: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 </w:instrTex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EN.CITE.DATA </w:instrText>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(Hessburg et al. 2016)</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xml:space="preserve">, so in that respect the fires within the Sugarloaf basin may have met some management objectives with respect to the fine-scale heterogeneity on the landscape to improve resilience to future fires. </w:t>
      </w:r>
    </w:p>
    <w:p w14:paraId="7754C817" w14:textId="64E855D1" w:rsidR="00BB1004" w:rsidRDefault="00BB1004"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However, </w:t>
      </w:r>
      <w:r w:rsidR="002E3C57">
        <w:rPr>
          <w:rFonts w:ascii="Times New Roman" w:hAnsi="Times New Roman" w:cs="Times New Roman"/>
          <w:color w:val="2F2F2F" w:themeColor="accent5" w:themeShade="80"/>
        </w:rPr>
        <w:t xml:space="preserve">beyond the relatively modest creation of alternative vegetation patches (Figure 3), </w:t>
      </w:r>
      <w:r>
        <w:rPr>
          <w:rFonts w:ascii="Times New Roman" w:hAnsi="Times New Roman" w:cs="Times New Roman"/>
          <w:color w:val="2F2F2F" w:themeColor="accent5" w:themeShade="80"/>
        </w:rPr>
        <w:t xml:space="preserve">we did not observe the expected changes in forest structure from our re-measurement of forestry plots that </w:t>
      </w:r>
      <w:commentRangeStart w:id="67"/>
      <w:r>
        <w:rPr>
          <w:rFonts w:ascii="Times New Roman" w:hAnsi="Times New Roman" w:cs="Times New Roman"/>
          <w:color w:val="2F2F2F" w:themeColor="accent5" w:themeShade="80"/>
        </w:rPr>
        <w:t xml:space="preserve">we would have expected </w:t>
      </w:r>
      <w:r w:rsidR="002E3C57">
        <w:rPr>
          <w:rFonts w:ascii="Times New Roman" w:hAnsi="Times New Roman" w:cs="Times New Roman"/>
          <w:color w:val="2F2F2F" w:themeColor="accent5" w:themeShade="80"/>
        </w:rPr>
        <w:t xml:space="preserve">under managed wildfire </w:t>
      </w:r>
      <w:commentRangeEnd w:id="67"/>
      <w:r w:rsidR="002C3703">
        <w:rPr>
          <w:rStyle w:val="CommentReference"/>
        </w:rPr>
        <w:commentReference w:id="67"/>
      </w:r>
      <w:r w:rsidR="002E3C57">
        <w:rPr>
          <w:rFonts w:ascii="Times New Roman" w:hAnsi="Times New Roman" w:cs="Times New Roman"/>
          <w:color w:val="2F2F2F" w:themeColor="accent5" w:themeShade="80"/>
        </w:rPr>
        <w:t xml:space="preserve">(Figure 4).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w:t>
      </w:r>
      <w:commentRangeStart w:id="68"/>
      <w:r w:rsidR="002E3C57">
        <w:rPr>
          <w:rFonts w:ascii="Times New Roman" w:hAnsi="Times New Roman" w:cs="Times New Roman"/>
          <w:color w:val="2F2F2F" w:themeColor="accent5" w:themeShade="80"/>
        </w:rPr>
        <w:t xml:space="preserve"> </w:t>
      </w:r>
      <w:proofErr w:type="gramStart"/>
      <w:r w:rsidR="002E3C57">
        <w:rPr>
          <w:rFonts w:ascii="Times New Roman" w:hAnsi="Times New Roman" w:cs="Times New Roman"/>
          <w:color w:val="2F2F2F" w:themeColor="accent5" w:themeShade="80"/>
        </w:rPr>
        <w:t>However</w:t>
      </w:r>
      <w:proofErr w:type="gramEnd"/>
      <w:r w:rsidR="002E3C57">
        <w:rPr>
          <w:rFonts w:ascii="Times New Roman" w:hAnsi="Times New Roman" w:cs="Times New Roman"/>
          <w:color w:val="2F2F2F" w:themeColor="accent5" w:themeShade="80"/>
        </w:rPr>
        <w:t xml:space="preserve"> in Sugarloaf, even in twice-burned plots, we saw an increase in fire sensitive species (e.g. </w:t>
      </w:r>
      <w:r w:rsidR="002E3C57">
        <w:rPr>
          <w:rFonts w:ascii="Times New Roman" w:hAnsi="Times New Roman" w:cs="Times New Roman"/>
          <w:i/>
          <w:color w:val="2F2F2F" w:themeColor="accent5" w:themeShade="80"/>
        </w:rPr>
        <w:t>Pinus contorta</w:t>
      </w:r>
      <w:r w:rsidR="002E3C57">
        <w:rPr>
          <w:rFonts w:ascii="Times New Roman" w:hAnsi="Times New Roman" w:cs="Times New Roman"/>
          <w:color w:val="2F2F2F" w:themeColor="accent5" w:themeShade="80"/>
        </w:rPr>
        <w:t xml:space="preserve">) in smaller size classes (Figure 4c). Our four plots that burned twice were all in areas that did not map as alternative vegetation types, so the burns were likely low severity in those areas (Figure 1, 2), if they even burned at all (as managed wildfires are inherently patchy due to variation in surface fuels). Furthermore, two of those twice-burned four plots burned in the 2003 Williams fire while the other two had not burned since the 1985 Sugarloaf fire. </w:t>
      </w:r>
      <w:commentRangeEnd w:id="68"/>
      <w:r w:rsidR="002C3703">
        <w:rPr>
          <w:rStyle w:val="CommentReference"/>
        </w:rPr>
        <w:commentReference w:id="68"/>
      </w:r>
    </w:p>
    <w:p w14:paraId="4031250B" w14:textId="467E75F0" w:rsidR="002E3C57" w:rsidRDefault="002E3C57"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historical fire return interval in this watershed </w:t>
      </w:r>
      <w:ins w:id="69" w:author="Brandon Collins" w:date="2019-03-13T14:41:00Z">
        <w:r w:rsidR="00384760">
          <w:rPr>
            <w:rFonts w:ascii="Times New Roman" w:hAnsi="Times New Roman" w:cs="Times New Roman"/>
            <w:color w:val="2F2F2F" w:themeColor="accent5" w:themeShade="80"/>
          </w:rPr>
          <w:t>for a smaller study area concentrated in the middle of SCB</w:t>
        </w:r>
      </w:ins>
      <w:ins w:id="70" w:author="Brandon Collins" w:date="2019-03-13T14:42:00Z">
        <w:r w:rsidR="00384760">
          <w:rPr>
            <w:rFonts w:ascii="Times New Roman" w:hAnsi="Times New Roman" w:cs="Times New Roman"/>
            <w:color w:val="2F2F2F" w:themeColor="accent5" w:themeShade="80"/>
          </w:rPr>
          <w:t xml:space="preserve"> </w:t>
        </w:r>
      </w:ins>
      <w:r>
        <w:rPr>
          <w:rFonts w:ascii="Times New Roman" w:hAnsi="Times New Roman" w:cs="Times New Roman"/>
          <w:color w:val="2F2F2F" w:themeColor="accent5" w:themeShade="80"/>
        </w:rPr>
        <w:t xml:space="preserve">was </w:t>
      </w:r>
      <w:del w:id="71" w:author="Brandon Collins" w:date="2019-03-13T14:41:00Z">
        <w:r w:rsidDel="00384760">
          <w:rPr>
            <w:rFonts w:ascii="Times New Roman" w:hAnsi="Times New Roman" w:cs="Times New Roman"/>
            <w:color w:val="2F2F2F" w:themeColor="accent5" w:themeShade="80"/>
          </w:rPr>
          <w:delText xml:space="preserve">likely on the order of 10-20 </w:delText>
        </w:r>
      </w:del>
      <w:ins w:id="72" w:author="Brandon Collins" w:date="2019-03-13T14:42:00Z">
        <w:r w:rsidR="00384760">
          <w:rPr>
            <w:rFonts w:ascii="Times New Roman" w:hAnsi="Times New Roman" w:cs="Times New Roman"/>
            <w:color w:val="2F2F2F" w:themeColor="accent5" w:themeShade="80"/>
          </w:rPr>
          <w:t xml:space="preserve">9 </w:t>
        </w:r>
      </w:ins>
      <w:r>
        <w:rPr>
          <w:rFonts w:ascii="Times New Roman" w:hAnsi="Times New Roman" w:cs="Times New Roman"/>
          <w:color w:val="2F2F2F" w:themeColor="accent5" w:themeShade="80"/>
        </w:rPr>
        <w:t xml:space="preserve">years </w:t>
      </w:r>
      <w:commentRangeStart w:id="73"/>
      <w:commentRangeStart w:id="74"/>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(Safford and Stevens 2017)</w:t>
      </w:r>
      <w:r>
        <w:rPr>
          <w:rFonts w:ascii="Times New Roman" w:hAnsi="Times New Roman" w:cs="Times New Roman"/>
          <w:color w:val="2F2F2F" w:themeColor="accent5" w:themeShade="80"/>
        </w:rPr>
        <w:fldChar w:fldCharType="end"/>
      </w:r>
      <w:commentRangeEnd w:id="73"/>
      <w:r>
        <w:rPr>
          <w:rStyle w:val="CommentReference"/>
        </w:rPr>
        <w:commentReference w:id="73"/>
      </w:r>
      <w:commentRangeEnd w:id="74"/>
      <w:r w:rsidR="00384760">
        <w:rPr>
          <w:rStyle w:val="CommentReference"/>
        </w:rPr>
        <w:commentReference w:id="74"/>
      </w:r>
      <w:r>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Aside from the 1999 Williams </w:t>
      </w:r>
      <w:r w:rsidR="000E588D">
        <w:rPr>
          <w:rFonts w:ascii="Times New Roman" w:hAnsi="Times New Roman" w:cs="Times New Roman"/>
          <w:color w:val="2F2F2F" w:themeColor="accent5" w:themeShade="80"/>
        </w:rPr>
        <w:lastRenderedPageBreak/>
        <w:t xml:space="preserve">Fire, which burned </w:t>
      </w:r>
      <w:del w:id="75" w:author="Brandon Collins" w:date="2019-03-13T14:43:00Z">
        <w:r w:rsidR="000E588D" w:rsidDel="00384760">
          <w:rPr>
            <w:rFonts w:ascii="Times New Roman" w:hAnsi="Times New Roman" w:cs="Times New Roman"/>
            <w:color w:val="2F2F2F" w:themeColor="accent5" w:themeShade="80"/>
          </w:rPr>
          <w:delText>574 ac (xx</w:delText>
        </w:r>
      </w:del>
      <w:proofErr w:type="gramStart"/>
      <w:ins w:id="76" w:author="Brandon Collins" w:date="2019-03-13T14:43:00Z">
        <w:r w:rsidR="00384760">
          <w:rPr>
            <w:rFonts w:ascii="Times New Roman" w:hAnsi="Times New Roman" w:cs="Times New Roman"/>
            <w:color w:val="2F2F2F" w:themeColor="accent5" w:themeShade="80"/>
          </w:rPr>
          <w:t xml:space="preserve">230 </w:t>
        </w:r>
      </w:ins>
      <w:r w:rsidR="000E588D">
        <w:rPr>
          <w:rFonts w:ascii="Times New Roman" w:hAnsi="Times New Roman" w:cs="Times New Roman"/>
          <w:color w:val="2F2F2F" w:themeColor="accent5" w:themeShade="80"/>
        </w:rPr>
        <w:t xml:space="preserve"> ha</w:t>
      </w:r>
      <w:proofErr w:type="gramEnd"/>
      <w:del w:id="77" w:author="Brandon Collins" w:date="2019-03-13T14:43:00Z">
        <w:r w:rsidR="000E588D" w:rsidDel="00384760">
          <w:rPr>
            <w:rFonts w:ascii="Times New Roman" w:hAnsi="Times New Roman" w:cs="Times New Roman"/>
            <w:color w:val="2F2F2F" w:themeColor="accent5" w:themeShade="80"/>
          </w:rPr>
          <w:delText>)</w:delText>
        </w:r>
      </w:del>
      <w:r w:rsidR="000E588D">
        <w:rPr>
          <w:rFonts w:ascii="Times New Roman" w:hAnsi="Times New Roman" w:cs="Times New Roman"/>
          <w:color w:val="2F2F2F" w:themeColor="accent5" w:themeShade="80"/>
        </w:rPr>
        <w:t xml:space="preserve">, and the 2003 Williams Fire, which burned </w:t>
      </w:r>
      <w:del w:id="78" w:author="Brandon Collins" w:date="2019-03-13T14:44:00Z">
        <w:r w:rsidR="000E588D" w:rsidDel="00384760">
          <w:rPr>
            <w:rFonts w:ascii="Times New Roman" w:hAnsi="Times New Roman" w:cs="Times New Roman"/>
            <w:color w:val="2F2F2F" w:themeColor="accent5" w:themeShade="80"/>
          </w:rPr>
          <w:delText>3472 ac (xx</w:delText>
        </w:r>
      </w:del>
      <w:ins w:id="79" w:author="Brandon Collins" w:date="2019-03-13T14:44:00Z">
        <w:r w:rsidR="00384760">
          <w:rPr>
            <w:rFonts w:ascii="Times New Roman" w:hAnsi="Times New Roman" w:cs="Times New Roman"/>
            <w:color w:val="2F2F2F" w:themeColor="accent5" w:themeShade="80"/>
          </w:rPr>
          <w:t>1404</w:t>
        </w:r>
      </w:ins>
      <w:r w:rsidR="000E588D">
        <w:rPr>
          <w:rFonts w:ascii="Times New Roman" w:hAnsi="Times New Roman" w:cs="Times New Roman"/>
          <w:color w:val="2F2F2F" w:themeColor="accent5" w:themeShade="80"/>
        </w:rPr>
        <w:t xml:space="preserve"> ha</w:t>
      </w:r>
      <w:del w:id="80" w:author="Brandon Collins" w:date="2019-03-13T14:44:00Z">
        <w:r w:rsidR="000E588D" w:rsidDel="00384760">
          <w:rPr>
            <w:rFonts w:ascii="Times New Roman" w:hAnsi="Times New Roman" w:cs="Times New Roman"/>
            <w:color w:val="2F2F2F" w:themeColor="accent5" w:themeShade="80"/>
          </w:rPr>
          <w:delText>)</w:delText>
        </w:r>
      </w:del>
      <w:r w:rsidR="000E588D">
        <w:rPr>
          <w:rFonts w:ascii="Times New Roman" w:hAnsi="Times New Roman" w:cs="Times New Roman"/>
          <w:color w:val="2F2F2F" w:themeColor="accent5" w:themeShade="80"/>
        </w:rPr>
        <w:t xml:space="preserve"> and partially overlapped the 1999 fire, the rest of the watershed had not burned since 1997 at the time of resampling in 2017, at the longer end of the expected fire return interval. It is conceivable if not likely that the regeneration we observed in the smallest size class (Figure 4a) has filled in since the fires of the 1980’s and late 1990s, highlighting the 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Brandon, I’m wondering if you could make an appendix table with the key fire stats.</w:t>
      </w:r>
    </w:p>
    <w:p w14:paraId="133FF7DE" w14:textId="4A0D0FA2" w:rsidR="000E588D"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Our forestry plots also revealed that fire occurrence is not uniform across vegetation types. We detected an increased fire probability in plots that had previously been dominated by Jeffrey pine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and to a lesser extent, white fir (</w:t>
      </w:r>
      <w:r>
        <w:rPr>
          <w:rFonts w:ascii="Times New Roman" w:hAnsi="Times New Roman" w:cs="Times New Roman"/>
          <w:i/>
          <w:color w:val="2F2F2F" w:themeColor="accent5" w:themeShade="80"/>
        </w:rPr>
        <w:t>Abies concolor</w:t>
      </w:r>
      <w:r>
        <w:rPr>
          <w:rFonts w:ascii="Times New Roman" w:hAnsi="Times New Roman" w:cs="Times New Roman"/>
          <w:color w:val="2F2F2F" w:themeColor="accent5" w:themeShade="80"/>
        </w:rPr>
        <w:t>), and a lower probability in red fir (</w:t>
      </w:r>
      <w:r>
        <w:rPr>
          <w:rFonts w:ascii="Times New Roman" w:hAnsi="Times New Roman" w:cs="Times New Roman"/>
          <w:i/>
          <w:color w:val="2F2F2F" w:themeColor="accent5" w:themeShade="80"/>
        </w:rPr>
        <w:t>Abies magnifica</w:t>
      </w:r>
      <w:r>
        <w:rPr>
          <w:rFonts w:ascii="Times New Roman" w:hAnsi="Times New Roman" w:cs="Times New Roman"/>
          <w:color w:val="2F2F2F" w:themeColor="accent5" w:themeShade="80"/>
        </w:rPr>
        <w:t xml:space="preserve">) forest. This is expected given the historical fire regimes and fire frequencies of these two vegetation types </w: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(Steel et al. 2015, Safford and Stevens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with red fir forests generally being more climate limited and with a less-flammable fuel bed. </w:t>
      </w:r>
      <w:proofErr w:type="gramStart"/>
      <w:r>
        <w:rPr>
          <w:rFonts w:ascii="Times New Roman" w:hAnsi="Times New Roman" w:cs="Times New Roman"/>
          <w:color w:val="2F2F2F" w:themeColor="accent5" w:themeShade="80"/>
        </w:rPr>
        <w:t>Thus</w:t>
      </w:r>
      <w:proofErr w:type="gramEnd"/>
      <w:r>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our forestry plot</w:t>
      </w:r>
      <w:r>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Pr>
          <w:rFonts w:ascii="Times New Roman" w:hAnsi="Times New Roman" w:cs="Times New Roman"/>
          <w:color w:val="2F2F2F" w:themeColor="accent5" w:themeShade="80"/>
        </w:rPr>
        <w:t xml:space="preserve">, even in unburned red fir forest (Figure 4). This is consistent with long-term trends that have been observed across the western US </w:t>
      </w:r>
      <w:commentRangeStart w:id="81"/>
      <w:commentRangeStart w:id="82"/>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(van Mantgem and Stephenson 2007, van Mantgem et al. 2009)</w:t>
      </w:r>
      <w:r>
        <w:rPr>
          <w:rFonts w:ascii="Times New Roman" w:hAnsi="Times New Roman" w:cs="Times New Roman"/>
          <w:color w:val="2F2F2F" w:themeColor="accent5" w:themeShade="80"/>
        </w:rPr>
        <w:fldChar w:fldCharType="end"/>
      </w:r>
      <w:commentRangeEnd w:id="81"/>
      <w:r>
        <w:rPr>
          <w:rStyle w:val="CommentReference"/>
        </w:rPr>
        <w:commentReference w:id="81"/>
      </w:r>
      <w:commentRangeEnd w:id="82"/>
      <w:r w:rsidR="00384760">
        <w:rPr>
          <w:rStyle w:val="CommentReference"/>
        </w:rPr>
        <w:commentReference w:id="82"/>
      </w:r>
      <w:r>
        <w:rPr>
          <w:rFonts w:ascii="Times New Roman" w:hAnsi="Times New Roman" w:cs="Times New Roman"/>
          <w:color w:val="2F2F2F" w:themeColor="accent5" w:themeShade="80"/>
        </w:rPr>
        <w:t xml:space="preserve">, and may be indicative of climate or pest/pathogen influences in addition to fire. In </w:t>
      </w:r>
      <w:proofErr w:type="gramStart"/>
      <w:r>
        <w:rPr>
          <w:rFonts w:ascii="Times New Roman" w:hAnsi="Times New Roman" w:cs="Times New Roman"/>
          <w:color w:val="2F2F2F" w:themeColor="accent5" w:themeShade="80"/>
        </w:rPr>
        <w:t>fact</w:t>
      </w:r>
      <w:proofErr w:type="gramEnd"/>
      <w:r>
        <w:rPr>
          <w:rFonts w:ascii="Times New Roman" w:hAnsi="Times New Roman" w:cs="Times New Roman"/>
          <w:color w:val="2F2F2F" w:themeColor="accent5" w:themeShade="80"/>
        </w:rPr>
        <w:t xml:space="preserve"> we are rather suspicious of fire being an agent of large tree mortality in the twice-burned forestry plots, as the most prominent decreases were observed in the most fire resistant species,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xml:space="preserve"> (Stevens unpublished data).</w:t>
      </w:r>
    </w:p>
    <w:p w14:paraId="721D83CE" w14:textId="42C2715B" w:rsidR="00955320"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 xml:space="preserve">The lack of a watershed-scale impact of managed wildfire on soil moisture is partially attributable to the minimal vegetation change, and potential causal factors, described above. </w:t>
      </w:r>
      <w:commentRangeStart w:id="83"/>
      <w:proofErr w:type="gramStart"/>
      <w:r>
        <w:rPr>
          <w:rFonts w:ascii="Times New Roman" w:hAnsi="Times New Roman" w:cs="Times New Roman"/>
          <w:color w:val="2F2F2F" w:themeColor="accent5" w:themeShade="80"/>
        </w:rPr>
        <w:t>However</w:t>
      </w:r>
      <w:proofErr w:type="gramEnd"/>
      <w:r>
        <w:rPr>
          <w:rFonts w:ascii="Times New Roman" w:hAnsi="Times New Roman" w:cs="Times New Roman"/>
          <w:color w:val="2F2F2F" w:themeColor="accent5" w:themeShade="80"/>
        </w:rPr>
        <w:t xml:space="preserve"> we note that the vegetation change we did observe was primarily transition from mixed-conifer to shrub, mixed-conifer to sparse meadow, or shrub to sparse meadow (Figure 2, 3), whereas there was minimal transition to the vegetation type that would be expected to have the greatest change on soil moisture, namely dense meadows (Figure 6). </w:t>
      </w:r>
      <w:commentRangeEnd w:id="83"/>
      <w:r w:rsidR="008D61B9">
        <w:rPr>
          <w:rStyle w:val="CommentReference"/>
        </w:rPr>
        <w:commentReference w:id="83"/>
      </w:r>
      <w:r>
        <w:rPr>
          <w:rFonts w:ascii="Times New Roman" w:hAnsi="Times New Roman" w:cs="Times New Roman"/>
          <w:color w:val="2F2F2F" w:themeColor="accent5" w:themeShade="80"/>
        </w:rPr>
        <w:t>This stands in contrast to the more productive Illilouette Creek Basin</w:t>
      </w:r>
      <w:r w:rsidR="007C07A0">
        <w:rPr>
          <w:rFonts w:ascii="Times New Roman" w:hAnsi="Times New Roman" w:cs="Times New Roman"/>
          <w:color w:val="2F2F2F" w:themeColor="accent5" w:themeShade="80"/>
        </w:rPr>
        <w:t xml:space="preserve"> (ICB; Appendix A),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In ICB, there may have been a greater encroachment of trees, particularly lodgepole pine, into meadows during the </w:t>
      </w:r>
      <w:del w:id="84" w:author="Scott" w:date="2019-03-13T10:13:00Z">
        <w:r w:rsidR="007C07A0" w:rsidDel="00C423A8">
          <w:rPr>
            <w:rFonts w:ascii="Times New Roman" w:hAnsi="Times New Roman" w:cs="Times New Roman"/>
            <w:color w:val="2F2F2F" w:themeColor="accent5" w:themeShade="80"/>
          </w:rPr>
          <w:delText>mid-20</w:delText>
        </w:r>
        <w:r w:rsidR="007C07A0" w:rsidRPr="007C07A0" w:rsidDel="00C423A8">
          <w:rPr>
            <w:rFonts w:ascii="Times New Roman" w:hAnsi="Times New Roman" w:cs="Times New Roman"/>
            <w:color w:val="2F2F2F" w:themeColor="accent5" w:themeShade="80"/>
            <w:vertAlign w:val="superscript"/>
          </w:rPr>
          <w:delText>th</w:delText>
        </w:r>
      </w:del>
      <w:ins w:id="85" w:author="Scott" w:date="2019-03-13T10:13:00Z">
        <w:r w:rsidR="00C423A8">
          <w:rPr>
            <w:rFonts w:ascii="Times New Roman" w:hAnsi="Times New Roman" w:cs="Times New Roman"/>
            <w:color w:val="2F2F2F" w:themeColor="accent5" w:themeShade="80"/>
          </w:rPr>
          <w:t>early 19</w:t>
        </w:r>
        <w:r w:rsidR="00C423A8" w:rsidRPr="00C423A8">
          <w:rPr>
            <w:rFonts w:ascii="Times New Roman" w:hAnsi="Times New Roman" w:cs="Times New Roman"/>
            <w:color w:val="2F2F2F" w:themeColor="accent5" w:themeShade="80"/>
            <w:vertAlign w:val="superscript"/>
            <w:rPrChange w:id="86" w:author="Scott" w:date="2019-03-13T10:13:00Z">
              <w:rPr>
                <w:rFonts w:ascii="Times New Roman" w:hAnsi="Times New Roman" w:cs="Times New Roman"/>
                <w:color w:val="2F2F2F" w:themeColor="accent5" w:themeShade="80"/>
              </w:rPr>
            </w:rPrChange>
          </w:rPr>
          <w:t>th</w:t>
        </w:r>
        <w:r w:rsidR="00C423A8">
          <w:rPr>
            <w:rFonts w:ascii="Times New Roman" w:hAnsi="Times New Roman" w:cs="Times New Roman"/>
            <w:color w:val="2F2F2F" w:themeColor="accent5" w:themeShade="80"/>
          </w:rPr>
          <w:t xml:space="preserve"> </w:t>
        </w:r>
      </w:ins>
      <w:del w:id="87" w:author="Scott" w:date="2019-03-13T10:13:00Z">
        <w:r w:rsidR="007C07A0" w:rsidDel="00C423A8">
          <w:rPr>
            <w:rFonts w:ascii="Times New Roman" w:hAnsi="Times New Roman" w:cs="Times New Roman"/>
            <w:color w:val="2F2F2F" w:themeColor="accent5" w:themeShade="80"/>
          </w:rPr>
          <w:delText xml:space="preserve"> </w:delText>
        </w:r>
      </w:del>
      <w:r w:rsidR="007C07A0">
        <w:rPr>
          <w:rFonts w:ascii="Times New Roman" w:hAnsi="Times New Roman" w:cs="Times New Roman"/>
          <w:color w:val="2F2F2F" w:themeColor="accent5" w:themeShade="80"/>
        </w:rPr>
        <w:t xml:space="preserve">century fire </w:t>
      </w:r>
      <w:del w:id="88" w:author="Scott" w:date="2019-03-13T10:13:00Z">
        <w:r w:rsidR="007C07A0" w:rsidDel="00C423A8">
          <w:rPr>
            <w:rFonts w:ascii="Times New Roman" w:hAnsi="Times New Roman" w:cs="Times New Roman"/>
            <w:color w:val="2F2F2F" w:themeColor="accent5" w:themeShade="80"/>
          </w:rPr>
          <w:delText xml:space="preserve">suppression </w:delText>
        </w:r>
      </w:del>
      <w:ins w:id="89" w:author="Scott" w:date="2019-03-13T10:13:00Z">
        <w:r w:rsidR="00C423A8">
          <w:rPr>
            <w:rFonts w:ascii="Times New Roman" w:hAnsi="Times New Roman" w:cs="Times New Roman"/>
            <w:color w:val="2F2F2F" w:themeColor="accent5" w:themeShade="80"/>
          </w:rPr>
          <w:t xml:space="preserve">exclusion </w:t>
        </w:r>
      </w:ins>
      <w:r w:rsidR="007C07A0">
        <w:rPr>
          <w:rFonts w:ascii="Times New Roman" w:hAnsi="Times New Roman" w:cs="Times New Roman"/>
          <w:color w:val="2F2F2F" w:themeColor="accent5" w:themeShade="80"/>
        </w:rPr>
        <w:t xml:space="preserve">period due to its increased productivity </w:t>
      </w:r>
      <w:commentRangeStart w:id="90"/>
      <w:r w:rsidR="007C07A0">
        <w:rPr>
          <w:rFonts w:ascii="Times New Roman" w:hAnsi="Times New Roman" w:cs="Times New Roman"/>
          <w:color w:val="2F2F2F" w:themeColor="accent5" w:themeShade="80"/>
        </w:rPr>
        <w:t xml:space="preserve">(and potentially less well-drained soils?) </w:t>
      </w:r>
      <w:commentRangeEnd w:id="90"/>
      <w:r w:rsidR="008D61B9">
        <w:rPr>
          <w:rStyle w:val="CommentReference"/>
        </w:rPr>
        <w:commentReference w:id="90"/>
      </w:r>
      <w:r w:rsidR="007C07A0">
        <w:rPr>
          <w:rFonts w:ascii="Times New Roman" w:hAnsi="Times New Roman" w:cs="Times New Roman"/>
          <w:color w:val="2F2F2F" w:themeColor="accent5" w:themeShade="80"/>
        </w:rPr>
        <w:t xml:space="preserve">relative to SCB, and the managed fire program at ICB could have had a greater restorative effect in these areas than at SCB. However, we did observe fire-caused mortality adjacent to several pre-existing dense meadows at SCB, and yet there was very little expansion of dense meadows into these areas, instead we generally observed transitions to sparse meadows (Figure 2, 3). </w:t>
      </w:r>
      <w:proofErr w:type="gramStart"/>
      <w:r w:rsidR="007C07A0">
        <w:rPr>
          <w:rFonts w:ascii="Times New Roman" w:hAnsi="Times New Roman" w:cs="Times New Roman"/>
          <w:color w:val="2F2F2F" w:themeColor="accent5" w:themeShade="80"/>
        </w:rPr>
        <w:t>Therefore</w:t>
      </w:r>
      <w:proofErr w:type="gramEnd"/>
      <w:r w:rsidR="007C07A0">
        <w:rPr>
          <w:rFonts w:ascii="Times New Roman" w:hAnsi="Times New Roman" w:cs="Times New Roman"/>
          <w:color w:val="2F2F2F" w:themeColor="accent5" w:themeShade="80"/>
        </w:rPr>
        <w:t xml:space="preserve"> topography and soil type are likely more constraining over meadow locations at SCB than at ICB, and the potential gain in soil moisture and herbaceous vegetation following forest removal by managed wildfire may therefore be minimal at SCB.</w:t>
      </w:r>
    </w:p>
    <w:p w14:paraId="44FE8EB3" w14:textId="77777777" w:rsidR="007C07A0" w:rsidRDefault="007C07A0" w:rsidP="007C07A0">
      <w:pPr>
        <w:spacing w:line="480" w:lineRule="auto"/>
        <w:ind w:firstLine="720"/>
        <w:rPr>
          <w:rFonts w:ascii="Times New Roman" w:hAnsi="Times New Roman" w:cs="Times New Roman"/>
          <w:color w:val="2F2F2F" w:themeColor="accent5" w:themeShade="80"/>
        </w:rPr>
      </w:pPr>
      <w:commentRangeStart w:id="91"/>
      <w:r>
        <w:rPr>
          <w:rFonts w:ascii="Times New Roman" w:hAnsi="Times New Roman" w:cs="Times New Roman"/>
          <w:color w:val="2F2F2F" w:themeColor="accent5" w:themeShade="80"/>
        </w:rPr>
        <w:t>Placeholder for another paragraph or two on hydrology/soil moisture discussion.</w:t>
      </w:r>
      <w:commentRangeEnd w:id="91"/>
      <w:r>
        <w:rPr>
          <w:rStyle w:val="CommentReference"/>
        </w:rPr>
        <w:commentReference w:id="91"/>
      </w:r>
      <w:r>
        <w:rPr>
          <w:rFonts w:ascii="Times New Roman" w:hAnsi="Times New Roman" w:cs="Times New Roman"/>
          <w:color w:val="2F2F2F" w:themeColor="accent5" w:themeShade="80"/>
        </w:rPr>
        <w:t xml:space="preserve"> Text moved down from results section: </w:t>
      </w:r>
      <w:r w:rsidRPr="00EF599F">
        <w:rPr>
          <w:rFonts w:ascii="Times New Roman" w:hAnsi="Times New Roman" w:cs="Times New Roman"/>
          <w:color w:val="2F2F2F"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5E1F07F6" w14:textId="7B20CC89" w:rsidR="007C07A0" w:rsidRDefault="007C07A0" w:rsidP="00692085">
      <w:pPr>
        <w:spacing w:line="480" w:lineRule="auto"/>
        <w:ind w:firstLine="720"/>
        <w:rPr>
          <w:rFonts w:ascii="Times New Roman" w:hAnsi="Times New Roman" w:cs="Times New Roman"/>
          <w:color w:val="2F2F2F" w:themeColor="accent5" w:themeShade="80"/>
        </w:rPr>
      </w:pPr>
    </w:p>
    <w:p w14:paraId="24742D18" w14:textId="7378DCE2" w:rsidR="004453E3" w:rsidRPr="007C07A0" w:rsidRDefault="007C07A0" w:rsidP="007C07A0">
      <w:pPr>
        <w:spacing w:line="480" w:lineRule="auto"/>
        <w:ind w:firstLine="720"/>
        <w:rPr>
          <w:rFonts w:ascii="Times New Roman" w:hAnsi="Times New Roman" w:cs="Times New Roman"/>
          <w:color w:val="2F2F2F" w:themeColor="accent5" w:themeShade="80"/>
        </w:rPr>
      </w:pPr>
      <w:bookmarkStart w:id="92" w:name="_GoBack"/>
      <w:commentRangeStart w:id="93"/>
      <w:r>
        <w:rPr>
          <w:rFonts w:ascii="Times New Roman" w:hAnsi="Times New Roman" w:cs="Times New Roman"/>
          <w:color w:val="2F2F2F" w:themeColor="accent5" w:themeShade="80"/>
        </w:rPr>
        <w:t>Placeholder for final paragraph on management implications</w:t>
      </w:r>
      <w:commentRangeEnd w:id="93"/>
      <w:r>
        <w:rPr>
          <w:rStyle w:val="CommentReference"/>
        </w:rPr>
        <w:commentReference w:id="93"/>
      </w:r>
      <w:r>
        <w:rPr>
          <w:rFonts w:ascii="Times New Roman" w:hAnsi="Times New Roman" w:cs="Times New Roman"/>
          <w:color w:val="2F2F2F" w:themeColor="accent5" w:themeShade="80"/>
        </w:rPr>
        <w:t>.</w:t>
      </w:r>
      <w:r w:rsidR="00832545" w:rsidRPr="00EF599F">
        <w:rPr>
          <w:rFonts w:ascii="Times New Roman" w:hAnsi="Times New Roman" w:cs="Times New Roman"/>
        </w:rPr>
        <w:br w:type="page"/>
      </w:r>
    </w:p>
    <w:bookmarkEnd w:id="92"/>
    <w:p w14:paraId="3D665808" w14:textId="77777777" w:rsidR="00FF633D" w:rsidRPr="00EF599F" w:rsidRDefault="00FF633D" w:rsidP="00FF633D">
      <w:pPr>
        <w:spacing w:line="480" w:lineRule="auto"/>
        <w:rPr>
          <w:rFonts w:ascii="Times New Roman" w:hAnsi="Times New Roman" w:cs="Times New Roman"/>
        </w:rPr>
      </w:pPr>
    </w:p>
    <w:p w14:paraId="450A8DF2" w14:textId="77777777" w:rsidR="000F496C" w:rsidRPr="000F496C" w:rsidRDefault="00FF633D" w:rsidP="000F496C">
      <w:pPr>
        <w:pStyle w:val="EndNoteBibliographyTitle"/>
        <w:rPr>
          <w:b/>
          <w:noProof/>
        </w:rPr>
      </w:pPr>
      <w:r w:rsidRPr="00EF599F">
        <w:fldChar w:fldCharType="begin"/>
      </w:r>
      <w:r w:rsidRPr="00EF599F">
        <w:instrText xml:space="preserve"> ADDIN EN.REFLIST </w:instrText>
      </w:r>
      <w:r w:rsidRPr="00EF599F">
        <w:fldChar w:fldCharType="separate"/>
      </w:r>
      <w:r w:rsidR="000F496C" w:rsidRPr="000F496C">
        <w:rPr>
          <w:b/>
          <w:noProof/>
        </w:rPr>
        <w:t>Literature Cited</w:t>
      </w:r>
    </w:p>
    <w:p w14:paraId="7A886693" w14:textId="77777777" w:rsidR="000F496C" w:rsidRPr="000F496C" w:rsidRDefault="000F496C" w:rsidP="000F496C">
      <w:pPr>
        <w:pStyle w:val="EndNoteBibliographyTitle"/>
        <w:rPr>
          <w:b/>
          <w:noProof/>
        </w:rPr>
      </w:pPr>
    </w:p>
    <w:p w14:paraId="5CEAA58D" w14:textId="77777777" w:rsidR="000F496C" w:rsidRPr="000F496C" w:rsidRDefault="000F496C" w:rsidP="000F496C">
      <w:pPr>
        <w:pStyle w:val="EndNoteBibliography"/>
        <w:ind w:left="420" w:hanging="420"/>
        <w:rPr>
          <w:noProof/>
        </w:rPr>
      </w:pPr>
      <w:r w:rsidRPr="000F496C">
        <w:rPr>
          <w:noProof/>
        </w:rPr>
        <w:t xml:space="preserve">Bales, R. C., J. W. Hopmans, A. T. O'Geen, M. Meadows, P. C. Hartsough, P. Kirchner, C. T. Hunsaker, and D. Beaudette. 2011. Soil moisture response to snowmelt and rainfall in a Sierra Nevada mixed-conifer forest. Vadose Zone Journal </w:t>
      </w:r>
      <w:r w:rsidRPr="000F496C">
        <w:rPr>
          <w:b/>
          <w:noProof/>
        </w:rPr>
        <w:t>10</w:t>
      </w:r>
      <w:r w:rsidRPr="000F496C">
        <w:rPr>
          <w:noProof/>
        </w:rPr>
        <w:t>:786-799.</w:t>
      </w:r>
    </w:p>
    <w:p w14:paraId="0E4F9E14" w14:textId="77777777" w:rsidR="000F496C" w:rsidRPr="000F496C" w:rsidRDefault="000F496C" w:rsidP="000F496C">
      <w:pPr>
        <w:pStyle w:val="EndNoteBibliography"/>
        <w:ind w:left="420" w:hanging="420"/>
        <w:rPr>
          <w:noProof/>
        </w:rPr>
      </w:pPr>
      <w:r w:rsidRPr="000F496C">
        <w:rPr>
          <w:noProof/>
        </w:rPr>
        <w:t>Bates, D. M., M. Maechler, B. M. Bolker, and S. Walker. 2013. lme4: Linear mixed-effects models using Eigen and S4. R package version 1.0-5. CRAN.R-project.org/package=lme4.</w:t>
      </w:r>
    </w:p>
    <w:p w14:paraId="66D95622" w14:textId="77777777" w:rsidR="000F496C" w:rsidRPr="000F496C" w:rsidRDefault="000F496C" w:rsidP="000F496C">
      <w:pPr>
        <w:pStyle w:val="EndNoteBibliography"/>
        <w:ind w:left="420" w:hanging="420"/>
        <w:rPr>
          <w:noProof/>
        </w:rPr>
      </w:pPr>
      <w:r w:rsidRPr="000F496C">
        <w:rPr>
          <w:noProof/>
        </w:rPr>
        <w:t xml:space="preserve">Blaschke, T., G. J. Hay, M. Kelly, S. Lang, P. Hofmann, E. Addink, R. Q. Feitosa, F. Van der Meer, H. Van der Werff, F. J. I. j. o. p. Van Coillie, and r. sensing. 2014. Geographic object-based image analysis–towards a new paradigm.  </w:t>
      </w:r>
      <w:r w:rsidRPr="000F496C">
        <w:rPr>
          <w:b/>
          <w:noProof/>
        </w:rPr>
        <w:t>87</w:t>
      </w:r>
      <w:r w:rsidRPr="000F496C">
        <w:rPr>
          <w:noProof/>
        </w:rPr>
        <w:t>:180-191.</w:t>
      </w:r>
    </w:p>
    <w:p w14:paraId="2CFCE1B5" w14:textId="77777777" w:rsidR="000F496C" w:rsidRPr="000F496C" w:rsidRDefault="000F496C" w:rsidP="000F496C">
      <w:pPr>
        <w:pStyle w:val="EndNoteBibliography"/>
        <w:ind w:left="420" w:hanging="420"/>
        <w:rPr>
          <w:noProof/>
        </w:rPr>
      </w:pPr>
      <w:r w:rsidRPr="000F496C">
        <w:rPr>
          <w:noProof/>
        </w:rPr>
        <w:t xml:space="preserve">Boisramé, G., S. Thompson, B. Collins, and S. Stephens. 2017a. Managed wildfire effects on forest resilience and water in the Sierra Nevada. Ecosystems </w:t>
      </w:r>
      <w:r w:rsidRPr="000F496C">
        <w:rPr>
          <w:b/>
          <w:noProof/>
        </w:rPr>
        <w:t>20</w:t>
      </w:r>
      <w:r w:rsidRPr="000F496C">
        <w:rPr>
          <w:noProof/>
        </w:rPr>
        <w:t>:717–732.</w:t>
      </w:r>
    </w:p>
    <w:p w14:paraId="324CE5EC" w14:textId="77777777" w:rsidR="000F496C" w:rsidRPr="000F496C" w:rsidRDefault="000F496C" w:rsidP="000F496C">
      <w:pPr>
        <w:pStyle w:val="EndNoteBibliography"/>
        <w:ind w:left="420" w:hanging="420"/>
        <w:rPr>
          <w:noProof/>
        </w:rPr>
      </w:pPr>
      <w:r w:rsidRPr="000F496C">
        <w:rPr>
          <w:noProof/>
        </w:rPr>
        <w:t xml:space="preserve">Boisramé, G., S. Thompson, and S. Stephens. 2018. Hydrologic responses to restored wildfire regimes revealed by soil moisture-vegetation relationships. Advances in Water Resources </w:t>
      </w:r>
      <w:r w:rsidRPr="000F496C">
        <w:rPr>
          <w:b/>
          <w:noProof/>
        </w:rPr>
        <w:t>112</w:t>
      </w:r>
      <w:r w:rsidRPr="000F496C">
        <w:rPr>
          <w:noProof/>
        </w:rPr>
        <w:t>:124-146.</w:t>
      </w:r>
    </w:p>
    <w:p w14:paraId="3FF45B96" w14:textId="77777777" w:rsidR="000F496C" w:rsidRPr="000F496C" w:rsidRDefault="000F496C" w:rsidP="000F496C">
      <w:pPr>
        <w:pStyle w:val="EndNoteBibliography"/>
        <w:ind w:left="420" w:hanging="420"/>
        <w:rPr>
          <w:noProof/>
        </w:rPr>
      </w:pPr>
      <w:r w:rsidRPr="000F496C">
        <w:rPr>
          <w:noProof/>
        </w:rPr>
        <w:t xml:space="preserve">Boisramé, G. F. S., S. E. Thompson, M. Kelly, J. Cavalli, K. M. Wilkin, and S. L. Stephens. 2017b. Vegetation change during 40years of repeated managed wildfires in the Sierra Nevada, California. Forest Ecology and Management </w:t>
      </w:r>
      <w:r w:rsidRPr="000F496C">
        <w:rPr>
          <w:b/>
          <w:noProof/>
        </w:rPr>
        <w:t>402</w:t>
      </w:r>
      <w:r w:rsidRPr="000F496C">
        <w:rPr>
          <w:noProof/>
        </w:rPr>
        <w:t>:241-252.</w:t>
      </w:r>
    </w:p>
    <w:p w14:paraId="1D7D5D11" w14:textId="77777777" w:rsidR="000F496C" w:rsidRPr="000F496C" w:rsidRDefault="000F496C" w:rsidP="000F496C">
      <w:pPr>
        <w:pStyle w:val="EndNoteBibliography"/>
        <w:ind w:left="420" w:hanging="420"/>
        <w:rPr>
          <w:noProof/>
        </w:rPr>
      </w:pPr>
      <w:r w:rsidRPr="000F496C">
        <w:rPr>
          <w:noProof/>
        </w:rPr>
        <w:t>CalFire. 2018a. Top 20 largest California wildfires. http://www.fire.ca.gov/communications/downloads/fact_sheets/Top20_Acres.pdf.</w:t>
      </w:r>
    </w:p>
    <w:p w14:paraId="4F91A53A" w14:textId="77777777" w:rsidR="000F496C" w:rsidRPr="000F496C" w:rsidRDefault="000F496C" w:rsidP="000F496C">
      <w:pPr>
        <w:pStyle w:val="EndNoteBibliography"/>
        <w:ind w:left="420" w:hanging="420"/>
        <w:rPr>
          <w:noProof/>
        </w:rPr>
      </w:pPr>
      <w:r w:rsidRPr="000F496C">
        <w:rPr>
          <w:noProof/>
        </w:rPr>
        <w:t>CalFire. 2018b. Top 20 most destructive California wildfires. http://www.fire.ca.gov/communications/downloads/fact_sheets/Top20_Acres.pdf.</w:t>
      </w:r>
    </w:p>
    <w:p w14:paraId="421FEEFF" w14:textId="77777777" w:rsidR="000F496C" w:rsidRPr="000F496C" w:rsidRDefault="000F496C" w:rsidP="000F496C">
      <w:pPr>
        <w:pStyle w:val="EndNoteBibliography"/>
        <w:ind w:left="420" w:hanging="420"/>
        <w:rPr>
          <w:noProof/>
        </w:rPr>
      </w:pPr>
      <w:r w:rsidRPr="000F496C">
        <w:rPr>
          <w:noProof/>
        </w:rPr>
        <w:lastRenderedPageBreak/>
        <w:t xml:space="preserve">Collins, B. M., R. G. Everett, and S. L. Stephens. 2011. Impacts of fire exclusion and recent managed fire on forest structure in old growth Sierra Nevada mixed-conifer forests. Ecosphere </w:t>
      </w:r>
      <w:r w:rsidRPr="000F496C">
        <w:rPr>
          <w:b/>
          <w:noProof/>
        </w:rPr>
        <w:t>2</w:t>
      </w:r>
      <w:r w:rsidRPr="000F496C">
        <w:rPr>
          <w:noProof/>
        </w:rPr>
        <w:t>:art51.</w:t>
      </w:r>
    </w:p>
    <w:p w14:paraId="020874BC" w14:textId="77777777" w:rsidR="000F496C" w:rsidRPr="000F496C" w:rsidRDefault="000F496C" w:rsidP="000F496C">
      <w:pPr>
        <w:pStyle w:val="EndNoteBibliography"/>
        <w:ind w:left="420" w:hanging="420"/>
        <w:rPr>
          <w:noProof/>
        </w:rPr>
      </w:pPr>
      <w:r w:rsidRPr="000F496C">
        <w:rPr>
          <w:noProof/>
        </w:rPr>
        <w:t xml:space="preserve">Collins, B. M., M. Kelly, J. W. van Wagtendonk, and S. L. Stephens. 2007. Spatial patterns of large natural fires in Sierra Nevada wilderness areas. Landscape Ecology </w:t>
      </w:r>
      <w:r w:rsidRPr="000F496C">
        <w:rPr>
          <w:b/>
          <w:noProof/>
        </w:rPr>
        <w:t>22</w:t>
      </w:r>
      <w:r w:rsidRPr="000F496C">
        <w:rPr>
          <w:noProof/>
        </w:rPr>
        <w:t>:545-557.</w:t>
      </w:r>
    </w:p>
    <w:p w14:paraId="7F4C43AE" w14:textId="77777777" w:rsidR="000F496C" w:rsidRPr="000F496C" w:rsidRDefault="000F496C" w:rsidP="000F496C">
      <w:pPr>
        <w:pStyle w:val="EndNoteBibliography"/>
        <w:ind w:left="420" w:hanging="420"/>
        <w:rPr>
          <w:noProof/>
        </w:rPr>
      </w:pPr>
      <w:r w:rsidRPr="000F496C">
        <w:rPr>
          <w:noProof/>
        </w:rPr>
        <w:t xml:space="preserve">Collins, B. M., J. M. Lydersen, D. L. Fry, K. Wilkin, T. Moody, and S. L. Stephens. 2016. Variability in vegetation and surface fuels across mixed-conifer-dominated landscapes with over 40 years of natural fire. Forest Ecology and Management </w:t>
      </w:r>
      <w:r w:rsidRPr="000F496C">
        <w:rPr>
          <w:b/>
          <w:noProof/>
        </w:rPr>
        <w:t>381</w:t>
      </w:r>
      <w:r w:rsidRPr="000F496C">
        <w:rPr>
          <w:noProof/>
        </w:rPr>
        <w:t>:74-83.</w:t>
      </w:r>
    </w:p>
    <w:p w14:paraId="3DA94EA6" w14:textId="77777777" w:rsidR="000F496C" w:rsidRPr="000F496C" w:rsidRDefault="000F496C" w:rsidP="000F496C">
      <w:pPr>
        <w:pStyle w:val="EndNoteBibliography"/>
        <w:ind w:left="420" w:hanging="420"/>
        <w:rPr>
          <w:noProof/>
        </w:rPr>
      </w:pPr>
      <w:r w:rsidRPr="000F496C">
        <w:rPr>
          <w:noProof/>
        </w:rPr>
        <w:t xml:space="preserve">Collins, B. M., J. D. Miller, A. E. Thode, M. Kelly, J. W. van Wagtendonk, and S. L. Stephens. 2009. Interactions among wildland fires in a long-established Sierra Nevada natural fire area. Ecosystems </w:t>
      </w:r>
      <w:r w:rsidRPr="000F496C">
        <w:rPr>
          <w:b/>
          <w:noProof/>
        </w:rPr>
        <w:t>12</w:t>
      </w:r>
      <w:r w:rsidRPr="000F496C">
        <w:rPr>
          <w:noProof/>
        </w:rPr>
        <w:t>:114-128.</w:t>
      </w:r>
    </w:p>
    <w:p w14:paraId="646F371D" w14:textId="77777777" w:rsidR="000F496C" w:rsidRPr="000F496C" w:rsidRDefault="000F496C" w:rsidP="000F496C">
      <w:pPr>
        <w:pStyle w:val="EndNoteBibliography"/>
        <w:ind w:left="420" w:hanging="420"/>
        <w:rPr>
          <w:noProof/>
        </w:rPr>
      </w:pPr>
      <w:r w:rsidRPr="000F496C">
        <w:rPr>
          <w:noProof/>
        </w:rPr>
        <w:t xml:space="preserve">Grant, G. E., C. L. Tague, and C. D. Allen. 2013. Watering the forest for the trees: an emerging priority for managing water in forest landscapes. Frontiers in Ecology and the Environment </w:t>
      </w:r>
      <w:r w:rsidRPr="000F496C">
        <w:rPr>
          <w:b/>
          <w:noProof/>
        </w:rPr>
        <w:t>11</w:t>
      </w:r>
      <w:r w:rsidRPr="000F496C">
        <w:rPr>
          <w:noProof/>
        </w:rPr>
        <w:t>:314-321.</w:t>
      </w:r>
    </w:p>
    <w:p w14:paraId="02063BC3" w14:textId="77777777" w:rsidR="000F496C" w:rsidRPr="000F496C" w:rsidRDefault="000F496C" w:rsidP="000F496C">
      <w:pPr>
        <w:pStyle w:val="EndNoteBibliography"/>
        <w:ind w:left="420" w:hanging="420"/>
        <w:rPr>
          <w:noProof/>
        </w:rPr>
      </w:pPr>
      <w:r w:rsidRPr="000F496C">
        <w:rPr>
          <w:noProof/>
        </w:rPr>
        <w:t xml:space="preserve">Halekoh, U., and S. Højsgaard. 2014. A Kenward-Roger Approximation and Parametric Bootstrap Methods for Tests in Linear Mixed Models - The R Package pbkrtest. Journal of Statistical Software </w:t>
      </w:r>
      <w:r w:rsidRPr="000F496C">
        <w:rPr>
          <w:b/>
          <w:noProof/>
        </w:rPr>
        <w:t>59</w:t>
      </w:r>
      <w:r w:rsidRPr="000F496C">
        <w:rPr>
          <w:noProof/>
        </w:rPr>
        <w:t>:1-30.</w:t>
      </w:r>
    </w:p>
    <w:p w14:paraId="4E4F8E28" w14:textId="77777777" w:rsidR="000F496C" w:rsidRPr="000F496C" w:rsidRDefault="000F496C" w:rsidP="000F496C">
      <w:pPr>
        <w:pStyle w:val="EndNoteBibliography"/>
        <w:ind w:left="420" w:hanging="420"/>
        <w:rPr>
          <w:noProof/>
        </w:rPr>
      </w:pPr>
      <w:r w:rsidRPr="000F496C">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0F496C">
        <w:rPr>
          <w:b/>
          <w:noProof/>
        </w:rPr>
        <w:t>366</w:t>
      </w:r>
      <w:r w:rsidRPr="000F496C">
        <w:rPr>
          <w:noProof/>
        </w:rPr>
        <w:t>:221-250.</w:t>
      </w:r>
    </w:p>
    <w:p w14:paraId="604A2C3E" w14:textId="77777777" w:rsidR="000F496C" w:rsidRPr="000F496C" w:rsidRDefault="000F496C" w:rsidP="000F496C">
      <w:pPr>
        <w:pStyle w:val="EndNoteBibliography"/>
        <w:ind w:left="420" w:hanging="420"/>
        <w:rPr>
          <w:noProof/>
        </w:rPr>
      </w:pPr>
      <w:r w:rsidRPr="000F496C">
        <w:rPr>
          <w:noProof/>
        </w:rPr>
        <w:lastRenderedPageBreak/>
        <w:t>Larson, A. J., R. T. Belote, C. A. Cansler, S. A. Parks, and M. Dietz. 2013. Latent Resilience in Ponderosa Pine Forest: Effects of Resumed Frequent Fire. Ecological Applications.</w:t>
      </w:r>
    </w:p>
    <w:p w14:paraId="705551FE" w14:textId="77777777" w:rsidR="000F496C" w:rsidRPr="000F496C" w:rsidRDefault="000F496C" w:rsidP="000F496C">
      <w:pPr>
        <w:pStyle w:val="EndNoteBibliography"/>
        <w:ind w:left="420" w:hanging="420"/>
        <w:rPr>
          <w:noProof/>
        </w:rPr>
      </w:pPr>
      <w:r w:rsidRPr="000F496C">
        <w:rPr>
          <w:noProof/>
        </w:rPr>
        <w:t xml:space="preserve">Liaw, A., and M. J. R. n. Wiener. 2002. Classification and regression by randomForest.  </w:t>
      </w:r>
      <w:r w:rsidRPr="000F496C">
        <w:rPr>
          <w:b/>
          <w:noProof/>
        </w:rPr>
        <w:t>2</w:t>
      </w:r>
      <w:r w:rsidRPr="000F496C">
        <w:rPr>
          <w:noProof/>
        </w:rPr>
        <w:t>:18-22.</w:t>
      </w:r>
    </w:p>
    <w:p w14:paraId="1DB8E60C" w14:textId="77777777" w:rsidR="000F496C" w:rsidRPr="000F496C" w:rsidRDefault="000F496C" w:rsidP="000F496C">
      <w:pPr>
        <w:pStyle w:val="EndNoteBibliography"/>
        <w:ind w:left="420" w:hanging="420"/>
        <w:rPr>
          <w:noProof/>
        </w:rPr>
      </w:pPr>
      <w:r w:rsidRPr="000F496C">
        <w:rPr>
          <w:noProof/>
        </w:rPr>
        <w:t>McGarigal, K., S. A. Cushman, and E. J. C. s. p. p. b. t. a. a. t. U. o. M. Ene, Amherst. Available at the following web site: http://www. umass. edu/landeco/research/fragstats/fragstats. html. 2012. FRAGSTATS v4: spatial pattern analysis program for categorical and continuous maps.</w:t>
      </w:r>
    </w:p>
    <w:p w14:paraId="06B86ED1" w14:textId="77777777" w:rsidR="000F496C" w:rsidRPr="000F496C" w:rsidRDefault="000F496C" w:rsidP="000F496C">
      <w:pPr>
        <w:pStyle w:val="EndNoteBibliography"/>
        <w:ind w:left="420" w:hanging="420"/>
        <w:rPr>
          <w:noProof/>
        </w:rPr>
      </w:pPr>
      <w:r w:rsidRPr="000F496C">
        <w:rPr>
          <w:noProof/>
        </w:rPr>
        <w:t>McKelvey, K. S., C. N. Skinner, C. Chang, D. C. Erman, S. J. Hussari, D. J. Parsons, J. W. van Wagtendonk, and C. P. Weatherspoon. 1996. An overview of fire in the Sierra Nevada., University of California, Centers for Water and Wildland Resources, Davis, CA.</w:t>
      </w:r>
    </w:p>
    <w:p w14:paraId="234D7150" w14:textId="77777777" w:rsidR="000F496C" w:rsidRPr="000F496C" w:rsidRDefault="000F496C" w:rsidP="000F496C">
      <w:pPr>
        <w:pStyle w:val="EndNoteBibliography"/>
        <w:ind w:left="420" w:hanging="420"/>
        <w:rPr>
          <w:noProof/>
        </w:rPr>
      </w:pPr>
      <w:r w:rsidRPr="000F496C">
        <w:rPr>
          <w:noProof/>
        </w:rPr>
        <w:t xml:space="preserve">North, M., B. M. Collins, and S. Stephens. 2012. Using fire to increase the scale, benefits, and future maintenance of fuels treatments. Journal of Forestry </w:t>
      </w:r>
      <w:r w:rsidRPr="000F496C">
        <w:rPr>
          <w:b/>
          <w:noProof/>
        </w:rPr>
        <w:t>110</w:t>
      </w:r>
      <w:r w:rsidRPr="000F496C">
        <w:rPr>
          <w:noProof/>
        </w:rPr>
        <w:t>:392-401.</w:t>
      </w:r>
    </w:p>
    <w:p w14:paraId="0B171E84" w14:textId="77777777" w:rsidR="000F496C" w:rsidRPr="000F496C" w:rsidRDefault="000F496C" w:rsidP="000F496C">
      <w:pPr>
        <w:pStyle w:val="EndNoteBibliography"/>
        <w:ind w:left="420" w:hanging="420"/>
        <w:rPr>
          <w:noProof/>
        </w:rPr>
      </w:pPr>
      <w:r w:rsidRPr="000F496C">
        <w:rPr>
          <w:noProof/>
        </w:rPr>
        <w:t xml:space="preserve">North, M. P., S. L. Stephens, B. M. Collins, J. K. Agee, G. Aplet, J. F. Franklin, and P. Z. Fulé. 2015. Reform forest fire management. Science </w:t>
      </w:r>
      <w:r w:rsidRPr="000F496C">
        <w:rPr>
          <w:b/>
          <w:noProof/>
        </w:rPr>
        <w:t>349</w:t>
      </w:r>
      <w:r w:rsidRPr="000F496C">
        <w:rPr>
          <w:noProof/>
        </w:rPr>
        <w:t>:1280-1281.</w:t>
      </w:r>
    </w:p>
    <w:p w14:paraId="6E70420A" w14:textId="77777777" w:rsidR="000F496C" w:rsidRPr="000F496C" w:rsidRDefault="000F496C" w:rsidP="000F496C">
      <w:pPr>
        <w:pStyle w:val="EndNoteBibliography"/>
        <w:ind w:left="420" w:hanging="420"/>
        <w:rPr>
          <w:noProof/>
        </w:rPr>
      </w:pPr>
      <w:r w:rsidRPr="000F496C">
        <w:rPr>
          <w:noProof/>
        </w:rPr>
        <w:t>Ponisio, L. C., K. Wilkin, L. K. M'Gonigle, K. Kulhanek, L. Cook, R. Thorp, T. Griswold, and C. Kremen. 2016. Pyrodiversity begets plant–pollinator community diversity. Global Change Biology:n/a-n/a.</w:t>
      </w:r>
    </w:p>
    <w:p w14:paraId="6B2BA1C6" w14:textId="77777777" w:rsidR="000F496C" w:rsidRPr="000F496C" w:rsidRDefault="000F496C" w:rsidP="000F496C">
      <w:pPr>
        <w:pStyle w:val="EndNoteBibliography"/>
        <w:ind w:left="420" w:hanging="420"/>
        <w:rPr>
          <w:noProof/>
        </w:rPr>
      </w:pPr>
      <w:r w:rsidRPr="000F496C">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4575DA59" w14:textId="77777777" w:rsidR="000F496C" w:rsidRPr="000F496C" w:rsidRDefault="000F496C" w:rsidP="000F496C">
      <w:pPr>
        <w:pStyle w:val="EndNoteBibliography"/>
        <w:ind w:left="420" w:hanging="420"/>
        <w:rPr>
          <w:noProof/>
        </w:rPr>
      </w:pPr>
      <w:r w:rsidRPr="000F496C">
        <w:rPr>
          <w:noProof/>
        </w:rPr>
        <w:t xml:space="preserve">Steel, Z. L., H. D. Safford, and J. H. Viers. 2015. The fire frequency-severity relationship and the legacy of fire suppression in California forests. Ecosphere </w:t>
      </w:r>
      <w:r w:rsidRPr="000F496C">
        <w:rPr>
          <w:b/>
          <w:noProof/>
        </w:rPr>
        <w:t>6</w:t>
      </w:r>
      <w:r w:rsidRPr="000F496C">
        <w:rPr>
          <w:noProof/>
        </w:rPr>
        <w:t>:art8.</w:t>
      </w:r>
    </w:p>
    <w:p w14:paraId="41D2BCD8" w14:textId="77777777" w:rsidR="000F496C" w:rsidRPr="000F496C" w:rsidRDefault="000F496C" w:rsidP="000F496C">
      <w:pPr>
        <w:pStyle w:val="EndNoteBibliography"/>
        <w:ind w:left="420" w:hanging="420"/>
        <w:rPr>
          <w:noProof/>
        </w:rPr>
      </w:pPr>
      <w:r w:rsidRPr="000F496C">
        <w:rPr>
          <w:noProof/>
        </w:rPr>
        <w:lastRenderedPageBreak/>
        <w:t xml:space="preserve">Stephens, S. L., J. K. Agee, P. Z. Fulé, M. P. North, W. H. Romme, T. W. Swetnam, and M. G. Turner. 2013. Managing forests and fire in changing climates. Science </w:t>
      </w:r>
      <w:r w:rsidRPr="000F496C">
        <w:rPr>
          <w:b/>
          <w:noProof/>
        </w:rPr>
        <w:t>342</w:t>
      </w:r>
      <w:r w:rsidRPr="000F496C">
        <w:rPr>
          <w:noProof/>
        </w:rPr>
        <w:t>:41-42.</w:t>
      </w:r>
    </w:p>
    <w:p w14:paraId="3853C1F5" w14:textId="77777777" w:rsidR="000F496C" w:rsidRPr="000F496C" w:rsidRDefault="000F496C" w:rsidP="000F496C">
      <w:pPr>
        <w:pStyle w:val="EndNoteBibliography"/>
        <w:ind w:left="420" w:hanging="420"/>
        <w:rPr>
          <w:noProof/>
        </w:rPr>
      </w:pPr>
      <w:r w:rsidRPr="000F496C">
        <w:rPr>
          <w:noProof/>
        </w:rPr>
        <w:t xml:space="preserve">Stephens, S. L., B. M. Collins, E. Biber, and P. Z. Fulé. 2016. U.S. federal fire and forest policy: emphasizing resilience in dry forests. Ecosphere </w:t>
      </w:r>
      <w:r w:rsidRPr="000F496C">
        <w:rPr>
          <w:b/>
          <w:noProof/>
        </w:rPr>
        <w:t>7</w:t>
      </w:r>
      <w:r w:rsidRPr="000F496C">
        <w:rPr>
          <w:noProof/>
        </w:rPr>
        <w:t>:e01584-n/a.</w:t>
      </w:r>
    </w:p>
    <w:p w14:paraId="63360703" w14:textId="77777777" w:rsidR="000F496C" w:rsidRPr="000F496C" w:rsidRDefault="000F496C" w:rsidP="000F496C">
      <w:pPr>
        <w:pStyle w:val="EndNoteBibliography"/>
        <w:ind w:left="420" w:hanging="420"/>
        <w:rPr>
          <w:noProof/>
        </w:rPr>
      </w:pPr>
      <w:r w:rsidRPr="000F496C">
        <w:rPr>
          <w:noProof/>
        </w:rPr>
        <w:t xml:space="preserve">Stevens, J. T., B. M. Collins, J. D. Miller, M. P. North, and S. L. Stephens. 2017. Changing spatial patterns of stand-replacing fire in California conifer forests. Forest Ecology and Management </w:t>
      </w:r>
      <w:r w:rsidRPr="000F496C">
        <w:rPr>
          <w:b/>
          <w:noProof/>
        </w:rPr>
        <w:t>406</w:t>
      </w:r>
      <w:r w:rsidRPr="000F496C">
        <w:rPr>
          <w:noProof/>
        </w:rPr>
        <w:t>:28-36.</w:t>
      </w:r>
    </w:p>
    <w:p w14:paraId="685DB4F9" w14:textId="77777777" w:rsidR="000F496C" w:rsidRPr="000F496C" w:rsidRDefault="000F496C" w:rsidP="000F496C">
      <w:pPr>
        <w:pStyle w:val="EndNoteBibliography"/>
        <w:ind w:left="420" w:hanging="420"/>
        <w:rPr>
          <w:noProof/>
        </w:rPr>
      </w:pPr>
      <w:r w:rsidRPr="000F496C">
        <w:rPr>
          <w:noProof/>
        </w:rPr>
        <w:t xml:space="preserve">van Mantgem, P. J., and N. L. Stephenson. 2007. Apparent climatically induced increase of tree mortality rates in a temperate forest. Ecology Letters </w:t>
      </w:r>
      <w:r w:rsidRPr="000F496C">
        <w:rPr>
          <w:b/>
          <w:noProof/>
        </w:rPr>
        <w:t>10</w:t>
      </w:r>
      <w:r w:rsidRPr="000F496C">
        <w:rPr>
          <w:noProof/>
        </w:rPr>
        <w:t>:909-916.</w:t>
      </w:r>
    </w:p>
    <w:p w14:paraId="52B495E2" w14:textId="77777777" w:rsidR="000F496C" w:rsidRPr="000F496C" w:rsidRDefault="000F496C" w:rsidP="000F496C">
      <w:pPr>
        <w:pStyle w:val="EndNoteBibliography"/>
        <w:ind w:left="420" w:hanging="420"/>
        <w:rPr>
          <w:noProof/>
        </w:rPr>
      </w:pPr>
      <w:r w:rsidRPr="000F496C">
        <w:rPr>
          <w:noProof/>
        </w:rPr>
        <w:t xml:space="preserve">van Mantgem, P. J., N. L. Stephenson, J. C. Byrne, L. D. Daniels, J. F. Franklin, P. Z. Fulé, M. E. Harmon, A. J. Larson, J. M. Smith, A. H. Taylor, and T. T. Veblen. 2009. Widespread increase of tree mortality rates in the western United States. Science </w:t>
      </w:r>
      <w:r w:rsidRPr="000F496C">
        <w:rPr>
          <w:b/>
          <w:noProof/>
        </w:rPr>
        <w:t>323</w:t>
      </w:r>
      <w:r w:rsidRPr="000F496C">
        <w:rPr>
          <w:noProof/>
        </w:rPr>
        <w:t>:521-524.</w:t>
      </w:r>
    </w:p>
    <w:p w14:paraId="3D17A1BA" w14:textId="77777777" w:rsidR="000F496C" w:rsidRPr="000F496C" w:rsidRDefault="000F496C" w:rsidP="000F496C">
      <w:pPr>
        <w:pStyle w:val="EndNoteBibliography"/>
        <w:ind w:left="420" w:hanging="420"/>
        <w:rPr>
          <w:noProof/>
        </w:rPr>
      </w:pPr>
      <w:r w:rsidRPr="000F496C">
        <w:rPr>
          <w:noProof/>
        </w:rPr>
        <w:t xml:space="preserve">Westerling, A. L., and T. W. J. E. Swetnam, Transactions American Geophysical Union. 2003. Interannual to decadal drought and wildfire in the western United States. EOS, Transactions American Geophysical Union </w:t>
      </w:r>
      <w:r w:rsidRPr="000F496C">
        <w:rPr>
          <w:b/>
          <w:noProof/>
        </w:rPr>
        <w:t>84</w:t>
      </w:r>
      <w:r w:rsidRPr="000F496C">
        <w:rPr>
          <w:noProof/>
        </w:rPr>
        <w:t>:545-555.</w:t>
      </w:r>
    </w:p>
    <w:p w14:paraId="285E1297" w14:textId="59EEE6C3"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75F8E6FA" w:rsidR="006B50C3" w:rsidRPr="006B50C3" w:rsidRDefault="006B50C3" w:rsidP="006B50C3"/>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ally Thompson" w:date="2019-03-13T09:18:00Z" w:initials="ST">
    <w:p w14:paraId="5BEA6246" w14:textId="5FD1F8D2" w:rsidR="00741176" w:rsidRDefault="00741176">
      <w:pPr>
        <w:pStyle w:val="CommentText"/>
      </w:pPr>
      <w:r>
        <w:rPr>
          <w:rStyle w:val="CommentReference"/>
        </w:rPr>
        <w:annotationRef/>
      </w:r>
      <w:r>
        <w:t>Benefit for what – fire hazard reduction or forest restoration?  Might be worth clarifying here.</w:t>
      </w:r>
    </w:p>
  </w:comment>
  <w:comment w:id="2" w:author="Brandon Collins" w:date="2019-03-13T13:19:00Z" w:initials="BC">
    <w:p w14:paraId="50FEC39B" w14:textId="77777777" w:rsidR="00741176" w:rsidRDefault="00741176">
      <w:pPr>
        <w:pStyle w:val="CommentText"/>
      </w:pPr>
      <w:r>
        <w:rPr>
          <w:rStyle w:val="CommentReference"/>
        </w:rPr>
        <w:annotationRef/>
      </w:r>
      <w:r w:rsidRPr="00590376">
        <w:t>Stephenson, N. L. 1998. Actual evapotranspiration and deficit: biologically meaningful correlates of vegetation distribution across spatial scales. Journal of Biogeography 25:855-870.</w:t>
      </w:r>
    </w:p>
    <w:p w14:paraId="3DC34EBF" w14:textId="77777777" w:rsidR="00741176" w:rsidRDefault="00741176">
      <w:pPr>
        <w:pStyle w:val="CommentText"/>
      </w:pPr>
    </w:p>
    <w:p w14:paraId="308E47D5" w14:textId="2BDD9AA3" w:rsidR="00741176" w:rsidRDefault="00741176">
      <w:pPr>
        <w:pStyle w:val="CommentText"/>
      </w:pPr>
      <w:r w:rsidRPr="00590376">
        <w:t>Caprio, A. C., and D. M. Graber. 2000. Returning fire to the mountains: can we successfully restore the ecological role of pre-</w:t>
      </w:r>
      <w:proofErr w:type="spellStart"/>
      <w:r w:rsidRPr="00590376">
        <w:t>Euroamerican</w:t>
      </w:r>
      <w:proofErr w:type="spellEnd"/>
      <w:r w:rsidRPr="00590376">
        <w:t xml:space="preserve"> fire regimes in the Sierra Nevada? Pages 1-12 in Wilderness science in a time of change. U.S. Department of Agriculture, Forest Service, Rocky Mountain Research Station, Missoula, MT. RMRS-P-000.</w:t>
      </w:r>
    </w:p>
  </w:comment>
  <w:comment w:id="3" w:author="Brandon Collins" w:date="2019-03-13T14:28:00Z" w:initials="BC">
    <w:p w14:paraId="0ACF3BDD" w14:textId="49535729" w:rsidR="00741176" w:rsidRDefault="00741176">
      <w:pPr>
        <w:pStyle w:val="CommentText"/>
      </w:pPr>
      <w:r>
        <w:rPr>
          <w:rStyle w:val="CommentReference"/>
        </w:rPr>
        <w:annotationRef/>
      </w:r>
      <w:r w:rsidRPr="001276AC">
        <w:t>Collins, B. M., and S. L. Stephens. 2007. Managing natural wildfires in Sierra Nevada wilderness areas. Frontiers in Ecology and the Environment 5:523-527.</w:t>
      </w:r>
    </w:p>
  </w:comment>
  <w:comment w:id="4" w:author="Brandon Collins" w:date="2019-03-13T13:23:00Z" w:initials="BC">
    <w:p w14:paraId="3AC50408" w14:textId="33B62F76" w:rsidR="00741176" w:rsidRDefault="00741176">
      <w:pPr>
        <w:pStyle w:val="CommentText"/>
      </w:pPr>
      <w:r>
        <w:rPr>
          <w:rStyle w:val="CommentReference"/>
        </w:rPr>
        <w:annotationRef/>
      </w:r>
      <w:r w:rsidRPr="00590376">
        <w:t>van Wagtendonk, J. W. 2007. The history and evolution of wildland fire use. Fire Ecology 3:3-17.</w:t>
      </w:r>
    </w:p>
  </w:comment>
  <w:comment w:id="5" w:author="Brandon Collins" w:date="2019-03-13T13:48:00Z" w:initials="BC">
    <w:p w14:paraId="1C054F79" w14:textId="038D59DD" w:rsidR="00741176" w:rsidRDefault="00741176">
      <w:pPr>
        <w:pStyle w:val="CommentText"/>
      </w:pPr>
      <w:r>
        <w:rPr>
          <w:rStyle w:val="CommentReference"/>
        </w:rPr>
        <w:annotationRef/>
      </w:r>
      <w:r w:rsidRPr="00287B3C">
        <w:t>FRAP. 2017. Fire and Resource Assessment Program. Fire perimeters [Database]. Sacramento, CA: California Department of Forestry and Fire Protection. Available from: http://frap.fire.ca.gov/data/frapgisdata-sw-fireperimeters_download; last accessed 13-March_2019.</w:t>
      </w:r>
    </w:p>
  </w:comment>
  <w:comment w:id="6" w:author="Sally Thompson" w:date="2019-03-13T09:18:00Z" w:initials="ST">
    <w:p w14:paraId="0CB69A08" w14:textId="77777777" w:rsidR="00741176" w:rsidRDefault="00741176">
      <w:pPr>
        <w:pStyle w:val="CommentText"/>
      </w:pPr>
      <w:r>
        <w:rPr>
          <w:rStyle w:val="CommentReference"/>
        </w:rPr>
        <w:annotationRef/>
      </w:r>
      <w:r>
        <w:br/>
        <w:t>A BUNCH OF FIGURE THOUGHTS BELOW – I know it’s a draft, so hopefully this is useful/</w:t>
      </w:r>
      <w:proofErr w:type="spellStart"/>
      <w:r>
        <w:t>redudndant</w:t>
      </w:r>
      <w:proofErr w:type="spellEnd"/>
      <w:r>
        <w:t xml:space="preserve"> as you think about finalizing?</w:t>
      </w:r>
      <w:r>
        <w:br/>
      </w:r>
    </w:p>
    <w:p w14:paraId="2F40BA5C" w14:textId="1B1AEED0" w:rsidR="00741176" w:rsidRDefault="00741176">
      <w:pPr>
        <w:pStyle w:val="CommentText"/>
      </w:pPr>
      <w:r>
        <w:t xml:space="preserve">I know I’m about to sound like an absolute tool, but I am really averse to the purple and yellow color scheme on the times burned plot!  Is there a way to convert this to something a little more aesthetically acceptable?  </w:t>
      </w:r>
      <w:r>
        <w:br/>
      </w:r>
      <w:r>
        <w:br/>
        <w:t>Also, I think, since the areal coverage of the watershed is incomplete, that the times burned plot should probably have the watershed outline superimposed on it, as otherwise it’s quite hard to locate in space?</w:t>
      </w:r>
      <w:r>
        <w:br/>
      </w:r>
      <w:r>
        <w:br/>
        <w:t xml:space="preserve">In other thoughts, I think the legend probably should replace “Sugarloaf Watershed” with “Sugarloaf Creek Basin” for consistency.  </w:t>
      </w:r>
      <w:r>
        <w:br/>
      </w:r>
      <w:r>
        <w:br/>
        <w:t>Maybe the “fires” could just be called “Fires – dates” rather than having “Sugarloaf” in front of them?</w:t>
      </w:r>
      <w:r>
        <w:br/>
      </w:r>
      <w:r>
        <w:br/>
        <w:t>Is there value adding the creeks to the map?</w:t>
      </w:r>
      <w:r>
        <w:br/>
      </w:r>
      <w:r>
        <w:br/>
        <w:t>Sounding like my GIS instructor, north arrow and scale bar?</w:t>
      </w:r>
      <w:r>
        <w:br/>
      </w:r>
      <w:r>
        <w:br/>
        <w:t>Sounding like a journal editor, letters to label the insets?</w:t>
      </w:r>
    </w:p>
  </w:comment>
  <w:comment w:id="7" w:author="Jens Stevens" w:date="2019-03-13T09:18:00Z" w:initials="JS">
    <w:p w14:paraId="3D74B70C" w14:textId="603F5139" w:rsidR="00741176" w:rsidRDefault="00741176">
      <w:pPr>
        <w:pStyle w:val="CommentText"/>
      </w:pPr>
      <w:r>
        <w:rPr>
          <w:rStyle w:val="CommentReference"/>
        </w:rPr>
        <w:annotationRef/>
      </w:r>
      <w:r>
        <w:t xml:space="preserve">Sally, I’m wondering if we are comparing apples and oranges here; ICB is 150km2 and SCB is 125km2, but the discharges here are for ICB only (right?) whereas the values you reported above (0.55 and 0.48) are for areas ~10-20 times larger, if I’m interpreting that right (and let me know if I’m wrong). </w:t>
      </w:r>
    </w:p>
    <w:p w14:paraId="1102F09E" w14:textId="77777777" w:rsidR="00741176" w:rsidRDefault="00741176">
      <w:pPr>
        <w:pStyle w:val="CommentText"/>
      </w:pPr>
    </w:p>
    <w:p w14:paraId="3D099841" w14:textId="47CF1386" w:rsidR="00741176" w:rsidRDefault="00741176">
      <w:pPr>
        <w:pStyle w:val="CommentText"/>
      </w:pPr>
      <w:r>
        <w:t xml:space="preserve">Since we have </w:t>
      </w:r>
      <w:proofErr w:type="spellStart"/>
      <w:r>
        <w:t>precip</w:t>
      </w:r>
      <w:proofErr w:type="spellEnd"/>
      <w:r>
        <w:t xml:space="preserve"> data below from both basins to compare, I wonder if we can just make our case with those data and avoid this comparison.</w:t>
      </w:r>
    </w:p>
  </w:comment>
  <w:comment w:id="8" w:author="Sally Thompson" w:date="2019-03-13T09:18:00Z" w:initials="ST">
    <w:p w14:paraId="01D3FC66" w14:textId="607E7021" w:rsidR="00741176" w:rsidRDefault="00741176">
      <w:pPr>
        <w:pStyle w:val="CommentText"/>
      </w:pPr>
      <w:r>
        <w:rPr>
          <w:rStyle w:val="CommentReference"/>
        </w:rPr>
        <w:annotationRef/>
      </w:r>
      <w:r>
        <w:t>The issue is that yes, the averaging is over much larger areas.  Still, these are the only long-term and spatially aggregated measures we have.  I’d suggest maybe a bit of a rewrite of this section to say that we have 2 sources of information, both imperfect, but both persistently indicating ICB is wetter than SCB… I think triangulation is once again the name of the game.  If you agree, I’ll rewrite this section.</w:t>
      </w:r>
    </w:p>
  </w:comment>
  <w:comment w:id="9" w:author="Jens Stevens" w:date="2019-03-14T10:25:00Z" w:initials="JS">
    <w:p w14:paraId="463CFD70" w14:textId="1EA4549F" w:rsidR="00741176" w:rsidRDefault="00741176">
      <w:pPr>
        <w:pStyle w:val="CommentText"/>
      </w:pPr>
      <w:r>
        <w:rPr>
          <w:rStyle w:val="CommentReference"/>
        </w:rPr>
        <w:annotationRef/>
      </w:r>
      <w:proofErr w:type="gramStart"/>
      <w:r>
        <w:t>Yes</w:t>
      </w:r>
      <w:proofErr w:type="gramEnd"/>
      <w:r>
        <w:t xml:space="preserve"> I agree that we should make multiple arguments here (what you’re calling triangulation). I also didn’t realize that the m/</w:t>
      </w:r>
      <w:proofErr w:type="spellStart"/>
      <w:r>
        <w:t>yr</w:t>
      </w:r>
      <w:proofErr w:type="spellEnd"/>
      <w:r>
        <w:t xml:space="preserve"> measurements were already standardized per area. I’m flagging this for Gabrielle to work on this section.</w:t>
      </w:r>
    </w:p>
  </w:comment>
  <w:comment w:id="10" w:author="Ekaterina Rakhmatulina" w:date="2019-03-13T09:18:00Z" w:initials="ER">
    <w:p w14:paraId="332345D7" w14:textId="3598692B" w:rsidR="00741176" w:rsidRDefault="00741176">
      <w:pPr>
        <w:pStyle w:val="CommentText"/>
      </w:pPr>
      <w:r>
        <w:rPr>
          <w:rStyle w:val="CommentReference"/>
        </w:rPr>
        <w:annotationRef/>
      </w:r>
      <w:r>
        <w:t>Mean of shrub and wetland stations</w:t>
      </w:r>
    </w:p>
  </w:comment>
  <w:comment w:id="11" w:author="Jens Stevens" w:date="2019-03-14T10:55:00Z" w:initials="JS">
    <w:p w14:paraId="7D02E705" w14:textId="18E0A15E" w:rsidR="00741176" w:rsidRDefault="00741176">
      <w:pPr>
        <w:pStyle w:val="CommentText"/>
      </w:pPr>
      <w:r>
        <w:rPr>
          <w:rStyle w:val="CommentReference"/>
        </w:rPr>
        <w:annotationRef/>
      </w:r>
      <w:r>
        <w:t>Placeholder.</w:t>
      </w:r>
    </w:p>
  </w:comment>
  <w:comment w:id="12" w:author="Jens Stevens" w:date="2019-03-14T14:05:00Z" w:initials="JS">
    <w:p w14:paraId="4A695E29" w14:textId="3C4C1B4B" w:rsidR="00741176" w:rsidRDefault="00741176">
      <w:pPr>
        <w:pStyle w:val="CommentText"/>
      </w:pPr>
      <w:r>
        <w:rPr>
          <w:rStyle w:val="CommentReference"/>
        </w:rPr>
        <w:annotationRef/>
      </w:r>
      <w:r>
        <w:t xml:space="preserve">Gabrielle </w:t>
      </w:r>
      <w:proofErr w:type="gramStart"/>
      <w:r>
        <w:t>double-check</w:t>
      </w:r>
      <w:proofErr w:type="gramEnd"/>
      <w:r>
        <w:t>.</w:t>
      </w:r>
    </w:p>
  </w:comment>
  <w:comment w:id="13" w:author="Jens Stevens" w:date="2019-03-14T15:45:00Z" w:initials="JS">
    <w:p w14:paraId="7ABB1425" w14:textId="31DAB16E" w:rsidR="00741176" w:rsidRDefault="00741176">
      <w:pPr>
        <w:pStyle w:val="CommentText"/>
      </w:pPr>
      <w:r>
        <w:rPr>
          <w:rStyle w:val="CommentReference"/>
        </w:rPr>
        <w:annotationRef/>
      </w:r>
      <w:r>
        <w:t>Katya can you double check this, did you put NA’s in mid-winter if the gauge was buried by snow but there was no damage? Just wanted to make sure this is correct</w:t>
      </w:r>
    </w:p>
  </w:comment>
  <w:comment w:id="14" w:author="Sally Thompson" w:date="2019-03-13T09:18:00Z" w:initials="ST">
    <w:p w14:paraId="380A4A8F" w14:textId="6E20694C" w:rsidR="00741176" w:rsidRDefault="00741176">
      <w:pPr>
        <w:pStyle w:val="CommentText"/>
      </w:pPr>
      <w:r>
        <w:rPr>
          <w:rStyle w:val="CommentReference"/>
        </w:rPr>
        <w:annotationRef/>
      </w:r>
      <w:r>
        <w:t>Jens, I think we should consider making sure that in this analysis we don’t omit doing analyses that were done for ICB in Gabrielle’s FEMS paper.  That paper includes analyses of patch size statistics, diversity metrics and other landscape-scale features.  I believe they were all computed from the classified land use maps using FRAGSTATS, so it’s pretty automated and “spits out answers” stuff.  I’d strongly suggest that you perform these analyses too so that we are in the strongest possible position to compare ICB and SCB.  I’m sure the results will be “boring” in SCB just given the lower fire area, but it still seems very worth doing as these metrics really get at the landscape heterogeneity question.  What do you think?</w:t>
      </w:r>
    </w:p>
  </w:comment>
  <w:comment w:id="15" w:author="Sally Thompson" w:date="2019-03-13T09:18:00Z" w:initials="ST">
    <w:p w14:paraId="28429761" w14:textId="7E551F13" w:rsidR="00741176" w:rsidRDefault="00741176">
      <w:pPr>
        <w:pStyle w:val="CommentText"/>
      </w:pPr>
      <w:r>
        <w:rPr>
          <w:rStyle w:val="CommentReference"/>
        </w:rPr>
        <w:annotationRef/>
      </w:r>
      <w:r>
        <w:t xml:space="preserve">Huh?  Is this the basin, or is this the area covered by the air photo, or what?  </w:t>
      </w:r>
    </w:p>
  </w:comment>
  <w:comment w:id="16" w:author="Sally Thompson" w:date="2019-03-13T09:18:00Z" w:initials="ST">
    <w:p w14:paraId="0BEFAF7B" w14:textId="15A48965" w:rsidR="00741176" w:rsidRDefault="00741176">
      <w:pPr>
        <w:pStyle w:val="CommentText"/>
      </w:pPr>
      <w:r>
        <w:rPr>
          <w:rStyle w:val="CommentReference"/>
        </w:rPr>
        <w:annotationRef/>
      </w:r>
      <w:r>
        <w:t>Can you work on wording – wouldn’t ALL transitions have to be in one of these burn classes, since the whole watershed falls into those classes?</w:t>
      </w:r>
    </w:p>
  </w:comment>
  <w:comment w:id="17" w:author="Jens Stevens [2]" w:date="2019-03-13T09:18:00Z" w:initials="JS">
    <w:p w14:paraId="188F215A" w14:textId="77777777" w:rsidR="00741176" w:rsidRDefault="00741176"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18" w:author="Jens Stevens" w:date="2019-03-14T10:46:00Z" w:initials="JS">
    <w:p w14:paraId="59D833F8" w14:textId="4E12D06F" w:rsidR="00741176" w:rsidRDefault="00741176">
      <w:pPr>
        <w:pStyle w:val="CommentText"/>
      </w:pPr>
      <w:r>
        <w:rPr>
          <w:rStyle w:val="CommentReference"/>
        </w:rPr>
        <w:annotationRef/>
      </w:r>
      <w:r>
        <w:t>Cite chi-square stat about significance here.</w:t>
      </w:r>
    </w:p>
  </w:comment>
  <w:comment w:id="19" w:author="Jens Stevens [2]" w:date="2019-03-13T09:18:00Z" w:initials="JS">
    <w:p w14:paraId="45FF40CD" w14:textId="77777777" w:rsidR="00741176" w:rsidRDefault="00741176" w:rsidP="00FF17D0">
      <w:pPr>
        <w:pStyle w:val="CommentText"/>
      </w:pPr>
      <w:r>
        <w:rPr>
          <w:rStyle w:val="CommentReference"/>
        </w:rPr>
        <w:annotationRef/>
      </w:r>
      <w:proofErr w:type="gramStart"/>
      <w:r>
        <w:t>Again</w:t>
      </w:r>
      <w:proofErr w:type="gramEnd"/>
      <w:r>
        <w:t xml:space="preserve"> with Sugarloaf being drier than Illilouette (we’ll need to show this, maybe with weather station data?), it seems like shrubs are much less a factor in Sugarloaf than the dry grasslands after fire. Makes for an interesting contrast with Illilouette.</w:t>
      </w:r>
    </w:p>
  </w:comment>
  <w:comment w:id="20" w:author="Jens Stevens [2]" w:date="2019-03-13T09:18:00Z" w:initials="JS">
    <w:p w14:paraId="6C65E0C5" w14:textId="77777777" w:rsidR="00741176" w:rsidRDefault="00741176" w:rsidP="00FF17D0">
      <w:pPr>
        <w:pStyle w:val="CommentText"/>
      </w:pPr>
      <w:r>
        <w:rPr>
          <w:rStyle w:val="CommentReference"/>
        </w:rPr>
        <w:annotationRef/>
      </w:r>
      <w:r>
        <w:t>Hydrological implications here, but the total area in dense meadows is such a drop in the bucket in this landscape…</w:t>
      </w:r>
    </w:p>
  </w:comment>
  <w:comment w:id="22" w:author="Sally Thompson" w:date="2019-03-13T09:18:00Z" w:initials="ST">
    <w:p w14:paraId="4E6D30CF" w14:textId="1C0D1E64" w:rsidR="00741176" w:rsidRDefault="00741176">
      <w:pPr>
        <w:pStyle w:val="CommentText"/>
      </w:pPr>
      <w:r>
        <w:rPr>
          <w:rStyle w:val="CommentReference"/>
        </w:rPr>
        <w:annotationRef/>
      </w:r>
      <w:r>
        <w:t>Can I suggest presenting a map of changes/transitions here?  I think there will be such a strong “no change” background that mapping in this way would cause the actual change to really “pop” out?</w:t>
      </w:r>
    </w:p>
  </w:comment>
  <w:comment w:id="23" w:author="Jens Stevens" w:date="2019-03-14T09:54:00Z" w:initials="JS">
    <w:p w14:paraId="67BA3ABA" w14:textId="19913F90" w:rsidR="00741176" w:rsidRDefault="00741176">
      <w:pPr>
        <w:pStyle w:val="CommentText"/>
      </w:pPr>
      <w:r>
        <w:rPr>
          <w:rStyle w:val="CommentReference"/>
        </w:rPr>
        <w:annotationRef/>
      </w:r>
      <w:r>
        <w:t>Two more sub-panels: forest in 73 becoming other veg, and other veg becoming forest</w:t>
      </w:r>
    </w:p>
  </w:comment>
  <w:comment w:id="29" w:author="Sally Thompson" w:date="2019-03-13T09:18:00Z" w:initials="ST">
    <w:p w14:paraId="2FCB3E25" w14:textId="2F490AB1" w:rsidR="00741176" w:rsidRDefault="00741176">
      <w:pPr>
        <w:pStyle w:val="CommentText"/>
      </w:pPr>
      <w:r>
        <w:rPr>
          <w:rStyle w:val="CommentReference"/>
        </w:rPr>
        <w:annotationRef/>
      </w:r>
      <w:r>
        <w:t>Jens, I really liked this figure, but it is very information dense.  I wonder if you might want to consider making a separate figure for the watershed scale only (as a summary) which is maybe a little more intuitive?  I think the figures in Gabrielle’s FEMS paper (</w:t>
      </w:r>
      <w:proofErr w:type="gramStart"/>
      <w:r w:rsidRPr="009C4159">
        <w:t>https://www.ce.berkeley.edu/sites/default/files/assets/users/thompson/1-s2.0-S0378112717306989-main.pdf</w:t>
      </w:r>
      <w:r>
        <w:t xml:space="preserve">)   </w:t>
      </w:r>
      <w:proofErr w:type="gramEnd"/>
      <w:r>
        <w:t>- e.g. Figure 5, and Figure 6 – provide a really nice intuitive summary of how change proceeded in aggregate (Figure 5 – just showing overall changes in proportion) and in terms of specific transitions (Figure 6) – and are a lot more intuitive than these plots.  I bet you could think of something clever to do with the arrows in a Figure-6-equivalent to also convey the higher/lower than expected nature of transitions (maybe bolded versus dashed outlines or something?).  I would suggest adding 2 figures of this nature, (maybe as subplots of a single Figure 3 that precedes this one, which would then be Figure 4), so that readers also have that “straightforward” take on things.</w:t>
      </w:r>
    </w:p>
  </w:comment>
  <w:comment w:id="30" w:author="Jens Stevens" w:date="2019-03-14T10:03:00Z" w:initials="JS">
    <w:p w14:paraId="2DFF4A3B" w14:textId="6548DFB2" w:rsidR="00741176" w:rsidRDefault="00741176">
      <w:pPr>
        <w:pStyle w:val="CommentText"/>
      </w:pPr>
      <w:r>
        <w:rPr>
          <w:rStyle w:val="CommentReference"/>
        </w:rPr>
        <w:annotationRef/>
      </w:r>
      <w:r>
        <w:t>We will try stating the “straightforward results” in first P of Results, and also adding “change-only” subfigures to Figure 3, and leave this alone for now.</w:t>
      </w:r>
    </w:p>
  </w:comment>
  <w:comment w:id="33" w:author="Sally Thompson" w:date="2019-03-13T09:18:00Z" w:initials="ST">
    <w:p w14:paraId="5C72C250" w14:textId="60753D2D" w:rsidR="00741176" w:rsidRDefault="00741176">
      <w:pPr>
        <w:pStyle w:val="CommentText"/>
      </w:pPr>
      <w:r>
        <w:rPr>
          <w:rStyle w:val="CommentReference"/>
        </w:rPr>
        <w:annotationRef/>
      </w:r>
      <w:r>
        <w:t xml:space="preserve">Is it possible to link the forest types discussed below to the claims we make about SCB being a “less productive” basin?  </w:t>
      </w:r>
    </w:p>
  </w:comment>
  <w:comment w:id="34" w:author="Sally Thompson" w:date="2019-03-13T09:18:00Z" w:initials="ST">
    <w:p w14:paraId="39AC71D7" w14:textId="3BEFA2AE" w:rsidR="00741176" w:rsidRDefault="00741176">
      <w:pPr>
        <w:pStyle w:val="CommentText"/>
      </w:pPr>
      <w:r>
        <w:rPr>
          <w:rStyle w:val="CommentReference"/>
        </w:rPr>
        <w:annotationRef/>
      </w:r>
      <w:r>
        <w:t>How does it make sense that in plots that burned more, the fire intolerant species increases in basal area?  Excuse my ignorant question!</w:t>
      </w:r>
    </w:p>
  </w:comment>
  <w:comment w:id="35" w:author="Sally Thompson" w:date="2019-03-13T09:18:00Z" w:initials="ST">
    <w:p w14:paraId="212714F1" w14:textId="1CC33C04" w:rsidR="00741176" w:rsidRDefault="00741176">
      <w:pPr>
        <w:pStyle w:val="CommentText"/>
      </w:pPr>
      <w:r>
        <w:rPr>
          <w:rStyle w:val="CommentReference"/>
        </w:rPr>
        <w:annotationRef/>
      </w:r>
      <w:r>
        <w:t>Figure comments -</w:t>
      </w:r>
      <w:r>
        <w:br/>
      </w:r>
      <w:r>
        <w:br/>
        <w:t>(</w:t>
      </w:r>
      <w:proofErr w:type="spellStart"/>
      <w:r>
        <w:t>i</w:t>
      </w:r>
      <w:proofErr w:type="spellEnd"/>
      <w:r>
        <w:t>) Titles on panel c are cut off, missing numbers of times burned!</w:t>
      </w:r>
      <w:r>
        <w:br/>
      </w:r>
      <w:r>
        <w:br/>
        <w:t>(ii) The asterisks are not really popping out – maybe move them a little lower from the top axis?  How about, instead of asterisks, you shade (grey or similar) the column behind them?</w:t>
      </w:r>
    </w:p>
  </w:comment>
  <w:comment w:id="37" w:author="Sally Thompson" w:date="2019-03-13T09:18:00Z" w:initials="ST">
    <w:p w14:paraId="7460FC90" w14:textId="29B44261" w:rsidR="00741176" w:rsidRDefault="00741176">
      <w:pPr>
        <w:pStyle w:val="CommentText"/>
      </w:pPr>
      <w:r>
        <w:rPr>
          <w:rStyle w:val="CommentReference"/>
        </w:rPr>
        <w:annotationRef/>
      </w:r>
      <w:r>
        <w:t>Should we reorganize this section to start with the empirical observations and THEN present the model as a synthesis and interpretation of these observations?  I find it weird to start with the model and then present the data…?</w:t>
      </w:r>
    </w:p>
  </w:comment>
  <w:comment w:id="41" w:author="Jens Stevens" w:date="2019-03-13T09:18:00Z" w:initials="JS">
    <w:p w14:paraId="0017B134" w14:textId="26552AD2" w:rsidR="00741176" w:rsidRDefault="00741176">
      <w:pPr>
        <w:pStyle w:val="CommentText"/>
      </w:pPr>
      <w:r>
        <w:rPr>
          <w:rStyle w:val="CommentReference"/>
        </w:rPr>
        <w:annotationRef/>
      </w:r>
      <w:r>
        <w:t>Gabrielle</w:t>
      </w:r>
    </w:p>
  </w:comment>
  <w:comment w:id="48" w:author="Sally Thompson" w:date="2019-03-13T09:18:00Z" w:initials="ST">
    <w:p w14:paraId="7F9F58E7" w14:textId="1EE17085" w:rsidR="00741176" w:rsidRDefault="00741176">
      <w:pPr>
        <w:pStyle w:val="CommentText"/>
      </w:pPr>
      <w:r>
        <w:rPr>
          <w:rStyle w:val="CommentReference"/>
        </w:rPr>
        <w:annotationRef/>
      </w:r>
      <w:r>
        <w:t xml:space="preserve">I think this is interesting in terms of our ability to extrapolate models from one basin to another, but in some ways the point comes out of nowhere.  I wonder if it might be better to have a section in the discussion about extrapolating these statistical models where we could mention that when testing </w:t>
      </w:r>
      <w:proofErr w:type="spellStart"/>
      <w:r>
        <w:t>acorss</w:t>
      </w:r>
      <w:proofErr w:type="spellEnd"/>
      <w:r>
        <w:t xml:space="preserve"> basins, performance is poorer, but still ok?  What happens if we try to predict ICB with the SCB model?</w:t>
      </w:r>
    </w:p>
  </w:comment>
  <w:comment w:id="50" w:author="Jens Stevens" w:date="2019-03-14T16:21:00Z" w:initials="JS">
    <w:p w14:paraId="0A9A4744" w14:textId="71551AA7" w:rsidR="00741176" w:rsidRDefault="00741176">
      <w:pPr>
        <w:pStyle w:val="CommentText"/>
      </w:pPr>
      <w:r>
        <w:rPr>
          <w:rStyle w:val="CommentReference"/>
        </w:rPr>
        <w:annotationRef/>
      </w:r>
      <w:r>
        <w:t>Gabrielle creates Appendix C or whatever.</w:t>
      </w:r>
    </w:p>
  </w:comment>
  <w:comment w:id="53" w:author="Scott" w:date="2019-03-13T10:10:00Z" w:initials="S">
    <w:p w14:paraId="08513C63" w14:textId="53557E2B" w:rsidR="00741176" w:rsidRDefault="00741176">
      <w:pPr>
        <w:pStyle w:val="CommentText"/>
      </w:pPr>
      <w:r>
        <w:rPr>
          <w:rStyle w:val="CommentReference"/>
        </w:rPr>
        <w:annotationRef/>
      </w:r>
      <w:r>
        <w:t>Define in table caption</w:t>
      </w:r>
    </w:p>
  </w:comment>
  <w:comment w:id="54" w:author="Ekaterina Rakhmatulina" w:date="2019-03-13T09:18:00Z" w:initials="ER">
    <w:p w14:paraId="0B74D341" w14:textId="77777777" w:rsidR="00741176" w:rsidRDefault="00741176" w:rsidP="00704BF2">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55" w:author="Gabrielle Boisrame" w:date="2019-03-13T09:18:00Z" w:initials="GB">
    <w:p w14:paraId="1BD913F9" w14:textId="77777777" w:rsidR="00741176" w:rsidRDefault="00741176" w:rsidP="00704BF2">
      <w:pPr>
        <w:pStyle w:val="CommentText"/>
      </w:pPr>
      <w:r>
        <w:rPr>
          <w:rStyle w:val="CommentReference"/>
        </w:rPr>
        <w:annotationRef/>
      </w:r>
      <w:r>
        <w:t>That is odd. We can look into it more closely later if it becomes important to our conclusions.</w:t>
      </w:r>
    </w:p>
  </w:comment>
  <w:comment w:id="56" w:author="Ekaterina Rakhmatulina" w:date="2019-03-13T09:18:00Z" w:initials="ER">
    <w:p w14:paraId="71DFEEA4" w14:textId="77777777" w:rsidR="00741176" w:rsidRDefault="00741176" w:rsidP="00704BF2">
      <w:pPr>
        <w:pStyle w:val="CommentText"/>
      </w:pPr>
      <w:r>
        <w:rPr>
          <w:rStyle w:val="CommentReference"/>
        </w:rPr>
        <w:annotationRef/>
      </w:r>
      <w:r>
        <w:t xml:space="preserve">Perhaps I am going a bit too in detail and derailing, because the main point was to compare precipitation input differences, but here I go talking about how weather station sites are not exactly comparable. </w:t>
      </w:r>
    </w:p>
  </w:comment>
  <w:comment w:id="57" w:author="Gabrielle" w:date="2019-03-13T09:18:00Z" w:initials="G">
    <w:p w14:paraId="36D2EE18" w14:textId="77777777" w:rsidR="00741176" w:rsidRDefault="00741176" w:rsidP="00704BF2">
      <w:pPr>
        <w:pStyle w:val="CommentText"/>
      </w:pPr>
      <w:r>
        <w:rPr>
          <w:rStyle w:val="CommentReference"/>
        </w:rPr>
        <w:annotationRef/>
      </w:r>
      <w:r>
        <w:t xml:space="preserve">I’m not sure if all this is necessary here, but let’s keep it for now and see if it ends up helping to tell the story at all.  Have you calculated the correlation coefficient between 12 &amp; 60cm VWC for just the summer months? In ICB that correlation was much stronger than for the whole year, and </w:t>
      </w:r>
      <w:proofErr w:type="gramStart"/>
      <w:r>
        <w:t>really</w:t>
      </w:r>
      <w:proofErr w:type="gramEnd"/>
      <w:r>
        <w:t xml:space="preserve"> we mostly care about the summer correlation because that’s when we took the surface measurements.</w:t>
      </w:r>
    </w:p>
  </w:comment>
  <w:comment w:id="58" w:author="Ekaterina Rakhmatulina" w:date="2019-03-13T09:18:00Z" w:initials="ER">
    <w:p w14:paraId="5504EF27" w14:textId="77777777" w:rsidR="00741176" w:rsidRDefault="00741176" w:rsidP="00704BF2">
      <w:pPr>
        <w:pStyle w:val="CommentText"/>
      </w:pPr>
      <w:r>
        <w:rPr>
          <w:rStyle w:val="CommentReference"/>
        </w:rPr>
        <w:annotationRef/>
      </w:r>
      <w:r>
        <w:t>Ok, changed the correlation coefficient to include only June through Sept</w:t>
      </w:r>
    </w:p>
  </w:comment>
  <w:comment w:id="59" w:author="Sally Thompson" w:date="2019-03-13T09:18:00Z" w:initials="ST">
    <w:p w14:paraId="15C38E09" w14:textId="6AA4B39F" w:rsidR="00741176" w:rsidRDefault="00741176">
      <w:pPr>
        <w:pStyle w:val="CommentText"/>
      </w:pPr>
      <w:r>
        <w:rPr>
          <w:rStyle w:val="CommentReference"/>
        </w:rPr>
        <w:annotationRef/>
      </w:r>
      <w:r>
        <w:t xml:space="preserve">We do need to </w:t>
      </w:r>
      <w:proofErr w:type="gramStart"/>
      <w:r>
        <w:t>make a decision</w:t>
      </w:r>
      <w:proofErr w:type="gramEnd"/>
      <w:r>
        <w:t xml:space="preserve"> about whether </w:t>
      </w:r>
      <w:proofErr w:type="spellStart"/>
      <w:r>
        <w:t>precip</w:t>
      </w:r>
      <w:proofErr w:type="spellEnd"/>
      <w:r>
        <w:t xml:space="preserve"> measurements are “context” or results.  I think it’s really odd to present these as “results” – maybe this all goes as a SI with methods?</w:t>
      </w:r>
    </w:p>
  </w:comment>
  <w:comment w:id="60" w:author="Jens Stevens" w:date="2019-03-13T09:18:00Z" w:initials="JS">
    <w:p w14:paraId="2B0AC46A" w14:textId="49513204" w:rsidR="00741176" w:rsidRDefault="00741176">
      <w:pPr>
        <w:pStyle w:val="CommentText"/>
      </w:pPr>
      <w:r>
        <w:rPr>
          <w:rStyle w:val="CommentReference"/>
        </w:rPr>
        <w:annotationRef/>
      </w:r>
      <w:r>
        <w:t>Might be better in methods.</w:t>
      </w:r>
    </w:p>
  </w:comment>
  <w:comment w:id="61" w:author="Jens Stevens" w:date="2019-03-13T09:18:00Z" w:initials="JS">
    <w:p w14:paraId="164DE7E0" w14:textId="444AEBB6" w:rsidR="00741176" w:rsidRDefault="00741176">
      <w:pPr>
        <w:pStyle w:val="CommentText"/>
      </w:pPr>
      <w:r>
        <w:rPr>
          <w:rStyle w:val="CommentReference"/>
        </w:rPr>
        <w:annotationRef/>
      </w:r>
      <w:r>
        <w:t>Gabrielle and Jens will discuss further</w:t>
      </w:r>
    </w:p>
  </w:comment>
  <w:comment w:id="62" w:author="Sally Thompson" w:date="2019-03-13T09:18:00Z" w:initials="ST">
    <w:p w14:paraId="3FEAF102" w14:textId="3A63FD38" w:rsidR="00741176" w:rsidRDefault="00741176">
      <w:pPr>
        <w:pStyle w:val="CommentText"/>
      </w:pPr>
      <w:r>
        <w:rPr>
          <w:rStyle w:val="CommentReference"/>
        </w:rPr>
        <w:annotationRef/>
      </w:r>
      <w:r>
        <w:t xml:space="preserve">Actually, these are small </w:t>
      </w:r>
      <w:proofErr w:type="gramStart"/>
      <w:r>
        <w:t>proportions</w:t>
      </w:r>
      <w:proofErr w:type="gramEnd"/>
      <w:r>
        <w:t xml:space="preserve"> aren’t they?  Should we be “surprised” that there isn’t much effect?  It’s certainly too small an area to expect a streamflow effect.</w:t>
      </w:r>
    </w:p>
  </w:comment>
  <w:comment w:id="63" w:author="Sally Thompson" w:date="2019-03-13T09:18:00Z" w:initials="ST">
    <w:p w14:paraId="160D6182" w14:textId="2C6B476A" w:rsidR="00741176" w:rsidRDefault="00741176">
      <w:pPr>
        <w:pStyle w:val="CommentText"/>
      </w:pPr>
      <w:r>
        <w:rPr>
          <w:rStyle w:val="CommentReference"/>
        </w:rPr>
        <w:annotationRef/>
      </w:r>
      <w:r>
        <w:t>Do we need to be so tentative?  Isn’t this clear given the data?</w:t>
      </w:r>
    </w:p>
  </w:comment>
  <w:comment w:id="64" w:author="Sally Thompson" w:date="2019-03-13T09:18:00Z" w:initials="ST">
    <w:p w14:paraId="73994D39" w14:textId="3305E7F7" w:rsidR="00741176" w:rsidRDefault="00741176">
      <w:pPr>
        <w:pStyle w:val="CommentText"/>
      </w:pPr>
      <w:r>
        <w:rPr>
          <w:rStyle w:val="CommentReference"/>
        </w:rPr>
        <w:annotationRef/>
      </w:r>
      <w:r>
        <w:t>Check methods for consistency, I'm not sure the 40x80m patch bit is included there yet?</w:t>
      </w:r>
    </w:p>
  </w:comment>
  <w:comment w:id="65" w:author="Sally Thompson" w:date="2019-03-13T09:18:00Z" w:initials="ST">
    <w:p w14:paraId="235FBFDC" w14:textId="2BE14CF4" w:rsidR="00741176" w:rsidRDefault="00741176">
      <w:pPr>
        <w:pStyle w:val="CommentText"/>
      </w:pPr>
      <w:r>
        <w:rPr>
          <w:rStyle w:val="CommentReference"/>
        </w:rPr>
        <w:annotationRef/>
      </w:r>
      <w:r>
        <w:t xml:space="preserve">This would be good stuff to have as RESULTS around landscape metrics, see </w:t>
      </w:r>
      <w:proofErr w:type="spellStart"/>
      <w:r>
        <w:t>prev</w:t>
      </w:r>
      <w:proofErr w:type="spellEnd"/>
      <w:r>
        <w:t xml:space="preserve"> comment.</w:t>
      </w:r>
    </w:p>
  </w:comment>
  <w:comment w:id="66" w:author="Sally Thompson" w:date="2019-03-13T09:18:00Z" w:initials="ST">
    <w:p w14:paraId="04EE7332" w14:textId="64E0ACBA" w:rsidR="00741176" w:rsidRDefault="00741176">
      <w:pPr>
        <w:pStyle w:val="CommentText"/>
      </w:pPr>
      <w:r>
        <w:rPr>
          <w:rStyle w:val="CommentReference"/>
        </w:rPr>
        <w:annotationRef/>
      </w:r>
      <w:proofErr w:type="gramStart"/>
      <w:r>
        <w:t>So</w:t>
      </w:r>
      <w:proofErr w:type="gramEnd"/>
      <w:r>
        <w:t xml:space="preserve"> what?  I think I need a summary statement to get the take home message here.</w:t>
      </w:r>
    </w:p>
  </w:comment>
  <w:comment w:id="67" w:author="Sally Thompson" w:date="2019-03-13T09:18:00Z" w:initials="ST">
    <w:p w14:paraId="24DF3632" w14:textId="330E4FC5" w:rsidR="00741176" w:rsidRDefault="00741176">
      <w:pPr>
        <w:pStyle w:val="CommentText"/>
      </w:pPr>
      <w:r>
        <w:rPr>
          <w:rStyle w:val="CommentReference"/>
        </w:rPr>
        <w:annotationRef/>
      </w:r>
      <w:r>
        <w:t>Expected based on ICB or on something else?</w:t>
      </w:r>
    </w:p>
  </w:comment>
  <w:comment w:id="68" w:author="Sally Thompson" w:date="2019-03-13T09:18:00Z" w:initials="ST">
    <w:p w14:paraId="312EE5AB" w14:textId="702995D6" w:rsidR="00741176" w:rsidRDefault="00741176">
      <w:pPr>
        <w:pStyle w:val="CommentText"/>
      </w:pPr>
      <w:r>
        <w:rPr>
          <w:rStyle w:val="CommentReference"/>
        </w:rPr>
        <w:annotationRef/>
      </w:r>
      <w:r>
        <w:t>Do we need to have a methods or results point that makes it clear that the plots surveyed are not balanced across fire severity classes then?</w:t>
      </w:r>
    </w:p>
  </w:comment>
  <w:comment w:id="73" w:author="Jens Stevens" w:date="2019-03-13T09:18:00Z" w:initials="JS">
    <w:p w14:paraId="51C29D74" w14:textId="187805D1" w:rsidR="00741176" w:rsidRDefault="00741176">
      <w:pPr>
        <w:pStyle w:val="CommentText"/>
      </w:pPr>
      <w:r>
        <w:rPr>
          <w:rStyle w:val="CommentReference"/>
        </w:rPr>
        <w:annotationRef/>
      </w:r>
      <w:r>
        <w:t>Scott, do we have a fire history from this watershed that we can cite? Maybe Tony has an idea?</w:t>
      </w:r>
    </w:p>
  </w:comment>
  <w:comment w:id="74" w:author="Brandon Collins" w:date="2019-03-13T14:42:00Z" w:initials="BC">
    <w:p w14:paraId="0162CC70" w14:textId="23232E57" w:rsidR="00741176" w:rsidRDefault="00741176">
      <w:pPr>
        <w:pStyle w:val="CommentText"/>
      </w:pPr>
      <w:r>
        <w:rPr>
          <w:rStyle w:val="CommentReference"/>
        </w:rPr>
        <w:annotationRef/>
      </w:r>
      <w:r>
        <w:t>Replace with Collins and Stephens (2007)</w:t>
      </w:r>
    </w:p>
  </w:comment>
  <w:comment w:id="81" w:author="Jens Stevens" w:date="2019-03-13T10:12:00Z" w:initials="JS">
    <w:p w14:paraId="081349AD" w14:textId="5C31FD02" w:rsidR="00741176" w:rsidRDefault="00741176">
      <w:pPr>
        <w:pStyle w:val="CommentText"/>
      </w:pPr>
      <w:r>
        <w:rPr>
          <w:rStyle w:val="CommentReference"/>
        </w:rPr>
        <w:annotationRef/>
      </w:r>
      <w:r>
        <w:t>Isn’t there a citation somewhere that focuses specifically on large tree mortality? Can’t find it at the moment…</w:t>
      </w:r>
    </w:p>
    <w:p w14:paraId="75074C1D" w14:textId="77777777" w:rsidR="00741176" w:rsidRDefault="00741176">
      <w:pPr>
        <w:pStyle w:val="CommentText"/>
      </w:pPr>
    </w:p>
    <w:p w14:paraId="07A42139" w14:textId="2DEED71D" w:rsidR="00741176" w:rsidRDefault="00741176">
      <w:pPr>
        <w:pStyle w:val="CommentText"/>
      </w:pPr>
      <w:proofErr w:type="gramStart"/>
      <w:r>
        <w:t>Yes</w:t>
      </w:r>
      <w:proofErr w:type="gramEnd"/>
      <w:r>
        <w:t xml:space="preserve"> we have a fire history from the site, it is in </w:t>
      </w:r>
      <w:r w:rsidRPr="00C423A8">
        <w:t>Collins, B.M. and S.L. Stephens.  2007.  Managing Natural Fires in Sierra Nevada Wilderness Areas.  Frontiers in Ecology and the Environment 5(10): 523-52</w:t>
      </w:r>
    </w:p>
  </w:comment>
  <w:comment w:id="82" w:author="Brandon Collins" w:date="2019-03-13T14:46:00Z" w:initials="BC">
    <w:p w14:paraId="3999B8A3" w14:textId="77777777" w:rsidR="00741176" w:rsidRDefault="00741176">
      <w:pPr>
        <w:pStyle w:val="CommentText"/>
      </w:pPr>
      <w:r>
        <w:rPr>
          <w:rStyle w:val="CommentReference"/>
        </w:rPr>
        <w:annotationRef/>
      </w:r>
      <w:r>
        <w:t>How about this one:</w:t>
      </w:r>
    </w:p>
    <w:p w14:paraId="09BD40D8" w14:textId="1B4EA4C7" w:rsidR="00741176" w:rsidRDefault="00741176">
      <w:pPr>
        <w:pStyle w:val="CommentText"/>
      </w:pPr>
      <w:r w:rsidRPr="00384760">
        <w:t>Das, A. J., N. L. Stephenson, and K. P. Davis. 2016. Why do trees die? Characterizing the drivers of background tree mortality. Ecology 97:2616-2627.</w:t>
      </w:r>
    </w:p>
  </w:comment>
  <w:comment w:id="83" w:author="Sally Thompson" w:date="2019-03-13T09:18:00Z" w:initials="ST">
    <w:p w14:paraId="12D7CCB5" w14:textId="4CC02E9A" w:rsidR="00741176" w:rsidRDefault="00741176">
      <w:pPr>
        <w:pStyle w:val="CommentText"/>
      </w:pPr>
      <w:r>
        <w:rPr>
          <w:rStyle w:val="CommentReference"/>
        </w:rPr>
        <w:annotationRef/>
      </w:r>
      <w:r>
        <w:t>This all comes down to the “why” of the veg transition to wet meadow – is it driven by nonlocal veg changes (more water arriving at wet sites), or by local veg change + topography/hydrologic conditions (wet sites that have been encroached upon becoming drier and then wetter once encroaching trees removed)</w:t>
      </w:r>
    </w:p>
  </w:comment>
  <w:comment w:id="90" w:author="Sally Thompson" w:date="2019-03-13T09:18:00Z" w:initials="ST">
    <w:p w14:paraId="186C9D70" w14:textId="50D3F715" w:rsidR="00741176" w:rsidRDefault="00741176">
      <w:pPr>
        <w:pStyle w:val="CommentText"/>
      </w:pPr>
      <w:r>
        <w:rPr>
          <w:rStyle w:val="CommentReference"/>
        </w:rPr>
        <w:annotationRef/>
      </w:r>
      <w:r>
        <w:t>I don’t think we have any evidence that soils are poorly drained in ICB.  Gabby?</w:t>
      </w:r>
    </w:p>
  </w:comment>
  <w:comment w:id="91" w:author="Jens Stevens" w:date="2019-03-13T09:18:00Z" w:initials="JS">
    <w:p w14:paraId="3F5B85EE" w14:textId="0B82D2D9" w:rsidR="00741176" w:rsidRDefault="00741176">
      <w:pPr>
        <w:pStyle w:val="CommentText"/>
      </w:pPr>
      <w:r>
        <w:rPr>
          <w:rStyle w:val="CommentReference"/>
        </w:rPr>
        <w:annotationRef/>
      </w:r>
      <w:r>
        <w:t>Gabrielle/Katya/Sally</w:t>
      </w:r>
    </w:p>
  </w:comment>
  <w:comment w:id="93" w:author="Jens Stevens" w:date="2019-03-13T09:18:00Z" w:initials="JS">
    <w:p w14:paraId="4138141B" w14:textId="7C2883D9" w:rsidR="00741176" w:rsidRDefault="00741176">
      <w:pPr>
        <w:pStyle w:val="CommentText"/>
      </w:pPr>
      <w:r>
        <w:rPr>
          <w:rStyle w:val="CommentReference"/>
        </w:rPr>
        <w:annotationRef/>
      </w:r>
      <w:r>
        <w:t>Scott/Brandon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EA6246" w15:done="0"/>
  <w15:commentEx w15:paraId="308E47D5" w15:done="0"/>
  <w15:commentEx w15:paraId="0ACF3BDD" w15:done="0"/>
  <w15:commentEx w15:paraId="3AC50408" w15:done="0"/>
  <w15:commentEx w15:paraId="1C054F79" w15:done="0"/>
  <w15:commentEx w15:paraId="2F40BA5C" w15:done="0"/>
  <w15:commentEx w15:paraId="3D099841" w15:done="0"/>
  <w15:commentEx w15:paraId="01D3FC66" w15:done="0"/>
  <w15:commentEx w15:paraId="463CFD70" w15:paraIdParent="01D3FC66" w15:done="0"/>
  <w15:commentEx w15:paraId="332345D7" w15:done="0"/>
  <w15:commentEx w15:paraId="7D02E705" w15:done="0"/>
  <w15:commentEx w15:paraId="4A695E29" w15:done="0"/>
  <w15:commentEx w15:paraId="7ABB1425" w15:done="0"/>
  <w15:commentEx w15:paraId="380A4A8F" w15:done="0"/>
  <w15:commentEx w15:paraId="28429761" w15:done="0"/>
  <w15:commentEx w15:paraId="0BEFAF7B" w15:done="0"/>
  <w15:commentEx w15:paraId="188F215A" w15:done="0"/>
  <w15:commentEx w15:paraId="59D833F8" w15:done="0"/>
  <w15:commentEx w15:paraId="45FF40CD" w15:done="0"/>
  <w15:commentEx w15:paraId="6C65E0C5" w15:done="0"/>
  <w15:commentEx w15:paraId="4E6D30CF" w15:done="0"/>
  <w15:commentEx w15:paraId="67BA3ABA" w15:paraIdParent="4E6D30CF" w15:done="0"/>
  <w15:commentEx w15:paraId="2FCB3E25" w15:done="0"/>
  <w15:commentEx w15:paraId="2DFF4A3B" w15:paraIdParent="2FCB3E25" w15:done="0"/>
  <w15:commentEx w15:paraId="5C72C250" w15:done="0"/>
  <w15:commentEx w15:paraId="39AC71D7" w15:done="0"/>
  <w15:commentEx w15:paraId="212714F1" w15:done="0"/>
  <w15:commentEx w15:paraId="7460FC90" w15:done="0"/>
  <w15:commentEx w15:paraId="0017B134" w15:done="0"/>
  <w15:commentEx w15:paraId="7F9F58E7" w15:done="0"/>
  <w15:commentEx w15:paraId="0A9A4744" w15:done="0"/>
  <w15:commentEx w15:paraId="08513C63" w15:done="0"/>
  <w15:commentEx w15:paraId="0B74D341" w15:done="0"/>
  <w15:commentEx w15:paraId="1BD913F9" w15:paraIdParent="0B74D341" w15:done="0"/>
  <w15:commentEx w15:paraId="71DFEEA4" w15:done="0"/>
  <w15:commentEx w15:paraId="36D2EE18" w15:paraIdParent="71DFEEA4" w15:done="0"/>
  <w15:commentEx w15:paraId="5504EF27" w15:paraIdParent="71DFEEA4" w15:done="0"/>
  <w15:commentEx w15:paraId="15C38E09" w15:done="0"/>
  <w15:commentEx w15:paraId="2B0AC46A" w15:done="0"/>
  <w15:commentEx w15:paraId="164DE7E0" w15:done="0"/>
  <w15:commentEx w15:paraId="3FEAF102" w15:done="0"/>
  <w15:commentEx w15:paraId="160D6182" w15:done="0"/>
  <w15:commentEx w15:paraId="73994D39" w15:done="0"/>
  <w15:commentEx w15:paraId="235FBFDC" w15:done="0"/>
  <w15:commentEx w15:paraId="04EE7332" w15:done="0"/>
  <w15:commentEx w15:paraId="24DF3632" w15:done="0"/>
  <w15:commentEx w15:paraId="312EE5AB" w15:done="0"/>
  <w15:commentEx w15:paraId="51C29D74" w15:done="0"/>
  <w15:commentEx w15:paraId="0162CC70" w15:paraIdParent="51C29D74" w15:done="0"/>
  <w15:commentEx w15:paraId="07A42139" w15:done="0"/>
  <w15:commentEx w15:paraId="09BD40D8" w15:paraIdParent="07A42139" w15:done="0"/>
  <w15:commentEx w15:paraId="12D7CCB5" w15:done="0"/>
  <w15:commentEx w15:paraId="186C9D70" w15:done="0"/>
  <w15:commentEx w15:paraId="3F5B85EE" w15:done="0"/>
  <w15:commentEx w15:paraId="413814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EA6246" w16cid:durableId="20337D60"/>
  <w16cid:commentId w16cid:paraId="308E47D5" w16cid:durableId="203381FE"/>
  <w16cid:commentId w16cid:paraId="0ACF3BDD" w16cid:durableId="20339205"/>
  <w16cid:commentId w16cid:paraId="3AC50408" w16cid:durableId="203382C2"/>
  <w16cid:commentId w16cid:paraId="1C054F79" w16cid:durableId="2033889B"/>
  <w16cid:commentId w16cid:paraId="2F40BA5C" w16cid:durableId="20337D64"/>
  <w16cid:commentId w16cid:paraId="3D099841" w16cid:durableId="202D2349"/>
  <w16cid:commentId w16cid:paraId="01D3FC66" w16cid:durableId="20337D66"/>
  <w16cid:commentId w16cid:paraId="463CFD70" w16cid:durableId="2034AA9E"/>
  <w16cid:commentId w16cid:paraId="332345D7" w16cid:durableId="1FDA13A2"/>
  <w16cid:commentId w16cid:paraId="7D02E705" w16cid:durableId="2034B190"/>
  <w16cid:commentId w16cid:paraId="4A695E29" w16cid:durableId="2034DE31"/>
  <w16cid:commentId w16cid:paraId="7ABB1425" w16cid:durableId="2034F57C"/>
  <w16cid:commentId w16cid:paraId="380A4A8F" w16cid:durableId="20337D73"/>
  <w16cid:commentId w16cid:paraId="28429761" w16cid:durableId="20337D74"/>
  <w16cid:commentId w16cid:paraId="0BEFAF7B" w16cid:durableId="20337D75"/>
  <w16cid:commentId w16cid:paraId="188F215A" w16cid:durableId="1F7C08D9"/>
  <w16cid:commentId w16cid:paraId="59D833F8" w16cid:durableId="2034AF82"/>
  <w16cid:commentId w16cid:paraId="45FF40CD" w16cid:durableId="1F7C08DA"/>
  <w16cid:commentId w16cid:paraId="6C65E0C5" w16cid:durableId="1F7C08DB"/>
  <w16cid:commentId w16cid:paraId="4E6D30CF" w16cid:durableId="20337D79"/>
  <w16cid:commentId w16cid:paraId="67BA3ABA" w16cid:durableId="2034A35C"/>
  <w16cid:commentId w16cid:paraId="2FCB3E25" w16cid:durableId="20337D7A"/>
  <w16cid:commentId w16cid:paraId="2DFF4A3B" w16cid:durableId="2034A581"/>
  <w16cid:commentId w16cid:paraId="5C72C250" w16cid:durableId="20337D7B"/>
  <w16cid:commentId w16cid:paraId="39AC71D7" w16cid:durableId="20337D7C"/>
  <w16cid:commentId w16cid:paraId="212714F1" w16cid:durableId="20337D7D"/>
  <w16cid:commentId w16cid:paraId="7460FC90" w16cid:durableId="20337D7E"/>
  <w16cid:commentId w16cid:paraId="0017B134" w16cid:durableId="202FC702"/>
  <w16cid:commentId w16cid:paraId="7F9F58E7" w16cid:durableId="20337D80"/>
  <w16cid:commentId w16cid:paraId="0A9A4744" w16cid:durableId="2034FE09"/>
  <w16cid:commentId w16cid:paraId="08513C63" w16cid:durableId="20337D81"/>
  <w16cid:commentId w16cid:paraId="0B74D341" w16cid:durableId="1FD76325"/>
  <w16cid:commentId w16cid:paraId="1BD913F9" w16cid:durableId="1FE0830E"/>
  <w16cid:commentId w16cid:paraId="71DFEEA4" w16cid:durableId="1FB8DB43"/>
  <w16cid:commentId w16cid:paraId="36D2EE18" w16cid:durableId="1FBA0F86"/>
  <w16cid:commentId w16cid:paraId="5504EF27" w16cid:durableId="1FCD1499"/>
  <w16cid:commentId w16cid:paraId="15C38E09" w16cid:durableId="20337D87"/>
  <w16cid:commentId w16cid:paraId="2B0AC46A" w16cid:durableId="202FD650"/>
  <w16cid:commentId w16cid:paraId="164DE7E0" w16cid:durableId="202FD545"/>
  <w16cid:commentId w16cid:paraId="3FEAF102" w16cid:durableId="20337D8A"/>
  <w16cid:commentId w16cid:paraId="160D6182" w16cid:durableId="20337D8B"/>
  <w16cid:commentId w16cid:paraId="73994D39" w16cid:durableId="20337D8C"/>
  <w16cid:commentId w16cid:paraId="235FBFDC" w16cid:durableId="20337D8D"/>
  <w16cid:commentId w16cid:paraId="04EE7332" w16cid:durableId="20337D8E"/>
  <w16cid:commentId w16cid:paraId="24DF3632" w16cid:durableId="20337D8F"/>
  <w16cid:commentId w16cid:paraId="312EE5AB" w16cid:durableId="20337D90"/>
  <w16cid:commentId w16cid:paraId="51C29D74" w16cid:durableId="202FFC3C"/>
  <w16cid:commentId w16cid:paraId="0162CC70" w16cid:durableId="20339555"/>
  <w16cid:commentId w16cid:paraId="07A42139" w16cid:durableId="20337D93"/>
  <w16cid:commentId w16cid:paraId="09BD40D8" w16cid:durableId="20339639"/>
  <w16cid:commentId w16cid:paraId="12D7CCB5" w16cid:durableId="20337D94"/>
  <w16cid:commentId w16cid:paraId="186C9D70" w16cid:durableId="20337D95"/>
  <w16cid:commentId w16cid:paraId="3F5B85EE" w16cid:durableId="20300294"/>
  <w16cid:commentId w16cid:paraId="4138141B" w16cid:durableId="203002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49BA3D" w14:textId="77777777" w:rsidR="00C5512B" w:rsidRDefault="00C5512B" w:rsidP="00D55DA2">
      <w:r>
        <w:separator/>
      </w:r>
    </w:p>
  </w:endnote>
  <w:endnote w:type="continuationSeparator" w:id="0">
    <w:p w14:paraId="7109C9B1" w14:textId="77777777" w:rsidR="00C5512B" w:rsidRDefault="00C5512B" w:rsidP="00D55DA2">
      <w:r>
        <w:continuationSeparator/>
      </w:r>
    </w:p>
  </w:endnote>
  <w:endnote w:type="continuationNotice" w:id="1">
    <w:p w14:paraId="42CD9B27" w14:textId="77777777" w:rsidR="00C5512B" w:rsidRDefault="00C551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GｺﾞｼｯｸM">
    <w:panose1 w:val="020B0604020202020204"/>
    <w:charset w:val="8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741176" w:rsidRDefault="00741176"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741176" w:rsidRDefault="00741176"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68870060" w:rsidR="00741176" w:rsidRDefault="00741176"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30</w:t>
    </w:r>
    <w:r>
      <w:rPr>
        <w:rStyle w:val="PageNumber"/>
      </w:rPr>
      <w:fldChar w:fldCharType="end"/>
    </w:r>
  </w:p>
  <w:p w14:paraId="0D3A7669" w14:textId="77777777" w:rsidR="00741176" w:rsidRDefault="00741176"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336209" w14:textId="77777777" w:rsidR="00C5512B" w:rsidRDefault="00C5512B" w:rsidP="00D55DA2">
      <w:r>
        <w:separator/>
      </w:r>
    </w:p>
  </w:footnote>
  <w:footnote w:type="continuationSeparator" w:id="0">
    <w:p w14:paraId="12DA26C0" w14:textId="77777777" w:rsidR="00C5512B" w:rsidRDefault="00C5512B" w:rsidP="00D55DA2">
      <w:r>
        <w:continuationSeparator/>
      </w:r>
    </w:p>
  </w:footnote>
  <w:footnote w:type="continuationNotice" w:id="1">
    <w:p w14:paraId="55419B73" w14:textId="77777777" w:rsidR="00C5512B" w:rsidRDefault="00C5512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lly Thompson">
    <w15:presenceInfo w15:providerId="AD" w15:userId="S::sallyt@berkeley.edu::d1d1f16a-ec2b-4737-9ead-11df4814808d"/>
  </w15:person>
  <w15:person w15:author="Brandon Collins">
    <w15:presenceInfo w15:providerId="None" w15:userId="Brandon Collins"/>
  </w15:person>
  <w15:person w15:author="Jens Stevens">
    <w15:presenceInfo w15:providerId="None" w15:userId="Jens Stevens"/>
  </w15:person>
  <w15:person w15:author="Ekaterina Rakhmatulina">
    <w15:presenceInfo w15:providerId="Windows Live" w15:userId="26389bc3b0d5e458"/>
  </w15:person>
  <w15:person w15:author="Jens Stevens [2]">
    <w15:presenceInfo w15:providerId="Windows Live" w15:userId="ea8d6281ed9038ac"/>
  </w15:person>
  <w15:person w15:author="Gabrielle Boisrame">
    <w15:presenceInfo w15:providerId="AD" w15:userId="S-1-5-21-2983108227-3104936336-457092868-27413"/>
  </w15:person>
  <w15:person w15:author="Gabrielle">
    <w15:presenceInfo w15:providerId="None" w15:userId="Gabri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85&lt;/item&gt;&lt;item&gt;638&lt;/item&gt;&lt;item&gt;843&lt;/item&gt;&lt;item&gt;1070&lt;/item&gt;&lt;item&gt;1100&lt;/item&gt;&lt;item&gt;1246&lt;/item&gt;&lt;item&gt;1259&lt;/item&gt;&lt;item&gt;1441&lt;/item&gt;&lt;item&gt;1483&lt;/item&gt;&lt;item&gt;1702&lt;/item&gt;&lt;item&gt;1935&lt;/item&gt;&lt;item&gt;2189&lt;/item&gt;&lt;item&gt;2629&lt;/item&gt;&lt;item&gt;2769&lt;/item&gt;&lt;item&gt;2831&lt;/item&gt;&lt;item&gt;2875&lt;/item&gt;&lt;item&gt;3083&lt;/item&gt;&lt;item&gt;3085&lt;/item&gt;&lt;item&gt;3272&lt;/item&gt;&lt;item&gt;3289&lt;/item&gt;&lt;item&gt;3327&lt;/item&gt;&lt;item&gt;3499&lt;/item&gt;&lt;item&gt;3559&lt;/item&gt;&lt;item&gt;3563&lt;/item&gt;&lt;item&gt;3726&lt;/item&gt;&lt;item&gt;3727&lt;/item&gt;&lt;item&gt;3728&lt;/item&gt;&lt;item&gt;3734&lt;/item&gt;&lt;item&gt;3735&lt;/item&gt;&lt;item&gt;3736&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34B5"/>
    <w:rsid w:val="00024BA0"/>
    <w:rsid w:val="0003234E"/>
    <w:rsid w:val="00032F37"/>
    <w:rsid w:val="00040459"/>
    <w:rsid w:val="00041E5E"/>
    <w:rsid w:val="0004320D"/>
    <w:rsid w:val="00044E93"/>
    <w:rsid w:val="00051899"/>
    <w:rsid w:val="00051A5D"/>
    <w:rsid w:val="000546FA"/>
    <w:rsid w:val="00057A9F"/>
    <w:rsid w:val="00060598"/>
    <w:rsid w:val="00061CE0"/>
    <w:rsid w:val="00065F98"/>
    <w:rsid w:val="00066F63"/>
    <w:rsid w:val="0007030B"/>
    <w:rsid w:val="0007073A"/>
    <w:rsid w:val="000732D6"/>
    <w:rsid w:val="00076EE7"/>
    <w:rsid w:val="0008070D"/>
    <w:rsid w:val="00082E0B"/>
    <w:rsid w:val="00083323"/>
    <w:rsid w:val="000838C2"/>
    <w:rsid w:val="00086655"/>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1C4"/>
    <w:rsid w:val="000B65C5"/>
    <w:rsid w:val="000B6716"/>
    <w:rsid w:val="000C0035"/>
    <w:rsid w:val="000C0EEC"/>
    <w:rsid w:val="000C2D17"/>
    <w:rsid w:val="000C4C4D"/>
    <w:rsid w:val="000D085D"/>
    <w:rsid w:val="000D21FB"/>
    <w:rsid w:val="000D2B66"/>
    <w:rsid w:val="000D3809"/>
    <w:rsid w:val="000D3D8F"/>
    <w:rsid w:val="000D434C"/>
    <w:rsid w:val="000D45F0"/>
    <w:rsid w:val="000D6138"/>
    <w:rsid w:val="000D621A"/>
    <w:rsid w:val="000E0240"/>
    <w:rsid w:val="000E10DE"/>
    <w:rsid w:val="000E1805"/>
    <w:rsid w:val="000E26C3"/>
    <w:rsid w:val="000E323A"/>
    <w:rsid w:val="000E588D"/>
    <w:rsid w:val="000E7998"/>
    <w:rsid w:val="000F2185"/>
    <w:rsid w:val="000F496C"/>
    <w:rsid w:val="00100B17"/>
    <w:rsid w:val="0010432E"/>
    <w:rsid w:val="0010444A"/>
    <w:rsid w:val="0011291D"/>
    <w:rsid w:val="0011372E"/>
    <w:rsid w:val="001146A6"/>
    <w:rsid w:val="00115ACD"/>
    <w:rsid w:val="00121D51"/>
    <w:rsid w:val="00123839"/>
    <w:rsid w:val="001276AC"/>
    <w:rsid w:val="001301FF"/>
    <w:rsid w:val="00135306"/>
    <w:rsid w:val="00140558"/>
    <w:rsid w:val="00142C62"/>
    <w:rsid w:val="00143C7D"/>
    <w:rsid w:val="00144031"/>
    <w:rsid w:val="00145DA4"/>
    <w:rsid w:val="00146031"/>
    <w:rsid w:val="0014643E"/>
    <w:rsid w:val="00146F6E"/>
    <w:rsid w:val="00152A90"/>
    <w:rsid w:val="00152C6E"/>
    <w:rsid w:val="00153623"/>
    <w:rsid w:val="00154934"/>
    <w:rsid w:val="0016145E"/>
    <w:rsid w:val="00163046"/>
    <w:rsid w:val="00166CC8"/>
    <w:rsid w:val="00170F6F"/>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10626"/>
    <w:rsid w:val="00211BDE"/>
    <w:rsid w:val="00221EA6"/>
    <w:rsid w:val="002222E8"/>
    <w:rsid w:val="00222366"/>
    <w:rsid w:val="00223D6B"/>
    <w:rsid w:val="00230B00"/>
    <w:rsid w:val="00230BA5"/>
    <w:rsid w:val="002316B0"/>
    <w:rsid w:val="002323D4"/>
    <w:rsid w:val="0023250F"/>
    <w:rsid w:val="0023430A"/>
    <w:rsid w:val="00235172"/>
    <w:rsid w:val="00237853"/>
    <w:rsid w:val="00240AA7"/>
    <w:rsid w:val="00242577"/>
    <w:rsid w:val="00244733"/>
    <w:rsid w:val="00246C8D"/>
    <w:rsid w:val="00247216"/>
    <w:rsid w:val="0024763A"/>
    <w:rsid w:val="00250334"/>
    <w:rsid w:val="00250CC1"/>
    <w:rsid w:val="00250F8C"/>
    <w:rsid w:val="00255E0B"/>
    <w:rsid w:val="00257C2B"/>
    <w:rsid w:val="002608DB"/>
    <w:rsid w:val="00261730"/>
    <w:rsid w:val="00261B20"/>
    <w:rsid w:val="00271239"/>
    <w:rsid w:val="002723CC"/>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6096"/>
    <w:rsid w:val="003368DA"/>
    <w:rsid w:val="003369A1"/>
    <w:rsid w:val="00342CF9"/>
    <w:rsid w:val="00345D27"/>
    <w:rsid w:val="00350309"/>
    <w:rsid w:val="00353048"/>
    <w:rsid w:val="00361115"/>
    <w:rsid w:val="00364834"/>
    <w:rsid w:val="003655A3"/>
    <w:rsid w:val="00370C5E"/>
    <w:rsid w:val="00371BF8"/>
    <w:rsid w:val="003774CC"/>
    <w:rsid w:val="00380B80"/>
    <w:rsid w:val="00383E9E"/>
    <w:rsid w:val="00383FE2"/>
    <w:rsid w:val="00384760"/>
    <w:rsid w:val="0039290B"/>
    <w:rsid w:val="00393BC7"/>
    <w:rsid w:val="00395A53"/>
    <w:rsid w:val="003A2D90"/>
    <w:rsid w:val="003A35C6"/>
    <w:rsid w:val="003A505E"/>
    <w:rsid w:val="003A6AED"/>
    <w:rsid w:val="003B1292"/>
    <w:rsid w:val="003B169F"/>
    <w:rsid w:val="003B4F98"/>
    <w:rsid w:val="003B7241"/>
    <w:rsid w:val="003C580D"/>
    <w:rsid w:val="003C5CCB"/>
    <w:rsid w:val="003C77F4"/>
    <w:rsid w:val="003C7A9E"/>
    <w:rsid w:val="003C7DBB"/>
    <w:rsid w:val="003D273E"/>
    <w:rsid w:val="003D4882"/>
    <w:rsid w:val="003E3E80"/>
    <w:rsid w:val="003E401C"/>
    <w:rsid w:val="003E5F7E"/>
    <w:rsid w:val="003F001A"/>
    <w:rsid w:val="003F1170"/>
    <w:rsid w:val="003F172A"/>
    <w:rsid w:val="003F19D7"/>
    <w:rsid w:val="003F4FF7"/>
    <w:rsid w:val="003F69B0"/>
    <w:rsid w:val="00400B4C"/>
    <w:rsid w:val="004049FF"/>
    <w:rsid w:val="004061B6"/>
    <w:rsid w:val="00406919"/>
    <w:rsid w:val="004111EF"/>
    <w:rsid w:val="00414B24"/>
    <w:rsid w:val="004152FC"/>
    <w:rsid w:val="0042022B"/>
    <w:rsid w:val="0042069B"/>
    <w:rsid w:val="004206A3"/>
    <w:rsid w:val="00420E77"/>
    <w:rsid w:val="00423CCA"/>
    <w:rsid w:val="00424424"/>
    <w:rsid w:val="004254BD"/>
    <w:rsid w:val="00425786"/>
    <w:rsid w:val="004275F6"/>
    <w:rsid w:val="00430B14"/>
    <w:rsid w:val="0043254B"/>
    <w:rsid w:val="00433F57"/>
    <w:rsid w:val="00440373"/>
    <w:rsid w:val="004404D6"/>
    <w:rsid w:val="004404EB"/>
    <w:rsid w:val="004406D6"/>
    <w:rsid w:val="00444319"/>
    <w:rsid w:val="004450CE"/>
    <w:rsid w:val="004453E3"/>
    <w:rsid w:val="0044673E"/>
    <w:rsid w:val="00447673"/>
    <w:rsid w:val="00452E19"/>
    <w:rsid w:val="004576CD"/>
    <w:rsid w:val="0046019A"/>
    <w:rsid w:val="00466D16"/>
    <w:rsid w:val="00467164"/>
    <w:rsid w:val="00467CA1"/>
    <w:rsid w:val="004711FF"/>
    <w:rsid w:val="004741DE"/>
    <w:rsid w:val="0047444A"/>
    <w:rsid w:val="004826B5"/>
    <w:rsid w:val="00483902"/>
    <w:rsid w:val="00484A07"/>
    <w:rsid w:val="00485FD5"/>
    <w:rsid w:val="00490D35"/>
    <w:rsid w:val="004914A4"/>
    <w:rsid w:val="0049296C"/>
    <w:rsid w:val="0049562C"/>
    <w:rsid w:val="00495845"/>
    <w:rsid w:val="00496801"/>
    <w:rsid w:val="004971DF"/>
    <w:rsid w:val="00497A36"/>
    <w:rsid w:val="00497A5E"/>
    <w:rsid w:val="004A0BCA"/>
    <w:rsid w:val="004A7728"/>
    <w:rsid w:val="004B0395"/>
    <w:rsid w:val="004B06D0"/>
    <w:rsid w:val="004B6C15"/>
    <w:rsid w:val="004B7404"/>
    <w:rsid w:val="004C43C0"/>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5174"/>
    <w:rsid w:val="005051F2"/>
    <w:rsid w:val="0050656A"/>
    <w:rsid w:val="00513760"/>
    <w:rsid w:val="00516841"/>
    <w:rsid w:val="00517A95"/>
    <w:rsid w:val="00520373"/>
    <w:rsid w:val="0052098F"/>
    <w:rsid w:val="00522FA8"/>
    <w:rsid w:val="00526BDE"/>
    <w:rsid w:val="00527361"/>
    <w:rsid w:val="00527EC9"/>
    <w:rsid w:val="00530CA1"/>
    <w:rsid w:val="00531A2E"/>
    <w:rsid w:val="00533CFE"/>
    <w:rsid w:val="005402A8"/>
    <w:rsid w:val="005403CA"/>
    <w:rsid w:val="00542197"/>
    <w:rsid w:val="00546827"/>
    <w:rsid w:val="00547A11"/>
    <w:rsid w:val="00550D1E"/>
    <w:rsid w:val="0055355C"/>
    <w:rsid w:val="00553B8E"/>
    <w:rsid w:val="00554EFF"/>
    <w:rsid w:val="00554F03"/>
    <w:rsid w:val="005569AD"/>
    <w:rsid w:val="00561DB2"/>
    <w:rsid w:val="00565DB7"/>
    <w:rsid w:val="00566E8B"/>
    <w:rsid w:val="005702BD"/>
    <w:rsid w:val="00574A02"/>
    <w:rsid w:val="00575E32"/>
    <w:rsid w:val="00576926"/>
    <w:rsid w:val="00581374"/>
    <w:rsid w:val="0058792C"/>
    <w:rsid w:val="00590376"/>
    <w:rsid w:val="00592E9E"/>
    <w:rsid w:val="00595439"/>
    <w:rsid w:val="005A15F0"/>
    <w:rsid w:val="005A4683"/>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13A13"/>
    <w:rsid w:val="00617A6F"/>
    <w:rsid w:val="00621ADE"/>
    <w:rsid w:val="00624CB7"/>
    <w:rsid w:val="00625552"/>
    <w:rsid w:val="00626985"/>
    <w:rsid w:val="00627841"/>
    <w:rsid w:val="00630392"/>
    <w:rsid w:val="0063201D"/>
    <w:rsid w:val="00632900"/>
    <w:rsid w:val="00633E62"/>
    <w:rsid w:val="0063439C"/>
    <w:rsid w:val="006428C5"/>
    <w:rsid w:val="00643F97"/>
    <w:rsid w:val="00646250"/>
    <w:rsid w:val="00646585"/>
    <w:rsid w:val="0065240D"/>
    <w:rsid w:val="00652E3A"/>
    <w:rsid w:val="0065308B"/>
    <w:rsid w:val="00654C21"/>
    <w:rsid w:val="006558CD"/>
    <w:rsid w:val="00662D7B"/>
    <w:rsid w:val="00665583"/>
    <w:rsid w:val="00671970"/>
    <w:rsid w:val="00671C7B"/>
    <w:rsid w:val="006762A0"/>
    <w:rsid w:val="006800F7"/>
    <w:rsid w:val="006830F1"/>
    <w:rsid w:val="00684433"/>
    <w:rsid w:val="00685E70"/>
    <w:rsid w:val="00686FDC"/>
    <w:rsid w:val="00692085"/>
    <w:rsid w:val="006932E6"/>
    <w:rsid w:val="0069666A"/>
    <w:rsid w:val="006A2E82"/>
    <w:rsid w:val="006A3DFE"/>
    <w:rsid w:val="006B0BF7"/>
    <w:rsid w:val="006B50C3"/>
    <w:rsid w:val="006B545F"/>
    <w:rsid w:val="006B640B"/>
    <w:rsid w:val="006B6F82"/>
    <w:rsid w:val="006C1218"/>
    <w:rsid w:val="006C1E67"/>
    <w:rsid w:val="006C255B"/>
    <w:rsid w:val="006C3009"/>
    <w:rsid w:val="006C3C82"/>
    <w:rsid w:val="006D11A9"/>
    <w:rsid w:val="006E0810"/>
    <w:rsid w:val="006E17F3"/>
    <w:rsid w:val="006E5DA9"/>
    <w:rsid w:val="006E61CB"/>
    <w:rsid w:val="006E7CD5"/>
    <w:rsid w:val="006F0C26"/>
    <w:rsid w:val="006F2822"/>
    <w:rsid w:val="006F57A3"/>
    <w:rsid w:val="006F7E76"/>
    <w:rsid w:val="006F7FF1"/>
    <w:rsid w:val="00701169"/>
    <w:rsid w:val="007014B4"/>
    <w:rsid w:val="00704BF2"/>
    <w:rsid w:val="007060E1"/>
    <w:rsid w:val="00706487"/>
    <w:rsid w:val="00707242"/>
    <w:rsid w:val="0070726F"/>
    <w:rsid w:val="007112E3"/>
    <w:rsid w:val="00711C83"/>
    <w:rsid w:val="00713A4D"/>
    <w:rsid w:val="0072115A"/>
    <w:rsid w:val="00722737"/>
    <w:rsid w:val="00726A53"/>
    <w:rsid w:val="00732F46"/>
    <w:rsid w:val="00732FC0"/>
    <w:rsid w:val="00735092"/>
    <w:rsid w:val="00737117"/>
    <w:rsid w:val="00737286"/>
    <w:rsid w:val="00737AC6"/>
    <w:rsid w:val="0074102E"/>
    <w:rsid w:val="00741176"/>
    <w:rsid w:val="00744EA8"/>
    <w:rsid w:val="007474B0"/>
    <w:rsid w:val="007475FE"/>
    <w:rsid w:val="0075060F"/>
    <w:rsid w:val="00751992"/>
    <w:rsid w:val="00762E24"/>
    <w:rsid w:val="00764C74"/>
    <w:rsid w:val="00767E64"/>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A020F"/>
    <w:rsid w:val="007A035E"/>
    <w:rsid w:val="007A103D"/>
    <w:rsid w:val="007A2B64"/>
    <w:rsid w:val="007A592E"/>
    <w:rsid w:val="007A69A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D0779"/>
    <w:rsid w:val="007D14DF"/>
    <w:rsid w:val="007D15CE"/>
    <w:rsid w:val="007D3030"/>
    <w:rsid w:val="007D3A0A"/>
    <w:rsid w:val="007D5254"/>
    <w:rsid w:val="007D6FBF"/>
    <w:rsid w:val="007E29C7"/>
    <w:rsid w:val="007E5381"/>
    <w:rsid w:val="007E78E5"/>
    <w:rsid w:val="007F1B68"/>
    <w:rsid w:val="007F231C"/>
    <w:rsid w:val="007F3603"/>
    <w:rsid w:val="007F6184"/>
    <w:rsid w:val="00803715"/>
    <w:rsid w:val="00805AAB"/>
    <w:rsid w:val="00806C1D"/>
    <w:rsid w:val="00810F48"/>
    <w:rsid w:val="008126F8"/>
    <w:rsid w:val="00812D8E"/>
    <w:rsid w:val="0081321A"/>
    <w:rsid w:val="008146E4"/>
    <w:rsid w:val="00814BFA"/>
    <w:rsid w:val="00825753"/>
    <w:rsid w:val="0083110E"/>
    <w:rsid w:val="00831CB9"/>
    <w:rsid w:val="00832545"/>
    <w:rsid w:val="008325E4"/>
    <w:rsid w:val="00833C10"/>
    <w:rsid w:val="00834975"/>
    <w:rsid w:val="00834984"/>
    <w:rsid w:val="00836C0E"/>
    <w:rsid w:val="0084138A"/>
    <w:rsid w:val="00842A16"/>
    <w:rsid w:val="00842D33"/>
    <w:rsid w:val="008434E7"/>
    <w:rsid w:val="00850161"/>
    <w:rsid w:val="0085421B"/>
    <w:rsid w:val="00855601"/>
    <w:rsid w:val="00855ADD"/>
    <w:rsid w:val="00865168"/>
    <w:rsid w:val="00870407"/>
    <w:rsid w:val="008723FE"/>
    <w:rsid w:val="008730C8"/>
    <w:rsid w:val="00880806"/>
    <w:rsid w:val="00882081"/>
    <w:rsid w:val="008831FA"/>
    <w:rsid w:val="008860D2"/>
    <w:rsid w:val="008875E0"/>
    <w:rsid w:val="008901F4"/>
    <w:rsid w:val="0089044B"/>
    <w:rsid w:val="0089052E"/>
    <w:rsid w:val="008907CC"/>
    <w:rsid w:val="00890A4B"/>
    <w:rsid w:val="0089192C"/>
    <w:rsid w:val="008A22ED"/>
    <w:rsid w:val="008A2442"/>
    <w:rsid w:val="008A6EA3"/>
    <w:rsid w:val="008B0B1B"/>
    <w:rsid w:val="008B2E36"/>
    <w:rsid w:val="008B3812"/>
    <w:rsid w:val="008B469B"/>
    <w:rsid w:val="008B4DB3"/>
    <w:rsid w:val="008B6F6F"/>
    <w:rsid w:val="008C2638"/>
    <w:rsid w:val="008C2C14"/>
    <w:rsid w:val="008C449F"/>
    <w:rsid w:val="008C47DE"/>
    <w:rsid w:val="008C631D"/>
    <w:rsid w:val="008C7F50"/>
    <w:rsid w:val="008D1E11"/>
    <w:rsid w:val="008D3D58"/>
    <w:rsid w:val="008D61B9"/>
    <w:rsid w:val="008D707F"/>
    <w:rsid w:val="008E0759"/>
    <w:rsid w:val="008E3A02"/>
    <w:rsid w:val="008E5FD2"/>
    <w:rsid w:val="008E6BFC"/>
    <w:rsid w:val="008F2CB8"/>
    <w:rsid w:val="008F3247"/>
    <w:rsid w:val="00904A68"/>
    <w:rsid w:val="009051C8"/>
    <w:rsid w:val="00906656"/>
    <w:rsid w:val="00906BCE"/>
    <w:rsid w:val="009123C1"/>
    <w:rsid w:val="0091423C"/>
    <w:rsid w:val="00915248"/>
    <w:rsid w:val="009158C6"/>
    <w:rsid w:val="00922657"/>
    <w:rsid w:val="0092289A"/>
    <w:rsid w:val="009230B3"/>
    <w:rsid w:val="009253CF"/>
    <w:rsid w:val="00927329"/>
    <w:rsid w:val="009314EC"/>
    <w:rsid w:val="00935DC7"/>
    <w:rsid w:val="00937D60"/>
    <w:rsid w:val="00943487"/>
    <w:rsid w:val="0095273F"/>
    <w:rsid w:val="009544F9"/>
    <w:rsid w:val="00955320"/>
    <w:rsid w:val="009555C1"/>
    <w:rsid w:val="009564B3"/>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6FF8"/>
    <w:rsid w:val="009E0E8B"/>
    <w:rsid w:val="009E1323"/>
    <w:rsid w:val="009E1FB9"/>
    <w:rsid w:val="009E1FD3"/>
    <w:rsid w:val="009E3E08"/>
    <w:rsid w:val="009E740F"/>
    <w:rsid w:val="009F0BE3"/>
    <w:rsid w:val="009F15AB"/>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425B"/>
    <w:rsid w:val="00A77A17"/>
    <w:rsid w:val="00A81ACD"/>
    <w:rsid w:val="00A839EB"/>
    <w:rsid w:val="00A87428"/>
    <w:rsid w:val="00A90470"/>
    <w:rsid w:val="00A918C9"/>
    <w:rsid w:val="00A91A42"/>
    <w:rsid w:val="00A9202A"/>
    <w:rsid w:val="00AA0A5E"/>
    <w:rsid w:val="00AA0F50"/>
    <w:rsid w:val="00AA3089"/>
    <w:rsid w:val="00AA48F9"/>
    <w:rsid w:val="00AA4E93"/>
    <w:rsid w:val="00AA5C93"/>
    <w:rsid w:val="00AA683F"/>
    <w:rsid w:val="00AA78F1"/>
    <w:rsid w:val="00AA7A52"/>
    <w:rsid w:val="00AB148F"/>
    <w:rsid w:val="00AB1E60"/>
    <w:rsid w:val="00AB1EEC"/>
    <w:rsid w:val="00AB6E59"/>
    <w:rsid w:val="00AB7402"/>
    <w:rsid w:val="00AC6212"/>
    <w:rsid w:val="00AD10CC"/>
    <w:rsid w:val="00AD3797"/>
    <w:rsid w:val="00AD5975"/>
    <w:rsid w:val="00AD5B95"/>
    <w:rsid w:val="00AD7A57"/>
    <w:rsid w:val="00AE0958"/>
    <w:rsid w:val="00AE09DE"/>
    <w:rsid w:val="00AE7110"/>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5D52"/>
    <w:rsid w:val="00B56EF7"/>
    <w:rsid w:val="00B56F43"/>
    <w:rsid w:val="00B62C24"/>
    <w:rsid w:val="00B63476"/>
    <w:rsid w:val="00B643CC"/>
    <w:rsid w:val="00B73931"/>
    <w:rsid w:val="00B75D81"/>
    <w:rsid w:val="00B80042"/>
    <w:rsid w:val="00B80E03"/>
    <w:rsid w:val="00B81470"/>
    <w:rsid w:val="00B83B01"/>
    <w:rsid w:val="00B84E42"/>
    <w:rsid w:val="00B91069"/>
    <w:rsid w:val="00B9453B"/>
    <w:rsid w:val="00B945C2"/>
    <w:rsid w:val="00B94CDA"/>
    <w:rsid w:val="00B94E67"/>
    <w:rsid w:val="00B959C3"/>
    <w:rsid w:val="00B95F01"/>
    <w:rsid w:val="00BA00BF"/>
    <w:rsid w:val="00BA1466"/>
    <w:rsid w:val="00BA376B"/>
    <w:rsid w:val="00BA46BE"/>
    <w:rsid w:val="00BA777D"/>
    <w:rsid w:val="00BB090D"/>
    <w:rsid w:val="00BB1004"/>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30590"/>
    <w:rsid w:val="00C31C76"/>
    <w:rsid w:val="00C35B4F"/>
    <w:rsid w:val="00C377CA"/>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9028F"/>
    <w:rsid w:val="00C91445"/>
    <w:rsid w:val="00C91E79"/>
    <w:rsid w:val="00C949AD"/>
    <w:rsid w:val="00C9780E"/>
    <w:rsid w:val="00CA14F2"/>
    <w:rsid w:val="00CA3E11"/>
    <w:rsid w:val="00CA5F49"/>
    <w:rsid w:val="00CC3B93"/>
    <w:rsid w:val="00CC5781"/>
    <w:rsid w:val="00CC61A1"/>
    <w:rsid w:val="00CC6A12"/>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D"/>
    <w:rsid w:val="00D46BB4"/>
    <w:rsid w:val="00D47119"/>
    <w:rsid w:val="00D53BBE"/>
    <w:rsid w:val="00D55DA2"/>
    <w:rsid w:val="00D61373"/>
    <w:rsid w:val="00D628DD"/>
    <w:rsid w:val="00D64CEB"/>
    <w:rsid w:val="00D652F0"/>
    <w:rsid w:val="00D65DBF"/>
    <w:rsid w:val="00D6761D"/>
    <w:rsid w:val="00D72422"/>
    <w:rsid w:val="00D74BF2"/>
    <w:rsid w:val="00D74F66"/>
    <w:rsid w:val="00D7749A"/>
    <w:rsid w:val="00D81477"/>
    <w:rsid w:val="00D8370D"/>
    <w:rsid w:val="00D837D4"/>
    <w:rsid w:val="00D83EE2"/>
    <w:rsid w:val="00D84B60"/>
    <w:rsid w:val="00D906BE"/>
    <w:rsid w:val="00D93C79"/>
    <w:rsid w:val="00D946B4"/>
    <w:rsid w:val="00DA0158"/>
    <w:rsid w:val="00DA409D"/>
    <w:rsid w:val="00DA6A33"/>
    <w:rsid w:val="00DA6E11"/>
    <w:rsid w:val="00DB260D"/>
    <w:rsid w:val="00DB2B2D"/>
    <w:rsid w:val="00DB5335"/>
    <w:rsid w:val="00DC05C2"/>
    <w:rsid w:val="00DC0835"/>
    <w:rsid w:val="00DC3403"/>
    <w:rsid w:val="00DD0876"/>
    <w:rsid w:val="00DD130B"/>
    <w:rsid w:val="00DD1508"/>
    <w:rsid w:val="00DD38BA"/>
    <w:rsid w:val="00DD7DDD"/>
    <w:rsid w:val="00DE1695"/>
    <w:rsid w:val="00DE6FC0"/>
    <w:rsid w:val="00DF10FB"/>
    <w:rsid w:val="00DF1861"/>
    <w:rsid w:val="00DF3BBF"/>
    <w:rsid w:val="00DF60B9"/>
    <w:rsid w:val="00DF7A60"/>
    <w:rsid w:val="00E05715"/>
    <w:rsid w:val="00E05749"/>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40ADD"/>
    <w:rsid w:val="00E46DED"/>
    <w:rsid w:val="00E51466"/>
    <w:rsid w:val="00E51ED8"/>
    <w:rsid w:val="00E52256"/>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974AF"/>
    <w:rsid w:val="00EA0993"/>
    <w:rsid w:val="00EA1E29"/>
    <w:rsid w:val="00EA204D"/>
    <w:rsid w:val="00EA3110"/>
    <w:rsid w:val="00EA5DDB"/>
    <w:rsid w:val="00EA6EB4"/>
    <w:rsid w:val="00EB24AE"/>
    <w:rsid w:val="00EB35F9"/>
    <w:rsid w:val="00EB7FE1"/>
    <w:rsid w:val="00EC5AD2"/>
    <w:rsid w:val="00ED0407"/>
    <w:rsid w:val="00ED15A8"/>
    <w:rsid w:val="00ED55B1"/>
    <w:rsid w:val="00EE40B1"/>
    <w:rsid w:val="00EE4175"/>
    <w:rsid w:val="00EE469B"/>
    <w:rsid w:val="00EF0114"/>
    <w:rsid w:val="00EF0280"/>
    <w:rsid w:val="00EF0F8D"/>
    <w:rsid w:val="00EF18DA"/>
    <w:rsid w:val="00EF3115"/>
    <w:rsid w:val="00EF4B73"/>
    <w:rsid w:val="00EF4E76"/>
    <w:rsid w:val="00EF599F"/>
    <w:rsid w:val="00EF60D6"/>
    <w:rsid w:val="00F00433"/>
    <w:rsid w:val="00F0332E"/>
    <w:rsid w:val="00F03B93"/>
    <w:rsid w:val="00F04F4A"/>
    <w:rsid w:val="00F06E99"/>
    <w:rsid w:val="00F10447"/>
    <w:rsid w:val="00F10ADE"/>
    <w:rsid w:val="00F116CF"/>
    <w:rsid w:val="00F11928"/>
    <w:rsid w:val="00F171C8"/>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52D3"/>
    <w:rsid w:val="00F5589E"/>
    <w:rsid w:val="00F6044C"/>
    <w:rsid w:val="00F61521"/>
    <w:rsid w:val="00F61692"/>
    <w:rsid w:val="00F64B2F"/>
    <w:rsid w:val="00F654CC"/>
    <w:rsid w:val="00F67ACE"/>
    <w:rsid w:val="00F7083F"/>
    <w:rsid w:val="00F70FBB"/>
    <w:rsid w:val="00F71171"/>
    <w:rsid w:val="00F72D40"/>
    <w:rsid w:val="00F74D40"/>
    <w:rsid w:val="00F860B9"/>
    <w:rsid w:val="00F87B93"/>
    <w:rsid w:val="00F93C8E"/>
    <w:rsid w:val="00FA0E07"/>
    <w:rsid w:val="00FA1320"/>
    <w:rsid w:val="00FA2603"/>
    <w:rsid w:val="00FA7CAA"/>
    <w:rsid w:val="00FB0572"/>
    <w:rsid w:val="00FB3C91"/>
    <w:rsid w:val="00FB4598"/>
    <w:rsid w:val="00FC0986"/>
    <w:rsid w:val="00FC3F78"/>
    <w:rsid w:val="00FC4C92"/>
    <w:rsid w:val="00FC7DD6"/>
    <w:rsid w:val="00FD55B8"/>
    <w:rsid w:val="00FD5CAC"/>
    <w:rsid w:val="00FD6F0D"/>
    <w:rsid w:val="00FE31AC"/>
    <w:rsid w:val="00FE422E"/>
    <w:rsid w:val="00FE5311"/>
    <w:rsid w:val="00FE5E96"/>
    <w:rsid w:val="00FE66CC"/>
    <w:rsid w:val="00FE6DC8"/>
    <w:rsid w:val="00FE77D1"/>
    <w:rsid w:val="00FE7D99"/>
    <w:rsid w:val="00FF033D"/>
    <w:rsid w:val="00FF17D0"/>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CAA07B9A-A1EF-44F0-AE0F-884BFF659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6.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3.emf"/><Relationship Id="rId10" Type="http://schemas.openxmlformats.org/officeDocument/2006/relationships/comments" Target="comment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emf"/><Relationship Id="rId22" Type="http://schemas.openxmlformats.org/officeDocument/2006/relationships/theme" Target="theme/theme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74BF6-40EB-CF42-AE56-04079FFD2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36</Pages>
  <Words>10685</Words>
  <Characters>60911</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71454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Jens Stevens</cp:lastModifiedBy>
  <cp:revision>5</cp:revision>
  <cp:lastPrinted>2013-12-07T23:09:00Z</cp:lastPrinted>
  <dcterms:created xsi:type="dcterms:W3CDTF">2019-03-14T16:20:00Z</dcterms:created>
  <dcterms:modified xsi:type="dcterms:W3CDTF">2019-03-14T23:36:00Z</dcterms:modified>
</cp:coreProperties>
</file>