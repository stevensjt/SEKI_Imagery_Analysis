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27B42631"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602541D3" w:rsidR="008C47DE" w:rsidRPr="00EF599F" w:rsidRDefault="007C07A0" w:rsidP="008D6D23">
      <w:pPr>
        <w:spacing w:line="480" w:lineRule="auto"/>
        <w:rPr>
          <w:rFonts w:ascii="Times New Roman" w:hAnsi="Times New Roman" w:cs="Times New Roman"/>
        </w:rPr>
      </w:pPr>
      <w:r>
        <w:rPr>
          <w:rFonts w:ascii="Times New Roman" w:hAnsi="Times New Roman" w:cs="Times New Roman"/>
        </w:rPr>
        <w:t>In fire-prone forests of western North America, managed wildfire is an increasingly relevant management option to restore variability in vegetation structure to fire-suppressed forest</w:t>
      </w:r>
      <w:r w:rsidR="00695E68">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 The potential hydrologic </w:t>
      </w:r>
      <w:r w:rsidR="00695E68">
        <w:rPr>
          <w:rFonts w:ascii="Times New Roman" w:hAnsi="Times New Roman" w:cs="Times New Roman"/>
        </w:rPr>
        <w:t xml:space="preserve">impacts </w:t>
      </w:r>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r w:rsidR="00695E68">
        <w:rPr>
          <w:rFonts w:ascii="Times New Roman" w:hAnsi="Times New Roman" w:cs="Times New Roman"/>
        </w:rPr>
        <w:t xml:space="preserve">water </w:t>
      </w:r>
      <w:r>
        <w:rPr>
          <w:rFonts w:ascii="Times New Roman" w:hAnsi="Times New Roman" w:cs="Times New Roman"/>
        </w:rPr>
        <w:t>storage</w:t>
      </w:r>
      <w:r w:rsidR="00695E68">
        <w:rPr>
          <w:rFonts w:ascii="Times New Roman" w:hAnsi="Times New Roman" w:cs="Times New Roman"/>
        </w:rPr>
        <w:t xml:space="preserve"> in soils and groundwater,</w:t>
      </w:r>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managed 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be allowed under higher fire weather 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5498B014"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these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905F7D">
        <w:rPr>
          <w:rFonts w:ascii="Times New Roman" w:hAnsi="Times New Roman" w:cs="Times New Roman"/>
        </w:rPr>
        <w:t xml:space="preserve">These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These 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1E5B7661"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w:t>
      </w:r>
      <w:r w:rsidRPr="00EF599F">
        <w:rPr>
          <w:rFonts w:ascii="Times New Roman" w:hAnsi="Times New Roman" w:cs="Times New Roman"/>
        </w:rPr>
        <w:lastRenderedPageBreak/>
        <w:t xml:space="preserve">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w:t>
      </w:r>
      <w:r w:rsidR="006E004C">
        <w:rPr>
          <w:rFonts w:ascii="Times New Roman" w:hAnsi="Times New Roman" w:cs="Times New Roman"/>
        </w:rPr>
        <w:t xml:space="preserve"> (</w:t>
      </w:r>
      <w:r w:rsidR="006E004C">
        <w:rPr>
          <w:rFonts w:ascii="Times New Roman" w:hAnsi="Times New Roman" w:cs="Times New Roman"/>
          <w:noProof/>
        </w:rPr>
        <w:t>Collins et al. 2007).</w:t>
      </w:r>
      <w:r w:rsidR="006E004C">
        <w:rPr>
          <w:rFonts w:ascii="Times New Roman" w:hAnsi="Times New Roman" w:cs="Times New Roman"/>
        </w:rPr>
        <w:t xml:space="preserve"> In addition, </w:t>
      </w:r>
      <w:r w:rsidRPr="00EF599F">
        <w:rPr>
          <w:rFonts w:ascii="Times New Roman" w:hAnsi="Times New Roman" w:cs="Times New Roman"/>
        </w:rPr>
        <w:t xml:space="preserve">the emergence </w:t>
      </w:r>
      <w:r w:rsidR="006E004C">
        <w:rPr>
          <w:rFonts w:ascii="Times New Roman" w:hAnsi="Times New Roman" w:cs="Times New Roman"/>
        </w:rPr>
        <w:t>of non-overlapping fire extents in these basins suggests</w:t>
      </w:r>
      <w:r w:rsidRPr="00EF599F">
        <w:rPr>
          <w:rFonts w:ascii="Times New Roman" w:hAnsi="Times New Roman" w:cs="Times New Roman"/>
        </w:rPr>
        <w:t xml:space="preserve">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F37E62">
        <w:rPr>
          <w:rFonts w:ascii="Times New Roman" w:hAnsi="Times New Roman" w:cs="Times New Roman"/>
          <w:noProof/>
        </w:rPr>
        <w:t>(Collins et al. 2007, Collins et al. 2009, Collins et al. 2011, Parks et al. 2015,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78AACB6F"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w:t>
      </w:r>
      <w:r w:rsidR="006E004C">
        <w:rPr>
          <w:rFonts w:ascii="Times New Roman" w:hAnsi="Times New Roman" w:cs="Times New Roman"/>
        </w:rPr>
        <w:t>fire lea</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476506">
        <w:rPr>
          <w:rFonts w:ascii="Times New Roman" w:hAnsi="Times New Roman" w:cs="Times New Roman"/>
          <w:noProof/>
        </w:rPr>
        <w:t>, and reduced plant water stress,</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27390F05"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generate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lastRenderedPageBreak/>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5164F707"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w:t>
      </w:r>
      <w:r w:rsidR="001276AC">
        <w:rPr>
          <w:rFonts w:ascii="Times New Roman" w:hAnsi="Times New Roman" w:cs="Times New Roman"/>
        </w:rPr>
        <w:lastRenderedPageBreak/>
        <w:t>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363CDEC0"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w:t>
      </w:r>
      <w:proofErr w:type="spellStart"/>
      <w:r w:rsidR="00AD0CC6">
        <w:rPr>
          <w:rFonts w:ascii="Times New Roman" w:hAnsi="Times New Roman" w:cs="Times New Roman"/>
        </w:rPr>
        <w:t>Illilouette</w:t>
      </w:r>
      <w:proofErr w:type="spellEnd"/>
      <w:r w:rsidR="00AD0CC6">
        <w:rPr>
          <w:rFonts w:ascii="Times New Roman" w:hAnsi="Times New Roman" w:cs="Times New Roman"/>
        </w:rPr>
        <w:t xml:space="preserve"> Creek Basin (ICB) has</w:t>
      </w:r>
      <w:r w:rsidR="00067C42">
        <w:rPr>
          <w:rFonts w:ascii="Times New Roman" w:hAnsi="Times New Roman" w:cs="Times New Roman"/>
        </w:rPr>
        <w:t xml:space="preserve"> also</w:t>
      </w:r>
      <w:r w:rsidR="00AD0CC6">
        <w:rPr>
          <w:rFonts w:ascii="Times New Roman" w:hAnsi="Times New Roman" w:cs="Times New Roman"/>
        </w:rPr>
        <w:t xml:space="preserve"> experienced a near-natural fire regime since </w:t>
      </w:r>
      <w:r w:rsidR="00A2379D">
        <w:rPr>
          <w:rFonts w:ascii="Times New Roman" w:hAnsi="Times New Roman" w:cs="Times New Roman"/>
        </w:rPr>
        <w:t xml:space="preserve">the early </w:t>
      </w:r>
      <w:r w:rsidR="00AD0CC6">
        <w:rPr>
          <w:rFonts w:ascii="Times New Roman" w:hAnsi="Times New Roman" w:cs="Times New Roman"/>
        </w:rPr>
        <w:t>1970</w:t>
      </w:r>
      <w:r w:rsidR="00A2379D">
        <w:rPr>
          <w:rFonts w:ascii="Times New Roman" w:hAnsi="Times New Roman" w:cs="Times New Roman"/>
        </w:rPr>
        <w:t>’s</w:t>
      </w:r>
      <w:r w:rsidR="00AD0CC6">
        <w:rPr>
          <w:rFonts w:ascii="Times New Roman" w:hAnsi="Times New Roman" w:cs="Times New Roman"/>
        </w:rPr>
        <w:t xml:space="preserve">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fires &gt;40 ha occurring between 197</w:t>
      </w:r>
      <w:r w:rsidR="00A2379D">
        <w:rPr>
          <w:rFonts w:ascii="Times New Roman" w:hAnsi="Times New Roman" w:cs="Times New Roman"/>
        </w:rPr>
        <w:t>0</w:t>
      </w:r>
      <w:r w:rsidR="00AD0CC6">
        <w:rPr>
          <w:rFonts w:ascii="Times New Roman" w:hAnsi="Times New Roman" w:cs="Times New Roman"/>
        </w:rPr>
        <w:t xml:space="preserve">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2D6BC89A"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2BE3F01C">
            <wp:extent cx="4940298" cy="505459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940298" cy="5054598"/>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74FD51A6" w:rsidR="0091423C"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w:t>
      </w:r>
      <w:r w:rsidR="00E60DFD">
        <w:rPr>
          <w:rFonts w:ascii="Times New Roman" w:hAnsi="Times New Roman" w:cs="Times New Roman"/>
          <w:color w:val="000000" w:themeColor="text1"/>
        </w:rPr>
        <w:lastRenderedPageBreak/>
        <w:t>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commentRangeStart w:id="1"/>
      <w:commentRangeStart w:id="2"/>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w:t>
      </w:r>
      <w:r w:rsidR="00AB1E60">
        <w:rPr>
          <w:rFonts w:ascii="Times New Roman" w:hAnsi="Times New Roman" w:cs="Times New Roman"/>
        </w:rPr>
        <w:lastRenderedPageBreak/>
        <w:t xml:space="preserve">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commentRangeEnd w:id="1"/>
      <w:r w:rsidR="009A7145">
        <w:rPr>
          <w:rStyle w:val="CommentReference"/>
        </w:rPr>
        <w:commentReference w:id="1"/>
      </w:r>
      <w:commentRangeEnd w:id="2"/>
      <w:r w:rsidR="007821CA">
        <w:rPr>
          <w:rStyle w:val="CommentReference"/>
        </w:rPr>
        <w:commentReference w:id="2"/>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w:t>
      </w:r>
      <w:r w:rsidRPr="00EF599F">
        <w:rPr>
          <w:rFonts w:ascii="Times New Roman" w:hAnsi="Times New Roman" w:cs="Times New Roman"/>
        </w:rPr>
        <w:lastRenderedPageBreak/>
        <w:t>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w:t>
      </w:r>
      <w:r w:rsidR="00C66BF3" w:rsidRPr="00EF599F">
        <w:rPr>
          <w:rFonts w:ascii="Times New Roman" w:hAnsi="Times New Roman" w:cs="Times New Roman"/>
        </w:rPr>
        <w:lastRenderedPageBreak/>
        <w:t>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We measured soil moisture in the top </w:t>
      </w:r>
      <w:r w:rsidR="00547A11">
        <w:rPr>
          <w:rFonts w:ascii="Times New Roman" w:hAnsi="Times New Roman" w:cs="Times New Roman"/>
          <w:color w:val="000000" w:themeColor="text1"/>
        </w:rPr>
        <w:lastRenderedPageBreak/>
        <w:t>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w:t>
      </w:r>
      <w:r w:rsidR="003369A1">
        <w:rPr>
          <w:rFonts w:ascii="Times New Roman" w:hAnsi="Times New Roman" w:cs="Times New Roman"/>
        </w:rPr>
        <w:lastRenderedPageBreak/>
        <w:t xml:space="preserve">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69A2808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w:t>
      </w:r>
      <w:r w:rsidR="00A62837" w:rsidRPr="00EF599F">
        <w:rPr>
          <w:rFonts w:ascii="Times New Roman" w:hAnsi="Times New Roman" w:cs="Times New Roman"/>
          <w:color w:val="000000" w:themeColor="text1"/>
        </w:rPr>
        <w:lastRenderedPageBreak/>
        <w:t xml:space="preserve">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timeseries. Cumulative soil </w:t>
      </w:r>
      <w:r w:rsidR="007A6CFD" w:rsidRPr="00CE2D4C">
        <w:rPr>
          <w:rFonts w:ascii="Times New Roman" w:hAnsi="Times New Roman" w:cs="Times New Roman"/>
        </w:rPr>
        <w:lastRenderedPageBreak/>
        <w:t xml:space="preserve">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2598F78F"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3"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3"/>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4" w:name="_Ref536611059"/>
      <w:bookmarkStart w:id="5"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4"/>
      <w:bookmarkEnd w:id="5"/>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w:t>
      </w:r>
      <w:commentRangeStart w:id="6"/>
      <w:r w:rsidR="00244733">
        <w:rPr>
          <w:rFonts w:ascii="Times New Roman" w:hAnsi="Times New Roman" w:cs="Times New Roman"/>
        </w:rPr>
        <w:t xml:space="preserve">for very large trees &gt;100 cm DBH, there was a significant decrease in density and basal area regardless of number of times burned, including in unburned plots </w:t>
      </w:r>
      <w:commentRangeEnd w:id="6"/>
      <w:r w:rsidR="008F79C3">
        <w:rPr>
          <w:rStyle w:val="CommentReference"/>
        </w:rPr>
        <w:commentReference w:id="6"/>
      </w:r>
      <w:r w:rsidR="00244733">
        <w:rPr>
          <w:rFonts w:ascii="Times New Roman" w:hAnsi="Times New Roman" w:cs="Times New Roman"/>
        </w:rPr>
        <w:t xml:space="preserve">(Figure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7"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7"/>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8" w:name="_Ref536610448"/>
      <w:commentRangeStart w:id="9"/>
      <w:commentRangeStart w:id="10"/>
      <w:r w:rsidRPr="000E206E">
        <w:rPr>
          <w:rFonts w:ascii="Times New Roman" w:hAnsi="Times New Roman" w:cs="Times New Roman"/>
          <w:b/>
        </w:rPr>
        <w:t xml:space="preserve">Figure </w:t>
      </w:r>
      <w:bookmarkEnd w:id="8"/>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commentRangeEnd w:id="9"/>
      <w:r w:rsidR="00657DBA">
        <w:rPr>
          <w:rStyle w:val="CommentReference"/>
          <w:i w:val="0"/>
          <w:iCs w:val="0"/>
          <w:color w:val="auto"/>
        </w:rPr>
        <w:commentReference w:id="9"/>
      </w:r>
      <w:commentRangeEnd w:id="10"/>
      <w:r w:rsidR="007B2A56">
        <w:rPr>
          <w:rStyle w:val="CommentReference"/>
          <w:i w:val="0"/>
          <w:iCs w:val="0"/>
          <w:color w:val="auto"/>
        </w:rPr>
        <w:commentReference w:id="10"/>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w:t>
      </w:r>
      <w:commentRangeStart w:id="11"/>
      <w:commentRangeStart w:id="12"/>
      <w:r w:rsidRPr="000E206E">
        <w:rPr>
          <w:rFonts w:ascii="Times New Roman" w:hAnsi="Times New Roman" w:cs="Times New Roman"/>
          <w:i/>
          <w:color w:val="2F2F2F" w:themeColor="accent5" w:themeShade="80"/>
        </w:rPr>
        <w:t>; cumulative shallow soil water gain was calculated from shallow soil moisture timeseries</w:t>
      </w:r>
      <w:commentRangeEnd w:id="11"/>
      <w:r w:rsidR="00A05B0E">
        <w:rPr>
          <w:rStyle w:val="CommentReference"/>
        </w:rPr>
        <w:commentReference w:id="11"/>
      </w:r>
      <w:commentRangeEnd w:id="12"/>
      <w:r w:rsidR="007E4DC1">
        <w:rPr>
          <w:rStyle w:val="CommentReference"/>
        </w:rPr>
        <w:commentReference w:id="12"/>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13"/>
      <w:r w:rsidR="00333E97">
        <w:rPr>
          <w:rStyle w:val="CommentReference"/>
        </w:rPr>
        <w:commentReference w:id="14"/>
      </w:r>
      <w:commentRangeEnd w:id="13"/>
      <w:r w:rsidR="007E4DC1">
        <w:rPr>
          <w:rStyle w:val="CommentReference"/>
        </w:rPr>
        <w:commentReference w:id="13"/>
      </w:r>
      <w:ins w:id="16"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7"/>
            <w:commentRangeStart w:id="18"/>
            <w:commentRangeStart w:id="19"/>
            <w:commentRangeStart w:id="20"/>
            <w:r w:rsidRPr="00EF599F">
              <w:rPr>
                <w:rFonts w:ascii="Times New Roman" w:hAnsi="Times New Roman" w:cs="Times New Roman"/>
                <w:color w:val="2F2F2F" w:themeColor="accent5" w:themeShade="80"/>
              </w:rPr>
              <w:t>0.</w:t>
            </w:r>
            <w:commentRangeEnd w:id="17"/>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7"/>
            </w:r>
            <w:commentRangeEnd w:id="18"/>
            <w:r w:rsidRPr="00EF599F">
              <w:rPr>
                <w:rStyle w:val="CommentReference"/>
                <w:rFonts w:ascii="Times New Roman" w:hAnsi="Times New Roman" w:cs="Times New Roman"/>
              </w:rPr>
              <w:commentReference w:id="18"/>
            </w:r>
            <w:commentRangeEnd w:id="19"/>
            <w:r>
              <w:rPr>
                <w:rStyle w:val="CommentReference"/>
              </w:rPr>
              <w:commentReference w:id="19"/>
            </w:r>
            <w:commentRangeEnd w:id="20"/>
            <w:r w:rsidR="006B4E19">
              <w:rPr>
                <w:rStyle w:val="CommentReference"/>
              </w:rPr>
              <w:commentReference w:id="20"/>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21"/>
      <w:commentRangeStart w:id="22"/>
      <w:commentRangeStart w:id="23"/>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21"/>
      <w:r w:rsidR="004C7003">
        <w:rPr>
          <w:rStyle w:val="CommentReference"/>
        </w:rPr>
        <w:commentReference w:id="21"/>
      </w:r>
      <w:commentRangeEnd w:id="22"/>
      <w:r w:rsidR="00691C96">
        <w:rPr>
          <w:rStyle w:val="CommentReference"/>
        </w:rPr>
        <w:commentReference w:id="22"/>
      </w:r>
      <w:commentRangeEnd w:id="23"/>
      <w:r w:rsidR="00A800E5">
        <w:rPr>
          <w:rStyle w:val="CommentReference"/>
        </w:rPr>
        <w:commentReference w:id="23"/>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24"/>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24"/>
      <w:r w:rsidR="00402934">
        <w:rPr>
          <w:rStyle w:val="CommentReference"/>
        </w:rPr>
        <w:commentReference w:id="24"/>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5"/>
      <w:commentRangeStart w:id="26"/>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commentRangeEnd w:id="25"/>
      <w:r w:rsidR="00157E54">
        <w:rPr>
          <w:rStyle w:val="CommentReference"/>
        </w:rPr>
        <w:commentReference w:id="25"/>
      </w:r>
      <w:commentRangeEnd w:id="26"/>
      <w:r w:rsidR="00402934">
        <w:rPr>
          <w:rStyle w:val="CommentReference"/>
        </w:rPr>
        <w:commentReference w:id="26"/>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6FEF25C5" w:rsidR="00A800E5" w:rsidRDefault="00A800E5" w:rsidP="00A800E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These soil moisture relationships among vegetation types are consistent with our findings from ICB (Table 1).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Similar to ICB, soils at the SCB weather station sites were all loamy sand, with higher silt content in the meadow site than at the 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27" w:name="_Ref534405304"/>
      <w:r w:rsidRPr="00BB05C3">
        <w:lastRenderedPageBreak/>
        <w:drawing>
          <wp:inline distT="0" distB="0" distL="0" distR="0" wp14:anchorId="43ECD394" wp14:editId="6F7DA28A">
            <wp:extent cx="5661660" cy="8229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1660" cy="8229600"/>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28" w:name="_Ref540347"/>
      <w:bookmarkEnd w:id="27"/>
      <w:r w:rsidRPr="00830754">
        <w:rPr>
          <w:rFonts w:ascii="Times New Roman" w:hAnsi="Times New Roman" w:cs="Times New Roman"/>
          <w:b/>
        </w:rPr>
        <w:lastRenderedPageBreak/>
        <w:t xml:space="preserve">Figure </w:t>
      </w:r>
      <w:bookmarkEnd w:id="28"/>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29"/>
      <w:r>
        <w:rPr>
          <w:rFonts w:ascii="Times New Roman" w:hAnsi="Times New Roman" w:cs="Times New Roman"/>
          <w:color w:val="2F2F2F" w:themeColor="accent5" w:themeShade="80"/>
        </w:rPr>
        <w:t>shown by grey hatching</w:t>
      </w:r>
      <w:commentRangeEnd w:id="29"/>
      <w:r>
        <w:rPr>
          <w:rStyle w:val="CommentReference"/>
          <w:i w:val="0"/>
          <w:iCs w:val="0"/>
          <w:color w:val="auto"/>
        </w:rPr>
        <w:commentReference w:id="29"/>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226EDD02" w:rsidR="007400BD" w:rsidRDefault="00AA14B5" w:rsidP="007400BD">
      <w:pPr>
        <w:spacing w:line="480" w:lineRule="auto"/>
        <w:ind w:firstLine="720"/>
        <w:rPr>
          <w:rFonts w:ascii="Times New Roman" w:hAnsi="Times New Roman" w:cs="Times New Roman"/>
        </w:rPr>
      </w:pPr>
      <w:commentRangeStart w:id="30"/>
      <w:commentRangeStart w:id="31"/>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w:t>
      </w:r>
      <w:commentRangeEnd w:id="30"/>
      <w:r w:rsidR="00F31E2F">
        <w:rPr>
          <w:rStyle w:val="CommentReference"/>
        </w:rPr>
        <w:commentReference w:id="30"/>
      </w:r>
      <w:commentRangeEnd w:id="31"/>
      <w:r w:rsidR="00A70AC5">
        <w:rPr>
          <w:rStyle w:val="CommentReference"/>
        </w:rPr>
        <w:commentReference w:id="31"/>
      </w:r>
      <w:r>
        <w:rPr>
          <w:rFonts w:ascii="Times New Roman" w:hAnsi="Times New Roman" w:cs="Times New Roman"/>
          <w:color w:val="000000" w:themeColor="text1"/>
        </w:rPr>
        <w:t xml:space="preserve">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39B63655"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burning 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1F83CFFD"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as discussed above, it is also possible that there was reduced fuel accumulation in SCB relative to ICB in the fire-suppression period due to lower 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w:t>
      </w:r>
      <w:commentRangeStart w:id="32"/>
      <w:commentRangeStart w:id="33"/>
      <w:r w:rsidR="000E1EF0">
        <w:rPr>
          <w:rFonts w:ascii="Times New Roman" w:hAnsi="Times New Roman" w:cs="Times New Roman"/>
          <w:color w:val="000000" w:themeColor="text1"/>
        </w:rPr>
        <w:t xml:space="preserve">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commentRangeEnd w:id="32"/>
      <w:r w:rsidR="0077598C">
        <w:rPr>
          <w:rStyle w:val="CommentReference"/>
        </w:rPr>
        <w:commentReference w:id="32"/>
      </w:r>
      <w:commentRangeEnd w:id="33"/>
      <w:r w:rsidR="00B42486">
        <w:rPr>
          <w:rStyle w:val="CommentReference"/>
        </w:rPr>
        <w:commentReference w:id="33"/>
      </w:r>
    </w:p>
    <w:p w14:paraId="4031250B" w14:textId="0E3C4869"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is conceivable if not likely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5214650E"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w:t>
      </w:r>
      <w:r>
        <w:rPr>
          <w:rFonts w:ascii="Times New Roman" w:hAnsi="Times New Roman" w:cs="Times New Roman"/>
          <w:color w:val="2F2F2F" w:themeColor="accent5" w:themeShade="80"/>
        </w:rPr>
        <w:lastRenderedPageBreak/>
        <w:t>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7E65B84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transitions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5A5F8AD8"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moistures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be an underestimate of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34"/>
      <w:commentRangeStart w:id="35"/>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The extent to which this variation should be attributed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methodology is not clear.</w:t>
      </w:r>
      <w:r w:rsidR="00EC6E5F" w:rsidDel="00EC6E5F">
        <w:rPr>
          <w:rFonts w:ascii="Times New Roman" w:hAnsi="Times New Roman" w:cs="Times New Roman"/>
          <w:color w:val="2F2F2F" w:themeColor="accent5" w:themeShade="80"/>
        </w:rPr>
        <w:t xml:space="preserve"> </w:t>
      </w:r>
      <w:commentRangeEnd w:id="34"/>
      <w:r w:rsidR="00EC6E5F">
        <w:rPr>
          <w:rStyle w:val="CommentReference"/>
        </w:rPr>
        <w:commentReference w:id="34"/>
      </w:r>
      <w:commentRangeEnd w:id="35"/>
      <w:r w:rsidR="00A51328">
        <w:rPr>
          <w:rStyle w:val="CommentReference"/>
        </w:rPr>
        <w:commentReference w:id="35"/>
      </w:r>
    </w:p>
    <w:p w14:paraId="3DC81BC7" w14:textId="29ADF09C" w:rsidR="008E21AA" w:rsidRDefault="001B5E1D"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inputs, snowpack depth and melt timing between the three weather stations suggest that there are important differences in water input to the soil and its timing that are induced by vegetation transitions in the SCB. </w:t>
      </w:r>
      <w:r w:rsidR="008E21AA">
        <w:rPr>
          <w:rFonts w:ascii="Times New Roman" w:hAnsi="Times New Roman" w:cs="Times New Roman"/>
          <w:color w:val="2F2F2F" w:themeColor="accent5" w:themeShade="80"/>
        </w:rPr>
        <w:t xml:space="preserve">For instance, unlike research in a lower-snowpack year and showing reduced snowpack depth in larger patches of high-severity fire </w:t>
      </w:r>
      <w:r w:rsidR="008E21AA">
        <w:rPr>
          <w:rFonts w:ascii="Times New Roman" w:hAnsi="Times New Roman" w:cs="Times New Roman"/>
          <w:color w:val="2F2F2F" w:themeColor="accent5" w:themeShade="80"/>
        </w:rPr>
        <w:fldChar w:fldCharType="begin"/>
      </w:r>
      <w:r w:rsidR="008E21AA">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8E21AA">
        <w:rPr>
          <w:rFonts w:ascii="Times New Roman" w:hAnsi="Times New Roman" w:cs="Times New Roman"/>
          <w:color w:val="2F2F2F" w:themeColor="accent5" w:themeShade="80"/>
        </w:rPr>
        <w:fldChar w:fldCharType="separate"/>
      </w:r>
      <w:r w:rsidR="008E21AA">
        <w:rPr>
          <w:rFonts w:ascii="Times New Roman" w:hAnsi="Times New Roman" w:cs="Times New Roman"/>
          <w:noProof/>
          <w:color w:val="2F2F2F" w:themeColor="accent5" w:themeShade="80"/>
        </w:rPr>
        <w:t>(Stevens 2017)</w:t>
      </w:r>
      <w:r w:rsidR="008E21AA">
        <w:rPr>
          <w:rFonts w:ascii="Times New Roman" w:hAnsi="Times New Roman" w:cs="Times New Roman"/>
          <w:color w:val="2F2F2F" w:themeColor="accent5" w:themeShade="80"/>
        </w:rPr>
        <w:fldChar w:fldCharType="end"/>
      </w:r>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Pr>
          <w:rFonts w:ascii="Times New Roman" w:hAnsi="Times New Roman" w:cs="Times New Roman"/>
          <w:color w:val="2F2F2F" w:themeColor="accent5" w:themeShade="80"/>
        </w:rPr>
        <w:t xml:space="preserve">In spite of this, distributed soil moisture measurements showed only </w:t>
      </w:r>
      <w:r w:rsidR="00EC6E5F">
        <w:rPr>
          <w:rFonts w:ascii="Times New Roman" w:hAnsi="Times New Roman" w:cs="Times New Roman"/>
          <w:color w:val="2F2F2F" w:themeColor="accent5" w:themeShade="80"/>
        </w:rPr>
        <w:t xml:space="preserve">relatively small differences in 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p>
    <w:p w14:paraId="5E1F07F6" w14:textId="41CE74AA" w:rsidR="007C07A0" w:rsidRDefault="00A70AC5"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areas more prone to dry conditions (e.g., high sun exposure, steep slopes, and well-drained soils)</w:t>
      </w:r>
      <w:r>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9A1C42">
        <w:rPr>
          <w:rFonts w:ascii="Times New Roman" w:hAnsi="Times New Roman" w:cs="Times New Roman"/>
          <w:color w:val="2F2F2F" w:themeColor="accent5" w:themeShade="80"/>
        </w:rPr>
        <w:t>and any increases in water inputs due to reduced forest cover</w:t>
      </w:r>
      <w:r>
        <w:rPr>
          <w:rFonts w:ascii="Times New Roman" w:hAnsi="Times New Roman" w:cs="Times New Roman"/>
          <w:color w:val="2F2F2F" w:themeColor="accent5" w:themeShade="80"/>
        </w:rPr>
        <w:t xml:space="preserve"> may not appear in the soil moisture data due to these physical constraints</w:t>
      </w:r>
      <w:r w:rsidR="009A1C42">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lastRenderedPageBreak/>
        <w:t>Conclusion</w:t>
      </w:r>
    </w:p>
    <w:p w14:paraId="4DD6D9F1" w14:textId="1126EC12" w:rsidR="003008DE" w:rsidRPr="003008DE" w:rsidRDefault="00D86D9F" w:rsidP="003008D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likely overestimated fire-driven change in vegetation and moisture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 xml:space="preserve">level productivity and fire effects. In SCB the lower overall productivity and the lesser proportions of high severity fire effects relative to ICB led to greater stability in vegetation over time and a more muted hydrological response in SCB. </w:t>
      </w:r>
      <w:r w:rsidR="00074F85">
        <w:rPr>
          <w:rFonts w:ascii="Times New Roman" w:hAnsi="Times New Roman" w:cs="Times New Roman"/>
          <w:color w:val="2F2F2F" w:themeColor="accent5" w:themeShade="80"/>
        </w:rPr>
        <w:t>Perhaps more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level experimentation in other watershed, including lower elevation sites, can more clearly elucidate the</w:t>
      </w:r>
      <w:r w:rsidR="00F93A3A">
        <w:rPr>
          <w:rFonts w:ascii="Times New Roman" w:hAnsi="Times New Roman" w:cs="Times New Roman"/>
          <w:color w:val="2F2F2F" w:themeColor="accent5" w:themeShade="80"/>
        </w:rPr>
        <w:t xml:space="preserve"> drivers of landscape and hydrologic changes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040A2C3F" w14:textId="77777777" w:rsidR="008E21AA" w:rsidRPr="008E21AA" w:rsidRDefault="00FF633D" w:rsidP="008E21AA">
      <w:pPr>
        <w:pStyle w:val="EndNoteBibliographyTitle"/>
        <w:rPr>
          <w:b/>
          <w:noProof/>
        </w:rPr>
      </w:pPr>
      <w:r w:rsidRPr="00EF599F">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lastRenderedPageBreak/>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lastRenderedPageBreak/>
        <w:t>FRAP. 2017. Fire and Resource Assessment Program. Fire perimeters [Database]. Sacramento, CA: California Department of Forestry and Fire Protection. Available from: 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285E1297" w14:textId="4F837056"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3F2E8D1F"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abrielle" w:date="2019-06-06T21:12:00Z" w:initials="G">
    <w:p w14:paraId="63A7D9D4" w14:textId="1631CCCC" w:rsidR="008E21AA" w:rsidRDefault="008E21AA">
      <w:pPr>
        <w:pStyle w:val="CommentText"/>
      </w:pPr>
      <w:r>
        <w:rPr>
          <w:rStyle w:val="CommentReference"/>
        </w:rPr>
        <w:annotationRef/>
      </w:r>
      <w:r>
        <w:t>Did you end up using the shapes created by one set of images to guide the delineation for the other set? It might be worth adding a sentence or two about that.</w:t>
      </w:r>
    </w:p>
  </w:comment>
  <w:comment w:id="2" w:author="Jens Stevens" w:date="2019-06-14T17:00:00Z" w:initials="JS">
    <w:p w14:paraId="0EFD6248" w14:textId="405009CD" w:rsidR="008E21AA" w:rsidRDefault="008E21AA">
      <w:pPr>
        <w:pStyle w:val="CommentText"/>
      </w:pPr>
      <w:r>
        <w:rPr>
          <w:rStyle w:val="CommentReference"/>
        </w:rPr>
        <w:annotationRef/>
      </w:r>
      <w:r>
        <w:t>I honestly can’t remember and can’t find the answer in the notes… Will hold off unless a reviewer requests more info.</w:t>
      </w:r>
    </w:p>
  </w:comment>
  <w:comment w:id="6" w:author="Gabrielle Boisrame" w:date="2019-06-07T11:37:00Z" w:initials="GB">
    <w:p w14:paraId="13C585AA" w14:textId="2EE352F3" w:rsidR="008E21AA" w:rsidRDefault="008E21AA">
      <w:pPr>
        <w:pStyle w:val="CommentText"/>
      </w:pPr>
      <w:r>
        <w:rPr>
          <w:rStyle w:val="CommentReference"/>
        </w:rPr>
        <w:annotationRef/>
      </w:r>
      <w:r>
        <w:t>Should we have a statement somewhere in the site description about whether we know if there was ever any logging? I guess we know there wasn’t since 1970 because it’s a national wilderness area, but it might be worth stating explicitly.</w:t>
      </w:r>
    </w:p>
  </w:comment>
  <w:comment w:id="9" w:author="Gabrielle Boisrame" w:date="2019-06-07T11:47:00Z" w:initials="GB">
    <w:p w14:paraId="1DAB255D" w14:textId="03EBEC0D" w:rsidR="008E21AA" w:rsidRDefault="008E21AA">
      <w:pPr>
        <w:pStyle w:val="CommentText"/>
      </w:pPr>
      <w:r>
        <w:rPr>
          <w:rStyle w:val="CommentReference"/>
        </w:rPr>
        <w:annotationRef/>
      </w:r>
      <w:r>
        <w:t>Should I add error bars showing either the variability within veg types or the uncertainty from the model? It’s not a super trivial thing to do (because of how the model spits out its data), but maybe it would be helpful.</w:t>
      </w:r>
    </w:p>
  </w:comment>
  <w:comment w:id="10" w:author="Jens Stevens" w:date="2019-06-15T14:23:00Z" w:initials="JS">
    <w:p w14:paraId="60855E43" w14:textId="263F567D" w:rsidR="008E21AA" w:rsidRDefault="008E21AA">
      <w:pPr>
        <w:pStyle w:val="CommentText"/>
      </w:pPr>
      <w:r>
        <w:rPr>
          <w:rStyle w:val="CommentReference"/>
        </w:rPr>
        <w:annotationRef/>
      </w:r>
      <w:r>
        <w:t>I think it’s ok like this for the first pass.</w:t>
      </w:r>
    </w:p>
  </w:comment>
  <w:comment w:id="11" w:author="Gabrielle Boisrame" w:date="2019-06-07T15:28:00Z" w:initials="GB">
    <w:p w14:paraId="4BAC4F33" w14:textId="17512D21" w:rsidR="008E21AA" w:rsidRDefault="008E21AA">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12" w:author="Ekaterina Rakhmatulina" w:date="2019-06-18T08:34:00Z" w:initials="ER">
    <w:p w14:paraId="54634428" w14:textId="2C5F7AED" w:rsidR="007E4DC1" w:rsidRDefault="007E4DC1">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t>
      </w:r>
      <w:proofErr w:type="gramStart"/>
      <w:r>
        <w:t>WY</w:t>
      </w:r>
      <w:proofErr w:type="gramEnd"/>
      <w:r>
        <w:t xml:space="preserve"> but our soil moisture sensors worked 99% of the time, so one reason for keeping that data is to show another metric of relative precipitation. </w:t>
      </w:r>
      <w:proofErr w:type="gramStart"/>
      <w:r>
        <w:t>Plus</w:t>
      </w:r>
      <w:proofErr w:type="gramEnd"/>
      <w:r>
        <w:t xml:space="preserve"> the data agrees more or less with the imputed rain gauge. Anyways I feel like leaving </w:t>
      </w:r>
      <w:proofErr w:type="spellStart"/>
      <w:proofErr w:type="gramStart"/>
      <w:r>
        <w:t>it,but</w:t>
      </w:r>
      <w:proofErr w:type="spellEnd"/>
      <w:proofErr w:type="gramEnd"/>
      <w:r>
        <w:t xml:space="preserve"> wouldn’t be too upset if the cumulative soil moisture column got deleted either.</w:t>
      </w:r>
    </w:p>
  </w:comment>
  <w:comment w:id="14" w:author="Gabrielle Boisrame" w:date="2019-06-07T13:44:00Z" w:initials="GB">
    <w:p w14:paraId="2EDEAD11" w14:textId="77777777" w:rsidR="008E21AA" w:rsidRDefault="008E21AA" w:rsidP="00333E97">
      <w:pPr>
        <w:pStyle w:val="CommentText"/>
      </w:pPr>
      <w:r>
        <w:rPr>
          <w:rStyle w:val="CommentReference"/>
        </w:rPr>
        <w:annotationRef/>
      </w:r>
      <w:r>
        <w:t xml:space="preserve">Check this with </w:t>
      </w:r>
      <w:bookmarkStart w:id="15" w:name="_GoBack"/>
      <w:r>
        <w:t>Katya</w:t>
      </w:r>
      <w:bookmarkEnd w:id="15"/>
      <w:r>
        <w:t>. Did she run the correlation for all 10-minute data points, or aggregate by day?</w:t>
      </w:r>
    </w:p>
  </w:comment>
  <w:comment w:id="13" w:author="Ekaterina Rakhmatulina" w:date="2019-06-18T18:04:00Z" w:initials="ER">
    <w:p w14:paraId="6658B636" w14:textId="304F24EC" w:rsidR="007E4DC1" w:rsidRDefault="007E4DC1">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7" w:author="Ekaterina Rakhmatulina" w:date="2019-03-13T09:18:00Z" w:initials="ER">
    <w:p w14:paraId="4108FD9D" w14:textId="77777777" w:rsidR="008E21AA" w:rsidRDefault="008E21AA"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8" w:author="Gabrielle Boisrame" w:date="2019-03-13T09:18:00Z" w:initials="GB">
    <w:p w14:paraId="10F63E43" w14:textId="77777777" w:rsidR="008E21AA" w:rsidRDefault="008E21AA" w:rsidP="00EB153E">
      <w:pPr>
        <w:pStyle w:val="CommentText"/>
      </w:pPr>
      <w:r>
        <w:rPr>
          <w:rStyle w:val="CommentReference"/>
        </w:rPr>
        <w:annotationRef/>
      </w:r>
      <w:r>
        <w:t>That is odd. We can look into it more closely later if it becomes important to our conclusions.</w:t>
      </w:r>
    </w:p>
  </w:comment>
  <w:comment w:id="19" w:author="Jens Stevens" w:date="2019-03-15T10:39:00Z" w:initials="JS">
    <w:p w14:paraId="51BF5C17" w14:textId="3418B66E" w:rsidR="008E21AA" w:rsidRDefault="008E21AA"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0" w:author="Ekaterina Rakhmatulina" w:date="2019-05-18T15:24:00Z" w:initials="ER">
    <w:p w14:paraId="331B6989" w14:textId="43AB9D23" w:rsidR="008E21AA" w:rsidRDefault="008E21AA">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21" w:author="Jens Stevens" w:date="2019-04-29T15:29:00Z" w:initials="JS">
    <w:p w14:paraId="287FF8AE" w14:textId="6621AB7E" w:rsidR="008E21AA" w:rsidRDefault="008E21AA">
      <w:pPr>
        <w:pStyle w:val="CommentText"/>
      </w:pPr>
      <w:r>
        <w:rPr>
          <w:rStyle w:val="CommentReference"/>
        </w:rPr>
        <w:annotationRef/>
      </w:r>
      <w:r>
        <w:t xml:space="preserve">I don’t see this in any </w:t>
      </w:r>
      <w:proofErr w:type="gramStart"/>
      <w:r>
        <w:t>appendix?</w:t>
      </w:r>
      <w:proofErr w:type="gramEnd"/>
      <w:r>
        <w:t xml:space="preserve"> Gabrielle?</w:t>
      </w:r>
    </w:p>
  </w:comment>
  <w:comment w:id="22" w:author="Gabrielle Boisrame" w:date="2019-06-03T10:46:00Z" w:initials="GB">
    <w:p w14:paraId="3C729F12" w14:textId="53A94456" w:rsidR="008E21AA" w:rsidRDefault="008E21AA">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23" w:author="Jens Stevens" w:date="2019-06-15T14:31:00Z" w:initials="JS">
    <w:p w14:paraId="0A8733FC" w14:textId="7A73AF94" w:rsidR="008E21AA" w:rsidRDefault="008E21AA">
      <w:pPr>
        <w:pStyle w:val="CommentText"/>
      </w:pPr>
      <w:r>
        <w:rPr>
          <w:rStyle w:val="CommentReference"/>
        </w:rPr>
        <w:annotationRef/>
      </w:r>
      <w:r>
        <w:t>Agreed.</w:t>
      </w:r>
    </w:p>
  </w:comment>
  <w:comment w:id="24" w:author="Jens Stevens" w:date="2019-06-15T14:34:00Z" w:initials="JS">
    <w:p w14:paraId="3C62606C" w14:textId="6E9FEEE4" w:rsidR="008E21AA" w:rsidRDefault="008E21AA">
      <w:pPr>
        <w:pStyle w:val="CommentText"/>
      </w:pPr>
      <w:r>
        <w:rPr>
          <w:rStyle w:val="CommentReference"/>
        </w:rPr>
        <w:annotationRef/>
      </w:r>
      <w:r>
        <w:t>This is great</w:t>
      </w:r>
    </w:p>
  </w:comment>
  <w:comment w:id="25" w:author="Gabrielle Boisrame" w:date="2019-06-04T15:24:00Z" w:initials="GB">
    <w:p w14:paraId="01FBCF8A" w14:textId="6BE53238" w:rsidR="008E21AA" w:rsidRDefault="008E21AA">
      <w:pPr>
        <w:pStyle w:val="CommentText"/>
      </w:pPr>
      <w:r>
        <w:rPr>
          <w:rStyle w:val="CommentReference"/>
        </w:rPr>
        <w:annotationRef/>
      </w:r>
      <w:r>
        <w:t>I changed the histogram to be an inset as suggested. What do you think?</w:t>
      </w:r>
    </w:p>
  </w:comment>
  <w:comment w:id="26" w:author="Jens Stevens" w:date="2019-06-15T14:35:00Z" w:initials="JS">
    <w:p w14:paraId="6058BE7E" w14:textId="26EA6EF9" w:rsidR="008E21AA" w:rsidRDefault="008E21AA">
      <w:pPr>
        <w:pStyle w:val="CommentText"/>
      </w:pPr>
      <w:r>
        <w:rPr>
          <w:rStyle w:val="CommentReference"/>
        </w:rPr>
        <w:annotationRef/>
      </w:r>
      <w:r>
        <w:t>I think it’s perfect.</w:t>
      </w:r>
    </w:p>
  </w:comment>
  <w:comment w:id="29" w:author="Gabrielle Boisrame" w:date="2019-06-03T10:34:00Z" w:initials="GB">
    <w:p w14:paraId="473A2F96" w14:textId="77777777" w:rsidR="008E21AA" w:rsidRDefault="008E21AA"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30" w:author="Gabrielle Boisrame" w:date="2019-06-07T12:12:00Z" w:initials="GB">
    <w:p w14:paraId="27BC686C" w14:textId="0EC8DF9F" w:rsidR="008E21AA" w:rsidRDefault="008E21AA">
      <w:pPr>
        <w:pStyle w:val="CommentText"/>
      </w:pPr>
      <w:r>
        <w:rPr>
          <w:rStyle w:val="CommentReference"/>
        </w:rPr>
        <w:annotationRef/>
      </w:r>
      <w:r>
        <w:t>Is there any way we can compare results from Collins et al. to this finding? I know they didn’t have the same kind of pre-fire and post-fire data that we have, but they did relate structure to fire history.</w:t>
      </w:r>
    </w:p>
  </w:comment>
  <w:comment w:id="31" w:author="Jens Stevens" w:date="2019-06-15T15:43:00Z" w:initials="JS">
    <w:p w14:paraId="18E6FD33" w14:textId="715C2BE0" w:rsidR="00A70AC5" w:rsidRDefault="00A70AC5">
      <w:pPr>
        <w:pStyle w:val="CommentText"/>
      </w:pPr>
      <w:r>
        <w:rPr>
          <w:rStyle w:val="CommentReference"/>
        </w:rPr>
        <w:annotationRef/>
      </w:r>
      <w:r>
        <w:t>I already asked Brandon about this, and he basically said no</w:t>
      </w:r>
    </w:p>
  </w:comment>
  <w:comment w:id="32" w:author="Gabrielle" w:date="2019-06-06T14:24:00Z" w:initials="G">
    <w:p w14:paraId="1CD92ADD" w14:textId="46870E34" w:rsidR="008E21AA" w:rsidRDefault="008E21AA">
      <w:pPr>
        <w:pStyle w:val="CommentText"/>
      </w:pPr>
      <w:r>
        <w:rPr>
          <w:rStyle w:val="CommentReference"/>
        </w:rPr>
        <w:annotationRef/>
      </w:r>
      <w:r>
        <w:t>I’m not positive this is the best place to put this statement, but I think it’s important to mention this somewhere in the discussion.</w:t>
      </w:r>
    </w:p>
  </w:comment>
  <w:comment w:id="33" w:author="Jens Stevens" w:date="2019-06-15T15:03:00Z" w:initials="JS">
    <w:p w14:paraId="2D2CE420" w14:textId="24318594" w:rsidR="008E21AA" w:rsidRDefault="008E21AA">
      <w:pPr>
        <w:pStyle w:val="CommentText"/>
      </w:pPr>
      <w:r>
        <w:rPr>
          <w:rStyle w:val="CommentReference"/>
        </w:rPr>
        <w:annotationRef/>
      </w:r>
      <w:r>
        <w:t>I think this is a great spot.</w:t>
      </w:r>
    </w:p>
  </w:comment>
  <w:comment w:id="34" w:author="Sally Thompson" w:date="2019-05-01T12:46:00Z" w:initials="ST">
    <w:p w14:paraId="76E450EF" w14:textId="3922C011" w:rsidR="008E21AA" w:rsidRDefault="008E21AA">
      <w:pPr>
        <w:pStyle w:val="CommentText"/>
      </w:pPr>
      <w:r>
        <w:rPr>
          <w:rStyle w:val="CommentReference"/>
        </w:rPr>
        <w:annotationRef/>
      </w:r>
      <w:r>
        <w:t>And perhaps we shouldn’t read too much into it?  I think what might be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35" w:author="Gabrielle Boisrame" w:date="2019-06-07T14:00:00Z" w:initials="GB">
    <w:p w14:paraId="216BA1EB" w14:textId="5AE21CFB" w:rsidR="008E21AA" w:rsidRDefault="008E21AA">
      <w:pPr>
        <w:pStyle w:val="CommentText"/>
      </w:pPr>
      <w:r>
        <w:rPr>
          <w:rStyle w:val="CommentReference"/>
        </w:rPr>
        <w:annotationRef/>
      </w:r>
      <w:r>
        <w:t>Jens added a note above about how comparing the two allows us to see how universal the relationship modeled at ICB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A7D9D4" w15:done="0"/>
  <w15:commentEx w15:paraId="0EFD6248" w15:paraIdParent="63A7D9D4" w15:done="0"/>
  <w15:commentEx w15:paraId="13C585AA" w15:done="0"/>
  <w15:commentEx w15:paraId="1DAB255D" w15:done="1"/>
  <w15:commentEx w15:paraId="60855E43" w15:paraIdParent="1DAB255D" w15:done="1"/>
  <w15:commentEx w15:paraId="4BAC4F33" w15:done="0"/>
  <w15:commentEx w15:paraId="54634428" w15:paraIdParent="4BAC4F33" w15:done="0"/>
  <w15:commentEx w15:paraId="2EDEAD11" w15:done="0"/>
  <w15:commentEx w15:paraId="6658B636" w15:paraIdParent="2EDEAD11" w15:done="0"/>
  <w15:commentEx w15:paraId="4108FD9D" w15:done="0"/>
  <w15:commentEx w15:paraId="10F63E43" w15:paraIdParent="4108FD9D" w15:done="0"/>
  <w15:commentEx w15:paraId="51BF5C17" w15:paraIdParent="4108FD9D" w15:done="0"/>
  <w15:commentEx w15:paraId="331B6989" w15:paraIdParent="4108FD9D" w15:done="0"/>
  <w15:commentEx w15:paraId="287FF8AE" w15:done="1"/>
  <w15:commentEx w15:paraId="3C729F12" w15:paraIdParent="287FF8AE" w15:done="1"/>
  <w15:commentEx w15:paraId="0A8733FC" w15:paraIdParent="287FF8AE" w15:done="1"/>
  <w15:commentEx w15:paraId="3C62606C" w15:done="0"/>
  <w15:commentEx w15:paraId="01FBCF8A" w15:done="1"/>
  <w15:commentEx w15:paraId="6058BE7E" w15:paraIdParent="01FBCF8A" w15:done="1"/>
  <w15:commentEx w15:paraId="473A2F96" w15:done="1"/>
  <w15:commentEx w15:paraId="27BC686C" w15:done="1"/>
  <w15:commentEx w15:paraId="18E6FD33" w15:paraIdParent="27BC686C" w15:done="1"/>
  <w15:commentEx w15:paraId="1CD92ADD" w15:done="1"/>
  <w15:commentEx w15:paraId="2D2CE420" w15:paraIdParent="1CD92ADD" w15:done="1"/>
  <w15:commentEx w15:paraId="76E450EF" w15:done="1"/>
  <w15:commentEx w15:paraId="216BA1EB" w15:paraIdParent="76E450E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7D9D4" w16cid:durableId="20AE421B"/>
  <w16cid:commentId w16cid:paraId="0EFD6248" w16cid:durableId="20AE511B"/>
  <w16cid:commentId w16cid:paraId="13C585AA" w16cid:durableId="20AE4228"/>
  <w16cid:commentId w16cid:paraId="1DAB255D" w16cid:durableId="20AE4229"/>
  <w16cid:commentId w16cid:paraId="60855E43" w16cid:durableId="20AF7DE9"/>
  <w16cid:commentId w16cid:paraId="4BAC4F33" w16cid:durableId="20AE422A"/>
  <w16cid:commentId w16cid:paraId="54634428" w16cid:durableId="20B3207B"/>
  <w16cid:commentId w16cid:paraId="6658B636" w16cid:durableId="20B3A64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01FBCF8A" w16cid:durableId="20AE4238"/>
  <w16cid:commentId w16cid:paraId="6058BE7E" w16cid:durableId="20AF8096"/>
  <w16cid:commentId w16cid:paraId="473A2F96" w16cid:durableId="20AE4231"/>
  <w16cid:commentId w16cid:paraId="27BC686C" w16cid:durableId="20AE4239"/>
  <w16cid:commentId w16cid:paraId="18E6FD33" w16cid:durableId="20AF9086"/>
  <w16cid:commentId w16cid:paraId="1CD92ADD" w16cid:durableId="20AE423E"/>
  <w16cid:commentId w16cid:paraId="2D2CE420" w16cid:durableId="20AF8744"/>
  <w16cid:commentId w16cid:paraId="76E450EF" w16cid:durableId="207432F7"/>
  <w16cid:commentId w16cid:paraId="216BA1EB" w16cid:durableId="20AE42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7880E" w14:textId="77777777" w:rsidR="003F4539" w:rsidRDefault="003F4539" w:rsidP="00D55DA2">
      <w:r>
        <w:separator/>
      </w:r>
    </w:p>
  </w:endnote>
  <w:endnote w:type="continuationSeparator" w:id="0">
    <w:p w14:paraId="5B54BE16" w14:textId="77777777" w:rsidR="003F4539" w:rsidRDefault="003F4539" w:rsidP="00D55DA2">
      <w:r>
        <w:continuationSeparator/>
      </w:r>
    </w:p>
  </w:endnote>
  <w:endnote w:type="continuationNotice" w:id="1">
    <w:p w14:paraId="5DF2A088" w14:textId="77777777" w:rsidR="003F4539" w:rsidRDefault="003F45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8E21AA" w:rsidRDefault="008E21AA"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8E21AA" w:rsidRDefault="008E21AA"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5F9F535" w:rsidR="008E21AA" w:rsidRDefault="008E21AA"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8E21AA" w:rsidRDefault="008E21AA"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3F056" w14:textId="77777777" w:rsidR="003F4539" w:rsidRDefault="003F4539" w:rsidP="00D55DA2">
      <w:r>
        <w:separator/>
      </w:r>
    </w:p>
  </w:footnote>
  <w:footnote w:type="continuationSeparator" w:id="0">
    <w:p w14:paraId="31BD3DFF" w14:textId="77777777" w:rsidR="003F4539" w:rsidRDefault="003F4539" w:rsidP="00D55DA2">
      <w:r>
        <w:continuationSeparator/>
      </w:r>
    </w:p>
  </w:footnote>
  <w:footnote w:type="continuationNotice" w:id="1">
    <w:p w14:paraId="531223E3" w14:textId="77777777" w:rsidR="003F4539" w:rsidRDefault="003F453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4322"/>
    <w:rsid w:val="00306DDE"/>
    <w:rsid w:val="00307361"/>
    <w:rsid w:val="00307415"/>
    <w:rsid w:val="003151AA"/>
    <w:rsid w:val="0032228A"/>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DC1"/>
    <w:rsid w:val="007E5381"/>
    <w:rsid w:val="007E78E5"/>
    <w:rsid w:val="007F1B68"/>
    <w:rsid w:val="007F231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C4FC9-29A4-644F-A6B4-14C21818D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14662</Words>
  <Characters>83577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Ekaterina Rakhmatulina</cp:lastModifiedBy>
  <cp:revision>2</cp:revision>
  <cp:lastPrinted>2013-12-07T23:09:00Z</cp:lastPrinted>
  <dcterms:created xsi:type="dcterms:W3CDTF">2019-06-19T02:23:00Z</dcterms:created>
  <dcterms:modified xsi:type="dcterms:W3CDTF">2019-06-19T02:23:00Z</dcterms:modified>
</cp:coreProperties>
</file>