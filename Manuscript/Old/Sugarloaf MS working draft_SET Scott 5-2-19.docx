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w:t>
      </w:r>
      <w:commentRangeStart w:id="0"/>
      <w:r w:rsidR="00CC3B93" w:rsidRPr="00EF599F">
        <w:rPr>
          <w:rFonts w:ascii="Times New Roman" w:hAnsi="Times New Roman" w:cs="Times New Roman"/>
        </w:rPr>
        <w:t xml:space="preserve">Scott </w:t>
      </w:r>
      <w:commentRangeEnd w:id="0"/>
      <w:r w:rsidR="002705F4">
        <w:rPr>
          <w:rStyle w:val="CommentReference"/>
        </w:rPr>
        <w:commentReference w:id="0"/>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(req’s: 250 word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0"/>
          <w:footerReference w:type="default" r:id="rId11"/>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25CD6FAB"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w:t>
      </w:r>
      <w:del w:id="1" w:author="Sally Thompson" w:date="2019-05-01T11:42:00Z">
        <w:r w:rsidDel="00695E68">
          <w:rPr>
            <w:rFonts w:ascii="Times New Roman" w:hAnsi="Times New Roman" w:cs="Times New Roman"/>
          </w:rPr>
          <w:delText xml:space="preserve">previously </w:delText>
        </w:r>
      </w:del>
      <w:r>
        <w:rPr>
          <w:rFonts w:ascii="Times New Roman" w:hAnsi="Times New Roman" w:cs="Times New Roman"/>
        </w:rPr>
        <w:t>fire-suppressed forest</w:t>
      </w:r>
      <w:ins w:id="2" w:author="Sally Thompson" w:date="2019-05-01T11:42:00Z">
        <w:r w:rsidR="00695E68">
          <w:rPr>
            <w:rFonts w:ascii="Times New Roman" w:hAnsi="Times New Roman" w:cs="Times New Roman"/>
          </w:rPr>
          <w:t>s</w:t>
        </w:r>
      </w:ins>
      <w:r>
        <w:rPr>
          <w:rFonts w:ascii="Times New Roman" w:hAnsi="Times New Roman" w:cs="Times New Roman"/>
        </w:rPr>
        <w:t xml:space="preserve">. </w:t>
      </w:r>
      <w:r w:rsidR="003B1292">
        <w:rPr>
          <w:rFonts w:ascii="Times New Roman" w:hAnsi="Times New Roman" w:cs="Times New Roman"/>
        </w:rPr>
        <w:t xml:space="preserve"> The potential hydrologic </w:t>
      </w:r>
      <w:del w:id="3" w:author="Sally Thompson" w:date="2019-05-01T11:38:00Z">
        <w:r w:rsidR="003B1292" w:rsidDel="00695E68">
          <w:rPr>
            <w:rFonts w:ascii="Times New Roman" w:hAnsi="Times New Roman" w:cs="Times New Roman"/>
          </w:rPr>
          <w:delText xml:space="preserve">benefits </w:delText>
        </w:r>
      </w:del>
      <w:ins w:id="4" w:author="Sally Thompson" w:date="2019-05-01T11:38:00Z">
        <w:r w:rsidR="00695E68">
          <w:rPr>
            <w:rFonts w:ascii="Times New Roman" w:hAnsi="Times New Roman" w:cs="Times New Roman"/>
          </w:rPr>
          <w:t xml:space="preserve">impacts </w:t>
        </w:r>
      </w:ins>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del w:id="5" w:author="Sally Thompson" w:date="2019-05-01T11:38:00Z">
        <w:r w:rsidR="00D10795" w:rsidDel="00695E68">
          <w:rPr>
            <w:rFonts w:ascii="Times New Roman" w:hAnsi="Times New Roman" w:cs="Times New Roman"/>
          </w:rPr>
          <w:delText xml:space="preserve">which </w:delText>
        </w:r>
      </w:del>
      <w:ins w:id="6" w:author="Sally Thompson" w:date="2019-05-01T11:40:00Z">
        <w:r w:rsidR="00695E68">
          <w:rPr>
            <w:rFonts w:ascii="Times New Roman" w:hAnsi="Times New Roman" w:cs="Times New Roman"/>
          </w:rPr>
          <w:t>with implications for land surface – atmosphere exchange, snowpack and evapotranspiration, potentially leading to</w:t>
        </w:r>
      </w:ins>
      <w:del w:id="7" w:author="Sally Thompson" w:date="2019-05-01T11:39:00Z">
        <w:r w:rsidR="00D10795" w:rsidDel="00695E68">
          <w:rPr>
            <w:rFonts w:ascii="Times New Roman" w:hAnsi="Times New Roman" w:cs="Times New Roman"/>
          </w:rPr>
          <w:delText>in turn</w:delText>
        </w:r>
        <w:r w:rsidR="003B1292" w:rsidDel="00695E68">
          <w:rPr>
            <w:rFonts w:ascii="Times New Roman" w:hAnsi="Times New Roman" w:cs="Times New Roman"/>
          </w:rPr>
          <w:delText xml:space="preserve"> reduce</w:delText>
        </w:r>
        <w:r w:rsidR="00D10795" w:rsidDel="00695E68">
          <w:rPr>
            <w:rFonts w:ascii="Times New Roman" w:hAnsi="Times New Roman" w:cs="Times New Roman"/>
          </w:rPr>
          <w:delText>s</w:delText>
        </w:r>
        <w:r w:rsidR="003B1292" w:rsidDel="00695E68">
          <w:rPr>
            <w:rFonts w:ascii="Times New Roman" w:hAnsi="Times New Roman" w:cs="Times New Roman"/>
          </w:rPr>
          <w:delText xml:space="preserve"> transpiration, leading to potential</w:delText>
        </w:r>
      </w:del>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del w:id="8" w:author="Sally Thompson" w:date="2019-05-01T11:39:00Z">
        <w:r w:rsidDel="00695E68">
          <w:rPr>
            <w:rFonts w:ascii="Times New Roman" w:hAnsi="Times New Roman" w:cs="Times New Roman"/>
          </w:rPr>
          <w:delText xml:space="preserve">groundwater </w:delText>
        </w:r>
      </w:del>
      <w:ins w:id="9" w:author="Sally Thompson" w:date="2019-05-01T11:39:00Z">
        <w:r w:rsidR="00695E68">
          <w:rPr>
            <w:rFonts w:ascii="Times New Roman" w:hAnsi="Times New Roman" w:cs="Times New Roman"/>
          </w:rPr>
          <w:t xml:space="preserve">water </w:t>
        </w:r>
      </w:ins>
      <w:r>
        <w:rPr>
          <w:rFonts w:ascii="Times New Roman" w:hAnsi="Times New Roman" w:cs="Times New Roman"/>
        </w:rPr>
        <w:t>storage</w:t>
      </w:r>
      <w:ins w:id="10" w:author="Sally Thompson" w:date="2019-05-01T11:39:00Z">
        <w:r w:rsidR="00695E68">
          <w:rPr>
            <w:rFonts w:ascii="Times New Roman" w:hAnsi="Times New Roman" w:cs="Times New Roman"/>
          </w:rPr>
          <w:t xml:space="preserve"> in soils and groundwater,</w:t>
        </w:r>
      </w:ins>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del w:id="11" w:author="Sally Thompson" w:date="2019-05-01T11:41:00Z">
        <w:r w:rsidR="003B1292" w:rsidDel="00695E68">
          <w:rPr>
            <w:rFonts w:ascii="Times New Roman" w:hAnsi="Times New Roman" w:cs="Times New Roman"/>
          </w:rPr>
          <w:delText>based on</w:delText>
        </w:r>
      </w:del>
      <w:ins w:id="12" w:author="Sally Thompson" w:date="2019-05-01T11:41:00Z">
        <w:r w:rsidR="00695E68">
          <w:rPr>
            <w:rFonts w:ascii="Times New Roman" w:hAnsi="Times New Roman" w:cs="Times New Roman"/>
          </w:rPr>
          <w:t>using</w:t>
        </w:r>
      </w:ins>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del w:id="13" w:author="Sally Thompson" w:date="2019-05-01T11:41:00Z">
        <w:r w:rsidR="003B1292" w:rsidDel="00695E68">
          <w:rPr>
            <w:rFonts w:ascii="Times New Roman" w:hAnsi="Times New Roman" w:cs="Times New Roman"/>
          </w:rPr>
          <w:delText xml:space="preserve">both </w:delText>
        </w:r>
      </w:del>
      <w:ins w:id="14" w:author="Sally Thompson" w:date="2019-05-01T11:41:00Z">
        <w:r w:rsidR="00695E68">
          <w:rPr>
            <w:rFonts w:ascii="Times New Roman" w:hAnsi="Times New Roman" w:cs="Times New Roman"/>
          </w:rPr>
          <w:t xml:space="preserve">a combination of </w:t>
        </w:r>
      </w:ins>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del w:id="15" w:author="Sally Thompson" w:date="2019-05-01T11:41:00Z">
        <w:r w:rsidR="003B1292" w:rsidDel="00695E68">
          <w:rPr>
            <w:rFonts w:ascii="Times New Roman" w:hAnsi="Times New Roman" w:cs="Times New Roman"/>
          </w:rPr>
          <w:delText xml:space="preserve">that is </w:delText>
        </w:r>
      </w:del>
      <w:r w:rsidR="003B1292">
        <w:rPr>
          <w:rFonts w:ascii="Times New Roman" w:hAnsi="Times New Roman" w:cs="Times New Roman"/>
        </w:rPr>
        <w:t xml:space="preserve">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 and relatively little response of soil moisture</w:t>
      </w:r>
      <w:del w:id="16" w:author="Stephens" w:date="2019-05-02T14:54:00Z">
        <w:r w:rsidR="00D42186" w:rsidDel="002705F4">
          <w:rPr>
            <w:rFonts w:ascii="Times New Roman" w:hAnsi="Times New Roman" w:cs="Times New Roman"/>
          </w:rPr>
          <w:delText xml:space="preserve"> to vegetation change</w:delText>
        </w:r>
      </w:del>
      <w:r w:rsidR="00D42186">
        <w:rPr>
          <w:rFonts w:ascii="Times New Roman" w:hAnsi="Times New Roman" w:cs="Times New Roman"/>
        </w:rPr>
        <w:t xml:space="preserve">. Fire occurrence was limited </w:t>
      </w:r>
      <w:del w:id="17" w:author="Sally Thompson" w:date="2019-05-01T11:44:00Z">
        <w:r w:rsidR="00D42186" w:rsidDel="00695E68">
          <w:rPr>
            <w:rFonts w:ascii="Times New Roman" w:hAnsi="Times New Roman" w:cs="Times New Roman"/>
          </w:rPr>
          <w:delText xml:space="preserve">on the landscape </w:delText>
        </w:r>
      </w:del>
      <w:r w:rsidR="00D42186">
        <w:rPr>
          <w:rFonts w:ascii="Times New Roman" w:hAnsi="Times New Roman" w:cs="Times New Roman"/>
        </w:rPr>
        <w:t xml:space="preserve">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commentRangeStart w:id="18"/>
      <w:del w:id="19" w:author="Sally Thompson" w:date="2019-05-01T11:44:00Z">
        <w:r w:rsidR="00D42186" w:rsidDel="00695E68">
          <w:rPr>
            <w:rFonts w:ascii="Times New Roman" w:hAnsi="Times New Roman" w:cs="Times New Roman"/>
          </w:rPr>
          <w:delText xml:space="preserve">Despite increased </w:delText>
        </w:r>
        <w:r w:rsidR="003B1292" w:rsidDel="00695E68">
          <w:rPr>
            <w:rFonts w:ascii="Times New Roman" w:hAnsi="Times New Roman" w:cs="Times New Roman"/>
          </w:rPr>
          <w:delText xml:space="preserve">landscape </w:delText>
        </w:r>
        <w:r w:rsidR="00D42186" w:rsidDel="00695E68">
          <w:rPr>
            <w:rFonts w:ascii="Times New Roman" w:hAnsi="Times New Roman" w:cs="Times New Roman"/>
          </w:rPr>
          <w:delText>heterogeneity created by managed wildfires at SCB, a</w:delText>
        </w:r>
      </w:del>
      <w:ins w:id="20" w:author="Sally Thompson" w:date="2019-05-01T11:44:00Z">
        <w:r w:rsidR="00695E68">
          <w:rPr>
            <w:rFonts w:ascii="Times New Roman" w:hAnsi="Times New Roman" w:cs="Times New Roman"/>
          </w:rPr>
          <w:t>A</w:t>
        </w:r>
      </w:ins>
      <w:r w:rsidR="00D42186">
        <w:rPr>
          <w:rFonts w:ascii="Times New Roman" w:hAnsi="Times New Roman" w:cs="Times New Roman"/>
        </w:rPr>
        <w:t xml:space="preserve">dditional managed fires </w:t>
      </w:r>
      <w:ins w:id="21" w:author="Sally Thompson" w:date="2019-05-01T11:44:00Z">
        <w:r w:rsidR="00695E68">
          <w:rPr>
            <w:rFonts w:ascii="Times New Roman" w:hAnsi="Times New Roman" w:cs="Times New Roman"/>
          </w:rPr>
          <w:t xml:space="preserve">in SCB </w:t>
        </w:r>
      </w:ins>
      <w:r w:rsidR="009631FD">
        <w:rPr>
          <w:rFonts w:ascii="Times New Roman" w:hAnsi="Times New Roman" w:cs="Times New Roman"/>
        </w:rPr>
        <w:t>could</w:t>
      </w:r>
      <w:r w:rsidR="00690080">
        <w:rPr>
          <w:rFonts w:ascii="Times New Roman" w:hAnsi="Times New Roman" w:cs="Times New Roman"/>
        </w:rPr>
        <w:t xml:space="preserve"> further reduce</w:t>
      </w:r>
      <w:r w:rsidR="00D42186">
        <w:rPr>
          <w:rFonts w:ascii="Times New Roman" w:hAnsi="Times New Roman" w:cs="Times New Roman"/>
        </w:rPr>
        <w:t xml:space="preserve"> small trees, although the potential hydrologic benefits of the program in this basin may be limited. </w:t>
      </w:r>
      <w:commentRangeEnd w:id="18"/>
      <w:r w:rsidR="00695E68">
        <w:rPr>
          <w:rStyle w:val="CommentReference"/>
        </w:rPr>
        <w:commentReference w:id="18"/>
      </w:r>
    </w:p>
    <w:p w14:paraId="3E5A90D8" w14:textId="41DBEE63"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del w:id="22" w:author="Sally Thompson" w:date="2019-05-01T11:45:00Z">
        <w:r w:rsidR="00D42186" w:rsidDel="00695E68">
          <w:rPr>
            <w:rFonts w:ascii="Times New Roman" w:hAnsi="Times New Roman" w:cs="Times New Roman"/>
          </w:rPr>
          <w:delText>2</w:delText>
        </w:r>
        <w:r w:rsidR="00690080" w:rsidDel="00695E68">
          <w:rPr>
            <w:rFonts w:ascii="Times New Roman" w:hAnsi="Times New Roman" w:cs="Times New Roman"/>
          </w:rPr>
          <w:delText>46</w:delText>
        </w:r>
      </w:del>
      <w:ins w:id="23" w:author="Sally Thompson" w:date="2019-05-01T11:45:00Z">
        <w:r w:rsidR="00695E68">
          <w:rPr>
            <w:rFonts w:ascii="Times New Roman" w:hAnsi="Times New Roman" w:cs="Times New Roman"/>
          </w:rPr>
          <w:t>242</w:t>
        </w:r>
      </w:ins>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lastRenderedPageBreak/>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1465C8C4"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w:t>
      </w:r>
      <w:del w:id="24" w:author="Stephens" w:date="2019-05-02T14:54:00Z">
        <w:r w:rsidR="00A1346F" w:rsidRPr="00EF599F" w:rsidDel="002705F4">
          <w:rPr>
            <w:rFonts w:ascii="Times New Roman" w:hAnsi="Times New Roman" w:cs="Times New Roman"/>
          </w:rPr>
          <w:delText xml:space="preserve">Twentieth </w:delText>
        </w:r>
      </w:del>
      <w:ins w:id="25" w:author="Stephens" w:date="2019-05-02T14:54:00Z">
        <w:r w:rsidR="002705F4">
          <w:rPr>
            <w:rFonts w:ascii="Times New Roman" w:hAnsi="Times New Roman" w:cs="Times New Roman"/>
          </w:rPr>
          <w:t>t</w:t>
        </w:r>
        <w:r w:rsidR="002705F4" w:rsidRPr="00EF599F">
          <w:rPr>
            <w:rFonts w:ascii="Times New Roman" w:hAnsi="Times New Roman" w:cs="Times New Roman"/>
          </w:rPr>
          <w:t xml:space="preserve">wentieth </w:t>
        </w:r>
      </w:ins>
      <w:del w:id="26" w:author="Stephens" w:date="2019-05-02T14:55:00Z">
        <w:r w:rsidR="00A1346F" w:rsidRPr="00EF599F" w:rsidDel="002705F4">
          <w:rPr>
            <w:rFonts w:ascii="Times New Roman" w:hAnsi="Times New Roman" w:cs="Times New Roman"/>
          </w:rPr>
          <w:delText>Century</w:delText>
        </w:r>
        <w:r w:rsidR="00FF633D" w:rsidRPr="00EF599F" w:rsidDel="002705F4">
          <w:rPr>
            <w:rFonts w:ascii="Times New Roman" w:hAnsi="Times New Roman" w:cs="Times New Roman"/>
          </w:rPr>
          <w:delText xml:space="preserve"> </w:delText>
        </w:r>
      </w:del>
      <w:ins w:id="27" w:author="Stephens" w:date="2019-05-02T14:55:00Z">
        <w:r w:rsidR="002705F4">
          <w:rPr>
            <w:rFonts w:ascii="Times New Roman" w:hAnsi="Times New Roman" w:cs="Times New Roman"/>
          </w:rPr>
          <w:t>c</w:t>
        </w:r>
        <w:r w:rsidR="002705F4" w:rsidRPr="00EF599F">
          <w:rPr>
            <w:rFonts w:ascii="Times New Roman" w:hAnsi="Times New Roman" w:cs="Times New Roman"/>
          </w:rPr>
          <w:t xml:space="preserve">entury </w:t>
        </w:r>
      </w:ins>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ins w:id="28" w:author="Stephens" w:date="2019-05-02T14:55:00Z">
        <w:r w:rsidR="002705F4">
          <w:rPr>
            <w:rFonts w:ascii="Times New Roman" w:hAnsi="Times New Roman" w:cs="Times New Roman"/>
            <w:noProof/>
          </w:rPr>
          <w:t>, Stephens et al. 2015</w:t>
        </w:r>
      </w:ins>
      <w:r w:rsidR="00FF633D" w:rsidRPr="00EF599F">
        <w:rPr>
          <w:rFonts w:ascii="Times New Roman" w:hAnsi="Times New Roman" w:cs="Times New Roman"/>
          <w:noProof/>
        </w:rPr>
        <w:t>)</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w:t>
      </w:r>
      <w:commentRangeStart w:id="29"/>
      <w:r w:rsidR="00A1346F" w:rsidRPr="00EF599F">
        <w:rPr>
          <w:rFonts w:ascii="Times New Roman" w:hAnsi="Times New Roman" w:cs="Times New Roman"/>
        </w:rPr>
        <w:t xml:space="preserve">for example, </w:t>
      </w:r>
      <w:ins w:id="30" w:author="Sally Thompson" w:date="2019-05-01T11:51:00Z">
        <w:r w:rsidR="00695E68">
          <w:rPr>
            <w:rFonts w:ascii="Times New Roman" w:hAnsi="Times New Roman" w:cs="Times New Roman"/>
          </w:rPr>
          <w:t>half</w:t>
        </w:r>
        <w:r w:rsidR="00695E68" w:rsidRPr="00EF599F">
          <w:rPr>
            <w:rFonts w:ascii="Times New Roman" w:hAnsi="Times New Roman" w:cs="Times New Roman"/>
          </w:rPr>
          <w:t xml:space="preserve"> </w:t>
        </w:r>
      </w:ins>
      <w:r w:rsidR="00A1346F" w:rsidRPr="00EF599F">
        <w:rPr>
          <w:rFonts w:ascii="Times New Roman" w:hAnsi="Times New Roman" w:cs="Times New Roman"/>
        </w:rPr>
        <w:t xml:space="preserve">of </w:t>
      </w:r>
      <w:ins w:id="31" w:author="Sally Thompson" w:date="2019-05-01T11:51:00Z">
        <w:r w:rsidR="00695E68">
          <w:rPr>
            <w:rFonts w:ascii="Times New Roman" w:hAnsi="Times New Roman" w:cs="Times New Roman"/>
          </w:rPr>
          <w:t xml:space="preserve">both </w:t>
        </w:r>
      </w:ins>
      <w:ins w:id="32" w:author="Sally Thompson" w:date="2019-05-01T11:50:00Z">
        <w:r w:rsidR="00695E68">
          <w:rPr>
            <w:rFonts w:ascii="Times New Roman" w:hAnsi="Times New Roman" w:cs="Times New Roman"/>
          </w:rPr>
          <w:t xml:space="preserve">the </w:t>
        </w:r>
      </w:ins>
      <w:del w:id="33" w:author="Sally Thompson" w:date="2019-05-01T11:50:00Z">
        <w:r w:rsidR="00A1346F" w:rsidRPr="00EF599F" w:rsidDel="00695E68">
          <w:rPr>
            <w:rFonts w:ascii="Times New Roman" w:hAnsi="Times New Roman" w:cs="Times New Roman"/>
          </w:rPr>
          <w:delText xml:space="preserve">both </w:delText>
        </w:r>
      </w:del>
      <w:r w:rsidR="00A1346F" w:rsidRPr="00EF599F">
        <w:rPr>
          <w:rFonts w:ascii="Times New Roman" w:hAnsi="Times New Roman" w:cs="Times New Roman"/>
        </w:rPr>
        <w:t>ten largest</w:t>
      </w:r>
      <w:del w:id="34" w:author="Sally Thompson" w:date="2019-05-01T11:50:00Z">
        <w:r w:rsidR="00A1346F" w:rsidRPr="00EF599F" w:rsidDel="00695E68">
          <w:rPr>
            <w:rFonts w:ascii="Times New Roman" w:hAnsi="Times New Roman" w:cs="Times New Roman"/>
          </w:rPr>
          <w:delText>,</w:delText>
        </w:r>
      </w:del>
      <w:r w:rsidR="00A1346F" w:rsidRPr="00EF599F">
        <w:rPr>
          <w:rFonts w:ascii="Times New Roman" w:hAnsi="Times New Roman" w:cs="Times New Roman"/>
        </w:rPr>
        <w:t xml:space="preserve"> and ten most destructive fires in California</w:t>
      </w:r>
      <w:r>
        <w:rPr>
          <w:rFonts w:ascii="Times New Roman" w:hAnsi="Times New Roman" w:cs="Times New Roman"/>
        </w:rPr>
        <w:t xml:space="preserve"> </w:t>
      </w:r>
      <w:ins w:id="35" w:author="Sally Thompson" w:date="2019-05-01T11:51:00Z">
        <w:r w:rsidR="00695E68">
          <w:rPr>
            <w:rFonts w:ascii="Times New Roman" w:hAnsi="Times New Roman" w:cs="Times New Roman"/>
          </w:rPr>
          <w:t>(</w:t>
        </w:r>
      </w:ins>
      <w:r>
        <w:rPr>
          <w:rFonts w:ascii="Times New Roman" w:hAnsi="Times New Roman" w:cs="Times New Roman"/>
        </w:rPr>
        <w:t>as of fall 2018</w:t>
      </w:r>
      <w:ins w:id="36" w:author="Sally Thompson" w:date="2019-05-01T11:51:00Z">
        <w:r w:rsidR="00695E68">
          <w:rPr>
            <w:rFonts w:ascii="Times New Roman" w:hAnsi="Times New Roman" w:cs="Times New Roman"/>
          </w:rPr>
          <w:t>)</w:t>
        </w:r>
      </w:ins>
      <w:r w:rsidR="003B1292">
        <w:rPr>
          <w:rFonts w:ascii="Times New Roman" w:hAnsi="Times New Roman" w:cs="Times New Roman"/>
        </w:rPr>
        <w:t xml:space="preserve">, </w:t>
      </w:r>
      <w:del w:id="37" w:author="Sally Thompson" w:date="2019-05-01T11:51:00Z">
        <w:r w:rsidR="003B1292" w:rsidDel="00695E68">
          <w:rPr>
            <w:rFonts w:ascii="Times New Roman" w:hAnsi="Times New Roman" w:cs="Times New Roman"/>
          </w:rPr>
          <w:delText xml:space="preserve">half </w:delText>
        </w:r>
        <w:r w:rsidDel="00695E68">
          <w:rPr>
            <w:rFonts w:ascii="Times New Roman" w:hAnsi="Times New Roman" w:cs="Times New Roman"/>
          </w:rPr>
          <w:delText>had</w:delText>
        </w:r>
        <w:r w:rsidR="00A1346F" w:rsidRPr="00EF599F" w:rsidDel="00695E68">
          <w:rPr>
            <w:rFonts w:ascii="Times New Roman" w:hAnsi="Times New Roman" w:cs="Times New Roman"/>
          </w:rPr>
          <w:delText xml:space="preserve"> </w:delText>
        </w:r>
      </w:del>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w:t>
      </w:r>
      <w:commentRangeEnd w:id="29"/>
      <w:r w:rsidR="00695E68">
        <w:rPr>
          <w:rStyle w:val="CommentReference"/>
        </w:rPr>
        <w:commentReference w:id="29"/>
      </w:r>
      <w:r w:rsidR="00A27F96" w:rsidRPr="00EF599F">
        <w:rPr>
          <w:rFonts w:ascii="Times New Roman" w:hAnsi="Times New Roman" w:cs="Times New Roman"/>
        </w:rPr>
        <w:t xml:space="preserve">The destructive nature of contemporary fires, in addition to the </w:t>
      </w:r>
      <w:r w:rsidR="003B1292">
        <w:rPr>
          <w:rFonts w:ascii="Times New Roman" w:hAnsi="Times New Roman" w:cs="Times New Roman"/>
        </w:rPr>
        <w:t>negative impacts</w:t>
      </w:r>
      <w:r w:rsidR="00A27F96" w:rsidRPr="00EF599F">
        <w:rPr>
          <w:rFonts w:ascii="Times New Roman" w:hAnsi="Times New Roman" w:cs="Times New Roman"/>
        </w:rPr>
        <w:t xml:space="preserve"> of</w:t>
      </w:r>
      <w:r>
        <w:rPr>
          <w:rFonts w:ascii="Times New Roman" w:hAnsi="Times New Roman" w:cs="Times New Roman"/>
        </w:rPr>
        <w:t xml:space="preserve"> widespread</w:t>
      </w:r>
      <w:r w:rsidR="00A27F96" w:rsidRPr="00EF599F">
        <w:rPr>
          <w:rFonts w:ascii="Times New Roman" w:hAnsi="Times New Roman" w:cs="Times New Roman"/>
        </w:rPr>
        <w:t xml:space="preserve">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ins w:id="38" w:author="Stephens" w:date="2019-05-02T14:56:00Z">
        <w:r w:rsidR="002705F4">
          <w:rPr>
            <w:rFonts w:ascii="Times New Roman" w:hAnsi="Times New Roman" w:cs="Times New Roman"/>
          </w:rPr>
          <w:t xml:space="preserve">restoration </w:t>
        </w:r>
      </w:ins>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  </w:t>
      </w:r>
    </w:p>
    <w:p w14:paraId="335F0F8F" w14:textId="02C873E9"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w:t>
      </w:r>
      <w:r w:rsidR="00D93C79">
        <w:rPr>
          <w:rFonts w:ascii="Times New Roman" w:hAnsi="Times New Roman" w:cs="Times New Roman"/>
        </w:rPr>
        <w:lastRenderedPageBreak/>
        <w:t xml:space="preserve">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 xml:space="preserve">(Collins et al. 2007, </w:t>
      </w:r>
      <w:del w:id="39" w:author="Stephens" w:date="2019-05-02T14:57:00Z">
        <w:r w:rsidR="002B1A95" w:rsidRPr="00EF599F" w:rsidDel="002705F4">
          <w:rPr>
            <w:rFonts w:ascii="Times New Roman" w:hAnsi="Times New Roman" w:cs="Times New Roman"/>
            <w:noProof/>
          </w:rPr>
          <w:delText>Collins et al. 2009, Collins et al. 2011, Collins et al. 2016</w:delText>
        </w:r>
      </w:del>
      <w:ins w:id="40" w:author="Stephens" w:date="2019-05-02T14:57:00Z">
        <w:r w:rsidR="002705F4">
          <w:rPr>
            <w:rFonts w:ascii="Times New Roman" w:hAnsi="Times New Roman" w:cs="Times New Roman"/>
            <w:noProof/>
          </w:rPr>
          <w:t>2009, 2011, 2016</w:t>
        </w:r>
      </w:ins>
      <w:r w:rsidR="002B1A95" w:rsidRPr="00EF599F">
        <w:rPr>
          <w:rFonts w:ascii="Times New Roman" w:hAnsi="Times New Roman" w:cs="Times New Roman"/>
          <w:noProof/>
        </w:rPr>
        <w:t>)</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2E49DC35"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del w:id="41" w:author="Sally Thompson" w:date="2019-05-01T11:52:00Z">
        <w:r w:rsidDel="00695E68">
          <w:rPr>
            <w:rFonts w:ascii="Times New Roman" w:hAnsi="Times New Roman" w:cs="Times New Roman"/>
          </w:rPr>
          <w:delText xml:space="preserve">its </w:delText>
        </w:r>
      </w:del>
      <w:ins w:id="42" w:author="Sally Thompson" w:date="2019-05-01T11:52:00Z">
        <w:r w:rsidR="00695E68">
          <w:rPr>
            <w:rFonts w:ascii="Times New Roman" w:hAnsi="Times New Roman" w:cs="Times New Roman"/>
          </w:rPr>
          <w:t xml:space="preserve">the </w:t>
        </w:r>
      </w:ins>
      <w:r>
        <w:rPr>
          <w:rFonts w:ascii="Times New Roman" w:hAnsi="Times New Roman" w:cs="Times New Roman"/>
        </w:rPr>
        <w:t xml:space="preserve">replacement </w:t>
      </w:r>
      <w:ins w:id="43" w:author="Sally Thompson" w:date="2019-05-01T11:52:00Z">
        <w:r w:rsidR="00695E68">
          <w:rPr>
            <w:rFonts w:ascii="Times New Roman" w:hAnsi="Times New Roman" w:cs="Times New Roman"/>
          </w:rPr>
          <w:t xml:space="preserve">of forests </w:t>
        </w:r>
      </w:ins>
      <w:r>
        <w:rPr>
          <w:rFonts w:ascii="Times New Roman" w:hAnsi="Times New Roman" w:cs="Times New Roman"/>
        </w:rPr>
        <w:t>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to comparable but fire-suppressed Sierra Nevada river basins</w:t>
      </w:r>
      <w:del w:id="44" w:author="Stephens" w:date="2019-05-02T14:57:00Z">
        <w:r w:rsidR="00123839" w:rsidDel="002705F4">
          <w:rPr>
            <w:rFonts w:ascii="Times New Roman" w:hAnsi="Times New Roman" w:cs="Times New Roman"/>
          </w:rPr>
          <w:delText>,</w:delText>
        </w:r>
      </w:del>
      <w:r w:rsidR="00123839">
        <w:rPr>
          <w:rFonts w:ascii="Times New Roman" w:hAnsi="Times New Roman" w:cs="Times New Roman"/>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5EAF00A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ins w:id="45" w:author="Sally Thompson" w:date="2019-05-01T11:53:00Z">
        <w:r w:rsidR="00695E68">
          <w:rPr>
            <w:rFonts w:ascii="Times New Roman" w:hAnsi="Times New Roman" w:cs="Times New Roman"/>
          </w:rPr>
          <w:t>s</w:t>
        </w:r>
      </w:ins>
      <w:r w:rsidR="00685E70">
        <w:rPr>
          <w:rFonts w:ascii="Times New Roman" w:hAnsi="Times New Roman" w:cs="Times New Roman"/>
        </w:rPr>
        <w:t xml:space="preserve"> in the Sierra Nevada could generate </w:t>
      </w:r>
      <w:del w:id="46" w:author="Sally Thompson" w:date="2019-05-01T11:53:00Z">
        <w:r w:rsidR="00685E70" w:rsidDel="00695E68">
          <w:rPr>
            <w:rFonts w:ascii="Times New Roman" w:hAnsi="Times New Roman" w:cs="Times New Roman"/>
          </w:rPr>
          <w:delText xml:space="preserve">idiosyncratic </w:delText>
        </w:r>
      </w:del>
      <w:ins w:id="47" w:author="Sally Thompson" w:date="2019-05-01T11:53:00Z">
        <w:r w:rsidR="00695E68">
          <w:rPr>
            <w:rFonts w:ascii="Times New Roman" w:hAnsi="Times New Roman" w:cs="Times New Roman"/>
          </w:rPr>
          <w:t xml:space="preserve">different </w:t>
        </w:r>
      </w:ins>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del w:id="48" w:author="Sally Thompson" w:date="2019-05-01T11:53:00Z">
        <w:r w:rsidR="00685E70" w:rsidDel="00695E68">
          <w:rPr>
            <w:rFonts w:ascii="Times New Roman" w:hAnsi="Times New Roman" w:cs="Times New Roman"/>
          </w:rPr>
          <w:delText>address this question</w:delText>
        </w:r>
      </w:del>
      <w:ins w:id="49" w:author="Sally Thompson" w:date="2019-05-01T11:53:00Z">
        <w:r w:rsidR="00695E68">
          <w:rPr>
            <w:rFonts w:ascii="Times New Roman" w:hAnsi="Times New Roman" w:cs="Times New Roman"/>
          </w:rPr>
          <w:t>explore the impact of managed wildfire</w:t>
        </w:r>
      </w:ins>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ins w:id="50" w:author="Sally Thompson" w:date="2019-05-01T11:54:00Z">
        <w:r w:rsidR="00695E68">
          <w:rPr>
            <w:rFonts w:ascii="Times New Roman" w:hAnsi="Times New Roman" w:cs="Times New Roman"/>
          </w:rPr>
          <w:t xml:space="preserve"> than ICB</w:t>
        </w:r>
      </w:ins>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w:t>
      </w:r>
      <w:r w:rsidR="002B1A95" w:rsidRPr="00EF599F">
        <w:rPr>
          <w:rFonts w:ascii="Times New Roman" w:hAnsi="Times New Roman" w:cs="Times New Roman"/>
        </w:rPr>
        <w:lastRenderedPageBreak/>
        <w:t xml:space="preserve">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4DA6E70B"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commentRangeStart w:id="51"/>
      <w:ins w:id="52" w:author="Sally Thompson" w:date="2019-05-01T11:54:00Z">
        <w:r w:rsidR="00695E68">
          <w:rPr>
            <w:rFonts w:ascii="Times New Roman" w:hAnsi="Times New Roman" w:cs="Times New Roman"/>
          </w:rPr>
          <w:t xml:space="preserve">how(?) </w:t>
        </w:r>
        <w:commentRangeEnd w:id="51"/>
        <w:r w:rsidR="00695E68">
          <w:rPr>
            <w:rStyle w:val="CommentReference"/>
          </w:rPr>
          <w:commentReference w:id="51"/>
        </w:r>
      </w:ins>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1EE77F5C"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w:t>
      </w:r>
      <w:del w:id="53" w:author="Stephens" w:date="2019-05-02T14:57:00Z">
        <w:r w:rsidRPr="00EF599F" w:rsidDel="002705F4">
          <w:rPr>
            <w:rFonts w:ascii="Times New Roman" w:hAnsi="Times New Roman" w:cs="Times New Roman"/>
          </w:rPr>
          <w:delText xml:space="preserve">how </w:delText>
        </w:r>
      </w:del>
      <w:r w:rsidRPr="00EF599F">
        <w:rPr>
          <w:rFonts w:ascii="Times New Roman" w:hAnsi="Times New Roman" w:cs="Times New Roman"/>
        </w:rPr>
        <w:t xml:space="preserve">are these changes associated with fire? </w:t>
      </w:r>
    </w:p>
    <w:p w14:paraId="16CC3B87" w14:textId="2BC5A907" w:rsidR="0065308B" w:rsidRPr="00EF599F" w:rsidRDefault="0065308B" w:rsidP="0065308B">
      <w:pPr>
        <w:pStyle w:val="ListParagraph"/>
        <w:numPr>
          <w:ilvl w:val="0"/>
          <w:numId w:val="1"/>
        </w:numPr>
        <w:spacing w:line="480" w:lineRule="auto"/>
        <w:rPr>
          <w:rFonts w:ascii="Times New Roman" w:hAnsi="Times New Roman" w:cs="Times New Roman"/>
        </w:rPr>
      </w:pPr>
      <w:del w:id="54" w:author="Sally Thompson" w:date="2019-05-01T11:54:00Z">
        <w:r w:rsidRPr="00EF599F" w:rsidDel="00695E68">
          <w:rPr>
            <w:rFonts w:ascii="Times New Roman" w:hAnsi="Times New Roman" w:cs="Times New Roman"/>
          </w:rPr>
          <w:delText>Is contemporary</w:delText>
        </w:r>
      </w:del>
      <w:ins w:id="55" w:author="Sally Thompson" w:date="2019-05-01T11:55:00Z">
        <w:r w:rsidR="00695E68">
          <w:rPr>
            <w:rFonts w:ascii="Times New Roman" w:hAnsi="Times New Roman" w:cs="Times New Roman"/>
          </w:rPr>
          <w:t>Are</w:t>
        </w:r>
      </w:ins>
      <w:ins w:id="56" w:author="Sally Thompson" w:date="2019-05-01T11:54:00Z">
        <w:r w:rsidR="00695E68">
          <w:rPr>
            <w:rFonts w:ascii="Times New Roman" w:hAnsi="Times New Roman" w:cs="Times New Roman"/>
          </w:rPr>
          <w:t xml:space="preserve"> different</w:t>
        </w:r>
      </w:ins>
      <w:r w:rsidRPr="00EF599F">
        <w:rPr>
          <w:rFonts w:ascii="Times New Roman" w:hAnsi="Times New Roman" w:cs="Times New Roman"/>
        </w:rPr>
        <w:t xml:space="preserve"> vegetation </w:t>
      </w:r>
      <w:del w:id="57" w:author="Sally Thompson" w:date="2019-05-01T11:55:00Z">
        <w:r w:rsidRPr="00EF599F" w:rsidDel="00695E68">
          <w:rPr>
            <w:rFonts w:ascii="Times New Roman" w:hAnsi="Times New Roman" w:cs="Times New Roman"/>
          </w:rPr>
          <w:delText xml:space="preserve">cover </w:delText>
        </w:r>
      </w:del>
      <w:ins w:id="58" w:author="Sally Thompson" w:date="2019-05-01T11:55:00Z">
        <w:r w:rsidR="00695E68">
          <w:rPr>
            <w:rFonts w:ascii="Times New Roman" w:hAnsi="Times New Roman" w:cs="Times New Roman"/>
          </w:rPr>
          <w:t xml:space="preserve">cover types in the SCB </w:t>
        </w:r>
        <w:r w:rsidR="00695E68" w:rsidRPr="00EF599F">
          <w:rPr>
            <w:rFonts w:ascii="Times New Roman" w:hAnsi="Times New Roman" w:cs="Times New Roman"/>
          </w:rPr>
          <w:t xml:space="preserve"> </w:t>
        </w:r>
      </w:ins>
      <w:r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ins w:id="59" w:author="Sally Thompson" w:date="2019-05-01T11:55:00Z">
        <w:r w:rsidR="00695E68">
          <w:rPr>
            <w:rFonts w:ascii="Times New Roman" w:hAnsi="Times New Roman" w:cs="Times New Roman"/>
          </w:rPr>
          <w:t xml:space="preserve">the </w:t>
        </w:r>
      </w:ins>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8A09A7E" w:rsidR="00AD0CC6" w:rsidRDefault="005D0DF4" w:rsidP="00AD0CC6">
      <w:pPr>
        <w:spacing w:line="480" w:lineRule="auto"/>
        <w:ind w:firstLine="720"/>
        <w:rPr>
          <w:rFonts w:ascii="Times New Roman" w:hAnsi="Times New Roman" w:cs="Times New Roman"/>
        </w:rPr>
      </w:pPr>
      <w:bookmarkStart w:id="6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ins w:id="61" w:author="Sally Thompson" w:date="2019-05-01T11:56:00Z">
        <w:r w:rsidR="00067C42">
          <w:rPr>
            <w:rFonts w:ascii="Times New Roman" w:hAnsi="Times New Roman" w:cs="Times New Roman"/>
          </w:rPr>
          <w:t xml:space="preserve"> </w:t>
        </w:r>
      </w:ins>
      <w:r w:rsidR="00590376" w:rsidRPr="00590376">
        <w:rPr>
          <w:rFonts w:ascii="Times New Roman" w:hAnsi="Times New Roman" w:cs="Times New Roman"/>
        </w:rPr>
        <w:t>Vegetation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ins w:id="62" w:author="Sally Thompson" w:date="2019-05-01T12:02:00Z">
        <w:r w:rsidR="00067C42">
          <w:rPr>
            <w:rFonts w:ascii="Times New Roman" w:hAnsi="Times New Roman" w:cs="Times New Roman"/>
          </w:rPr>
          <w:t xml:space="preserve"> and</w:t>
        </w:r>
      </w:ins>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del w:id="63" w:author="Sally Thompson" w:date="2019-05-01T12:03:00Z">
        <w:r w:rsidR="00590376" w:rsidRPr="00590376" w:rsidDel="00067C42">
          <w:rPr>
            <w:rFonts w:ascii="Times New Roman" w:hAnsi="Times New Roman" w:cs="Times New Roman"/>
          </w:rPr>
          <w:delText xml:space="preserve">and are </w:delText>
        </w:r>
      </w:del>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del w:id="64" w:author="Stephens" w:date="2019-05-02T15:03:00Z">
        <w:r w:rsidR="001276AC" w:rsidDel="002A2DFD">
          <w:rPr>
            <w:rFonts w:ascii="Times New Roman" w:hAnsi="Times New Roman" w:cs="Times New Roman"/>
          </w:rPr>
          <w:lastRenderedPageBreak/>
          <w:delText xml:space="preserve">suppression </w:delText>
        </w:r>
      </w:del>
      <w:ins w:id="65" w:author="Stephens" w:date="2019-05-02T15:03:00Z">
        <w:r w:rsidR="002A2DFD">
          <w:rPr>
            <w:rFonts w:ascii="Times New Roman" w:hAnsi="Times New Roman" w:cs="Times New Roman"/>
          </w:rPr>
          <w:t xml:space="preserve">exclusion </w:t>
        </w:r>
      </w:ins>
      <w:r w:rsidR="001276AC">
        <w:rPr>
          <w:rFonts w:ascii="Times New Roman" w:hAnsi="Times New Roman" w:cs="Times New Roman"/>
        </w:rPr>
        <w:t xml:space="preserve">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5C18EAE6"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w:t>
      </w:r>
      <w:del w:id="66" w:author="Sally Thompson" w:date="2019-05-01T12:03:00Z">
        <w:r w:rsidRPr="00590376" w:rsidDel="00067C42">
          <w:rPr>
            <w:rFonts w:ascii="Times New Roman" w:hAnsi="Times New Roman" w:cs="Times New Roman"/>
          </w:rPr>
          <w:delText>; previously all fires had been suppressed as was done by lands managed by the US Forest Service</w:delText>
        </w:r>
        <w:r w:rsidR="00F8448E" w:rsidDel="00067C42">
          <w:rPr>
            <w:rFonts w:ascii="Times New Roman" w:hAnsi="Times New Roman" w:cs="Times New Roman"/>
          </w:rPr>
          <w:delText xml:space="preserve"> </w:delText>
        </w:r>
        <w:r w:rsidR="00F8448E" w:rsidDel="00067C42">
          <w:rPr>
            <w:rFonts w:ascii="Times New Roman" w:hAnsi="Times New Roman" w:cs="Times New Roman"/>
          </w:rPr>
          <w:fldChar w:fldCharType="begin"/>
        </w:r>
        <w:r w:rsidR="00F8448E" w:rsidDel="00067C42">
          <w:rPr>
            <w:rFonts w:ascii="Times New Roman" w:hAnsi="Times New Roman" w:cs="Times New Roman"/>
          </w:rPr>
          <w:del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delInstrText>
        </w:r>
        <w:r w:rsidR="00F8448E" w:rsidDel="00067C42">
          <w:rPr>
            <w:rFonts w:ascii="Times New Roman" w:hAnsi="Times New Roman" w:cs="Times New Roman"/>
          </w:rPr>
          <w:fldChar w:fldCharType="separate"/>
        </w:r>
        <w:r w:rsidR="00F8448E" w:rsidDel="00067C42">
          <w:rPr>
            <w:rFonts w:ascii="Times New Roman" w:hAnsi="Times New Roman" w:cs="Times New Roman"/>
            <w:noProof/>
          </w:rPr>
          <w:delText>(van Wagtendonk 2007)</w:delText>
        </w:r>
        <w:r w:rsidR="00F8448E" w:rsidDel="00067C42">
          <w:rPr>
            <w:rFonts w:ascii="Times New Roman" w:hAnsi="Times New Roman" w:cs="Times New Roman"/>
          </w:rPr>
          <w:fldChar w:fldCharType="end"/>
        </w:r>
        <w:r w:rsidR="00F8448E" w:rsidDel="00067C42">
          <w:rPr>
            <w:rFonts w:ascii="Times New Roman" w:hAnsi="Times New Roman" w:cs="Times New Roman"/>
          </w:rPr>
          <w:delText>.</w:delText>
        </w:r>
      </w:del>
      <w:ins w:id="67" w:author="Sally Thompson" w:date="2019-05-01T12:03:00Z">
        <w:r w:rsidR="00067C42">
          <w:rPr>
            <w:rFonts w:ascii="Times New Roman" w:hAnsi="Times New Roman" w:cs="Times New Roman"/>
          </w:rPr>
          <w:t>.</w:t>
        </w:r>
      </w:ins>
      <w:r w:rsidR="00DA51AD">
        <w:rPr>
          <w:rFonts w:ascii="Times New Roman" w:hAnsi="Times New Roman" w:cs="Times New Roman"/>
        </w:rPr>
        <w:t xml:space="preserve"> </w:t>
      </w:r>
      <w:ins w:id="68" w:author="Sally Thompson" w:date="2019-05-01T12:03:00Z">
        <w:r w:rsidR="00067C42">
          <w:rPr>
            <w:rFonts w:ascii="Times New Roman" w:hAnsi="Times New Roman" w:cs="Times New Roman"/>
          </w:rPr>
          <w:t xml:space="preserve"> </w:t>
        </w:r>
      </w:ins>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del w:id="69" w:author="Sally Thompson" w:date="2019-05-01T12:03:00Z">
        <w:r w:rsidR="006B6F82" w:rsidDel="00067C42">
          <w:rPr>
            <w:rFonts w:ascii="Times New Roman" w:hAnsi="Times New Roman" w:cs="Times New Roman"/>
          </w:rPr>
          <w:delText xml:space="preserve">this </w:delText>
        </w:r>
      </w:del>
      <w:ins w:id="70" w:author="Sally Thompson" w:date="2019-05-01T12:03:00Z">
        <w:r w:rsidR="00067C42">
          <w:rPr>
            <w:rFonts w:ascii="Times New Roman" w:hAnsi="Times New Roman" w:cs="Times New Roman"/>
          </w:rPr>
          <w:t xml:space="preserve">the fire use </w:t>
        </w:r>
      </w:ins>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6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w:t>
      </w:r>
      <w:del w:id="71" w:author="Sally Thompson" w:date="2019-05-01T12:04:00Z">
        <w:r w:rsidR="007014B4" w:rsidDel="00067C42">
          <w:rPr>
            <w:rFonts w:ascii="Times New Roman" w:hAnsi="Times New Roman" w:cs="Times New Roman"/>
          </w:rPr>
          <w:delText xml:space="preserve">at least </w:delText>
        </w:r>
      </w:del>
      <w:r w:rsidR="007014B4">
        <w:rPr>
          <w:rFonts w:ascii="Times New Roman" w:hAnsi="Times New Roman" w:cs="Times New Roman"/>
        </w:rPr>
        <w:t>partially</w:t>
      </w:r>
      <w:ins w:id="72" w:author="Sally Thompson" w:date="2019-05-01T12:04:00Z">
        <w:r w:rsidR="00067C42">
          <w:rPr>
            <w:rFonts w:ascii="Times New Roman" w:hAnsi="Times New Roman" w:cs="Times New Roman"/>
          </w:rPr>
          <w:t xml:space="preserve"> or completely</w:t>
        </w:r>
      </w:ins>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w:t>
      </w:r>
      <w:ins w:id="73" w:author="Stephens" w:date="2019-05-02T15:04:00Z">
        <w:r w:rsidR="002A2DFD">
          <w:rPr>
            <w:rFonts w:ascii="Times New Roman" w:hAnsi="Times New Roman" w:cs="Times New Roman"/>
          </w:rPr>
          <w:t>Sequoia-</w:t>
        </w:r>
      </w:ins>
      <w:r w:rsidR="00AD0CC6">
        <w:rPr>
          <w:rFonts w:ascii="Times New Roman" w:hAnsi="Times New Roman" w:cs="Times New Roman"/>
        </w:rPr>
        <w:t xml:space="preserve">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Illilouette Creek Basin (ICB) has</w:t>
      </w:r>
      <w:ins w:id="74" w:author="Sally Thompson" w:date="2019-05-01T12:04:00Z">
        <w:r w:rsidR="00067C42">
          <w:rPr>
            <w:rFonts w:ascii="Times New Roman" w:hAnsi="Times New Roman" w:cs="Times New Roman"/>
          </w:rPr>
          <w:t xml:space="preserve"> also</w:t>
        </w:r>
      </w:ins>
      <w:r w:rsidR="00AD0CC6">
        <w:rPr>
          <w:rFonts w:ascii="Times New Roman" w:hAnsi="Times New Roman" w:cs="Times New Roman"/>
        </w:rPr>
        <w:t xml:space="preserve"> experienced a near-natural fire regime since 1970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 xml:space="preserve">fires &gt;40 ha occurring between 1970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A5BF1A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del w:id="75" w:author="Sally Thompson" w:date="2019-05-01T12:05:00Z">
        <w:r w:rsidR="006C255B" w:rsidDel="00067C42">
          <w:rPr>
            <w:rFonts w:ascii="Times New Roman" w:hAnsi="Times New Roman" w:cs="Times New Roman"/>
            <w:color w:val="000000" w:themeColor="text1"/>
          </w:rPr>
          <w:delText xml:space="preserve">were </w:delText>
        </w:r>
      </w:del>
      <w:ins w:id="76" w:author="Sally Thompson" w:date="2019-05-01T12:05:00Z">
        <w:r w:rsidR="00067C42">
          <w:rPr>
            <w:rFonts w:ascii="Times New Roman" w:hAnsi="Times New Roman" w:cs="Times New Roman"/>
            <w:color w:val="000000" w:themeColor="text1"/>
          </w:rPr>
          <w:t>are located with</w:t>
        </w:r>
      </w:ins>
      <w:r w:rsidR="006C255B">
        <w:rPr>
          <w:rFonts w:ascii="Times New Roman" w:hAnsi="Times New Roman" w:cs="Times New Roman"/>
          <w:color w:val="000000" w:themeColor="text1"/>
        </w:rPr>
        <w:t xml:space="preserve">in the perimeters of these </w:t>
      </w:r>
      <w:ins w:id="77" w:author="Stephens" w:date="2019-05-02T15:04:00Z">
        <w:r w:rsidR="002A2DFD">
          <w:rPr>
            <w:rFonts w:ascii="Times New Roman" w:hAnsi="Times New Roman" w:cs="Times New Roman"/>
            <w:color w:val="000000" w:themeColor="text1"/>
          </w:rPr>
          <w:t xml:space="preserve">four small </w:t>
        </w:r>
      </w:ins>
      <w:r w:rsidR="006C255B">
        <w:rPr>
          <w:rFonts w:ascii="Times New Roman" w:hAnsi="Times New Roman" w:cs="Times New Roman"/>
          <w:color w:val="000000" w:themeColor="text1"/>
        </w:rPr>
        <w:t>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ins w:id="78" w:author="Sally Thompson" w:date="2019-05-01T12:05:00Z">
        <w:r w:rsidR="00067C42">
          <w:rPr>
            <w:rFonts w:ascii="Times New Roman" w:hAnsi="Times New Roman" w:cs="Times New Roman"/>
            <w:color w:val="000000" w:themeColor="text1"/>
          </w:rPr>
          <w:t xml:space="preserve">located </w:t>
        </w:r>
      </w:ins>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79"/>
      <w:r>
        <w:rPr>
          <w:rFonts w:ascii="Times New Roman" w:hAnsi="Times New Roman"/>
          <w:i w:val="0"/>
          <w:noProof/>
          <w:sz w:val="24"/>
          <w:szCs w:val="24"/>
          <w:lang w:eastAsia="en-US"/>
        </w:rPr>
        <w:lastRenderedPageBreak/>
        <w:drawing>
          <wp:inline distT="0" distB="0" distL="0" distR="0" wp14:anchorId="74D76ECF" wp14:editId="589AB71F">
            <wp:extent cx="4940299" cy="505459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299" cy="5054599"/>
                    </a:xfrm>
                    <a:prstGeom prst="rect">
                      <a:avLst/>
                    </a:prstGeom>
                  </pic:spPr>
                </pic:pic>
              </a:graphicData>
            </a:graphic>
          </wp:inline>
        </w:drawing>
      </w:r>
      <w:commentRangeEnd w:id="79"/>
      <w:r w:rsidR="00601857">
        <w:rPr>
          <w:rStyle w:val="CommentReference"/>
          <w:i w:val="0"/>
          <w:iCs w:val="0"/>
          <w:color w:val="auto"/>
        </w:rPr>
        <w:commentReference w:id="79"/>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3D9704B1" w:rsidR="0091423C" w:rsidRDefault="00DA51AD" w:rsidP="00572C84">
      <w:pPr>
        <w:spacing w:line="480" w:lineRule="auto"/>
        <w:ind w:firstLine="720"/>
        <w:rPr>
          <w:ins w:id="80" w:author="Sally Thompson" w:date="2019-05-01T12:09:00Z"/>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81"/>
      <w:commentRangeStart w:id="82"/>
      <w:r w:rsidR="0083369C" w:rsidRPr="00EF599F">
        <w:rPr>
          <w:rFonts w:ascii="Times New Roman" w:hAnsi="Times New Roman" w:cs="Times New Roman"/>
        </w:rPr>
        <w:t>200</w:t>
      </w:r>
      <w:commentRangeEnd w:id="81"/>
      <w:r w:rsidR="0046184A">
        <w:rPr>
          <w:rStyle w:val="CommentReference"/>
        </w:rPr>
        <w:commentReference w:id="81"/>
      </w:r>
      <w:commentRangeEnd w:id="82"/>
      <w:r w:rsidR="00724F0C">
        <w:rPr>
          <w:rStyle w:val="CommentReference"/>
        </w:rPr>
        <w:commentReference w:id="82"/>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83"/>
      <w:r w:rsidR="006F3E50">
        <w:rPr>
          <w:rFonts w:ascii="Times New Roman" w:hAnsi="Times New Roman" w:cs="Times New Roman"/>
        </w:rPr>
        <w:t xml:space="preserve">but has </w:t>
      </w:r>
      <w:commentRangeStart w:id="84"/>
      <w:r w:rsidR="006F3E50">
        <w:rPr>
          <w:rFonts w:ascii="Times New Roman" w:hAnsi="Times New Roman" w:cs="Times New Roman"/>
        </w:rPr>
        <w:t>similar vegetation</w:t>
      </w:r>
      <w:commentRangeEnd w:id="83"/>
      <w:r w:rsidR="0083369C">
        <w:rPr>
          <w:rStyle w:val="CommentReference"/>
        </w:rPr>
        <w:commentReference w:id="83"/>
      </w:r>
      <w:r w:rsidR="00113F59">
        <w:rPr>
          <w:rFonts w:ascii="Times New Roman" w:hAnsi="Times New Roman" w:cs="Times New Roman"/>
        </w:rPr>
        <w:t xml:space="preserve"> </w:t>
      </w:r>
      <w:commentRangeEnd w:id="84"/>
      <w:r w:rsidR="002A2DFD">
        <w:rPr>
          <w:rStyle w:val="CommentReference"/>
        </w:rPr>
        <w:commentReference w:id="84"/>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w:t>
      </w:r>
      <w:del w:id="85" w:author="Sally Thompson" w:date="2019-05-01T12:08:00Z">
        <w:r w:rsidR="008F70C3" w:rsidRPr="00EF599F" w:rsidDel="00601857">
          <w:rPr>
            <w:rFonts w:ascii="Times New Roman" w:hAnsi="Times New Roman" w:cs="Times New Roman"/>
            <w:color w:val="000000" w:themeColor="text1"/>
          </w:rPr>
          <w:delText>,</w:delText>
        </w:r>
      </w:del>
      <w:r w:rsidR="008F70C3" w:rsidRPr="00EF599F">
        <w:rPr>
          <w:rFonts w:ascii="Times New Roman" w:hAnsi="Times New Roman" w:cs="Times New Roman"/>
          <w:color w:val="000000" w:themeColor="text1"/>
        </w:rPr>
        <w:t>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2</w:t>
      </w:r>
      <w:del w:id="86" w:author="Sally Thompson" w:date="2019-05-01T12:08:00Z">
        <w:r w:rsidR="008F70C3" w:rsidDel="00601857">
          <w:rPr>
            <w:rFonts w:ascii="Times New Roman" w:hAnsi="Times New Roman" w:cs="Times New Roman"/>
            <w:color w:val="000000" w:themeColor="text1"/>
          </w:rPr>
          <w:delText>,</w:delText>
        </w:r>
      </w:del>
      <w:r w:rsidR="008F70C3">
        <w:rPr>
          <w:rFonts w:ascii="Times New Roman" w:hAnsi="Times New Roman" w:cs="Times New Roman"/>
          <w:color w:val="000000" w:themeColor="text1"/>
        </w:rPr>
        <w:t xml:space="preserve">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r w:rsidR="0020307F">
        <w:rPr>
          <w:rFonts w:ascii="Times New Roman" w:hAnsi="Times New Roman" w:cs="Times New Roman"/>
          <w:color w:val="000000" w:themeColor="text1"/>
        </w:rPr>
        <w:t>Figure B5</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at ICB (Table B2), </w:t>
      </w:r>
      <w:del w:id="87" w:author="Sally Thompson" w:date="2019-05-01T12:08:00Z">
        <w:r w:rsidR="0020307F" w:rsidDel="00601857">
          <w:rPr>
            <w:rFonts w:ascii="Times New Roman" w:hAnsi="Times New Roman" w:cs="Times New Roman"/>
            <w:color w:val="000000" w:themeColor="text1"/>
          </w:rPr>
          <w:delText xml:space="preserve">over </w:delText>
        </w:r>
      </w:del>
      <w:ins w:id="88" w:author="Sally Thompson" w:date="2019-05-01T12:08:00Z">
        <w:r w:rsidR="00601857">
          <w:rPr>
            <w:rFonts w:ascii="Times New Roman" w:hAnsi="Times New Roman" w:cs="Times New Roman"/>
            <w:color w:val="000000" w:themeColor="text1"/>
          </w:rPr>
          <w:t xml:space="preserve">for </w:t>
        </w:r>
      </w:ins>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ins w:id="89" w:author="Sally Thompson" w:date="2019-05-01T12:08:00Z">
        <w:r w:rsidR="00601857">
          <w:rPr>
            <w:rFonts w:ascii="Times New Roman" w:hAnsi="Times New Roman" w:cs="Times New Roman"/>
          </w:rPr>
          <w:t xml:space="preserve">in the </w:t>
        </w:r>
      </w:ins>
      <w:r w:rsidR="008E6BFC" w:rsidRPr="00EF599F">
        <w:rPr>
          <w:rFonts w:ascii="Times New Roman" w:hAnsi="Times New Roman" w:cs="Times New Roman"/>
        </w:rPr>
        <w:t>long term</w:t>
      </w:r>
      <w:r w:rsidR="00140558" w:rsidRPr="00EF599F">
        <w:rPr>
          <w:rFonts w:ascii="Times New Roman" w:hAnsi="Times New Roman" w:cs="Times New Roman"/>
        </w:rPr>
        <w:t xml:space="preserve">; </w:t>
      </w:r>
      <w:ins w:id="90" w:author="Sally Thompson" w:date="2019-05-01T12:08:00Z">
        <w:r w:rsidR="00601857">
          <w:rPr>
            <w:rFonts w:ascii="Times New Roman" w:hAnsi="Times New Roman" w:cs="Times New Roman"/>
          </w:rPr>
          <w:t xml:space="preserve">with </w:t>
        </w:r>
      </w:ins>
      <w:r w:rsidR="00140558" w:rsidRPr="00EF599F">
        <w:rPr>
          <w:rFonts w:ascii="Times New Roman" w:hAnsi="Times New Roman" w:cs="Times New Roman"/>
        </w:rPr>
        <w:t xml:space="preserve">the nearest precipitation gage (Cedar Grove) </w:t>
      </w:r>
      <w:del w:id="91" w:author="Sally Thompson" w:date="2019-05-01T12:08:00Z">
        <w:r w:rsidR="00C15EAF" w:rsidRPr="00EF599F" w:rsidDel="00601857">
          <w:rPr>
            <w:rFonts w:ascii="Times New Roman" w:hAnsi="Times New Roman" w:cs="Times New Roman"/>
          </w:rPr>
          <w:delText>operate</w:delText>
        </w:r>
        <w:r w:rsidR="00C15EAF" w:rsidDel="00601857">
          <w:rPr>
            <w:rFonts w:ascii="Times New Roman" w:hAnsi="Times New Roman" w:cs="Times New Roman"/>
          </w:rPr>
          <w:delText>s</w:delText>
        </w:r>
        <w:r w:rsidR="00C15EAF" w:rsidRPr="00EF599F" w:rsidDel="00601857">
          <w:rPr>
            <w:rFonts w:ascii="Times New Roman" w:hAnsi="Times New Roman" w:cs="Times New Roman"/>
          </w:rPr>
          <w:delText xml:space="preserve"> </w:delText>
        </w:r>
      </w:del>
      <w:ins w:id="92" w:author="Sally Thompson" w:date="2019-05-01T12:08:00Z">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ins>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w:t>
      </w:r>
      <w:del w:id="93" w:author="Stephens" w:date="2019-05-02T15:07:00Z">
        <w:r w:rsidR="003A1AD9" w:rsidDel="00833E22">
          <w:rPr>
            <w:rFonts w:ascii="Times New Roman" w:hAnsi="Times New Roman" w:cs="Times New Roman"/>
          </w:rPr>
          <w:delText xml:space="preserve">to </w:delText>
        </w:r>
      </w:del>
      <w:r w:rsidR="003A1AD9">
        <w:rPr>
          <w:rFonts w:ascii="Times New Roman" w:hAnsi="Times New Roman" w:cs="Times New Roman"/>
        </w:rPr>
        <w:t>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 xml:space="preserve">(0.65-0.9 m/yr)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04B5075A"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ins w:id="94" w:author="Sally Thompson" w:date="2019-05-01T12:09:00Z">
        <w:r w:rsidR="00601857">
          <w:rPr>
            <w:rFonts w:ascii="Times New Roman" w:hAnsi="Times New Roman" w:cs="Times New Roman"/>
          </w:rPr>
          <w:t xml:space="preserve"> (exposed rock)</w:t>
        </w:r>
      </w:ins>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w:t>
      </w:r>
      <w:r w:rsidR="00AB1E60">
        <w:rPr>
          <w:rFonts w:ascii="Times New Roman" w:hAnsi="Times New Roman" w:cs="Times New Roman"/>
        </w:rPr>
        <w:lastRenderedPageBreak/>
        <w:t xml:space="preserve">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w:t>
      </w:r>
      <w:r w:rsidRPr="00EF599F">
        <w:rPr>
          <w:rFonts w:ascii="Times New Roman" w:hAnsi="Times New Roman" w:cs="Times New Roman"/>
        </w:rPr>
        <w:lastRenderedPageBreak/>
        <w:t>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w:t>
      </w:r>
      <w:r w:rsidR="00C66BF3" w:rsidRPr="00EF599F">
        <w:rPr>
          <w:rFonts w:ascii="Times New Roman" w:hAnsi="Times New Roman" w:cs="Times New Roman"/>
        </w:rPr>
        <w:lastRenderedPageBreak/>
        <w:t xml:space="preserve">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r w:rsidR="002C3567" w:rsidRPr="00737117">
        <w:rPr>
          <w:rFonts w:ascii="Times New Roman" w:hAnsi="Times New Roman" w:cs="Times New Roman"/>
          <w:i/>
        </w:rPr>
        <w:t>pbkrtest</w:t>
      </w:r>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0BA608D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ins w:id="95" w:author="Stephens" w:date="2019-05-02T15:09:00Z">
        <w:r w:rsidR="00833E22">
          <w:rPr>
            <w:rFonts w:ascii="Times New Roman" w:hAnsi="Times New Roman" w:cs="Times New Roman"/>
            <w:color w:val="000000" w:themeColor="text1"/>
          </w:rPr>
          <w:t>s</w:t>
        </w:r>
      </w:ins>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r w:rsidR="00433F57" w:rsidRPr="00EF599F">
        <w:rPr>
          <w:rFonts w:ascii="Times New Roman" w:hAnsi="Times New Roman" w:cs="Times New Roman"/>
          <w:color w:val="000000" w:themeColor="text1"/>
        </w:rPr>
        <w:lastRenderedPageBreak/>
        <w:t xml:space="preserve">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ins w:id="96" w:author="Sally Thompson" w:date="2019-05-01T12:11:00Z">
        <w:r w:rsidR="00601857">
          <w:rPr>
            <w:rFonts w:ascii="Times New Roman" w:hAnsi="Times New Roman" w:cs="Times New Roman"/>
            <w:color w:val="000000" w:themeColor="text1"/>
          </w:rPr>
          <w:t xml:space="preserve">made </w:t>
        </w:r>
      </w:ins>
      <w:r w:rsidR="001D6172" w:rsidRPr="00EF599F">
        <w:rPr>
          <w:rFonts w:ascii="Times New Roman" w:hAnsi="Times New Roman" w:cs="Times New Roman"/>
          <w:color w:val="000000" w:themeColor="text1"/>
        </w:rPr>
        <w:t>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5576B020"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ins w:id="97" w:author="Sally Thompson" w:date="2019-05-01T12:11:00Z">
        <w:r w:rsidR="00601857">
          <w:rPr>
            <w:rFonts w:ascii="Times New Roman" w:hAnsi="Times New Roman" w:cs="Times New Roman"/>
            <w:color w:val="000000" w:themeColor="text1"/>
          </w:rPr>
          <w:t xml:space="preserve">the </w:t>
        </w:r>
      </w:ins>
      <w:r w:rsidR="00E974AF">
        <w:rPr>
          <w:rFonts w:ascii="Times New Roman" w:hAnsi="Times New Roman" w:cs="Times New Roman"/>
          <w:color w:val="000000" w:themeColor="text1"/>
        </w:rPr>
        <w:t xml:space="preserve">four </w:t>
      </w:r>
      <w:del w:id="98" w:author="Sally Thompson" w:date="2019-05-01T12:11:00Z">
        <w:r w:rsidR="00E974AF" w:rsidDel="00601857">
          <w:rPr>
            <w:rFonts w:ascii="Times New Roman" w:hAnsi="Times New Roman" w:cs="Times New Roman"/>
            <w:color w:val="000000" w:themeColor="text1"/>
          </w:rPr>
          <w:delText xml:space="preserve">broad </w:delText>
        </w:r>
      </w:del>
      <w:r w:rsidR="00E974AF">
        <w:rPr>
          <w:rFonts w:ascii="Times New Roman" w:hAnsi="Times New Roman" w:cs="Times New Roman"/>
          <w:color w:val="000000" w:themeColor="text1"/>
        </w:rPr>
        <w:t xml:space="preserve">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ins w:id="99" w:author="Sally Thompson" w:date="2019-05-01T12:11:00Z">
        <w:r w:rsidR="00601857">
          <w:rPr>
            <w:rFonts w:ascii="Times New Roman" w:hAnsi="Times New Roman" w:cs="Times New Roman"/>
            <w:color w:val="000000" w:themeColor="text1"/>
          </w:rPr>
          <w:t xml:space="preserve">recorded </w:t>
        </w:r>
      </w:ins>
      <w:r w:rsidRPr="00EF599F">
        <w:rPr>
          <w:rFonts w:ascii="Times New Roman" w:hAnsi="Times New Roman" w:cs="Times New Roman"/>
          <w:color w:val="000000" w:themeColor="text1"/>
        </w:rPr>
        <w:t>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w:t>
      </w:r>
      <w:del w:id="100" w:author="Sally Thompson" w:date="2019-05-01T12:11:00Z">
        <w:r w:rsidRPr="00EF599F" w:rsidDel="00601857">
          <w:rPr>
            <w:rFonts w:ascii="Times New Roman" w:hAnsi="Times New Roman" w:cs="Times New Roman"/>
            <w:color w:val="000000" w:themeColor="text1"/>
          </w:rPr>
          <w:delText xml:space="preserve"> were recorded</w:delText>
        </w:r>
      </w:del>
      <w:r w:rsidRPr="00EF599F">
        <w:rPr>
          <w:rFonts w:ascii="Times New Roman" w:hAnsi="Times New Roman" w:cs="Times New Roman"/>
          <w:color w:val="000000" w:themeColor="text1"/>
        </w:rPr>
        <w:t>.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w:t>
      </w:r>
      <w:del w:id="101" w:author="Sally Thompson" w:date="2019-05-01T12:12:00Z">
        <w:r w:rsidR="003369A1" w:rsidDel="00601857">
          <w:rPr>
            <w:rFonts w:ascii="Times New Roman" w:hAnsi="Times New Roman" w:cs="Times New Roman"/>
            <w:color w:val="000000" w:themeColor="text1"/>
          </w:rPr>
          <w:delText>,</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ins w:id="102" w:author="Sally Thompson" w:date="2019-05-01T12:12:00Z">
        <w:r w:rsidR="00601857">
          <w:rPr>
            <w:rFonts w:ascii="Times New Roman" w:hAnsi="Times New Roman" w:cs="Times New Roman"/>
            <w:color w:val="000000" w:themeColor="text1"/>
          </w:rPr>
          <w:t xml:space="preserve"> and</w:t>
        </w:r>
      </w:ins>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103" w:author="Stephens" w:date="2019-05-02T15:10:00Z">
        <w:r w:rsidR="003369A1" w:rsidDel="00833E22">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xml:space="preserve">, elevation, slope, aspect, TPI, upslope area, TWI, year since fire, number of times burned since 1973, maximum </w:t>
      </w:r>
      <w:commentRangeStart w:id="104"/>
      <w:r w:rsidR="003369A1">
        <w:rPr>
          <w:rFonts w:ascii="Times New Roman" w:hAnsi="Times New Roman" w:cs="Times New Roman"/>
        </w:rPr>
        <w:t xml:space="preserve">fire severity </w:t>
      </w:r>
      <w:commentRangeEnd w:id="104"/>
      <w:r w:rsidR="00833E22">
        <w:rPr>
          <w:rStyle w:val="CommentReference"/>
        </w:rPr>
        <w:commentReference w:id="104"/>
      </w:r>
      <w:r w:rsidR="003369A1">
        <w:rPr>
          <w:rFonts w:ascii="Times New Roman" w:hAnsi="Times New Roman" w:cs="Times New Roman"/>
        </w:rPr>
        <w:t>(only available for fires after 1984), and distance from nearest stream.</w:t>
      </w:r>
      <w:r w:rsidR="00AF2984">
        <w:rPr>
          <w:rFonts w:ascii="Times New Roman" w:hAnsi="Times New Roman" w:cs="Times New Roman"/>
        </w:rPr>
        <w:t xml:space="preserve"> We cross-validated the model by selecting a subset of sites as training data and using the </w:t>
      </w:r>
      <w:r w:rsidR="00AF2984">
        <w:rPr>
          <w:rFonts w:ascii="Times New Roman" w:hAnsi="Times New Roman" w:cs="Times New Roman"/>
        </w:rPr>
        <w:lastRenderedPageBreak/>
        <w:t>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6B720026"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w:t>
      </w:r>
      <w:ins w:id="105" w:author="Stephens" w:date="2019-05-02T15:10:00Z">
        <w:r w:rsidR="00833E22">
          <w:rPr>
            <w:rFonts w:ascii="Times New Roman" w:hAnsi="Times New Roman" w:cs="Times New Roman"/>
            <w:color w:val="2F2F2F" w:themeColor="accent5" w:themeShade="80"/>
          </w:rPr>
          <w:t>d</w:t>
        </w:r>
      </w:ins>
      <w:r>
        <w:rPr>
          <w:rFonts w:ascii="Times New Roman" w:hAnsi="Times New Roman" w:cs="Times New Roman"/>
          <w:color w:val="2F2F2F" w:themeColor="accent5" w:themeShade="80"/>
        </w:rPr>
        <w:t xml:space="preserve"> soil moisture changes due to fire changes. We modeled soil moisture on a 40m grid across the entire area of the watershed where vegetation was mapped. </w:t>
      </w:r>
      <w:del w:id="106" w:author="Sally Thompson" w:date="2019-05-01T12:12:00Z">
        <w:r w:rsidDel="00601857">
          <w:rPr>
            <w:rFonts w:ascii="Times New Roman" w:hAnsi="Times New Roman" w:cs="Times New Roman"/>
            <w:color w:val="2F2F2F" w:themeColor="accent5" w:themeShade="80"/>
          </w:rPr>
          <w:delText>In order t</w:delText>
        </w:r>
      </w:del>
      <w:ins w:id="107" w:author="Sally Thompson" w:date="2019-05-01T12:12:00Z">
        <w:r w:rsidR="00601857">
          <w:rPr>
            <w:rFonts w:ascii="Times New Roman" w:hAnsi="Times New Roman" w:cs="Times New Roman"/>
            <w:color w:val="2F2F2F" w:themeColor="accent5" w:themeShade="80"/>
          </w:rPr>
          <w:t>T</w:t>
        </w:r>
      </w:ins>
      <w:r>
        <w:rPr>
          <w:rFonts w:ascii="Times New Roman" w:hAnsi="Times New Roman" w:cs="Times New Roman"/>
          <w:color w:val="2F2F2F" w:themeColor="accent5" w:themeShade="80"/>
        </w:rPr>
        <w:t xml:space="preserve">o estimate </w:t>
      </w:r>
      <w:del w:id="108" w:author="Sally Thompson" w:date="2019-05-01T12:12:00Z">
        <w:r w:rsidDel="00601857">
          <w:rPr>
            <w:rFonts w:ascii="Times New Roman" w:hAnsi="Times New Roman" w:cs="Times New Roman"/>
            <w:color w:val="2F2F2F" w:themeColor="accent5" w:themeShade="80"/>
          </w:rPr>
          <w:delText xml:space="preserve">what </w:delText>
        </w:r>
      </w:del>
      <w:r>
        <w:rPr>
          <w:rFonts w:ascii="Times New Roman" w:hAnsi="Times New Roman" w:cs="Times New Roman"/>
          <w:color w:val="2F2F2F" w:themeColor="accent5" w:themeShade="80"/>
        </w:rPr>
        <w:t>soil moisture</w:t>
      </w:r>
      <w:ins w:id="109" w:author="Sally Thompson" w:date="2019-05-01T12:12:00Z">
        <w:r w:rsidR="00601857">
          <w:rPr>
            <w:rFonts w:ascii="Times New Roman" w:hAnsi="Times New Roman" w:cs="Times New Roman"/>
            <w:color w:val="2F2F2F" w:themeColor="accent5" w:themeShade="80"/>
          </w:rPr>
          <w:t xml:space="preserve"> levels</w:t>
        </w:r>
      </w:ins>
      <w:r>
        <w:rPr>
          <w:rFonts w:ascii="Times New Roman" w:hAnsi="Times New Roman" w:cs="Times New Roman"/>
          <w:color w:val="2F2F2F" w:themeColor="accent5" w:themeShade="80"/>
        </w:rPr>
        <w:t xml:space="preserve"> </w:t>
      </w:r>
      <w:del w:id="110" w:author="Sally Thompson" w:date="2019-05-01T12:12:00Z">
        <w:r w:rsidDel="00601857">
          <w:rPr>
            <w:rFonts w:ascii="Times New Roman" w:hAnsi="Times New Roman" w:cs="Times New Roman"/>
            <w:color w:val="2F2F2F" w:themeColor="accent5" w:themeShade="80"/>
          </w:rPr>
          <w:delText>would have been without</w:delText>
        </w:r>
      </w:del>
      <w:ins w:id="111" w:author="Sally Thompson" w:date="2019-05-01T12:12:00Z">
        <w:r w:rsidR="00601857">
          <w:rPr>
            <w:rFonts w:ascii="Times New Roman" w:hAnsi="Times New Roman" w:cs="Times New Roman"/>
            <w:color w:val="2F2F2F" w:themeColor="accent5" w:themeShade="80"/>
          </w:rPr>
          <w:t>in the absence of</w:t>
        </w:r>
      </w:ins>
      <w:r>
        <w:rPr>
          <w:rFonts w:ascii="Times New Roman" w:hAnsi="Times New Roman" w:cs="Times New Roman"/>
          <w:color w:val="2F2F2F" w:themeColor="accent5" w:themeShade="80"/>
        </w:rPr>
        <w:t xml:space="preserve"> fire, we </w:t>
      </w:r>
      <w:del w:id="112" w:author="Sally Thompson" w:date="2019-05-01T12:13:00Z">
        <w:r w:rsidDel="00601857">
          <w:rPr>
            <w:rFonts w:ascii="Times New Roman" w:hAnsi="Times New Roman" w:cs="Times New Roman"/>
            <w:color w:val="2F2F2F" w:themeColor="accent5" w:themeShade="80"/>
          </w:rPr>
          <w:delText>changed the following model parameters:</w:delText>
        </w:r>
      </w:del>
      <w:ins w:id="113" w:author="Sally Thompson" w:date="2019-05-01T12:13:00Z">
        <w:r w:rsidR="00601857">
          <w:rPr>
            <w:rFonts w:ascii="Times New Roman" w:hAnsi="Times New Roman" w:cs="Times New Roman"/>
            <w:color w:val="2F2F2F" w:themeColor="accent5" w:themeShade="80"/>
          </w:rPr>
          <w:t>set</w:t>
        </w:r>
      </w:ins>
      <w:r>
        <w:rPr>
          <w:rFonts w:ascii="Times New Roman" w:hAnsi="Times New Roman" w:cs="Times New Roman"/>
          <w:color w:val="2F2F2F" w:themeColor="accent5" w:themeShade="80"/>
        </w:rPr>
        <w:t xml:space="preserve"> times burned and fire severity were </w:t>
      </w:r>
      <w:del w:id="114" w:author="Sally Thompson" w:date="2019-05-01T12:13:00Z">
        <w:r w:rsidDel="00601857">
          <w:rPr>
            <w:rFonts w:ascii="Times New Roman" w:hAnsi="Times New Roman" w:cs="Times New Roman"/>
            <w:color w:val="2F2F2F" w:themeColor="accent5" w:themeShade="80"/>
          </w:rPr>
          <w:delText xml:space="preserve">set </w:delText>
        </w:r>
      </w:del>
      <w:r>
        <w:rPr>
          <w:rFonts w:ascii="Times New Roman" w:hAnsi="Times New Roman" w:cs="Times New Roman"/>
          <w:color w:val="2F2F2F" w:themeColor="accent5" w:themeShade="80"/>
        </w:rPr>
        <w:t xml:space="preserve">to 0, time since fire was </w:t>
      </w:r>
      <w:del w:id="115" w:author="Sally Thompson" w:date="2019-05-01T12:13:00Z">
        <w:r w:rsidDel="00601857">
          <w:rPr>
            <w:rFonts w:ascii="Times New Roman" w:hAnsi="Times New Roman" w:cs="Times New Roman"/>
            <w:color w:val="2F2F2F" w:themeColor="accent5" w:themeShade="80"/>
          </w:rPr>
          <w:delText xml:space="preserve">set </w:delText>
        </w:r>
      </w:del>
      <w:r>
        <w:rPr>
          <w:rFonts w:ascii="Times New Roman" w:hAnsi="Times New Roman" w:cs="Times New Roman"/>
          <w:color w:val="2F2F2F" w:themeColor="accent5" w:themeShade="80"/>
        </w:rPr>
        <w:t xml:space="preserve">to 100 years, and vegetation cover </w:t>
      </w:r>
      <w:del w:id="116" w:author="Sally Thompson" w:date="2019-05-01T12:13:00Z">
        <w:r w:rsidDel="00601857">
          <w:rPr>
            <w:rFonts w:ascii="Times New Roman" w:hAnsi="Times New Roman" w:cs="Times New Roman"/>
            <w:color w:val="2F2F2F" w:themeColor="accent5" w:themeShade="80"/>
          </w:rPr>
          <w:delText xml:space="preserve">was set </w:delText>
        </w:r>
      </w:del>
      <w:r>
        <w:rPr>
          <w:rFonts w:ascii="Times New Roman" w:hAnsi="Times New Roman" w:cs="Times New Roman"/>
          <w:color w:val="2F2F2F" w:themeColor="accent5" w:themeShade="80"/>
        </w:rPr>
        <w:t>to 1973 vegetation</w:t>
      </w:r>
      <w:ins w:id="117" w:author="Sally Thompson" w:date="2019-05-01T12:13:00Z">
        <w:r w:rsidR="00601857">
          <w:rPr>
            <w:rFonts w:ascii="Times New Roman" w:hAnsi="Times New Roman" w:cs="Times New Roman"/>
            <w:color w:val="2F2F2F" w:themeColor="accent5" w:themeShade="80"/>
          </w:rPr>
          <w:t xml:space="preserve"> in the random forest prediction</w:t>
        </w:r>
      </w:ins>
      <w:r>
        <w:rPr>
          <w:rFonts w:ascii="Times New Roman" w:hAnsi="Times New Roman" w:cs="Times New Roman"/>
          <w:color w:val="2F2F2F" w:themeColor="accent5" w:themeShade="80"/>
        </w:rPr>
        <w:t xml:space="preserve">. We then compared these modeled “unburned” conditions to </w:t>
      </w:r>
      <w:del w:id="118" w:author="Sally Thompson" w:date="2019-05-01T12:13:00Z">
        <w:r w:rsidDel="00601857">
          <w:rPr>
            <w:rFonts w:ascii="Times New Roman" w:hAnsi="Times New Roman" w:cs="Times New Roman"/>
            <w:color w:val="2F2F2F" w:themeColor="accent5" w:themeShade="80"/>
          </w:rPr>
          <w:delText xml:space="preserve">modeled actual </w:delText>
        </w:r>
      </w:del>
      <w:r>
        <w:rPr>
          <w:rFonts w:ascii="Times New Roman" w:hAnsi="Times New Roman" w:cs="Times New Roman"/>
          <w:color w:val="2F2F2F" w:themeColor="accent5" w:themeShade="80"/>
        </w:rPr>
        <w:t xml:space="preserve">soil moisture </w:t>
      </w:r>
      <w:ins w:id="119" w:author="Sally Thompson" w:date="2019-05-01T12:13:00Z">
        <w:r w:rsidR="00601857">
          <w:rPr>
            <w:rFonts w:ascii="Times New Roman" w:hAnsi="Times New Roman" w:cs="Times New Roman"/>
            <w:color w:val="2F2F2F" w:themeColor="accent5" w:themeShade="80"/>
          </w:rPr>
          <w:t>estimates that incorporated contemporary</w:t>
        </w:r>
      </w:ins>
      <w:del w:id="120" w:author="Sally Thompson" w:date="2019-05-01T12:13:00Z">
        <w:r w:rsidDel="00601857">
          <w:rPr>
            <w:rFonts w:ascii="Times New Roman" w:hAnsi="Times New Roman" w:cs="Times New Roman"/>
            <w:color w:val="2F2F2F" w:themeColor="accent5" w:themeShade="80"/>
          </w:rPr>
          <w:delText>(observed</w:delText>
        </w:r>
      </w:del>
      <w:r>
        <w:rPr>
          <w:rFonts w:ascii="Times New Roman" w:hAnsi="Times New Roman" w:cs="Times New Roman"/>
          <w:color w:val="2F2F2F" w:themeColor="accent5" w:themeShade="80"/>
        </w:rPr>
        <w:t xml:space="preserve"> vegetation and fire histor</w:t>
      </w:r>
      <w:ins w:id="121" w:author="Sally Thompson" w:date="2019-05-01T12:13:00Z">
        <w:r w:rsidR="00601857">
          <w:rPr>
            <w:rFonts w:ascii="Times New Roman" w:hAnsi="Times New Roman" w:cs="Times New Roman"/>
            <w:color w:val="2F2F2F" w:themeColor="accent5" w:themeShade="80"/>
          </w:rPr>
          <w:t>ies</w:t>
        </w:r>
      </w:ins>
      <w:del w:id="122" w:author="Sally Thompson" w:date="2019-05-01T12:13:00Z">
        <w:r w:rsidDel="00601857">
          <w:rPr>
            <w:rFonts w:ascii="Times New Roman" w:hAnsi="Times New Roman" w:cs="Times New Roman"/>
            <w:color w:val="2F2F2F" w:themeColor="accent5" w:themeShade="80"/>
          </w:rPr>
          <w:delText>y)</w:delText>
        </w:r>
      </w:del>
      <w:r>
        <w:rPr>
          <w:rFonts w:ascii="Times New Roman" w:hAnsi="Times New Roman" w:cs="Times New Roman"/>
          <w:color w:val="2F2F2F" w:themeColor="accent5" w:themeShade="80"/>
        </w:rPr>
        <w:t>.</w:t>
      </w:r>
    </w:p>
    <w:p w14:paraId="0881261B" w14:textId="6B869C35"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del w:id="123" w:author="Sally Thompson" w:date="2019-05-01T12:14:00Z">
        <w:r w:rsidR="00497A36" w:rsidRPr="00EF599F" w:rsidDel="00601857">
          <w:rPr>
            <w:rFonts w:ascii="Times New Roman" w:hAnsi="Times New Roman" w:cs="Times New Roman"/>
            <w:color w:val="000000" w:themeColor="text1"/>
          </w:rPr>
          <w:delText xml:space="preserve">fall </w:delText>
        </w:r>
      </w:del>
      <w:ins w:id="124" w:author="Sally Thompson" w:date="2019-05-01T12:14:00Z">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ins>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del w:id="125" w:author="Stephens" w:date="2019-05-02T15:11:00Z">
        <w:r w:rsidR="00497A36" w:rsidRPr="00EF599F" w:rsidDel="00833E22">
          <w:rPr>
            <w:rFonts w:ascii="Times New Roman" w:hAnsi="Times New Roman" w:cs="Times New Roman"/>
            <w:color w:val="000000" w:themeColor="text1"/>
          </w:rPr>
          <w:delText>,</w:delText>
        </w:r>
      </w:del>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1F265EB2"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del w:id="126" w:author="Sally Thompson" w:date="2019-05-01T12:14:00Z">
        <w:r w:rsidR="00ED55B1" w:rsidRPr="00EF599F" w:rsidDel="00601857">
          <w:rPr>
            <w:rFonts w:ascii="Times New Roman" w:hAnsi="Times New Roman" w:cs="Times New Roman"/>
            <w:color w:val="000000" w:themeColor="text1"/>
          </w:rPr>
          <w:delText xml:space="preserve"> </w:delText>
        </w:r>
        <w:r w:rsidR="000F496C" w:rsidDel="00601857">
          <w:rPr>
            <w:rFonts w:ascii="Times New Roman" w:hAnsi="Times New Roman" w:cs="Times New Roman"/>
            <w:color w:val="000000" w:themeColor="text1"/>
          </w:rPr>
          <w:delText>(among other parameters)</w:delText>
        </w:r>
      </w:del>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lastRenderedPageBreak/>
        <w:t>horizontally installed Campbell Scientific</w:t>
      </w:r>
      <w:del w:id="127" w:author="Sally Thompson" w:date="2019-05-01T12:14:00Z">
        <w:r w:rsidR="000A6ACD" w:rsidRPr="00EF599F" w:rsidDel="00601857">
          <w:rPr>
            <w:rFonts w:ascii="Times New Roman" w:hAnsi="Times New Roman" w:cs="Times New Roman"/>
            <w:color w:val="000000" w:themeColor="text1"/>
          </w:rPr>
          <w:delText>’s</w:delText>
        </w:r>
      </w:del>
      <w:r w:rsidR="000A6ACD" w:rsidRPr="00EF599F">
        <w:rPr>
          <w:rFonts w:ascii="Times New Roman" w:hAnsi="Times New Roman" w:cs="Times New Roman"/>
          <w:color w:val="000000" w:themeColor="text1"/>
        </w:rPr>
        <w:t xml:space="preserve">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 situ data was corrected for limitations regarding gaps in snowpack data (Appendix C).</w:t>
      </w:r>
      <w:r w:rsidR="00572C84">
        <w:rPr>
          <w:rFonts w:ascii="Times New Roman" w:hAnsi="Times New Roman" w:cs="Times New Roman"/>
        </w:rPr>
        <w:t xml:space="preserve">   </w:t>
      </w:r>
    </w:p>
    <w:p w14:paraId="1517F411" w14:textId="6AFBD0F6"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del w:id="128" w:author="Sally Thompson" w:date="2019-05-01T12:17:00Z">
        <w:r w:rsidRPr="00EF599F" w:rsidDel="00253B83">
          <w:rPr>
            <w:rFonts w:ascii="Times New Roman" w:hAnsi="Times New Roman" w:cs="Times New Roman"/>
            <w:color w:val="000000" w:themeColor="text1"/>
          </w:rPr>
          <w:delText>of soil moisture record</w:delText>
        </w:r>
      </w:del>
      <w:ins w:id="129" w:author="Sally Thompson" w:date="2019-05-01T12:17:00Z">
        <w:r w:rsidR="00253B83">
          <w:rPr>
            <w:rFonts w:ascii="Times New Roman" w:hAnsi="Times New Roman" w:cs="Times New Roman"/>
            <w:color w:val="000000" w:themeColor="text1"/>
          </w:rPr>
          <w:t>data points</w:t>
        </w:r>
      </w:ins>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ins w:id="130" w:author="Sally Thompson" w:date="2019-05-01T12:17:00Z">
        <w:r w:rsidR="00253B83">
          <w:rPr>
            <w:rFonts w:ascii="Times New Roman" w:hAnsi="Times New Roman" w:cs="Times New Roman"/>
            <w:color w:val="000000" w:themeColor="text1"/>
          </w:rPr>
          <w:t xml:space="preserve">However, </w:t>
        </w:r>
      </w:ins>
      <w:del w:id="131" w:author="Sally Thompson" w:date="2019-05-01T12:17:00Z">
        <w:r w:rsidR="000C0035" w:rsidDel="00253B83">
          <w:rPr>
            <w:rFonts w:ascii="Times New Roman" w:hAnsi="Times New Roman" w:cs="Times New Roman"/>
            <w:color w:val="000000" w:themeColor="text1"/>
          </w:rPr>
          <w:delText>U</w:delText>
        </w:r>
        <w:r w:rsidR="002723CC" w:rsidDel="00253B83">
          <w:rPr>
            <w:rFonts w:ascii="Times New Roman" w:hAnsi="Times New Roman" w:cs="Times New Roman"/>
            <w:color w:val="000000" w:themeColor="text1"/>
          </w:rPr>
          <w:delText xml:space="preserve">p </w:delText>
        </w:r>
      </w:del>
      <w:ins w:id="132" w:author="Sally Thompson" w:date="2019-05-01T12:17:00Z">
        <w:r w:rsidR="00253B83">
          <w:rPr>
            <w:rFonts w:ascii="Times New Roman" w:hAnsi="Times New Roman" w:cs="Times New Roman"/>
            <w:color w:val="000000" w:themeColor="text1"/>
          </w:rPr>
          <w:t xml:space="preserve">up </w:t>
        </w:r>
      </w:ins>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3"/>
      <w:r w:rsidR="00F71171">
        <w:rPr>
          <w:rStyle w:val="CommentReference"/>
        </w:rPr>
        <w:commentReference w:id="13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w:t>
      </w:r>
      <w:commentRangeStart w:id="134"/>
      <w:r w:rsidR="003A35C6">
        <w:rPr>
          <w:rFonts w:ascii="Times New Roman" w:hAnsi="Times New Roman" w:cs="Times New Roman"/>
          <w:color w:val="000000" w:themeColor="text1"/>
        </w:rPr>
        <w:t>B</w:t>
      </w:r>
      <w:commentRangeEnd w:id="134"/>
      <w:r w:rsidR="00253B83">
        <w:rPr>
          <w:rStyle w:val="CommentReference"/>
        </w:rPr>
        <w:commentReference w:id="134"/>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 xml:space="preserve">umulative shallow soil moisture gain from depth and time 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ins w:id="135" w:author="Sally Thompson" w:date="2019-05-01T12:18:00Z">
        <w:r w:rsidR="00253B83">
          <w:rPr>
            <w:rFonts w:ascii="Times New Roman" w:hAnsi="Times New Roman" w:cs="Times New Roman"/>
          </w:rPr>
          <w:t xml:space="preserve"> in unsaturated soils</w:t>
        </w:r>
      </w:ins>
      <w:r w:rsidR="007A6CFD" w:rsidRPr="00CE2D4C">
        <w:rPr>
          <w:rFonts w:ascii="Times New Roman" w:hAnsi="Times New Roman" w:cs="Times New Roman"/>
        </w:rPr>
        <w:t xml:space="preserve"> when the tipping bucket record is missing or not reliable</w:t>
      </w:r>
      <w:del w:id="136" w:author="Sally Thompson" w:date="2019-05-01T12:18:00Z">
        <w:r w:rsidR="007A6CFD" w:rsidDel="00253B83">
          <w:rPr>
            <w:rFonts w:ascii="Times New Roman" w:hAnsi="Times New Roman" w:cs="Times New Roman"/>
          </w:rPr>
          <w:delText xml:space="preserve">, </w:delText>
        </w:r>
      </w:del>
      <w:ins w:id="137" w:author="Sally Thompson" w:date="2019-05-01T12:18:00Z">
        <w:r w:rsidR="00253B83">
          <w:rPr>
            <w:rFonts w:ascii="Times New Roman" w:hAnsi="Times New Roman" w:cs="Times New Roman"/>
          </w:rPr>
          <w:t xml:space="preserve">. </w:t>
        </w:r>
      </w:ins>
      <w:del w:id="138" w:author="Sally Thompson" w:date="2019-05-01T12:18:00Z">
        <w:r w:rsidR="007A6CFD" w:rsidDel="00253B83">
          <w:rPr>
            <w:rFonts w:ascii="Times New Roman" w:hAnsi="Times New Roman" w:cs="Times New Roman"/>
          </w:rPr>
          <w:delText>a</w:delText>
        </w:r>
        <w:r w:rsidR="007A6CFD" w:rsidRPr="00CE2D4C" w:rsidDel="00253B83">
          <w:rPr>
            <w:rFonts w:ascii="Times New Roman" w:hAnsi="Times New Roman" w:cs="Times New Roman"/>
          </w:rPr>
          <w:delText>lthough i</w:delText>
        </w:r>
      </w:del>
      <w:ins w:id="139" w:author="Sally Thompson" w:date="2019-05-01T12:18:00Z">
        <w:r w:rsidR="00253B83">
          <w:rPr>
            <w:rFonts w:ascii="Times New Roman" w:hAnsi="Times New Roman" w:cs="Times New Roman"/>
          </w:rPr>
          <w:t>I</w:t>
        </w:r>
      </w:ins>
      <w:r w:rsidR="007A6CFD" w:rsidRPr="00CE2D4C">
        <w:rPr>
          <w:rFonts w:ascii="Times New Roman" w:hAnsi="Times New Roman" w:cs="Times New Roman"/>
        </w:rPr>
        <w:t>n saturated wetland sites</w:t>
      </w:r>
      <w:ins w:id="140" w:author="Sally Thompson" w:date="2019-05-01T12:18:00Z">
        <w:r w:rsidR="00253B83">
          <w:rPr>
            <w:rFonts w:ascii="Times New Roman" w:hAnsi="Times New Roman" w:cs="Times New Roman"/>
          </w:rPr>
          <w:t>, however,</w:t>
        </w:r>
      </w:ins>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0122C5B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w:t>
      </w:r>
      <w:del w:id="141" w:author="Sally Thompson" w:date="2019-05-01T12:18:00Z">
        <w:r w:rsidR="00DF7A60" w:rsidDel="00253B83">
          <w:rPr>
            <w:rFonts w:ascii="Times New Roman" w:hAnsi="Times New Roman" w:cs="Times New Roman"/>
            <w:color w:val="000000" w:themeColor="text1"/>
          </w:rPr>
          <w:delText xml:space="preserve"> in two ways</w:delText>
        </w:r>
      </w:del>
      <w:r w:rsidR="00DF7A60">
        <w:rPr>
          <w:rFonts w:ascii="Times New Roman" w:hAnsi="Times New Roman" w:cs="Times New Roman"/>
          <w:color w:val="000000" w:themeColor="text1"/>
        </w:rPr>
        <w:t>.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del w:id="142" w:author="Sally Thompson" w:date="2019-05-01T12:19:00Z">
        <w:r w:rsidR="000F496C" w:rsidDel="00253B83">
          <w:rPr>
            <w:rFonts w:ascii="Times New Roman" w:hAnsi="Times New Roman" w:cs="Times New Roman"/>
            <w:color w:val="000000" w:themeColor="text1"/>
          </w:rPr>
          <w:delText>Third</w:delText>
        </w:r>
      </w:del>
      <w:ins w:id="143" w:author="Sally Thompson" w:date="2019-05-01T12:19:00Z">
        <w:r w:rsidR="00253B83">
          <w:rPr>
            <w:rFonts w:ascii="Times New Roman" w:hAnsi="Times New Roman" w:cs="Times New Roman"/>
            <w:color w:val="000000" w:themeColor="text1"/>
          </w:rPr>
          <w:t>Finally</w:t>
        </w:r>
      </w:ins>
      <w:r w:rsidR="000F496C">
        <w:rPr>
          <w:rFonts w:ascii="Times New Roman" w:hAnsi="Times New Roman" w:cs="Times New Roman"/>
          <w:color w:val="000000" w:themeColor="text1"/>
        </w:rPr>
        <w:t xml:space="preserve">, these stations were built and </w:t>
      </w:r>
      <w:del w:id="144" w:author="Sally Thompson" w:date="2019-05-01T12:19:00Z">
        <w:r w:rsidR="000F496C" w:rsidDel="00253B83">
          <w:rPr>
            <w:rFonts w:ascii="Times New Roman" w:hAnsi="Times New Roman" w:cs="Times New Roman"/>
            <w:color w:val="000000" w:themeColor="text1"/>
          </w:rPr>
          <w:delText xml:space="preserve">located </w:delText>
        </w:r>
      </w:del>
      <w:ins w:id="145" w:author="Sally Thompson" w:date="2019-05-01T12:19:00Z">
        <w:r w:rsidR="00253B83">
          <w:rPr>
            <w:rFonts w:ascii="Times New Roman" w:hAnsi="Times New Roman" w:cs="Times New Roman"/>
            <w:color w:val="000000" w:themeColor="text1"/>
          </w:rPr>
          <w:t xml:space="preserve">sited </w:t>
        </w:r>
      </w:ins>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146"/>
      <w:r w:rsidRPr="00EF599F">
        <w:rPr>
          <w:rFonts w:ascii="Times New Roman" w:hAnsi="Times New Roman" w:cs="Times New Roman"/>
          <w:color w:val="000000" w:themeColor="text1"/>
        </w:rPr>
        <w:t>Vegetation cover change</w:t>
      </w:r>
      <w:commentRangeEnd w:id="146"/>
      <w:r w:rsidR="00C95CDA">
        <w:rPr>
          <w:rStyle w:val="CommentReference"/>
          <w:rFonts w:asciiTheme="minorHAnsi" w:eastAsiaTheme="minorHAnsi" w:hAnsiTheme="minorHAnsi" w:cstheme="minorBidi"/>
          <w:color w:val="auto"/>
        </w:rPr>
        <w:commentReference w:id="146"/>
      </w:r>
    </w:p>
    <w:p w14:paraId="0A73D3C0" w14:textId="464C4F25" w:rsidR="00FF17D0" w:rsidRDefault="00253B83" w:rsidP="00FF17D0">
      <w:pPr>
        <w:spacing w:line="480" w:lineRule="auto"/>
        <w:ind w:firstLine="720"/>
        <w:rPr>
          <w:rFonts w:ascii="Times New Roman" w:hAnsi="Times New Roman" w:cs="Times New Roman"/>
        </w:rPr>
      </w:pPr>
      <w:ins w:id="147" w:author="Sally Thompson" w:date="2019-05-01T12:20:00Z">
        <w:r>
          <w:rPr>
            <w:rFonts w:ascii="Times New Roman" w:hAnsi="Times New Roman" w:cs="Times New Roman"/>
          </w:rPr>
          <w:t xml:space="preserve">The SCB watershed is 12,500-ha in area, and we were able to classify vegetation in both 1973 and 2014 in </w:t>
        </w:r>
      </w:ins>
      <w:del w:id="148" w:author="Sally Thompson" w:date="2019-05-01T12:20:00Z">
        <w:r w:rsidR="00FF17D0" w:rsidRPr="00EF599F" w:rsidDel="00253B83">
          <w:rPr>
            <w:rFonts w:ascii="Times New Roman" w:hAnsi="Times New Roman" w:cs="Times New Roman"/>
          </w:rPr>
          <w:delText xml:space="preserve">Within </w:delText>
        </w:r>
        <w:r w:rsidR="00155E86" w:rsidDel="00253B83">
          <w:rPr>
            <w:rFonts w:ascii="Times New Roman" w:hAnsi="Times New Roman" w:cs="Times New Roman"/>
          </w:rPr>
          <w:delText xml:space="preserve">the </w:delText>
        </w:r>
      </w:del>
      <w:r w:rsidR="00155E86">
        <w:rPr>
          <w:rFonts w:ascii="Times New Roman" w:hAnsi="Times New Roman" w:cs="Times New Roman"/>
        </w:rPr>
        <w:t>10,120 ha</w:t>
      </w:r>
      <w:ins w:id="149" w:author="Sally Thompson" w:date="2019-05-01T12:20:00Z">
        <w:r>
          <w:rPr>
            <w:rFonts w:ascii="Times New Roman" w:hAnsi="Times New Roman" w:cs="Times New Roman"/>
          </w:rPr>
          <w:t xml:space="preserve"> (81%) of it.  </w:t>
        </w:r>
      </w:ins>
      <w:r w:rsidR="00155E86">
        <w:rPr>
          <w:rFonts w:ascii="Times New Roman" w:hAnsi="Times New Roman" w:cs="Times New Roman"/>
        </w:rPr>
        <w:t xml:space="preserve"> </w:t>
      </w:r>
      <w:del w:id="150" w:author="Sally Thompson" w:date="2019-05-01T12:21:00Z">
        <w:r w:rsidR="00155E86" w:rsidDel="00253B83">
          <w:rPr>
            <w:rFonts w:ascii="Times New Roman" w:hAnsi="Times New Roman" w:cs="Times New Roman"/>
          </w:rPr>
          <w:delText xml:space="preserve">of </w:delText>
        </w:r>
      </w:del>
      <w:del w:id="151" w:author="Sally Thompson" w:date="2019-05-01T12:19:00Z">
        <w:r w:rsidR="00155E86" w:rsidDel="00253B83">
          <w:rPr>
            <w:rFonts w:ascii="Times New Roman" w:hAnsi="Times New Roman" w:cs="Times New Roman"/>
          </w:rPr>
          <w:delText>our</w:delText>
        </w:r>
        <w:r w:rsidR="00C95CDA" w:rsidDel="00253B83">
          <w:rPr>
            <w:rFonts w:ascii="Times New Roman" w:hAnsi="Times New Roman" w:cs="Times New Roman"/>
          </w:rPr>
          <w:delText xml:space="preserve"> </w:delText>
        </w:r>
      </w:del>
      <w:del w:id="152" w:author="Sally Thompson" w:date="2019-05-01T12:21:00Z">
        <w:r w:rsidR="00FB7541" w:rsidDel="00253B83">
          <w:rPr>
            <w:rFonts w:ascii="Times New Roman" w:hAnsi="Times New Roman" w:cs="Times New Roman"/>
          </w:rPr>
          <w:delText>12,500-ha</w:delText>
        </w:r>
        <w:r w:rsidR="00CC7D65" w:rsidDel="00253B83">
          <w:rPr>
            <w:rFonts w:ascii="Times New Roman" w:hAnsi="Times New Roman" w:cs="Times New Roman"/>
          </w:rPr>
          <w:delText xml:space="preserve"> </w:delText>
        </w:r>
      </w:del>
      <w:del w:id="153" w:author="Sally Thompson" w:date="2019-05-01T12:19:00Z">
        <w:r w:rsidR="00155E86" w:rsidDel="00253B83">
          <w:rPr>
            <w:rFonts w:ascii="Times New Roman" w:hAnsi="Times New Roman" w:cs="Times New Roman"/>
          </w:rPr>
          <w:delText xml:space="preserve">watershed </w:delText>
        </w:r>
      </w:del>
      <w:del w:id="154" w:author="Sally Thompson" w:date="2019-05-01T12:21:00Z">
        <w:r w:rsidR="00155E86" w:rsidDel="00253B83">
          <w:rPr>
            <w:rFonts w:ascii="Times New Roman" w:hAnsi="Times New Roman" w:cs="Times New Roman"/>
          </w:rPr>
          <w:delText>where we were able to classify vegetation in both 1973 and 2014</w:delText>
        </w:r>
        <w:r w:rsidR="00FF17D0" w:rsidRPr="00EF599F" w:rsidDel="00253B83">
          <w:rPr>
            <w:rFonts w:ascii="Times New Roman" w:hAnsi="Times New Roman" w:cs="Times New Roman"/>
          </w:rPr>
          <w:delText>,</w:delText>
        </w:r>
      </w:del>
      <w:ins w:id="155" w:author="Sally Thompson" w:date="2019-05-01T12:21:00Z">
        <w:r>
          <w:rPr>
            <w:rFonts w:ascii="Times New Roman" w:hAnsi="Times New Roman" w:cs="Times New Roman"/>
          </w:rPr>
          <w:t>Within the classified area</w:t>
        </w:r>
      </w:ins>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ins w:id="156" w:author="Sally Thompson" w:date="2019-05-01T12:21:00Z">
        <w:r>
          <w:rPr>
            <w:rFonts w:ascii="Times New Roman" w:hAnsi="Times New Roman" w:cs="Times New Roman"/>
          </w:rPr>
          <w:t xml:space="preserve"> (12%)</w:t>
        </w:r>
      </w:ins>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ins w:id="157" w:author="Sally Thompson" w:date="2019-05-01T12:21:00Z">
        <w:r>
          <w:rPr>
            <w:rFonts w:ascii="Times New Roman" w:hAnsi="Times New Roman" w:cs="Times New Roman"/>
          </w:rPr>
          <w:t xml:space="preserve"> (31%)</w:t>
        </w:r>
      </w:ins>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ins w:id="158" w:author="Sally Thompson" w:date="2019-05-01T12:21:00Z">
        <w:r>
          <w:rPr>
            <w:rFonts w:ascii="Times New Roman" w:hAnsi="Times New Roman" w:cs="Times New Roman"/>
          </w:rPr>
          <w:t xml:space="preserve"> (</w:t>
        </w:r>
      </w:ins>
      <w:ins w:id="159" w:author="Sally Thompson" w:date="2019-05-01T12:22:00Z">
        <w:r>
          <w:rPr>
            <w:rFonts w:ascii="Times New Roman" w:hAnsi="Times New Roman" w:cs="Times New Roman"/>
          </w:rPr>
          <w:t>56%</w:t>
        </w:r>
      </w:ins>
      <w:ins w:id="160" w:author="Sally Thompson" w:date="2019-05-01T12:21:00Z">
        <w:r>
          <w:rPr>
            <w:rFonts w:ascii="Times New Roman" w:hAnsi="Times New Roman" w:cs="Times New Roman"/>
          </w:rPr>
          <w:t>)</w:t>
        </w:r>
      </w:ins>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del w:id="161" w:author="Sally Thompson" w:date="2019-05-01T12:22:00Z">
        <w:r w:rsidR="00155E86" w:rsidDel="00253B83">
          <w:rPr>
            <w:rFonts w:ascii="Times New Roman" w:hAnsi="Times New Roman" w:cs="Times New Roman"/>
          </w:rPr>
          <w:delText>are either</w:delText>
        </w:r>
      </w:del>
      <w:ins w:id="162" w:author="Sally Thompson" w:date="2019-05-01T12:22:00Z">
        <w:r>
          <w:rPr>
            <w:rFonts w:ascii="Times New Roman" w:hAnsi="Times New Roman" w:cs="Times New Roman"/>
          </w:rPr>
          <w:t>of</w:t>
        </w:r>
      </w:ins>
      <w:r w:rsidR="00155E86">
        <w:rPr>
          <w:rFonts w:ascii="Times New Roman" w:hAnsi="Times New Roman" w:cs="Times New Roman"/>
        </w:rPr>
        <w:t xml:space="preserve"> rock or open water</w:t>
      </w:r>
      <w:ins w:id="163" w:author="Sally Thompson" w:date="2019-05-01T12:22:00Z">
        <w:r>
          <w:rPr>
            <w:rFonts w:ascii="Times New Roman" w:hAnsi="Times New Roman" w:cs="Times New Roman"/>
          </w:rPr>
          <w:t xml:space="preserve"> are included in the unburned fraction</w:t>
        </w:r>
      </w:ins>
      <w:r w:rsidR="00155E86">
        <w:rPr>
          <w:rFonts w:ascii="Times New Roman" w:hAnsi="Times New Roman" w:cs="Times New Roman"/>
        </w:rPr>
        <w:t>.</w:t>
      </w:r>
      <w:r w:rsidR="00FF17D0" w:rsidRPr="00EF599F">
        <w:rPr>
          <w:rFonts w:ascii="Times New Roman" w:hAnsi="Times New Roman" w:cs="Times New Roman"/>
        </w:rPr>
        <w:t xml:space="preserve"> </w:t>
      </w:r>
      <w:commentRangeStart w:id="164"/>
      <w:del w:id="165" w:author="Sally Thompson" w:date="2019-05-01T12:23:00Z">
        <w:r w:rsidR="00FF17D0" w:rsidRPr="00EF599F" w:rsidDel="00253B83">
          <w:rPr>
            <w:rFonts w:ascii="Times New Roman" w:hAnsi="Times New Roman" w:cs="Times New Roman"/>
          </w:rPr>
          <w:delText>The</w:delText>
        </w:r>
        <w:r w:rsidR="00155E86" w:rsidDel="00253B83">
          <w:rPr>
            <w:rFonts w:ascii="Times New Roman" w:hAnsi="Times New Roman" w:cs="Times New Roman"/>
          </w:rPr>
          <w:delText xml:space="preserve"> </w:delText>
        </w:r>
      </w:del>
      <w:ins w:id="166" w:author="Sally Thompson" w:date="2019-05-01T12:23:00Z">
        <w:r>
          <w:rPr>
            <w:rFonts w:ascii="Times New Roman" w:hAnsi="Times New Roman" w:cs="Times New Roman"/>
          </w:rPr>
          <w:t xml:space="preserve">All </w:t>
        </w:r>
      </w:ins>
      <w:r w:rsidR="00155E86">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del w:id="167" w:author="Sally Thompson" w:date="2019-05-01T12:22:00Z">
        <w:r w:rsidR="00FF17D0" w:rsidRPr="00EF599F" w:rsidDel="00253B83">
          <w:rPr>
            <w:rFonts w:ascii="Times New Roman" w:hAnsi="Times New Roman" w:cs="Times New Roman"/>
          </w:rPr>
          <w:delText xml:space="preserve">were generally observed </w:delText>
        </w:r>
        <w:r w:rsidR="00155E86" w:rsidDel="00253B83">
          <w:rPr>
            <w:rFonts w:ascii="Times New Roman" w:hAnsi="Times New Roman" w:cs="Times New Roman"/>
          </w:rPr>
          <w:delText>across</w:delText>
        </w:r>
      </w:del>
      <w:ins w:id="168" w:author="Sally Thompson" w:date="2019-05-01T12:22:00Z">
        <w:r>
          <w:rPr>
            <w:rFonts w:ascii="Times New Roman" w:hAnsi="Times New Roman" w:cs="Times New Roman"/>
          </w:rPr>
          <w:t xml:space="preserve">occurred </w:t>
        </w:r>
      </w:ins>
      <w:ins w:id="169" w:author="Sally Thompson" w:date="2019-05-01T12:23:00Z">
        <w:r>
          <w:rPr>
            <w:rFonts w:ascii="Times New Roman" w:hAnsi="Times New Roman" w:cs="Times New Roman"/>
          </w:rPr>
          <w:t>in</w:t>
        </w:r>
      </w:ins>
      <w:r w:rsidR="00155E86">
        <w:rPr>
          <w:rFonts w:ascii="Times New Roman" w:hAnsi="Times New Roman" w:cs="Times New Roman"/>
        </w:rPr>
        <w:t xml:space="preserve"> all</w:t>
      </w:r>
      <w:r w:rsidR="00FF17D0" w:rsidRPr="00EF599F">
        <w:rPr>
          <w:rFonts w:ascii="Times New Roman" w:hAnsi="Times New Roman" w:cs="Times New Roman"/>
        </w:rPr>
        <w:t xml:space="preserve"> </w:t>
      </w:r>
      <w:del w:id="170" w:author="Sally Thompson" w:date="2019-05-01T12:23:00Z">
        <w:r w:rsidR="00FF17D0" w:rsidRPr="00EF599F" w:rsidDel="00253B83">
          <w:rPr>
            <w:rFonts w:ascii="Times New Roman" w:hAnsi="Times New Roman" w:cs="Times New Roman"/>
          </w:rPr>
          <w:delText xml:space="preserve">of the </w:delText>
        </w:r>
      </w:del>
      <w:r w:rsidR="00FF17D0" w:rsidRPr="00EF599F">
        <w:rPr>
          <w:rFonts w:ascii="Times New Roman" w:hAnsi="Times New Roman" w:cs="Times New Roman"/>
        </w:rPr>
        <w:t>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commentRangeEnd w:id="164"/>
      <w:r>
        <w:rPr>
          <w:rStyle w:val="CommentReference"/>
        </w:rPr>
        <w:commentReference w:id="164"/>
      </w:r>
      <w:r w:rsidR="00FF17D0" w:rsidRPr="00EF599F">
        <w:rPr>
          <w:rFonts w:ascii="Times New Roman" w:hAnsi="Times New Roman" w:cs="Times New Roman"/>
        </w:rPr>
        <w:t xml:space="preserve">. </w:t>
      </w:r>
      <w:ins w:id="171" w:author="Sally Thompson" w:date="2019-05-01T12:23:00Z">
        <w:r>
          <w:rPr>
            <w:rFonts w:ascii="Times New Roman" w:hAnsi="Times New Roman" w:cs="Times New Roman"/>
          </w:rPr>
          <w:t xml:space="preserve"> </w:t>
        </w:r>
      </w:ins>
      <w:r w:rsidR="00FF17D0" w:rsidRPr="00EF599F">
        <w:rPr>
          <w:rFonts w:ascii="Times New Roman" w:hAnsi="Times New Roman" w:cs="Times New Roman"/>
        </w:rPr>
        <w:t xml:space="preserve">In particular, transitions from shrub to sparse meadow, mixed-conifer to sparse meadow, and mixed-conifer to shrub were </w:t>
      </w:r>
      <w:del w:id="172" w:author="Sally Thompson" w:date="2019-05-01T12:23:00Z">
        <w:r w:rsidR="00FF17D0" w:rsidRPr="00EF599F" w:rsidDel="00253B83">
          <w:rPr>
            <w:rFonts w:ascii="Times New Roman" w:hAnsi="Times New Roman" w:cs="Times New Roman"/>
          </w:rPr>
          <w:delText xml:space="preserve">all </w:delText>
        </w:r>
      </w:del>
      <w:commentRangeStart w:id="173"/>
      <w:r w:rsidR="00FF17D0" w:rsidRPr="00EF599F">
        <w:rPr>
          <w:rFonts w:ascii="Times New Roman" w:hAnsi="Times New Roman" w:cs="Times New Roman"/>
        </w:rPr>
        <w:t>overrepresented</w:t>
      </w:r>
      <w:commentRangeEnd w:id="173"/>
      <w:r w:rsidR="00AB1E60">
        <w:rPr>
          <w:rStyle w:val="CommentReference"/>
        </w:rPr>
        <w:commentReference w:id="173"/>
      </w:r>
      <w:r w:rsidR="00FF17D0" w:rsidRPr="00EF599F">
        <w:rPr>
          <w:rFonts w:ascii="Times New Roman" w:hAnsi="Times New Roman" w:cs="Times New Roman"/>
        </w:rPr>
        <w:t xml:space="preserve"> in the watershed compared to the null expectation, and </w:t>
      </w:r>
      <w:del w:id="174" w:author="Sally Thompson" w:date="2019-05-01T12:23:00Z">
        <w:r w:rsidR="00FF17D0" w:rsidRPr="00EF599F" w:rsidDel="00253B83">
          <w:rPr>
            <w:rFonts w:ascii="Times New Roman" w:hAnsi="Times New Roman" w:cs="Times New Roman"/>
          </w:rPr>
          <w:delText xml:space="preserve">the </w:delText>
        </w:r>
      </w:del>
      <w:r w:rsidR="00FF17D0" w:rsidRPr="00EF599F">
        <w:rPr>
          <w:rFonts w:ascii="Times New Roman" w:hAnsi="Times New Roman" w:cs="Times New Roman"/>
        </w:rPr>
        <w:t>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del w:id="175" w:author="Sally Thompson" w:date="2019-05-01T12:24:00Z">
        <w:r w:rsidR="00F85993" w:rsidDel="00253B83">
          <w:rPr>
            <w:rFonts w:ascii="Times New Roman" w:hAnsi="Times New Roman" w:cs="Times New Roman"/>
          </w:rPr>
          <w:delText xml:space="preserve">twice </w:delText>
        </w:r>
      </w:del>
      <w:ins w:id="176" w:author="Sally Thompson" w:date="2019-05-01T12:24:00Z">
        <w:r>
          <w:rPr>
            <w:rFonts w:ascii="Times New Roman" w:hAnsi="Times New Roman" w:cs="Times New Roman"/>
          </w:rPr>
          <w:t xml:space="preserve">2-4 times </w:t>
        </w:r>
      </w:ins>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 xml:space="preserve">However, </w:t>
      </w:r>
      <w:del w:id="177" w:author="Sally Thompson" w:date="2019-05-01T12:24:00Z">
        <w:r w:rsidR="00FF17D0" w:rsidRPr="00EF599F" w:rsidDel="00253B83">
          <w:rPr>
            <w:rFonts w:ascii="Times New Roman" w:hAnsi="Times New Roman" w:cs="Times New Roman"/>
          </w:rPr>
          <w:delText xml:space="preserve">these </w:delText>
        </w:r>
      </w:del>
      <w:r w:rsidR="00FF17D0" w:rsidRPr="00EF599F">
        <w:rPr>
          <w:rFonts w:ascii="Times New Roman" w:hAnsi="Times New Roman" w:cs="Times New Roman"/>
        </w:rPr>
        <w:t>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78"/>
      <w:r>
        <w:rPr>
          <w:rFonts w:ascii="Times New Roman" w:hAnsi="Times New Roman" w:cs="Times New Roman"/>
          <w:noProof/>
          <w:lang w:eastAsia="en-US"/>
        </w:rPr>
        <w:lastRenderedPageBreak/>
        <w:drawing>
          <wp:inline distT="0" distB="0" distL="0" distR="0" wp14:anchorId="31BE9972" wp14:editId="1722375F">
            <wp:extent cx="5175842" cy="72939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1" cy="7317129"/>
                    </a:xfrm>
                    <a:prstGeom prst="rect">
                      <a:avLst/>
                    </a:prstGeom>
                  </pic:spPr>
                </pic:pic>
              </a:graphicData>
            </a:graphic>
          </wp:inline>
        </w:drawing>
      </w:r>
      <w:commentRangeEnd w:id="178"/>
      <w:r w:rsidR="00253B83">
        <w:rPr>
          <w:rStyle w:val="CommentReference"/>
        </w:rPr>
        <w:commentReference w:id="178"/>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79"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79"/>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180" w:name="_Ref536611059"/>
      <w:bookmarkStart w:id="181"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80"/>
      <w:bookmarkEnd w:id="181"/>
      <w:r w:rsidR="00F25EDB">
        <w:rPr>
          <w:rFonts w:ascii="Times New Roman" w:hAnsi="Times New Roman" w:cs="Times New Roman"/>
        </w:rPr>
        <w:t>. Transitions occur from vegetation type in row (from 1973) to vegetation type in column (from 2014).</w:t>
      </w:r>
    </w:p>
    <w:p w14:paraId="2258EE60" w14:textId="490D1599"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182" w:author="Sally Thompson" w:date="2019-05-01T12:26:00Z">
        <w:r w:rsidR="003C3178">
          <w:rPr>
            <w:rFonts w:ascii="Times New Roman" w:hAnsi="Times New Roman" w:cs="Times New Roman"/>
          </w:rPr>
          <w:t>s</w:t>
        </w:r>
      </w:ins>
      <w:r>
        <w:rPr>
          <w:rFonts w:ascii="Times New Roman" w:hAnsi="Times New Roman" w:cs="Times New Roman"/>
        </w:rPr>
        <w:t xml:space="preserve"> </w:t>
      </w:r>
      <w:del w:id="183" w:author="Sally Thompson" w:date="2019-05-01T12:26:00Z">
        <w:r w:rsidDel="003C3178">
          <w:rPr>
            <w:rFonts w:ascii="Times New Roman" w:hAnsi="Times New Roman" w:cs="Times New Roman"/>
          </w:rPr>
          <w:delText xml:space="preserve">was </w:delText>
        </w:r>
      </w:del>
      <w:ins w:id="184"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185"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186" w:author="Sally Thompson" w:date="2019-05-01T12:26:00Z">
        <w:r w:rsidDel="003C3178">
          <w:rPr>
            <w:rFonts w:ascii="Times New Roman" w:hAnsi="Times New Roman" w:cs="Times New Roman"/>
          </w:rPr>
          <w:delText xml:space="preserve">observed </w:delText>
        </w:r>
      </w:del>
      <w:ins w:id="187"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188"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time period of repeated wildfires (Appendix </w:t>
      </w:r>
      <w:r w:rsidR="00AA59D9">
        <w:rPr>
          <w:rFonts w:ascii="Times New Roman" w:hAnsi="Times New Roman" w:cs="Times New Roman"/>
        </w:rPr>
        <w:t>E</w:t>
      </w:r>
      <w:r>
        <w:rPr>
          <w:rFonts w:ascii="Times New Roman" w:hAnsi="Times New Roman" w:cs="Times New Roman"/>
        </w:rPr>
        <w:t xml:space="preserve">). </w:t>
      </w:r>
      <w:commentRangeStart w:id="189"/>
      <w:commentRangeStart w:id="190"/>
      <w:r>
        <w:rPr>
          <w:rFonts w:ascii="Times New Roman" w:hAnsi="Times New Roman" w:cs="Times New Roman"/>
        </w:rPr>
        <w:t>The major differences in land cover patterns were that the mean size of conifer patches decreased</w:t>
      </w:r>
      <w:r w:rsidR="00AA59D9">
        <w:rPr>
          <w:rFonts w:ascii="Times New Roman" w:hAnsi="Times New Roman" w:cs="Times New Roman"/>
        </w:rPr>
        <w:t xml:space="preserve"> (Figure E4)</w:t>
      </w:r>
      <w:r>
        <w:rPr>
          <w:rFonts w:ascii="Times New Roman" w:hAnsi="Times New Roman" w:cs="Times New Roman"/>
        </w:rPr>
        <w:t>, and both total area</w:t>
      </w:r>
      <w:r w:rsidR="00AA59D9">
        <w:rPr>
          <w:rFonts w:ascii="Times New Roman" w:hAnsi="Times New Roman" w:cs="Times New Roman"/>
        </w:rPr>
        <w:t xml:space="preserve"> (Figure E6)</w:t>
      </w:r>
      <w:r>
        <w:rPr>
          <w:rFonts w:ascii="Times New Roman" w:hAnsi="Times New Roman" w:cs="Times New Roman"/>
        </w:rPr>
        <w:t xml:space="preserve"> and mean patch size</w:t>
      </w:r>
      <w:r w:rsidR="00AA59D9">
        <w:rPr>
          <w:rFonts w:ascii="Times New Roman" w:hAnsi="Times New Roman" w:cs="Times New Roman"/>
        </w:rPr>
        <w:t xml:space="preserve"> (Figure E4)</w:t>
      </w:r>
      <w:r>
        <w:rPr>
          <w:rFonts w:ascii="Times New Roman" w:hAnsi="Times New Roman" w:cs="Times New Roman"/>
        </w:rPr>
        <w:t xml:space="preserve"> increased for sparse meadows. </w:t>
      </w:r>
      <w:commentRangeEnd w:id="189"/>
      <w:r w:rsidR="00AA59D9">
        <w:rPr>
          <w:rStyle w:val="CommentReference"/>
        </w:rPr>
        <w:commentReference w:id="189"/>
      </w:r>
      <w:commentRangeEnd w:id="190"/>
      <w:r w:rsidR="003C3178">
        <w:rPr>
          <w:rStyle w:val="CommentReference"/>
        </w:rPr>
        <w:commentReference w:id="190"/>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191"/>
      <w:r w:rsidRPr="00EF599F">
        <w:rPr>
          <w:rFonts w:ascii="Times New Roman" w:hAnsi="Times New Roman" w:cs="Times New Roman"/>
          <w:color w:val="000000" w:themeColor="text1"/>
        </w:rPr>
        <w:lastRenderedPageBreak/>
        <w:t>Forest composition and structural change</w:t>
      </w:r>
      <w:commentRangeEnd w:id="191"/>
      <w:r w:rsidR="00143C7D">
        <w:rPr>
          <w:rStyle w:val="CommentReference"/>
          <w:rFonts w:asciiTheme="minorHAnsi" w:eastAsiaTheme="minorHAnsi" w:hAnsiTheme="minorHAnsi" w:cstheme="minorBidi"/>
          <w:color w:val="auto"/>
        </w:rPr>
        <w:commentReference w:id="191"/>
      </w:r>
    </w:p>
    <w:p w14:paraId="4951C9FE" w14:textId="77777777" w:rsidR="0089192C" w:rsidRPr="00EF599F" w:rsidRDefault="0089192C" w:rsidP="0089192C">
      <w:pPr>
        <w:rPr>
          <w:rFonts w:ascii="Times New Roman" w:hAnsi="Times New Roman" w:cs="Times New Roman"/>
        </w:rPr>
      </w:pPr>
    </w:p>
    <w:p w14:paraId="0034B356" w14:textId="2405D615"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del w:id="192" w:author="Sally Thompson" w:date="2019-05-01T12:29:00Z">
        <w:r w:rsidR="004C43C0" w:rsidDel="003C3178">
          <w:rPr>
            <w:rFonts w:ascii="Times New Roman" w:hAnsi="Times New Roman" w:cs="Times New Roman"/>
          </w:rPr>
          <w:delText xml:space="preserve">two </w:delText>
        </w:r>
      </w:del>
      <w:ins w:id="193" w:author="Sally Thompson" w:date="2019-05-01T12:29:00Z">
        <w:r w:rsidR="003C3178">
          <w:rPr>
            <w:rFonts w:ascii="Times New Roman" w:hAnsi="Times New Roman" w:cs="Times New Roman"/>
          </w:rPr>
          <w:t xml:space="preserve">2 </w:t>
        </w:r>
      </w:ins>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1B1429B7"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The number of times a plot burned was not independent of the forest species composition: even prior to the reintroduction of large managed wildfires in 1973</w:t>
      </w:r>
      <w:ins w:id="194" w:author="Stephens" w:date="2019-05-02T15:21:00Z">
        <w:r w:rsidR="00F662AC">
          <w:rPr>
            <w:rFonts w:ascii="Times New Roman" w:hAnsi="Times New Roman" w:cs="Times New Roman"/>
          </w:rPr>
          <w:t xml:space="preserve">. </w:t>
        </w:r>
      </w:ins>
      <w:del w:id="195" w:author="Stephens" w:date="2019-05-02T15:21:00Z">
        <w:r w:rsidDel="00F662AC">
          <w:rPr>
            <w:rFonts w:ascii="Times New Roman" w:hAnsi="Times New Roman" w:cs="Times New Roman"/>
          </w:rPr>
          <w:delText>, p</w:delText>
        </w:r>
      </w:del>
      <w:ins w:id="196" w:author="Stephens" w:date="2019-05-02T15:21:00Z">
        <w:r w:rsidR="00F662AC">
          <w:rPr>
            <w:rFonts w:ascii="Times New Roman" w:hAnsi="Times New Roman" w:cs="Times New Roman"/>
          </w:rPr>
          <w:t>P</w:t>
        </w:r>
      </w:ins>
      <w:r>
        <w:rPr>
          <w:rFonts w:ascii="Times New Roman" w:hAnsi="Times New Roman" w:cs="Times New Roman"/>
        </w:rPr>
        <w:t xml:space="preserve">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w:t>
      </w:r>
      <w:del w:id="197" w:author="Stephens" w:date="2019-05-02T15:21:00Z">
        <w:r w:rsidR="00AF7EDB" w:rsidDel="00F662AC">
          <w:rPr>
            <w:rFonts w:ascii="Times New Roman" w:hAnsi="Times New Roman" w:cs="Times New Roman"/>
          </w:rPr>
          <w:delText xml:space="preserve">to </w:delText>
        </w:r>
      </w:del>
      <w:ins w:id="198" w:author="Stephens" w:date="2019-05-02T15:21:00Z">
        <w:r w:rsidR="00F662AC">
          <w:rPr>
            <w:rFonts w:ascii="Times New Roman" w:hAnsi="Times New Roman" w:cs="Times New Roman"/>
          </w:rPr>
          <w:t>in?</w:t>
        </w:r>
        <w:r w:rsidR="00F662AC">
          <w:rPr>
            <w:rFonts w:ascii="Times New Roman" w:hAnsi="Times New Roman" w:cs="Times New Roman"/>
          </w:rPr>
          <w:t xml:space="preserve"> </w:t>
        </w:r>
      </w:ins>
      <w:r w:rsidR="00AF7EDB">
        <w:rPr>
          <w:rFonts w:ascii="Times New Roman" w:hAnsi="Times New Roman" w:cs="Times New Roman"/>
        </w:rPr>
        <w:t xml:space="preserve">~80%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03A1F494" w:rsidR="009A6239" w:rsidRPr="00EF599F" w:rsidRDefault="005C4567" w:rsidP="00AF7EDB">
      <w:pPr>
        <w:pStyle w:val="Caption"/>
        <w:rPr>
          <w:rFonts w:ascii="Times New Roman" w:hAnsi="Times New Roman" w:cs="Times New Roman"/>
        </w:rPr>
      </w:pPr>
      <w:bookmarkStart w:id="199"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19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del w:id="200" w:author="Stephens" w:date="2019-05-02T15:21:00Z">
        <w:r w:rsidR="00AF7EDB" w:rsidDel="00F662AC">
          <w:rPr>
            <w:rFonts w:ascii="Times New Roman" w:hAnsi="Times New Roman" w:cs="Times New Roman"/>
          </w:rPr>
          <w:delText xml:space="preserve">3 </w:delText>
        </w:r>
      </w:del>
      <w:commentRangeStart w:id="201"/>
      <w:ins w:id="202" w:author="Stephens" w:date="2019-05-02T15:21:00Z">
        <w:r w:rsidR="00F662AC">
          <w:rPr>
            <w:rFonts w:ascii="Times New Roman" w:hAnsi="Times New Roman" w:cs="Times New Roman"/>
          </w:rPr>
          <w:t>2</w:t>
        </w:r>
        <w:commentRangeEnd w:id="201"/>
        <w:r w:rsidR="00F662AC">
          <w:rPr>
            <w:rStyle w:val="CommentReference"/>
            <w:i w:val="0"/>
            <w:iCs w:val="0"/>
            <w:color w:val="auto"/>
          </w:rPr>
          <w:commentReference w:id="201"/>
        </w:r>
        <w:r w:rsidR="00F662AC">
          <w:rPr>
            <w:rFonts w:ascii="Times New Roman" w:hAnsi="Times New Roman" w:cs="Times New Roman"/>
          </w:rPr>
          <w:t xml:space="preserve"> </w:t>
        </w:r>
      </w:ins>
      <w:r w:rsidR="00AF7EDB">
        <w:rPr>
          <w:rFonts w:ascii="Times New Roman" w:hAnsi="Times New Roman" w:cs="Times New Roman"/>
        </w:rPr>
        <w:t>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lastRenderedPageBreak/>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lastRenderedPageBreak/>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2D0D513A"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w:t>
      </w:r>
      <w:r w:rsidR="000E206E">
        <w:rPr>
          <w:rFonts w:ascii="Times New Roman" w:hAnsi="Times New Roman" w:cs="Times New Roman"/>
        </w:rPr>
        <w:t>B5</w:t>
      </w:r>
      <w:r w:rsidR="00FE3886">
        <w:rPr>
          <w:rFonts w:ascii="Times New Roman" w:hAnsi="Times New Roman" w:cs="Times New Roman"/>
        </w:rPr>
        <w:t xml:space="preserve">).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commentRangeStart w:id="203"/>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a14="http://schemas.microsoft.com/office/drawing/2010/main"/>
                      </a:ext>
                    </a:extLst>
                  </pic:spPr>
                </pic:pic>
              </a:graphicData>
            </a:graphic>
          </wp:inline>
        </w:drawing>
      </w:r>
      <w:commentRangeEnd w:id="203"/>
      <w:r w:rsidR="00F662AC">
        <w:rPr>
          <w:rStyle w:val="CommentReference"/>
        </w:rPr>
        <w:commentReference w:id="203"/>
      </w:r>
    </w:p>
    <w:p w14:paraId="2DF9D849" w14:textId="180809D5" w:rsidR="00BD204E" w:rsidRPr="00EF599F" w:rsidRDefault="00BD204E" w:rsidP="00B73931">
      <w:pPr>
        <w:pStyle w:val="Caption"/>
        <w:rPr>
          <w:rFonts w:ascii="Times New Roman" w:hAnsi="Times New Roman" w:cs="Times New Roman"/>
        </w:rPr>
      </w:pPr>
      <w:bookmarkStart w:id="204" w:name="_Ref536610448"/>
      <w:r w:rsidRPr="000E206E">
        <w:rPr>
          <w:rFonts w:ascii="Times New Roman" w:hAnsi="Times New Roman" w:cs="Times New Roman"/>
          <w:b/>
        </w:rPr>
        <w:t xml:space="preserve">Figure </w:t>
      </w:r>
      <w:bookmarkEnd w:id="204"/>
      <w:r w:rsidR="003C7A9E" w:rsidRPr="000E206E">
        <w:rPr>
          <w:rFonts w:ascii="Times New Roman" w:hAnsi="Times New Roman" w:cs="Times New Roman"/>
          <w:b/>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7416E514" w14:textId="77777777"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lastRenderedPageBreak/>
        <w:t>Table 1</w:t>
      </w:r>
      <w:r w:rsidRPr="000E206E">
        <w:rPr>
          <w:rFonts w:ascii="Times New Roman" w:hAnsi="Times New Roman" w:cs="Times New Roman"/>
          <w:i/>
          <w:color w:val="2F2F2F" w:themeColor="accent5" w:themeShade="80"/>
        </w:rPr>
        <w:t xml:space="preserve">: Weather station data from Sugarloaf Creek Basin (SCB) and Illilouette Creek Basin (ICB). Gap-filled precipitation totals measured by rain gauge; cumulative shallow soil water gain was calculated from shallow soil moisture timeseries. See Appendix B for details. End of water year (WY) deep soil moisture (Volumetric Water Content [VWC]) and number of saturation days were based on the 100 cm soil moisture probe record. Pearson’s correlation coefficient was calculated between 12 cm and 100 cm soils for months of June through September. </w:t>
      </w:r>
    </w:p>
    <w:p w14:paraId="4F63D4B7" w14:textId="77777777" w:rsidR="000E206E" w:rsidRDefault="000E206E" w:rsidP="000E206E">
      <w:pPr>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0E206E" w:rsidRPr="00EF599F" w14:paraId="491DE69A" w14:textId="77777777" w:rsidTr="00AA14B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41C457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BA1CE02"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5968EC2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3894AC"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7AAC51AA"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FC5D60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3B09A5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Correlation coeff. between 12 &amp; 100 cm VWC for Jun-Sept</w:t>
            </w:r>
          </w:p>
        </w:tc>
      </w:tr>
      <w:tr w:rsidR="000E206E" w:rsidRPr="00EF599F" w14:paraId="1A9954AA" w14:textId="77777777" w:rsidTr="00AA14B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1B248A79" w14:textId="77777777" w:rsidR="000E206E" w:rsidRPr="00EF599F" w:rsidRDefault="000E206E" w:rsidP="00AA14B5">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3E10657"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ABD3543"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7B11644"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B0211E"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2F363BF"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468D26"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3A1C0D2"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F6F2635"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619AAFF"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51C2007B"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0E206E" w:rsidRPr="00EF599F" w14:paraId="17FF415F" w14:textId="77777777" w:rsidTr="00AA14B5">
        <w:trPr>
          <w:trHeight w:val="432"/>
        </w:trPr>
        <w:tc>
          <w:tcPr>
            <w:tcW w:w="607" w:type="dxa"/>
            <w:tcBorders>
              <w:top w:val="single" w:sz="18" w:space="0" w:color="000000"/>
              <w:left w:val="single" w:sz="18" w:space="0" w:color="000000"/>
            </w:tcBorders>
            <w:shd w:val="clear" w:color="auto" w:fill="CCCCCC" w:themeFill="text2" w:themeFillTint="33"/>
            <w:vAlign w:val="center"/>
          </w:tcPr>
          <w:p w14:paraId="0751B968"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65426E5F"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09117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192EB7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50D7E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287796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0ECFE7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5901DB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375FB31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6D678EC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38DDD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316C04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0E206E" w:rsidRPr="00EF599F" w14:paraId="46166A70" w14:textId="77777777" w:rsidTr="00AA14B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367BAA83"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414924A1"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2E0F017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0B714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5A97ABA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7A0405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29D219C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C34F4D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16A293E3"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610179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626621E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032F3BD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0E206E" w:rsidRPr="00EF599F" w14:paraId="4D9E6128"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64FE164A"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2AA104B"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513FC6F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16BFE02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5A06DF0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54A8005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4C21E4C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B531B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4E5CBD6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6DB607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911016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5C6FF1DC" w14:textId="77777777" w:rsidR="000E206E" w:rsidRPr="00EF599F" w:rsidRDefault="000E206E" w:rsidP="00AA14B5">
            <w:pPr>
              <w:jc w:val="center"/>
              <w:rPr>
                <w:rFonts w:ascii="Times New Roman" w:hAnsi="Times New Roman" w:cs="Times New Roman"/>
                <w:color w:val="2F2F2F" w:themeColor="accent5" w:themeShade="80"/>
              </w:rPr>
            </w:pPr>
            <w:commentRangeStart w:id="205"/>
            <w:commentRangeStart w:id="206"/>
            <w:commentRangeStart w:id="207"/>
            <w:r w:rsidRPr="00EF599F">
              <w:rPr>
                <w:rFonts w:ascii="Times New Roman" w:hAnsi="Times New Roman" w:cs="Times New Roman"/>
                <w:color w:val="2F2F2F" w:themeColor="accent5" w:themeShade="80"/>
              </w:rPr>
              <w:t>0.20</w:t>
            </w:r>
            <w:commentRangeEnd w:id="205"/>
            <w:r w:rsidRPr="00EF599F">
              <w:rPr>
                <w:rStyle w:val="CommentReference"/>
                <w:rFonts w:ascii="Times New Roman" w:hAnsi="Times New Roman" w:cs="Times New Roman"/>
              </w:rPr>
              <w:commentReference w:id="205"/>
            </w:r>
            <w:commentRangeEnd w:id="206"/>
            <w:r w:rsidRPr="00EF599F">
              <w:rPr>
                <w:rStyle w:val="CommentReference"/>
                <w:rFonts w:ascii="Times New Roman" w:hAnsi="Times New Roman" w:cs="Times New Roman"/>
              </w:rPr>
              <w:commentReference w:id="206"/>
            </w:r>
            <w:commentRangeEnd w:id="207"/>
            <w:r>
              <w:rPr>
                <w:rStyle w:val="CommentReference"/>
              </w:rPr>
              <w:commentReference w:id="207"/>
            </w:r>
          </w:p>
        </w:tc>
      </w:tr>
      <w:tr w:rsidR="000E206E" w:rsidRPr="00EF599F" w14:paraId="3A969EE4" w14:textId="77777777" w:rsidTr="00AA14B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0022C5F"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7E6D277A"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3C9073E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0CBB0CB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7EE340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6F2FBE3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15A1BE0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79037E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161A3AD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07511C1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B0204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78D265C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0E206E" w:rsidRPr="00EF599F" w14:paraId="38163E00"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3F5A5B62"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8708E2E"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610B2A7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0467FF9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24C4920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422F86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6CA043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5B47E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7054033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20C013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1966E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328321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0E206E" w:rsidRPr="00EF599F" w14:paraId="3E1B0F64" w14:textId="77777777" w:rsidTr="00AA14B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48555A54"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0D772F52"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05F185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4B36446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7BEB327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08FB82D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33D6CE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52AC2DD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3267EF9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585E72A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3A6251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8D7E93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0202A275" w14:textId="5102E257" w:rsidR="000E206E" w:rsidRPr="000E206E" w:rsidRDefault="000E206E" w:rsidP="000E206E">
      <w:pPr>
        <w:rPr>
          <w:rFonts w:ascii="Times New Roman" w:hAnsi="Times New Roman" w:cs="Times New Roman"/>
          <w:i/>
          <w:color w:val="2F2F2F" w:themeColor="accent5" w:themeShade="80"/>
          <w:sz w:val="20"/>
          <w:szCs w:val="20"/>
        </w:rPr>
      </w:pPr>
      <w:r w:rsidRPr="000E206E">
        <w:rPr>
          <w:rFonts w:ascii="Times New Roman" w:hAnsi="Times New Roman" w:cs="Times New Roman"/>
          <w:i/>
          <w:color w:val="2F2F2F" w:themeColor="accent5" w:themeShade="80"/>
          <w:sz w:val="20"/>
          <w:szCs w:val="20"/>
        </w:rPr>
        <w:t>* :Approximated due to missing data as a result of the Empire Fire</w:t>
      </w:r>
    </w:p>
    <w:p w14:paraId="155E456C" w14:textId="27AF9DA6" w:rsidR="000E206E" w:rsidRDefault="000E206E" w:rsidP="000E206E">
      <w:pPr>
        <w:spacing w:line="480" w:lineRule="auto"/>
        <w:rPr>
          <w:rFonts w:ascii="Times New Roman" w:hAnsi="Times New Roman" w:cs="Times New Roman"/>
        </w:rPr>
      </w:pPr>
    </w:p>
    <w:p w14:paraId="1635DC0A" w14:textId="18B64AE2" w:rsidR="000E206E" w:rsidRDefault="000E206E" w:rsidP="000E206E">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D1), based on a random forest model with [</w:t>
      </w:r>
      <w:commentRangeStart w:id="208"/>
      <w:r>
        <w:rPr>
          <w:rFonts w:ascii="Times New Roman" w:hAnsi="Times New Roman" w:cs="Times New Roman"/>
        </w:rPr>
        <w:t>insert statement about accuracy</w:t>
      </w:r>
      <w:commentRangeEnd w:id="208"/>
      <w:r>
        <w:rPr>
          <w:rStyle w:val="CommentReference"/>
        </w:rPr>
        <w:commentReference w:id="208"/>
      </w:r>
      <w:r>
        <w:rPr>
          <w:rFonts w:ascii="Times New Roman" w:hAnsi="Times New Roman" w:cs="Times New Roman"/>
        </w:rPr>
        <w:t xml:space="preserve">]. </w:t>
      </w:r>
      <w:r w:rsidRPr="00EF599F">
        <w:rPr>
          <w:rFonts w:ascii="Times New Roman" w:hAnsi="Times New Roman" w:cs="Times New Roman"/>
        </w:rPr>
        <w:t xml:space="preserve">The relationship between soil moisture and </w:t>
      </w:r>
      <w:r>
        <w:rPr>
          <w:rFonts w:ascii="Times New Roman" w:hAnsi="Times New Roman" w:cs="Times New Roman"/>
        </w:rPr>
        <w:t>site</w:t>
      </w:r>
      <w:r w:rsidRPr="00EF599F">
        <w:rPr>
          <w:rFonts w:ascii="Times New Roman" w:hAnsi="Times New Roman" w:cs="Times New Roman"/>
        </w:rPr>
        <w:t xml:space="preserve"> properties was similar for ICB and SCB, but not identical. </w:t>
      </w:r>
      <w:r>
        <w:rPr>
          <w:rFonts w:ascii="Times New Roman" w:hAnsi="Times New Roman" w:cs="Times New Roman"/>
        </w:rPr>
        <w:t>In</w:t>
      </w:r>
      <w:r w:rsidRPr="00EF599F">
        <w:rPr>
          <w:rFonts w:ascii="Times New Roman" w:hAnsi="Times New Roman" w:cs="Times New Roman"/>
        </w:rPr>
        <w:t xml:space="preserve"> both</w:t>
      </w:r>
      <w:r>
        <w:rPr>
          <w:rFonts w:ascii="Times New Roman" w:hAnsi="Times New Roman" w:cs="Times New Roman"/>
        </w:rPr>
        <w:t xml:space="preserve"> watersheds</w:t>
      </w:r>
      <w:r w:rsidRPr="00EF599F">
        <w:rPr>
          <w:rFonts w:ascii="Times New Roman" w:hAnsi="Times New Roman" w:cs="Times New Roman"/>
        </w:rPr>
        <w:t>, vegetation was the most important predictor</w:t>
      </w:r>
      <w:r>
        <w:rPr>
          <w:rFonts w:ascii="Times New Roman" w:hAnsi="Times New Roman" w:cs="Times New Roman"/>
        </w:rPr>
        <w:t xml:space="preserve"> of soil moisture</w:t>
      </w:r>
      <w:r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AA59D9">
        <w:rPr>
          <w:rFonts w:ascii="Times New Roman" w:hAnsi="Times New Roman" w:cs="Times New Roman"/>
          <w:noProof/>
        </w:rPr>
        <w:t>D</w:t>
      </w:r>
      <w:r>
        <w:rPr>
          <w:rFonts w:ascii="Times New Roman" w:hAnsi="Times New Roman" w:cs="Times New Roman"/>
          <w:noProof/>
        </w:rPr>
        <w:t>4</w:t>
      </w:r>
      <w:r w:rsidRPr="00EF599F">
        <w:rPr>
          <w:rFonts w:ascii="Times New Roman" w:hAnsi="Times New Roman" w:cs="Times New Roman"/>
        </w:rPr>
        <w:t xml:space="preserve">, Figure </w:t>
      </w:r>
      <w:r w:rsidR="00AA59D9">
        <w:rPr>
          <w:rFonts w:ascii="Times New Roman" w:hAnsi="Times New Roman" w:cs="Times New Roman"/>
          <w:noProof/>
        </w:rPr>
        <w:t>D</w:t>
      </w:r>
      <w:r>
        <w:rPr>
          <w:rFonts w:ascii="Times New Roman" w:hAnsi="Times New Roman" w:cs="Times New Roman"/>
          <w:noProof/>
        </w:rPr>
        <w:t>5</w:t>
      </w:r>
      <w:r w:rsidRPr="00EF599F">
        <w:rPr>
          <w:rFonts w:ascii="Times New Roman" w:hAnsi="Times New Roman" w:cs="Times New Roman"/>
        </w:rPr>
        <w:t xml:space="preserve">). </w:t>
      </w:r>
    </w:p>
    <w:p w14:paraId="6551A6A2" w14:textId="7787980D" w:rsidR="004206A3"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xml:space="preserve">, followed by the shrub </w:t>
      </w:r>
      <w:r w:rsidR="00C949AD">
        <w:rPr>
          <w:rFonts w:ascii="Times New Roman" w:hAnsi="Times New Roman" w:cs="Times New Roman"/>
          <w:color w:val="2F2F2F" w:themeColor="accent5" w:themeShade="80"/>
        </w:rPr>
        <w:lastRenderedPageBreak/>
        <w:t>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ins w:id="209" w:author="Sally Thompson" w:date="2019-05-01T12:31:00Z">
        <w:r w:rsidR="003C3178">
          <w:rPr>
            <w:rFonts w:ascii="Times New Roman" w:hAnsi="Times New Roman" w:cs="Times New Roman"/>
            <w:color w:val="2F2F2F" w:themeColor="accent5" w:themeShade="80"/>
          </w:rPr>
          <w:t xml:space="preserve">in September 2016 </w:t>
        </w:r>
      </w:ins>
      <w:r w:rsidR="002A3AF8">
        <w:rPr>
          <w:rFonts w:ascii="Times New Roman" w:hAnsi="Times New Roman" w:cs="Times New Roman"/>
          <w:color w:val="2F2F2F" w:themeColor="accent5" w:themeShade="80"/>
        </w:rPr>
        <w:t>at the end of the 2016 WY</w:t>
      </w:r>
      <w:ins w:id="210" w:author="Sally Thompson" w:date="2019-05-01T12:31:00Z">
        <w:r w:rsidR="003C3178">
          <w:rPr>
            <w:rFonts w:ascii="Times New Roman" w:hAnsi="Times New Roman" w:cs="Times New Roman"/>
            <w:color w:val="2F2F2F" w:themeColor="accent5" w:themeShade="80"/>
          </w:rPr>
          <w:t xml:space="preserve">, </w:t>
        </w:r>
      </w:ins>
      <w:del w:id="211" w:author="Sally Thompson" w:date="2019-05-01T12:31:00Z">
        <w:r w:rsidR="002A3AF8" w:rsidDel="003C3178">
          <w:rPr>
            <w:rFonts w:ascii="Times New Roman" w:hAnsi="Times New Roman" w:cs="Times New Roman"/>
            <w:color w:val="2F2F2F" w:themeColor="accent5" w:themeShade="80"/>
          </w:rPr>
          <w:delText xml:space="preserve"> [September 2016] </w:delText>
        </w:r>
      </w:del>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del w:id="212" w:author="Sally Thompson" w:date="2019-05-01T12:31:00Z">
        <w:r w:rsidR="00B73931" w:rsidDel="003C3178">
          <w:rPr>
            <w:rFonts w:ascii="Times New Roman" w:hAnsi="Times New Roman" w:cs="Times New Roman"/>
            <w:color w:val="2F2F2F" w:themeColor="accent5" w:themeShade="80"/>
          </w:rPr>
          <w:delText>were</w:delText>
        </w:r>
        <w:r w:rsidR="00B73931" w:rsidRPr="00EF599F" w:rsidDel="003C3178">
          <w:rPr>
            <w:rFonts w:ascii="Times New Roman" w:hAnsi="Times New Roman" w:cs="Times New Roman"/>
            <w:color w:val="2F2F2F" w:themeColor="accent5" w:themeShade="80"/>
          </w:rPr>
          <w:delText xml:space="preserve"> </w:delText>
        </w:r>
      </w:del>
      <w:ins w:id="213" w:author="Sally Thompson" w:date="2019-05-01T12:31:00Z">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ins>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14"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215" w:name="_Ref540347"/>
      <w:bookmarkEnd w:id="214"/>
      <w:r w:rsidRPr="00830754">
        <w:rPr>
          <w:rFonts w:ascii="Times New Roman" w:hAnsi="Times New Roman" w:cs="Times New Roman"/>
          <w:b/>
        </w:rPr>
        <w:t xml:space="preserve">Figure </w:t>
      </w:r>
      <w:bookmarkEnd w:id="215"/>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216"/>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216"/>
      <w:r w:rsidR="00B620AC">
        <w:rPr>
          <w:rStyle w:val="CommentReference"/>
          <w:i w:val="0"/>
          <w:iCs w:val="0"/>
          <w:color w:val="auto"/>
        </w:rPr>
        <w:commentReference w:id="216"/>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10 minute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w:t>
      </w:r>
      <w:commentRangeStart w:id="217"/>
      <w:r w:rsidR="00CC6A12" w:rsidRPr="00EF599F">
        <w:rPr>
          <w:rFonts w:ascii="Times New Roman" w:hAnsi="Times New Roman" w:cs="Times New Roman"/>
          <w:color w:val="2F2F2F" w:themeColor="accent5" w:themeShade="80"/>
        </w:rPr>
        <w:t xml:space="preserve">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w:t>
      </w:r>
      <w:commentRangeEnd w:id="217"/>
      <w:r w:rsidR="00F662AC">
        <w:rPr>
          <w:rStyle w:val="CommentReference"/>
          <w:i w:val="0"/>
          <w:iCs w:val="0"/>
          <w:color w:val="auto"/>
        </w:rPr>
        <w:commentReference w:id="217"/>
      </w:r>
      <w:r w:rsidR="00CC6A12" w:rsidRPr="00EF599F">
        <w:rPr>
          <w:rFonts w:ascii="Times New Roman" w:hAnsi="Times New Roman" w:cs="Times New Roman"/>
          <w:color w:val="2F2F2F" w:themeColor="accent5" w:themeShade="80"/>
        </w:rPr>
        <w:t xml:space="preserve">at each station. </w:t>
      </w:r>
    </w:p>
    <w:p w14:paraId="08EB14E6" w14:textId="16C76B7A"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218"/>
      <w:r w:rsidR="00A42B72">
        <w:rPr>
          <w:rFonts w:ascii="Times New Roman" w:hAnsi="Times New Roman" w:cs="Times New Roman"/>
          <w:color w:val="2F2F2F" w:themeColor="accent5" w:themeShade="80"/>
        </w:rPr>
        <w:t>(Appendix ??)</w:t>
      </w:r>
      <w:commentRangeEnd w:id="218"/>
      <w:r w:rsidR="004C7003">
        <w:rPr>
          <w:rStyle w:val="CommentReference"/>
        </w:rPr>
        <w:commentReference w:id="218"/>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219" w:author="Sally Thompson" w:date="2019-05-01T12:32:00Z">
        <w:r w:rsidR="00EC5FE2" w:rsidDel="003C3178">
          <w:rPr>
            <w:rFonts w:ascii="Times New Roman" w:hAnsi="Times New Roman" w:cs="Times New Roman"/>
            <w:color w:val="2F2F2F" w:themeColor="accent5" w:themeShade="80"/>
          </w:rPr>
          <w:delText>were less than five percent</w:delText>
        </w:r>
      </w:del>
      <w:ins w:id="220" w:author="Sally Thompson" w:date="2019-05-01T12:32:00Z">
        <w:r w:rsidR="003C3178">
          <w:rPr>
            <w:rFonts w:ascii="Times New Roman" w:hAnsi="Times New Roman" w:cs="Times New Roman"/>
            <w:color w:val="2F2F2F" w:themeColor="accent5" w:themeShade="80"/>
          </w:rPr>
          <w:t>i</w:t>
        </w:r>
        <w:commentRangeStart w:id="221"/>
        <w:r w:rsidR="003C3178">
          <w:rPr>
            <w:rFonts w:ascii="Times New Roman" w:hAnsi="Times New Roman" w:cs="Times New Roman"/>
            <w:color w:val="2F2F2F" w:themeColor="accent5" w:themeShade="80"/>
          </w:rPr>
          <w:t>n volumetric water content were less than 0.05</w:t>
        </w:r>
      </w:ins>
      <w:del w:id="222"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223"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224"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221"/>
      <w:r w:rsidR="003C3178">
        <w:rPr>
          <w:rStyle w:val="CommentReference"/>
        </w:rPr>
        <w:commentReference w:id="221"/>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225"/>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225"/>
      <w:r w:rsidR="00C25B35">
        <w:rPr>
          <w:rStyle w:val="CommentReference"/>
        </w:rPr>
        <w:commentReference w:id="225"/>
      </w:r>
    </w:p>
    <w:p w14:paraId="6E8A3A96" w14:textId="0538E764"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or vegetation change since 1973. 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(mdw</w:t>
      </w:r>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278F297D"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w:t>
      </w:r>
      <w:del w:id="226" w:author="Stephens" w:date="2019-05-02T15:24:00Z">
        <w:r w:rsidDel="00F662AC">
          <w:rPr>
            <w:rFonts w:ascii="Times New Roman" w:hAnsi="Times New Roman" w:cs="Times New Roman"/>
            <w:color w:val="000000" w:themeColor="text1"/>
          </w:rPr>
          <w:delText xml:space="preserve">minimal </w:delText>
        </w:r>
      </w:del>
      <w:ins w:id="227" w:author="Stephens" w:date="2019-05-02T15:24:00Z">
        <w:r w:rsidR="00F662AC">
          <w:rPr>
            <w:rFonts w:ascii="Times New Roman" w:hAnsi="Times New Roman" w:cs="Times New Roman"/>
            <w:color w:val="000000" w:themeColor="text1"/>
          </w:rPr>
          <w:t>low</w:t>
        </w:r>
        <w:r w:rsidR="00F662AC">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w:t>
      </w:r>
      <w:del w:id="228" w:author="Stephens" w:date="2019-05-02T15:24:00Z">
        <w:r w:rsidDel="00F662AC">
          <w:rPr>
            <w:rFonts w:ascii="Times New Roman" w:hAnsi="Times New Roman" w:cs="Times New Roman"/>
            <w:color w:val="000000" w:themeColor="text1"/>
          </w:rPr>
          <w:delText xml:space="preserve">minimal </w:delText>
        </w:r>
      </w:del>
      <w:ins w:id="229" w:author="Stephens" w:date="2019-05-02T15:24:00Z">
        <w:r w:rsidR="00F662AC">
          <w:rPr>
            <w:rFonts w:ascii="Times New Roman" w:hAnsi="Times New Roman" w:cs="Times New Roman"/>
            <w:color w:val="000000" w:themeColor="text1"/>
          </w:rPr>
          <w:t>small</w:t>
        </w:r>
        <w:r w:rsidR="00F662AC">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77777777" w:rsidR="00F13F6C" w:rsidRDefault="007400BD" w:rsidP="00692085">
      <w:pPr>
        <w:spacing w:line="480" w:lineRule="auto"/>
        <w:ind w:firstLine="720"/>
        <w:rPr>
          <w:rFonts w:ascii="Times New Roman" w:hAnsi="Times New Roman" w:cs="Times New Roman"/>
          <w:color w:val="2F2F2F" w:themeColor="accent5" w:themeShade="80"/>
        </w:rPr>
      </w:pPr>
      <w:commentRangeStart w:id="230"/>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 xml:space="preserve">pproximately 5,500 ha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and approximately 1,300 ha of the watershed burning at least twice since 1973</w:t>
      </w:r>
      <w:commentRangeEnd w:id="230"/>
      <w:r>
        <w:rPr>
          <w:rStyle w:val="CommentReference"/>
        </w:rPr>
        <w:commentReference w:id="230"/>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Despite a marked increase over the fire suppression period, and relative to other watersheds in the Sierra Nevada that have not had managed fire regimes restored (</w:t>
      </w:r>
      <w:r w:rsidRPr="003C3178">
        <w:rPr>
          <w:rFonts w:ascii="Times New Roman" w:hAnsi="Times New Roman" w:cs="Times New Roman"/>
          <w:color w:val="2F2F2F" w:themeColor="accent5" w:themeShade="80"/>
          <w:highlight w:val="yellow"/>
          <w:rPrChange w:id="231" w:author="Sally Thompson" w:date="2019-05-01T12:33:00Z">
            <w:rPr>
              <w:rFonts w:ascii="Times New Roman" w:hAnsi="Times New Roman" w:cs="Times New Roman"/>
              <w:color w:val="2F2F2F" w:themeColor="accent5" w:themeShade="80"/>
            </w:rPr>
          </w:rPrChange>
        </w:rPr>
        <w:t>cite</w:t>
      </w:r>
      <w:r>
        <w:rPr>
          <w:rFonts w:ascii="Times New Roman" w:hAnsi="Times New Roman" w:cs="Times New Roman"/>
          <w:color w:val="2F2F2F" w:themeColor="accent5" w:themeShade="80"/>
        </w:rPr>
        <w:t>), this are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A number of fires in this watershed have been suppressed since 1971 </w:t>
      </w:r>
      <w:commentRangeStart w:id="232"/>
      <w:r>
        <w:rPr>
          <w:rFonts w:ascii="Times New Roman" w:hAnsi="Times New Roman" w:cs="Times New Roman"/>
          <w:color w:val="2F2F2F" w:themeColor="accent5" w:themeShade="80"/>
        </w:rPr>
        <w:t>(A. Caprio, personal communication)</w:t>
      </w:r>
      <w:commentRangeEnd w:id="232"/>
      <w:r w:rsidR="00F13F6C">
        <w:rPr>
          <w:rStyle w:val="CommentReference"/>
        </w:rPr>
        <w:commentReference w:id="232"/>
      </w:r>
      <w:r w:rsidR="00D652F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suggesting that additional </w:t>
      </w:r>
      <w:r w:rsidR="00F13F6C">
        <w:rPr>
          <w:rFonts w:ascii="Times New Roman" w:hAnsi="Times New Roman" w:cs="Times New Roman"/>
          <w:color w:val="2F2F2F" w:themeColor="accent5" w:themeShade="80"/>
        </w:rPr>
        <w:t xml:space="preserve">changes in vegetation cover and forest structure would have been observed had a historical fire return interval been more closely approximated. </w:t>
      </w:r>
    </w:p>
    <w:p w14:paraId="600B9462" w14:textId="18CD7101" w:rsidR="00D71C45"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w:t>
      </w:r>
      <w:r>
        <w:rPr>
          <w:rFonts w:ascii="Times New Roman" w:hAnsi="Times New Roman" w:cs="Times New Roman"/>
          <w:color w:val="2F2F2F" w:themeColor="accent5" w:themeShade="80"/>
        </w:rPr>
        <w:lastRenderedPageBreak/>
        <w:t xml:space="preserve">patches of alternative vegetation that we detected in our vegetation change analysis (Figure 2), and these two fires are also in a database of fire weather indices that </w:t>
      </w:r>
      <w:del w:id="233" w:author="Sally Thompson" w:date="2019-05-01T12:34:00Z">
        <w:r w:rsidDel="003C3178">
          <w:rPr>
            <w:rFonts w:ascii="Times New Roman" w:hAnsi="Times New Roman" w:cs="Times New Roman"/>
            <w:color w:val="2F2F2F" w:themeColor="accent5" w:themeShade="80"/>
          </w:rPr>
          <w:delText xml:space="preserve">facilitate </w:delText>
        </w:r>
      </w:del>
      <w:ins w:id="234" w:author="Sally Thompson" w:date="2019-05-01T12:34:00Z">
        <w:r w:rsidR="003C3178">
          <w:rPr>
            <w:rFonts w:ascii="Times New Roman" w:hAnsi="Times New Roman" w:cs="Times New Roman"/>
            <w:color w:val="2F2F2F" w:themeColor="accent5" w:themeShade="80"/>
          </w:rPr>
          <w:t xml:space="preserve">enable </w:t>
        </w:r>
      </w:ins>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r>
        <w:rPr>
          <w:rFonts w:ascii="Times New Roman" w:hAnsi="Times New Roman" w:cs="Times New Roman"/>
          <w:color w:val="000000" w:themeColor="text1"/>
        </w:rPr>
        <w:t xml:space="preserve">Relative proportions of each vegetation type were similar between the two </w:t>
      </w:r>
      <w:commentRangeStart w:id="235"/>
      <w:r>
        <w:rPr>
          <w:rFonts w:ascii="Times New Roman" w:hAnsi="Times New Roman" w:cs="Times New Roman"/>
          <w:color w:val="000000" w:themeColor="text1"/>
        </w:rPr>
        <w:t>watersheds</w:t>
      </w:r>
      <w:commentRangeEnd w:id="235"/>
      <w:r w:rsidR="00826CA5">
        <w:rPr>
          <w:rStyle w:val="CommentReference"/>
        </w:rPr>
        <w:commentReference w:id="235"/>
      </w:r>
      <w:r>
        <w:rPr>
          <w:rFonts w:ascii="Times New Roman" w:hAnsi="Times New Roman" w:cs="Times New Roman"/>
          <w:color w:val="000000" w:themeColor="text1"/>
        </w:rPr>
        <w:t xml:space="preserve"> (Figure D6). </w:t>
      </w:r>
      <w:del w:id="236" w:author="Sally Thompson" w:date="2019-05-01T12:35:00Z">
        <w:r w:rsidDel="003C3178">
          <w:rPr>
            <w:rFonts w:ascii="Times New Roman" w:hAnsi="Times New Roman" w:cs="Times New Roman"/>
            <w:color w:val="000000" w:themeColor="text1"/>
          </w:rPr>
          <w:delText>Compared to</w:delText>
        </w:r>
      </w:del>
      <w:ins w:id="237" w:author="Sally Thompson" w:date="2019-05-01T12:35:00Z">
        <w:r w:rsidR="003C3178">
          <w:rPr>
            <w:rFonts w:ascii="Times New Roman" w:hAnsi="Times New Roman" w:cs="Times New Roman"/>
            <w:color w:val="000000" w:themeColor="text1"/>
          </w:rPr>
          <w:t>The</w:t>
        </w:r>
      </w:ins>
      <w:r>
        <w:rPr>
          <w:rFonts w:ascii="Times New Roman" w:hAnsi="Times New Roman" w:cs="Times New Roman"/>
          <w:color w:val="000000" w:themeColor="text1"/>
        </w:rPr>
        <w:t xml:space="preserve"> ICB</w:t>
      </w:r>
      <w:ins w:id="238" w:author="Sally Thompson" w:date="2019-05-01T12:35:00Z">
        <w:r w:rsidR="003C3178">
          <w:rPr>
            <w:rFonts w:ascii="Times New Roman" w:hAnsi="Times New Roman" w:cs="Times New Roman"/>
            <w:color w:val="000000" w:themeColor="text1"/>
          </w:rPr>
          <w:t xml:space="preserve"> and</w:t>
        </w:r>
      </w:ins>
      <w:del w:id="239" w:author="Sally Thompson" w:date="2019-05-01T12:35:00Z">
        <w:r w:rsidDel="003C3178">
          <w:rPr>
            <w:rFonts w:ascii="Times New Roman" w:hAnsi="Times New Roman" w:cs="Times New Roman"/>
            <w:color w:val="000000" w:themeColor="text1"/>
          </w:rPr>
          <w:delText xml:space="preserve">, </w:delText>
        </w:r>
      </w:del>
      <w:ins w:id="240"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SCB </w:t>
      </w:r>
      <w:ins w:id="241" w:author="Sally Thompson" w:date="2019-05-01T12:34:00Z">
        <w:r w:rsidR="003C3178">
          <w:rPr>
            <w:rFonts w:ascii="Times New Roman" w:hAnsi="Times New Roman" w:cs="Times New Roman"/>
            <w:color w:val="000000" w:themeColor="text1"/>
          </w:rPr>
          <w:t>landscape</w:t>
        </w:r>
      </w:ins>
      <w:ins w:id="242" w:author="Sally Thompson" w:date="2019-05-01T12:35:00Z">
        <w:r w:rsidR="003C3178">
          <w:rPr>
            <w:rFonts w:ascii="Times New Roman" w:hAnsi="Times New Roman" w:cs="Times New Roman"/>
            <w:color w:val="000000" w:themeColor="text1"/>
          </w:rPr>
          <w:t>s</w:t>
        </w:r>
      </w:ins>
      <w:ins w:id="243"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had similar Shannon’s Evenness Index and fractal dimension values in </w:t>
      </w:r>
      <w:del w:id="244" w:author="Sally Thompson" w:date="2019-05-01T12:34:00Z">
        <w:r w:rsidDel="003C3178">
          <w:rPr>
            <w:rFonts w:ascii="Times New Roman" w:hAnsi="Times New Roman" w:cs="Times New Roman"/>
            <w:color w:val="000000" w:themeColor="text1"/>
          </w:rPr>
          <w:delText xml:space="preserve">their </w:delText>
        </w:r>
      </w:del>
      <w:ins w:id="245" w:author="Sally Thompson" w:date="2019-05-01T12:35:00Z">
        <w:r w:rsidR="003C3178">
          <w:rPr>
            <w:rFonts w:ascii="Times New Roman" w:hAnsi="Times New Roman" w:cs="Times New Roman"/>
            <w:color w:val="000000" w:themeColor="text1"/>
          </w:rPr>
          <w:t>their</w:t>
        </w:r>
      </w:ins>
      <w:ins w:id="246"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pre-fire/post-suppression states (Figures E1, E5), but the maximum patch size for non-forest vegetation was considerably higher in ICB (Figure E3).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the </w:t>
      </w:r>
      <w:del w:id="247" w:author="Stephens" w:date="2019-05-02T15:32:00Z">
        <w:r w:rsidR="00D71C45" w:rsidDel="00826CA5">
          <w:rPr>
            <w:rFonts w:ascii="Times New Roman" w:hAnsi="Times New Roman" w:cs="Times New Roman"/>
            <w:color w:val="2F2F2F" w:themeColor="accent5" w:themeShade="80"/>
          </w:rPr>
          <w:delText>Sugarloaf basin</w:delText>
        </w:r>
      </w:del>
      <w:ins w:id="248" w:author="Stephens" w:date="2019-05-02T15:32:00Z">
        <w:r w:rsidR="00826CA5">
          <w:rPr>
            <w:rFonts w:ascii="Times New Roman" w:hAnsi="Times New Roman" w:cs="Times New Roman"/>
            <w:color w:val="2F2F2F" w:themeColor="accent5" w:themeShade="80"/>
          </w:rPr>
          <w:t>SCB</w:t>
        </w:r>
      </w:ins>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2F843849" w:rsidR="00D71C45" w:rsidRPr="00D71C45" w:rsidRDefault="00D71C45" w:rsidP="00D71C45">
      <w:pPr>
        <w:spacing w:line="480" w:lineRule="auto"/>
        <w:ind w:firstLine="720"/>
      </w:pPr>
      <w:r>
        <w:rPr>
          <w:rFonts w:ascii="Times New Roman" w:hAnsi="Times New Roman" w:cs="Times New Roman"/>
          <w:color w:val="000000" w:themeColor="text1"/>
        </w:rPr>
        <w:t xml:space="preserve"> </w:t>
      </w:r>
      <w:r w:rsidR="00E05749">
        <w:rPr>
          <w:rFonts w:ascii="Times New Roman" w:hAnsi="Times New Roman" w:cs="Times New Roman"/>
          <w:color w:val="2F2F2F" w:themeColor="accent5" w:themeShade="80"/>
        </w:rPr>
        <w:t xml:space="preserve">For high-severity patches </w:t>
      </w:r>
      <w:r>
        <w:rPr>
          <w:rFonts w:ascii="Times New Roman" w:hAnsi="Times New Roman" w:cs="Times New Roman"/>
          <w:color w:val="2F2F2F" w:themeColor="accent5" w:themeShade="80"/>
        </w:rPr>
        <w:t xml:space="preserve">larger than ~5-10 ha </w:t>
      </w:r>
      <w:r w:rsidR="00E05749">
        <w:rPr>
          <w:rFonts w:ascii="Times New Roman" w:hAnsi="Times New Roman" w:cs="Times New Roman"/>
          <w:color w:val="2F2F2F" w:themeColor="accent5" w:themeShade="80"/>
        </w:rPr>
        <w:t xml:space="preserve">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While weather conditions for many SCB fires may have been moderate as discussed above, it is also possible that there was </w:t>
      </w:r>
      <w:commentRangeStart w:id="249"/>
      <w:r>
        <w:rPr>
          <w:rFonts w:ascii="Times New Roman" w:hAnsi="Times New Roman" w:cs="Times New Roman"/>
          <w:color w:val="2F2F2F" w:themeColor="accent5" w:themeShade="80"/>
        </w:rPr>
        <w:t xml:space="preserve">reduced fuel accumulation in SCB relative to ICB </w:t>
      </w:r>
      <w:commentRangeEnd w:id="249"/>
      <w:r>
        <w:rPr>
          <w:rStyle w:val="CommentReference"/>
        </w:rPr>
        <w:commentReference w:id="249"/>
      </w:r>
      <w:r>
        <w:rPr>
          <w:rFonts w:ascii="Times New Roman" w:hAnsi="Times New Roman" w:cs="Times New Roman"/>
          <w:color w:val="2F2F2F" w:themeColor="accent5" w:themeShade="80"/>
        </w:rPr>
        <w:t>in the fire-suppression period due to lower productivity in SCB</w:t>
      </w:r>
      <w:ins w:id="250" w:author="Sally Thompson" w:date="2019-05-01T12:35:00Z">
        <w:r w:rsidR="003C3178">
          <w:rPr>
            <w:rFonts w:ascii="Times New Roman" w:hAnsi="Times New Roman" w:cs="Times New Roman"/>
            <w:color w:val="2F2F2F" w:themeColor="accent5" w:themeShade="80"/>
          </w:rPr>
          <w:t>, potentially due to drier conditions prevailing in SCB</w:t>
        </w:r>
      </w:ins>
      <w:r>
        <w:rPr>
          <w:rFonts w:ascii="Times New Roman" w:hAnsi="Times New Roman" w:cs="Times New Roman"/>
          <w:color w:val="2F2F2F" w:themeColor="accent5" w:themeShade="80"/>
        </w:rPr>
        <w:t>.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p>
    <w:p w14:paraId="7754C817" w14:textId="0E46DAFE" w:rsidR="00BB1004" w:rsidRDefault="00D71C45"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B</w:t>
      </w:r>
      <w:r w:rsidR="002E3C57">
        <w:rPr>
          <w:rFonts w:ascii="Times New Roman" w:hAnsi="Times New Roman" w:cs="Times New Roman"/>
          <w:color w:val="2F2F2F" w:themeColor="accent5" w:themeShade="80"/>
        </w:rPr>
        <w:t xml:space="preserve">eyond the relatively modest creation of alternative vegetation patches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ins w:id="251" w:author="Sally Thompson" w:date="2019-05-01T12:36:00Z">
        <w:r w:rsidR="00EC6E5F">
          <w:rPr>
            <w:rFonts w:ascii="Times New Roman" w:hAnsi="Times New Roman" w:cs="Times New Roman"/>
            <w:color w:val="2F2F2F" w:themeColor="accent5" w:themeShade="80"/>
          </w:rPr>
          <w:t>SCB</w:t>
        </w:r>
      </w:ins>
      <w:del w:id="252" w:author="Sally Thompson" w:date="2019-05-01T12:36:00Z">
        <w:r w:rsidR="002E3C57" w:rsidDel="00EC6E5F">
          <w:rPr>
            <w:rFonts w:ascii="Times New Roman" w:hAnsi="Times New Roman" w:cs="Times New Roman"/>
            <w:color w:val="2F2F2F" w:themeColor="accent5" w:themeShade="80"/>
          </w:rPr>
          <w:delText>Sugarloaf</w:delText>
        </w:r>
      </w:del>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w:t>
      </w:r>
      <w:del w:id="253" w:author="Sally Thompson" w:date="2019-05-01T12:36:00Z">
        <w:r w:rsidR="002E3C57" w:rsidDel="00EC6E5F">
          <w:rPr>
            <w:rFonts w:ascii="Times New Roman" w:hAnsi="Times New Roman" w:cs="Times New Roman"/>
            <w:color w:val="2F2F2F" w:themeColor="accent5" w:themeShade="80"/>
          </w:rPr>
          <w:delText xml:space="preserve">Our </w:delText>
        </w:r>
      </w:del>
      <w:ins w:id="254" w:author="Sally Thompson" w:date="2019-05-01T12:36:00Z">
        <w:r w:rsidR="00EC6E5F">
          <w:rPr>
            <w:rFonts w:ascii="Times New Roman" w:hAnsi="Times New Roman" w:cs="Times New Roman"/>
            <w:color w:val="2F2F2F" w:themeColor="accent5" w:themeShade="80"/>
          </w:rPr>
          <w:t xml:space="preserve">The </w:t>
        </w:r>
      </w:ins>
      <w:r w:rsidR="002E3C57">
        <w:rPr>
          <w:rFonts w:ascii="Times New Roman" w:hAnsi="Times New Roman" w:cs="Times New Roman"/>
          <w:color w:val="2F2F2F" w:themeColor="accent5" w:themeShade="80"/>
        </w:rPr>
        <w:t xml:space="preserve">four plots that burned twice were all in areas that did not map as alternative vegetation types, so the burns were likely low severity in those areas (Figure 1, 2), if they </w:t>
      </w:r>
      <w:del w:id="255" w:author="Sally Thompson" w:date="2019-05-01T12:36:00Z">
        <w:r w:rsidR="002E3C57" w:rsidDel="00EC6E5F">
          <w:rPr>
            <w:rFonts w:ascii="Times New Roman" w:hAnsi="Times New Roman" w:cs="Times New Roman"/>
            <w:color w:val="2F2F2F" w:themeColor="accent5" w:themeShade="80"/>
          </w:rPr>
          <w:delText xml:space="preserve">even </w:delText>
        </w:r>
      </w:del>
      <w:r w:rsidR="002E3C57">
        <w:rPr>
          <w:rFonts w:ascii="Times New Roman" w:hAnsi="Times New Roman" w:cs="Times New Roman"/>
          <w:color w:val="2F2F2F" w:themeColor="accent5" w:themeShade="80"/>
        </w:rPr>
        <w:t>burned at all (</w:t>
      </w:r>
      <w:del w:id="256" w:author="Sally Thompson" w:date="2019-05-01T12:36:00Z">
        <w:r w:rsidR="002E3C57" w:rsidDel="00EC6E5F">
          <w:rPr>
            <w:rFonts w:ascii="Times New Roman" w:hAnsi="Times New Roman" w:cs="Times New Roman"/>
            <w:color w:val="2F2F2F" w:themeColor="accent5" w:themeShade="80"/>
          </w:rPr>
          <w:delText xml:space="preserve">as </w:delText>
        </w:r>
      </w:del>
      <w:ins w:id="257" w:author="Sally Thompson" w:date="2019-05-01T12:36:00Z">
        <w:r w:rsidR="00EC6E5F">
          <w:rPr>
            <w:rFonts w:ascii="Times New Roman" w:hAnsi="Times New Roman" w:cs="Times New Roman"/>
            <w:color w:val="2F2F2F" w:themeColor="accent5" w:themeShade="80"/>
          </w:rPr>
          <w:t xml:space="preserve">recognizing that </w:t>
        </w:r>
      </w:ins>
      <w:r w:rsidR="002E3C57">
        <w:rPr>
          <w:rFonts w:ascii="Times New Roman" w:hAnsi="Times New Roman" w:cs="Times New Roman"/>
          <w:color w:val="2F2F2F" w:themeColor="accent5" w:themeShade="80"/>
        </w:rPr>
        <w:t xml:space="preserve">managed wildfires are inherently patchy due to variation in surface fuels). Furthermore, two of </w:t>
      </w:r>
      <w:del w:id="258" w:author="Sally Thompson" w:date="2019-05-01T12:36:00Z">
        <w:r w:rsidR="002E3C57" w:rsidDel="00EC6E5F">
          <w:rPr>
            <w:rFonts w:ascii="Times New Roman" w:hAnsi="Times New Roman" w:cs="Times New Roman"/>
            <w:color w:val="2F2F2F" w:themeColor="accent5" w:themeShade="80"/>
          </w:rPr>
          <w:delText xml:space="preserve">those </w:delText>
        </w:r>
      </w:del>
      <w:ins w:id="259" w:author="Sally Thompson" w:date="2019-05-01T12:36:00Z">
        <w:r w:rsidR="00EC6E5F">
          <w:rPr>
            <w:rFonts w:ascii="Times New Roman" w:hAnsi="Times New Roman" w:cs="Times New Roman"/>
            <w:color w:val="2F2F2F" w:themeColor="accent5" w:themeShade="80"/>
          </w:rPr>
          <w:t xml:space="preserve">the </w:t>
        </w:r>
      </w:ins>
      <w:r w:rsidR="002E3C57">
        <w:rPr>
          <w:rFonts w:ascii="Times New Roman" w:hAnsi="Times New Roman" w:cs="Times New Roman"/>
          <w:color w:val="2F2F2F" w:themeColor="accent5" w:themeShade="80"/>
        </w:rPr>
        <w:t xml:space="preserve">twice-burned four plots burned in the 2003 Williams fire while the other two had not burned since the 1985 Sugarloaf fire. </w:t>
      </w:r>
    </w:p>
    <w:p w14:paraId="4031250B" w14:textId="741AF863"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r w:rsidR="00384760">
        <w:rPr>
          <w:rFonts w:ascii="Times New Roman" w:hAnsi="Times New Roman" w:cs="Times New Roman"/>
          <w:color w:val="2F2F2F" w:themeColor="accent5" w:themeShade="80"/>
        </w:rPr>
        <w:t xml:space="preserve">for a smaller study area concentrated in the middle of SCB </w:t>
      </w:r>
      <w:r>
        <w:rPr>
          <w:rFonts w:ascii="Times New Roman" w:hAnsi="Times New Roman" w:cs="Times New Roman"/>
          <w:color w:val="2F2F2F" w:themeColor="accent5" w:themeShade="80"/>
        </w:rPr>
        <w:t xml:space="preserve">was </w:t>
      </w:r>
      <w:r w:rsidR="00384760">
        <w:rPr>
          <w:rFonts w:ascii="Times New Roman" w:hAnsi="Times New Roman" w:cs="Times New Roman"/>
          <w:color w:val="2F2F2F" w:themeColor="accent5" w:themeShade="80"/>
        </w:rPr>
        <w:t xml:space="preserve">9 </w:t>
      </w:r>
      <w:r>
        <w:rPr>
          <w:rFonts w:ascii="Times New Roman" w:hAnsi="Times New Roman" w:cs="Times New Roman"/>
          <w:color w:val="2F2F2F" w:themeColor="accent5" w:themeShade="80"/>
        </w:rPr>
        <w:t>years</w:t>
      </w:r>
      <w:r w:rsidR="00D71C45">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fldChar w:fldCharType="begin"/>
      </w:r>
      <w:r w:rsidR="00D71C45">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(Collins and Stephens 2007)</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w:t>
      </w:r>
      <w:r w:rsidR="00D71C45">
        <w:rPr>
          <w:rFonts w:ascii="Times New Roman" w:hAnsi="Times New Roman" w:cs="Times New Roman"/>
          <w:color w:val="2F2F2F" w:themeColor="accent5" w:themeShade="80"/>
        </w:rPr>
        <w:t>1</w:t>
      </w:r>
      <w:r w:rsidR="00134E2F">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w:t>
      </w:r>
      <w:commentRangeStart w:id="260"/>
      <w:r w:rsidR="000E588D">
        <w:rPr>
          <w:rFonts w:ascii="Times New Roman" w:hAnsi="Times New Roman" w:cs="Times New Roman"/>
          <w:color w:val="2F2F2F" w:themeColor="accent5" w:themeShade="80"/>
        </w:rPr>
        <w:t>It is conceivable if not likely that the regeneration we observed in the smallest size class (Figure 4a) has filled in since the fires of the 1980’s and late 1990s, highlighting the importance of repeated fires in managed firesheds such as Sugarloaf,</w:t>
      </w:r>
      <w:commentRangeEnd w:id="260"/>
      <w:r w:rsidR="00826CA5">
        <w:rPr>
          <w:rStyle w:val="CommentReference"/>
        </w:rPr>
        <w:commentReference w:id="260"/>
      </w:r>
      <w:r w:rsidR="000E588D">
        <w:rPr>
          <w:rFonts w:ascii="Times New Roman" w:hAnsi="Times New Roman" w:cs="Times New Roman"/>
          <w:color w:val="2F2F2F" w:themeColor="accent5" w:themeShade="80"/>
        </w:rPr>
        <w:t xml:space="preserve">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0135005F" w:rsidR="000E588D" w:rsidRDefault="00955320" w:rsidP="00692085">
      <w:pPr>
        <w:spacing w:line="480" w:lineRule="auto"/>
        <w:ind w:firstLine="720"/>
        <w:rPr>
          <w:rFonts w:ascii="Times New Roman" w:hAnsi="Times New Roman" w:cs="Times New Roman"/>
          <w:color w:val="2F2F2F" w:themeColor="accent5" w:themeShade="80"/>
        </w:rPr>
      </w:pPr>
      <w:del w:id="261" w:author="Sally Thompson" w:date="2019-05-01T12:37:00Z">
        <w:r w:rsidDel="00EC6E5F">
          <w:rPr>
            <w:rFonts w:ascii="Times New Roman" w:hAnsi="Times New Roman" w:cs="Times New Roman"/>
            <w:color w:val="2F2F2F" w:themeColor="accent5" w:themeShade="80"/>
          </w:rPr>
          <w:lastRenderedPageBreak/>
          <w:delText xml:space="preserve">Our </w:delText>
        </w:r>
      </w:del>
      <w:ins w:id="262" w:author="Sally Thompson" w:date="2019-05-01T12:37:00Z">
        <w:r w:rsidR="00EC6E5F">
          <w:rPr>
            <w:rFonts w:ascii="Times New Roman" w:hAnsi="Times New Roman" w:cs="Times New Roman"/>
            <w:color w:val="2F2F2F" w:themeColor="accent5" w:themeShade="80"/>
          </w:rPr>
          <w:t xml:space="preserve">The data from the </w:t>
        </w:r>
      </w:ins>
      <w:r>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w:t>
      </w:r>
      <w:ins w:id="263" w:author="Stephens" w:date="2019-05-02T15:33:00Z">
        <w:r w:rsidR="00826CA5">
          <w:rPr>
            <w:rFonts w:ascii="Times New Roman" w:hAnsi="Times New Roman" w:cs="Times New Roman"/>
            <w:noProof/>
            <w:color w:val="2F2F2F" w:themeColor="accent5" w:themeShade="80"/>
          </w:rPr>
          <w:t xml:space="preserve">Stephens et al. 2007, </w:t>
        </w:r>
      </w:ins>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with red fir forests generally being more climate limited and with a less-flammable fuel bed. Thus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del w:id="264" w:author="Sally Thompson" w:date="2019-05-01T12:37:00Z">
        <w:r w:rsidR="000E588D" w:rsidDel="00EC6E5F">
          <w:rPr>
            <w:rFonts w:ascii="Times New Roman" w:hAnsi="Times New Roman" w:cs="Times New Roman"/>
            <w:color w:val="2F2F2F" w:themeColor="accent5" w:themeShade="80"/>
          </w:rPr>
          <w:delText xml:space="preserve">our </w:delText>
        </w:r>
      </w:del>
      <w:ins w:id="265" w:author="Sally Thompson" w:date="2019-05-01T12:37:00Z">
        <w:r w:rsidR="00EC6E5F">
          <w:rPr>
            <w:rFonts w:ascii="Times New Roman" w:hAnsi="Times New Roman" w:cs="Times New Roman"/>
            <w:color w:val="2F2F2F" w:themeColor="accent5" w:themeShade="80"/>
          </w:rPr>
          <w:t xml:space="preserve">the </w:t>
        </w:r>
      </w:ins>
      <w:r w:rsidR="000E588D">
        <w:rPr>
          <w:rFonts w:ascii="Times New Roman" w:hAnsi="Times New Roman" w:cs="Times New Roman"/>
          <w:color w:val="2F2F2F" w:themeColor="accent5" w:themeShade="80"/>
        </w:rPr>
        <w:t>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266"/>
      <w:commentRangeStart w:id="267"/>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266"/>
      <w:r>
        <w:rPr>
          <w:rStyle w:val="CommentReference"/>
        </w:rPr>
        <w:commentReference w:id="266"/>
      </w:r>
      <w:commentRangeEnd w:id="267"/>
      <w:r w:rsidR="00384760">
        <w:rPr>
          <w:rStyle w:val="CommentReference"/>
        </w:rPr>
        <w:commentReference w:id="267"/>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w:t>
      </w:r>
      <w:ins w:id="268" w:author="Stephens" w:date="2019-05-02T15:34:00Z">
        <w:r w:rsidR="00826CA5">
          <w:rPr>
            <w:rFonts w:ascii="Times New Roman" w:hAnsi="Times New Roman" w:cs="Times New Roman"/>
            <w:color w:val="2F2F2F" w:themeColor="accent5" w:themeShade="80"/>
          </w:rPr>
          <w:t>(</w:t>
        </w:r>
        <w:r w:rsidR="00826CA5" w:rsidRPr="00826CA5">
          <w:rPr>
            <w:rFonts w:ascii="Times New Roman" w:hAnsi="Times New Roman" w:cs="Times New Roman"/>
            <w:i/>
            <w:color w:val="2F2F2F" w:themeColor="accent5" w:themeShade="80"/>
            <w:rPrChange w:id="269" w:author="Stephens" w:date="2019-05-02T15:34:00Z">
              <w:rPr>
                <w:rFonts w:ascii="Times New Roman" w:hAnsi="Times New Roman" w:cs="Times New Roman"/>
                <w:color w:val="2F2F2F" w:themeColor="accent5" w:themeShade="80"/>
              </w:rPr>
            </w:rPrChange>
          </w:rPr>
          <w:t>Dendroctonus ponderosae</w:t>
        </w:r>
        <w:r w:rsidR="00826CA5">
          <w:rPr>
            <w:rFonts w:ascii="Times New Roman" w:hAnsi="Times New Roman" w:cs="Times New Roman"/>
            <w:color w:val="2F2F2F" w:themeColor="accent5" w:themeShade="80"/>
          </w:rPr>
          <w:t xml:space="preserve">) </w:t>
        </w:r>
      </w:ins>
      <w:r w:rsidR="008F4D93">
        <w:rPr>
          <w:rFonts w:ascii="Times New Roman" w:hAnsi="Times New Roman" w:cs="Times New Roman"/>
          <w:color w:val="2F2F2F" w:themeColor="accent5" w:themeShade="80"/>
        </w:rPr>
        <w:t xml:space="preserve">and fir engraver </w:t>
      </w:r>
      <w:ins w:id="270" w:author="Stephens" w:date="2019-05-02T15:35:00Z">
        <w:r w:rsidR="00826CA5">
          <w:rPr>
            <w:rFonts w:ascii="Times New Roman" w:hAnsi="Times New Roman" w:cs="Times New Roman"/>
            <w:color w:val="2F2F2F" w:themeColor="accent5" w:themeShade="80"/>
          </w:rPr>
          <w:t>(</w:t>
        </w:r>
        <w:r w:rsidR="00826CA5" w:rsidRPr="00826CA5">
          <w:rPr>
            <w:rFonts w:ascii="Times New Roman" w:hAnsi="Times New Roman" w:cs="Times New Roman"/>
            <w:i/>
            <w:color w:val="2F2F2F" w:themeColor="accent5" w:themeShade="80"/>
            <w:rPrChange w:id="271" w:author="Stephens" w:date="2019-05-02T15:35:00Z">
              <w:rPr>
                <w:rFonts w:ascii="Times New Roman" w:hAnsi="Times New Roman" w:cs="Times New Roman"/>
                <w:color w:val="2F2F2F" w:themeColor="accent5" w:themeShade="80"/>
              </w:rPr>
            </w:rPrChange>
          </w:rPr>
          <w:t>Scolytus ventralis</w:t>
        </w:r>
        <w:r w:rsidR="00826CA5">
          <w:rPr>
            <w:rFonts w:ascii="Times New Roman" w:hAnsi="Times New Roman" w:cs="Times New Roman"/>
            <w:color w:val="2F2F2F" w:themeColor="accent5" w:themeShade="80"/>
          </w:rPr>
          <w:t xml:space="preserve">) </w:t>
        </w:r>
      </w:ins>
      <w:r w:rsidR="008F4D93">
        <w:rPr>
          <w:rFonts w:ascii="Times New Roman" w:hAnsi="Times New Roman" w:cs="Times New Roman"/>
          <w:color w:val="2F2F2F" w:themeColor="accent5" w:themeShade="80"/>
        </w:rPr>
        <w:t>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del w:id="272" w:author="Sally Thompson" w:date="2019-05-01T12:38:00Z">
        <w:r w:rsidDel="00EC6E5F">
          <w:rPr>
            <w:rFonts w:ascii="Times New Roman" w:hAnsi="Times New Roman" w:cs="Times New Roman"/>
            <w:color w:val="2F2F2F" w:themeColor="accent5" w:themeShade="80"/>
          </w:rPr>
          <w:delText xml:space="preserve">In fact we are rather suspicious of </w:delText>
        </w:r>
      </w:del>
      <w:ins w:id="273" w:author="Sally Thompson" w:date="2019-05-01T12:38:00Z">
        <w:r w:rsidR="00EC6E5F">
          <w:rPr>
            <w:rFonts w:ascii="Times New Roman" w:hAnsi="Times New Roman" w:cs="Times New Roman"/>
            <w:color w:val="2F2F2F" w:themeColor="accent5" w:themeShade="80"/>
          </w:rPr>
          <w:t xml:space="preserve">The </w:t>
        </w:r>
      </w:ins>
      <w:del w:id="274" w:author="Sally Thompson" w:date="2019-05-01T12:38:00Z">
        <w:r w:rsidDel="00EC6E5F">
          <w:rPr>
            <w:rFonts w:ascii="Times New Roman" w:hAnsi="Times New Roman" w:cs="Times New Roman"/>
            <w:color w:val="2F2F2F" w:themeColor="accent5" w:themeShade="80"/>
          </w:rPr>
          <w:delText xml:space="preserve">fire being an agent of large tree mortality in the twice-burned forestry plots, as the </w:delText>
        </w:r>
      </w:del>
      <w:r>
        <w:rPr>
          <w:rFonts w:ascii="Times New Roman" w:hAnsi="Times New Roman" w:cs="Times New Roman"/>
          <w:color w:val="2F2F2F" w:themeColor="accent5" w:themeShade="80"/>
        </w:rPr>
        <w:t>most prominent decreases</w:t>
      </w:r>
      <w:ins w:id="275" w:author="Sally Thompson" w:date="2019-05-01T12:38:00Z">
        <w:r w:rsidR="00EC6E5F">
          <w:rPr>
            <w:rFonts w:ascii="Times New Roman" w:hAnsi="Times New Roman" w:cs="Times New Roman"/>
            <w:color w:val="2F2F2F" w:themeColor="accent5" w:themeShade="80"/>
          </w:rPr>
          <w:t xml:space="preserve"> in large and very large trees</w:t>
        </w:r>
      </w:ins>
      <w:r>
        <w:rPr>
          <w:rFonts w:ascii="Times New Roman" w:hAnsi="Times New Roman" w:cs="Times New Roman"/>
          <w:color w:val="2F2F2F" w:themeColor="accent5" w:themeShade="80"/>
        </w:rPr>
        <w:t xml:space="preserve"> were observed in the most fire resistant species, </w:t>
      </w:r>
      <w:r>
        <w:rPr>
          <w:rFonts w:ascii="Times New Roman" w:hAnsi="Times New Roman" w:cs="Times New Roman"/>
          <w:i/>
          <w:color w:val="2F2F2F" w:themeColor="accent5" w:themeShade="80"/>
        </w:rPr>
        <w:t>Pinus jeffreyi</w:t>
      </w:r>
      <w:ins w:id="276" w:author="Sally Thompson" w:date="2019-05-01T12:38:00Z">
        <w:r w:rsidR="00EC6E5F">
          <w:rPr>
            <w:rFonts w:ascii="Times New Roman" w:hAnsi="Times New Roman" w:cs="Times New Roman"/>
            <w:i/>
            <w:color w:val="2F2F2F" w:themeColor="accent5" w:themeShade="80"/>
          </w:rPr>
          <w:t xml:space="preserve"> </w:t>
        </w:r>
      </w:ins>
      <w:del w:id="277" w:author="Sally Thompson" w:date="2019-05-01T12:38:00Z">
        <w:r w:rsidDel="00EC6E5F">
          <w:rPr>
            <w:rFonts w:ascii="Times New Roman" w:hAnsi="Times New Roman" w:cs="Times New Roman"/>
            <w:color w:val="2F2F2F" w:themeColor="accent5" w:themeShade="80"/>
          </w:rPr>
          <w:delText xml:space="preserve"> </w:delText>
        </w:r>
      </w:del>
      <w:r>
        <w:rPr>
          <w:rFonts w:ascii="Times New Roman" w:hAnsi="Times New Roman" w:cs="Times New Roman"/>
          <w:color w:val="2F2F2F" w:themeColor="accent5" w:themeShade="80"/>
        </w:rPr>
        <w:t>(Stevens unpublished data)</w:t>
      </w:r>
      <w:ins w:id="278" w:author="Sally Thompson" w:date="2019-05-01T12:38:00Z">
        <w:r w:rsidR="00EC6E5F">
          <w:rPr>
            <w:rFonts w:ascii="Times New Roman" w:hAnsi="Times New Roman" w:cs="Times New Roman"/>
            <w:color w:val="2F2F2F" w:themeColor="accent5" w:themeShade="80"/>
          </w:rPr>
          <w:t>, suggesting that fire may not be the agent of mortality in this size class</w:t>
        </w:r>
      </w:ins>
      <w:ins w:id="279" w:author="Sally Thompson" w:date="2019-05-01T12:39:00Z">
        <w:r w:rsidR="00EC6E5F">
          <w:rPr>
            <w:rFonts w:ascii="Times New Roman" w:hAnsi="Times New Roman" w:cs="Times New Roman"/>
            <w:color w:val="2F2F2F" w:themeColor="accent5" w:themeShade="80"/>
          </w:rPr>
          <w:t>, even in twice burned forestry plots</w:t>
        </w:r>
      </w:ins>
      <w:r>
        <w:rPr>
          <w:rFonts w:ascii="Times New Roman" w:hAnsi="Times New Roman" w:cs="Times New Roman"/>
          <w:color w:val="2F2F2F" w:themeColor="accent5" w:themeShade="80"/>
        </w:rPr>
        <w:t>.</w:t>
      </w:r>
    </w:p>
    <w:p w14:paraId="062FCD80" w14:textId="6CBA90CB" w:rsidR="00D71C45" w:rsidRDefault="00F13F6C"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del w:id="280" w:author="Sally Thompson" w:date="2019-05-01T12:39:00Z">
        <w:r w:rsidDel="00EC6E5F">
          <w:rPr>
            <w:rFonts w:ascii="Times New Roman" w:hAnsi="Times New Roman" w:cs="Times New Roman"/>
            <w:color w:val="2F2F2F" w:themeColor="accent5" w:themeShade="80"/>
          </w:rPr>
          <w:delText xml:space="preserve">on </w:delText>
        </w:r>
      </w:del>
      <w:ins w:id="281" w:author="Sally Thompson" w:date="2019-05-01T12:39:00Z">
        <w:r w:rsidR="00EC6E5F">
          <w:rPr>
            <w:rFonts w:ascii="Times New Roman" w:hAnsi="Times New Roman" w:cs="Times New Roman"/>
            <w:color w:val="2F2F2F" w:themeColor="accent5" w:themeShade="80"/>
          </w:rPr>
          <w:t xml:space="preserve">of </w:t>
        </w:r>
      </w:ins>
      <w:r>
        <w:rPr>
          <w:rFonts w:ascii="Times New Roman" w:hAnsi="Times New Roman" w:cs="Times New Roman"/>
          <w:color w:val="2F2F2F" w:themeColor="accent5" w:themeShade="80"/>
        </w:rPr>
        <w:t>changing soil moisture is due to</w:t>
      </w:r>
      <w:ins w:id="282" w:author="Sally Thompson" w:date="2019-05-01T12:39:00Z">
        <w:r w:rsidR="00EC6E5F">
          <w:rPr>
            <w:rFonts w:ascii="Times New Roman" w:hAnsi="Times New Roman" w:cs="Times New Roman"/>
            <w:color w:val="2F2F2F" w:themeColor="accent5" w:themeShade="80"/>
          </w:rPr>
          <w:t xml:space="preserve"> both</w:t>
        </w:r>
      </w:ins>
      <w:r>
        <w:rPr>
          <w:rFonts w:ascii="Times New Roman" w:hAnsi="Times New Roman" w:cs="Times New Roman"/>
          <w:color w:val="2F2F2F" w:themeColor="accent5" w:themeShade="80"/>
        </w:rPr>
        <w:t xml:space="preserve"> the relatively low initial abundance and minimal post-fire expansion of the dense meadow vegetation class, </w:t>
      </w:r>
      <w:del w:id="283" w:author="Sally Thompson" w:date="2019-05-01T12:39:00Z">
        <w:r w:rsidDel="00EC6E5F">
          <w:rPr>
            <w:rFonts w:ascii="Times New Roman" w:hAnsi="Times New Roman" w:cs="Times New Roman"/>
            <w:color w:val="2F2F2F" w:themeColor="accent5" w:themeShade="80"/>
          </w:rPr>
          <w:delText>as well as</w:delText>
        </w:r>
      </w:del>
      <w:ins w:id="284" w:author="Sally Thompson" w:date="2019-05-01T12:39:00Z">
        <w:r w:rsidR="00EC6E5F">
          <w:rPr>
            <w:rFonts w:ascii="Times New Roman" w:hAnsi="Times New Roman" w:cs="Times New Roman"/>
            <w:color w:val="2F2F2F" w:themeColor="accent5" w:themeShade="80"/>
          </w:rPr>
          <w:t>and to</w:t>
        </w:r>
      </w:ins>
      <w:r>
        <w:rPr>
          <w:rFonts w:ascii="Times New Roman" w:hAnsi="Times New Roman" w:cs="Times New Roman"/>
          <w:color w:val="2F2F2F" w:themeColor="accent5" w:themeShade="80"/>
        </w:rPr>
        <w:t xml:space="preserve"> minimal detectable differences between forest, shrub, and dry meadow soil moisture profiles</w:t>
      </w:r>
      <w:del w:id="285" w:author="Sally Thompson" w:date="2019-05-01T12:39:00Z">
        <w:r w:rsidDel="00EC6E5F">
          <w:rPr>
            <w:rFonts w:ascii="Times New Roman" w:hAnsi="Times New Roman" w:cs="Times New Roman"/>
            <w:color w:val="2F2F2F" w:themeColor="accent5" w:themeShade="80"/>
          </w:rPr>
          <w:delText xml:space="preserve">, </w:delText>
        </w:r>
      </w:del>
      <w:ins w:id="286" w:author="Sally Thompson" w:date="2019-05-01T12:39:00Z">
        <w:r w:rsidR="00EC6E5F">
          <w:rPr>
            <w:rFonts w:ascii="Times New Roman" w:hAnsi="Times New Roman" w:cs="Times New Roman"/>
            <w:color w:val="2F2F2F" w:themeColor="accent5" w:themeShade="80"/>
          </w:rPr>
          <w:t xml:space="preserve">.  </w:t>
        </w:r>
      </w:ins>
      <w:del w:id="287" w:author="Sally Thompson" w:date="2019-05-01T12:39:00Z">
        <w:r w:rsidDel="00EC6E5F">
          <w:rPr>
            <w:rFonts w:ascii="Times New Roman" w:hAnsi="Times New Roman" w:cs="Times New Roman"/>
            <w:color w:val="2F2F2F" w:themeColor="accent5" w:themeShade="80"/>
          </w:rPr>
          <w:delText xml:space="preserve">both </w:delText>
        </w:r>
      </w:del>
      <w:ins w:id="288" w:author="Sally Thompson" w:date="2019-05-01T12:39:00Z">
        <w:r w:rsidR="00EC6E5F">
          <w:rPr>
            <w:rFonts w:ascii="Times New Roman" w:hAnsi="Times New Roman" w:cs="Times New Roman"/>
            <w:color w:val="2F2F2F" w:themeColor="accent5" w:themeShade="80"/>
          </w:rPr>
          <w:t xml:space="preserve">Both </w:t>
        </w:r>
      </w:ins>
      <w:r>
        <w:rPr>
          <w:rFonts w:ascii="Times New Roman" w:hAnsi="Times New Roman" w:cs="Times New Roman"/>
          <w:color w:val="2F2F2F" w:themeColor="accent5" w:themeShade="80"/>
        </w:rPr>
        <w:t xml:space="preserve">of </w:t>
      </w:r>
      <w:del w:id="289" w:author="Sally Thompson" w:date="2019-05-01T12:39:00Z">
        <w:r w:rsidDel="00EC6E5F">
          <w:rPr>
            <w:rFonts w:ascii="Times New Roman" w:hAnsi="Times New Roman" w:cs="Times New Roman"/>
            <w:color w:val="2F2F2F" w:themeColor="accent5" w:themeShade="80"/>
          </w:rPr>
          <w:delText xml:space="preserve">which </w:delText>
        </w:r>
      </w:del>
      <w:ins w:id="290" w:author="Sally Thompson" w:date="2019-05-01T12:39:00Z">
        <w:r w:rsidR="00EC6E5F">
          <w:rPr>
            <w:rFonts w:ascii="Times New Roman" w:hAnsi="Times New Roman" w:cs="Times New Roman"/>
            <w:color w:val="2F2F2F" w:themeColor="accent5" w:themeShade="80"/>
          </w:rPr>
          <w:t xml:space="preserve">these factors </w:t>
        </w:r>
      </w:ins>
      <w:r>
        <w:rPr>
          <w:rFonts w:ascii="Times New Roman" w:hAnsi="Times New Roman" w:cs="Times New Roman"/>
          <w:color w:val="2F2F2F" w:themeColor="accent5" w:themeShade="80"/>
        </w:rPr>
        <w:t xml:space="preserve">could be attributable to soil </w:t>
      </w:r>
      <w:r>
        <w:rPr>
          <w:rFonts w:ascii="Times New Roman" w:hAnsi="Times New Roman" w:cs="Times New Roman"/>
          <w:color w:val="2F2F2F" w:themeColor="accent5" w:themeShade="80"/>
        </w:rPr>
        <w:lastRenderedPageBreak/>
        <w:t>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del w:id="291" w:author="Sally Thompson" w:date="2019-05-01T12:39:00Z">
        <w:r w:rsidR="00D43776" w:rsidDel="00EC6E5F">
          <w:rPr>
            <w:rFonts w:ascii="Times New Roman" w:hAnsi="Times New Roman" w:cs="Times New Roman"/>
            <w:color w:val="2F2F2F" w:themeColor="accent5" w:themeShade="80"/>
          </w:rPr>
          <w:delText>Due to minimal changes in vegetation class across the watershed, and the importance of vegetation in predicting soil moisture within our model, the</w:delText>
        </w:r>
      </w:del>
      <w:ins w:id="292" w:author="Sally Thompson" w:date="2019-05-01T12:39:00Z">
        <w:r w:rsidR="00EC6E5F">
          <w:rPr>
            <w:rFonts w:ascii="Times New Roman" w:hAnsi="Times New Roman" w:cs="Times New Roman"/>
            <w:color w:val="2F2F2F" w:themeColor="accent5" w:themeShade="80"/>
          </w:rPr>
          <w:t>Consequently, we do not</w:t>
        </w:r>
      </w:ins>
      <w:r w:rsidR="00D43776">
        <w:rPr>
          <w:rFonts w:ascii="Times New Roman" w:hAnsi="Times New Roman" w:cs="Times New Roman"/>
          <w:color w:val="2F2F2F" w:themeColor="accent5" w:themeShade="80"/>
        </w:rPr>
        <w:t xml:space="preserve"> </w:t>
      </w:r>
      <w:del w:id="293" w:author="Sally Thompson" w:date="2019-05-01T12:39:00Z">
        <w:r w:rsidR="00D43776" w:rsidDel="00EC6E5F">
          <w:rPr>
            <w:rFonts w:ascii="Times New Roman" w:hAnsi="Times New Roman" w:cs="Times New Roman"/>
            <w:color w:val="2F2F2F" w:themeColor="accent5" w:themeShade="80"/>
          </w:rPr>
          <w:delText xml:space="preserve">model does not </w:delText>
        </w:r>
      </w:del>
      <w:r w:rsidR="00D43776">
        <w:rPr>
          <w:rFonts w:ascii="Times New Roman" w:hAnsi="Times New Roman" w:cs="Times New Roman"/>
          <w:color w:val="2F2F2F" w:themeColor="accent5" w:themeShade="80"/>
        </w:rPr>
        <w:t>predict large changes in soil moisture at the watershed scale</w:t>
      </w:r>
      <w:ins w:id="294" w:author="Sally Thompson" w:date="2019-05-01T12:40:00Z">
        <w:r w:rsidR="00EC6E5F">
          <w:rPr>
            <w:rFonts w:ascii="Times New Roman" w:hAnsi="Times New Roman" w:cs="Times New Roman"/>
            <w:color w:val="2F2F2F" w:themeColor="accent5" w:themeShade="80"/>
          </w:rPr>
          <w:t xml:space="preserve"> in association with the managed fire regime</w:t>
        </w:r>
      </w:ins>
      <w:r w:rsidR="00955320">
        <w:rPr>
          <w:rFonts w:ascii="Times New Roman" w:hAnsi="Times New Roman" w:cs="Times New Roman"/>
          <w:color w:val="2F2F2F" w:themeColor="accent5" w:themeShade="80"/>
        </w:rPr>
        <w:t xml:space="preserve">. </w:t>
      </w:r>
      <w:ins w:id="295" w:author="Sally Thompson" w:date="2019-05-01T12:40:00Z">
        <w:r w:rsidR="00EC6E5F">
          <w:rPr>
            <w:rFonts w:ascii="Times New Roman" w:hAnsi="Times New Roman" w:cs="Times New Roman"/>
            <w:color w:val="2F2F2F" w:themeColor="accent5" w:themeShade="80"/>
          </w:rPr>
          <w:t xml:space="preserve"> </w:t>
        </w:r>
      </w:ins>
      <w:del w:id="296" w:author="Sally Thompson" w:date="2019-05-01T12:40:00Z">
        <w:r w:rsidR="00D71C45" w:rsidDel="00EC6E5F">
          <w:rPr>
            <w:rFonts w:ascii="Times New Roman" w:hAnsi="Times New Roman" w:cs="Times New Roman"/>
            <w:color w:val="2F2F2F" w:themeColor="accent5" w:themeShade="80"/>
          </w:rPr>
          <w:delText>However,</w:delText>
        </w:r>
        <w:r w:rsidR="00955320" w:rsidDel="00EC6E5F">
          <w:rPr>
            <w:rFonts w:ascii="Times New Roman" w:hAnsi="Times New Roman" w:cs="Times New Roman"/>
            <w:color w:val="2F2F2F" w:themeColor="accent5" w:themeShade="80"/>
          </w:rPr>
          <w:delText xml:space="preserve"> w</w:delText>
        </w:r>
      </w:del>
      <w:ins w:id="297" w:author="Sally Thompson" w:date="2019-05-01T12:40:00Z">
        <w:r w:rsidR="00EC6E5F">
          <w:rPr>
            <w:rFonts w:ascii="Times New Roman" w:hAnsi="Times New Roman" w:cs="Times New Roman"/>
            <w:color w:val="2F2F2F" w:themeColor="accent5" w:themeShade="80"/>
          </w:rPr>
          <w:t>W</w:t>
        </w:r>
      </w:ins>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del w:id="298" w:author="Sally Thompson" w:date="2019-05-01T12:40:00Z">
        <w:r w:rsidR="00955320" w:rsidDel="00EC6E5F">
          <w:rPr>
            <w:rFonts w:ascii="Times New Roman" w:hAnsi="Times New Roman" w:cs="Times New Roman"/>
            <w:color w:val="2F2F2F" w:themeColor="accent5" w:themeShade="80"/>
          </w:rPr>
          <w:delText>whereas there was</w:delText>
        </w:r>
      </w:del>
      <w:ins w:id="299" w:author="Sally Thompson" w:date="2019-05-01T12:40:00Z">
        <w:r w:rsidR="00EC6E5F">
          <w:rPr>
            <w:rFonts w:ascii="Times New Roman" w:hAnsi="Times New Roman" w:cs="Times New Roman"/>
            <w:color w:val="2F2F2F" w:themeColor="accent5" w:themeShade="80"/>
          </w:rPr>
          <w:t>with</w:t>
        </w:r>
      </w:ins>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This stands in contrast to the more productive Illilouette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p>
    <w:p w14:paraId="721D83CE" w14:textId="715612C1"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 due to its increased productivity relative to SCB</w:t>
      </w:r>
      <w:del w:id="300" w:author="Sally Thompson" w:date="2019-05-01T12:40:00Z">
        <w:r w:rsidDel="00EC6E5F">
          <w:rPr>
            <w:rFonts w:ascii="Times New Roman" w:hAnsi="Times New Roman" w:cs="Times New Roman"/>
            <w:color w:val="2F2F2F" w:themeColor="accent5" w:themeShade="80"/>
          </w:rPr>
          <w:delText xml:space="preserve">, </w:delText>
        </w:r>
      </w:del>
      <w:ins w:id="301" w:author="Sally Thompson" w:date="2019-05-01T12:40:00Z">
        <w:r w:rsidR="00EC6E5F">
          <w:rPr>
            <w:rFonts w:ascii="Times New Roman" w:hAnsi="Times New Roman" w:cs="Times New Roman"/>
            <w:color w:val="2F2F2F" w:themeColor="accent5" w:themeShade="80"/>
          </w:rPr>
          <w:t xml:space="preserve">. </w:t>
        </w:r>
      </w:ins>
      <w:del w:id="302" w:author="Sally Thompson" w:date="2019-05-01T12:40:00Z">
        <w:r w:rsidDel="00EC6E5F">
          <w:rPr>
            <w:rFonts w:ascii="Times New Roman" w:hAnsi="Times New Roman" w:cs="Times New Roman"/>
            <w:color w:val="2F2F2F" w:themeColor="accent5" w:themeShade="80"/>
          </w:rPr>
          <w:delText>and t</w:delText>
        </w:r>
      </w:del>
      <w:ins w:id="303" w:author="Sally Thompson" w:date="2019-05-01T12:40:00Z">
        <w:r w:rsidR="00EC6E5F">
          <w:rPr>
            <w:rFonts w:ascii="Times New Roman" w:hAnsi="Times New Roman" w:cs="Times New Roman"/>
            <w:color w:val="2F2F2F" w:themeColor="accent5" w:themeShade="80"/>
          </w:rPr>
          <w:t>T</w:t>
        </w:r>
      </w:ins>
      <w:r>
        <w:rPr>
          <w:rFonts w:ascii="Times New Roman" w:hAnsi="Times New Roman" w:cs="Times New Roman"/>
          <w:color w:val="2F2F2F" w:themeColor="accent5" w:themeShade="80"/>
        </w:rPr>
        <w:t xml:space="preserve">he managed fire program at ICB could </w:t>
      </w:r>
      <w:ins w:id="304" w:author="Sally Thompson" w:date="2019-05-01T12:40:00Z">
        <w:r w:rsidR="00EC6E5F">
          <w:rPr>
            <w:rFonts w:ascii="Times New Roman" w:hAnsi="Times New Roman" w:cs="Times New Roman"/>
            <w:color w:val="2F2F2F" w:themeColor="accent5" w:themeShade="80"/>
          </w:rPr>
          <w:t xml:space="preserve">consequently </w:t>
        </w:r>
      </w:ins>
      <w:r>
        <w:rPr>
          <w:rFonts w:ascii="Times New Roman" w:hAnsi="Times New Roman" w:cs="Times New Roman"/>
          <w:color w:val="2F2F2F" w:themeColor="accent5" w:themeShade="80"/>
        </w:rPr>
        <w:t xml:space="preserve">have had a greater restorative effect in these areas than at SCB. </w:t>
      </w:r>
      <w:ins w:id="305" w:author="Sally Thompson" w:date="2019-05-01T12:40:00Z">
        <w:r w:rsidR="00EC6E5F">
          <w:rPr>
            <w:rFonts w:ascii="Times New Roman" w:hAnsi="Times New Roman" w:cs="Times New Roman"/>
            <w:color w:val="2F2F2F" w:themeColor="accent5" w:themeShade="80"/>
          </w:rPr>
          <w:t xml:space="preserve"> </w:t>
        </w:r>
      </w:ins>
      <w:del w:id="306" w:author="Sally Thompson" w:date="2019-05-01T12:40:00Z">
        <w:r w:rsidDel="00EC6E5F">
          <w:rPr>
            <w:rFonts w:ascii="Times New Roman" w:hAnsi="Times New Roman" w:cs="Times New Roman"/>
            <w:color w:val="2F2F2F" w:themeColor="accent5" w:themeShade="80"/>
          </w:rPr>
          <w:delText>However, w</w:delText>
        </w:r>
      </w:del>
      <w:ins w:id="307" w:author="Sally Thompson" w:date="2019-05-01T12:40:00Z">
        <w:r w:rsidR="00EC6E5F">
          <w:rPr>
            <w:rFonts w:ascii="Times New Roman" w:hAnsi="Times New Roman" w:cs="Times New Roman"/>
            <w:color w:val="2F2F2F" w:themeColor="accent5" w:themeShade="80"/>
          </w:rPr>
          <w:t>W</w:t>
        </w:r>
      </w:ins>
      <w:r>
        <w:rPr>
          <w:rFonts w:ascii="Times New Roman" w:hAnsi="Times New Roman" w:cs="Times New Roman"/>
          <w:color w:val="2F2F2F" w:themeColor="accent5" w:themeShade="80"/>
        </w:rPr>
        <w:t xml:space="preserve">e </w:t>
      </w:r>
      <w:del w:id="308" w:author="Sally Thompson" w:date="2019-05-01T12:40:00Z">
        <w:r w:rsidDel="00EC6E5F">
          <w:rPr>
            <w:rFonts w:ascii="Times New Roman" w:hAnsi="Times New Roman" w:cs="Times New Roman"/>
            <w:color w:val="2F2F2F" w:themeColor="accent5" w:themeShade="80"/>
          </w:rPr>
          <w:delText xml:space="preserve">did </w:delText>
        </w:r>
      </w:del>
      <w:r>
        <w:rPr>
          <w:rFonts w:ascii="Times New Roman" w:hAnsi="Times New Roman" w:cs="Times New Roman"/>
          <w:color w:val="2F2F2F" w:themeColor="accent5" w:themeShade="80"/>
        </w:rPr>
        <w:t>observe</w:t>
      </w:r>
      <w:ins w:id="309" w:author="Sally Thompson" w:date="2019-05-01T12:41:00Z">
        <w:r w:rsidR="00EC6E5F">
          <w:rPr>
            <w:rFonts w:ascii="Times New Roman" w:hAnsi="Times New Roman" w:cs="Times New Roman"/>
            <w:color w:val="2F2F2F" w:themeColor="accent5" w:themeShade="80"/>
          </w:rPr>
          <w:t>d</w:t>
        </w:r>
      </w:ins>
      <w:r>
        <w:rPr>
          <w:rFonts w:ascii="Times New Roman" w:hAnsi="Times New Roman" w:cs="Times New Roman"/>
          <w:color w:val="2F2F2F" w:themeColor="accent5" w:themeShade="80"/>
        </w:rPr>
        <w:t xml:space="preserve"> fire-caused </w:t>
      </w:r>
      <w:ins w:id="310" w:author="Sally Thompson" w:date="2019-05-01T12:41:00Z">
        <w:r w:rsidR="00EC6E5F">
          <w:rPr>
            <w:rFonts w:ascii="Times New Roman" w:hAnsi="Times New Roman" w:cs="Times New Roman"/>
            <w:color w:val="2F2F2F" w:themeColor="accent5" w:themeShade="80"/>
          </w:rPr>
          <w:t xml:space="preserve">tree </w:t>
        </w:r>
      </w:ins>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del w:id="311" w:author="Sally Thompson" w:date="2019-05-01T12:41:00Z">
        <w:r w:rsidDel="00EC6E5F">
          <w:rPr>
            <w:rFonts w:ascii="Times New Roman" w:hAnsi="Times New Roman" w:cs="Times New Roman"/>
            <w:color w:val="2F2F2F" w:themeColor="accent5" w:themeShade="80"/>
          </w:rPr>
          <w:delText>instead we generally observed</w:delText>
        </w:r>
      </w:del>
      <w:ins w:id="312" w:author="Sally Thompson" w:date="2019-05-01T12:41:00Z">
        <w:r w:rsidR="00EC6E5F">
          <w:rPr>
            <w:rFonts w:ascii="Times New Roman" w:hAnsi="Times New Roman" w:cs="Times New Roman"/>
            <w:color w:val="2F2F2F" w:themeColor="accent5" w:themeShade="80"/>
          </w:rPr>
          <w:t>which instead typically</w:t>
        </w:r>
      </w:ins>
      <w:r>
        <w:rPr>
          <w:rFonts w:ascii="Times New Roman" w:hAnsi="Times New Roman" w:cs="Times New Roman"/>
          <w:color w:val="2F2F2F" w:themeColor="accent5" w:themeShade="80"/>
        </w:rPr>
        <w:t xml:space="preserve"> transitions to sparse meadows (Figure 2, 3). </w:t>
      </w:r>
      <w:del w:id="313" w:author="Sally Thompson" w:date="2019-05-01T12:41:00Z">
        <w:r w:rsidDel="00EC6E5F">
          <w:rPr>
            <w:rFonts w:ascii="Times New Roman" w:hAnsi="Times New Roman" w:cs="Times New Roman"/>
            <w:color w:val="2F2F2F" w:themeColor="accent5" w:themeShade="80"/>
          </w:rPr>
          <w:delText xml:space="preserve">Therefore </w:delText>
        </w:r>
      </w:del>
      <w:ins w:id="314" w:author="Sally Thompson" w:date="2019-05-01T12:41:00Z">
        <w:r w:rsidR="00EC6E5F">
          <w:rPr>
            <w:rFonts w:ascii="Times New Roman" w:hAnsi="Times New Roman" w:cs="Times New Roman"/>
            <w:color w:val="2F2F2F" w:themeColor="accent5" w:themeShade="80"/>
          </w:rPr>
          <w:t xml:space="preserve">This suggests that climate, </w:t>
        </w:r>
      </w:ins>
      <w:r>
        <w:rPr>
          <w:rFonts w:ascii="Times New Roman" w:hAnsi="Times New Roman" w:cs="Times New Roman"/>
          <w:color w:val="2F2F2F" w:themeColor="accent5" w:themeShade="80"/>
        </w:rPr>
        <w:t xml:space="preserve">topography and soil type </w:t>
      </w:r>
      <w:del w:id="315" w:author="Sally Thompson" w:date="2019-05-01T12:41:00Z">
        <w:r w:rsidDel="00EC6E5F">
          <w:rPr>
            <w:rFonts w:ascii="Times New Roman" w:hAnsi="Times New Roman" w:cs="Times New Roman"/>
            <w:color w:val="2F2F2F" w:themeColor="accent5" w:themeShade="80"/>
          </w:rPr>
          <w:delText>are likely more</w:delText>
        </w:r>
      </w:del>
      <w:ins w:id="316" w:author="Sally Thompson" w:date="2019-05-01T12:41:00Z">
        <w:r w:rsidR="00EC6E5F">
          <w:rPr>
            <w:rFonts w:ascii="Times New Roman" w:hAnsi="Times New Roman" w:cs="Times New Roman"/>
            <w:color w:val="2F2F2F" w:themeColor="accent5" w:themeShade="80"/>
          </w:rPr>
          <w:t>may be</w:t>
        </w:r>
      </w:ins>
      <w:r>
        <w:rPr>
          <w:rFonts w:ascii="Times New Roman" w:hAnsi="Times New Roman" w:cs="Times New Roman"/>
          <w:color w:val="2F2F2F" w:themeColor="accent5" w:themeShade="80"/>
        </w:rPr>
        <w:t xml:space="preserve"> constraining </w:t>
      </w:r>
      <w:del w:id="317" w:author="Sally Thompson" w:date="2019-05-01T12:41:00Z">
        <w:r w:rsidDel="00EC6E5F">
          <w:rPr>
            <w:rFonts w:ascii="Times New Roman" w:hAnsi="Times New Roman" w:cs="Times New Roman"/>
            <w:color w:val="2F2F2F" w:themeColor="accent5" w:themeShade="80"/>
          </w:rPr>
          <w:delText xml:space="preserve">over </w:delText>
        </w:r>
      </w:del>
      <w:r>
        <w:rPr>
          <w:rFonts w:ascii="Times New Roman" w:hAnsi="Times New Roman" w:cs="Times New Roman"/>
          <w:color w:val="2F2F2F" w:themeColor="accent5" w:themeShade="80"/>
        </w:rPr>
        <w:t xml:space="preserve">meadow locations at SCB </w:t>
      </w:r>
      <w:ins w:id="318" w:author="Sally Thompson" w:date="2019-05-01T12:41:00Z">
        <w:r w:rsidR="00EC6E5F">
          <w:rPr>
            <w:rFonts w:ascii="Times New Roman" w:hAnsi="Times New Roman" w:cs="Times New Roman"/>
            <w:color w:val="2F2F2F" w:themeColor="accent5" w:themeShade="80"/>
          </w:rPr>
          <w:t xml:space="preserve">more than </w:t>
        </w:r>
      </w:ins>
      <w:del w:id="319" w:author="Sally Thompson" w:date="2019-05-01T12:41:00Z">
        <w:r w:rsidDel="00EC6E5F">
          <w:rPr>
            <w:rFonts w:ascii="Times New Roman" w:hAnsi="Times New Roman" w:cs="Times New Roman"/>
            <w:color w:val="2F2F2F" w:themeColor="accent5" w:themeShade="80"/>
          </w:rPr>
          <w:delText xml:space="preserve">than </w:delText>
        </w:r>
      </w:del>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del w:id="320" w:author="Stephens" w:date="2019-05-02T15:35:00Z">
        <w:r w:rsidDel="00826CA5">
          <w:rPr>
            <w:rFonts w:ascii="Times New Roman" w:hAnsi="Times New Roman" w:cs="Times New Roman"/>
            <w:color w:val="2F2F2F" w:themeColor="accent5" w:themeShade="80"/>
          </w:rPr>
          <w:delText xml:space="preserve">minimal </w:delText>
        </w:r>
      </w:del>
      <w:ins w:id="321" w:author="Stephens" w:date="2019-05-02T15:35:00Z">
        <w:r w:rsidR="00826CA5">
          <w:rPr>
            <w:rFonts w:ascii="Times New Roman" w:hAnsi="Times New Roman" w:cs="Times New Roman"/>
            <w:color w:val="2F2F2F" w:themeColor="accent5" w:themeShade="80"/>
          </w:rPr>
          <w:t>low</w:t>
        </w:r>
        <w:r w:rsidR="00826CA5">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at SCB.</w:t>
      </w:r>
    </w:p>
    <w:p w14:paraId="5E49A001" w14:textId="6BC6D779" w:rsidR="00EC6E5F" w:rsidRDefault="00C378AB" w:rsidP="007C07A0">
      <w:pPr>
        <w:spacing w:line="480" w:lineRule="auto"/>
        <w:ind w:firstLine="720"/>
        <w:rPr>
          <w:ins w:id="322" w:author="Sally Thompson" w:date="2019-05-01T12:42:00Z"/>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 xml:space="preserve">reasonable representation of </w:t>
      </w:r>
      <w:r w:rsidR="00A941BB">
        <w:rPr>
          <w:rFonts w:ascii="Times New Roman" w:hAnsi="Times New Roman" w:cs="Times New Roman"/>
          <w:color w:val="2F2F2F" w:themeColor="accent5" w:themeShade="80"/>
        </w:rPr>
        <w:lastRenderedPageBreak/>
        <w:t>spatial patterns in deeper soil moisture</w:t>
      </w:r>
      <w:r>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commentRangeStart w:id="323"/>
      <w:commentRangeStart w:id="324"/>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325"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w:t>
        </w:r>
      </w:ins>
      <w:ins w:id="326" w:author="Sally Thompson" w:date="2019-05-01T12:44:00Z">
        <w:r w:rsidR="00EC6E5F">
          <w:rPr>
            <w:rFonts w:ascii="Times New Roman" w:hAnsi="Times New Roman" w:cs="Times New Roman"/>
            <w:color w:val="2F2F2F" w:themeColor="accent5" w:themeShade="80"/>
          </w:rPr>
          <w:t>The extent to which this variation should be attributed to physical and ecological factors in the watershed, and the extent to which it reflects features of the random forest methodolog</w:t>
        </w:r>
      </w:ins>
      <w:ins w:id="327" w:author="Sally Thompson" w:date="2019-05-01T12:45:00Z">
        <w:r w:rsidR="00EC6E5F">
          <w:rPr>
            <w:rFonts w:ascii="Times New Roman" w:hAnsi="Times New Roman" w:cs="Times New Roman"/>
            <w:color w:val="2F2F2F" w:themeColor="accent5" w:themeShade="80"/>
          </w:rPr>
          <w:t>y is not clear.</w:t>
        </w:r>
      </w:ins>
      <w:ins w:id="328" w:author="Sally Thompson" w:date="2019-05-01T12:44:00Z">
        <w:r w:rsidR="00EC6E5F" w:rsidDel="00EC6E5F">
          <w:rPr>
            <w:rFonts w:ascii="Times New Roman" w:hAnsi="Times New Roman" w:cs="Times New Roman"/>
            <w:color w:val="2F2F2F" w:themeColor="accent5" w:themeShade="80"/>
          </w:rPr>
          <w:t xml:space="preserve"> </w:t>
        </w:r>
      </w:ins>
      <w:commentRangeEnd w:id="323"/>
      <w:ins w:id="329" w:author="Sally Thompson" w:date="2019-05-01T12:45:00Z">
        <w:r w:rsidR="00EC6E5F">
          <w:rPr>
            <w:rStyle w:val="CommentReference"/>
          </w:rPr>
          <w:commentReference w:id="323"/>
        </w:r>
      </w:ins>
      <w:del w:id="330" w:author="Sally Thompson" w:date="2019-05-01T12:43:00Z">
        <w:r w:rsidR="00334F16" w:rsidDel="00EC6E5F">
          <w:rPr>
            <w:rFonts w:ascii="Times New Roman" w:hAnsi="Times New Roman" w:cs="Times New Roman"/>
            <w:color w:val="2F2F2F" w:themeColor="accent5" w:themeShade="80"/>
          </w:rPr>
          <w:delText>shows</w:delText>
        </w:r>
      </w:del>
      <w:del w:id="331" w:author="Sally Thompson" w:date="2019-05-01T12:42:00Z">
        <w:r w:rsidR="00334F16" w:rsidDel="00EC6E5F">
          <w:rPr>
            <w:rFonts w:ascii="Times New Roman" w:hAnsi="Times New Roman" w:cs="Times New Roman"/>
            <w:color w:val="2F2F2F" w:themeColor="accent5" w:themeShade="80"/>
          </w:rPr>
          <w:delText xml:space="preserve"> …   </w:delText>
        </w:r>
      </w:del>
    </w:p>
    <w:p w14:paraId="075987D3" w14:textId="77777777" w:rsidR="00EC6E5F" w:rsidRDefault="00EC6E5F" w:rsidP="007C07A0">
      <w:pPr>
        <w:spacing w:line="480" w:lineRule="auto"/>
        <w:ind w:firstLine="720"/>
        <w:rPr>
          <w:ins w:id="332" w:author="Sally Thompson" w:date="2019-05-01T12:46:00Z"/>
          <w:rFonts w:ascii="Times New Roman" w:hAnsi="Times New Roman" w:cs="Times New Roman"/>
          <w:color w:val="2F2F2F" w:themeColor="accent5" w:themeShade="80"/>
        </w:rPr>
      </w:pPr>
    </w:p>
    <w:p w14:paraId="592FE0D6" w14:textId="6F8CE327" w:rsidR="00EC6E5F" w:rsidRDefault="00EC6E5F" w:rsidP="007C07A0">
      <w:pPr>
        <w:spacing w:line="480" w:lineRule="auto"/>
        <w:ind w:firstLine="720"/>
        <w:rPr>
          <w:ins w:id="333" w:author="Sally Thompson" w:date="2019-05-01T12:47:00Z"/>
          <w:rFonts w:ascii="Times New Roman" w:hAnsi="Times New Roman" w:cs="Times New Roman"/>
          <w:color w:val="2F2F2F" w:themeColor="accent5" w:themeShade="80"/>
        </w:rPr>
      </w:pPr>
      <w:ins w:id="334" w:author="Sally Thompson" w:date="2019-05-01T12:46:00Z">
        <w:r>
          <w:rPr>
            <w:rFonts w:ascii="Times New Roman" w:hAnsi="Times New Roman" w:cs="Times New Roman"/>
            <w:color w:val="2F2F2F" w:themeColor="accent5" w:themeShade="80"/>
          </w:rPr>
          <w:t xml:space="preserve">The </w:t>
        </w:r>
      </w:ins>
      <w:ins w:id="335" w:author="Sally Thompson" w:date="2019-05-01T12:47:00Z">
        <w:r>
          <w:rPr>
            <w:rFonts w:ascii="Times New Roman" w:hAnsi="Times New Roman" w:cs="Times New Roman"/>
            <w:color w:val="2F2F2F" w:themeColor="accent5" w:themeShade="80"/>
          </w:rPr>
          <w:t>relatively</w:t>
        </w:r>
      </w:ins>
      <w:ins w:id="336" w:author="Sally Thompson" w:date="2019-05-01T12:46:00Z">
        <w:r>
          <w:rPr>
            <w:rFonts w:ascii="Times New Roman" w:hAnsi="Times New Roman" w:cs="Times New Roman"/>
            <w:color w:val="2F2F2F" w:themeColor="accent5" w:themeShade="80"/>
          </w:rPr>
          <w:t xml:space="preserve"> </w:t>
        </w:r>
      </w:ins>
      <w:ins w:id="337" w:author="Sally Thompson" w:date="2019-05-01T12:47:00Z">
        <w:r>
          <w:rPr>
            <w:rFonts w:ascii="Times New Roman" w:hAnsi="Times New Roman" w:cs="Times New Roman"/>
            <w:color w:val="2F2F2F" w:themeColor="accent5" w:themeShade="80"/>
          </w:rPr>
          <w:t xml:space="preserve">small differences in soil moisture between the vegetation classes </w:t>
        </w:r>
      </w:ins>
      <w:ins w:id="338" w:author="Sally Thompson" w:date="2019-05-01T12:48:00Z">
        <w:r w:rsidR="004C4764">
          <w:rPr>
            <w:rFonts w:ascii="Times New Roman" w:hAnsi="Times New Roman" w:cs="Times New Roman"/>
            <w:color w:val="2F2F2F" w:themeColor="accent5" w:themeShade="80"/>
          </w:rPr>
          <w:t>occur in spite of reasonably large</w:t>
        </w:r>
      </w:ins>
      <w:ins w:id="339" w:author="Sally Thompson" w:date="2019-05-01T12:47:00Z">
        <w:r w:rsidR="004C4764">
          <w:rPr>
            <w:rFonts w:ascii="Times New Roman" w:hAnsi="Times New Roman" w:cs="Times New Roman"/>
            <w:color w:val="2F2F2F" w:themeColor="accent5" w:themeShade="80"/>
          </w:rPr>
          <w:t xml:space="preserve"> observed differences in </w:t>
        </w:r>
      </w:ins>
      <w:ins w:id="340" w:author="Sally Thompson" w:date="2019-05-01T12:48:00Z">
        <w:r w:rsidR="004C4764">
          <w:rPr>
            <w:rFonts w:ascii="Times New Roman" w:hAnsi="Times New Roman" w:cs="Times New Roman"/>
            <w:color w:val="2F2F2F" w:themeColor="accent5" w:themeShade="80"/>
          </w:rPr>
          <w:t xml:space="preserve">precipitation inputs, </w:t>
        </w:r>
      </w:ins>
      <w:ins w:id="341" w:author="Sally Thompson" w:date="2019-05-01T12:47:00Z">
        <w:r w:rsidR="004C4764">
          <w:rPr>
            <w:rFonts w:ascii="Times New Roman" w:hAnsi="Times New Roman" w:cs="Times New Roman"/>
            <w:color w:val="2F2F2F" w:themeColor="accent5" w:themeShade="80"/>
          </w:rPr>
          <w:t xml:space="preserve">snowpack depth and melt timing </w:t>
        </w:r>
      </w:ins>
      <w:ins w:id="342" w:author="Sally Thompson" w:date="2019-05-01T12:48:00Z">
        <w:r w:rsidR="004C4764">
          <w:rPr>
            <w:rFonts w:ascii="Times New Roman" w:hAnsi="Times New Roman" w:cs="Times New Roman"/>
            <w:color w:val="2F2F2F" w:themeColor="accent5" w:themeShade="80"/>
          </w:rPr>
          <w:t>observed</w:t>
        </w:r>
      </w:ins>
      <w:ins w:id="343" w:author="Sally Thompson" w:date="2019-05-01T12:47:00Z">
        <w:r w:rsidR="004C4764">
          <w:rPr>
            <w:rFonts w:ascii="Times New Roman" w:hAnsi="Times New Roman" w:cs="Times New Roman"/>
            <w:color w:val="2F2F2F" w:themeColor="accent5" w:themeShade="80"/>
          </w:rPr>
          <w:t xml:space="preserve"> at the weather stations, which suggest that there are important differences in water input to the soil and its timing that are induced by vegetation transitions in the SCB.</w:t>
        </w:r>
      </w:ins>
      <w:ins w:id="344" w:author="Sally Thompson" w:date="2019-05-01T12:49:00Z">
        <w:r w:rsidR="004C4764">
          <w:rPr>
            <w:rFonts w:ascii="Times New Roman" w:hAnsi="Times New Roman" w:cs="Times New Roman"/>
            <w:color w:val="2F2F2F" w:themeColor="accent5" w:themeShade="80"/>
          </w:rPr>
          <w:t xml:space="preserve">  The sandy soils and relatively modest cumulative precipitation in the SCB, however, may result in rapid drainage of the soil profiles</w:t>
        </w:r>
      </w:ins>
      <w:ins w:id="345" w:author="Sally Thompson" w:date="2019-05-01T12:50:00Z">
        <w:r w:rsidR="004C4764">
          <w:rPr>
            <w:rFonts w:ascii="Times New Roman" w:hAnsi="Times New Roman" w:cs="Times New Roman"/>
            <w:color w:val="2F2F2F" w:themeColor="accent5" w:themeShade="80"/>
          </w:rPr>
          <w:t xml:space="preserve"> and a tendency for water limited conditions in the basin, which could </w:t>
        </w:r>
      </w:ins>
      <w:ins w:id="346" w:author="Sally Thompson" w:date="2019-05-01T12:51:00Z">
        <w:r w:rsidR="004C4764">
          <w:rPr>
            <w:rFonts w:ascii="Times New Roman" w:hAnsi="Times New Roman" w:cs="Times New Roman"/>
            <w:color w:val="2F2F2F" w:themeColor="accent5" w:themeShade="80"/>
          </w:rPr>
          <w:t>erode any signal of such precipitation volume and melt timing differences in summer soil moisture.</w:t>
        </w:r>
      </w:ins>
    </w:p>
    <w:p w14:paraId="3852FF5E" w14:textId="77777777" w:rsidR="004C4764" w:rsidRDefault="004C4764" w:rsidP="007C07A0">
      <w:pPr>
        <w:spacing w:line="480" w:lineRule="auto"/>
        <w:ind w:firstLine="720"/>
        <w:rPr>
          <w:ins w:id="347" w:author="Sally Thompson" w:date="2019-05-01T12:47:00Z"/>
          <w:rFonts w:ascii="Times New Roman" w:hAnsi="Times New Roman" w:cs="Times New Roman"/>
          <w:color w:val="2F2F2F" w:themeColor="accent5" w:themeShade="80"/>
        </w:rPr>
      </w:pPr>
    </w:p>
    <w:p w14:paraId="412C1D3E" w14:textId="155DBEE9" w:rsidR="00EC6E5F" w:rsidRDefault="004C4764" w:rsidP="007C07A0">
      <w:pPr>
        <w:spacing w:line="480" w:lineRule="auto"/>
        <w:ind w:firstLine="720"/>
        <w:rPr>
          <w:ins w:id="348" w:author="Sally Thompson" w:date="2019-05-01T12:42:00Z"/>
          <w:rFonts w:ascii="Times New Roman" w:hAnsi="Times New Roman" w:cs="Times New Roman"/>
          <w:color w:val="2F2F2F" w:themeColor="accent5" w:themeShade="80"/>
        </w:rPr>
      </w:pPr>
      <w:moveToRangeStart w:id="349" w:author="Sally Thompson" w:date="2019-05-01T12:47:00Z" w:name="move418334167"/>
      <w:moveTo w:id="350" w:author="Sally Thompson" w:date="2019-05-01T12:47:00Z">
        <w:del w:id="351" w:author="Sally Thompson" w:date="2019-05-01T12:48:00Z">
          <w:r w:rsidRPr="00EF599F" w:rsidDel="004C4764">
            <w:rPr>
              <w:rFonts w:ascii="Times New Roman" w:hAnsi="Times New Roman" w:cs="Times New Roman"/>
              <w:color w:val="2F2F2F" w:themeColor="accent5" w:themeShade="80"/>
            </w:rPr>
            <w:delText xml:space="preserve">For the discussion section: Difference in vegetation types has implications on snowpack depth and melt timing which further influence seasonal soil moisture and vegetation species. </w:delText>
          </w:r>
          <w:r w:rsidRPr="00EF599F" w:rsidDel="004C4764">
            <w:rPr>
              <w:rFonts w:ascii="Times New Roman" w:hAnsi="Times New Roman" w:cs="Times New Roman"/>
              <w:color w:val="2F2F2F" w:themeColor="accent5" w:themeShade="80"/>
            </w:rPr>
            <w:lastRenderedPageBreak/>
            <w:delText>Since fire regime can convert one vegetation type to another, fire has a role in snow dynamics across a watershed]</w:delText>
          </w:r>
          <w:r w:rsidDel="004C4764">
            <w:rPr>
              <w:rStyle w:val="CommentReference"/>
            </w:rPr>
            <w:commentReference w:id="352"/>
          </w:r>
        </w:del>
      </w:moveTo>
      <w:moveToRangeEnd w:id="349"/>
    </w:p>
    <w:p w14:paraId="44FE8EB3" w14:textId="757103D2" w:rsidR="007C07A0" w:rsidDel="00EC6E5F" w:rsidRDefault="007C07A0" w:rsidP="007C07A0">
      <w:pPr>
        <w:spacing w:line="480" w:lineRule="auto"/>
        <w:ind w:firstLine="720"/>
        <w:rPr>
          <w:del w:id="353" w:author="Sally Thompson" w:date="2019-05-01T12:46:00Z"/>
          <w:rFonts w:ascii="Times New Roman" w:hAnsi="Times New Roman" w:cs="Times New Roman"/>
          <w:color w:val="2F2F2F" w:themeColor="accent5" w:themeShade="80"/>
        </w:rPr>
      </w:pPr>
      <w:del w:id="354" w:author="Sally Thompson" w:date="2019-05-01T12:46:00Z">
        <w:r w:rsidRPr="00C378AB" w:rsidDel="00EC6E5F">
          <w:rPr>
            <w:rFonts w:ascii="Times New Roman" w:hAnsi="Times New Roman" w:cs="Times New Roman"/>
            <w:i/>
            <w:color w:val="2F2F2F" w:themeColor="accent5" w:themeShade="80"/>
          </w:rPr>
          <w:delText>Text moved down from results section:</w:delText>
        </w:r>
        <w:r w:rsidDel="00EC6E5F">
          <w:rPr>
            <w:rFonts w:ascii="Times New Roman" w:hAnsi="Times New Roman" w:cs="Times New Roman"/>
            <w:color w:val="2F2F2F" w:themeColor="accent5" w:themeShade="80"/>
          </w:rPr>
          <w:delText xml:space="preserve"> </w:delText>
        </w:r>
        <w:r w:rsidRPr="00EF599F" w:rsidDel="00EC6E5F">
          <w:rPr>
            <w:rFonts w:ascii="Times New Roman" w:hAnsi="Times New Roman" w:cs="Times New Roman"/>
            <w:color w:val="2F2F2F" w:themeColor="accent5" w:themeShade="80"/>
          </w:rPr>
          <w:delText>[</w:delText>
        </w:r>
      </w:del>
      <w:moveFromRangeStart w:id="355" w:author="Sally Thompson" w:date="2019-05-01T12:47:00Z" w:name="move418334167"/>
      <w:moveFrom w:id="356" w:author="Sally Thompson" w:date="2019-05-01T12:47:00Z">
        <w:r w:rsidRPr="00EF599F" w:rsidDel="00EC6E5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commentRangeEnd w:id="324"/>
        <w:r w:rsidR="004248C6" w:rsidDel="00EC6E5F">
          <w:rPr>
            <w:rStyle w:val="CommentReference"/>
          </w:rPr>
          <w:commentReference w:id="324"/>
        </w:r>
      </w:moveFrom>
      <w:moveFromRangeEnd w:id="355"/>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1F59403A" w:rsidR="004453E3" w:rsidRPr="007C07A0" w:rsidRDefault="004248C6" w:rsidP="007C07A0">
      <w:pPr>
        <w:spacing w:line="480" w:lineRule="auto"/>
        <w:ind w:firstLine="720"/>
        <w:rPr>
          <w:rFonts w:ascii="Times New Roman" w:hAnsi="Times New Roman" w:cs="Times New Roman"/>
          <w:color w:val="2F2F2F" w:themeColor="accent5" w:themeShade="80"/>
        </w:rPr>
      </w:pPr>
      <w:commentRangeStart w:id="357"/>
      <w:r>
        <w:rPr>
          <w:rFonts w:ascii="Times New Roman" w:hAnsi="Times New Roman" w:cs="Times New Roman"/>
          <w:color w:val="2F2F2F" w:themeColor="accent5" w:themeShade="80"/>
        </w:rPr>
        <w:t>F</w:t>
      </w:r>
      <w:r w:rsidR="007C07A0">
        <w:rPr>
          <w:rFonts w:ascii="Times New Roman" w:hAnsi="Times New Roman" w:cs="Times New Roman"/>
          <w:color w:val="2F2F2F" w:themeColor="accent5" w:themeShade="80"/>
        </w:rPr>
        <w:t>inal paragraph on management implications</w:t>
      </w:r>
      <w:commentRangeEnd w:id="357"/>
      <w:r w:rsidR="007C07A0">
        <w:rPr>
          <w:rStyle w:val="CommentReference"/>
        </w:rPr>
        <w:commentReference w:id="357"/>
      </w:r>
      <w:r w:rsidR="007C07A0">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653643BC" w14:textId="77777777" w:rsidR="00D71C45" w:rsidRPr="00D71C45" w:rsidRDefault="00FF633D" w:rsidP="00D71C45">
      <w:pPr>
        <w:pStyle w:val="EndNoteBibliographyTitle"/>
        <w:rPr>
          <w:b/>
          <w:noProof/>
        </w:rPr>
      </w:pPr>
      <w:r w:rsidRPr="00EF599F">
        <w:fldChar w:fldCharType="begin"/>
      </w:r>
      <w:r w:rsidRPr="00EF599F">
        <w:instrText xml:space="preserve"> ADDIN EN.REFLIST </w:instrText>
      </w:r>
      <w:r w:rsidRPr="00EF599F">
        <w:fldChar w:fldCharType="separate"/>
      </w:r>
      <w:r w:rsidR="00D71C45" w:rsidRPr="00D71C45">
        <w:rPr>
          <w:b/>
          <w:noProof/>
        </w:rPr>
        <w:t>Literature Cited</w:t>
      </w:r>
    </w:p>
    <w:p w14:paraId="15F1623E" w14:textId="77777777" w:rsidR="00D71C45" w:rsidRPr="00D71C45" w:rsidRDefault="00D71C45" w:rsidP="00D71C45">
      <w:pPr>
        <w:pStyle w:val="EndNoteBibliographyTitle"/>
        <w:rPr>
          <w:b/>
          <w:noProof/>
        </w:rPr>
      </w:pPr>
    </w:p>
    <w:p w14:paraId="47804D67" w14:textId="77777777" w:rsidR="00D71C45" w:rsidRPr="00D71C45" w:rsidRDefault="00D71C45" w:rsidP="00D71C45">
      <w:pPr>
        <w:pStyle w:val="EndNoteBibliography"/>
        <w:ind w:left="420" w:hanging="420"/>
        <w:rPr>
          <w:noProof/>
        </w:rPr>
      </w:pPr>
      <w:r w:rsidRPr="00D71C45">
        <w:rPr>
          <w:noProof/>
        </w:rPr>
        <w:t xml:space="preserve">Bales, R. C., J. W. Hopmans, A. T. O'Geen, M. Meadows, P. C. Hartsough, P. Kirchner, C. T. Hunsaker, and D. Beaudette. 2011. Soil moisture response to snowmelt and rainfall in a Sierra Nevada mixed-conifer forest. Vadose Zone Journal </w:t>
      </w:r>
      <w:r w:rsidRPr="00D71C45">
        <w:rPr>
          <w:b/>
          <w:noProof/>
        </w:rPr>
        <w:t>10</w:t>
      </w:r>
      <w:r w:rsidRPr="00D71C45">
        <w:rPr>
          <w:noProof/>
        </w:rPr>
        <w:t>:786-799.</w:t>
      </w:r>
    </w:p>
    <w:p w14:paraId="19F31AAE" w14:textId="77777777" w:rsidR="00D71C45" w:rsidRPr="00D71C45" w:rsidRDefault="00D71C45" w:rsidP="00D71C45">
      <w:pPr>
        <w:pStyle w:val="EndNoteBibliography"/>
        <w:ind w:left="420" w:hanging="420"/>
        <w:rPr>
          <w:noProof/>
        </w:rPr>
      </w:pPr>
      <w:r w:rsidRPr="00D71C45">
        <w:rPr>
          <w:noProof/>
        </w:rPr>
        <w:t>Bates, D. M., M. Maechler, B. M. Bolker, and S. Walker. 2013. lme4: Linear mixed-effects models using Eigen and S4. R package version 1.0-5. CRAN.R-project.org/package=lme4.</w:t>
      </w:r>
    </w:p>
    <w:p w14:paraId="5F22AFEF" w14:textId="77777777" w:rsidR="00D71C45" w:rsidRPr="00D71C45" w:rsidRDefault="00D71C45" w:rsidP="00D71C45">
      <w:pPr>
        <w:pStyle w:val="EndNoteBibliography"/>
        <w:ind w:left="420" w:hanging="420"/>
        <w:rPr>
          <w:noProof/>
        </w:rPr>
      </w:pPr>
      <w:r w:rsidRPr="00D71C45">
        <w:rPr>
          <w:noProof/>
        </w:rPr>
        <w:t xml:space="preserve">Blaschke, T., G. J. Hay, M. Kelly, S. Lang, P. Hofmann, E. Addink, R. Q. Feitosa, F. Van der Meer, H. Van der Werff, F. J. I. j. o. p. Van Coillie, and r. sensing. 2014. Geographic object-based image analysis–towards a new paradigm.  </w:t>
      </w:r>
      <w:r w:rsidRPr="00D71C45">
        <w:rPr>
          <w:b/>
          <w:noProof/>
        </w:rPr>
        <w:t>87</w:t>
      </w:r>
      <w:r w:rsidRPr="00D71C45">
        <w:rPr>
          <w:noProof/>
        </w:rPr>
        <w:t>:180-191.</w:t>
      </w:r>
    </w:p>
    <w:p w14:paraId="70BD0294" w14:textId="77777777" w:rsidR="00D71C45" w:rsidRPr="00D71C45" w:rsidRDefault="00D71C45" w:rsidP="00D71C45">
      <w:pPr>
        <w:pStyle w:val="EndNoteBibliography"/>
        <w:ind w:left="420" w:hanging="420"/>
        <w:rPr>
          <w:noProof/>
        </w:rPr>
      </w:pPr>
      <w:r w:rsidRPr="00D71C45">
        <w:rPr>
          <w:noProof/>
        </w:rPr>
        <w:t xml:space="preserve">Boisramé, G., S. Thompson, B. Collins, and S. Stephens. 2017a. Managed wildfire effects on forest resilience and water in the Sierra Nevada. Ecosystems </w:t>
      </w:r>
      <w:r w:rsidRPr="00D71C45">
        <w:rPr>
          <w:b/>
          <w:noProof/>
        </w:rPr>
        <w:t>20</w:t>
      </w:r>
      <w:r w:rsidRPr="00D71C45">
        <w:rPr>
          <w:noProof/>
        </w:rPr>
        <w:t>:717–732.</w:t>
      </w:r>
    </w:p>
    <w:p w14:paraId="42EABF61" w14:textId="77777777" w:rsidR="00D71C45" w:rsidRPr="00D71C45" w:rsidRDefault="00D71C45" w:rsidP="00D71C45">
      <w:pPr>
        <w:pStyle w:val="EndNoteBibliography"/>
        <w:ind w:left="420" w:hanging="420"/>
        <w:rPr>
          <w:noProof/>
        </w:rPr>
      </w:pPr>
      <w:r w:rsidRPr="00D71C45">
        <w:rPr>
          <w:noProof/>
        </w:rPr>
        <w:t xml:space="preserve">Boisramé, G., S. Thompson, and S. Stephens. 2018. Hydrologic responses to restored wildfire regimes revealed by soil moisture-vegetation relationships. Advances in Water Resources </w:t>
      </w:r>
      <w:r w:rsidRPr="00D71C45">
        <w:rPr>
          <w:b/>
          <w:noProof/>
        </w:rPr>
        <w:t>112</w:t>
      </w:r>
      <w:r w:rsidRPr="00D71C45">
        <w:rPr>
          <w:noProof/>
        </w:rPr>
        <w:t>:124-146.</w:t>
      </w:r>
    </w:p>
    <w:p w14:paraId="5C22204D" w14:textId="77777777" w:rsidR="00D71C45" w:rsidRPr="00D71C45" w:rsidRDefault="00D71C45" w:rsidP="00D71C45">
      <w:pPr>
        <w:pStyle w:val="EndNoteBibliography"/>
        <w:ind w:left="420" w:hanging="420"/>
        <w:rPr>
          <w:noProof/>
        </w:rPr>
      </w:pPr>
      <w:r w:rsidRPr="00D71C45">
        <w:rPr>
          <w:noProof/>
        </w:rPr>
        <w:t xml:space="preserve">Boisramé, G. F. S., S. E. Thompson, M. Kelly, J. Cavalli, K. M. Wilkin, and S. L. Stephens. 2017b. Vegetation change during 40years of repeated managed wildfires in the Sierra Nevada, California. Forest Ecology and Management </w:t>
      </w:r>
      <w:r w:rsidRPr="00D71C45">
        <w:rPr>
          <w:b/>
          <w:noProof/>
        </w:rPr>
        <w:t>402</w:t>
      </w:r>
      <w:r w:rsidRPr="00D71C45">
        <w:rPr>
          <w:noProof/>
        </w:rPr>
        <w:t>:241-252.</w:t>
      </w:r>
    </w:p>
    <w:p w14:paraId="0E8B03D4" w14:textId="77777777" w:rsidR="00D71C45" w:rsidRPr="00D71C45" w:rsidRDefault="00D71C45" w:rsidP="00D71C45">
      <w:pPr>
        <w:pStyle w:val="EndNoteBibliography"/>
        <w:ind w:left="420" w:hanging="420"/>
        <w:rPr>
          <w:noProof/>
        </w:rPr>
      </w:pPr>
      <w:r w:rsidRPr="00D71C45">
        <w:rPr>
          <w:noProof/>
        </w:rPr>
        <w:t>CalFire. 2018a. Top 20 largest California wildfires. http://www.fire.ca.gov/communications/downloads/fact_sheets/Top20_Acres.pdf.</w:t>
      </w:r>
    </w:p>
    <w:p w14:paraId="1B06BCC7" w14:textId="77777777" w:rsidR="00D71C45" w:rsidRPr="00D71C45" w:rsidRDefault="00D71C45" w:rsidP="00D71C45">
      <w:pPr>
        <w:pStyle w:val="EndNoteBibliography"/>
        <w:ind w:left="420" w:hanging="420"/>
        <w:rPr>
          <w:noProof/>
        </w:rPr>
      </w:pPr>
      <w:r w:rsidRPr="00D71C45">
        <w:rPr>
          <w:noProof/>
        </w:rPr>
        <w:t>CalFire. 2018b. Top 20 most destructive California wildfires. http://www.fire.ca.gov/communications/downloads/fact_sheets/Top20_Acres.pdf.</w:t>
      </w:r>
    </w:p>
    <w:p w14:paraId="70C8DC69" w14:textId="77777777" w:rsidR="00D71C45" w:rsidRPr="00D71C45" w:rsidRDefault="00D71C45" w:rsidP="00D71C45">
      <w:pPr>
        <w:pStyle w:val="EndNoteBibliography"/>
        <w:ind w:left="420" w:hanging="420"/>
        <w:rPr>
          <w:noProof/>
        </w:rPr>
      </w:pPr>
      <w:r w:rsidRPr="00D71C45">
        <w:rPr>
          <w:noProof/>
        </w:rPr>
        <w:lastRenderedPageBreak/>
        <w:t>Caprio, A. C., and D. M. Graber. 2000. Returning fire to the mountains: can we successfully restore the ecological role of pre-Euroamerican fire regimes to the Sierra Nevada?</w:t>
      </w:r>
      <w:r w:rsidRPr="00D71C45">
        <w:rPr>
          <w:i/>
          <w:noProof/>
        </w:rPr>
        <w:t>in</w:t>
      </w:r>
      <w:r w:rsidRPr="00D71C4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305A60B5" w14:textId="77777777" w:rsidR="00D71C45" w:rsidRPr="00D71C45" w:rsidRDefault="00D71C45" w:rsidP="00D71C45">
      <w:pPr>
        <w:pStyle w:val="EndNoteBibliography"/>
        <w:ind w:left="420" w:hanging="420"/>
        <w:rPr>
          <w:noProof/>
        </w:rPr>
      </w:pPr>
      <w:r w:rsidRPr="00D71C45">
        <w:rPr>
          <w:noProof/>
        </w:rPr>
        <w:t xml:space="preserve">Collins, B. M., R. G. Everett, and S. L. Stephens. 2011. Impacts of fire exclusion and recent managed fire on forest structure in old growth Sierra Nevada mixed-conifer forests. Ecosphere </w:t>
      </w:r>
      <w:r w:rsidRPr="00D71C45">
        <w:rPr>
          <w:b/>
          <w:noProof/>
        </w:rPr>
        <w:t>2</w:t>
      </w:r>
      <w:r w:rsidRPr="00D71C45">
        <w:rPr>
          <w:noProof/>
        </w:rPr>
        <w:t>:art51.</w:t>
      </w:r>
    </w:p>
    <w:p w14:paraId="1CC58BD2" w14:textId="77777777" w:rsidR="00D71C45" w:rsidRPr="00D71C45" w:rsidRDefault="00D71C45" w:rsidP="00D71C45">
      <w:pPr>
        <w:pStyle w:val="EndNoteBibliography"/>
        <w:ind w:left="420" w:hanging="420"/>
        <w:rPr>
          <w:noProof/>
        </w:rPr>
      </w:pPr>
      <w:r w:rsidRPr="00D71C45">
        <w:rPr>
          <w:noProof/>
        </w:rPr>
        <w:t xml:space="preserve">Collins, B. M., M. Kelly, J. W. van Wagtendonk, and S. L. Stephens. 2007. Spatial patterns of large natural fires in Sierra Nevada wilderness areas. Landscape Ecology </w:t>
      </w:r>
      <w:r w:rsidRPr="00D71C45">
        <w:rPr>
          <w:b/>
          <w:noProof/>
        </w:rPr>
        <w:t>22</w:t>
      </w:r>
      <w:r w:rsidRPr="00D71C45">
        <w:rPr>
          <w:noProof/>
        </w:rPr>
        <w:t>:545-557.</w:t>
      </w:r>
    </w:p>
    <w:p w14:paraId="7EEC38C5" w14:textId="77777777" w:rsidR="00D71C45" w:rsidRPr="00D71C45" w:rsidRDefault="00D71C45" w:rsidP="00D71C45">
      <w:pPr>
        <w:pStyle w:val="EndNoteBibliography"/>
        <w:ind w:left="420" w:hanging="420"/>
        <w:rPr>
          <w:noProof/>
        </w:rPr>
      </w:pPr>
      <w:r w:rsidRPr="00D71C4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D71C45">
        <w:rPr>
          <w:b/>
          <w:noProof/>
        </w:rPr>
        <w:t>381</w:t>
      </w:r>
      <w:r w:rsidRPr="00D71C45">
        <w:rPr>
          <w:noProof/>
        </w:rPr>
        <w:t>:74-83.</w:t>
      </w:r>
    </w:p>
    <w:p w14:paraId="6619E481" w14:textId="77777777" w:rsidR="00D71C45" w:rsidRPr="00D71C45" w:rsidRDefault="00D71C45" w:rsidP="00D71C45">
      <w:pPr>
        <w:pStyle w:val="EndNoteBibliography"/>
        <w:ind w:left="420" w:hanging="420"/>
        <w:rPr>
          <w:noProof/>
        </w:rPr>
      </w:pPr>
      <w:r w:rsidRPr="00D71C45">
        <w:rPr>
          <w:noProof/>
        </w:rPr>
        <w:t xml:space="preserve">Collins, B. M., J. D. Miller, A. E. Thode, M. Kelly, J. W. van Wagtendonk, and S. L. Stephens. 2009. Interactions among wildland fires in a long-established Sierra Nevada natural fire area. Ecosystems </w:t>
      </w:r>
      <w:r w:rsidRPr="00D71C45">
        <w:rPr>
          <w:b/>
          <w:noProof/>
        </w:rPr>
        <w:t>12</w:t>
      </w:r>
      <w:r w:rsidRPr="00D71C45">
        <w:rPr>
          <w:noProof/>
        </w:rPr>
        <w:t>:114-128.</w:t>
      </w:r>
    </w:p>
    <w:p w14:paraId="29C655F0" w14:textId="77777777" w:rsidR="00D71C45" w:rsidRPr="00D71C45" w:rsidRDefault="00D71C45" w:rsidP="00D71C45">
      <w:pPr>
        <w:pStyle w:val="EndNoteBibliography"/>
        <w:ind w:left="420" w:hanging="420"/>
        <w:rPr>
          <w:noProof/>
        </w:rPr>
      </w:pPr>
      <w:r w:rsidRPr="00D71C45">
        <w:rPr>
          <w:noProof/>
        </w:rPr>
        <w:t xml:space="preserve">Collins, B. M., and S. L. Stephens. 2007. Managing natural wildfires in Sierra Nevada wilderness areas. Frontiers in Ecology and the Environment </w:t>
      </w:r>
      <w:r w:rsidRPr="00D71C45">
        <w:rPr>
          <w:b/>
          <w:noProof/>
        </w:rPr>
        <w:t>5</w:t>
      </w:r>
      <w:r w:rsidRPr="00D71C45">
        <w:rPr>
          <w:noProof/>
        </w:rPr>
        <w:t>:523-527.</w:t>
      </w:r>
    </w:p>
    <w:p w14:paraId="00621EE7" w14:textId="77777777" w:rsidR="00D71C45" w:rsidRPr="00D71C45" w:rsidRDefault="00D71C45" w:rsidP="00D71C45">
      <w:pPr>
        <w:pStyle w:val="EndNoteBibliography"/>
        <w:ind w:left="420" w:hanging="420"/>
        <w:rPr>
          <w:noProof/>
        </w:rPr>
      </w:pPr>
      <w:r w:rsidRPr="00D71C45">
        <w:rPr>
          <w:noProof/>
        </w:rPr>
        <w:t xml:space="preserve">FRAP. 2017. Fire and Resource Assessment Program. Fire perimeters [Database]. Sacramento, CA: California Department of Forestry and Fire Protection. Available from: </w:t>
      </w:r>
      <w:r w:rsidRPr="00D71C45">
        <w:rPr>
          <w:noProof/>
        </w:rPr>
        <w:lastRenderedPageBreak/>
        <w:t>http://frap.fire.ca.gov/data/frapgisdata-sw-fireperimeters_download; last accessed 13-March_2019.</w:t>
      </w:r>
    </w:p>
    <w:p w14:paraId="22145D43" w14:textId="77777777" w:rsidR="00D71C45" w:rsidRPr="00D71C45" w:rsidRDefault="00D71C45" w:rsidP="00D71C45">
      <w:pPr>
        <w:pStyle w:val="EndNoteBibliography"/>
        <w:ind w:left="420" w:hanging="420"/>
        <w:rPr>
          <w:noProof/>
        </w:rPr>
      </w:pPr>
      <w:r w:rsidRPr="00D71C45">
        <w:rPr>
          <w:noProof/>
        </w:rPr>
        <w:t xml:space="preserve">Grant, G. E., C. L. Tague, and C. D. Allen. 2013. Watering the forest for the trees: an emerging priority for managing water in forest landscapes. Frontiers in Ecology and the Environment </w:t>
      </w:r>
      <w:r w:rsidRPr="00D71C45">
        <w:rPr>
          <w:b/>
          <w:noProof/>
        </w:rPr>
        <w:t>11</w:t>
      </w:r>
      <w:r w:rsidRPr="00D71C45">
        <w:rPr>
          <w:noProof/>
        </w:rPr>
        <w:t>:314-321.</w:t>
      </w:r>
    </w:p>
    <w:p w14:paraId="54785DD3" w14:textId="77777777" w:rsidR="00D71C45" w:rsidRPr="00D71C45" w:rsidRDefault="00D71C45" w:rsidP="00D71C45">
      <w:pPr>
        <w:pStyle w:val="EndNoteBibliography"/>
        <w:ind w:left="420" w:hanging="420"/>
        <w:rPr>
          <w:noProof/>
        </w:rPr>
      </w:pPr>
      <w:r w:rsidRPr="00D71C45">
        <w:rPr>
          <w:noProof/>
        </w:rPr>
        <w:t xml:space="preserve">Halekoh, U., and S. Højsgaard. 2014. A Kenward-Roger Approximation and Parametric Bootstrap Methods for Tests in Linear Mixed Models - The R Package pbkrtest. Journal of Statistical Software </w:t>
      </w:r>
      <w:r w:rsidRPr="00D71C45">
        <w:rPr>
          <w:b/>
          <w:noProof/>
        </w:rPr>
        <w:t>59</w:t>
      </w:r>
      <w:r w:rsidRPr="00D71C45">
        <w:rPr>
          <w:noProof/>
        </w:rPr>
        <w:t>:1-30.</w:t>
      </w:r>
    </w:p>
    <w:p w14:paraId="504FD1AD" w14:textId="77777777" w:rsidR="00D71C45" w:rsidRPr="00D71C45" w:rsidRDefault="00D71C45" w:rsidP="00D71C45">
      <w:pPr>
        <w:pStyle w:val="EndNoteBibliography"/>
        <w:ind w:left="420" w:hanging="420"/>
        <w:rPr>
          <w:noProof/>
        </w:rPr>
      </w:pPr>
      <w:r w:rsidRPr="00D71C4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D71C45">
        <w:rPr>
          <w:b/>
          <w:noProof/>
        </w:rPr>
        <w:t>366</w:t>
      </w:r>
      <w:r w:rsidRPr="00D71C45">
        <w:rPr>
          <w:noProof/>
        </w:rPr>
        <w:t>:221-250.</w:t>
      </w:r>
    </w:p>
    <w:p w14:paraId="276D9805" w14:textId="77777777" w:rsidR="00D71C45" w:rsidRPr="00D71C45" w:rsidRDefault="00D71C45" w:rsidP="00D71C45">
      <w:pPr>
        <w:pStyle w:val="EndNoteBibliography"/>
        <w:ind w:left="420" w:hanging="420"/>
        <w:rPr>
          <w:noProof/>
        </w:rPr>
      </w:pPr>
      <w:r w:rsidRPr="00D71C45">
        <w:rPr>
          <w:noProof/>
        </w:rPr>
        <w:t>Larson, A. J., R. T. Belote, C. A. Cansler, S. A. Parks, and M. Dietz. 2013. Latent Resilience in Ponderosa Pine Forest: Effects of Resumed Frequent Fire. Ecological Applications.</w:t>
      </w:r>
    </w:p>
    <w:p w14:paraId="39983123" w14:textId="77777777" w:rsidR="00D71C45" w:rsidRPr="00D71C45" w:rsidRDefault="00D71C45" w:rsidP="00D71C45">
      <w:pPr>
        <w:pStyle w:val="EndNoteBibliography"/>
        <w:ind w:left="420" w:hanging="420"/>
        <w:rPr>
          <w:noProof/>
        </w:rPr>
      </w:pPr>
      <w:r w:rsidRPr="00D71C45">
        <w:rPr>
          <w:noProof/>
        </w:rPr>
        <w:t xml:space="preserve">Liaw, A., and M. J. R. n. Wiener. 2002. Classification and regression by randomForest.  </w:t>
      </w:r>
      <w:r w:rsidRPr="00D71C45">
        <w:rPr>
          <w:b/>
          <w:noProof/>
        </w:rPr>
        <w:t>2</w:t>
      </w:r>
      <w:r w:rsidRPr="00D71C45">
        <w:rPr>
          <w:noProof/>
        </w:rPr>
        <w:t>:18-22.</w:t>
      </w:r>
    </w:p>
    <w:p w14:paraId="2DF3BB5C" w14:textId="77777777" w:rsidR="00D71C45" w:rsidRPr="00D71C45" w:rsidRDefault="00D71C45" w:rsidP="00D71C45">
      <w:pPr>
        <w:pStyle w:val="EndNoteBibliography"/>
        <w:ind w:left="420" w:hanging="420"/>
        <w:rPr>
          <w:noProof/>
        </w:rPr>
      </w:pPr>
      <w:r w:rsidRPr="00D71C45">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C12D97E" w14:textId="77777777" w:rsidR="00D71C45" w:rsidRPr="00D71C45" w:rsidRDefault="00D71C45" w:rsidP="00D71C45">
      <w:pPr>
        <w:pStyle w:val="EndNoteBibliography"/>
        <w:ind w:left="420" w:hanging="420"/>
        <w:rPr>
          <w:noProof/>
        </w:rPr>
      </w:pPr>
      <w:r w:rsidRPr="00D71C45">
        <w:rPr>
          <w:noProof/>
        </w:rPr>
        <w:t>McKelvey, K. S., C. N. Skinner, C. Chang, D. C. Erman, S. J. Hussari, D. J. Parsons, J. W. van Wagtendonk, and C. P. Weatherspoon. 1996. An overview of fire in the Sierra Nevada., University of California, Centers for Water and Wildland Resources, Davis, CA.</w:t>
      </w:r>
    </w:p>
    <w:p w14:paraId="36AB3181" w14:textId="77777777" w:rsidR="00D71C45" w:rsidRPr="00D71C45" w:rsidRDefault="00D71C45" w:rsidP="00D71C45">
      <w:pPr>
        <w:pStyle w:val="EndNoteBibliography"/>
        <w:ind w:left="420" w:hanging="420"/>
        <w:rPr>
          <w:noProof/>
        </w:rPr>
      </w:pPr>
      <w:r w:rsidRPr="00D71C45">
        <w:rPr>
          <w:noProof/>
        </w:rPr>
        <w:lastRenderedPageBreak/>
        <w:t>Moore, J., Z. Heath, and B. J. F. S. T. r. U. S. D. o. A. Bulaon. 2015. Aerial detection survey-April 15th-17th, 2015.</w:t>
      </w:r>
    </w:p>
    <w:p w14:paraId="03EE54C9" w14:textId="77777777" w:rsidR="00D71C45" w:rsidRPr="00D71C45" w:rsidRDefault="00D71C45" w:rsidP="00D71C45">
      <w:pPr>
        <w:pStyle w:val="EndNoteBibliography"/>
        <w:ind w:left="420" w:hanging="420"/>
        <w:rPr>
          <w:noProof/>
        </w:rPr>
      </w:pPr>
      <w:r w:rsidRPr="00D71C45">
        <w:rPr>
          <w:noProof/>
        </w:rPr>
        <w:t xml:space="preserve">North, M., B. M. Collins, and S. Stephens. 2012. Using fire to increase the scale, benefits, and future maintenance of fuels treatments. Journal of Forestry </w:t>
      </w:r>
      <w:r w:rsidRPr="00D71C45">
        <w:rPr>
          <w:b/>
          <w:noProof/>
        </w:rPr>
        <w:t>110</w:t>
      </w:r>
      <w:r w:rsidRPr="00D71C45">
        <w:rPr>
          <w:noProof/>
        </w:rPr>
        <w:t>:392-401.</w:t>
      </w:r>
    </w:p>
    <w:p w14:paraId="11B88E84" w14:textId="77777777" w:rsidR="00D71C45" w:rsidRPr="00D71C45" w:rsidRDefault="00D71C45" w:rsidP="00D71C45">
      <w:pPr>
        <w:pStyle w:val="EndNoteBibliography"/>
        <w:ind w:left="420" w:hanging="420"/>
        <w:rPr>
          <w:noProof/>
        </w:rPr>
      </w:pPr>
      <w:r w:rsidRPr="00D71C45">
        <w:rPr>
          <w:noProof/>
        </w:rPr>
        <w:t xml:space="preserve">North, M. P., S. L. Stephens, B. M. Collins, J. K. Agee, G. Aplet, J. F. Franklin, and P. Z. Fulé. 2015. Reform forest fire management. Science </w:t>
      </w:r>
      <w:r w:rsidRPr="00D71C45">
        <w:rPr>
          <w:b/>
          <w:noProof/>
        </w:rPr>
        <w:t>349</w:t>
      </w:r>
      <w:r w:rsidRPr="00D71C45">
        <w:rPr>
          <w:noProof/>
        </w:rPr>
        <w:t>:1280-1281.</w:t>
      </w:r>
    </w:p>
    <w:p w14:paraId="6B95FDF6" w14:textId="77777777" w:rsidR="00D71C45" w:rsidRPr="00D71C45" w:rsidRDefault="00D71C45" w:rsidP="00D71C45">
      <w:pPr>
        <w:pStyle w:val="EndNoteBibliography"/>
        <w:ind w:left="420" w:hanging="420"/>
        <w:rPr>
          <w:noProof/>
        </w:rPr>
      </w:pPr>
      <w:r w:rsidRPr="00D71C45">
        <w:rPr>
          <w:noProof/>
        </w:rPr>
        <w:t>Ponisio, L. C., K. Wilkin, L. K. M'Gonigle, K. Kulhanek, L. Cook, R. Thorp, T. Griswold, and C. Kremen. 2016. Pyrodiversity begets plant–pollinator community diversity. Global Change Biology:n/a-n/a.</w:t>
      </w:r>
    </w:p>
    <w:p w14:paraId="2AB733BD" w14:textId="77777777" w:rsidR="00D71C45" w:rsidRPr="00D71C45" w:rsidRDefault="00D71C45" w:rsidP="00D71C45">
      <w:pPr>
        <w:pStyle w:val="EndNoteBibliography"/>
        <w:ind w:left="420" w:hanging="420"/>
        <w:rPr>
          <w:noProof/>
        </w:rPr>
      </w:pPr>
      <w:r w:rsidRPr="00D71C4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6B29BD8B" w14:textId="77777777" w:rsidR="00D71C45" w:rsidRPr="00D71C45" w:rsidRDefault="00D71C45" w:rsidP="00D71C45">
      <w:pPr>
        <w:pStyle w:val="EndNoteBibliography"/>
        <w:ind w:left="420" w:hanging="420"/>
        <w:rPr>
          <w:noProof/>
        </w:rPr>
      </w:pPr>
      <w:r w:rsidRPr="00D71C45">
        <w:rPr>
          <w:noProof/>
        </w:rPr>
        <w:t xml:space="preserve">Steel, Z. L., H. D. Safford, and J. H. Viers. 2015. The fire frequency-severity relationship and the legacy of fire suppression in California forests. Ecosphere </w:t>
      </w:r>
      <w:r w:rsidRPr="00D71C45">
        <w:rPr>
          <w:b/>
          <w:noProof/>
        </w:rPr>
        <w:t>6</w:t>
      </w:r>
      <w:r w:rsidRPr="00D71C45">
        <w:rPr>
          <w:noProof/>
        </w:rPr>
        <w:t>:art8.</w:t>
      </w:r>
    </w:p>
    <w:p w14:paraId="7AC41806" w14:textId="7DCB0357" w:rsidR="00826CA5" w:rsidRDefault="00826CA5" w:rsidP="00D71C45">
      <w:pPr>
        <w:pStyle w:val="EndNoteBibliography"/>
        <w:ind w:left="420" w:hanging="420"/>
        <w:rPr>
          <w:ins w:id="358" w:author="Stephens" w:date="2019-05-02T15:36:00Z"/>
          <w:noProof/>
        </w:rPr>
      </w:pPr>
      <w:ins w:id="359" w:author="Stephens" w:date="2019-05-02T15:36:00Z">
        <w:r w:rsidRPr="00826CA5">
          <w:rPr>
            <w:noProof/>
          </w:rPr>
          <w:t xml:space="preserve">Stephens, S.L., R.E. Martin, and N.E. Clinton.  2007.  Prehistoric fire area and emissions from California’s forests, woodlands, shrublands and grasslands.  Forest Ecology and Management </w:t>
        </w:r>
        <w:r w:rsidRPr="00826CA5">
          <w:rPr>
            <w:b/>
            <w:noProof/>
            <w:rPrChange w:id="360" w:author="Stephens" w:date="2019-05-02T15:36:00Z">
              <w:rPr>
                <w:noProof/>
              </w:rPr>
            </w:rPrChange>
          </w:rPr>
          <w:t>251</w:t>
        </w:r>
        <w:r w:rsidRPr="00826CA5">
          <w:rPr>
            <w:noProof/>
          </w:rPr>
          <w:t>:205-216.</w:t>
        </w:r>
      </w:ins>
    </w:p>
    <w:p w14:paraId="7235CF5C" w14:textId="77777777" w:rsidR="00D71C45" w:rsidRDefault="00D71C45" w:rsidP="00D71C45">
      <w:pPr>
        <w:pStyle w:val="EndNoteBibliography"/>
        <w:ind w:left="420" w:hanging="420"/>
        <w:rPr>
          <w:ins w:id="361" w:author="Stephens" w:date="2019-05-02T15:37:00Z"/>
          <w:noProof/>
        </w:rPr>
      </w:pPr>
      <w:r w:rsidRPr="00D71C45">
        <w:rPr>
          <w:noProof/>
        </w:rPr>
        <w:t xml:space="preserve">Stephens, S. L., J. K. Agee, P. Z. Fulé, M. P. North, W. H. Romme, T. W. Swetnam, and M. G. Turner. 2013. Managing forests and fire in changing climates. Science </w:t>
      </w:r>
      <w:r w:rsidRPr="00D71C45">
        <w:rPr>
          <w:b/>
          <w:noProof/>
        </w:rPr>
        <w:t>342</w:t>
      </w:r>
      <w:r w:rsidRPr="00D71C45">
        <w:rPr>
          <w:noProof/>
        </w:rPr>
        <w:t>:41-42.</w:t>
      </w:r>
    </w:p>
    <w:p w14:paraId="499E602C" w14:textId="58B5D037" w:rsidR="00826CA5" w:rsidRPr="00D71C45" w:rsidRDefault="00826CA5" w:rsidP="00D71C45">
      <w:pPr>
        <w:pStyle w:val="EndNoteBibliography"/>
        <w:ind w:left="420" w:hanging="420"/>
        <w:rPr>
          <w:noProof/>
        </w:rPr>
      </w:pPr>
      <w:ins w:id="362" w:author="Stephens" w:date="2019-05-02T15:37:00Z">
        <w:r w:rsidRPr="00826CA5">
          <w:rPr>
            <w:noProof/>
          </w:rPr>
          <w:t>Stephens, S.L., Lydersen, J.M., Collins, B.M., Fry, D.L., Meyer, M.D. 2015. Historical and current landscape-scale ponderosa pine and mixed-conifer forest structure in the Southern Sierra Nevada. Ecosphere 6(5) art 79.</w:t>
        </w:r>
      </w:ins>
      <w:bookmarkStart w:id="363" w:name="_GoBack"/>
      <w:bookmarkEnd w:id="363"/>
    </w:p>
    <w:p w14:paraId="57433EDC" w14:textId="77777777" w:rsidR="00D71C45" w:rsidRPr="00D71C45" w:rsidRDefault="00D71C45" w:rsidP="00D71C45">
      <w:pPr>
        <w:pStyle w:val="EndNoteBibliography"/>
        <w:ind w:left="420" w:hanging="420"/>
        <w:rPr>
          <w:noProof/>
        </w:rPr>
      </w:pPr>
      <w:r w:rsidRPr="00D71C45">
        <w:rPr>
          <w:noProof/>
        </w:rPr>
        <w:lastRenderedPageBreak/>
        <w:t xml:space="preserve">Stephens, S. L., B. M. Collins, E. Biber, and P. Z. Fulé. 2016. U.S. federal fire and forest policy: emphasizing resilience in dry forests. Ecosphere </w:t>
      </w:r>
      <w:r w:rsidRPr="00D71C45">
        <w:rPr>
          <w:b/>
          <w:noProof/>
        </w:rPr>
        <w:t>7</w:t>
      </w:r>
      <w:r w:rsidRPr="00D71C45">
        <w:rPr>
          <w:noProof/>
        </w:rPr>
        <w:t>:e01584-n/a.</w:t>
      </w:r>
    </w:p>
    <w:p w14:paraId="6391A174" w14:textId="77777777" w:rsidR="00D71C45" w:rsidRPr="00D71C45" w:rsidRDefault="00D71C45" w:rsidP="00D71C45">
      <w:pPr>
        <w:pStyle w:val="EndNoteBibliography"/>
        <w:ind w:left="420" w:hanging="420"/>
        <w:rPr>
          <w:noProof/>
        </w:rPr>
      </w:pPr>
      <w:r w:rsidRPr="00D71C45">
        <w:rPr>
          <w:noProof/>
        </w:rPr>
        <w:t xml:space="preserve">Stephenson, N. L. 1998. Actual evapotranspiration and deficit: biologically meaningful correlates of vegetation distribution across spatial scales. Journal of Biogeography </w:t>
      </w:r>
      <w:r w:rsidRPr="00D71C45">
        <w:rPr>
          <w:b/>
          <w:noProof/>
        </w:rPr>
        <w:t>25</w:t>
      </w:r>
      <w:r w:rsidRPr="00D71C45">
        <w:rPr>
          <w:noProof/>
        </w:rPr>
        <w:t>:855-870.</w:t>
      </w:r>
    </w:p>
    <w:p w14:paraId="4637B7E9" w14:textId="77777777" w:rsidR="00D71C45" w:rsidRPr="00D71C45" w:rsidRDefault="00D71C45" w:rsidP="00D71C45">
      <w:pPr>
        <w:pStyle w:val="EndNoteBibliography"/>
        <w:ind w:left="420" w:hanging="420"/>
        <w:rPr>
          <w:noProof/>
        </w:rPr>
      </w:pPr>
      <w:r w:rsidRPr="00D71C45">
        <w:rPr>
          <w:noProof/>
        </w:rPr>
        <w:t xml:space="preserve">Stevens, J. T., B. M. Collins, J. D. Miller, M. P. North, and S. L. Stephens. 2017. Changing spatial patterns of stand-replacing fire in California conifer forests. Forest Ecology and Management </w:t>
      </w:r>
      <w:r w:rsidRPr="00D71C45">
        <w:rPr>
          <w:b/>
          <w:noProof/>
        </w:rPr>
        <w:t>406</w:t>
      </w:r>
      <w:r w:rsidRPr="00D71C45">
        <w:rPr>
          <w:noProof/>
        </w:rPr>
        <w:t>:28-36.</w:t>
      </w:r>
    </w:p>
    <w:p w14:paraId="6724B38F" w14:textId="77777777" w:rsidR="00D71C45" w:rsidRPr="00D71C45" w:rsidRDefault="00D71C45" w:rsidP="00D71C45">
      <w:pPr>
        <w:pStyle w:val="EndNoteBibliography"/>
        <w:ind w:left="420" w:hanging="420"/>
        <w:rPr>
          <w:noProof/>
        </w:rPr>
      </w:pPr>
      <w:r w:rsidRPr="00D71C45">
        <w:rPr>
          <w:noProof/>
        </w:rPr>
        <w:t xml:space="preserve">van Mantgem, P. J., and N. L. Stephenson. 2007. Apparent climatically induced increase of tree mortality rates in a temperate forest. Ecology Letters </w:t>
      </w:r>
      <w:r w:rsidRPr="00D71C45">
        <w:rPr>
          <w:b/>
          <w:noProof/>
        </w:rPr>
        <w:t>10</w:t>
      </w:r>
      <w:r w:rsidRPr="00D71C45">
        <w:rPr>
          <w:noProof/>
        </w:rPr>
        <w:t>:909-916.</w:t>
      </w:r>
    </w:p>
    <w:p w14:paraId="7F160214" w14:textId="77777777" w:rsidR="00D71C45" w:rsidRPr="00D71C45" w:rsidRDefault="00D71C45" w:rsidP="00D71C45">
      <w:pPr>
        <w:pStyle w:val="EndNoteBibliography"/>
        <w:ind w:left="420" w:hanging="420"/>
        <w:rPr>
          <w:noProof/>
        </w:rPr>
      </w:pPr>
      <w:r w:rsidRPr="00D71C45">
        <w:rPr>
          <w:noProof/>
        </w:rPr>
        <w:t xml:space="preserve">van Mantgem, P. J., N. L. Stephenson, J. C. Byrne, L. D. Daniels, J. F. Franklin, P. Z. Fulé, M. E. Harmon, A. J. Larson, J. M. Smith, A. H. Taylor, and T. T. Veblen. 2009. Widespread increase of tree mortality rates in the western United States. Science </w:t>
      </w:r>
      <w:r w:rsidRPr="00D71C45">
        <w:rPr>
          <w:b/>
          <w:noProof/>
        </w:rPr>
        <w:t>323</w:t>
      </w:r>
      <w:r w:rsidRPr="00D71C45">
        <w:rPr>
          <w:noProof/>
        </w:rPr>
        <w:t>:521-524.</w:t>
      </w:r>
    </w:p>
    <w:p w14:paraId="55C09FF5" w14:textId="77777777" w:rsidR="00D71C45" w:rsidRPr="00D71C45" w:rsidRDefault="00D71C45" w:rsidP="00D71C45">
      <w:pPr>
        <w:pStyle w:val="EndNoteBibliography"/>
        <w:ind w:left="420" w:hanging="420"/>
        <w:rPr>
          <w:noProof/>
        </w:rPr>
      </w:pPr>
      <w:r w:rsidRPr="00D71C45">
        <w:rPr>
          <w:noProof/>
        </w:rPr>
        <w:t xml:space="preserve">van Wagtendonk, J. W. 2007. The history and evolution of wildland fire use. Fire Ecology </w:t>
      </w:r>
      <w:r w:rsidRPr="00D71C45">
        <w:rPr>
          <w:b/>
          <w:noProof/>
        </w:rPr>
        <w:t>3</w:t>
      </w:r>
      <w:r w:rsidRPr="00D71C45">
        <w:rPr>
          <w:noProof/>
        </w:rPr>
        <w:t>:3-17.</w:t>
      </w:r>
    </w:p>
    <w:p w14:paraId="448D9E15" w14:textId="5D36A932" w:rsidR="00D71C45" w:rsidRDefault="00D71C45" w:rsidP="00D71C45">
      <w:pPr>
        <w:pStyle w:val="EndNoteBibliography"/>
        <w:ind w:left="420" w:hanging="420"/>
        <w:rPr>
          <w:noProof/>
        </w:rPr>
      </w:pPr>
      <w:r w:rsidRPr="00D71C45">
        <w:rPr>
          <w:noProof/>
        </w:rPr>
        <w:t xml:space="preserve">Westerling, A. L., and T. W. J. E. Swetnam, Transactions American Geophysical Union. 2003. Interannual to decadal drought and wildfire in the western United States. EOS, Transactions American Geophysical Union </w:t>
      </w:r>
      <w:r w:rsidRPr="00D71C45">
        <w:rPr>
          <w:b/>
          <w:noProof/>
        </w:rPr>
        <w:t>84</w:t>
      </w:r>
      <w:r w:rsidRPr="00D71C45">
        <w:rPr>
          <w:noProof/>
        </w:rPr>
        <w:t>:545-555.</w:t>
      </w:r>
    </w:p>
    <w:p w14:paraId="1505D67B" w14:textId="1B5F17B6" w:rsidR="00446472" w:rsidRDefault="00446472" w:rsidP="00D71C45">
      <w:pPr>
        <w:pStyle w:val="EndNoteBibliography"/>
        <w:ind w:left="420" w:hanging="420"/>
        <w:rPr>
          <w:noProof/>
        </w:rPr>
      </w:pPr>
    </w:p>
    <w:p w14:paraId="2A1D4EE6" w14:textId="77777777" w:rsidR="00446472" w:rsidRPr="00D71C45" w:rsidRDefault="00446472" w:rsidP="00D71C45">
      <w:pPr>
        <w:pStyle w:val="EndNoteBibliography"/>
        <w:ind w:left="420" w:hanging="420"/>
        <w:rPr>
          <w:noProof/>
        </w:rPr>
      </w:pPr>
    </w:p>
    <w:p w14:paraId="285E1297" w14:textId="03F76295"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tephens" w:date="2019-05-02T15:37:00Z" w:initials="S">
    <w:p w14:paraId="482736F2" w14:textId="5F36896F" w:rsidR="00833E22" w:rsidRDefault="00833E22">
      <w:pPr>
        <w:pStyle w:val="CommentText"/>
      </w:pPr>
      <w:r>
        <w:rPr>
          <w:rStyle w:val="CommentReference"/>
        </w:rPr>
        <w:annotationRef/>
      </w:r>
      <w:r>
        <w:t>List Scott last if possible</w:t>
      </w:r>
    </w:p>
  </w:comment>
  <w:comment w:id="18" w:author="Sally Thompson" w:date="2019-05-02T15:37:00Z" w:initials="ST">
    <w:p w14:paraId="0D5610F4" w14:textId="279400C4" w:rsidR="00833E22" w:rsidRDefault="00833E22">
      <w:pPr>
        <w:pStyle w:val="CommentText"/>
      </w:pPr>
      <w:r>
        <w:rPr>
          <w:rStyle w:val="CommentReference"/>
        </w:rPr>
        <w:annotationRef/>
      </w:r>
      <w:r>
        <w:t>I don’t think this sentence makes sense as written – I’ve truncated the first half – is this consistent with your intended meaning?</w:t>
      </w:r>
    </w:p>
  </w:comment>
  <w:comment w:id="29" w:author="Sally Thompson" w:date="2019-05-02T15:37:00Z" w:initials="ST">
    <w:p w14:paraId="1EEA3984" w14:textId="5EF6CE4F" w:rsidR="00833E22" w:rsidRDefault="00833E22">
      <w:pPr>
        <w:pStyle w:val="CommentText"/>
      </w:pPr>
      <w:r>
        <w:rPr>
          <w:rStyle w:val="CommentReference"/>
        </w:rPr>
        <w:annotationRef/>
      </w:r>
      <w:r>
        <w:t xml:space="preserve">This is a grammatically tricky little sentence fragment!  Might benefit from some more love… I tried </w:t>
      </w:r>
      <w:r>
        <w:sym w:font="Wingdings" w:char="F04A"/>
      </w:r>
    </w:p>
    <w:p w14:paraId="17ABCC53" w14:textId="77777777" w:rsidR="00833E22" w:rsidRDefault="00833E22">
      <w:pPr>
        <w:pStyle w:val="CommentText"/>
      </w:pPr>
    </w:p>
    <w:p w14:paraId="7C9AFC73" w14:textId="1704DEA3" w:rsidR="00833E22" w:rsidRDefault="00833E22">
      <w:pPr>
        <w:pStyle w:val="CommentText"/>
      </w:pPr>
      <w:r>
        <w:t>Much better now, scott</w:t>
      </w:r>
    </w:p>
  </w:comment>
  <w:comment w:id="51" w:author="Sally Thompson" w:date="2019-05-02T15:37:00Z" w:initials="ST">
    <w:p w14:paraId="4F1E7720" w14:textId="599C0454" w:rsidR="00833E22" w:rsidRDefault="00833E22">
      <w:pPr>
        <w:pStyle w:val="CommentText"/>
      </w:pPr>
      <w:r>
        <w:rPr>
          <w:rStyle w:val="CommentReference"/>
        </w:rPr>
        <w:annotationRef/>
      </w:r>
      <w:r>
        <w:t>Is this the intention?</w:t>
      </w:r>
    </w:p>
  </w:comment>
  <w:comment w:id="79" w:author="Sally Thompson" w:date="2019-05-02T15:37:00Z" w:initials="ST">
    <w:p w14:paraId="544BB2A2" w14:textId="1596E4A1" w:rsidR="00833E22" w:rsidRDefault="00833E22">
      <w:pPr>
        <w:pStyle w:val="CommentText"/>
      </w:pPr>
      <w:r>
        <w:rPr>
          <w:rStyle w:val="CommentReference"/>
        </w:rPr>
        <w:annotationRef/>
      </w:r>
      <w:r>
        <w:t>Very useful figure, thanks Jens!  Just a comment – it will be a hard figure for red-green colorblind people to read.  I would suggest picking a different color to either the green or the red in order to avoid this problem – which affects nearly 10% of men… so it’s not entirely trivial.</w:t>
      </w:r>
    </w:p>
    <w:p w14:paraId="0710FD75" w14:textId="77777777" w:rsidR="00833E22" w:rsidRDefault="00833E22">
      <w:pPr>
        <w:pStyle w:val="CommentText"/>
      </w:pPr>
    </w:p>
    <w:p w14:paraId="4A1E393B" w14:textId="64177205" w:rsidR="00833E22" w:rsidRDefault="00833E22">
      <w:pPr>
        <w:pStyle w:val="CommentText"/>
      </w:pPr>
      <w:r>
        <w:t>Can you use white font for the text in the upper left corner? Hard to read now. Scott</w:t>
      </w:r>
    </w:p>
    <w:p w14:paraId="4FB4BF30" w14:textId="77777777" w:rsidR="00833E22" w:rsidRDefault="00833E22">
      <w:pPr>
        <w:pStyle w:val="CommentText"/>
      </w:pPr>
    </w:p>
  </w:comment>
  <w:comment w:id="81" w:author="Gabrielle" w:date="2019-05-02T15:37:00Z" w:initials="G">
    <w:p w14:paraId="2F5546E5" w14:textId="1E294BF8" w:rsidR="00833E22" w:rsidRDefault="00833E22">
      <w:pPr>
        <w:pStyle w:val="CommentText"/>
      </w:pPr>
      <w:r>
        <w:rPr>
          <w:rStyle w:val="CommentReference"/>
        </w:rPr>
        <w:annotationRef/>
      </w:r>
      <w:r>
        <w:t xml:space="preserve">My DEM and Sugarloaf delineation give me a max of </w:t>
      </w:r>
      <w:r w:rsidRPr="0046184A">
        <w:t>3500 m. Where did 3200 come from?</w:t>
      </w:r>
    </w:p>
  </w:comment>
  <w:comment w:id="82" w:author="Jens Stevens" w:date="2019-05-02T15:37:00Z" w:initials="JS">
    <w:p w14:paraId="34FD27AE" w14:textId="5D0D959B" w:rsidR="00833E22" w:rsidRDefault="00833E22">
      <w:pPr>
        <w:pStyle w:val="CommentText"/>
      </w:pPr>
      <w:r>
        <w:rPr>
          <w:rStyle w:val="CommentReference"/>
        </w:rPr>
        <w:annotationRef/>
      </w:r>
      <w:r>
        <w:t>Flagging this for Brandon</w:t>
      </w:r>
    </w:p>
  </w:comment>
  <w:comment w:id="83" w:author="Gabrielle" w:date="2019-05-02T15:37:00Z" w:initials="G">
    <w:p w14:paraId="09417A21" w14:textId="1DB9E951" w:rsidR="00833E22" w:rsidRDefault="00833E22">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84" w:author="Stephens" w:date="2019-05-02T15:37:00Z" w:initials="S">
    <w:p w14:paraId="51E19631" w14:textId="171A4629" w:rsidR="00833E22" w:rsidRDefault="00833E22">
      <w:pPr>
        <w:pStyle w:val="CommentText"/>
      </w:pPr>
      <w:r>
        <w:rPr>
          <w:rStyle w:val="CommentReference"/>
        </w:rPr>
        <w:annotationRef/>
      </w:r>
      <w:r>
        <w:t xml:space="preserve">SCB also further south so you have to go up in elevation to remain in a similar forest type compared to ICB. </w:t>
      </w:r>
    </w:p>
  </w:comment>
  <w:comment w:id="104" w:author="Stephens" w:date="2019-05-02T15:37:00Z" w:initials="S">
    <w:p w14:paraId="2B647FC0" w14:textId="20EF5E60" w:rsidR="00833E22" w:rsidRDefault="00833E22">
      <w:pPr>
        <w:pStyle w:val="CommentText"/>
      </w:pPr>
      <w:r>
        <w:rPr>
          <w:rStyle w:val="CommentReference"/>
        </w:rPr>
        <w:annotationRef/>
      </w:r>
      <w:r>
        <w:t>From what data or source?</w:t>
      </w:r>
    </w:p>
  </w:comment>
  <w:comment w:id="133" w:author="Jens Stevens" w:date="2019-05-02T15:37:00Z" w:initials="JS">
    <w:p w14:paraId="7ABB1425" w14:textId="31DAB16E" w:rsidR="00833E22" w:rsidRDefault="00833E22">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34" w:author="Sally Thompson" w:date="2019-05-02T15:37:00Z" w:initials="ST">
    <w:p w14:paraId="4C526352" w14:textId="0B86052B" w:rsidR="00833E22" w:rsidRDefault="00833E22">
      <w:pPr>
        <w:pStyle w:val="CommentText"/>
      </w:pPr>
      <w:r>
        <w:rPr>
          <w:rStyle w:val="CommentReference"/>
        </w:rPr>
        <w:annotationRef/>
      </w:r>
      <w:r>
        <w:t>Katya, I think you should provide a citation to this method here?</w:t>
      </w:r>
    </w:p>
  </w:comment>
  <w:comment w:id="146" w:author="Jens Stevens" w:date="2019-05-02T15:37:00Z" w:initials="JS">
    <w:p w14:paraId="46CF020A" w14:textId="4AC43491" w:rsidR="00833E22" w:rsidRDefault="00833E22">
      <w:pPr>
        <w:pStyle w:val="CommentText"/>
      </w:pPr>
      <w:r>
        <w:rPr>
          <w:rStyle w:val="CommentReference"/>
        </w:rPr>
        <w:annotationRef/>
      </w:r>
      <w:r>
        <w:t>Start here</w:t>
      </w:r>
    </w:p>
  </w:comment>
  <w:comment w:id="164" w:author="Sally Thompson" w:date="2019-05-02T15:37:00Z" w:initials="ST">
    <w:p w14:paraId="5D2DCD47" w14:textId="5130520B" w:rsidR="00833E22" w:rsidRDefault="00833E22">
      <w:pPr>
        <w:pStyle w:val="CommentText"/>
      </w:pPr>
      <w:r>
        <w:rPr>
          <w:rStyle w:val="CommentReference"/>
        </w:rPr>
        <w:annotationRef/>
      </w:r>
      <w:r>
        <w:t>Jens, check?  I found the previous sentence hard to understand, is this your intention?</w:t>
      </w:r>
    </w:p>
  </w:comment>
  <w:comment w:id="173" w:author="Jens Stevens" w:date="2019-05-02T15:37:00Z" w:initials="JS">
    <w:p w14:paraId="59D833F8" w14:textId="4E12D06F" w:rsidR="00833E22" w:rsidRDefault="00833E22">
      <w:pPr>
        <w:pStyle w:val="CommentText"/>
      </w:pPr>
      <w:r>
        <w:rPr>
          <w:rStyle w:val="CommentReference"/>
        </w:rPr>
        <w:annotationRef/>
      </w:r>
      <w:r>
        <w:t>Cite chi-square stat about significance here.</w:t>
      </w:r>
    </w:p>
  </w:comment>
  <w:comment w:id="178" w:author="Sally Thompson" w:date="2019-05-02T15:37:00Z" w:initials="ST">
    <w:p w14:paraId="7FAE71F5" w14:textId="2223F9B1" w:rsidR="00833E22" w:rsidRDefault="00833E22">
      <w:pPr>
        <w:pStyle w:val="CommentText"/>
      </w:pPr>
      <w:r>
        <w:rPr>
          <w:rStyle w:val="CommentReference"/>
        </w:rPr>
        <w:annotationRef/>
      </w:r>
      <w:r>
        <w:t>I like the change maps!  Jens, same comment on red-green colorblind being an issue on the top panels.</w:t>
      </w:r>
    </w:p>
    <w:p w14:paraId="7258A1C9" w14:textId="77777777" w:rsidR="00833E22" w:rsidRDefault="00833E22">
      <w:pPr>
        <w:pStyle w:val="CommentText"/>
      </w:pPr>
    </w:p>
    <w:p w14:paraId="3199F8D3" w14:textId="47256680" w:rsidR="00833E22" w:rsidRDefault="00833E22">
      <w:pPr>
        <w:pStyle w:val="CommentText"/>
      </w:pPr>
      <w:r>
        <w:t xml:space="preserve">I saw that Sally suggested a figure to present change and transitions. Alison did a very nice figure in her paper </w:t>
      </w:r>
    </w:p>
    <w:p w14:paraId="644D88BC" w14:textId="398641D3" w:rsidR="00833E22" w:rsidRDefault="00833E22">
      <w:pPr>
        <w:pStyle w:val="CommentText"/>
      </w:pPr>
      <w:r w:rsidRPr="00833E22">
        <w:t>Forrestel, A.B., M.A. Moritz, and S.L. Stephens. 2011. Landscape-scale vegetation change following fire in Point Reyes, California, USA. Fire Ecology 7(2):114-128.</w:t>
      </w:r>
    </w:p>
    <w:p w14:paraId="63047EBA" w14:textId="77777777" w:rsidR="00833E22" w:rsidRDefault="00833E22">
      <w:pPr>
        <w:pStyle w:val="CommentText"/>
      </w:pPr>
    </w:p>
    <w:p w14:paraId="19A505E2" w14:textId="70FCBD4C" w:rsidR="00833E22" w:rsidRDefault="00833E22">
      <w:pPr>
        <w:pStyle w:val="CommentText"/>
      </w:pPr>
      <w:r>
        <w:t xml:space="preserve">Take a look at figure 3 for an idea. I have seen this presented by others at conferences. </w:t>
      </w:r>
    </w:p>
  </w:comment>
  <w:comment w:id="189" w:author="Jens Stevens" w:date="2019-05-02T15:37:00Z" w:initials="JS">
    <w:p w14:paraId="7C6C80A3" w14:textId="5940F350" w:rsidR="00833E22" w:rsidRDefault="00833E22">
      <w:pPr>
        <w:pStyle w:val="CommentText"/>
      </w:pPr>
      <w:r>
        <w:rPr>
          <w:rStyle w:val="CommentReference"/>
        </w:rPr>
        <w:annotationRef/>
      </w:r>
      <w:r>
        <w:t>Gabrielle can you confirm these subfigure references are correct? I added them.</w:t>
      </w:r>
    </w:p>
  </w:comment>
  <w:comment w:id="190" w:author="Sally Thompson" w:date="2019-05-02T15:37:00Z" w:initials="ST">
    <w:p w14:paraId="3F971630" w14:textId="39FE073C" w:rsidR="00833E22" w:rsidRDefault="00833E22">
      <w:pPr>
        <w:pStyle w:val="CommentText"/>
      </w:pPr>
      <w:r>
        <w:rPr>
          <w:rStyle w:val="CommentReference"/>
        </w:rPr>
        <w:annotationRef/>
      </w:r>
      <w:r>
        <w:t>Suggest adding quantitative numbers (decreased from X ha to Y ha, etc)</w:t>
      </w:r>
    </w:p>
  </w:comment>
  <w:comment w:id="191" w:author="Sally Thompson" w:date="2019-05-02T15:37:00Z" w:initials="ST">
    <w:p w14:paraId="5C72C250" w14:textId="60753D2D" w:rsidR="00833E22" w:rsidRDefault="00833E22">
      <w:pPr>
        <w:pStyle w:val="CommentText"/>
      </w:pPr>
      <w:r>
        <w:rPr>
          <w:rStyle w:val="CommentReference"/>
        </w:rPr>
        <w:annotationRef/>
      </w:r>
      <w:r>
        <w:t xml:space="preserve">Is it possible to link the forest types discussed below to the claims we make about SCB being a “less productive” basin?  </w:t>
      </w:r>
    </w:p>
  </w:comment>
  <w:comment w:id="201" w:author="Stephens" w:date="2019-05-02T15:37:00Z" w:initials="S">
    <w:p w14:paraId="1C96C023" w14:textId="04937920" w:rsidR="00F662AC" w:rsidRDefault="00F662AC">
      <w:pPr>
        <w:pStyle w:val="CommentText"/>
      </w:pPr>
      <w:r>
        <w:rPr>
          <w:rStyle w:val="CommentReference"/>
        </w:rPr>
        <w:annotationRef/>
      </w:r>
      <w:r>
        <w:t>Very nice figure</w:t>
      </w:r>
    </w:p>
  </w:comment>
  <w:comment w:id="203" w:author="Stephens" w:date="2019-05-02T15:37:00Z" w:initials="S">
    <w:p w14:paraId="6D4FAD09" w14:textId="63A9046E" w:rsidR="00F662AC" w:rsidRDefault="00F662AC">
      <w:pPr>
        <w:pStyle w:val="CommentText"/>
      </w:pPr>
      <w:r>
        <w:rPr>
          <w:rStyle w:val="CommentReference"/>
        </w:rPr>
        <w:annotationRef/>
      </w:r>
      <w:r>
        <w:t>Need to define VWC in caption</w:t>
      </w:r>
    </w:p>
  </w:comment>
  <w:comment w:id="205" w:author="Ekaterina Rakhmatulina" w:date="2019-05-02T15:37:00Z" w:initials="ER">
    <w:p w14:paraId="2F2A4772" w14:textId="77777777" w:rsidR="00833E22" w:rsidRDefault="00833E22" w:rsidP="000E206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06" w:author="Gabrielle Boisrame" w:date="2019-05-02T15:37:00Z" w:initials="GB">
    <w:p w14:paraId="0403AB45" w14:textId="77777777" w:rsidR="00833E22" w:rsidRDefault="00833E22" w:rsidP="000E206E">
      <w:pPr>
        <w:pStyle w:val="CommentText"/>
      </w:pPr>
      <w:r>
        <w:rPr>
          <w:rStyle w:val="CommentReference"/>
        </w:rPr>
        <w:annotationRef/>
      </w:r>
      <w:r>
        <w:t>That is odd. We can look into it more closely later if it becomes important to our conclusions.</w:t>
      </w:r>
    </w:p>
  </w:comment>
  <w:comment w:id="207" w:author="Jens Stevens" w:date="2019-05-02T15:37:00Z" w:initials="JS">
    <w:p w14:paraId="1BCE3B27" w14:textId="77777777" w:rsidR="00833E22" w:rsidRDefault="00833E22" w:rsidP="000E206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208" w:author="Jens Stevens" w:date="2019-05-02T15:37:00Z" w:initials="JS">
    <w:p w14:paraId="2B472DA5" w14:textId="77777777" w:rsidR="00833E22" w:rsidRDefault="00833E22" w:rsidP="000E206E">
      <w:pPr>
        <w:pStyle w:val="CommentText"/>
      </w:pPr>
      <w:r>
        <w:rPr>
          <w:rStyle w:val="CommentReference"/>
        </w:rPr>
        <w:annotationRef/>
      </w:r>
      <w:r>
        <w:t>Gabrielle</w:t>
      </w:r>
    </w:p>
  </w:comment>
  <w:comment w:id="216" w:author="Jens Stevens" w:date="2019-05-02T15:37:00Z" w:initials="JS">
    <w:p w14:paraId="5B1D0902" w14:textId="54819CA5" w:rsidR="00833E22" w:rsidRDefault="00833E22">
      <w:pPr>
        <w:pStyle w:val="CommentText"/>
      </w:pPr>
      <w:r>
        <w:rPr>
          <w:rStyle w:val="CommentReference"/>
        </w:rPr>
        <w:annotationRef/>
      </w:r>
      <w:r>
        <w:t>Katya, can you add subfigure letters a, b, c to plot?</w:t>
      </w:r>
    </w:p>
  </w:comment>
  <w:comment w:id="217" w:author="Stephens" w:date="2019-05-02T15:37:00Z" w:initials="S">
    <w:p w14:paraId="47665D70" w14:textId="01253142" w:rsidR="00F662AC" w:rsidRDefault="00F662AC">
      <w:pPr>
        <w:pStyle w:val="CommentText"/>
      </w:pPr>
      <w:r>
        <w:rPr>
          <w:rStyle w:val="CommentReference"/>
        </w:rPr>
        <w:annotationRef/>
      </w:r>
      <w:r>
        <w:t xml:space="preserve">Is there any way to add on small picture from each site to this figure? Maybe impossible but I think most readers will have no idea what these sites look like. </w:t>
      </w:r>
    </w:p>
  </w:comment>
  <w:comment w:id="218" w:author="Jens Stevens" w:date="2019-05-02T15:37:00Z" w:initials="JS">
    <w:p w14:paraId="287FF8AE" w14:textId="6621AB7E" w:rsidR="00833E22" w:rsidRDefault="00833E22">
      <w:pPr>
        <w:pStyle w:val="CommentText"/>
      </w:pPr>
      <w:r>
        <w:rPr>
          <w:rStyle w:val="CommentReference"/>
        </w:rPr>
        <w:annotationRef/>
      </w:r>
      <w:r>
        <w:t>I don’t see this in any appendix? Gabrielle?</w:t>
      </w:r>
    </w:p>
  </w:comment>
  <w:comment w:id="221" w:author="Sally Thompson" w:date="2019-05-02T15:37:00Z" w:initials="ST">
    <w:p w14:paraId="7DAE4CD2" w14:textId="57D5A916" w:rsidR="00833E22" w:rsidRDefault="00833E22">
      <w:pPr>
        <w:pStyle w:val="CommentText"/>
      </w:pPr>
      <w:r>
        <w:rPr>
          <w:rStyle w:val="CommentReference"/>
        </w:rPr>
        <w:annotationRef/>
      </w:r>
      <w:r>
        <w:t>Not loving the percentage points stuff – can we call it VWC?</w:t>
      </w:r>
    </w:p>
  </w:comment>
  <w:comment w:id="225" w:author="Gabrielle Boisrame" w:date="2019-05-02T15:37:00Z" w:initials="GB">
    <w:p w14:paraId="0F5C2B2F" w14:textId="6FFB1C82" w:rsidR="00833E22" w:rsidRDefault="00833E22">
      <w:pPr>
        <w:pStyle w:val="CommentText"/>
      </w:pPr>
      <w:r>
        <w:rPr>
          <w:rStyle w:val="CommentReference"/>
        </w:rPr>
        <w:annotationRef/>
      </w:r>
      <w:r>
        <w:t>Is it helpful to have this histogram of differences too? I can add a/b labels if we want to keep this.</w:t>
      </w:r>
    </w:p>
  </w:comment>
  <w:comment w:id="230" w:author="Jens Stevens" w:date="2019-05-02T15:37:00Z" w:initials="JS">
    <w:p w14:paraId="44B33403" w14:textId="04949B52" w:rsidR="00833E22" w:rsidRDefault="00833E22">
      <w:pPr>
        <w:pStyle w:val="CommentText"/>
      </w:pPr>
      <w:r>
        <w:rPr>
          <w:rStyle w:val="CommentReference"/>
        </w:rPr>
        <w:annotationRef/>
      </w:r>
      <w:r>
        <w:t>Gabrielle can we note how this compares to ICB?</w:t>
      </w:r>
    </w:p>
  </w:comment>
  <w:comment w:id="232" w:author="Jens Stevens" w:date="2019-05-02T15:37:00Z" w:initials="JS">
    <w:p w14:paraId="79154010" w14:textId="6FF5332D" w:rsidR="00833E22" w:rsidRDefault="00833E22">
      <w:pPr>
        <w:pStyle w:val="CommentText"/>
      </w:pPr>
      <w:r>
        <w:rPr>
          <w:rStyle w:val="CommentReference"/>
        </w:rPr>
        <w:annotationRef/>
      </w:r>
      <w:r>
        <w:t>Scott can you confirm this?</w:t>
      </w:r>
    </w:p>
    <w:p w14:paraId="450D5019" w14:textId="77777777" w:rsidR="00F662AC" w:rsidRDefault="00F662AC">
      <w:pPr>
        <w:pStyle w:val="CommentText"/>
      </w:pPr>
    </w:p>
    <w:p w14:paraId="1DE4BDB7" w14:textId="7F8169DF" w:rsidR="00F662AC" w:rsidRDefault="00F662AC">
      <w:pPr>
        <w:pStyle w:val="CommentText"/>
      </w:pPr>
      <w:r>
        <w:t xml:space="preserve">Sent a message to Tony will let you know what he says. </w:t>
      </w:r>
    </w:p>
  </w:comment>
  <w:comment w:id="235" w:author="Stephens" w:date="2019-05-02T15:37:00Z" w:initials="S">
    <w:p w14:paraId="2D3C400D" w14:textId="2C9B6FB2" w:rsidR="00826CA5" w:rsidRDefault="00826CA5">
      <w:pPr>
        <w:pStyle w:val="CommentText"/>
      </w:pPr>
      <w:r>
        <w:rPr>
          <w:rStyle w:val="CommentReference"/>
        </w:rPr>
        <w:annotationRef/>
      </w:r>
      <w:r>
        <w:t>Is this in reference to the area burned by the Williams and Sugarloaf fires? Not clear</w:t>
      </w:r>
    </w:p>
  </w:comment>
  <w:comment w:id="249" w:author="Jens Stevens" w:date="2019-05-02T15:37:00Z" w:initials="JS">
    <w:p w14:paraId="3CA80F64" w14:textId="2D652344" w:rsidR="00833E22" w:rsidRDefault="00833E22">
      <w:pPr>
        <w:pStyle w:val="CommentText"/>
      </w:pPr>
      <w:r>
        <w:rPr>
          <w:rStyle w:val="CommentReference"/>
        </w:rPr>
        <w:annotationRef/>
      </w:r>
      <w:r>
        <w:t>Brandon, does Collins et al 2016 support this?</w:t>
      </w:r>
    </w:p>
  </w:comment>
  <w:comment w:id="260" w:author="Stephens" w:date="2019-05-02T15:37:00Z" w:initials="S">
    <w:p w14:paraId="71C9CB1C" w14:textId="6F2FE4D8" w:rsidR="00826CA5" w:rsidRDefault="00826CA5">
      <w:pPr>
        <w:pStyle w:val="CommentText"/>
      </w:pPr>
      <w:r>
        <w:rPr>
          <w:rStyle w:val="CommentReference"/>
        </w:rPr>
        <w:annotationRef/>
      </w:r>
      <w:r>
        <w:t>Very important point</w:t>
      </w:r>
    </w:p>
  </w:comment>
  <w:comment w:id="266" w:author="Jens Stevens" w:date="2019-05-02T15:37:00Z" w:initials="JS">
    <w:p w14:paraId="081349AD" w14:textId="5C31FD02" w:rsidR="00833E22" w:rsidRDefault="00833E22">
      <w:pPr>
        <w:pStyle w:val="CommentText"/>
      </w:pPr>
      <w:r>
        <w:rPr>
          <w:rStyle w:val="CommentReference"/>
        </w:rPr>
        <w:annotationRef/>
      </w:r>
      <w:r>
        <w:t>Isn’t there a citation somewhere that focuses specifically on large tree mortality? Can’t find it at the moment…</w:t>
      </w:r>
    </w:p>
    <w:p w14:paraId="75074C1D" w14:textId="77777777" w:rsidR="00833E22" w:rsidRDefault="00833E22">
      <w:pPr>
        <w:pStyle w:val="CommentText"/>
      </w:pPr>
    </w:p>
    <w:p w14:paraId="07A42139" w14:textId="2DEED71D" w:rsidR="00833E22" w:rsidRDefault="00833E22">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267" w:author="Brandon Collins" w:date="2019-05-02T15:37:00Z" w:initials="BC">
    <w:p w14:paraId="3999B8A3" w14:textId="77777777" w:rsidR="00833E22" w:rsidRDefault="00833E22">
      <w:pPr>
        <w:pStyle w:val="CommentText"/>
      </w:pPr>
      <w:r>
        <w:rPr>
          <w:rStyle w:val="CommentReference"/>
        </w:rPr>
        <w:annotationRef/>
      </w:r>
      <w:r>
        <w:t>How about this one:</w:t>
      </w:r>
    </w:p>
    <w:p w14:paraId="09BD40D8" w14:textId="1B4EA4C7" w:rsidR="00833E22" w:rsidRDefault="00833E22">
      <w:pPr>
        <w:pStyle w:val="CommentText"/>
      </w:pPr>
      <w:r w:rsidRPr="00384760">
        <w:t>Das, A. J., N. L. Stephenson, and K. P. Davis. 2016. Why do trees die? Characterizing the drivers of background tree mortality. Ecology 97:2616-2627.</w:t>
      </w:r>
    </w:p>
  </w:comment>
  <w:comment w:id="323" w:author="Sally Thompson" w:date="2019-05-02T15:37:00Z" w:initials="ST">
    <w:p w14:paraId="76E450EF" w14:textId="1A0392E6" w:rsidR="00833E22" w:rsidRDefault="00833E22">
      <w:pPr>
        <w:pStyle w:val="CommentText"/>
      </w:pPr>
      <w:r>
        <w:rPr>
          <w:rStyle w:val="CommentReference"/>
        </w:rPr>
        <w:annotationRef/>
      </w:r>
      <w:r>
        <w:t>And perhaps we shouldn’t read too much into it?  I think what might eb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352" w:author="Jens Stevens" w:date="2019-05-02T15:37:00Z" w:initials="JS">
    <w:p w14:paraId="78D87B68" w14:textId="77777777" w:rsidR="00833E22" w:rsidRDefault="00833E22" w:rsidP="004C4764">
      <w:pPr>
        <w:pStyle w:val="CommentText"/>
      </w:pPr>
      <w:r>
        <w:rPr>
          <w:rStyle w:val="CommentReference"/>
        </w:rPr>
        <w:annotationRef/>
      </w:r>
      <w:r>
        <w:t>Gabrielle/Katya/Sally</w:t>
      </w:r>
    </w:p>
  </w:comment>
  <w:comment w:id="324" w:author="Jens Stevens" w:date="2019-05-02T15:37:00Z" w:initials="JS">
    <w:p w14:paraId="19088C28" w14:textId="5B13A58B" w:rsidR="00833E22" w:rsidRDefault="00833E22">
      <w:pPr>
        <w:pStyle w:val="CommentText"/>
      </w:pPr>
      <w:r>
        <w:rPr>
          <w:rStyle w:val="CommentReference"/>
        </w:rPr>
        <w:annotationRef/>
      </w:r>
      <w:r>
        <w:t>Gabrielle/Katya/Sally</w:t>
      </w:r>
    </w:p>
  </w:comment>
  <w:comment w:id="357" w:author="Jens Stevens" w:date="2019-05-02T15:37:00Z" w:initials="JS">
    <w:p w14:paraId="4138141B" w14:textId="7C2883D9" w:rsidR="00833E22" w:rsidRDefault="00833E22">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6931AC" w15:done="0"/>
  <w15:commentEx w15:paraId="1F3CF501" w15:paraIdParent="1D6931AC" w15:done="0"/>
  <w15:commentEx w15:paraId="2F5546E5" w15:done="0"/>
  <w15:commentEx w15:paraId="34FD27AE" w15:paraIdParent="2F5546E5" w15:done="0"/>
  <w15:commentEx w15:paraId="09417A21" w15:done="0"/>
  <w15:commentEx w15:paraId="7ABB1425" w15:done="0"/>
  <w15:commentEx w15:paraId="46CF020A" w15:done="0"/>
  <w15:commentEx w15:paraId="59D833F8" w15:done="0"/>
  <w15:commentEx w15:paraId="4E6D30CF" w15:done="0"/>
  <w15:commentEx w15:paraId="67BA3ABA" w15:paraIdParent="4E6D30CF" w15:done="0"/>
  <w15:commentEx w15:paraId="7C6C80A3" w15:done="0"/>
  <w15:commentEx w15:paraId="5C72C250" w15:done="0"/>
  <w15:commentEx w15:paraId="7460FC90" w15:done="0"/>
  <w15:commentEx w15:paraId="6578355B" w15:paraIdParent="7460FC90" w15:done="0"/>
  <w15:commentEx w15:paraId="2F2A4772" w15:done="0"/>
  <w15:commentEx w15:paraId="0403AB45" w15:paraIdParent="2F2A4772" w15:done="0"/>
  <w15:commentEx w15:paraId="1BCE3B27" w15:paraIdParent="2F2A4772" w15:done="0"/>
  <w15:commentEx w15:paraId="2B472DA5" w15:done="0"/>
  <w15:commentEx w15:paraId="5B1D0902" w15:done="0"/>
  <w15:commentEx w15:paraId="287FF8AE" w15:done="0"/>
  <w15:commentEx w15:paraId="0F5C2B2F" w15:done="0"/>
  <w15:commentEx w15:paraId="44B33403" w15:done="0"/>
  <w15:commentEx w15:paraId="79154010" w15:done="0"/>
  <w15:commentEx w15:paraId="3CA80F64" w15:done="0"/>
  <w15:commentEx w15:paraId="07A42139" w15:done="0"/>
  <w15:commentEx w15:paraId="09BD40D8" w15:paraIdParent="07A42139" w15:done="0"/>
  <w15:commentEx w15:paraId="19088C28"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6931AC" w16cid:durableId="2068468B"/>
  <w16cid:commentId w16cid:paraId="1F3CF501" w16cid:durableId="206849E5"/>
  <w16cid:commentId w16cid:paraId="2F5546E5" w16cid:durableId="20684693"/>
  <w16cid:commentId w16cid:paraId="34FD27AE" w16cid:durableId="20688C4A"/>
  <w16cid:commentId w16cid:paraId="09417A21" w16cid:durableId="20684694"/>
  <w16cid:commentId w16cid:paraId="7ABB1425" w16cid:durableId="2034F57C"/>
  <w16cid:commentId w16cid:paraId="46CF020A" w16cid:durableId="206C4709"/>
  <w16cid:commentId w16cid:paraId="59D833F8" w16cid:durableId="2034AF82"/>
  <w16cid:commentId w16cid:paraId="4E6D30CF" w16cid:durableId="20337D79"/>
  <w16cid:commentId w16cid:paraId="67BA3ABA" w16cid:durableId="2034A35C"/>
  <w16cid:commentId w16cid:paraId="7C6C80A3" w16cid:durableId="20719621"/>
  <w16cid:commentId w16cid:paraId="5C72C250" w16cid:durableId="20337D7B"/>
  <w16cid:commentId w16cid:paraId="7460FC90" w16cid:durableId="20337D7E"/>
  <w16cid:commentId w16cid:paraId="6578355B" w16cid:durableId="207191C6"/>
  <w16cid:commentId w16cid:paraId="2F2A4772" w16cid:durableId="1FD76325"/>
  <w16cid:commentId w16cid:paraId="0403AB45" w16cid:durableId="1FE0830E"/>
  <w16cid:commentId w16cid:paraId="1BCE3B27" w16cid:durableId="2035FF78"/>
  <w16cid:commentId w16cid:paraId="2B472DA5" w16cid:durableId="202FC702"/>
  <w16cid:commentId w16cid:paraId="5B1D0902" w16cid:durableId="2035FD94"/>
  <w16cid:commentId w16cid:paraId="287FF8AE" w16cid:durableId="207196BC"/>
  <w16cid:commentId w16cid:paraId="0F5C2B2F" w16cid:durableId="206846AB"/>
  <w16cid:commentId w16cid:paraId="44B33403" w16cid:durableId="2071A050"/>
  <w16cid:commentId w16cid:paraId="79154010" w16cid:durableId="2071A147"/>
  <w16cid:commentId w16cid:paraId="3CA80F64" w16cid:durableId="2071A4FA"/>
  <w16cid:commentId w16cid:paraId="07A42139" w16cid:durableId="20337D93"/>
  <w16cid:commentId w16cid:paraId="09BD40D8" w16cid:durableId="20339639"/>
  <w16cid:commentId w16cid:paraId="19088C28" w16cid:durableId="2071A665"/>
  <w16cid:commentId w16cid:paraId="4138141B" w16cid:durableId="203002A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9544D8" w14:textId="77777777" w:rsidR="00A90015" w:rsidRDefault="00A90015" w:rsidP="00D55DA2">
      <w:r>
        <w:separator/>
      </w:r>
    </w:p>
  </w:endnote>
  <w:endnote w:type="continuationSeparator" w:id="0">
    <w:p w14:paraId="7932EB35" w14:textId="77777777" w:rsidR="00A90015" w:rsidRDefault="00A90015" w:rsidP="00D55DA2">
      <w:r>
        <w:continuationSeparator/>
      </w:r>
    </w:p>
  </w:endnote>
  <w:endnote w:type="continuationNotice" w:id="1">
    <w:p w14:paraId="20250AD8" w14:textId="77777777" w:rsidR="00A90015" w:rsidRDefault="00A900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15B7B" w14:textId="77777777" w:rsidR="00833E22" w:rsidRDefault="00833E22"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833E22" w:rsidRDefault="00833E22" w:rsidP="00D55DA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CF25B" w14:textId="10452C5F" w:rsidR="00833E22" w:rsidRDefault="00833E22"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6CA5">
      <w:rPr>
        <w:rStyle w:val="PageNumber"/>
        <w:noProof/>
      </w:rPr>
      <w:t>37</w:t>
    </w:r>
    <w:r>
      <w:rPr>
        <w:rStyle w:val="PageNumber"/>
      </w:rPr>
      <w:fldChar w:fldCharType="end"/>
    </w:r>
  </w:p>
  <w:p w14:paraId="0D3A7669" w14:textId="77777777" w:rsidR="00833E22" w:rsidRDefault="00833E22" w:rsidP="00D55DA2">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05D361" w14:textId="77777777" w:rsidR="00A90015" w:rsidRDefault="00A90015" w:rsidP="00D55DA2">
      <w:r>
        <w:separator/>
      </w:r>
    </w:p>
  </w:footnote>
  <w:footnote w:type="continuationSeparator" w:id="0">
    <w:p w14:paraId="5F19D48C" w14:textId="77777777" w:rsidR="00A90015" w:rsidRDefault="00A90015" w:rsidP="00D55DA2">
      <w:r>
        <w:continuationSeparator/>
      </w:r>
    </w:p>
  </w:footnote>
  <w:footnote w:type="continuationNotice" w:id="1">
    <w:p w14:paraId="650878F2" w14:textId="77777777" w:rsidR="00A90015" w:rsidRDefault="00A9001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50EB7BE"/>
    <w:lvl w:ilvl="0">
      <w:start w:val="1"/>
      <w:numFmt w:val="decimal"/>
      <w:lvlText w:val="%1."/>
      <w:lvlJc w:val="left"/>
      <w:pPr>
        <w:tabs>
          <w:tab w:val="num" w:pos="1800"/>
        </w:tabs>
        <w:ind w:left="1800" w:hanging="360"/>
      </w:pPr>
    </w:lvl>
  </w:abstractNum>
  <w:abstractNum w:abstractNumId="1">
    <w:nsid w:val="FFFFFF7D"/>
    <w:multiLevelType w:val="singleLevel"/>
    <w:tmpl w:val="82B02A6E"/>
    <w:lvl w:ilvl="0">
      <w:start w:val="1"/>
      <w:numFmt w:val="decimal"/>
      <w:lvlText w:val="%1."/>
      <w:lvlJc w:val="left"/>
      <w:pPr>
        <w:tabs>
          <w:tab w:val="num" w:pos="1440"/>
        </w:tabs>
        <w:ind w:left="1440" w:hanging="360"/>
      </w:pPr>
    </w:lvl>
  </w:abstractNum>
  <w:abstractNum w:abstractNumId="2">
    <w:nsid w:val="FFFFFF7E"/>
    <w:multiLevelType w:val="singleLevel"/>
    <w:tmpl w:val="0324E2B8"/>
    <w:lvl w:ilvl="0">
      <w:start w:val="1"/>
      <w:numFmt w:val="decimal"/>
      <w:lvlText w:val="%1."/>
      <w:lvlJc w:val="left"/>
      <w:pPr>
        <w:tabs>
          <w:tab w:val="num" w:pos="1080"/>
        </w:tabs>
        <w:ind w:left="1080" w:hanging="360"/>
      </w:pPr>
    </w:lvl>
  </w:abstractNum>
  <w:abstractNum w:abstractNumId="3">
    <w:nsid w:val="FFFFFF7F"/>
    <w:multiLevelType w:val="singleLevel"/>
    <w:tmpl w:val="5DAE6812"/>
    <w:lvl w:ilvl="0">
      <w:start w:val="1"/>
      <w:numFmt w:val="decimal"/>
      <w:lvlText w:val="%1."/>
      <w:lvlJc w:val="left"/>
      <w:pPr>
        <w:tabs>
          <w:tab w:val="num" w:pos="720"/>
        </w:tabs>
        <w:ind w:left="720" w:hanging="360"/>
      </w:pPr>
    </w:lvl>
  </w:abstractNum>
  <w:abstractNum w:abstractNumId="4">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7A43B54"/>
    <w:lvl w:ilvl="0">
      <w:start w:val="1"/>
      <w:numFmt w:val="decimal"/>
      <w:lvlText w:val="%1."/>
      <w:lvlJc w:val="left"/>
      <w:pPr>
        <w:tabs>
          <w:tab w:val="num" w:pos="360"/>
        </w:tabs>
        <w:ind w:left="360" w:hanging="360"/>
      </w:pPr>
    </w:lvl>
  </w:abstractNum>
  <w:abstractNum w:abstractNumId="9">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Jens Stevens">
    <w15:presenceInfo w15:providerId="None" w15:userId="Jens Stevens"/>
  </w15:person>
  <w15:person w15:author="Sally Thompson">
    <w15:presenceInfo w15:providerId="AD" w15:userId="S::sallyt@berkeley.edu::d1d1f16a-ec2b-4737-9ead-11df4814808d"/>
  </w15:person>
  <w15:person w15:author="Ekaterina Rakhmatulina">
    <w15:presenceInfo w15:providerId="Windows Live" w15:userId="26389bc3b0d5e458"/>
  </w15:person>
  <w15:person w15:author="Gabrielle Boisrame">
    <w15:presenceInfo w15:providerId="AD" w15:userId="S-1-5-21-2983108227-3104936336-457092868-27413"/>
  </w15:person>
  <w15:person w15:author="Brandon Collins">
    <w15:presenceInfo w15:providerId="None" w15:userId="Brandon Col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65&lt;/item&gt;&lt;item&gt;3499&lt;/item&gt;&lt;item&gt;3559&lt;/item&gt;&lt;item&gt;3563&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67C42"/>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06E"/>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3B83"/>
    <w:rsid w:val="00254A8F"/>
    <w:rsid w:val="00255482"/>
    <w:rsid w:val="00255E0B"/>
    <w:rsid w:val="00257C2B"/>
    <w:rsid w:val="002608DB"/>
    <w:rsid w:val="00261730"/>
    <w:rsid w:val="00261B20"/>
    <w:rsid w:val="002705F4"/>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2DFD"/>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764"/>
    <w:rsid w:val="004C4984"/>
    <w:rsid w:val="004C556E"/>
    <w:rsid w:val="004C7003"/>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2C84"/>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1857"/>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0080"/>
    <w:rsid w:val="00692085"/>
    <w:rsid w:val="006932E6"/>
    <w:rsid w:val="00695E68"/>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4F0C"/>
    <w:rsid w:val="00726A53"/>
    <w:rsid w:val="00732F46"/>
    <w:rsid w:val="00732FC0"/>
    <w:rsid w:val="00735092"/>
    <w:rsid w:val="00735EA3"/>
    <w:rsid w:val="00737117"/>
    <w:rsid w:val="00737286"/>
    <w:rsid w:val="00737AC6"/>
    <w:rsid w:val="007400BD"/>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26CA5"/>
    <w:rsid w:val="00830754"/>
    <w:rsid w:val="0083110E"/>
    <w:rsid w:val="00831CB9"/>
    <w:rsid w:val="00832545"/>
    <w:rsid w:val="008325E4"/>
    <w:rsid w:val="0083369C"/>
    <w:rsid w:val="00833C10"/>
    <w:rsid w:val="00833E22"/>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015"/>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3797"/>
    <w:rsid w:val="00AD5975"/>
    <w:rsid w:val="00AD5B95"/>
    <w:rsid w:val="00AD7A57"/>
    <w:rsid w:val="00AE0958"/>
    <w:rsid w:val="00AE09DE"/>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5CDA"/>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1C45"/>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0718F"/>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0DFD"/>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C6E5F"/>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62AC"/>
    <w:rsid w:val="00F67ACE"/>
    <w:rsid w:val="00F7083F"/>
    <w:rsid w:val="00F70FBB"/>
    <w:rsid w:val="00F71171"/>
    <w:rsid w:val="00F72D40"/>
    <w:rsid w:val="00F74D40"/>
    <w:rsid w:val="00F8448E"/>
    <w:rsid w:val="00F85993"/>
    <w:rsid w:val="00F860B9"/>
    <w:rsid w:val="00F87B93"/>
    <w:rsid w:val="00F93C8E"/>
    <w:rsid w:val="00FA0E07"/>
    <w:rsid w:val="00FA1320"/>
    <w:rsid w:val="00FA2603"/>
    <w:rsid w:val="00FA6CD5"/>
    <w:rsid w:val="00FA7CAA"/>
    <w:rsid w:val="00FB0572"/>
    <w:rsid w:val="00FB3C91"/>
    <w:rsid w:val="00FB4598"/>
    <w:rsid w:val="00FB7541"/>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emf"/><Relationship Id="rId17" Type="http://schemas.openxmlformats.org/officeDocument/2006/relationships/image" Target="media/image6.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4.emf"/><Relationship Id="rId23"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A01AA-6A92-42DF-90FE-052DA45C3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13687</Words>
  <Characters>78020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91524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Stephens</cp:lastModifiedBy>
  <cp:revision>2</cp:revision>
  <cp:lastPrinted>2013-12-07T23:09:00Z</cp:lastPrinted>
  <dcterms:created xsi:type="dcterms:W3CDTF">2019-05-02T22:37:00Z</dcterms:created>
  <dcterms:modified xsi:type="dcterms:W3CDTF">2019-05-02T22:37:00Z</dcterms:modified>
</cp:coreProperties>
</file>