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commentsIds.xml" ContentType="application/vnd.openxmlformats-officedocument.wordprocessingml.commentsIds+xml"/>
  <Override PartName="/word/people.xml" ContentType="application/vnd.openxmlformats-officedocument.wordprocessingml.peop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94040E1" w14:textId="11EDB92F" w:rsidR="0036555F" w:rsidRPr="0016288C" w:rsidRDefault="0036555F" w:rsidP="0036555F">
      <w:pPr>
        <w:pStyle w:val="Heading1"/>
        <w:rPr>
          <w:rFonts w:ascii="Times New Roman" w:hAnsi="Times New Roman" w:cs="Times New Roman"/>
          <w:color w:val="000000" w:themeColor="text1"/>
        </w:rPr>
      </w:pPr>
      <w:r w:rsidRPr="0016288C">
        <w:rPr>
          <w:rFonts w:ascii="Times New Roman" w:hAnsi="Times New Roman" w:cs="Times New Roman"/>
          <w:color w:val="000000" w:themeColor="text1"/>
        </w:rPr>
        <w:t xml:space="preserve">Appendix A: Sugarloaf Creek Basin </w:t>
      </w:r>
      <w:r>
        <w:rPr>
          <w:rFonts w:ascii="Times New Roman" w:hAnsi="Times New Roman" w:cs="Times New Roman"/>
          <w:color w:val="000000" w:themeColor="text1"/>
        </w:rPr>
        <w:t>Site Information</w:t>
      </w:r>
    </w:p>
    <w:p w14:paraId="08811F5A" w14:textId="77777777" w:rsidR="00BC3F8B" w:rsidRPr="0036555F" w:rsidRDefault="00BC3F8B" w:rsidP="00441D44">
      <w:pPr>
        <w:rPr>
          <w:rFonts w:ascii="Times New Roman" w:hAnsi="Times New Roman" w:cs="Times New Roman"/>
          <w:color w:val="000000" w:themeColor="text1"/>
        </w:rPr>
      </w:pPr>
    </w:p>
    <w:p w14:paraId="4F59A9D7" w14:textId="12701C92" w:rsidR="00441D44" w:rsidRPr="003D164C" w:rsidRDefault="00441D44" w:rsidP="00441D44">
      <w:pPr>
        <w:rPr>
          <w:rFonts w:ascii="Times New Roman" w:hAnsi="Times New Roman" w:cs="Times New Roman"/>
          <w:i/>
          <w:color w:val="000000" w:themeColor="text1"/>
        </w:rPr>
      </w:pPr>
      <w:r w:rsidRPr="003D164C">
        <w:rPr>
          <w:rFonts w:ascii="Times New Roman" w:hAnsi="Times New Roman" w:cs="Times New Roman"/>
          <w:i/>
          <w:color w:val="000000" w:themeColor="text1"/>
        </w:rPr>
        <w:t>Table A</w:t>
      </w:r>
      <w:r w:rsidR="0036555F" w:rsidRPr="003D164C">
        <w:rPr>
          <w:rFonts w:ascii="Times New Roman" w:hAnsi="Times New Roman" w:cs="Times New Roman"/>
          <w:i/>
          <w:color w:val="000000" w:themeColor="text1"/>
        </w:rPr>
        <w:t>1</w:t>
      </w:r>
      <w:r w:rsidRPr="003D164C">
        <w:rPr>
          <w:rFonts w:ascii="Times New Roman" w:hAnsi="Times New Roman" w:cs="Times New Roman"/>
          <w:i/>
          <w:color w:val="000000" w:themeColor="text1"/>
        </w:rPr>
        <w:t>. All fires from FRAP (2017) perimeter database the burned within SCB. Fires included in the analysis burned 57% of SCB.</w:t>
      </w:r>
    </w:p>
    <w:tbl>
      <w:tblPr>
        <w:tblStyle w:val="TableGrid"/>
        <w:tblW w:w="0" w:type="auto"/>
        <w:tblLook w:val="04A0" w:firstRow="1" w:lastRow="0" w:firstColumn="1" w:lastColumn="0" w:noHBand="0" w:noVBand="1"/>
      </w:tblPr>
      <w:tblGrid>
        <w:gridCol w:w="726"/>
        <w:gridCol w:w="1632"/>
        <w:gridCol w:w="1080"/>
        <w:gridCol w:w="990"/>
        <w:gridCol w:w="1440"/>
        <w:gridCol w:w="1350"/>
      </w:tblGrid>
      <w:tr w:rsidR="0016288C" w:rsidRPr="0016288C" w14:paraId="502431E6" w14:textId="77777777" w:rsidTr="006E43F2">
        <w:trPr>
          <w:trHeight w:val="300"/>
        </w:trPr>
        <w:tc>
          <w:tcPr>
            <w:tcW w:w="726" w:type="dxa"/>
            <w:tcBorders>
              <w:left w:val="nil"/>
              <w:right w:val="nil"/>
            </w:tcBorders>
            <w:noWrap/>
            <w:vAlign w:val="center"/>
            <w:hideMark/>
          </w:tcPr>
          <w:p w14:paraId="3DD58C4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Year</w:t>
            </w:r>
          </w:p>
        </w:tc>
        <w:tc>
          <w:tcPr>
            <w:tcW w:w="1632" w:type="dxa"/>
            <w:tcBorders>
              <w:left w:val="nil"/>
              <w:right w:val="nil"/>
            </w:tcBorders>
            <w:noWrap/>
            <w:vAlign w:val="center"/>
            <w:hideMark/>
          </w:tcPr>
          <w:p w14:paraId="44742EBA"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Name</w:t>
            </w:r>
          </w:p>
        </w:tc>
        <w:tc>
          <w:tcPr>
            <w:tcW w:w="1080" w:type="dxa"/>
            <w:tcBorders>
              <w:left w:val="nil"/>
              <w:right w:val="nil"/>
            </w:tcBorders>
            <w:noWrap/>
            <w:vAlign w:val="center"/>
            <w:hideMark/>
          </w:tcPr>
          <w:p w14:paraId="38317DB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Report date</w:t>
            </w:r>
          </w:p>
        </w:tc>
        <w:tc>
          <w:tcPr>
            <w:tcW w:w="990" w:type="dxa"/>
            <w:tcBorders>
              <w:left w:val="nil"/>
              <w:right w:val="nil"/>
            </w:tcBorders>
            <w:noWrap/>
            <w:vAlign w:val="center"/>
            <w:hideMark/>
          </w:tcPr>
          <w:p w14:paraId="5DB0E81D"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Total area (ha)</w:t>
            </w:r>
          </w:p>
        </w:tc>
        <w:tc>
          <w:tcPr>
            <w:tcW w:w="1440" w:type="dxa"/>
            <w:tcBorders>
              <w:left w:val="nil"/>
              <w:right w:val="nil"/>
            </w:tcBorders>
            <w:noWrap/>
            <w:vAlign w:val="center"/>
            <w:hideMark/>
          </w:tcPr>
          <w:p w14:paraId="66C58C6E"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Area of watershed burned (ha)</w:t>
            </w:r>
          </w:p>
        </w:tc>
        <w:tc>
          <w:tcPr>
            <w:tcW w:w="1350" w:type="dxa"/>
            <w:tcBorders>
              <w:left w:val="nil"/>
              <w:right w:val="nil"/>
            </w:tcBorders>
            <w:noWrap/>
            <w:vAlign w:val="center"/>
            <w:hideMark/>
          </w:tcPr>
          <w:p w14:paraId="43A94761" w14:textId="7CFAB455"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Included in analyses?</w:t>
            </w:r>
          </w:p>
        </w:tc>
      </w:tr>
      <w:tr w:rsidR="0016288C" w:rsidRPr="0016288C" w14:paraId="493F9420" w14:textId="77777777" w:rsidTr="006E43F2">
        <w:trPr>
          <w:trHeight w:val="300"/>
        </w:trPr>
        <w:tc>
          <w:tcPr>
            <w:tcW w:w="726" w:type="dxa"/>
            <w:tcBorders>
              <w:left w:val="nil"/>
              <w:bottom w:val="nil"/>
              <w:right w:val="nil"/>
            </w:tcBorders>
            <w:noWrap/>
            <w:hideMark/>
          </w:tcPr>
          <w:p w14:paraId="179B2058"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1952</w:t>
            </w:r>
          </w:p>
        </w:tc>
        <w:tc>
          <w:tcPr>
            <w:tcW w:w="1632" w:type="dxa"/>
            <w:tcBorders>
              <w:left w:val="nil"/>
              <w:bottom w:val="nil"/>
              <w:right w:val="nil"/>
            </w:tcBorders>
            <w:noWrap/>
            <w:hideMark/>
          </w:tcPr>
          <w:p w14:paraId="35349700"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left w:val="nil"/>
              <w:bottom w:val="nil"/>
              <w:right w:val="nil"/>
            </w:tcBorders>
            <w:noWrap/>
            <w:hideMark/>
          </w:tcPr>
          <w:p w14:paraId="3D91BC55"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19-Jun</w:t>
            </w:r>
          </w:p>
        </w:tc>
        <w:tc>
          <w:tcPr>
            <w:tcW w:w="990" w:type="dxa"/>
            <w:tcBorders>
              <w:left w:val="nil"/>
              <w:bottom w:val="nil"/>
              <w:right w:val="nil"/>
            </w:tcBorders>
            <w:noWrap/>
            <w:vAlign w:val="center"/>
            <w:hideMark/>
          </w:tcPr>
          <w:p w14:paraId="1AF2E0D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w:t>
            </w:r>
          </w:p>
        </w:tc>
        <w:tc>
          <w:tcPr>
            <w:tcW w:w="1440" w:type="dxa"/>
            <w:tcBorders>
              <w:left w:val="nil"/>
              <w:bottom w:val="nil"/>
              <w:right w:val="nil"/>
            </w:tcBorders>
            <w:noWrap/>
            <w:vAlign w:val="center"/>
            <w:hideMark/>
          </w:tcPr>
          <w:p w14:paraId="72A8A1BF"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w:t>
            </w:r>
          </w:p>
        </w:tc>
        <w:tc>
          <w:tcPr>
            <w:tcW w:w="1350" w:type="dxa"/>
            <w:tcBorders>
              <w:left w:val="nil"/>
              <w:bottom w:val="nil"/>
              <w:right w:val="nil"/>
            </w:tcBorders>
            <w:noWrap/>
            <w:vAlign w:val="center"/>
            <w:hideMark/>
          </w:tcPr>
          <w:p w14:paraId="4A521013" w14:textId="77777777" w:rsidR="00441D44" w:rsidRPr="0016288C" w:rsidRDefault="00441D44" w:rsidP="006E43F2">
            <w:pPr>
              <w:jc w:val="center"/>
              <w:rPr>
                <w:rFonts w:ascii="Times New Roman" w:hAnsi="Times New Roman" w:cs="Times New Roman"/>
                <w:color w:val="000000" w:themeColor="text1"/>
                <w:sz w:val="24"/>
                <w:szCs w:val="24"/>
              </w:rPr>
            </w:pPr>
          </w:p>
        </w:tc>
      </w:tr>
      <w:tr w:rsidR="0016288C" w:rsidRPr="0016288C" w14:paraId="48B35625" w14:textId="77777777" w:rsidTr="006E43F2">
        <w:trPr>
          <w:trHeight w:val="300"/>
        </w:trPr>
        <w:tc>
          <w:tcPr>
            <w:tcW w:w="726" w:type="dxa"/>
            <w:tcBorders>
              <w:top w:val="nil"/>
              <w:left w:val="nil"/>
              <w:bottom w:val="nil"/>
              <w:right w:val="nil"/>
            </w:tcBorders>
            <w:noWrap/>
            <w:hideMark/>
          </w:tcPr>
          <w:p w14:paraId="272266B2"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1964</w:t>
            </w:r>
          </w:p>
        </w:tc>
        <w:tc>
          <w:tcPr>
            <w:tcW w:w="1632" w:type="dxa"/>
            <w:tcBorders>
              <w:top w:val="nil"/>
              <w:left w:val="nil"/>
              <w:bottom w:val="nil"/>
              <w:right w:val="nil"/>
            </w:tcBorders>
            <w:noWrap/>
            <w:hideMark/>
          </w:tcPr>
          <w:p w14:paraId="6DCA70AF"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Williams</w:t>
            </w:r>
          </w:p>
        </w:tc>
        <w:tc>
          <w:tcPr>
            <w:tcW w:w="1080" w:type="dxa"/>
            <w:tcBorders>
              <w:top w:val="nil"/>
              <w:left w:val="nil"/>
              <w:bottom w:val="nil"/>
              <w:right w:val="nil"/>
            </w:tcBorders>
            <w:noWrap/>
            <w:hideMark/>
          </w:tcPr>
          <w:p w14:paraId="0A51E85B"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2-Oct</w:t>
            </w:r>
          </w:p>
        </w:tc>
        <w:tc>
          <w:tcPr>
            <w:tcW w:w="990" w:type="dxa"/>
            <w:tcBorders>
              <w:top w:val="nil"/>
              <w:left w:val="nil"/>
              <w:bottom w:val="nil"/>
              <w:right w:val="nil"/>
            </w:tcBorders>
            <w:noWrap/>
            <w:vAlign w:val="center"/>
            <w:hideMark/>
          </w:tcPr>
          <w:p w14:paraId="034BAB6D"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440" w:type="dxa"/>
            <w:tcBorders>
              <w:top w:val="nil"/>
              <w:left w:val="nil"/>
              <w:bottom w:val="nil"/>
              <w:right w:val="nil"/>
            </w:tcBorders>
            <w:noWrap/>
            <w:vAlign w:val="center"/>
            <w:hideMark/>
          </w:tcPr>
          <w:p w14:paraId="08FC2933"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350" w:type="dxa"/>
            <w:tcBorders>
              <w:top w:val="nil"/>
              <w:left w:val="nil"/>
              <w:bottom w:val="nil"/>
              <w:right w:val="nil"/>
            </w:tcBorders>
            <w:noWrap/>
            <w:vAlign w:val="center"/>
            <w:hideMark/>
          </w:tcPr>
          <w:p w14:paraId="4CC550A3" w14:textId="77777777" w:rsidR="00441D44" w:rsidRPr="0016288C" w:rsidRDefault="00441D44" w:rsidP="006E43F2">
            <w:pPr>
              <w:jc w:val="center"/>
              <w:rPr>
                <w:color w:val="000000" w:themeColor="text1"/>
              </w:rPr>
            </w:pPr>
          </w:p>
        </w:tc>
      </w:tr>
      <w:tr w:rsidR="0016288C" w:rsidRPr="0016288C" w14:paraId="013DCACF" w14:textId="77777777" w:rsidTr="006E43F2">
        <w:trPr>
          <w:trHeight w:val="300"/>
        </w:trPr>
        <w:tc>
          <w:tcPr>
            <w:tcW w:w="726" w:type="dxa"/>
            <w:tcBorders>
              <w:top w:val="nil"/>
              <w:left w:val="nil"/>
              <w:bottom w:val="nil"/>
              <w:right w:val="nil"/>
            </w:tcBorders>
            <w:noWrap/>
            <w:hideMark/>
          </w:tcPr>
          <w:p w14:paraId="22FCAB4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1971</w:t>
            </w:r>
          </w:p>
        </w:tc>
        <w:tc>
          <w:tcPr>
            <w:tcW w:w="1632" w:type="dxa"/>
            <w:tcBorders>
              <w:top w:val="nil"/>
              <w:left w:val="nil"/>
              <w:bottom w:val="nil"/>
              <w:right w:val="nil"/>
            </w:tcBorders>
            <w:noWrap/>
            <w:hideMark/>
          </w:tcPr>
          <w:p w14:paraId="524464F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Ball Dome</w:t>
            </w:r>
          </w:p>
        </w:tc>
        <w:tc>
          <w:tcPr>
            <w:tcW w:w="1080" w:type="dxa"/>
            <w:tcBorders>
              <w:top w:val="nil"/>
              <w:left w:val="nil"/>
              <w:bottom w:val="nil"/>
              <w:right w:val="nil"/>
            </w:tcBorders>
            <w:noWrap/>
            <w:hideMark/>
          </w:tcPr>
          <w:p w14:paraId="24E32AB5"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13-Aug</w:t>
            </w:r>
          </w:p>
        </w:tc>
        <w:tc>
          <w:tcPr>
            <w:tcW w:w="990" w:type="dxa"/>
            <w:tcBorders>
              <w:top w:val="nil"/>
              <w:left w:val="nil"/>
              <w:bottom w:val="nil"/>
              <w:right w:val="nil"/>
            </w:tcBorders>
            <w:noWrap/>
            <w:vAlign w:val="center"/>
            <w:hideMark/>
          </w:tcPr>
          <w:p w14:paraId="39EA31B4"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99</w:t>
            </w:r>
          </w:p>
        </w:tc>
        <w:tc>
          <w:tcPr>
            <w:tcW w:w="1440" w:type="dxa"/>
            <w:tcBorders>
              <w:top w:val="nil"/>
              <w:left w:val="nil"/>
              <w:bottom w:val="nil"/>
              <w:right w:val="nil"/>
            </w:tcBorders>
            <w:noWrap/>
            <w:vAlign w:val="center"/>
            <w:hideMark/>
          </w:tcPr>
          <w:p w14:paraId="688198F6"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99</w:t>
            </w:r>
          </w:p>
        </w:tc>
        <w:tc>
          <w:tcPr>
            <w:tcW w:w="1350" w:type="dxa"/>
            <w:tcBorders>
              <w:top w:val="nil"/>
              <w:left w:val="nil"/>
              <w:bottom w:val="nil"/>
              <w:right w:val="nil"/>
            </w:tcBorders>
            <w:noWrap/>
            <w:vAlign w:val="center"/>
            <w:hideMark/>
          </w:tcPr>
          <w:p w14:paraId="4ED5F5A6" w14:textId="77777777" w:rsidR="00441D44" w:rsidRPr="0016288C" w:rsidRDefault="00441D44" w:rsidP="006E43F2">
            <w:pPr>
              <w:jc w:val="center"/>
              <w:rPr>
                <w:rFonts w:ascii="Times New Roman" w:hAnsi="Times New Roman" w:cs="Times New Roman"/>
                <w:color w:val="000000" w:themeColor="text1"/>
                <w:sz w:val="24"/>
                <w:szCs w:val="24"/>
              </w:rPr>
            </w:pPr>
          </w:p>
        </w:tc>
      </w:tr>
      <w:tr w:rsidR="0016288C" w:rsidRPr="0016288C" w14:paraId="3E2DD6E7" w14:textId="77777777" w:rsidTr="006E43F2">
        <w:trPr>
          <w:trHeight w:val="300"/>
        </w:trPr>
        <w:tc>
          <w:tcPr>
            <w:tcW w:w="726" w:type="dxa"/>
            <w:tcBorders>
              <w:top w:val="nil"/>
              <w:left w:val="nil"/>
              <w:bottom w:val="nil"/>
              <w:right w:val="nil"/>
            </w:tcBorders>
            <w:noWrap/>
            <w:hideMark/>
          </w:tcPr>
          <w:p w14:paraId="3A9A111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1972</w:t>
            </w:r>
          </w:p>
        </w:tc>
        <w:tc>
          <w:tcPr>
            <w:tcW w:w="1632" w:type="dxa"/>
            <w:tcBorders>
              <w:top w:val="nil"/>
              <w:left w:val="nil"/>
              <w:bottom w:val="nil"/>
              <w:right w:val="nil"/>
            </w:tcBorders>
            <w:noWrap/>
            <w:hideMark/>
          </w:tcPr>
          <w:p w14:paraId="438E4113"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 Valley</w:t>
            </w:r>
          </w:p>
        </w:tc>
        <w:tc>
          <w:tcPr>
            <w:tcW w:w="1080" w:type="dxa"/>
            <w:tcBorders>
              <w:top w:val="nil"/>
              <w:left w:val="nil"/>
              <w:bottom w:val="nil"/>
              <w:right w:val="nil"/>
            </w:tcBorders>
            <w:noWrap/>
            <w:hideMark/>
          </w:tcPr>
          <w:p w14:paraId="4363512A"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15-Sep</w:t>
            </w:r>
          </w:p>
        </w:tc>
        <w:tc>
          <w:tcPr>
            <w:tcW w:w="990" w:type="dxa"/>
            <w:tcBorders>
              <w:top w:val="nil"/>
              <w:left w:val="nil"/>
              <w:bottom w:val="nil"/>
              <w:right w:val="nil"/>
            </w:tcBorders>
            <w:noWrap/>
            <w:vAlign w:val="center"/>
            <w:hideMark/>
          </w:tcPr>
          <w:p w14:paraId="542D9B3D"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16</w:t>
            </w:r>
          </w:p>
        </w:tc>
        <w:tc>
          <w:tcPr>
            <w:tcW w:w="1440" w:type="dxa"/>
            <w:tcBorders>
              <w:top w:val="nil"/>
              <w:left w:val="nil"/>
              <w:bottom w:val="nil"/>
              <w:right w:val="nil"/>
            </w:tcBorders>
            <w:noWrap/>
            <w:vAlign w:val="center"/>
            <w:hideMark/>
          </w:tcPr>
          <w:p w14:paraId="74A94AF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350" w:type="dxa"/>
            <w:tcBorders>
              <w:top w:val="nil"/>
              <w:left w:val="nil"/>
              <w:bottom w:val="nil"/>
              <w:right w:val="nil"/>
            </w:tcBorders>
            <w:noWrap/>
            <w:vAlign w:val="center"/>
            <w:hideMark/>
          </w:tcPr>
          <w:p w14:paraId="1DAE2E2B" w14:textId="77777777" w:rsidR="00441D44" w:rsidRPr="0016288C" w:rsidRDefault="00441D44" w:rsidP="006E43F2">
            <w:pPr>
              <w:jc w:val="center"/>
              <w:rPr>
                <w:rFonts w:ascii="Times New Roman" w:hAnsi="Times New Roman" w:cs="Times New Roman"/>
                <w:color w:val="000000" w:themeColor="text1"/>
                <w:sz w:val="24"/>
                <w:szCs w:val="24"/>
              </w:rPr>
            </w:pPr>
          </w:p>
        </w:tc>
      </w:tr>
      <w:tr w:rsidR="0016288C" w:rsidRPr="0016288C" w14:paraId="4302E148" w14:textId="77777777" w:rsidTr="006E43F2">
        <w:trPr>
          <w:trHeight w:val="300"/>
        </w:trPr>
        <w:tc>
          <w:tcPr>
            <w:tcW w:w="726" w:type="dxa"/>
            <w:tcBorders>
              <w:top w:val="nil"/>
              <w:left w:val="nil"/>
              <w:bottom w:val="nil"/>
              <w:right w:val="nil"/>
            </w:tcBorders>
            <w:noWrap/>
            <w:hideMark/>
          </w:tcPr>
          <w:p w14:paraId="7F9A26FE"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1973</w:t>
            </w:r>
          </w:p>
        </w:tc>
        <w:tc>
          <w:tcPr>
            <w:tcW w:w="1632" w:type="dxa"/>
            <w:tcBorders>
              <w:top w:val="nil"/>
              <w:left w:val="nil"/>
              <w:bottom w:val="nil"/>
              <w:right w:val="nil"/>
            </w:tcBorders>
            <w:noWrap/>
            <w:hideMark/>
          </w:tcPr>
          <w:p w14:paraId="57D6DEA0"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So. Sentinel</w:t>
            </w:r>
          </w:p>
        </w:tc>
        <w:tc>
          <w:tcPr>
            <w:tcW w:w="1080" w:type="dxa"/>
            <w:tcBorders>
              <w:top w:val="nil"/>
              <w:left w:val="nil"/>
              <w:bottom w:val="nil"/>
              <w:right w:val="nil"/>
            </w:tcBorders>
            <w:noWrap/>
            <w:hideMark/>
          </w:tcPr>
          <w:p w14:paraId="69277FCE"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28-Aug</w:t>
            </w:r>
          </w:p>
        </w:tc>
        <w:tc>
          <w:tcPr>
            <w:tcW w:w="990" w:type="dxa"/>
            <w:tcBorders>
              <w:top w:val="nil"/>
              <w:left w:val="nil"/>
              <w:bottom w:val="nil"/>
              <w:right w:val="nil"/>
            </w:tcBorders>
            <w:noWrap/>
            <w:vAlign w:val="center"/>
            <w:hideMark/>
          </w:tcPr>
          <w:p w14:paraId="2B5F0051"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1084</w:t>
            </w:r>
          </w:p>
        </w:tc>
        <w:tc>
          <w:tcPr>
            <w:tcW w:w="1440" w:type="dxa"/>
            <w:tcBorders>
              <w:top w:val="nil"/>
              <w:left w:val="nil"/>
              <w:bottom w:val="nil"/>
              <w:right w:val="nil"/>
            </w:tcBorders>
            <w:noWrap/>
            <w:vAlign w:val="center"/>
            <w:hideMark/>
          </w:tcPr>
          <w:p w14:paraId="769BEE47"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1038</w:t>
            </w:r>
          </w:p>
        </w:tc>
        <w:tc>
          <w:tcPr>
            <w:tcW w:w="1350" w:type="dxa"/>
            <w:tcBorders>
              <w:top w:val="nil"/>
              <w:left w:val="nil"/>
              <w:bottom w:val="nil"/>
              <w:right w:val="nil"/>
            </w:tcBorders>
            <w:noWrap/>
            <w:vAlign w:val="center"/>
            <w:hideMark/>
          </w:tcPr>
          <w:p w14:paraId="5711053D" w14:textId="4A89050F"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41FCF9A5" w14:textId="77777777" w:rsidTr="006E43F2">
        <w:trPr>
          <w:trHeight w:val="300"/>
        </w:trPr>
        <w:tc>
          <w:tcPr>
            <w:tcW w:w="726" w:type="dxa"/>
            <w:tcBorders>
              <w:top w:val="nil"/>
              <w:left w:val="nil"/>
              <w:bottom w:val="nil"/>
              <w:right w:val="nil"/>
            </w:tcBorders>
            <w:noWrap/>
            <w:hideMark/>
          </w:tcPr>
          <w:p w14:paraId="6089651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1974</w:t>
            </w:r>
          </w:p>
        </w:tc>
        <w:tc>
          <w:tcPr>
            <w:tcW w:w="1632" w:type="dxa"/>
            <w:tcBorders>
              <w:top w:val="nil"/>
              <w:left w:val="nil"/>
              <w:bottom w:val="nil"/>
              <w:right w:val="nil"/>
            </w:tcBorders>
            <w:noWrap/>
            <w:hideMark/>
          </w:tcPr>
          <w:p w14:paraId="11F90133"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Comanche</w:t>
            </w:r>
          </w:p>
        </w:tc>
        <w:tc>
          <w:tcPr>
            <w:tcW w:w="1080" w:type="dxa"/>
            <w:tcBorders>
              <w:top w:val="nil"/>
              <w:left w:val="nil"/>
              <w:bottom w:val="nil"/>
              <w:right w:val="nil"/>
            </w:tcBorders>
            <w:noWrap/>
            <w:hideMark/>
          </w:tcPr>
          <w:p w14:paraId="18AFB814"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22-Jul</w:t>
            </w:r>
          </w:p>
        </w:tc>
        <w:tc>
          <w:tcPr>
            <w:tcW w:w="990" w:type="dxa"/>
            <w:tcBorders>
              <w:top w:val="nil"/>
              <w:left w:val="nil"/>
              <w:bottom w:val="nil"/>
              <w:right w:val="nil"/>
            </w:tcBorders>
            <w:noWrap/>
            <w:vAlign w:val="center"/>
            <w:hideMark/>
          </w:tcPr>
          <w:p w14:paraId="283593BC"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1219</w:t>
            </w:r>
          </w:p>
        </w:tc>
        <w:tc>
          <w:tcPr>
            <w:tcW w:w="1440" w:type="dxa"/>
            <w:tcBorders>
              <w:top w:val="nil"/>
              <w:left w:val="nil"/>
              <w:bottom w:val="nil"/>
              <w:right w:val="nil"/>
            </w:tcBorders>
            <w:noWrap/>
            <w:vAlign w:val="center"/>
            <w:hideMark/>
          </w:tcPr>
          <w:p w14:paraId="2A715D2E"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1219</w:t>
            </w:r>
          </w:p>
        </w:tc>
        <w:tc>
          <w:tcPr>
            <w:tcW w:w="1350" w:type="dxa"/>
            <w:tcBorders>
              <w:top w:val="nil"/>
              <w:left w:val="nil"/>
              <w:bottom w:val="nil"/>
              <w:right w:val="nil"/>
            </w:tcBorders>
            <w:noWrap/>
            <w:vAlign w:val="center"/>
            <w:hideMark/>
          </w:tcPr>
          <w:p w14:paraId="5A1064EF" w14:textId="32FBB479"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402D4581" w14:textId="77777777" w:rsidTr="006E43F2">
        <w:trPr>
          <w:trHeight w:val="300"/>
        </w:trPr>
        <w:tc>
          <w:tcPr>
            <w:tcW w:w="726" w:type="dxa"/>
            <w:tcBorders>
              <w:top w:val="nil"/>
              <w:left w:val="nil"/>
              <w:bottom w:val="nil"/>
              <w:right w:val="nil"/>
            </w:tcBorders>
            <w:noWrap/>
            <w:hideMark/>
          </w:tcPr>
          <w:p w14:paraId="2101FA19"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1976</w:t>
            </w:r>
          </w:p>
        </w:tc>
        <w:tc>
          <w:tcPr>
            <w:tcW w:w="1632" w:type="dxa"/>
            <w:tcBorders>
              <w:top w:val="nil"/>
              <w:left w:val="nil"/>
              <w:bottom w:val="nil"/>
              <w:right w:val="nil"/>
            </w:tcBorders>
            <w:noWrap/>
            <w:hideMark/>
          </w:tcPr>
          <w:p w14:paraId="63E44BA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In Between</w:t>
            </w:r>
          </w:p>
        </w:tc>
        <w:tc>
          <w:tcPr>
            <w:tcW w:w="1080" w:type="dxa"/>
            <w:tcBorders>
              <w:top w:val="nil"/>
              <w:left w:val="nil"/>
              <w:bottom w:val="nil"/>
              <w:right w:val="nil"/>
            </w:tcBorders>
            <w:noWrap/>
            <w:hideMark/>
          </w:tcPr>
          <w:p w14:paraId="4838075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29-Jul</w:t>
            </w:r>
          </w:p>
        </w:tc>
        <w:tc>
          <w:tcPr>
            <w:tcW w:w="990" w:type="dxa"/>
            <w:tcBorders>
              <w:top w:val="nil"/>
              <w:left w:val="nil"/>
              <w:bottom w:val="nil"/>
              <w:right w:val="nil"/>
            </w:tcBorders>
            <w:noWrap/>
            <w:vAlign w:val="center"/>
            <w:hideMark/>
          </w:tcPr>
          <w:p w14:paraId="287E3FC4"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w:t>
            </w:r>
          </w:p>
        </w:tc>
        <w:tc>
          <w:tcPr>
            <w:tcW w:w="1440" w:type="dxa"/>
            <w:tcBorders>
              <w:top w:val="nil"/>
              <w:left w:val="nil"/>
              <w:bottom w:val="nil"/>
              <w:right w:val="nil"/>
            </w:tcBorders>
            <w:noWrap/>
            <w:vAlign w:val="center"/>
            <w:hideMark/>
          </w:tcPr>
          <w:p w14:paraId="0E610DA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w:t>
            </w:r>
          </w:p>
        </w:tc>
        <w:tc>
          <w:tcPr>
            <w:tcW w:w="1350" w:type="dxa"/>
            <w:tcBorders>
              <w:top w:val="nil"/>
              <w:left w:val="nil"/>
              <w:bottom w:val="nil"/>
              <w:right w:val="nil"/>
            </w:tcBorders>
            <w:noWrap/>
            <w:vAlign w:val="center"/>
            <w:hideMark/>
          </w:tcPr>
          <w:p w14:paraId="3C55BC80" w14:textId="558AFC59"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270F413B" w14:textId="77777777" w:rsidTr="006E43F2">
        <w:trPr>
          <w:trHeight w:val="300"/>
        </w:trPr>
        <w:tc>
          <w:tcPr>
            <w:tcW w:w="726" w:type="dxa"/>
            <w:tcBorders>
              <w:top w:val="nil"/>
              <w:left w:val="nil"/>
              <w:bottom w:val="nil"/>
              <w:right w:val="nil"/>
            </w:tcBorders>
            <w:noWrap/>
            <w:hideMark/>
          </w:tcPr>
          <w:p w14:paraId="23D038E3"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1977</w:t>
            </w:r>
          </w:p>
        </w:tc>
        <w:tc>
          <w:tcPr>
            <w:tcW w:w="1632" w:type="dxa"/>
            <w:tcBorders>
              <w:top w:val="nil"/>
              <w:left w:val="nil"/>
              <w:bottom w:val="nil"/>
              <w:right w:val="nil"/>
            </w:tcBorders>
            <w:noWrap/>
            <w:hideMark/>
          </w:tcPr>
          <w:p w14:paraId="062319D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top w:val="nil"/>
              <w:left w:val="nil"/>
              <w:bottom w:val="nil"/>
              <w:right w:val="nil"/>
            </w:tcBorders>
            <w:noWrap/>
            <w:hideMark/>
          </w:tcPr>
          <w:p w14:paraId="0BA2D128"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20-Jul</w:t>
            </w:r>
          </w:p>
        </w:tc>
        <w:tc>
          <w:tcPr>
            <w:tcW w:w="990" w:type="dxa"/>
            <w:tcBorders>
              <w:top w:val="nil"/>
              <w:left w:val="nil"/>
              <w:bottom w:val="nil"/>
              <w:right w:val="nil"/>
            </w:tcBorders>
            <w:noWrap/>
            <w:vAlign w:val="center"/>
            <w:hideMark/>
          </w:tcPr>
          <w:p w14:paraId="003E97AB"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264</w:t>
            </w:r>
          </w:p>
        </w:tc>
        <w:tc>
          <w:tcPr>
            <w:tcW w:w="1440" w:type="dxa"/>
            <w:tcBorders>
              <w:top w:val="nil"/>
              <w:left w:val="nil"/>
              <w:bottom w:val="nil"/>
              <w:right w:val="nil"/>
            </w:tcBorders>
            <w:noWrap/>
            <w:vAlign w:val="center"/>
            <w:hideMark/>
          </w:tcPr>
          <w:p w14:paraId="7C4D2E12"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264</w:t>
            </w:r>
          </w:p>
        </w:tc>
        <w:tc>
          <w:tcPr>
            <w:tcW w:w="1350" w:type="dxa"/>
            <w:tcBorders>
              <w:top w:val="nil"/>
              <w:left w:val="nil"/>
              <w:bottom w:val="nil"/>
              <w:right w:val="nil"/>
            </w:tcBorders>
            <w:noWrap/>
            <w:vAlign w:val="center"/>
            <w:hideMark/>
          </w:tcPr>
          <w:p w14:paraId="37ED5629" w14:textId="20923948"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539AB437" w14:textId="77777777" w:rsidTr="006E43F2">
        <w:trPr>
          <w:trHeight w:val="300"/>
        </w:trPr>
        <w:tc>
          <w:tcPr>
            <w:tcW w:w="726" w:type="dxa"/>
            <w:tcBorders>
              <w:top w:val="nil"/>
              <w:left w:val="nil"/>
              <w:bottom w:val="nil"/>
              <w:right w:val="nil"/>
            </w:tcBorders>
            <w:noWrap/>
            <w:hideMark/>
          </w:tcPr>
          <w:p w14:paraId="0F46423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1977</w:t>
            </w:r>
          </w:p>
        </w:tc>
        <w:tc>
          <w:tcPr>
            <w:tcW w:w="1632" w:type="dxa"/>
            <w:tcBorders>
              <w:top w:val="nil"/>
              <w:left w:val="nil"/>
              <w:bottom w:val="nil"/>
              <w:right w:val="nil"/>
            </w:tcBorders>
            <w:noWrap/>
            <w:hideMark/>
          </w:tcPr>
          <w:p w14:paraId="1566D9E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Ferguson</w:t>
            </w:r>
          </w:p>
        </w:tc>
        <w:tc>
          <w:tcPr>
            <w:tcW w:w="1080" w:type="dxa"/>
            <w:tcBorders>
              <w:top w:val="nil"/>
              <w:left w:val="nil"/>
              <w:bottom w:val="nil"/>
              <w:right w:val="nil"/>
            </w:tcBorders>
            <w:noWrap/>
            <w:hideMark/>
          </w:tcPr>
          <w:p w14:paraId="25C31771"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26-Jun</w:t>
            </w:r>
          </w:p>
        </w:tc>
        <w:tc>
          <w:tcPr>
            <w:tcW w:w="990" w:type="dxa"/>
            <w:tcBorders>
              <w:top w:val="nil"/>
              <w:left w:val="nil"/>
              <w:bottom w:val="nil"/>
              <w:right w:val="nil"/>
            </w:tcBorders>
            <w:noWrap/>
            <w:vAlign w:val="center"/>
            <w:hideMark/>
          </w:tcPr>
          <w:p w14:paraId="48670252"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4219</w:t>
            </w:r>
          </w:p>
        </w:tc>
        <w:tc>
          <w:tcPr>
            <w:tcW w:w="1440" w:type="dxa"/>
            <w:tcBorders>
              <w:top w:val="nil"/>
              <w:left w:val="nil"/>
              <w:bottom w:val="nil"/>
              <w:right w:val="nil"/>
            </w:tcBorders>
            <w:noWrap/>
            <w:vAlign w:val="center"/>
            <w:hideMark/>
          </w:tcPr>
          <w:p w14:paraId="32D0ED70"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1594</w:t>
            </w:r>
          </w:p>
        </w:tc>
        <w:tc>
          <w:tcPr>
            <w:tcW w:w="1350" w:type="dxa"/>
            <w:tcBorders>
              <w:top w:val="nil"/>
              <w:left w:val="nil"/>
              <w:bottom w:val="nil"/>
              <w:right w:val="nil"/>
            </w:tcBorders>
            <w:noWrap/>
            <w:vAlign w:val="center"/>
            <w:hideMark/>
          </w:tcPr>
          <w:p w14:paraId="1431BFE0" w14:textId="7D1982C7"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11552F20" w14:textId="77777777" w:rsidTr="006E43F2">
        <w:trPr>
          <w:trHeight w:val="300"/>
        </w:trPr>
        <w:tc>
          <w:tcPr>
            <w:tcW w:w="726" w:type="dxa"/>
            <w:tcBorders>
              <w:top w:val="nil"/>
              <w:left w:val="nil"/>
              <w:bottom w:val="nil"/>
              <w:right w:val="nil"/>
            </w:tcBorders>
            <w:noWrap/>
            <w:hideMark/>
          </w:tcPr>
          <w:p w14:paraId="71007287"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1980</w:t>
            </w:r>
          </w:p>
        </w:tc>
        <w:tc>
          <w:tcPr>
            <w:tcW w:w="1632" w:type="dxa"/>
            <w:tcBorders>
              <w:top w:val="nil"/>
              <w:left w:val="nil"/>
              <w:bottom w:val="nil"/>
              <w:right w:val="nil"/>
            </w:tcBorders>
            <w:noWrap/>
            <w:hideMark/>
          </w:tcPr>
          <w:p w14:paraId="39368900"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Roaring</w:t>
            </w:r>
          </w:p>
        </w:tc>
        <w:tc>
          <w:tcPr>
            <w:tcW w:w="1080" w:type="dxa"/>
            <w:tcBorders>
              <w:top w:val="nil"/>
              <w:left w:val="nil"/>
              <w:bottom w:val="nil"/>
              <w:right w:val="nil"/>
            </w:tcBorders>
            <w:noWrap/>
            <w:hideMark/>
          </w:tcPr>
          <w:p w14:paraId="7C32847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1-Aug</w:t>
            </w:r>
          </w:p>
        </w:tc>
        <w:tc>
          <w:tcPr>
            <w:tcW w:w="990" w:type="dxa"/>
            <w:tcBorders>
              <w:top w:val="nil"/>
              <w:left w:val="nil"/>
              <w:bottom w:val="nil"/>
              <w:right w:val="nil"/>
            </w:tcBorders>
            <w:noWrap/>
            <w:vAlign w:val="center"/>
            <w:hideMark/>
          </w:tcPr>
          <w:p w14:paraId="39109D4D"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170</w:t>
            </w:r>
          </w:p>
        </w:tc>
        <w:tc>
          <w:tcPr>
            <w:tcW w:w="1440" w:type="dxa"/>
            <w:tcBorders>
              <w:top w:val="nil"/>
              <w:left w:val="nil"/>
              <w:bottom w:val="nil"/>
              <w:right w:val="nil"/>
            </w:tcBorders>
            <w:noWrap/>
            <w:vAlign w:val="center"/>
            <w:hideMark/>
          </w:tcPr>
          <w:p w14:paraId="4D6F6551"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72</w:t>
            </w:r>
          </w:p>
        </w:tc>
        <w:tc>
          <w:tcPr>
            <w:tcW w:w="1350" w:type="dxa"/>
            <w:tcBorders>
              <w:top w:val="nil"/>
              <w:left w:val="nil"/>
              <w:bottom w:val="nil"/>
              <w:right w:val="nil"/>
            </w:tcBorders>
            <w:noWrap/>
            <w:vAlign w:val="center"/>
            <w:hideMark/>
          </w:tcPr>
          <w:p w14:paraId="458EC62B" w14:textId="6206286F"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3D3616C6" w14:textId="77777777" w:rsidTr="006E43F2">
        <w:trPr>
          <w:trHeight w:val="300"/>
        </w:trPr>
        <w:tc>
          <w:tcPr>
            <w:tcW w:w="726" w:type="dxa"/>
            <w:tcBorders>
              <w:top w:val="nil"/>
              <w:left w:val="nil"/>
              <w:bottom w:val="nil"/>
              <w:right w:val="nil"/>
            </w:tcBorders>
            <w:noWrap/>
            <w:hideMark/>
          </w:tcPr>
          <w:p w14:paraId="0BFD8764"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1985</w:t>
            </w:r>
          </w:p>
        </w:tc>
        <w:tc>
          <w:tcPr>
            <w:tcW w:w="1632" w:type="dxa"/>
            <w:tcBorders>
              <w:top w:val="nil"/>
              <w:left w:val="nil"/>
              <w:bottom w:val="nil"/>
              <w:right w:val="nil"/>
            </w:tcBorders>
            <w:noWrap/>
            <w:hideMark/>
          </w:tcPr>
          <w:p w14:paraId="183FB39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top w:val="nil"/>
              <w:left w:val="nil"/>
              <w:bottom w:val="nil"/>
              <w:right w:val="nil"/>
            </w:tcBorders>
            <w:noWrap/>
            <w:hideMark/>
          </w:tcPr>
          <w:p w14:paraId="5EDA4EEC"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28-Jul</w:t>
            </w:r>
          </w:p>
        </w:tc>
        <w:tc>
          <w:tcPr>
            <w:tcW w:w="990" w:type="dxa"/>
            <w:tcBorders>
              <w:top w:val="nil"/>
              <w:left w:val="nil"/>
              <w:bottom w:val="nil"/>
              <w:right w:val="nil"/>
            </w:tcBorders>
            <w:noWrap/>
            <w:vAlign w:val="center"/>
            <w:hideMark/>
          </w:tcPr>
          <w:p w14:paraId="7812991C"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1153</w:t>
            </w:r>
          </w:p>
        </w:tc>
        <w:tc>
          <w:tcPr>
            <w:tcW w:w="1440" w:type="dxa"/>
            <w:tcBorders>
              <w:top w:val="nil"/>
              <w:left w:val="nil"/>
              <w:bottom w:val="nil"/>
              <w:right w:val="nil"/>
            </w:tcBorders>
            <w:noWrap/>
            <w:vAlign w:val="center"/>
            <w:hideMark/>
          </w:tcPr>
          <w:p w14:paraId="7C88BE28"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1152</w:t>
            </w:r>
          </w:p>
        </w:tc>
        <w:tc>
          <w:tcPr>
            <w:tcW w:w="1350" w:type="dxa"/>
            <w:tcBorders>
              <w:top w:val="nil"/>
              <w:left w:val="nil"/>
              <w:bottom w:val="nil"/>
              <w:right w:val="nil"/>
            </w:tcBorders>
            <w:noWrap/>
            <w:vAlign w:val="center"/>
            <w:hideMark/>
          </w:tcPr>
          <w:p w14:paraId="24F3EF75" w14:textId="2F8BB10F"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3CE2DCBE" w14:textId="77777777" w:rsidTr="006E43F2">
        <w:trPr>
          <w:trHeight w:val="300"/>
        </w:trPr>
        <w:tc>
          <w:tcPr>
            <w:tcW w:w="726" w:type="dxa"/>
            <w:tcBorders>
              <w:top w:val="nil"/>
              <w:left w:val="nil"/>
              <w:bottom w:val="nil"/>
              <w:right w:val="nil"/>
            </w:tcBorders>
            <w:noWrap/>
            <w:hideMark/>
          </w:tcPr>
          <w:p w14:paraId="5F147767"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1988</w:t>
            </w:r>
          </w:p>
        </w:tc>
        <w:tc>
          <w:tcPr>
            <w:tcW w:w="1632" w:type="dxa"/>
            <w:tcBorders>
              <w:top w:val="nil"/>
              <w:left w:val="nil"/>
              <w:bottom w:val="nil"/>
              <w:right w:val="nil"/>
            </w:tcBorders>
            <w:noWrap/>
            <w:hideMark/>
          </w:tcPr>
          <w:p w14:paraId="2F35A394" w14:textId="77777777" w:rsidR="00441D44" w:rsidRPr="0016288C" w:rsidRDefault="00441D44" w:rsidP="006E43F2">
            <w:pPr>
              <w:rPr>
                <w:rFonts w:ascii="Times New Roman" w:hAnsi="Times New Roman" w:cs="Times New Roman"/>
                <w:color w:val="000000" w:themeColor="text1"/>
                <w:sz w:val="24"/>
                <w:szCs w:val="24"/>
              </w:rPr>
            </w:pPr>
            <w:proofErr w:type="spellStart"/>
            <w:r w:rsidRPr="0016288C">
              <w:rPr>
                <w:rFonts w:ascii="Times New Roman" w:hAnsi="Times New Roman" w:cs="Times New Roman"/>
                <w:color w:val="000000" w:themeColor="text1"/>
                <w:sz w:val="24"/>
                <w:szCs w:val="24"/>
              </w:rPr>
              <w:t>Sugarbaby</w:t>
            </w:r>
            <w:proofErr w:type="spellEnd"/>
          </w:p>
        </w:tc>
        <w:tc>
          <w:tcPr>
            <w:tcW w:w="1080" w:type="dxa"/>
            <w:tcBorders>
              <w:top w:val="nil"/>
              <w:left w:val="nil"/>
              <w:bottom w:val="nil"/>
              <w:right w:val="nil"/>
            </w:tcBorders>
            <w:noWrap/>
            <w:hideMark/>
          </w:tcPr>
          <w:p w14:paraId="37D13397"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20-Jun</w:t>
            </w:r>
          </w:p>
        </w:tc>
        <w:tc>
          <w:tcPr>
            <w:tcW w:w="990" w:type="dxa"/>
            <w:tcBorders>
              <w:top w:val="nil"/>
              <w:left w:val="nil"/>
              <w:bottom w:val="nil"/>
              <w:right w:val="nil"/>
            </w:tcBorders>
            <w:noWrap/>
            <w:vAlign w:val="center"/>
            <w:hideMark/>
          </w:tcPr>
          <w:p w14:paraId="6FB504FD"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3</w:t>
            </w:r>
          </w:p>
        </w:tc>
        <w:tc>
          <w:tcPr>
            <w:tcW w:w="1440" w:type="dxa"/>
            <w:tcBorders>
              <w:top w:val="nil"/>
              <w:left w:val="nil"/>
              <w:bottom w:val="nil"/>
              <w:right w:val="nil"/>
            </w:tcBorders>
            <w:noWrap/>
            <w:vAlign w:val="center"/>
            <w:hideMark/>
          </w:tcPr>
          <w:p w14:paraId="0E8D55A6"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3</w:t>
            </w:r>
          </w:p>
        </w:tc>
        <w:tc>
          <w:tcPr>
            <w:tcW w:w="1350" w:type="dxa"/>
            <w:tcBorders>
              <w:top w:val="nil"/>
              <w:left w:val="nil"/>
              <w:bottom w:val="nil"/>
              <w:right w:val="nil"/>
            </w:tcBorders>
            <w:noWrap/>
            <w:vAlign w:val="center"/>
            <w:hideMark/>
          </w:tcPr>
          <w:p w14:paraId="5F1B7EF8" w14:textId="3331D038"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2BBA0AB6" w14:textId="77777777" w:rsidTr="006E43F2">
        <w:trPr>
          <w:trHeight w:val="300"/>
        </w:trPr>
        <w:tc>
          <w:tcPr>
            <w:tcW w:w="726" w:type="dxa"/>
            <w:tcBorders>
              <w:top w:val="nil"/>
              <w:left w:val="nil"/>
              <w:bottom w:val="nil"/>
              <w:right w:val="nil"/>
            </w:tcBorders>
            <w:noWrap/>
            <w:hideMark/>
          </w:tcPr>
          <w:p w14:paraId="663B2709"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1992</w:t>
            </w:r>
          </w:p>
        </w:tc>
        <w:tc>
          <w:tcPr>
            <w:tcW w:w="1632" w:type="dxa"/>
            <w:tcBorders>
              <w:top w:val="nil"/>
              <w:left w:val="nil"/>
              <w:bottom w:val="nil"/>
              <w:right w:val="nil"/>
            </w:tcBorders>
            <w:noWrap/>
            <w:hideMark/>
          </w:tcPr>
          <w:p w14:paraId="06555F1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Ellis Meadow</w:t>
            </w:r>
          </w:p>
        </w:tc>
        <w:tc>
          <w:tcPr>
            <w:tcW w:w="1080" w:type="dxa"/>
            <w:tcBorders>
              <w:top w:val="nil"/>
              <w:left w:val="nil"/>
              <w:bottom w:val="nil"/>
              <w:right w:val="nil"/>
            </w:tcBorders>
            <w:noWrap/>
            <w:hideMark/>
          </w:tcPr>
          <w:p w14:paraId="142D882A"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2-Jun</w:t>
            </w:r>
          </w:p>
        </w:tc>
        <w:tc>
          <w:tcPr>
            <w:tcW w:w="990" w:type="dxa"/>
            <w:tcBorders>
              <w:top w:val="nil"/>
              <w:left w:val="nil"/>
              <w:bottom w:val="nil"/>
              <w:right w:val="nil"/>
            </w:tcBorders>
            <w:noWrap/>
            <w:vAlign w:val="center"/>
            <w:hideMark/>
          </w:tcPr>
          <w:p w14:paraId="31CD7D70"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w:t>
            </w:r>
          </w:p>
        </w:tc>
        <w:tc>
          <w:tcPr>
            <w:tcW w:w="1440" w:type="dxa"/>
            <w:tcBorders>
              <w:top w:val="nil"/>
              <w:left w:val="nil"/>
              <w:bottom w:val="nil"/>
              <w:right w:val="nil"/>
            </w:tcBorders>
            <w:noWrap/>
            <w:vAlign w:val="center"/>
            <w:hideMark/>
          </w:tcPr>
          <w:p w14:paraId="335204C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w:t>
            </w:r>
          </w:p>
        </w:tc>
        <w:tc>
          <w:tcPr>
            <w:tcW w:w="1350" w:type="dxa"/>
            <w:tcBorders>
              <w:top w:val="nil"/>
              <w:left w:val="nil"/>
              <w:bottom w:val="nil"/>
              <w:right w:val="nil"/>
            </w:tcBorders>
            <w:noWrap/>
            <w:vAlign w:val="center"/>
            <w:hideMark/>
          </w:tcPr>
          <w:p w14:paraId="6C8E575A" w14:textId="401664FB"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06E1FAF7" w14:textId="77777777" w:rsidTr="006E43F2">
        <w:trPr>
          <w:trHeight w:val="300"/>
        </w:trPr>
        <w:tc>
          <w:tcPr>
            <w:tcW w:w="726" w:type="dxa"/>
            <w:tcBorders>
              <w:top w:val="nil"/>
              <w:left w:val="nil"/>
              <w:bottom w:val="nil"/>
              <w:right w:val="nil"/>
            </w:tcBorders>
            <w:noWrap/>
            <w:hideMark/>
          </w:tcPr>
          <w:p w14:paraId="1B39BB11"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1997</w:t>
            </w:r>
          </w:p>
        </w:tc>
        <w:tc>
          <w:tcPr>
            <w:tcW w:w="1632" w:type="dxa"/>
            <w:tcBorders>
              <w:top w:val="nil"/>
              <w:left w:val="nil"/>
              <w:bottom w:val="nil"/>
              <w:right w:val="nil"/>
            </w:tcBorders>
            <w:noWrap/>
            <w:hideMark/>
          </w:tcPr>
          <w:p w14:paraId="10CA3194"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top w:val="nil"/>
              <w:left w:val="nil"/>
              <w:bottom w:val="nil"/>
              <w:right w:val="nil"/>
            </w:tcBorders>
            <w:noWrap/>
            <w:hideMark/>
          </w:tcPr>
          <w:p w14:paraId="37DCA94C"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15-Aug</w:t>
            </w:r>
          </w:p>
        </w:tc>
        <w:tc>
          <w:tcPr>
            <w:tcW w:w="990" w:type="dxa"/>
            <w:tcBorders>
              <w:top w:val="nil"/>
              <w:left w:val="nil"/>
              <w:bottom w:val="nil"/>
              <w:right w:val="nil"/>
            </w:tcBorders>
            <w:noWrap/>
            <w:vAlign w:val="center"/>
            <w:hideMark/>
          </w:tcPr>
          <w:p w14:paraId="27579ABC"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114</w:t>
            </w:r>
          </w:p>
        </w:tc>
        <w:tc>
          <w:tcPr>
            <w:tcW w:w="1440" w:type="dxa"/>
            <w:tcBorders>
              <w:top w:val="nil"/>
              <w:left w:val="nil"/>
              <w:bottom w:val="nil"/>
              <w:right w:val="nil"/>
            </w:tcBorders>
            <w:noWrap/>
            <w:vAlign w:val="center"/>
            <w:hideMark/>
          </w:tcPr>
          <w:p w14:paraId="66D7D4C5"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114</w:t>
            </w:r>
          </w:p>
        </w:tc>
        <w:tc>
          <w:tcPr>
            <w:tcW w:w="1350" w:type="dxa"/>
            <w:tcBorders>
              <w:top w:val="nil"/>
              <w:left w:val="nil"/>
              <w:bottom w:val="nil"/>
              <w:right w:val="nil"/>
            </w:tcBorders>
            <w:noWrap/>
            <w:vAlign w:val="center"/>
            <w:hideMark/>
          </w:tcPr>
          <w:p w14:paraId="010A656F" w14:textId="703BCDED"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32DB9888" w14:textId="77777777" w:rsidTr="006E43F2">
        <w:trPr>
          <w:trHeight w:val="300"/>
        </w:trPr>
        <w:tc>
          <w:tcPr>
            <w:tcW w:w="726" w:type="dxa"/>
            <w:tcBorders>
              <w:top w:val="nil"/>
              <w:left w:val="nil"/>
              <w:bottom w:val="nil"/>
              <w:right w:val="nil"/>
            </w:tcBorders>
            <w:noWrap/>
            <w:hideMark/>
          </w:tcPr>
          <w:p w14:paraId="26658C95"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1999</w:t>
            </w:r>
          </w:p>
        </w:tc>
        <w:tc>
          <w:tcPr>
            <w:tcW w:w="1632" w:type="dxa"/>
            <w:tcBorders>
              <w:top w:val="nil"/>
              <w:left w:val="nil"/>
              <w:bottom w:val="nil"/>
              <w:right w:val="nil"/>
            </w:tcBorders>
            <w:noWrap/>
            <w:hideMark/>
          </w:tcPr>
          <w:p w14:paraId="20CEED9C"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Williams</w:t>
            </w:r>
          </w:p>
        </w:tc>
        <w:tc>
          <w:tcPr>
            <w:tcW w:w="1080" w:type="dxa"/>
            <w:tcBorders>
              <w:top w:val="nil"/>
              <w:left w:val="nil"/>
              <w:bottom w:val="nil"/>
              <w:right w:val="nil"/>
            </w:tcBorders>
            <w:noWrap/>
            <w:hideMark/>
          </w:tcPr>
          <w:p w14:paraId="3D7E41B7"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18-Sep</w:t>
            </w:r>
          </w:p>
        </w:tc>
        <w:tc>
          <w:tcPr>
            <w:tcW w:w="990" w:type="dxa"/>
            <w:tcBorders>
              <w:top w:val="nil"/>
              <w:left w:val="nil"/>
              <w:bottom w:val="nil"/>
              <w:right w:val="nil"/>
            </w:tcBorders>
            <w:noWrap/>
            <w:vAlign w:val="center"/>
            <w:hideMark/>
          </w:tcPr>
          <w:p w14:paraId="2FABE8FA"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232</w:t>
            </w:r>
          </w:p>
        </w:tc>
        <w:tc>
          <w:tcPr>
            <w:tcW w:w="1440" w:type="dxa"/>
            <w:tcBorders>
              <w:top w:val="nil"/>
              <w:left w:val="nil"/>
              <w:bottom w:val="nil"/>
              <w:right w:val="nil"/>
            </w:tcBorders>
            <w:noWrap/>
            <w:vAlign w:val="center"/>
            <w:hideMark/>
          </w:tcPr>
          <w:p w14:paraId="711598BB"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232</w:t>
            </w:r>
          </w:p>
        </w:tc>
        <w:tc>
          <w:tcPr>
            <w:tcW w:w="1350" w:type="dxa"/>
            <w:tcBorders>
              <w:top w:val="nil"/>
              <w:left w:val="nil"/>
              <w:bottom w:val="nil"/>
              <w:right w:val="nil"/>
            </w:tcBorders>
            <w:noWrap/>
            <w:vAlign w:val="center"/>
            <w:hideMark/>
          </w:tcPr>
          <w:p w14:paraId="64913CEF" w14:textId="652D80DB"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563CB098" w14:textId="77777777" w:rsidTr="006E43F2">
        <w:trPr>
          <w:trHeight w:val="300"/>
        </w:trPr>
        <w:tc>
          <w:tcPr>
            <w:tcW w:w="726" w:type="dxa"/>
            <w:tcBorders>
              <w:top w:val="nil"/>
              <w:left w:val="nil"/>
              <w:bottom w:val="nil"/>
              <w:right w:val="nil"/>
            </w:tcBorders>
            <w:noWrap/>
            <w:hideMark/>
          </w:tcPr>
          <w:p w14:paraId="2D776EFA"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2003</w:t>
            </w:r>
          </w:p>
        </w:tc>
        <w:tc>
          <w:tcPr>
            <w:tcW w:w="1632" w:type="dxa"/>
            <w:tcBorders>
              <w:top w:val="nil"/>
              <w:left w:val="nil"/>
              <w:bottom w:val="nil"/>
              <w:right w:val="nil"/>
            </w:tcBorders>
            <w:noWrap/>
            <w:hideMark/>
          </w:tcPr>
          <w:p w14:paraId="59E930EE"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Williams</w:t>
            </w:r>
          </w:p>
        </w:tc>
        <w:tc>
          <w:tcPr>
            <w:tcW w:w="1080" w:type="dxa"/>
            <w:tcBorders>
              <w:top w:val="nil"/>
              <w:left w:val="nil"/>
              <w:bottom w:val="nil"/>
              <w:right w:val="nil"/>
            </w:tcBorders>
            <w:noWrap/>
            <w:hideMark/>
          </w:tcPr>
          <w:p w14:paraId="6206F892"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28-Jul</w:t>
            </w:r>
          </w:p>
        </w:tc>
        <w:tc>
          <w:tcPr>
            <w:tcW w:w="990" w:type="dxa"/>
            <w:tcBorders>
              <w:top w:val="nil"/>
              <w:left w:val="nil"/>
              <w:bottom w:val="nil"/>
              <w:right w:val="nil"/>
            </w:tcBorders>
            <w:noWrap/>
            <w:vAlign w:val="center"/>
            <w:hideMark/>
          </w:tcPr>
          <w:p w14:paraId="407AD846" w14:textId="108B2288" w:rsidR="00441D44" w:rsidRPr="0016288C" w:rsidRDefault="00490CF8"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1429</w:t>
            </w:r>
          </w:p>
        </w:tc>
        <w:tc>
          <w:tcPr>
            <w:tcW w:w="1440" w:type="dxa"/>
            <w:tcBorders>
              <w:top w:val="nil"/>
              <w:left w:val="nil"/>
              <w:bottom w:val="nil"/>
              <w:right w:val="nil"/>
            </w:tcBorders>
            <w:noWrap/>
            <w:vAlign w:val="center"/>
            <w:hideMark/>
          </w:tcPr>
          <w:p w14:paraId="43C7CA19" w14:textId="76F8FCC3"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14</w:t>
            </w:r>
            <w:r w:rsidR="00490CF8" w:rsidRPr="0016288C">
              <w:rPr>
                <w:rFonts w:ascii="Times New Roman" w:hAnsi="Times New Roman" w:cs="Times New Roman"/>
                <w:color w:val="000000" w:themeColor="text1"/>
                <w:sz w:val="24"/>
                <w:szCs w:val="24"/>
              </w:rPr>
              <w:t>27</w:t>
            </w:r>
          </w:p>
        </w:tc>
        <w:tc>
          <w:tcPr>
            <w:tcW w:w="1350" w:type="dxa"/>
            <w:tcBorders>
              <w:top w:val="nil"/>
              <w:left w:val="nil"/>
              <w:bottom w:val="nil"/>
              <w:right w:val="nil"/>
            </w:tcBorders>
            <w:noWrap/>
            <w:vAlign w:val="center"/>
            <w:hideMark/>
          </w:tcPr>
          <w:p w14:paraId="62A104A9" w14:textId="347FB9A6"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057A134E" w14:textId="77777777" w:rsidTr="006E43F2">
        <w:trPr>
          <w:trHeight w:val="300"/>
        </w:trPr>
        <w:tc>
          <w:tcPr>
            <w:tcW w:w="726" w:type="dxa"/>
            <w:tcBorders>
              <w:top w:val="nil"/>
              <w:left w:val="nil"/>
              <w:bottom w:val="nil"/>
              <w:right w:val="nil"/>
            </w:tcBorders>
            <w:noWrap/>
            <w:hideMark/>
          </w:tcPr>
          <w:p w14:paraId="714F91F4"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2004</w:t>
            </w:r>
          </w:p>
        </w:tc>
        <w:tc>
          <w:tcPr>
            <w:tcW w:w="1632" w:type="dxa"/>
            <w:tcBorders>
              <w:top w:val="nil"/>
              <w:left w:val="nil"/>
              <w:bottom w:val="nil"/>
              <w:right w:val="nil"/>
            </w:tcBorders>
            <w:noWrap/>
            <w:hideMark/>
          </w:tcPr>
          <w:p w14:paraId="149F3C92"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Ferguson</w:t>
            </w:r>
          </w:p>
        </w:tc>
        <w:tc>
          <w:tcPr>
            <w:tcW w:w="1080" w:type="dxa"/>
            <w:tcBorders>
              <w:top w:val="nil"/>
              <w:left w:val="nil"/>
              <w:bottom w:val="nil"/>
              <w:right w:val="nil"/>
            </w:tcBorders>
            <w:noWrap/>
            <w:hideMark/>
          </w:tcPr>
          <w:p w14:paraId="3BE37B7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7-Jul</w:t>
            </w:r>
          </w:p>
        </w:tc>
        <w:tc>
          <w:tcPr>
            <w:tcW w:w="990" w:type="dxa"/>
            <w:tcBorders>
              <w:top w:val="nil"/>
              <w:left w:val="nil"/>
              <w:bottom w:val="nil"/>
              <w:right w:val="nil"/>
            </w:tcBorders>
            <w:noWrap/>
            <w:vAlign w:val="center"/>
            <w:hideMark/>
          </w:tcPr>
          <w:p w14:paraId="21054B12"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w:t>
            </w:r>
          </w:p>
        </w:tc>
        <w:tc>
          <w:tcPr>
            <w:tcW w:w="1440" w:type="dxa"/>
            <w:tcBorders>
              <w:top w:val="nil"/>
              <w:left w:val="nil"/>
              <w:bottom w:val="nil"/>
              <w:right w:val="nil"/>
            </w:tcBorders>
            <w:noWrap/>
            <w:vAlign w:val="center"/>
            <w:hideMark/>
          </w:tcPr>
          <w:p w14:paraId="631DB127"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w:t>
            </w:r>
          </w:p>
        </w:tc>
        <w:tc>
          <w:tcPr>
            <w:tcW w:w="1350" w:type="dxa"/>
            <w:tcBorders>
              <w:top w:val="nil"/>
              <w:left w:val="nil"/>
              <w:bottom w:val="nil"/>
              <w:right w:val="nil"/>
            </w:tcBorders>
            <w:noWrap/>
            <w:vAlign w:val="center"/>
            <w:hideMark/>
          </w:tcPr>
          <w:p w14:paraId="0522072E" w14:textId="77777777" w:rsidR="00441D44" w:rsidRPr="0016288C" w:rsidRDefault="00441D44" w:rsidP="006E43F2">
            <w:pPr>
              <w:jc w:val="center"/>
              <w:rPr>
                <w:rFonts w:ascii="Times New Roman" w:hAnsi="Times New Roman" w:cs="Times New Roman"/>
                <w:color w:val="000000" w:themeColor="text1"/>
                <w:sz w:val="24"/>
                <w:szCs w:val="24"/>
              </w:rPr>
            </w:pPr>
          </w:p>
        </w:tc>
      </w:tr>
      <w:tr w:rsidR="00441D44" w:rsidRPr="0016288C" w14:paraId="1CD5ACA6" w14:textId="77777777" w:rsidTr="006E43F2">
        <w:trPr>
          <w:trHeight w:val="300"/>
        </w:trPr>
        <w:tc>
          <w:tcPr>
            <w:tcW w:w="726" w:type="dxa"/>
            <w:tcBorders>
              <w:top w:val="nil"/>
              <w:left w:val="nil"/>
              <w:right w:val="nil"/>
            </w:tcBorders>
            <w:noWrap/>
            <w:hideMark/>
          </w:tcPr>
          <w:p w14:paraId="37435587"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2006</w:t>
            </w:r>
          </w:p>
        </w:tc>
        <w:tc>
          <w:tcPr>
            <w:tcW w:w="1632" w:type="dxa"/>
            <w:tcBorders>
              <w:top w:val="nil"/>
              <w:left w:val="nil"/>
              <w:right w:val="nil"/>
            </w:tcBorders>
            <w:noWrap/>
            <w:hideMark/>
          </w:tcPr>
          <w:p w14:paraId="2D34ECBE"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Pond</w:t>
            </w:r>
          </w:p>
        </w:tc>
        <w:tc>
          <w:tcPr>
            <w:tcW w:w="1080" w:type="dxa"/>
            <w:tcBorders>
              <w:top w:val="nil"/>
              <w:left w:val="nil"/>
              <w:right w:val="nil"/>
            </w:tcBorders>
            <w:noWrap/>
            <w:hideMark/>
          </w:tcPr>
          <w:p w14:paraId="626B008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13-Aug</w:t>
            </w:r>
          </w:p>
        </w:tc>
        <w:tc>
          <w:tcPr>
            <w:tcW w:w="990" w:type="dxa"/>
            <w:tcBorders>
              <w:top w:val="nil"/>
              <w:left w:val="nil"/>
              <w:right w:val="nil"/>
            </w:tcBorders>
            <w:noWrap/>
            <w:vAlign w:val="center"/>
            <w:hideMark/>
          </w:tcPr>
          <w:p w14:paraId="3E00FEA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440" w:type="dxa"/>
            <w:tcBorders>
              <w:top w:val="nil"/>
              <w:left w:val="nil"/>
              <w:right w:val="nil"/>
            </w:tcBorders>
            <w:noWrap/>
            <w:vAlign w:val="center"/>
            <w:hideMark/>
          </w:tcPr>
          <w:p w14:paraId="47366047"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0</w:t>
            </w:r>
          </w:p>
        </w:tc>
        <w:tc>
          <w:tcPr>
            <w:tcW w:w="1350" w:type="dxa"/>
            <w:tcBorders>
              <w:top w:val="nil"/>
              <w:left w:val="nil"/>
              <w:right w:val="nil"/>
            </w:tcBorders>
            <w:noWrap/>
            <w:vAlign w:val="center"/>
            <w:hideMark/>
          </w:tcPr>
          <w:p w14:paraId="0C185731" w14:textId="77777777" w:rsidR="00441D44" w:rsidRPr="0016288C" w:rsidRDefault="00441D44" w:rsidP="006E43F2">
            <w:pPr>
              <w:jc w:val="center"/>
              <w:rPr>
                <w:rFonts w:ascii="Times New Roman" w:hAnsi="Times New Roman" w:cs="Times New Roman"/>
                <w:color w:val="000000" w:themeColor="text1"/>
                <w:sz w:val="24"/>
                <w:szCs w:val="24"/>
              </w:rPr>
            </w:pPr>
          </w:p>
        </w:tc>
      </w:tr>
    </w:tbl>
    <w:p w14:paraId="4C4D1879" w14:textId="77777777" w:rsidR="00441D44" w:rsidRPr="0016288C" w:rsidRDefault="00441D44" w:rsidP="00441D44">
      <w:pPr>
        <w:rPr>
          <w:rFonts w:ascii="Times New Roman" w:hAnsi="Times New Roman" w:cs="Times New Roman"/>
          <w:color w:val="000000" w:themeColor="text1"/>
        </w:rPr>
      </w:pPr>
    </w:p>
    <w:p w14:paraId="216D7448" w14:textId="77777777" w:rsidR="00641B54" w:rsidRDefault="00641B54">
      <w:pPr>
        <w:rPr>
          <w:rFonts w:ascii="Times New Roman" w:hAnsi="Times New Roman" w:cs="Times New Roman"/>
          <w:color w:val="000000" w:themeColor="text1"/>
        </w:rPr>
      </w:pPr>
    </w:p>
    <w:p w14:paraId="4B7F18A1" w14:textId="77777777" w:rsidR="0036555F" w:rsidRDefault="0036555F">
      <w:pPr>
        <w:rPr>
          <w:rFonts w:ascii="Times New Roman" w:hAnsi="Times New Roman" w:cs="Times New Roman"/>
          <w:color w:val="000000" w:themeColor="text1"/>
        </w:rPr>
      </w:pPr>
      <w:r>
        <w:rPr>
          <w:rFonts w:ascii="Times New Roman" w:hAnsi="Times New Roman" w:cs="Times New Roman"/>
          <w:color w:val="000000" w:themeColor="text1"/>
        </w:rPr>
        <w:br w:type="page"/>
      </w:r>
    </w:p>
    <w:p w14:paraId="245F431A" w14:textId="7294A4B1" w:rsidR="00EB6236" w:rsidRPr="003D164C" w:rsidRDefault="00641B54">
      <w:pPr>
        <w:rPr>
          <w:rFonts w:ascii="Times New Roman" w:hAnsi="Times New Roman" w:cs="Times New Roman"/>
          <w:i/>
          <w:color w:val="000000" w:themeColor="text1"/>
        </w:rPr>
      </w:pPr>
      <w:r w:rsidRPr="003D164C">
        <w:rPr>
          <w:rFonts w:ascii="Times New Roman" w:hAnsi="Times New Roman" w:cs="Times New Roman"/>
          <w:i/>
          <w:color w:val="000000" w:themeColor="text1"/>
        </w:rPr>
        <w:lastRenderedPageBreak/>
        <w:t>Table A</w:t>
      </w:r>
      <w:r w:rsidR="0036555F" w:rsidRPr="003D164C">
        <w:rPr>
          <w:rFonts w:ascii="Times New Roman" w:hAnsi="Times New Roman" w:cs="Times New Roman"/>
          <w:i/>
          <w:color w:val="000000" w:themeColor="text1"/>
        </w:rPr>
        <w:t>2</w:t>
      </w:r>
      <w:r w:rsidRPr="003D164C">
        <w:rPr>
          <w:rFonts w:ascii="Times New Roman" w:hAnsi="Times New Roman" w:cs="Times New Roman"/>
          <w:i/>
          <w:color w:val="000000" w:themeColor="text1"/>
        </w:rPr>
        <w:t xml:space="preserve">. </w:t>
      </w:r>
      <w:r w:rsidR="00EB6236" w:rsidRPr="003D164C">
        <w:rPr>
          <w:rFonts w:ascii="Times New Roman" w:hAnsi="Times New Roman" w:cs="Times New Roman"/>
          <w:i/>
          <w:color w:val="000000" w:themeColor="text1"/>
        </w:rPr>
        <w:t xml:space="preserve">Specific discharge </w:t>
      </w:r>
      <w:r w:rsidR="00EB6236" w:rsidRPr="003D164C">
        <w:rPr>
          <w:rFonts w:ascii="Times New Roman" w:hAnsi="Times New Roman" w:cs="Times New Roman"/>
          <w:i/>
        </w:rPr>
        <w:t>(total streamflow volume divided by watershed area)</w:t>
      </w:r>
      <w:r w:rsidRPr="003D164C">
        <w:rPr>
          <w:rFonts w:ascii="Times New Roman" w:hAnsi="Times New Roman" w:cs="Times New Roman"/>
          <w:i/>
          <w:color w:val="000000" w:themeColor="text1"/>
        </w:rPr>
        <w:t xml:space="preserve"> from the Merced Watershed (which contains ICB) and South Fork Kings River Watershed (which contains SCB)</w:t>
      </w:r>
      <w:r w:rsidR="00EB6236" w:rsidRPr="003D164C">
        <w:rPr>
          <w:rFonts w:ascii="Times New Roman" w:hAnsi="Times New Roman" w:cs="Times New Roman"/>
          <w:i/>
          <w:color w:val="000000" w:themeColor="text1"/>
        </w:rPr>
        <w:t xml:space="preserve"> illustrate drier conditions in the region including SCB.</w:t>
      </w:r>
    </w:p>
    <w:tbl>
      <w:tblPr>
        <w:tblStyle w:val="TableGrid"/>
        <w:tblW w:w="0" w:type="auto"/>
        <w:tblLayout w:type="fixed"/>
        <w:tblLook w:val="04A0" w:firstRow="1" w:lastRow="0" w:firstColumn="1" w:lastColumn="0" w:noHBand="0" w:noVBand="1"/>
      </w:tblPr>
      <w:tblGrid>
        <w:gridCol w:w="1255"/>
        <w:gridCol w:w="1530"/>
        <w:gridCol w:w="1170"/>
        <w:gridCol w:w="1530"/>
        <w:gridCol w:w="1530"/>
        <w:gridCol w:w="810"/>
        <w:gridCol w:w="1525"/>
      </w:tblGrid>
      <w:tr w:rsidR="00DB2115" w14:paraId="1260A55C" w14:textId="77777777" w:rsidTr="00DB2115">
        <w:tc>
          <w:tcPr>
            <w:tcW w:w="1255" w:type="dxa"/>
          </w:tcPr>
          <w:p w14:paraId="198ED1D0" w14:textId="61981834" w:rsidR="00EB6236" w:rsidRPr="003F2AD4" w:rsidRDefault="00EB6236">
            <w:pPr>
              <w:rPr>
                <w:rFonts w:ascii="Times New Roman" w:hAnsi="Times New Roman" w:cs="Times New Roman"/>
                <w:b/>
                <w:color w:val="000000" w:themeColor="text1"/>
              </w:rPr>
            </w:pPr>
            <w:r w:rsidRPr="003F2AD4">
              <w:rPr>
                <w:rFonts w:ascii="Times New Roman" w:hAnsi="Times New Roman" w:cs="Times New Roman"/>
                <w:b/>
                <w:color w:val="000000" w:themeColor="text1"/>
              </w:rPr>
              <w:t>Large Watershed</w:t>
            </w:r>
          </w:p>
        </w:tc>
        <w:tc>
          <w:tcPr>
            <w:tcW w:w="1530" w:type="dxa"/>
          </w:tcPr>
          <w:p w14:paraId="1713E332" w14:textId="49E71528" w:rsidR="00EB6236" w:rsidRPr="003F2AD4" w:rsidRDefault="00EB6236">
            <w:pPr>
              <w:rPr>
                <w:rFonts w:ascii="Times New Roman" w:hAnsi="Times New Roman" w:cs="Times New Roman"/>
                <w:b/>
                <w:color w:val="000000" w:themeColor="text1"/>
              </w:rPr>
            </w:pPr>
            <w:r w:rsidRPr="003F2AD4">
              <w:rPr>
                <w:rFonts w:ascii="Times New Roman" w:hAnsi="Times New Roman" w:cs="Times New Roman"/>
                <w:b/>
                <w:color w:val="000000" w:themeColor="text1"/>
              </w:rPr>
              <w:t>Sub-Watershed Measurement Point</w:t>
            </w:r>
          </w:p>
        </w:tc>
        <w:tc>
          <w:tcPr>
            <w:tcW w:w="1170" w:type="dxa"/>
          </w:tcPr>
          <w:p w14:paraId="70FFA557" w14:textId="23C1170D" w:rsidR="00EB6236" w:rsidRPr="003F2AD4" w:rsidRDefault="00EB6236" w:rsidP="006E424D">
            <w:pPr>
              <w:rPr>
                <w:rFonts w:ascii="Times New Roman" w:hAnsi="Times New Roman" w:cs="Times New Roman"/>
                <w:b/>
                <w:color w:val="000000" w:themeColor="text1"/>
              </w:rPr>
            </w:pPr>
            <w:r w:rsidRPr="003F2AD4">
              <w:rPr>
                <w:rFonts w:ascii="Times New Roman" w:hAnsi="Times New Roman" w:cs="Times New Roman"/>
                <w:b/>
                <w:color w:val="000000" w:themeColor="text1"/>
              </w:rPr>
              <w:t>Gage #</w:t>
            </w:r>
            <w:r w:rsidR="00DB2115">
              <w:rPr>
                <w:rFonts w:ascii="Times New Roman" w:hAnsi="Times New Roman" w:cs="Times New Roman"/>
                <w:b/>
                <w:color w:val="000000" w:themeColor="text1"/>
              </w:rPr>
              <w:t xml:space="preserve"> or Data Source</w:t>
            </w:r>
          </w:p>
        </w:tc>
        <w:tc>
          <w:tcPr>
            <w:tcW w:w="1530" w:type="dxa"/>
          </w:tcPr>
          <w:p w14:paraId="1A76F2F1" w14:textId="3592F180" w:rsidR="00EB6236" w:rsidRPr="003F2AD4" w:rsidRDefault="00EB6236">
            <w:pPr>
              <w:rPr>
                <w:rFonts w:ascii="Times New Roman" w:hAnsi="Times New Roman" w:cs="Times New Roman"/>
                <w:b/>
                <w:color w:val="000000" w:themeColor="text1"/>
              </w:rPr>
            </w:pPr>
            <w:r w:rsidRPr="003F2AD4">
              <w:rPr>
                <w:rFonts w:ascii="Times New Roman" w:hAnsi="Times New Roman" w:cs="Times New Roman"/>
                <w:b/>
                <w:color w:val="000000" w:themeColor="text1"/>
              </w:rPr>
              <w:t>Lat/Lon</w:t>
            </w:r>
          </w:p>
        </w:tc>
        <w:tc>
          <w:tcPr>
            <w:tcW w:w="1530" w:type="dxa"/>
          </w:tcPr>
          <w:p w14:paraId="6052D699" w14:textId="018CBDAF" w:rsidR="00EB6236" w:rsidRPr="003F2AD4" w:rsidRDefault="00EB6236">
            <w:pPr>
              <w:rPr>
                <w:rFonts w:ascii="Times New Roman" w:hAnsi="Times New Roman" w:cs="Times New Roman"/>
                <w:b/>
                <w:color w:val="000000" w:themeColor="text1"/>
              </w:rPr>
            </w:pPr>
            <w:r w:rsidRPr="003F2AD4">
              <w:rPr>
                <w:rFonts w:ascii="Times New Roman" w:hAnsi="Times New Roman" w:cs="Times New Roman"/>
                <w:b/>
                <w:color w:val="000000" w:themeColor="text1"/>
              </w:rPr>
              <w:t>Sub-watershed Area</w:t>
            </w:r>
          </w:p>
        </w:tc>
        <w:tc>
          <w:tcPr>
            <w:tcW w:w="810" w:type="dxa"/>
          </w:tcPr>
          <w:p w14:paraId="64FF9D9F" w14:textId="4E655983" w:rsidR="00EB6236" w:rsidRPr="003F2AD4" w:rsidRDefault="00EB6236">
            <w:pPr>
              <w:rPr>
                <w:rFonts w:ascii="Times New Roman" w:hAnsi="Times New Roman" w:cs="Times New Roman"/>
                <w:b/>
                <w:color w:val="000000" w:themeColor="text1"/>
              </w:rPr>
            </w:pPr>
            <w:r w:rsidRPr="003F2AD4">
              <w:rPr>
                <w:rFonts w:ascii="Times New Roman" w:hAnsi="Times New Roman" w:cs="Times New Roman"/>
                <w:b/>
                <w:color w:val="000000" w:themeColor="text1"/>
              </w:rPr>
              <w:t>Years</w:t>
            </w:r>
          </w:p>
        </w:tc>
        <w:tc>
          <w:tcPr>
            <w:tcW w:w="1525" w:type="dxa"/>
          </w:tcPr>
          <w:p w14:paraId="3D4EC822" w14:textId="75DB26A0" w:rsidR="00EB6236" w:rsidRPr="003F2AD4" w:rsidRDefault="00EB6236">
            <w:pPr>
              <w:rPr>
                <w:rFonts w:ascii="Times New Roman" w:hAnsi="Times New Roman" w:cs="Times New Roman"/>
                <w:b/>
                <w:color w:val="000000" w:themeColor="text1"/>
              </w:rPr>
            </w:pPr>
            <w:r w:rsidRPr="003F2AD4">
              <w:rPr>
                <w:rFonts w:ascii="Times New Roman" w:hAnsi="Times New Roman" w:cs="Times New Roman"/>
                <w:b/>
                <w:color w:val="000000" w:themeColor="text1"/>
              </w:rPr>
              <w:t>Mean Annual Specific Discharge (Flow/Area)</w:t>
            </w:r>
          </w:p>
        </w:tc>
      </w:tr>
      <w:tr w:rsidR="00DB2115" w14:paraId="36FFD51E" w14:textId="77777777" w:rsidTr="00DB2115">
        <w:tc>
          <w:tcPr>
            <w:tcW w:w="1255" w:type="dxa"/>
          </w:tcPr>
          <w:p w14:paraId="20B46835" w14:textId="5EABDB29" w:rsidR="00EB6236" w:rsidRDefault="00EB6236">
            <w:pPr>
              <w:rPr>
                <w:rFonts w:ascii="Times New Roman" w:hAnsi="Times New Roman" w:cs="Times New Roman"/>
                <w:color w:val="000000" w:themeColor="text1"/>
              </w:rPr>
            </w:pPr>
            <w:r>
              <w:rPr>
                <w:rFonts w:ascii="Times New Roman" w:hAnsi="Times New Roman" w:cs="Times New Roman"/>
                <w:color w:val="000000" w:themeColor="text1"/>
              </w:rPr>
              <w:t>South Fork Kings</w:t>
            </w:r>
          </w:p>
        </w:tc>
        <w:tc>
          <w:tcPr>
            <w:tcW w:w="1530" w:type="dxa"/>
          </w:tcPr>
          <w:p w14:paraId="440E6C0E" w14:textId="4A5DF6C3" w:rsidR="00EB6236" w:rsidRDefault="00EB6236">
            <w:pPr>
              <w:rPr>
                <w:rFonts w:ascii="Times New Roman" w:hAnsi="Times New Roman" w:cs="Times New Roman"/>
                <w:color w:val="000000" w:themeColor="text1"/>
              </w:rPr>
            </w:pPr>
            <w:r w:rsidRPr="00EF599F">
              <w:rPr>
                <w:rFonts w:ascii="Times New Roman" w:hAnsi="Times New Roman" w:cs="Times New Roman"/>
              </w:rPr>
              <w:t>SF Kings River Near Cedar Grove</w:t>
            </w:r>
            <w:r w:rsidR="003F2AD4">
              <w:rPr>
                <w:rFonts w:ascii="Times New Roman" w:hAnsi="Times New Roman" w:cs="Times New Roman"/>
              </w:rPr>
              <w:t>,</w:t>
            </w:r>
            <w:r w:rsidRPr="00EF599F">
              <w:rPr>
                <w:rFonts w:ascii="Times New Roman" w:hAnsi="Times New Roman" w:cs="Times New Roman"/>
              </w:rPr>
              <w:t xml:space="preserve"> CA</w:t>
            </w:r>
          </w:p>
        </w:tc>
        <w:tc>
          <w:tcPr>
            <w:tcW w:w="1170" w:type="dxa"/>
          </w:tcPr>
          <w:p w14:paraId="65BC9374" w14:textId="77777777" w:rsidR="006E424D" w:rsidRDefault="006E424D">
            <w:pPr>
              <w:rPr>
                <w:rFonts w:ascii="Times New Roman" w:hAnsi="Times New Roman" w:cs="Times New Roman"/>
              </w:rPr>
            </w:pPr>
            <w:r>
              <w:rPr>
                <w:rFonts w:ascii="Times New Roman" w:hAnsi="Times New Roman" w:cs="Times New Roman"/>
              </w:rPr>
              <w:t>USGS</w:t>
            </w:r>
          </w:p>
          <w:p w14:paraId="785434C4" w14:textId="56390D35" w:rsidR="00EB6236" w:rsidRDefault="00EB6236">
            <w:pPr>
              <w:rPr>
                <w:rFonts w:ascii="Times New Roman" w:hAnsi="Times New Roman" w:cs="Times New Roman"/>
                <w:color w:val="000000" w:themeColor="text1"/>
              </w:rPr>
            </w:pPr>
            <w:r w:rsidRPr="00EF599F">
              <w:rPr>
                <w:rFonts w:ascii="Times New Roman" w:hAnsi="Times New Roman" w:cs="Times New Roman"/>
              </w:rPr>
              <w:t>11212500</w:t>
            </w:r>
          </w:p>
        </w:tc>
        <w:tc>
          <w:tcPr>
            <w:tcW w:w="1530" w:type="dxa"/>
          </w:tcPr>
          <w:p w14:paraId="517941AE" w14:textId="180BBEB6" w:rsidR="00EB6236" w:rsidRDefault="002128F6">
            <w:pPr>
              <w:rPr>
                <w:rFonts w:ascii="Times New Roman" w:hAnsi="Times New Roman" w:cs="Times New Roman"/>
                <w:color w:val="000000" w:themeColor="text1"/>
              </w:rPr>
            </w:pPr>
            <w:r>
              <w:rPr>
                <w:rFonts w:ascii="Times New Roman" w:hAnsi="Times New Roman" w:cs="Times New Roman"/>
              </w:rPr>
              <w:t>36</w:t>
            </w:r>
            <w:r w:rsidR="00EB6236" w:rsidRPr="00EF599F">
              <w:rPr>
                <w:rFonts w:ascii="Times New Roman" w:hAnsi="Times New Roman" w:cs="Times New Roman"/>
                <w:vertAlign w:val="superscript"/>
              </w:rPr>
              <w:t>o</w:t>
            </w:r>
            <w:r w:rsidR="00EB6236">
              <w:rPr>
                <w:rFonts w:ascii="Times New Roman" w:hAnsi="Times New Roman" w:cs="Times New Roman"/>
              </w:rPr>
              <w:t xml:space="preserve">48’25” </w:t>
            </w:r>
            <w:proofErr w:type="gramStart"/>
            <w:r w:rsidR="00EB6236">
              <w:rPr>
                <w:rFonts w:ascii="Times New Roman" w:hAnsi="Times New Roman" w:cs="Times New Roman"/>
              </w:rPr>
              <w:t xml:space="preserve">N </w:t>
            </w:r>
            <w:r w:rsidR="00EB6236" w:rsidRPr="00EF599F">
              <w:rPr>
                <w:rFonts w:ascii="Times New Roman" w:hAnsi="Times New Roman" w:cs="Times New Roman"/>
              </w:rPr>
              <w:t xml:space="preserve"> 118</w:t>
            </w:r>
            <w:r w:rsidR="00EB6236" w:rsidRPr="00EF599F">
              <w:rPr>
                <w:rFonts w:ascii="Times New Roman" w:hAnsi="Times New Roman" w:cs="Times New Roman"/>
                <w:vertAlign w:val="superscript"/>
              </w:rPr>
              <w:t>o</w:t>
            </w:r>
            <w:r w:rsidR="00EB6236" w:rsidRPr="00EF599F">
              <w:rPr>
                <w:rFonts w:ascii="Times New Roman" w:hAnsi="Times New Roman" w:cs="Times New Roman"/>
              </w:rPr>
              <w:t>44’55</w:t>
            </w:r>
            <w:proofErr w:type="gramEnd"/>
            <w:r w:rsidR="00EB6236" w:rsidRPr="00EF599F">
              <w:rPr>
                <w:rFonts w:ascii="Times New Roman" w:hAnsi="Times New Roman" w:cs="Times New Roman"/>
              </w:rPr>
              <w:t>”</w:t>
            </w:r>
            <w:r w:rsidR="00EB6236">
              <w:rPr>
                <w:rFonts w:ascii="Times New Roman" w:hAnsi="Times New Roman" w:cs="Times New Roman"/>
              </w:rPr>
              <w:t xml:space="preserve"> W</w:t>
            </w:r>
          </w:p>
        </w:tc>
        <w:tc>
          <w:tcPr>
            <w:tcW w:w="1530" w:type="dxa"/>
          </w:tcPr>
          <w:p w14:paraId="33D9A16E" w14:textId="25CBBA87" w:rsidR="00EB6236" w:rsidRDefault="00EB6236">
            <w:pPr>
              <w:rPr>
                <w:rFonts w:ascii="Times New Roman" w:hAnsi="Times New Roman" w:cs="Times New Roman"/>
                <w:color w:val="000000" w:themeColor="text1"/>
              </w:rPr>
            </w:pPr>
            <w:r w:rsidRPr="00EF599F">
              <w:rPr>
                <w:rFonts w:ascii="Times New Roman" w:hAnsi="Times New Roman" w:cs="Times New Roman"/>
              </w:rPr>
              <w:t>1056 km</w:t>
            </w:r>
            <w:r w:rsidRPr="00EF599F">
              <w:rPr>
                <w:rFonts w:ascii="Times New Roman" w:hAnsi="Times New Roman" w:cs="Times New Roman"/>
                <w:vertAlign w:val="superscript"/>
              </w:rPr>
              <w:t>2</w:t>
            </w:r>
          </w:p>
        </w:tc>
        <w:tc>
          <w:tcPr>
            <w:tcW w:w="810" w:type="dxa"/>
          </w:tcPr>
          <w:p w14:paraId="3F12BE0C" w14:textId="4890C927" w:rsidR="00EB6236" w:rsidRDefault="00EB6236">
            <w:pPr>
              <w:rPr>
                <w:rFonts w:ascii="Times New Roman" w:hAnsi="Times New Roman" w:cs="Times New Roman"/>
                <w:color w:val="000000" w:themeColor="text1"/>
              </w:rPr>
            </w:pPr>
            <w:r w:rsidRPr="00EF599F">
              <w:rPr>
                <w:rFonts w:ascii="Times New Roman" w:hAnsi="Times New Roman" w:cs="Times New Roman"/>
              </w:rPr>
              <w:t>1950-1957</w:t>
            </w:r>
          </w:p>
        </w:tc>
        <w:tc>
          <w:tcPr>
            <w:tcW w:w="1525" w:type="dxa"/>
          </w:tcPr>
          <w:p w14:paraId="4D1197F8" w14:textId="492E74B3" w:rsidR="00EB6236" w:rsidRDefault="00EB6236">
            <w:pPr>
              <w:rPr>
                <w:rFonts w:ascii="Times New Roman" w:hAnsi="Times New Roman" w:cs="Times New Roman"/>
                <w:color w:val="000000" w:themeColor="text1"/>
              </w:rPr>
            </w:pPr>
            <w:r w:rsidRPr="00EF599F">
              <w:rPr>
                <w:rFonts w:ascii="Times New Roman" w:hAnsi="Times New Roman" w:cs="Times New Roman"/>
              </w:rPr>
              <w:t>0.55 m/</w:t>
            </w:r>
            <w:proofErr w:type="spellStart"/>
            <w:r w:rsidRPr="00EF599F">
              <w:rPr>
                <w:rFonts w:ascii="Times New Roman" w:hAnsi="Times New Roman" w:cs="Times New Roman"/>
              </w:rPr>
              <w:t>yr</w:t>
            </w:r>
            <w:proofErr w:type="spellEnd"/>
          </w:p>
        </w:tc>
      </w:tr>
      <w:tr w:rsidR="00DB2115" w14:paraId="6A3DE096" w14:textId="77777777" w:rsidTr="00DB2115">
        <w:tc>
          <w:tcPr>
            <w:tcW w:w="1255" w:type="dxa"/>
          </w:tcPr>
          <w:p w14:paraId="0F9FB971" w14:textId="0445A8AC" w:rsidR="00EB6236" w:rsidRDefault="00EB6236">
            <w:pPr>
              <w:rPr>
                <w:rFonts w:ascii="Times New Roman" w:hAnsi="Times New Roman" w:cs="Times New Roman"/>
                <w:color w:val="000000" w:themeColor="text1"/>
              </w:rPr>
            </w:pPr>
            <w:r>
              <w:rPr>
                <w:rFonts w:ascii="Times New Roman" w:hAnsi="Times New Roman" w:cs="Times New Roman"/>
                <w:color w:val="000000" w:themeColor="text1"/>
              </w:rPr>
              <w:t>South Fork Kings</w:t>
            </w:r>
          </w:p>
        </w:tc>
        <w:tc>
          <w:tcPr>
            <w:tcW w:w="1530" w:type="dxa"/>
          </w:tcPr>
          <w:p w14:paraId="7D99D9D9" w14:textId="00E0755C" w:rsidR="00EB6236" w:rsidRDefault="00EB6236">
            <w:pPr>
              <w:rPr>
                <w:rFonts w:ascii="Times New Roman" w:hAnsi="Times New Roman" w:cs="Times New Roman"/>
                <w:color w:val="000000" w:themeColor="text1"/>
              </w:rPr>
            </w:pPr>
            <w:r w:rsidRPr="00EF599F">
              <w:rPr>
                <w:rFonts w:ascii="Times New Roman" w:hAnsi="Times New Roman" w:cs="Times New Roman"/>
              </w:rPr>
              <w:t>Kings River near Hume, CA</w:t>
            </w:r>
          </w:p>
        </w:tc>
        <w:tc>
          <w:tcPr>
            <w:tcW w:w="1170" w:type="dxa"/>
          </w:tcPr>
          <w:p w14:paraId="2F1CF457" w14:textId="77777777" w:rsidR="006E424D" w:rsidRDefault="006E424D">
            <w:pPr>
              <w:rPr>
                <w:rFonts w:ascii="Times New Roman" w:hAnsi="Times New Roman" w:cs="Times New Roman"/>
              </w:rPr>
            </w:pPr>
            <w:r>
              <w:rPr>
                <w:rFonts w:ascii="Times New Roman" w:hAnsi="Times New Roman" w:cs="Times New Roman"/>
              </w:rPr>
              <w:t>USGS</w:t>
            </w:r>
          </w:p>
          <w:p w14:paraId="124743B5" w14:textId="4D040ABE" w:rsidR="00EB6236" w:rsidRDefault="00EB6236">
            <w:pPr>
              <w:rPr>
                <w:rFonts w:ascii="Times New Roman" w:hAnsi="Times New Roman" w:cs="Times New Roman"/>
                <w:color w:val="000000" w:themeColor="text1"/>
              </w:rPr>
            </w:pPr>
            <w:r w:rsidRPr="00EF599F">
              <w:rPr>
                <w:rFonts w:ascii="Times New Roman" w:hAnsi="Times New Roman" w:cs="Times New Roman"/>
              </w:rPr>
              <w:t>11213000</w:t>
            </w:r>
          </w:p>
        </w:tc>
        <w:tc>
          <w:tcPr>
            <w:tcW w:w="1530" w:type="dxa"/>
          </w:tcPr>
          <w:p w14:paraId="560151F4" w14:textId="77777777" w:rsidR="00EB6236" w:rsidRDefault="00EB6236">
            <w:pPr>
              <w:rPr>
                <w:rFonts w:ascii="Times New Roman" w:hAnsi="Times New Roman" w:cs="Times New Roman"/>
              </w:rPr>
            </w:pPr>
            <w:r w:rsidRPr="00EF599F">
              <w:rPr>
                <w:rFonts w:ascii="Times New Roman" w:hAnsi="Times New Roman" w:cs="Times New Roman"/>
              </w:rPr>
              <w:t>36</w:t>
            </w:r>
            <w:r w:rsidRPr="00EF599F">
              <w:rPr>
                <w:rFonts w:ascii="Times New Roman" w:hAnsi="Times New Roman" w:cs="Times New Roman"/>
                <w:vertAlign w:val="superscript"/>
              </w:rPr>
              <w:t>o</w:t>
            </w:r>
            <w:r>
              <w:rPr>
                <w:rFonts w:ascii="Times New Roman" w:hAnsi="Times New Roman" w:cs="Times New Roman"/>
              </w:rPr>
              <w:t>50’50” N</w:t>
            </w:r>
          </w:p>
          <w:p w14:paraId="52FD438E" w14:textId="368B56C1" w:rsidR="00EB6236" w:rsidRDefault="00EB6236">
            <w:pPr>
              <w:rPr>
                <w:rFonts w:ascii="Times New Roman" w:hAnsi="Times New Roman" w:cs="Times New Roman"/>
                <w:color w:val="000000" w:themeColor="text1"/>
              </w:rPr>
            </w:pPr>
            <w:r w:rsidRPr="00EF599F">
              <w:rPr>
                <w:rFonts w:ascii="Times New Roman" w:hAnsi="Times New Roman" w:cs="Times New Roman"/>
              </w:rPr>
              <w:t>118</w:t>
            </w:r>
            <w:r w:rsidRPr="00EF599F">
              <w:rPr>
                <w:rFonts w:ascii="Times New Roman" w:hAnsi="Times New Roman" w:cs="Times New Roman"/>
                <w:vertAlign w:val="superscript"/>
              </w:rPr>
              <w:t>o</w:t>
            </w:r>
            <w:r w:rsidRPr="00EF599F">
              <w:rPr>
                <w:rFonts w:ascii="Times New Roman" w:hAnsi="Times New Roman" w:cs="Times New Roman"/>
              </w:rPr>
              <w:t>53’50”</w:t>
            </w:r>
            <w:r>
              <w:rPr>
                <w:rFonts w:ascii="Times New Roman" w:hAnsi="Times New Roman" w:cs="Times New Roman"/>
              </w:rPr>
              <w:t xml:space="preserve"> W</w:t>
            </w:r>
          </w:p>
        </w:tc>
        <w:tc>
          <w:tcPr>
            <w:tcW w:w="1530" w:type="dxa"/>
          </w:tcPr>
          <w:p w14:paraId="59157F64" w14:textId="3C22E4D3" w:rsidR="00EB6236" w:rsidRDefault="00EB6236">
            <w:pPr>
              <w:rPr>
                <w:rFonts w:ascii="Times New Roman" w:hAnsi="Times New Roman" w:cs="Times New Roman"/>
                <w:color w:val="000000" w:themeColor="text1"/>
              </w:rPr>
            </w:pPr>
            <w:r w:rsidRPr="00EF599F">
              <w:rPr>
                <w:rFonts w:ascii="Times New Roman" w:hAnsi="Times New Roman" w:cs="Times New Roman"/>
              </w:rPr>
              <w:t>2160 km</w:t>
            </w:r>
            <w:r w:rsidRPr="00EF599F">
              <w:rPr>
                <w:rFonts w:ascii="Times New Roman" w:hAnsi="Times New Roman" w:cs="Times New Roman"/>
                <w:vertAlign w:val="superscript"/>
              </w:rPr>
              <w:t>2</w:t>
            </w:r>
          </w:p>
        </w:tc>
        <w:tc>
          <w:tcPr>
            <w:tcW w:w="810" w:type="dxa"/>
          </w:tcPr>
          <w:p w14:paraId="28C5133E" w14:textId="70121795" w:rsidR="00EB6236" w:rsidRDefault="00EB6236">
            <w:pPr>
              <w:rPr>
                <w:rFonts w:ascii="Times New Roman" w:hAnsi="Times New Roman" w:cs="Times New Roman"/>
                <w:color w:val="000000" w:themeColor="text1"/>
              </w:rPr>
            </w:pPr>
            <w:r w:rsidRPr="00EF599F">
              <w:rPr>
                <w:rFonts w:ascii="Times New Roman" w:hAnsi="Times New Roman" w:cs="Times New Roman"/>
              </w:rPr>
              <w:t>1921-1958</w:t>
            </w:r>
          </w:p>
        </w:tc>
        <w:tc>
          <w:tcPr>
            <w:tcW w:w="1525" w:type="dxa"/>
          </w:tcPr>
          <w:p w14:paraId="2B800B4A" w14:textId="34DFE950" w:rsidR="00EB6236" w:rsidRDefault="003F2AD4">
            <w:pPr>
              <w:rPr>
                <w:rFonts w:ascii="Times New Roman" w:hAnsi="Times New Roman" w:cs="Times New Roman"/>
                <w:color w:val="000000" w:themeColor="text1"/>
              </w:rPr>
            </w:pPr>
            <w:r w:rsidRPr="00EF599F">
              <w:rPr>
                <w:rFonts w:ascii="Times New Roman" w:hAnsi="Times New Roman" w:cs="Times New Roman"/>
              </w:rPr>
              <w:t>0.48 m/</w:t>
            </w:r>
            <w:proofErr w:type="spellStart"/>
            <w:r w:rsidRPr="00EF599F">
              <w:rPr>
                <w:rFonts w:ascii="Times New Roman" w:hAnsi="Times New Roman" w:cs="Times New Roman"/>
              </w:rPr>
              <w:t>yr</w:t>
            </w:r>
            <w:proofErr w:type="spellEnd"/>
          </w:p>
        </w:tc>
      </w:tr>
      <w:tr w:rsidR="00DB2115" w14:paraId="16DA0B4C" w14:textId="77777777" w:rsidTr="00DB2115">
        <w:tc>
          <w:tcPr>
            <w:tcW w:w="1255" w:type="dxa"/>
          </w:tcPr>
          <w:p w14:paraId="62DDB800" w14:textId="0A592DC8" w:rsidR="00EB6236" w:rsidRDefault="003F2AD4">
            <w:pPr>
              <w:rPr>
                <w:rFonts w:ascii="Times New Roman" w:hAnsi="Times New Roman" w:cs="Times New Roman"/>
                <w:color w:val="000000" w:themeColor="text1"/>
              </w:rPr>
            </w:pPr>
            <w:r>
              <w:rPr>
                <w:rFonts w:ascii="Times New Roman" w:hAnsi="Times New Roman" w:cs="Times New Roman"/>
                <w:color w:val="000000" w:themeColor="text1"/>
              </w:rPr>
              <w:t>Merced</w:t>
            </w:r>
          </w:p>
        </w:tc>
        <w:tc>
          <w:tcPr>
            <w:tcW w:w="1530" w:type="dxa"/>
          </w:tcPr>
          <w:p w14:paraId="6EE8CC36" w14:textId="74EB9F0F" w:rsidR="00EB6236" w:rsidRDefault="006E424D">
            <w:pPr>
              <w:rPr>
                <w:rFonts w:ascii="Times New Roman" w:hAnsi="Times New Roman" w:cs="Times New Roman"/>
                <w:color w:val="000000" w:themeColor="text1"/>
              </w:rPr>
            </w:pPr>
            <w:proofErr w:type="spellStart"/>
            <w:r>
              <w:rPr>
                <w:rFonts w:ascii="Times New Roman" w:hAnsi="Times New Roman" w:cs="Times New Roman"/>
                <w:color w:val="000000" w:themeColor="text1"/>
              </w:rPr>
              <w:t>Illilouette</w:t>
            </w:r>
            <w:proofErr w:type="spellEnd"/>
            <w:r>
              <w:rPr>
                <w:rFonts w:ascii="Times New Roman" w:hAnsi="Times New Roman" w:cs="Times New Roman"/>
                <w:color w:val="000000" w:themeColor="text1"/>
              </w:rPr>
              <w:t xml:space="preserve"> Creek at Ill. Falls Bridge</w:t>
            </w:r>
          </w:p>
        </w:tc>
        <w:tc>
          <w:tcPr>
            <w:tcW w:w="1170" w:type="dxa"/>
          </w:tcPr>
          <w:p w14:paraId="73EF2940" w14:textId="3903EDC8" w:rsidR="00EB6236" w:rsidRDefault="00DB2115">
            <w:pPr>
              <w:rPr>
                <w:rFonts w:ascii="Times New Roman" w:hAnsi="Times New Roman" w:cs="Times New Roman"/>
                <w:color w:val="000000" w:themeColor="text1"/>
              </w:rPr>
            </w:pPr>
            <w:r w:rsidRPr="00DB2115">
              <w:rPr>
                <w:rFonts w:ascii="Times New Roman" w:hAnsi="Times New Roman" w:cs="Times New Roman"/>
                <w:color w:val="000000" w:themeColor="text1"/>
              </w:rPr>
              <w:t>irma.nps.gov/</w:t>
            </w:r>
            <w:proofErr w:type="spellStart"/>
            <w:r w:rsidRPr="00DB2115">
              <w:rPr>
                <w:rFonts w:ascii="Times New Roman" w:hAnsi="Times New Roman" w:cs="Times New Roman"/>
                <w:color w:val="000000" w:themeColor="text1"/>
              </w:rPr>
              <w:t>AQWebPortal</w:t>
            </w:r>
            <w:proofErr w:type="spellEnd"/>
          </w:p>
        </w:tc>
        <w:tc>
          <w:tcPr>
            <w:tcW w:w="1530" w:type="dxa"/>
          </w:tcPr>
          <w:p w14:paraId="390E8359" w14:textId="654689C7" w:rsidR="00EB6236" w:rsidRDefault="00DB2115">
            <w:pPr>
              <w:rPr>
                <w:rFonts w:ascii="Times New Roman" w:hAnsi="Times New Roman" w:cs="Times New Roman"/>
                <w:color w:val="000000" w:themeColor="text1"/>
              </w:rPr>
            </w:pPr>
            <w:r>
              <w:rPr>
                <w:rFonts w:ascii="Times New Roman" w:hAnsi="Times New Roman" w:cs="Times New Roman"/>
                <w:color w:val="000000" w:themeColor="text1"/>
              </w:rPr>
              <w:t>37°42′43″ N 119°33′</w:t>
            </w:r>
            <w:r w:rsidRPr="00DB2115">
              <w:rPr>
                <w:rFonts w:ascii="Times New Roman" w:hAnsi="Times New Roman" w:cs="Times New Roman"/>
                <w:color w:val="000000" w:themeColor="text1"/>
              </w:rPr>
              <w:t>35″</w:t>
            </w:r>
            <w:r>
              <w:rPr>
                <w:rFonts w:ascii="Times New Roman" w:hAnsi="Times New Roman" w:cs="Times New Roman"/>
                <w:color w:val="000000" w:themeColor="text1"/>
              </w:rPr>
              <w:t xml:space="preserve"> W</w:t>
            </w:r>
          </w:p>
        </w:tc>
        <w:tc>
          <w:tcPr>
            <w:tcW w:w="1530" w:type="dxa"/>
          </w:tcPr>
          <w:p w14:paraId="7CD1B3FC" w14:textId="2749A784"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150</w:t>
            </w:r>
            <w:r w:rsidRPr="00EF599F">
              <w:rPr>
                <w:rFonts w:ascii="Times New Roman" w:hAnsi="Times New Roman" w:cs="Times New Roman"/>
              </w:rPr>
              <w:t xml:space="preserve"> km</w:t>
            </w:r>
            <w:r w:rsidRPr="00EF599F">
              <w:rPr>
                <w:rFonts w:ascii="Times New Roman" w:hAnsi="Times New Roman" w:cs="Times New Roman"/>
                <w:vertAlign w:val="superscript"/>
              </w:rPr>
              <w:t>2</w:t>
            </w:r>
          </w:p>
        </w:tc>
        <w:tc>
          <w:tcPr>
            <w:tcW w:w="810" w:type="dxa"/>
          </w:tcPr>
          <w:p w14:paraId="13F2D5C4" w14:textId="0EFA1BE9"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2011-2017</w:t>
            </w:r>
          </w:p>
        </w:tc>
        <w:tc>
          <w:tcPr>
            <w:tcW w:w="1525" w:type="dxa"/>
          </w:tcPr>
          <w:p w14:paraId="65FF868F" w14:textId="07F4326C" w:rsidR="00EB6236" w:rsidRDefault="006E424D">
            <w:pPr>
              <w:rPr>
                <w:rFonts w:ascii="Times New Roman" w:hAnsi="Times New Roman" w:cs="Times New Roman"/>
                <w:color w:val="000000" w:themeColor="text1"/>
              </w:rPr>
            </w:pPr>
            <w:r>
              <w:rPr>
                <w:rFonts w:ascii="Times New Roman" w:hAnsi="Times New Roman" w:cs="Times New Roman"/>
              </w:rPr>
              <w:t>0.8 m/</w:t>
            </w:r>
            <w:proofErr w:type="spellStart"/>
            <w:r>
              <w:rPr>
                <w:rFonts w:ascii="Times New Roman" w:hAnsi="Times New Roman" w:cs="Times New Roman"/>
              </w:rPr>
              <w:t>y</w:t>
            </w:r>
            <w:r w:rsidRPr="00EF599F">
              <w:rPr>
                <w:rFonts w:ascii="Times New Roman" w:hAnsi="Times New Roman" w:cs="Times New Roman"/>
              </w:rPr>
              <w:t>r</w:t>
            </w:r>
            <w:proofErr w:type="spellEnd"/>
          </w:p>
        </w:tc>
      </w:tr>
      <w:tr w:rsidR="00DB2115" w14:paraId="5C26D254" w14:textId="77777777" w:rsidTr="00DB2115">
        <w:tc>
          <w:tcPr>
            <w:tcW w:w="1255" w:type="dxa"/>
          </w:tcPr>
          <w:p w14:paraId="45F012F0" w14:textId="3EAA2021" w:rsidR="00EB6236" w:rsidRDefault="003F2AD4">
            <w:pPr>
              <w:rPr>
                <w:rFonts w:ascii="Times New Roman" w:hAnsi="Times New Roman" w:cs="Times New Roman"/>
                <w:color w:val="000000" w:themeColor="text1"/>
              </w:rPr>
            </w:pPr>
            <w:r>
              <w:rPr>
                <w:rFonts w:ascii="Times New Roman" w:hAnsi="Times New Roman" w:cs="Times New Roman"/>
                <w:color w:val="000000" w:themeColor="text1"/>
              </w:rPr>
              <w:t>Merced</w:t>
            </w:r>
          </w:p>
        </w:tc>
        <w:tc>
          <w:tcPr>
            <w:tcW w:w="1530" w:type="dxa"/>
          </w:tcPr>
          <w:p w14:paraId="26136119" w14:textId="76D4A0A6" w:rsidR="00EB6236" w:rsidRDefault="006E424D">
            <w:pPr>
              <w:rPr>
                <w:rFonts w:ascii="Times New Roman" w:hAnsi="Times New Roman" w:cs="Times New Roman"/>
                <w:color w:val="000000" w:themeColor="text1"/>
              </w:rPr>
            </w:pPr>
            <w:proofErr w:type="spellStart"/>
            <w:r>
              <w:rPr>
                <w:rFonts w:ascii="Times New Roman" w:hAnsi="Times New Roman" w:cs="Times New Roman"/>
                <w:color w:val="000000" w:themeColor="text1"/>
              </w:rPr>
              <w:t>Illilouette</w:t>
            </w:r>
            <w:proofErr w:type="spellEnd"/>
            <w:r>
              <w:rPr>
                <w:rFonts w:ascii="Times New Roman" w:hAnsi="Times New Roman" w:cs="Times New Roman"/>
                <w:color w:val="000000" w:themeColor="text1"/>
              </w:rPr>
              <w:t xml:space="preserve"> Creek at </w:t>
            </w:r>
            <w:r w:rsidR="006B24D4">
              <w:rPr>
                <w:rFonts w:ascii="Times New Roman" w:hAnsi="Times New Roman" w:cs="Times New Roman"/>
                <w:color w:val="000000" w:themeColor="text1"/>
              </w:rPr>
              <w:t xml:space="preserve">base of </w:t>
            </w:r>
            <w:proofErr w:type="spellStart"/>
            <w:r>
              <w:rPr>
                <w:rFonts w:ascii="Times New Roman" w:hAnsi="Times New Roman" w:cs="Times New Roman"/>
                <w:color w:val="000000" w:themeColor="text1"/>
              </w:rPr>
              <w:t>Illilouette</w:t>
            </w:r>
            <w:proofErr w:type="spellEnd"/>
            <w:r>
              <w:rPr>
                <w:rFonts w:ascii="Times New Roman" w:hAnsi="Times New Roman" w:cs="Times New Roman"/>
                <w:color w:val="000000" w:themeColor="text1"/>
              </w:rPr>
              <w:t xml:space="preserve"> Falls</w:t>
            </w:r>
          </w:p>
        </w:tc>
        <w:tc>
          <w:tcPr>
            <w:tcW w:w="1170" w:type="dxa"/>
          </w:tcPr>
          <w:p w14:paraId="5080C2BD" w14:textId="3B596A88"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Modeled (</w:t>
            </w:r>
            <w:proofErr w:type="spellStart"/>
            <w:r>
              <w:rPr>
                <w:rFonts w:ascii="Times New Roman" w:hAnsi="Times New Roman" w:cs="Times New Roman"/>
                <w:color w:val="000000" w:themeColor="text1"/>
              </w:rPr>
              <w:t>Boisrame</w:t>
            </w:r>
            <w:proofErr w:type="spellEnd"/>
            <w:r>
              <w:rPr>
                <w:rFonts w:ascii="Times New Roman" w:hAnsi="Times New Roman" w:cs="Times New Roman"/>
                <w:color w:val="000000" w:themeColor="text1"/>
              </w:rPr>
              <w:t xml:space="preserve"> et al. 2019, in review)</w:t>
            </w:r>
          </w:p>
        </w:tc>
        <w:tc>
          <w:tcPr>
            <w:tcW w:w="1530" w:type="dxa"/>
          </w:tcPr>
          <w:p w14:paraId="76BBB183" w14:textId="14A1AC5F" w:rsidR="00EB6236" w:rsidRDefault="006B24D4" w:rsidP="006B24D4">
            <w:pPr>
              <w:rPr>
                <w:rFonts w:ascii="Times New Roman" w:hAnsi="Times New Roman" w:cs="Times New Roman"/>
                <w:color w:val="000000" w:themeColor="text1"/>
              </w:rPr>
            </w:pPr>
            <w:r w:rsidRPr="006B24D4">
              <w:rPr>
                <w:rFonts w:ascii="Times New Roman" w:hAnsi="Times New Roman" w:cs="Times New Roman"/>
                <w:color w:val="000000" w:themeColor="text1"/>
              </w:rPr>
              <w:t>37°43'32"N</w:t>
            </w:r>
            <w:r>
              <w:rPr>
                <w:rFonts w:ascii="Times New Roman" w:hAnsi="Times New Roman" w:cs="Times New Roman"/>
                <w:color w:val="000000" w:themeColor="text1"/>
              </w:rPr>
              <w:t xml:space="preserve"> 119°33'27</w:t>
            </w:r>
            <w:r w:rsidRPr="006B24D4">
              <w:rPr>
                <w:rFonts w:ascii="Times New Roman" w:hAnsi="Times New Roman" w:cs="Times New Roman"/>
                <w:color w:val="000000" w:themeColor="text1"/>
              </w:rPr>
              <w:t xml:space="preserve">"W  </w:t>
            </w:r>
          </w:p>
        </w:tc>
        <w:tc>
          <w:tcPr>
            <w:tcW w:w="1530" w:type="dxa"/>
          </w:tcPr>
          <w:p w14:paraId="1995DB2A" w14:textId="5A369EF2"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150</w:t>
            </w:r>
            <w:r w:rsidRPr="00EF599F">
              <w:rPr>
                <w:rFonts w:ascii="Times New Roman" w:hAnsi="Times New Roman" w:cs="Times New Roman"/>
              </w:rPr>
              <w:t xml:space="preserve"> km</w:t>
            </w:r>
            <w:r w:rsidRPr="00EF599F">
              <w:rPr>
                <w:rFonts w:ascii="Times New Roman" w:hAnsi="Times New Roman" w:cs="Times New Roman"/>
                <w:vertAlign w:val="superscript"/>
              </w:rPr>
              <w:t>2</w:t>
            </w:r>
          </w:p>
        </w:tc>
        <w:tc>
          <w:tcPr>
            <w:tcW w:w="810" w:type="dxa"/>
          </w:tcPr>
          <w:p w14:paraId="25059561" w14:textId="2FD9DCA3" w:rsidR="00EB6236" w:rsidRDefault="00BF5627">
            <w:pPr>
              <w:rPr>
                <w:rFonts w:ascii="Times New Roman" w:hAnsi="Times New Roman" w:cs="Times New Roman"/>
                <w:color w:val="000000" w:themeColor="text1"/>
              </w:rPr>
            </w:pPr>
            <w:r>
              <w:rPr>
                <w:rFonts w:ascii="Times New Roman" w:hAnsi="Times New Roman" w:cs="Times New Roman"/>
                <w:color w:val="000000" w:themeColor="text1"/>
              </w:rPr>
              <w:t>1972-2017</w:t>
            </w:r>
          </w:p>
        </w:tc>
        <w:tc>
          <w:tcPr>
            <w:tcW w:w="1525" w:type="dxa"/>
          </w:tcPr>
          <w:p w14:paraId="624069C7" w14:textId="4EADDBFA" w:rsidR="00EB6236" w:rsidRDefault="006E424D">
            <w:pPr>
              <w:rPr>
                <w:rFonts w:ascii="Times New Roman" w:hAnsi="Times New Roman" w:cs="Times New Roman"/>
                <w:color w:val="000000" w:themeColor="text1"/>
              </w:rPr>
            </w:pPr>
            <w:r w:rsidRPr="00EF599F">
              <w:rPr>
                <w:rFonts w:ascii="Times New Roman" w:hAnsi="Times New Roman" w:cs="Times New Roman"/>
              </w:rPr>
              <w:t>0.9 m/year</w:t>
            </w:r>
          </w:p>
        </w:tc>
      </w:tr>
      <w:tr w:rsidR="00DB2115" w14:paraId="7B8C3771" w14:textId="77777777" w:rsidTr="00DB2115">
        <w:tc>
          <w:tcPr>
            <w:tcW w:w="1255" w:type="dxa"/>
          </w:tcPr>
          <w:p w14:paraId="585FD4F4" w14:textId="6D3619CB" w:rsidR="00EB6236" w:rsidRDefault="003F2AD4">
            <w:pPr>
              <w:rPr>
                <w:rFonts w:ascii="Times New Roman" w:hAnsi="Times New Roman" w:cs="Times New Roman"/>
                <w:color w:val="000000" w:themeColor="text1"/>
              </w:rPr>
            </w:pPr>
            <w:r>
              <w:rPr>
                <w:rFonts w:ascii="Times New Roman" w:hAnsi="Times New Roman" w:cs="Times New Roman"/>
                <w:color w:val="000000" w:themeColor="text1"/>
              </w:rPr>
              <w:t>Merced</w:t>
            </w:r>
          </w:p>
        </w:tc>
        <w:tc>
          <w:tcPr>
            <w:tcW w:w="1530" w:type="dxa"/>
          </w:tcPr>
          <w:p w14:paraId="6F7978D1" w14:textId="06986EF8"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 xml:space="preserve">Merced River at Happy Isles </w:t>
            </w:r>
            <w:r>
              <w:rPr>
                <w:rFonts w:ascii="Times New Roman" w:hAnsi="Times New Roman" w:cs="Times New Roman"/>
              </w:rPr>
              <w:t>Bridge nr Yosemite CA</w:t>
            </w:r>
          </w:p>
        </w:tc>
        <w:tc>
          <w:tcPr>
            <w:tcW w:w="1170" w:type="dxa"/>
          </w:tcPr>
          <w:p w14:paraId="221CE483" w14:textId="47A72B70" w:rsidR="00EB6236" w:rsidRDefault="006E424D">
            <w:pPr>
              <w:rPr>
                <w:rFonts w:ascii="Times New Roman" w:hAnsi="Times New Roman" w:cs="Times New Roman"/>
                <w:color w:val="000000" w:themeColor="text1"/>
              </w:rPr>
            </w:pPr>
            <w:r>
              <w:rPr>
                <w:rFonts w:ascii="Times New Roman" w:hAnsi="Times New Roman" w:cs="Times New Roman"/>
              </w:rPr>
              <w:t xml:space="preserve">USGS </w:t>
            </w:r>
            <w:r w:rsidRPr="00335FA9">
              <w:rPr>
                <w:rFonts w:ascii="Times New Roman" w:hAnsi="Times New Roman" w:cs="Times New Roman"/>
              </w:rPr>
              <w:t>11264500</w:t>
            </w:r>
          </w:p>
        </w:tc>
        <w:tc>
          <w:tcPr>
            <w:tcW w:w="1530" w:type="dxa"/>
          </w:tcPr>
          <w:p w14:paraId="49772F5C" w14:textId="4A4FC09A" w:rsidR="00EB6236" w:rsidRDefault="002128F6" w:rsidP="002128F6">
            <w:pPr>
              <w:rPr>
                <w:rFonts w:ascii="Times New Roman" w:hAnsi="Times New Roman" w:cs="Times New Roman"/>
                <w:color w:val="000000" w:themeColor="text1"/>
              </w:rPr>
            </w:pPr>
            <w:r>
              <w:rPr>
                <w:rFonts w:ascii="Times New Roman" w:hAnsi="Times New Roman" w:cs="Times New Roman"/>
                <w:color w:val="000000" w:themeColor="text1"/>
              </w:rPr>
              <w:t>37°43’53″ N 119°33’33</w:t>
            </w:r>
            <w:r w:rsidRPr="00DB2115">
              <w:rPr>
                <w:rFonts w:ascii="Times New Roman" w:hAnsi="Times New Roman" w:cs="Times New Roman"/>
                <w:color w:val="000000" w:themeColor="text1"/>
              </w:rPr>
              <w:t>″</w:t>
            </w:r>
            <w:r>
              <w:rPr>
                <w:rFonts w:ascii="Times New Roman" w:hAnsi="Times New Roman" w:cs="Times New Roman"/>
                <w:color w:val="000000" w:themeColor="text1"/>
              </w:rPr>
              <w:t xml:space="preserve"> W</w:t>
            </w:r>
          </w:p>
        </w:tc>
        <w:tc>
          <w:tcPr>
            <w:tcW w:w="1530" w:type="dxa"/>
          </w:tcPr>
          <w:p w14:paraId="7C60B7FB" w14:textId="3E526E93" w:rsidR="00EB6236" w:rsidRDefault="006E424D">
            <w:pPr>
              <w:rPr>
                <w:rFonts w:ascii="Times New Roman" w:hAnsi="Times New Roman" w:cs="Times New Roman"/>
                <w:color w:val="000000" w:themeColor="text1"/>
              </w:rPr>
            </w:pPr>
            <w:r>
              <w:rPr>
                <w:rFonts w:ascii="Times New Roman" w:hAnsi="Times New Roman" w:cs="Times New Roman"/>
              </w:rPr>
              <w:t xml:space="preserve">469 </w:t>
            </w:r>
            <w:r w:rsidRPr="00EF599F">
              <w:rPr>
                <w:rFonts w:ascii="Times New Roman" w:hAnsi="Times New Roman" w:cs="Times New Roman"/>
              </w:rPr>
              <w:t>km</w:t>
            </w:r>
            <w:r w:rsidRPr="00EF599F">
              <w:rPr>
                <w:rFonts w:ascii="Times New Roman" w:hAnsi="Times New Roman" w:cs="Times New Roman"/>
                <w:vertAlign w:val="superscript"/>
              </w:rPr>
              <w:t>2</w:t>
            </w:r>
          </w:p>
        </w:tc>
        <w:tc>
          <w:tcPr>
            <w:tcW w:w="810" w:type="dxa"/>
          </w:tcPr>
          <w:p w14:paraId="257F170A" w14:textId="58C38C2C" w:rsidR="00EB6236" w:rsidRDefault="006E424D">
            <w:pPr>
              <w:rPr>
                <w:rFonts w:ascii="Times New Roman" w:hAnsi="Times New Roman" w:cs="Times New Roman"/>
                <w:color w:val="000000" w:themeColor="text1"/>
              </w:rPr>
            </w:pPr>
            <w:r>
              <w:rPr>
                <w:rFonts w:ascii="Times New Roman" w:hAnsi="Times New Roman" w:cs="Times New Roman"/>
              </w:rPr>
              <w:t>1921-1958</w:t>
            </w:r>
          </w:p>
        </w:tc>
        <w:tc>
          <w:tcPr>
            <w:tcW w:w="1525" w:type="dxa"/>
          </w:tcPr>
          <w:p w14:paraId="17A3A20B" w14:textId="1F34559D"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0.66 m/</w:t>
            </w:r>
            <w:proofErr w:type="spellStart"/>
            <w:r>
              <w:rPr>
                <w:rFonts w:ascii="Times New Roman" w:hAnsi="Times New Roman" w:cs="Times New Roman"/>
                <w:color w:val="000000" w:themeColor="text1"/>
              </w:rPr>
              <w:t>yr</w:t>
            </w:r>
            <w:proofErr w:type="spellEnd"/>
          </w:p>
        </w:tc>
      </w:tr>
      <w:tr w:rsidR="00DB2115" w14:paraId="0C483DB4" w14:textId="77777777" w:rsidTr="00DB2115">
        <w:tc>
          <w:tcPr>
            <w:tcW w:w="1255" w:type="dxa"/>
          </w:tcPr>
          <w:p w14:paraId="4D37D3C6" w14:textId="4F1C199D" w:rsidR="00EB6236" w:rsidRDefault="003F2AD4">
            <w:pPr>
              <w:rPr>
                <w:rFonts w:ascii="Times New Roman" w:hAnsi="Times New Roman" w:cs="Times New Roman"/>
                <w:color w:val="000000" w:themeColor="text1"/>
              </w:rPr>
            </w:pPr>
            <w:r>
              <w:rPr>
                <w:rFonts w:ascii="Times New Roman" w:hAnsi="Times New Roman" w:cs="Times New Roman"/>
                <w:color w:val="000000" w:themeColor="text1"/>
              </w:rPr>
              <w:t>Merced</w:t>
            </w:r>
          </w:p>
        </w:tc>
        <w:tc>
          <w:tcPr>
            <w:tcW w:w="1530" w:type="dxa"/>
          </w:tcPr>
          <w:p w14:paraId="71C43828" w14:textId="3C92924D" w:rsidR="00EB6236" w:rsidRDefault="006E424D">
            <w:pPr>
              <w:rPr>
                <w:rFonts w:ascii="Times New Roman" w:hAnsi="Times New Roman" w:cs="Times New Roman"/>
                <w:color w:val="000000" w:themeColor="text1"/>
              </w:rPr>
            </w:pPr>
            <w:r>
              <w:rPr>
                <w:rFonts w:ascii="Times New Roman" w:hAnsi="Times New Roman" w:cs="Times New Roman"/>
              </w:rPr>
              <w:t xml:space="preserve">Merced River at </w:t>
            </w:r>
            <w:proofErr w:type="spellStart"/>
            <w:r>
              <w:rPr>
                <w:rFonts w:ascii="Times New Roman" w:hAnsi="Times New Roman" w:cs="Times New Roman"/>
              </w:rPr>
              <w:t>Pohono</w:t>
            </w:r>
            <w:proofErr w:type="spellEnd"/>
            <w:r>
              <w:rPr>
                <w:rFonts w:ascii="Times New Roman" w:hAnsi="Times New Roman" w:cs="Times New Roman"/>
              </w:rPr>
              <w:t xml:space="preserve"> Bridge nr Yosemite CA</w:t>
            </w:r>
          </w:p>
        </w:tc>
        <w:tc>
          <w:tcPr>
            <w:tcW w:w="1170" w:type="dxa"/>
          </w:tcPr>
          <w:p w14:paraId="0FAB3F96" w14:textId="7BF19F13"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 xml:space="preserve">USGS </w:t>
            </w:r>
            <w:r w:rsidRPr="00335977">
              <w:rPr>
                <w:rFonts w:ascii="Times New Roman" w:hAnsi="Times New Roman" w:cs="Times New Roman"/>
              </w:rPr>
              <w:t>11266500</w:t>
            </w:r>
          </w:p>
        </w:tc>
        <w:tc>
          <w:tcPr>
            <w:tcW w:w="1530" w:type="dxa"/>
          </w:tcPr>
          <w:p w14:paraId="37B30415" w14:textId="77777777" w:rsidR="00EB6236" w:rsidRDefault="00EB6236">
            <w:pPr>
              <w:rPr>
                <w:rFonts w:ascii="Times New Roman" w:hAnsi="Times New Roman" w:cs="Times New Roman"/>
                <w:color w:val="000000" w:themeColor="text1"/>
              </w:rPr>
            </w:pPr>
          </w:p>
        </w:tc>
        <w:tc>
          <w:tcPr>
            <w:tcW w:w="1530" w:type="dxa"/>
          </w:tcPr>
          <w:p w14:paraId="69B06202" w14:textId="52C13872" w:rsidR="00EB6236" w:rsidRDefault="006E424D">
            <w:pPr>
              <w:rPr>
                <w:rFonts w:ascii="Times New Roman" w:hAnsi="Times New Roman" w:cs="Times New Roman"/>
                <w:color w:val="000000" w:themeColor="text1"/>
              </w:rPr>
            </w:pPr>
            <w:r>
              <w:rPr>
                <w:rFonts w:ascii="Times New Roman" w:hAnsi="Times New Roman" w:cs="Times New Roman"/>
              </w:rPr>
              <w:t>831</w:t>
            </w:r>
            <w:r w:rsidRPr="00CC14D9">
              <w:rPr>
                <w:rFonts w:ascii="Times New Roman" w:hAnsi="Times New Roman" w:cs="Times New Roman"/>
              </w:rPr>
              <w:t xml:space="preserve"> </w:t>
            </w:r>
            <w:r w:rsidRPr="00EF599F">
              <w:rPr>
                <w:rFonts w:ascii="Times New Roman" w:hAnsi="Times New Roman" w:cs="Times New Roman"/>
              </w:rPr>
              <w:t>km</w:t>
            </w:r>
            <w:r w:rsidRPr="00EF599F">
              <w:rPr>
                <w:rFonts w:ascii="Times New Roman" w:hAnsi="Times New Roman" w:cs="Times New Roman"/>
                <w:vertAlign w:val="superscript"/>
              </w:rPr>
              <w:t>2</w:t>
            </w:r>
          </w:p>
        </w:tc>
        <w:tc>
          <w:tcPr>
            <w:tcW w:w="810" w:type="dxa"/>
          </w:tcPr>
          <w:p w14:paraId="2EACD266" w14:textId="4E6CA1D0" w:rsidR="00EB6236" w:rsidRDefault="006E424D">
            <w:pPr>
              <w:rPr>
                <w:rFonts w:ascii="Times New Roman" w:hAnsi="Times New Roman" w:cs="Times New Roman"/>
                <w:color w:val="000000" w:themeColor="text1"/>
              </w:rPr>
            </w:pPr>
            <w:r>
              <w:rPr>
                <w:rFonts w:ascii="Times New Roman" w:hAnsi="Times New Roman" w:cs="Times New Roman"/>
              </w:rPr>
              <w:t>1921-1958</w:t>
            </w:r>
          </w:p>
        </w:tc>
        <w:tc>
          <w:tcPr>
            <w:tcW w:w="1525" w:type="dxa"/>
          </w:tcPr>
          <w:p w14:paraId="37106D92" w14:textId="25318FBF"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0.65 m/</w:t>
            </w:r>
            <w:proofErr w:type="spellStart"/>
            <w:r>
              <w:rPr>
                <w:rFonts w:ascii="Times New Roman" w:hAnsi="Times New Roman" w:cs="Times New Roman"/>
                <w:color w:val="000000" w:themeColor="text1"/>
              </w:rPr>
              <w:t>yr</w:t>
            </w:r>
            <w:proofErr w:type="spellEnd"/>
          </w:p>
        </w:tc>
      </w:tr>
    </w:tbl>
    <w:p w14:paraId="76D69E3E" w14:textId="674D87CA" w:rsidR="00441D44" w:rsidRPr="0016288C" w:rsidRDefault="00441D44">
      <w:pPr>
        <w:rPr>
          <w:rFonts w:ascii="Times New Roman" w:eastAsiaTheme="majorEastAsia" w:hAnsi="Times New Roman" w:cs="Times New Roman"/>
          <w:color w:val="000000" w:themeColor="text1"/>
          <w:sz w:val="32"/>
          <w:szCs w:val="32"/>
        </w:rPr>
      </w:pPr>
      <w:r w:rsidRPr="0016288C">
        <w:rPr>
          <w:rFonts w:ascii="Times New Roman" w:hAnsi="Times New Roman" w:cs="Times New Roman"/>
          <w:color w:val="000000" w:themeColor="text1"/>
        </w:rPr>
        <w:br w:type="page"/>
      </w:r>
    </w:p>
    <w:p w14:paraId="65978443" w14:textId="7E9A33D0" w:rsidR="00CF5D1A" w:rsidRPr="0016288C" w:rsidRDefault="00CF5D1A" w:rsidP="00CF5D1A">
      <w:pPr>
        <w:pStyle w:val="Heading1"/>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 xml:space="preserve">Appendix </w:t>
      </w:r>
      <w:r w:rsidR="00BC764E">
        <w:rPr>
          <w:rFonts w:ascii="Times New Roman" w:hAnsi="Times New Roman" w:cs="Times New Roman"/>
          <w:color w:val="000000" w:themeColor="text1"/>
        </w:rPr>
        <w:t>B</w:t>
      </w:r>
      <w:r w:rsidRPr="0016288C">
        <w:rPr>
          <w:rFonts w:ascii="Times New Roman" w:hAnsi="Times New Roman" w:cs="Times New Roman"/>
          <w:color w:val="000000" w:themeColor="text1"/>
        </w:rPr>
        <w:t xml:space="preserve">: Sugarloaf Creek Basin and </w:t>
      </w:r>
      <w:proofErr w:type="spellStart"/>
      <w:r w:rsidRPr="0016288C">
        <w:rPr>
          <w:rFonts w:ascii="Times New Roman" w:hAnsi="Times New Roman" w:cs="Times New Roman"/>
          <w:color w:val="000000" w:themeColor="text1"/>
        </w:rPr>
        <w:t>Illilouette</w:t>
      </w:r>
      <w:proofErr w:type="spellEnd"/>
      <w:r w:rsidRPr="0016288C">
        <w:rPr>
          <w:rFonts w:ascii="Times New Roman" w:hAnsi="Times New Roman" w:cs="Times New Roman"/>
          <w:color w:val="000000" w:themeColor="text1"/>
        </w:rPr>
        <w:t xml:space="preserve"> Creek Basin weather station sites</w:t>
      </w:r>
    </w:p>
    <w:p w14:paraId="00B9E7FE" w14:textId="77777777" w:rsidR="00CF5D1A" w:rsidRPr="0016288C" w:rsidRDefault="00CF5D1A" w:rsidP="00CF5D1A">
      <w:pPr>
        <w:rPr>
          <w:rFonts w:ascii="Times New Roman" w:hAnsi="Times New Roman" w:cs="Times New Roman"/>
          <w:color w:val="000000" w:themeColor="text1"/>
        </w:rPr>
      </w:pPr>
    </w:p>
    <w:p w14:paraId="640125A9" w14:textId="71319D91" w:rsidR="002F3625" w:rsidRDefault="002F3625" w:rsidP="00CF5D1A">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We installed three temporary weather stations in Sugarloaf Creek Basin (SCB) in September 2016, with one weather station each in </w:t>
      </w:r>
      <w:r w:rsidRPr="00EF599F">
        <w:rPr>
          <w:rFonts w:ascii="Times New Roman" w:hAnsi="Times New Roman" w:cs="Times New Roman"/>
          <w:color w:val="000000" w:themeColor="text1"/>
        </w:rPr>
        <w:t>dense meadow, shrub, and mature mixed conifer vegetation types</w:t>
      </w:r>
      <w:r>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The dense meadow weather station site is characterized by high soil moisture content, grass cover, </w:t>
      </w:r>
      <w:r>
        <w:rPr>
          <w:rFonts w:ascii="Times New Roman" w:hAnsi="Times New Roman" w:cs="Times New Roman"/>
          <w:color w:val="000000" w:themeColor="text1"/>
        </w:rPr>
        <w:t xml:space="preserve">and </w:t>
      </w:r>
      <w:r w:rsidRPr="00EF599F">
        <w:rPr>
          <w:rFonts w:ascii="Times New Roman" w:hAnsi="Times New Roman" w:cs="Times New Roman"/>
          <w:color w:val="000000" w:themeColor="text1"/>
        </w:rPr>
        <w:t xml:space="preserve">some conifer regeneration, but no overstory above the weather station. This </w:t>
      </w:r>
      <w:del w:id="0" w:author="Sally Thompson" w:date="2019-05-01T12:55:00Z">
        <w:r w:rsidRPr="00EF599F" w:rsidDel="00EE4159">
          <w:rPr>
            <w:rFonts w:ascii="Times New Roman" w:hAnsi="Times New Roman" w:cs="Times New Roman"/>
            <w:color w:val="000000" w:themeColor="text1"/>
          </w:rPr>
          <w:delText>site</w:delText>
        </w:r>
        <w:r w:rsidDel="00EE4159">
          <w:rPr>
            <w:rFonts w:ascii="Times New Roman" w:hAnsi="Times New Roman" w:cs="Times New Roman"/>
            <w:color w:val="000000" w:themeColor="text1"/>
          </w:rPr>
          <w:delText xml:space="preserve"> </w:delText>
        </w:r>
      </w:del>
      <w:ins w:id="1" w:author="Sally Thompson" w:date="2019-05-01T12:55:00Z">
        <w:r w:rsidR="00EE4159">
          <w:rPr>
            <w:rFonts w:ascii="Times New Roman" w:hAnsi="Times New Roman" w:cs="Times New Roman"/>
            <w:color w:val="000000" w:themeColor="text1"/>
          </w:rPr>
          <w:t xml:space="preserve">weather station is situated </w:t>
        </w:r>
      </w:ins>
      <w:del w:id="2" w:author="Sally Thompson" w:date="2019-05-01T12:55:00Z">
        <w:r w:rsidDel="00EE4159">
          <w:rPr>
            <w:rFonts w:ascii="Times New Roman" w:hAnsi="Times New Roman" w:cs="Times New Roman"/>
            <w:color w:val="000000" w:themeColor="text1"/>
          </w:rPr>
          <w:delText xml:space="preserve">occurred </w:delText>
        </w:r>
      </w:del>
      <w:r>
        <w:rPr>
          <w:rFonts w:ascii="Times New Roman" w:hAnsi="Times New Roman" w:cs="Times New Roman"/>
          <w:color w:val="000000" w:themeColor="text1"/>
        </w:rPr>
        <w:t>in a local patch that</w:t>
      </w:r>
      <w:r w:rsidRPr="00EF599F">
        <w:rPr>
          <w:rFonts w:ascii="Times New Roman" w:hAnsi="Times New Roman" w:cs="Times New Roman"/>
          <w:color w:val="000000" w:themeColor="text1"/>
        </w:rPr>
        <w:t xml:space="preserve"> burned at high severity in 2003 (this severity characterization is based on a visual assessment of </w:t>
      </w:r>
      <w:r>
        <w:rPr>
          <w:rFonts w:ascii="Times New Roman" w:hAnsi="Times New Roman" w:cs="Times New Roman"/>
          <w:color w:val="000000" w:themeColor="text1"/>
        </w:rPr>
        <w:t>fire-killed trees, which was corroborated by</w:t>
      </w:r>
      <w:r w:rsidRPr="00EF599F">
        <w:rPr>
          <w:rFonts w:ascii="Times New Roman" w:hAnsi="Times New Roman" w:cs="Times New Roman"/>
          <w:color w:val="000000" w:themeColor="text1"/>
        </w:rPr>
        <w:t xml:space="preserve"> aerial </w:t>
      </w:r>
      <w:r>
        <w:rPr>
          <w:rFonts w:ascii="Times New Roman" w:hAnsi="Times New Roman" w:cs="Times New Roman"/>
          <w:color w:val="000000" w:themeColor="text1"/>
        </w:rPr>
        <w:t xml:space="preserve">photographs </w:t>
      </w:r>
      <w:r w:rsidRPr="00EF599F">
        <w:rPr>
          <w:rFonts w:ascii="Times New Roman" w:hAnsi="Times New Roman" w:cs="Times New Roman"/>
          <w:color w:val="000000" w:themeColor="text1"/>
        </w:rPr>
        <w:t>showing</w:t>
      </w:r>
      <w:r>
        <w:rPr>
          <w:rFonts w:ascii="Times New Roman" w:hAnsi="Times New Roman" w:cs="Times New Roman"/>
          <w:color w:val="000000" w:themeColor="text1"/>
        </w:rPr>
        <w:t xml:space="preserve"> complete</w:t>
      </w:r>
      <w:r w:rsidRPr="00EF599F">
        <w:rPr>
          <w:rFonts w:ascii="Times New Roman" w:hAnsi="Times New Roman" w:cs="Times New Roman"/>
          <w:color w:val="000000" w:themeColor="text1"/>
        </w:rPr>
        <w:t xml:space="preserve"> removal of forest cover</w:t>
      </w:r>
      <w:r>
        <w:rPr>
          <w:rFonts w:ascii="Times New Roman" w:hAnsi="Times New Roman" w:cs="Times New Roman"/>
          <w:color w:val="000000" w:themeColor="text1"/>
        </w:rPr>
        <w:t xml:space="preserve"> in these local patches). </w:t>
      </w:r>
      <w:r w:rsidRPr="00EF599F">
        <w:rPr>
          <w:rFonts w:ascii="Times New Roman" w:hAnsi="Times New Roman" w:cs="Times New Roman"/>
          <w:color w:val="000000" w:themeColor="text1"/>
        </w:rPr>
        <w:t xml:space="preserve">The shrub regeneration site is characterized by drier soils, whitethorn ceanothus </w:t>
      </w:r>
      <w:r>
        <w:rPr>
          <w:rFonts w:ascii="Times New Roman" w:hAnsi="Times New Roman" w:cs="Times New Roman"/>
          <w:color w:val="000000" w:themeColor="text1"/>
        </w:rPr>
        <w:t>(</w:t>
      </w:r>
      <w:r w:rsidRPr="00C423A8">
        <w:rPr>
          <w:rFonts w:ascii="Times New Roman" w:hAnsi="Times New Roman" w:cs="Times New Roman"/>
          <w:i/>
          <w:color w:val="000000" w:themeColor="text1"/>
        </w:rPr>
        <w:t xml:space="preserve">Ceanothus </w:t>
      </w:r>
      <w:proofErr w:type="spellStart"/>
      <w:r w:rsidRPr="00C423A8">
        <w:rPr>
          <w:rFonts w:ascii="Times New Roman" w:hAnsi="Times New Roman" w:cs="Times New Roman"/>
          <w:i/>
          <w:color w:val="000000" w:themeColor="text1"/>
        </w:rPr>
        <w:t>cordulatus</w:t>
      </w:r>
      <w:proofErr w:type="spellEnd"/>
      <w:r>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growth with some grasses, </w:t>
      </w:r>
      <w:r>
        <w:rPr>
          <w:rFonts w:ascii="Times New Roman" w:hAnsi="Times New Roman" w:cs="Times New Roman"/>
          <w:color w:val="000000" w:themeColor="text1"/>
        </w:rPr>
        <w:t xml:space="preserve">and </w:t>
      </w:r>
      <w:r w:rsidRPr="00EF599F">
        <w:rPr>
          <w:rFonts w:ascii="Times New Roman" w:hAnsi="Times New Roman" w:cs="Times New Roman"/>
          <w:color w:val="000000" w:themeColor="text1"/>
        </w:rPr>
        <w:t xml:space="preserve">some conifer regeneration, </w:t>
      </w:r>
      <w:r>
        <w:rPr>
          <w:rFonts w:ascii="Times New Roman" w:hAnsi="Times New Roman" w:cs="Times New Roman"/>
          <w:color w:val="000000" w:themeColor="text1"/>
        </w:rPr>
        <w:t>but</w:t>
      </w:r>
      <w:r w:rsidRPr="00EF599F">
        <w:rPr>
          <w:rFonts w:ascii="Times New Roman" w:hAnsi="Times New Roman" w:cs="Times New Roman"/>
          <w:color w:val="000000" w:themeColor="text1"/>
        </w:rPr>
        <w:t xml:space="preserve"> no overstory above the station. This site</w:t>
      </w:r>
      <w:r>
        <w:rPr>
          <w:rFonts w:ascii="Times New Roman" w:hAnsi="Times New Roman" w:cs="Times New Roman"/>
          <w:color w:val="000000" w:themeColor="text1"/>
        </w:rPr>
        <w:t xml:space="preserve"> was</w:t>
      </w:r>
      <w:r w:rsidRPr="00EF599F">
        <w:rPr>
          <w:rFonts w:ascii="Times New Roman" w:hAnsi="Times New Roman" w:cs="Times New Roman"/>
          <w:color w:val="000000" w:themeColor="text1"/>
        </w:rPr>
        <w:t xml:space="preserve"> </w:t>
      </w:r>
      <w:r>
        <w:rPr>
          <w:rFonts w:ascii="Times New Roman" w:hAnsi="Times New Roman" w:cs="Times New Roman"/>
          <w:color w:val="000000" w:themeColor="text1"/>
        </w:rPr>
        <w:t>also within a local patch of</w:t>
      </w:r>
      <w:r w:rsidRPr="00EF599F">
        <w:rPr>
          <w:rFonts w:ascii="Times New Roman" w:hAnsi="Times New Roman" w:cs="Times New Roman"/>
          <w:color w:val="000000" w:themeColor="text1"/>
        </w:rPr>
        <w:t xml:space="preserve"> high severity </w:t>
      </w:r>
      <w:r>
        <w:rPr>
          <w:rFonts w:ascii="Times New Roman" w:hAnsi="Times New Roman" w:cs="Times New Roman"/>
          <w:color w:val="000000" w:themeColor="text1"/>
        </w:rPr>
        <w:t>from the</w:t>
      </w:r>
      <w:r w:rsidRPr="00EF599F">
        <w:rPr>
          <w:rFonts w:ascii="Times New Roman" w:hAnsi="Times New Roman" w:cs="Times New Roman"/>
          <w:color w:val="000000" w:themeColor="text1"/>
        </w:rPr>
        <w:t xml:space="preserve"> 2003 </w:t>
      </w:r>
      <w:r>
        <w:rPr>
          <w:rFonts w:ascii="Times New Roman" w:hAnsi="Times New Roman" w:cs="Times New Roman"/>
          <w:color w:val="000000" w:themeColor="text1"/>
        </w:rPr>
        <w:t xml:space="preserve">fire </w:t>
      </w:r>
      <w:r w:rsidRPr="00EF599F">
        <w:rPr>
          <w:rFonts w:ascii="Times New Roman" w:hAnsi="Times New Roman" w:cs="Times New Roman"/>
          <w:color w:val="000000" w:themeColor="text1"/>
        </w:rPr>
        <w:t>(</w:t>
      </w:r>
      <w:r>
        <w:rPr>
          <w:rFonts w:ascii="Times New Roman" w:hAnsi="Times New Roman" w:cs="Times New Roman"/>
          <w:color w:val="000000" w:themeColor="text1"/>
        </w:rPr>
        <w:t>based on the same assessment criteria as above</w:t>
      </w:r>
      <w:r w:rsidRPr="00EF599F">
        <w:rPr>
          <w:rFonts w:ascii="Times New Roman" w:hAnsi="Times New Roman" w:cs="Times New Roman"/>
          <w:color w:val="000000" w:themeColor="text1"/>
        </w:rPr>
        <w:t xml:space="preserve">). </w:t>
      </w:r>
      <w:r>
        <w:rPr>
          <w:rFonts w:ascii="Times New Roman" w:hAnsi="Times New Roman" w:cs="Times New Roman"/>
          <w:color w:val="000000" w:themeColor="text1"/>
        </w:rPr>
        <w:t>Unlike the shrub weather station site at ICB (</w:t>
      </w:r>
      <w:proofErr w:type="spellStart"/>
      <w:r>
        <w:rPr>
          <w:rFonts w:ascii="Times New Roman" w:hAnsi="Times New Roman" w:cs="Times New Roman"/>
          <w:color w:val="000000" w:themeColor="text1"/>
        </w:rPr>
        <w:t>Boisram</w:t>
      </w:r>
      <w:r w:rsidRPr="00BA00BF">
        <w:rPr>
          <w:rFonts w:ascii="Times New Roman" w:hAnsi="Times New Roman" w:cs="Times New Roman"/>
          <w:color w:val="000000" w:themeColor="text1"/>
        </w:rPr>
        <w:t>é</w:t>
      </w:r>
      <w:proofErr w:type="spellEnd"/>
      <w:r>
        <w:rPr>
          <w:rFonts w:ascii="Times New Roman" w:hAnsi="Times New Roman" w:cs="Times New Roman"/>
          <w:color w:val="000000" w:themeColor="text1"/>
        </w:rPr>
        <w:t xml:space="preserve"> et al. 2017a), the shrub weather station site at SCB does not have continuous shrub cover, as sites with </w:t>
      </w:r>
      <w:del w:id="3" w:author="Sally Thompson" w:date="2019-05-01T12:55:00Z">
        <w:r w:rsidDel="00EE4159">
          <w:rPr>
            <w:rFonts w:ascii="Times New Roman" w:hAnsi="Times New Roman" w:cs="Times New Roman"/>
            <w:color w:val="000000" w:themeColor="text1"/>
          </w:rPr>
          <w:delText xml:space="preserve">this </w:delText>
        </w:r>
      </w:del>
      <w:ins w:id="4" w:author="Sally Thompson" w:date="2019-05-01T12:55:00Z">
        <w:r w:rsidR="00EE4159">
          <w:rPr>
            <w:rFonts w:ascii="Times New Roman" w:hAnsi="Times New Roman" w:cs="Times New Roman"/>
            <w:color w:val="000000" w:themeColor="text1"/>
          </w:rPr>
          <w:t xml:space="preserve">continuous shrub cover </w:t>
        </w:r>
      </w:ins>
      <w:del w:id="5" w:author="Sally Thompson" w:date="2019-05-01T12:55:00Z">
        <w:r w:rsidDel="00EE4159">
          <w:rPr>
            <w:rFonts w:ascii="Times New Roman" w:hAnsi="Times New Roman" w:cs="Times New Roman"/>
            <w:color w:val="000000" w:themeColor="text1"/>
          </w:rPr>
          <w:delText xml:space="preserve">composition at SCB </w:delText>
        </w:r>
      </w:del>
      <w:r>
        <w:rPr>
          <w:rFonts w:ascii="Times New Roman" w:hAnsi="Times New Roman" w:cs="Times New Roman"/>
          <w:color w:val="000000" w:themeColor="text1"/>
        </w:rPr>
        <w:t>were generally rare</w:t>
      </w:r>
      <w:ins w:id="6" w:author="Sally Thompson" w:date="2019-05-01T12:55:00Z">
        <w:r w:rsidR="00EE4159">
          <w:rPr>
            <w:rFonts w:ascii="Times New Roman" w:hAnsi="Times New Roman" w:cs="Times New Roman"/>
            <w:color w:val="000000" w:themeColor="text1"/>
          </w:rPr>
          <w:t xml:space="preserve"> in SCB,</w:t>
        </w:r>
      </w:ins>
      <w:r>
        <w:rPr>
          <w:rFonts w:ascii="Times New Roman" w:hAnsi="Times New Roman" w:cs="Times New Roman"/>
          <w:color w:val="000000" w:themeColor="text1"/>
        </w:rPr>
        <w:t xml:space="preserve"> and absent from the area where the co-located weather stations could be installed. </w:t>
      </w:r>
      <w:r w:rsidRPr="00EF599F">
        <w:rPr>
          <w:rFonts w:ascii="Times New Roman" w:hAnsi="Times New Roman" w:cs="Times New Roman"/>
          <w:color w:val="000000" w:themeColor="text1"/>
        </w:rPr>
        <w:t xml:space="preserve">The mixed conifer site is characterized by dry soils, overstory above the station, </w:t>
      </w:r>
      <w:r>
        <w:rPr>
          <w:rFonts w:ascii="Times New Roman" w:hAnsi="Times New Roman" w:cs="Times New Roman"/>
          <w:color w:val="000000" w:themeColor="text1"/>
        </w:rPr>
        <w:t>little herbaceous vegetation</w:t>
      </w:r>
      <w:r w:rsidRPr="00EF599F">
        <w:rPr>
          <w:rFonts w:ascii="Times New Roman" w:hAnsi="Times New Roman" w:cs="Times New Roman"/>
          <w:color w:val="000000" w:themeColor="text1"/>
        </w:rPr>
        <w:t xml:space="preserve">, and mature mixed conifers. This site burned at low severity in 2003 (based on visual observations of mature trees having survived the 2003 fire and confirmed by </w:t>
      </w:r>
      <w:r>
        <w:rPr>
          <w:rFonts w:ascii="Times New Roman" w:hAnsi="Times New Roman" w:cs="Times New Roman"/>
          <w:color w:val="000000" w:themeColor="text1"/>
        </w:rPr>
        <w:t>remotely-sensed burn severity data)</w:t>
      </w:r>
      <w:r w:rsidRPr="00EF599F">
        <w:rPr>
          <w:rFonts w:ascii="Times New Roman" w:hAnsi="Times New Roman" w:cs="Times New Roman"/>
          <w:color w:val="000000" w:themeColor="text1"/>
        </w:rPr>
        <w:t xml:space="preserve">. </w:t>
      </w:r>
    </w:p>
    <w:p w14:paraId="74DF3360" w14:textId="77777777" w:rsidR="00EE4159" w:rsidRDefault="00EE4159" w:rsidP="00CF5D1A">
      <w:pPr>
        <w:spacing w:line="480" w:lineRule="auto"/>
        <w:ind w:firstLine="720"/>
        <w:rPr>
          <w:ins w:id="7" w:author="Sally Thompson" w:date="2019-05-01T12:56:00Z"/>
          <w:rFonts w:ascii="Times New Roman" w:hAnsi="Times New Roman" w:cs="Times New Roman"/>
          <w:color w:val="000000" w:themeColor="text1"/>
        </w:rPr>
      </w:pPr>
    </w:p>
    <w:p w14:paraId="7705B318" w14:textId="2572345C" w:rsidR="00CF5D1A" w:rsidRDefault="00EE4159" w:rsidP="00CF5D1A">
      <w:pPr>
        <w:spacing w:line="480" w:lineRule="auto"/>
        <w:ind w:firstLine="720"/>
        <w:rPr>
          <w:rFonts w:ascii="Times New Roman" w:hAnsi="Times New Roman" w:cs="Times New Roman"/>
          <w:color w:val="000000" w:themeColor="text1"/>
        </w:rPr>
      </w:pPr>
      <w:ins w:id="8" w:author="Sally Thompson" w:date="2019-05-01T12:57:00Z">
        <w:r>
          <w:rPr>
            <w:rFonts w:ascii="Times New Roman" w:hAnsi="Times New Roman" w:cs="Times New Roman"/>
            <w:color w:val="000000" w:themeColor="text1"/>
          </w:rPr>
          <w:t xml:space="preserve">We compared the soil moisture observations at the weather stations to </w:t>
        </w:r>
      </w:ins>
      <w:del w:id="9" w:author="Sally Thompson" w:date="2019-05-01T12:57:00Z">
        <w:r w:rsidR="00CF5D1A" w:rsidRPr="0016288C" w:rsidDel="00EE4159">
          <w:rPr>
            <w:rFonts w:ascii="Times New Roman" w:hAnsi="Times New Roman" w:cs="Times New Roman"/>
            <w:color w:val="000000" w:themeColor="text1"/>
          </w:rPr>
          <w:delText xml:space="preserve">At </w:delText>
        </w:r>
        <w:r w:rsidR="002F3625" w:rsidDel="00EE4159">
          <w:rPr>
            <w:rFonts w:ascii="Times New Roman" w:hAnsi="Times New Roman" w:cs="Times New Roman"/>
            <w:color w:val="000000" w:themeColor="text1"/>
          </w:rPr>
          <w:delText>SCB</w:delText>
        </w:r>
        <w:r w:rsidR="00CF5D1A" w:rsidRPr="0016288C" w:rsidDel="00EE4159">
          <w:rPr>
            <w:rFonts w:ascii="Times New Roman" w:hAnsi="Times New Roman" w:cs="Times New Roman"/>
            <w:color w:val="000000" w:themeColor="text1"/>
          </w:rPr>
          <w:delText xml:space="preserve">, </w:delText>
        </w:r>
        <w:r w:rsidR="00F0305D" w:rsidDel="00EE4159">
          <w:rPr>
            <w:rFonts w:ascii="Times New Roman" w:hAnsi="Times New Roman" w:cs="Times New Roman"/>
            <w:color w:val="000000" w:themeColor="text1"/>
          </w:rPr>
          <w:delText>w</w:delText>
        </w:r>
        <w:r w:rsidR="00F0305D" w:rsidDel="003303F7">
          <w:rPr>
            <w:rFonts w:ascii="Times New Roman" w:hAnsi="Times New Roman" w:cs="Times New Roman"/>
            <w:color w:val="000000" w:themeColor="text1"/>
          </w:rPr>
          <w:delText xml:space="preserve">e </w:delText>
        </w:r>
        <w:r w:rsidR="00CF5D1A" w:rsidRPr="0016288C" w:rsidDel="003303F7">
          <w:rPr>
            <w:rFonts w:ascii="Times New Roman" w:hAnsi="Times New Roman" w:cs="Times New Roman"/>
            <w:color w:val="000000" w:themeColor="text1"/>
          </w:rPr>
          <w:delText xml:space="preserve">manually </w:delText>
        </w:r>
      </w:del>
      <w:r w:rsidR="00E80DFD">
        <w:rPr>
          <w:rFonts w:ascii="Times New Roman" w:hAnsi="Times New Roman" w:cs="Times New Roman"/>
          <w:color w:val="000000" w:themeColor="text1"/>
        </w:rPr>
        <w:t>measure</w:t>
      </w:r>
      <w:del w:id="10" w:author="Sally Thompson" w:date="2019-05-01T12:57:00Z">
        <w:r w:rsidR="00E80DFD" w:rsidDel="003303F7">
          <w:rPr>
            <w:rFonts w:ascii="Times New Roman" w:hAnsi="Times New Roman" w:cs="Times New Roman"/>
            <w:color w:val="000000" w:themeColor="text1"/>
          </w:rPr>
          <w:delText>d</w:delText>
        </w:r>
      </w:del>
      <w:ins w:id="11" w:author="Sally Thompson" w:date="2019-05-01T12:57:00Z">
        <w:r w:rsidR="003303F7">
          <w:rPr>
            <w:rFonts w:ascii="Times New Roman" w:hAnsi="Times New Roman" w:cs="Times New Roman"/>
            <w:color w:val="000000" w:themeColor="text1"/>
          </w:rPr>
          <w:t xml:space="preserve">ments made with the hand-held soil moisture meter.  To do this, we </w:t>
        </w:r>
      </w:ins>
      <w:ins w:id="12" w:author="Sally Thompson" w:date="2019-05-01T12:58:00Z">
        <w:r w:rsidR="003303F7">
          <w:rPr>
            <w:rFonts w:ascii="Times New Roman" w:hAnsi="Times New Roman" w:cs="Times New Roman"/>
            <w:color w:val="000000" w:themeColor="text1"/>
          </w:rPr>
          <w:t>used the hand-held meter to measure</w:t>
        </w:r>
      </w:ins>
      <w:r w:rsidR="00CF5D1A" w:rsidRPr="0016288C">
        <w:rPr>
          <w:rFonts w:ascii="Times New Roman" w:hAnsi="Times New Roman" w:cs="Times New Roman"/>
          <w:color w:val="000000" w:themeColor="text1"/>
        </w:rPr>
        <w:t xml:space="preserve"> soil moisture </w:t>
      </w:r>
      <w:r w:rsidR="00E80DFD">
        <w:rPr>
          <w:rFonts w:ascii="Times New Roman" w:hAnsi="Times New Roman" w:cs="Times New Roman"/>
          <w:color w:val="000000" w:themeColor="text1"/>
        </w:rPr>
        <w:t>integrated across the top 12</w:t>
      </w:r>
      <w:r w:rsidR="00F0305D">
        <w:rPr>
          <w:rFonts w:ascii="Times New Roman" w:hAnsi="Times New Roman" w:cs="Times New Roman"/>
          <w:color w:val="000000" w:themeColor="text1"/>
        </w:rPr>
        <w:t xml:space="preserve"> cm </w:t>
      </w:r>
      <w:r w:rsidR="00E80DFD">
        <w:rPr>
          <w:rFonts w:ascii="Times New Roman" w:hAnsi="Times New Roman" w:cs="Times New Roman"/>
          <w:color w:val="000000" w:themeColor="text1"/>
        </w:rPr>
        <w:t xml:space="preserve">of soil, taking measurements </w:t>
      </w:r>
      <w:r w:rsidR="00CF5D1A" w:rsidRPr="0016288C">
        <w:rPr>
          <w:rFonts w:ascii="Times New Roman" w:hAnsi="Times New Roman" w:cs="Times New Roman"/>
          <w:color w:val="000000" w:themeColor="text1"/>
        </w:rPr>
        <w:t>in a grid around each weather station site</w:t>
      </w:r>
      <w:r w:rsidR="00F0305D">
        <w:rPr>
          <w:rFonts w:ascii="Times New Roman" w:hAnsi="Times New Roman" w:cs="Times New Roman"/>
          <w:color w:val="000000" w:themeColor="text1"/>
        </w:rPr>
        <w:t>,</w:t>
      </w:r>
      <w:r w:rsidR="00CF5D1A" w:rsidRPr="0016288C">
        <w:rPr>
          <w:rFonts w:ascii="Times New Roman" w:hAnsi="Times New Roman" w:cs="Times New Roman"/>
          <w:color w:val="000000" w:themeColor="text1"/>
        </w:rPr>
        <w:t xml:space="preserve"> and </w:t>
      </w:r>
      <w:r w:rsidR="00F0305D">
        <w:rPr>
          <w:rFonts w:ascii="Times New Roman" w:hAnsi="Times New Roman" w:cs="Times New Roman"/>
          <w:color w:val="000000" w:themeColor="text1"/>
        </w:rPr>
        <w:t xml:space="preserve">compared these measurements to continuous soil moisture </w:t>
      </w:r>
      <w:r w:rsidR="00F0305D">
        <w:rPr>
          <w:rFonts w:ascii="Times New Roman" w:hAnsi="Times New Roman" w:cs="Times New Roman"/>
          <w:color w:val="000000" w:themeColor="text1"/>
        </w:rPr>
        <w:lastRenderedPageBreak/>
        <w:t xml:space="preserve">measurements collected at 12 cm depth at each </w:t>
      </w:r>
      <w:r w:rsidR="00CF5D1A" w:rsidRPr="0016288C">
        <w:rPr>
          <w:rFonts w:ascii="Times New Roman" w:hAnsi="Times New Roman" w:cs="Times New Roman"/>
          <w:color w:val="000000" w:themeColor="text1"/>
        </w:rPr>
        <w:t xml:space="preserve">weather station </w:t>
      </w:r>
      <w:r w:rsidR="00F0305D">
        <w:rPr>
          <w:rFonts w:ascii="Times New Roman" w:hAnsi="Times New Roman" w:cs="Times New Roman"/>
          <w:color w:val="000000" w:themeColor="text1"/>
        </w:rPr>
        <w:t>using buried T</w:t>
      </w:r>
      <w:del w:id="13" w:author="Sally Thompson" w:date="2019-05-01T12:58:00Z">
        <w:r w:rsidR="00F0305D" w:rsidDel="003303F7">
          <w:rPr>
            <w:rFonts w:ascii="Times New Roman" w:hAnsi="Times New Roman" w:cs="Times New Roman"/>
            <w:color w:val="000000" w:themeColor="text1"/>
          </w:rPr>
          <w:delText>R</w:delText>
        </w:r>
      </w:del>
      <w:r w:rsidR="00F0305D">
        <w:rPr>
          <w:rFonts w:ascii="Times New Roman" w:hAnsi="Times New Roman" w:cs="Times New Roman"/>
          <w:color w:val="000000" w:themeColor="text1"/>
        </w:rPr>
        <w:t>D</w:t>
      </w:r>
      <w:ins w:id="14" w:author="Sally Thompson" w:date="2019-05-01T12:58:00Z">
        <w:r w:rsidR="003303F7">
          <w:rPr>
            <w:rFonts w:ascii="Times New Roman" w:hAnsi="Times New Roman" w:cs="Times New Roman"/>
            <w:color w:val="000000" w:themeColor="text1"/>
          </w:rPr>
          <w:t>R</w:t>
        </w:r>
      </w:ins>
      <w:r w:rsidR="00F0305D">
        <w:rPr>
          <w:rFonts w:ascii="Times New Roman" w:hAnsi="Times New Roman" w:cs="Times New Roman"/>
          <w:color w:val="000000" w:themeColor="text1"/>
        </w:rPr>
        <w:t xml:space="preserve"> probes</w:t>
      </w:r>
      <w:r w:rsidR="00CF5D1A" w:rsidRPr="0016288C">
        <w:rPr>
          <w:rFonts w:ascii="Times New Roman" w:hAnsi="Times New Roman" w:cs="Times New Roman"/>
          <w:color w:val="000000" w:themeColor="text1"/>
        </w:rPr>
        <w:t xml:space="preserve">. </w:t>
      </w:r>
      <w:r w:rsidR="00F0305D">
        <w:rPr>
          <w:rFonts w:ascii="Times New Roman" w:hAnsi="Times New Roman" w:cs="Times New Roman"/>
          <w:color w:val="000000" w:themeColor="text1"/>
        </w:rPr>
        <w:t>On</w:t>
      </w:r>
      <w:r w:rsidR="00CF5D1A" w:rsidRPr="0016288C">
        <w:rPr>
          <w:rFonts w:ascii="Times New Roman" w:hAnsi="Times New Roman" w:cs="Times New Roman"/>
          <w:color w:val="000000" w:themeColor="text1"/>
        </w:rPr>
        <w:t xml:space="preserve"> May 23</w:t>
      </w:r>
      <w:r w:rsidR="00CF5D1A" w:rsidRPr="0016288C">
        <w:rPr>
          <w:rFonts w:ascii="Times New Roman" w:hAnsi="Times New Roman" w:cs="Times New Roman"/>
          <w:color w:val="000000" w:themeColor="text1"/>
          <w:vertAlign w:val="superscript"/>
        </w:rPr>
        <w:t>rd</w:t>
      </w:r>
      <w:r w:rsidR="00CF5D1A" w:rsidRPr="0016288C">
        <w:rPr>
          <w:rFonts w:ascii="Times New Roman" w:hAnsi="Times New Roman" w:cs="Times New Roman"/>
          <w:color w:val="000000" w:themeColor="text1"/>
        </w:rPr>
        <w:t xml:space="preserve">, 2017, </w:t>
      </w:r>
      <w:r w:rsidR="00F0305D">
        <w:rPr>
          <w:rFonts w:ascii="Times New Roman" w:hAnsi="Times New Roman" w:cs="Times New Roman"/>
          <w:color w:val="000000" w:themeColor="text1"/>
        </w:rPr>
        <w:t>the spatially-distributed</w:t>
      </w:r>
      <w:r w:rsidR="00CF5D1A" w:rsidRPr="0016288C">
        <w:rPr>
          <w:rFonts w:ascii="Times New Roman" w:hAnsi="Times New Roman" w:cs="Times New Roman"/>
          <w:color w:val="000000" w:themeColor="text1"/>
        </w:rPr>
        <w:t xml:space="preserve"> soil moisture </w:t>
      </w:r>
      <w:r w:rsidR="00F0305D">
        <w:rPr>
          <w:rFonts w:ascii="Times New Roman" w:hAnsi="Times New Roman" w:cs="Times New Roman"/>
          <w:color w:val="000000" w:themeColor="text1"/>
        </w:rPr>
        <w:t>means</w:t>
      </w:r>
      <w:r w:rsidR="00CF5D1A" w:rsidRPr="0016288C">
        <w:rPr>
          <w:rFonts w:ascii="Times New Roman" w:hAnsi="Times New Roman" w:cs="Times New Roman"/>
          <w:color w:val="000000" w:themeColor="text1"/>
        </w:rPr>
        <w:t xml:space="preserve"> for </w:t>
      </w:r>
      <w:r w:rsidR="00F0305D">
        <w:rPr>
          <w:rFonts w:ascii="Times New Roman" w:hAnsi="Times New Roman" w:cs="Times New Roman"/>
          <w:color w:val="000000" w:themeColor="text1"/>
        </w:rPr>
        <w:t xml:space="preserve">the </w:t>
      </w:r>
      <w:r w:rsidR="00CF5D1A" w:rsidRPr="0016288C">
        <w:rPr>
          <w:rFonts w:ascii="Times New Roman" w:hAnsi="Times New Roman" w:cs="Times New Roman"/>
          <w:color w:val="000000" w:themeColor="text1"/>
        </w:rPr>
        <w:t>wetland, shrub, and forest stations were 48%</w:t>
      </w:r>
      <w:r w:rsidR="00CF5D1A" w:rsidRPr="0016288C">
        <w:rPr>
          <w:rFonts w:ascii="Times New Roman" w:hAnsi="Times New Roman" w:cs="Times New Roman"/>
          <w:color w:val="000000" w:themeColor="text1"/>
        </w:rPr>
        <w:sym w:font="Symbol" w:char="F0B1"/>
      </w:r>
      <w:r w:rsidR="00CF5D1A" w:rsidRPr="0016288C">
        <w:rPr>
          <w:rFonts w:ascii="Times New Roman" w:hAnsi="Times New Roman" w:cs="Times New Roman"/>
          <w:color w:val="000000" w:themeColor="text1"/>
        </w:rPr>
        <w:t>13%, 7.5%</w:t>
      </w:r>
      <w:r w:rsidR="00CF5D1A" w:rsidRPr="0016288C">
        <w:rPr>
          <w:rFonts w:ascii="Times New Roman" w:hAnsi="Times New Roman" w:cs="Times New Roman"/>
          <w:color w:val="000000" w:themeColor="text1"/>
        </w:rPr>
        <w:sym w:font="Symbol" w:char="F0B1"/>
      </w:r>
      <w:r w:rsidR="00CF5D1A" w:rsidRPr="0016288C">
        <w:rPr>
          <w:rFonts w:ascii="Times New Roman" w:hAnsi="Times New Roman" w:cs="Times New Roman"/>
          <w:color w:val="000000" w:themeColor="text1"/>
        </w:rPr>
        <w:t>1.8%, and 8.7%</w:t>
      </w:r>
      <w:r w:rsidR="00CF5D1A" w:rsidRPr="0016288C">
        <w:rPr>
          <w:rFonts w:ascii="Times New Roman" w:hAnsi="Times New Roman" w:cs="Times New Roman"/>
          <w:color w:val="000000" w:themeColor="text1"/>
        </w:rPr>
        <w:sym w:font="Symbol" w:char="F0B1"/>
      </w:r>
      <w:r w:rsidR="00CF5D1A" w:rsidRPr="0016288C">
        <w:rPr>
          <w:rFonts w:ascii="Times New Roman" w:hAnsi="Times New Roman" w:cs="Times New Roman"/>
          <w:color w:val="000000" w:themeColor="text1"/>
        </w:rPr>
        <w:t xml:space="preserve">2.3% respectively. For the same collection date, the wetland, shrub, and forest weather stations’ 12 cm soil moisture sensors measured 49%, 10%, and 11% respectively. </w:t>
      </w:r>
      <w:r w:rsidR="00F0305D">
        <w:rPr>
          <w:rFonts w:ascii="Times New Roman" w:hAnsi="Times New Roman" w:cs="Times New Roman"/>
          <w:color w:val="000000" w:themeColor="text1"/>
        </w:rPr>
        <w:t>On</w:t>
      </w:r>
      <w:r w:rsidR="00CF5D1A" w:rsidRPr="0016288C">
        <w:rPr>
          <w:rFonts w:ascii="Times New Roman" w:hAnsi="Times New Roman" w:cs="Times New Roman"/>
          <w:color w:val="000000" w:themeColor="text1"/>
        </w:rPr>
        <w:t xml:space="preserve"> August 5th (wetland and forest) and 9th (shrub), 2017, </w:t>
      </w:r>
      <w:r w:rsidR="00F0305D">
        <w:rPr>
          <w:rFonts w:ascii="Times New Roman" w:hAnsi="Times New Roman" w:cs="Times New Roman"/>
          <w:color w:val="000000" w:themeColor="text1"/>
        </w:rPr>
        <w:t>spatially-distributed</w:t>
      </w:r>
      <w:r w:rsidR="00F0305D" w:rsidRPr="0016288C">
        <w:rPr>
          <w:rFonts w:ascii="Times New Roman" w:hAnsi="Times New Roman" w:cs="Times New Roman"/>
          <w:color w:val="000000" w:themeColor="text1"/>
        </w:rPr>
        <w:t xml:space="preserve"> </w:t>
      </w:r>
      <w:r w:rsidR="00CF5D1A" w:rsidRPr="0016288C">
        <w:rPr>
          <w:rFonts w:ascii="Times New Roman" w:hAnsi="Times New Roman" w:cs="Times New Roman"/>
          <w:color w:val="000000" w:themeColor="text1"/>
        </w:rPr>
        <w:t>soil moisture data for wetland, shrub, and forest stations were 41%</w:t>
      </w:r>
      <w:r w:rsidR="00CF5D1A" w:rsidRPr="0016288C">
        <w:rPr>
          <w:rFonts w:ascii="Times New Roman" w:hAnsi="Times New Roman" w:cs="Times New Roman"/>
          <w:color w:val="000000" w:themeColor="text1"/>
        </w:rPr>
        <w:sym w:font="Symbol" w:char="F0B1"/>
      </w:r>
      <w:r w:rsidR="00CF5D1A" w:rsidRPr="0016288C">
        <w:rPr>
          <w:rFonts w:ascii="Times New Roman" w:hAnsi="Times New Roman" w:cs="Times New Roman"/>
          <w:color w:val="000000" w:themeColor="text1"/>
        </w:rPr>
        <w:t>14%, 1.0%</w:t>
      </w:r>
      <w:r w:rsidR="00CF5D1A" w:rsidRPr="0016288C">
        <w:rPr>
          <w:rFonts w:ascii="Times New Roman" w:hAnsi="Times New Roman" w:cs="Times New Roman"/>
          <w:color w:val="000000" w:themeColor="text1"/>
        </w:rPr>
        <w:sym w:font="Symbol" w:char="F0B1"/>
      </w:r>
      <w:r w:rsidR="00CF5D1A" w:rsidRPr="0016288C">
        <w:rPr>
          <w:rFonts w:ascii="Times New Roman" w:hAnsi="Times New Roman" w:cs="Times New Roman"/>
          <w:color w:val="000000" w:themeColor="text1"/>
        </w:rPr>
        <w:t>0.6%, and 1.3%</w:t>
      </w:r>
      <w:r w:rsidR="00CF5D1A" w:rsidRPr="0016288C">
        <w:rPr>
          <w:rFonts w:ascii="Times New Roman" w:hAnsi="Times New Roman" w:cs="Times New Roman"/>
          <w:color w:val="000000" w:themeColor="text1"/>
        </w:rPr>
        <w:sym w:font="Symbol" w:char="F0B1"/>
      </w:r>
      <w:r w:rsidR="00CF5D1A" w:rsidRPr="0016288C">
        <w:rPr>
          <w:rFonts w:ascii="Times New Roman" w:hAnsi="Times New Roman" w:cs="Times New Roman"/>
          <w:color w:val="000000" w:themeColor="text1"/>
        </w:rPr>
        <w:t>1.2%</w:t>
      </w:r>
      <w:r w:rsidR="00F0305D">
        <w:rPr>
          <w:rFonts w:ascii="Times New Roman" w:hAnsi="Times New Roman" w:cs="Times New Roman"/>
          <w:color w:val="000000" w:themeColor="text1"/>
        </w:rPr>
        <w:t xml:space="preserve"> respectively, while the</w:t>
      </w:r>
      <w:r w:rsidR="00CF5D1A" w:rsidRPr="0016288C">
        <w:rPr>
          <w:rFonts w:ascii="Times New Roman" w:hAnsi="Times New Roman" w:cs="Times New Roman"/>
          <w:color w:val="000000" w:themeColor="text1"/>
        </w:rPr>
        <w:t xml:space="preserve"> weather stations’ 12 cm soil moisture sensors measured 49%, 2.2%, and 2.9% respectively. </w:t>
      </w:r>
      <w:ins w:id="15" w:author="Sally Thompson" w:date="2019-05-01T12:58:00Z">
        <w:r w:rsidR="003303F7">
          <w:rPr>
            <w:rFonts w:ascii="Times New Roman" w:hAnsi="Times New Roman" w:cs="Times New Roman"/>
            <w:color w:val="000000" w:themeColor="text1"/>
          </w:rPr>
          <w:t xml:space="preserve">Our measurements of </w:t>
        </w:r>
      </w:ins>
      <w:del w:id="16" w:author="Sally Thompson" w:date="2019-05-01T12:58:00Z">
        <w:r w:rsidR="00F0305D" w:rsidDel="003303F7">
          <w:rPr>
            <w:rFonts w:ascii="Times New Roman" w:hAnsi="Times New Roman" w:cs="Times New Roman"/>
            <w:color w:val="000000" w:themeColor="text1"/>
          </w:rPr>
          <w:delText>Spatially</w:delText>
        </w:r>
      </w:del>
      <w:proofErr w:type="gramStart"/>
      <w:ins w:id="17" w:author="Sally Thompson" w:date="2019-05-01T12:58:00Z">
        <w:r w:rsidR="003303F7">
          <w:rPr>
            <w:rFonts w:ascii="Times New Roman" w:hAnsi="Times New Roman" w:cs="Times New Roman"/>
            <w:color w:val="000000" w:themeColor="text1"/>
          </w:rPr>
          <w:t>spatially</w:t>
        </w:r>
      </w:ins>
      <w:r w:rsidR="00F0305D">
        <w:rPr>
          <w:rFonts w:ascii="Times New Roman" w:hAnsi="Times New Roman" w:cs="Times New Roman"/>
          <w:color w:val="000000" w:themeColor="text1"/>
        </w:rPr>
        <w:t>-distributed</w:t>
      </w:r>
      <w:proofErr w:type="gramEnd"/>
      <w:r w:rsidR="00F0305D" w:rsidRPr="0016288C">
        <w:rPr>
          <w:rFonts w:ascii="Times New Roman" w:hAnsi="Times New Roman" w:cs="Times New Roman"/>
          <w:color w:val="000000" w:themeColor="text1"/>
        </w:rPr>
        <w:t xml:space="preserve"> </w:t>
      </w:r>
      <w:r w:rsidR="00CF5D1A" w:rsidRPr="0016288C">
        <w:rPr>
          <w:rFonts w:ascii="Times New Roman" w:hAnsi="Times New Roman" w:cs="Times New Roman"/>
          <w:color w:val="000000" w:themeColor="text1"/>
        </w:rPr>
        <w:t xml:space="preserve">soil moisture </w:t>
      </w:r>
      <w:del w:id="18" w:author="Sally Thompson" w:date="2019-05-01T12:57:00Z">
        <w:r w:rsidR="00CF5D1A" w:rsidRPr="0016288C" w:rsidDel="00EE4159">
          <w:rPr>
            <w:rFonts w:ascii="Times New Roman" w:hAnsi="Times New Roman" w:cs="Times New Roman"/>
            <w:color w:val="000000" w:themeColor="text1"/>
          </w:rPr>
          <w:delText xml:space="preserve">is </w:delText>
        </w:r>
      </w:del>
      <w:ins w:id="19" w:author="Sally Thompson" w:date="2019-05-01T12:58:00Z">
        <w:r w:rsidR="003303F7">
          <w:rPr>
            <w:rFonts w:ascii="Times New Roman" w:hAnsi="Times New Roman" w:cs="Times New Roman"/>
            <w:color w:val="000000" w:themeColor="text1"/>
          </w:rPr>
          <w:t>were</w:t>
        </w:r>
      </w:ins>
      <w:ins w:id="20" w:author="Sally Thompson" w:date="2019-05-01T12:57:00Z">
        <w:r w:rsidRPr="0016288C">
          <w:rPr>
            <w:rFonts w:ascii="Times New Roman" w:hAnsi="Times New Roman" w:cs="Times New Roman"/>
            <w:color w:val="000000" w:themeColor="text1"/>
          </w:rPr>
          <w:t xml:space="preserve"> </w:t>
        </w:r>
      </w:ins>
      <w:r w:rsidR="00F0305D">
        <w:rPr>
          <w:rFonts w:ascii="Times New Roman" w:hAnsi="Times New Roman" w:cs="Times New Roman"/>
          <w:color w:val="000000" w:themeColor="text1"/>
        </w:rPr>
        <w:t xml:space="preserve">slightly but </w:t>
      </w:r>
      <w:r w:rsidR="00CF5D1A" w:rsidRPr="0016288C">
        <w:rPr>
          <w:rFonts w:ascii="Times New Roman" w:hAnsi="Times New Roman" w:cs="Times New Roman"/>
          <w:color w:val="000000" w:themeColor="text1"/>
        </w:rPr>
        <w:t>consistently lower than soil moisture data measured by the weather stations</w:t>
      </w:r>
      <w:r w:rsidR="00560192">
        <w:rPr>
          <w:rFonts w:ascii="Times New Roman" w:hAnsi="Times New Roman" w:cs="Times New Roman"/>
          <w:color w:val="000000" w:themeColor="text1"/>
        </w:rPr>
        <w:t xml:space="preserve"> at equivalent depths</w:t>
      </w:r>
      <w:r w:rsidR="00CF5D1A" w:rsidRPr="0016288C">
        <w:rPr>
          <w:rFonts w:ascii="Times New Roman" w:hAnsi="Times New Roman" w:cs="Times New Roman"/>
          <w:color w:val="000000" w:themeColor="text1"/>
        </w:rPr>
        <w:t xml:space="preserve">. This </w:t>
      </w:r>
      <w:r w:rsidR="00560192">
        <w:rPr>
          <w:rFonts w:ascii="Times New Roman" w:hAnsi="Times New Roman" w:cs="Times New Roman"/>
          <w:color w:val="000000" w:themeColor="text1"/>
        </w:rPr>
        <w:t>is unsurprising because</w:t>
      </w:r>
      <w:r w:rsidR="00CF5D1A" w:rsidRPr="0016288C">
        <w:rPr>
          <w:rFonts w:ascii="Times New Roman" w:hAnsi="Times New Roman" w:cs="Times New Roman"/>
          <w:color w:val="000000" w:themeColor="text1"/>
        </w:rPr>
        <w:t xml:space="preserve"> manually collected soil moisture measures average soil water content vertically from the surface to the depth of 12 cm</w:t>
      </w:r>
      <w:r w:rsidR="00F0305D">
        <w:rPr>
          <w:rFonts w:ascii="Times New Roman" w:hAnsi="Times New Roman" w:cs="Times New Roman"/>
          <w:color w:val="000000" w:themeColor="text1"/>
        </w:rPr>
        <w:t>, while the buried</w:t>
      </w:r>
      <w:r w:rsidR="00CF5D1A" w:rsidRPr="0016288C">
        <w:rPr>
          <w:rFonts w:ascii="Times New Roman" w:hAnsi="Times New Roman" w:cs="Times New Roman"/>
          <w:color w:val="000000" w:themeColor="text1"/>
        </w:rPr>
        <w:t xml:space="preserve"> moisture probe</w:t>
      </w:r>
      <w:r w:rsidR="00F0305D">
        <w:rPr>
          <w:rFonts w:ascii="Times New Roman" w:hAnsi="Times New Roman" w:cs="Times New Roman"/>
          <w:color w:val="000000" w:themeColor="text1"/>
        </w:rPr>
        <w:t>s</w:t>
      </w:r>
      <w:r w:rsidR="00CF5D1A" w:rsidRPr="0016288C">
        <w:rPr>
          <w:rFonts w:ascii="Times New Roman" w:hAnsi="Times New Roman" w:cs="Times New Roman"/>
          <w:color w:val="000000" w:themeColor="text1"/>
        </w:rPr>
        <w:t xml:space="preserve"> measure average soil water content horizontally at the depth of 12 cm. </w:t>
      </w:r>
    </w:p>
    <w:p w14:paraId="063A4641" w14:textId="1F562703" w:rsidR="003D164C" w:rsidRDefault="00B736BF" w:rsidP="00CE2D4C">
      <w:pPr>
        <w:spacing w:line="480" w:lineRule="auto"/>
        <w:ind w:firstLine="720"/>
        <w:rPr>
          <w:rFonts w:ascii="Times New Roman" w:hAnsi="Times New Roman" w:cs="Times New Roman"/>
        </w:rPr>
      </w:pPr>
      <w:r>
        <w:rPr>
          <w:rFonts w:ascii="Times New Roman" w:hAnsi="Times New Roman" w:cs="Times New Roman"/>
        </w:rPr>
        <w:t xml:space="preserve">Soil samples were collected during installation of the soil moisture probes at each weather station, and analyzed for organic matter content as well as soil texture. Soil types were loamy sand or sand at all sites and depths, with shallow wetland soils in both ICB and SCB showing higher organic matter and silt content (Table </w:t>
      </w:r>
      <w:r w:rsidR="003D164C">
        <w:rPr>
          <w:rFonts w:ascii="Times New Roman" w:hAnsi="Times New Roman" w:cs="Times New Roman"/>
        </w:rPr>
        <w:t>B</w:t>
      </w:r>
      <w:r>
        <w:rPr>
          <w:rFonts w:ascii="Times New Roman" w:hAnsi="Times New Roman" w:cs="Times New Roman"/>
        </w:rPr>
        <w:t>1).</w:t>
      </w:r>
    </w:p>
    <w:p w14:paraId="47235EE7" w14:textId="77777777" w:rsidR="003D164C" w:rsidRDefault="003D164C">
      <w:pPr>
        <w:rPr>
          <w:rFonts w:ascii="Times New Roman" w:hAnsi="Times New Roman" w:cs="Times New Roman"/>
        </w:rPr>
      </w:pPr>
      <w:r>
        <w:rPr>
          <w:rFonts w:ascii="Times New Roman" w:hAnsi="Times New Roman" w:cs="Times New Roman"/>
        </w:rPr>
        <w:br w:type="page"/>
      </w:r>
    </w:p>
    <w:p w14:paraId="2AED1997" w14:textId="387656B8" w:rsidR="003D164C" w:rsidRDefault="003D164C" w:rsidP="003D164C">
      <w:pPr>
        <w:jc w:val="both"/>
        <w:rPr>
          <w:rFonts w:ascii="Times New Roman" w:hAnsi="Times New Roman" w:cs="Times New Roman"/>
          <w:i/>
        </w:rPr>
      </w:pPr>
      <w:r>
        <w:rPr>
          <w:rFonts w:ascii="Times New Roman" w:hAnsi="Times New Roman" w:cs="Times New Roman"/>
          <w:i/>
        </w:rPr>
        <w:lastRenderedPageBreak/>
        <w:t>Table B1:  Soil texture and organic matter (OM) percent composition for soil samples collected at the weather stations at different depths. For comparison, we also include an additional dense meadow site near the wetland weather station in ICB. “NA” indicates where there was insufficient sample for analysis.</w:t>
      </w:r>
    </w:p>
    <w:p w14:paraId="2EE9A092" w14:textId="77777777" w:rsidR="003D164C" w:rsidRPr="003D164C" w:rsidRDefault="003D164C" w:rsidP="003D164C">
      <w:pPr>
        <w:jc w:val="both"/>
        <w:rPr>
          <w:rFonts w:ascii="Times New Roman" w:hAnsi="Times New Roman" w:cs="Times New Roman"/>
          <w:i/>
        </w:rPr>
      </w:pPr>
    </w:p>
    <w:tbl>
      <w:tblPr>
        <w:tblW w:w="7460" w:type="dxa"/>
        <w:tblLook w:val="04A0" w:firstRow="1" w:lastRow="0" w:firstColumn="1" w:lastColumn="0" w:noHBand="0" w:noVBand="1"/>
      </w:tblPr>
      <w:tblGrid>
        <w:gridCol w:w="1243"/>
        <w:gridCol w:w="1720"/>
        <w:gridCol w:w="1180"/>
        <w:gridCol w:w="880"/>
        <w:gridCol w:w="780"/>
        <w:gridCol w:w="886"/>
        <w:gridCol w:w="810"/>
      </w:tblGrid>
      <w:tr w:rsidR="0025564C" w:rsidRPr="003303F7" w14:paraId="6D32D8CF" w14:textId="77777777" w:rsidTr="00641B54">
        <w:trPr>
          <w:trHeight w:val="375"/>
        </w:trPr>
        <w:tc>
          <w:tcPr>
            <w:tcW w:w="120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0318DAF" w14:textId="77777777" w:rsidR="0025564C" w:rsidRPr="003303F7" w:rsidRDefault="0025564C" w:rsidP="0025564C">
            <w:pPr>
              <w:rPr>
                <w:rFonts w:ascii="Times New Roman" w:eastAsia="Times New Roman" w:hAnsi="Times New Roman" w:cs="Times New Roman"/>
                <w:b/>
                <w:color w:val="000000"/>
                <w:sz w:val="22"/>
                <w:szCs w:val="22"/>
                <w:lang w:eastAsia="en-US"/>
                <w:rPrChange w:id="21" w:author="Sally Thompson" w:date="2019-05-01T12:59:00Z">
                  <w:rPr>
                    <w:rFonts w:ascii="Calibri" w:eastAsia="Times New Roman" w:hAnsi="Calibri" w:cs="Calibri"/>
                    <w:color w:val="000000"/>
                    <w:sz w:val="22"/>
                    <w:szCs w:val="22"/>
                    <w:lang w:eastAsia="en-US"/>
                  </w:rPr>
                </w:rPrChange>
              </w:rPr>
            </w:pPr>
            <w:commentRangeStart w:id="22"/>
            <w:r w:rsidRPr="003303F7">
              <w:rPr>
                <w:rFonts w:ascii="Times New Roman" w:eastAsia="Times New Roman" w:hAnsi="Times New Roman" w:cs="Times New Roman"/>
                <w:b/>
                <w:color w:val="000000"/>
                <w:sz w:val="22"/>
                <w:szCs w:val="22"/>
                <w:lang w:eastAsia="en-US"/>
                <w:rPrChange w:id="23" w:author="Sally Thompson" w:date="2019-05-01T12:59:00Z">
                  <w:rPr>
                    <w:rFonts w:ascii="Calibri" w:eastAsia="Times New Roman" w:hAnsi="Calibri" w:cs="Calibri"/>
                    <w:color w:val="000000"/>
                    <w:sz w:val="22"/>
                    <w:szCs w:val="22"/>
                    <w:lang w:eastAsia="en-US"/>
                  </w:rPr>
                </w:rPrChange>
              </w:rPr>
              <w:t>Watershed</w:t>
            </w:r>
          </w:p>
        </w:tc>
        <w:tc>
          <w:tcPr>
            <w:tcW w:w="1720" w:type="dxa"/>
            <w:tcBorders>
              <w:top w:val="single" w:sz="8" w:space="0" w:color="auto"/>
              <w:left w:val="nil"/>
              <w:bottom w:val="nil"/>
              <w:right w:val="nil"/>
            </w:tcBorders>
            <w:shd w:val="clear" w:color="auto" w:fill="auto"/>
            <w:noWrap/>
            <w:vAlign w:val="bottom"/>
            <w:hideMark/>
          </w:tcPr>
          <w:p w14:paraId="68156A76" w14:textId="77777777" w:rsidR="0025564C" w:rsidRPr="003303F7" w:rsidRDefault="0025564C" w:rsidP="003303F7">
            <w:pPr>
              <w:jc w:val="right"/>
              <w:rPr>
                <w:rFonts w:ascii="Times New Roman" w:eastAsia="Times New Roman" w:hAnsi="Times New Roman" w:cs="Times New Roman"/>
                <w:b/>
                <w:color w:val="000000"/>
                <w:sz w:val="22"/>
                <w:szCs w:val="22"/>
                <w:lang w:eastAsia="en-US"/>
                <w:rPrChange w:id="24" w:author="Sally Thompson" w:date="2019-05-01T12:59:00Z">
                  <w:rPr>
                    <w:rFonts w:ascii="Calibri" w:eastAsia="Times New Roman" w:hAnsi="Calibri" w:cs="Calibri"/>
                    <w:color w:val="000000"/>
                    <w:sz w:val="22"/>
                    <w:szCs w:val="22"/>
                    <w:lang w:eastAsia="en-US"/>
                  </w:rPr>
                </w:rPrChange>
              </w:rPr>
              <w:pPrChange w:id="25" w:author="Sally Thompson" w:date="2019-05-01T13:03:00Z">
                <w:pPr>
                  <w:jc w:val="center"/>
                </w:pPr>
              </w:pPrChange>
            </w:pPr>
            <w:r w:rsidRPr="003303F7">
              <w:rPr>
                <w:rFonts w:ascii="Times New Roman" w:eastAsia="Times New Roman" w:hAnsi="Times New Roman" w:cs="Times New Roman"/>
                <w:b/>
                <w:color w:val="000000"/>
                <w:sz w:val="22"/>
                <w:szCs w:val="22"/>
                <w:lang w:eastAsia="en-US"/>
                <w:rPrChange w:id="26" w:author="Sally Thompson" w:date="2019-05-01T12:59:00Z">
                  <w:rPr>
                    <w:rFonts w:ascii="Calibri" w:eastAsia="Times New Roman" w:hAnsi="Calibri" w:cs="Calibri"/>
                    <w:color w:val="000000"/>
                    <w:sz w:val="22"/>
                    <w:szCs w:val="22"/>
                    <w:lang w:eastAsia="en-US"/>
                  </w:rPr>
                </w:rPrChange>
              </w:rPr>
              <w:t>Site</w:t>
            </w:r>
          </w:p>
        </w:tc>
        <w:tc>
          <w:tcPr>
            <w:tcW w:w="1180" w:type="dxa"/>
            <w:tcBorders>
              <w:top w:val="single" w:sz="8" w:space="0" w:color="auto"/>
              <w:left w:val="nil"/>
              <w:bottom w:val="nil"/>
              <w:right w:val="nil"/>
            </w:tcBorders>
            <w:shd w:val="clear" w:color="auto" w:fill="auto"/>
            <w:noWrap/>
            <w:vAlign w:val="bottom"/>
            <w:hideMark/>
          </w:tcPr>
          <w:p w14:paraId="18A21353" w14:textId="77777777" w:rsidR="0025564C" w:rsidRPr="003303F7" w:rsidRDefault="0025564C" w:rsidP="003303F7">
            <w:pPr>
              <w:jc w:val="center"/>
              <w:rPr>
                <w:rFonts w:ascii="Times New Roman" w:eastAsia="Times New Roman" w:hAnsi="Times New Roman" w:cs="Times New Roman"/>
                <w:b/>
                <w:color w:val="000000"/>
                <w:sz w:val="22"/>
                <w:szCs w:val="22"/>
                <w:lang w:eastAsia="en-US"/>
                <w:rPrChange w:id="27" w:author="Sally Thompson" w:date="2019-05-01T12:59:00Z">
                  <w:rPr>
                    <w:rFonts w:ascii="Calibri" w:eastAsia="Times New Roman" w:hAnsi="Calibri" w:cs="Calibri"/>
                    <w:color w:val="000000"/>
                    <w:sz w:val="22"/>
                    <w:szCs w:val="22"/>
                    <w:lang w:eastAsia="en-US"/>
                  </w:rPr>
                </w:rPrChange>
              </w:rPr>
            </w:pPr>
            <w:r w:rsidRPr="003303F7">
              <w:rPr>
                <w:rFonts w:ascii="Times New Roman" w:eastAsia="Times New Roman" w:hAnsi="Times New Roman" w:cs="Times New Roman"/>
                <w:b/>
                <w:color w:val="000000"/>
                <w:sz w:val="22"/>
                <w:szCs w:val="22"/>
                <w:lang w:eastAsia="en-US"/>
                <w:rPrChange w:id="28" w:author="Sally Thompson" w:date="2019-05-01T12:59:00Z">
                  <w:rPr>
                    <w:rFonts w:ascii="Calibri" w:eastAsia="Times New Roman" w:hAnsi="Calibri" w:cs="Calibri"/>
                    <w:color w:val="000000"/>
                    <w:sz w:val="22"/>
                    <w:szCs w:val="22"/>
                    <w:lang w:eastAsia="en-US"/>
                  </w:rPr>
                </w:rPrChange>
              </w:rPr>
              <w:t>Depth (cm)</w:t>
            </w:r>
          </w:p>
        </w:tc>
        <w:tc>
          <w:tcPr>
            <w:tcW w:w="880" w:type="dxa"/>
            <w:tcBorders>
              <w:top w:val="single" w:sz="8" w:space="0" w:color="auto"/>
              <w:left w:val="nil"/>
              <w:bottom w:val="nil"/>
              <w:right w:val="nil"/>
            </w:tcBorders>
            <w:shd w:val="clear" w:color="auto" w:fill="auto"/>
            <w:noWrap/>
            <w:vAlign w:val="bottom"/>
            <w:hideMark/>
          </w:tcPr>
          <w:p w14:paraId="1CCC248E" w14:textId="77777777" w:rsidR="0025564C" w:rsidRPr="003303F7" w:rsidRDefault="0025564C" w:rsidP="003303F7">
            <w:pPr>
              <w:jc w:val="center"/>
              <w:rPr>
                <w:rFonts w:ascii="Times New Roman" w:eastAsia="Times New Roman" w:hAnsi="Times New Roman" w:cs="Times New Roman"/>
                <w:b/>
                <w:color w:val="000000"/>
                <w:sz w:val="22"/>
                <w:szCs w:val="22"/>
                <w:lang w:eastAsia="en-US"/>
                <w:rPrChange w:id="29" w:author="Sally Thompson" w:date="2019-05-01T12:59:00Z">
                  <w:rPr>
                    <w:rFonts w:ascii="Calibri" w:eastAsia="Times New Roman" w:hAnsi="Calibri" w:cs="Calibri"/>
                    <w:color w:val="000000"/>
                    <w:sz w:val="22"/>
                    <w:szCs w:val="22"/>
                    <w:lang w:eastAsia="en-US"/>
                  </w:rPr>
                </w:rPrChange>
              </w:rPr>
            </w:pPr>
            <w:r w:rsidRPr="003303F7">
              <w:rPr>
                <w:rFonts w:ascii="Times New Roman" w:eastAsia="Times New Roman" w:hAnsi="Times New Roman" w:cs="Times New Roman"/>
                <w:b/>
                <w:color w:val="000000"/>
                <w:sz w:val="22"/>
                <w:szCs w:val="22"/>
                <w:lang w:eastAsia="en-US"/>
                <w:rPrChange w:id="30" w:author="Sally Thompson" w:date="2019-05-01T12:59:00Z">
                  <w:rPr>
                    <w:rFonts w:ascii="Calibri" w:eastAsia="Times New Roman" w:hAnsi="Calibri" w:cs="Calibri"/>
                    <w:color w:val="000000"/>
                    <w:sz w:val="22"/>
                    <w:szCs w:val="22"/>
                    <w:lang w:eastAsia="en-US"/>
                  </w:rPr>
                </w:rPrChange>
              </w:rPr>
              <w:t>Sand %</w:t>
            </w:r>
          </w:p>
        </w:tc>
        <w:tc>
          <w:tcPr>
            <w:tcW w:w="780" w:type="dxa"/>
            <w:tcBorders>
              <w:top w:val="single" w:sz="8" w:space="0" w:color="auto"/>
              <w:left w:val="nil"/>
              <w:bottom w:val="nil"/>
              <w:right w:val="nil"/>
            </w:tcBorders>
            <w:shd w:val="clear" w:color="auto" w:fill="auto"/>
            <w:noWrap/>
            <w:vAlign w:val="bottom"/>
            <w:hideMark/>
          </w:tcPr>
          <w:p w14:paraId="5EA32769" w14:textId="77777777" w:rsidR="0025564C" w:rsidRPr="003303F7" w:rsidRDefault="0025564C" w:rsidP="003303F7">
            <w:pPr>
              <w:jc w:val="center"/>
              <w:rPr>
                <w:rFonts w:ascii="Times New Roman" w:eastAsia="Times New Roman" w:hAnsi="Times New Roman" w:cs="Times New Roman"/>
                <w:b/>
                <w:color w:val="000000"/>
                <w:sz w:val="22"/>
                <w:szCs w:val="22"/>
                <w:lang w:eastAsia="en-US"/>
                <w:rPrChange w:id="31" w:author="Sally Thompson" w:date="2019-05-01T12:59:00Z">
                  <w:rPr>
                    <w:rFonts w:ascii="Calibri" w:eastAsia="Times New Roman" w:hAnsi="Calibri" w:cs="Calibri"/>
                    <w:color w:val="000000"/>
                    <w:sz w:val="22"/>
                    <w:szCs w:val="22"/>
                    <w:lang w:eastAsia="en-US"/>
                  </w:rPr>
                </w:rPrChange>
              </w:rPr>
            </w:pPr>
            <w:r w:rsidRPr="003303F7">
              <w:rPr>
                <w:rFonts w:ascii="Times New Roman" w:eastAsia="Times New Roman" w:hAnsi="Times New Roman" w:cs="Times New Roman"/>
                <w:b/>
                <w:color w:val="000000"/>
                <w:sz w:val="22"/>
                <w:szCs w:val="22"/>
                <w:lang w:eastAsia="en-US"/>
                <w:rPrChange w:id="32" w:author="Sally Thompson" w:date="2019-05-01T12:59:00Z">
                  <w:rPr>
                    <w:rFonts w:ascii="Calibri" w:eastAsia="Times New Roman" w:hAnsi="Calibri" w:cs="Calibri"/>
                    <w:color w:val="000000"/>
                    <w:sz w:val="22"/>
                    <w:szCs w:val="22"/>
                    <w:lang w:eastAsia="en-US"/>
                  </w:rPr>
                </w:rPrChange>
              </w:rPr>
              <w:t>Silt %</w:t>
            </w:r>
          </w:p>
        </w:tc>
        <w:tc>
          <w:tcPr>
            <w:tcW w:w="886" w:type="dxa"/>
            <w:tcBorders>
              <w:top w:val="single" w:sz="8" w:space="0" w:color="auto"/>
              <w:left w:val="nil"/>
              <w:bottom w:val="nil"/>
              <w:right w:val="nil"/>
            </w:tcBorders>
            <w:shd w:val="clear" w:color="auto" w:fill="auto"/>
            <w:noWrap/>
            <w:vAlign w:val="bottom"/>
            <w:hideMark/>
          </w:tcPr>
          <w:p w14:paraId="342BE074" w14:textId="77777777" w:rsidR="0025564C" w:rsidRPr="003303F7" w:rsidRDefault="0025564C" w:rsidP="003303F7">
            <w:pPr>
              <w:jc w:val="center"/>
              <w:rPr>
                <w:rFonts w:ascii="Times New Roman" w:eastAsia="Times New Roman" w:hAnsi="Times New Roman" w:cs="Times New Roman"/>
                <w:b/>
                <w:color w:val="000000"/>
                <w:sz w:val="22"/>
                <w:szCs w:val="22"/>
                <w:lang w:eastAsia="en-US"/>
                <w:rPrChange w:id="33" w:author="Sally Thompson" w:date="2019-05-01T12:59:00Z">
                  <w:rPr>
                    <w:rFonts w:ascii="Calibri" w:eastAsia="Times New Roman" w:hAnsi="Calibri" w:cs="Calibri"/>
                    <w:color w:val="000000"/>
                    <w:sz w:val="22"/>
                    <w:szCs w:val="22"/>
                    <w:lang w:eastAsia="en-US"/>
                  </w:rPr>
                </w:rPrChange>
              </w:rPr>
            </w:pPr>
            <w:r w:rsidRPr="003303F7">
              <w:rPr>
                <w:rFonts w:ascii="Times New Roman" w:eastAsia="Times New Roman" w:hAnsi="Times New Roman" w:cs="Times New Roman"/>
                <w:b/>
                <w:color w:val="000000"/>
                <w:sz w:val="22"/>
                <w:szCs w:val="22"/>
                <w:lang w:eastAsia="en-US"/>
                <w:rPrChange w:id="34" w:author="Sally Thompson" w:date="2019-05-01T12:59:00Z">
                  <w:rPr>
                    <w:rFonts w:ascii="Calibri" w:eastAsia="Times New Roman" w:hAnsi="Calibri" w:cs="Calibri"/>
                    <w:color w:val="000000"/>
                    <w:sz w:val="22"/>
                    <w:szCs w:val="22"/>
                    <w:lang w:eastAsia="en-US"/>
                  </w:rPr>
                </w:rPrChange>
              </w:rPr>
              <w:t>Clay %</w:t>
            </w:r>
          </w:p>
        </w:tc>
        <w:tc>
          <w:tcPr>
            <w:tcW w:w="810" w:type="dxa"/>
            <w:tcBorders>
              <w:top w:val="single" w:sz="8" w:space="0" w:color="auto"/>
              <w:left w:val="nil"/>
              <w:bottom w:val="nil"/>
              <w:right w:val="single" w:sz="8" w:space="0" w:color="auto"/>
            </w:tcBorders>
            <w:shd w:val="clear" w:color="auto" w:fill="auto"/>
            <w:noWrap/>
            <w:vAlign w:val="bottom"/>
            <w:hideMark/>
          </w:tcPr>
          <w:p w14:paraId="124E9EE8" w14:textId="77777777" w:rsidR="0025564C" w:rsidRPr="003303F7" w:rsidRDefault="0025564C" w:rsidP="003303F7">
            <w:pPr>
              <w:jc w:val="center"/>
              <w:rPr>
                <w:rFonts w:ascii="Times New Roman" w:eastAsia="Times New Roman" w:hAnsi="Times New Roman" w:cs="Times New Roman"/>
                <w:b/>
                <w:color w:val="000000"/>
                <w:sz w:val="22"/>
                <w:szCs w:val="22"/>
                <w:lang w:eastAsia="en-US"/>
                <w:rPrChange w:id="35" w:author="Sally Thompson" w:date="2019-05-01T12:59:00Z">
                  <w:rPr>
                    <w:rFonts w:ascii="Calibri" w:eastAsia="Times New Roman" w:hAnsi="Calibri" w:cs="Calibri"/>
                    <w:color w:val="000000"/>
                    <w:sz w:val="22"/>
                    <w:szCs w:val="22"/>
                    <w:lang w:eastAsia="en-US"/>
                  </w:rPr>
                </w:rPrChange>
              </w:rPr>
            </w:pPr>
            <w:r w:rsidRPr="003303F7">
              <w:rPr>
                <w:rFonts w:ascii="Times New Roman" w:eastAsia="Times New Roman" w:hAnsi="Times New Roman" w:cs="Times New Roman"/>
                <w:b/>
                <w:color w:val="000000"/>
                <w:sz w:val="22"/>
                <w:szCs w:val="22"/>
                <w:lang w:eastAsia="en-US"/>
                <w:rPrChange w:id="36" w:author="Sally Thompson" w:date="2019-05-01T12:59:00Z">
                  <w:rPr>
                    <w:rFonts w:ascii="Calibri" w:eastAsia="Times New Roman" w:hAnsi="Calibri" w:cs="Calibri"/>
                    <w:color w:val="000000"/>
                    <w:sz w:val="22"/>
                    <w:szCs w:val="22"/>
                    <w:lang w:eastAsia="en-US"/>
                  </w:rPr>
                </w:rPrChange>
              </w:rPr>
              <w:t>OM %</w:t>
            </w:r>
            <w:commentRangeEnd w:id="22"/>
            <w:r w:rsidR="003303F7">
              <w:rPr>
                <w:rStyle w:val="CommentReference"/>
              </w:rPr>
              <w:commentReference w:id="22"/>
            </w:r>
          </w:p>
        </w:tc>
      </w:tr>
      <w:tr w:rsidR="0025564C" w:rsidRPr="0025564C" w14:paraId="61E45B83" w14:textId="77777777" w:rsidTr="00641B54">
        <w:trPr>
          <w:trHeight w:val="300"/>
        </w:trPr>
        <w:tc>
          <w:tcPr>
            <w:tcW w:w="1204" w:type="dxa"/>
            <w:vMerge w:val="restart"/>
            <w:tcBorders>
              <w:top w:val="nil"/>
              <w:left w:val="single" w:sz="8" w:space="0" w:color="auto"/>
              <w:bottom w:val="single" w:sz="4" w:space="0" w:color="000000"/>
              <w:right w:val="single" w:sz="4" w:space="0" w:color="auto"/>
            </w:tcBorders>
            <w:shd w:val="clear" w:color="auto" w:fill="auto"/>
            <w:noWrap/>
            <w:vAlign w:val="center"/>
            <w:hideMark/>
          </w:tcPr>
          <w:p w14:paraId="52B475AF" w14:textId="27B04088" w:rsidR="0025564C" w:rsidRPr="003303F7" w:rsidRDefault="0025564C" w:rsidP="0025564C">
            <w:pPr>
              <w:jc w:val="center"/>
              <w:rPr>
                <w:rFonts w:ascii="Times New Roman" w:eastAsia="Times New Roman" w:hAnsi="Times New Roman" w:cs="Times New Roman"/>
                <w:b/>
                <w:color w:val="000000"/>
                <w:sz w:val="22"/>
                <w:szCs w:val="22"/>
                <w:lang w:eastAsia="en-US"/>
                <w:rPrChange w:id="37" w:author="Sally Thompson" w:date="2019-05-01T12:59:00Z">
                  <w:rPr>
                    <w:rFonts w:ascii="Calibri" w:eastAsia="Times New Roman" w:hAnsi="Calibri" w:cs="Calibri"/>
                    <w:color w:val="000000"/>
                    <w:sz w:val="22"/>
                    <w:szCs w:val="22"/>
                    <w:lang w:eastAsia="en-US"/>
                  </w:rPr>
                </w:rPrChange>
              </w:rPr>
            </w:pPr>
            <w:r w:rsidRPr="003303F7">
              <w:rPr>
                <w:rFonts w:ascii="Times New Roman" w:eastAsia="Times New Roman" w:hAnsi="Times New Roman" w:cs="Times New Roman"/>
                <w:b/>
                <w:color w:val="000000"/>
                <w:sz w:val="22"/>
                <w:szCs w:val="22"/>
                <w:lang w:eastAsia="en-US"/>
                <w:rPrChange w:id="38" w:author="Sally Thompson" w:date="2019-05-01T12:59:00Z">
                  <w:rPr>
                    <w:rFonts w:ascii="Calibri" w:eastAsia="Times New Roman" w:hAnsi="Calibri" w:cs="Calibri"/>
                    <w:color w:val="000000"/>
                    <w:sz w:val="22"/>
                    <w:szCs w:val="22"/>
                    <w:lang w:eastAsia="en-US"/>
                  </w:rPr>
                </w:rPrChange>
              </w:rPr>
              <w:t> ICB</w:t>
            </w:r>
          </w:p>
        </w:tc>
        <w:tc>
          <w:tcPr>
            <w:tcW w:w="1720" w:type="dxa"/>
            <w:vMerge w:val="restart"/>
            <w:tcBorders>
              <w:top w:val="single" w:sz="4" w:space="0" w:color="auto"/>
              <w:left w:val="nil"/>
              <w:bottom w:val="single" w:sz="4" w:space="0" w:color="000000"/>
              <w:right w:val="nil"/>
            </w:tcBorders>
            <w:shd w:val="clear" w:color="auto" w:fill="auto"/>
            <w:noWrap/>
            <w:vAlign w:val="center"/>
            <w:hideMark/>
          </w:tcPr>
          <w:p w14:paraId="70139768" w14:textId="77777777" w:rsidR="0025564C" w:rsidRPr="003303F7" w:rsidRDefault="0025564C" w:rsidP="003303F7">
            <w:pPr>
              <w:jc w:val="right"/>
              <w:rPr>
                <w:rFonts w:ascii="Times New Roman" w:eastAsia="Times New Roman" w:hAnsi="Times New Roman" w:cs="Times New Roman"/>
                <w:color w:val="000000"/>
                <w:sz w:val="22"/>
                <w:szCs w:val="22"/>
                <w:lang w:eastAsia="en-US"/>
                <w:rPrChange w:id="39" w:author="Sally Thompson" w:date="2019-05-01T12:59:00Z">
                  <w:rPr>
                    <w:rFonts w:ascii="Calibri" w:eastAsia="Times New Roman" w:hAnsi="Calibri" w:cs="Calibri"/>
                    <w:color w:val="000000"/>
                    <w:sz w:val="22"/>
                    <w:szCs w:val="22"/>
                    <w:lang w:eastAsia="en-US"/>
                  </w:rPr>
                </w:rPrChange>
              </w:rPr>
              <w:pPrChange w:id="40" w:author="Sally Thompson" w:date="2019-05-01T13:03:00Z">
                <w:pPr>
                  <w:jc w:val="center"/>
                </w:pPr>
              </w:pPrChange>
            </w:pPr>
            <w:r w:rsidRPr="003303F7">
              <w:rPr>
                <w:rFonts w:ascii="Times New Roman" w:eastAsia="Times New Roman" w:hAnsi="Times New Roman" w:cs="Times New Roman"/>
                <w:color w:val="000000"/>
                <w:sz w:val="22"/>
                <w:szCs w:val="22"/>
                <w:lang w:eastAsia="en-US"/>
                <w:rPrChange w:id="41" w:author="Sally Thompson" w:date="2019-05-01T12:59:00Z">
                  <w:rPr>
                    <w:rFonts w:ascii="Calibri" w:eastAsia="Times New Roman" w:hAnsi="Calibri" w:cs="Calibri"/>
                    <w:color w:val="000000"/>
                    <w:sz w:val="22"/>
                    <w:szCs w:val="22"/>
                    <w:lang w:eastAsia="en-US"/>
                  </w:rPr>
                </w:rPrChange>
              </w:rPr>
              <w:t>Wetland</w:t>
            </w:r>
          </w:p>
        </w:tc>
        <w:tc>
          <w:tcPr>
            <w:tcW w:w="1180" w:type="dxa"/>
            <w:tcBorders>
              <w:top w:val="single" w:sz="4" w:space="0" w:color="auto"/>
              <w:left w:val="nil"/>
              <w:bottom w:val="nil"/>
              <w:right w:val="nil"/>
            </w:tcBorders>
            <w:shd w:val="clear" w:color="auto" w:fill="auto"/>
            <w:noWrap/>
            <w:vAlign w:val="bottom"/>
            <w:hideMark/>
          </w:tcPr>
          <w:p w14:paraId="3AA47302"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42" w:author="Sally Thompson" w:date="2019-05-01T12:59:00Z">
                  <w:rPr>
                    <w:rFonts w:ascii="Calibri" w:eastAsia="Times New Roman" w:hAnsi="Calibri" w:cs="Calibri"/>
                    <w:color w:val="000000"/>
                    <w:sz w:val="22"/>
                    <w:szCs w:val="22"/>
                    <w:lang w:eastAsia="en-US"/>
                  </w:rPr>
                </w:rPrChange>
              </w:rPr>
              <w:pPrChange w:id="43"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44" w:author="Sally Thompson" w:date="2019-05-01T12:59:00Z">
                  <w:rPr>
                    <w:rFonts w:ascii="Calibri" w:eastAsia="Times New Roman" w:hAnsi="Calibri" w:cs="Calibri"/>
                    <w:color w:val="000000"/>
                    <w:sz w:val="22"/>
                    <w:szCs w:val="22"/>
                    <w:lang w:eastAsia="en-US"/>
                  </w:rPr>
                </w:rPrChange>
              </w:rPr>
              <w:t>0-10</w:t>
            </w:r>
          </w:p>
        </w:tc>
        <w:tc>
          <w:tcPr>
            <w:tcW w:w="880" w:type="dxa"/>
            <w:tcBorders>
              <w:top w:val="single" w:sz="4" w:space="0" w:color="auto"/>
              <w:left w:val="nil"/>
              <w:bottom w:val="nil"/>
              <w:right w:val="nil"/>
            </w:tcBorders>
            <w:shd w:val="clear" w:color="auto" w:fill="auto"/>
            <w:noWrap/>
            <w:vAlign w:val="bottom"/>
            <w:hideMark/>
          </w:tcPr>
          <w:p w14:paraId="51DCE1E0"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45" w:author="Sally Thompson" w:date="2019-05-01T12:59:00Z">
                  <w:rPr>
                    <w:rFonts w:ascii="Calibri" w:eastAsia="Times New Roman" w:hAnsi="Calibri" w:cs="Calibri"/>
                    <w:color w:val="000000"/>
                    <w:sz w:val="22"/>
                    <w:szCs w:val="22"/>
                    <w:lang w:eastAsia="en-US"/>
                  </w:rPr>
                </w:rPrChange>
              </w:rPr>
              <w:pPrChange w:id="46"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47" w:author="Sally Thompson" w:date="2019-05-01T12:59:00Z">
                  <w:rPr>
                    <w:rFonts w:ascii="Calibri" w:eastAsia="Times New Roman" w:hAnsi="Calibri" w:cs="Calibri"/>
                    <w:color w:val="000000"/>
                    <w:sz w:val="22"/>
                    <w:szCs w:val="22"/>
                    <w:lang w:eastAsia="en-US"/>
                  </w:rPr>
                </w:rPrChange>
              </w:rPr>
              <w:t>71.3</w:t>
            </w:r>
          </w:p>
        </w:tc>
        <w:tc>
          <w:tcPr>
            <w:tcW w:w="780" w:type="dxa"/>
            <w:tcBorders>
              <w:top w:val="single" w:sz="4" w:space="0" w:color="auto"/>
              <w:left w:val="nil"/>
              <w:bottom w:val="nil"/>
              <w:right w:val="nil"/>
            </w:tcBorders>
            <w:shd w:val="clear" w:color="auto" w:fill="auto"/>
            <w:noWrap/>
            <w:vAlign w:val="bottom"/>
            <w:hideMark/>
          </w:tcPr>
          <w:p w14:paraId="21D23986"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48" w:author="Sally Thompson" w:date="2019-05-01T12:59:00Z">
                  <w:rPr>
                    <w:rFonts w:ascii="Calibri" w:eastAsia="Times New Roman" w:hAnsi="Calibri" w:cs="Calibri"/>
                    <w:color w:val="000000"/>
                    <w:sz w:val="22"/>
                    <w:szCs w:val="22"/>
                    <w:lang w:eastAsia="en-US"/>
                  </w:rPr>
                </w:rPrChange>
              </w:rPr>
              <w:pPrChange w:id="49"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50" w:author="Sally Thompson" w:date="2019-05-01T12:59:00Z">
                  <w:rPr>
                    <w:rFonts w:ascii="Calibri" w:eastAsia="Times New Roman" w:hAnsi="Calibri" w:cs="Calibri"/>
                    <w:color w:val="000000"/>
                    <w:sz w:val="22"/>
                    <w:szCs w:val="22"/>
                    <w:lang w:eastAsia="en-US"/>
                  </w:rPr>
                </w:rPrChange>
              </w:rPr>
              <w:t>10.4</w:t>
            </w:r>
          </w:p>
        </w:tc>
        <w:tc>
          <w:tcPr>
            <w:tcW w:w="886" w:type="dxa"/>
            <w:tcBorders>
              <w:top w:val="single" w:sz="4" w:space="0" w:color="auto"/>
              <w:left w:val="nil"/>
              <w:bottom w:val="nil"/>
              <w:right w:val="nil"/>
            </w:tcBorders>
            <w:shd w:val="clear" w:color="auto" w:fill="auto"/>
            <w:noWrap/>
            <w:vAlign w:val="bottom"/>
            <w:hideMark/>
          </w:tcPr>
          <w:p w14:paraId="18F599C8"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51" w:author="Sally Thompson" w:date="2019-05-01T12:59:00Z">
                  <w:rPr>
                    <w:rFonts w:ascii="Calibri" w:eastAsia="Times New Roman" w:hAnsi="Calibri" w:cs="Calibri"/>
                    <w:color w:val="000000"/>
                    <w:sz w:val="22"/>
                    <w:szCs w:val="22"/>
                    <w:lang w:eastAsia="en-US"/>
                  </w:rPr>
                </w:rPrChange>
              </w:rPr>
              <w:pPrChange w:id="52"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53" w:author="Sally Thompson" w:date="2019-05-01T12:59:00Z">
                  <w:rPr>
                    <w:rFonts w:ascii="Calibri" w:eastAsia="Times New Roman" w:hAnsi="Calibri" w:cs="Calibri"/>
                    <w:color w:val="000000"/>
                    <w:sz w:val="22"/>
                    <w:szCs w:val="22"/>
                    <w:lang w:eastAsia="en-US"/>
                  </w:rPr>
                </w:rPrChange>
              </w:rPr>
              <w:t>6.1</w:t>
            </w:r>
          </w:p>
        </w:tc>
        <w:tc>
          <w:tcPr>
            <w:tcW w:w="810" w:type="dxa"/>
            <w:tcBorders>
              <w:top w:val="single" w:sz="4" w:space="0" w:color="auto"/>
              <w:left w:val="nil"/>
              <w:bottom w:val="nil"/>
              <w:right w:val="single" w:sz="8" w:space="0" w:color="auto"/>
            </w:tcBorders>
            <w:shd w:val="clear" w:color="auto" w:fill="auto"/>
            <w:noWrap/>
            <w:vAlign w:val="bottom"/>
            <w:hideMark/>
          </w:tcPr>
          <w:p w14:paraId="211947CE"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54" w:author="Sally Thompson" w:date="2019-05-01T12:59:00Z">
                  <w:rPr>
                    <w:rFonts w:ascii="Calibri" w:eastAsia="Times New Roman" w:hAnsi="Calibri" w:cs="Calibri"/>
                    <w:color w:val="000000"/>
                    <w:sz w:val="22"/>
                    <w:szCs w:val="22"/>
                    <w:lang w:eastAsia="en-US"/>
                  </w:rPr>
                </w:rPrChange>
              </w:rPr>
              <w:pPrChange w:id="55"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56" w:author="Sally Thompson" w:date="2019-05-01T12:59:00Z">
                  <w:rPr>
                    <w:rFonts w:ascii="Calibri" w:eastAsia="Times New Roman" w:hAnsi="Calibri" w:cs="Calibri"/>
                    <w:color w:val="000000"/>
                    <w:sz w:val="22"/>
                    <w:szCs w:val="22"/>
                    <w:lang w:eastAsia="en-US"/>
                  </w:rPr>
                </w:rPrChange>
              </w:rPr>
              <w:t>13.0</w:t>
            </w:r>
          </w:p>
        </w:tc>
      </w:tr>
      <w:tr w:rsidR="0025564C" w:rsidRPr="0025564C" w14:paraId="43F06519"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10979AD7" w14:textId="77777777" w:rsidR="0025564C" w:rsidRPr="003303F7" w:rsidRDefault="0025564C" w:rsidP="0025564C">
            <w:pPr>
              <w:rPr>
                <w:rFonts w:ascii="Times New Roman" w:eastAsia="Times New Roman" w:hAnsi="Times New Roman" w:cs="Times New Roman"/>
                <w:b/>
                <w:color w:val="000000"/>
                <w:sz w:val="22"/>
                <w:szCs w:val="22"/>
                <w:lang w:eastAsia="en-US"/>
                <w:rPrChange w:id="57" w:author="Sally Thompson" w:date="2019-05-01T12:59:00Z">
                  <w:rPr>
                    <w:rFonts w:ascii="Calibri" w:eastAsia="Times New Roman" w:hAnsi="Calibri" w:cs="Calibri"/>
                    <w:color w:val="000000"/>
                    <w:sz w:val="22"/>
                    <w:szCs w:val="22"/>
                    <w:lang w:eastAsia="en-US"/>
                  </w:rPr>
                </w:rPrChange>
              </w:rPr>
            </w:pPr>
          </w:p>
        </w:tc>
        <w:tc>
          <w:tcPr>
            <w:tcW w:w="1720" w:type="dxa"/>
            <w:vMerge/>
            <w:tcBorders>
              <w:top w:val="single" w:sz="4" w:space="0" w:color="auto"/>
              <w:left w:val="nil"/>
              <w:bottom w:val="single" w:sz="4" w:space="0" w:color="000000"/>
              <w:right w:val="nil"/>
            </w:tcBorders>
            <w:vAlign w:val="center"/>
            <w:hideMark/>
          </w:tcPr>
          <w:p w14:paraId="231BF350" w14:textId="77777777" w:rsidR="0025564C" w:rsidRPr="003303F7" w:rsidRDefault="0025564C" w:rsidP="003303F7">
            <w:pPr>
              <w:jc w:val="right"/>
              <w:rPr>
                <w:rFonts w:ascii="Times New Roman" w:eastAsia="Times New Roman" w:hAnsi="Times New Roman" w:cs="Times New Roman"/>
                <w:color w:val="000000"/>
                <w:sz w:val="22"/>
                <w:szCs w:val="22"/>
                <w:lang w:eastAsia="en-US"/>
                <w:rPrChange w:id="58" w:author="Sally Thompson" w:date="2019-05-01T12:59:00Z">
                  <w:rPr>
                    <w:rFonts w:ascii="Calibri" w:eastAsia="Times New Roman" w:hAnsi="Calibri" w:cs="Calibri"/>
                    <w:color w:val="000000"/>
                    <w:sz w:val="22"/>
                    <w:szCs w:val="22"/>
                    <w:lang w:eastAsia="en-US"/>
                  </w:rPr>
                </w:rPrChange>
              </w:rPr>
              <w:pPrChange w:id="59" w:author="Sally Thompson" w:date="2019-05-01T13:03:00Z">
                <w:pPr/>
              </w:pPrChange>
            </w:pPr>
          </w:p>
        </w:tc>
        <w:tc>
          <w:tcPr>
            <w:tcW w:w="1180" w:type="dxa"/>
            <w:tcBorders>
              <w:top w:val="nil"/>
              <w:left w:val="nil"/>
              <w:bottom w:val="nil"/>
              <w:right w:val="nil"/>
            </w:tcBorders>
            <w:shd w:val="clear" w:color="auto" w:fill="auto"/>
            <w:noWrap/>
            <w:vAlign w:val="bottom"/>
            <w:hideMark/>
          </w:tcPr>
          <w:p w14:paraId="0252094D"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60" w:author="Sally Thompson" w:date="2019-05-01T12:59:00Z">
                  <w:rPr>
                    <w:rFonts w:ascii="Calibri" w:eastAsia="Times New Roman" w:hAnsi="Calibri" w:cs="Calibri"/>
                    <w:color w:val="000000"/>
                    <w:sz w:val="22"/>
                    <w:szCs w:val="22"/>
                    <w:lang w:eastAsia="en-US"/>
                  </w:rPr>
                </w:rPrChange>
              </w:rPr>
              <w:pPrChange w:id="61"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62" w:author="Sally Thompson" w:date="2019-05-01T12:59:00Z">
                  <w:rPr>
                    <w:rFonts w:ascii="Calibri" w:eastAsia="Times New Roman" w:hAnsi="Calibri" w:cs="Calibri"/>
                    <w:color w:val="000000"/>
                    <w:sz w:val="22"/>
                    <w:szCs w:val="22"/>
                    <w:lang w:eastAsia="en-US"/>
                  </w:rPr>
                </w:rPrChange>
              </w:rPr>
              <w:t>50-60</w:t>
            </w:r>
          </w:p>
        </w:tc>
        <w:tc>
          <w:tcPr>
            <w:tcW w:w="880" w:type="dxa"/>
            <w:tcBorders>
              <w:top w:val="nil"/>
              <w:left w:val="nil"/>
              <w:bottom w:val="nil"/>
              <w:right w:val="nil"/>
            </w:tcBorders>
            <w:shd w:val="clear" w:color="auto" w:fill="auto"/>
            <w:noWrap/>
            <w:vAlign w:val="bottom"/>
            <w:hideMark/>
          </w:tcPr>
          <w:p w14:paraId="203B7C28"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63" w:author="Sally Thompson" w:date="2019-05-01T12:59:00Z">
                  <w:rPr>
                    <w:rFonts w:ascii="Calibri" w:eastAsia="Times New Roman" w:hAnsi="Calibri" w:cs="Calibri"/>
                    <w:color w:val="000000"/>
                    <w:sz w:val="22"/>
                    <w:szCs w:val="22"/>
                    <w:lang w:eastAsia="en-US"/>
                  </w:rPr>
                </w:rPrChange>
              </w:rPr>
              <w:pPrChange w:id="64"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65" w:author="Sally Thompson" w:date="2019-05-01T12:59:00Z">
                  <w:rPr>
                    <w:rFonts w:ascii="Calibri" w:eastAsia="Times New Roman" w:hAnsi="Calibri" w:cs="Calibri"/>
                    <w:color w:val="000000"/>
                    <w:sz w:val="22"/>
                    <w:szCs w:val="22"/>
                    <w:lang w:eastAsia="en-US"/>
                  </w:rPr>
                </w:rPrChange>
              </w:rPr>
              <w:t>84.4</w:t>
            </w:r>
          </w:p>
        </w:tc>
        <w:tc>
          <w:tcPr>
            <w:tcW w:w="780" w:type="dxa"/>
            <w:tcBorders>
              <w:top w:val="nil"/>
              <w:left w:val="nil"/>
              <w:bottom w:val="nil"/>
              <w:right w:val="nil"/>
            </w:tcBorders>
            <w:shd w:val="clear" w:color="auto" w:fill="auto"/>
            <w:noWrap/>
            <w:vAlign w:val="bottom"/>
            <w:hideMark/>
          </w:tcPr>
          <w:p w14:paraId="2516D251"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66" w:author="Sally Thompson" w:date="2019-05-01T12:59:00Z">
                  <w:rPr>
                    <w:rFonts w:ascii="Calibri" w:eastAsia="Times New Roman" w:hAnsi="Calibri" w:cs="Calibri"/>
                    <w:color w:val="000000"/>
                    <w:sz w:val="22"/>
                    <w:szCs w:val="22"/>
                    <w:lang w:eastAsia="en-US"/>
                  </w:rPr>
                </w:rPrChange>
              </w:rPr>
              <w:pPrChange w:id="67"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68" w:author="Sally Thompson" w:date="2019-05-01T12:59:00Z">
                  <w:rPr>
                    <w:rFonts w:ascii="Calibri" w:eastAsia="Times New Roman" w:hAnsi="Calibri" w:cs="Calibri"/>
                    <w:color w:val="000000"/>
                    <w:sz w:val="22"/>
                    <w:szCs w:val="22"/>
                    <w:lang w:eastAsia="en-US"/>
                  </w:rPr>
                </w:rPrChange>
              </w:rPr>
              <w:t>7.9</w:t>
            </w:r>
          </w:p>
        </w:tc>
        <w:tc>
          <w:tcPr>
            <w:tcW w:w="886" w:type="dxa"/>
            <w:tcBorders>
              <w:top w:val="nil"/>
              <w:left w:val="nil"/>
              <w:bottom w:val="nil"/>
              <w:right w:val="nil"/>
            </w:tcBorders>
            <w:shd w:val="clear" w:color="auto" w:fill="auto"/>
            <w:noWrap/>
            <w:vAlign w:val="bottom"/>
            <w:hideMark/>
          </w:tcPr>
          <w:p w14:paraId="778F385A"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69" w:author="Sally Thompson" w:date="2019-05-01T12:59:00Z">
                  <w:rPr>
                    <w:rFonts w:ascii="Calibri" w:eastAsia="Times New Roman" w:hAnsi="Calibri" w:cs="Calibri"/>
                    <w:color w:val="000000"/>
                    <w:sz w:val="22"/>
                    <w:szCs w:val="22"/>
                    <w:lang w:eastAsia="en-US"/>
                  </w:rPr>
                </w:rPrChange>
              </w:rPr>
              <w:pPrChange w:id="70"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71" w:author="Sally Thompson" w:date="2019-05-01T12:59:00Z">
                  <w:rPr>
                    <w:rFonts w:ascii="Calibri" w:eastAsia="Times New Roman" w:hAnsi="Calibri" w:cs="Calibri"/>
                    <w:color w:val="000000"/>
                    <w:sz w:val="22"/>
                    <w:szCs w:val="22"/>
                    <w:lang w:eastAsia="en-US"/>
                  </w:rPr>
                </w:rPrChange>
              </w:rPr>
              <w:t>5.9</w:t>
            </w:r>
          </w:p>
        </w:tc>
        <w:tc>
          <w:tcPr>
            <w:tcW w:w="810" w:type="dxa"/>
            <w:tcBorders>
              <w:top w:val="nil"/>
              <w:left w:val="nil"/>
              <w:bottom w:val="nil"/>
              <w:right w:val="single" w:sz="8" w:space="0" w:color="auto"/>
            </w:tcBorders>
            <w:shd w:val="clear" w:color="auto" w:fill="auto"/>
            <w:noWrap/>
            <w:vAlign w:val="bottom"/>
            <w:hideMark/>
          </w:tcPr>
          <w:p w14:paraId="4C71C71C"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72" w:author="Sally Thompson" w:date="2019-05-01T12:59:00Z">
                  <w:rPr>
                    <w:rFonts w:ascii="Calibri" w:eastAsia="Times New Roman" w:hAnsi="Calibri" w:cs="Calibri"/>
                    <w:color w:val="000000"/>
                    <w:sz w:val="22"/>
                    <w:szCs w:val="22"/>
                    <w:lang w:eastAsia="en-US"/>
                  </w:rPr>
                </w:rPrChange>
              </w:rPr>
              <w:pPrChange w:id="73"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74" w:author="Sally Thompson" w:date="2019-05-01T12:59:00Z">
                  <w:rPr>
                    <w:rFonts w:ascii="Calibri" w:eastAsia="Times New Roman" w:hAnsi="Calibri" w:cs="Calibri"/>
                    <w:color w:val="000000"/>
                    <w:sz w:val="22"/>
                    <w:szCs w:val="22"/>
                    <w:lang w:eastAsia="en-US"/>
                  </w:rPr>
                </w:rPrChange>
              </w:rPr>
              <w:t>1.8</w:t>
            </w:r>
          </w:p>
        </w:tc>
      </w:tr>
      <w:tr w:rsidR="0025564C" w:rsidRPr="0025564C" w14:paraId="3B460A36"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78634772" w14:textId="77777777" w:rsidR="0025564C" w:rsidRPr="003303F7" w:rsidRDefault="0025564C" w:rsidP="0025564C">
            <w:pPr>
              <w:rPr>
                <w:rFonts w:ascii="Times New Roman" w:eastAsia="Times New Roman" w:hAnsi="Times New Roman" w:cs="Times New Roman"/>
                <w:b/>
                <w:color w:val="000000"/>
                <w:sz w:val="22"/>
                <w:szCs w:val="22"/>
                <w:lang w:eastAsia="en-US"/>
                <w:rPrChange w:id="75" w:author="Sally Thompson" w:date="2019-05-01T12:59:00Z">
                  <w:rPr>
                    <w:rFonts w:ascii="Calibri" w:eastAsia="Times New Roman" w:hAnsi="Calibri" w:cs="Calibri"/>
                    <w:color w:val="000000"/>
                    <w:sz w:val="22"/>
                    <w:szCs w:val="22"/>
                    <w:lang w:eastAsia="en-US"/>
                  </w:rPr>
                </w:rPrChange>
              </w:rPr>
            </w:pPr>
          </w:p>
        </w:tc>
        <w:tc>
          <w:tcPr>
            <w:tcW w:w="1720" w:type="dxa"/>
            <w:vMerge/>
            <w:tcBorders>
              <w:top w:val="single" w:sz="4" w:space="0" w:color="auto"/>
              <w:left w:val="nil"/>
              <w:bottom w:val="single" w:sz="4" w:space="0" w:color="000000"/>
              <w:right w:val="nil"/>
            </w:tcBorders>
            <w:vAlign w:val="center"/>
            <w:hideMark/>
          </w:tcPr>
          <w:p w14:paraId="13B8D8AD" w14:textId="77777777" w:rsidR="0025564C" w:rsidRPr="003303F7" w:rsidRDefault="0025564C" w:rsidP="003303F7">
            <w:pPr>
              <w:jc w:val="right"/>
              <w:rPr>
                <w:rFonts w:ascii="Times New Roman" w:eastAsia="Times New Roman" w:hAnsi="Times New Roman" w:cs="Times New Roman"/>
                <w:color w:val="000000"/>
                <w:sz w:val="22"/>
                <w:szCs w:val="22"/>
                <w:lang w:eastAsia="en-US"/>
                <w:rPrChange w:id="76" w:author="Sally Thompson" w:date="2019-05-01T12:59:00Z">
                  <w:rPr>
                    <w:rFonts w:ascii="Calibri" w:eastAsia="Times New Roman" w:hAnsi="Calibri" w:cs="Calibri"/>
                    <w:color w:val="000000"/>
                    <w:sz w:val="22"/>
                    <w:szCs w:val="22"/>
                    <w:lang w:eastAsia="en-US"/>
                  </w:rPr>
                </w:rPrChange>
              </w:rPr>
              <w:pPrChange w:id="77" w:author="Sally Thompson" w:date="2019-05-01T13:03:00Z">
                <w:pPr/>
              </w:pPrChange>
            </w:pPr>
          </w:p>
        </w:tc>
        <w:tc>
          <w:tcPr>
            <w:tcW w:w="1180" w:type="dxa"/>
            <w:tcBorders>
              <w:top w:val="nil"/>
              <w:left w:val="nil"/>
              <w:bottom w:val="single" w:sz="4" w:space="0" w:color="auto"/>
              <w:right w:val="nil"/>
            </w:tcBorders>
            <w:shd w:val="clear" w:color="auto" w:fill="auto"/>
            <w:noWrap/>
            <w:vAlign w:val="bottom"/>
            <w:hideMark/>
          </w:tcPr>
          <w:p w14:paraId="355D2CDB" w14:textId="28F11B43" w:rsidR="0025564C" w:rsidRPr="003303F7" w:rsidRDefault="0025564C" w:rsidP="003303F7">
            <w:pPr>
              <w:jc w:val="center"/>
              <w:rPr>
                <w:rFonts w:ascii="Times New Roman" w:eastAsia="Times New Roman" w:hAnsi="Times New Roman" w:cs="Times New Roman"/>
                <w:color w:val="000000"/>
                <w:sz w:val="22"/>
                <w:szCs w:val="22"/>
                <w:lang w:eastAsia="en-US"/>
                <w:rPrChange w:id="78" w:author="Sally Thompson" w:date="2019-05-01T12:59:00Z">
                  <w:rPr>
                    <w:rFonts w:ascii="Calibri" w:eastAsia="Times New Roman" w:hAnsi="Calibri" w:cs="Calibri"/>
                    <w:color w:val="000000"/>
                    <w:sz w:val="22"/>
                    <w:szCs w:val="22"/>
                    <w:lang w:eastAsia="en-US"/>
                  </w:rPr>
                </w:rPrChange>
              </w:rPr>
              <w:pPrChange w:id="79"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80" w:author="Sally Thompson" w:date="2019-05-01T12:59:00Z">
                  <w:rPr>
                    <w:rFonts w:ascii="Calibri" w:eastAsia="Times New Roman" w:hAnsi="Calibri" w:cs="Calibri"/>
                    <w:color w:val="000000"/>
                    <w:sz w:val="22"/>
                    <w:szCs w:val="22"/>
                    <w:lang w:eastAsia="en-US"/>
                  </w:rPr>
                </w:rPrChange>
              </w:rPr>
              <w:t>90</w:t>
            </w:r>
            <w:r w:rsidR="00641B54" w:rsidRPr="003303F7">
              <w:rPr>
                <w:rFonts w:ascii="Times New Roman" w:eastAsia="Times New Roman" w:hAnsi="Times New Roman" w:cs="Times New Roman"/>
                <w:color w:val="000000"/>
                <w:sz w:val="22"/>
                <w:szCs w:val="22"/>
                <w:lang w:eastAsia="en-US"/>
                <w:rPrChange w:id="81" w:author="Sally Thompson" w:date="2019-05-01T12:59:00Z">
                  <w:rPr>
                    <w:rFonts w:ascii="Calibri" w:eastAsia="Times New Roman" w:hAnsi="Calibri" w:cs="Calibri"/>
                    <w:color w:val="000000"/>
                    <w:sz w:val="22"/>
                    <w:szCs w:val="22"/>
                    <w:lang w:eastAsia="en-US"/>
                  </w:rPr>
                </w:rPrChange>
              </w:rPr>
              <w:t>-100</w:t>
            </w:r>
          </w:p>
        </w:tc>
        <w:tc>
          <w:tcPr>
            <w:tcW w:w="880" w:type="dxa"/>
            <w:tcBorders>
              <w:top w:val="nil"/>
              <w:left w:val="nil"/>
              <w:bottom w:val="single" w:sz="4" w:space="0" w:color="auto"/>
              <w:right w:val="nil"/>
            </w:tcBorders>
            <w:shd w:val="clear" w:color="auto" w:fill="auto"/>
            <w:noWrap/>
            <w:vAlign w:val="bottom"/>
            <w:hideMark/>
          </w:tcPr>
          <w:p w14:paraId="528E9663"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82" w:author="Sally Thompson" w:date="2019-05-01T12:59:00Z">
                  <w:rPr>
                    <w:rFonts w:ascii="Calibri" w:eastAsia="Times New Roman" w:hAnsi="Calibri" w:cs="Calibri"/>
                    <w:color w:val="000000"/>
                    <w:sz w:val="22"/>
                    <w:szCs w:val="22"/>
                    <w:lang w:eastAsia="en-US"/>
                  </w:rPr>
                </w:rPrChange>
              </w:rPr>
              <w:pPrChange w:id="83"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84" w:author="Sally Thompson" w:date="2019-05-01T12:59:00Z">
                  <w:rPr>
                    <w:rFonts w:ascii="Calibri" w:eastAsia="Times New Roman" w:hAnsi="Calibri" w:cs="Calibri"/>
                    <w:color w:val="000000"/>
                    <w:sz w:val="22"/>
                    <w:szCs w:val="22"/>
                    <w:lang w:eastAsia="en-US"/>
                  </w:rPr>
                </w:rPrChange>
              </w:rPr>
              <w:t>88.8</w:t>
            </w:r>
          </w:p>
        </w:tc>
        <w:tc>
          <w:tcPr>
            <w:tcW w:w="780" w:type="dxa"/>
            <w:tcBorders>
              <w:top w:val="nil"/>
              <w:left w:val="nil"/>
              <w:bottom w:val="single" w:sz="4" w:space="0" w:color="auto"/>
              <w:right w:val="nil"/>
            </w:tcBorders>
            <w:shd w:val="clear" w:color="auto" w:fill="auto"/>
            <w:noWrap/>
            <w:vAlign w:val="bottom"/>
            <w:hideMark/>
          </w:tcPr>
          <w:p w14:paraId="432C4315"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85" w:author="Sally Thompson" w:date="2019-05-01T12:59:00Z">
                  <w:rPr>
                    <w:rFonts w:ascii="Calibri" w:eastAsia="Times New Roman" w:hAnsi="Calibri" w:cs="Calibri"/>
                    <w:color w:val="000000"/>
                    <w:sz w:val="22"/>
                    <w:szCs w:val="22"/>
                    <w:lang w:eastAsia="en-US"/>
                  </w:rPr>
                </w:rPrChange>
              </w:rPr>
              <w:pPrChange w:id="86"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87" w:author="Sally Thompson" w:date="2019-05-01T12:59:00Z">
                  <w:rPr>
                    <w:rFonts w:ascii="Calibri" w:eastAsia="Times New Roman" w:hAnsi="Calibri" w:cs="Calibri"/>
                    <w:color w:val="000000"/>
                    <w:sz w:val="22"/>
                    <w:szCs w:val="22"/>
                    <w:lang w:eastAsia="en-US"/>
                  </w:rPr>
                </w:rPrChange>
              </w:rPr>
              <w:t>4.9</w:t>
            </w:r>
          </w:p>
        </w:tc>
        <w:tc>
          <w:tcPr>
            <w:tcW w:w="886" w:type="dxa"/>
            <w:tcBorders>
              <w:top w:val="nil"/>
              <w:left w:val="nil"/>
              <w:bottom w:val="single" w:sz="4" w:space="0" w:color="auto"/>
              <w:right w:val="nil"/>
            </w:tcBorders>
            <w:shd w:val="clear" w:color="auto" w:fill="auto"/>
            <w:noWrap/>
            <w:vAlign w:val="bottom"/>
            <w:hideMark/>
          </w:tcPr>
          <w:p w14:paraId="141664C8"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88" w:author="Sally Thompson" w:date="2019-05-01T12:59:00Z">
                  <w:rPr>
                    <w:rFonts w:ascii="Calibri" w:eastAsia="Times New Roman" w:hAnsi="Calibri" w:cs="Calibri"/>
                    <w:color w:val="000000"/>
                    <w:sz w:val="22"/>
                    <w:szCs w:val="22"/>
                    <w:lang w:eastAsia="en-US"/>
                  </w:rPr>
                </w:rPrChange>
              </w:rPr>
              <w:pPrChange w:id="89"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90" w:author="Sally Thompson" w:date="2019-05-01T12:59:00Z">
                  <w:rPr>
                    <w:rFonts w:ascii="Calibri" w:eastAsia="Times New Roman" w:hAnsi="Calibri" w:cs="Calibri"/>
                    <w:color w:val="000000"/>
                    <w:sz w:val="22"/>
                    <w:szCs w:val="22"/>
                    <w:lang w:eastAsia="en-US"/>
                  </w:rPr>
                </w:rPrChange>
              </w:rPr>
              <w:t>4.9</w:t>
            </w:r>
          </w:p>
        </w:tc>
        <w:tc>
          <w:tcPr>
            <w:tcW w:w="810" w:type="dxa"/>
            <w:tcBorders>
              <w:top w:val="nil"/>
              <w:left w:val="nil"/>
              <w:bottom w:val="single" w:sz="4" w:space="0" w:color="auto"/>
              <w:right w:val="single" w:sz="8" w:space="0" w:color="auto"/>
            </w:tcBorders>
            <w:shd w:val="clear" w:color="auto" w:fill="auto"/>
            <w:noWrap/>
            <w:vAlign w:val="bottom"/>
            <w:hideMark/>
          </w:tcPr>
          <w:p w14:paraId="3A251291"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91" w:author="Sally Thompson" w:date="2019-05-01T12:59:00Z">
                  <w:rPr>
                    <w:rFonts w:ascii="Calibri" w:eastAsia="Times New Roman" w:hAnsi="Calibri" w:cs="Calibri"/>
                    <w:color w:val="000000"/>
                    <w:sz w:val="22"/>
                    <w:szCs w:val="22"/>
                    <w:lang w:eastAsia="en-US"/>
                  </w:rPr>
                </w:rPrChange>
              </w:rPr>
              <w:pPrChange w:id="92"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93" w:author="Sally Thompson" w:date="2019-05-01T12:59:00Z">
                  <w:rPr>
                    <w:rFonts w:ascii="Calibri" w:eastAsia="Times New Roman" w:hAnsi="Calibri" w:cs="Calibri"/>
                    <w:color w:val="000000"/>
                    <w:sz w:val="22"/>
                    <w:szCs w:val="22"/>
                    <w:lang w:eastAsia="en-US"/>
                  </w:rPr>
                </w:rPrChange>
              </w:rPr>
              <w:t>1.3</w:t>
            </w:r>
          </w:p>
        </w:tc>
      </w:tr>
      <w:tr w:rsidR="0025564C" w:rsidRPr="0025564C" w14:paraId="2C70123B"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090282AD" w14:textId="77777777" w:rsidR="0025564C" w:rsidRPr="003303F7" w:rsidRDefault="0025564C" w:rsidP="0025564C">
            <w:pPr>
              <w:rPr>
                <w:rFonts w:ascii="Times New Roman" w:eastAsia="Times New Roman" w:hAnsi="Times New Roman" w:cs="Times New Roman"/>
                <w:b/>
                <w:color w:val="000000"/>
                <w:sz w:val="22"/>
                <w:szCs w:val="22"/>
                <w:lang w:eastAsia="en-US"/>
                <w:rPrChange w:id="94" w:author="Sally Thompson" w:date="2019-05-01T12:59:00Z">
                  <w:rPr>
                    <w:rFonts w:ascii="Calibri" w:eastAsia="Times New Roman" w:hAnsi="Calibri" w:cs="Calibri"/>
                    <w:color w:val="000000"/>
                    <w:sz w:val="22"/>
                    <w:szCs w:val="22"/>
                    <w:lang w:eastAsia="en-US"/>
                  </w:rPr>
                </w:rPrChange>
              </w:rPr>
            </w:pPr>
          </w:p>
        </w:tc>
        <w:tc>
          <w:tcPr>
            <w:tcW w:w="1720" w:type="dxa"/>
            <w:vMerge w:val="restart"/>
            <w:tcBorders>
              <w:top w:val="nil"/>
              <w:left w:val="nil"/>
              <w:bottom w:val="single" w:sz="4" w:space="0" w:color="000000"/>
              <w:right w:val="nil"/>
            </w:tcBorders>
            <w:shd w:val="clear" w:color="auto" w:fill="auto"/>
            <w:noWrap/>
            <w:vAlign w:val="center"/>
            <w:hideMark/>
          </w:tcPr>
          <w:p w14:paraId="405BDE25" w14:textId="77777777" w:rsidR="0025564C" w:rsidRPr="003303F7" w:rsidRDefault="0025564C" w:rsidP="003303F7">
            <w:pPr>
              <w:jc w:val="right"/>
              <w:rPr>
                <w:rFonts w:ascii="Times New Roman" w:eastAsia="Times New Roman" w:hAnsi="Times New Roman" w:cs="Times New Roman"/>
                <w:color w:val="000000"/>
                <w:sz w:val="22"/>
                <w:szCs w:val="22"/>
                <w:lang w:eastAsia="en-US"/>
                <w:rPrChange w:id="95" w:author="Sally Thompson" w:date="2019-05-01T12:59:00Z">
                  <w:rPr>
                    <w:rFonts w:ascii="Calibri" w:eastAsia="Times New Roman" w:hAnsi="Calibri" w:cs="Calibri"/>
                    <w:color w:val="000000"/>
                    <w:sz w:val="22"/>
                    <w:szCs w:val="22"/>
                    <w:lang w:eastAsia="en-US"/>
                  </w:rPr>
                </w:rPrChange>
              </w:rPr>
              <w:pPrChange w:id="96" w:author="Sally Thompson" w:date="2019-05-01T13:03:00Z">
                <w:pPr>
                  <w:jc w:val="center"/>
                </w:pPr>
              </w:pPrChange>
            </w:pPr>
            <w:r w:rsidRPr="003303F7">
              <w:rPr>
                <w:rFonts w:ascii="Times New Roman" w:eastAsia="Times New Roman" w:hAnsi="Times New Roman" w:cs="Times New Roman"/>
                <w:color w:val="000000"/>
                <w:sz w:val="22"/>
                <w:szCs w:val="22"/>
                <w:lang w:eastAsia="en-US"/>
                <w:rPrChange w:id="97" w:author="Sally Thompson" w:date="2019-05-01T12:59:00Z">
                  <w:rPr>
                    <w:rFonts w:ascii="Calibri" w:eastAsia="Times New Roman" w:hAnsi="Calibri" w:cs="Calibri"/>
                    <w:color w:val="000000"/>
                    <w:sz w:val="22"/>
                    <w:szCs w:val="22"/>
                    <w:lang w:eastAsia="en-US"/>
                  </w:rPr>
                </w:rPrChange>
              </w:rPr>
              <w:t>Near Wetland</w:t>
            </w:r>
          </w:p>
        </w:tc>
        <w:tc>
          <w:tcPr>
            <w:tcW w:w="1180" w:type="dxa"/>
            <w:tcBorders>
              <w:top w:val="nil"/>
              <w:left w:val="nil"/>
              <w:bottom w:val="nil"/>
              <w:right w:val="nil"/>
            </w:tcBorders>
            <w:shd w:val="clear" w:color="auto" w:fill="auto"/>
            <w:noWrap/>
            <w:vAlign w:val="bottom"/>
            <w:hideMark/>
          </w:tcPr>
          <w:p w14:paraId="1F660D3B"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98" w:author="Sally Thompson" w:date="2019-05-01T12:59:00Z">
                  <w:rPr>
                    <w:rFonts w:ascii="Calibri" w:eastAsia="Times New Roman" w:hAnsi="Calibri" w:cs="Calibri"/>
                    <w:color w:val="000000"/>
                    <w:sz w:val="22"/>
                    <w:szCs w:val="22"/>
                    <w:lang w:eastAsia="en-US"/>
                  </w:rPr>
                </w:rPrChange>
              </w:rPr>
              <w:pPrChange w:id="99"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100" w:author="Sally Thompson" w:date="2019-05-01T12:59:00Z">
                  <w:rPr>
                    <w:rFonts w:ascii="Calibri" w:eastAsia="Times New Roman" w:hAnsi="Calibri" w:cs="Calibri"/>
                    <w:color w:val="000000"/>
                    <w:sz w:val="22"/>
                    <w:szCs w:val="22"/>
                    <w:lang w:eastAsia="en-US"/>
                  </w:rPr>
                </w:rPrChange>
              </w:rPr>
              <w:t>0-10</w:t>
            </w:r>
          </w:p>
        </w:tc>
        <w:tc>
          <w:tcPr>
            <w:tcW w:w="880" w:type="dxa"/>
            <w:tcBorders>
              <w:top w:val="nil"/>
              <w:left w:val="nil"/>
              <w:bottom w:val="nil"/>
              <w:right w:val="nil"/>
            </w:tcBorders>
            <w:shd w:val="clear" w:color="auto" w:fill="auto"/>
            <w:noWrap/>
            <w:vAlign w:val="bottom"/>
            <w:hideMark/>
          </w:tcPr>
          <w:p w14:paraId="29165778"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101" w:author="Sally Thompson" w:date="2019-05-01T12:59:00Z">
                  <w:rPr>
                    <w:rFonts w:ascii="Calibri" w:eastAsia="Times New Roman" w:hAnsi="Calibri" w:cs="Calibri"/>
                    <w:color w:val="000000"/>
                    <w:sz w:val="22"/>
                    <w:szCs w:val="22"/>
                    <w:lang w:eastAsia="en-US"/>
                  </w:rPr>
                </w:rPrChange>
              </w:rPr>
              <w:pPrChange w:id="102"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103" w:author="Sally Thompson" w:date="2019-05-01T12:59:00Z">
                  <w:rPr>
                    <w:rFonts w:ascii="Calibri" w:eastAsia="Times New Roman" w:hAnsi="Calibri" w:cs="Calibri"/>
                    <w:color w:val="000000"/>
                    <w:sz w:val="22"/>
                    <w:szCs w:val="22"/>
                    <w:lang w:eastAsia="en-US"/>
                  </w:rPr>
                </w:rPrChange>
              </w:rPr>
              <w:t>86.8</w:t>
            </w:r>
          </w:p>
        </w:tc>
        <w:tc>
          <w:tcPr>
            <w:tcW w:w="780" w:type="dxa"/>
            <w:tcBorders>
              <w:top w:val="nil"/>
              <w:left w:val="nil"/>
              <w:bottom w:val="nil"/>
              <w:right w:val="nil"/>
            </w:tcBorders>
            <w:shd w:val="clear" w:color="auto" w:fill="auto"/>
            <w:noWrap/>
            <w:vAlign w:val="bottom"/>
            <w:hideMark/>
          </w:tcPr>
          <w:p w14:paraId="59265190"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104" w:author="Sally Thompson" w:date="2019-05-01T12:59:00Z">
                  <w:rPr>
                    <w:rFonts w:ascii="Calibri" w:eastAsia="Times New Roman" w:hAnsi="Calibri" w:cs="Calibri"/>
                    <w:color w:val="000000"/>
                    <w:sz w:val="22"/>
                    <w:szCs w:val="22"/>
                    <w:lang w:eastAsia="en-US"/>
                  </w:rPr>
                </w:rPrChange>
              </w:rPr>
              <w:pPrChange w:id="105"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106" w:author="Sally Thompson" w:date="2019-05-01T12:59:00Z">
                  <w:rPr>
                    <w:rFonts w:ascii="Calibri" w:eastAsia="Times New Roman" w:hAnsi="Calibri" w:cs="Calibri"/>
                    <w:color w:val="000000"/>
                    <w:sz w:val="22"/>
                    <w:szCs w:val="22"/>
                    <w:lang w:eastAsia="en-US"/>
                  </w:rPr>
                </w:rPrChange>
              </w:rPr>
              <w:t>3.9</w:t>
            </w:r>
          </w:p>
        </w:tc>
        <w:tc>
          <w:tcPr>
            <w:tcW w:w="886" w:type="dxa"/>
            <w:tcBorders>
              <w:top w:val="nil"/>
              <w:left w:val="nil"/>
              <w:bottom w:val="nil"/>
              <w:right w:val="nil"/>
            </w:tcBorders>
            <w:shd w:val="clear" w:color="auto" w:fill="auto"/>
            <w:noWrap/>
            <w:vAlign w:val="bottom"/>
            <w:hideMark/>
          </w:tcPr>
          <w:p w14:paraId="2E13D948"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107" w:author="Sally Thompson" w:date="2019-05-01T12:59:00Z">
                  <w:rPr>
                    <w:rFonts w:ascii="Calibri" w:eastAsia="Times New Roman" w:hAnsi="Calibri" w:cs="Calibri"/>
                    <w:color w:val="000000"/>
                    <w:sz w:val="22"/>
                    <w:szCs w:val="22"/>
                    <w:lang w:eastAsia="en-US"/>
                  </w:rPr>
                </w:rPrChange>
              </w:rPr>
              <w:pPrChange w:id="108"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109" w:author="Sally Thompson" w:date="2019-05-01T12:59:00Z">
                  <w:rPr>
                    <w:rFonts w:ascii="Calibri" w:eastAsia="Times New Roman" w:hAnsi="Calibri" w:cs="Calibri"/>
                    <w:color w:val="000000"/>
                    <w:sz w:val="22"/>
                    <w:szCs w:val="22"/>
                    <w:lang w:eastAsia="en-US"/>
                  </w:rPr>
                </w:rPrChange>
              </w:rPr>
              <w:t>5.8</w:t>
            </w:r>
          </w:p>
        </w:tc>
        <w:tc>
          <w:tcPr>
            <w:tcW w:w="810" w:type="dxa"/>
            <w:tcBorders>
              <w:top w:val="nil"/>
              <w:left w:val="nil"/>
              <w:bottom w:val="nil"/>
              <w:right w:val="single" w:sz="8" w:space="0" w:color="auto"/>
            </w:tcBorders>
            <w:shd w:val="clear" w:color="auto" w:fill="auto"/>
            <w:noWrap/>
            <w:vAlign w:val="bottom"/>
            <w:hideMark/>
          </w:tcPr>
          <w:p w14:paraId="4A835C13"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110" w:author="Sally Thompson" w:date="2019-05-01T12:59:00Z">
                  <w:rPr>
                    <w:rFonts w:ascii="Calibri" w:eastAsia="Times New Roman" w:hAnsi="Calibri" w:cs="Calibri"/>
                    <w:color w:val="000000"/>
                    <w:sz w:val="22"/>
                    <w:szCs w:val="22"/>
                    <w:lang w:eastAsia="en-US"/>
                  </w:rPr>
                </w:rPrChange>
              </w:rPr>
              <w:pPrChange w:id="111"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112" w:author="Sally Thompson" w:date="2019-05-01T12:59:00Z">
                  <w:rPr>
                    <w:rFonts w:ascii="Calibri" w:eastAsia="Times New Roman" w:hAnsi="Calibri" w:cs="Calibri"/>
                    <w:color w:val="000000"/>
                    <w:sz w:val="22"/>
                    <w:szCs w:val="22"/>
                    <w:lang w:eastAsia="en-US"/>
                  </w:rPr>
                </w:rPrChange>
              </w:rPr>
              <w:t>3.5</w:t>
            </w:r>
          </w:p>
        </w:tc>
      </w:tr>
      <w:tr w:rsidR="0025564C" w:rsidRPr="0025564C" w14:paraId="47F281AE"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6278264A" w14:textId="77777777" w:rsidR="0025564C" w:rsidRPr="003303F7" w:rsidRDefault="0025564C" w:rsidP="0025564C">
            <w:pPr>
              <w:rPr>
                <w:rFonts w:ascii="Times New Roman" w:eastAsia="Times New Roman" w:hAnsi="Times New Roman" w:cs="Times New Roman"/>
                <w:b/>
                <w:color w:val="000000"/>
                <w:sz w:val="22"/>
                <w:szCs w:val="22"/>
                <w:lang w:eastAsia="en-US"/>
                <w:rPrChange w:id="113" w:author="Sally Thompson" w:date="2019-05-01T12:59:00Z">
                  <w:rPr>
                    <w:rFonts w:ascii="Calibri" w:eastAsia="Times New Roman" w:hAnsi="Calibri" w:cs="Calibri"/>
                    <w:color w:val="000000"/>
                    <w:sz w:val="22"/>
                    <w:szCs w:val="22"/>
                    <w:lang w:eastAsia="en-US"/>
                  </w:rPr>
                </w:rPrChange>
              </w:rPr>
            </w:pPr>
          </w:p>
        </w:tc>
        <w:tc>
          <w:tcPr>
            <w:tcW w:w="1720" w:type="dxa"/>
            <w:vMerge/>
            <w:tcBorders>
              <w:top w:val="nil"/>
              <w:left w:val="nil"/>
              <w:bottom w:val="single" w:sz="4" w:space="0" w:color="000000"/>
              <w:right w:val="nil"/>
            </w:tcBorders>
            <w:vAlign w:val="center"/>
            <w:hideMark/>
          </w:tcPr>
          <w:p w14:paraId="3661E250" w14:textId="77777777" w:rsidR="0025564C" w:rsidRPr="003303F7" w:rsidRDefault="0025564C" w:rsidP="003303F7">
            <w:pPr>
              <w:jc w:val="right"/>
              <w:rPr>
                <w:rFonts w:ascii="Times New Roman" w:eastAsia="Times New Roman" w:hAnsi="Times New Roman" w:cs="Times New Roman"/>
                <w:color w:val="000000"/>
                <w:sz w:val="22"/>
                <w:szCs w:val="22"/>
                <w:lang w:eastAsia="en-US"/>
                <w:rPrChange w:id="114" w:author="Sally Thompson" w:date="2019-05-01T12:59:00Z">
                  <w:rPr>
                    <w:rFonts w:ascii="Calibri" w:eastAsia="Times New Roman" w:hAnsi="Calibri" w:cs="Calibri"/>
                    <w:color w:val="000000"/>
                    <w:sz w:val="22"/>
                    <w:szCs w:val="22"/>
                    <w:lang w:eastAsia="en-US"/>
                  </w:rPr>
                </w:rPrChange>
              </w:rPr>
              <w:pPrChange w:id="115" w:author="Sally Thompson" w:date="2019-05-01T13:03:00Z">
                <w:pPr/>
              </w:pPrChange>
            </w:pPr>
          </w:p>
        </w:tc>
        <w:tc>
          <w:tcPr>
            <w:tcW w:w="1180" w:type="dxa"/>
            <w:tcBorders>
              <w:top w:val="nil"/>
              <w:left w:val="nil"/>
              <w:bottom w:val="single" w:sz="4" w:space="0" w:color="auto"/>
              <w:right w:val="nil"/>
            </w:tcBorders>
            <w:shd w:val="clear" w:color="auto" w:fill="auto"/>
            <w:noWrap/>
            <w:vAlign w:val="bottom"/>
            <w:hideMark/>
          </w:tcPr>
          <w:p w14:paraId="6433F372"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116" w:author="Sally Thompson" w:date="2019-05-01T12:59:00Z">
                  <w:rPr>
                    <w:rFonts w:ascii="Calibri" w:eastAsia="Times New Roman" w:hAnsi="Calibri" w:cs="Calibri"/>
                    <w:color w:val="000000"/>
                    <w:sz w:val="22"/>
                    <w:szCs w:val="22"/>
                    <w:lang w:eastAsia="en-US"/>
                  </w:rPr>
                </w:rPrChange>
              </w:rPr>
              <w:pPrChange w:id="117"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118" w:author="Sally Thompson" w:date="2019-05-01T12:59:00Z">
                  <w:rPr>
                    <w:rFonts w:ascii="Calibri" w:eastAsia="Times New Roman" w:hAnsi="Calibri" w:cs="Calibri"/>
                    <w:color w:val="000000"/>
                    <w:sz w:val="22"/>
                    <w:szCs w:val="22"/>
                    <w:lang w:eastAsia="en-US"/>
                  </w:rPr>
                </w:rPrChange>
              </w:rPr>
              <w:t>20-30</w:t>
            </w:r>
          </w:p>
        </w:tc>
        <w:tc>
          <w:tcPr>
            <w:tcW w:w="880" w:type="dxa"/>
            <w:tcBorders>
              <w:top w:val="nil"/>
              <w:left w:val="nil"/>
              <w:bottom w:val="single" w:sz="4" w:space="0" w:color="auto"/>
              <w:right w:val="nil"/>
            </w:tcBorders>
            <w:shd w:val="clear" w:color="auto" w:fill="auto"/>
            <w:noWrap/>
            <w:vAlign w:val="bottom"/>
            <w:hideMark/>
          </w:tcPr>
          <w:p w14:paraId="380F5B32"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119" w:author="Sally Thompson" w:date="2019-05-01T12:59:00Z">
                  <w:rPr>
                    <w:rFonts w:ascii="Calibri" w:eastAsia="Times New Roman" w:hAnsi="Calibri" w:cs="Calibri"/>
                    <w:color w:val="000000"/>
                    <w:sz w:val="22"/>
                    <w:szCs w:val="22"/>
                    <w:lang w:eastAsia="en-US"/>
                  </w:rPr>
                </w:rPrChange>
              </w:rPr>
              <w:pPrChange w:id="120"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121" w:author="Sally Thompson" w:date="2019-05-01T12:59:00Z">
                  <w:rPr>
                    <w:rFonts w:ascii="Calibri" w:eastAsia="Times New Roman" w:hAnsi="Calibri" w:cs="Calibri"/>
                    <w:color w:val="000000"/>
                    <w:sz w:val="22"/>
                    <w:szCs w:val="22"/>
                    <w:lang w:eastAsia="en-US"/>
                  </w:rPr>
                </w:rPrChange>
              </w:rPr>
              <w:t>85.5</w:t>
            </w:r>
          </w:p>
        </w:tc>
        <w:tc>
          <w:tcPr>
            <w:tcW w:w="780" w:type="dxa"/>
            <w:tcBorders>
              <w:top w:val="nil"/>
              <w:left w:val="nil"/>
              <w:bottom w:val="single" w:sz="4" w:space="0" w:color="auto"/>
              <w:right w:val="nil"/>
            </w:tcBorders>
            <w:shd w:val="clear" w:color="auto" w:fill="auto"/>
            <w:noWrap/>
            <w:vAlign w:val="bottom"/>
            <w:hideMark/>
          </w:tcPr>
          <w:p w14:paraId="402A4D87"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122" w:author="Sally Thompson" w:date="2019-05-01T12:59:00Z">
                  <w:rPr>
                    <w:rFonts w:ascii="Calibri" w:eastAsia="Times New Roman" w:hAnsi="Calibri" w:cs="Calibri"/>
                    <w:color w:val="000000"/>
                    <w:sz w:val="22"/>
                    <w:szCs w:val="22"/>
                    <w:lang w:eastAsia="en-US"/>
                  </w:rPr>
                </w:rPrChange>
              </w:rPr>
              <w:pPrChange w:id="123"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124" w:author="Sally Thompson" w:date="2019-05-01T12:59:00Z">
                  <w:rPr>
                    <w:rFonts w:ascii="Calibri" w:eastAsia="Times New Roman" w:hAnsi="Calibri" w:cs="Calibri"/>
                    <w:color w:val="000000"/>
                    <w:sz w:val="22"/>
                    <w:szCs w:val="22"/>
                    <w:lang w:eastAsia="en-US"/>
                  </w:rPr>
                </w:rPrChange>
              </w:rPr>
              <w:t>5.8</w:t>
            </w:r>
          </w:p>
        </w:tc>
        <w:tc>
          <w:tcPr>
            <w:tcW w:w="886" w:type="dxa"/>
            <w:tcBorders>
              <w:top w:val="nil"/>
              <w:left w:val="nil"/>
              <w:bottom w:val="single" w:sz="4" w:space="0" w:color="auto"/>
              <w:right w:val="nil"/>
            </w:tcBorders>
            <w:shd w:val="clear" w:color="auto" w:fill="auto"/>
            <w:noWrap/>
            <w:vAlign w:val="bottom"/>
            <w:hideMark/>
          </w:tcPr>
          <w:p w14:paraId="31ED0F02"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125" w:author="Sally Thompson" w:date="2019-05-01T12:59:00Z">
                  <w:rPr>
                    <w:rFonts w:ascii="Calibri" w:eastAsia="Times New Roman" w:hAnsi="Calibri" w:cs="Calibri"/>
                    <w:color w:val="000000"/>
                    <w:sz w:val="22"/>
                    <w:szCs w:val="22"/>
                    <w:lang w:eastAsia="en-US"/>
                  </w:rPr>
                </w:rPrChange>
              </w:rPr>
              <w:pPrChange w:id="126"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127" w:author="Sally Thompson" w:date="2019-05-01T12:59:00Z">
                  <w:rPr>
                    <w:rFonts w:ascii="Calibri" w:eastAsia="Times New Roman" w:hAnsi="Calibri" w:cs="Calibri"/>
                    <w:color w:val="000000"/>
                    <w:sz w:val="22"/>
                    <w:szCs w:val="22"/>
                    <w:lang w:eastAsia="en-US"/>
                  </w:rPr>
                </w:rPrChange>
              </w:rPr>
              <w:t>5.8</w:t>
            </w:r>
          </w:p>
        </w:tc>
        <w:tc>
          <w:tcPr>
            <w:tcW w:w="810" w:type="dxa"/>
            <w:tcBorders>
              <w:top w:val="nil"/>
              <w:left w:val="nil"/>
              <w:bottom w:val="single" w:sz="4" w:space="0" w:color="auto"/>
              <w:right w:val="single" w:sz="8" w:space="0" w:color="auto"/>
            </w:tcBorders>
            <w:shd w:val="clear" w:color="auto" w:fill="auto"/>
            <w:noWrap/>
            <w:vAlign w:val="bottom"/>
            <w:hideMark/>
          </w:tcPr>
          <w:p w14:paraId="6E6586D5"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128" w:author="Sally Thompson" w:date="2019-05-01T12:59:00Z">
                  <w:rPr>
                    <w:rFonts w:ascii="Calibri" w:eastAsia="Times New Roman" w:hAnsi="Calibri" w:cs="Calibri"/>
                    <w:color w:val="000000"/>
                    <w:sz w:val="22"/>
                    <w:szCs w:val="22"/>
                    <w:lang w:eastAsia="en-US"/>
                  </w:rPr>
                </w:rPrChange>
              </w:rPr>
              <w:pPrChange w:id="129"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130" w:author="Sally Thompson" w:date="2019-05-01T12:59:00Z">
                  <w:rPr>
                    <w:rFonts w:ascii="Calibri" w:eastAsia="Times New Roman" w:hAnsi="Calibri" w:cs="Calibri"/>
                    <w:color w:val="000000"/>
                    <w:sz w:val="22"/>
                    <w:szCs w:val="22"/>
                    <w:lang w:eastAsia="en-US"/>
                  </w:rPr>
                </w:rPrChange>
              </w:rPr>
              <w:t>2.8</w:t>
            </w:r>
          </w:p>
        </w:tc>
      </w:tr>
      <w:tr w:rsidR="0025564C" w:rsidRPr="0025564C" w14:paraId="733DB9B2"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3D65C40E" w14:textId="77777777" w:rsidR="0025564C" w:rsidRPr="003303F7" w:rsidRDefault="0025564C" w:rsidP="0025564C">
            <w:pPr>
              <w:rPr>
                <w:rFonts w:ascii="Times New Roman" w:eastAsia="Times New Roman" w:hAnsi="Times New Roman" w:cs="Times New Roman"/>
                <w:b/>
                <w:color w:val="000000"/>
                <w:sz w:val="22"/>
                <w:szCs w:val="22"/>
                <w:lang w:eastAsia="en-US"/>
                <w:rPrChange w:id="131" w:author="Sally Thompson" w:date="2019-05-01T12:59:00Z">
                  <w:rPr>
                    <w:rFonts w:ascii="Calibri" w:eastAsia="Times New Roman" w:hAnsi="Calibri" w:cs="Calibri"/>
                    <w:color w:val="000000"/>
                    <w:sz w:val="22"/>
                    <w:szCs w:val="22"/>
                    <w:lang w:eastAsia="en-US"/>
                  </w:rPr>
                </w:rPrChange>
              </w:rPr>
            </w:pPr>
          </w:p>
        </w:tc>
        <w:tc>
          <w:tcPr>
            <w:tcW w:w="1720" w:type="dxa"/>
            <w:vMerge w:val="restart"/>
            <w:tcBorders>
              <w:top w:val="nil"/>
              <w:left w:val="single" w:sz="4" w:space="0" w:color="auto"/>
              <w:bottom w:val="single" w:sz="4" w:space="0" w:color="000000"/>
              <w:right w:val="nil"/>
            </w:tcBorders>
            <w:shd w:val="clear" w:color="auto" w:fill="auto"/>
            <w:noWrap/>
            <w:vAlign w:val="center"/>
            <w:hideMark/>
          </w:tcPr>
          <w:p w14:paraId="041F30BF" w14:textId="77777777" w:rsidR="0025564C" w:rsidRPr="003303F7" w:rsidRDefault="0025564C" w:rsidP="003303F7">
            <w:pPr>
              <w:jc w:val="right"/>
              <w:rPr>
                <w:rFonts w:ascii="Times New Roman" w:eastAsia="Times New Roman" w:hAnsi="Times New Roman" w:cs="Times New Roman"/>
                <w:color w:val="000000"/>
                <w:sz w:val="22"/>
                <w:szCs w:val="22"/>
                <w:lang w:eastAsia="en-US"/>
                <w:rPrChange w:id="132" w:author="Sally Thompson" w:date="2019-05-01T12:59:00Z">
                  <w:rPr>
                    <w:rFonts w:ascii="Calibri" w:eastAsia="Times New Roman" w:hAnsi="Calibri" w:cs="Calibri"/>
                    <w:color w:val="000000"/>
                    <w:sz w:val="22"/>
                    <w:szCs w:val="22"/>
                    <w:lang w:eastAsia="en-US"/>
                  </w:rPr>
                </w:rPrChange>
              </w:rPr>
              <w:pPrChange w:id="133" w:author="Sally Thompson" w:date="2019-05-01T13:03:00Z">
                <w:pPr>
                  <w:jc w:val="center"/>
                </w:pPr>
              </w:pPrChange>
            </w:pPr>
            <w:r w:rsidRPr="003303F7">
              <w:rPr>
                <w:rFonts w:ascii="Times New Roman" w:eastAsia="Times New Roman" w:hAnsi="Times New Roman" w:cs="Times New Roman"/>
                <w:color w:val="000000"/>
                <w:sz w:val="22"/>
                <w:szCs w:val="22"/>
                <w:lang w:eastAsia="en-US"/>
                <w:rPrChange w:id="134" w:author="Sally Thompson" w:date="2019-05-01T12:59:00Z">
                  <w:rPr>
                    <w:rFonts w:ascii="Calibri" w:eastAsia="Times New Roman" w:hAnsi="Calibri" w:cs="Calibri"/>
                    <w:color w:val="000000"/>
                    <w:sz w:val="22"/>
                    <w:szCs w:val="22"/>
                    <w:lang w:eastAsia="en-US"/>
                  </w:rPr>
                </w:rPrChange>
              </w:rPr>
              <w:t>Shrub</w:t>
            </w:r>
          </w:p>
        </w:tc>
        <w:tc>
          <w:tcPr>
            <w:tcW w:w="1180" w:type="dxa"/>
            <w:tcBorders>
              <w:top w:val="nil"/>
              <w:left w:val="nil"/>
              <w:bottom w:val="nil"/>
              <w:right w:val="nil"/>
            </w:tcBorders>
            <w:shd w:val="clear" w:color="auto" w:fill="auto"/>
            <w:noWrap/>
            <w:vAlign w:val="bottom"/>
            <w:hideMark/>
          </w:tcPr>
          <w:p w14:paraId="3B9DB2D4"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135" w:author="Sally Thompson" w:date="2019-05-01T12:59:00Z">
                  <w:rPr>
                    <w:rFonts w:ascii="Calibri" w:eastAsia="Times New Roman" w:hAnsi="Calibri" w:cs="Calibri"/>
                    <w:color w:val="000000"/>
                    <w:sz w:val="22"/>
                    <w:szCs w:val="22"/>
                    <w:lang w:eastAsia="en-US"/>
                  </w:rPr>
                </w:rPrChange>
              </w:rPr>
              <w:pPrChange w:id="136"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137" w:author="Sally Thompson" w:date="2019-05-01T12:59:00Z">
                  <w:rPr>
                    <w:rFonts w:ascii="Calibri" w:eastAsia="Times New Roman" w:hAnsi="Calibri" w:cs="Calibri"/>
                    <w:color w:val="000000"/>
                    <w:sz w:val="22"/>
                    <w:szCs w:val="22"/>
                    <w:lang w:eastAsia="en-US"/>
                  </w:rPr>
                </w:rPrChange>
              </w:rPr>
              <w:t>0-10</w:t>
            </w:r>
          </w:p>
        </w:tc>
        <w:tc>
          <w:tcPr>
            <w:tcW w:w="880" w:type="dxa"/>
            <w:tcBorders>
              <w:top w:val="nil"/>
              <w:left w:val="nil"/>
              <w:bottom w:val="nil"/>
              <w:right w:val="nil"/>
            </w:tcBorders>
            <w:shd w:val="clear" w:color="auto" w:fill="auto"/>
            <w:noWrap/>
            <w:vAlign w:val="bottom"/>
            <w:hideMark/>
          </w:tcPr>
          <w:p w14:paraId="2BE245A2"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138" w:author="Sally Thompson" w:date="2019-05-01T12:59:00Z">
                  <w:rPr>
                    <w:rFonts w:ascii="Calibri" w:eastAsia="Times New Roman" w:hAnsi="Calibri" w:cs="Calibri"/>
                    <w:color w:val="000000"/>
                    <w:sz w:val="22"/>
                    <w:szCs w:val="22"/>
                    <w:lang w:eastAsia="en-US"/>
                  </w:rPr>
                </w:rPrChange>
              </w:rPr>
              <w:pPrChange w:id="139"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140" w:author="Sally Thompson" w:date="2019-05-01T12:59:00Z">
                  <w:rPr>
                    <w:rFonts w:ascii="Calibri" w:eastAsia="Times New Roman" w:hAnsi="Calibri" w:cs="Calibri"/>
                    <w:color w:val="000000"/>
                    <w:sz w:val="22"/>
                    <w:szCs w:val="22"/>
                    <w:lang w:eastAsia="en-US"/>
                  </w:rPr>
                </w:rPrChange>
              </w:rPr>
              <w:t>88.0</w:t>
            </w:r>
          </w:p>
        </w:tc>
        <w:tc>
          <w:tcPr>
            <w:tcW w:w="780" w:type="dxa"/>
            <w:tcBorders>
              <w:top w:val="nil"/>
              <w:left w:val="nil"/>
              <w:bottom w:val="nil"/>
              <w:right w:val="nil"/>
            </w:tcBorders>
            <w:shd w:val="clear" w:color="auto" w:fill="auto"/>
            <w:noWrap/>
            <w:vAlign w:val="bottom"/>
            <w:hideMark/>
          </w:tcPr>
          <w:p w14:paraId="229630CB"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141" w:author="Sally Thompson" w:date="2019-05-01T12:59:00Z">
                  <w:rPr>
                    <w:rFonts w:ascii="Calibri" w:eastAsia="Times New Roman" w:hAnsi="Calibri" w:cs="Calibri"/>
                    <w:color w:val="000000"/>
                    <w:sz w:val="22"/>
                    <w:szCs w:val="22"/>
                    <w:lang w:eastAsia="en-US"/>
                  </w:rPr>
                </w:rPrChange>
              </w:rPr>
              <w:pPrChange w:id="142"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143" w:author="Sally Thompson" w:date="2019-05-01T12:59:00Z">
                  <w:rPr>
                    <w:rFonts w:ascii="Calibri" w:eastAsia="Times New Roman" w:hAnsi="Calibri" w:cs="Calibri"/>
                    <w:color w:val="000000"/>
                    <w:sz w:val="22"/>
                    <w:szCs w:val="22"/>
                    <w:lang w:eastAsia="en-US"/>
                  </w:rPr>
                </w:rPrChange>
              </w:rPr>
              <w:t>5.9</w:t>
            </w:r>
          </w:p>
        </w:tc>
        <w:tc>
          <w:tcPr>
            <w:tcW w:w="886" w:type="dxa"/>
            <w:tcBorders>
              <w:top w:val="nil"/>
              <w:left w:val="nil"/>
              <w:bottom w:val="nil"/>
              <w:right w:val="nil"/>
            </w:tcBorders>
            <w:shd w:val="clear" w:color="auto" w:fill="auto"/>
            <w:noWrap/>
            <w:vAlign w:val="bottom"/>
            <w:hideMark/>
          </w:tcPr>
          <w:p w14:paraId="76DAA686"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144" w:author="Sally Thompson" w:date="2019-05-01T12:59:00Z">
                  <w:rPr>
                    <w:rFonts w:ascii="Calibri" w:eastAsia="Times New Roman" w:hAnsi="Calibri" w:cs="Calibri"/>
                    <w:color w:val="000000"/>
                    <w:sz w:val="22"/>
                    <w:szCs w:val="22"/>
                    <w:lang w:eastAsia="en-US"/>
                  </w:rPr>
                </w:rPrChange>
              </w:rPr>
              <w:pPrChange w:id="145"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146" w:author="Sally Thompson" w:date="2019-05-01T12:59:00Z">
                  <w:rPr>
                    <w:rFonts w:ascii="Calibri" w:eastAsia="Times New Roman" w:hAnsi="Calibri" w:cs="Calibri"/>
                    <w:color w:val="000000"/>
                    <w:sz w:val="22"/>
                    <w:szCs w:val="22"/>
                    <w:lang w:eastAsia="en-US"/>
                  </w:rPr>
                </w:rPrChange>
              </w:rPr>
              <w:t>3.9</w:t>
            </w:r>
          </w:p>
        </w:tc>
        <w:tc>
          <w:tcPr>
            <w:tcW w:w="810" w:type="dxa"/>
            <w:tcBorders>
              <w:top w:val="nil"/>
              <w:left w:val="nil"/>
              <w:bottom w:val="nil"/>
              <w:right w:val="single" w:sz="8" w:space="0" w:color="auto"/>
            </w:tcBorders>
            <w:shd w:val="clear" w:color="auto" w:fill="auto"/>
            <w:noWrap/>
            <w:vAlign w:val="bottom"/>
            <w:hideMark/>
          </w:tcPr>
          <w:p w14:paraId="3D334729"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147" w:author="Sally Thompson" w:date="2019-05-01T12:59:00Z">
                  <w:rPr>
                    <w:rFonts w:ascii="Calibri" w:eastAsia="Times New Roman" w:hAnsi="Calibri" w:cs="Calibri"/>
                    <w:color w:val="000000"/>
                    <w:sz w:val="22"/>
                    <w:szCs w:val="22"/>
                    <w:lang w:eastAsia="en-US"/>
                  </w:rPr>
                </w:rPrChange>
              </w:rPr>
              <w:pPrChange w:id="148"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149" w:author="Sally Thompson" w:date="2019-05-01T12:59:00Z">
                  <w:rPr>
                    <w:rFonts w:ascii="Calibri" w:eastAsia="Times New Roman" w:hAnsi="Calibri" w:cs="Calibri"/>
                    <w:color w:val="000000"/>
                    <w:sz w:val="22"/>
                    <w:szCs w:val="22"/>
                    <w:lang w:eastAsia="en-US"/>
                  </w:rPr>
                </w:rPrChange>
              </w:rPr>
              <w:t>2.2</w:t>
            </w:r>
          </w:p>
        </w:tc>
      </w:tr>
      <w:tr w:rsidR="0025564C" w:rsidRPr="0025564C" w14:paraId="2012D9AA"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2209DEA6" w14:textId="77777777" w:rsidR="0025564C" w:rsidRPr="003303F7" w:rsidRDefault="0025564C" w:rsidP="0025564C">
            <w:pPr>
              <w:rPr>
                <w:rFonts w:ascii="Times New Roman" w:eastAsia="Times New Roman" w:hAnsi="Times New Roman" w:cs="Times New Roman"/>
                <w:b/>
                <w:color w:val="000000"/>
                <w:sz w:val="22"/>
                <w:szCs w:val="22"/>
                <w:lang w:eastAsia="en-US"/>
                <w:rPrChange w:id="150" w:author="Sally Thompson" w:date="2019-05-01T12:59:00Z">
                  <w:rPr>
                    <w:rFonts w:ascii="Calibri" w:eastAsia="Times New Roman" w:hAnsi="Calibri" w:cs="Calibri"/>
                    <w:color w:val="000000"/>
                    <w:sz w:val="22"/>
                    <w:szCs w:val="22"/>
                    <w:lang w:eastAsia="en-US"/>
                  </w:rPr>
                </w:rPrChange>
              </w:rPr>
            </w:pPr>
          </w:p>
        </w:tc>
        <w:tc>
          <w:tcPr>
            <w:tcW w:w="1720" w:type="dxa"/>
            <w:vMerge/>
            <w:tcBorders>
              <w:top w:val="nil"/>
              <w:left w:val="single" w:sz="4" w:space="0" w:color="auto"/>
              <w:bottom w:val="single" w:sz="4" w:space="0" w:color="000000"/>
              <w:right w:val="nil"/>
            </w:tcBorders>
            <w:vAlign w:val="center"/>
            <w:hideMark/>
          </w:tcPr>
          <w:p w14:paraId="6FAF38E1" w14:textId="77777777" w:rsidR="0025564C" w:rsidRPr="003303F7" w:rsidRDefault="0025564C" w:rsidP="003303F7">
            <w:pPr>
              <w:jc w:val="right"/>
              <w:rPr>
                <w:rFonts w:ascii="Times New Roman" w:eastAsia="Times New Roman" w:hAnsi="Times New Roman" w:cs="Times New Roman"/>
                <w:color w:val="000000"/>
                <w:sz w:val="22"/>
                <w:szCs w:val="22"/>
                <w:lang w:eastAsia="en-US"/>
                <w:rPrChange w:id="151" w:author="Sally Thompson" w:date="2019-05-01T12:59:00Z">
                  <w:rPr>
                    <w:rFonts w:ascii="Calibri" w:eastAsia="Times New Roman" w:hAnsi="Calibri" w:cs="Calibri"/>
                    <w:color w:val="000000"/>
                    <w:sz w:val="22"/>
                    <w:szCs w:val="22"/>
                    <w:lang w:eastAsia="en-US"/>
                  </w:rPr>
                </w:rPrChange>
              </w:rPr>
              <w:pPrChange w:id="152" w:author="Sally Thompson" w:date="2019-05-01T13:03:00Z">
                <w:pPr/>
              </w:pPrChange>
            </w:pPr>
          </w:p>
        </w:tc>
        <w:tc>
          <w:tcPr>
            <w:tcW w:w="1180" w:type="dxa"/>
            <w:tcBorders>
              <w:top w:val="nil"/>
              <w:left w:val="nil"/>
              <w:bottom w:val="nil"/>
              <w:right w:val="nil"/>
            </w:tcBorders>
            <w:shd w:val="clear" w:color="auto" w:fill="auto"/>
            <w:noWrap/>
            <w:vAlign w:val="bottom"/>
            <w:hideMark/>
          </w:tcPr>
          <w:p w14:paraId="302600E2"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153" w:author="Sally Thompson" w:date="2019-05-01T12:59:00Z">
                  <w:rPr>
                    <w:rFonts w:ascii="Calibri" w:eastAsia="Times New Roman" w:hAnsi="Calibri" w:cs="Calibri"/>
                    <w:color w:val="000000"/>
                    <w:sz w:val="22"/>
                    <w:szCs w:val="22"/>
                    <w:lang w:eastAsia="en-US"/>
                  </w:rPr>
                </w:rPrChange>
              </w:rPr>
              <w:pPrChange w:id="154"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155" w:author="Sally Thompson" w:date="2019-05-01T12:59:00Z">
                  <w:rPr>
                    <w:rFonts w:ascii="Calibri" w:eastAsia="Times New Roman" w:hAnsi="Calibri" w:cs="Calibri"/>
                    <w:color w:val="000000"/>
                    <w:sz w:val="22"/>
                    <w:szCs w:val="22"/>
                    <w:lang w:eastAsia="en-US"/>
                  </w:rPr>
                </w:rPrChange>
              </w:rPr>
              <w:t>50-60</w:t>
            </w:r>
          </w:p>
        </w:tc>
        <w:tc>
          <w:tcPr>
            <w:tcW w:w="880" w:type="dxa"/>
            <w:tcBorders>
              <w:top w:val="nil"/>
              <w:left w:val="nil"/>
              <w:bottom w:val="nil"/>
              <w:right w:val="nil"/>
            </w:tcBorders>
            <w:shd w:val="clear" w:color="auto" w:fill="auto"/>
            <w:noWrap/>
            <w:vAlign w:val="bottom"/>
            <w:hideMark/>
          </w:tcPr>
          <w:p w14:paraId="3CFC9C5E"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156" w:author="Sally Thompson" w:date="2019-05-01T12:59:00Z">
                  <w:rPr>
                    <w:rFonts w:ascii="Calibri" w:eastAsia="Times New Roman" w:hAnsi="Calibri" w:cs="Calibri"/>
                    <w:color w:val="000000"/>
                    <w:sz w:val="22"/>
                    <w:szCs w:val="22"/>
                    <w:lang w:eastAsia="en-US"/>
                  </w:rPr>
                </w:rPrChange>
              </w:rPr>
              <w:pPrChange w:id="157"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158" w:author="Sally Thompson" w:date="2019-05-01T12:59:00Z">
                  <w:rPr>
                    <w:rFonts w:ascii="Calibri" w:eastAsia="Times New Roman" w:hAnsi="Calibri" w:cs="Calibri"/>
                    <w:color w:val="000000"/>
                    <w:sz w:val="22"/>
                    <w:szCs w:val="22"/>
                    <w:lang w:eastAsia="en-US"/>
                  </w:rPr>
                </w:rPrChange>
              </w:rPr>
              <w:t>89.8</w:t>
            </w:r>
          </w:p>
        </w:tc>
        <w:tc>
          <w:tcPr>
            <w:tcW w:w="780" w:type="dxa"/>
            <w:tcBorders>
              <w:top w:val="nil"/>
              <w:left w:val="nil"/>
              <w:bottom w:val="nil"/>
              <w:right w:val="nil"/>
            </w:tcBorders>
            <w:shd w:val="clear" w:color="auto" w:fill="auto"/>
            <w:noWrap/>
            <w:vAlign w:val="bottom"/>
            <w:hideMark/>
          </w:tcPr>
          <w:p w14:paraId="420799D1"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159" w:author="Sally Thompson" w:date="2019-05-01T12:59:00Z">
                  <w:rPr>
                    <w:rFonts w:ascii="Calibri" w:eastAsia="Times New Roman" w:hAnsi="Calibri" w:cs="Calibri"/>
                    <w:color w:val="000000"/>
                    <w:sz w:val="22"/>
                    <w:szCs w:val="22"/>
                    <w:lang w:eastAsia="en-US"/>
                  </w:rPr>
                </w:rPrChange>
              </w:rPr>
              <w:pPrChange w:id="160"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161" w:author="Sally Thompson" w:date="2019-05-01T12:59:00Z">
                  <w:rPr>
                    <w:rFonts w:ascii="Calibri" w:eastAsia="Times New Roman" w:hAnsi="Calibri" w:cs="Calibri"/>
                    <w:color w:val="000000"/>
                    <w:sz w:val="22"/>
                    <w:szCs w:val="22"/>
                    <w:lang w:eastAsia="en-US"/>
                  </w:rPr>
                </w:rPrChange>
              </w:rPr>
              <w:t>3.9</w:t>
            </w:r>
          </w:p>
        </w:tc>
        <w:tc>
          <w:tcPr>
            <w:tcW w:w="886" w:type="dxa"/>
            <w:tcBorders>
              <w:top w:val="nil"/>
              <w:left w:val="nil"/>
              <w:bottom w:val="nil"/>
              <w:right w:val="nil"/>
            </w:tcBorders>
            <w:shd w:val="clear" w:color="auto" w:fill="auto"/>
            <w:noWrap/>
            <w:vAlign w:val="bottom"/>
            <w:hideMark/>
          </w:tcPr>
          <w:p w14:paraId="38A4AE55"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162" w:author="Sally Thompson" w:date="2019-05-01T12:59:00Z">
                  <w:rPr>
                    <w:rFonts w:ascii="Calibri" w:eastAsia="Times New Roman" w:hAnsi="Calibri" w:cs="Calibri"/>
                    <w:color w:val="000000"/>
                    <w:sz w:val="22"/>
                    <w:szCs w:val="22"/>
                    <w:lang w:eastAsia="en-US"/>
                  </w:rPr>
                </w:rPrChange>
              </w:rPr>
              <w:pPrChange w:id="163"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164" w:author="Sally Thompson" w:date="2019-05-01T12:59:00Z">
                  <w:rPr>
                    <w:rFonts w:ascii="Calibri" w:eastAsia="Times New Roman" w:hAnsi="Calibri" w:cs="Calibri"/>
                    <w:color w:val="000000"/>
                    <w:sz w:val="22"/>
                    <w:szCs w:val="22"/>
                    <w:lang w:eastAsia="en-US"/>
                  </w:rPr>
                </w:rPrChange>
              </w:rPr>
              <w:t>4.9</w:t>
            </w:r>
          </w:p>
        </w:tc>
        <w:tc>
          <w:tcPr>
            <w:tcW w:w="810" w:type="dxa"/>
            <w:tcBorders>
              <w:top w:val="nil"/>
              <w:left w:val="nil"/>
              <w:bottom w:val="nil"/>
              <w:right w:val="single" w:sz="8" w:space="0" w:color="auto"/>
            </w:tcBorders>
            <w:shd w:val="clear" w:color="auto" w:fill="auto"/>
            <w:noWrap/>
            <w:vAlign w:val="bottom"/>
            <w:hideMark/>
          </w:tcPr>
          <w:p w14:paraId="20C0D0B1"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165" w:author="Sally Thompson" w:date="2019-05-01T12:59:00Z">
                  <w:rPr>
                    <w:rFonts w:ascii="Calibri" w:eastAsia="Times New Roman" w:hAnsi="Calibri" w:cs="Calibri"/>
                    <w:color w:val="000000"/>
                    <w:sz w:val="22"/>
                    <w:szCs w:val="22"/>
                    <w:lang w:eastAsia="en-US"/>
                  </w:rPr>
                </w:rPrChange>
              </w:rPr>
              <w:pPrChange w:id="166"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167" w:author="Sally Thompson" w:date="2019-05-01T12:59:00Z">
                  <w:rPr>
                    <w:rFonts w:ascii="Calibri" w:eastAsia="Times New Roman" w:hAnsi="Calibri" w:cs="Calibri"/>
                    <w:color w:val="000000"/>
                    <w:sz w:val="22"/>
                    <w:szCs w:val="22"/>
                    <w:lang w:eastAsia="en-US"/>
                  </w:rPr>
                </w:rPrChange>
              </w:rPr>
              <w:t>1.3</w:t>
            </w:r>
          </w:p>
        </w:tc>
      </w:tr>
      <w:tr w:rsidR="0025564C" w:rsidRPr="0025564C" w14:paraId="1EA9DC27"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0E350D8D" w14:textId="77777777" w:rsidR="0025564C" w:rsidRPr="003303F7" w:rsidRDefault="0025564C" w:rsidP="0025564C">
            <w:pPr>
              <w:rPr>
                <w:rFonts w:ascii="Times New Roman" w:eastAsia="Times New Roman" w:hAnsi="Times New Roman" w:cs="Times New Roman"/>
                <w:b/>
                <w:color w:val="000000"/>
                <w:sz w:val="22"/>
                <w:szCs w:val="22"/>
                <w:lang w:eastAsia="en-US"/>
                <w:rPrChange w:id="168" w:author="Sally Thompson" w:date="2019-05-01T12:59:00Z">
                  <w:rPr>
                    <w:rFonts w:ascii="Calibri" w:eastAsia="Times New Roman" w:hAnsi="Calibri" w:cs="Calibri"/>
                    <w:color w:val="000000"/>
                    <w:sz w:val="22"/>
                    <w:szCs w:val="22"/>
                    <w:lang w:eastAsia="en-US"/>
                  </w:rPr>
                </w:rPrChange>
              </w:rPr>
            </w:pPr>
          </w:p>
        </w:tc>
        <w:tc>
          <w:tcPr>
            <w:tcW w:w="1720" w:type="dxa"/>
            <w:vMerge/>
            <w:tcBorders>
              <w:top w:val="nil"/>
              <w:left w:val="single" w:sz="4" w:space="0" w:color="auto"/>
              <w:bottom w:val="single" w:sz="4" w:space="0" w:color="000000"/>
              <w:right w:val="nil"/>
            </w:tcBorders>
            <w:vAlign w:val="center"/>
            <w:hideMark/>
          </w:tcPr>
          <w:p w14:paraId="245595F1" w14:textId="77777777" w:rsidR="0025564C" w:rsidRPr="003303F7" w:rsidRDefault="0025564C" w:rsidP="003303F7">
            <w:pPr>
              <w:jc w:val="right"/>
              <w:rPr>
                <w:rFonts w:ascii="Times New Roman" w:eastAsia="Times New Roman" w:hAnsi="Times New Roman" w:cs="Times New Roman"/>
                <w:color w:val="000000"/>
                <w:sz w:val="22"/>
                <w:szCs w:val="22"/>
                <w:lang w:eastAsia="en-US"/>
                <w:rPrChange w:id="169" w:author="Sally Thompson" w:date="2019-05-01T12:59:00Z">
                  <w:rPr>
                    <w:rFonts w:ascii="Calibri" w:eastAsia="Times New Roman" w:hAnsi="Calibri" w:cs="Calibri"/>
                    <w:color w:val="000000"/>
                    <w:sz w:val="22"/>
                    <w:szCs w:val="22"/>
                    <w:lang w:eastAsia="en-US"/>
                  </w:rPr>
                </w:rPrChange>
              </w:rPr>
              <w:pPrChange w:id="170" w:author="Sally Thompson" w:date="2019-05-01T13:03:00Z">
                <w:pPr/>
              </w:pPrChange>
            </w:pPr>
          </w:p>
        </w:tc>
        <w:tc>
          <w:tcPr>
            <w:tcW w:w="1180" w:type="dxa"/>
            <w:tcBorders>
              <w:top w:val="nil"/>
              <w:left w:val="nil"/>
              <w:bottom w:val="single" w:sz="4" w:space="0" w:color="auto"/>
              <w:right w:val="nil"/>
            </w:tcBorders>
            <w:shd w:val="clear" w:color="auto" w:fill="auto"/>
            <w:noWrap/>
            <w:vAlign w:val="bottom"/>
            <w:hideMark/>
          </w:tcPr>
          <w:p w14:paraId="02660F7A"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171" w:author="Sally Thompson" w:date="2019-05-01T12:59:00Z">
                  <w:rPr>
                    <w:rFonts w:ascii="Calibri" w:eastAsia="Times New Roman" w:hAnsi="Calibri" w:cs="Calibri"/>
                    <w:color w:val="000000"/>
                    <w:sz w:val="22"/>
                    <w:szCs w:val="22"/>
                    <w:lang w:eastAsia="en-US"/>
                  </w:rPr>
                </w:rPrChange>
              </w:rPr>
              <w:pPrChange w:id="172"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173" w:author="Sally Thompson" w:date="2019-05-01T12:59:00Z">
                  <w:rPr>
                    <w:rFonts w:ascii="Calibri" w:eastAsia="Times New Roman" w:hAnsi="Calibri" w:cs="Calibri"/>
                    <w:color w:val="000000"/>
                    <w:sz w:val="22"/>
                    <w:szCs w:val="22"/>
                    <w:lang w:eastAsia="en-US"/>
                  </w:rPr>
                </w:rPrChange>
              </w:rPr>
              <w:t>90-100</w:t>
            </w:r>
          </w:p>
        </w:tc>
        <w:tc>
          <w:tcPr>
            <w:tcW w:w="880" w:type="dxa"/>
            <w:tcBorders>
              <w:top w:val="nil"/>
              <w:left w:val="nil"/>
              <w:bottom w:val="single" w:sz="4" w:space="0" w:color="auto"/>
              <w:right w:val="nil"/>
            </w:tcBorders>
            <w:shd w:val="clear" w:color="auto" w:fill="auto"/>
            <w:noWrap/>
            <w:vAlign w:val="bottom"/>
            <w:hideMark/>
          </w:tcPr>
          <w:p w14:paraId="206C7564"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174" w:author="Sally Thompson" w:date="2019-05-01T12:59:00Z">
                  <w:rPr>
                    <w:rFonts w:ascii="Calibri" w:eastAsia="Times New Roman" w:hAnsi="Calibri" w:cs="Calibri"/>
                    <w:color w:val="000000"/>
                    <w:sz w:val="22"/>
                    <w:szCs w:val="22"/>
                    <w:lang w:eastAsia="en-US"/>
                  </w:rPr>
                </w:rPrChange>
              </w:rPr>
              <w:pPrChange w:id="175"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176" w:author="Sally Thompson" w:date="2019-05-01T12:59:00Z">
                  <w:rPr>
                    <w:rFonts w:ascii="Calibri" w:eastAsia="Times New Roman" w:hAnsi="Calibri" w:cs="Calibri"/>
                    <w:color w:val="000000"/>
                    <w:sz w:val="22"/>
                    <w:szCs w:val="22"/>
                    <w:lang w:eastAsia="en-US"/>
                  </w:rPr>
                </w:rPrChange>
              </w:rPr>
              <w:t>NA</w:t>
            </w:r>
          </w:p>
        </w:tc>
        <w:tc>
          <w:tcPr>
            <w:tcW w:w="780" w:type="dxa"/>
            <w:tcBorders>
              <w:top w:val="nil"/>
              <w:left w:val="nil"/>
              <w:bottom w:val="single" w:sz="4" w:space="0" w:color="auto"/>
              <w:right w:val="nil"/>
            </w:tcBorders>
            <w:shd w:val="clear" w:color="auto" w:fill="auto"/>
            <w:noWrap/>
            <w:vAlign w:val="bottom"/>
            <w:hideMark/>
          </w:tcPr>
          <w:p w14:paraId="7BE04E66"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177" w:author="Sally Thompson" w:date="2019-05-01T12:59:00Z">
                  <w:rPr>
                    <w:rFonts w:ascii="Calibri" w:eastAsia="Times New Roman" w:hAnsi="Calibri" w:cs="Calibri"/>
                    <w:color w:val="000000"/>
                    <w:sz w:val="22"/>
                    <w:szCs w:val="22"/>
                    <w:lang w:eastAsia="en-US"/>
                  </w:rPr>
                </w:rPrChange>
              </w:rPr>
              <w:pPrChange w:id="178"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179" w:author="Sally Thompson" w:date="2019-05-01T12:59:00Z">
                  <w:rPr>
                    <w:rFonts w:ascii="Calibri" w:eastAsia="Times New Roman" w:hAnsi="Calibri" w:cs="Calibri"/>
                    <w:color w:val="000000"/>
                    <w:sz w:val="22"/>
                    <w:szCs w:val="22"/>
                    <w:lang w:eastAsia="en-US"/>
                  </w:rPr>
                </w:rPrChange>
              </w:rPr>
              <w:t>NA</w:t>
            </w:r>
          </w:p>
        </w:tc>
        <w:tc>
          <w:tcPr>
            <w:tcW w:w="886" w:type="dxa"/>
            <w:tcBorders>
              <w:top w:val="nil"/>
              <w:left w:val="nil"/>
              <w:bottom w:val="single" w:sz="4" w:space="0" w:color="auto"/>
              <w:right w:val="nil"/>
            </w:tcBorders>
            <w:shd w:val="clear" w:color="auto" w:fill="auto"/>
            <w:noWrap/>
            <w:vAlign w:val="bottom"/>
            <w:hideMark/>
          </w:tcPr>
          <w:p w14:paraId="672CA46D"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180" w:author="Sally Thompson" w:date="2019-05-01T12:59:00Z">
                  <w:rPr>
                    <w:rFonts w:ascii="Calibri" w:eastAsia="Times New Roman" w:hAnsi="Calibri" w:cs="Calibri"/>
                    <w:color w:val="000000"/>
                    <w:sz w:val="22"/>
                    <w:szCs w:val="22"/>
                    <w:lang w:eastAsia="en-US"/>
                  </w:rPr>
                </w:rPrChange>
              </w:rPr>
              <w:pPrChange w:id="181"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182" w:author="Sally Thompson" w:date="2019-05-01T12:59:00Z">
                  <w:rPr>
                    <w:rFonts w:ascii="Calibri" w:eastAsia="Times New Roman" w:hAnsi="Calibri" w:cs="Calibri"/>
                    <w:color w:val="000000"/>
                    <w:sz w:val="22"/>
                    <w:szCs w:val="22"/>
                    <w:lang w:eastAsia="en-US"/>
                  </w:rPr>
                </w:rPrChange>
              </w:rPr>
              <w:t>NA</w:t>
            </w:r>
          </w:p>
        </w:tc>
        <w:tc>
          <w:tcPr>
            <w:tcW w:w="810" w:type="dxa"/>
            <w:tcBorders>
              <w:top w:val="nil"/>
              <w:left w:val="nil"/>
              <w:bottom w:val="single" w:sz="4" w:space="0" w:color="auto"/>
              <w:right w:val="single" w:sz="8" w:space="0" w:color="auto"/>
            </w:tcBorders>
            <w:shd w:val="clear" w:color="auto" w:fill="auto"/>
            <w:noWrap/>
            <w:vAlign w:val="bottom"/>
            <w:hideMark/>
          </w:tcPr>
          <w:p w14:paraId="36ACCFBA"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183" w:author="Sally Thompson" w:date="2019-05-01T12:59:00Z">
                  <w:rPr>
                    <w:rFonts w:ascii="Calibri" w:eastAsia="Times New Roman" w:hAnsi="Calibri" w:cs="Calibri"/>
                    <w:color w:val="000000"/>
                    <w:sz w:val="22"/>
                    <w:szCs w:val="22"/>
                    <w:lang w:eastAsia="en-US"/>
                  </w:rPr>
                </w:rPrChange>
              </w:rPr>
              <w:pPrChange w:id="184"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185" w:author="Sally Thompson" w:date="2019-05-01T12:59:00Z">
                  <w:rPr>
                    <w:rFonts w:ascii="Calibri" w:eastAsia="Times New Roman" w:hAnsi="Calibri" w:cs="Calibri"/>
                    <w:color w:val="000000"/>
                    <w:sz w:val="22"/>
                    <w:szCs w:val="22"/>
                    <w:lang w:eastAsia="en-US"/>
                  </w:rPr>
                </w:rPrChange>
              </w:rPr>
              <w:t>1.3</w:t>
            </w:r>
          </w:p>
        </w:tc>
      </w:tr>
      <w:tr w:rsidR="0025564C" w:rsidRPr="0025564C" w14:paraId="5A955C9D"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756F85E1" w14:textId="77777777" w:rsidR="0025564C" w:rsidRPr="003303F7" w:rsidRDefault="0025564C" w:rsidP="0025564C">
            <w:pPr>
              <w:rPr>
                <w:rFonts w:ascii="Times New Roman" w:eastAsia="Times New Roman" w:hAnsi="Times New Roman" w:cs="Times New Roman"/>
                <w:b/>
                <w:color w:val="000000"/>
                <w:sz w:val="22"/>
                <w:szCs w:val="22"/>
                <w:lang w:eastAsia="en-US"/>
                <w:rPrChange w:id="186" w:author="Sally Thompson" w:date="2019-05-01T12:59:00Z">
                  <w:rPr>
                    <w:rFonts w:ascii="Calibri" w:eastAsia="Times New Roman" w:hAnsi="Calibri" w:cs="Calibri"/>
                    <w:color w:val="000000"/>
                    <w:sz w:val="22"/>
                    <w:szCs w:val="22"/>
                    <w:lang w:eastAsia="en-US"/>
                  </w:rPr>
                </w:rPrChange>
              </w:rPr>
            </w:pPr>
          </w:p>
        </w:tc>
        <w:tc>
          <w:tcPr>
            <w:tcW w:w="1720" w:type="dxa"/>
            <w:vMerge w:val="restart"/>
            <w:tcBorders>
              <w:top w:val="nil"/>
              <w:left w:val="nil"/>
              <w:bottom w:val="single" w:sz="4" w:space="0" w:color="000000"/>
              <w:right w:val="nil"/>
            </w:tcBorders>
            <w:shd w:val="clear" w:color="auto" w:fill="auto"/>
            <w:noWrap/>
            <w:vAlign w:val="center"/>
            <w:hideMark/>
          </w:tcPr>
          <w:p w14:paraId="526FEE0A" w14:textId="77777777" w:rsidR="0025564C" w:rsidRPr="003303F7" w:rsidRDefault="0025564C" w:rsidP="003303F7">
            <w:pPr>
              <w:jc w:val="right"/>
              <w:rPr>
                <w:rFonts w:ascii="Times New Roman" w:eastAsia="Times New Roman" w:hAnsi="Times New Roman" w:cs="Times New Roman"/>
                <w:color w:val="000000"/>
                <w:sz w:val="22"/>
                <w:szCs w:val="22"/>
                <w:lang w:eastAsia="en-US"/>
                <w:rPrChange w:id="187" w:author="Sally Thompson" w:date="2019-05-01T12:59:00Z">
                  <w:rPr>
                    <w:rFonts w:ascii="Calibri" w:eastAsia="Times New Roman" w:hAnsi="Calibri" w:cs="Calibri"/>
                    <w:color w:val="000000"/>
                    <w:sz w:val="22"/>
                    <w:szCs w:val="22"/>
                    <w:lang w:eastAsia="en-US"/>
                  </w:rPr>
                </w:rPrChange>
              </w:rPr>
              <w:pPrChange w:id="188" w:author="Sally Thompson" w:date="2019-05-01T13:03:00Z">
                <w:pPr>
                  <w:jc w:val="center"/>
                </w:pPr>
              </w:pPrChange>
            </w:pPr>
            <w:r w:rsidRPr="003303F7">
              <w:rPr>
                <w:rFonts w:ascii="Times New Roman" w:eastAsia="Times New Roman" w:hAnsi="Times New Roman" w:cs="Times New Roman"/>
                <w:color w:val="000000"/>
                <w:sz w:val="22"/>
                <w:szCs w:val="22"/>
                <w:lang w:eastAsia="en-US"/>
                <w:rPrChange w:id="189" w:author="Sally Thompson" w:date="2019-05-01T12:59:00Z">
                  <w:rPr>
                    <w:rFonts w:ascii="Calibri" w:eastAsia="Times New Roman" w:hAnsi="Calibri" w:cs="Calibri"/>
                    <w:color w:val="000000"/>
                    <w:sz w:val="22"/>
                    <w:szCs w:val="22"/>
                    <w:lang w:eastAsia="en-US"/>
                  </w:rPr>
                </w:rPrChange>
              </w:rPr>
              <w:t>Forest</w:t>
            </w:r>
          </w:p>
        </w:tc>
        <w:tc>
          <w:tcPr>
            <w:tcW w:w="1180" w:type="dxa"/>
            <w:tcBorders>
              <w:top w:val="nil"/>
              <w:left w:val="nil"/>
              <w:bottom w:val="nil"/>
              <w:right w:val="nil"/>
            </w:tcBorders>
            <w:shd w:val="clear" w:color="auto" w:fill="auto"/>
            <w:noWrap/>
            <w:vAlign w:val="bottom"/>
            <w:hideMark/>
          </w:tcPr>
          <w:p w14:paraId="2B0BE5A7"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190" w:author="Sally Thompson" w:date="2019-05-01T12:59:00Z">
                  <w:rPr>
                    <w:rFonts w:ascii="Calibri" w:eastAsia="Times New Roman" w:hAnsi="Calibri" w:cs="Calibri"/>
                    <w:color w:val="000000"/>
                    <w:sz w:val="22"/>
                    <w:szCs w:val="22"/>
                    <w:lang w:eastAsia="en-US"/>
                  </w:rPr>
                </w:rPrChange>
              </w:rPr>
              <w:pPrChange w:id="191"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192" w:author="Sally Thompson" w:date="2019-05-01T12:59:00Z">
                  <w:rPr>
                    <w:rFonts w:ascii="Calibri" w:eastAsia="Times New Roman" w:hAnsi="Calibri" w:cs="Calibri"/>
                    <w:color w:val="000000"/>
                    <w:sz w:val="22"/>
                    <w:szCs w:val="22"/>
                    <w:lang w:eastAsia="en-US"/>
                  </w:rPr>
                </w:rPrChange>
              </w:rPr>
              <w:t>0-10</w:t>
            </w:r>
          </w:p>
        </w:tc>
        <w:tc>
          <w:tcPr>
            <w:tcW w:w="880" w:type="dxa"/>
            <w:tcBorders>
              <w:top w:val="nil"/>
              <w:left w:val="nil"/>
              <w:bottom w:val="nil"/>
              <w:right w:val="nil"/>
            </w:tcBorders>
            <w:shd w:val="clear" w:color="auto" w:fill="auto"/>
            <w:noWrap/>
            <w:vAlign w:val="bottom"/>
            <w:hideMark/>
          </w:tcPr>
          <w:p w14:paraId="0276005A"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193" w:author="Sally Thompson" w:date="2019-05-01T12:59:00Z">
                  <w:rPr>
                    <w:rFonts w:ascii="Calibri" w:eastAsia="Times New Roman" w:hAnsi="Calibri" w:cs="Calibri"/>
                    <w:color w:val="000000"/>
                    <w:sz w:val="22"/>
                    <w:szCs w:val="22"/>
                    <w:lang w:eastAsia="en-US"/>
                  </w:rPr>
                </w:rPrChange>
              </w:rPr>
              <w:pPrChange w:id="194"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195" w:author="Sally Thompson" w:date="2019-05-01T12:59:00Z">
                  <w:rPr>
                    <w:rFonts w:ascii="Calibri" w:eastAsia="Times New Roman" w:hAnsi="Calibri" w:cs="Calibri"/>
                    <w:color w:val="000000"/>
                    <w:sz w:val="22"/>
                    <w:szCs w:val="22"/>
                    <w:lang w:eastAsia="en-US"/>
                  </w:rPr>
                </w:rPrChange>
              </w:rPr>
              <w:t>87.6</w:t>
            </w:r>
          </w:p>
        </w:tc>
        <w:tc>
          <w:tcPr>
            <w:tcW w:w="780" w:type="dxa"/>
            <w:tcBorders>
              <w:top w:val="nil"/>
              <w:left w:val="nil"/>
              <w:bottom w:val="nil"/>
              <w:right w:val="nil"/>
            </w:tcBorders>
            <w:shd w:val="clear" w:color="auto" w:fill="auto"/>
            <w:noWrap/>
            <w:vAlign w:val="bottom"/>
            <w:hideMark/>
          </w:tcPr>
          <w:p w14:paraId="03F83785"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196" w:author="Sally Thompson" w:date="2019-05-01T12:59:00Z">
                  <w:rPr>
                    <w:rFonts w:ascii="Calibri" w:eastAsia="Times New Roman" w:hAnsi="Calibri" w:cs="Calibri"/>
                    <w:color w:val="000000"/>
                    <w:sz w:val="22"/>
                    <w:szCs w:val="22"/>
                    <w:lang w:eastAsia="en-US"/>
                  </w:rPr>
                </w:rPrChange>
              </w:rPr>
              <w:pPrChange w:id="197"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198" w:author="Sally Thompson" w:date="2019-05-01T12:59:00Z">
                  <w:rPr>
                    <w:rFonts w:ascii="Calibri" w:eastAsia="Times New Roman" w:hAnsi="Calibri" w:cs="Calibri"/>
                    <w:color w:val="000000"/>
                    <w:sz w:val="22"/>
                    <w:szCs w:val="22"/>
                    <w:lang w:eastAsia="en-US"/>
                  </w:rPr>
                </w:rPrChange>
              </w:rPr>
              <w:t>5.9</w:t>
            </w:r>
          </w:p>
        </w:tc>
        <w:tc>
          <w:tcPr>
            <w:tcW w:w="886" w:type="dxa"/>
            <w:tcBorders>
              <w:top w:val="nil"/>
              <w:left w:val="nil"/>
              <w:bottom w:val="nil"/>
              <w:right w:val="nil"/>
            </w:tcBorders>
            <w:shd w:val="clear" w:color="auto" w:fill="auto"/>
            <w:noWrap/>
            <w:vAlign w:val="bottom"/>
            <w:hideMark/>
          </w:tcPr>
          <w:p w14:paraId="64768CFC"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199" w:author="Sally Thompson" w:date="2019-05-01T12:59:00Z">
                  <w:rPr>
                    <w:rFonts w:ascii="Calibri" w:eastAsia="Times New Roman" w:hAnsi="Calibri" w:cs="Calibri"/>
                    <w:color w:val="000000"/>
                    <w:sz w:val="22"/>
                    <w:szCs w:val="22"/>
                    <w:lang w:eastAsia="en-US"/>
                  </w:rPr>
                </w:rPrChange>
              </w:rPr>
              <w:pPrChange w:id="200"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201" w:author="Sally Thompson" w:date="2019-05-01T12:59:00Z">
                  <w:rPr>
                    <w:rFonts w:ascii="Calibri" w:eastAsia="Times New Roman" w:hAnsi="Calibri" w:cs="Calibri"/>
                    <w:color w:val="000000"/>
                    <w:sz w:val="22"/>
                    <w:szCs w:val="22"/>
                    <w:lang w:eastAsia="en-US"/>
                  </w:rPr>
                </w:rPrChange>
              </w:rPr>
              <w:t>4.9</w:t>
            </w:r>
          </w:p>
        </w:tc>
        <w:tc>
          <w:tcPr>
            <w:tcW w:w="810" w:type="dxa"/>
            <w:tcBorders>
              <w:top w:val="nil"/>
              <w:left w:val="nil"/>
              <w:bottom w:val="nil"/>
              <w:right w:val="single" w:sz="8" w:space="0" w:color="auto"/>
            </w:tcBorders>
            <w:shd w:val="clear" w:color="auto" w:fill="auto"/>
            <w:noWrap/>
            <w:vAlign w:val="bottom"/>
            <w:hideMark/>
          </w:tcPr>
          <w:p w14:paraId="330B7BB3"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202" w:author="Sally Thompson" w:date="2019-05-01T12:59:00Z">
                  <w:rPr>
                    <w:rFonts w:ascii="Calibri" w:eastAsia="Times New Roman" w:hAnsi="Calibri" w:cs="Calibri"/>
                    <w:color w:val="000000"/>
                    <w:sz w:val="22"/>
                    <w:szCs w:val="22"/>
                    <w:lang w:eastAsia="en-US"/>
                  </w:rPr>
                </w:rPrChange>
              </w:rPr>
              <w:pPrChange w:id="203"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204" w:author="Sally Thompson" w:date="2019-05-01T12:59:00Z">
                  <w:rPr>
                    <w:rFonts w:ascii="Calibri" w:eastAsia="Times New Roman" w:hAnsi="Calibri" w:cs="Calibri"/>
                    <w:color w:val="000000"/>
                    <w:sz w:val="22"/>
                    <w:szCs w:val="22"/>
                    <w:lang w:eastAsia="en-US"/>
                  </w:rPr>
                </w:rPrChange>
              </w:rPr>
              <w:t>1.6</w:t>
            </w:r>
          </w:p>
        </w:tc>
      </w:tr>
      <w:tr w:rsidR="0025564C" w:rsidRPr="0025564C" w14:paraId="314BD505"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2F0EE407" w14:textId="77777777" w:rsidR="0025564C" w:rsidRPr="003303F7" w:rsidRDefault="0025564C" w:rsidP="0025564C">
            <w:pPr>
              <w:rPr>
                <w:rFonts w:ascii="Times New Roman" w:eastAsia="Times New Roman" w:hAnsi="Times New Roman" w:cs="Times New Roman"/>
                <w:b/>
                <w:color w:val="000000"/>
                <w:sz w:val="22"/>
                <w:szCs w:val="22"/>
                <w:lang w:eastAsia="en-US"/>
                <w:rPrChange w:id="205" w:author="Sally Thompson" w:date="2019-05-01T12:59:00Z">
                  <w:rPr>
                    <w:rFonts w:ascii="Calibri" w:eastAsia="Times New Roman" w:hAnsi="Calibri" w:cs="Calibri"/>
                    <w:color w:val="000000"/>
                    <w:sz w:val="22"/>
                    <w:szCs w:val="22"/>
                    <w:lang w:eastAsia="en-US"/>
                  </w:rPr>
                </w:rPrChange>
              </w:rPr>
            </w:pPr>
          </w:p>
        </w:tc>
        <w:tc>
          <w:tcPr>
            <w:tcW w:w="1720" w:type="dxa"/>
            <w:vMerge/>
            <w:tcBorders>
              <w:top w:val="nil"/>
              <w:left w:val="nil"/>
              <w:bottom w:val="single" w:sz="4" w:space="0" w:color="000000"/>
              <w:right w:val="nil"/>
            </w:tcBorders>
            <w:vAlign w:val="center"/>
            <w:hideMark/>
          </w:tcPr>
          <w:p w14:paraId="694EB715" w14:textId="77777777" w:rsidR="0025564C" w:rsidRPr="003303F7" w:rsidRDefault="0025564C" w:rsidP="003303F7">
            <w:pPr>
              <w:jc w:val="right"/>
              <w:rPr>
                <w:rFonts w:ascii="Times New Roman" w:eastAsia="Times New Roman" w:hAnsi="Times New Roman" w:cs="Times New Roman"/>
                <w:color w:val="000000"/>
                <w:sz w:val="22"/>
                <w:szCs w:val="22"/>
                <w:lang w:eastAsia="en-US"/>
                <w:rPrChange w:id="206" w:author="Sally Thompson" w:date="2019-05-01T12:59:00Z">
                  <w:rPr>
                    <w:rFonts w:ascii="Calibri" w:eastAsia="Times New Roman" w:hAnsi="Calibri" w:cs="Calibri"/>
                    <w:color w:val="000000"/>
                    <w:sz w:val="22"/>
                    <w:szCs w:val="22"/>
                    <w:lang w:eastAsia="en-US"/>
                  </w:rPr>
                </w:rPrChange>
              </w:rPr>
              <w:pPrChange w:id="207" w:author="Sally Thompson" w:date="2019-05-01T13:03:00Z">
                <w:pPr/>
              </w:pPrChange>
            </w:pPr>
          </w:p>
        </w:tc>
        <w:tc>
          <w:tcPr>
            <w:tcW w:w="1180" w:type="dxa"/>
            <w:tcBorders>
              <w:top w:val="nil"/>
              <w:left w:val="nil"/>
              <w:bottom w:val="nil"/>
              <w:right w:val="nil"/>
            </w:tcBorders>
            <w:shd w:val="clear" w:color="auto" w:fill="auto"/>
            <w:noWrap/>
            <w:vAlign w:val="bottom"/>
            <w:hideMark/>
          </w:tcPr>
          <w:p w14:paraId="0BD298F8"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208" w:author="Sally Thompson" w:date="2019-05-01T12:59:00Z">
                  <w:rPr>
                    <w:rFonts w:ascii="Calibri" w:eastAsia="Times New Roman" w:hAnsi="Calibri" w:cs="Calibri"/>
                    <w:color w:val="000000"/>
                    <w:sz w:val="22"/>
                    <w:szCs w:val="22"/>
                    <w:lang w:eastAsia="en-US"/>
                  </w:rPr>
                </w:rPrChange>
              </w:rPr>
              <w:pPrChange w:id="209"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210" w:author="Sally Thompson" w:date="2019-05-01T12:59:00Z">
                  <w:rPr>
                    <w:rFonts w:ascii="Calibri" w:eastAsia="Times New Roman" w:hAnsi="Calibri" w:cs="Calibri"/>
                    <w:color w:val="000000"/>
                    <w:sz w:val="22"/>
                    <w:szCs w:val="22"/>
                    <w:lang w:eastAsia="en-US"/>
                  </w:rPr>
                </w:rPrChange>
              </w:rPr>
              <w:t>50-60</w:t>
            </w:r>
          </w:p>
        </w:tc>
        <w:tc>
          <w:tcPr>
            <w:tcW w:w="880" w:type="dxa"/>
            <w:tcBorders>
              <w:top w:val="nil"/>
              <w:left w:val="nil"/>
              <w:bottom w:val="nil"/>
              <w:right w:val="nil"/>
            </w:tcBorders>
            <w:shd w:val="clear" w:color="auto" w:fill="auto"/>
            <w:noWrap/>
            <w:vAlign w:val="bottom"/>
            <w:hideMark/>
          </w:tcPr>
          <w:p w14:paraId="29430AA2"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211" w:author="Sally Thompson" w:date="2019-05-01T12:59:00Z">
                  <w:rPr>
                    <w:rFonts w:ascii="Calibri" w:eastAsia="Times New Roman" w:hAnsi="Calibri" w:cs="Calibri"/>
                    <w:color w:val="000000"/>
                    <w:sz w:val="22"/>
                    <w:szCs w:val="22"/>
                    <w:lang w:eastAsia="en-US"/>
                  </w:rPr>
                </w:rPrChange>
              </w:rPr>
              <w:pPrChange w:id="212"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213" w:author="Sally Thompson" w:date="2019-05-01T12:59:00Z">
                  <w:rPr>
                    <w:rFonts w:ascii="Calibri" w:eastAsia="Times New Roman" w:hAnsi="Calibri" w:cs="Calibri"/>
                    <w:color w:val="000000"/>
                    <w:sz w:val="22"/>
                    <w:szCs w:val="22"/>
                    <w:lang w:eastAsia="en-US"/>
                  </w:rPr>
                </w:rPrChange>
              </w:rPr>
              <w:t>90.8</w:t>
            </w:r>
          </w:p>
        </w:tc>
        <w:tc>
          <w:tcPr>
            <w:tcW w:w="780" w:type="dxa"/>
            <w:tcBorders>
              <w:top w:val="nil"/>
              <w:left w:val="nil"/>
              <w:bottom w:val="nil"/>
              <w:right w:val="nil"/>
            </w:tcBorders>
            <w:shd w:val="clear" w:color="auto" w:fill="auto"/>
            <w:noWrap/>
            <w:vAlign w:val="bottom"/>
            <w:hideMark/>
          </w:tcPr>
          <w:p w14:paraId="0BFBA699"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214" w:author="Sally Thompson" w:date="2019-05-01T12:59:00Z">
                  <w:rPr>
                    <w:rFonts w:ascii="Calibri" w:eastAsia="Times New Roman" w:hAnsi="Calibri" w:cs="Calibri"/>
                    <w:color w:val="000000"/>
                    <w:sz w:val="22"/>
                    <w:szCs w:val="22"/>
                    <w:lang w:eastAsia="en-US"/>
                  </w:rPr>
                </w:rPrChange>
              </w:rPr>
              <w:pPrChange w:id="215"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216" w:author="Sally Thompson" w:date="2019-05-01T12:59:00Z">
                  <w:rPr>
                    <w:rFonts w:ascii="Calibri" w:eastAsia="Times New Roman" w:hAnsi="Calibri" w:cs="Calibri"/>
                    <w:color w:val="000000"/>
                    <w:sz w:val="22"/>
                    <w:szCs w:val="22"/>
                    <w:lang w:eastAsia="en-US"/>
                  </w:rPr>
                </w:rPrChange>
              </w:rPr>
              <w:t>3.0</w:t>
            </w:r>
          </w:p>
        </w:tc>
        <w:tc>
          <w:tcPr>
            <w:tcW w:w="886" w:type="dxa"/>
            <w:tcBorders>
              <w:top w:val="nil"/>
              <w:left w:val="nil"/>
              <w:bottom w:val="nil"/>
              <w:right w:val="nil"/>
            </w:tcBorders>
            <w:shd w:val="clear" w:color="auto" w:fill="auto"/>
            <w:noWrap/>
            <w:vAlign w:val="bottom"/>
            <w:hideMark/>
          </w:tcPr>
          <w:p w14:paraId="5032E278"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217" w:author="Sally Thompson" w:date="2019-05-01T12:59:00Z">
                  <w:rPr>
                    <w:rFonts w:ascii="Calibri" w:eastAsia="Times New Roman" w:hAnsi="Calibri" w:cs="Calibri"/>
                    <w:color w:val="000000"/>
                    <w:sz w:val="22"/>
                    <w:szCs w:val="22"/>
                    <w:lang w:eastAsia="en-US"/>
                  </w:rPr>
                </w:rPrChange>
              </w:rPr>
              <w:pPrChange w:id="218"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219" w:author="Sally Thompson" w:date="2019-05-01T12:59:00Z">
                  <w:rPr>
                    <w:rFonts w:ascii="Calibri" w:eastAsia="Times New Roman" w:hAnsi="Calibri" w:cs="Calibri"/>
                    <w:color w:val="000000"/>
                    <w:sz w:val="22"/>
                    <w:szCs w:val="22"/>
                    <w:lang w:eastAsia="en-US"/>
                  </w:rPr>
                </w:rPrChange>
              </w:rPr>
              <w:t>4.9</w:t>
            </w:r>
          </w:p>
        </w:tc>
        <w:tc>
          <w:tcPr>
            <w:tcW w:w="810" w:type="dxa"/>
            <w:tcBorders>
              <w:top w:val="nil"/>
              <w:left w:val="nil"/>
              <w:bottom w:val="nil"/>
              <w:right w:val="single" w:sz="8" w:space="0" w:color="auto"/>
            </w:tcBorders>
            <w:shd w:val="clear" w:color="auto" w:fill="auto"/>
            <w:noWrap/>
            <w:vAlign w:val="bottom"/>
            <w:hideMark/>
          </w:tcPr>
          <w:p w14:paraId="4B26F9D9"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220" w:author="Sally Thompson" w:date="2019-05-01T12:59:00Z">
                  <w:rPr>
                    <w:rFonts w:ascii="Calibri" w:eastAsia="Times New Roman" w:hAnsi="Calibri" w:cs="Calibri"/>
                    <w:color w:val="000000"/>
                    <w:sz w:val="22"/>
                    <w:szCs w:val="22"/>
                    <w:lang w:eastAsia="en-US"/>
                  </w:rPr>
                </w:rPrChange>
              </w:rPr>
              <w:pPrChange w:id="221"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222" w:author="Sally Thompson" w:date="2019-05-01T12:59:00Z">
                  <w:rPr>
                    <w:rFonts w:ascii="Calibri" w:eastAsia="Times New Roman" w:hAnsi="Calibri" w:cs="Calibri"/>
                    <w:color w:val="000000"/>
                    <w:sz w:val="22"/>
                    <w:szCs w:val="22"/>
                    <w:lang w:eastAsia="en-US"/>
                  </w:rPr>
                </w:rPrChange>
              </w:rPr>
              <w:t>1.3</w:t>
            </w:r>
          </w:p>
        </w:tc>
      </w:tr>
      <w:tr w:rsidR="0025564C" w:rsidRPr="0025564C" w14:paraId="0AA82BF6"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4537FCD4" w14:textId="77777777" w:rsidR="0025564C" w:rsidRPr="003303F7" w:rsidRDefault="0025564C" w:rsidP="0025564C">
            <w:pPr>
              <w:rPr>
                <w:rFonts w:ascii="Times New Roman" w:eastAsia="Times New Roman" w:hAnsi="Times New Roman" w:cs="Times New Roman"/>
                <w:b/>
                <w:color w:val="000000"/>
                <w:sz w:val="22"/>
                <w:szCs w:val="22"/>
                <w:lang w:eastAsia="en-US"/>
                <w:rPrChange w:id="223" w:author="Sally Thompson" w:date="2019-05-01T12:59:00Z">
                  <w:rPr>
                    <w:rFonts w:ascii="Calibri" w:eastAsia="Times New Roman" w:hAnsi="Calibri" w:cs="Calibri"/>
                    <w:color w:val="000000"/>
                    <w:sz w:val="22"/>
                    <w:szCs w:val="22"/>
                    <w:lang w:eastAsia="en-US"/>
                  </w:rPr>
                </w:rPrChange>
              </w:rPr>
            </w:pPr>
          </w:p>
        </w:tc>
        <w:tc>
          <w:tcPr>
            <w:tcW w:w="1720" w:type="dxa"/>
            <w:vMerge/>
            <w:tcBorders>
              <w:top w:val="nil"/>
              <w:left w:val="nil"/>
              <w:bottom w:val="single" w:sz="4" w:space="0" w:color="000000"/>
              <w:right w:val="nil"/>
            </w:tcBorders>
            <w:vAlign w:val="center"/>
            <w:hideMark/>
          </w:tcPr>
          <w:p w14:paraId="0FEB2CF5" w14:textId="77777777" w:rsidR="0025564C" w:rsidRPr="003303F7" w:rsidRDefault="0025564C" w:rsidP="003303F7">
            <w:pPr>
              <w:jc w:val="right"/>
              <w:rPr>
                <w:rFonts w:ascii="Times New Roman" w:eastAsia="Times New Roman" w:hAnsi="Times New Roman" w:cs="Times New Roman"/>
                <w:color w:val="000000"/>
                <w:sz w:val="22"/>
                <w:szCs w:val="22"/>
                <w:lang w:eastAsia="en-US"/>
                <w:rPrChange w:id="224" w:author="Sally Thompson" w:date="2019-05-01T12:59:00Z">
                  <w:rPr>
                    <w:rFonts w:ascii="Calibri" w:eastAsia="Times New Roman" w:hAnsi="Calibri" w:cs="Calibri"/>
                    <w:color w:val="000000"/>
                    <w:sz w:val="22"/>
                    <w:szCs w:val="22"/>
                    <w:lang w:eastAsia="en-US"/>
                  </w:rPr>
                </w:rPrChange>
              </w:rPr>
              <w:pPrChange w:id="225" w:author="Sally Thompson" w:date="2019-05-01T13:03:00Z">
                <w:pPr/>
              </w:pPrChange>
            </w:pPr>
          </w:p>
        </w:tc>
        <w:tc>
          <w:tcPr>
            <w:tcW w:w="1180" w:type="dxa"/>
            <w:tcBorders>
              <w:top w:val="nil"/>
              <w:left w:val="nil"/>
              <w:bottom w:val="single" w:sz="4" w:space="0" w:color="auto"/>
              <w:right w:val="nil"/>
            </w:tcBorders>
            <w:shd w:val="clear" w:color="auto" w:fill="auto"/>
            <w:noWrap/>
            <w:vAlign w:val="bottom"/>
            <w:hideMark/>
          </w:tcPr>
          <w:p w14:paraId="4C28619C"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226" w:author="Sally Thompson" w:date="2019-05-01T12:59:00Z">
                  <w:rPr>
                    <w:rFonts w:ascii="Calibri" w:eastAsia="Times New Roman" w:hAnsi="Calibri" w:cs="Calibri"/>
                    <w:color w:val="000000"/>
                    <w:sz w:val="22"/>
                    <w:szCs w:val="22"/>
                    <w:lang w:eastAsia="en-US"/>
                  </w:rPr>
                </w:rPrChange>
              </w:rPr>
              <w:pPrChange w:id="227"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228" w:author="Sally Thompson" w:date="2019-05-01T12:59:00Z">
                  <w:rPr>
                    <w:rFonts w:ascii="Calibri" w:eastAsia="Times New Roman" w:hAnsi="Calibri" w:cs="Calibri"/>
                    <w:color w:val="000000"/>
                    <w:sz w:val="22"/>
                    <w:szCs w:val="22"/>
                    <w:lang w:eastAsia="en-US"/>
                  </w:rPr>
                </w:rPrChange>
              </w:rPr>
              <w:t>90-100</w:t>
            </w:r>
          </w:p>
        </w:tc>
        <w:tc>
          <w:tcPr>
            <w:tcW w:w="880" w:type="dxa"/>
            <w:tcBorders>
              <w:top w:val="nil"/>
              <w:left w:val="nil"/>
              <w:bottom w:val="single" w:sz="4" w:space="0" w:color="auto"/>
              <w:right w:val="nil"/>
            </w:tcBorders>
            <w:shd w:val="clear" w:color="auto" w:fill="auto"/>
            <w:noWrap/>
            <w:vAlign w:val="bottom"/>
            <w:hideMark/>
          </w:tcPr>
          <w:p w14:paraId="443576C3"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229" w:author="Sally Thompson" w:date="2019-05-01T12:59:00Z">
                  <w:rPr>
                    <w:rFonts w:ascii="Calibri" w:eastAsia="Times New Roman" w:hAnsi="Calibri" w:cs="Calibri"/>
                    <w:color w:val="000000"/>
                    <w:sz w:val="22"/>
                    <w:szCs w:val="22"/>
                    <w:lang w:eastAsia="en-US"/>
                  </w:rPr>
                </w:rPrChange>
              </w:rPr>
              <w:pPrChange w:id="230"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231" w:author="Sally Thompson" w:date="2019-05-01T12:59:00Z">
                  <w:rPr>
                    <w:rFonts w:ascii="Calibri" w:eastAsia="Times New Roman" w:hAnsi="Calibri" w:cs="Calibri"/>
                    <w:color w:val="000000"/>
                    <w:sz w:val="22"/>
                    <w:szCs w:val="22"/>
                    <w:lang w:eastAsia="en-US"/>
                  </w:rPr>
                </w:rPrChange>
              </w:rPr>
              <w:t>89.9</w:t>
            </w:r>
          </w:p>
        </w:tc>
        <w:tc>
          <w:tcPr>
            <w:tcW w:w="780" w:type="dxa"/>
            <w:tcBorders>
              <w:top w:val="nil"/>
              <w:left w:val="nil"/>
              <w:bottom w:val="single" w:sz="4" w:space="0" w:color="auto"/>
              <w:right w:val="nil"/>
            </w:tcBorders>
            <w:shd w:val="clear" w:color="auto" w:fill="auto"/>
            <w:noWrap/>
            <w:vAlign w:val="bottom"/>
            <w:hideMark/>
          </w:tcPr>
          <w:p w14:paraId="5219EF8E"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232" w:author="Sally Thompson" w:date="2019-05-01T12:59:00Z">
                  <w:rPr>
                    <w:rFonts w:ascii="Calibri" w:eastAsia="Times New Roman" w:hAnsi="Calibri" w:cs="Calibri"/>
                    <w:color w:val="000000"/>
                    <w:sz w:val="22"/>
                    <w:szCs w:val="22"/>
                    <w:lang w:eastAsia="en-US"/>
                  </w:rPr>
                </w:rPrChange>
              </w:rPr>
              <w:pPrChange w:id="233"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234" w:author="Sally Thompson" w:date="2019-05-01T12:59:00Z">
                  <w:rPr>
                    <w:rFonts w:ascii="Calibri" w:eastAsia="Times New Roman" w:hAnsi="Calibri" w:cs="Calibri"/>
                    <w:color w:val="000000"/>
                    <w:sz w:val="22"/>
                    <w:szCs w:val="22"/>
                    <w:lang w:eastAsia="en-US"/>
                  </w:rPr>
                </w:rPrChange>
              </w:rPr>
              <w:t>4.0</w:t>
            </w:r>
          </w:p>
        </w:tc>
        <w:tc>
          <w:tcPr>
            <w:tcW w:w="886" w:type="dxa"/>
            <w:tcBorders>
              <w:top w:val="nil"/>
              <w:left w:val="nil"/>
              <w:bottom w:val="single" w:sz="4" w:space="0" w:color="auto"/>
              <w:right w:val="nil"/>
            </w:tcBorders>
            <w:shd w:val="clear" w:color="auto" w:fill="auto"/>
            <w:noWrap/>
            <w:vAlign w:val="bottom"/>
            <w:hideMark/>
          </w:tcPr>
          <w:p w14:paraId="4807F6D3"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235" w:author="Sally Thompson" w:date="2019-05-01T12:59:00Z">
                  <w:rPr>
                    <w:rFonts w:ascii="Calibri" w:eastAsia="Times New Roman" w:hAnsi="Calibri" w:cs="Calibri"/>
                    <w:color w:val="000000"/>
                    <w:sz w:val="22"/>
                    <w:szCs w:val="22"/>
                    <w:lang w:eastAsia="en-US"/>
                  </w:rPr>
                </w:rPrChange>
              </w:rPr>
              <w:pPrChange w:id="236"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237" w:author="Sally Thompson" w:date="2019-05-01T12:59:00Z">
                  <w:rPr>
                    <w:rFonts w:ascii="Calibri" w:eastAsia="Times New Roman" w:hAnsi="Calibri" w:cs="Calibri"/>
                    <w:color w:val="000000"/>
                    <w:sz w:val="22"/>
                    <w:szCs w:val="22"/>
                    <w:lang w:eastAsia="en-US"/>
                  </w:rPr>
                </w:rPrChange>
              </w:rPr>
              <w:t>4.9</w:t>
            </w:r>
          </w:p>
        </w:tc>
        <w:tc>
          <w:tcPr>
            <w:tcW w:w="810" w:type="dxa"/>
            <w:tcBorders>
              <w:top w:val="nil"/>
              <w:left w:val="nil"/>
              <w:bottom w:val="single" w:sz="4" w:space="0" w:color="auto"/>
              <w:right w:val="single" w:sz="8" w:space="0" w:color="auto"/>
            </w:tcBorders>
            <w:shd w:val="clear" w:color="auto" w:fill="auto"/>
            <w:noWrap/>
            <w:vAlign w:val="bottom"/>
            <w:hideMark/>
          </w:tcPr>
          <w:p w14:paraId="7494C721"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238" w:author="Sally Thompson" w:date="2019-05-01T12:59:00Z">
                  <w:rPr>
                    <w:rFonts w:ascii="Calibri" w:eastAsia="Times New Roman" w:hAnsi="Calibri" w:cs="Calibri"/>
                    <w:color w:val="000000"/>
                    <w:sz w:val="22"/>
                    <w:szCs w:val="22"/>
                    <w:lang w:eastAsia="en-US"/>
                  </w:rPr>
                </w:rPrChange>
              </w:rPr>
              <w:pPrChange w:id="239"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240" w:author="Sally Thompson" w:date="2019-05-01T12:59:00Z">
                  <w:rPr>
                    <w:rFonts w:ascii="Calibri" w:eastAsia="Times New Roman" w:hAnsi="Calibri" w:cs="Calibri"/>
                    <w:color w:val="000000"/>
                    <w:sz w:val="22"/>
                    <w:szCs w:val="22"/>
                    <w:lang w:eastAsia="en-US"/>
                  </w:rPr>
                </w:rPrChange>
              </w:rPr>
              <w:t>1.2</w:t>
            </w:r>
          </w:p>
        </w:tc>
      </w:tr>
      <w:tr w:rsidR="0025564C" w:rsidRPr="0025564C" w14:paraId="38BDA708" w14:textId="77777777" w:rsidTr="00641B54">
        <w:trPr>
          <w:trHeight w:val="300"/>
        </w:trPr>
        <w:tc>
          <w:tcPr>
            <w:tcW w:w="1204"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70AB304A" w14:textId="77777777" w:rsidR="0025564C" w:rsidRPr="003303F7" w:rsidRDefault="0025564C" w:rsidP="0025564C">
            <w:pPr>
              <w:jc w:val="center"/>
              <w:rPr>
                <w:rFonts w:ascii="Times New Roman" w:eastAsia="Times New Roman" w:hAnsi="Times New Roman" w:cs="Times New Roman"/>
                <w:b/>
                <w:color w:val="000000"/>
                <w:sz w:val="22"/>
                <w:szCs w:val="22"/>
                <w:lang w:eastAsia="en-US"/>
                <w:rPrChange w:id="241" w:author="Sally Thompson" w:date="2019-05-01T12:59:00Z">
                  <w:rPr>
                    <w:rFonts w:ascii="Calibri" w:eastAsia="Times New Roman" w:hAnsi="Calibri" w:cs="Calibri"/>
                    <w:color w:val="000000"/>
                    <w:sz w:val="22"/>
                    <w:szCs w:val="22"/>
                    <w:lang w:eastAsia="en-US"/>
                  </w:rPr>
                </w:rPrChange>
              </w:rPr>
            </w:pPr>
            <w:r w:rsidRPr="003303F7">
              <w:rPr>
                <w:rFonts w:ascii="Times New Roman" w:eastAsia="Times New Roman" w:hAnsi="Times New Roman" w:cs="Times New Roman"/>
                <w:b/>
                <w:color w:val="000000"/>
                <w:sz w:val="22"/>
                <w:szCs w:val="22"/>
                <w:lang w:eastAsia="en-US"/>
                <w:rPrChange w:id="242" w:author="Sally Thompson" w:date="2019-05-01T12:59:00Z">
                  <w:rPr>
                    <w:rFonts w:ascii="Calibri" w:eastAsia="Times New Roman" w:hAnsi="Calibri" w:cs="Calibri"/>
                    <w:color w:val="000000"/>
                    <w:sz w:val="22"/>
                    <w:szCs w:val="22"/>
                    <w:lang w:eastAsia="en-US"/>
                  </w:rPr>
                </w:rPrChange>
              </w:rPr>
              <w:t>SCB</w:t>
            </w:r>
          </w:p>
        </w:tc>
        <w:tc>
          <w:tcPr>
            <w:tcW w:w="1720" w:type="dxa"/>
            <w:vMerge w:val="restart"/>
            <w:tcBorders>
              <w:top w:val="nil"/>
              <w:left w:val="nil"/>
              <w:bottom w:val="single" w:sz="4" w:space="0" w:color="000000"/>
              <w:right w:val="nil"/>
            </w:tcBorders>
            <w:shd w:val="clear" w:color="auto" w:fill="auto"/>
            <w:noWrap/>
            <w:vAlign w:val="center"/>
            <w:hideMark/>
          </w:tcPr>
          <w:p w14:paraId="7268825D" w14:textId="77777777" w:rsidR="0025564C" w:rsidRPr="003303F7" w:rsidRDefault="0025564C" w:rsidP="003303F7">
            <w:pPr>
              <w:jc w:val="right"/>
              <w:rPr>
                <w:rFonts w:ascii="Times New Roman" w:eastAsia="Times New Roman" w:hAnsi="Times New Roman" w:cs="Times New Roman"/>
                <w:color w:val="000000"/>
                <w:sz w:val="22"/>
                <w:szCs w:val="22"/>
                <w:lang w:eastAsia="en-US"/>
                <w:rPrChange w:id="243" w:author="Sally Thompson" w:date="2019-05-01T12:59:00Z">
                  <w:rPr>
                    <w:rFonts w:ascii="Calibri" w:eastAsia="Times New Roman" w:hAnsi="Calibri" w:cs="Calibri"/>
                    <w:color w:val="000000"/>
                    <w:sz w:val="22"/>
                    <w:szCs w:val="22"/>
                    <w:lang w:eastAsia="en-US"/>
                  </w:rPr>
                </w:rPrChange>
              </w:rPr>
              <w:pPrChange w:id="244" w:author="Sally Thompson" w:date="2019-05-01T13:03:00Z">
                <w:pPr>
                  <w:jc w:val="center"/>
                </w:pPr>
              </w:pPrChange>
            </w:pPr>
            <w:r w:rsidRPr="003303F7">
              <w:rPr>
                <w:rFonts w:ascii="Times New Roman" w:eastAsia="Times New Roman" w:hAnsi="Times New Roman" w:cs="Times New Roman"/>
                <w:color w:val="000000"/>
                <w:sz w:val="22"/>
                <w:szCs w:val="22"/>
                <w:lang w:eastAsia="en-US"/>
                <w:rPrChange w:id="245" w:author="Sally Thompson" w:date="2019-05-01T12:59:00Z">
                  <w:rPr>
                    <w:rFonts w:ascii="Calibri" w:eastAsia="Times New Roman" w:hAnsi="Calibri" w:cs="Calibri"/>
                    <w:color w:val="000000"/>
                    <w:sz w:val="22"/>
                    <w:szCs w:val="22"/>
                    <w:lang w:eastAsia="en-US"/>
                  </w:rPr>
                </w:rPrChange>
              </w:rPr>
              <w:t>Wetland</w:t>
            </w:r>
          </w:p>
        </w:tc>
        <w:tc>
          <w:tcPr>
            <w:tcW w:w="1180" w:type="dxa"/>
            <w:tcBorders>
              <w:top w:val="nil"/>
              <w:left w:val="nil"/>
              <w:bottom w:val="nil"/>
              <w:right w:val="nil"/>
            </w:tcBorders>
            <w:shd w:val="clear" w:color="auto" w:fill="auto"/>
            <w:noWrap/>
            <w:vAlign w:val="bottom"/>
            <w:hideMark/>
          </w:tcPr>
          <w:p w14:paraId="2E5E10D0"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246" w:author="Sally Thompson" w:date="2019-05-01T12:59:00Z">
                  <w:rPr>
                    <w:rFonts w:ascii="Calibri" w:eastAsia="Times New Roman" w:hAnsi="Calibri" w:cs="Calibri"/>
                    <w:color w:val="000000"/>
                    <w:sz w:val="22"/>
                    <w:szCs w:val="22"/>
                    <w:lang w:eastAsia="en-US"/>
                  </w:rPr>
                </w:rPrChange>
              </w:rPr>
              <w:pPrChange w:id="247"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248" w:author="Sally Thompson" w:date="2019-05-01T12:59:00Z">
                  <w:rPr>
                    <w:rFonts w:ascii="Calibri" w:eastAsia="Times New Roman" w:hAnsi="Calibri" w:cs="Calibri"/>
                    <w:color w:val="000000"/>
                    <w:sz w:val="22"/>
                    <w:szCs w:val="22"/>
                    <w:lang w:eastAsia="en-US"/>
                  </w:rPr>
                </w:rPrChange>
              </w:rPr>
              <w:t>0-12</w:t>
            </w:r>
          </w:p>
        </w:tc>
        <w:tc>
          <w:tcPr>
            <w:tcW w:w="880" w:type="dxa"/>
            <w:tcBorders>
              <w:top w:val="nil"/>
              <w:left w:val="nil"/>
              <w:bottom w:val="nil"/>
              <w:right w:val="nil"/>
            </w:tcBorders>
            <w:shd w:val="clear" w:color="auto" w:fill="auto"/>
            <w:noWrap/>
            <w:vAlign w:val="bottom"/>
            <w:hideMark/>
          </w:tcPr>
          <w:p w14:paraId="69B7CC1C"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249" w:author="Sally Thompson" w:date="2019-05-01T12:59:00Z">
                  <w:rPr>
                    <w:rFonts w:ascii="Calibri" w:eastAsia="Times New Roman" w:hAnsi="Calibri" w:cs="Calibri"/>
                    <w:color w:val="000000"/>
                    <w:sz w:val="22"/>
                    <w:szCs w:val="22"/>
                    <w:lang w:eastAsia="en-US"/>
                  </w:rPr>
                </w:rPrChange>
              </w:rPr>
              <w:pPrChange w:id="250"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251" w:author="Sally Thompson" w:date="2019-05-01T12:59:00Z">
                  <w:rPr>
                    <w:rFonts w:ascii="Calibri" w:eastAsia="Times New Roman" w:hAnsi="Calibri" w:cs="Calibri"/>
                    <w:color w:val="000000"/>
                    <w:sz w:val="22"/>
                    <w:szCs w:val="22"/>
                    <w:lang w:eastAsia="en-US"/>
                  </w:rPr>
                </w:rPrChange>
              </w:rPr>
              <w:t>72.9</w:t>
            </w:r>
          </w:p>
        </w:tc>
        <w:tc>
          <w:tcPr>
            <w:tcW w:w="780" w:type="dxa"/>
            <w:tcBorders>
              <w:top w:val="nil"/>
              <w:left w:val="nil"/>
              <w:bottom w:val="nil"/>
              <w:right w:val="nil"/>
            </w:tcBorders>
            <w:shd w:val="clear" w:color="auto" w:fill="auto"/>
            <w:noWrap/>
            <w:vAlign w:val="bottom"/>
            <w:hideMark/>
          </w:tcPr>
          <w:p w14:paraId="4B1E3220"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252" w:author="Sally Thompson" w:date="2019-05-01T12:59:00Z">
                  <w:rPr>
                    <w:rFonts w:ascii="Calibri" w:eastAsia="Times New Roman" w:hAnsi="Calibri" w:cs="Calibri"/>
                    <w:color w:val="000000"/>
                    <w:sz w:val="22"/>
                    <w:szCs w:val="22"/>
                    <w:lang w:eastAsia="en-US"/>
                  </w:rPr>
                </w:rPrChange>
              </w:rPr>
              <w:pPrChange w:id="253"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254" w:author="Sally Thompson" w:date="2019-05-01T12:59:00Z">
                  <w:rPr>
                    <w:rFonts w:ascii="Calibri" w:eastAsia="Times New Roman" w:hAnsi="Calibri" w:cs="Calibri"/>
                    <w:color w:val="000000"/>
                    <w:sz w:val="22"/>
                    <w:szCs w:val="22"/>
                    <w:lang w:eastAsia="en-US"/>
                  </w:rPr>
                </w:rPrChange>
              </w:rPr>
              <w:t>13.1</w:t>
            </w:r>
          </w:p>
        </w:tc>
        <w:tc>
          <w:tcPr>
            <w:tcW w:w="886" w:type="dxa"/>
            <w:tcBorders>
              <w:top w:val="nil"/>
              <w:left w:val="nil"/>
              <w:bottom w:val="nil"/>
              <w:right w:val="nil"/>
            </w:tcBorders>
            <w:shd w:val="clear" w:color="auto" w:fill="auto"/>
            <w:noWrap/>
            <w:vAlign w:val="bottom"/>
            <w:hideMark/>
          </w:tcPr>
          <w:p w14:paraId="6075DB4D"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255" w:author="Sally Thompson" w:date="2019-05-01T12:59:00Z">
                  <w:rPr>
                    <w:rFonts w:ascii="Calibri" w:eastAsia="Times New Roman" w:hAnsi="Calibri" w:cs="Calibri"/>
                    <w:color w:val="000000"/>
                    <w:sz w:val="22"/>
                    <w:szCs w:val="22"/>
                    <w:lang w:eastAsia="en-US"/>
                  </w:rPr>
                </w:rPrChange>
              </w:rPr>
              <w:pPrChange w:id="256"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257" w:author="Sally Thompson" w:date="2019-05-01T12:59:00Z">
                  <w:rPr>
                    <w:rFonts w:ascii="Calibri" w:eastAsia="Times New Roman" w:hAnsi="Calibri" w:cs="Calibri"/>
                    <w:color w:val="000000"/>
                    <w:sz w:val="22"/>
                    <w:szCs w:val="22"/>
                    <w:lang w:eastAsia="en-US"/>
                  </w:rPr>
                </w:rPrChange>
              </w:rPr>
              <w:t>7.5</w:t>
            </w:r>
          </w:p>
        </w:tc>
        <w:tc>
          <w:tcPr>
            <w:tcW w:w="810" w:type="dxa"/>
            <w:tcBorders>
              <w:top w:val="nil"/>
              <w:left w:val="nil"/>
              <w:bottom w:val="nil"/>
              <w:right w:val="single" w:sz="8" w:space="0" w:color="auto"/>
            </w:tcBorders>
            <w:shd w:val="clear" w:color="auto" w:fill="auto"/>
            <w:noWrap/>
            <w:vAlign w:val="bottom"/>
            <w:hideMark/>
          </w:tcPr>
          <w:p w14:paraId="246B0579"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258" w:author="Sally Thompson" w:date="2019-05-01T12:59:00Z">
                  <w:rPr>
                    <w:rFonts w:ascii="Calibri" w:eastAsia="Times New Roman" w:hAnsi="Calibri" w:cs="Calibri"/>
                    <w:color w:val="000000"/>
                    <w:sz w:val="22"/>
                    <w:szCs w:val="22"/>
                    <w:lang w:eastAsia="en-US"/>
                  </w:rPr>
                </w:rPrChange>
              </w:rPr>
              <w:pPrChange w:id="259"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260" w:author="Sally Thompson" w:date="2019-05-01T12:59:00Z">
                  <w:rPr>
                    <w:rFonts w:ascii="Calibri" w:eastAsia="Times New Roman" w:hAnsi="Calibri" w:cs="Calibri"/>
                    <w:color w:val="000000"/>
                    <w:sz w:val="22"/>
                    <w:szCs w:val="22"/>
                    <w:lang w:eastAsia="en-US"/>
                  </w:rPr>
                </w:rPrChange>
              </w:rPr>
              <w:t>6.5</w:t>
            </w:r>
          </w:p>
        </w:tc>
      </w:tr>
      <w:tr w:rsidR="0025564C" w:rsidRPr="0025564C" w14:paraId="323C469E" w14:textId="77777777" w:rsidTr="00641B54">
        <w:trPr>
          <w:trHeight w:val="300"/>
        </w:trPr>
        <w:tc>
          <w:tcPr>
            <w:tcW w:w="1204" w:type="dxa"/>
            <w:vMerge/>
            <w:tcBorders>
              <w:top w:val="nil"/>
              <w:left w:val="single" w:sz="8" w:space="0" w:color="auto"/>
              <w:bottom w:val="single" w:sz="8" w:space="0" w:color="000000"/>
              <w:right w:val="single" w:sz="4" w:space="0" w:color="auto"/>
            </w:tcBorders>
            <w:vAlign w:val="center"/>
            <w:hideMark/>
          </w:tcPr>
          <w:p w14:paraId="5EBDC0F6" w14:textId="77777777" w:rsidR="0025564C" w:rsidRPr="003303F7" w:rsidRDefault="0025564C" w:rsidP="0025564C">
            <w:pPr>
              <w:rPr>
                <w:rFonts w:ascii="Times New Roman" w:eastAsia="Times New Roman" w:hAnsi="Times New Roman" w:cs="Times New Roman"/>
                <w:b/>
                <w:color w:val="000000"/>
                <w:sz w:val="22"/>
                <w:szCs w:val="22"/>
                <w:lang w:eastAsia="en-US"/>
                <w:rPrChange w:id="261" w:author="Sally Thompson" w:date="2019-05-01T12:59:00Z">
                  <w:rPr>
                    <w:rFonts w:ascii="Calibri" w:eastAsia="Times New Roman" w:hAnsi="Calibri" w:cs="Calibri"/>
                    <w:color w:val="000000"/>
                    <w:sz w:val="22"/>
                    <w:szCs w:val="22"/>
                    <w:lang w:eastAsia="en-US"/>
                  </w:rPr>
                </w:rPrChange>
              </w:rPr>
            </w:pPr>
          </w:p>
        </w:tc>
        <w:tc>
          <w:tcPr>
            <w:tcW w:w="1720" w:type="dxa"/>
            <w:vMerge/>
            <w:tcBorders>
              <w:top w:val="nil"/>
              <w:left w:val="nil"/>
              <w:bottom w:val="single" w:sz="4" w:space="0" w:color="000000"/>
              <w:right w:val="nil"/>
            </w:tcBorders>
            <w:vAlign w:val="center"/>
            <w:hideMark/>
          </w:tcPr>
          <w:p w14:paraId="30A07C27" w14:textId="77777777" w:rsidR="0025564C" w:rsidRPr="003303F7" w:rsidRDefault="0025564C" w:rsidP="003303F7">
            <w:pPr>
              <w:jc w:val="right"/>
              <w:rPr>
                <w:rFonts w:ascii="Times New Roman" w:eastAsia="Times New Roman" w:hAnsi="Times New Roman" w:cs="Times New Roman"/>
                <w:color w:val="000000"/>
                <w:sz w:val="22"/>
                <w:szCs w:val="22"/>
                <w:lang w:eastAsia="en-US"/>
                <w:rPrChange w:id="262" w:author="Sally Thompson" w:date="2019-05-01T12:59:00Z">
                  <w:rPr>
                    <w:rFonts w:ascii="Calibri" w:eastAsia="Times New Roman" w:hAnsi="Calibri" w:cs="Calibri"/>
                    <w:color w:val="000000"/>
                    <w:sz w:val="22"/>
                    <w:szCs w:val="22"/>
                    <w:lang w:eastAsia="en-US"/>
                  </w:rPr>
                </w:rPrChange>
              </w:rPr>
              <w:pPrChange w:id="263" w:author="Sally Thompson" w:date="2019-05-01T13:03:00Z">
                <w:pPr/>
              </w:pPrChange>
            </w:pPr>
          </w:p>
        </w:tc>
        <w:tc>
          <w:tcPr>
            <w:tcW w:w="1180" w:type="dxa"/>
            <w:tcBorders>
              <w:top w:val="nil"/>
              <w:left w:val="nil"/>
              <w:bottom w:val="nil"/>
              <w:right w:val="nil"/>
            </w:tcBorders>
            <w:shd w:val="clear" w:color="auto" w:fill="auto"/>
            <w:noWrap/>
            <w:vAlign w:val="bottom"/>
            <w:hideMark/>
          </w:tcPr>
          <w:p w14:paraId="17C7B565" w14:textId="2DE377CE" w:rsidR="0025564C" w:rsidRPr="003303F7" w:rsidRDefault="0025564C" w:rsidP="003303F7">
            <w:pPr>
              <w:jc w:val="center"/>
              <w:rPr>
                <w:rFonts w:ascii="Times New Roman" w:eastAsia="Times New Roman" w:hAnsi="Times New Roman" w:cs="Times New Roman"/>
                <w:color w:val="000000"/>
                <w:sz w:val="22"/>
                <w:szCs w:val="22"/>
                <w:lang w:eastAsia="en-US"/>
                <w:rPrChange w:id="264" w:author="Sally Thompson" w:date="2019-05-01T12:59:00Z">
                  <w:rPr>
                    <w:rFonts w:ascii="Calibri" w:eastAsia="Times New Roman" w:hAnsi="Calibri" w:cs="Calibri"/>
                    <w:color w:val="000000"/>
                    <w:sz w:val="22"/>
                    <w:szCs w:val="22"/>
                    <w:lang w:eastAsia="en-US"/>
                  </w:rPr>
                </w:rPrChange>
              </w:rPr>
              <w:pPrChange w:id="265"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266" w:author="Sally Thompson" w:date="2019-05-01T12:59:00Z">
                  <w:rPr>
                    <w:rFonts w:ascii="Calibri" w:eastAsia="Times New Roman" w:hAnsi="Calibri" w:cs="Calibri"/>
                    <w:color w:val="000000"/>
                    <w:sz w:val="22"/>
                    <w:szCs w:val="22"/>
                    <w:lang w:eastAsia="en-US"/>
                  </w:rPr>
                </w:rPrChange>
              </w:rPr>
              <w:t>50</w:t>
            </w:r>
            <w:r w:rsidR="00641B54" w:rsidRPr="003303F7">
              <w:rPr>
                <w:rFonts w:ascii="Times New Roman" w:eastAsia="Times New Roman" w:hAnsi="Times New Roman" w:cs="Times New Roman"/>
                <w:color w:val="000000"/>
                <w:sz w:val="22"/>
                <w:szCs w:val="22"/>
                <w:lang w:eastAsia="en-US"/>
                <w:rPrChange w:id="267" w:author="Sally Thompson" w:date="2019-05-01T12:59:00Z">
                  <w:rPr>
                    <w:rFonts w:ascii="Calibri" w:eastAsia="Times New Roman" w:hAnsi="Calibri" w:cs="Calibri"/>
                    <w:color w:val="000000"/>
                    <w:sz w:val="22"/>
                    <w:szCs w:val="22"/>
                    <w:lang w:eastAsia="en-US"/>
                  </w:rPr>
                </w:rPrChange>
              </w:rPr>
              <w:t>-60</w:t>
            </w:r>
          </w:p>
        </w:tc>
        <w:tc>
          <w:tcPr>
            <w:tcW w:w="880" w:type="dxa"/>
            <w:tcBorders>
              <w:top w:val="nil"/>
              <w:left w:val="nil"/>
              <w:bottom w:val="nil"/>
              <w:right w:val="nil"/>
            </w:tcBorders>
            <w:shd w:val="clear" w:color="auto" w:fill="auto"/>
            <w:noWrap/>
            <w:vAlign w:val="bottom"/>
            <w:hideMark/>
          </w:tcPr>
          <w:p w14:paraId="63869345"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268" w:author="Sally Thompson" w:date="2019-05-01T12:59:00Z">
                  <w:rPr>
                    <w:rFonts w:ascii="Calibri" w:eastAsia="Times New Roman" w:hAnsi="Calibri" w:cs="Calibri"/>
                    <w:color w:val="000000"/>
                    <w:sz w:val="22"/>
                    <w:szCs w:val="22"/>
                    <w:lang w:eastAsia="en-US"/>
                  </w:rPr>
                </w:rPrChange>
              </w:rPr>
              <w:pPrChange w:id="269"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270" w:author="Sally Thompson" w:date="2019-05-01T12:59:00Z">
                  <w:rPr>
                    <w:rFonts w:ascii="Calibri" w:eastAsia="Times New Roman" w:hAnsi="Calibri" w:cs="Calibri"/>
                    <w:color w:val="000000"/>
                    <w:sz w:val="22"/>
                    <w:szCs w:val="22"/>
                    <w:lang w:eastAsia="en-US"/>
                  </w:rPr>
                </w:rPrChange>
              </w:rPr>
              <w:t>80.2</w:t>
            </w:r>
          </w:p>
        </w:tc>
        <w:tc>
          <w:tcPr>
            <w:tcW w:w="780" w:type="dxa"/>
            <w:tcBorders>
              <w:top w:val="nil"/>
              <w:left w:val="nil"/>
              <w:bottom w:val="nil"/>
              <w:right w:val="nil"/>
            </w:tcBorders>
            <w:shd w:val="clear" w:color="auto" w:fill="auto"/>
            <w:noWrap/>
            <w:vAlign w:val="bottom"/>
            <w:hideMark/>
          </w:tcPr>
          <w:p w14:paraId="3CCCA505"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271" w:author="Sally Thompson" w:date="2019-05-01T12:59:00Z">
                  <w:rPr>
                    <w:rFonts w:ascii="Calibri" w:eastAsia="Times New Roman" w:hAnsi="Calibri" w:cs="Calibri"/>
                    <w:color w:val="000000"/>
                    <w:sz w:val="22"/>
                    <w:szCs w:val="22"/>
                    <w:lang w:eastAsia="en-US"/>
                  </w:rPr>
                </w:rPrChange>
              </w:rPr>
              <w:pPrChange w:id="272"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273" w:author="Sally Thompson" w:date="2019-05-01T12:59:00Z">
                  <w:rPr>
                    <w:rFonts w:ascii="Calibri" w:eastAsia="Times New Roman" w:hAnsi="Calibri" w:cs="Calibri"/>
                    <w:color w:val="000000"/>
                    <w:sz w:val="22"/>
                    <w:szCs w:val="22"/>
                    <w:lang w:eastAsia="en-US"/>
                  </w:rPr>
                </w:rPrChange>
              </w:rPr>
              <w:t>8.8</w:t>
            </w:r>
          </w:p>
        </w:tc>
        <w:tc>
          <w:tcPr>
            <w:tcW w:w="886" w:type="dxa"/>
            <w:tcBorders>
              <w:top w:val="nil"/>
              <w:left w:val="nil"/>
              <w:bottom w:val="nil"/>
              <w:right w:val="nil"/>
            </w:tcBorders>
            <w:shd w:val="clear" w:color="auto" w:fill="auto"/>
            <w:noWrap/>
            <w:vAlign w:val="bottom"/>
            <w:hideMark/>
          </w:tcPr>
          <w:p w14:paraId="11E37A53"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274" w:author="Sally Thompson" w:date="2019-05-01T12:59:00Z">
                  <w:rPr>
                    <w:rFonts w:ascii="Calibri" w:eastAsia="Times New Roman" w:hAnsi="Calibri" w:cs="Calibri"/>
                    <w:color w:val="000000"/>
                    <w:sz w:val="22"/>
                    <w:szCs w:val="22"/>
                    <w:lang w:eastAsia="en-US"/>
                  </w:rPr>
                </w:rPrChange>
              </w:rPr>
              <w:pPrChange w:id="275"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276" w:author="Sally Thompson" w:date="2019-05-01T12:59:00Z">
                  <w:rPr>
                    <w:rFonts w:ascii="Calibri" w:eastAsia="Times New Roman" w:hAnsi="Calibri" w:cs="Calibri"/>
                    <w:color w:val="000000"/>
                    <w:sz w:val="22"/>
                    <w:szCs w:val="22"/>
                    <w:lang w:eastAsia="en-US"/>
                  </w:rPr>
                </w:rPrChange>
              </w:rPr>
              <w:t>8.8</w:t>
            </w:r>
          </w:p>
        </w:tc>
        <w:tc>
          <w:tcPr>
            <w:tcW w:w="810" w:type="dxa"/>
            <w:tcBorders>
              <w:top w:val="nil"/>
              <w:left w:val="nil"/>
              <w:bottom w:val="nil"/>
              <w:right w:val="single" w:sz="8" w:space="0" w:color="auto"/>
            </w:tcBorders>
            <w:shd w:val="clear" w:color="auto" w:fill="auto"/>
            <w:noWrap/>
            <w:vAlign w:val="bottom"/>
            <w:hideMark/>
          </w:tcPr>
          <w:p w14:paraId="5ED87CE5"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277" w:author="Sally Thompson" w:date="2019-05-01T12:59:00Z">
                  <w:rPr>
                    <w:rFonts w:ascii="Calibri" w:eastAsia="Times New Roman" w:hAnsi="Calibri" w:cs="Calibri"/>
                    <w:color w:val="000000"/>
                    <w:sz w:val="22"/>
                    <w:szCs w:val="22"/>
                    <w:lang w:eastAsia="en-US"/>
                  </w:rPr>
                </w:rPrChange>
              </w:rPr>
              <w:pPrChange w:id="278"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279" w:author="Sally Thompson" w:date="2019-05-01T12:59:00Z">
                  <w:rPr>
                    <w:rFonts w:ascii="Calibri" w:eastAsia="Times New Roman" w:hAnsi="Calibri" w:cs="Calibri"/>
                    <w:color w:val="000000"/>
                    <w:sz w:val="22"/>
                    <w:szCs w:val="22"/>
                    <w:lang w:eastAsia="en-US"/>
                  </w:rPr>
                </w:rPrChange>
              </w:rPr>
              <w:t>2.3</w:t>
            </w:r>
          </w:p>
        </w:tc>
      </w:tr>
      <w:tr w:rsidR="0025564C" w:rsidRPr="0025564C" w14:paraId="399AD668" w14:textId="77777777" w:rsidTr="00641B54">
        <w:trPr>
          <w:trHeight w:val="300"/>
        </w:trPr>
        <w:tc>
          <w:tcPr>
            <w:tcW w:w="1204" w:type="dxa"/>
            <w:vMerge/>
            <w:tcBorders>
              <w:top w:val="nil"/>
              <w:left w:val="single" w:sz="8" w:space="0" w:color="auto"/>
              <w:bottom w:val="single" w:sz="8" w:space="0" w:color="000000"/>
              <w:right w:val="single" w:sz="4" w:space="0" w:color="auto"/>
            </w:tcBorders>
            <w:vAlign w:val="center"/>
            <w:hideMark/>
          </w:tcPr>
          <w:p w14:paraId="4D6DE4AE" w14:textId="77777777" w:rsidR="0025564C" w:rsidRPr="003303F7" w:rsidRDefault="0025564C" w:rsidP="0025564C">
            <w:pPr>
              <w:rPr>
                <w:rFonts w:ascii="Times New Roman" w:eastAsia="Times New Roman" w:hAnsi="Times New Roman" w:cs="Times New Roman"/>
                <w:b/>
                <w:color w:val="000000"/>
                <w:sz w:val="22"/>
                <w:szCs w:val="22"/>
                <w:lang w:eastAsia="en-US"/>
                <w:rPrChange w:id="280" w:author="Sally Thompson" w:date="2019-05-01T12:59:00Z">
                  <w:rPr>
                    <w:rFonts w:ascii="Calibri" w:eastAsia="Times New Roman" w:hAnsi="Calibri" w:cs="Calibri"/>
                    <w:color w:val="000000"/>
                    <w:sz w:val="22"/>
                    <w:szCs w:val="22"/>
                    <w:lang w:eastAsia="en-US"/>
                  </w:rPr>
                </w:rPrChange>
              </w:rPr>
            </w:pPr>
          </w:p>
        </w:tc>
        <w:tc>
          <w:tcPr>
            <w:tcW w:w="1720" w:type="dxa"/>
            <w:vMerge/>
            <w:tcBorders>
              <w:top w:val="nil"/>
              <w:left w:val="nil"/>
              <w:bottom w:val="single" w:sz="4" w:space="0" w:color="000000"/>
              <w:right w:val="nil"/>
            </w:tcBorders>
            <w:vAlign w:val="center"/>
            <w:hideMark/>
          </w:tcPr>
          <w:p w14:paraId="0BEAB36B" w14:textId="77777777" w:rsidR="0025564C" w:rsidRPr="003303F7" w:rsidRDefault="0025564C" w:rsidP="003303F7">
            <w:pPr>
              <w:jc w:val="right"/>
              <w:rPr>
                <w:rFonts w:ascii="Times New Roman" w:eastAsia="Times New Roman" w:hAnsi="Times New Roman" w:cs="Times New Roman"/>
                <w:color w:val="000000"/>
                <w:sz w:val="22"/>
                <w:szCs w:val="22"/>
                <w:lang w:eastAsia="en-US"/>
                <w:rPrChange w:id="281" w:author="Sally Thompson" w:date="2019-05-01T12:59:00Z">
                  <w:rPr>
                    <w:rFonts w:ascii="Calibri" w:eastAsia="Times New Roman" w:hAnsi="Calibri" w:cs="Calibri"/>
                    <w:color w:val="000000"/>
                    <w:sz w:val="22"/>
                    <w:szCs w:val="22"/>
                    <w:lang w:eastAsia="en-US"/>
                  </w:rPr>
                </w:rPrChange>
              </w:rPr>
              <w:pPrChange w:id="282" w:author="Sally Thompson" w:date="2019-05-01T13:03:00Z">
                <w:pPr/>
              </w:pPrChange>
            </w:pPr>
          </w:p>
        </w:tc>
        <w:tc>
          <w:tcPr>
            <w:tcW w:w="1180" w:type="dxa"/>
            <w:tcBorders>
              <w:top w:val="nil"/>
              <w:left w:val="nil"/>
              <w:bottom w:val="single" w:sz="4" w:space="0" w:color="auto"/>
              <w:right w:val="nil"/>
            </w:tcBorders>
            <w:shd w:val="clear" w:color="auto" w:fill="auto"/>
            <w:noWrap/>
            <w:vAlign w:val="bottom"/>
            <w:hideMark/>
          </w:tcPr>
          <w:p w14:paraId="45F1B8EF" w14:textId="1ADBD8B9" w:rsidR="0025564C" w:rsidRPr="003303F7" w:rsidRDefault="00641B54" w:rsidP="003303F7">
            <w:pPr>
              <w:jc w:val="center"/>
              <w:rPr>
                <w:rFonts w:ascii="Times New Roman" w:eastAsia="Times New Roman" w:hAnsi="Times New Roman" w:cs="Times New Roman"/>
                <w:color w:val="000000"/>
                <w:sz w:val="22"/>
                <w:szCs w:val="22"/>
                <w:lang w:eastAsia="en-US"/>
                <w:rPrChange w:id="283" w:author="Sally Thompson" w:date="2019-05-01T12:59:00Z">
                  <w:rPr>
                    <w:rFonts w:ascii="Calibri" w:eastAsia="Times New Roman" w:hAnsi="Calibri" w:cs="Calibri"/>
                    <w:color w:val="000000"/>
                    <w:sz w:val="22"/>
                    <w:szCs w:val="22"/>
                    <w:lang w:eastAsia="en-US"/>
                  </w:rPr>
                </w:rPrChange>
              </w:rPr>
              <w:pPrChange w:id="284"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285" w:author="Sally Thompson" w:date="2019-05-01T12:59:00Z">
                  <w:rPr>
                    <w:rFonts w:ascii="Calibri" w:eastAsia="Times New Roman" w:hAnsi="Calibri" w:cs="Calibri"/>
                    <w:color w:val="000000"/>
                    <w:sz w:val="22"/>
                    <w:szCs w:val="22"/>
                    <w:lang w:eastAsia="en-US"/>
                  </w:rPr>
                </w:rPrChange>
              </w:rPr>
              <w:t>90-</w:t>
            </w:r>
            <w:r w:rsidR="0025564C" w:rsidRPr="003303F7">
              <w:rPr>
                <w:rFonts w:ascii="Times New Roman" w:eastAsia="Times New Roman" w:hAnsi="Times New Roman" w:cs="Times New Roman"/>
                <w:color w:val="000000"/>
                <w:sz w:val="22"/>
                <w:szCs w:val="22"/>
                <w:lang w:eastAsia="en-US"/>
                <w:rPrChange w:id="286" w:author="Sally Thompson" w:date="2019-05-01T12:59:00Z">
                  <w:rPr>
                    <w:rFonts w:ascii="Calibri" w:eastAsia="Times New Roman" w:hAnsi="Calibri" w:cs="Calibri"/>
                    <w:color w:val="000000"/>
                    <w:sz w:val="22"/>
                    <w:szCs w:val="22"/>
                    <w:lang w:eastAsia="en-US"/>
                  </w:rPr>
                </w:rPrChange>
              </w:rPr>
              <w:t>100</w:t>
            </w:r>
          </w:p>
        </w:tc>
        <w:tc>
          <w:tcPr>
            <w:tcW w:w="880" w:type="dxa"/>
            <w:tcBorders>
              <w:top w:val="nil"/>
              <w:left w:val="nil"/>
              <w:bottom w:val="single" w:sz="4" w:space="0" w:color="auto"/>
              <w:right w:val="nil"/>
            </w:tcBorders>
            <w:shd w:val="clear" w:color="auto" w:fill="auto"/>
            <w:noWrap/>
            <w:vAlign w:val="bottom"/>
            <w:hideMark/>
          </w:tcPr>
          <w:p w14:paraId="655070FA"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287" w:author="Sally Thompson" w:date="2019-05-01T12:59:00Z">
                  <w:rPr>
                    <w:rFonts w:ascii="Calibri" w:eastAsia="Times New Roman" w:hAnsi="Calibri" w:cs="Calibri"/>
                    <w:color w:val="000000"/>
                    <w:sz w:val="22"/>
                    <w:szCs w:val="22"/>
                    <w:lang w:eastAsia="en-US"/>
                  </w:rPr>
                </w:rPrChange>
              </w:rPr>
              <w:pPrChange w:id="288"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289" w:author="Sally Thompson" w:date="2019-05-01T12:59:00Z">
                  <w:rPr>
                    <w:rFonts w:ascii="Calibri" w:eastAsia="Times New Roman" w:hAnsi="Calibri" w:cs="Calibri"/>
                    <w:color w:val="000000"/>
                    <w:sz w:val="22"/>
                    <w:szCs w:val="22"/>
                    <w:lang w:eastAsia="en-US"/>
                  </w:rPr>
                </w:rPrChange>
              </w:rPr>
              <w:t>79.4</w:t>
            </w:r>
          </w:p>
        </w:tc>
        <w:tc>
          <w:tcPr>
            <w:tcW w:w="780" w:type="dxa"/>
            <w:tcBorders>
              <w:top w:val="nil"/>
              <w:left w:val="nil"/>
              <w:bottom w:val="single" w:sz="4" w:space="0" w:color="auto"/>
              <w:right w:val="nil"/>
            </w:tcBorders>
            <w:shd w:val="clear" w:color="auto" w:fill="auto"/>
            <w:noWrap/>
            <w:vAlign w:val="bottom"/>
            <w:hideMark/>
          </w:tcPr>
          <w:p w14:paraId="5A0B23F3"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290" w:author="Sally Thompson" w:date="2019-05-01T12:59:00Z">
                  <w:rPr>
                    <w:rFonts w:ascii="Calibri" w:eastAsia="Times New Roman" w:hAnsi="Calibri" w:cs="Calibri"/>
                    <w:color w:val="000000"/>
                    <w:sz w:val="22"/>
                    <w:szCs w:val="22"/>
                    <w:lang w:eastAsia="en-US"/>
                  </w:rPr>
                </w:rPrChange>
              </w:rPr>
              <w:pPrChange w:id="291"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292" w:author="Sally Thompson" w:date="2019-05-01T12:59:00Z">
                  <w:rPr>
                    <w:rFonts w:ascii="Calibri" w:eastAsia="Times New Roman" w:hAnsi="Calibri" w:cs="Calibri"/>
                    <w:color w:val="000000"/>
                    <w:sz w:val="22"/>
                    <w:szCs w:val="22"/>
                    <w:lang w:eastAsia="en-US"/>
                  </w:rPr>
                </w:rPrChange>
              </w:rPr>
              <w:t>9.8</w:t>
            </w:r>
          </w:p>
        </w:tc>
        <w:tc>
          <w:tcPr>
            <w:tcW w:w="886" w:type="dxa"/>
            <w:tcBorders>
              <w:top w:val="nil"/>
              <w:left w:val="nil"/>
              <w:bottom w:val="single" w:sz="4" w:space="0" w:color="auto"/>
              <w:right w:val="nil"/>
            </w:tcBorders>
            <w:shd w:val="clear" w:color="auto" w:fill="auto"/>
            <w:noWrap/>
            <w:vAlign w:val="bottom"/>
            <w:hideMark/>
          </w:tcPr>
          <w:p w14:paraId="786F0827"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293" w:author="Sally Thompson" w:date="2019-05-01T12:59:00Z">
                  <w:rPr>
                    <w:rFonts w:ascii="Calibri" w:eastAsia="Times New Roman" w:hAnsi="Calibri" w:cs="Calibri"/>
                    <w:color w:val="000000"/>
                    <w:sz w:val="22"/>
                    <w:szCs w:val="22"/>
                    <w:lang w:eastAsia="en-US"/>
                  </w:rPr>
                </w:rPrChange>
              </w:rPr>
              <w:pPrChange w:id="294"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295" w:author="Sally Thompson" w:date="2019-05-01T12:59:00Z">
                  <w:rPr>
                    <w:rFonts w:ascii="Calibri" w:eastAsia="Times New Roman" w:hAnsi="Calibri" w:cs="Calibri"/>
                    <w:color w:val="000000"/>
                    <w:sz w:val="22"/>
                    <w:szCs w:val="22"/>
                    <w:lang w:eastAsia="en-US"/>
                  </w:rPr>
                </w:rPrChange>
              </w:rPr>
              <w:t>8.8</w:t>
            </w:r>
          </w:p>
        </w:tc>
        <w:tc>
          <w:tcPr>
            <w:tcW w:w="810" w:type="dxa"/>
            <w:tcBorders>
              <w:top w:val="nil"/>
              <w:left w:val="nil"/>
              <w:bottom w:val="single" w:sz="4" w:space="0" w:color="auto"/>
              <w:right w:val="single" w:sz="8" w:space="0" w:color="auto"/>
            </w:tcBorders>
            <w:shd w:val="clear" w:color="auto" w:fill="auto"/>
            <w:noWrap/>
            <w:vAlign w:val="bottom"/>
            <w:hideMark/>
          </w:tcPr>
          <w:p w14:paraId="5698A911"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296" w:author="Sally Thompson" w:date="2019-05-01T12:59:00Z">
                  <w:rPr>
                    <w:rFonts w:ascii="Calibri" w:eastAsia="Times New Roman" w:hAnsi="Calibri" w:cs="Calibri"/>
                    <w:color w:val="000000"/>
                    <w:sz w:val="22"/>
                    <w:szCs w:val="22"/>
                    <w:lang w:eastAsia="en-US"/>
                  </w:rPr>
                </w:rPrChange>
              </w:rPr>
              <w:pPrChange w:id="297"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298" w:author="Sally Thompson" w:date="2019-05-01T12:59:00Z">
                  <w:rPr>
                    <w:rFonts w:ascii="Calibri" w:eastAsia="Times New Roman" w:hAnsi="Calibri" w:cs="Calibri"/>
                    <w:color w:val="000000"/>
                    <w:sz w:val="22"/>
                    <w:szCs w:val="22"/>
                    <w:lang w:eastAsia="en-US"/>
                  </w:rPr>
                </w:rPrChange>
              </w:rPr>
              <w:t>2.0</w:t>
            </w:r>
          </w:p>
        </w:tc>
      </w:tr>
      <w:tr w:rsidR="0025564C" w:rsidRPr="0025564C" w14:paraId="4B3C4336" w14:textId="77777777" w:rsidTr="00641B54">
        <w:trPr>
          <w:trHeight w:val="300"/>
        </w:trPr>
        <w:tc>
          <w:tcPr>
            <w:tcW w:w="1204" w:type="dxa"/>
            <w:vMerge/>
            <w:tcBorders>
              <w:top w:val="nil"/>
              <w:left w:val="single" w:sz="8" w:space="0" w:color="auto"/>
              <w:bottom w:val="single" w:sz="8" w:space="0" w:color="000000"/>
              <w:right w:val="single" w:sz="4" w:space="0" w:color="auto"/>
            </w:tcBorders>
            <w:vAlign w:val="center"/>
            <w:hideMark/>
          </w:tcPr>
          <w:p w14:paraId="04201679" w14:textId="77777777" w:rsidR="0025564C" w:rsidRPr="003303F7" w:rsidRDefault="0025564C" w:rsidP="0025564C">
            <w:pPr>
              <w:rPr>
                <w:rFonts w:ascii="Times New Roman" w:eastAsia="Times New Roman" w:hAnsi="Times New Roman" w:cs="Times New Roman"/>
                <w:b/>
                <w:color w:val="000000"/>
                <w:sz w:val="22"/>
                <w:szCs w:val="22"/>
                <w:lang w:eastAsia="en-US"/>
                <w:rPrChange w:id="299" w:author="Sally Thompson" w:date="2019-05-01T12:59:00Z">
                  <w:rPr>
                    <w:rFonts w:ascii="Calibri" w:eastAsia="Times New Roman" w:hAnsi="Calibri" w:cs="Calibri"/>
                    <w:color w:val="000000"/>
                    <w:sz w:val="22"/>
                    <w:szCs w:val="22"/>
                    <w:lang w:eastAsia="en-US"/>
                  </w:rPr>
                </w:rPrChange>
              </w:rPr>
            </w:pPr>
          </w:p>
        </w:tc>
        <w:tc>
          <w:tcPr>
            <w:tcW w:w="1720" w:type="dxa"/>
            <w:vMerge w:val="restart"/>
            <w:tcBorders>
              <w:top w:val="nil"/>
              <w:left w:val="nil"/>
              <w:bottom w:val="single" w:sz="4" w:space="0" w:color="000000"/>
              <w:right w:val="nil"/>
            </w:tcBorders>
            <w:shd w:val="clear" w:color="auto" w:fill="auto"/>
            <w:noWrap/>
            <w:vAlign w:val="center"/>
            <w:hideMark/>
          </w:tcPr>
          <w:p w14:paraId="5E0AC665" w14:textId="77777777" w:rsidR="0025564C" w:rsidRPr="003303F7" w:rsidRDefault="0025564C" w:rsidP="003303F7">
            <w:pPr>
              <w:jc w:val="right"/>
              <w:rPr>
                <w:rFonts w:ascii="Times New Roman" w:eastAsia="Times New Roman" w:hAnsi="Times New Roman" w:cs="Times New Roman"/>
                <w:color w:val="000000"/>
                <w:sz w:val="22"/>
                <w:szCs w:val="22"/>
                <w:lang w:eastAsia="en-US"/>
                <w:rPrChange w:id="300" w:author="Sally Thompson" w:date="2019-05-01T12:59:00Z">
                  <w:rPr>
                    <w:rFonts w:ascii="Calibri" w:eastAsia="Times New Roman" w:hAnsi="Calibri" w:cs="Calibri"/>
                    <w:color w:val="000000"/>
                    <w:sz w:val="22"/>
                    <w:szCs w:val="22"/>
                    <w:lang w:eastAsia="en-US"/>
                  </w:rPr>
                </w:rPrChange>
              </w:rPr>
              <w:pPrChange w:id="301" w:author="Sally Thompson" w:date="2019-05-01T13:03:00Z">
                <w:pPr>
                  <w:jc w:val="center"/>
                </w:pPr>
              </w:pPrChange>
            </w:pPr>
            <w:r w:rsidRPr="003303F7">
              <w:rPr>
                <w:rFonts w:ascii="Times New Roman" w:eastAsia="Times New Roman" w:hAnsi="Times New Roman" w:cs="Times New Roman"/>
                <w:color w:val="000000"/>
                <w:sz w:val="22"/>
                <w:szCs w:val="22"/>
                <w:lang w:eastAsia="en-US"/>
                <w:rPrChange w:id="302" w:author="Sally Thompson" w:date="2019-05-01T12:59:00Z">
                  <w:rPr>
                    <w:rFonts w:ascii="Calibri" w:eastAsia="Times New Roman" w:hAnsi="Calibri" w:cs="Calibri"/>
                    <w:color w:val="000000"/>
                    <w:sz w:val="22"/>
                    <w:szCs w:val="22"/>
                    <w:lang w:eastAsia="en-US"/>
                  </w:rPr>
                </w:rPrChange>
              </w:rPr>
              <w:t>Shrub</w:t>
            </w:r>
          </w:p>
        </w:tc>
        <w:tc>
          <w:tcPr>
            <w:tcW w:w="1180" w:type="dxa"/>
            <w:tcBorders>
              <w:top w:val="nil"/>
              <w:left w:val="nil"/>
              <w:bottom w:val="nil"/>
              <w:right w:val="nil"/>
            </w:tcBorders>
            <w:shd w:val="clear" w:color="auto" w:fill="auto"/>
            <w:noWrap/>
            <w:vAlign w:val="bottom"/>
            <w:hideMark/>
          </w:tcPr>
          <w:p w14:paraId="5E69F17F"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303" w:author="Sally Thompson" w:date="2019-05-01T12:59:00Z">
                  <w:rPr>
                    <w:rFonts w:ascii="Calibri" w:eastAsia="Times New Roman" w:hAnsi="Calibri" w:cs="Calibri"/>
                    <w:color w:val="000000"/>
                    <w:sz w:val="22"/>
                    <w:szCs w:val="22"/>
                    <w:lang w:eastAsia="en-US"/>
                  </w:rPr>
                </w:rPrChange>
              </w:rPr>
              <w:pPrChange w:id="304"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305" w:author="Sally Thompson" w:date="2019-05-01T12:59:00Z">
                  <w:rPr>
                    <w:rFonts w:ascii="Calibri" w:eastAsia="Times New Roman" w:hAnsi="Calibri" w:cs="Calibri"/>
                    <w:color w:val="000000"/>
                    <w:sz w:val="22"/>
                    <w:szCs w:val="22"/>
                    <w:lang w:eastAsia="en-US"/>
                  </w:rPr>
                </w:rPrChange>
              </w:rPr>
              <w:t>0-12</w:t>
            </w:r>
          </w:p>
        </w:tc>
        <w:tc>
          <w:tcPr>
            <w:tcW w:w="880" w:type="dxa"/>
            <w:tcBorders>
              <w:top w:val="nil"/>
              <w:left w:val="nil"/>
              <w:bottom w:val="nil"/>
              <w:right w:val="nil"/>
            </w:tcBorders>
            <w:shd w:val="clear" w:color="auto" w:fill="auto"/>
            <w:noWrap/>
            <w:vAlign w:val="bottom"/>
            <w:hideMark/>
          </w:tcPr>
          <w:p w14:paraId="2162890E"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306" w:author="Sally Thompson" w:date="2019-05-01T12:59:00Z">
                  <w:rPr>
                    <w:rFonts w:ascii="Calibri" w:eastAsia="Times New Roman" w:hAnsi="Calibri" w:cs="Calibri"/>
                    <w:color w:val="000000"/>
                    <w:sz w:val="22"/>
                    <w:szCs w:val="22"/>
                    <w:lang w:eastAsia="en-US"/>
                  </w:rPr>
                </w:rPrChange>
              </w:rPr>
              <w:pPrChange w:id="307"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308" w:author="Sally Thompson" w:date="2019-05-01T12:59:00Z">
                  <w:rPr>
                    <w:rFonts w:ascii="Calibri" w:eastAsia="Times New Roman" w:hAnsi="Calibri" w:cs="Calibri"/>
                    <w:color w:val="000000"/>
                    <w:sz w:val="22"/>
                    <w:szCs w:val="22"/>
                    <w:lang w:eastAsia="en-US"/>
                  </w:rPr>
                </w:rPrChange>
              </w:rPr>
              <w:t>87.9</w:t>
            </w:r>
          </w:p>
        </w:tc>
        <w:tc>
          <w:tcPr>
            <w:tcW w:w="780" w:type="dxa"/>
            <w:tcBorders>
              <w:top w:val="nil"/>
              <w:left w:val="nil"/>
              <w:bottom w:val="nil"/>
              <w:right w:val="nil"/>
            </w:tcBorders>
            <w:shd w:val="clear" w:color="auto" w:fill="auto"/>
            <w:noWrap/>
            <w:vAlign w:val="bottom"/>
            <w:hideMark/>
          </w:tcPr>
          <w:p w14:paraId="5C30917C"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309" w:author="Sally Thompson" w:date="2019-05-01T12:59:00Z">
                  <w:rPr>
                    <w:rFonts w:ascii="Calibri" w:eastAsia="Times New Roman" w:hAnsi="Calibri" w:cs="Calibri"/>
                    <w:color w:val="000000"/>
                    <w:sz w:val="22"/>
                    <w:szCs w:val="22"/>
                    <w:lang w:eastAsia="en-US"/>
                  </w:rPr>
                </w:rPrChange>
              </w:rPr>
              <w:pPrChange w:id="310"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311" w:author="Sally Thompson" w:date="2019-05-01T12:59:00Z">
                  <w:rPr>
                    <w:rFonts w:ascii="Calibri" w:eastAsia="Times New Roman" w:hAnsi="Calibri" w:cs="Calibri"/>
                    <w:color w:val="000000"/>
                    <w:sz w:val="22"/>
                    <w:szCs w:val="22"/>
                    <w:lang w:eastAsia="en-US"/>
                  </w:rPr>
                </w:rPrChange>
              </w:rPr>
              <w:t>3.9</w:t>
            </w:r>
          </w:p>
        </w:tc>
        <w:tc>
          <w:tcPr>
            <w:tcW w:w="886" w:type="dxa"/>
            <w:tcBorders>
              <w:top w:val="nil"/>
              <w:left w:val="nil"/>
              <w:bottom w:val="nil"/>
              <w:right w:val="nil"/>
            </w:tcBorders>
            <w:shd w:val="clear" w:color="auto" w:fill="auto"/>
            <w:noWrap/>
            <w:vAlign w:val="bottom"/>
            <w:hideMark/>
          </w:tcPr>
          <w:p w14:paraId="4E4A331D"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312" w:author="Sally Thompson" w:date="2019-05-01T12:59:00Z">
                  <w:rPr>
                    <w:rFonts w:ascii="Calibri" w:eastAsia="Times New Roman" w:hAnsi="Calibri" w:cs="Calibri"/>
                    <w:color w:val="000000"/>
                    <w:sz w:val="22"/>
                    <w:szCs w:val="22"/>
                    <w:lang w:eastAsia="en-US"/>
                  </w:rPr>
                </w:rPrChange>
              </w:rPr>
              <w:pPrChange w:id="313"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314" w:author="Sally Thompson" w:date="2019-05-01T12:59:00Z">
                  <w:rPr>
                    <w:rFonts w:ascii="Calibri" w:eastAsia="Times New Roman" w:hAnsi="Calibri" w:cs="Calibri"/>
                    <w:color w:val="000000"/>
                    <w:sz w:val="22"/>
                    <w:szCs w:val="22"/>
                    <w:lang w:eastAsia="en-US"/>
                  </w:rPr>
                </w:rPrChange>
              </w:rPr>
              <w:t>5.9</w:t>
            </w:r>
          </w:p>
        </w:tc>
        <w:tc>
          <w:tcPr>
            <w:tcW w:w="810" w:type="dxa"/>
            <w:tcBorders>
              <w:top w:val="nil"/>
              <w:left w:val="nil"/>
              <w:bottom w:val="nil"/>
              <w:right w:val="single" w:sz="8" w:space="0" w:color="auto"/>
            </w:tcBorders>
            <w:shd w:val="clear" w:color="auto" w:fill="auto"/>
            <w:noWrap/>
            <w:vAlign w:val="bottom"/>
            <w:hideMark/>
          </w:tcPr>
          <w:p w14:paraId="0F97BD0D"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315" w:author="Sally Thompson" w:date="2019-05-01T12:59:00Z">
                  <w:rPr>
                    <w:rFonts w:ascii="Calibri" w:eastAsia="Times New Roman" w:hAnsi="Calibri" w:cs="Calibri"/>
                    <w:color w:val="000000"/>
                    <w:sz w:val="22"/>
                    <w:szCs w:val="22"/>
                    <w:lang w:eastAsia="en-US"/>
                  </w:rPr>
                </w:rPrChange>
              </w:rPr>
              <w:pPrChange w:id="316"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317" w:author="Sally Thompson" w:date="2019-05-01T12:59:00Z">
                  <w:rPr>
                    <w:rFonts w:ascii="Calibri" w:eastAsia="Times New Roman" w:hAnsi="Calibri" w:cs="Calibri"/>
                    <w:color w:val="000000"/>
                    <w:sz w:val="22"/>
                    <w:szCs w:val="22"/>
                    <w:lang w:eastAsia="en-US"/>
                  </w:rPr>
                </w:rPrChange>
              </w:rPr>
              <w:t>2.4</w:t>
            </w:r>
          </w:p>
        </w:tc>
      </w:tr>
      <w:tr w:rsidR="0025564C" w:rsidRPr="0025564C" w14:paraId="7A03CFA0" w14:textId="77777777" w:rsidTr="00641B54">
        <w:trPr>
          <w:trHeight w:val="300"/>
        </w:trPr>
        <w:tc>
          <w:tcPr>
            <w:tcW w:w="1204" w:type="dxa"/>
            <w:vMerge/>
            <w:tcBorders>
              <w:top w:val="nil"/>
              <w:left w:val="single" w:sz="8" w:space="0" w:color="auto"/>
              <w:bottom w:val="single" w:sz="8" w:space="0" w:color="000000"/>
              <w:right w:val="single" w:sz="4" w:space="0" w:color="auto"/>
            </w:tcBorders>
            <w:vAlign w:val="center"/>
            <w:hideMark/>
          </w:tcPr>
          <w:p w14:paraId="61EB3DE4" w14:textId="77777777" w:rsidR="0025564C" w:rsidRPr="003303F7" w:rsidRDefault="0025564C" w:rsidP="0025564C">
            <w:pPr>
              <w:rPr>
                <w:rFonts w:ascii="Times New Roman" w:eastAsia="Times New Roman" w:hAnsi="Times New Roman" w:cs="Times New Roman"/>
                <w:b/>
                <w:color w:val="000000"/>
                <w:sz w:val="22"/>
                <w:szCs w:val="22"/>
                <w:lang w:eastAsia="en-US"/>
                <w:rPrChange w:id="318" w:author="Sally Thompson" w:date="2019-05-01T12:59:00Z">
                  <w:rPr>
                    <w:rFonts w:ascii="Calibri" w:eastAsia="Times New Roman" w:hAnsi="Calibri" w:cs="Calibri"/>
                    <w:color w:val="000000"/>
                    <w:sz w:val="22"/>
                    <w:szCs w:val="22"/>
                    <w:lang w:eastAsia="en-US"/>
                  </w:rPr>
                </w:rPrChange>
              </w:rPr>
            </w:pPr>
          </w:p>
        </w:tc>
        <w:tc>
          <w:tcPr>
            <w:tcW w:w="1720" w:type="dxa"/>
            <w:vMerge/>
            <w:tcBorders>
              <w:top w:val="nil"/>
              <w:left w:val="nil"/>
              <w:bottom w:val="single" w:sz="4" w:space="0" w:color="000000"/>
              <w:right w:val="nil"/>
            </w:tcBorders>
            <w:vAlign w:val="center"/>
            <w:hideMark/>
          </w:tcPr>
          <w:p w14:paraId="18B2346A" w14:textId="77777777" w:rsidR="0025564C" w:rsidRPr="003303F7" w:rsidRDefault="0025564C" w:rsidP="003303F7">
            <w:pPr>
              <w:jc w:val="right"/>
              <w:rPr>
                <w:rFonts w:ascii="Times New Roman" w:eastAsia="Times New Roman" w:hAnsi="Times New Roman" w:cs="Times New Roman"/>
                <w:color w:val="000000"/>
                <w:sz w:val="22"/>
                <w:szCs w:val="22"/>
                <w:lang w:eastAsia="en-US"/>
                <w:rPrChange w:id="319" w:author="Sally Thompson" w:date="2019-05-01T12:59:00Z">
                  <w:rPr>
                    <w:rFonts w:ascii="Calibri" w:eastAsia="Times New Roman" w:hAnsi="Calibri" w:cs="Calibri"/>
                    <w:color w:val="000000"/>
                    <w:sz w:val="22"/>
                    <w:szCs w:val="22"/>
                    <w:lang w:eastAsia="en-US"/>
                  </w:rPr>
                </w:rPrChange>
              </w:rPr>
              <w:pPrChange w:id="320" w:author="Sally Thompson" w:date="2019-05-01T13:03:00Z">
                <w:pPr/>
              </w:pPrChange>
            </w:pPr>
          </w:p>
        </w:tc>
        <w:tc>
          <w:tcPr>
            <w:tcW w:w="1180" w:type="dxa"/>
            <w:tcBorders>
              <w:top w:val="nil"/>
              <w:left w:val="nil"/>
              <w:bottom w:val="nil"/>
              <w:right w:val="nil"/>
            </w:tcBorders>
            <w:shd w:val="clear" w:color="auto" w:fill="auto"/>
            <w:noWrap/>
            <w:vAlign w:val="bottom"/>
            <w:hideMark/>
          </w:tcPr>
          <w:p w14:paraId="07917F28" w14:textId="23F93850" w:rsidR="0025564C" w:rsidRPr="003303F7" w:rsidRDefault="0025564C" w:rsidP="003303F7">
            <w:pPr>
              <w:jc w:val="center"/>
              <w:rPr>
                <w:rFonts w:ascii="Times New Roman" w:eastAsia="Times New Roman" w:hAnsi="Times New Roman" w:cs="Times New Roman"/>
                <w:color w:val="000000"/>
                <w:sz w:val="22"/>
                <w:szCs w:val="22"/>
                <w:lang w:eastAsia="en-US"/>
                <w:rPrChange w:id="321" w:author="Sally Thompson" w:date="2019-05-01T12:59:00Z">
                  <w:rPr>
                    <w:rFonts w:ascii="Calibri" w:eastAsia="Times New Roman" w:hAnsi="Calibri" w:cs="Calibri"/>
                    <w:color w:val="000000"/>
                    <w:sz w:val="22"/>
                    <w:szCs w:val="22"/>
                    <w:lang w:eastAsia="en-US"/>
                  </w:rPr>
                </w:rPrChange>
              </w:rPr>
              <w:pPrChange w:id="322"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323" w:author="Sally Thompson" w:date="2019-05-01T12:59:00Z">
                  <w:rPr>
                    <w:rFonts w:ascii="Calibri" w:eastAsia="Times New Roman" w:hAnsi="Calibri" w:cs="Calibri"/>
                    <w:color w:val="000000"/>
                    <w:sz w:val="22"/>
                    <w:szCs w:val="22"/>
                    <w:lang w:eastAsia="en-US"/>
                  </w:rPr>
                </w:rPrChange>
              </w:rPr>
              <w:t>50</w:t>
            </w:r>
            <w:r w:rsidR="00641B54" w:rsidRPr="003303F7">
              <w:rPr>
                <w:rFonts w:ascii="Times New Roman" w:eastAsia="Times New Roman" w:hAnsi="Times New Roman" w:cs="Times New Roman"/>
                <w:color w:val="000000"/>
                <w:sz w:val="22"/>
                <w:szCs w:val="22"/>
                <w:lang w:eastAsia="en-US"/>
                <w:rPrChange w:id="324" w:author="Sally Thompson" w:date="2019-05-01T12:59:00Z">
                  <w:rPr>
                    <w:rFonts w:ascii="Calibri" w:eastAsia="Times New Roman" w:hAnsi="Calibri" w:cs="Calibri"/>
                    <w:color w:val="000000"/>
                    <w:sz w:val="22"/>
                    <w:szCs w:val="22"/>
                    <w:lang w:eastAsia="en-US"/>
                  </w:rPr>
                </w:rPrChange>
              </w:rPr>
              <w:t>-60</w:t>
            </w:r>
          </w:p>
        </w:tc>
        <w:tc>
          <w:tcPr>
            <w:tcW w:w="880" w:type="dxa"/>
            <w:tcBorders>
              <w:top w:val="nil"/>
              <w:left w:val="nil"/>
              <w:bottom w:val="nil"/>
              <w:right w:val="nil"/>
            </w:tcBorders>
            <w:shd w:val="clear" w:color="auto" w:fill="auto"/>
            <w:noWrap/>
            <w:vAlign w:val="bottom"/>
            <w:hideMark/>
          </w:tcPr>
          <w:p w14:paraId="73C7E14B"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325" w:author="Sally Thompson" w:date="2019-05-01T12:59:00Z">
                  <w:rPr>
                    <w:rFonts w:ascii="Calibri" w:eastAsia="Times New Roman" w:hAnsi="Calibri" w:cs="Calibri"/>
                    <w:color w:val="000000"/>
                    <w:sz w:val="22"/>
                    <w:szCs w:val="22"/>
                    <w:lang w:eastAsia="en-US"/>
                  </w:rPr>
                </w:rPrChange>
              </w:rPr>
              <w:pPrChange w:id="326"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327" w:author="Sally Thompson" w:date="2019-05-01T12:59:00Z">
                  <w:rPr>
                    <w:rFonts w:ascii="Calibri" w:eastAsia="Times New Roman" w:hAnsi="Calibri" w:cs="Calibri"/>
                    <w:color w:val="000000"/>
                    <w:sz w:val="22"/>
                    <w:szCs w:val="22"/>
                    <w:lang w:eastAsia="en-US"/>
                  </w:rPr>
                </w:rPrChange>
              </w:rPr>
              <w:t>88.4</w:t>
            </w:r>
          </w:p>
        </w:tc>
        <w:tc>
          <w:tcPr>
            <w:tcW w:w="780" w:type="dxa"/>
            <w:tcBorders>
              <w:top w:val="nil"/>
              <w:left w:val="nil"/>
              <w:bottom w:val="nil"/>
              <w:right w:val="nil"/>
            </w:tcBorders>
            <w:shd w:val="clear" w:color="auto" w:fill="auto"/>
            <w:noWrap/>
            <w:vAlign w:val="bottom"/>
            <w:hideMark/>
          </w:tcPr>
          <w:p w14:paraId="561AEA30"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328" w:author="Sally Thompson" w:date="2019-05-01T12:59:00Z">
                  <w:rPr>
                    <w:rFonts w:ascii="Calibri" w:eastAsia="Times New Roman" w:hAnsi="Calibri" w:cs="Calibri"/>
                    <w:color w:val="000000"/>
                    <w:sz w:val="22"/>
                    <w:szCs w:val="22"/>
                    <w:lang w:eastAsia="en-US"/>
                  </w:rPr>
                </w:rPrChange>
              </w:rPr>
              <w:pPrChange w:id="329"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330" w:author="Sally Thompson" w:date="2019-05-01T12:59:00Z">
                  <w:rPr>
                    <w:rFonts w:ascii="Calibri" w:eastAsia="Times New Roman" w:hAnsi="Calibri" w:cs="Calibri"/>
                    <w:color w:val="000000"/>
                    <w:sz w:val="22"/>
                    <w:szCs w:val="22"/>
                    <w:lang w:eastAsia="en-US"/>
                  </w:rPr>
                </w:rPrChange>
              </w:rPr>
              <w:t>3.9</w:t>
            </w:r>
          </w:p>
        </w:tc>
        <w:tc>
          <w:tcPr>
            <w:tcW w:w="886" w:type="dxa"/>
            <w:tcBorders>
              <w:top w:val="nil"/>
              <w:left w:val="nil"/>
              <w:bottom w:val="nil"/>
              <w:right w:val="nil"/>
            </w:tcBorders>
            <w:shd w:val="clear" w:color="auto" w:fill="auto"/>
            <w:noWrap/>
            <w:vAlign w:val="bottom"/>
            <w:hideMark/>
          </w:tcPr>
          <w:p w14:paraId="61971BA9"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331" w:author="Sally Thompson" w:date="2019-05-01T12:59:00Z">
                  <w:rPr>
                    <w:rFonts w:ascii="Calibri" w:eastAsia="Times New Roman" w:hAnsi="Calibri" w:cs="Calibri"/>
                    <w:color w:val="000000"/>
                    <w:sz w:val="22"/>
                    <w:szCs w:val="22"/>
                    <w:lang w:eastAsia="en-US"/>
                  </w:rPr>
                </w:rPrChange>
              </w:rPr>
              <w:pPrChange w:id="332"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333" w:author="Sally Thompson" w:date="2019-05-01T12:59:00Z">
                  <w:rPr>
                    <w:rFonts w:ascii="Calibri" w:eastAsia="Times New Roman" w:hAnsi="Calibri" w:cs="Calibri"/>
                    <w:color w:val="000000"/>
                    <w:sz w:val="22"/>
                    <w:szCs w:val="22"/>
                    <w:lang w:eastAsia="en-US"/>
                  </w:rPr>
                </w:rPrChange>
              </w:rPr>
              <w:t>4.9</w:t>
            </w:r>
          </w:p>
        </w:tc>
        <w:tc>
          <w:tcPr>
            <w:tcW w:w="810" w:type="dxa"/>
            <w:tcBorders>
              <w:top w:val="nil"/>
              <w:left w:val="nil"/>
              <w:bottom w:val="nil"/>
              <w:right w:val="single" w:sz="8" w:space="0" w:color="auto"/>
            </w:tcBorders>
            <w:shd w:val="clear" w:color="auto" w:fill="auto"/>
            <w:noWrap/>
            <w:vAlign w:val="bottom"/>
            <w:hideMark/>
          </w:tcPr>
          <w:p w14:paraId="7D0D15A1"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334" w:author="Sally Thompson" w:date="2019-05-01T12:59:00Z">
                  <w:rPr>
                    <w:rFonts w:ascii="Calibri" w:eastAsia="Times New Roman" w:hAnsi="Calibri" w:cs="Calibri"/>
                    <w:color w:val="000000"/>
                    <w:sz w:val="22"/>
                    <w:szCs w:val="22"/>
                    <w:lang w:eastAsia="en-US"/>
                  </w:rPr>
                </w:rPrChange>
              </w:rPr>
              <w:pPrChange w:id="335"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336" w:author="Sally Thompson" w:date="2019-05-01T12:59:00Z">
                  <w:rPr>
                    <w:rFonts w:ascii="Calibri" w:eastAsia="Times New Roman" w:hAnsi="Calibri" w:cs="Calibri"/>
                    <w:color w:val="000000"/>
                    <w:sz w:val="22"/>
                    <w:szCs w:val="22"/>
                    <w:lang w:eastAsia="en-US"/>
                  </w:rPr>
                </w:rPrChange>
              </w:rPr>
              <w:t>2.9</w:t>
            </w:r>
          </w:p>
        </w:tc>
      </w:tr>
      <w:tr w:rsidR="0025564C" w:rsidRPr="0025564C" w14:paraId="42D9D8D6" w14:textId="77777777" w:rsidTr="00641B54">
        <w:trPr>
          <w:trHeight w:val="300"/>
        </w:trPr>
        <w:tc>
          <w:tcPr>
            <w:tcW w:w="1204" w:type="dxa"/>
            <w:vMerge/>
            <w:tcBorders>
              <w:top w:val="nil"/>
              <w:left w:val="single" w:sz="8" w:space="0" w:color="auto"/>
              <w:bottom w:val="single" w:sz="8" w:space="0" w:color="000000"/>
              <w:right w:val="single" w:sz="4" w:space="0" w:color="auto"/>
            </w:tcBorders>
            <w:vAlign w:val="center"/>
            <w:hideMark/>
          </w:tcPr>
          <w:p w14:paraId="7F411CFD" w14:textId="77777777" w:rsidR="0025564C" w:rsidRPr="003303F7" w:rsidRDefault="0025564C" w:rsidP="0025564C">
            <w:pPr>
              <w:rPr>
                <w:rFonts w:ascii="Times New Roman" w:eastAsia="Times New Roman" w:hAnsi="Times New Roman" w:cs="Times New Roman"/>
                <w:b/>
                <w:color w:val="000000"/>
                <w:sz w:val="22"/>
                <w:szCs w:val="22"/>
                <w:lang w:eastAsia="en-US"/>
                <w:rPrChange w:id="337" w:author="Sally Thompson" w:date="2019-05-01T12:59:00Z">
                  <w:rPr>
                    <w:rFonts w:ascii="Calibri" w:eastAsia="Times New Roman" w:hAnsi="Calibri" w:cs="Calibri"/>
                    <w:color w:val="000000"/>
                    <w:sz w:val="22"/>
                    <w:szCs w:val="22"/>
                    <w:lang w:eastAsia="en-US"/>
                  </w:rPr>
                </w:rPrChange>
              </w:rPr>
            </w:pPr>
          </w:p>
        </w:tc>
        <w:tc>
          <w:tcPr>
            <w:tcW w:w="1720" w:type="dxa"/>
            <w:vMerge/>
            <w:tcBorders>
              <w:top w:val="nil"/>
              <w:left w:val="nil"/>
              <w:bottom w:val="single" w:sz="4" w:space="0" w:color="000000"/>
              <w:right w:val="nil"/>
            </w:tcBorders>
            <w:vAlign w:val="center"/>
            <w:hideMark/>
          </w:tcPr>
          <w:p w14:paraId="00021D76" w14:textId="77777777" w:rsidR="0025564C" w:rsidRPr="003303F7" w:rsidRDefault="0025564C" w:rsidP="003303F7">
            <w:pPr>
              <w:jc w:val="right"/>
              <w:rPr>
                <w:rFonts w:ascii="Times New Roman" w:eastAsia="Times New Roman" w:hAnsi="Times New Roman" w:cs="Times New Roman"/>
                <w:color w:val="000000"/>
                <w:sz w:val="22"/>
                <w:szCs w:val="22"/>
                <w:lang w:eastAsia="en-US"/>
                <w:rPrChange w:id="338" w:author="Sally Thompson" w:date="2019-05-01T12:59:00Z">
                  <w:rPr>
                    <w:rFonts w:ascii="Calibri" w:eastAsia="Times New Roman" w:hAnsi="Calibri" w:cs="Calibri"/>
                    <w:color w:val="000000"/>
                    <w:sz w:val="22"/>
                    <w:szCs w:val="22"/>
                    <w:lang w:eastAsia="en-US"/>
                  </w:rPr>
                </w:rPrChange>
              </w:rPr>
              <w:pPrChange w:id="339" w:author="Sally Thompson" w:date="2019-05-01T13:03:00Z">
                <w:pPr/>
              </w:pPrChange>
            </w:pPr>
          </w:p>
        </w:tc>
        <w:tc>
          <w:tcPr>
            <w:tcW w:w="1180" w:type="dxa"/>
            <w:tcBorders>
              <w:top w:val="nil"/>
              <w:left w:val="nil"/>
              <w:bottom w:val="single" w:sz="4" w:space="0" w:color="auto"/>
              <w:right w:val="nil"/>
            </w:tcBorders>
            <w:shd w:val="clear" w:color="auto" w:fill="auto"/>
            <w:noWrap/>
            <w:vAlign w:val="bottom"/>
            <w:hideMark/>
          </w:tcPr>
          <w:p w14:paraId="6C30DB9B" w14:textId="3F85DE9D" w:rsidR="0025564C" w:rsidRPr="003303F7" w:rsidRDefault="00641B54" w:rsidP="003303F7">
            <w:pPr>
              <w:jc w:val="center"/>
              <w:rPr>
                <w:rFonts w:ascii="Times New Roman" w:eastAsia="Times New Roman" w:hAnsi="Times New Roman" w:cs="Times New Roman"/>
                <w:color w:val="000000"/>
                <w:sz w:val="22"/>
                <w:szCs w:val="22"/>
                <w:lang w:eastAsia="en-US"/>
                <w:rPrChange w:id="340" w:author="Sally Thompson" w:date="2019-05-01T12:59:00Z">
                  <w:rPr>
                    <w:rFonts w:ascii="Calibri" w:eastAsia="Times New Roman" w:hAnsi="Calibri" w:cs="Calibri"/>
                    <w:color w:val="000000"/>
                    <w:sz w:val="22"/>
                    <w:szCs w:val="22"/>
                    <w:lang w:eastAsia="en-US"/>
                  </w:rPr>
                </w:rPrChange>
              </w:rPr>
              <w:pPrChange w:id="341"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342" w:author="Sally Thompson" w:date="2019-05-01T12:59:00Z">
                  <w:rPr>
                    <w:rFonts w:ascii="Calibri" w:eastAsia="Times New Roman" w:hAnsi="Calibri" w:cs="Calibri"/>
                    <w:color w:val="000000"/>
                    <w:sz w:val="22"/>
                    <w:szCs w:val="22"/>
                    <w:lang w:eastAsia="en-US"/>
                  </w:rPr>
                </w:rPrChange>
              </w:rPr>
              <w:t>90-100</w:t>
            </w:r>
          </w:p>
        </w:tc>
        <w:tc>
          <w:tcPr>
            <w:tcW w:w="880" w:type="dxa"/>
            <w:tcBorders>
              <w:top w:val="nil"/>
              <w:left w:val="nil"/>
              <w:bottom w:val="single" w:sz="4" w:space="0" w:color="auto"/>
              <w:right w:val="nil"/>
            </w:tcBorders>
            <w:shd w:val="clear" w:color="auto" w:fill="auto"/>
            <w:noWrap/>
            <w:vAlign w:val="bottom"/>
            <w:hideMark/>
          </w:tcPr>
          <w:p w14:paraId="2965BBCD"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343" w:author="Sally Thompson" w:date="2019-05-01T12:59:00Z">
                  <w:rPr>
                    <w:rFonts w:ascii="Calibri" w:eastAsia="Times New Roman" w:hAnsi="Calibri" w:cs="Calibri"/>
                    <w:color w:val="000000"/>
                    <w:sz w:val="22"/>
                    <w:szCs w:val="22"/>
                    <w:lang w:eastAsia="en-US"/>
                  </w:rPr>
                </w:rPrChange>
              </w:rPr>
              <w:pPrChange w:id="344"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345" w:author="Sally Thompson" w:date="2019-05-01T12:59:00Z">
                  <w:rPr>
                    <w:rFonts w:ascii="Calibri" w:eastAsia="Times New Roman" w:hAnsi="Calibri" w:cs="Calibri"/>
                    <w:color w:val="000000"/>
                    <w:sz w:val="22"/>
                    <w:szCs w:val="22"/>
                    <w:lang w:eastAsia="en-US"/>
                  </w:rPr>
                </w:rPrChange>
              </w:rPr>
              <w:t>87.7</w:t>
            </w:r>
          </w:p>
        </w:tc>
        <w:tc>
          <w:tcPr>
            <w:tcW w:w="780" w:type="dxa"/>
            <w:tcBorders>
              <w:top w:val="nil"/>
              <w:left w:val="nil"/>
              <w:bottom w:val="single" w:sz="4" w:space="0" w:color="auto"/>
              <w:right w:val="nil"/>
            </w:tcBorders>
            <w:shd w:val="clear" w:color="auto" w:fill="auto"/>
            <w:noWrap/>
            <w:vAlign w:val="bottom"/>
            <w:hideMark/>
          </w:tcPr>
          <w:p w14:paraId="3EE27DDE"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346" w:author="Sally Thompson" w:date="2019-05-01T12:59:00Z">
                  <w:rPr>
                    <w:rFonts w:ascii="Calibri" w:eastAsia="Times New Roman" w:hAnsi="Calibri" w:cs="Calibri"/>
                    <w:color w:val="000000"/>
                    <w:sz w:val="22"/>
                    <w:szCs w:val="22"/>
                    <w:lang w:eastAsia="en-US"/>
                  </w:rPr>
                </w:rPrChange>
              </w:rPr>
              <w:pPrChange w:id="347"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348" w:author="Sally Thompson" w:date="2019-05-01T12:59:00Z">
                  <w:rPr>
                    <w:rFonts w:ascii="Calibri" w:eastAsia="Times New Roman" w:hAnsi="Calibri" w:cs="Calibri"/>
                    <w:color w:val="000000"/>
                    <w:sz w:val="22"/>
                    <w:szCs w:val="22"/>
                    <w:lang w:eastAsia="en-US"/>
                  </w:rPr>
                </w:rPrChange>
              </w:rPr>
              <w:t>4.9</w:t>
            </w:r>
          </w:p>
        </w:tc>
        <w:tc>
          <w:tcPr>
            <w:tcW w:w="886" w:type="dxa"/>
            <w:tcBorders>
              <w:top w:val="nil"/>
              <w:left w:val="nil"/>
              <w:bottom w:val="single" w:sz="4" w:space="0" w:color="auto"/>
              <w:right w:val="nil"/>
            </w:tcBorders>
            <w:shd w:val="clear" w:color="auto" w:fill="auto"/>
            <w:noWrap/>
            <w:vAlign w:val="bottom"/>
            <w:hideMark/>
          </w:tcPr>
          <w:p w14:paraId="120371B0"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349" w:author="Sally Thompson" w:date="2019-05-01T12:59:00Z">
                  <w:rPr>
                    <w:rFonts w:ascii="Calibri" w:eastAsia="Times New Roman" w:hAnsi="Calibri" w:cs="Calibri"/>
                    <w:color w:val="000000"/>
                    <w:sz w:val="22"/>
                    <w:szCs w:val="22"/>
                    <w:lang w:eastAsia="en-US"/>
                  </w:rPr>
                </w:rPrChange>
              </w:rPr>
              <w:pPrChange w:id="350"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351" w:author="Sally Thompson" w:date="2019-05-01T12:59:00Z">
                  <w:rPr>
                    <w:rFonts w:ascii="Calibri" w:eastAsia="Times New Roman" w:hAnsi="Calibri" w:cs="Calibri"/>
                    <w:color w:val="000000"/>
                    <w:sz w:val="22"/>
                    <w:szCs w:val="22"/>
                    <w:lang w:eastAsia="en-US"/>
                  </w:rPr>
                </w:rPrChange>
              </w:rPr>
              <w:t>5.9</w:t>
            </w:r>
          </w:p>
        </w:tc>
        <w:tc>
          <w:tcPr>
            <w:tcW w:w="810" w:type="dxa"/>
            <w:tcBorders>
              <w:top w:val="nil"/>
              <w:left w:val="nil"/>
              <w:bottom w:val="single" w:sz="4" w:space="0" w:color="auto"/>
              <w:right w:val="single" w:sz="8" w:space="0" w:color="auto"/>
            </w:tcBorders>
            <w:shd w:val="clear" w:color="auto" w:fill="auto"/>
            <w:noWrap/>
            <w:vAlign w:val="bottom"/>
            <w:hideMark/>
          </w:tcPr>
          <w:p w14:paraId="292D1DB8"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352" w:author="Sally Thompson" w:date="2019-05-01T12:59:00Z">
                  <w:rPr>
                    <w:rFonts w:ascii="Calibri" w:eastAsia="Times New Roman" w:hAnsi="Calibri" w:cs="Calibri"/>
                    <w:color w:val="000000"/>
                    <w:sz w:val="22"/>
                    <w:szCs w:val="22"/>
                    <w:lang w:eastAsia="en-US"/>
                  </w:rPr>
                </w:rPrChange>
              </w:rPr>
              <w:pPrChange w:id="353"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354" w:author="Sally Thompson" w:date="2019-05-01T12:59:00Z">
                  <w:rPr>
                    <w:rFonts w:ascii="Calibri" w:eastAsia="Times New Roman" w:hAnsi="Calibri" w:cs="Calibri"/>
                    <w:color w:val="000000"/>
                    <w:sz w:val="22"/>
                    <w:szCs w:val="22"/>
                    <w:lang w:eastAsia="en-US"/>
                  </w:rPr>
                </w:rPrChange>
              </w:rPr>
              <w:t>1.4</w:t>
            </w:r>
          </w:p>
        </w:tc>
      </w:tr>
      <w:tr w:rsidR="0025564C" w:rsidRPr="0025564C" w14:paraId="578B5751" w14:textId="77777777" w:rsidTr="00641B54">
        <w:trPr>
          <w:trHeight w:val="300"/>
        </w:trPr>
        <w:tc>
          <w:tcPr>
            <w:tcW w:w="1204" w:type="dxa"/>
            <w:vMerge/>
            <w:tcBorders>
              <w:top w:val="nil"/>
              <w:left w:val="single" w:sz="8" w:space="0" w:color="auto"/>
              <w:bottom w:val="single" w:sz="8" w:space="0" w:color="000000"/>
              <w:right w:val="single" w:sz="4" w:space="0" w:color="auto"/>
            </w:tcBorders>
            <w:vAlign w:val="center"/>
            <w:hideMark/>
          </w:tcPr>
          <w:p w14:paraId="3A605E0A" w14:textId="77777777" w:rsidR="0025564C" w:rsidRPr="003303F7" w:rsidRDefault="0025564C" w:rsidP="0025564C">
            <w:pPr>
              <w:rPr>
                <w:rFonts w:ascii="Times New Roman" w:eastAsia="Times New Roman" w:hAnsi="Times New Roman" w:cs="Times New Roman"/>
                <w:b/>
                <w:color w:val="000000"/>
                <w:sz w:val="22"/>
                <w:szCs w:val="22"/>
                <w:lang w:eastAsia="en-US"/>
                <w:rPrChange w:id="355" w:author="Sally Thompson" w:date="2019-05-01T12:59:00Z">
                  <w:rPr>
                    <w:rFonts w:ascii="Calibri" w:eastAsia="Times New Roman" w:hAnsi="Calibri" w:cs="Calibri"/>
                    <w:color w:val="000000"/>
                    <w:sz w:val="22"/>
                    <w:szCs w:val="22"/>
                    <w:lang w:eastAsia="en-US"/>
                  </w:rPr>
                </w:rPrChange>
              </w:rPr>
            </w:pPr>
          </w:p>
        </w:tc>
        <w:tc>
          <w:tcPr>
            <w:tcW w:w="1720" w:type="dxa"/>
            <w:vMerge w:val="restart"/>
            <w:tcBorders>
              <w:top w:val="nil"/>
              <w:left w:val="nil"/>
              <w:bottom w:val="single" w:sz="8" w:space="0" w:color="000000"/>
              <w:right w:val="nil"/>
            </w:tcBorders>
            <w:shd w:val="clear" w:color="auto" w:fill="auto"/>
            <w:noWrap/>
            <w:vAlign w:val="center"/>
            <w:hideMark/>
          </w:tcPr>
          <w:p w14:paraId="1E046660" w14:textId="77777777" w:rsidR="0025564C" w:rsidRPr="003303F7" w:rsidRDefault="0025564C" w:rsidP="003303F7">
            <w:pPr>
              <w:jc w:val="right"/>
              <w:rPr>
                <w:rFonts w:ascii="Times New Roman" w:eastAsia="Times New Roman" w:hAnsi="Times New Roman" w:cs="Times New Roman"/>
                <w:color w:val="000000"/>
                <w:sz w:val="22"/>
                <w:szCs w:val="22"/>
                <w:lang w:eastAsia="en-US"/>
                <w:rPrChange w:id="356" w:author="Sally Thompson" w:date="2019-05-01T12:59:00Z">
                  <w:rPr>
                    <w:rFonts w:ascii="Calibri" w:eastAsia="Times New Roman" w:hAnsi="Calibri" w:cs="Calibri"/>
                    <w:color w:val="000000"/>
                    <w:sz w:val="22"/>
                    <w:szCs w:val="22"/>
                    <w:lang w:eastAsia="en-US"/>
                  </w:rPr>
                </w:rPrChange>
              </w:rPr>
              <w:pPrChange w:id="357" w:author="Sally Thompson" w:date="2019-05-01T13:03:00Z">
                <w:pPr>
                  <w:jc w:val="center"/>
                </w:pPr>
              </w:pPrChange>
            </w:pPr>
            <w:r w:rsidRPr="003303F7">
              <w:rPr>
                <w:rFonts w:ascii="Times New Roman" w:eastAsia="Times New Roman" w:hAnsi="Times New Roman" w:cs="Times New Roman"/>
                <w:color w:val="000000"/>
                <w:sz w:val="22"/>
                <w:szCs w:val="22"/>
                <w:lang w:eastAsia="en-US"/>
                <w:rPrChange w:id="358" w:author="Sally Thompson" w:date="2019-05-01T12:59:00Z">
                  <w:rPr>
                    <w:rFonts w:ascii="Calibri" w:eastAsia="Times New Roman" w:hAnsi="Calibri" w:cs="Calibri"/>
                    <w:color w:val="000000"/>
                    <w:sz w:val="22"/>
                    <w:szCs w:val="22"/>
                    <w:lang w:eastAsia="en-US"/>
                  </w:rPr>
                </w:rPrChange>
              </w:rPr>
              <w:t>Forest</w:t>
            </w:r>
          </w:p>
        </w:tc>
        <w:tc>
          <w:tcPr>
            <w:tcW w:w="1180" w:type="dxa"/>
            <w:tcBorders>
              <w:top w:val="nil"/>
              <w:left w:val="nil"/>
              <w:bottom w:val="nil"/>
              <w:right w:val="nil"/>
            </w:tcBorders>
            <w:shd w:val="clear" w:color="auto" w:fill="auto"/>
            <w:noWrap/>
            <w:vAlign w:val="bottom"/>
            <w:hideMark/>
          </w:tcPr>
          <w:p w14:paraId="29D821F4"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359" w:author="Sally Thompson" w:date="2019-05-01T12:59:00Z">
                  <w:rPr>
                    <w:rFonts w:ascii="Calibri" w:eastAsia="Times New Roman" w:hAnsi="Calibri" w:cs="Calibri"/>
                    <w:color w:val="000000"/>
                    <w:sz w:val="22"/>
                    <w:szCs w:val="22"/>
                    <w:lang w:eastAsia="en-US"/>
                  </w:rPr>
                </w:rPrChange>
              </w:rPr>
              <w:pPrChange w:id="360"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361" w:author="Sally Thompson" w:date="2019-05-01T12:59:00Z">
                  <w:rPr>
                    <w:rFonts w:ascii="Calibri" w:eastAsia="Times New Roman" w:hAnsi="Calibri" w:cs="Calibri"/>
                    <w:color w:val="000000"/>
                    <w:sz w:val="22"/>
                    <w:szCs w:val="22"/>
                    <w:lang w:eastAsia="en-US"/>
                  </w:rPr>
                </w:rPrChange>
              </w:rPr>
              <w:t>0-12</w:t>
            </w:r>
          </w:p>
        </w:tc>
        <w:tc>
          <w:tcPr>
            <w:tcW w:w="880" w:type="dxa"/>
            <w:tcBorders>
              <w:top w:val="nil"/>
              <w:left w:val="nil"/>
              <w:bottom w:val="nil"/>
              <w:right w:val="nil"/>
            </w:tcBorders>
            <w:shd w:val="clear" w:color="auto" w:fill="auto"/>
            <w:noWrap/>
            <w:vAlign w:val="bottom"/>
            <w:hideMark/>
          </w:tcPr>
          <w:p w14:paraId="639B6681"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362" w:author="Sally Thompson" w:date="2019-05-01T12:59:00Z">
                  <w:rPr>
                    <w:rFonts w:ascii="Calibri" w:eastAsia="Times New Roman" w:hAnsi="Calibri" w:cs="Calibri"/>
                    <w:color w:val="000000"/>
                    <w:sz w:val="22"/>
                    <w:szCs w:val="22"/>
                    <w:lang w:eastAsia="en-US"/>
                  </w:rPr>
                </w:rPrChange>
              </w:rPr>
              <w:pPrChange w:id="363"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364" w:author="Sally Thompson" w:date="2019-05-01T12:59:00Z">
                  <w:rPr>
                    <w:rFonts w:ascii="Calibri" w:eastAsia="Times New Roman" w:hAnsi="Calibri" w:cs="Calibri"/>
                    <w:color w:val="000000"/>
                    <w:sz w:val="22"/>
                    <w:szCs w:val="22"/>
                    <w:lang w:eastAsia="en-US"/>
                  </w:rPr>
                </w:rPrChange>
              </w:rPr>
              <w:t>85.1</w:t>
            </w:r>
          </w:p>
        </w:tc>
        <w:tc>
          <w:tcPr>
            <w:tcW w:w="780" w:type="dxa"/>
            <w:tcBorders>
              <w:top w:val="nil"/>
              <w:left w:val="nil"/>
              <w:bottom w:val="nil"/>
              <w:right w:val="nil"/>
            </w:tcBorders>
            <w:shd w:val="clear" w:color="auto" w:fill="auto"/>
            <w:noWrap/>
            <w:vAlign w:val="bottom"/>
            <w:hideMark/>
          </w:tcPr>
          <w:p w14:paraId="5BB84D09"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365" w:author="Sally Thompson" w:date="2019-05-01T12:59:00Z">
                  <w:rPr>
                    <w:rFonts w:ascii="Calibri" w:eastAsia="Times New Roman" w:hAnsi="Calibri" w:cs="Calibri"/>
                    <w:color w:val="000000"/>
                    <w:sz w:val="22"/>
                    <w:szCs w:val="22"/>
                    <w:lang w:eastAsia="en-US"/>
                  </w:rPr>
                </w:rPrChange>
              </w:rPr>
              <w:pPrChange w:id="366"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367" w:author="Sally Thompson" w:date="2019-05-01T12:59:00Z">
                  <w:rPr>
                    <w:rFonts w:ascii="Calibri" w:eastAsia="Times New Roman" w:hAnsi="Calibri" w:cs="Calibri"/>
                    <w:color w:val="000000"/>
                    <w:sz w:val="22"/>
                    <w:szCs w:val="22"/>
                    <w:lang w:eastAsia="en-US"/>
                  </w:rPr>
                </w:rPrChange>
              </w:rPr>
              <w:t>4.8</w:t>
            </w:r>
          </w:p>
        </w:tc>
        <w:tc>
          <w:tcPr>
            <w:tcW w:w="886" w:type="dxa"/>
            <w:tcBorders>
              <w:top w:val="nil"/>
              <w:left w:val="nil"/>
              <w:bottom w:val="nil"/>
              <w:right w:val="nil"/>
            </w:tcBorders>
            <w:shd w:val="clear" w:color="auto" w:fill="auto"/>
            <w:noWrap/>
            <w:vAlign w:val="bottom"/>
            <w:hideMark/>
          </w:tcPr>
          <w:p w14:paraId="48703ADF"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368" w:author="Sally Thompson" w:date="2019-05-01T12:59:00Z">
                  <w:rPr>
                    <w:rFonts w:ascii="Calibri" w:eastAsia="Times New Roman" w:hAnsi="Calibri" w:cs="Calibri"/>
                    <w:color w:val="000000"/>
                    <w:sz w:val="22"/>
                    <w:szCs w:val="22"/>
                    <w:lang w:eastAsia="en-US"/>
                  </w:rPr>
                </w:rPrChange>
              </w:rPr>
              <w:pPrChange w:id="369"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370" w:author="Sally Thompson" w:date="2019-05-01T12:59:00Z">
                  <w:rPr>
                    <w:rFonts w:ascii="Calibri" w:eastAsia="Times New Roman" w:hAnsi="Calibri" w:cs="Calibri"/>
                    <w:color w:val="000000"/>
                    <w:sz w:val="22"/>
                    <w:szCs w:val="22"/>
                    <w:lang w:eastAsia="en-US"/>
                  </w:rPr>
                </w:rPrChange>
              </w:rPr>
              <w:t>5.7</w:t>
            </w:r>
          </w:p>
        </w:tc>
        <w:tc>
          <w:tcPr>
            <w:tcW w:w="810" w:type="dxa"/>
            <w:tcBorders>
              <w:top w:val="nil"/>
              <w:left w:val="nil"/>
              <w:bottom w:val="nil"/>
              <w:right w:val="single" w:sz="8" w:space="0" w:color="auto"/>
            </w:tcBorders>
            <w:shd w:val="clear" w:color="auto" w:fill="auto"/>
            <w:noWrap/>
            <w:vAlign w:val="bottom"/>
            <w:hideMark/>
          </w:tcPr>
          <w:p w14:paraId="148F465F"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371" w:author="Sally Thompson" w:date="2019-05-01T12:59:00Z">
                  <w:rPr>
                    <w:rFonts w:ascii="Calibri" w:eastAsia="Times New Roman" w:hAnsi="Calibri" w:cs="Calibri"/>
                    <w:color w:val="000000"/>
                    <w:sz w:val="22"/>
                    <w:szCs w:val="22"/>
                    <w:lang w:eastAsia="en-US"/>
                  </w:rPr>
                </w:rPrChange>
              </w:rPr>
              <w:pPrChange w:id="372"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373" w:author="Sally Thompson" w:date="2019-05-01T12:59:00Z">
                  <w:rPr>
                    <w:rFonts w:ascii="Calibri" w:eastAsia="Times New Roman" w:hAnsi="Calibri" w:cs="Calibri"/>
                    <w:color w:val="000000"/>
                    <w:sz w:val="22"/>
                    <w:szCs w:val="22"/>
                    <w:lang w:eastAsia="en-US"/>
                  </w:rPr>
                </w:rPrChange>
              </w:rPr>
              <w:t>4.4</w:t>
            </w:r>
          </w:p>
        </w:tc>
      </w:tr>
      <w:tr w:rsidR="0025564C" w:rsidRPr="0025564C" w14:paraId="6BA77487" w14:textId="77777777" w:rsidTr="00641B54">
        <w:trPr>
          <w:trHeight w:val="300"/>
        </w:trPr>
        <w:tc>
          <w:tcPr>
            <w:tcW w:w="1204" w:type="dxa"/>
            <w:vMerge/>
            <w:tcBorders>
              <w:top w:val="nil"/>
              <w:left w:val="single" w:sz="8" w:space="0" w:color="auto"/>
              <w:bottom w:val="single" w:sz="8" w:space="0" w:color="000000"/>
              <w:right w:val="single" w:sz="4" w:space="0" w:color="auto"/>
            </w:tcBorders>
            <w:vAlign w:val="center"/>
            <w:hideMark/>
          </w:tcPr>
          <w:p w14:paraId="17A1B018" w14:textId="77777777" w:rsidR="0025564C" w:rsidRPr="003303F7" w:rsidRDefault="0025564C" w:rsidP="0025564C">
            <w:pPr>
              <w:rPr>
                <w:rFonts w:ascii="Times New Roman" w:eastAsia="Times New Roman" w:hAnsi="Times New Roman" w:cs="Times New Roman"/>
                <w:b/>
                <w:color w:val="000000"/>
                <w:sz w:val="22"/>
                <w:szCs w:val="22"/>
                <w:lang w:eastAsia="en-US"/>
                <w:rPrChange w:id="374" w:author="Sally Thompson" w:date="2019-05-01T12:59:00Z">
                  <w:rPr>
                    <w:rFonts w:ascii="Calibri" w:eastAsia="Times New Roman" w:hAnsi="Calibri" w:cs="Calibri"/>
                    <w:color w:val="000000"/>
                    <w:sz w:val="22"/>
                    <w:szCs w:val="22"/>
                    <w:lang w:eastAsia="en-US"/>
                  </w:rPr>
                </w:rPrChange>
              </w:rPr>
            </w:pPr>
          </w:p>
        </w:tc>
        <w:tc>
          <w:tcPr>
            <w:tcW w:w="1720" w:type="dxa"/>
            <w:vMerge/>
            <w:tcBorders>
              <w:top w:val="nil"/>
              <w:left w:val="nil"/>
              <w:bottom w:val="single" w:sz="8" w:space="0" w:color="000000"/>
              <w:right w:val="nil"/>
            </w:tcBorders>
            <w:vAlign w:val="center"/>
            <w:hideMark/>
          </w:tcPr>
          <w:p w14:paraId="30ED5140" w14:textId="77777777" w:rsidR="0025564C" w:rsidRPr="003303F7" w:rsidRDefault="0025564C" w:rsidP="003303F7">
            <w:pPr>
              <w:jc w:val="right"/>
              <w:rPr>
                <w:rFonts w:ascii="Times New Roman" w:eastAsia="Times New Roman" w:hAnsi="Times New Roman" w:cs="Times New Roman"/>
                <w:color w:val="000000"/>
                <w:sz w:val="22"/>
                <w:szCs w:val="22"/>
                <w:lang w:eastAsia="en-US"/>
                <w:rPrChange w:id="375" w:author="Sally Thompson" w:date="2019-05-01T12:59:00Z">
                  <w:rPr>
                    <w:rFonts w:ascii="Calibri" w:eastAsia="Times New Roman" w:hAnsi="Calibri" w:cs="Calibri"/>
                    <w:color w:val="000000"/>
                    <w:sz w:val="22"/>
                    <w:szCs w:val="22"/>
                    <w:lang w:eastAsia="en-US"/>
                  </w:rPr>
                </w:rPrChange>
              </w:rPr>
              <w:pPrChange w:id="376" w:author="Sally Thompson" w:date="2019-05-01T13:03:00Z">
                <w:pPr/>
              </w:pPrChange>
            </w:pPr>
          </w:p>
        </w:tc>
        <w:tc>
          <w:tcPr>
            <w:tcW w:w="1180" w:type="dxa"/>
            <w:tcBorders>
              <w:top w:val="nil"/>
              <w:left w:val="nil"/>
              <w:bottom w:val="nil"/>
              <w:right w:val="nil"/>
            </w:tcBorders>
            <w:shd w:val="clear" w:color="auto" w:fill="auto"/>
            <w:noWrap/>
            <w:vAlign w:val="bottom"/>
            <w:hideMark/>
          </w:tcPr>
          <w:p w14:paraId="1B52D77F" w14:textId="6C3B5ED1" w:rsidR="0025564C" w:rsidRPr="003303F7" w:rsidRDefault="00641B54" w:rsidP="003303F7">
            <w:pPr>
              <w:jc w:val="center"/>
              <w:rPr>
                <w:rFonts w:ascii="Times New Roman" w:eastAsia="Times New Roman" w:hAnsi="Times New Roman" w:cs="Times New Roman"/>
                <w:color w:val="000000"/>
                <w:sz w:val="22"/>
                <w:szCs w:val="22"/>
                <w:lang w:eastAsia="en-US"/>
                <w:rPrChange w:id="377" w:author="Sally Thompson" w:date="2019-05-01T12:59:00Z">
                  <w:rPr>
                    <w:rFonts w:ascii="Calibri" w:eastAsia="Times New Roman" w:hAnsi="Calibri" w:cs="Calibri"/>
                    <w:color w:val="000000"/>
                    <w:sz w:val="22"/>
                    <w:szCs w:val="22"/>
                    <w:lang w:eastAsia="en-US"/>
                  </w:rPr>
                </w:rPrChange>
              </w:rPr>
              <w:pPrChange w:id="378"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379" w:author="Sally Thompson" w:date="2019-05-01T12:59:00Z">
                  <w:rPr>
                    <w:rFonts w:ascii="Calibri" w:eastAsia="Times New Roman" w:hAnsi="Calibri" w:cs="Calibri"/>
                    <w:color w:val="000000"/>
                    <w:sz w:val="22"/>
                    <w:szCs w:val="22"/>
                    <w:lang w:eastAsia="en-US"/>
                  </w:rPr>
                </w:rPrChange>
              </w:rPr>
              <w:t>45-55</w:t>
            </w:r>
          </w:p>
        </w:tc>
        <w:tc>
          <w:tcPr>
            <w:tcW w:w="880" w:type="dxa"/>
            <w:tcBorders>
              <w:top w:val="nil"/>
              <w:left w:val="nil"/>
              <w:bottom w:val="nil"/>
              <w:right w:val="nil"/>
            </w:tcBorders>
            <w:shd w:val="clear" w:color="auto" w:fill="auto"/>
            <w:noWrap/>
            <w:vAlign w:val="bottom"/>
            <w:hideMark/>
          </w:tcPr>
          <w:p w14:paraId="5421F568"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380" w:author="Sally Thompson" w:date="2019-05-01T12:59:00Z">
                  <w:rPr>
                    <w:rFonts w:ascii="Calibri" w:eastAsia="Times New Roman" w:hAnsi="Calibri" w:cs="Calibri"/>
                    <w:color w:val="000000"/>
                    <w:sz w:val="22"/>
                    <w:szCs w:val="22"/>
                    <w:lang w:eastAsia="en-US"/>
                  </w:rPr>
                </w:rPrChange>
              </w:rPr>
              <w:pPrChange w:id="381"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382" w:author="Sally Thompson" w:date="2019-05-01T12:59:00Z">
                  <w:rPr>
                    <w:rFonts w:ascii="Calibri" w:eastAsia="Times New Roman" w:hAnsi="Calibri" w:cs="Calibri"/>
                    <w:color w:val="000000"/>
                    <w:sz w:val="22"/>
                    <w:szCs w:val="22"/>
                    <w:lang w:eastAsia="en-US"/>
                  </w:rPr>
                </w:rPrChange>
              </w:rPr>
              <w:t>88.8</w:t>
            </w:r>
          </w:p>
        </w:tc>
        <w:tc>
          <w:tcPr>
            <w:tcW w:w="780" w:type="dxa"/>
            <w:tcBorders>
              <w:top w:val="nil"/>
              <w:left w:val="nil"/>
              <w:bottom w:val="nil"/>
              <w:right w:val="nil"/>
            </w:tcBorders>
            <w:shd w:val="clear" w:color="auto" w:fill="auto"/>
            <w:noWrap/>
            <w:vAlign w:val="bottom"/>
            <w:hideMark/>
          </w:tcPr>
          <w:p w14:paraId="35D0818E"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383" w:author="Sally Thompson" w:date="2019-05-01T12:59:00Z">
                  <w:rPr>
                    <w:rFonts w:ascii="Calibri" w:eastAsia="Times New Roman" w:hAnsi="Calibri" w:cs="Calibri"/>
                    <w:color w:val="000000"/>
                    <w:sz w:val="22"/>
                    <w:szCs w:val="22"/>
                    <w:lang w:eastAsia="en-US"/>
                  </w:rPr>
                </w:rPrChange>
              </w:rPr>
              <w:pPrChange w:id="384"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385" w:author="Sally Thompson" w:date="2019-05-01T12:59:00Z">
                  <w:rPr>
                    <w:rFonts w:ascii="Calibri" w:eastAsia="Times New Roman" w:hAnsi="Calibri" w:cs="Calibri"/>
                    <w:color w:val="000000"/>
                    <w:sz w:val="22"/>
                    <w:szCs w:val="22"/>
                    <w:lang w:eastAsia="en-US"/>
                  </w:rPr>
                </w:rPrChange>
              </w:rPr>
              <w:t>3.9</w:t>
            </w:r>
          </w:p>
        </w:tc>
        <w:tc>
          <w:tcPr>
            <w:tcW w:w="886" w:type="dxa"/>
            <w:tcBorders>
              <w:top w:val="nil"/>
              <w:left w:val="nil"/>
              <w:bottom w:val="nil"/>
              <w:right w:val="nil"/>
            </w:tcBorders>
            <w:shd w:val="clear" w:color="auto" w:fill="auto"/>
            <w:noWrap/>
            <w:vAlign w:val="bottom"/>
            <w:hideMark/>
          </w:tcPr>
          <w:p w14:paraId="1B06F835"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386" w:author="Sally Thompson" w:date="2019-05-01T12:59:00Z">
                  <w:rPr>
                    <w:rFonts w:ascii="Calibri" w:eastAsia="Times New Roman" w:hAnsi="Calibri" w:cs="Calibri"/>
                    <w:color w:val="000000"/>
                    <w:sz w:val="22"/>
                    <w:szCs w:val="22"/>
                    <w:lang w:eastAsia="en-US"/>
                  </w:rPr>
                </w:rPrChange>
              </w:rPr>
              <w:pPrChange w:id="387"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388" w:author="Sally Thompson" w:date="2019-05-01T12:59:00Z">
                  <w:rPr>
                    <w:rFonts w:ascii="Calibri" w:eastAsia="Times New Roman" w:hAnsi="Calibri" w:cs="Calibri"/>
                    <w:color w:val="000000"/>
                    <w:sz w:val="22"/>
                    <w:szCs w:val="22"/>
                    <w:lang w:eastAsia="en-US"/>
                  </w:rPr>
                </w:rPrChange>
              </w:rPr>
              <w:t>4.9</w:t>
            </w:r>
          </w:p>
        </w:tc>
        <w:tc>
          <w:tcPr>
            <w:tcW w:w="810" w:type="dxa"/>
            <w:tcBorders>
              <w:top w:val="nil"/>
              <w:left w:val="nil"/>
              <w:bottom w:val="nil"/>
              <w:right w:val="single" w:sz="8" w:space="0" w:color="auto"/>
            </w:tcBorders>
            <w:shd w:val="clear" w:color="auto" w:fill="auto"/>
            <w:noWrap/>
            <w:vAlign w:val="bottom"/>
            <w:hideMark/>
          </w:tcPr>
          <w:p w14:paraId="756CD800"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389" w:author="Sally Thompson" w:date="2019-05-01T12:59:00Z">
                  <w:rPr>
                    <w:rFonts w:ascii="Calibri" w:eastAsia="Times New Roman" w:hAnsi="Calibri" w:cs="Calibri"/>
                    <w:color w:val="000000"/>
                    <w:sz w:val="22"/>
                    <w:szCs w:val="22"/>
                    <w:lang w:eastAsia="en-US"/>
                  </w:rPr>
                </w:rPrChange>
              </w:rPr>
              <w:pPrChange w:id="390"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391" w:author="Sally Thompson" w:date="2019-05-01T12:59:00Z">
                  <w:rPr>
                    <w:rFonts w:ascii="Calibri" w:eastAsia="Times New Roman" w:hAnsi="Calibri" w:cs="Calibri"/>
                    <w:color w:val="000000"/>
                    <w:sz w:val="22"/>
                    <w:szCs w:val="22"/>
                    <w:lang w:eastAsia="en-US"/>
                  </w:rPr>
                </w:rPrChange>
              </w:rPr>
              <w:t>2.4</w:t>
            </w:r>
          </w:p>
        </w:tc>
      </w:tr>
      <w:tr w:rsidR="0025564C" w:rsidRPr="0025564C" w14:paraId="6D495B08" w14:textId="77777777" w:rsidTr="00641B54">
        <w:trPr>
          <w:trHeight w:val="315"/>
        </w:trPr>
        <w:tc>
          <w:tcPr>
            <w:tcW w:w="1204" w:type="dxa"/>
            <w:vMerge/>
            <w:tcBorders>
              <w:top w:val="nil"/>
              <w:left w:val="single" w:sz="8" w:space="0" w:color="auto"/>
              <w:bottom w:val="single" w:sz="8" w:space="0" w:color="000000"/>
              <w:right w:val="single" w:sz="4" w:space="0" w:color="auto"/>
            </w:tcBorders>
            <w:vAlign w:val="center"/>
            <w:hideMark/>
          </w:tcPr>
          <w:p w14:paraId="122E5B0D" w14:textId="77777777" w:rsidR="0025564C" w:rsidRPr="003303F7" w:rsidRDefault="0025564C" w:rsidP="0025564C">
            <w:pPr>
              <w:rPr>
                <w:rFonts w:ascii="Times New Roman" w:eastAsia="Times New Roman" w:hAnsi="Times New Roman" w:cs="Times New Roman"/>
                <w:b/>
                <w:color w:val="000000"/>
                <w:sz w:val="22"/>
                <w:szCs w:val="22"/>
                <w:lang w:eastAsia="en-US"/>
                <w:rPrChange w:id="392" w:author="Sally Thompson" w:date="2019-05-01T12:59:00Z">
                  <w:rPr>
                    <w:rFonts w:ascii="Calibri" w:eastAsia="Times New Roman" w:hAnsi="Calibri" w:cs="Calibri"/>
                    <w:color w:val="000000"/>
                    <w:sz w:val="22"/>
                    <w:szCs w:val="22"/>
                    <w:lang w:eastAsia="en-US"/>
                  </w:rPr>
                </w:rPrChange>
              </w:rPr>
            </w:pPr>
          </w:p>
        </w:tc>
        <w:tc>
          <w:tcPr>
            <w:tcW w:w="1720" w:type="dxa"/>
            <w:vMerge/>
            <w:tcBorders>
              <w:top w:val="nil"/>
              <w:left w:val="nil"/>
              <w:bottom w:val="single" w:sz="8" w:space="0" w:color="000000"/>
              <w:right w:val="nil"/>
            </w:tcBorders>
            <w:vAlign w:val="center"/>
            <w:hideMark/>
          </w:tcPr>
          <w:p w14:paraId="1767CCE1" w14:textId="77777777" w:rsidR="0025564C" w:rsidRPr="003303F7" w:rsidRDefault="0025564C" w:rsidP="003303F7">
            <w:pPr>
              <w:jc w:val="right"/>
              <w:rPr>
                <w:rFonts w:ascii="Times New Roman" w:eastAsia="Times New Roman" w:hAnsi="Times New Roman" w:cs="Times New Roman"/>
                <w:color w:val="000000"/>
                <w:sz w:val="22"/>
                <w:szCs w:val="22"/>
                <w:lang w:eastAsia="en-US"/>
                <w:rPrChange w:id="393" w:author="Sally Thompson" w:date="2019-05-01T12:59:00Z">
                  <w:rPr>
                    <w:rFonts w:ascii="Calibri" w:eastAsia="Times New Roman" w:hAnsi="Calibri" w:cs="Calibri"/>
                    <w:color w:val="000000"/>
                    <w:sz w:val="22"/>
                    <w:szCs w:val="22"/>
                    <w:lang w:eastAsia="en-US"/>
                  </w:rPr>
                </w:rPrChange>
              </w:rPr>
              <w:pPrChange w:id="394" w:author="Sally Thompson" w:date="2019-05-01T13:03:00Z">
                <w:pPr/>
              </w:pPrChange>
            </w:pPr>
          </w:p>
        </w:tc>
        <w:tc>
          <w:tcPr>
            <w:tcW w:w="1180" w:type="dxa"/>
            <w:tcBorders>
              <w:top w:val="nil"/>
              <w:left w:val="nil"/>
              <w:bottom w:val="single" w:sz="8" w:space="0" w:color="auto"/>
              <w:right w:val="nil"/>
            </w:tcBorders>
            <w:shd w:val="clear" w:color="auto" w:fill="auto"/>
            <w:noWrap/>
            <w:vAlign w:val="bottom"/>
            <w:hideMark/>
          </w:tcPr>
          <w:p w14:paraId="042B8E56" w14:textId="63ED9ED9" w:rsidR="0025564C" w:rsidRPr="003303F7" w:rsidRDefault="00641B54" w:rsidP="003303F7">
            <w:pPr>
              <w:jc w:val="center"/>
              <w:rPr>
                <w:rFonts w:ascii="Times New Roman" w:eastAsia="Times New Roman" w:hAnsi="Times New Roman" w:cs="Times New Roman"/>
                <w:color w:val="000000"/>
                <w:sz w:val="22"/>
                <w:szCs w:val="22"/>
                <w:lang w:eastAsia="en-US"/>
                <w:rPrChange w:id="395" w:author="Sally Thompson" w:date="2019-05-01T12:59:00Z">
                  <w:rPr>
                    <w:rFonts w:ascii="Calibri" w:eastAsia="Times New Roman" w:hAnsi="Calibri" w:cs="Calibri"/>
                    <w:color w:val="000000"/>
                    <w:sz w:val="22"/>
                    <w:szCs w:val="22"/>
                    <w:lang w:eastAsia="en-US"/>
                  </w:rPr>
                </w:rPrChange>
              </w:rPr>
              <w:pPrChange w:id="396"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397" w:author="Sally Thompson" w:date="2019-05-01T12:59:00Z">
                  <w:rPr>
                    <w:rFonts w:ascii="Calibri" w:eastAsia="Times New Roman" w:hAnsi="Calibri" w:cs="Calibri"/>
                    <w:color w:val="000000"/>
                    <w:sz w:val="22"/>
                    <w:szCs w:val="22"/>
                    <w:lang w:eastAsia="en-US"/>
                  </w:rPr>
                </w:rPrChange>
              </w:rPr>
              <w:t>90-</w:t>
            </w:r>
            <w:r w:rsidR="0025564C" w:rsidRPr="003303F7">
              <w:rPr>
                <w:rFonts w:ascii="Times New Roman" w:eastAsia="Times New Roman" w:hAnsi="Times New Roman" w:cs="Times New Roman"/>
                <w:color w:val="000000"/>
                <w:sz w:val="22"/>
                <w:szCs w:val="22"/>
                <w:lang w:eastAsia="en-US"/>
                <w:rPrChange w:id="398" w:author="Sally Thompson" w:date="2019-05-01T12:59:00Z">
                  <w:rPr>
                    <w:rFonts w:ascii="Calibri" w:eastAsia="Times New Roman" w:hAnsi="Calibri" w:cs="Calibri"/>
                    <w:color w:val="000000"/>
                    <w:sz w:val="22"/>
                    <w:szCs w:val="22"/>
                    <w:lang w:eastAsia="en-US"/>
                  </w:rPr>
                </w:rPrChange>
              </w:rPr>
              <w:t>100</w:t>
            </w:r>
          </w:p>
        </w:tc>
        <w:tc>
          <w:tcPr>
            <w:tcW w:w="880" w:type="dxa"/>
            <w:tcBorders>
              <w:top w:val="nil"/>
              <w:left w:val="nil"/>
              <w:bottom w:val="single" w:sz="8" w:space="0" w:color="auto"/>
              <w:right w:val="nil"/>
            </w:tcBorders>
            <w:shd w:val="clear" w:color="auto" w:fill="auto"/>
            <w:noWrap/>
            <w:vAlign w:val="bottom"/>
            <w:hideMark/>
          </w:tcPr>
          <w:p w14:paraId="16002E5F"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399" w:author="Sally Thompson" w:date="2019-05-01T12:59:00Z">
                  <w:rPr>
                    <w:rFonts w:ascii="Calibri" w:eastAsia="Times New Roman" w:hAnsi="Calibri" w:cs="Calibri"/>
                    <w:color w:val="000000"/>
                    <w:sz w:val="22"/>
                    <w:szCs w:val="22"/>
                    <w:lang w:eastAsia="en-US"/>
                  </w:rPr>
                </w:rPrChange>
              </w:rPr>
              <w:pPrChange w:id="400"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401" w:author="Sally Thompson" w:date="2019-05-01T12:59:00Z">
                  <w:rPr>
                    <w:rFonts w:ascii="Calibri" w:eastAsia="Times New Roman" w:hAnsi="Calibri" w:cs="Calibri"/>
                    <w:color w:val="000000"/>
                    <w:sz w:val="22"/>
                    <w:szCs w:val="22"/>
                    <w:lang w:eastAsia="en-US"/>
                  </w:rPr>
                </w:rPrChange>
              </w:rPr>
              <w:t>87.1</w:t>
            </w:r>
          </w:p>
        </w:tc>
        <w:tc>
          <w:tcPr>
            <w:tcW w:w="780" w:type="dxa"/>
            <w:tcBorders>
              <w:top w:val="nil"/>
              <w:left w:val="nil"/>
              <w:bottom w:val="single" w:sz="8" w:space="0" w:color="auto"/>
              <w:right w:val="nil"/>
            </w:tcBorders>
            <w:shd w:val="clear" w:color="auto" w:fill="auto"/>
            <w:noWrap/>
            <w:vAlign w:val="bottom"/>
            <w:hideMark/>
          </w:tcPr>
          <w:p w14:paraId="1FFF9DAC"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402" w:author="Sally Thompson" w:date="2019-05-01T12:59:00Z">
                  <w:rPr>
                    <w:rFonts w:ascii="Calibri" w:eastAsia="Times New Roman" w:hAnsi="Calibri" w:cs="Calibri"/>
                    <w:color w:val="000000"/>
                    <w:sz w:val="22"/>
                    <w:szCs w:val="22"/>
                    <w:lang w:eastAsia="en-US"/>
                  </w:rPr>
                </w:rPrChange>
              </w:rPr>
              <w:pPrChange w:id="403"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404" w:author="Sally Thompson" w:date="2019-05-01T12:59:00Z">
                  <w:rPr>
                    <w:rFonts w:ascii="Calibri" w:eastAsia="Times New Roman" w:hAnsi="Calibri" w:cs="Calibri"/>
                    <w:color w:val="000000"/>
                    <w:sz w:val="22"/>
                    <w:szCs w:val="22"/>
                    <w:lang w:eastAsia="en-US"/>
                  </w:rPr>
                </w:rPrChange>
              </w:rPr>
              <w:t>5.9</w:t>
            </w:r>
          </w:p>
        </w:tc>
        <w:tc>
          <w:tcPr>
            <w:tcW w:w="886" w:type="dxa"/>
            <w:tcBorders>
              <w:top w:val="nil"/>
              <w:left w:val="nil"/>
              <w:bottom w:val="single" w:sz="8" w:space="0" w:color="auto"/>
              <w:right w:val="nil"/>
            </w:tcBorders>
            <w:shd w:val="clear" w:color="auto" w:fill="auto"/>
            <w:noWrap/>
            <w:vAlign w:val="bottom"/>
            <w:hideMark/>
          </w:tcPr>
          <w:p w14:paraId="2C509AF0"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405" w:author="Sally Thompson" w:date="2019-05-01T12:59:00Z">
                  <w:rPr>
                    <w:rFonts w:ascii="Calibri" w:eastAsia="Times New Roman" w:hAnsi="Calibri" w:cs="Calibri"/>
                    <w:color w:val="000000"/>
                    <w:sz w:val="22"/>
                    <w:szCs w:val="22"/>
                    <w:lang w:eastAsia="en-US"/>
                  </w:rPr>
                </w:rPrChange>
              </w:rPr>
              <w:pPrChange w:id="406"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407" w:author="Sally Thompson" w:date="2019-05-01T12:59:00Z">
                  <w:rPr>
                    <w:rFonts w:ascii="Calibri" w:eastAsia="Times New Roman" w:hAnsi="Calibri" w:cs="Calibri"/>
                    <w:color w:val="000000"/>
                    <w:sz w:val="22"/>
                    <w:szCs w:val="22"/>
                    <w:lang w:eastAsia="en-US"/>
                  </w:rPr>
                </w:rPrChange>
              </w:rPr>
              <w:t>4.9</w:t>
            </w:r>
          </w:p>
        </w:tc>
        <w:tc>
          <w:tcPr>
            <w:tcW w:w="810" w:type="dxa"/>
            <w:tcBorders>
              <w:top w:val="nil"/>
              <w:left w:val="nil"/>
              <w:bottom w:val="single" w:sz="8" w:space="0" w:color="auto"/>
              <w:right w:val="single" w:sz="8" w:space="0" w:color="auto"/>
            </w:tcBorders>
            <w:shd w:val="clear" w:color="auto" w:fill="auto"/>
            <w:noWrap/>
            <w:vAlign w:val="bottom"/>
            <w:hideMark/>
          </w:tcPr>
          <w:p w14:paraId="2B54BFA8" w14:textId="77777777" w:rsidR="0025564C" w:rsidRPr="003303F7" w:rsidRDefault="0025564C" w:rsidP="003303F7">
            <w:pPr>
              <w:jc w:val="center"/>
              <w:rPr>
                <w:rFonts w:ascii="Times New Roman" w:eastAsia="Times New Roman" w:hAnsi="Times New Roman" w:cs="Times New Roman"/>
                <w:color w:val="000000"/>
                <w:sz w:val="22"/>
                <w:szCs w:val="22"/>
                <w:lang w:eastAsia="en-US"/>
                <w:rPrChange w:id="408" w:author="Sally Thompson" w:date="2019-05-01T12:59:00Z">
                  <w:rPr>
                    <w:rFonts w:ascii="Calibri" w:eastAsia="Times New Roman" w:hAnsi="Calibri" w:cs="Calibri"/>
                    <w:color w:val="000000"/>
                    <w:sz w:val="22"/>
                    <w:szCs w:val="22"/>
                    <w:lang w:eastAsia="en-US"/>
                  </w:rPr>
                </w:rPrChange>
              </w:rPr>
              <w:pPrChange w:id="409" w:author="Sally Thompson" w:date="2019-05-01T13:03:00Z">
                <w:pPr>
                  <w:jc w:val="right"/>
                </w:pPr>
              </w:pPrChange>
            </w:pPr>
            <w:r w:rsidRPr="003303F7">
              <w:rPr>
                <w:rFonts w:ascii="Times New Roman" w:eastAsia="Times New Roman" w:hAnsi="Times New Roman" w:cs="Times New Roman"/>
                <w:color w:val="000000"/>
                <w:sz w:val="22"/>
                <w:szCs w:val="22"/>
                <w:lang w:eastAsia="en-US"/>
                <w:rPrChange w:id="410" w:author="Sally Thompson" w:date="2019-05-01T12:59:00Z">
                  <w:rPr>
                    <w:rFonts w:ascii="Calibri" w:eastAsia="Times New Roman" w:hAnsi="Calibri" w:cs="Calibri"/>
                    <w:color w:val="000000"/>
                    <w:sz w:val="22"/>
                    <w:szCs w:val="22"/>
                    <w:lang w:eastAsia="en-US"/>
                  </w:rPr>
                </w:rPrChange>
              </w:rPr>
              <w:t>2.2</w:t>
            </w:r>
          </w:p>
        </w:tc>
      </w:tr>
    </w:tbl>
    <w:p w14:paraId="20AC5541" w14:textId="77777777" w:rsidR="0049023C" w:rsidRPr="0049023C" w:rsidRDefault="0049023C" w:rsidP="0049023C">
      <w:pPr>
        <w:spacing w:line="480" w:lineRule="auto"/>
        <w:jc w:val="both"/>
        <w:rPr>
          <w:rFonts w:ascii="Times New Roman" w:hAnsi="Times New Roman" w:cs="Times New Roman"/>
          <w:i/>
        </w:rPr>
      </w:pPr>
    </w:p>
    <w:p w14:paraId="609F6FBF" w14:textId="5F781E4B" w:rsidR="000B70F7" w:rsidRDefault="00CF5D1A" w:rsidP="000B70F7">
      <w:pPr>
        <w:spacing w:line="480" w:lineRule="auto"/>
        <w:ind w:firstLine="720"/>
        <w:rPr>
          <w:rFonts w:ascii="Times New Roman" w:hAnsi="Times New Roman" w:cs="Times New Roman"/>
        </w:rPr>
      </w:pPr>
      <w:del w:id="411" w:author="Sally Thompson" w:date="2019-05-01T13:00:00Z">
        <w:r w:rsidRPr="0016288C" w:rsidDel="003303F7">
          <w:rPr>
            <w:rFonts w:ascii="Times New Roman" w:hAnsi="Times New Roman" w:cs="Times New Roman"/>
            <w:color w:val="000000" w:themeColor="text1"/>
          </w:rPr>
          <w:delText>Differences in</w:delText>
        </w:r>
      </w:del>
      <w:ins w:id="412" w:author="Sally Thompson" w:date="2019-05-01T13:00:00Z">
        <w:r w:rsidR="003303F7">
          <w:rPr>
            <w:rFonts w:ascii="Times New Roman" w:hAnsi="Times New Roman" w:cs="Times New Roman"/>
            <w:color w:val="000000" w:themeColor="text1"/>
          </w:rPr>
          <w:t>The vegetation at the</w:t>
        </w:r>
      </w:ins>
      <w:r w:rsidRPr="0016288C">
        <w:rPr>
          <w:rFonts w:ascii="Times New Roman" w:hAnsi="Times New Roman" w:cs="Times New Roman"/>
          <w:color w:val="000000" w:themeColor="text1"/>
        </w:rPr>
        <w:t xml:space="preserve"> weather station</w:t>
      </w:r>
      <w:ins w:id="413" w:author="Sally Thompson" w:date="2019-05-01T13:00:00Z">
        <w:r w:rsidR="003303F7">
          <w:rPr>
            <w:rFonts w:ascii="Times New Roman" w:hAnsi="Times New Roman" w:cs="Times New Roman"/>
            <w:color w:val="000000" w:themeColor="text1"/>
          </w:rPr>
          <w:t>s</w:t>
        </w:r>
      </w:ins>
      <w:r w:rsidRPr="0016288C">
        <w:rPr>
          <w:rFonts w:ascii="Times New Roman" w:hAnsi="Times New Roman" w:cs="Times New Roman"/>
          <w:color w:val="000000" w:themeColor="text1"/>
        </w:rPr>
        <w:t xml:space="preserve"> </w:t>
      </w:r>
      <w:del w:id="414" w:author="Sally Thompson" w:date="2019-05-01T13:00:00Z">
        <w:r w:rsidRPr="0016288C" w:rsidDel="003303F7">
          <w:rPr>
            <w:rFonts w:ascii="Times New Roman" w:hAnsi="Times New Roman" w:cs="Times New Roman"/>
            <w:color w:val="000000" w:themeColor="text1"/>
          </w:rPr>
          <w:delText>vegetation between</w:delText>
        </w:r>
      </w:del>
      <w:ins w:id="415" w:author="Sally Thompson" w:date="2019-05-01T13:00:00Z">
        <w:r w:rsidR="003303F7">
          <w:rPr>
            <w:rFonts w:ascii="Times New Roman" w:hAnsi="Times New Roman" w:cs="Times New Roman"/>
            <w:color w:val="000000" w:themeColor="text1"/>
          </w:rPr>
          <w:t>in</w:t>
        </w:r>
      </w:ins>
      <w:r w:rsidRPr="0016288C">
        <w:rPr>
          <w:rFonts w:ascii="Times New Roman" w:hAnsi="Times New Roman" w:cs="Times New Roman"/>
          <w:color w:val="000000" w:themeColor="text1"/>
        </w:rPr>
        <w:t xml:space="preserve"> ICB and SCB </w:t>
      </w:r>
      <w:del w:id="416" w:author="Sally Thompson" w:date="2019-05-01T13:00:00Z">
        <w:r w:rsidRPr="0016288C" w:rsidDel="003303F7">
          <w:rPr>
            <w:rFonts w:ascii="Times New Roman" w:hAnsi="Times New Roman" w:cs="Times New Roman"/>
            <w:color w:val="000000" w:themeColor="text1"/>
          </w:rPr>
          <w:delText>do exist</w:delText>
        </w:r>
      </w:del>
      <w:ins w:id="417" w:author="Sally Thompson" w:date="2019-05-01T13:00:00Z">
        <w:r w:rsidR="003303F7">
          <w:rPr>
            <w:rFonts w:ascii="Times New Roman" w:hAnsi="Times New Roman" w:cs="Times New Roman"/>
            <w:color w:val="000000" w:themeColor="text1"/>
          </w:rPr>
          <w:t>is not identical, despite having selected the sites to reflect a common set of canopy conditions</w:t>
        </w:r>
      </w:ins>
      <w:r w:rsidRPr="0016288C">
        <w:rPr>
          <w:rFonts w:ascii="Times New Roman" w:hAnsi="Times New Roman" w:cs="Times New Roman"/>
          <w:color w:val="000000" w:themeColor="text1"/>
        </w:rPr>
        <w:t xml:space="preserve">. The SCB wetland site contains larger portion of conifer regeneration in comparison to ICB which is predominantly vegetated </w:t>
      </w:r>
      <w:r w:rsidRPr="00070B79">
        <w:rPr>
          <w:rFonts w:ascii="Times New Roman" w:hAnsi="Times New Roman" w:cs="Times New Roman"/>
        </w:rPr>
        <w:t xml:space="preserve">with tall grasses. The shrubland site in ICB </w:t>
      </w:r>
      <w:ins w:id="418" w:author="Sally Thompson" w:date="2019-05-01T13:00:00Z">
        <w:r w:rsidR="003303F7">
          <w:rPr>
            <w:rFonts w:ascii="Times New Roman" w:hAnsi="Times New Roman" w:cs="Times New Roman"/>
          </w:rPr>
          <w:t>(</w:t>
        </w:r>
      </w:ins>
      <w:r w:rsidRPr="00070B79">
        <w:rPr>
          <w:rFonts w:ascii="Times New Roman" w:hAnsi="Times New Roman" w:cs="Times New Roman"/>
        </w:rPr>
        <w:t xml:space="preserve">prior to the Empire Fire </w:t>
      </w:r>
      <w:del w:id="419" w:author="Sally Thompson" w:date="2019-05-01T13:00:00Z">
        <w:r w:rsidRPr="00070B79" w:rsidDel="003303F7">
          <w:rPr>
            <w:rFonts w:ascii="Times New Roman" w:hAnsi="Times New Roman" w:cs="Times New Roman"/>
          </w:rPr>
          <w:delText>in the fall of</w:delText>
        </w:r>
      </w:del>
      <w:ins w:id="420" w:author="Sally Thompson" w:date="2019-05-01T13:00:00Z">
        <w:r w:rsidR="003303F7">
          <w:rPr>
            <w:rFonts w:ascii="Times New Roman" w:hAnsi="Times New Roman" w:cs="Times New Roman"/>
          </w:rPr>
          <w:t>which occurred in October</w:t>
        </w:r>
      </w:ins>
      <w:r w:rsidRPr="00070B79">
        <w:rPr>
          <w:rFonts w:ascii="Times New Roman" w:hAnsi="Times New Roman" w:cs="Times New Roman"/>
        </w:rPr>
        <w:t xml:space="preserve"> 201</w:t>
      </w:r>
      <w:r w:rsidR="008231EE">
        <w:rPr>
          <w:rFonts w:ascii="Times New Roman" w:hAnsi="Times New Roman" w:cs="Times New Roman"/>
        </w:rPr>
        <w:t>7</w:t>
      </w:r>
      <w:ins w:id="421" w:author="Sally Thompson" w:date="2019-05-01T13:00:00Z">
        <w:r w:rsidR="003303F7">
          <w:rPr>
            <w:rFonts w:ascii="Times New Roman" w:hAnsi="Times New Roman" w:cs="Times New Roman"/>
          </w:rPr>
          <w:t>)</w:t>
        </w:r>
      </w:ins>
      <w:r w:rsidR="008231EE">
        <w:rPr>
          <w:rFonts w:ascii="Times New Roman" w:hAnsi="Times New Roman" w:cs="Times New Roman"/>
        </w:rPr>
        <w:t xml:space="preserve"> was comprised mostly of white</w:t>
      </w:r>
      <w:r w:rsidRPr="00070B79">
        <w:rPr>
          <w:rFonts w:ascii="Times New Roman" w:hAnsi="Times New Roman" w:cs="Times New Roman"/>
        </w:rPr>
        <w:t>thorn</w:t>
      </w:r>
      <w:r w:rsidR="008231EE">
        <w:rPr>
          <w:rFonts w:ascii="Times New Roman" w:hAnsi="Times New Roman" w:cs="Times New Roman"/>
        </w:rPr>
        <w:t xml:space="preserve"> ceanothus</w:t>
      </w:r>
      <w:r w:rsidRPr="00070B79">
        <w:rPr>
          <w:rFonts w:ascii="Times New Roman" w:hAnsi="Times New Roman" w:cs="Times New Roman"/>
        </w:rPr>
        <w:t xml:space="preserve"> (</w:t>
      </w:r>
      <w:r w:rsidRPr="00070B79">
        <w:rPr>
          <w:rFonts w:ascii="Times New Roman" w:hAnsi="Times New Roman" w:cs="Times New Roman"/>
          <w:i/>
        </w:rPr>
        <w:t>Ceanothus</w:t>
      </w:r>
      <w:r w:rsidR="008231EE">
        <w:rPr>
          <w:rFonts w:ascii="Times New Roman" w:hAnsi="Times New Roman" w:cs="Times New Roman"/>
          <w:i/>
        </w:rPr>
        <w:t xml:space="preserve"> </w:t>
      </w:r>
      <w:proofErr w:type="spellStart"/>
      <w:r w:rsidR="008231EE">
        <w:rPr>
          <w:rFonts w:ascii="Times New Roman" w:hAnsi="Times New Roman" w:cs="Times New Roman"/>
          <w:i/>
        </w:rPr>
        <w:t>cordulatus</w:t>
      </w:r>
      <w:proofErr w:type="spellEnd"/>
      <w:r w:rsidRPr="00070B79">
        <w:rPr>
          <w:rFonts w:ascii="Times New Roman" w:hAnsi="Times New Roman" w:cs="Times New Roman"/>
        </w:rPr>
        <w:t>).</w:t>
      </w:r>
      <w:r w:rsidR="008231EE">
        <w:rPr>
          <w:rFonts w:ascii="Times New Roman" w:hAnsi="Times New Roman" w:cs="Times New Roman"/>
        </w:rPr>
        <w:t xml:space="preserve"> </w:t>
      </w:r>
      <w:r w:rsidR="008231EE" w:rsidRPr="00070B79">
        <w:rPr>
          <w:rFonts w:ascii="Times New Roman" w:hAnsi="Times New Roman" w:cs="Times New Roman"/>
        </w:rPr>
        <w:t xml:space="preserve">The Empire fire burned the shrub site at high severity, resulting </w:t>
      </w:r>
      <w:r w:rsidR="008231EE" w:rsidRPr="0016288C">
        <w:rPr>
          <w:rFonts w:ascii="Times New Roman" w:hAnsi="Times New Roman" w:cs="Times New Roman"/>
          <w:color w:val="000000" w:themeColor="text1"/>
        </w:rPr>
        <w:t xml:space="preserve">in bare soils with little live vegetation for the following 2018 WY. In comparison, the SCB shrub site contains a dense growth of young conifers with a mix of ceanothus. </w:t>
      </w:r>
      <w:ins w:id="422" w:author="Sally Thompson" w:date="2019-05-01T13:00:00Z">
        <w:r w:rsidR="003303F7">
          <w:rPr>
            <w:rFonts w:ascii="Times New Roman" w:hAnsi="Times New Roman" w:cs="Times New Roman"/>
            <w:color w:val="000000" w:themeColor="text1"/>
          </w:rPr>
          <w:t xml:space="preserve">The </w:t>
        </w:r>
      </w:ins>
      <w:del w:id="423" w:author="Sally Thompson" w:date="2019-05-01T13:00:00Z">
        <w:r w:rsidR="008231EE" w:rsidRPr="0016288C" w:rsidDel="003303F7">
          <w:rPr>
            <w:rFonts w:ascii="Times New Roman" w:hAnsi="Times New Roman" w:cs="Times New Roman"/>
            <w:color w:val="000000" w:themeColor="text1"/>
          </w:rPr>
          <w:delText xml:space="preserve">Forest </w:delText>
        </w:r>
      </w:del>
      <w:ins w:id="424" w:author="Sally Thompson" w:date="2019-05-01T13:00:00Z">
        <w:r w:rsidR="003303F7">
          <w:rPr>
            <w:rFonts w:ascii="Times New Roman" w:hAnsi="Times New Roman" w:cs="Times New Roman"/>
            <w:color w:val="000000" w:themeColor="text1"/>
          </w:rPr>
          <w:t>f</w:t>
        </w:r>
        <w:r w:rsidR="003303F7" w:rsidRPr="0016288C">
          <w:rPr>
            <w:rFonts w:ascii="Times New Roman" w:hAnsi="Times New Roman" w:cs="Times New Roman"/>
            <w:color w:val="000000" w:themeColor="text1"/>
          </w:rPr>
          <w:t xml:space="preserve">orest </w:t>
        </w:r>
      </w:ins>
      <w:r w:rsidR="008231EE" w:rsidRPr="0016288C">
        <w:rPr>
          <w:rFonts w:ascii="Times New Roman" w:hAnsi="Times New Roman" w:cs="Times New Roman"/>
          <w:color w:val="000000" w:themeColor="text1"/>
        </w:rPr>
        <w:t xml:space="preserve">sites </w:t>
      </w:r>
      <w:ins w:id="425" w:author="Sally Thompson" w:date="2019-05-01T13:00:00Z">
        <w:r w:rsidR="003303F7">
          <w:rPr>
            <w:rFonts w:ascii="Times New Roman" w:hAnsi="Times New Roman" w:cs="Times New Roman"/>
            <w:color w:val="000000" w:themeColor="text1"/>
          </w:rPr>
          <w:t xml:space="preserve">in the two basins </w:t>
        </w:r>
      </w:ins>
      <w:r w:rsidR="008231EE" w:rsidRPr="0016288C">
        <w:rPr>
          <w:rFonts w:ascii="Times New Roman" w:hAnsi="Times New Roman" w:cs="Times New Roman"/>
          <w:color w:val="000000" w:themeColor="text1"/>
        </w:rPr>
        <w:t>are similar in</w:t>
      </w:r>
      <w:ins w:id="426" w:author="Sally Thompson" w:date="2019-05-01T13:00:00Z">
        <w:r w:rsidR="003303F7">
          <w:rPr>
            <w:rFonts w:ascii="Times New Roman" w:hAnsi="Times New Roman" w:cs="Times New Roman"/>
            <w:color w:val="000000" w:themeColor="text1"/>
          </w:rPr>
          <w:t xml:space="preserve"> terms of</w:t>
        </w:r>
      </w:ins>
      <w:r w:rsidR="008231EE" w:rsidRPr="0016288C">
        <w:rPr>
          <w:rFonts w:ascii="Times New Roman" w:hAnsi="Times New Roman" w:cs="Times New Roman"/>
          <w:color w:val="000000" w:themeColor="text1"/>
        </w:rPr>
        <w:t xml:space="preserve"> tree </w:t>
      </w:r>
      <w:r w:rsidR="008231EE" w:rsidRPr="0016288C">
        <w:rPr>
          <w:rFonts w:ascii="Times New Roman" w:hAnsi="Times New Roman" w:cs="Times New Roman"/>
          <w:color w:val="000000" w:themeColor="text1"/>
        </w:rPr>
        <w:lastRenderedPageBreak/>
        <w:t>density, tree species, and slope</w:t>
      </w:r>
      <w:del w:id="427" w:author="Sally Thompson" w:date="2019-05-01T13:01:00Z">
        <w:r w:rsidR="008231EE" w:rsidRPr="0016288C" w:rsidDel="003303F7">
          <w:rPr>
            <w:rFonts w:ascii="Times New Roman" w:hAnsi="Times New Roman" w:cs="Times New Roman"/>
            <w:color w:val="000000" w:themeColor="text1"/>
          </w:rPr>
          <w:delText xml:space="preserve"> for both ICB and SCB</w:delText>
        </w:r>
      </w:del>
      <w:r w:rsidR="008231EE" w:rsidRPr="0016288C">
        <w:rPr>
          <w:rFonts w:ascii="Times New Roman" w:hAnsi="Times New Roman" w:cs="Times New Roman"/>
          <w:color w:val="000000" w:themeColor="text1"/>
        </w:rPr>
        <w:t xml:space="preserve">. </w:t>
      </w:r>
      <w:del w:id="428" w:author="Sally Thompson" w:date="2019-05-01T13:01:00Z">
        <w:r w:rsidR="008231EE" w:rsidRPr="0016288C" w:rsidDel="003303F7">
          <w:rPr>
            <w:rFonts w:ascii="Times New Roman" w:hAnsi="Times New Roman" w:cs="Times New Roman"/>
            <w:color w:val="000000" w:themeColor="text1"/>
          </w:rPr>
          <w:delText xml:space="preserve">Refer to </w:delText>
        </w:r>
      </w:del>
      <w:r w:rsidR="008231EE" w:rsidRPr="0016288C">
        <w:rPr>
          <w:rFonts w:ascii="Times New Roman" w:hAnsi="Times New Roman" w:cs="Times New Roman"/>
          <w:color w:val="000000" w:themeColor="text1"/>
        </w:rPr>
        <w:t>Fig</w:t>
      </w:r>
      <w:r w:rsidR="008231EE" w:rsidRPr="00070B79">
        <w:rPr>
          <w:rFonts w:ascii="Times New Roman" w:hAnsi="Times New Roman" w:cs="Times New Roman"/>
        </w:rPr>
        <w:t xml:space="preserve">ure </w:t>
      </w:r>
      <w:r w:rsidR="00F0305D">
        <w:rPr>
          <w:rFonts w:ascii="Times New Roman" w:hAnsi="Times New Roman" w:cs="Times New Roman"/>
        </w:rPr>
        <w:t>B</w:t>
      </w:r>
      <w:r w:rsidR="008231EE" w:rsidRPr="00070B79">
        <w:rPr>
          <w:rFonts w:ascii="Times New Roman" w:hAnsi="Times New Roman" w:cs="Times New Roman"/>
        </w:rPr>
        <w:t xml:space="preserve">1 </w:t>
      </w:r>
      <w:del w:id="429" w:author="Sally Thompson" w:date="2019-05-01T13:01:00Z">
        <w:r w:rsidR="008231EE" w:rsidRPr="00070B79" w:rsidDel="003303F7">
          <w:rPr>
            <w:rFonts w:ascii="Times New Roman" w:hAnsi="Times New Roman" w:cs="Times New Roman"/>
          </w:rPr>
          <w:delText xml:space="preserve">for </w:delText>
        </w:r>
      </w:del>
      <w:ins w:id="430" w:author="Sally Thompson" w:date="2019-05-01T13:01:00Z">
        <w:r w:rsidR="003303F7">
          <w:rPr>
            <w:rFonts w:ascii="Times New Roman" w:hAnsi="Times New Roman" w:cs="Times New Roman"/>
          </w:rPr>
          <w:t>shows</w:t>
        </w:r>
        <w:r w:rsidR="003303F7" w:rsidRPr="00070B79">
          <w:rPr>
            <w:rFonts w:ascii="Times New Roman" w:hAnsi="Times New Roman" w:cs="Times New Roman"/>
          </w:rPr>
          <w:t xml:space="preserve"> </w:t>
        </w:r>
      </w:ins>
      <w:del w:id="431" w:author="Sally Thompson" w:date="2019-05-01T13:01:00Z">
        <w:r w:rsidR="008231EE" w:rsidRPr="00070B79" w:rsidDel="003303F7">
          <w:rPr>
            <w:rFonts w:ascii="Times New Roman" w:hAnsi="Times New Roman" w:cs="Times New Roman"/>
          </w:rPr>
          <w:delText xml:space="preserve">imagery </w:delText>
        </w:r>
      </w:del>
      <w:ins w:id="432" w:author="Sally Thompson" w:date="2019-05-01T13:01:00Z">
        <w:r w:rsidR="003303F7" w:rsidRPr="00070B79">
          <w:rPr>
            <w:rFonts w:ascii="Times New Roman" w:hAnsi="Times New Roman" w:cs="Times New Roman"/>
          </w:rPr>
          <w:t>image</w:t>
        </w:r>
        <w:r w:rsidR="003303F7">
          <w:rPr>
            <w:rFonts w:ascii="Times New Roman" w:hAnsi="Times New Roman" w:cs="Times New Roman"/>
          </w:rPr>
          <w:t>s</w:t>
        </w:r>
        <w:r w:rsidR="003303F7" w:rsidRPr="00070B79">
          <w:rPr>
            <w:rFonts w:ascii="Times New Roman" w:hAnsi="Times New Roman" w:cs="Times New Roman"/>
          </w:rPr>
          <w:t xml:space="preserve"> </w:t>
        </w:r>
      </w:ins>
      <w:r w:rsidR="008231EE" w:rsidRPr="00070B79">
        <w:rPr>
          <w:rFonts w:ascii="Times New Roman" w:hAnsi="Times New Roman" w:cs="Times New Roman"/>
        </w:rPr>
        <w:t>of SCB weather stations</w:t>
      </w:r>
      <w:r w:rsidR="00F0305D">
        <w:rPr>
          <w:rFonts w:ascii="Times New Roman" w:hAnsi="Times New Roman" w:cs="Times New Roman"/>
        </w:rPr>
        <w:t xml:space="preserve"> and</w:t>
      </w:r>
      <w:r w:rsidR="008231EE" w:rsidRPr="00070B79">
        <w:rPr>
          <w:rFonts w:ascii="Times New Roman" w:hAnsi="Times New Roman" w:cs="Times New Roman"/>
        </w:rPr>
        <w:t xml:space="preserve"> Figure </w:t>
      </w:r>
      <w:r w:rsidR="00F0305D">
        <w:rPr>
          <w:rFonts w:ascii="Times New Roman" w:hAnsi="Times New Roman" w:cs="Times New Roman"/>
        </w:rPr>
        <w:t>B2</w:t>
      </w:r>
      <w:r w:rsidR="008231EE" w:rsidRPr="00070B79">
        <w:rPr>
          <w:rFonts w:ascii="Times New Roman" w:hAnsi="Times New Roman" w:cs="Times New Roman"/>
        </w:rPr>
        <w:t xml:space="preserve"> for </w:t>
      </w:r>
      <w:r w:rsidR="00F0305D">
        <w:rPr>
          <w:rFonts w:ascii="Times New Roman" w:hAnsi="Times New Roman" w:cs="Times New Roman"/>
        </w:rPr>
        <w:t xml:space="preserve">imagery of </w:t>
      </w:r>
      <w:r w:rsidR="008231EE" w:rsidRPr="00070B79">
        <w:rPr>
          <w:rFonts w:ascii="Times New Roman" w:hAnsi="Times New Roman" w:cs="Times New Roman"/>
        </w:rPr>
        <w:t>pre-Empire fire ICB weather stations.</w:t>
      </w:r>
      <w:r w:rsidR="00135441">
        <w:rPr>
          <w:rFonts w:ascii="Times New Roman" w:hAnsi="Times New Roman" w:cs="Times New Roman"/>
        </w:rPr>
        <w:t xml:space="preserve"> The SCB stations </w:t>
      </w:r>
      <w:r w:rsidR="00F0305D">
        <w:rPr>
          <w:rFonts w:ascii="Times New Roman" w:hAnsi="Times New Roman" w:cs="Times New Roman"/>
        </w:rPr>
        <w:t>were</w:t>
      </w:r>
      <w:r w:rsidR="00135441">
        <w:rPr>
          <w:rFonts w:ascii="Times New Roman" w:hAnsi="Times New Roman" w:cs="Times New Roman"/>
        </w:rPr>
        <w:t xml:space="preserve"> installed </w:t>
      </w:r>
      <w:ins w:id="433" w:author="Sally Thompson" w:date="2019-05-01T13:01:00Z">
        <w:r w:rsidR="003303F7">
          <w:rPr>
            <w:rFonts w:ascii="Times New Roman" w:hAnsi="Times New Roman" w:cs="Times New Roman"/>
          </w:rPr>
          <w:t xml:space="preserve">at </w:t>
        </w:r>
      </w:ins>
      <w:r w:rsidR="00135441">
        <w:rPr>
          <w:rFonts w:ascii="Times New Roman" w:hAnsi="Times New Roman" w:cs="Times New Roman"/>
        </w:rPr>
        <w:t xml:space="preserve">slightly higher </w:t>
      </w:r>
      <w:ins w:id="434" w:author="Sally Thompson" w:date="2019-05-01T13:01:00Z">
        <w:r w:rsidR="003303F7">
          <w:rPr>
            <w:rFonts w:ascii="Times New Roman" w:hAnsi="Times New Roman" w:cs="Times New Roman"/>
          </w:rPr>
          <w:t xml:space="preserve">elevation </w:t>
        </w:r>
      </w:ins>
      <w:r w:rsidR="00135441">
        <w:rPr>
          <w:rFonts w:ascii="Times New Roman" w:hAnsi="Times New Roman" w:cs="Times New Roman"/>
        </w:rPr>
        <w:t>(~2400 m</w:t>
      </w:r>
      <w:del w:id="435" w:author="Sally Thompson" w:date="2019-05-01T13:01:00Z">
        <w:r w:rsidR="00135441" w:rsidDel="003303F7">
          <w:rPr>
            <w:rFonts w:ascii="Times New Roman" w:hAnsi="Times New Roman" w:cs="Times New Roman"/>
          </w:rPr>
          <w:delText xml:space="preserve"> elevation</w:delText>
        </w:r>
      </w:del>
      <w:r w:rsidR="00135441">
        <w:rPr>
          <w:rFonts w:ascii="Times New Roman" w:hAnsi="Times New Roman" w:cs="Times New Roman"/>
        </w:rPr>
        <w:t xml:space="preserve">) than in ICB (~2100 </w:t>
      </w:r>
      <w:del w:id="436" w:author="Sally Thompson" w:date="2019-05-01T13:01:00Z">
        <w:r w:rsidR="00135441" w:rsidDel="003303F7">
          <w:rPr>
            <w:rFonts w:ascii="Times New Roman" w:hAnsi="Times New Roman" w:cs="Times New Roman"/>
          </w:rPr>
          <w:delText>m elevation</w:delText>
        </w:r>
      </w:del>
      <w:ins w:id="437" w:author="Sally Thompson" w:date="2019-05-01T13:01:00Z">
        <w:r w:rsidR="003303F7">
          <w:rPr>
            <w:rFonts w:ascii="Times New Roman" w:hAnsi="Times New Roman" w:cs="Times New Roman"/>
          </w:rPr>
          <w:t>m</w:t>
        </w:r>
      </w:ins>
      <w:r w:rsidR="00135441">
        <w:rPr>
          <w:rFonts w:ascii="Times New Roman" w:hAnsi="Times New Roman" w:cs="Times New Roman"/>
        </w:rPr>
        <w:t>).</w:t>
      </w:r>
    </w:p>
    <w:p w14:paraId="4EFF3E35" w14:textId="4771FDE5" w:rsidR="003D164C" w:rsidRPr="0016288C" w:rsidRDefault="003D164C" w:rsidP="003D164C">
      <w:pPr>
        <w:jc w:val="center"/>
        <w:rPr>
          <w:rFonts w:ascii="Times New Roman" w:hAnsi="Times New Roman" w:cs="Times New Roman"/>
          <w:color w:val="000000" w:themeColor="text1"/>
          <w:sz w:val="18"/>
          <w:szCs w:val="18"/>
        </w:rPr>
      </w:pP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59264" behindDoc="0" locked="0" layoutInCell="1" allowOverlap="1" wp14:anchorId="5F3383F2" wp14:editId="5FD8B4E0">
                <wp:simplePos x="0" y="0"/>
                <wp:positionH relativeFrom="column">
                  <wp:posOffset>4404316</wp:posOffset>
                </wp:positionH>
                <wp:positionV relativeFrom="paragraph">
                  <wp:posOffset>3986589</wp:posOffset>
                </wp:positionV>
                <wp:extent cx="797442" cy="372139"/>
                <wp:effectExtent l="0" t="0" r="3175" b="0"/>
                <wp:wrapNone/>
                <wp:docPr id="35" name="Text Box 35"/>
                <wp:cNvGraphicFramePr/>
                <a:graphic xmlns:a="http://schemas.openxmlformats.org/drawingml/2006/main">
                  <a:graphicData uri="http://schemas.microsoft.com/office/word/2010/wordprocessingShape">
                    <wps:wsp>
                      <wps:cNvSpPr txBox="1"/>
                      <wps:spPr>
                        <a:xfrm>
                          <a:off x="0" y="0"/>
                          <a:ext cx="797442" cy="372139"/>
                        </a:xfrm>
                        <a:prstGeom prst="rect">
                          <a:avLst/>
                        </a:prstGeom>
                        <a:solidFill>
                          <a:schemeClr val="lt1"/>
                        </a:solidFill>
                        <a:ln w="6350">
                          <a:noFill/>
                        </a:ln>
                      </wps:spPr>
                      <wps:txbx>
                        <w:txbxContent>
                          <w:p w14:paraId="3919A516" w14:textId="77777777" w:rsidR="003303F7" w:rsidRPr="00A62C82" w:rsidRDefault="003303F7" w:rsidP="003D164C">
                            <w:pPr>
                              <w:rPr>
                                <w:b/>
                                <w:sz w:val="32"/>
                              </w:rPr>
                            </w:pPr>
                            <w:r w:rsidRPr="00A62C82">
                              <w:rPr>
                                <w:b/>
                                <w:sz w:val="32"/>
                              </w:rPr>
                              <w:t>Shrub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35" o:spid="_x0000_s1026" type="#_x0000_t202" style="position:absolute;left:0;text-align:left;margin-left:346.8pt;margin-top:313.9pt;width:62.8pt;height:29.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" fillcolor="white [3201]" stroked="f" strokeweight=".5pt">
                <v:textbox>
                  <w:txbxContent>
                    <w:p w14:paraId="3919A516" w14:textId="77777777" w:rsidR="003303F7" w:rsidRPr="00A62C82" w:rsidRDefault="003303F7" w:rsidP="003D164C">
                      <w:pPr>
                        <w:rPr>
                          <w:b/>
                          <w:sz w:val="32"/>
                        </w:rPr>
                      </w:pPr>
                      <w:r w:rsidRPr="00A62C82">
                        <w:rPr>
                          <w:b/>
                          <w:sz w:val="32"/>
                        </w:rPr>
                        <w:t>Shrub</w:t>
                      </w:r>
                    </w:p>
                  </w:txbxContent>
                </v:textbox>
              </v:shape>
            </w:pict>
          </mc:Fallback>
        </mc:AlternateContent>
      </w: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0288" behindDoc="0" locked="0" layoutInCell="1" allowOverlap="1" wp14:anchorId="4E2CB71B" wp14:editId="395C7AE4">
                <wp:simplePos x="0" y="0"/>
                <wp:positionH relativeFrom="column">
                  <wp:posOffset>4097581</wp:posOffset>
                </wp:positionH>
                <wp:positionV relativeFrom="paragraph">
                  <wp:posOffset>1780968</wp:posOffset>
                </wp:positionV>
                <wp:extent cx="988695" cy="372110"/>
                <wp:effectExtent l="0" t="0" r="1905" b="0"/>
                <wp:wrapNone/>
                <wp:docPr id="37" name="Text Box 37"/>
                <wp:cNvGraphicFramePr/>
                <a:graphic xmlns:a="http://schemas.openxmlformats.org/drawingml/2006/main">
                  <a:graphicData uri="http://schemas.microsoft.com/office/word/2010/wordprocessingShape">
                    <wps:wsp>
                      <wps:cNvSpPr txBox="1"/>
                      <wps:spPr>
                        <a:xfrm>
                          <a:off x="0" y="0"/>
                          <a:ext cx="988695" cy="372110"/>
                        </a:xfrm>
                        <a:prstGeom prst="rect">
                          <a:avLst/>
                        </a:prstGeom>
                        <a:solidFill>
                          <a:schemeClr val="lt1"/>
                        </a:solidFill>
                        <a:ln w="6350">
                          <a:noFill/>
                        </a:ln>
                      </wps:spPr>
                      <wps:txbx>
                        <w:txbxContent>
                          <w:p w14:paraId="27DF1BA1" w14:textId="77777777" w:rsidR="003303F7" w:rsidRPr="00A62C82" w:rsidRDefault="003303F7" w:rsidP="003D164C">
                            <w:pPr>
                              <w:rPr>
                                <w:b/>
                                <w:sz w:val="32"/>
                              </w:rPr>
                            </w:pPr>
                            <w:r>
                              <w:rPr>
                                <w:b/>
                                <w:sz w:val="32"/>
                              </w:rPr>
                              <w:t>Wetland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 o:spid="_x0000_s1027" type="#_x0000_t202" style="position:absolute;left:0;text-align:left;margin-left:322.65pt;margin-top:140.25pt;width:77.85pt;height:29.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" fillcolor="white [3201]" stroked="f" strokeweight=".5pt">
                <v:textbox>
                  <w:txbxContent>
                    <w:p w14:paraId="27DF1BA1" w14:textId="77777777" w:rsidR="003303F7" w:rsidRPr="00A62C82" w:rsidRDefault="003303F7" w:rsidP="003D164C">
                      <w:pPr>
                        <w:rPr>
                          <w:b/>
                          <w:sz w:val="32"/>
                        </w:rPr>
                      </w:pPr>
                      <w:r>
                        <w:rPr>
                          <w:b/>
                          <w:sz w:val="32"/>
                        </w:rPr>
                        <w:t>Wetland</w:t>
                      </w:r>
                    </w:p>
                  </w:txbxContent>
                </v:textbox>
              </v:shape>
            </w:pict>
          </mc:Fallback>
        </mc:AlternateContent>
      </w:r>
      <w:r w:rsidRPr="0016288C">
        <w:rPr>
          <w:rFonts w:ascii="Times New Roman" w:hAnsi="Times New Roman" w:cs="Times New Roman"/>
          <w:noProof/>
          <w:color w:val="000000" w:themeColor="text1"/>
          <w:lang w:eastAsia="en-US"/>
        </w:rPr>
        <w:drawing>
          <wp:inline distT="0" distB="0" distL="0" distR="0" wp14:anchorId="6296EE48" wp14:editId="58A081F3">
            <wp:extent cx="4455042" cy="222820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a:ext>
                      </a:extLst>
                    </a:blip>
                    <a:srcRect/>
                    <a:stretch/>
                  </pic:blipFill>
                  <pic:spPr bwMode="auto">
                    <a:xfrm>
                      <a:off x="0" y="0"/>
                      <a:ext cx="4480639" cy="2241003"/>
                    </a:xfrm>
                    <a:prstGeom prst="rect">
                      <a:avLst/>
                    </a:prstGeom>
                    <a:ln>
                      <a:noFill/>
                    </a:ln>
                    <a:extLst>
                      <a:ext uri="{53640926-AAD7-44d8-BBD7-CCE9431645EC}">
                        <a14:shadowObscured xmlns:a14="http://schemas.microsoft.com/office/drawing/2010/main"/>
                      </a:ext>
                    </a:extLst>
                  </pic:spPr>
                </pic:pic>
              </a:graphicData>
            </a:graphic>
          </wp:inline>
        </w:drawing>
      </w:r>
      <w:r w:rsidRPr="0016288C">
        <w:rPr>
          <w:rFonts w:ascii="Times New Roman" w:hAnsi="Times New Roman" w:cs="Times New Roman"/>
          <w:noProof/>
          <w:color w:val="000000" w:themeColor="text1"/>
          <w:lang w:eastAsia="en-US"/>
        </w:rPr>
        <w:drawing>
          <wp:inline distT="0" distB="0" distL="0" distR="0" wp14:anchorId="5F2646CE" wp14:editId="5810202E">
            <wp:extent cx="4475256" cy="22072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a:ext>
                      </a:extLst>
                    </a:blip>
                    <a:srcRect/>
                    <a:stretch/>
                  </pic:blipFill>
                  <pic:spPr bwMode="auto">
                    <a:xfrm>
                      <a:off x="0" y="0"/>
                      <a:ext cx="4524612" cy="2231603"/>
                    </a:xfrm>
                    <a:prstGeom prst="rect">
                      <a:avLst/>
                    </a:prstGeom>
                    <a:ln>
                      <a:noFill/>
                    </a:ln>
                    <a:extLst>
                      <a:ext uri="{53640926-AAD7-44d8-BBD7-CCE9431645EC}">
                        <a14:shadowObscured xmlns:a14="http://schemas.microsoft.com/office/drawing/2010/main"/>
                      </a:ext>
                    </a:extLst>
                  </pic:spPr>
                </pic:pic>
              </a:graphicData>
            </a:graphic>
          </wp:inline>
        </w:drawing>
      </w:r>
    </w:p>
    <w:p w14:paraId="31025CEF" w14:textId="030F1983" w:rsidR="003D164C" w:rsidRPr="0016288C" w:rsidRDefault="003D164C" w:rsidP="003D164C">
      <w:pPr>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1312" behindDoc="0" locked="0" layoutInCell="1" allowOverlap="1" wp14:anchorId="29C878DD" wp14:editId="4BCFC50A">
                <wp:simplePos x="0" y="0"/>
                <wp:positionH relativeFrom="column">
                  <wp:posOffset>4376848</wp:posOffset>
                </wp:positionH>
                <wp:positionV relativeFrom="paragraph">
                  <wp:posOffset>1785560</wp:posOffset>
                </wp:positionV>
                <wp:extent cx="818707" cy="372139"/>
                <wp:effectExtent l="0" t="0" r="0" b="0"/>
                <wp:wrapNone/>
                <wp:docPr id="38" name="Text Box 38"/>
                <wp:cNvGraphicFramePr/>
                <a:graphic xmlns:a="http://schemas.openxmlformats.org/drawingml/2006/main">
                  <a:graphicData uri="http://schemas.microsoft.com/office/word/2010/wordprocessingShape">
                    <wps:wsp>
                      <wps:cNvSpPr txBox="1"/>
                      <wps:spPr>
                        <a:xfrm>
                          <a:off x="0" y="0"/>
                          <a:ext cx="818707" cy="372139"/>
                        </a:xfrm>
                        <a:prstGeom prst="rect">
                          <a:avLst/>
                        </a:prstGeom>
                        <a:solidFill>
                          <a:schemeClr val="lt1"/>
                        </a:solidFill>
                        <a:ln w="6350">
                          <a:noFill/>
                        </a:ln>
                      </wps:spPr>
                      <wps:txbx>
                        <w:txbxContent>
                          <w:p w14:paraId="3533B2C6" w14:textId="77777777" w:rsidR="003303F7" w:rsidRPr="00A62C82" w:rsidRDefault="003303F7" w:rsidP="003D164C">
                            <w:pPr>
                              <w:rPr>
                                <w:b/>
                                <w:sz w:val="32"/>
                              </w:rPr>
                            </w:pPr>
                            <w:r>
                              <w:rPr>
                                <w:b/>
                                <w:sz w:val="32"/>
                              </w:rPr>
                              <w:t>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 o:spid="_x0000_s1028" type="#_x0000_t202" style="position:absolute;left:0;text-align:left;margin-left:344.65pt;margin-top:140.6pt;width:64.45pt;height:29.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" fillcolor="white [3201]" stroked="f" strokeweight=".5pt">
                <v:textbox>
                  <w:txbxContent>
                    <w:p w14:paraId="3533B2C6" w14:textId="77777777" w:rsidR="003303F7" w:rsidRPr="00A62C82" w:rsidRDefault="003303F7" w:rsidP="003D164C">
                      <w:pPr>
                        <w:rPr>
                          <w:b/>
                          <w:sz w:val="32"/>
                        </w:rPr>
                      </w:pPr>
                      <w:r>
                        <w:rPr>
                          <w:b/>
                          <w:sz w:val="32"/>
                        </w:rPr>
                        <w:t>Forest</w:t>
                      </w:r>
                    </w:p>
                  </w:txbxContent>
                </v:textbox>
              </v:shape>
            </w:pict>
          </mc:Fallback>
        </mc:AlternateContent>
      </w:r>
      <w:r w:rsidRPr="0016288C">
        <w:rPr>
          <w:rFonts w:ascii="Times New Roman" w:hAnsi="Times New Roman" w:cs="Times New Roman"/>
          <w:noProof/>
          <w:color w:val="000000" w:themeColor="text1"/>
          <w:lang w:eastAsia="en-US"/>
        </w:rPr>
        <w:drawing>
          <wp:inline distT="0" distB="0" distL="0" distR="0" wp14:anchorId="229EC3CD" wp14:editId="74A1D218">
            <wp:extent cx="4497572" cy="221597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a:ext>
                      </a:extLst>
                    </a:blip>
                    <a:srcRect/>
                    <a:stretch/>
                  </pic:blipFill>
                  <pic:spPr bwMode="auto">
                    <a:xfrm>
                      <a:off x="0" y="0"/>
                      <a:ext cx="4528286" cy="2231110"/>
                    </a:xfrm>
                    <a:prstGeom prst="rect">
                      <a:avLst/>
                    </a:prstGeom>
                    <a:ln>
                      <a:noFill/>
                    </a:ln>
                    <a:extLst>
                      <a:ext uri="{53640926-AAD7-44d8-BBD7-CCE9431645EC}">
                        <a14:shadowObscured xmlns:a14="http://schemas.microsoft.com/office/drawing/2010/main"/>
                      </a:ext>
                    </a:extLst>
                  </pic:spPr>
                </pic:pic>
              </a:graphicData>
            </a:graphic>
          </wp:inline>
        </w:drawing>
      </w:r>
    </w:p>
    <w:p w14:paraId="42B402F5" w14:textId="77777777" w:rsidR="003D164C" w:rsidRPr="000B70F7" w:rsidRDefault="003D164C" w:rsidP="000B70F7">
      <w:pPr>
        <w:pStyle w:val="Caption"/>
        <w:rPr>
          <w:rFonts w:ascii="Times New Roman" w:hAnsi="Times New Roman" w:cs="Times New Roman"/>
          <w:color w:val="000000" w:themeColor="text1"/>
          <w:sz w:val="24"/>
          <w:szCs w:val="24"/>
        </w:rPr>
      </w:pPr>
      <w:r w:rsidRPr="000B70F7">
        <w:rPr>
          <w:rFonts w:ascii="Times New Roman" w:hAnsi="Times New Roman" w:cs="Times New Roman"/>
          <w:color w:val="000000" w:themeColor="text1"/>
          <w:sz w:val="24"/>
          <w:szCs w:val="24"/>
        </w:rPr>
        <w:lastRenderedPageBreak/>
        <w:t>Figure B1: Images of weather stations taken by installed snow cameras in Sugarloaf Creek Basin. Top image is of the wetland site, middle is of the shrub site, and bottom is of the forest site.</w:t>
      </w:r>
    </w:p>
    <w:p w14:paraId="0EE24B72" w14:textId="77777777" w:rsidR="003D164C" w:rsidRPr="0016288C" w:rsidRDefault="003D164C" w:rsidP="003D164C">
      <w:pPr>
        <w:rPr>
          <w:rFonts w:ascii="Times New Roman" w:hAnsi="Times New Roman" w:cs="Times New Roman"/>
          <w:color w:val="000000" w:themeColor="text1"/>
        </w:rPr>
      </w:pPr>
    </w:p>
    <w:p w14:paraId="1A75111C" w14:textId="77777777" w:rsidR="003D164C" w:rsidRPr="0016288C" w:rsidRDefault="003D164C" w:rsidP="003D164C">
      <w:pPr>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4384" behindDoc="0" locked="0" layoutInCell="1" allowOverlap="1" wp14:anchorId="515F88F1" wp14:editId="5915769E">
                <wp:simplePos x="0" y="0"/>
                <wp:positionH relativeFrom="column">
                  <wp:posOffset>3089910</wp:posOffset>
                </wp:positionH>
                <wp:positionV relativeFrom="paragraph">
                  <wp:posOffset>1379855</wp:posOffset>
                </wp:positionV>
                <wp:extent cx="988695" cy="372110"/>
                <wp:effectExtent l="0" t="0" r="1905" b="0"/>
                <wp:wrapNone/>
                <wp:docPr id="54" name="Text Box 54"/>
                <wp:cNvGraphicFramePr/>
                <a:graphic xmlns:a="http://schemas.openxmlformats.org/drawingml/2006/main">
                  <a:graphicData uri="http://schemas.microsoft.com/office/word/2010/wordprocessingShape">
                    <wps:wsp>
                      <wps:cNvSpPr txBox="1"/>
                      <wps:spPr>
                        <a:xfrm>
                          <a:off x="0" y="0"/>
                          <a:ext cx="988695" cy="372110"/>
                        </a:xfrm>
                        <a:prstGeom prst="rect">
                          <a:avLst/>
                        </a:prstGeom>
                        <a:solidFill>
                          <a:schemeClr val="lt1"/>
                        </a:solidFill>
                        <a:ln w="6350">
                          <a:noFill/>
                        </a:ln>
                      </wps:spPr>
                      <wps:txbx>
                        <w:txbxContent>
                          <w:p w14:paraId="1B5E341E" w14:textId="77777777" w:rsidR="003303F7" w:rsidRPr="00A62C82" w:rsidRDefault="003303F7" w:rsidP="003D164C">
                            <w:pPr>
                              <w:rPr>
                                <w:b/>
                                <w:sz w:val="32"/>
                              </w:rPr>
                            </w:pPr>
                            <w:r>
                              <w:rPr>
                                <w:b/>
                                <w:sz w:val="32"/>
                              </w:rPr>
                              <w:t>Wetland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4" o:spid="_x0000_s1029" type="#_x0000_t202" style="position:absolute;left:0;text-align:left;margin-left:243.3pt;margin-top:108.65pt;width:77.85pt;height:29.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" fillcolor="white [3201]" stroked="f" strokeweight=".5pt">
                <v:textbox>
                  <w:txbxContent>
                    <w:p w14:paraId="1B5E341E" w14:textId="77777777" w:rsidR="003303F7" w:rsidRPr="00A62C82" w:rsidRDefault="003303F7" w:rsidP="003D164C">
                      <w:pPr>
                        <w:rPr>
                          <w:b/>
                          <w:sz w:val="32"/>
                        </w:rPr>
                      </w:pPr>
                      <w:r>
                        <w:rPr>
                          <w:b/>
                          <w:sz w:val="32"/>
                        </w:rPr>
                        <w:t>Wetland</w:t>
                      </w:r>
                    </w:p>
                  </w:txbxContent>
                </v:textbox>
              </v:shape>
            </w:pict>
          </mc:Fallback>
        </mc:AlternateContent>
      </w:r>
      <w:r w:rsidRPr="0016288C">
        <w:rPr>
          <w:rFonts w:ascii="Times New Roman" w:hAnsi="Times New Roman" w:cs="Times New Roman"/>
          <w:noProof/>
          <w:color w:val="000000" w:themeColor="text1"/>
          <w:lang w:eastAsia="en-US"/>
        </w:rPr>
        <w:drawing>
          <wp:anchor distT="0" distB="0" distL="114300" distR="114300" simplePos="0" relativeHeight="251662336" behindDoc="0" locked="0" layoutInCell="1" allowOverlap="1" wp14:anchorId="277468E9" wp14:editId="37E9807F">
            <wp:simplePos x="0" y="0"/>
            <wp:positionH relativeFrom="column">
              <wp:posOffset>3458845</wp:posOffset>
            </wp:positionH>
            <wp:positionV relativeFrom="paragraph">
              <wp:posOffset>847725</wp:posOffset>
            </wp:positionV>
            <wp:extent cx="3839845" cy="2155825"/>
            <wp:effectExtent l="381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rot="16200000">
                      <a:off x="0" y="0"/>
                      <a:ext cx="3839845" cy="2155825"/>
                    </a:xfrm>
                    <a:prstGeom prst="rect">
                      <a:avLst/>
                    </a:prstGeom>
                  </pic:spPr>
                </pic:pic>
              </a:graphicData>
            </a:graphic>
            <wp14:sizeRelH relativeFrom="page">
              <wp14:pctWidth>0</wp14:pctWidth>
            </wp14:sizeRelH>
            <wp14:sizeRelV relativeFrom="page">
              <wp14:pctHeight>0</wp14:pctHeight>
            </wp14:sizeRelV>
          </wp:anchor>
        </w:drawing>
      </w:r>
      <w:r w:rsidRPr="0016288C">
        <w:rPr>
          <w:rFonts w:ascii="Times New Roman" w:hAnsi="Times New Roman" w:cs="Times New Roman"/>
          <w:noProof/>
          <w:color w:val="000000" w:themeColor="text1"/>
          <w:lang w:eastAsia="en-US"/>
        </w:rPr>
        <w:drawing>
          <wp:inline distT="0" distB="0" distL="0" distR="0" wp14:anchorId="13F3576A" wp14:editId="796D37B9">
            <wp:extent cx="4165600" cy="1924068"/>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a:ext>
                      </a:extLst>
                    </a:blip>
                    <a:srcRect/>
                    <a:stretch/>
                  </pic:blipFill>
                  <pic:spPr bwMode="auto">
                    <a:xfrm>
                      <a:off x="0" y="0"/>
                      <a:ext cx="4219411" cy="1948923"/>
                    </a:xfrm>
                    <a:prstGeom prst="rect">
                      <a:avLst/>
                    </a:prstGeom>
                    <a:ln>
                      <a:noFill/>
                    </a:ln>
                    <a:extLst>
                      <a:ext uri="{53640926-AAD7-44d8-BBD7-CCE9431645EC}">
                        <a14:shadowObscured xmlns:a14="http://schemas.microsoft.com/office/drawing/2010/main"/>
                      </a:ext>
                    </a:extLst>
                  </pic:spPr>
                </pic:pic>
              </a:graphicData>
            </a:graphic>
          </wp:inline>
        </w:drawing>
      </w:r>
    </w:p>
    <w:p w14:paraId="181E1798" w14:textId="77777777" w:rsidR="003D164C" w:rsidRPr="0016288C" w:rsidRDefault="003D164C" w:rsidP="003D164C">
      <w:pPr>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5408" behindDoc="0" locked="0" layoutInCell="1" allowOverlap="1" wp14:anchorId="6DFFB994" wp14:editId="067F48E6">
                <wp:simplePos x="0" y="0"/>
                <wp:positionH relativeFrom="column">
                  <wp:posOffset>5547360</wp:posOffset>
                </wp:positionH>
                <wp:positionV relativeFrom="paragraph">
                  <wp:posOffset>1452457</wp:posOffset>
                </wp:positionV>
                <wp:extent cx="818515" cy="37211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818515" cy="372110"/>
                        </a:xfrm>
                        <a:prstGeom prst="rect">
                          <a:avLst/>
                        </a:prstGeom>
                        <a:solidFill>
                          <a:schemeClr val="lt1"/>
                        </a:solidFill>
                        <a:ln w="6350">
                          <a:noFill/>
                        </a:ln>
                      </wps:spPr>
                      <wps:txbx>
                        <w:txbxContent>
                          <w:p w14:paraId="080222BE" w14:textId="77777777" w:rsidR="003303F7" w:rsidRPr="00A62C82" w:rsidRDefault="003303F7" w:rsidP="003D164C">
                            <w:pPr>
                              <w:rPr>
                                <w:b/>
                                <w:sz w:val="32"/>
                              </w:rPr>
                            </w:pPr>
                            <w:r>
                              <w:rPr>
                                <w:b/>
                                <w:sz w:val="32"/>
                              </w:rPr>
                              <w:t>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 o:spid="_x0000_s1030" type="#_x0000_t202" style="position:absolute;left:0;text-align:left;margin-left:436.8pt;margin-top:114.35pt;width:64.45pt;height:29.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" fillcolor="white [3201]" stroked="f" strokeweight=".5pt">
                <v:textbox>
                  <w:txbxContent>
                    <w:p w14:paraId="080222BE" w14:textId="77777777" w:rsidR="003303F7" w:rsidRPr="00A62C82" w:rsidRDefault="003303F7" w:rsidP="003D164C">
                      <w:pPr>
                        <w:rPr>
                          <w:b/>
                          <w:sz w:val="32"/>
                        </w:rPr>
                      </w:pPr>
                      <w:r>
                        <w:rPr>
                          <w:b/>
                          <w:sz w:val="32"/>
                        </w:rPr>
                        <w:t>Forest</w:t>
                      </w:r>
                    </w:p>
                  </w:txbxContent>
                </v:textbox>
              </v:shape>
            </w:pict>
          </mc:Fallback>
        </mc:AlternateContent>
      </w: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3360" behindDoc="0" locked="0" layoutInCell="1" allowOverlap="1" wp14:anchorId="5C1C42D8" wp14:editId="433D4783">
                <wp:simplePos x="0" y="0"/>
                <wp:positionH relativeFrom="column">
                  <wp:posOffset>3283796</wp:posOffset>
                </wp:positionH>
                <wp:positionV relativeFrom="paragraph">
                  <wp:posOffset>1452457</wp:posOffset>
                </wp:positionV>
                <wp:extent cx="796925" cy="372110"/>
                <wp:effectExtent l="0" t="0" r="3175" b="0"/>
                <wp:wrapNone/>
                <wp:docPr id="53" name="Text Box 53"/>
                <wp:cNvGraphicFramePr/>
                <a:graphic xmlns:a="http://schemas.openxmlformats.org/drawingml/2006/main">
                  <a:graphicData uri="http://schemas.microsoft.com/office/word/2010/wordprocessingShape">
                    <wps:wsp>
                      <wps:cNvSpPr txBox="1"/>
                      <wps:spPr>
                        <a:xfrm>
                          <a:off x="0" y="0"/>
                          <a:ext cx="796925" cy="372110"/>
                        </a:xfrm>
                        <a:prstGeom prst="rect">
                          <a:avLst/>
                        </a:prstGeom>
                        <a:solidFill>
                          <a:schemeClr val="lt1"/>
                        </a:solidFill>
                        <a:ln w="6350">
                          <a:noFill/>
                        </a:ln>
                      </wps:spPr>
                      <wps:txbx>
                        <w:txbxContent>
                          <w:p w14:paraId="54FB7D35" w14:textId="77777777" w:rsidR="003303F7" w:rsidRPr="00A62C82" w:rsidRDefault="003303F7" w:rsidP="003D164C">
                            <w:pPr>
                              <w:rPr>
                                <w:b/>
                                <w:sz w:val="32"/>
                              </w:rPr>
                            </w:pPr>
                            <w:r w:rsidRPr="00A62C82">
                              <w:rPr>
                                <w:b/>
                                <w:sz w:val="32"/>
                              </w:rPr>
                              <w:t>Shrub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3" o:spid="_x0000_s1031" type="#_x0000_t202" style="position:absolute;left:0;text-align:left;margin-left:258.55pt;margin-top:114.35pt;width:62.75pt;height:2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" fillcolor="white [3201]" stroked="f" strokeweight=".5pt">
                <v:textbox>
                  <w:txbxContent>
                    <w:p w14:paraId="54FB7D35" w14:textId="77777777" w:rsidR="003303F7" w:rsidRPr="00A62C82" w:rsidRDefault="003303F7" w:rsidP="003D164C">
                      <w:pPr>
                        <w:rPr>
                          <w:b/>
                          <w:sz w:val="32"/>
                        </w:rPr>
                      </w:pPr>
                      <w:r w:rsidRPr="00A62C82">
                        <w:rPr>
                          <w:b/>
                          <w:sz w:val="32"/>
                        </w:rPr>
                        <w:t>Shrub</w:t>
                      </w:r>
                    </w:p>
                  </w:txbxContent>
                </v:textbox>
              </v:shape>
            </w:pict>
          </mc:Fallback>
        </mc:AlternateContent>
      </w:r>
      <w:r w:rsidRPr="0016288C">
        <w:rPr>
          <w:rFonts w:ascii="Times New Roman" w:hAnsi="Times New Roman" w:cs="Times New Roman"/>
          <w:noProof/>
          <w:color w:val="000000" w:themeColor="text1"/>
          <w:lang w:eastAsia="en-US"/>
        </w:rPr>
        <w:drawing>
          <wp:inline distT="0" distB="0" distL="0" distR="0" wp14:anchorId="20ED4DC6" wp14:editId="4ACD6EF5">
            <wp:extent cx="4165600" cy="1921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a:ext>
                      </a:extLst>
                    </a:blip>
                    <a:srcRect/>
                    <a:stretch/>
                  </pic:blipFill>
                  <pic:spPr bwMode="auto">
                    <a:xfrm>
                      <a:off x="0" y="0"/>
                      <a:ext cx="4217312" cy="1945101"/>
                    </a:xfrm>
                    <a:prstGeom prst="rect">
                      <a:avLst/>
                    </a:prstGeom>
                    <a:ln>
                      <a:noFill/>
                    </a:ln>
                    <a:extLst>
                      <a:ext uri="{53640926-AAD7-44d8-BBD7-CCE9431645EC}">
                        <a14:shadowObscured xmlns:a14="http://schemas.microsoft.com/office/drawing/2010/main"/>
                      </a:ext>
                    </a:extLst>
                  </pic:spPr>
                </pic:pic>
              </a:graphicData>
            </a:graphic>
          </wp:inline>
        </w:drawing>
      </w:r>
    </w:p>
    <w:p w14:paraId="557BF371" w14:textId="77777777" w:rsidR="003D164C" w:rsidRPr="000B70F7" w:rsidRDefault="003D164C" w:rsidP="000B70F7">
      <w:pPr>
        <w:pStyle w:val="Caption"/>
        <w:rPr>
          <w:rFonts w:ascii="Times New Roman" w:hAnsi="Times New Roman" w:cs="Times New Roman"/>
          <w:color w:val="000000" w:themeColor="text1"/>
          <w:sz w:val="24"/>
          <w:szCs w:val="24"/>
        </w:rPr>
      </w:pPr>
      <w:r w:rsidRPr="000B70F7">
        <w:rPr>
          <w:rFonts w:ascii="Times New Roman" w:hAnsi="Times New Roman" w:cs="Times New Roman"/>
          <w:color w:val="000000" w:themeColor="text1"/>
          <w:sz w:val="24"/>
          <w:szCs w:val="24"/>
        </w:rPr>
        <w:t>Figure B2: Images of weather stations taken on October 11</w:t>
      </w:r>
      <w:r w:rsidRPr="000B70F7">
        <w:rPr>
          <w:rFonts w:ascii="Times New Roman" w:hAnsi="Times New Roman" w:cs="Times New Roman"/>
          <w:color w:val="000000" w:themeColor="text1"/>
          <w:sz w:val="24"/>
          <w:szCs w:val="24"/>
          <w:vertAlign w:val="superscript"/>
        </w:rPr>
        <w:t>th</w:t>
      </w:r>
      <w:r w:rsidRPr="000B70F7">
        <w:rPr>
          <w:rFonts w:ascii="Times New Roman" w:hAnsi="Times New Roman" w:cs="Times New Roman"/>
          <w:color w:val="000000" w:themeColor="text1"/>
          <w:sz w:val="24"/>
          <w:szCs w:val="24"/>
        </w:rPr>
        <w:t xml:space="preserve">, 2015 by installed snow cameras in </w:t>
      </w:r>
      <w:proofErr w:type="spellStart"/>
      <w:r w:rsidRPr="000B70F7">
        <w:rPr>
          <w:rFonts w:ascii="Times New Roman" w:hAnsi="Times New Roman" w:cs="Times New Roman"/>
          <w:color w:val="000000" w:themeColor="text1"/>
          <w:sz w:val="24"/>
          <w:szCs w:val="24"/>
        </w:rPr>
        <w:t>Illilouette</w:t>
      </w:r>
      <w:proofErr w:type="spellEnd"/>
      <w:r w:rsidRPr="000B70F7">
        <w:rPr>
          <w:rFonts w:ascii="Times New Roman" w:hAnsi="Times New Roman" w:cs="Times New Roman"/>
          <w:color w:val="000000" w:themeColor="text1"/>
          <w:sz w:val="24"/>
          <w:szCs w:val="24"/>
        </w:rPr>
        <w:t xml:space="preserve"> Creek Basin. Top left image is of the wetland site, bottom left is of the shrub site, and right image is of the forest site.</w:t>
      </w:r>
    </w:p>
    <w:p w14:paraId="0F370BFF" w14:textId="77777777" w:rsidR="003D164C" w:rsidRPr="0016288C" w:rsidRDefault="003D164C" w:rsidP="003D164C">
      <w:pPr>
        <w:rPr>
          <w:rFonts w:ascii="Times New Roman" w:hAnsi="Times New Roman" w:cs="Times New Roman"/>
          <w:color w:val="000000" w:themeColor="text1"/>
        </w:rPr>
      </w:pPr>
    </w:p>
    <w:p w14:paraId="46743F69" w14:textId="0186A0B4" w:rsidR="0060035F" w:rsidRDefault="00070B79" w:rsidP="000B70F7">
      <w:pPr>
        <w:spacing w:line="480" w:lineRule="auto"/>
        <w:ind w:firstLine="720"/>
        <w:rPr>
          <w:rFonts w:ascii="Times New Roman" w:hAnsi="Times New Roman" w:cs="Times New Roman"/>
        </w:rPr>
      </w:pPr>
      <w:r w:rsidRPr="00070B79">
        <w:rPr>
          <w:rFonts w:ascii="Times New Roman" w:hAnsi="Times New Roman" w:cs="Times New Roman"/>
        </w:rPr>
        <w:t xml:space="preserve">Weather station data </w:t>
      </w:r>
      <w:del w:id="438" w:author="Sally Thompson" w:date="2019-05-01T13:01:00Z">
        <w:r w:rsidRPr="00070B79" w:rsidDel="003303F7">
          <w:rPr>
            <w:rFonts w:ascii="Times New Roman" w:hAnsi="Times New Roman" w:cs="Times New Roman"/>
          </w:rPr>
          <w:delText xml:space="preserve">support </w:delText>
        </w:r>
      </w:del>
      <w:ins w:id="439" w:author="Sally Thompson" w:date="2019-05-01T13:01:00Z">
        <w:r w:rsidR="003303F7">
          <w:rPr>
            <w:rFonts w:ascii="Times New Roman" w:hAnsi="Times New Roman" w:cs="Times New Roman"/>
          </w:rPr>
          <w:t>indicate that more</w:t>
        </w:r>
        <w:r w:rsidR="003303F7" w:rsidRPr="00070B79">
          <w:rPr>
            <w:rFonts w:ascii="Times New Roman" w:hAnsi="Times New Roman" w:cs="Times New Roman"/>
          </w:rPr>
          <w:t xml:space="preserve"> </w:t>
        </w:r>
      </w:ins>
      <w:del w:id="440" w:author="Sally Thompson" w:date="2019-05-01T13:01:00Z">
        <w:r w:rsidRPr="00070B79" w:rsidDel="003303F7">
          <w:rPr>
            <w:rFonts w:ascii="Times New Roman" w:hAnsi="Times New Roman" w:cs="Times New Roman"/>
          </w:rPr>
          <w:delText>greater water inputs</w:delText>
        </w:r>
      </w:del>
      <w:ins w:id="441" w:author="Sally Thompson" w:date="2019-05-01T13:01:00Z">
        <w:r w:rsidR="003303F7">
          <w:rPr>
            <w:rFonts w:ascii="Times New Roman" w:hAnsi="Times New Roman" w:cs="Times New Roman"/>
          </w:rPr>
          <w:t>precipitation fell</w:t>
        </w:r>
      </w:ins>
      <w:r w:rsidRPr="00070B79">
        <w:rPr>
          <w:rFonts w:ascii="Times New Roman" w:hAnsi="Times New Roman" w:cs="Times New Roman"/>
        </w:rPr>
        <w:t xml:space="preserve"> in</w:t>
      </w:r>
      <w:del w:id="442" w:author="Sally Thompson" w:date="2019-05-01T13:01:00Z">
        <w:r w:rsidRPr="00070B79" w:rsidDel="003303F7">
          <w:rPr>
            <w:rFonts w:ascii="Times New Roman" w:hAnsi="Times New Roman" w:cs="Times New Roman"/>
          </w:rPr>
          <w:delText>to</w:delText>
        </w:r>
      </w:del>
      <w:r w:rsidRPr="00070B79">
        <w:rPr>
          <w:rFonts w:ascii="Times New Roman" w:hAnsi="Times New Roman" w:cs="Times New Roman"/>
        </w:rPr>
        <w:t xml:space="preserve"> ICB than SCB (Table </w:t>
      </w:r>
      <w:r w:rsidR="00F0305D">
        <w:rPr>
          <w:rFonts w:ascii="Times New Roman" w:hAnsi="Times New Roman" w:cs="Times New Roman"/>
        </w:rPr>
        <w:t>B2</w:t>
      </w:r>
      <w:r w:rsidRPr="00070B79">
        <w:rPr>
          <w:rFonts w:ascii="Times New Roman" w:hAnsi="Times New Roman" w:cs="Times New Roman"/>
        </w:rPr>
        <w:t xml:space="preserve">). Total precipitation in ICB was 1.3-1.6 times the total precipitation in SCB for the wet 2017 WY. For the drier 2018 WY, total precipitation in ICB was between 1.1-1.2 times precipitation in SCB. </w:t>
      </w:r>
      <w:r w:rsidR="008231EE" w:rsidRPr="00070B79">
        <w:rPr>
          <w:rFonts w:ascii="Times New Roman" w:hAnsi="Times New Roman" w:cs="Times New Roman"/>
        </w:rPr>
        <w:t xml:space="preserve">Precipitation totals for ICB are conservative for 2017 WY because of the removal of the weather stations prior to the Empire Fire (September through the end of November). There were at least two non-recorded precipitation events during the time the stations were non-operational. </w:t>
      </w:r>
      <w:r w:rsidR="008231EE">
        <w:rPr>
          <w:rFonts w:ascii="Times New Roman" w:hAnsi="Times New Roman" w:cs="Times New Roman"/>
        </w:rPr>
        <w:t xml:space="preserve">Comparing the weather station precipitation estimates to PRISM data </w:t>
      </w:r>
      <w:r w:rsidR="008E5EA9">
        <w:rPr>
          <w:rFonts w:ascii="Times New Roman" w:hAnsi="Times New Roman" w:cs="Times New Roman"/>
        </w:rPr>
        <w:t>(</w:t>
      </w:r>
      <w:hyperlink r:id="rId15" w:history="1">
        <w:r w:rsidR="008E5EA9" w:rsidRPr="00D90D8C">
          <w:rPr>
            <w:rStyle w:val="Hyperlink"/>
            <w:rFonts w:ascii="Times New Roman" w:hAnsi="Times New Roman" w:cs="Times New Roman"/>
          </w:rPr>
          <w:t>http://www.prism.oregonstate.edu</w:t>
        </w:r>
      </w:hyperlink>
      <w:r w:rsidR="008E5EA9">
        <w:rPr>
          <w:rFonts w:ascii="Times New Roman" w:hAnsi="Times New Roman" w:cs="Times New Roman"/>
        </w:rPr>
        <w:t xml:space="preserve">) </w:t>
      </w:r>
      <w:r w:rsidR="008231EE">
        <w:rPr>
          <w:rFonts w:ascii="Times New Roman" w:hAnsi="Times New Roman" w:cs="Times New Roman"/>
        </w:rPr>
        <w:t xml:space="preserve">at the same locations shows the same general trends in space </w:t>
      </w:r>
      <w:r w:rsidR="008231EE">
        <w:rPr>
          <w:rFonts w:ascii="Times New Roman" w:hAnsi="Times New Roman" w:cs="Times New Roman"/>
        </w:rPr>
        <w:lastRenderedPageBreak/>
        <w:t xml:space="preserve">and time, giving us </w:t>
      </w:r>
      <w:del w:id="443" w:author="Sally Thompson" w:date="2019-05-01T13:02:00Z">
        <w:r w:rsidR="008231EE" w:rsidDel="003303F7">
          <w:rPr>
            <w:rFonts w:ascii="Times New Roman" w:hAnsi="Times New Roman" w:cs="Times New Roman"/>
          </w:rPr>
          <w:delText xml:space="preserve">high </w:delText>
        </w:r>
      </w:del>
      <w:r w:rsidR="008231EE">
        <w:rPr>
          <w:rFonts w:ascii="Times New Roman" w:hAnsi="Times New Roman" w:cs="Times New Roman"/>
        </w:rPr>
        <w:t xml:space="preserve">confidence in </w:t>
      </w:r>
      <w:del w:id="444" w:author="Sally Thompson" w:date="2019-05-01T13:02:00Z">
        <w:r w:rsidR="008231EE" w:rsidDel="003303F7">
          <w:rPr>
            <w:rFonts w:ascii="Times New Roman" w:hAnsi="Times New Roman" w:cs="Times New Roman"/>
          </w:rPr>
          <w:delText>our calculated precipitation trend</w:delText>
        </w:r>
      </w:del>
      <w:ins w:id="445" w:author="Sally Thompson" w:date="2019-05-01T13:02:00Z">
        <w:r w:rsidR="003303F7">
          <w:rPr>
            <w:rFonts w:ascii="Times New Roman" w:hAnsi="Times New Roman" w:cs="Times New Roman"/>
          </w:rPr>
          <w:t>our estimate</w:t>
        </w:r>
      </w:ins>
      <w:r w:rsidR="008231EE">
        <w:rPr>
          <w:rFonts w:ascii="Times New Roman" w:hAnsi="Times New Roman" w:cs="Times New Roman"/>
        </w:rPr>
        <w:t>s</w:t>
      </w:r>
      <w:ins w:id="446" w:author="Sally Thompson" w:date="2019-05-01T13:02:00Z">
        <w:r w:rsidR="003303F7">
          <w:rPr>
            <w:rFonts w:ascii="Times New Roman" w:hAnsi="Times New Roman" w:cs="Times New Roman"/>
          </w:rPr>
          <w:t xml:space="preserve"> of the relative differences in precipitation between the basins,</w:t>
        </w:r>
      </w:ins>
      <w:r w:rsidR="008231EE">
        <w:rPr>
          <w:rFonts w:ascii="Times New Roman" w:hAnsi="Times New Roman" w:cs="Times New Roman"/>
        </w:rPr>
        <w:t xml:space="preserve"> even if the exact values do not agree (Table </w:t>
      </w:r>
      <w:r w:rsidR="003D164C">
        <w:rPr>
          <w:rFonts w:ascii="Times New Roman" w:hAnsi="Times New Roman" w:cs="Times New Roman"/>
        </w:rPr>
        <w:t>B</w:t>
      </w:r>
      <w:r w:rsidR="008231EE">
        <w:rPr>
          <w:rFonts w:ascii="Times New Roman" w:hAnsi="Times New Roman" w:cs="Times New Roman"/>
        </w:rPr>
        <w:t xml:space="preserve">2). PRISM precipitation is highly uncertain in the Sierra Nevada, and </w:t>
      </w:r>
      <w:del w:id="447" w:author="Sally Thompson" w:date="2019-05-01T13:02:00Z">
        <w:r w:rsidR="008231EE" w:rsidDel="003303F7">
          <w:rPr>
            <w:rFonts w:ascii="Times New Roman" w:hAnsi="Times New Roman" w:cs="Times New Roman"/>
          </w:rPr>
          <w:delText xml:space="preserve">therefore we do not believe that </w:delText>
        </w:r>
      </w:del>
      <w:r w:rsidR="008231EE">
        <w:rPr>
          <w:rFonts w:ascii="Times New Roman" w:hAnsi="Times New Roman" w:cs="Times New Roman"/>
        </w:rPr>
        <w:t>the differences in annual total precipitation necessarily indicate an error in our measurements</w:t>
      </w:r>
      <w:r w:rsidR="003D164C">
        <w:rPr>
          <w:rFonts w:ascii="Times New Roman" w:hAnsi="Times New Roman" w:cs="Times New Roman"/>
        </w:rPr>
        <w:t xml:space="preserve"> </w:t>
      </w:r>
      <w:r w:rsidR="003D164C">
        <w:rPr>
          <w:rFonts w:ascii="Times New Roman" w:hAnsi="Times New Roman" w:cs="Times New Roman"/>
        </w:rPr>
        <w:fldChar w:fldCharType="begin"/>
      </w:r>
      <w:r w:rsidR="003D164C">
        <w:rPr>
          <w:rFonts w:ascii="Times New Roman" w:hAnsi="Times New Roman" w:cs="Times New Roman"/>
        </w:rPr>
        <w:instrText xml:space="preserve"> ADDIN EN.CITE &lt;EndNote&gt;&lt;Cite&gt;&lt;Author&gt;Henn&lt;/Author&gt;&lt;Year&gt;2018&lt;/Year&gt;&lt;RecNum&gt;3765&lt;/RecNum&gt;&lt;DisplayText&gt;(Henn et al. 2018)&lt;/DisplayText&gt;&lt;record&gt;&lt;rec-number&gt;3765&lt;/rec-number&gt;&lt;foreign-keys&gt;&lt;key app="EN" db-id="w0ppaavf8t2zvwe9f0oxa5rcervz0wedp050" timestamp="1556563626"&gt;3765&lt;/key&gt;&lt;/foreign-keys&gt;&lt;ref-type name="Journal Article"&gt;17&lt;/ref-type&gt;&lt;contributors&gt;&lt;authors&gt;&lt;author&gt;Henn, Brian&lt;/author&gt;&lt;author&gt;Newman, Andrew J.&lt;/author&gt;&lt;author&gt;Livneh, Ben&lt;/author&gt;&lt;author&gt;Daly, Christopher&lt;/author&gt;&lt;author&gt;Lundquist, Jessica D.&lt;/author&gt;&lt;/authors&gt;&lt;/contributors&gt;&lt;titles&gt;&lt;title&gt;An assessment of differences in gridded precipitation datasets in complex terrain&lt;/title&gt;&lt;secondary-title&gt;Journal of Hydrology&lt;/secondary-title&gt;&lt;/titles&gt;&lt;periodical&gt;&lt;full-title&gt;Journal of Hydrology&lt;/full-title&gt;&lt;/periodical&gt;&lt;pages&gt;1205-1219&lt;/pages&gt;&lt;volume&gt;556&lt;/volume&gt;&lt;keywords&gt;&lt;keyword&gt;Precipitation&lt;/keyword&gt;&lt;keyword&gt;Hydroclimatology&lt;/keyword&gt;&lt;keyword&gt;Gridded forcing data&lt;/keyword&gt;&lt;keyword&gt;Orographic enhancement&lt;/keyword&gt;&lt;keyword&gt;Uncertainty&lt;/keyword&gt;&lt;keyword&gt;Climate trends&lt;/keyword&gt;&lt;/keywords&gt;&lt;dates&gt;&lt;year&gt;2018&lt;/year&gt;&lt;pub-dates&gt;&lt;date&gt;2018/01/01/&lt;/date&gt;&lt;/pub-dates&gt;&lt;/dates&gt;&lt;isbn&gt;0022-1694&lt;/isbn&gt;&lt;urls&gt;&lt;related-urls&gt;&lt;url&gt;http://www.sciencedirect.com/science/article/pii/S0022169417301452&lt;/url&gt;&lt;/related-urls&gt;&lt;/urls&gt;&lt;electronic-resource-num&gt;https://doi.org/10.1016/j.jhydrol.2017.03.008&lt;/electronic-resource-num&gt;&lt;/record&gt;&lt;/Cite&gt;&lt;/EndNote&gt;</w:instrText>
      </w:r>
      <w:r w:rsidR="003D164C">
        <w:rPr>
          <w:rFonts w:ascii="Times New Roman" w:hAnsi="Times New Roman" w:cs="Times New Roman"/>
        </w:rPr>
        <w:fldChar w:fldCharType="separate"/>
      </w:r>
      <w:r w:rsidR="003D164C">
        <w:rPr>
          <w:rFonts w:ascii="Times New Roman" w:hAnsi="Times New Roman" w:cs="Times New Roman"/>
          <w:noProof/>
        </w:rPr>
        <w:t>(Henn et al. 2018)</w:t>
      </w:r>
      <w:r w:rsidR="003D164C">
        <w:rPr>
          <w:rFonts w:ascii="Times New Roman" w:hAnsi="Times New Roman" w:cs="Times New Roman"/>
        </w:rPr>
        <w:fldChar w:fldCharType="end"/>
      </w:r>
      <w:r w:rsidR="008231EE">
        <w:rPr>
          <w:rFonts w:ascii="Times New Roman" w:hAnsi="Times New Roman" w:cs="Times New Roman"/>
        </w:rPr>
        <w:t xml:space="preserve">. </w:t>
      </w:r>
      <w:del w:id="448" w:author="Sally Thompson" w:date="2019-05-01T13:02:00Z">
        <w:r w:rsidR="008231EE" w:rsidDel="003303F7">
          <w:rPr>
            <w:rFonts w:ascii="Times New Roman" w:hAnsi="Times New Roman" w:cs="Times New Roman"/>
          </w:rPr>
          <w:delText>However, the fact that o</w:delText>
        </w:r>
      </w:del>
      <w:ins w:id="449" w:author="Sally Thompson" w:date="2019-05-01T13:02:00Z">
        <w:r w:rsidR="003303F7">
          <w:rPr>
            <w:rFonts w:ascii="Times New Roman" w:hAnsi="Times New Roman" w:cs="Times New Roman"/>
          </w:rPr>
          <w:t>O</w:t>
        </w:r>
      </w:ins>
      <w:r w:rsidR="008231EE">
        <w:rPr>
          <w:rFonts w:ascii="Times New Roman" w:hAnsi="Times New Roman" w:cs="Times New Roman"/>
        </w:rPr>
        <w:t>ur weather stations consistently estimated less precipitation than PRISM</w:t>
      </w:r>
      <w:del w:id="450" w:author="Sally Thompson" w:date="2019-05-01T13:02:00Z">
        <w:r w:rsidR="008231EE" w:rsidDel="003303F7">
          <w:rPr>
            <w:rFonts w:ascii="Times New Roman" w:hAnsi="Times New Roman" w:cs="Times New Roman"/>
          </w:rPr>
          <w:delText xml:space="preserve"> </w:delText>
        </w:r>
      </w:del>
      <w:ins w:id="451" w:author="Sally Thompson" w:date="2019-05-01T13:02:00Z">
        <w:r w:rsidR="003303F7">
          <w:rPr>
            <w:rFonts w:ascii="Times New Roman" w:hAnsi="Times New Roman" w:cs="Times New Roman"/>
          </w:rPr>
          <w:t>, which could be attributed to missing events</w:t>
        </w:r>
      </w:ins>
      <w:del w:id="452" w:author="Sally Thompson" w:date="2019-05-01T13:02:00Z">
        <w:r w:rsidR="008231EE" w:rsidDel="003303F7">
          <w:rPr>
            <w:rFonts w:ascii="Times New Roman" w:hAnsi="Times New Roman" w:cs="Times New Roman"/>
          </w:rPr>
          <w:delText>could be partly due to precipitation that was not captured by our gauges due to damage from animal activity or extreme weather</w:delText>
        </w:r>
      </w:del>
      <w:r w:rsidR="008231EE">
        <w:rPr>
          <w:rFonts w:ascii="Times New Roman" w:hAnsi="Times New Roman" w:cs="Times New Roman"/>
        </w:rPr>
        <w:t>.</w:t>
      </w:r>
    </w:p>
    <w:p w14:paraId="2C8FC134" w14:textId="500BC84D" w:rsidR="008231EE" w:rsidRPr="000B70F7" w:rsidRDefault="003D164C" w:rsidP="003D164C">
      <w:pPr>
        <w:rPr>
          <w:rFonts w:ascii="Times New Roman" w:hAnsi="Times New Roman" w:cs="Times New Roman"/>
        </w:rPr>
      </w:pPr>
      <w:r>
        <w:rPr>
          <w:rFonts w:ascii="Times New Roman" w:hAnsi="Times New Roman" w:cs="Times New Roman"/>
          <w:i/>
        </w:rPr>
        <w:t>Table B2. Annual precipitation estimates for water years (WY) 2017 and 2018. Weather station estimates are averaged between the non-forest stations at each watershed (ICB and SCB) as these stations should not experience interception losses. The ratio of precipitation between sites and between datasets show that for 2016-2018 ICB always received more annual precipitation than SCB (regardless of dataset), and PRISM always estimated higher precipitation than our weather stations.</w:t>
      </w:r>
    </w:p>
    <w:p w14:paraId="60156C8D" w14:textId="77777777" w:rsidR="003D164C" w:rsidRPr="003D164C" w:rsidRDefault="003D164C" w:rsidP="003D164C">
      <w:pPr>
        <w:rPr>
          <w:rFonts w:ascii="Times New Roman" w:hAnsi="Times New Roman" w:cs="Times New Roman"/>
          <w:i/>
        </w:rPr>
      </w:pPr>
    </w:p>
    <w:tbl>
      <w:tblPr>
        <w:tblStyle w:val="TableGrid"/>
        <w:tblW w:w="0" w:type="auto"/>
        <w:tblLook w:val="04A0" w:firstRow="1" w:lastRow="0" w:firstColumn="1" w:lastColumn="0" w:noHBand="0" w:noVBand="1"/>
      </w:tblPr>
      <w:tblGrid>
        <w:gridCol w:w="2785"/>
        <w:gridCol w:w="1530"/>
        <w:gridCol w:w="1710"/>
        <w:gridCol w:w="1620"/>
      </w:tblGrid>
      <w:tr w:rsidR="005E034E" w:rsidRPr="003303F7" w14:paraId="6724A683" w14:textId="77777777" w:rsidTr="00641B54">
        <w:tc>
          <w:tcPr>
            <w:tcW w:w="2785" w:type="dxa"/>
          </w:tcPr>
          <w:p w14:paraId="1C24154E" w14:textId="77777777" w:rsidR="005E034E" w:rsidRPr="003303F7" w:rsidRDefault="005E034E" w:rsidP="006E43F2">
            <w:pPr>
              <w:rPr>
                <w:rFonts w:ascii="Times New Roman" w:hAnsi="Times New Roman" w:cs="Times New Roman"/>
                <w:rPrChange w:id="453" w:author="Sally Thompson" w:date="2019-05-01T13:03:00Z">
                  <w:rPr/>
                </w:rPrChange>
              </w:rPr>
            </w:pPr>
          </w:p>
        </w:tc>
        <w:tc>
          <w:tcPr>
            <w:tcW w:w="1530" w:type="dxa"/>
          </w:tcPr>
          <w:p w14:paraId="031A3B0A" w14:textId="407D9049" w:rsidR="005E034E" w:rsidRPr="003303F7" w:rsidRDefault="005E034E" w:rsidP="003303F7">
            <w:pPr>
              <w:jc w:val="center"/>
              <w:rPr>
                <w:rFonts w:ascii="Times New Roman" w:hAnsi="Times New Roman" w:cs="Times New Roman"/>
                <w:b/>
                <w:rPrChange w:id="454" w:author="Sally Thompson" w:date="2019-05-01T13:03:00Z">
                  <w:rPr>
                    <w:b/>
                  </w:rPr>
                </w:rPrChange>
              </w:rPr>
              <w:pPrChange w:id="455" w:author="Sally Thompson" w:date="2019-05-01T13:03:00Z">
                <w:pPr>
                  <w:jc w:val="right"/>
                </w:pPr>
              </w:pPrChange>
            </w:pPr>
            <w:r w:rsidRPr="003303F7">
              <w:rPr>
                <w:rFonts w:ascii="Times New Roman" w:hAnsi="Times New Roman" w:cs="Times New Roman"/>
                <w:b/>
                <w:rPrChange w:id="456" w:author="Sally Thompson" w:date="2019-05-01T13:03:00Z">
                  <w:rPr>
                    <w:b/>
                  </w:rPr>
                </w:rPrChange>
              </w:rPr>
              <w:t>WY 2016</w:t>
            </w:r>
          </w:p>
        </w:tc>
        <w:tc>
          <w:tcPr>
            <w:tcW w:w="1710" w:type="dxa"/>
          </w:tcPr>
          <w:p w14:paraId="2F520497" w14:textId="48A1D2A1" w:rsidR="005E034E" w:rsidRPr="003303F7" w:rsidRDefault="005E034E" w:rsidP="003303F7">
            <w:pPr>
              <w:jc w:val="center"/>
              <w:rPr>
                <w:rFonts w:ascii="Times New Roman" w:hAnsi="Times New Roman" w:cs="Times New Roman"/>
                <w:b/>
                <w:rPrChange w:id="457" w:author="Sally Thompson" w:date="2019-05-01T13:03:00Z">
                  <w:rPr>
                    <w:b/>
                  </w:rPr>
                </w:rPrChange>
              </w:rPr>
              <w:pPrChange w:id="458" w:author="Sally Thompson" w:date="2019-05-01T13:03:00Z">
                <w:pPr>
                  <w:jc w:val="right"/>
                </w:pPr>
              </w:pPrChange>
            </w:pPr>
            <w:r w:rsidRPr="003303F7">
              <w:rPr>
                <w:rFonts w:ascii="Times New Roman" w:hAnsi="Times New Roman" w:cs="Times New Roman"/>
                <w:b/>
                <w:rPrChange w:id="459" w:author="Sally Thompson" w:date="2019-05-01T13:03:00Z">
                  <w:rPr>
                    <w:b/>
                  </w:rPr>
                </w:rPrChange>
              </w:rPr>
              <w:t>WY 2017</w:t>
            </w:r>
          </w:p>
        </w:tc>
        <w:tc>
          <w:tcPr>
            <w:tcW w:w="1620" w:type="dxa"/>
          </w:tcPr>
          <w:p w14:paraId="7886D19F" w14:textId="7C5B2F3C" w:rsidR="005E034E" w:rsidRPr="003303F7" w:rsidRDefault="005E034E" w:rsidP="003303F7">
            <w:pPr>
              <w:jc w:val="center"/>
              <w:rPr>
                <w:rFonts w:ascii="Times New Roman" w:hAnsi="Times New Roman" w:cs="Times New Roman"/>
                <w:b/>
                <w:rPrChange w:id="460" w:author="Sally Thompson" w:date="2019-05-01T13:03:00Z">
                  <w:rPr>
                    <w:b/>
                  </w:rPr>
                </w:rPrChange>
              </w:rPr>
              <w:pPrChange w:id="461" w:author="Sally Thompson" w:date="2019-05-01T13:03:00Z">
                <w:pPr>
                  <w:jc w:val="right"/>
                </w:pPr>
              </w:pPrChange>
            </w:pPr>
            <w:r w:rsidRPr="003303F7">
              <w:rPr>
                <w:rFonts w:ascii="Times New Roman" w:hAnsi="Times New Roman" w:cs="Times New Roman"/>
                <w:b/>
                <w:rPrChange w:id="462" w:author="Sally Thompson" w:date="2019-05-01T13:03:00Z">
                  <w:rPr>
                    <w:b/>
                  </w:rPr>
                </w:rPrChange>
              </w:rPr>
              <w:t>WY 2018</w:t>
            </w:r>
          </w:p>
        </w:tc>
      </w:tr>
      <w:tr w:rsidR="005E034E" w:rsidRPr="003303F7" w14:paraId="4428E080" w14:textId="77777777" w:rsidTr="00641B54">
        <w:tc>
          <w:tcPr>
            <w:tcW w:w="2785" w:type="dxa"/>
          </w:tcPr>
          <w:p w14:paraId="0414E335" w14:textId="77777777" w:rsidR="005E034E" w:rsidRPr="003303F7" w:rsidRDefault="005E034E" w:rsidP="006E43F2">
            <w:pPr>
              <w:rPr>
                <w:rFonts w:ascii="Times New Roman" w:hAnsi="Times New Roman" w:cs="Times New Roman"/>
                <w:rPrChange w:id="463" w:author="Sally Thompson" w:date="2019-05-01T13:03:00Z">
                  <w:rPr/>
                </w:rPrChange>
              </w:rPr>
            </w:pPr>
            <w:r w:rsidRPr="003303F7">
              <w:rPr>
                <w:rFonts w:ascii="Times New Roman" w:hAnsi="Times New Roman" w:cs="Times New Roman"/>
                <w:rPrChange w:id="464" w:author="Sally Thompson" w:date="2019-05-01T13:03:00Z">
                  <w:rPr/>
                </w:rPrChange>
              </w:rPr>
              <w:t>Weather Station, ICB</w:t>
            </w:r>
          </w:p>
        </w:tc>
        <w:tc>
          <w:tcPr>
            <w:tcW w:w="1530" w:type="dxa"/>
          </w:tcPr>
          <w:p w14:paraId="5E76EC63" w14:textId="3A296096" w:rsidR="005E034E" w:rsidRPr="003303F7" w:rsidRDefault="005E034E" w:rsidP="003303F7">
            <w:pPr>
              <w:jc w:val="center"/>
              <w:rPr>
                <w:rFonts w:ascii="Times New Roman" w:hAnsi="Times New Roman" w:cs="Times New Roman"/>
                <w:rPrChange w:id="465" w:author="Sally Thompson" w:date="2019-05-01T13:03:00Z">
                  <w:rPr/>
                </w:rPrChange>
              </w:rPr>
              <w:pPrChange w:id="466" w:author="Sally Thompson" w:date="2019-05-01T13:03:00Z">
                <w:pPr>
                  <w:jc w:val="right"/>
                </w:pPr>
              </w:pPrChange>
            </w:pPr>
            <w:commentRangeStart w:id="467"/>
            <w:r w:rsidRPr="003303F7">
              <w:rPr>
                <w:rFonts w:ascii="Times New Roman" w:hAnsi="Times New Roman" w:cs="Times New Roman"/>
                <w:rPrChange w:id="468" w:author="Sally Thompson" w:date="2019-05-01T13:03:00Z">
                  <w:rPr/>
                </w:rPrChange>
              </w:rPr>
              <w:t>?</w:t>
            </w:r>
            <w:commentRangeEnd w:id="467"/>
            <w:r w:rsidRPr="003303F7">
              <w:rPr>
                <w:rStyle w:val="CommentReference"/>
                <w:rFonts w:ascii="Times New Roman" w:hAnsi="Times New Roman" w:cs="Times New Roman"/>
                <w:sz w:val="22"/>
                <w:szCs w:val="22"/>
                <w:rPrChange w:id="469" w:author="Sally Thompson" w:date="2019-05-01T13:03:00Z">
                  <w:rPr>
                    <w:rStyle w:val="CommentReference"/>
                  </w:rPr>
                </w:rPrChange>
              </w:rPr>
              <w:commentReference w:id="467"/>
            </w:r>
          </w:p>
        </w:tc>
        <w:tc>
          <w:tcPr>
            <w:tcW w:w="1710" w:type="dxa"/>
          </w:tcPr>
          <w:p w14:paraId="305D2625" w14:textId="2057AC3A" w:rsidR="005E034E" w:rsidRPr="003303F7" w:rsidRDefault="005E034E" w:rsidP="003303F7">
            <w:pPr>
              <w:jc w:val="center"/>
              <w:rPr>
                <w:rFonts w:ascii="Times New Roman" w:hAnsi="Times New Roman" w:cs="Times New Roman"/>
                <w:rPrChange w:id="470" w:author="Sally Thompson" w:date="2019-05-01T13:03:00Z">
                  <w:rPr/>
                </w:rPrChange>
              </w:rPr>
              <w:pPrChange w:id="471" w:author="Sally Thompson" w:date="2019-05-01T13:03:00Z">
                <w:pPr>
                  <w:jc w:val="right"/>
                </w:pPr>
              </w:pPrChange>
            </w:pPr>
            <w:r w:rsidRPr="003303F7">
              <w:rPr>
                <w:rFonts w:ascii="Times New Roman" w:hAnsi="Times New Roman" w:cs="Times New Roman"/>
                <w:rPrChange w:id="472" w:author="Sally Thompson" w:date="2019-05-01T13:03:00Z">
                  <w:rPr/>
                </w:rPrChange>
              </w:rPr>
              <w:t>1</w:t>
            </w:r>
            <w:del w:id="473" w:author="Sally Thompson" w:date="2019-05-01T13:03:00Z">
              <w:r w:rsidRPr="003303F7" w:rsidDel="003303F7">
                <w:rPr>
                  <w:rFonts w:ascii="Times New Roman" w:hAnsi="Times New Roman" w:cs="Times New Roman"/>
                  <w:rPrChange w:id="474" w:author="Sally Thompson" w:date="2019-05-01T13:03:00Z">
                    <w:rPr/>
                  </w:rPrChange>
                </w:rPr>
                <w:delText>,</w:delText>
              </w:r>
            </w:del>
            <w:r w:rsidRPr="003303F7">
              <w:rPr>
                <w:rFonts w:ascii="Times New Roman" w:hAnsi="Times New Roman" w:cs="Times New Roman"/>
                <w:rPrChange w:id="475" w:author="Sally Thompson" w:date="2019-05-01T13:03:00Z">
                  <w:rPr/>
                </w:rPrChange>
              </w:rPr>
              <w:t>130 mm</w:t>
            </w:r>
          </w:p>
        </w:tc>
        <w:tc>
          <w:tcPr>
            <w:tcW w:w="1620" w:type="dxa"/>
          </w:tcPr>
          <w:p w14:paraId="008D34A2" w14:textId="77777777" w:rsidR="005E034E" w:rsidRPr="003303F7" w:rsidRDefault="005E034E" w:rsidP="003303F7">
            <w:pPr>
              <w:jc w:val="center"/>
              <w:rPr>
                <w:rFonts w:ascii="Times New Roman" w:hAnsi="Times New Roman" w:cs="Times New Roman"/>
                <w:rPrChange w:id="476" w:author="Sally Thompson" w:date="2019-05-01T13:03:00Z">
                  <w:rPr/>
                </w:rPrChange>
              </w:rPr>
              <w:pPrChange w:id="477" w:author="Sally Thompson" w:date="2019-05-01T13:03:00Z">
                <w:pPr>
                  <w:jc w:val="right"/>
                </w:pPr>
              </w:pPrChange>
            </w:pPr>
            <w:r w:rsidRPr="003303F7">
              <w:rPr>
                <w:rFonts w:ascii="Times New Roman" w:hAnsi="Times New Roman" w:cs="Times New Roman"/>
                <w:rPrChange w:id="478" w:author="Sally Thompson" w:date="2019-05-01T13:03:00Z">
                  <w:rPr/>
                </w:rPrChange>
              </w:rPr>
              <w:t>560 mm</w:t>
            </w:r>
          </w:p>
        </w:tc>
      </w:tr>
      <w:tr w:rsidR="005E034E" w:rsidRPr="003303F7" w14:paraId="33F62C1F" w14:textId="77777777" w:rsidTr="00641B54">
        <w:tc>
          <w:tcPr>
            <w:tcW w:w="2785" w:type="dxa"/>
          </w:tcPr>
          <w:p w14:paraId="6F396A70" w14:textId="77777777" w:rsidR="005E034E" w:rsidRPr="003303F7" w:rsidRDefault="005E034E" w:rsidP="006E43F2">
            <w:pPr>
              <w:rPr>
                <w:rFonts w:ascii="Times New Roman" w:hAnsi="Times New Roman" w:cs="Times New Roman"/>
                <w:rPrChange w:id="479" w:author="Sally Thompson" w:date="2019-05-01T13:03:00Z">
                  <w:rPr/>
                </w:rPrChange>
              </w:rPr>
            </w:pPr>
            <w:r w:rsidRPr="003303F7">
              <w:rPr>
                <w:rFonts w:ascii="Times New Roman" w:hAnsi="Times New Roman" w:cs="Times New Roman"/>
                <w:rPrChange w:id="480" w:author="Sally Thompson" w:date="2019-05-01T13:03:00Z">
                  <w:rPr/>
                </w:rPrChange>
              </w:rPr>
              <w:t>PRISM, ICB</w:t>
            </w:r>
          </w:p>
        </w:tc>
        <w:tc>
          <w:tcPr>
            <w:tcW w:w="1530" w:type="dxa"/>
          </w:tcPr>
          <w:p w14:paraId="1C4E09D2" w14:textId="259B7A6A" w:rsidR="005E034E" w:rsidRPr="003303F7" w:rsidRDefault="009E3B6B" w:rsidP="003303F7">
            <w:pPr>
              <w:jc w:val="center"/>
              <w:rPr>
                <w:rFonts w:ascii="Times New Roman" w:hAnsi="Times New Roman" w:cs="Times New Roman"/>
                <w:rPrChange w:id="481" w:author="Sally Thompson" w:date="2019-05-01T13:03:00Z">
                  <w:rPr/>
                </w:rPrChange>
              </w:rPr>
              <w:pPrChange w:id="482" w:author="Sally Thompson" w:date="2019-05-01T13:03:00Z">
                <w:pPr>
                  <w:jc w:val="right"/>
                </w:pPr>
              </w:pPrChange>
            </w:pPr>
            <w:r w:rsidRPr="003303F7">
              <w:rPr>
                <w:rFonts w:ascii="Times New Roman" w:hAnsi="Times New Roman" w:cs="Times New Roman"/>
                <w:rPrChange w:id="483" w:author="Sally Thompson" w:date="2019-05-01T13:03:00Z">
                  <w:rPr/>
                </w:rPrChange>
              </w:rPr>
              <w:t>1</w:t>
            </w:r>
            <w:del w:id="484" w:author="Sally Thompson" w:date="2019-05-01T13:03:00Z">
              <w:r w:rsidRPr="003303F7" w:rsidDel="003303F7">
                <w:rPr>
                  <w:rFonts w:ascii="Times New Roman" w:hAnsi="Times New Roman" w:cs="Times New Roman"/>
                  <w:rPrChange w:id="485" w:author="Sally Thompson" w:date="2019-05-01T13:03:00Z">
                    <w:rPr/>
                  </w:rPrChange>
                </w:rPr>
                <w:delText>,</w:delText>
              </w:r>
            </w:del>
            <w:r w:rsidRPr="003303F7">
              <w:rPr>
                <w:rFonts w:ascii="Times New Roman" w:hAnsi="Times New Roman" w:cs="Times New Roman"/>
                <w:rPrChange w:id="486" w:author="Sally Thompson" w:date="2019-05-01T13:03:00Z">
                  <w:rPr/>
                </w:rPrChange>
              </w:rPr>
              <w:t>028 mm</w:t>
            </w:r>
          </w:p>
        </w:tc>
        <w:tc>
          <w:tcPr>
            <w:tcW w:w="1710" w:type="dxa"/>
          </w:tcPr>
          <w:p w14:paraId="08B52B20" w14:textId="13576F1B" w:rsidR="005E034E" w:rsidRPr="003303F7" w:rsidRDefault="005E034E" w:rsidP="003303F7">
            <w:pPr>
              <w:jc w:val="center"/>
              <w:rPr>
                <w:rFonts w:ascii="Times New Roman" w:hAnsi="Times New Roman" w:cs="Times New Roman"/>
                <w:rPrChange w:id="487" w:author="Sally Thompson" w:date="2019-05-01T13:03:00Z">
                  <w:rPr/>
                </w:rPrChange>
              </w:rPr>
              <w:pPrChange w:id="488" w:author="Sally Thompson" w:date="2019-05-01T13:03:00Z">
                <w:pPr>
                  <w:jc w:val="right"/>
                </w:pPr>
              </w:pPrChange>
            </w:pPr>
            <w:r w:rsidRPr="003303F7">
              <w:rPr>
                <w:rFonts w:ascii="Times New Roman" w:hAnsi="Times New Roman" w:cs="Times New Roman"/>
                <w:rPrChange w:id="489" w:author="Sally Thompson" w:date="2019-05-01T13:03:00Z">
                  <w:rPr/>
                </w:rPrChange>
              </w:rPr>
              <w:t>2</w:t>
            </w:r>
            <w:del w:id="490" w:author="Sally Thompson" w:date="2019-05-01T13:03:00Z">
              <w:r w:rsidRPr="003303F7" w:rsidDel="003303F7">
                <w:rPr>
                  <w:rFonts w:ascii="Times New Roman" w:hAnsi="Times New Roman" w:cs="Times New Roman"/>
                  <w:rPrChange w:id="491" w:author="Sally Thompson" w:date="2019-05-01T13:03:00Z">
                    <w:rPr/>
                  </w:rPrChange>
                </w:rPr>
                <w:delText>,</w:delText>
              </w:r>
            </w:del>
            <w:r w:rsidRPr="003303F7">
              <w:rPr>
                <w:rFonts w:ascii="Times New Roman" w:hAnsi="Times New Roman" w:cs="Times New Roman"/>
                <w:rPrChange w:id="492" w:author="Sally Thompson" w:date="2019-05-01T13:03:00Z">
                  <w:rPr/>
                </w:rPrChange>
              </w:rPr>
              <w:t>017 mm</w:t>
            </w:r>
          </w:p>
        </w:tc>
        <w:tc>
          <w:tcPr>
            <w:tcW w:w="1620" w:type="dxa"/>
          </w:tcPr>
          <w:p w14:paraId="29441569" w14:textId="77777777" w:rsidR="005E034E" w:rsidRPr="003303F7" w:rsidRDefault="005E034E" w:rsidP="003303F7">
            <w:pPr>
              <w:jc w:val="center"/>
              <w:rPr>
                <w:rFonts w:ascii="Times New Roman" w:hAnsi="Times New Roman" w:cs="Times New Roman"/>
                <w:rPrChange w:id="493" w:author="Sally Thompson" w:date="2019-05-01T13:03:00Z">
                  <w:rPr/>
                </w:rPrChange>
              </w:rPr>
              <w:pPrChange w:id="494" w:author="Sally Thompson" w:date="2019-05-01T13:03:00Z">
                <w:pPr>
                  <w:jc w:val="right"/>
                </w:pPr>
              </w:pPrChange>
            </w:pPr>
            <w:r w:rsidRPr="003303F7">
              <w:rPr>
                <w:rFonts w:ascii="Times New Roman" w:hAnsi="Times New Roman" w:cs="Times New Roman"/>
                <w:rPrChange w:id="495" w:author="Sally Thompson" w:date="2019-05-01T13:03:00Z">
                  <w:rPr/>
                </w:rPrChange>
              </w:rPr>
              <w:t>797 mm</w:t>
            </w:r>
          </w:p>
        </w:tc>
      </w:tr>
      <w:tr w:rsidR="005E034E" w:rsidRPr="003303F7" w14:paraId="58DC99ED" w14:textId="77777777" w:rsidTr="00641B54">
        <w:tc>
          <w:tcPr>
            <w:tcW w:w="2785" w:type="dxa"/>
          </w:tcPr>
          <w:p w14:paraId="060765FA" w14:textId="77777777" w:rsidR="005E034E" w:rsidRPr="003303F7" w:rsidRDefault="005E034E" w:rsidP="006E43F2">
            <w:pPr>
              <w:rPr>
                <w:rFonts w:ascii="Times New Roman" w:hAnsi="Times New Roman" w:cs="Times New Roman"/>
                <w:rPrChange w:id="496" w:author="Sally Thompson" w:date="2019-05-01T13:03:00Z">
                  <w:rPr/>
                </w:rPrChange>
              </w:rPr>
            </w:pPr>
            <w:r w:rsidRPr="003303F7">
              <w:rPr>
                <w:rFonts w:ascii="Times New Roman" w:hAnsi="Times New Roman" w:cs="Times New Roman"/>
                <w:rPrChange w:id="497" w:author="Sally Thompson" w:date="2019-05-01T13:03:00Z">
                  <w:rPr/>
                </w:rPrChange>
              </w:rPr>
              <w:t>Weather Station, SCB</w:t>
            </w:r>
          </w:p>
        </w:tc>
        <w:tc>
          <w:tcPr>
            <w:tcW w:w="1530" w:type="dxa"/>
          </w:tcPr>
          <w:p w14:paraId="17030F8C" w14:textId="2BCBFB0D" w:rsidR="005E034E" w:rsidRPr="003303F7" w:rsidRDefault="005E034E" w:rsidP="003303F7">
            <w:pPr>
              <w:jc w:val="center"/>
              <w:rPr>
                <w:rFonts w:ascii="Times New Roman" w:hAnsi="Times New Roman" w:cs="Times New Roman"/>
                <w:rPrChange w:id="498" w:author="Sally Thompson" w:date="2019-05-01T13:03:00Z">
                  <w:rPr/>
                </w:rPrChange>
              </w:rPr>
              <w:pPrChange w:id="499" w:author="Sally Thompson" w:date="2019-05-01T13:03:00Z">
                <w:pPr>
                  <w:jc w:val="right"/>
                </w:pPr>
              </w:pPrChange>
            </w:pPr>
            <w:r w:rsidRPr="003303F7">
              <w:rPr>
                <w:rFonts w:ascii="Times New Roman" w:hAnsi="Times New Roman" w:cs="Times New Roman"/>
                <w:rPrChange w:id="500" w:author="Sally Thompson" w:date="2019-05-01T13:03:00Z">
                  <w:rPr/>
                </w:rPrChange>
              </w:rPr>
              <w:t>NA</w:t>
            </w:r>
          </w:p>
        </w:tc>
        <w:tc>
          <w:tcPr>
            <w:tcW w:w="1710" w:type="dxa"/>
          </w:tcPr>
          <w:p w14:paraId="64DFCA96" w14:textId="78DB7ACD" w:rsidR="005E034E" w:rsidRPr="003303F7" w:rsidRDefault="005E034E" w:rsidP="003303F7">
            <w:pPr>
              <w:jc w:val="center"/>
              <w:rPr>
                <w:rFonts w:ascii="Times New Roman" w:hAnsi="Times New Roman" w:cs="Times New Roman"/>
                <w:rPrChange w:id="501" w:author="Sally Thompson" w:date="2019-05-01T13:03:00Z">
                  <w:rPr/>
                </w:rPrChange>
              </w:rPr>
              <w:pPrChange w:id="502" w:author="Sally Thompson" w:date="2019-05-01T13:03:00Z">
                <w:pPr>
                  <w:jc w:val="right"/>
                </w:pPr>
              </w:pPrChange>
            </w:pPr>
            <w:r w:rsidRPr="003303F7">
              <w:rPr>
                <w:rFonts w:ascii="Times New Roman" w:hAnsi="Times New Roman" w:cs="Times New Roman"/>
                <w:rPrChange w:id="503" w:author="Sally Thompson" w:date="2019-05-01T13:03:00Z">
                  <w:rPr/>
                </w:rPrChange>
              </w:rPr>
              <w:t>780 mm</w:t>
            </w:r>
          </w:p>
        </w:tc>
        <w:tc>
          <w:tcPr>
            <w:tcW w:w="1620" w:type="dxa"/>
          </w:tcPr>
          <w:p w14:paraId="786BC11E" w14:textId="77777777" w:rsidR="005E034E" w:rsidRPr="003303F7" w:rsidRDefault="005E034E" w:rsidP="003303F7">
            <w:pPr>
              <w:jc w:val="center"/>
              <w:rPr>
                <w:rFonts w:ascii="Times New Roman" w:hAnsi="Times New Roman" w:cs="Times New Roman"/>
                <w:rPrChange w:id="504" w:author="Sally Thompson" w:date="2019-05-01T13:03:00Z">
                  <w:rPr/>
                </w:rPrChange>
              </w:rPr>
              <w:pPrChange w:id="505" w:author="Sally Thompson" w:date="2019-05-01T13:03:00Z">
                <w:pPr>
                  <w:jc w:val="right"/>
                </w:pPr>
              </w:pPrChange>
            </w:pPr>
            <w:r w:rsidRPr="003303F7">
              <w:rPr>
                <w:rFonts w:ascii="Times New Roman" w:hAnsi="Times New Roman" w:cs="Times New Roman"/>
                <w:rPrChange w:id="506" w:author="Sally Thompson" w:date="2019-05-01T13:03:00Z">
                  <w:rPr/>
                </w:rPrChange>
              </w:rPr>
              <w:t>490 mm</w:t>
            </w:r>
          </w:p>
        </w:tc>
      </w:tr>
      <w:tr w:rsidR="005E034E" w:rsidRPr="003303F7" w14:paraId="35DE70B4" w14:textId="77777777" w:rsidTr="00641B54">
        <w:tc>
          <w:tcPr>
            <w:tcW w:w="2785" w:type="dxa"/>
          </w:tcPr>
          <w:p w14:paraId="220A0705" w14:textId="77777777" w:rsidR="005E034E" w:rsidRPr="003303F7" w:rsidRDefault="005E034E" w:rsidP="006E43F2">
            <w:pPr>
              <w:rPr>
                <w:rFonts w:ascii="Times New Roman" w:hAnsi="Times New Roman" w:cs="Times New Roman"/>
                <w:rPrChange w:id="507" w:author="Sally Thompson" w:date="2019-05-01T13:03:00Z">
                  <w:rPr/>
                </w:rPrChange>
              </w:rPr>
            </w:pPr>
            <w:r w:rsidRPr="003303F7">
              <w:rPr>
                <w:rFonts w:ascii="Times New Roman" w:hAnsi="Times New Roman" w:cs="Times New Roman"/>
                <w:rPrChange w:id="508" w:author="Sally Thompson" w:date="2019-05-01T13:03:00Z">
                  <w:rPr/>
                </w:rPrChange>
              </w:rPr>
              <w:t>PRISM, SCB</w:t>
            </w:r>
          </w:p>
        </w:tc>
        <w:tc>
          <w:tcPr>
            <w:tcW w:w="1530" w:type="dxa"/>
          </w:tcPr>
          <w:p w14:paraId="7E0D8A98" w14:textId="6EA7EBB6" w:rsidR="005E034E" w:rsidRPr="003303F7" w:rsidRDefault="009E3B6B" w:rsidP="003303F7">
            <w:pPr>
              <w:jc w:val="center"/>
              <w:rPr>
                <w:rFonts w:ascii="Times New Roman" w:hAnsi="Times New Roman" w:cs="Times New Roman"/>
                <w:rPrChange w:id="509" w:author="Sally Thompson" w:date="2019-05-01T13:03:00Z">
                  <w:rPr/>
                </w:rPrChange>
              </w:rPr>
              <w:pPrChange w:id="510" w:author="Sally Thompson" w:date="2019-05-01T13:03:00Z">
                <w:pPr>
                  <w:jc w:val="right"/>
                </w:pPr>
              </w:pPrChange>
            </w:pPr>
            <w:r w:rsidRPr="003303F7">
              <w:rPr>
                <w:rFonts w:ascii="Times New Roman" w:hAnsi="Times New Roman" w:cs="Times New Roman"/>
                <w:rPrChange w:id="511" w:author="Sally Thompson" w:date="2019-05-01T13:03:00Z">
                  <w:rPr/>
                </w:rPrChange>
              </w:rPr>
              <w:t>843 mm</w:t>
            </w:r>
          </w:p>
        </w:tc>
        <w:tc>
          <w:tcPr>
            <w:tcW w:w="1710" w:type="dxa"/>
          </w:tcPr>
          <w:p w14:paraId="75BC1032" w14:textId="6B78381C" w:rsidR="005E034E" w:rsidRPr="003303F7" w:rsidRDefault="005E034E" w:rsidP="003303F7">
            <w:pPr>
              <w:jc w:val="center"/>
              <w:rPr>
                <w:rFonts w:ascii="Times New Roman" w:hAnsi="Times New Roman" w:cs="Times New Roman"/>
                <w:rPrChange w:id="512" w:author="Sally Thompson" w:date="2019-05-01T13:03:00Z">
                  <w:rPr/>
                </w:rPrChange>
              </w:rPr>
              <w:pPrChange w:id="513" w:author="Sally Thompson" w:date="2019-05-01T13:03:00Z">
                <w:pPr>
                  <w:jc w:val="right"/>
                </w:pPr>
              </w:pPrChange>
            </w:pPr>
            <w:r w:rsidRPr="003303F7">
              <w:rPr>
                <w:rFonts w:ascii="Times New Roman" w:hAnsi="Times New Roman" w:cs="Times New Roman"/>
                <w:rPrChange w:id="514" w:author="Sally Thompson" w:date="2019-05-01T13:03:00Z">
                  <w:rPr/>
                </w:rPrChange>
              </w:rPr>
              <w:t>1</w:t>
            </w:r>
            <w:del w:id="515" w:author="Sally Thompson" w:date="2019-05-01T13:03:00Z">
              <w:r w:rsidRPr="003303F7" w:rsidDel="003303F7">
                <w:rPr>
                  <w:rFonts w:ascii="Times New Roman" w:hAnsi="Times New Roman" w:cs="Times New Roman"/>
                  <w:rPrChange w:id="516" w:author="Sally Thompson" w:date="2019-05-01T13:03:00Z">
                    <w:rPr/>
                  </w:rPrChange>
                </w:rPr>
                <w:delText>,</w:delText>
              </w:r>
            </w:del>
            <w:r w:rsidRPr="003303F7">
              <w:rPr>
                <w:rFonts w:ascii="Times New Roman" w:hAnsi="Times New Roman" w:cs="Times New Roman"/>
                <w:rPrChange w:id="517" w:author="Sally Thompson" w:date="2019-05-01T13:03:00Z">
                  <w:rPr/>
                </w:rPrChange>
              </w:rPr>
              <w:t>491 mm</w:t>
            </w:r>
          </w:p>
        </w:tc>
        <w:tc>
          <w:tcPr>
            <w:tcW w:w="1620" w:type="dxa"/>
          </w:tcPr>
          <w:p w14:paraId="4AC65602" w14:textId="77777777" w:rsidR="005E034E" w:rsidRPr="003303F7" w:rsidRDefault="005E034E" w:rsidP="003303F7">
            <w:pPr>
              <w:jc w:val="center"/>
              <w:rPr>
                <w:rFonts w:ascii="Times New Roman" w:hAnsi="Times New Roman" w:cs="Times New Roman"/>
                <w:rPrChange w:id="518" w:author="Sally Thompson" w:date="2019-05-01T13:03:00Z">
                  <w:rPr/>
                </w:rPrChange>
              </w:rPr>
              <w:pPrChange w:id="519" w:author="Sally Thompson" w:date="2019-05-01T13:03:00Z">
                <w:pPr>
                  <w:jc w:val="right"/>
                </w:pPr>
              </w:pPrChange>
            </w:pPr>
            <w:r w:rsidRPr="003303F7">
              <w:rPr>
                <w:rFonts w:ascii="Times New Roman" w:hAnsi="Times New Roman" w:cs="Times New Roman"/>
                <w:rPrChange w:id="520" w:author="Sally Thompson" w:date="2019-05-01T13:03:00Z">
                  <w:rPr/>
                </w:rPrChange>
              </w:rPr>
              <w:t>673 mm</w:t>
            </w:r>
          </w:p>
        </w:tc>
      </w:tr>
      <w:tr w:rsidR="005E034E" w:rsidRPr="003303F7" w14:paraId="39C30A01" w14:textId="77777777" w:rsidTr="00641B54">
        <w:tc>
          <w:tcPr>
            <w:tcW w:w="2785" w:type="dxa"/>
          </w:tcPr>
          <w:p w14:paraId="31968B66" w14:textId="3918BC40" w:rsidR="005E034E" w:rsidRPr="003303F7" w:rsidRDefault="005E034E" w:rsidP="00641B54">
            <w:pPr>
              <w:rPr>
                <w:rFonts w:ascii="Times New Roman" w:hAnsi="Times New Roman" w:cs="Times New Roman"/>
                <w:rPrChange w:id="521" w:author="Sally Thompson" w:date="2019-05-01T13:03:00Z">
                  <w:rPr/>
                </w:rPrChange>
              </w:rPr>
            </w:pPr>
            <w:r w:rsidRPr="003303F7">
              <w:rPr>
                <w:rFonts w:ascii="Times New Roman" w:hAnsi="Times New Roman" w:cs="Times New Roman"/>
                <w:rPrChange w:id="522" w:author="Sally Thompson" w:date="2019-05-01T13:03:00Z">
                  <w:rPr/>
                </w:rPrChange>
              </w:rPr>
              <w:t xml:space="preserve">ICB/SCB, </w:t>
            </w:r>
            <w:r w:rsidR="00641B54" w:rsidRPr="003303F7">
              <w:rPr>
                <w:rFonts w:ascii="Times New Roman" w:hAnsi="Times New Roman" w:cs="Times New Roman"/>
                <w:rPrChange w:id="523" w:author="Sally Thompson" w:date="2019-05-01T13:03:00Z">
                  <w:rPr/>
                </w:rPrChange>
              </w:rPr>
              <w:t>Weather Stations</w:t>
            </w:r>
            <w:r w:rsidRPr="003303F7">
              <w:rPr>
                <w:rFonts w:ascii="Times New Roman" w:hAnsi="Times New Roman" w:cs="Times New Roman"/>
                <w:rPrChange w:id="524" w:author="Sally Thompson" w:date="2019-05-01T13:03:00Z">
                  <w:rPr/>
                </w:rPrChange>
              </w:rPr>
              <w:t>.</w:t>
            </w:r>
          </w:p>
        </w:tc>
        <w:tc>
          <w:tcPr>
            <w:tcW w:w="1530" w:type="dxa"/>
          </w:tcPr>
          <w:p w14:paraId="36180FBD" w14:textId="5E4AE2A3" w:rsidR="005E034E" w:rsidRPr="003303F7" w:rsidRDefault="005E034E" w:rsidP="003303F7">
            <w:pPr>
              <w:jc w:val="center"/>
              <w:rPr>
                <w:rFonts w:ascii="Times New Roman" w:hAnsi="Times New Roman" w:cs="Times New Roman"/>
                <w:rPrChange w:id="525" w:author="Sally Thompson" w:date="2019-05-01T13:03:00Z">
                  <w:rPr/>
                </w:rPrChange>
              </w:rPr>
              <w:pPrChange w:id="526" w:author="Sally Thompson" w:date="2019-05-01T13:03:00Z">
                <w:pPr>
                  <w:jc w:val="right"/>
                </w:pPr>
              </w:pPrChange>
            </w:pPr>
            <w:r w:rsidRPr="003303F7">
              <w:rPr>
                <w:rFonts w:ascii="Times New Roman" w:hAnsi="Times New Roman" w:cs="Times New Roman"/>
                <w:rPrChange w:id="527" w:author="Sally Thompson" w:date="2019-05-01T13:03:00Z">
                  <w:rPr/>
                </w:rPrChange>
              </w:rPr>
              <w:t>NA</w:t>
            </w:r>
          </w:p>
        </w:tc>
        <w:tc>
          <w:tcPr>
            <w:tcW w:w="1710" w:type="dxa"/>
          </w:tcPr>
          <w:p w14:paraId="776E9201" w14:textId="688AF64E" w:rsidR="005E034E" w:rsidRPr="003303F7" w:rsidRDefault="005E034E" w:rsidP="003303F7">
            <w:pPr>
              <w:jc w:val="center"/>
              <w:rPr>
                <w:rFonts w:ascii="Times New Roman" w:hAnsi="Times New Roman" w:cs="Times New Roman"/>
                <w:rPrChange w:id="528" w:author="Sally Thompson" w:date="2019-05-01T13:03:00Z">
                  <w:rPr/>
                </w:rPrChange>
              </w:rPr>
              <w:pPrChange w:id="529" w:author="Sally Thompson" w:date="2019-05-01T13:03:00Z">
                <w:pPr>
                  <w:jc w:val="right"/>
                </w:pPr>
              </w:pPrChange>
            </w:pPr>
            <w:r w:rsidRPr="003303F7">
              <w:rPr>
                <w:rFonts w:ascii="Times New Roman" w:hAnsi="Times New Roman" w:cs="Times New Roman"/>
                <w:rPrChange w:id="530" w:author="Sally Thompson" w:date="2019-05-01T13:03:00Z">
                  <w:rPr/>
                </w:rPrChange>
              </w:rPr>
              <w:t>1.45</w:t>
            </w:r>
          </w:p>
        </w:tc>
        <w:tc>
          <w:tcPr>
            <w:tcW w:w="1620" w:type="dxa"/>
          </w:tcPr>
          <w:p w14:paraId="67E43B47" w14:textId="77777777" w:rsidR="005E034E" w:rsidRPr="003303F7" w:rsidRDefault="005E034E" w:rsidP="003303F7">
            <w:pPr>
              <w:jc w:val="center"/>
              <w:rPr>
                <w:rFonts w:ascii="Times New Roman" w:hAnsi="Times New Roman" w:cs="Times New Roman"/>
                <w:rPrChange w:id="531" w:author="Sally Thompson" w:date="2019-05-01T13:03:00Z">
                  <w:rPr/>
                </w:rPrChange>
              </w:rPr>
              <w:pPrChange w:id="532" w:author="Sally Thompson" w:date="2019-05-01T13:03:00Z">
                <w:pPr>
                  <w:jc w:val="right"/>
                </w:pPr>
              </w:pPrChange>
            </w:pPr>
            <w:r w:rsidRPr="003303F7">
              <w:rPr>
                <w:rFonts w:ascii="Times New Roman" w:hAnsi="Times New Roman" w:cs="Times New Roman"/>
                <w:rPrChange w:id="533" w:author="Sally Thompson" w:date="2019-05-01T13:03:00Z">
                  <w:rPr/>
                </w:rPrChange>
              </w:rPr>
              <w:t>1.14</w:t>
            </w:r>
          </w:p>
        </w:tc>
      </w:tr>
      <w:tr w:rsidR="005E034E" w:rsidRPr="003303F7" w14:paraId="71367599" w14:textId="77777777" w:rsidTr="00641B54">
        <w:tc>
          <w:tcPr>
            <w:tcW w:w="2785" w:type="dxa"/>
          </w:tcPr>
          <w:p w14:paraId="0A63A1D5" w14:textId="77777777" w:rsidR="005E034E" w:rsidRPr="003303F7" w:rsidRDefault="005E034E" w:rsidP="006E43F2">
            <w:pPr>
              <w:rPr>
                <w:rFonts w:ascii="Times New Roman" w:hAnsi="Times New Roman" w:cs="Times New Roman"/>
                <w:rPrChange w:id="534" w:author="Sally Thompson" w:date="2019-05-01T13:03:00Z">
                  <w:rPr/>
                </w:rPrChange>
              </w:rPr>
            </w:pPr>
            <w:r w:rsidRPr="003303F7">
              <w:rPr>
                <w:rFonts w:ascii="Times New Roman" w:hAnsi="Times New Roman" w:cs="Times New Roman"/>
                <w:rPrChange w:id="535" w:author="Sally Thompson" w:date="2019-05-01T13:03:00Z">
                  <w:rPr/>
                </w:rPrChange>
              </w:rPr>
              <w:t>ICB/SCB, PRISM</w:t>
            </w:r>
          </w:p>
        </w:tc>
        <w:tc>
          <w:tcPr>
            <w:tcW w:w="1530" w:type="dxa"/>
          </w:tcPr>
          <w:p w14:paraId="00D0777B" w14:textId="5DC35DCE" w:rsidR="005E034E" w:rsidRPr="003303F7" w:rsidRDefault="009E3B6B" w:rsidP="003303F7">
            <w:pPr>
              <w:jc w:val="center"/>
              <w:rPr>
                <w:rFonts w:ascii="Times New Roman" w:hAnsi="Times New Roman" w:cs="Times New Roman"/>
                <w:rPrChange w:id="536" w:author="Sally Thompson" w:date="2019-05-01T13:03:00Z">
                  <w:rPr/>
                </w:rPrChange>
              </w:rPr>
              <w:pPrChange w:id="537" w:author="Sally Thompson" w:date="2019-05-01T13:03:00Z">
                <w:pPr>
                  <w:jc w:val="right"/>
                </w:pPr>
              </w:pPrChange>
            </w:pPr>
            <w:r w:rsidRPr="003303F7">
              <w:rPr>
                <w:rFonts w:ascii="Times New Roman" w:hAnsi="Times New Roman" w:cs="Times New Roman"/>
                <w:rPrChange w:id="538" w:author="Sally Thompson" w:date="2019-05-01T13:03:00Z">
                  <w:rPr/>
                </w:rPrChange>
              </w:rPr>
              <w:t>1.22</w:t>
            </w:r>
          </w:p>
        </w:tc>
        <w:tc>
          <w:tcPr>
            <w:tcW w:w="1710" w:type="dxa"/>
          </w:tcPr>
          <w:p w14:paraId="2B441736" w14:textId="542093BC" w:rsidR="005E034E" w:rsidRPr="003303F7" w:rsidRDefault="005E034E" w:rsidP="003303F7">
            <w:pPr>
              <w:jc w:val="center"/>
              <w:rPr>
                <w:rFonts w:ascii="Times New Roman" w:hAnsi="Times New Roman" w:cs="Times New Roman"/>
                <w:rPrChange w:id="539" w:author="Sally Thompson" w:date="2019-05-01T13:03:00Z">
                  <w:rPr/>
                </w:rPrChange>
              </w:rPr>
              <w:pPrChange w:id="540" w:author="Sally Thompson" w:date="2019-05-01T13:03:00Z">
                <w:pPr>
                  <w:jc w:val="right"/>
                </w:pPr>
              </w:pPrChange>
            </w:pPr>
            <w:r w:rsidRPr="003303F7">
              <w:rPr>
                <w:rFonts w:ascii="Times New Roman" w:hAnsi="Times New Roman" w:cs="Times New Roman"/>
                <w:rPrChange w:id="541" w:author="Sally Thompson" w:date="2019-05-01T13:03:00Z">
                  <w:rPr/>
                </w:rPrChange>
              </w:rPr>
              <w:t>1.35</w:t>
            </w:r>
          </w:p>
        </w:tc>
        <w:tc>
          <w:tcPr>
            <w:tcW w:w="1620" w:type="dxa"/>
          </w:tcPr>
          <w:p w14:paraId="6E3B3A3F" w14:textId="77777777" w:rsidR="005E034E" w:rsidRPr="003303F7" w:rsidRDefault="005E034E" w:rsidP="003303F7">
            <w:pPr>
              <w:jc w:val="center"/>
              <w:rPr>
                <w:rFonts w:ascii="Times New Roman" w:hAnsi="Times New Roman" w:cs="Times New Roman"/>
                <w:rPrChange w:id="542" w:author="Sally Thompson" w:date="2019-05-01T13:03:00Z">
                  <w:rPr/>
                </w:rPrChange>
              </w:rPr>
              <w:pPrChange w:id="543" w:author="Sally Thompson" w:date="2019-05-01T13:03:00Z">
                <w:pPr>
                  <w:jc w:val="right"/>
                </w:pPr>
              </w:pPrChange>
            </w:pPr>
            <w:r w:rsidRPr="003303F7">
              <w:rPr>
                <w:rFonts w:ascii="Times New Roman" w:hAnsi="Times New Roman" w:cs="Times New Roman"/>
                <w:rPrChange w:id="544" w:author="Sally Thompson" w:date="2019-05-01T13:03:00Z">
                  <w:rPr/>
                </w:rPrChange>
              </w:rPr>
              <w:t>1.19</w:t>
            </w:r>
          </w:p>
        </w:tc>
      </w:tr>
      <w:tr w:rsidR="005E034E" w:rsidRPr="003303F7" w14:paraId="5B6EE126" w14:textId="77777777" w:rsidTr="00641B54">
        <w:tc>
          <w:tcPr>
            <w:tcW w:w="2785" w:type="dxa"/>
          </w:tcPr>
          <w:p w14:paraId="514A7261" w14:textId="77777777" w:rsidR="005E034E" w:rsidRPr="003303F7" w:rsidRDefault="005E034E" w:rsidP="006E43F2">
            <w:pPr>
              <w:rPr>
                <w:rFonts w:ascii="Times New Roman" w:hAnsi="Times New Roman" w:cs="Times New Roman"/>
                <w:rPrChange w:id="545" w:author="Sally Thompson" w:date="2019-05-01T13:03:00Z">
                  <w:rPr/>
                </w:rPrChange>
              </w:rPr>
            </w:pPr>
            <w:r w:rsidRPr="003303F7">
              <w:rPr>
                <w:rFonts w:ascii="Times New Roman" w:hAnsi="Times New Roman" w:cs="Times New Roman"/>
                <w:rPrChange w:id="546" w:author="Sally Thompson" w:date="2019-05-01T13:03:00Z">
                  <w:rPr/>
                </w:rPrChange>
              </w:rPr>
              <w:t>PRISM/Station, ICB</w:t>
            </w:r>
          </w:p>
        </w:tc>
        <w:tc>
          <w:tcPr>
            <w:tcW w:w="1530" w:type="dxa"/>
          </w:tcPr>
          <w:p w14:paraId="681F2944" w14:textId="3B0A8CE5" w:rsidR="005E034E" w:rsidRPr="003303F7" w:rsidRDefault="009E3B6B" w:rsidP="003303F7">
            <w:pPr>
              <w:jc w:val="center"/>
              <w:rPr>
                <w:rFonts w:ascii="Times New Roman" w:hAnsi="Times New Roman" w:cs="Times New Roman"/>
                <w:rPrChange w:id="547" w:author="Sally Thompson" w:date="2019-05-01T13:03:00Z">
                  <w:rPr/>
                </w:rPrChange>
              </w:rPr>
              <w:pPrChange w:id="548" w:author="Sally Thompson" w:date="2019-05-01T13:03:00Z">
                <w:pPr>
                  <w:jc w:val="right"/>
                </w:pPr>
              </w:pPrChange>
            </w:pPr>
            <w:r w:rsidRPr="003303F7">
              <w:rPr>
                <w:rFonts w:ascii="Times New Roman" w:hAnsi="Times New Roman" w:cs="Times New Roman"/>
                <w:rPrChange w:id="549" w:author="Sally Thompson" w:date="2019-05-01T13:03:00Z">
                  <w:rPr/>
                </w:rPrChange>
              </w:rPr>
              <w:t>?</w:t>
            </w:r>
          </w:p>
        </w:tc>
        <w:tc>
          <w:tcPr>
            <w:tcW w:w="1710" w:type="dxa"/>
          </w:tcPr>
          <w:p w14:paraId="3012E08F" w14:textId="5884578A" w:rsidR="005E034E" w:rsidRPr="003303F7" w:rsidRDefault="005E034E" w:rsidP="003303F7">
            <w:pPr>
              <w:jc w:val="center"/>
              <w:rPr>
                <w:rFonts w:ascii="Times New Roman" w:hAnsi="Times New Roman" w:cs="Times New Roman"/>
                <w:rPrChange w:id="550" w:author="Sally Thompson" w:date="2019-05-01T13:03:00Z">
                  <w:rPr/>
                </w:rPrChange>
              </w:rPr>
              <w:pPrChange w:id="551" w:author="Sally Thompson" w:date="2019-05-01T13:03:00Z">
                <w:pPr>
                  <w:jc w:val="right"/>
                </w:pPr>
              </w:pPrChange>
            </w:pPr>
            <w:r w:rsidRPr="003303F7">
              <w:rPr>
                <w:rFonts w:ascii="Times New Roman" w:hAnsi="Times New Roman" w:cs="Times New Roman"/>
                <w:rPrChange w:id="552" w:author="Sally Thompson" w:date="2019-05-01T13:03:00Z">
                  <w:rPr/>
                </w:rPrChange>
              </w:rPr>
              <w:t>1.78</w:t>
            </w:r>
          </w:p>
        </w:tc>
        <w:tc>
          <w:tcPr>
            <w:tcW w:w="1620" w:type="dxa"/>
          </w:tcPr>
          <w:p w14:paraId="5F3DA850" w14:textId="77777777" w:rsidR="005E034E" w:rsidRPr="003303F7" w:rsidRDefault="005E034E" w:rsidP="003303F7">
            <w:pPr>
              <w:jc w:val="center"/>
              <w:rPr>
                <w:rFonts w:ascii="Times New Roman" w:hAnsi="Times New Roman" w:cs="Times New Roman"/>
                <w:rPrChange w:id="553" w:author="Sally Thompson" w:date="2019-05-01T13:03:00Z">
                  <w:rPr/>
                </w:rPrChange>
              </w:rPr>
              <w:pPrChange w:id="554" w:author="Sally Thompson" w:date="2019-05-01T13:03:00Z">
                <w:pPr>
                  <w:jc w:val="right"/>
                </w:pPr>
              </w:pPrChange>
            </w:pPr>
            <w:r w:rsidRPr="003303F7">
              <w:rPr>
                <w:rFonts w:ascii="Times New Roman" w:hAnsi="Times New Roman" w:cs="Times New Roman"/>
                <w:rPrChange w:id="555" w:author="Sally Thompson" w:date="2019-05-01T13:03:00Z">
                  <w:rPr/>
                </w:rPrChange>
              </w:rPr>
              <w:t>1.42</w:t>
            </w:r>
          </w:p>
        </w:tc>
      </w:tr>
      <w:tr w:rsidR="005E034E" w:rsidRPr="003303F7" w14:paraId="20C0775C" w14:textId="77777777" w:rsidTr="00641B54">
        <w:tc>
          <w:tcPr>
            <w:tcW w:w="2785" w:type="dxa"/>
          </w:tcPr>
          <w:p w14:paraId="47C051B6" w14:textId="77777777" w:rsidR="005E034E" w:rsidRPr="003303F7" w:rsidRDefault="005E034E" w:rsidP="006E43F2">
            <w:pPr>
              <w:rPr>
                <w:rFonts w:ascii="Times New Roman" w:hAnsi="Times New Roman" w:cs="Times New Roman"/>
                <w:rPrChange w:id="556" w:author="Sally Thompson" w:date="2019-05-01T13:03:00Z">
                  <w:rPr/>
                </w:rPrChange>
              </w:rPr>
            </w:pPr>
            <w:r w:rsidRPr="003303F7">
              <w:rPr>
                <w:rFonts w:ascii="Times New Roman" w:hAnsi="Times New Roman" w:cs="Times New Roman"/>
                <w:rPrChange w:id="557" w:author="Sally Thompson" w:date="2019-05-01T13:03:00Z">
                  <w:rPr/>
                </w:rPrChange>
              </w:rPr>
              <w:t>PRISM/Station, SCB</w:t>
            </w:r>
          </w:p>
        </w:tc>
        <w:tc>
          <w:tcPr>
            <w:tcW w:w="1530" w:type="dxa"/>
          </w:tcPr>
          <w:p w14:paraId="38B26268" w14:textId="5419A614" w:rsidR="005E034E" w:rsidRPr="003303F7" w:rsidRDefault="005E034E" w:rsidP="003303F7">
            <w:pPr>
              <w:jc w:val="center"/>
              <w:rPr>
                <w:rFonts w:ascii="Times New Roman" w:hAnsi="Times New Roman" w:cs="Times New Roman"/>
                <w:rPrChange w:id="558" w:author="Sally Thompson" w:date="2019-05-01T13:03:00Z">
                  <w:rPr/>
                </w:rPrChange>
              </w:rPr>
              <w:pPrChange w:id="559" w:author="Sally Thompson" w:date="2019-05-01T13:03:00Z">
                <w:pPr>
                  <w:jc w:val="right"/>
                </w:pPr>
              </w:pPrChange>
            </w:pPr>
            <w:r w:rsidRPr="003303F7">
              <w:rPr>
                <w:rFonts w:ascii="Times New Roman" w:hAnsi="Times New Roman" w:cs="Times New Roman"/>
                <w:rPrChange w:id="560" w:author="Sally Thompson" w:date="2019-05-01T13:03:00Z">
                  <w:rPr/>
                </w:rPrChange>
              </w:rPr>
              <w:t>NA</w:t>
            </w:r>
          </w:p>
        </w:tc>
        <w:tc>
          <w:tcPr>
            <w:tcW w:w="1710" w:type="dxa"/>
          </w:tcPr>
          <w:p w14:paraId="380B83F7" w14:textId="0E7EFCBC" w:rsidR="005E034E" w:rsidRPr="003303F7" w:rsidRDefault="005E034E" w:rsidP="003303F7">
            <w:pPr>
              <w:jc w:val="center"/>
              <w:rPr>
                <w:rFonts w:ascii="Times New Roman" w:hAnsi="Times New Roman" w:cs="Times New Roman"/>
                <w:rPrChange w:id="561" w:author="Sally Thompson" w:date="2019-05-01T13:03:00Z">
                  <w:rPr/>
                </w:rPrChange>
              </w:rPr>
              <w:pPrChange w:id="562" w:author="Sally Thompson" w:date="2019-05-01T13:03:00Z">
                <w:pPr>
                  <w:jc w:val="right"/>
                </w:pPr>
              </w:pPrChange>
            </w:pPr>
            <w:r w:rsidRPr="003303F7">
              <w:rPr>
                <w:rFonts w:ascii="Times New Roman" w:hAnsi="Times New Roman" w:cs="Times New Roman"/>
                <w:rPrChange w:id="563" w:author="Sally Thompson" w:date="2019-05-01T13:03:00Z">
                  <w:rPr/>
                </w:rPrChange>
              </w:rPr>
              <w:t>1.91</w:t>
            </w:r>
          </w:p>
        </w:tc>
        <w:tc>
          <w:tcPr>
            <w:tcW w:w="1620" w:type="dxa"/>
          </w:tcPr>
          <w:p w14:paraId="2CD27432" w14:textId="77777777" w:rsidR="005E034E" w:rsidRPr="003303F7" w:rsidRDefault="005E034E" w:rsidP="003303F7">
            <w:pPr>
              <w:jc w:val="center"/>
              <w:rPr>
                <w:rFonts w:ascii="Times New Roman" w:hAnsi="Times New Roman" w:cs="Times New Roman"/>
                <w:rPrChange w:id="564" w:author="Sally Thompson" w:date="2019-05-01T13:03:00Z">
                  <w:rPr/>
                </w:rPrChange>
              </w:rPr>
              <w:pPrChange w:id="565" w:author="Sally Thompson" w:date="2019-05-01T13:03:00Z">
                <w:pPr>
                  <w:jc w:val="right"/>
                </w:pPr>
              </w:pPrChange>
            </w:pPr>
            <w:r w:rsidRPr="003303F7">
              <w:rPr>
                <w:rFonts w:ascii="Times New Roman" w:hAnsi="Times New Roman" w:cs="Times New Roman"/>
                <w:rPrChange w:id="566" w:author="Sally Thompson" w:date="2019-05-01T13:03:00Z">
                  <w:rPr/>
                </w:rPrChange>
              </w:rPr>
              <w:t>1.37</w:t>
            </w:r>
          </w:p>
        </w:tc>
      </w:tr>
    </w:tbl>
    <w:p w14:paraId="2A5536BC" w14:textId="77777777" w:rsidR="00641B54" w:rsidRPr="008E5EA9" w:rsidRDefault="00641B54" w:rsidP="00641B54">
      <w:pPr>
        <w:rPr>
          <w:rFonts w:ascii="Times New Roman" w:hAnsi="Times New Roman" w:cs="Times New Roman"/>
          <w:i/>
        </w:rPr>
      </w:pPr>
    </w:p>
    <w:p w14:paraId="5DD31A0D" w14:textId="4888BA33" w:rsidR="000B70F7" w:rsidRDefault="008E5EA9" w:rsidP="000B70F7">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ICB and SCB </w:t>
      </w:r>
      <w:del w:id="567" w:author="Sally Thompson" w:date="2019-05-01T13:04:00Z">
        <w:r w:rsidDel="003303F7">
          <w:rPr>
            <w:rFonts w:ascii="Times New Roman" w:hAnsi="Times New Roman" w:cs="Times New Roman"/>
            <w:color w:val="000000" w:themeColor="text1"/>
          </w:rPr>
          <w:delText xml:space="preserve">showed </w:delText>
        </w:r>
      </w:del>
      <w:ins w:id="568" w:author="Sally Thompson" w:date="2019-05-01T13:04:00Z">
        <w:r w:rsidR="003303F7">
          <w:rPr>
            <w:rFonts w:ascii="Times New Roman" w:hAnsi="Times New Roman" w:cs="Times New Roman"/>
            <w:color w:val="000000" w:themeColor="text1"/>
          </w:rPr>
          <w:t xml:space="preserve">experienced </w:t>
        </w:r>
      </w:ins>
      <w:r>
        <w:rPr>
          <w:rFonts w:ascii="Times New Roman" w:hAnsi="Times New Roman" w:cs="Times New Roman"/>
          <w:color w:val="000000" w:themeColor="text1"/>
        </w:rPr>
        <w:t xml:space="preserve">similar temperatures. </w:t>
      </w:r>
      <w:r w:rsidR="00CF5D1A" w:rsidRPr="0016288C">
        <w:rPr>
          <w:rFonts w:ascii="Times New Roman" w:hAnsi="Times New Roman" w:cs="Times New Roman"/>
          <w:color w:val="000000" w:themeColor="text1"/>
        </w:rPr>
        <w:t xml:space="preserve">On average, SCB </w:t>
      </w:r>
      <w:del w:id="569" w:author="Sally Thompson" w:date="2019-05-01T13:04:00Z">
        <w:r w:rsidR="00CF5D1A" w:rsidRPr="0016288C" w:rsidDel="003303F7">
          <w:rPr>
            <w:rFonts w:ascii="Times New Roman" w:hAnsi="Times New Roman" w:cs="Times New Roman"/>
            <w:color w:val="000000" w:themeColor="text1"/>
          </w:rPr>
          <w:delText xml:space="preserve">is </w:delText>
        </w:r>
      </w:del>
      <w:ins w:id="570" w:author="Sally Thompson" w:date="2019-05-01T13:04:00Z">
        <w:r w:rsidR="003303F7">
          <w:rPr>
            <w:rFonts w:ascii="Times New Roman" w:hAnsi="Times New Roman" w:cs="Times New Roman"/>
            <w:color w:val="000000" w:themeColor="text1"/>
          </w:rPr>
          <w:t>was</w:t>
        </w:r>
        <w:r w:rsidR="003303F7" w:rsidRPr="0016288C">
          <w:rPr>
            <w:rFonts w:ascii="Times New Roman" w:hAnsi="Times New Roman" w:cs="Times New Roman"/>
            <w:color w:val="000000" w:themeColor="text1"/>
          </w:rPr>
          <w:t xml:space="preserve"> </w:t>
        </w:r>
      </w:ins>
      <w:r w:rsidR="00CF5D1A" w:rsidRPr="0016288C">
        <w:rPr>
          <w:rFonts w:ascii="Times New Roman" w:hAnsi="Times New Roman" w:cs="Times New Roman"/>
          <w:color w:val="000000" w:themeColor="text1"/>
        </w:rPr>
        <w:t>0.3 degrees Celsius cooler in the summer and 0.2 degrees cooler in the winter than ICB with average summer temperatures of 15.7 degrees Celsius and average winter temperatures of -1.1 degrees Celsius</w:t>
      </w:r>
      <w:r>
        <w:rPr>
          <w:rFonts w:ascii="Times New Roman" w:hAnsi="Times New Roman" w:cs="Times New Roman"/>
          <w:color w:val="000000" w:themeColor="text1"/>
        </w:rPr>
        <w:t>.</w:t>
      </w:r>
      <w:r w:rsidR="00CF5D1A" w:rsidRPr="0016288C">
        <w:rPr>
          <w:rFonts w:ascii="Times New Roman" w:hAnsi="Times New Roman" w:cs="Times New Roman"/>
          <w:color w:val="000000" w:themeColor="text1"/>
        </w:rPr>
        <w:t xml:space="preserve"> In SCB, the forest station </w:t>
      </w:r>
      <w:del w:id="571" w:author="Sally Thompson" w:date="2019-05-01T13:04:00Z">
        <w:r w:rsidR="00CF5D1A" w:rsidRPr="0016288C" w:rsidDel="003303F7">
          <w:rPr>
            <w:rFonts w:ascii="Times New Roman" w:hAnsi="Times New Roman" w:cs="Times New Roman"/>
            <w:color w:val="000000" w:themeColor="text1"/>
          </w:rPr>
          <w:delText xml:space="preserve">is </w:delText>
        </w:r>
      </w:del>
      <w:ins w:id="572" w:author="Sally Thompson" w:date="2019-05-01T13:04:00Z">
        <w:r w:rsidR="003303F7">
          <w:rPr>
            <w:rFonts w:ascii="Times New Roman" w:hAnsi="Times New Roman" w:cs="Times New Roman"/>
            <w:color w:val="000000" w:themeColor="text1"/>
          </w:rPr>
          <w:t>was</w:t>
        </w:r>
        <w:r w:rsidR="003303F7" w:rsidRPr="0016288C">
          <w:rPr>
            <w:rFonts w:ascii="Times New Roman" w:hAnsi="Times New Roman" w:cs="Times New Roman"/>
            <w:color w:val="000000" w:themeColor="text1"/>
          </w:rPr>
          <w:t xml:space="preserve"> </w:t>
        </w:r>
      </w:ins>
      <w:r w:rsidR="00CF5D1A" w:rsidRPr="0016288C">
        <w:rPr>
          <w:rFonts w:ascii="Times New Roman" w:hAnsi="Times New Roman" w:cs="Times New Roman"/>
          <w:color w:val="000000" w:themeColor="text1"/>
        </w:rPr>
        <w:t xml:space="preserve">on average 0.6 degrees warmer than the wetland station, and 0.1 degrees warmer than the shrub station. That difference </w:t>
      </w:r>
      <w:del w:id="573" w:author="Sally Thompson" w:date="2019-05-01T13:04:00Z">
        <w:r w:rsidR="00CF5D1A" w:rsidRPr="0016288C" w:rsidDel="003303F7">
          <w:rPr>
            <w:rFonts w:ascii="Times New Roman" w:hAnsi="Times New Roman" w:cs="Times New Roman"/>
            <w:color w:val="000000" w:themeColor="text1"/>
          </w:rPr>
          <w:delText xml:space="preserve">is </w:delText>
        </w:r>
      </w:del>
      <w:ins w:id="574" w:author="Sally Thompson" w:date="2019-05-01T13:04:00Z">
        <w:r w:rsidR="003303F7">
          <w:rPr>
            <w:rFonts w:ascii="Times New Roman" w:hAnsi="Times New Roman" w:cs="Times New Roman"/>
            <w:color w:val="000000" w:themeColor="text1"/>
          </w:rPr>
          <w:t>was</w:t>
        </w:r>
        <w:r w:rsidR="003303F7" w:rsidRPr="0016288C">
          <w:rPr>
            <w:rFonts w:ascii="Times New Roman" w:hAnsi="Times New Roman" w:cs="Times New Roman"/>
            <w:color w:val="000000" w:themeColor="text1"/>
          </w:rPr>
          <w:t xml:space="preserve"> </w:t>
        </w:r>
      </w:ins>
      <w:r w:rsidR="00CF5D1A" w:rsidRPr="0016288C">
        <w:rPr>
          <w:rFonts w:ascii="Times New Roman" w:hAnsi="Times New Roman" w:cs="Times New Roman"/>
          <w:color w:val="000000" w:themeColor="text1"/>
        </w:rPr>
        <w:t xml:space="preserve">even greater in ICB where the forest station </w:t>
      </w:r>
      <w:del w:id="575" w:author="Sally Thompson" w:date="2019-05-01T13:04:00Z">
        <w:r w:rsidR="00CF5D1A" w:rsidRPr="0016288C" w:rsidDel="003303F7">
          <w:rPr>
            <w:rFonts w:ascii="Times New Roman" w:hAnsi="Times New Roman" w:cs="Times New Roman"/>
            <w:color w:val="000000" w:themeColor="text1"/>
          </w:rPr>
          <w:delText xml:space="preserve">is </w:delText>
        </w:r>
      </w:del>
      <w:ins w:id="576" w:author="Sally Thompson" w:date="2019-05-01T13:04:00Z">
        <w:r w:rsidR="003303F7">
          <w:rPr>
            <w:rFonts w:ascii="Times New Roman" w:hAnsi="Times New Roman" w:cs="Times New Roman"/>
            <w:color w:val="000000" w:themeColor="text1"/>
          </w:rPr>
          <w:t>was</w:t>
        </w:r>
        <w:r w:rsidR="003303F7" w:rsidRPr="0016288C">
          <w:rPr>
            <w:rFonts w:ascii="Times New Roman" w:hAnsi="Times New Roman" w:cs="Times New Roman"/>
            <w:color w:val="000000" w:themeColor="text1"/>
          </w:rPr>
          <w:t xml:space="preserve"> </w:t>
        </w:r>
      </w:ins>
      <w:r w:rsidR="00CF5D1A" w:rsidRPr="0016288C">
        <w:rPr>
          <w:rFonts w:ascii="Times New Roman" w:hAnsi="Times New Roman" w:cs="Times New Roman"/>
          <w:color w:val="000000" w:themeColor="text1"/>
        </w:rPr>
        <w:t xml:space="preserve">on average 1.2 degrees warmer than the wetland station and 0.3 degrees warmer than the shrub station </w:t>
      </w:r>
      <w:r w:rsidR="00B736BF">
        <w:rPr>
          <w:rFonts w:ascii="Times New Roman" w:hAnsi="Times New Roman" w:cs="Times New Roman"/>
          <w:color w:val="000000" w:themeColor="text1"/>
        </w:rPr>
        <w:t xml:space="preserve">(Figure </w:t>
      </w:r>
      <w:r w:rsidR="000B70F7">
        <w:rPr>
          <w:rFonts w:ascii="Times New Roman" w:hAnsi="Times New Roman" w:cs="Times New Roman"/>
          <w:color w:val="000000" w:themeColor="text1"/>
        </w:rPr>
        <w:t>B4</w:t>
      </w:r>
      <w:r w:rsidR="00CF5D1A" w:rsidRPr="0016288C">
        <w:rPr>
          <w:rFonts w:ascii="Times New Roman" w:hAnsi="Times New Roman" w:cs="Times New Roman"/>
          <w:color w:val="000000" w:themeColor="text1"/>
        </w:rPr>
        <w:t>).</w:t>
      </w:r>
      <w:r w:rsidR="000B70F7">
        <w:rPr>
          <w:rFonts w:ascii="Times New Roman" w:hAnsi="Times New Roman" w:cs="Times New Roman"/>
          <w:color w:val="000000" w:themeColor="text1"/>
        </w:rPr>
        <w:t xml:space="preserve"> </w:t>
      </w:r>
    </w:p>
    <w:p w14:paraId="040BBCC1" w14:textId="77777777" w:rsidR="000B70F7" w:rsidRPr="0016288C" w:rsidRDefault="000B70F7" w:rsidP="000B70F7">
      <w:pPr>
        <w:keepNext/>
        <w:spacing w:line="480" w:lineRule="auto"/>
        <w:ind w:firstLine="720"/>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lastRenderedPageBreak/>
        <w:drawing>
          <wp:inline distT="0" distB="0" distL="0" distR="0" wp14:anchorId="40F5FC01" wp14:editId="37D1804A">
            <wp:extent cx="3996267" cy="3498869"/>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07516" cy="3508718"/>
                    </a:xfrm>
                    <a:prstGeom prst="rect">
                      <a:avLst/>
                    </a:prstGeom>
                  </pic:spPr>
                </pic:pic>
              </a:graphicData>
            </a:graphic>
          </wp:inline>
        </w:drawing>
      </w:r>
    </w:p>
    <w:p w14:paraId="5154E585" w14:textId="77777777" w:rsidR="000B70F7" w:rsidRPr="0016288C" w:rsidRDefault="000B70F7" w:rsidP="000B70F7">
      <w:pPr>
        <w:pStyle w:val="Caption"/>
        <w:jc w:val="center"/>
        <w:rPr>
          <w:rFonts w:ascii="Times New Roman" w:hAnsi="Times New Roman" w:cs="Times New Roman"/>
          <w:color w:val="000000" w:themeColor="text1"/>
        </w:rPr>
      </w:pPr>
      <w:bookmarkStart w:id="577" w:name="_Ref534405693"/>
      <w:r w:rsidRPr="0016288C">
        <w:rPr>
          <w:rFonts w:ascii="Times New Roman" w:hAnsi="Times New Roman" w:cs="Times New Roman"/>
          <w:color w:val="000000" w:themeColor="text1"/>
        </w:rPr>
        <w:t xml:space="preserve">Figure </w:t>
      </w:r>
      <w:bookmarkEnd w:id="577"/>
      <w:r>
        <w:rPr>
          <w:rFonts w:ascii="Times New Roman" w:hAnsi="Times New Roman" w:cs="Times New Roman"/>
          <w:noProof/>
          <w:color w:val="000000" w:themeColor="text1"/>
        </w:rPr>
        <w:t>B4</w:t>
      </w:r>
      <w:r w:rsidRPr="0016288C">
        <w:rPr>
          <w:rFonts w:ascii="Times New Roman" w:hAnsi="Times New Roman" w:cs="Times New Roman"/>
          <w:color w:val="000000" w:themeColor="text1"/>
        </w:rPr>
        <w:t xml:space="preserve">: Mean monthly temperatures for SCB’s (top), and ICB’s (bottom) weather stations for 2017 and 2018 water years for forest, shrub, and wetland stations. </w:t>
      </w:r>
    </w:p>
    <w:p w14:paraId="650C33E1" w14:textId="77777777" w:rsidR="000B70F7" w:rsidRDefault="000B70F7" w:rsidP="000B70F7">
      <w:pPr>
        <w:spacing w:line="480" w:lineRule="auto"/>
        <w:ind w:firstLine="720"/>
        <w:rPr>
          <w:rFonts w:ascii="Times New Roman" w:hAnsi="Times New Roman" w:cs="Times New Roman"/>
          <w:color w:val="000000" w:themeColor="text1"/>
        </w:rPr>
      </w:pPr>
    </w:p>
    <w:p w14:paraId="689CFD08" w14:textId="463A31F5" w:rsidR="00CF5D1A" w:rsidRPr="0016288C" w:rsidRDefault="00CF5D1A" w:rsidP="000B70F7">
      <w:pPr>
        <w:spacing w:line="480" w:lineRule="auto"/>
        <w:ind w:firstLine="720"/>
        <w:rPr>
          <w:rFonts w:ascii="Times New Roman" w:hAnsi="Times New Roman" w:cs="Times New Roman"/>
          <w:color w:val="000000" w:themeColor="text1"/>
        </w:rPr>
      </w:pPr>
      <w:del w:id="578" w:author="Sally Thompson" w:date="2019-05-01T13:04:00Z">
        <w:r w:rsidRPr="0016288C" w:rsidDel="003303F7">
          <w:rPr>
            <w:rFonts w:ascii="Times New Roman" w:hAnsi="Times New Roman" w:cs="Times New Roman"/>
            <w:color w:val="000000" w:themeColor="text1"/>
          </w:rPr>
          <w:delText xml:space="preserve">Similar to Figure </w:delText>
        </w:r>
        <w:r w:rsidRPr="0016288C" w:rsidDel="003303F7">
          <w:rPr>
            <w:rFonts w:ascii="Times New Roman" w:hAnsi="Times New Roman" w:cs="Times New Roman"/>
            <w:noProof/>
            <w:color w:val="000000" w:themeColor="text1"/>
          </w:rPr>
          <w:delText>10</w:delText>
        </w:r>
        <w:r w:rsidRPr="0016288C" w:rsidDel="003303F7">
          <w:rPr>
            <w:rFonts w:ascii="Times New Roman" w:hAnsi="Times New Roman" w:cs="Times New Roman"/>
            <w:color w:val="000000" w:themeColor="text1"/>
          </w:rPr>
          <w:delText xml:space="preserve"> in the Soil Moisture section of Results, </w:delText>
        </w:r>
      </w:del>
      <w:r w:rsidR="000B70F7">
        <w:rPr>
          <w:rFonts w:ascii="Times New Roman" w:hAnsi="Times New Roman" w:cs="Times New Roman"/>
          <w:color w:val="000000" w:themeColor="text1"/>
        </w:rPr>
        <w:t>F</w:t>
      </w:r>
      <w:r w:rsidRPr="0016288C">
        <w:rPr>
          <w:rFonts w:ascii="Times New Roman" w:hAnsi="Times New Roman" w:cs="Times New Roman"/>
          <w:color w:val="000000" w:themeColor="text1"/>
        </w:rPr>
        <w:t xml:space="preserve">igure </w:t>
      </w:r>
      <w:r w:rsidR="003370D0">
        <w:rPr>
          <w:rFonts w:ascii="Times New Roman" w:hAnsi="Times New Roman" w:cs="Times New Roman"/>
          <w:color w:val="000000" w:themeColor="text1"/>
        </w:rPr>
        <w:t>B</w:t>
      </w:r>
      <w:r w:rsidR="000B70F7">
        <w:rPr>
          <w:rFonts w:ascii="Times New Roman" w:hAnsi="Times New Roman" w:cs="Times New Roman"/>
          <w:color w:val="000000" w:themeColor="text1"/>
        </w:rPr>
        <w:t>5</w:t>
      </w:r>
      <w:r w:rsidRPr="0016288C">
        <w:rPr>
          <w:rFonts w:ascii="Times New Roman" w:hAnsi="Times New Roman" w:cs="Times New Roman"/>
          <w:color w:val="000000" w:themeColor="text1"/>
        </w:rPr>
        <w:t xml:space="preserve"> </w:t>
      </w:r>
      <w:del w:id="579" w:author="Sally Thompson" w:date="2019-05-01T13:04:00Z">
        <w:r w:rsidRPr="0016288C" w:rsidDel="003303F7">
          <w:rPr>
            <w:rFonts w:ascii="Times New Roman" w:hAnsi="Times New Roman" w:cs="Times New Roman"/>
            <w:color w:val="000000" w:themeColor="text1"/>
          </w:rPr>
          <w:delText xml:space="preserve">provides </w:delText>
        </w:r>
      </w:del>
      <w:ins w:id="580" w:author="Sally Thompson" w:date="2019-05-01T13:04:00Z">
        <w:r w:rsidR="003303F7">
          <w:rPr>
            <w:rFonts w:ascii="Times New Roman" w:hAnsi="Times New Roman" w:cs="Times New Roman"/>
            <w:color w:val="000000" w:themeColor="text1"/>
          </w:rPr>
          <w:t>shows</w:t>
        </w:r>
        <w:r w:rsidR="003303F7" w:rsidRPr="0016288C">
          <w:rPr>
            <w:rFonts w:ascii="Times New Roman" w:hAnsi="Times New Roman" w:cs="Times New Roman"/>
            <w:color w:val="000000" w:themeColor="text1"/>
          </w:rPr>
          <w:t xml:space="preserve"> </w:t>
        </w:r>
      </w:ins>
      <w:r w:rsidRPr="0016288C">
        <w:rPr>
          <w:rFonts w:ascii="Times New Roman" w:hAnsi="Times New Roman" w:cs="Times New Roman"/>
          <w:color w:val="000000" w:themeColor="text1"/>
        </w:rPr>
        <w:t xml:space="preserve">soil moisture data in ICB at 12, 60, and 100 cm depths as recorded by the wetland, shrub, and forest weather stations. Gray shading signifies presence of snow around weather station’s base for a given time period.  </w:t>
      </w:r>
    </w:p>
    <w:p w14:paraId="69A40B53" w14:textId="77777777" w:rsidR="00CF5D1A" w:rsidRPr="0016288C" w:rsidRDefault="00CF5D1A" w:rsidP="00CF5D1A">
      <w:pPr>
        <w:rPr>
          <w:rFonts w:ascii="Times New Roman" w:hAnsi="Times New Roman" w:cs="Times New Roman"/>
          <w:color w:val="000000" w:themeColor="text1"/>
        </w:rPr>
      </w:pPr>
    </w:p>
    <w:p w14:paraId="555363D1" w14:textId="77777777" w:rsidR="00CF5D1A" w:rsidRPr="0016288C" w:rsidRDefault="00CF5D1A" w:rsidP="00CF5D1A">
      <w:pPr>
        <w:rPr>
          <w:rFonts w:ascii="Times New Roman" w:hAnsi="Times New Roman" w:cs="Times New Roman"/>
          <w:color w:val="000000" w:themeColor="text1"/>
        </w:rPr>
      </w:pPr>
    </w:p>
    <w:p w14:paraId="7B291BA5" w14:textId="77777777" w:rsidR="00CF5D1A" w:rsidRPr="0016288C" w:rsidRDefault="00CF5D1A" w:rsidP="00CF5D1A">
      <w:pPr>
        <w:spacing w:line="480" w:lineRule="auto"/>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lastRenderedPageBreak/>
        <w:drawing>
          <wp:inline distT="0" distB="0" distL="0" distR="0" wp14:anchorId="34B0DCE9" wp14:editId="00179AE9">
            <wp:extent cx="4988682" cy="6214533"/>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94109" cy="6221293"/>
                    </a:xfrm>
                    <a:prstGeom prst="rect">
                      <a:avLst/>
                    </a:prstGeom>
                  </pic:spPr>
                </pic:pic>
              </a:graphicData>
            </a:graphic>
          </wp:inline>
        </w:drawing>
      </w:r>
    </w:p>
    <w:p w14:paraId="73167728" w14:textId="0A3A0459" w:rsidR="00CF5D1A" w:rsidRPr="000B70F7" w:rsidRDefault="00CF5D1A" w:rsidP="000B70F7">
      <w:pPr>
        <w:pStyle w:val="Caption"/>
        <w:rPr>
          <w:rFonts w:ascii="Times New Roman" w:hAnsi="Times New Roman" w:cs="Times New Roman"/>
          <w:color w:val="000000" w:themeColor="text1"/>
          <w:sz w:val="24"/>
          <w:szCs w:val="24"/>
        </w:rPr>
      </w:pPr>
      <w:r w:rsidRPr="000B70F7">
        <w:rPr>
          <w:rFonts w:ascii="Times New Roman" w:hAnsi="Times New Roman" w:cs="Times New Roman"/>
          <w:color w:val="000000" w:themeColor="text1"/>
          <w:sz w:val="24"/>
          <w:szCs w:val="24"/>
        </w:rPr>
        <w:t xml:space="preserve">Figure </w:t>
      </w:r>
      <w:r w:rsidR="003370D0" w:rsidRPr="000B70F7">
        <w:rPr>
          <w:rFonts w:ascii="Times New Roman" w:hAnsi="Times New Roman" w:cs="Times New Roman"/>
          <w:color w:val="000000" w:themeColor="text1"/>
          <w:sz w:val="24"/>
          <w:szCs w:val="24"/>
        </w:rPr>
        <w:t>B</w:t>
      </w:r>
      <w:r w:rsidR="000B70F7" w:rsidRPr="000B70F7">
        <w:rPr>
          <w:rFonts w:ascii="Times New Roman" w:hAnsi="Times New Roman" w:cs="Times New Roman"/>
          <w:color w:val="000000" w:themeColor="text1"/>
          <w:sz w:val="24"/>
          <w:szCs w:val="24"/>
        </w:rPr>
        <w:t>5</w:t>
      </w:r>
      <w:r w:rsidRPr="000B70F7">
        <w:rPr>
          <w:rFonts w:ascii="Times New Roman" w:hAnsi="Times New Roman" w:cs="Times New Roman"/>
          <w:color w:val="000000" w:themeColor="text1"/>
          <w:sz w:val="24"/>
          <w:szCs w:val="24"/>
        </w:rPr>
        <w:t xml:space="preserve">: volumetric water content [%] shallow (12 cm), mid (60 cm), and deep (100 cm) soils as measured by wetland (top plot), shrub (middle plot), and forest (bottom plot) weather stations in </w:t>
      </w:r>
      <w:proofErr w:type="spellStart"/>
      <w:r w:rsidRPr="000B70F7">
        <w:rPr>
          <w:rFonts w:ascii="Times New Roman" w:hAnsi="Times New Roman" w:cs="Times New Roman"/>
          <w:color w:val="000000" w:themeColor="text1"/>
          <w:sz w:val="24"/>
          <w:szCs w:val="24"/>
        </w:rPr>
        <w:t>Illilouette</w:t>
      </w:r>
      <w:proofErr w:type="spellEnd"/>
      <w:r w:rsidRPr="000B70F7">
        <w:rPr>
          <w:rFonts w:ascii="Times New Roman" w:hAnsi="Times New Roman" w:cs="Times New Roman"/>
          <w:color w:val="000000" w:themeColor="text1"/>
          <w:sz w:val="24"/>
          <w:szCs w:val="24"/>
        </w:rPr>
        <w:t xml:space="preserve"> Creek Basin. Data was measured at </w:t>
      </w:r>
      <w:proofErr w:type="gramStart"/>
      <w:r w:rsidRPr="000B70F7">
        <w:rPr>
          <w:rFonts w:ascii="Times New Roman" w:hAnsi="Times New Roman" w:cs="Times New Roman"/>
          <w:color w:val="000000" w:themeColor="text1"/>
          <w:sz w:val="24"/>
          <w:szCs w:val="24"/>
        </w:rPr>
        <w:t>10 minute</w:t>
      </w:r>
      <w:proofErr w:type="gramEnd"/>
      <w:r w:rsidRPr="000B70F7">
        <w:rPr>
          <w:rFonts w:ascii="Times New Roman" w:hAnsi="Times New Roman" w:cs="Times New Roman"/>
          <w:color w:val="000000" w:themeColor="text1"/>
          <w:sz w:val="24"/>
          <w:szCs w:val="24"/>
        </w:rPr>
        <w:t xml:space="preserve"> intervals for part of 2016, 2017 and 2018 water years. Daily precipitation in the form of rain and snow melt is presented as vertical bars. Gray horizontal lines represent period of time when snow is present around the base of the weather station. Water year (WY) summaries are also provided for total precipitation recorded at each station. The Empire fire has burned through the area where the stations were installed, resulting in the prior removal of the station and lack of data for the month of September through November 2017.</w:t>
      </w:r>
    </w:p>
    <w:p w14:paraId="10D0FA98" w14:textId="774FCB3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 xml:space="preserve">For both ICB and SCB, </w:t>
      </w:r>
      <w:r w:rsidR="007549F4">
        <w:rPr>
          <w:rFonts w:ascii="Times New Roman" w:hAnsi="Times New Roman" w:cs="Times New Roman"/>
          <w:color w:val="000000" w:themeColor="text1"/>
        </w:rPr>
        <w:t xml:space="preserve">the </w:t>
      </w:r>
      <w:r w:rsidRPr="0016288C">
        <w:rPr>
          <w:rFonts w:ascii="Times New Roman" w:hAnsi="Times New Roman" w:cs="Times New Roman"/>
          <w:color w:val="000000" w:themeColor="text1"/>
        </w:rPr>
        <w:t xml:space="preserve">majority of the precipitation is in the form of snow. Differences in snowpack depth between the three stations </w:t>
      </w:r>
      <w:r w:rsidR="000B70F7">
        <w:rPr>
          <w:rFonts w:ascii="Times New Roman" w:hAnsi="Times New Roman" w:cs="Times New Roman"/>
          <w:color w:val="000000" w:themeColor="text1"/>
        </w:rPr>
        <w:t>were</w:t>
      </w:r>
      <w:r w:rsidRPr="0016288C">
        <w:rPr>
          <w:rFonts w:ascii="Times New Roman" w:hAnsi="Times New Roman" w:cs="Times New Roman"/>
          <w:color w:val="000000" w:themeColor="text1"/>
        </w:rPr>
        <w:t xml:space="preserve"> observed (Figure </w:t>
      </w:r>
      <w:r w:rsidR="000B70F7">
        <w:rPr>
          <w:rFonts w:ascii="Times New Roman" w:hAnsi="Times New Roman" w:cs="Times New Roman"/>
          <w:color w:val="000000" w:themeColor="text1"/>
        </w:rPr>
        <w:t>B</w:t>
      </w:r>
      <w:r w:rsidRPr="0016288C">
        <w:rPr>
          <w:rFonts w:ascii="Times New Roman" w:hAnsi="Times New Roman" w:cs="Times New Roman"/>
          <w:color w:val="000000" w:themeColor="text1"/>
        </w:rPr>
        <w:t xml:space="preserve">6). Sugarloaf has missing snow depth </w:t>
      </w:r>
      <w:r w:rsidR="007549F4">
        <w:rPr>
          <w:rFonts w:ascii="Times New Roman" w:hAnsi="Times New Roman" w:cs="Times New Roman"/>
          <w:color w:val="000000" w:themeColor="text1"/>
        </w:rPr>
        <w:t>data</w:t>
      </w:r>
      <w:r w:rsidRPr="0016288C">
        <w:rPr>
          <w:rFonts w:ascii="Times New Roman" w:hAnsi="Times New Roman" w:cs="Times New Roman"/>
          <w:color w:val="000000" w:themeColor="text1"/>
        </w:rPr>
        <w:t xml:space="preserve"> due to cameras being covered with snow for much of the 2017 WY. However, it is clear that SCB had </w:t>
      </w:r>
      <w:commentRangeStart w:id="581"/>
      <w:r w:rsidRPr="0016288C">
        <w:rPr>
          <w:rFonts w:ascii="Times New Roman" w:hAnsi="Times New Roman" w:cs="Times New Roman"/>
          <w:color w:val="000000" w:themeColor="text1"/>
        </w:rPr>
        <w:t xml:space="preserve">more snow </w:t>
      </w:r>
      <w:commentRangeEnd w:id="581"/>
      <w:r w:rsidR="007549F4">
        <w:rPr>
          <w:rStyle w:val="CommentReference"/>
        </w:rPr>
        <w:commentReference w:id="581"/>
      </w:r>
      <w:r w:rsidR="000B70F7">
        <w:rPr>
          <w:rFonts w:ascii="Times New Roman" w:hAnsi="Times New Roman" w:cs="Times New Roman"/>
          <w:color w:val="000000" w:themeColor="text1"/>
        </w:rPr>
        <w:t>in</w:t>
      </w:r>
      <w:r w:rsidRPr="0016288C">
        <w:rPr>
          <w:rFonts w:ascii="Times New Roman" w:hAnsi="Times New Roman" w:cs="Times New Roman"/>
          <w:color w:val="000000" w:themeColor="text1"/>
        </w:rPr>
        <w:t xml:space="preserve"> winter </w:t>
      </w:r>
      <w:r w:rsidR="000B70F7">
        <w:rPr>
          <w:rFonts w:ascii="Times New Roman" w:hAnsi="Times New Roman" w:cs="Times New Roman"/>
          <w:color w:val="000000" w:themeColor="text1"/>
        </w:rPr>
        <w:t xml:space="preserve">2017 </w:t>
      </w:r>
      <w:r w:rsidRPr="0016288C">
        <w:rPr>
          <w:rFonts w:ascii="Times New Roman" w:hAnsi="Times New Roman" w:cs="Times New Roman"/>
          <w:color w:val="000000" w:themeColor="text1"/>
        </w:rPr>
        <w:t>than ICB. Snow depth was comparable between the two sites during the 2018 WY.  In ICB manual snow depth measurements were taken in a grid around each weather station in March 2016, January and April 2017, and March 2018 (</w:t>
      </w:r>
      <w:r w:rsidR="000B70F7">
        <w:rPr>
          <w:rFonts w:ascii="Times New Roman" w:hAnsi="Times New Roman" w:cs="Times New Roman"/>
          <w:color w:val="000000" w:themeColor="text1"/>
        </w:rPr>
        <w:t xml:space="preserve">points and error bars on </w:t>
      </w:r>
      <w:r w:rsidRPr="0016288C">
        <w:rPr>
          <w:rFonts w:ascii="Times New Roman" w:hAnsi="Times New Roman" w:cs="Times New Roman"/>
          <w:color w:val="000000" w:themeColor="text1"/>
        </w:rPr>
        <w:t xml:space="preserve">Figure </w:t>
      </w:r>
      <w:r w:rsidR="000B70F7">
        <w:rPr>
          <w:rFonts w:ascii="Times New Roman" w:hAnsi="Times New Roman" w:cs="Times New Roman"/>
          <w:color w:val="000000" w:themeColor="text1"/>
        </w:rPr>
        <w:t>B</w:t>
      </w:r>
      <w:r w:rsidRPr="0016288C">
        <w:rPr>
          <w:rFonts w:ascii="Times New Roman" w:hAnsi="Times New Roman" w:cs="Times New Roman"/>
          <w:color w:val="000000" w:themeColor="text1"/>
        </w:rPr>
        <w:t>6</w:t>
      </w:r>
      <w:r w:rsidR="000B70F7">
        <w:rPr>
          <w:rFonts w:ascii="Times New Roman" w:hAnsi="Times New Roman" w:cs="Times New Roman"/>
          <w:color w:val="000000" w:themeColor="text1"/>
        </w:rPr>
        <w:t xml:space="preserve"> for ICB</w:t>
      </w:r>
      <w:r w:rsidRPr="0016288C">
        <w:rPr>
          <w:rFonts w:ascii="Times New Roman" w:hAnsi="Times New Roman" w:cs="Times New Roman"/>
          <w:color w:val="000000" w:themeColor="text1"/>
        </w:rPr>
        <w:t>)</w:t>
      </w:r>
      <w:r w:rsidR="000B70F7">
        <w:rPr>
          <w:rFonts w:ascii="Times New Roman" w:hAnsi="Times New Roman" w:cs="Times New Roman"/>
          <w:color w:val="000000" w:themeColor="text1"/>
        </w:rPr>
        <w:t>, but manual measurements were not made at SCB because the site was inaccessible in the winter</w:t>
      </w:r>
      <w:r w:rsidRPr="0016288C">
        <w:rPr>
          <w:rFonts w:ascii="Times New Roman" w:hAnsi="Times New Roman" w:cs="Times New Roman"/>
          <w:color w:val="000000" w:themeColor="text1"/>
        </w:rPr>
        <w:t xml:space="preserve">. For both locations and all water years, the wetland station on average had the greatest snow depth with the latest melt date, followed by the shrub station. </w:t>
      </w:r>
      <w:r w:rsidR="000B70F7">
        <w:rPr>
          <w:rFonts w:ascii="Times New Roman" w:hAnsi="Times New Roman" w:cs="Times New Roman"/>
          <w:color w:val="000000" w:themeColor="text1"/>
        </w:rPr>
        <w:t>The f</w:t>
      </w:r>
      <w:r w:rsidRPr="0016288C">
        <w:rPr>
          <w:rFonts w:ascii="Times New Roman" w:hAnsi="Times New Roman" w:cs="Times New Roman"/>
          <w:color w:val="000000" w:themeColor="text1"/>
        </w:rPr>
        <w:t>orest station had the lowest snowpack depth and earliest melt date</w:t>
      </w:r>
      <w:r w:rsidR="000B70F7">
        <w:rPr>
          <w:rFonts w:ascii="Times New Roman" w:hAnsi="Times New Roman" w:cs="Times New Roman"/>
          <w:color w:val="000000" w:themeColor="text1"/>
        </w:rPr>
        <w:t xml:space="preserve"> at both sites</w:t>
      </w:r>
      <w:r w:rsidRPr="0016288C">
        <w:rPr>
          <w:rFonts w:ascii="Times New Roman" w:hAnsi="Times New Roman" w:cs="Times New Roman"/>
          <w:color w:val="000000" w:themeColor="text1"/>
        </w:rPr>
        <w:t xml:space="preserve">. </w:t>
      </w:r>
    </w:p>
    <w:p w14:paraId="3C2A4607" w14:textId="77777777" w:rsidR="00CF5D1A" w:rsidRPr="0016288C" w:rsidRDefault="00CF5D1A" w:rsidP="00CF5D1A">
      <w:pPr>
        <w:rPr>
          <w:rFonts w:ascii="Times New Roman" w:hAnsi="Times New Roman" w:cs="Times New Roman"/>
          <w:color w:val="000000" w:themeColor="text1"/>
        </w:rPr>
      </w:pPr>
    </w:p>
    <w:p w14:paraId="3CCD45D9" w14:textId="77777777" w:rsidR="00CF5D1A" w:rsidRPr="0016288C" w:rsidRDefault="00CF5D1A" w:rsidP="000B70F7">
      <w:pPr>
        <w:keepNext/>
        <w:spacing w:line="480" w:lineRule="auto"/>
        <w:rPr>
          <w:rFonts w:ascii="Times New Roman" w:hAnsi="Times New Roman" w:cs="Times New Roman"/>
          <w:color w:val="000000" w:themeColor="text1"/>
        </w:rPr>
      </w:pPr>
      <w:r w:rsidRPr="0016288C">
        <w:rPr>
          <w:rFonts w:ascii="Times New Roman" w:hAnsi="Times New Roman" w:cs="Times New Roman"/>
          <w:i/>
          <w:noProof/>
          <w:color w:val="000000" w:themeColor="text1"/>
          <w:lang w:eastAsia="en-US"/>
        </w:rPr>
        <w:drawing>
          <wp:inline distT="0" distB="0" distL="0" distR="0" wp14:anchorId="68DE6143" wp14:editId="36DAB044">
            <wp:extent cx="5709684" cy="3231218"/>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5729733" cy="3242564"/>
                    </a:xfrm>
                    <a:prstGeom prst="rect">
                      <a:avLst/>
                    </a:prstGeom>
                  </pic:spPr>
                </pic:pic>
              </a:graphicData>
            </a:graphic>
          </wp:inline>
        </w:drawing>
      </w:r>
    </w:p>
    <w:p w14:paraId="150DAA2E" w14:textId="43AEF5F0" w:rsidR="00CF5D1A" w:rsidRPr="000B70F7" w:rsidRDefault="00CF5D1A" w:rsidP="000B70F7">
      <w:pPr>
        <w:pStyle w:val="Caption"/>
        <w:rPr>
          <w:rFonts w:ascii="Times New Roman" w:hAnsi="Times New Roman" w:cs="Times New Roman"/>
          <w:color w:val="000000" w:themeColor="text1"/>
          <w:sz w:val="24"/>
          <w:szCs w:val="24"/>
        </w:rPr>
      </w:pPr>
      <w:bookmarkStart w:id="582" w:name="_Ref534405756"/>
      <w:commentRangeStart w:id="583"/>
      <w:r w:rsidRPr="000B70F7">
        <w:rPr>
          <w:rFonts w:ascii="Times New Roman" w:hAnsi="Times New Roman" w:cs="Times New Roman"/>
          <w:color w:val="000000" w:themeColor="text1"/>
          <w:sz w:val="24"/>
          <w:szCs w:val="24"/>
        </w:rPr>
        <w:t xml:space="preserve">Figure </w:t>
      </w:r>
      <w:bookmarkEnd w:id="582"/>
      <w:r w:rsidR="000B70F7">
        <w:rPr>
          <w:rFonts w:ascii="Times New Roman" w:hAnsi="Times New Roman" w:cs="Times New Roman"/>
          <w:noProof/>
          <w:color w:val="000000" w:themeColor="text1"/>
          <w:sz w:val="24"/>
          <w:szCs w:val="24"/>
        </w:rPr>
        <w:t>B</w:t>
      </w:r>
      <w:r w:rsidRPr="000B70F7">
        <w:rPr>
          <w:rFonts w:ascii="Times New Roman" w:hAnsi="Times New Roman" w:cs="Times New Roman"/>
          <w:noProof/>
          <w:color w:val="000000" w:themeColor="text1"/>
          <w:sz w:val="24"/>
          <w:szCs w:val="24"/>
        </w:rPr>
        <w:t>6</w:t>
      </w:r>
      <w:r w:rsidRPr="000B70F7">
        <w:rPr>
          <w:rFonts w:ascii="Times New Roman" w:hAnsi="Times New Roman" w:cs="Times New Roman"/>
          <w:color w:val="000000" w:themeColor="text1"/>
          <w:sz w:val="24"/>
          <w:szCs w:val="24"/>
        </w:rPr>
        <w:t xml:space="preserve">: Snow depth (in mm) for Sugarloaf Creek Basin (top) and </w:t>
      </w:r>
      <w:proofErr w:type="spellStart"/>
      <w:r w:rsidRPr="000B70F7">
        <w:rPr>
          <w:rFonts w:ascii="Times New Roman" w:hAnsi="Times New Roman" w:cs="Times New Roman"/>
          <w:color w:val="000000" w:themeColor="text1"/>
          <w:sz w:val="24"/>
          <w:szCs w:val="24"/>
        </w:rPr>
        <w:t>Illilouette</w:t>
      </w:r>
      <w:proofErr w:type="spellEnd"/>
      <w:r w:rsidRPr="000B70F7">
        <w:rPr>
          <w:rFonts w:ascii="Times New Roman" w:hAnsi="Times New Roman" w:cs="Times New Roman"/>
          <w:color w:val="000000" w:themeColor="text1"/>
          <w:sz w:val="24"/>
          <w:szCs w:val="24"/>
        </w:rPr>
        <w:t xml:space="preserve"> Creek Basin (bottom) as measured from images taken four times each day at wetland, shrub, and forest weather station sites. Additionally, error bars (squares indicating mean, and bars indicating standard deviation) are shown for manually measured snow depths in ICB. </w:t>
      </w:r>
      <w:commentRangeEnd w:id="583"/>
      <w:r w:rsidRPr="000B70F7">
        <w:rPr>
          <w:rStyle w:val="CommentReference"/>
          <w:i w:val="0"/>
          <w:iCs w:val="0"/>
          <w:color w:val="000000" w:themeColor="text1"/>
          <w:sz w:val="24"/>
          <w:szCs w:val="24"/>
        </w:rPr>
        <w:commentReference w:id="583"/>
      </w:r>
      <w:r w:rsidRPr="0016288C">
        <w:rPr>
          <w:rFonts w:ascii="Times New Roman" w:hAnsi="Times New Roman" w:cs="Times New Roman"/>
          <w:color w:val="000000" w:themeColor="text1"/>
        </w:rPr>
        <w:br w:type="page"/>
      </w:r>
    </w:p>
    <w:p w14:paraId="48466B45" w14:textId="240C7720" w:rsidR="00CF5D1A" w:rsidRPr="0016288C" w:rsidRDefault="00CF5D1A" w:rsidP="00CF5D1A">
      <w:pPr>
        <w:pStyle w:val="Heading1"/>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 xml:space="preserve">Appendix </w:t>
      </w:r>
      <w:r w:rsidR="0060035F">
        <w:rPr>
          <w:rFonts w:ascii="Times New Roman" w:hAnsi="Times New Roman" w:cs="Times New Roman"/>
          <w:color w:val="000000" w:themeColor="text1"/>
        </w:rPr>
        <w:t>C</w:t>
      </w:r>
      <w:r w:rsidRPr="0016288C">
        <w:rPr>
          <w:rFonts w:ascii="Times New Roman" w:hAnsi="Times New Roman" w:cs="Times New Roman"/>
          <w:color w:val="000000" w:themeColor="text1"/>
        </w:rPr>
        <w:t>: Precipitation Gap Filling</w:t>
      </w:r>
    </w:p>
    <w:p w14:paraId="508E179F"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 xml:space="preserve">The first step in obtaining accurate precipitation timeseries was to remove all incorrect precipitation records. This includes times when the rain gauge is upside down or damaged in any other visible way, or when false precipitation measurements are clearly caused by a person or animal moving the gauge (e.g., when maintenance occurred or when time lapse cameras show that an animal disturbed the station). The next step was to set precipitation record as missing for the times when the station recorded zero precipitation, but the surrounding stations have recorded a precipitation event and there was a pulse in shallow soil moisture content. This type of missing data has mostly occurred in the winter months when the tipping bucket was likely to be frozen and/or the rain gauge was covered with snow. After this step, in Sugarloaf Creek Basin, 32% of precipitation at the forest, 25% at the shrub, and 27% at the wetland station was missing. In </w:t>
      </w:r>
      <w:proofErr w:type="spellStart"/>
      <w:r w:rsidRPr="0016288C">
        <w:rPr>
          <w:rFonts w:ascii="Times New Roman" w:hAnsi="Times New Roman" w:cs="Times New Roman"/>
          <w:color w:val="000000" w:themeColor="text1"/>
        </w:rPr>
        <w:t>Illilouette</w:t>
      </w:r>
      <w:proofErr w:type="spellEnd"/>
      <w:r w:rsidRPr="0016288C">
        <w:rPr>
          <w:rFonts w:ascii="Times New Roman" w:hAnsi="Times New Roman" w:cs="Times New Roman"/>
          <w:color w:val="000000" w:themeColor="text1"/>
        </w:rPr>
        <w:t xml:space="preserve"> Creek Basin, these percentages were: 24%, 10%, and 19% respectively. </w:t>
      </w:r>
    </w:p>
    <w:p w14:paraId="762D1BA1" w14:textId="7EF56E53" w:rsidR="00CF5D1A" w:rsidRPr="0016288C" w:rsidRDefault="00CF5D1A" w:rsidP="00CF5D1A">
      <w:pPr>
        <w:spacing w:line="480" w:lineRule="auto"/>
        <w:ind w:firstLine="720"/>
        <w:rPr>
          <w:rFonts w:ascii="Times New Roman" w:hAnsi="Times New Roman" w:cs="Times New Roman"/>
          <w:color w:val="000000" w:themeColor="text1"/>
        </w:rPr>
      </w:pPr>
      <w:commentRangeStart w:id="584"/>
      <w:r w:rsidRPr="0016288C">
        <w:rPr>
          <w:rFonts w:ascii="Times New Roman" w:hAnsi="Times New Roman" w:cs="Times New Roman"/>
          <w:color w:val="000000" w:themeColor="text1"/>
        </w:rPr>
        <w:t xml:space="preserve">If all three stations were missing precipitation record, then a combination of </w:t>
      </w:r>
      <w:commentRangeStart w:id="585"/>
      <w:r w:rsidRPr="0016288C">
        <w:rPr>
          <w:rFonts w:ascii="Times New Roman" w:hAnsi="Times New Roman" w:cs="Times New Roman"/>
          <w:color w:val="000000" w:themeColor="text1"/>
        </w:rPr>
        <w:t>snow melt amounts</w:t>
      </w:r>
      <w:commentRangeEnd w:id="585"/>
      <w:r w:rsidRPr="0016288C">
        <w:rPr>
          <w:rStyle w:val="CommentReference"/>
          <w:rFonts w:ascii="Times New Roman" w:hAnsi="Times New Roman" w:cs="Times New Roman"/>
          <w:color w:val="000000" w:themeColor="text1"/>
        </w:rPr>
        <w:commentReference w:id="585"/>
      </w:r>
      <w:r w:rsidRPr="0016288C">
        <w:rPr>
          <w:rFonts w:ascii="Times New Roman" w:hAnsi="Times New Roman" w:cs="Times New Roman"/>
          <w:color w:val="000000" w:themeColor="text1"/>
        </w:rPr>
        <w:t xml:space="preserve"> and shallow soil water inputs was used to gap-fill the record (Figure </w:t>
      </w:r>
      <w:r w:rsidR="000B70F7">
        <w:rPr>
          <w:rFonts w:ascii="Times New Roman" w:hAnsi="Times New Roman" w:cs="Times New Roman"/>
          <w:color w:val="000000" w:themeColor="text1"/>
        </w:rPr>
        <w:t>C</w:t>
      </w:r>
      <w:r w:rsidRPr="0016288C">
        <w:rPr>
          <w:rFonts w:ascii="Times New Roman" w:hAnsi="Times New Roman" w:cs="Times New Roman"/>
          <w:color w:val="000000" w:themeColor="text1"/>
        </w:rPr>
        <w:t xml:space="preserve">1). Snow melt was measured as a decrease in snow depth. Snow depth was converted to water equivalent using density of </w:t>
      </w:r>
      <w:commentRangeStart w:id="586"/>
      <w:commentRangeStart w:id="587"/>
      <w:commentRangeStart w:id="588"/>
      <w:commentRangeStart w:id="589"/>
      <w:r w:rsidRPr="0016288C">
        <w:rPr>
          <w:rFonts w:ascii="Times New Roman" w:hAnsi="Times New Roman" w:cs="Times New Roman"/>
          <w:color w:val="000000" w:themeColor="text1"/>
        </w:rPr>
        <w:t>0.4</w:t>
      </w:r>
      <w:commentRangeEnd w:id="586"/>
      <w:r w:rsidRPr="0016288C">
        <w:rPr>
          <w:rStyle w:val="CommentReference"/>
          <w:rFonts w:ascii="Times New Roman" w:hAnsi="Times New Roman" w:cs="Times New Roman"/>
          <w:color w:val="000000" w:themeColor="text1"/>
        </w:rPr>
        <w:commentReference w:id="586"/>
      </w:r>
      <w:commentRangeEnd w:id="587"/>
      <w:r w:rsidRPr="0016288C">
        <w:rPr>
          <w:rStyle w:val="CommentReference"/>
          <w:rFonts w:ascii="Times New Roman" w:hAnsi="Times New Roman" w:cs="Times New Roman"/>
          <w:color w:val="000000" w:themeColor="text1"/>
        </w:rPr>
        <w:commentReference w:id="587"/>
      </w:r>
      <w:commentRangeEnd w:id="588"/>
      <w:r w:rsidRPr="0016288C">
        <w:rPr>
          <w:rStyle w:val="CommentReference"/>
          <w:rFonts w:ascii="Times New Roman" w:hAnsi="Times New Roman" w:cs="Times New Roman"/>
          <w:color w:val="000000" w:themeColor="text1"/>
        </w:rPr>
        <w:commentReference w:id="588"/>
      </w:r>
      <w:commentRangeEnd w:id="589"/>
      <w:r w:rsidR="00494297">
        <w:rPr>
          <w:rStyle w:val="CommentReference"/>
        </w:rPr>
        <w:commentReference w:id="589"/>
      </w:r>
      <w:r w:rsidRPr="0016288C">
        <w:rPr>
          <w:rFonts w:ascii="Times New Roman" w:hAnsi="Times New Roman" w:cs="Times New Roman"/>
          <w:color w:val="000000" w:themeColor="text1"/>
        </w:rPr>
        <w:t xml:space="preserve">. </w:t>
      </w:r>
      <w:commentRangeEnd w:id="584"/>
      <w:r w:rsidRPr="0016288C">
        <w:rPr>
          <w:rFonts w:ascii="Times New Roman" w:hAnsi="Times New Roman" w:cs="Times New Roman"/>
          <w:color w:val="000000" w:themeColor="text1"/>
        </w:rPr>
        <w:t xml:space="preserve">and then was rounded to the nearest 0.1 inch </w:t>
      </w:r>
      <w:r w:rsidRPr="0016288C">
        <w:rPr>
          <w:rStyle w:val="CommentReference"/>
          <w:rFonts w:ascii="Times New Roman" w:hAnsi="Times New Roman" w:cs="Times New Roman"/>
          <w:color w:val="000000" w:themeColor="text1"/>
        </w:rPr>
        <w:commentReference w:id="584"/>
      </w:r>
      <w:r w:rsidRPr="0016288C">
        <w:rPr>
          <w:rFonts w:ascii="Times New Roman" w:hAnsi="Times New Roman" w:cs="Times New Roman"/>
          <w:color w:val="000000" w:themeColor="text1"/>
        </w:rPr>
        <w:t>to match the resolution of the precipitation gauge.</w:t>
      </w:r>
      <w:r w:rsidR="009B1A20">
        <w:rPr>
          <w:rFonts w:ascii="Times New Roman" w:hAnsi="Times New Roman" w:cs="Times New Roman"/>
          <w:color w:val="000000" w:themeColor="text1"/>
        </w:rPr>
        <w:t xml:space="preserve"> </w:t>
      </w:r>
      <w:commentRangeStart w:id="590"/>
      <w:r w:rsidR="009B1A20" w:rsidRPr="00EF599F">
        <w:rPr>
          <w:rFonts w:ascii="Times New Roman" w:hAnsi="Times New Roman" w:cs="Times New Roman"/>
          <w:color w:val="000000" w:themeColor="text1"/>
        </w:rPr>
        <w:t xml:space="preserve">Due to the record snowpack in 2017 </w:t>
      </w:r>
      <w:r w:rsidR="009B1A20">
        <w:rPr>
          <w:rFonts w:ascii="Times New Roman" w:hAnsi="Times New Roman" w:cs="Times New Roman"/>
          <w:color w:val="000000" w:themeColor="text1"/>
        </w:rPr>
        <w:t>water year (</w:t>
      </w:r>
      <w:r w:rsidR="009B1A20" w:rsidRPr="00EF599F">
        <w:rPr>
          <w:rFonts w:ascii="Times New Roman" w:hAnsi="Times New Roman" w:cs="Times New Roman"/>
          <w:color w:val="000000" w:themeColor="text1"/>
        </w:rPr>
        <w:t>WY</w:t>
      </w:r>
      <w:r w:rsidR="009B1A20">
        <w:rPr>
          <w:rFonts w:ascii="Times New Roman" w:hAnsi="Times New Roman" w:cs="Times New Roman"/>
          <w:color w:val="000000" w:themeColor="text1"/>
        </w:rPr>
        <w:t>)</w:t>
      </w:r>
      <w:r w:rsidR="009B1A20" w:rsidRPr="00EF599F">
        <w:rPr>
          <w:rFonts w:ascii="Times New Roman" w:hAnsi="Times New Roman" w:cs="Times New Roman"/>
          <w:color w:val="000000" w:themeColor="text1"/>
        </w:rPr>
        <w:t xml:space="preserve">, we were not able to measure snow depths above the height of the camera </w:t>
      </w:r>
      <w:commentRangeStart w:id="591"/>
      <w:r w:rsidR="009B1A20" w:rsidRPr="00EF599F">
        <w:rPr>
          <w:rFonts w:ascii="Times New Roman" w:hAnsi="Times New Roman" w:cs="Times New Roman"/>
          <w:color w:val="000000" w:themeColor="text1"/>
        </w:rPr>
        <w:t xml:space="preserve">(~220 cm) </w:t>
      </w:r>
      <w:commentRangeEnd w:id="591"/>
      <w:r w:rsidR="00EC3F6E">
        <w:rPr>
          <w:rStyle w:val="CommentReference"/>
        </w:rPr>
        <w:commentReference w:id="591"/>
      </w:r>
      <w:r w:rsidR="009B1A20" w:rsidRPr="00EF599F">
        <w:rPr>
          <w:rFonts w:ascii="Times New Roman" w:hAnsi="Times New Roman" w:cs="Times New Roman"/>
          <w:color w:val="000000" w:themeColor="text1"/>
        </w:rPr>
        <w:t>in SCB.</w:t>
      </w:r>
      <w:r w:rsidRPr="0016288C">
        <w:rPr>
          <w:rFonts w:ascii="Times New Roman" w:hAnsi="Times New Roman" w:cs="Times New Roman"/>
          <w:color w:val="000000" w:themeColor="text1"/>
        </w:rPr>
        <w:t xml:space="preserve"> </w:t>
      </w:r>
      <w:commentRangeEnd w:id="590"/>
      <w:r w:rsidR="009B1A20">
        <w:rPr>
          <w:rStyle w:val="CommentReference"/>
        </w:rPr>
        <w:commentReference w:id="590"/>
      </w:r>
      <w:r w:rsidRPr="0016288C">
        <w:rPr>
          <w:rFonts w:ascii="Times New Roman" w:hAnsi="Times New Roman" w:cs="Times New Roman"/>
          <w:color w:val="000000" w:themeColor="text1"/>
        </w:rPr>
        <w:t xml:space="preserve">Shallow soil water inputs were estimated by smoothing 10-min soil moisture content at the depth of 12 cm, and then depth integrating moisture content over the time series. Positive change was counted as water accumulation, and negative change was counted as water loss. While shallow soil water input metric is not a good approximation for the precipitation amount, it is a good metric to detect precipitation and melt events in the absence of rain gauge data. </w:t>
      </w:r>
    </w:p>
    <w:p w14:paraId="3B89ECC5" w14:textId="38305FB8"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In the final step, a predictive mean matching (</w:t>
      </w:r>
      <w:proofErr w:type="spellStart"/>
      <w:r w:rsidRPr="0016288C">
        <w:rPr>
          <w:rFonts w:ascii="Times New Roman" w:hAnsi="Times New Roman" w:cs="Times New Roman"/>
          <w:color w:val="000000" w:themeColor="text1"/>
        </w:rPr>
        <w:t>mice.impute.pmm</w:t>
      </w:r>
      <w:proofErr w:type="spellEnd"/>
      <w:r w:rsidRPr="0016288C">
        <w:rPr>
          <w:rFonts w:ascii="Times New Roman" w:hAnsi="Times New Roman" w:cs="Times New Roman"/>
          <w:color w:val="000000" w:themeColor="text1"/>
        </w:rPr>
        <w:t xml:space="preserve"> function in R package “MICE”) was used to perform multiple imputations of the missing data when there was record for at least one station. Predictive mean matching </w:t>
      </w:r>
      <w:commentRangeStart w:id="592"/>
      <w:r w:rsidR="0016288C">
        <w:rPr>
          <w:rFonts w:ascii="Times New Roman" w:hAnsi="Times New Roman" w:cs="Times New Roman"/>
          <w:color w:val="000000" w:themeColor="text1"/>
        </w:rPr>
        <w:fldChar w:fldCharType="begin"/>
      </w:r>
      <w:r w:rsidR="0016288C">
        <w:rPr>
          <w:rFonts w:ascii="Times New Roman" w:hAnsi="Times New Roman" w:cs="Times New Roman"/>
          <w:color w:val="000000" w:themeColor="text1"/>
        </w:rPr>
        <w:instrText xml:space="preserve"> ADDIN EN.CITE &lt;EndNote&gt;&lt;Cite&gt;&lt;Author&gt;Little&lt;/Author&gt;&lt;Year&gt;1988&lt;/Year&gt;&lt;RecNum&gt;3725&lt;/RecNum&gt;&lt;DisplayText&gt;(Little and Statistics 1988)&lt;/DisplayText&gt;&lt;record&gt;&lt;rec-number&gt;3725&lt;/rec-number&gt;&lt;foreign-keys&gt;&lt;key app="EN" db-id="w0ppaavf8t2zvwe9f0oxa5rcervz0wedp050" timestamp="1552073918"&gt;3725&lt;/key&gt;&lt;/foreign-keys&gt;&lt;ref-type name="Journal Article"&gt;17&lt;/ref-type&gt;&lt;contributors&gt;&lt;authors&gt;&lt;author&gt;Little, Roderick JA %J Journal of Business&lt;/author&gt;&lt;author&gt;Economic Statistics&lt;/author&gt;&lt;/authors&gt;&lt;/contributors&gt;&lt;titles&gt;&lt;title&gt;Missing-data adjustments in large surveys&lt;/title&gt;&lt;secondary-title&gt;Journal of Business &amp;amp; Economic Statistics&lt;/secondary-title&gt;&lt;/titles&gt;&lt;periodical&gt;&lt;full-title&gt;Journal of Business &amp;amp; Economic Statistics&lt;/full-title&gt;&lt;/periodical&gt;&lt;pages&gt;287-296&lt;/pages&gt;&lt;volume&gt;6&lt;/volume&gt;&lt;number&gt;3&lt;/number&gt;&lt;dates&gt;&lt;year&gt;1988&lt;/year&gt;&lt;/dates&gt;&lt;isbn&gt;0735-0015&lt;/isbn&gt;&lt;urls&gt;&lt;/urls&gt;&lt;/record&gt;&lt;/Cite&gt;&lt;/EndNote&gt;</w:instrText>
      </w:r>
      <w:r w:rsidR="0016288C">
        <w:rPr>
          <w:rFonts w:ascii="Times New Roman" w:hAnsi="Times New Roman" w:cs="Times New Roman"/>
          <w:color w:val="000000" w:themeColor="text1"/>
        </w:rPr>
        <w:fldChar w:fldCharType="separate"/>
      </w:r>
      <w:r w:rsidR="0016288C">
        <w:rPr>
          <w:rFonts w:ascii="Times New Roman" w:hAnsi="Times New Roman" w:cs="Times New Roman"/>
          <w:noProof/>
          <w:color w:val="000000" w:themeColor="text1"/>
        </w:rPr>
        <w:t>(Little and Statistics 1988)</w:t>
      </w:r>
      <w:r w:rsidR="0016288C">
        <w:rPr>
          <w:rFonts w:ascii="Times New Roman" w:hAnsi="Times New Roman" w:cs="Times New Roman"/>
          <w:color w:val="000000" w:themeColor="text1"/>
        </w:rPr>
        <w:fldChar w:fldCharType="end"/>
      </w:r>
      <w:commentRangeEnd w:id="592"/>
      <w:r w:rsidR="003303F7">
        <w:rPr>
          <w:rStyle w:val="CommentReference"/>
        </w:rPr>
        <w:commentReference w:id="592"/>
      </w:r>
      <w:r w:rsidR="0016288C">
        <w:rPr>
          <w:rFonts w:ascii="Times New Roman" w:hAnsi="Times New Roman" w:cs="Times New Roman"/>
          <w:color w:val="000000" w:themeColor="text1"/>
        </w:rPr>
        <w:t xml:space="preserve"> </w:t>
      </w:r>
      <w:r w:rsidRPr="0016288C">
        <w:rPr>
          <w:rFonts w:ascii="Times New Roman" w:hAnsi="Times New Roman" w:cs="Times New Roman"/>
          <w:color w:val="000000" w:themeColor="text1"/>
        </w:rPr>
        <w:t xml:space="preserve">is an advantageous technique for large datasets having non-normal distributions, and discrete values with physical bounds (in our case precipitation cannot be less than zero). Five imputations were performed with a random selection of one observed value from a pool of 5 donors of the closest predicted values. After this step, precipitation record was complete with no missing values. All predictions were rounded to the nearest 0.1 inch (2.54 mm), since that is the smallest measurement detected by the rain gauge. </w:t>
      </w:r>
    </w:p>
    <w:p w14:paraId="354D1004" w14:textId="211A129B" w:rsidR="000B70F7" w:rsidRDefault="000B70F7">
      <w:pPr>
        <w:rPr>
          <w:rFonts w:ascii="Times New Roman" w:hAnsi="Times New Roman" w:cs="Times New Roman"/>
          <w:color w:val="000000" w:themeColor="text1"/>
        </w:rPr>
      </w:pPr>
      <w:r>
        <w:rPr>
          <w:rFonts w:ascii="Times New Roman" w:hAnsi="Times New Roman" w:cs="Times New Roman"/>
          <w:color w:val="000000" w:themeColor="text1"/>
        </w:rPr>
        <w:br w:type="page"/>
      </w:r>
    </w:p>
    <w:p w14:paraId="00487AA3" w14:textId="77777777" w:rsidR="00CF5D1A" w:rsidRPr="0016288C" w:rsidRDefault="00CF5D1A" w:rsidP="00CF5D1A">
      <w:pPr>
        <w:spacing w:line="480" w:lineRule="auto"/>
        <w:ind w:firstLine="720"/>
        <w:rPr>
          <w:rFonts w:ascii="Times New Roman" w:hAnsi="Times New Roman" w:cs="Times New Roman"/>
          <w:color w:val="000000" w:themeColor="text1"/>
        </w:rPr>
      </w:pPr>
    </w:p>
    <w:p w14:paraId="686C4A1C"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3C372A97" wp14:editId="4D746887">
            <wp:extent cx="4667693" cy="2194713"/>
            <wp:effectExtent l="0" t="0" r="635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4693597" cy="2206893"/>
                    </a:xfrm>
                    <a:prstGeom prst="rect">
                      <a:avLst/>
                    </a:prstGeom>
                  </pic:spPr>
                </pic:pic>
              </a:graphicData>
            </a:graphic>
          </wp:inline>
        </w:drawing>
      </w:r>
    </w:p>
    <w:p w14:paraId="1D63FA27"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10A71F4A" wp14:editId="3BBED7A0">
            <wp:extent cx="4593265" cy="2273077"/>
            <wp:effectExtent l="0" t="0" r="444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4630625" cy="2291565"/>
                    </a:xfrm>
                    <a:prstGeom prst="rect">
                      <a:avLst/>
                    </a:prstGeom>
                  </pic:spPr>
                </pic:pic>
              </a:graphicData>
            </a:graphic>
          </wp:inline>
        </w:drawing>
      </w:r>
    </w:p>
    <w:p w14:paraId="1F8065D0"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13143A3B" wp14:editId="7394C896">
            <wp:extent cx="4720856" cy="2282755"/>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a:ext>
                      </a:extLst>
                    </a:blip>
                    <a:stretch>
                      <a:fillRect/>
                    </a:stretch>
                  </pic:blipFill>
                  <pic:spPr>
                    <a:xfrm>
                      <a:off x="0" y="0"/>
                      <a:ext cx="4750052" cy="2296872"/>
                    </a:xfrm>
                    <a:prstGeom prst="rect">
                      <a:avLst/>
                    </a:prstGeom>
                  </pic:spPr>
                </pic:pic>
              </a:graphicData>
            </a:graphic>
          </wp:inline>
        </w:drawing>
      </w:r>
    </w:p>
    <w:p w14:paraId="61D6FA81" w14:textId="7F4CD3EE" w:rsidR="00CF5D1A" w:rsidRPr="000B70F7" w:rsidRDefault="00CF5D1A" w:rsidP="000B70F7">
      <w:pPr>
        <w:spacing w:line="480" w:lineRule="auto"/>
        <w:ind w:firstLine="720"/>
        <w:rPr>
          <w:rFonts w:ascii="Times New Roman" w:hAnsi="Times New Roman" w:cs="Times New Roman"/>
          <w:i/>
          <w:color w:val="000000" w:themeColor="text1"/>
        </w:rPr>
      </w:pPr>
      <w:r w:rsidRPr="000B70F7">
        <w:rPr>
          <w:rFonts w:ascii="Times New Roman" w:hAnsi="Times New Roman" w:cs="Times New Roman"/>
          <w:i/>
          <w:color w:val="000000" w:themeColor="text1"/>
        </w:rPr>
        <w:t xml:space="preserve">Figure </w:t>
      </w:r>
      <w:r w:rsidR="0060035F" w:rsidRPr="000B70F7">
        <w:rPr>
          <w:rFonts w:ascii="Times New Roman" w:hAnsi="Times New Roman" w:cs="Times New Roman"/>
          <w:i/>
          <w:color w:val="000000" w:themeColor="text1"/>
        </w:rPr>
        <w:t>C</w:t>
      </w:r>
      <w:r w:rsidRPr="000B70F7">
        <w:rPr>
          <w:rFonts w:ascii="Times New Roman" w:hAnsi="Times New Roman" w:cs="Times New Roman"/>
          <w:i/>
          <w:color w:val="000000" w:themeColor="text1"/>
        </w:rPr>
        <w:t xml:space="preserve">1: Tipping bucket, snow melt, and shallow soil water inputs records for forest (top), shrub (middle), and wetland (bottom) stations in SCB. </w:t>
      </w:r>
      <w:r w:rsidRPr="0016288C">
        <w:rPr>
          <w:rFonts w:ascii="Times New Roman" w:hAnsi="Times New Roman" w:cs="Times New Roman"/>
          <w:color w:val="000000" w:themeColor="text1"/>
        </w:rPr>
        <w:br w:type="page"/>
      </w:r>
    </w:p>
    <w:p w14:paraId="0F551DED" w14:textId="44E69AF7" w:rsidR="00CF5D1A" w:rsidRPr="0016288C" w:rsidRDefault="00CF5D1A" w:rsidP="00CF5D1A">
      <w:pPr>
        <w:pStyle w:val="Heading1"/>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 xml:space="preserve">Appendix </w:t>
      </w:r>
      <w:r w:rsidR="0060035F">
        <w:rPr>
          <w:rFonts w:ascii="Times New Roman" w:hAnsi="Times New Roman" w:cs="Times New Roman"/>
          <w:color w:val="000000" w:themeColor="text1"/>
        </w:rPr>
        <w:t>D</w:t>
      </w:r>
      <w:r w:rsidRPr="0016288C">
        <w:rPr>
          <w:rFonts w:ascii="Times New Roman" w:hAnsi="Times New Roman" w:cs="Times New Roman"/>
          <w:color w:val="000000" w:themeColor="text1"/>
        </w:rPr>
        <w:t xml:space="preserve">: </w:t>
      </w:r>
      <w:r w:rsidR="007549F4">
        <w:rPr>
          <w:rFonts w:ascii="Times New Roman" w:hAnsi="Times New Roman" w:cs="Times New Roman"/>
          <w:color w:val="000000" w:themeColor="text1"/>
        </w:rPr>
        <w:t>Detailed soil moisture model results</w:t>
      </w:r>
    </w:p>
    <w:p w14:paraId="4F69D8A0" w14:textId="77777777" w:rsidR="00CF5D1A" w:rsidRPr="0016288C" w:rsidRDefault="00CF5D1A" w:rsidP="00CF5D1A">
      <w:pPr>
        <w:spacing w:line="480" w:lineRule="auto"/>
        <w:rPr>
          <w:rFonts w:ascii="Times New Roman" w:hAnsi="Times New Roman" w:cs="Times New Roman"/>
          <w:color w:val="000000" w:themeColor="text1"/>
        </w:rPr>
      </w:pPr>
    </w:p>
    <w:p w14:paraId="2AA84F90" w14:textId="77777777" w:rsidR="00CF5D1A" w:rsidRPr="0016288C" w:rsidRDefault="00CF5D1A" w:rsidP="00CF5D1A">
      <w:pPr>
        <w:keepNext/>
        <w:spacing w:line="480" w:lineRule="auto"/>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571DC6B1" wp14:editId="2BD01B65">
            <wp:extent cx="6305945" cy="3219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t="3223" b="6014"/>
                    <a:stretch/>
                  </pic:blipFill>
                  <pic:spPr bwMode="auto">
                    <a:xfrm>
                      <a:off x="0" y="0"/>
                      <a:ext cx="6307242" cy="3220112"/>
                    </a:xfrm>
                    <a:prstGeom prst="rect">
                      <a:avLst/>
                    </a:prstGeom>
                    <a:ln>
                      <a:noFill/>
                    </a:ln>
                    <a:extLst>
                      <a:ext uri="{53640926-AAD7-44d8-BBD7-CCE9431645EC}">
                        <a14:shadowObscured xmlns:a14="http://schemas.microsoft.com/office/drawing/2010/main"/>
                      </a:ext>
                    </a:extLst>
                  </pic:spPr>
                </pic:pic>
              </a:graphicData>
            </a:graphic>
          </wp:inline>
        </w:drawing>
      </w:r>
    </w:p>
    <w:p w14:paraId="6A8CB6AA" w14:textId="57EF3D4A" w:rsidR="005D4B59" w:rsidRDefault="005D4B59" w:rsidP="005D4B59">
      <w:r w:rsidRPr="005D4B59">
        <w:rPr>
          <w:noProof/>
          <w:lang w:eastAsia="en-US"/>
        </w:rPr>
        <w:drawing>
          <wp:inline distT="0" distB="0" distL="0" distR="0" wp14:anchorId="5478536B" wp14:editId="48523E36">
            <wp:extent cx="5894705" cy="2905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t="6320" b="6064"/>
                    <a:stretch/>
                  </pic:blipFill>
                  <pic:spPr bwMode="auto">
                    <a:xfrm>
                      <a:off x="0" y="0"/>
                      <a:ext cx="5904166" cy="2909788"/>
                    </a:xfrm>
                    <a:prstGeom prst="rect">
                      <a:avLst/>
                    </a:prstGeom>
                    <a:noFill/>
                    <a:ln>
                      <a:noFill/>
                    </a:ln>
                    <a:extLst>
                      <a:ext uri="{53640926-AAD7-44d8-BBD7-CCE9431645EC}">
                        <a14:shadowObscured xmlns:a14="http://schemas.microsoft.com/office/drawing/2010/main"/>
                      </a:ext>
                    </a:extLst>
                  </pic:spPr>
                </pic:pic>
              </a:graphicData>
            </a:graphic>
          </wp:inline>
        </w:drawing>
      </w:r>
    </w:p>
    <w:p w14:paraId="0886DA01" w14:textId="7711F58E" w:rsidR="0060035F" w:rsidRDefault="0060035F" w:rsidP="0060035F">
      <w:pPr>
        <w:pStyle w:val="Caption"/>
        <w:rPr>
          <w:rFonts w:ascii="Times New Roman" w:hAnsi="Times New Roman" w:cs="Times New Roman"/>
          <w:color w:val="000000" w:themeColor="text1"/>
        </w:rPr>
      </w:pPr>
      <w:bookmarkStart w:id="593" w:name="_Ref534405156"/>
      <w:r w:rsidRPr="0016288C">
        <w:rPr>
          <w:rFonts w:ascii="Times New Roman" w:hAnsi="Times New Roman" w:cs="Times New Roman"/>
          <w:color w:val="000000" w:themeColor="text1"/>
        </w:rPr>
        <w:t xml:space="preserve">Figure </w:t>
      </w:r>
      <w:bookmarkEnd w:id="593"/>
      <w:r>
        <w:rPr>
          <w:rFonts w:ascii="Times New Roman" w:hAnsi="Times New Roman" w:cs="Times New Roman"/>
          <w:noProof/>
          <w:color w:val="000000" w:themeColor="text1"/>
        </w:rPr>
        <w:t>D</w:t>
      </w:r>
      <w:r w:rsidRPr="0016288C">
        <w:rPr>
          <w:rFonts w:ascii="Times New Roman" w:hAnsi="Times New Roman" w:cs="Times New Roman"/>
          <w:noProof/>
          <w:color w:val="000000" w:themeColor="text1"/>
        </w:rPr>
        <w:t>1</w:t>
      </w:r>
      <w:r w:rsidRPr="0016288C">
        <w:rPr>
          <w:rFonts w:ascii="Times New Roman" w:hAnsi="Times New Roman" w:cs="Times New Roman"/>
          <w:color w:val="000000" w:themeColor="text1"/>
        </w:rPr>
        <w:t>: Relative importance of each variable in predicting plot-level soil moisture</w:t>
      </w:r>
      <w:r>
        <w:rPr>
          <w:rFonts w:ascii="Times New Roman" w:hAnsi="Times New Roman" w:cs="Times New Roman"/>
          <w:color w:val="000000" w:themeColor="text1"/>
        </w:rPr>
        <w:t xml:space="preserve"> for Sugarloaf Creek Basin (top) and </w:t>
      </w:r>
      <w:proofErr w:type="spellStart"/>
      <w:r>
        <w:rPr>
          <w:rFonts w:ascii="Times New Roman" w:hAnsi="Times New Roman" w:cs="Times New Roman"/>
          <w:color w:val="000000" w:themeColor="text1"/>
        </w:rPr>
        <w:t>Illilouette</w:t>
      </w:r>
      <w:proofErr w:type="spellEnd"/>
      <w:r>
        <w:rPr>
          <w:rFonts w:ascii="Times New Roman" w:hAnsi="Times New Roman" w:cs="Times New Roman"/>
          <w:color w:val="000000" w:themeColor="text1"/>
        </w:rPr>
        <w:t xml:space="preserve"> Creek Basin (bottom)</w:t>
      </w:r>
      <w:r w:rsidRPr="0016288C">
        <w:rPr>
          <w:rFonts w:ascii="Times New Roman" w:hAnsi="Times New Roman" w:cs="Times New Roman"/>
          <w:color w:val="000000" w:themeColor="text1"/>
        </w:rPr>
        <w:t>.</w:t>
      </w:r>
      <w:r>
        <w:rPr>
          <w:rFonts w:ascii="Times New Roman" w:hAnsi="Times New Roman" w:cs="Times New Roman"/>
          <w:color w:val="000000" w:themeColor="text1"/>
        </w:rPr>
        <w:t xml:space="preserve"> Variables include 2014 vegetation (Current Veg), Distance from nearest stream, topographic wetness index at a 10m resolution (TWI), Upslope contributing area, 1973 vegetation, topographic position index calculated at a scale of 300m (TPI), aspect, elevation, slope, maximum fire severity, days since January 1 for the measurement (Day of Year), years since fire, times burned, and year of the measurement.</w:t>
      </w:r>
    </w:p>
    <w:p w14:paraId="0D6FC98F" w14:textId="77777777" w:rsidR="005D4B59" w:rsidRPr="005D4B59" w:rsidRDefault="005D4B59" w:rsidP="005D4B59"/>
    <w:p w14:paraId="693B03A9" w14:textId="77777777" w:rsidR="00842327" w:rsidRDefault="00842327" w:rsidP="00CF5D1A">
      <w:pPr>
        <w:rPr>
          <w:rFonts w:ascii="Times New Roman" w:hAnsi="Times New Roman" w:cs="Times New Roman"/>
          <w:color w:val="000000" w:themeColor="text1"/>
        </w:rPr>
      </w:pPr>
    </w:p>
    <w:p w14:paraId="2BC8AF59" w14:textId="370B8AE2" w:rsidR="00842327" w:rsidRDefault="00842327" w:rsidP="00CF5D1A">
      <w:pPr>
        <w:rPr>
          <w:rFonts w:ascii="Times New Roman" w:hAnsi="Times New Roman" w:cs="Times New Roman"/>
          <w:i/>
          <w:color w:val="000000" w:themeColor="text1"/>
          <w:sz w:val="18"/>
          <w:szCs w:val="18"/>
        </w:rPr>
      </w:pPr>
      <w:r>
        <w:rPr>
          <w:rFonts w:ascii="Times New Roman" w:hAnsi="Times New Roman" w:cs="Times New Roman"/>
          <w:i/>
          <w:noProof/>
          <w:color w:val="000000" w:themeColor="text1"/>
          <w:sz w:val="18"/>
          <w:szCs w:val="18"/>
          <w:lang w:eastAsia="en-US"/>
        </w:rPr>
        <w:lastRenderedPageBreak/>
        <w:drawing>
          <wp:inline distT="0" distB="0" distL="0" distR="0" wp14:anchorId="0DCBC0B6" wp14:editId="7E265918">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rtialPlotsLines.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842327">
        <w:rPr>
          <w:rFonts w:ascii="Times New Roman" w:hAnsi="Times New Roman" w:cs="Times New Roman"/>
          <w:i/>
          <w:color w:val="000000" w:themeColor="text1"/>
          <w:sz w:val="18"/>
          <w:szCs w:val="18"/>
        </w:rPr>
        <w:t xml:space="preserve">Figure </w:t>
      </w:r>
      <w:r w:rsidR="0060035F">
        <w:rPr>
          <w:rFonts w:ascii="Times New Roman" w:hAnsi="Times New Roman" w:cs="Times New Roman"/>
          <w:i/>
          <w:noProof/>
          <w:color w:val="000000" w:themeColor="text1"/>
          <w:sz w:val="18"/>
          <w:szCs w:val="18"/>
        </w:rPr>
        <w:t>D</w:t>
      </w:r>
      <w:r w:rsidRPr="00842327">
        <w:rPr>
          <w:rFonts w:ascii="Times New Roman" w:hAnsi="Times New Roman" w:cs="Times New Roman"/>
          <w:i/>
          <w:noProof/>
          <w:color w:val="000000" w:themeColor="text1"/>
          <w:sz w:val="18"/>
          <w:szCs w:val="18"/>
        </w:rPr>
        <w:t>2</w:t>
      </w:r>
      <w:r w:rsidRPr="00842327">
        <w:rPr>
          <w:rFonts w:ascii="Times New Roman" w:hAnsi="Times New Roman" w:cs="Times New Roman"/>
          <w:i/>
          <w:color w:val="000000" w:themeColor="text1"/>
          <w:sz w:val="18"/>
          <w:szCs w:val="18"/>
        </w:rPr>
        <w:t>: Partial plots showing how the mean soil moisture (across all other possible variable values) varies with each topographic variable.</w:t>
      </w:r>
    </w:p>
    <w:p w14:paraId="61430609" w14:textId="76471031" w:rsidR="00842327" w:rsidRDefault="00842327" w:rsidP="00CF5D1A">
      <w:pPr>
        <w:rPr>
          <w:rFonts w:ascii="Times New Roman" w:hAnsi="Times New Roman" w:cs="Times New Roman"/>
          <w:i/>
          <w:color w:val="000000" w:themeColor="text1"/>
          <w:sz w:val="18"/>
          <w:szCs w:val="18"/>
        </w:rPr>
      </w:pPr>
    </w:p>
    <w:p w14:paraId="1F451B6B" w14:textId="77777777" w:rsidR="00842327" w:rsidRDefault="00842327" w:rsidP="00CF5D1A">
      <w:pPr>
        <w:rPr>
          <w:rFonts w:ascii="Times New Roman" w:hAnsi="Times New Roman" w:cs="Times New Roman"/>
          <w:i/>
          <w:color w:val="000000" w:themeColor="text1"/>
          <w:sz w:val="18"/>
          <w:szCs w:val="18"/>
        </w:rPr>
      </w:pPr>
    </w:p>
    <w:p w14:paraId="418A678F" w14:textId="235CE54A" w:rsidR="00CF5D1A" w:rsidRPr="00842327" w:rsidRDefault="00842327" w:rsidP="00CF5D1A">
      <w:pPr>
        <w:rPr>
          <w:rFonts w:ascii="Times New Roman" w:hAnsi="Times New Roman" w:cs="Times New Roman"/>
          <w:i/>
          <w:color w:val="000000" w:themeColor="text1"/>
          <w:sz w:val="18"/>
          <w:szCs w:val="18"/>
        </w:rPr>
      </w:pPr>
      <w:commentRangeStart w:id="594"/>
      <w:r>
        <w:rPr>
          <w:rFonts w:ascii="Times New Roman" w:hAnsi="Times New Roman" w:cs="Times New Roman"/>
          <w:i/>
          <w:noProof/>
          <w:color w:val="000000" w:themeColor="text1"/>
          <w:sz w:val="18"/>
          <w:szCs w:val="18"/>
          <w:lang w:eastAsia="en-US"/>
        </w:rPr>
        <w:drawing>
          <wp:inline distT="0" distB="0" distL="0" distR="0" wp14:anchorId="7D5FB7A1" wp14:editId="7DEA716C">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rtialPlotsBars.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commentRangeEnd w:id="594"/>
      <w:r w:rsidR="00460321">
        <w:rPr>
          <w:rStyle w:val="CommentReference"/>
        </w:rPr>
        <w:commentReference w:id="594"/>
      </w:r>
      <w:r w:rsidRPr="00842327">
        <w:rPr>
          <w:rFonts w:ascii="Times New Roman" w:hAnsi="Times New Roman" w:cs="Times New Roman"/>
          <w:i/>
          <w:color w:val="000000" w:themeColor="text1"/>
          <w:sz w:val="18"/>
          <w:szCs w:val="18"/>
        </w:rPr>
        <w:t xml:space="preserve">Figure </w:t>
      </w:r>
      <w:r w:rsidR="0060035F">
        <w:rPr>
          <w:rFonts w:ascii="Times New Roman" w:hAnsi="Times New Roman" w:cs="Times New Roman"/>
          <w:i/>
          <w:noProof/>
          <w:color w:val="000000" w:themeColor="text1"/>
          <w:sz w:val="18"/>
          <w:szCs w:val="18"/>
        </w:rPr>
        <w:t>D</w:t>
      </w:r>
      <w:r>
        <w:rPr>
          <w:rFonts w:ascii="Times New Roman" w:hAnsi="Times New Roman" w:cs="Times New Roman"/>
          <w:i/>
          <w:noProof/>
          <w:color w:val="000000" w:themeColor="text1"/>
          <w:sz w:val="18"/>
          <w:szCs w:val="18"/>
        </w:rPr>
        <w:t>3</w:t>
      </w:r>
      <w:r w:rsidRPr="00842327">
        <w:rPr>
          <w:rFonts w:ascii="Times New Roman" w:hAnsi="Times New Roman" w:cs="Times New Roman"/>
          <w:i/>
          <w:color w:val="000000" w:themeColor="text1"/>
          <w:sz w:val="18"/>
          <w:szCs w:val="18"/>
        </w:rPr>
        <w:t xml:space="preserve">: Partial plots showing how the mean soil moisture (across all other possible variable values) varies with each </w:t>
      </w:r>
      <w:r>
        <w:rPr>
          <w:rFonts w:ascii="Times New Roman" w:hAnsi="Times New Roman" w:cs="Times New Roman"/>
          <w:i/>
          <w:color w:val="000000" w:themeColor="text1"/>
          <w:sz w:val="18"/>
          <w:szCs w:val="18"/>
        </w:rPr>
        <w:t>variable. Those variables treated as factors rather than numbers in the model are shown as bar plots</w:t>
      </w:r>
      <w:r w:rsidRPr="00842327">
        <w:rPr>
          <w:rFonts w:ascii="Times New Roman" w:hAnsi="Times New Roman" w:cs="Times New Roman"/>
          <w:i/>
          <w:color w:val="000000" w:themeColor="text1"/>
          <w:sz w:val="18"/>
          <w:szCs w:val="18"/>
        </w:rPr>
        <w:t>.</w:t>
      </w:r>
      <w:r w:rsidR="00687F5B">
        <w:rPr>
          <w:rFonts w:ascii="Times New Roman" w:hAnsi="Times New Roman" w:cs="Times New Roman"/>
          <w:i/>
          <w:color w:val="000000" w:themeColor="text1"/>
          <w:sz w:val="18"/>
          <w:szCs w:val="18"/>
        </w:rPr>
        <w:t xml:space="preserve"> Number of fires varied moisture by less than 0.4%, and is not shown.</w:t>
      </w:r>
      <w:r w:rsidR="00CF5D1A" w:rsidRPr="00842327">
        <w:rPr>
          <w:rFonts w:ascii="Times New Roman" w:hAnsi="Times New Roman" w:cs="Times New Roman"/>
          <w:i/>
          <w:color w:val="000000" w:themeColor="text1"/>
          <w:sz w:val="18"/>
          <w:szCs w:val="18"/>
        </w:rPr>
        <w:br w:type="page"/>
      </w:r>
    </w:p>
    <w:p w14:paraId="75B3B927" w14:textId="77777777" w:rsidR="00CF5D1A" w:rsidRPr="0016288C" w:rsidRDefault="00CF5D1A" w:rsidP="00CF5D1A">
      <w:pPr>
        <w:keepNext/>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lastRenderedPageBreak/>
        <w:drawing>
          <wp:inline distT="0" distB="0" distL="0" distR="0" wp14:anchorId="6C84C8DE" wp14:editId="3D1AE3DC">
            <wp:extent cx="3304830" cy="295684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18658" cy="2969217"/>
                    </a:xfrm>
                    <a:prstGeom prst="rect">
                      <a:avLst/>
                    </a:prstGeom>
                  </pic:spPr>
                </pic:pic>
              </a:graphicData>
            </a:graphic>
          </wp:inline>
        </w:drawing>
      </w:r>
    </w:p>
    <w:p w14:paraId="0AD31611" w14:textId="55AADC1D" w:rsidR="00CF5D1A" w:rsidRPr="0016288C" w:rsidRDefault="00CF5D1A" w:rsidP="00CF5D1A">
      <w:pPr>
        <w:pStyle w:val="Caption"/>
        <w:rPr>
          <w:rFonts w:ascii="Times New Roman" w:hAnsi="Times New Roman" w:cs="Times New Roman"/>
          <w:color w:val="000000" w:themeColor="text1"/>
        </w:rPr>
      </w:pPr>
      <w:bookmarkStart w:id="595" w:name="_Ref189030"/>
      <w:r w:rsidRPr="0016288C">
        <w:rPr>
          <w:rFonts w:ascii="Times New Roman" w:hAnsi="Times New Roman" w:cs="Times New Roman"/>
          <w:color w:val="000000" w:themeColor="text1"/>
        </w:rPr>
        <w:t xml:space="preserve">Figure </w:t>
      </w:r>
      <w:bookmarkEnd w:id="595"/>
      <w:r w:rsidR="0060035F">
        <w:rPr>
          <w:rFonts w:ascii="Times New Roman" w:hAnsi="Times New Roman" w:cs="Times New Roman"/>
          <w:noProof/>
          <w:color w:val="000000" w:themeColor="text1"/>
        </w:rPr>
        <w:t>D</w:t>
      </w:r>
      <w:r w:rsidR="008607A1">
        <w:rPr>
          <w:rFonts w:ascii="Times New Roman" w:hAnsi="Times New Roman" w:cs="Times New Roman"/>
          <w:noProof/>
          <w:color w:val="000000" w:themeColor="text1"/>
        </w:rPr>
        <w:t>4</w:t>
      </w:r>
      <w:r w:rsidRPr="0016288C">
        <w:rPr>
          <w:rFonts w:ascii="Times New Roman" w:hAnsi="Times New Roman" w:cs="Times New Roman"/>
          <w:color w:val="000000" w:themeColor="text1"/>
        </w:rPr>
        <w:t>. Modeled versus measured soil moisture in SCB (site means). Red points are calculated using a model trained on ICB data; black points are from a model trained on SCB data.</w:t>
      </w:r>
    </w:p>
    <w:p w14:paraId="5F023841" w14:textId="77777777" w:rsidR="00CF5D1A" w:rsidRPr="0016288C" w:rsidRDefault="00CF5D1A" w:rsidP="00CF5D1A">
      <w:pPr>
        <w:rPr>
          <w:rFonts w:ascii="Times New Roman" w:hAnsi="Times New Roman" w:cs="Times New Roman"/>
          <w:color w:val="000000" w:themeColor="text1"/>
        </w:rPr>
      </w:pPr>
    </w:p>
    <w:p w14:paraId="73350AA6" w14:textId="77777777" w:rsidR="00CF5D1A" w:rsidRPr="0016288C" w:rsidRDefault="00CF5D1A" w:rsidP="00CF5D1A">
      <w:pPr>
        <w:keepNext/>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4BA44876" wp14:editId="787CB307">
            <wp:extent cx="3631963" cy="2945538"/>
            <wp:effectExtent l="0" t="0" r="63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50916" cy="2960909"/>
                    </a:xfrm>
                    <a:prstGeom prst="rect">
                      <a:avLst/>
                    </a:prstGeom>
                  </pic:spPr>
                </pic:pic>
              </a:graphicData>
            </a:graphic>
          </wp:inline>
        </w:drawing>
      </w:r>
    </w:p>
    <w:p w14:paraId="1AFC1737" w14:textId="2668E1EB" w:rsidR="007549F4" w:rsidRDefault="00CF5D1A" w:rsidP="007549F4">
      <w:pPr>
        <w:pStyle w:val="Caption"/>
        <w:rPr>
          <w:rFonts w:ascii="Times New Roman" w:hAnsi="Times New Roman" w:cs="Times New Roman"/>
          <w:color w:val="000000" w:themeColor="text1"/>
        </w:rPr>
      </w:pPr>
      <w:bookmarkStart w:id="596" w:name="_Ref2328677"/>
      <w:r w:rsidRPr="0016288C">
        <w:rPr>
          <w:rFonts w:ascii="Times New Roman" w:hAnsi="Times New Roman" w:cs="Times New Roman"/>
          <w:color w:val="000000" w:themeColor="text1"/>
        </w:rPr>
        <w:t xml:space="preserve">Figure </w:t>
      </w:r>
      <w:bookmarkEnd w:id="596"/>
      <w:r w:rsidR="0060035F">
        <w:rPr>
          <w:rFonts w:ascii="Times New Roman" w:hAnsi="Times New Roman" w:cs="Times New Roman"/>
          <w:noProof/>
          <w:color w:val="000000" w:themeColor="text1"/>
        </w:rPr>
        <w:t>D</w:t>
      </w:r>
      <w:r w:rsidR="008607A1">
        <w:rPr>
          <w:rFonts w:ascii="Times New Roman" w:hAnsi="Times New Roman" w:cs="Times New Roman"/>
          <w:noProof/>
          <w:color w:val="000000" w:themeColor="text1"/>
        </w:rPr>
        <w:t>5</w:t>
      </w:r>
      <w:r w:rsidRPr="0016288C">
        <w:rPr>
          <w:rFonts w:ascii="Times New Roman" w:hAnsi="Times New Roman" w:cs="Times New Roman"/>
          <w:color w:val="000000" w:themeColor="text1"/>
        </w:rPr>
        <w:t xml:space="preserve">. Errors in predicting </w:t>
      </w:r>
      <w:del w:id="597" w:author="Sally Thompson" w:date="2019-05-01T13:07:00Z">
        <w:r w:rsidRPr="0016288C" w:rsidDel="003303F7">
          <w:rPr>
            <w:rFonts w:ascii="Times New Roman" w:hAnsi="Times New Roman" w:cs="Times New Roman"/>
            <w:color w:val="000000" w:themeColor="text1"/>
          </w:rPr>
          <w:delText>SLB</w:delText>
        </w:r>
      </w:del>
      <w:ins w:id="598" w:author="Sally Thompson" w:date="2019-05-01T13:07:00Z">
        <w:r w:rsidR="003303F7">
          <w:rPr>
            <w:rFonts w:ascii="Times New Roman" w:hAnsi="Times New Roman" w:cs="Times New Roman"/>
            <w:color w:val="000000" w:themeColor="text1"/>
          </w:rPr>
          <w:t>SCB</w:t>
        </w:r>
      </w:ins>
      <w:r w:rsidRPr="0016288C">
        <w:rPr>
          <w:rFonts w:ascii="Times New Roman" w:hAnsi="Times New Roman" w:cs="Times New Roman"/>
          <w:color w:val="000000" w:themeColor="text1"/>
        </w:rPr>
        <w:t xml:space="preserve"> soil moisture using a model trained on </w:t>
      </w:r>
      <w:del w:id="599" w:author="Sally Thompson" w:date="2019-05-01T13:07:00Z">
        <w:r w:rsidRPr="0016288C" w:rsidDel="003303F7">
          <w:rPr>
            <w:rFonts w:ascii="Times New Roman" w:hAnsi="Times New Roman" w:cs="Times New Roman"/>
            <w:color w:val="000000" w:themeColor="text1"/>
          </w:rPr>
          <w:delText>SLB</w:delText>
        </w:r>
      </w:del>
      <w:ins w:id="600" w:author="Sally Thompson" w:date="2019-05-01T13:07:00Z">
        <w:r w:rsidR="003303F7">
          <w:rPr>
            <w:rFonts w:ascii="Times New Roman" w:hAnsi="Times New Roman" w:cs="Times New Roman"/>
            <w:color w:val="000000" w:themeColor="text1"/>
          </w:rPr>
          <w:t>SCB</w:t>
        </w:r>
      </w:ins>
      <w:r w:rsidRPr="0016288C">
        <w:rPr>
          <w:rFonts w:ascii="Times New Roman" w:hAnsi="Times New Roman" w:cs="Times New Roman"/>
          <w:color w:val="000000" w:themeColor="text1"/>
        </w:rPr>
        <w:t xml:space="preserve"> data (grey) and on ICB data (red).</w:t>
      </w:r>
    </w:p>
    <w:p w14:paraId="6151DF7E" w14:textId="36C3E37F" w:rsidR="00962E8F" w:rsidRDefault="00962E8F" w:rsidP="00962E8F"/>
    <w:p w14:paraId="13FB3DEE" w14:textId="4E1C9360" w:rsidR="00962E8F" w:rsidRDefault="00962E8F" w:rsidP="00962E8F"/>
    <w:p w14:paraId="394EA0A5" w14:textId="628DFFF4" w:rsidR="00962E8F" w:rsidRDefault="00962E8F">
      <w:r>
        <w:br w:type="page"/>
      </w:r>
    </w:p>
    <w:p w14:paraId="7CA110EC" w14:textId="1EF5ED72" w:rsidR="00962E8F" w:rsidRPr="00641B54" w:rsidRDefault="00962E8F" w:rsidP="00962E8F">
      <w:pPr>
        <w:outlineLvl w:val="0"/>
        <w:rPr>
          <w:rFonts w:ascii="Times New Roman" w:hAnsi="Times New Roman" w:cs="Times New Roman"/>
          <w:sz w:val="32"/>
          <w:szCs w:val="32"/>
        </w:rPr>
      </w:pPr>
      <w:r w:rsidRPr="00641B54">
        <w:rPr>
          <w:rFonts w:ascii="Times New Roman" w:hAnsi="Times New Roman" w:cs="Times New Roman"/>
          <w:sz w:val="32"/>
          <w:szCs w:val="32"/>
        </w:rPr>
        <w:lastRenderedPageBreak/>
        <w:t xml:space="preserve">Appendix </w:t>
      </w:r>
      <w:r w:rsidR="0060035F">
        <w:rPr>
          <w:rFonts w:ascii="Times New Roman" w:hAnsi="Times New Roman" w:cs="Times New Roman"/>
          <w:sz w:val="32"/>
          <w:szCs w:val="32"/>
        </w:rPr>
        <w:t>E</w:t>
      </w:r>
      <w:r w:rsidRPr="00641B54">
        <w:rPr>
          <w:rFonts w:ascii="Times New Roman" w:hAnsi="Times New Roman" w:cs="Times New Roman"/>
          <w:sz w:val="32"/>
          <w:szCs w:val="32"/>
        </w:rPr>
        <w:t>: Details of landscape changes</w:t>
      </w:r>
    </w:p>
    <w:p w14:paraId="7C9AB6E7" w14:textId="0E4DB210" w:rsidR="00962E8F" w:rsidRDefault="00962E8F" w:rsidP="00962E8F">
      <w:pPr>
        <w:rPr>
          <w:rFonts w:ascii="Times New Roman" w:hAnsi="Times New Roman" w:cs="Times New Roman"/>
        </w:rPr>
      </w:pPr>
    </w:p>
    <w:p w14:paraId="55B4DB1D" w14:textId="12D28176" w:rsidR="004778A9" w:rsidRPr="004778A9" w:rsidRDefault="004778A9" w:rsidP="00962E8F">
      <w:pPr>
        <w:rPr>
          <w:rFonts w:ascii="Times New Roman" w:hAnsi="Times New Roman" w:cs="Times New Roman"/>
          <w:b/>
        </w:rPr>
      </w:pPr>
      <w:r w:rsidRPr="004778A9">
        <w:rPr>
          <w:rFonts w:ascii="Times New Roman" w:hAnsi="Times New Roman" w:cs="Times New Roman"/>
          <w:b/>
        </w:rPr>
        <w:t>Methods:</w:t>
      </w:r>
    </w:p>
    <w:p w14:paraId="30BD4BC8" w14:textId="77777777" w:rsidR="004778A9" w:rsidRPr="00962E8F" w:rsidRDefault="004778A9" w:rsidP="00962E8F">
      <w:pPr>
        <w:rPr>
          <w:rFonts w:ascii="Times New Roman" w:hAnsi="Times New Roman" w:cs="Times New Roman"/>
        </w:rPr>
      </w:pPr>
    </w:p>
    <w:p w14:paraId="2CEB1862"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 xml:space="preserve">In order to quantify landscape changes in SCB, as well as compare these changes to ICB, we used the FRAGSTATS package to calculate various land cover metrics. </w:t>
      </w:r>
    </w:p>
    <w:p w14:paraId="5213394F" w14:textId="60DDC893" w:rsidR="00962E8F" w:rsidRDefault="00962E8F" w:rsidP="00962E8F">
      <w:pPr>
        <w:ind w:firstLine="720"/>
        <w:rPr>
          <w:rFonts w:ascii="Times New Roman" w:hAnsi="Times New Roman" w:cs="Times New Roman"/>
        </w:rPr>
      </w:pPr>
      <w:r w:rsidRPr="00962E8F">
        <w:rPr>
          <w:rFonts w:ascii="Times New Roman" w:hAnsi="Times New Roman" w:cs="Times New Roman"/>
        </w:rPr>
        <w:t xml:space="preserve">For both ICB and </w:t>
      </w:r>
      <w:proofErr w:type="spellStart"/>
      <w:r w:rsidRPr="00962E8F">
        <w:rPr>
          <w:rFonts w:ascii="Times New Roman" w:hAnsi="Times New Roman" w:cs="Times New Roman"/>
        </w:rPr>
        <w:t>and</w:t>
      </w:r>
      <w:proofErr w:type="spellEnd"/>
      <w:r w:rsidRPr="00962E8F">
        <w:rPr>
          <w:rFonts w:ascii="Times New Roman" w:hAnsi="Times New Roman" w:cs="Times New Roman"/>
        </w:rPr>
        <w:t xml:space="preserve"> SCB, the land cover was div</w:t>
      </w:r>
      <w:r>
        <w:rPr>
          <w:rFonts w:ascii="Times New Roman" w:hAnsi="Times New Roman" w:cs="Times New Roman"/>
        </w:rPr>
        <w:t xml:space="preserve">ided into four broad vegetation </w:t>
      </w:r>
      <w:r w:rsidRPr="00962E8F">
        <w:rPr>
          <w:rFonts w:ascii="Times New Roman" w:hAnsi="Times New Roman" w:cs="Times New Roman"/>
        </w:rPr>
        <w:t xml:space="preserve">classes: forest, shrub, sparse meadow, and dense meadow. </w:t>
      </w:r>
      <w:r w:rsidR="004778A9">
        <w:rPr>
          <w:rFonts w:ascii="Times New Roman" w:hAnsi="Times New Roman" w:cs="Times New Roman"/>
        </w:rPr>
        <w:t>Areas south of the southernmost extent of historical fires were removed from the landscape change analysis, since this area consisted mostly of isolated patches of vegetation surrounded by rock and caused misleading values. Isolated pixels surrounded by different vegetation types were removed from the maps before processing by merging them with the surrounding vegetation type; this minimized differences caused by small isolated patches that were likely due to classification error or would be difficult to capture the same way using two sets of imagery.</w:t>
      </w:r>
    </w:p>
    <w:p w14:paraId="37648798" w14:textId="6629CA4C" w:rsidR="001956EB" w:rsidRPr="00962E8F" w:rsidRDefault="001956EB" w:rsidP="00962E8F">
      <w:pPr>
        <w:ind w:firstLine="720"/>
        <w:rPr>
          <w:rFonts w:ascii="Times New Roman" w:hAnsi="Times New Roman" w:cs="Times New Roman"/>
        </w:rPr>
      </w:pPr>
      <w:r>
        <w:rPr>
          <w:rFonts w:ascii="Times New Roman" w:hAnsi="Times New Roman" w:cs="Times New Roman"/>
        </w:rPr>
        <w:t xml:space="preserve"> For S</w:t>
      </w:r>
      <w:r w:rsidR="00A944A8">
        <w:rPr>
          <w:rFonts w:ascii="Times New Roman" w:hAnsi="Times New Roman" w:cs="Times New Roman"/>
        </w:rPr>
        <w:t>C</w:t>
      </w:r>
      <w:r>
        <w:rPr>
          <w:rFonts w:ascii="Times New Roman" w:hAnsi="Times New Roman" w:cs="Times New Roman"/>
        </w:rPr>
        <w:t xml:space="preserve">B, calculations were performed on vegetation maps created from images taken in 1973 and 2014. For ICB, the imagery dates from 1969/70, 1987, 1997, </w:t>
      </w:r>
      <w:r w:rsidR="002D25B9">
        <w:rPr>
          <w:rFonts w:ascii="Times New Roman" w:hAnsi="Times New Roman" w:cs="Times New Roman"/>
        </w:rPr>
        <w:t xml:space="preserve">2005, </w:t>
      </w:r>
      <w:r>
        <w:rPr>
          <w:rFonts w:ascii="Times New Roman" w:hAnsi="Times New Roman" w:cs="Times New Roman"/>
        </w:rPr>
        <w:t>and 20</w:t>
      </w:r>
      <w:r w:rsidR="002D25B9">
        <w:rPr>
          <w:rFonts w:ascii="Times New Roman" w:hAnsi="Times New Roman" w:cs="Times New Roman"/>
        </w:rPr>
        <w:t>12</w:t>
      </w:r>
      <w:r>
        <w:rPr>
          <w:rFonts w:ascii="Times New Roman" w:hAnsi="Times New Roman" w:cs="Times New Roman"/>
        </w:rPr>
        <w:t xml:space="preserve">. </w:t>
      </w:r>
      <w:r w:rsidR="002D25B9">
        <w:rPr>
          <w:rFonts w:ascii="Times New Roman" w:hAnsi="Times New Roman" w:cs="Times New Roman"/>
        </w:rPr>
        <w:t>For both watersheds, the first year of imagery (either 1973 or 1969/70) coincides with the end of a long period of fire suppression, prior to the use of managed wildfire.</w:t>
      </w:r>
    </w:p>
    <w:p w14:paraId="7012FDC5" w14:textId="77777777" w:rsidR="00962E8F" w:rsidRDefault="00962E8F" w:rsidP="00962E8F">
      <w:pPr>
        <w:rPr>
          <w:rFonts w:ascii="Times New Roman" w:hAnsi="Times New Roman" w:cs="Times New Roman"/>
        </w:rPr>
      </w:pPr>
    </w:p>
    <w:p w14:paraId="468A7BC1" w14:textId="1AD3494B" w:rsidR="00962E8F" w:rsidRDefault="004778A9" w:rsidP="00962E8F">
      <w:pPr>
        <w:rPr>
          <w:rFonts w:ascii="Times New Roman" w:hAnsi="Times New Roman" w:cs="Times New Roman"/>
        </w:rPr>
      </w:pPr>
      <w:r>
        <w:rPr>
          <w:rFonts w:ascii="Times New Roman" w:hAnsi="Times New Roman" w:cs="Times New Roman"/>
        </w:rPr>
        <w:t>Landscape Metrics:</w:t>
      </w:r>
    </w:p>
    <w:p w14:paraId="58829AE7" w14:textId="77777777" w:rsidR="004778A9" w:rsidRPr="00962E8F" w:rsidRDefault="004778A9" w:rsidP="00962E8F">
      <w:pPr>
        <w:rPr>
          <w:rFonts w:ascii="Times New Roman" w:hAnsi="Times New Roman" w:cs="Times New Roman"/>
        </w:rPr>
      </w:pPr>
    </w:p>
    <w:p w14:paraId="49BA7A6C"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Diversity indices have been shown to capture fire-related landscape changes well (</w:t>
      </w:r>
      <w:commentRangeStart w:id="601"/>
      <w:proofErr w:type="spellStart"/>
      <w:r w:rsidRPr="008203BD">
        <w:rPr>
          <w:rFonts w:ascii="Times New Roman" w:hAnsi="Times New Roman" w:cs="Times New Roman"/>
          <w:color w:val="FF0000"/>
        </w:rPr>
        <w:t>Romme</w:t>
      </w:r>
      <w:proofErr w:type="spellEnd"/>
      <w:r w:rsidRPr="008203BD">
        <w:rPr>
          <w:rFonts w:ascii="Times New Roman" w:hAnsi="Times New Roman" w:cs="Times New Roman"/>
          <w:color w:val="FF0000"/>
        </w:rPr>
        <w:t>, 1982</w:t>
      </w:r>
      <w:r w:rsidRPr="00962E8F">
        <w:rPr>
          <w:rFonts w:ascii="Times New Roman" w:hAnsi="Times New Roman" w:cs="Times New Roman"/>
        </w:rPr>
        <w:t xml:space="preserve">). </w:t>
      </w:r>
      <w:commentRangeEnd w:id="601"/>
      <w:r w:rsidR="008203BD">
        <w:rPr>
          <w:rStyle w:val="CommentReference"/>
        </w:rPr>
        <w:commentReference w:id="601"/>
      </w:r>
      <w:r w:rsidRPr="00962E8F">
        <w:rPr>
          <w:rFonts w:ascii="Times New Roman" w:hAnsi="Times New Roman" w:cs="Times New Roman"/>
        </w:rPr>
        <w:t>They describe heterogeneity by measuring how patches of vegetation are distributed spatially across the landscape. We evaluated the following diversity metrics:</w:t>
      </w:r>
    </w:p>
    <w:p w14:paraId="11F75CE0"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Shannon’s Evenness Index (SHEI) is the Shannon’s Diversity Index (calculated using information theory) divided by the maximum diversity given the number of cover types present (</w:t>
      </w:r>
      <w:proofErr w:type="spellStart"/>
      <w:r w:rsidRPr="008203BD">
        <w:rPr>
          <w:rFonts w:ascii="Times New Roman" w:hAnsi="Times New Roman" w:cs="Times New Roman"/>
          <w:color w:val="FF0000"/>
        </w:rPr>
        <w:t>McGarigal</w:t>
      </w:r>
      <w:proofErr w:type="spellEnd"/>
      <w:r w:rsidRPr="008203BD">
        <w:rPr>
          <w:rFonts w:ascii="Times New Roman" w:hAnsi="Times New Roman" w:cs="Times New Roman"/>
          <w:color w:val="FF0000"/>
        </w:rPr>
        <w:t xml:space="preserve"> et al., 2012</w:t>
      </w:r>
      <w:r w:rsidRPr="00962E8F">
        <w:rPr>
          <w:rFonts w:ascii="Times New Roman" w:hAnsi="Times New Roman" w:cs="Times New Roman"/>
        </w:rPr>
        <w:t>). An evenness index of 1 would mean that all vegetation types were equally represented in the landscape; higher evenness means more landscape diversity.</w:t>
      </w:r>
    </w:p>
    <w:p w14:paraId="59B2B678"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Simpson’s Evenness Index (SIEI) is similar, but is calculated using the probability that any two cells selected at random would be different patch types (</w:t>
      </w:r>
      <w:proofErr w:type="spellStart"/>
      <w:r w:rsidRPr="008203BD">
        <w:rPr>
          <w:rFonts w:ascii="Times New Roman" w:hAnsi="Times New Roman" w:cs="Times New Roman"/>
          <w:color w:val="FF0000"/>
        </w:rPr>
        <w:t>McGarigal</w:t>
      </w:r>
      <w:proofErr w:type="spellEnd"/>
      <w:r w:rsidRPr="008203BD">
        <w:rPr>
          <w:rFonts w:ascii="Times New Roman" w:hAnsi="Times New Roman" w:cs="Times New Roman"/>
          <w:color w:val="FF0000"/>
        </w:rPr>
        <w:t xml:space="preserve"> et al., 2012</w:t>
      </w:r>
      <w:r w:rsidRPr="00962E8F">
        <w:rPr>
          <w:rFonts w:ascii="Times New Roman" w:hAnsi="Times New Roman" w:cs="Times New Roman"/>
        </w:rPr>
        <w:t>). Again, a value of 1 would mean that all patch types cover an equal area, and a value near 0 would mean that one type dominated nearly all of the landscape. We include both evenness indices in order to verify that the exact method of calculating evenness does not affect our results.</w:t>
      </w:r>
    </w:p>
    <w:p w14:paraId="380F032B"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Aggregation Index (AI) is a measure of how much each vegetation type is clumped into a few large groups (high aggregation) or spread into many small groups (low aggregation).</w:t>
      </w:r>
    </w:p>
    <w:p w14:paraId="457D2CFD" w14:textId="77777777" w:rsidR="00962E8F" w:rsidRDefault="00962E8F" w:rsidP="00962E8F">
      <w:pPr>
        <w:rPr>
          <w:rFonts w:ascii="Times New Roman" w:hAnsi="Times New Roman" w:cs="Times New Roman"/>
        </w:rPr>
      </w:pPr>
    </w:p>
    <w:p w14:paraId="32F95FD7" w14:textId="0C24E60E" w:rsidR="00962E8F" w:rsidRDefault="00962E8F" w:rsidP="00962E8F">
      <w:pPr>
        <w:rPr>
          <w:rFonts w:ascii="Times New Roman" w:hAnsi="Times New Roman" w:cs="Times New Roman"/>
        </w:rPr>
      </w:pPr>
      <w:r w:rsidRPr="00962E8F">
        <w:rPr>
          <w:rFonts w:ascii="Times New Roman" w:hAnsi="Times New Roman" w:cs="Times New Roman"/>
        </w:rPr>
        <w:t>Pat</w:t>
      </w:r>
      <w:r w:rsidR="004778A9">
        <w:rPr>
          <w:rFonts w:ascii="Times New Roman" w:hAnsi="Times New Roman" w:cs="Times New Roman"/>
        </w:rPr>
        <w:t>ch properties within each class:</w:t>
      </w:r>
    </w:p>
    <w:p w14:paraId="30582BEF" w14:textId="77777777" w:rsidR="004778A9" w:rsidRPr="00962E8F" w:rsidRDefault="004778A9" w:rsidP="00962E8F">
      <w:pPr>
        <w:rPr>
          <w:rFonts w:ascii="Times New Roman" w:hAnsi="Times New Roman" w:cs="Times New Roman"/>
        </w:rPr>
      </w:pPr>
    </w:p>
    <w:p w14:paraId="23DE7F11"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Patch properties describe local-scale heterogeneity and the size and shape of individual vegetation patches. For this study, we selected metrics which have been shown to be consistent across many different landscapes (</w:t>
      </w:r>
      <w:r w:rsidRPr="008203BD">
        <w:rPr>
          <w:rFonts w:ascii="Times New Roman" w:hAnsi="Times New Roman" w:cs="Times New Roman"/>
          <w:color w:val="FF0000"/>
        </w:rPr>
        <w:t>Cushman et al., 2008</w:t>
      </w:r>
      <w:r w:rsidRPr="00962E8F">
        <w:rPr>
          <w:rFonts w:ascii="Times New Roman" w:hAnsi="Times New Roman" w:cs="Times New Roman"/>
        </w:rPr>
        <w:t>):</w:t>
      </w:r>
    </w:p>
    <w:p w14:paraId="29BD7F5A"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Largest patch percent area (LPI) gives the percent of the total vegetated area taken up by the largest contiguous vegetation patch within each vegetation class. This metric gives an idea of the maximum area dominated by a single type of overstory.</w:t>
      </w:r>
    </w:p>
    <w:p w14:paraId="65CB60CE"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 xml:space="preserve">Fractal dimension (FRAC) measures how complex and plane-filling the shapes are by using the relationship between the area and perimeter of a patch. As the dimension approaches 2, </w:t>
      </w:r>
      <w:r w:rsidRPr="00962E8F">
        <w:rPr>
          <w:rFonts w:ascii="Times New Roman" w:hAnsi="Times New Roman" w:cs="Times New Roman"/>
        </w:rPr>
        <w:lastRenderedPageBreak/>
        <w:t>perimeter is maximized for a given area of coverage, while for simple geometries such as squares or circles the dimension is 1 (</w:t>
      </w:r>
      <w:proofErr w:type="spellStart"/>
      <w:r w:rsidRPr="008203BD">
        <w:rPr>
          <w:rFonts w:ascii="Times New Roman" w:hAnsi="Times New Roman" w:cs="Times New Roman"/>
          <w:color w:val="FF0000"/>
        </w:rPr>
        <w:t>McGarigal</w:t>
      </w:r>
      <w:proofErr w:type="spellEnd"/>
      <w:r w:rsidRPr="008203BD">
        <w:rPr>
          <w:rFonts w:ascii="Times New Roman" w:hAnsi="Times New Roman" w:cs="Times New Roman"/>
          <w:color w:val="FF0000"/>
        </w:rPr>
        <w:t xml:space="preserve"> et al., 2012</w:t>
      </w:r>
      <w:r w:rsidRPr="00962E8F">
        <w:rPr>
          <w:rFonts w:ascii="Times New Roman" w:hAnsi="Times New Roman" w:cs="Times New Roman"/>
        </w:rPr>
        <w:t>). For example: a vegetation class with a low fractal dimension whose largest patch covers a large area indicates a spatially homogeneous region. On the other hand, a high fractal dimension suggests an increase in the total length of boundaries between patches of different types, thus increasing local heterogeneity.</w:t>
      </w:r>
    </w:p>
    <w:p w14:paraId="4FB08CB5" w14:textId="21EC91D5" w:rsidR="00962E8F" w:rsidRDefault="00962E8F" w:rsidP="00962E8F">
      <w:pPr>
        <w:ind w:firstLine="720"/>
        <w:rPr>
          <w:rFonts w:ascii="Times New Roman" w:hAnsi="Times New Roman" w:cs="Times New Roman"/>
        </w:rPr>
      </w:pPr>
      <w:r w:rsidRPr="00962E8F">
        <w:rPr>
          <w:rFonts w:ascii="Times New Roman" w:hAnsi="Times New Roman" w:cs="Times New Roman"/>
        </w:rPr>
        <w:t>In addition to these metrics, we calculated the mean and standard deviation of the areas of all patches within each vegetation class. These measures help capture the changes in the distribution of patch sizes.</w:t>
      </w:r>
    </w:p>
    <w:p w14:paraId="0BA364E2" w14:textId="0D24AF68" w:rsidR="004778A9" w:rsidRDefault="004778A9" w:rsidP="00962E8F">
      <w:pPr>
        <w:ind w:firstLine="720"/>
        <w:rPr>
          <w:rFonts w:ascii="Times New Roman" w:hAnsi="Times New Roman" w:cs="Times New Roman"/>
        </w:rPr>
      </w:pPr>
    </w:p>
    <w:p w14:paraId="5369E0FA" w14:textId="168A340E" w:rsidR="004778A9" w:rsidRDefault="004778A9" w:rsidP="00962E8F">
      <w:pPr>
        <w:ind w:firstLine="720"/>
        <w:rPr>
          <w:rFonts w:ascii="Times New Roman" w:hAnsi="Times New Roman" w:cs="Times New Roman"/>
        </w:rPr>
      </w:pPr>
      <w:r>
        <w:rPr>
          <w:rFonts w:ascii="Times New Roman" w:hAnsi="Times New Roman" w:cs="Times New Roman"/>
        </w:rPr>
        <w:t>All calculations were made on a rasterized vegetation map with a spatial resolution of 5 meters. This spatial resolution was chosen to match with calculations made on ICB vegetation (</w:t>
      </w:r>
      <w:r w:rsidRPr="004778A9">
        <w:rPr>
          <w:rFonts w:ascii="Times New Roman" w:hAnsi="Times New Roman" w:cs="Times New Roman"/>
          <w:color w:val="FF0000"/>
        </w:rPr>
        <w:t xml:space="preserve">CITE </w:t>
      </w:r>
      <w:proofErr w:type="spellStart"/>
      <w:r w:rsidRPr="004778A9">
        <w:rPr>
          <w:rFonts w:ascii="Times New Roman" w:hAnsi="Times New Roman" w:cs="Times New Roman"/>
          <w:color w:val="FF0000"/>
        </w:rPr>
        <w:t>Boisrame</w:t>
      </w:r>
      <w:proofErr w:type="spellEnd"/>
      <w:r w:rsidRPr="004778A9">
        <w:rPr>
          <w:rFonts w:ascii="Times New Roman" w:hAnsi="Times New Roman" w:cs="Times New Roman"/>
          <w:color w:val="FF0000"/>
        </w:rPr>
        <w:t xml:space="preserve"> et al. FEM</w:t>
      </w:r>
      <w:r>
        <w:rPr>
          <w:rFonts w:ascii="Times New Roman" w:hAnsi="Times New Roman" w:cs="Times New Roman"/>
        </w:rPr>
        <w:t>).</w:t>
      </w:r>
    </w:p>
    <w:p w14:paraId="69CADA9C" w14:textId="0A9F1876" w:rsidR="00962E8F" w:rsidRDefault="00962E8F" w:rsidP="00962E8F">
      <w:pPr>
        <w:rPr>
          <w:rFonts w:ascii="Times New Roman" w:hAnsi="Times New Roman" w:cs="Times New Roman"/>
        </w:rPr>
      </w:pPr>
    </w:p>
    <w:p w14:paraId="147A0D88" w14:textId="039A16A3" w:rsidR="00962E8F" w:rsidRPr="004778A9" w:rsidRDefault="00962E8F" w:rsidP="00962E8F">
      <w:pPr>
        <w:rPr>
          <w:rFonts w:ascii="Times New Roman" w:hAnsi="Times New Roman" w:cs="Times New Roman"/>
          <w:b/>
        </w:rPr>
      </w:pPr>
      <w:commentRangeStart w:id="602"/>
      <w:r w:rsidRPr="004778A9">
        <w:rPr>
          <w:rFonts w:ascii="Times New Roman" w:hAnsi="Times New Roman" w:cs="Times New Roman"/>
          <w:b/>
        </w:rPr>
        <w:t>Results</w:t>
      </w:r>
      <w:r w:rsidR="008E1743">
        <w:rPr>
          <w:rFonts w:ascii="Times New Roman" w:hAnsi="Times New Roman" w:cs="Times New Roman"/>
          <w:b/>
        </w:rPr>
        <w:t xml:space="preserve"> and Discussion</w:t>
      </w:r>
      <w:r w:rsidRPr="004778A9">
        <w:rPr>
          <w:rFonts w:ascii="Times New Roman" w:hAnsi="Times New Roman" w:cs="Times New Roman"/>
          <w:b/>
        </w:rPr>
        <w:t>:</w:t>
      </w:r>
      <w:commentRangeEnd w:id="602"/>
      <w:r w:rsidR="004778A9">
        <w:rPr>
          <w:rStyle w:val="CommentReference"/>
        </w:rPr>
        <w:commentReference w:id="602"/>
      </w:r>
    </w:p>
    <w:p w14:paraId="4A1E9F0B" w14:textId="61EB1D47" w:rsidR="00962E8F" w:rsidRPr="004778A9" w:rsidRDefault="00962E8F" w:rsidP="00962E8F">
      <w:pPr>
        <w:rPr>
          <w:rFonts w:ascii="Times New Roman" w:hAnsi="Times New Roman" w:cs="Times New Roman"/>
          <w:i/>
          <w:color w:val="000000" w:themeColor="text1"/>
        </w:rPr>
      </w:pPr>
    </w:p>
    <w:p w14:paraId="46CEC00D" w14:textId="31FAE3A3" w:rsidR="008E1743" w:rsidRDefault="004778A9" w:rsidP="004778A9">
      <w:pPr>
        <w:ind w:firstLine="720"/>
        <w:rPr>
          <w:rFonts w:ascii="Times New Roman" w:hAnsi="Times New Roman" w:cs="Times New Roman"/>
          <w:color w:val="000000" w:themeColor="text1"/>
        </w:rPr>
      </w:pPr>
      <w:r w:rsidRPr="004778A9">
        <w:rPr>
          <w:rFonts w:ascii="Times New Roman" w:hAnsi="Times New Roman" w:cs="Times New Roman"/>
          <w:color w:val="000000" w:themeColor="text1"/>
        </w:rPr>
        <w:t xml:space="preserve">Sugarloaf Creek Basin (SCB) showed a much smaller degree of landscape change than </w:t>
      </w:r>
      <w:proofErr w:type="spellStart"/>
      <w:r w:rsidRPr="004778A9">
        <w:rPr>
          <w:rFonts w:ascii="Times New Roman" w:hAnsi="Times New Roman" w:cs="Times New Roman"/>
          <w:color w:val="000000" w:themeColor="text1"/>
        </w:rPr>
        <w:t>Illilouette</w:t>
      </w:r>
      <w:proofErr w:type="spellEnd"/>
      <w:r w:rsidRPr="004778A9">
        <w:rPr>
          <w:rFonts w:ascii="Times New Roman" w:hAnsi="Times New Roman" w:cs="Times New Roman"/>
          <w:color w:val="000000" w:themeColor="text1"/>
        </w:rPr>
        <w:t xml:space="preserve"> Creek Basin (ICB).</w:t>
      </w:r>
      <w:r>
        <w:rPr>
          <w:rFonts w:ascii="Times New Roman" w:hAnsi="Times New Roman" w:cs="Times New Roman"/>
          <w:color w:val="000000" w:themeColor="text1"/>
        </w:rPr>
        <w:t xml:space="preserve"> </w:t>
      </w:r>
      <w:r w:rsidR="008E1743">
        <w:rPr>
          <w:rFonts w:ascii="Times New Roman" w:hAnsi="Times New Roman" w:cs="Times New Roman"/>
          <w:color w:val="000000" w:themeColor="text1"/>
        </w:rPr>
        <w:t xml:space="preserve">Diversity indices increased over time for both watersheds, but the change was negligible for </w:t>
      </w:r>
      <w:del w:id="603" w:author="Sally Thompson" w:date="2019-05-01T13:07:00Z">
        <w:r w:rsidR="008E1743" w:rsidDel="003303F7">
          <w:rPr>
            <w:rFonts w:ascii="Times New Roman" w:hAnsi="Times New Roman" w:cs="Times New Roman"/>
            <w:color w:val="000000" w:themeColor="text1"/>
          </w:rPr>
          <w:delText>SLB</w:delText>
        </w:r>
      </w:del>
      <w:ins w:id="604" w:author="Sally Thompson" w:date="2019-05-01T13:07:00Z">
        <w:r w:rsidR="003303F7">
          <w:rPr>
            <w:rFonts w:ascii="Times New Roman" w:hAnsi="Times New Roman" w:cs="Times New Roman"/>
            <w:color w:val="000000" w:themeColor="text1"/>
          </w:rPr>
          <w:t>SCB</w:t>
        </w:r>
      </w:ins>
      <w:r w:rsidR="008E1743">
        <w:rPr>
          <w:rFonts w:ascii="Times New Roman" w:hAnsi="Times New Roman" w:cs="Times New Roman"/>
          <w:color w:val="000000" w:themeColor="text1"/>
        </w:rPr>
        <w:t xml:space="preserve">, showing that landscape diversity rose only very slightly in response to fire (Figure </w:t>
      </w:r>
      <w:r w:rsidR="0060035F">
        <w:rPr>
          <w:rFonts w:ascii="Times New Roman" w:hAnsi="Times New Roman" w:cs="Times New Roman"/>
          <w:color w:val="000000" w:themeColor="text1"/>
        </w:rPr>
        <w:t>E</w:t>
      </w:r>
      <w:r w:rsidR="008E1743">
        <w:rPr>
          <w:rFonts w:ascii="Times New Roman" w:hAnsi="Times New Roman" w:cs="Times New Roman"/>
          <w:color w:val="000000" w:themeColor="text1"/>
        </w:rPr>
        <w:t xml:space="preserve">1). The landscape-scale aggregation index increased slightly over time in </w:t>
      </w:r>
      <w:del w:id="605" w:author="Sally Thompson" w:date="2019-05-01T13:07:00Z">
        <w:r w:rsidR="008E1743" w:rsidDel="003303F7">
          <w:rPr>
            <w:rFonts w:ascii="Times New Roman" w:hAnsi="Times New Roman" w:cs="Times New Roman"/>
            <w:color w:val="000000" w:themeColor="text1"/>
          </w:rPr>
          <w:delText>SLB</w:delText>
        </w:r>
      </w:del>
      <w:ins w:id="606" w:author="Sally Thompson" w:date="2019-05-01T13:07:00Z">
        <w:r w:rsidR="003303F7">
          <w:rPr>
            <w:rFonts w:ascii="Times New Roman" w:hAnsi="Times New Roman" w:cs="Times New Roman"/>
            <w:color w:val="000000" w:themeColor="text1"/>
          </w:rPr>
          <w:t>SCB</w:t>
        </w:r>
      </w:ins>
      <w:r w:rsidR="008E1743">
        <w:rPr>
          <w:rFonts w:ascii="Times New Roman" w:hAnsi="Times New Roman" w:cs="Times New Roman"/>
          <w:color w:val="000000" w:themeColor="text1"/>
        </w:rPr>
        <w:t xml:space="preserve">, in contrast to a decrease in ICB (Figure </w:t>
      </w:r>
      <w:r w:rsidR="0060035F">
        <w:rPr>
          <w:rFonts w:ascii="Times New Roman" w:hAnsi="Times New Roman" w:cs="Times New Roman"/>
          <w:color w:val="000000" w:themeColor="text1"/>
        </w:rPr>
        <w:t>E</w:t>
      </w:r>
      <w:r w:rsidR="008E1743">
        <w:rPr>
          <w:rFonts w:ascii="Times New Roman" w:hAnsi="Times New Roman" w:cs="Times New Roman"/>
          <w:color w:val="000000" w:themeColor="text1"/>
        </w:rPr>
        <w:t>2). This could be due to fires creating larger areas of sparse meadow that are more aggregated than pre-burn meadow areas</w:t>
      </w:r>
      <w:r w:rsidR="001956EB">
        <w:rPr>
          <w:rFonts w:ascii="Times New Roman" w:hAnsi="Times New Roman" w:cs="Times New Roman"/>
          <w:color w:val="000000" w:themeColor="text1"/>
        </w:rPr>
        <w:t xml:space="preserve"> (Figure </w:t>
      </w:r>
      <w:r w:rsidR="0060035F">
        <w:rPr>
          <w:rFonts w:ascii="Times New Roman" w:hAnsi="Times New Roman" w:cs="Times New Roman"/>
          <w:color w:val="000000" w:themeColor="text1"/>
        </w:rPr>
        <w:t>E</w:t>
      </w:r>
      <w:r w:rsidR="001956EB">
        <w:rPr>
          <w:rFonts w:ascii="Times New Roman" w:hAnsi="Times New Roman" w:cs="Times New Roman"/>
          <w:color w:val="000000" w:themeColor="text1"/>
        </w:rPr>
        <w:t>3b)</w:t>
      </w:r>
      <w:r w:rsidR="008E1743">
        <w:rPr>
          <w:rFonts w:ascii="Times New Roman" w:hAnsi="Times New Roman" w:cs="Times New Roman"/>
          <w:color w:val="000000" w:themeColor="text1"/>
        </w:rPr>
        <w:t>.</w:t>
      </w:r>
      <w:r w:rsidR="001956EB">
        <w:rPr>
          <w:rFonts w:ascii="Times New Roman" w:hAnsi="Times New Roman" w:cs="Times New Roman"/>
          <w:color w:val="000000" w:themeColor="text1"/>
        </w:rPr>
        <w:t xml:space="preserve"> </w:t>
      </w:r>
      <w:r w:rsidR="00EE1846">
        <w:rPr>
          <w:rFonts w:ascii="Times New Roman" w:hAnsi="Times New Roman" w:cs="Times New Roman"/>
          <w:color w:val="000000" w:themeColor="text1"/>
        </w:rPr>
        <w:t>The size of the largest vegetation patches</w:t>
      </w:r>
      <w:r w:rsidR="001956EB">
        <w:rPr>
          <w:rFonts w:ascii="Times New Roman" w:hAnsi="Times New Roman" w:cs="Times New Roman"/>
          <w:color w:val="000000" w:themeColor="text1"/>
        </w:rPr>
        <w:t xml:space="preserve"> did not vary </w:t>
      </w:r>
      <w:r w:rsidR="00FE0EAB">
        <w:rPr>
          <w:rFonts w:ascii="Times New Roman" w:hAnsi="Times New Roman" w:cs="Times New Roman"/>
          <w:color w:val="000000" w:themeColor="text1"/>
        </w:rPr>
        <w:t>appreciab</w:t>
      </w:r>
      <w:r w:rsidR="001956EB">
        <w:rPr>
          <w:rFonts w:ascii="Times New Roman" w:hAnsi="Times New Roman" w:cs="Times New Roman"/>
          <w:color w:val="000000" w:themeColor="text1"/>
        </w:rPr>
        <w:t xml:space="preserve">ly in </w:t>
      </w:r>
      <w:del w:id="607" w:author="Sally Thompson" w:date="2019-05-01T13:07:00Z">
        <w:r w:rsidR="001956EB" w:rsidDel="003303F7">
          <w:rPr>
            <w:rFonts w:ascii="Times New Roman" w:hAnsi="Times New Roman" w:cs="Times New Roman"/>
            <w:color w:val="000000" w:themeColor="text1"/>
          </w:rPr>
          <w:delText>SLB</w:delText>
        </w:r>
      </w:del>
      <w:ins w:id="608" w:author="Sally Thompson" w:date="2019-05-01T13:07:00Z">
        <w:r w:rsidR="003303F7">
          <w:rPr>
            <w:rFonts w:ascii="Times New Roman" w:hAnsi="Times New Roman" w:cs="Times New Roman"/>
            <w:color w:val="000000" w:themeColor="text1"/>
          </w:rPr>
          <w:t>SCB</w:t>
        </w:r>
      </w:ins>
      <w:r w:rsidR="001956EB">
        <w:rPr>
          <w:rFonts w:ascii="Times New Roman" w:hAnsi="Times New Roman" w:cs="Times New Roman"/>
          <w:color w:val="000000" w:themeColor="text1"/>
        </w:rPr>
        <w:t xml:space="preserve"> between 1973 and 2014</w:t>
      </w:r>
      <w:r w:rsidR="002D25B9">
        <w:rPr>
          <w:rFonts w:ascii="Times New Roman" w:hAnsi="Times New Roman" w:cs="Times New Roman"/>
          <w:color w:val="000000" w:themeColor="text1"/>
        </w:rPr>
        <w:t>, with the exception</w:t>
      </w:r>
      <w:r w:rsidR="00EE1846">
        <w:rPr>
          <w:rFonts w:ascii="Times New Roman" w:hAnsi="Times New Roman" w:cs="Times New Roman"/>
          <w:color w:val="000000" w:themeColor="text1"/>
        </w:rPr>
        <w:t xml:space="preserve"> of sparse meadows (Figure </w:t>
      </w:r>
      <w:r w:rsidR="0060035F">
        <w:rPr>
          <w:rFonts w:ascii="Times New Roman" w:hAnsi="Times New Roman" w:cs="Times New Roman"/>
          <w:color w:val="000000" w:themeColor="text1"/>
        </w:rPr>
        <w:t>E</w:t>
      </w:r>
      <w:r w:rsidR="00EE1846">
        <w:rPr>
          <w:rFonts w:ascii="Times New Roman" w:hAnsi="Times New Roman" w:cs="Times New Roman"/>
          <w:color w:val="000000" w:themeColor="text1"/>
        </w:rPr>
        <w:t xml:space="preserve">3). The mean and standard deviation of patch sizes, however, showed similar trends to ICB (Figure </w:t>
      </w:r>
      <w:r w:rsidR="0060035F">
        <w:rPr>
          <w:rFonts w:ascii="Times New Roman" w:hAnsi="Times New Roman" w:cs="Times New Roman"/>
          <w:color w:val="000000" w:themeColor="text1"/>
        </w:rPr>
        <w:t>E</w:t>
      </w:r>
      <w:r w:rsidR="00EE1846">
        <w:rPr>
          <w:rFonts w:ascii="Times New Roman" w:hAnsi="Times New Roman" w:cs="Times New Roman"/>
          <w:color w:val="000000" w:themeColor="text1"/>
        </w:rPr>
        <w:t>4).</w:t>
      </w:r>
      <w:r w:rsidR="00B70D8A">
        <w:rPr>
          <w:rFonts w:ascii="Times New Roman" w:hAnsi="Times New Roman" w:cs="Times New Roman"/>
          <w:color w:val="000000" w:themeColor="text1"/>
        </w:rPr>
        <w:t xml:space="preserve"> Most notably, conifer patches got smaller and less varied in size following 4 decades of fire (Figure </w:t>
      </w:r>
      <w:r w:rsidR="0060035F">
        <w:rPr>
          <w:rFonts w:ascii="Times New Roman" w:hAnsi="Times New Roman" w:cs="Times New Roman"/>
          <w:color w:val="000000" w:themeColor="text1"/>
        </w:rPr>
        <w:t>E</w:t>
      </w:r>
      <w:r w:rsidR="00B70D8A">
        <w:rPr>
          <w:rFonts w:ascii="Times New Roman" w:hAnsi="Times New Roman" w:cs="Times New Roman"/>
          <w:color w:val="000000" w:themeColor="text1"/>
        </w:rPr>
        <w:t>4).</w:t>
      </w:r>
      <w:r w:rsidR="00F90897">
        <w:rPr>
          <w:rFonts w:ascii="Times New Roman" w:hAnsi="Times New Roman" w:cs="Times New Roman"/>
          <w:color w:val="000000" w:themeColor="text1"/>
        </w:rPr>
        <w:t xml:space="preserve"> </w:t>
      </w:r>
      <w:r w:rsidR="006E43F2">
        <w:rPr>
          <w:rFonts w:ascii="Times New Roman" w:hAnsi="Times New Roman" w:cs="Times New Roman"/>
          <w:color w:val="000000" w:themeColor="text1"/>
        </w:rPr>
        <w:t xml:space="preserve">While fractal dimension increased for all vegetation types in ICB, it remained flat or decreased slightly in </w:t>
      </w:r>
      <w:del w:id="609" w:author="Sally Thompson" w:date="2019-05-01T13:07:00Z">
        <w:r w:rsidR="006E43F2" w:rsidDel="003303F7">
          <w:rPr>
            <w:rFonts w:ascii="Times New Roman" w:hAnsi="Times New Roman" w:cs="Times New Roman"/>
            <w:color w:val="000000" w:themeColor="text1"/>
          </w:rPr>
          <w:delText>SLB</w:delText>
        </w:r>
      </w:del>
      <w:ins w:id="610" w:author="Sally Thompson" w:date="2019-05-01T13:07:00Z">
        <w:r w:rsidR="003303F7">
          <w:rPr>
            <w:rFonts w:ascii="Times New Roman" w:hAnsi="Times New Roman" w:cs="Times New Roman"/>
            <w:color w:val="000000" w:themeColor="text1"/>
          </w:rPr>
          <w:t>SCB</w:t>
        </w:r>
      </w:ins>
      <w:r w:rsidR="006E43F2">
        <w:rPr>
          <w:rFonts w:ascii="Times New Roman" w:hAnsi="Times New Roman" w:cs="Times New Roman"/>
          <w:color w:val="000000" w:themeColor="text1"/>
        </w:rPr>
        <w:t xml:space="preserve"> (Figure </w:t>
      </w:r>
      <w:r w:rsidR="0060035F">
        <w:rPr>
          <w:rFonts w:ascii="Times New Roman" w:hAnsi="Times New Roman" w:cs="Times New Roman"/>
          <w:color w:val="000000" w:themeColor="text1"/>
        </w:rPr>
        <w:t>E</w:t>
      </w:r>
      <w:r w:rsidR="006E43F2">
        <w:rPr>
          <w:rFonts w:ascii="Times New Roman" w:hAnsi="Times New Roman" w:cs="Times New Roman"/>
          <w:color w:val="000000" w:themeColor="text1"/>
        </w:rPr>
        <w:t xml:space="preserve">5). This may partially be due to fires creating a small number of new fairly homogeneous patches with simple geometries, but the small amount of change demonstrates that patch properties varied very little in response to fire in </w:t>
      </w:r>
      <w:del w:id="611" w:author="Sally Thompson" w:date="2019-05-01T13:07:00Z">
        <w:r w:rsidR="006E43F2" w:rsidDel="003303F7">
          <w:rPr>
            <w:rFonts w:ascii="Times New Roman" w:hAnsi="Times New Roman" w:cs="Times New Roman"/>
            <w:color w:val="000000" w:themeColor="text1"/>
          </w:rPr>
          <w:delText>SLB</w:delText>
        </w:r>
      </w:del>
      <w:ins w:id="612" w:author="Sally Thompson" w:date="2019-05-01T13:07:00Z">
        <w:r w:rsidR="003303F7">
          <w:rPr>
            <w:rFonts w:ascii="Times New Roman" w:hAnsi="Times New Roman" w:cs="Times New Roman"/>
            <w:color w:val="000000" w:themeColor="text1"/>
          </w:rPr>
          <w:t>SCB</w:t>
        </w:r>
      </w:ins>
      <w:r w:rsidR="006E43F2">
        <w:rPr>
          <w:rFonts w:ascii="Times New Roman" w:hAnsi="Times New Roman" w:cs="Times New Roman"/>
          <w:color w:val="000000" w:themeColor="text1"/>
        </w:rPr>
        <w:t>.</w:t>
      </w:r>
    </w:p>
    <w:p w14:paraId="13CF1FD0" w14:textId="7E533BD9" w:rsidR="004778A9" w:rsidRDefault="004778A9" w:rsidP="008E1743">
      <w:pPr>
        <w:ind w:firstLine="720"/>
        <w:rPr>
          <w:rFonts w:ascii="Times New Roman" w:hAnsi="Times New Roman" w:cs="Times New Roman"/>
          <w:color w:val="000000" w:themeColor="text1"/>
        </w:rPr>
      </w:pPr>
      <w:r>
        <w:rPr>
          <w:rFonts w:ascii="Times New Roman" w:hAnsi="Times New Roman" w:cs="Times New Roman"/>
          <w:color w:val="000000" w:themeColor="text1"/>
        </w:rPr>
        <w:t>Relative proportions of each vegetation type were similar between the two watersheds (</w:t>
      </w:r>
      <w:r w:rsidR="009C3DCC">
        <w:rPr>
          <w:rFonts w:ascii="Times New Roman" w:hAnsi="Times New Roman" w:cs="Times New Roman"/>
          <w:color w:val="000000" w:themeColor="text1"/>
        </w:rPr>
        <w:t xml:space="preserve">Figure </w:t>
      </w:r>
      <w:r w:rsidR="0060035F">
        <w:rPr>
          <w:rFonts w:ascii="Times New Roman" w:hAnsi="Times New Roman" w:cs="Times New Roman"/>
          <w:color w:val="000000" w:themeColor="text1"/>
        </w:rPr>
        <w:t>E</w:t>
      </w:r>
      <w:r w:rsidR="009C3DCC">
        <w:rPr>
          <w:rFonts w:ascii="Times New Roman" w:hAnsi="Times New Roman" w:cs="Times New Roman"/>
          <w:color w:val="000000" w:themeColor="text1"/>
        </w:rPr>
        <w:t xml:space="preserve">6; </w:t>
      </w:r>
      <w:r>
        <w:rPr>
          <w:rFonts w:ascii="Times New Roman" w:hAnsi="Times New Roman" w:cs="Times New Roman"/>
          <w:color w:val="000000" w:themeColor="text1"/>
        </w:rPr>
        <w:t>note that these proportions do not account for exposed rock).</w:t>
      </w:r>
      <w:r w:rsidR="008E1743">
        <w:rPr>
          <w:rFonts w:ascii="Times New Roman" w:hAnsi="Times New Roman" w:cs="Times New Roman"/>
          <w:color w:val="000000" w:themeColor="text1"/>
        </w:rPr>
        <w:t xml:space="preserve"> Both watersheds also had similar Shannon’s Evenness Index values in their pre-fire/post-suppression states (Figure </w:t>
      </w:r>
      <w:r w:rsidR="0060035F">
        <w:rPr>
          <w:rFonts w:ascii="Times New Roman" w:hAnsi="Times New Roman" w:cs="Times New Roman"/>
          <w:color w:val="000000" w:themeColor="text1"/>
        </w:rPr>
        <w:t>E</w:t>
      </w:r>
      <w:r w:rsidR="008E1743">
        <w:rPr>
          <w:rFonts w:ascii="Times New Roman" w:hAnsi="Times New Roman" w:cs="Times New Roman"/>
          <w:color w:val="000000" w:themeColor="text1"/>
        </w:rPr>
        <w:t>1). These similarities show that, despite differences discussed in the main text, the large-scale land cover types and distributions are comparable between these watersheds, making them useful to use as two case studies demonstrating how fire affects two similar landscapes in areas with slightly different climatology and geology.</w:t>
      </w:r>
    </w:p>
    <w:p w14:paraId="7053DA4B" w14:textId="618D40F8" w:rsidR="004778A9" w:rsidRDefault="004778A9" w:rsidP="00962E8F">
      <w:pPr>
        <w:rPr>
          <w:rFonts w:ascii="Times New Roman" w:hAnsi="Times New Roman" w:cs="Times New Roman"/>
          <w:color w:val="000000" w:themeColor="text1"/>
        </w:rPr>
      </w:pPr>
    </w:p>
    <w:p w14:paraId="03025D43" w14:textId="77777777" w:rsidR="004778A9" w:rsidRDefault="004778A9" w:rsidP="00962E8F">
      <w:pPr>
        <w:rPr>
          <w:rFonts w:ascii="Times New Roman" w:hAnsi="Times New Roman" w:cs="Times New Roman"/>
          <w:color w:val="000000" w:themeColor="text1"/>
        </w:rPr>
      </w:pPr>
    </w:p>
    <w:p w14:paraId="36C5FDF0" w14:textId="77777777" w:rsidR="004778A9" w:rsidRDefault="004778A9" w:rsidP="00962E8F">
      <w:pPr>
        <w:rPr>
          <w:i/>
          <w:color w:val="000000" w:themeColor="text1"/>
        </w:rPr>
      </w:pPr>
      <w:r>
        <w:rPr>
          <w:noProof/>
          <w:lang w:eastAsia="en-US"/>
        </w:rPr>
        <w:lastRenderedPageBreak/>
        <w:drawing>
          <wp:inline distT="0" distB="0" distL="0" distR="0" wp14:anchorId="749964A5" wp14:editId="76229027">
            <wp:extent cx="3938586" cy="2743200"/>
            <wp:effectExtent l="0" t="0" r="508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1A774369" w14:textId="3A676B5A" w:rsidR="004778A9" w:rsidRPr="004778A9" w:rsidRDefault="004778A9" w:rsidP="00962E8F">
      <w:pPr>
        <w:rPr>
          <w:rFonts w:ascii="Times New Roman" w:hAnsi="Times New Roman" w:cs="Times New Roman"/>
          <w:i/>
          <w:color w:val="000000" w:themeColor="text1"/>
          <w:sz w:val="18"/>
          <w:szCs w:val="18"/>
        </w:rPr>
      </w:pPr>
      <w:r w:rsidRPr="004778A9">
        <w:rPr>
          <w:rFonts w:ascii="Times New Roman" w:hAnsi="Times New Roman" w:cs="Times New Roman"/>
          <w:i/>
          <w:color w:val="000000" w:themeColor="text1"/>
          <w:sz w:val="18"/>
          <w:szCs w:val="18"/>
        </w:rPr>
        <w:t xml:space="preserve">Figure </w:t>
      </w:r>
      <w:r w:rsidR="0060035F">
        <w:rPr>
          <w:rFonts w:ascii="Times New Roman" w:hAnsi="Times New Roman" w:cs="Times New Roman"/>
          <w:i/>
          <w:color w:val="000000" w:themeColor="text1"/>
          <w:sz w:val="18"/>
          <w:szCs w:val="18"/>
        </w:rPr>
        <w:t>E</w:t>
      </w:r>
      <w:r w:rsidRPr="004778A9">
        <w:rPr>
          <w:rFonts w:ascii="Times New Roman" w:hAnsi="Times New Roman" w:cs="Times New Roman"/>
          <w:i/>
          <w:color w:val="000000" w:themeColor="text1"/>
          <w:sz w:val="18"/>
          <w:szCs w:val="18"/>
        </w:rPr>
        <w:t xml:space="preserve">1. </w:t>
      </w:r>
      <w:r>
        <w:rPr>
          <w:rFonts w:ascii="Times New Roman" w:hAnsi="Times New Roman" w:cs="Times New Roman"/>
          <w:i/>
          <w:color w:val="000000" w:themeColor="text1"/>
          <w:sz w:val="18"/>
          <w:szCs w:val="18"/>
        </w:rPr>
        <w:t xml:space="preserve">Shannon’s Evenness Index calculated for both ICB and </w:t>
      </w:r>
      <w:del w:id="613" w:author="Sally Thompson" w:date="2019-05-01T13:07:00Z">
        <w:r w:rsidDel="003303F7">
          <w:rPr>
            <w:rFonts w:ascii="Times New Roman" w:hAnsi="Times New Roman" w:cs="Times New Roman"/>
            <w:i/>
            <w:color w:val="000000" w:themeColor="text1"/>
            <w:sz w:val="18"/>
            <w:szCs w:val="18"/>
          </w:rPr>
          <w:delText>SLB</w:delText>
        </w:r>
      </w:del>
      <w:ins w:id="614" w:author="Sally Thompson" w:date="2019-05-01T13:07:00Z">
        <w:r w:rsidR="003303F7">
          <w:rPr>
            <w:rFonts w:ascii="Times New Roman" w:hAnsi="Times New Roman" w:cs="Times New Roman"/>
            <w:i/>
            <w:color w:val="000000" w:themeColor="text1"/>
            <w:sz w:val="18"/>
            <w:szCs w:val="18"/>
          </w:rPr>
          <w:t>SCB</w:t>
        </w:r>
      </w:ins>
      <w:r>
        <w:rPr>
          <w:rFonts w:ascii="Times New Roman" w:hAnsi="Times New Roman" w:cs="Times New Roman"/>
          <w:i/>
          <w:color w:val="000000" w:themeColor="text1"/>
          <w:sz w:val="18"/>
          <w:szCs w:val="18"/>
        </w:rPr>
        <w:t xml:space="preserve"> for each year that we created vegetation maps from aerial imagery. </w:t>
      </w:r>
    </w:p>
    <w:p w14:paraId="591DC025" w14:textId="7BAF915A" w:rsidR="00962E8F" w:rsidRDefault="00962E8F" w:rsidP="00962E8F"/>
    <w:p w14:paraId="278A7B3C" w14:textId="77777777" w:rsidR="008E1743" w:rsidRDefault="008E1743" w:rsidP="008E1743">
      <w:pPr>
        <w:rPr>
          <w:rFonts w:ascii="Times New Roman" w:hAnsi="Times New Roman" w:cs="Times New Roman"/>
          <w:i/>
          <w:color w:val="000000" w:themeColor="text1"/>
          <w:sz w:val="18"/>
          <w:szCs w:val="18"/>
        </w:rPr>
      </w:pPr>
      <w:commentRangeStart w:id="615"/>
      <w:r>
        <w:rPr>
          <w:noProof/>
          <w:lang w:eastAsia="en-US"/>
        </w:rPr>
        <w:drawing>
          <wp:inline distT="0" distB="0" distL="0" distR="0" wp14:anchorId="5B172CBB" wp14:editId="3571FDCE">
            <wp:extent cx="4572000" cy="2743200"/>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commentRangeEnd w:id="615"/>
      <w:r w:rsidR="003303F7">
        <w:rPr>
          <w:rStyle w:val="CommentReference"/>
        </w:rPr>
        <w:commentReference w:id="615"/>
      </w:r>
    </w:p>
    <w:p w14:paraId="65CE28CC" w14:textId="2C8E3CF4" w:rsidR="008E1743" w:rsidRPr="004778A9" w:rsidRDefault="008E1743" w:rsidP="008E1743">
      <w:pPr>
        <w:rPr>
          <w:rFonts w:ascii="Times New Roman" w:hAnsi="Times New Roman" w:cs="Times New Roman"/>
          <w:i/>
          <w:color w:val="000000" w:themeColor="text1"/>
          <w:sz w:val="18"/>
          <w:szCs w:val="18"/>
        </w:rPr>
      </w:pPr>
      <w:r w:rsidRPr="008E1743">
        <w:rPr>
          <w:rFonts w:ascii="Times New Roman" w:hAnsi="Times New Roman" w:cs="Times New Roman"/>
          <w:i/>
          <w:color w:val="000000" w:themeColor="text1"/>
          <w:sz w:val="18"/>
          <w:szCs w:val="18"/>
        </w:rPr>
        <w:t xml:space="preserve"> </w:t>
      </w:r>
      <w:r w:rsidRPr="004778A9">
        <w:rPr>
          <w:rFonts w:ascii="Times New Roman" w:hAnsi="Times New Roman" w:cs="Times New Roman"/>
          <w:i/>
          <w:color w:val="000000" w:themeColor="text1"/>
          <w:sz w:val="18"/>
          <w:szCs w:val="18"/>
        </w:rPr>
        <w:t xml:space="preserve">Figure </w:t>
      </w:r>
      <w:r w:rsidR="0060035F">
        <w:rPr>
          <w:rFonts w:ascii="Times New Roman" w:hAnsi="Times New Roman" w:cs="Times New Roman"/>
          <w:i/>
          <w:color w:val="000000" w:themeColor="text1"/>
          <w:sz w:val="18"/>
          <w:szCs w:val="18"/>
        </w:rPr>
        <w:t>E</w:t>
      </w:r>
      <w:r>
        <w:rPr>
          <w:rFonts w:ascii="Times New Roman" w:hAnsi="Times New Roman" w:cs="Times New Roman"/>
          <w:i/>
          <w:color w:val="000000" w:themeColor="text1"/>
          <w:sz w:val="18"/>
          <w:szCs w:val="18"/>
        </w:rPr>
        <w:t>2</w:t>
      </w:r>
      <w:r w:rsidRPr="004778A9">
        <w:rPr>
          <w:rFonts w:ascii="Times New Roman" w:hAnsi="Times New Roman" w:cs="Times New Roman"/>
          <w:i/>
          <w:color w:val="000000" w:themeColor="text1"/>
          <w:sz w:val="18"/>
          <w:szCs w:val="18"/>
        </w:rPr>
        <w:t xml:space="preserve">. </w:t>
      </w:r>
      <w:r>
        <w:rPr>
          <w:rFonts w:ascii="Times New Roman" w:hAnsi="Times New Roman" w:cs="Times New Roman"/>
          <w:i/>
          <w:color w:val="000000" w:themeColor="text1"/>
          <w:sz w:val="18"/>
          <w:szCs w:val="18"/>
        </w:rPr>
        <w:t xml:space="preserve">Aggregation Index calculated for both ICB and </w:t>
      </w:r>
      <w:del w:id="617" w:author="Sally Thompson" w:date="2019-05-01T13:07:00Z">
        <w:r w:rsidDel="003303F7">
          <w:rPr>
            <w:rFonts w:ascii="Times New Roman" w:hAnsi="Times New Roman" w:cs="Times New Roman"/>
            <w:i/>
            <w:color w:val="000000" w:themeColor="text1"/>
            <w:sz w:val="18"/>
            <w:szCs w:val="18"/>
          </w:rPr>
          <w:delText>SLB</w:delText>
        </w:r>
      </w:del>
      <w:ins w:id="618" w:author="Sally Thompson" w:date="2019-05-01T13:07:00Z">
        <w:r w:rsidR="003303F7">
          <w:rPr>
            <w:rFonts w:ascii="Times New Roman" w:hAnsi="Times New Roman" w:cs="Times New Roman"/>
            <w:i/>
            <w:color w:val="000000" w:themeColor="text1"/>
            <w:sz w:val="18"/>
            <w:szCs w:val="18"/>
          </w:rPr>
          <w:t>SCB</w:t>
        </w:r>
      </w:ins>
      <w:r>
        <w:rPr>
          <w:rFonts w:ascii="Times New Roman" w:hAnsi="Times New Roman" w:cs="Times New Roman"/>
          <w:i/>
          <w:color w:val="000000" w:themeColor="text1"/>
          <w:sz w:val="18"/>
          <w:szCs w:val="18"/>
        </w:rPr>
        <w:t xml:space="preserve"> for each year that we created vegetation maps from aerial imagery. </w:t>
      </w:r>
    </w:p>
    <w:p w14:paraId="19682E2C" w14:textId="573A14D7" w:rsidR="008E1743" w:rsidRDefault="008E1743" w:rsidP="00962E8F"/>
    <w:p w14:paraId="6A3E63A7" w14:textId="3C0F8758" w:rsidR="00EE1846" w:rsidRDefault="00EE1846">
      <w:r>
        <w:br w:type="page"/>
      </w:r>
    </w:p>
    <w:p w14:paraId="3AC81E8D" w14:textId="77777777" w:rsidR="008E1743" w:rsidRDefault="008E1743" w:rsidP="00962E8F"/>
    <w:p w14:paraId="0B894799" w14:textId="77777777" w:rsidR="008E1743" w:rsidRDefault="008E1743" w:rsidP="00962E8F">
      <w:r>
        <w:t>a)</w:t>
      </w:r>
    </w:p>
    <w:p w14:paraId="2CBD3F29" w14:textId="77777777" w:rsidR="008E1743" w:rsidRDefault="008E1743" w:rsidP="00962E8F">
      <w:commentRangeStart w:id="619"/>
      <w:r>
        <w:rPr>
          <w:noProof/>
          <w:lang w:eastAsia="en-US"/>
        </w:rPr>
        <w:drawing>
          <wp:inline distT="0" distB="0" distL="0" distR="0" wp14:anchorId="54BB94DE" wp14:editId="2E8DE829">
            <wp:extent cx="3394710" cy="1804946"/>
            <wp:effectExtent l="0" t="0" r="15240" b="508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commentRangeEnd w:id="619"/>
      <w:r w:rsidR="00A944A8">
        <w:rPr>
          <w:rStyle w:val="CommentReference"/>
        </w:rPr>
        <w:commentReference w:id="619"/>
      </w:r>
    </w:p>
    <w:p w14:paraId="349A8FC9" w14:textId="77777777" w:rsidR="008E1743" w:rsidRDefault="008E1743" w:rsidP="00962E8F">
      <w:r>
        <w:t>b)</w:t>
      </w:r>
    </w:p>
    <w:p w14:paraId="1A93D30A" w14:textId="70E2460F" w:rsidR="008E1743" w:rsidRDefault="008E1743" w:rsidP="00962E8F">
      <w:r>
        <w:rPr>
          <w:noProof/>
          <w:lang w:eastAsia="en-US"/>
        </w:rPr>
        <w:drawing>
          <wp:inline distT="0" distB="0" distL="0" distR="0" wp14:anchorId="4518CD7A" wp14:editId="50154EF6">
            <wp:extent cx="5049078" cy="2194560"/>
            <wp:effectExtent l="0" t="0" r="18415" b="1524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33A68EDC" w14:textId="67C52DA3" w:rsidR="00C56843" w:rsidRDefault="001956EB" w:rsidP="00962E8F">
      <w:pPr>
        <w:rPr>
          <w:rFonts w:ascii="Times New Roman" w:hAnsi="Times New Roman" w:cs="Times New Roman"/>
          <w:i/>
          <w:sz w:val="18"/>
          <w:szCs w:val="18"/>
        </w:rPr>
      </w:pPr>
      <w:r w:rsidRPr="001956EB">
        <w:rPr>
          <w:rFonts w:ascii="Times New Roman" w:hAnsi="Times New Roman" w:cs="Times New Roman"/>
          <w:i/>
          <w:sz w:val="18"/>
          <w:szCs w:val="18"/>
        </w:rPr>
        <w:t xml:space="preserve">Figure </w:t>
      </w:r>
      <w:r w:rsidR="0060035F">
        <w:rPr>
          <w:rFonts w:ascii="Times New Roman" w:hAnsi="Times New Roman" w:cs="Times New Roman"/>
          <w:i/>
          <w:sz w:val="18"/>
          <w:szCs w:val="18"/>
        </w:rPr>
        <w:t>E</w:t>
      </w:r>
      <w:r w:rsidRPr="001956EB">
        <w:rPr>
          <w:rFonts w:ascii="Times New Roman" w:hAnsi="Times New Roman" w:cs="Times New Roman"/>
          <w:i/>
          <w:sz w:val="18"/>
          <w:szCs w:val="18"/>
        </w:rPr>
        <w:t xml:space="preserve">3. </w:t>
      </w:r>
      <w:proofErr w:type="gramStart"/>
      <w:r>
        <w:rPr>
          <w:rFonts w:ascii="Times New Roman" w:hAnsi="Times New Roman" w:cs="Times New Roman"/>
          <w:i/>
          <w:sz w:val="18"/>
          <w:szCs w:val="18"/>
        </w:rPr>
        <w:t>Largest patch index (</w:t>
      </w:r>
      <w:r w:rsidR="00EC4D4B">
        <w:rPr>
          <w:rFonts w:ascii="Times New Roman" w:hAnsi="Times New Roman" w:cs="Times New Roman"/>
          <w:i/>
          <w:sz w:val="18"/>
          <w:szCs w:val="18"/>
        </w:rPr>
        <w:t xml:space="preserve">LPI; </w:t>
      </w:r>
      <w:r>
        <w:rPr>
          <w:rFonts w:ascii="Times New Roman" w:hAnsi="Times New Roman" w:cs="Times New Roman"/>
          <w:i/>
          <w:sz w:val="18"/>
          <w:szCs w:val="18"/>
        </w:rPr>
        <w:t xml:space="preserve">the percent of the total area occupied by the largest contiguous patch of vegetation) for each vegetation class for both ICB and </w:t>
      </w:r>
      <w:del w:id="620" w:author="Sally Thompson" w:date="2019-05-01T13:07:00Z">
        <w:r w:rsidDel="003303F7">
          <w:rPr>
            <w:rFonts w:ascii="Times New Roman" w:hAnsi="Times New Roman" w:cs="Times New Roman"/>
            <w:i/>
            <w:sz w:val="18"/>
            <w:szCs w:val="18"/>
          </w:rPr>
          <w:delText>SLB</w:delText>
        </w:r>
      </w:del>
      <w:ins w:id="621" w:author="Sally Thompson" w:date="2019-05-01T13:07:00Z">
        <w:r w:rsidR="003303F7">
          <w:rPr>
            <w:rFonts w:ascii="Times New Roman" w:hAnsi="Times New Roman" w:cs="Times New Roman"/>
            <w:i/>
            <w:sz w:val="18"/>
            <w:szCs w:val="18"/>
          </w:rPr>
          <w:t>SCB</w:t>
        </w:r>
      </w:ins>
      <w:r>
        <w:rPr>
          <w:rFonts w:ascii="Times New Roman" w:hAnsi="Times New Roman" w:cs="Times New Roman"/>
          <w:i/>
          <w:sz w:val="18"/>
          <w:szCs w:val="18"/>
        </w:rPr>
        <w:t>.</w:t>
      </w:r>
      <w:proofErr w:type="gramEnd"/>
      <w:r>
        <w:rPr>
          <w:rFonts w:ascii="Times New Roman" w:hAnsi="Times New Roman" w:cs="Times New Roman"/>
          <w:i/>
          <w:sz w:val="18"/>
          <w:szCs w:val="18"/>
        </w:rPr>
        <w:t xml:space="preserve"> </w:t>
      </w:r>
      <w:r w:rsidR="002D25B9">
        <w:rPr>
          <w:rFonts w:ascii="Times New Roman" w:hAnsi="Times New Roman" w:cs="Times New Roman"/>
          <w:i/>
          <w:sz w:val="18"/>
          <w:szCs w:val="18"/>
        </w:rPr>
        <w:t>Conifer (a) is shown separately from the other vegetation classes (b) due to large differences in scale.</w:t>
      </w:r>
    </w:p>
    <w:p w14:paraId="2F4F74E4" w14:textId="77777777" w:rsidR="00C56843" w:rsidRDefault="00C56843">
      <w:pPr>
        <w:rPr>
          <w:rFonts w:ascii="Times New Roman" w:hAnsi="Times New Roman" w:cs="Times New Roman"/>
          <w:i/>
          <w:sz w:val="18"/>
          <w:szCs w:val="18"/>
        </w:rPr>
      </w:pPr>
      <w:r>
        <w:rPr>
          <w:rFonts w:ascii="Times New Roman" w:hAnsi="Times New Roman" w:cs="Times New Roman"/>
          <w:i/>
          <w:sz w:val="18"/>
          <w:szCs w:val="18"/>
        </w:rPr>
        <w:br w:type="page"/>
      </w:r>
    </w:p>
    <w:p w14:paraId="5481D13F" w14:textId="39D59F32" w:rsidR="009C3DCC" w:rsidRDefault="009C3DCC" w:rsidP="00962E8F">
      <w:pPr>
        <w:rPr>
          <w:rFonts w:ascii="Times New Roman" w:hAnsi="Times New Roman" w:cs="Times New Roman"/>
          <w:i/>
          <w:sz w:val="18"/>
          <w:szCs w:val="18"/>
        </w:rPr>
      </w:pPr>
    </w:p>
    <w:p w14:paraId="53491F46" w14:textId="4349CB5E" w:rsidR="009C3DCC" w:rsidRDefault="00C56843" w:rsidP="00962E8F">
      <w:pPr>
        <w:rPr>
          <w:rFonts w:ascii="Times New Roman" w:hAnsi="Times New Roman" w:cs="Times New Roman"/>
          <w:i/>
          <w:sz w:val="18"/>
          <w:szCs w:val="18"/>
        </w:rPr>
      </w:pPr>
      <w:r w:rsidRPr="00416BAD">
        <w:rPr>
          <w:noProof/>
          <w:lang w:eastAsia="en-US"/>
        </w:rPr>
        <w:drawing>
          <wp:inline distT="0" distB="0" distL="0" distR="0" wp14:anchorId="34E0B4A3" wp14:editId="3CCED86F">
            <wp:extent cx="5943600" cy="2184296"/>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778" b="52453"/>
                    <a:stretch/>
                  </pic:blipFill>
                  <pic:spPr bwMode="auto">
                    <a:xfrm>
                      <a:off x="0" y="0"/>
                      <a:ext cx="5943600" cy="2184296"/>
                    </a:xfrm>
                    <a:prstGeom prst="rect">
                      <a:avLst/>
                    </a:prstGeom>
                    <a:noFill/>
                    <a:ln>
                      <a:noFill/>
                    </a:ln>
                    <a:extLst>
                      <a:ext uri="{53640926-AAD7-44d8-BBD7-CCE9431645EC}">
                        <a14:shadowObscured xmlns:a14="http://schemas.microsoft.com/office/drawing/2010/main"/>
                      </a:ext>
                    </a:extLst>
                  </pic:spPr>
                </pic:pic>
              </a:graphicData>
            </a:graphic>
          </wp:inline>
        </w:drawing>
      </w:r>
    </w:p>
    <w:p w14:paraId="010BB8E2" w14:textId="1E13157D" w:rsidR="00C56843" w:rsidRDefault="00C56843" w:rsidP="00962E8F">
      <w:pPr>
        <w:rPr>
          <w:rFonts w:ascii="Times New Roman" w:hAnsi="Times New Roman" w:cs="Times New Roman"/>
          <w:sz w:val="18"/>
          <w:szCs w:val="18"/>
        </w:rPr>
      </w:pPr>
      <w:r w:rsidRPr="00C56843">
        <w:rPr>
          <w:rFonts w:ascii="Times New Roman" w:hAnsi="Times New Roman" w:cs="Times New Roman"/>
          <w:sz w:val="18"/>
          <w:szCs w:val="18"/>
        </w:rPr>
        <w:t xml:space="preserve">(c) </w:t>
      </w:r>
      <w:r w:rsidRPr="00C56843">
        <w:rPr>
          <w:rFonts w:ascii="Times New Roman" w:hAnsi="Times New Roman" w:cs="Times New Roman"/>
          <w:sz w:val="18"/>
          <w:szCs w:val="18"/>
        </w:rPr>
        <w:tab/>
        <w:t xml:space="preserve">  </w:t>
      </w:r>
      <w:r w:rsidRPr="00C56843">
        <w:rPr>
          <w:rFonts w:ascii="Times New Roman" w:hAnsi="Times New Roman" w:cs="Times New Roman"/>
          <w:sz w:val="18"/>
          <w:szCs w:val="18"/>
        </w:rPr>
        <w:tab/>
      </w:r>
      <w:r w:rsidRPr="00C56843">
        <w:rPr>
          <w:rFonts w:ascii="Times New Roman" w:hAnsi="Times New Roman" w:cs="Times New Roman"/>
          <w:sz w:val="18"/>
          <w:szCs w:val="18"/>
        </w:rPr>
        <w:tab/>
      </w:r>
      <w:r w:rsidRPr="00C56843">
        <w:rPr>
          <w:rFonts w:ascii="Times New Roman" w:hAnsi="Times New Roman" w:cs="Times New Roman"/>
          <w:sz w:val="18"/>
          <w:szCs w:val="18"/>
        </w:rPr>
        <w:tab/>
      </w:r>
      <w:r w:rsidRPr="00C56843">
        <w:rPr>
          <w:rFonts w:ascii="Times New Roman" w:hAnsi="Times New Roman" w:cs="Times New Roman"/>
          <w:sz w:val="18"/>
          <w:szCs w:val="18"/>
        </w:rPr>
        <w:tab/>
        <w:t xml:space="preserve">          (</w:t>
      </w:r>
      <w:proofErr w:type="gramStart"/>
      <w:r w:rsidRPr="00C56843">
        <w:rPr>
          <w:rFonts w:ascii="Times New Roman" w:hAnsi="Times New Roman" w:cs="Times New Roman"/>
          <w:sz w:val="18"/>
          <w:szCs w:val="18"/>
        </w:rPr>
        <w:t>d</w:t>
      </w:r>
      <w:proofErr w:type="gramEnd"/>
      <w:r w:rsidRPr="00C56843">
        <w:rPr>
          <w:rFonts w:ascii="Times New Roman" w:hAnsi="Times New Roman" w:cs="Times New Roman"/>
          <w:sz w:val="18"/>
          <w:szCs w:val="18"/>
        </w:rPr>
        <w:t>)</w:t>
      </w:r>
    </w:p>
    <w:p w14:paraId="5D2C191A" w14:textId="2BEDA6AC" w:rsidR="00C56843" w:rsidRDefault="00C56843" w:rsidP="00962E8F">
      <w:pPr>
        <w:rPr>
          <w:rFonts w:ascii="Times New Roman" w:hAnsi="Times New Roman" w:cs="Times New Roman"/>
          <w:sz w:val="18"/>
          <w:szCs w:val="18"/>
        </w:rPr>
      </w:pPr>
      <w:r>
        <w:rPr>
          <w:noProof/>
          <w:lang w:eastAsia="en-US"/>
        </w:rPr>
        <w:drawing>
          <wp:inline distT="0" distB="0" distL="0" distR="0" wp14:anchorId="4B91A062" wp14:editId="7E1ABEA4">
            <wp:extent cx="3124835" cy="1256168"/>
            <wp:effectExtent l="0" t="0" r="18415" b="127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Pr>
          <w:noProof/>
          <w:lang w:eastAsia="en-US"/>
        </w:rPr>
        <w:drawing>
          <wp:inline distT="0" distB="0" distL="0" distR="0" wp14:anchorId="42D706A1" wp14:editId="6246E5A8">
            <wp:extent cx="2743200" cy="1240403"/>
            <wp:effectExtent l="0" t="0" r="0" b="1714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571FCE07" w14:textId="7A82DDA7" w:rsidR="00C56843" w:rsidRDefault="00C56843" w:rsidP="00962E8F">
      <w:pPr>
        <w:rPr>
          <w:rFonts w:ascii="Times New Roman" w:hAnsi="Times New Roman" w:cs="Times New Roman"/>
          <w:sz w:val="18"/>
          <w:szCs w:val="18"/>
        </w:rPr>
      </w:pPr>
      <w:r>
        <w:rPr>
          <w:noProof/>
          <w:lang w:eastAsia="en-US"/>
        </w:rPr>
        <w:drawing>
          <wp:inline distT="0" distB="0" distL="0" distR="0" wp14:anchorId="097E44B6" wp14:editId="5CE7BD6A">
            <wp:extent cx="3116911" cy="2353310"/>
            <wp:effectExtent l="0" t="0" r="7620" b="889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r>
        <w:rPr>
          <w:noProof/>
          <w:lang w:eastAsia="en-US"/>
        </w:rPr>
        <w:drawing>
          <wp:inline distT="0" distB="0" distL="0" distR="0" wp14:anchorId="4E6403FF" wp14:editId="4D72AEE0">
            <wp:extent cx="2751151" cy="2337435"/>
            <wp:effectExtent l="0" t="0" r="11430" b="5715"/>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76686844" w14:textId="77777777" w:rsidR="00C56843" w:rsidRPr="00C56843" w:rsidRDefault="00C56843" w:rsidP="00962E8F">
      <w:pPr>
        <w:rPr>
          <w:rFonts w:ascii="Times New Roman" w:hAnsi="Times New Roman" w:cs="Times New Roman"/>
          <w:sz w:val="18"/>
          <w:szCs w:val="18"/>
        </w:rPr>
      </w:pPr>
    </w:p>
    <w:p w14:paraId="51769B62" w14:textId="1274AD9E" w:rsidR="009C3DCC" w:rsidRDefault="009C3DCC" w:rsidP="009C3DCC">
      <w:pPr>
        <w:rPr>
          <w:rFonts w:ascii="Times New Roman" w:hAnsi="Times New Roman" w:cs="Times New Roman"/>
          <w:i/>
          <w:sz w:val="18"/>
          <w:szCs w:val="18"/>
        </w:rPr>
      </w:pPr>
      <w:r w:rsidRPr="001956EB">
        <w:rPr>
          <w:rFonts w:ascii="Times New Roman" w:hAnsi="Times New Roman" w:cs="Times New Roman"/>
          <w:i/>
          <w:sz w:val="18"/>
          <w:szCs w:val="18"/>
        </w:rPr>
        <w:t xml:space="preserve">Figure </w:t>
      </w:r>
      <w:r w:rsidR="0060035F">
        <w:rPr>
          <w:rFonts w:ascii="Times New Roman" w:hAnsi="Times New Roman" w:cs="Times New Roman"/>
          <w:i/>
          <w:sz w:val="18"/>
          <w:szCs w:val="18"/>
        </w:rPr>
        <w:t>E</w:t>
      </w:r>
      <w:r>
        <w:rPr>
          <w:rFonts w:ascii="Times New Roman" w:hAnsi="Times New Roman" w:cs="Times New Roman"/>
          <w:i/>
          <w:sz w:val="18"/>
          <w:szCs w:val="18"/>
        </w:rPr>
        <w:t>4</w:t>
      </w:r>
      <w:r w:rsidRPr="001956EB">
        <w:rPr>
          <w:rFonts w:ascii="Times New Roman" w:hAnsi="Times New Roman" w:cs="Times New Roman"/>
          <w:i/>
          <w:sz w:val="18"/>
          <w:szCs w:val="18"/>
        </w:rPr>
        <w:t xml:space="preserve">. </w:t>
      </w:r>
      <w:proofErr w:type="gramStart"/>
      <w:r>
        <w:rPr>
          <w:rFonts w:ascii="Times New Roman" w:hAnsi="Times New Roman" w:cs="Times New Roman"/>
          <w:i/>
          <w:sz w:val="18"/>
          <w:szCs w:val="18"/>
        </w:rPr>
        <w:t>Mean and standard deviation of patch size for each vegetation class for both ICB</w:t>
      </w:r>
      <w:r w:rsidR="00C56843">
        <w:rPr>
          <w:rFonts w:ascii="Times New Roman" w:hAnsi="Times New Roman" w:cs="Times New Roman"/>
          <w:i/>
          <w:sz w:val="18"/>
          <w:szCs w:val="18"/>
        </w:rPr>
        <w:t xml:space="preserve"> (a-b)</w:t>
      </w:r>
      <w:r>
        <w:rPr>
          <w:rFonts w:ascii="Times New Roman" w:hAnsi="Times New Roman" w:cs="Times New Roman"/>
          <w:i/>
          <w:sz w:val="18"/>
          <w:szCs w:val="18"/>
        </w:rPr>
        <w:t xml:space="preserve"> and </w:t>
      </w:r>
      <w:del w:id="622" w:author="Sally Thompson" w:date="2019-05-01T13:07:00Z">
        <w:r w:rsidDel="003303F7">
          <w:rPr>
            <w:rFonts w:ascii="Times New Roman" w:hAnsi="Times New Roman" w:cs="Times New Roman"/>
            <w:i/>
            <w:sz w:val="18"/>
            <w:szCs w:val="18"/>
          </w:rPr>
          <w:delText>SLB</w:delText>
        </w:r>
      </w:del>
      <w:ins w:id="623" w:author="Sally Thompson" w:date="2019-05-01T13:07:00Z">
        <w:r w:rsidR="003303F7">
          <w:rPr>
            <w:rFonts w:ascii="Times New Roman" w:hAnsi="Times New Roman" w:cs="Times New Roman"/>
            <w:i/>
            <w:sz w:val="18"/>
            <w:szCs w:val="18"/>
          </w:rPr>
          <w:t>SCB</w:t>
        </w:r>
      </w:ins>
      <w:r w:rsidR="00C56843">
        <w:rPr>
          <w:rFonts w:ascii="Times New Roman" w:hAnsi="Times New Roman" w:cs="Times New Roman"/>
          <w:i/>
          <w:sz w:val="18"/>
          <w:szCs w:val="18"/>
        </w:rPr>
        <w:t xml:space="preserve"> (c-d)</w:t>
      </w:r>
      <w:r>
        <w:rPr>
          <w:rFonts w:ascii="Times New Roman" w:hAnsi="Times New Roman" w:cs="Times New Roman"/>
          <w:i/>
          <w:sz w:val="18"/>
          <w:szCs w:val="18"/>
        </w:rPr>
        <w:t>.</w:t>
      </w:r>
      <w:proofErr w:type="gramEnd"/>
      <w:r>
        <w:rPr>
          <w:rFonts w:ascii="Times New Roman" w:hAnsi="Times New Roman" w:cs="Times New Roman"/>
          <w:i/>
          <w:sz w:val="18"/>
          <w:szCs w:val="18"/>
        </w:rPr>
        <w:t xml:space="preserve"> Conifer </w:t>
      </w:r>
      <w:r w:rsidR="00EE1846">
        <w:rPr>
          <w:rFonts w:ascii="Times New Roman" w:hAnsi="Times New Roman" w:cs="Times New Roman"/>
          <w:i/>
          <w:sz w:val="18"/>
          <w:szCs w:val="18"/>
        </w:rPr>
        <w:t xml:space="preserve">is </w:t>
      </w:r>
      <w:r>
        <w:rPr>
          <w:rFonts w:ascii="Times New Roman" w:hAnsi="Times New Roman" w:cs="Times New Roman"/>
          <w:i/>
          <w:sz w:val="18"/>
          <w:szCs w:val="18"/>
        </w:rPr>
        <w:t>shown separately from the other vegetation classes due to large differences in scale.</w:t>
      </w:r>
    </w:p>
    <w:p w14:paraId="0973C582" w14:textId="21110FB1" w:rsidR="009C3DCC" w:rsidRDefault="009C3DCC" w:rsidP="00962E8F">
      <w:pPr>
        <w:rPr>
          <w:rFonts w:ascii="Times New Roman" w:hAnsi="Times New Roman" w:cs="Times New Roman"/>
          <w:i/>
          <w:sz w:val="18"/>
          <w:szCs w:val="18"/>
        </w:rPr>
      </w:pPr>
    </w:p>
    <w:p w14:paraId="2693AF1A" w14:textId="77777777" w:rsidR="00C56843" w:rsidRDefault="00C56843" w:rsidP="00962E8F">
      <w:pPr>
        <w:rPr>
          <w:rFonts w:ascii="Times New Roman" w:hAnsi="Times New Roman" w:cs="Times New Roman"/>
          <w:i/>
          <w:sz w:val="18"/>
          <w:szCs w:val="18"/>
        </w:rPr>
      </w:pPr>
    </w:p>
    <w:p w14:paraId="51D02905" w14:textId="488FEB0B" w:rsidR="00EC4D4B" w:rsidRDefault="00695974" w:rsidP="00962E8F">
      <w:pPr>
        <w:rPr>
          <w:rFonts w:ascii="Times New Roman" w:hAnsi="Times New Roman" w:cs="Times New Roman"/>
          <w:i/>
          <w:sz w:val="18"/>
          <w:szCs w:val="18"/>
        </w:rPr>
      </w:pPr>
      <w:r>
        <w:rPr>
          <w:noProof/>
          <w:lang w:eastAsia="en-US"/>
        </w:rPr>
        <w:lastRenderedPageBreak/>
        <w:drawing>
          <wp:inline distT="0" distB="0" distL="0" distR="0" wp14:anchorId="5438DC23" wp14:editId="5734281E">
            <wp:extent cx="5222875" cy="3508375"/>
            <wp:effectExtent l="0" t="0" r="15875" b="1587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50EE3D14" w14:textId="2135535A" w:rsidR="00EC4D4B" w:rsidRDefault="00EC4D4B" w:rsidP="00EC4D4B">
      <w:pPr>
        <w:rPr>
          <w:rFonts w:ascii="Times New Roman" w:hAnsi="Times New Roman" w:cs="Times New Roman"/>
          <w:i/>
          <w:sz w:val="18"/>
          <w:szCs w:val="18"/>
        </w:rPr>
      </w:pPr>
      <w:r w:rsidRPr="001956EB">
        <w:rPr>
          <w:rFonts w:ascii="Times New Roman" w:hAnsi="Times New Roman" w:cs="Times New Roman"/>
          <w:i/>
          <w:sz w:val="18"/>
          <w:szCs w:val="18"/>
        </w:rPr>
        <w:t xml:space="preserve">Figure </w:t>
      </w:r>
      <w:r w:rsidR="0060035F">
        <w:rPr>
          <w:rFonts w:ascii="Times New Roman" w:hAnsi="Times New Roman" w:cs="Times New Roman"/>
          <w:i/>
          <w:sz w:val="18"/>
          <w:szCs w:val="18"/>
        </w:rPr>
        <w:t>E</w:t>
      </w:r>
      <w:r w:rsidR="009C3DCC">
        <w:rPr>
          <w:rFonts w:ascii="Times New Roman" w:hAnsi="Times New Roman" w:cs="Times New Roman"/>
          <w:i/>
          <w:sz w:val="18"/>
          <w:szCs w:val="18"/>
        </w:rPr>
        <w:t>5</w:t>
      </w:r>
      <w:r>
        <w:rPr>
          <w:rFonts w:ascii="Times New Roman" w:hAnsi="Times New Roman" w:cs="Times New Roman"/>
          <w:i/>
          <w:sz w:val="18"/>
          <w:szCs w:val="18"/>
        </w:rPr>
        <w:t xml:space="preserve">. Mean </w:t>
      </w:r>
      <w:r w:rsidR="00695974">
        <w:rPr>
          <w:rFonts w:ascii="Times New Roman" w:hAnsi="Times New Roman" w:cs="Times New Roman"/>
          <w:i/>
          <w:sz w:val="18"/>
          <w:szCs w:val="18"/>
        </w:rPr>
        <w:t xml:space="preserve">area-weighted </w:t>
      </w:r>
      <w:r>
        <w:rPr>
          <w:rFonts w:ascii="Times New Roman" w:hAnsi="Times New Roman" w:cs="Times New Roman"/>
          <w:i/>
          <w:sz w:val="18"/>
          <w:szCs w:val="18"/>
        </w:rPr>
        <w:t xml:space="preserve">fractal dimension of patches for each vegetation class for both ICB and </w:t>
      </w:r>
      <w:del w:id="624" w:author="Sally Thompson" w:date="2019-05-01T13:07:00Z">
        <w:r w:rsidDel="003303F7">
          <w:rPr>
            <w:rFonts w:ascii="Times New Roman" w:hAnsi="Times New Roman" w:cs="Times New Roman"/>
            <w:i/>
            <w:sz w:val="18"/>
            <w:szCs w:val="18"/>
          </w:rPr>
          <w:delText>SLB</w:delText>
        </w:r>
      </w:del>
      <w:ins w:id="625" w:author="Sally Thompson" w:date="2019-05-01T13:07:00Z">
        <w:r w:rsidR="003303F7">
          <w:rPr>
            <w:rFonts w:ascii="Times New Roman" w:hAnsi="Times New Roman" w:cs="Times New Roman"/>
            <w:i/>
            <w:sz w:val="18"/>
            <w:szCs w:val="18"/>
          </w:rPr>
          <w:t>SCB</w:t>
        </w:r>
      </w:ins>
      <w:r>
        <w:rPr>
          <w:rFonts w:ascii="Times New Roman" w:hAnsi="Times New Roman" w:cs="Times New Roman"/>
          <w:i/>
          <w:sz w:val="18"/>
          <w:szCs w:val="18"/>
        </w:rPr>
        <w:t xml:space="preserve">. </w:t>
      </w:r>
      <w:r w:rsidR="00A90442">
        <w:rPr>
          <w:rFonts w:ascii="Times New Roman" w:hAnsi="Times New Roman" w:cs="Times New Roman"/>
          <w:i/>
          <w:sz w:val="18"/>
          <w:szCs w:val="18"/>
        </w:rPr>
        <w:t xml:space="preserve">1997 is omitted due to </w:t>
      </w:r>
      <w:proofErr w:type="gramStart"/>
      <w:r w:rsidR="00A90442">
        <w:rPr>
          <w:rFonts w:ascii="Times New Roman" w:hAnsi="Times New Roman" w:cs="Times New Roman"/>
          <w:i/>
          <w:sz w:val="18"/>
          <w:szCs w:val="18"/>
        </w:rPr>
        <w:t>small  differences</w:t>
      </w:r>
      <w:proofErr w:type="gramEnd"/>
      <w:r w:rsidR="00A90442">
        <w:rPr>
          <w:rFonts w:ascii="Times New Roman" w:hAnsi="Times New Roman" w:cs="Times New Roman"/>
          <w:i/>
          <w:sz w:val="18"/>
          <w:szCs w:val="18"/>
        </w:rPr>
        <w:t xml:space="preserve"> in mapping protocol affecting patch fractal dimension.</w:t>
      </w:r>
    </w:p>
    <w:p w14:paraId="4EC9C3C8" w14:textId="14FD267D" w:rsidR="009C3DCC" w:rsidRDefault="009C3DCC" w:rsidP="00EC4D4B">
      <w:pPr>
        <w:rPr>
          <w:rFonts w:ascii="Times New Roman" w:hAnsi="Times New Roman" w:cs="Times New Roman"/>
          <w:i/>
          <w:sz w:val="18"/>
          <w:szCs w:val="18"/>
        </w:rPr>
      </w:pPr>
    </w:p>
    <w:p w14:paraId="310D882C" w14:textId="77777777" w:rsidR="009C3DCC" w:rsidRDefault="009C3DCC" w:rsidP="009C3DCC">
      <w:pPr>
        <w:rPr>
          <w:rFonts w:ascii="Times New Roman" w:hAnsi="Times New Roman" w:cs="Times New Roman"/>
          <w:i/>
          <w:sz w:val="18"/>
          <w:szCs w:val="18"/>
        </w:rPr>
      </w:pPr>
      <w:r>
        <w:rPr>
          <w:noProof/>
          <w:lang w:eastAsia="en-US"/>
        </w:rPr>
        <w:lastRenderedPageBreak/>
        <w:drawing>
          <wp:inline distT="0" distB="0" distL="0" distR="0" wp14:anchorId="158F1AEA" wp14:editId="3736342D">
            <wp:extent cx="5191125" cy="2743200"/>
            <wp:effectExtent l="0" t="0" r="9525"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r>
        <w:rPr>
          <w:noProof/>
          <w:lang w:eastAsia="en-US"/>
        </w:rPr>
        <w:drawing>
          <wp:inline distT="0" distB="0" distL="0" distR="0" wp14:anchorId="0AB1F526" wp14:editId="6605C6BD">
            <wp:extent cx="5222875" cy="3317875"/>
            <wp:effectExtent l="0" t="0" r="15875" b="15875"/>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3BEF3F2F" w14:textId="15CB6C14" w:rsidR="009C3DCC" w:rsidRDefault="009C3DCC" w:rsidP="009C3DCC">
      <w:pPr>
        <w:rPr>
          <w:rFonts w:ascii="Times New Roman" w:hAnsi="Times New Roman" w:cs="Times New Roman"/>
          <w:i/>
          <w:sz w:val="18"/>
          <w:szCs w:val="18"/>
        </w:rPr>
      </w:pPr>
      <w:r w:rsidRPr="001956EB">
        <w:rPr>
          <w:rFonts w:ascii="Times New Roman" w:hAnsi="Times New Roman" w:cs="Times New Roman"/>
          <w:i/>
          <w:sz w:val="18"/>
          <w:szCs w:val="18"/>
        </w:rPr>
        <w:t xml:space="preserve">Figure </w:t>
      </w:r>
      <w:r w:rsidR="0060035F">
        <w:rPr>
          <w:rFonts w:ascii="Times New Roman" w:hAnsi="Times New Roman" w:cs="Times New Roman"/>
          <w:i/>
          <w:sz w:val="18"/>
          <w:szCs w:val="18"/>
        </w:rPr>
        <w:t>E</w:t>
      </w:r>
      <w:r>
        <w:rPr>
          <w:rFonts w:ascii="Times New Roman" w:hAnsi="Times New Roman" w:cs="Times New Roman"/>
          <w:i/>
          <w:sz w:val="18"/>
          <w:szCs w:val="18"/>
        </w:rPr>
        <w:t xml:space="preserve">6. Percent of the total vegetated area covered by each vegetation class for both ICB and </w:t>
      </w:r>
      <w:del w:id="626" w:author="Sally Thompson" w:date="2019-05-01T13:07:00Z">
        <w:r w:rsidDel="003303F7">
          <w:rPr>
            <w:rFonts w:ascii="Times New Roman" w:hAnsi="Times New Roman" w:cs="Times New Roman"/>
            <w:i/>
            <w:sz w:val="18"/>
            <w:szCs w:val="18"/>
          </w:rPr>
          <w:delText>SLB</w:delText>
        </w:r>
      </w:del>
      <w:ins w:id="627" w:author="Sally Thompson" w:date="2019-05-01T13:07:00Z">
        <w:r w:rsidR="003303F7">
          <w:rPr>
            <w:rFonts w:ascii="Times New Roman" w:hAnsi="Times New Roman" w:cs="Times New Roman"/>
            <w:i/>
            <w:sz w:val="18"/>
            <w:szCs w:val="18"/>
          </w:rPr>
          <w:t>SCB</w:t>
        </w:r>
      </w:ins>
      <w:r>
        <w:rPr>
          <w:rFonts w:ascii="Times New Roman" w:hAnsi="Times New Roman" w:cs="Times New Roman"/>
          <w:i/>
          <w:sz w:val="18"/>
          <w:szCs w:val="18"/>
        </w:rPr>
        <w:t>. Conifer is shown separately from the other vegetation classes due to large differences in scale.</w:t>
      </w:r>
    </w:p>
    <w:p w14:paraId="4EBA486D" w14:textId="77777777" w:rsidR="009C3DCC" w:rsidRDefault="009C3DCC" w:rsidP="00EC4D4B">
      <w:pPr>
        <w:rPr>
          <w:rFonts w:ascii="Times New Roman" w:hAnsi="Times New Roman" w:cs="Times New Roman"/>
          <w:i/>
          <w:sz w:val="18"/>
          <w:szCs w:val="18"/>
        </w:rPr>
      </w:pPr>
    </w:p>
    <w:p w14:paraId="31DCEC28" w14:textId="77777777" w:rsidR="003D164C" w:rsidRDefault="003D164C" w:rsidP="003D164C">
      <w:pPr>
        <w:rPr>
          <w:rFonts w:ascii="Times New Roman" w:hAnsi="Times New Roman" w:cs="Times New Roman"/>
          <w:color w:val="000000" w:themeColor="text1"/>
        </w:rPr>
      </w:pPr>
    </w:p>
    <w:p w14:paraId="035C91FA" w14:textId="77777777" w:rsidR="003D164C" w:rsidRDefault="003D164C" w:rsidP="003D164C">
      <w:pPr>
        <w:rPr>
          <w:color w:val="000000" w:themeColor="text1"/>
        </w:rPr>
      </w:pPr>
    </w:p>
    <w:p w14:paraId="1158D653" w14:textId="77777777" w:rsidR="003D164C" w:rsidRDefault="003D164C" w:rsidP="003D164C">
      <w:pPr>
        <w:rPr>
          <w:color w:val="000000" w:themeColor="text1"/>
        </w:rPr>
      </w:pPr>
    </w:p>
    <w:p w14:paraId="1822F1F7" w14:textId="77777777" w:rsidR="003D164C" w:rsidRPr="003D164C" w:rsidRDefault="003D164C" w:rsidP="003D164C">
      <w:pPr>
        <w:pStyle w:val="EndNoteBibliographyTitle"/>
        <w:rPr>
          <w:b/>
          <w:noProof/>
        </w:rPr>
      </w:pPr>
      <w:r>
        <w:fldChar w:fldCharType="begin"/>
      </w:r>
      <w:r>
        <w:instrText xml:space="preserve"> ADDIN EN.REFLIST </w:instrText>
      </w:r>
      <w:r>
        <w:fldChar w:fldCharType="separate"/>
      </w:r>
      <w:r w:rsidRPr="003D164C">
        <w:rPr>
          <w:b/>
          <w:noProof/>
        </w:rPr>
        <w:t>Literature Cited</w:t>
      </w:r>
    </w:p>
    <w:p w14:paraId="0FA952F8" w14:textId="77777777" w:rsidR="003D164C" w:rsidRPr="003D164C" w:rsidRDefault="003D164C" w:rsidP="003D164C">
      <w:pPr>
        <w:pStyle w:val="EndNoteBibliographyTitle"/>
        <w:rPr>
          <w:b/>
          <w:noProof/>
        </w:rPr>
      </w:pPr>
    </w:p>
    <w:p w14:paraId="6DE0BD72" w14:textId="77777777" w:rsidR="003D164C" w:rsidRPr="003D164C" w:rsidRDefault="003D164C" w:rsidP="003D164C">
      <w:pPr>
        <w:pStyle w:val="EndNoteBibliography"/>
        <w:ind w:left="720" w:hanging="720"/>
        <w:rPr>
          <w:noProof/>
        </w:rPr>
      </w:pPr>
      <w:r w:rsidRPr="003D164C">
        <w:rPr>
          <w:noProof/>
        </w:rPr>
        <w:t xml:space="preserve">Henn, B., A. J. Newman, B. Livneh, C. Daly, and J. D. Lundquist. 2018. An assessment of differences in gridded precipitation datasets in complex terrain. Journal of Hydrology </w:t>
      </w:r>
      <w:r w:rsidRPr="003D164C">
        <w:rPr>
          <w:b/>
          <w:noProof/>
        </w:rPr>
        <w:t>556</w:t>
      </w:r>
      <w:r w:rsidRPr="003D164C">
        <w:rPr>
          <w:noProof/>
        </w:rPr>
        <w:t>:1205-1219.</w:t>
      </w:r>
    </w:p>
    <w:p w14:paraId="61D0B7F2" w14:textId="77777777" w:rsidR="003D164C" w:rsidRPr="003D164C" w:rsidRDefault="003D164C" w:rsidP="003D164C">
      <w:pPr>
        <w:pStyle w:val="EndNoteBibliography"/>
        <w:ind w:left="720" w:hanging="720"/>
        <w:rPr>
          <w:noProof/>
        </w:rPr>
      </w:pPr>
      <w:r w:rsidRPr="003D164C">
        <w:rPr>
          <w:noProof/>
        </w:rPr>
        <w:lastRenderedPageBreak/>
        <w:t xml:space="preserve">Little, R. J. J. J. o. B., and E. Statistics. 1988. Missing-data adjustments in large surveys. Journal of Business &amp; Economic Statistics </w:t>
      </w:r>
      <w:r w:rsidRPr="003D164C">
        <w:rPr>
          <w:b/>
          <w:noProof/>
        </w:rPr>
        <w:t>6</w:t>
      </w:r>
      <w:r w:rsidRPr="003D164C">
        <w:rPr>
          <w:noProof/>
        </w:rPr>
        <w:t>:287-296.</w:t>
      </w:r>
    </w:p>
    <w:p w14:paraId="1F2DB0BC" w14:textId="77777777" w:rsidR="003D164C" w:rsidRPr="0016288C" w:rsidRDefault="003D164C" w:rsidP="003D164C">
      <w:pPr>
        <w:rPr>
          <w:color w:val="000000" w:themeColor="text1"/>
        </w:rPr>
      </w:pPr>
      <w:r>
        <w:rPr>
          <w:color w:val="000000" w:themeColor="text1"/>
        </w:rPr>
        <w:fldChar w:fldCharType="end"/>
      </w:r>
    </w:p>
    <w:p w14:paraId="5B2051F3" w14:textId="49072D58" w:rsidR="00EC4D4B" w:rsidRPr="001956EB" w:rsidRDefault="00EC4D4B" w:rsidP="00962E8F">
      <w:pPr>
        <w:rPr>
          <w:rFonts w:ascii="Times New Roman" w:hAnsi="Times New Roman" w:cs="Times New Roman"/>
          <w:i/>
          <w:sz w:val="18"/>
          <w:szCs w:val="18"/>
        </w:rPr>
      </w:pPr>
    </w:p>
    <w:sectPr w:rsidR="00EC4D4B" w:rsidRPr="001956EB" w:rsidSect="006E43F2">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2" w:author="Sally Thompson" w:date="2019-05-01T12:59:00Z" w:initials="ST">
    <w:p w14:paraId="45506C67" w14:textId="4C717E39" w:rsidR="003303F7" w:rsidRDefault="003303F7">
      <w:pPr>
        <w:pStyle w:val="CommentText"/>
      </w:pPr>
      <w:r>
        <w:rPr>
          <w:rStyle w:val="CommentReference"/>
        </w:rPr>
        <w:annotationRef/>
      </w:r>
      <w:r>
        <w:t>Changed to standardize formatting across tables…</w:t>
      </w:r>
    </w:p>
  </w:comment>
  <w:comment w:id="467" w:author="Gabrielle Boisrame" w:date="2019-03-15T14:50:00Z" w:initials="GB">
    <w:p w14:paraId="4B67A43A" w14:textId="7A657309" w:rsidR="003303F7" w:rsidRDefault="003303F7">
      <w:pPr>
        <w:pStyle w:val="CommentText"/>
      </w:pPr>
      <w:r>
        <w:rPr>
          <w:rStyle w:val="CommentReference"/>
        </w:rPr>
        <w:annotationRef/>
      </w:r>
      <w:r>
        <w:t>Katya, can you insert your latest gap-filled precipitation estimate for WY 2016? Thank you!</w:t>
      </w:r>
    </w:p>
  </w:comment>
  <w:comment w:id="581" w:author="Gabrielle Boisrame" w:date="2019-03-15T13:26:00Z" w:initials="GB">
    <w:p w14:paraId="68FBA05E" w14:textId="77777777" w:rsidR="003303F7" w:rsidRDefault="003303F7">
      <w:pPr>
        <w:pStyle w:val="CommentText"/>
      </w:pPr>
      <w:r>
        <w:rPr>
          <w:rStyle w:val="CommentReference"/>
        </w:rPr>
        <w:annotationRef/>
      </w:r>
      <w:r>
        <w:t xml:space="preserve">More snowfall, or deeper snowpack? It could have snowed more in ICB, but if it the snow melted faster then the snow would not get as deep as in SCB. </w:t>
      </w:r>
    </w:p>
    <w:p w14:paraId="22D4EF12" w14:textId="77777777" w:rsidR="003303F7" w:rsidRDefault="003303F7">
      <w:pPr>
        <w:pStyle w:val="CommentText"/>
      </w:pPr>
    </w:p>
    <w:p w14:paraId="3CDBA362" w14:textId="441C162A" w:rsidR="003303F7" w:rsidRDefault="003303F7">
      <w:pPr>
        <w:pStyle w:val="CommentText"/>
      </w:pPr>
      <w:r>
        <w:t>Katya, have you estimated cumulative snowfall, just from adding up all the times in the dataset that snow depth increases?</w:t>
      </w:r>
    </w:p>
  </w:comment>
  <w:comment w:id="583" w:author="Jens Stevens" w:date="2019-03-10T17:06:00Z" w:initials="JS">
    <w:p w14:paraId="2219AD4B" w14:textId="77777777" w:rsidR="003303F7" w:rsidRDefault="003303F7" w:rsidP="00CF5D1A">
      <w:pPr>
        <w:pStyle w:val="CommentText"/>
      </w:pPr>
      <w:r>
        <w:rPr>
          <w:rStyle w:val="CommentReference"/>
        </w:rPr>
        <w:annotationRef/>
      </w:r>
      <w:r>
        <w:t xml:space="preserve">I’m still not sure how to reconcile the deeper snow at SCB given our claim from the </w:t>
      </w:r>
      <w:proofErr w:type="spellStart"/>
      <w:r>
        <w:t>precip</w:t>
      </w:r>
      <w:proofErr w:type="spellEnd"/>
      <w:r>
        <w:t xml:space="preserve"> and streamflow data that it is a drier site… I would suspect lower SWE, but that was never measured at SCB…</w:t>
      </w:r>
    </w:p>
  </w:comment>
  <w:comment w:id="585" w:author="Gabrielle Boisrame" w:date="2019-01-07T10:03:00Z" w:initials="GB">
    <w:p w14:paraId="4E19E3CC" w14:textId="77777777" w:rsidR="003303F7" w:rsidRDefault="003303F7" w:rsidP="00CF5D1A">
      <w:pPr>
        <w:pStyle w:val="CommentText"/>
      </w:pPr>
      <w:r>
        <w:rPr>
          <w:rStyle w:val="CommentReference"/>
        </w:rPr>
        <w:annotationRef/>
      </w:r>
      <w:r>
        <w:t>Please clarify how you are measuring snow melt here. Is it just a decrease in snowpack depth?</w:t>
      </w:r>
    </w:p>
  </w:comment>
  <w:comment w:id="586" w:author="Ekaterina Rakhmatulina" w:date="2019-01-04T19:48:00Z" w:initials="ER">
    <w:p w14:paraId="5244E2DF" w14:textId="77777777" w:rsidR="003303F7" w:rsidRDefault="003303F7" w:rsidP="00CF5D1A">
      <w:pPr>
        <w:pStyle w:val="CommentText"/>
      </w:pPr>
      <w:r>
        <w:rPr>
          <w:rStyle w:val="CommentReference"/>
        </w:rPr>
        <w:annotationRef/>
      </w:r>
      <w:r>
        <w:t>Check with the closest snow survey. But this will not change much of the results either way.</w:t>
      </w:r>
    </w:p>
  </w:comment>
  <w:comment w:id="587" w:author="Gabrielle Boisrame" w:date="2019-01-09T16:37:00Z" w:initials="GB">
    <w:p w14:paraId="37C07614" w14:textId="77777777" w:rsidR="003303F7" w:rsidRDefault="003303F7" w:rsidP="00CF5D1A">
      <w:pPr>
        <w:pStyle w:val="CommentText"/>
      </w:pPr>
      <w:r>
        <w:rPr>
          <w:rStyle w:val="CommentReference"/>
        </w:rPr>
        <w:annotationRef/>
      </w:r>
      <w:r>
        <w:t xml:space="preserve">Snow density varied from 0.32 to 0.44 g/cm3 in ICB, depending on site and time of year (snow gets denser over time, and is usually densest under forest canopy). </w:t>
      </w:r>
    </w:p>
    <w:p w14:paraId="6D7EBAC6" w14:textId="77777777" w:rsidR="003303F7" w:rsidRDefault="003303F7" w:rsidP="00CF5D1A">
      <w:pPr>
        <w:pStyle w:val="CommentText"/>
      </w:pPr>
    </w:p>
  </w:comment>
  <w:comment w:id="588" w:author="Ekaterina Rakhmatulina" w:date="2019-02-08T18:17:00Z" w:initials="ER">
    <w:p w14:paraId="31D03225" w14:textId="77777777" w:rsidR="003303F7" w:rsidRDefault="003303F7" w:rsidP="00CF5D1A">
      <w:pPr>
        <w:pStyle w:val="CommentText"/>
      </w:pPr>
      <w:r>
        <w:rPr>
          <w:rStyle w:val="CommentReference"/>
        </w:rPr>
        <w:annotationRef/>
      </w:r>
      <w:r>
        <w:t xml:space="preserve">For the timeseries that I was using density, it does not matter whether I use 0.32 or 0.44. All non-zero values were rounded to the same value. </w:t>
      </w:r>
    </w:p>
  </w:comment>
  <w:comment w:id="589" w:author="Jens Stevens" w:date="2019-03-14T15:22:00Z" w:initials="JS">
    <w:p w14:paraId="4D6FDD6E" w14:textId="63FCC550" w:rsidR="003303F7" w:rsidRDefault="003303F7">
      <w:pPr>
        <w:pStyle w:val="CommentText"/>
      </w:pPr>
      <w:r>
        <w:rPr>
          <w:rStyle w:val="CommentReference"/>
        </w:rPr>
        <w:annotationRef/>
      </w:r>
      <w:r>
        <w:t>Flagging this for additional follow-up between G+K; we still might want to incorporate the Rowell Meadow density data (and let it vary temporally).</w:t>
      </w:r>
    </w:p>
  </w:comment>
  <w:comment w:id="584" w:author="Ekaterina Rakhmatulina" w:date="2019-01-03T17:17:00Z" w:initials="ER">
    <w:p w14:paraId="1B2084CB" w14:textId="77777777" w:rsidR="003303F7" w:rsidRDefault="003303F7" w:rsidP="00CF5D1A">
      <w:pPr>
        <w:pStyle w:val="CommentText"/>
      </w:pPr>
      <w:r>
        <w:rPr>
          <w:rStyle w:val="CommentReference"/>
        </w:rPr>
        <w:annotationRef/>
      </w:r>
      <w:r>
        <w:rPr>
          <w:rFonts w:ascii="Times New Roman" w:hAnsi="Times New Roman" w:cs="Times New Roman"/>
        </w:rPr>
        <w:t>[Include plots of these and maybe provide what percentage of the gap filling process this accounts for]</w:t>
      </w:r>
    </w:p>
  </w:comment>
  <w:comment w:id="591" w:author="Gabrielle Boisrame" w:date="2019-03-15T13:30:00Z" w:initials="GB">
    <w:p w14:paraId="751401BA" w14:textId="5A141D2B" w:rsidR="003303F7" w:rsidRDefault="003303F7">
      <w:pPr>
        <w:pStyle w:val="CommentText"/>
      </w:pPr>
      <w:r>
        <w:rPr>
          <w:rStyle w:val="CommentReference"/>
        </w:rPr>
        <w:annotationRef/>
      </w:r>
      <w:r>
        <w:t>I don’t think the camera was that high up. I think the cameras were &lt;6 feet above the ground. It’s the top of the weather stations that were ~220cm high.</w:t>
      </w:r>
    </w:p>
  </w:comment>
  <w:comment w:id="590" w:author="Jens Stevens" w:date="2019-03-14T15:38:00Z" w:initials="JS">
    <w:p w14:paraId="1F6D57AE" w14:textId="354B545C" w:rsidR="003303F7" w:rsidRDefault="003303F7">
      <w:pPr>
        <w:pStyle w:val="CommentText"/>
      </w:pPr>
      <w:r>
        <w:rPr>
          <w:rStyle w:val="CommentReference"/>
        </w:rPr>
        <w:annotationRef/>
      </w:r>
      <w:r>
        <w:t>How did you deal with this?</w:t>
      </w:r>
    </w:p>
  </w:comment>
  <w:comment w:id="592" w:author="Sally Thompson" w:date="2019-05-01T13:05:00Z" w:initials="ST">
    <w:p w14:paraId="58BDB169" w14:textId="1EDD05E9" w:rsidR="003303F7" w:rsidRDefault="003303F7">
      <w:pPr>
        <w:pStyle w:val="CommentText"/>
      </w:pPr>
      <w:r>
        <w:rPr>
          <w:rStyle w:val="CommentReference"/>
        </w:rPr>
        <w:annotationRef/>
      </w:r>
      <w:r>
        <w:t>Put this citation into the main text too…</w:t>
      </w:r>
    </w:p>
  </w:comment>
  <w:comment w:id="594" w:author="Gabrielle Boisrame" w:date="2019-03-21T14:53:00Z" w:initials="GB">
    <w:p w14:paraId="34635F1B" w14:textId="0B11EA95" w:rsidR="003303F7" w:rsidRDefault="003303F7">
      <w:pPr>
        <w:pStyle w:val="CommentText"/>
      </w:pPr>
      <w:r>
        <w:rPr>
          <w:rStyle w:val="CommentReference"/>
        </w:rPr>
        <w:annotationRef/>
      </w:r>
      <w:r>
        <w:t>I’ll work on making this figure prettier, but wanted to get it out there for people to see the model results.</w:t>
      </w:r>
    </w:p>
  </w:comment>
  <w:comment w:id="601" w:author="Gabrielle Boisrame" w:date="2019-03-15T15:54:00Z" w:initials="GB">
    <w:p w14:paraId="16725110" w14:textId="1DF248F4" w:rsidR="003303F7" w:rsidRDefault="003303F7">
      <w:pPr>
        <w:pStyle w:val="CommentText"/>
      </w:pPr>
      <w:r>
        <w:rPr>
          <w:rStyle w:val="CommentReference"/>
        </w:rPr>
        <w:annotationRef/>
      </w:r>
      <w:r>
        <w:t>I will get these citations to Jens if I end up wanting to keep them.</w:t>
      </w:r>
    </w:p>
  </w:comment>
  <w:comment w:id="602" w:author="Gabrielle Boisrame" w:date="2019-03-25T14:16:00Z" w:initials="GB">
    <w:p w14:paraId="3298F52E" w14:textId="485B5A70" w:rsidR="003303F7" w:rsidRDefault="003303F7">
      <w:pPr>
        <w:pStyle w:val="CommentText"/>
      </w:pPr>
      <w:r>
        <w:rPr>
          <w:rStyle w:val="CommentReference"/>
        </w:rPr>
        <w:annotationRef/>
      </w:r>
      <w:r>
        <w:t>I can make these plots prettier, but I wanted to get them out there as soon as possible.</w:t>
      </w:r>
    </w:p>
  </w:comment>
  <w:comment w:id="615" w:author="Sally Thompson" w:date="2019-05-01T13:07:00Z" w:initials="ST">
    <w:p w14:paraId="2E0FA96B" w14:textId="26538CA4" w:rsidR="003303F7" w:rsidRDefault="003303F7">
      <w:pPr>
        <w:pStyle w:val="CommentText"/>
      </w:pPr>
      <w:r>
        <w:rPr>
          <w:rStyle w:val="CommentReference"/>
        </w:rPr>
        <w:annotationRef/>
      </w:r>
      <w:r>
        <w:t>Please don’t use the splining line fits in Excel!</w:t>
      </w:r>
      <w:bookmarkStart w:id="616" w:name="_GoBack"/>
      <w:bookmarkEnd w:id="616"/>
    </w:p>
  </w:comment>
  <w:comment w:id="619" w:author="Jens Stevens" w:date="2019-04-29T15:23:00Z" w:initials="JS">
    <w:p w14:paraId="6DF8DE62" w14:textId="58295618" w:rsidR="003303F7" w:rsidRDefault="003303F7">
      <w:pPr>
        <w:pStyle w:val="CommentText"/>
      </w:pPr>
      <w:r>
        <w:rPr>
          <w:rStyle w:val="CommentReference"/>
        </w:rPr>
        <w:annotationRef/>
      </w:r>
      <w:r>
        <w:t>Need legend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B67A43A" w15:done="0"/>
  <w15:commentEx w15:paraId="3CDBA362" w15:done="0"/>
  <w15:commentEx w15:paraId="2219AD4B" w15:done="0"/>
  <w15:commentEx w15:paraId="4E19E3CC" w15:done="0"/>
  <w15:commentEx w15:paraId="5244E2DF" w15:done="0"/>
  <w15:commentEx w15:paraId="6D7EBAC6" w15:paraIdParent="5244E2DF" w15:done="0"/>
  <w15:commentEx w15:paraId="31D03225" w15:paraIdParent="5244E2DF" w15:done="0"/>
  <w15:commentEx w15:paraId="4D6FDD6E" w15:paraIdParent="5244E2DF" w15:done="0"/>
  <w15:commentEx w15:paraId="1B2084CB" w15:done="0"/>
  <w15:commentEx w15:paraId="751401BA" w15:done="0"/>
  <w15:commentEx w15:paraId="1F6D57AE" w15:done="0"/>
  <w15:commentEx w15:paraId="34635F1B" w15:done="0"/>
  <w15:commentEx w15:paraId="16725110" w15:done="0"/>
  <w15:commentEx w15:paraId="3298F52E" w15:done="0"/>
  <w15:commentEx w15:paraId="6905B267" w15:paraIdParent="3298F52E" w15:done="0"/>
  <w15:commentEx w15:paraId="6BF5B8CA" w15:done="0"/>
  <w15:commentEx w15:paraId="6DF8DE6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B67A43A" w16cid:durableId="206846C1"/>
  <w16cid:commentId w16cid:paraId="3CDBA362" w16cid:durableId="206846C2"/>
  <w16cid:commentId w16cid:paraId="2219AD4B" w16cid:durableId="202FC2A2"/>
  <w16cid:commentId w16cid:paraId="4E19E3CC" w16cid:durableId="1FE08319"/>
  <w16cid:commentId w16cid:paraId="5244E2DF" w16cid:durableId="1FDA36F2"/>
  <w16cid:commentId w16cid:paraId="6D7EBAC6" w16cid:durableId="20059DF9"/>
  <w16cid:commentId w16cid:paraId="31D03225" w16cid:durableId="2008461F"/>
  <w16cid:commentId w16cid:paraId="4D6FDD6E" w16cid:durableId="2034F02F"/>
  <w16cid:commentId w16cid:paraId="1B2084CB" w16cid:durableId="1FDA35ED"/>
  <w16cid:commentId w16cid:paraId="751401BA" w16cid:durableId="206846CA"/>
  <w16cid:commentId w16cid:paraId="1F6D57AE" w16cid:durableId="2034F3E0"/>
  <w16cid:commentId w16cid:paraId="34635F1B" w16cid:durableId="206846CC"/>
  <w16cid:commentId w16cid:paraId="16725110" w16cid:durableId="206846CD"/>
  <w16cid:commentId w16cid:paraId="3298F52E" w16cid:durableId="206846CE"/>
  <w16cid:commentId w16cid:paraId="6905B267" w16cid:durableId="20719531"/>
  <w16cid:commentId w16cid:paraId="6BF5B8CA" w16cid:durableId="2071958B"/>
  <w16cid:commentId w16cid:paraId="6DF8DE62" w16cid:durableId="20719565"/>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B94443D" w14:textId="77777777" w:rsidR="003303F7" w:rsidRDefault="003303F7" w:rsidP="003303F7">
      <w:r>
        <w:separator/>
      </w:r>
    </w:p>
  </w:endnote>
  <w:endnote w:type="continuationSeparator" w:id="0">
    <w:p w14:paraId="70365EC2" w14:textId="77777777" w:rsidR="003303F7" w:rsidRDefault="003303F7" w:rsidP="003303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Times New Roman">
    <w:panose1 w:val="02020603050405020304"/>
    <w:charset w:val="00"/>
    <w:family w:val="auto"/>
    <w:pitch w:val="variable"/>
    <w:sig w:usb0="E0002AFF" w:usb1="C0007841" w:usb2="00000009" w:usb3="00000000" w:csb0="000001FF" w:csb1="00000000"/>
  </w:font>
  <w:font w:name="Calibri Light">
    <w:panose1 w:val="020F0302020204030204"/>
    <w:charset w:val="00"/>
    <w:family w:val="auto"/>
    <w:pitch w:val="variable"/>
    <w:sig w:usb0="A00002EF" w:usb1="4000207B" w:usb2="00000000" w:usb3="00000000" w:csb0="0000009F" w:csb1="00000000"/>
  </w:font>
  <w:font w:name="游ゴシック Light">
    <w:panose1 w:val="00000000000000000000"/>
    <w:charset w:val="80"/>
    <w:family w:val="roman"/>
    <w:notTrueType/>
    <w:pitch w:val="default"/>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游明朝">
    <w:panose1 w:val="00000000000000000000"/>
    <w:charset w:val="80"/>
    <w:family w:val="roman"/>
    <w:notTrueType/>
    <w:pitch w:val="default"/>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AE72679" w14:textId="77777777" w:rsidR="003303F7" w:rsidRDefault="003303F7" w:rsidP="003303F7">
      <w:r>
        <w:separator/>
      </w:r>
    </w:p>
  </w:footnote>
  <w:footnote w:type="continuationSeparator" w:id="0">
    <w:p w14:paraId="3D998D4C" w14:textId="77777777" w:rsidR="003303F7" w:rsidRDefault="003303F7" w:rsidP="003303F7">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abrielle Boisrame">
    <w15:presenceInfo w15:providerId="AD" w15:userId="S-1-5-21-2983108227-3104936336-457092868-27413"/>
  </w15:person>
  <w15:person w15:author="Jens Stevens">
    <w15:presenceInfo w15:providerId="None" w15:userId="Jens Stevens"/>
  </w15:person>
  <w15:person w15:author="Ekaterina Rakhmatulina">
    <w15:presenceInfo w15:providerId="Windows Live" w15:userId="26389bc3b0d5e4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Calibri&lt;/FontName&gt;&lt;FontSize&gt;12&lt;/FontSize&gt;&lt;ReflistTitle&gt;&lt;style face=&quot;bold&quot;&gt;Literature Cited&lt;/sty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3725&lt;/item&gt;&lt;item&gt;3765&lt;/item&gt;&lt;/record-ids&gt;&lt;/item&gt;&lt;/Libraries&gt;"/>
  </w:docVars>
  <w:rsids>
    <w:rsidRoot w:val="00CF5D1A"/>
    <w:rsid w:val="00001A7F"/>
    <w:rsid w:val="00064A28"/>
    <w:rsid w:val="00070B79"/>
    <w:rsid w:val="00073B35"/>
    <w:rsid w:val="000B70F7"/>
    <w:rsid w:val="000C5960"/>
    <w:rsid w:val="000D2A3B"/>
    <w:rsid w:val="000F21B7"/>
    <w:rsid w:val="00135441"/>
    <w:rsid w:val="0014213B"/>
    <w:rsid w:val="0016288C"/>
    <w:rsid w:val="001668F1"/>
    <w:rsid w:val="001916BB"/>
    <w:rsid w:val="001956EB"/>
    <w:rsid w:val="001A6B4F"/>
    <w:rsid w:val="001F4625"/>
    <w:rsid w:val="002128F6"/>
    <w:rsid w:val="0025564C"/>
    <w:rsid w:val="00292D5F"/>
    <w:rsid w:val="002A668D"/>
    <w:rsid w:val="002B0A1B"/>
    <w:rsid w:val="002C22DE"/>
    <w:rsid w:val="002D25B9"/>
    <w:rsid w:val="002E3130"/>
    <w:rsid w:val="002F3625"/>
    <w:rsid w:val="003303F7"/>
    <w:rsid w:val="00335C43"/>
    <w:rsid w:val="003370D0"/>
    <w:rsid w:val="0036555F"/>
    <w:rsid w:val="00385DE6"/>
    <w:rsid w:val="003B4FA9"/>
    <w:rsid w:val="003C70D5"/>
    <w:rsid w:val="003D164C"/>
    <w:rsid w:val="003F2AD4"/>
    <w:rsid w:val="004225F2"/>
    <w:rsid w:val="00431E74"/>
    <w:rsid w:val="00441D44"/>
    <w:rsid w:val="0045798E"/>
    <w:rsid w:val="00460321"/>
    <w:rsid w:val="004778A9"/>
    <w:rsid w:val="0049023C"/>
    <w:rsid w:val="00490CF8"/>
    <w:rsid w:val="00494297"/>
    <w:rsid w:val="00503803"/>
    <w:rsid w:val="00510998"/>
    <w:rsid w:val="00512CA7"/>
    <w:rsid w:val="00540299"/>
    <w:rsid w:val="00556323"/>
    <w:rsid w:val="00560192"/>
    <w:rsid w:val="00575D3F"/>
    <w:rsid w:val="0059455A"/>
    <w:rsid w:val="005C12F0"/>
    <w:rsid w:val="005C57E6"/>
    <w:rsid w:val="005C5E99"/>
    <w:rsid w:val="005D1C42"/>
    <w:rsid w:val="005D4B59"/>
    <w:rsid w:val="005D7CA4"/>
    <w:rsid w:val="005E034E"/>
    <w:rsid w:val="005E06EB"/>
    <w:rsid w:val="0060035F"/>
    <w:rsid w:val="00603013"/>
    <w:rsid w:val="0062731F"/>
    <w:rsid w:val="0062769E"/>
    <w:rsid w:val="00641B54"/>
    <w:rsid w:val="00666AF0"/>
    <w:rsid w:val="00687F5B"/>
    <w:rsid w:val="00695974"/>
    <w:rsid w:val="006B24D4"/>
    <w:rsid w:val="006C1817"/>
    <w:rsid w:val="006E1EAA"/>
    <w:rsid w:val="006E424D"/>
    <w:rsid w:val="006E43F2"/>
    <w:rsid w:val="006F395B"/>
    <w:rsid w:val="00753FBB"/>
    <w:rsid w:val="007549F4"/>
    <w:rsid w:val="007A3A61"/>
    <w:rsid w:val="007B375B"/>
    <w:rsid w:val="008203BD"/>
    <w:rsid w:val="0082107E"/>
    <w:rsid w:val="008231EE"/>
    <w:rsid w:val="00842327"/>
    <w:rsid w:val="008607A1"/>
    <w:rsid w:val="0088600D"/>
    <w:rsid w:val="008A63EB"/>
    <w:rsid w:val="008D5B07"/>
    <w:rsid w:val="008E1743"/>
    <w:rsid w:val="008E5EA9"/>
    <w:rsid w:val="00914AD8"/>
    <w:rsid w:val="00962E8F"/>
    <w:rsid w:val="009B1A20"/>
    <w:rsid w:val="009B5AB5"/>
    <w:rsid w:val="009C3DCC"/>
    <w:rsid w:val="009E3B6B"/>
    <w:rsid w:val="009F6C63"/>
    <w:rsid w:val="00A23110"/>
    <w:rsid w:val="00A57443"/>
    <w:rsid w:val="00A867B5"/>
    <w:rsid w:val="00A90442"/>
    <w:rsid w:val="00A944A8"/>
    <w:rsid w:val="00AA4068"/>
    <w:rsid w:val="00AF0E1F"/>
    <w:rsid w:val="00B013B9"/>
    <w:rsid w:val="00B20B05"/>
    <w:rsid w:val="00B70D8A"/>
    <w:rsid w:val="00B736BF"/>
    <w:rsid w:val="00B746B9"/>
    <w:rsid w:val="00B91C1C"/>
    <w:rsid w:val="00BB3E45"/>
    <w:rsid w:val="00BC3F8B"/>
    <w:rsid w:val="00BC764E"/>
    <w:rsid w:val="00BE430B"/>
    <w:rsid w:val="00BF5627"/>
    <w:rsid w:val="00BF68B0"/>
    <w:rsid w:val="00C31BA2"/>
    <w:rsid w:val="00C4579B"/>
    <w:rsid w:val="00C55898"/>
    <w:rsid w:val="00C56843"/>
    <w:rsid w:val="00C6666E"/>
    <w:rsid w:val="00C934CE"/>
    <w:rsid w:val="00CE2D4C"/>
    <w:rsid w:val="00CF5D1A"/>
    <w:rsid w:val="00D1115A"/>
    <w:rsid w:val="00D6377B"/>
    <w:rsid w:val="00DB2115"/>
    <w:rsid w:val="00DB2AE6"/>
    <w:rsid w:val="00DC0C89"/>
    <w:rsid w:val="00DD1691"/>
    <w:rsid w:val="00E14878"/>
    <w:rsid w:val="00E218F9"/>
    <w:rsid w:val="00E64D9C"/>
    <w:rsid w:val="00E80DFD"/>
    <w:rsid w:val="00EB6236"/>
    <w:rsid w:val="00EC3F6E"/>
    <w:rsid w:val="00EC4D4B"/>
    <w:rsid w:val="00EE1846"/>
    <w:rsid w:val="00EE4159"/>
    <w:rsid w:val="00F0305D"/>
    <w:rsid w:val="00F67097"/>
    <w:rsid w:val="00F90897"/>
    <w:rsid w:val="00F9571E"/>
    <w:rsid w:val="00FE0E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ABB0F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5D1A"/>
    <w:rPr>
      <w:lang w:eastAsia="ja-JP"/>
    </w:rPr>
  </w:style>
  <w:style w:type="paragraph" w:styleId="Heading1">
    <w:name w:val="heading 1"/>
    <w:basedOn w:val="Normal"/>
    <w:next w:val="Normal"/>
    <w:link w:val="Heading1Char"/>
    <w:uiPriority w:val="9"/>
    <w:qFormat/>
    <w:rsid w:val="00CF5D1A"/>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D1A"/>
    <w:rPr>
      <w:rFonts w:asciiTheme="majorHAnsi" w:eastAsiaTheme="majorEastAsia" w:hAnsiTheme="majorHAnsi" w:cstheme="majorBidi"/>
      <w:color w:val="2F5496" w:themeColor="accent1" w:themeShade="BF"/>
      <w:sz w:val="32"/>
      <w:szCs w:val="32"/>
      <w:lang w:eastAsia="ja-JP"/>
    </w:rPr>
  </w:style>
  <w:style w:type="character" w:styleId="CommentReference">
    <w:name w:val="annotation reference"/>
    <w:basedOn w:val="DefaultParagraphFont"/>
    <w:uiPriority w:val="99"/>
    <w:semiHidden/>
    <w:unhideWhenUsed/>
    <w:rsid w:val="00CF5D1A"/>
    <w:rPr>
      <w:sz w:val="18"/>
      <w:szCs w:val="18"/>
    </w:rPr>
  </w:style>
  <w:style w:type="paragraph" w:styleId="CommentText">
    <w:name w:val="annotation text"/>
    <w:basedOn w:val="Normal"/>
    <w:link w:val="CommentTextChar"/>
    <w:uiPriority w:val="99"/>
    <w:unhideWhenUsed/>
    <w:rsid w:val="00CF5D1A"/>
  </w:style>
  <w:style w:type="character" w:customStyle="1" w:styleId="CommentTextChar">
    <w:name w:val="Comment Text Char"/>
    <w:basedOn w:val="DefaultParagraphFont"/>
    <w:link w:val="CommentText"/>
    <w:uiPriority w:val="99"/>
    <w:rsid w:val="00CF5D1A"/>
    <w:rPr>
      <w:lang w:eastAsia="ja-JP"/>
    </w:rPr>
  </w:style>
  <w:style w:type="paragraph" w:styleId="Caption">
    <w:name w:val="caption"/>
    <w:basedOn w:val="Normal"/>
    <w:next w:val="Normal"/>
    <w:uiPriority w:val="35"/>
    <w:unhideWhenUsed/>
    <w:qFormat/>
    <w:rsid w:val="00CF5D1A"/>
    <w:pPr>
      <w:spacing w:after="200"/>
    </w:pPr>
    <w:rPr>
      <w:i/>
      <w:iCs/>
      <w:color w:val="44546A" w:themeColor="text2"/>
      <w:sz w:val="18"/>
      <w:szCs w:val="18"/>
    </w:rPr>
  </w:style>
  <w:style w:type="character" w:styleId="LineNumber">
    <w:name w:val="line number"/>
    <w:basedOn w:val="DefaultParagraphFont"/>
    <w:uiPriority w:val="99"/>
    <w:semiHidden/>
    <w:unhideWhenUsed/>
    <w:rsid w:val="00CF5D1A"/>
  </w:style>
  <w:style w:type="paragraph" w:styleId="BalloonText">
    <w:name w:val="Balloon Text"/>
    <w:basedOn w:val="Normal"/>
    <w:link w:val="BalloonTextChar"/>
    <w:uiPriority w:val="99"/>
    <w:semiHidden/>
    <w:unhideWhenUsed/>
    <w:rsid w:val="00CF5D1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F5D1A"/>
    <w:rPr>
      <w:rFonts w:ascii="Times New Roman" w:hAnsi="Times New Roman" w:cs="Times New Roman"/>
      <w:sz w:val="18"/>
      <w:szCs w:val="18"/>
      <w:lang w:eastAsia="ja-JP"/>
    </w:rPr>
  </w:style>
  <w:style w:type="table" w:styleId="TableGrid">
    <w:name w:val="Table Grid"/>
    <w:basedOn w:val="TableNormal"/>
    <w:uiPriority w:val="39"/>
    <w:rsid w:val="00441D44"/>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ndNoteBibliographyTitle">
    <w:name w:val="EndNote Bibliography Title"/>
    <w:basedOn w:val="Normal"/>
    <w:link w:val="EndNoteBibliographyTitleChar"/>
    <w:rsid w:val="0016288C"/>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16288C"/>
    <w:rPr>
      <w:rFonts w:ascii="Calibri" w:hAnsi="Calibri" w:cs="Calibri"/>
      <w:lang w:eastAsia="ja-JP"/>
    </w:rPr>
  </w:style>
  <w:style w:type="paragraph" w:customStyle="1" w:styleId="EndNoteBibliography">
    <w:name w:val="EndNote Bibliography"/>
    <w:basedOn w:val="Normal"/>
    <w:link w:val="EndNoteBibliographyChar"/>
    <w:rsid w:val="0016288C"/>
    <w:rPr>
      <w:rFonts w:ascii="Calibri" w:hAnsi="Calibri" w:cs="Calibri"/>
    </w:rPr>
  </w:style>
  <w:style w:type="character" w:customStyle="1" w:styleId="EndNoteBibliographyChar">
    <w:name w:val="EndNote Bibliography Char"/>
    <w:basedOn w:val="DefaultParagraphFont"/>
    <w:link w:val="EndNoteBibliography"/>
    <w:rsid w:val="0016288C"/>
    <w:rPr>
      <w:rFonts w:ascii="Calibri" w:hAnsi="Calibri" w:cs="Calibri"/>
      <w:lang w:eastAsia="ja-JP"/>
    </w:rPr>
  </w:style>
  <w:style w:type="paragraph" w:styleId="CommentSubject">
    <w:name w:val="annotation subject"/>
    <w:basedOn w:val="CommentText"/>
    <w:next w:val="CommentText"/>
    <w:link w:val="CommentSubjectChar"/>
    <w:uiPriority w:val="99"/>
    <w:semiHidden/>
    <w:unhideWhenUsed/>
    <w:rsid w:val="00494297"/>
    <w:rPr>
      <w:b/>
      <w:bCs/>
      <w:sz w:val="20"/>
      <w:szCs w:val="20"/>
    </w:rPr>
  </w:style>
  <w:style w:type="character" w:customStyle="1" w:styleId="CommentSubjectChar">
    <w:name w:val="Comment Subject Char"/>
    <w:basedOn w:val="CommentTextChar"/>
    <w:link w:val="CommentSubject"/>
    <w:uiPriority w:val="99"/>
    <w:semiHidden/>
    <w:rsid w:val="00494297"/>
    <w:rPr>
      <w:b/>
      <w:bCs/>
      <w:sz w:val="20"/>
      <w:szCs w:val="20"/>
      <w:lang w:eastAsia="ja-JP"/>
    </w:rPr>
  </w:style>
  <w:style w:type="character" w:styleId="Hyperlink">
    <w:name w:val="Hyperlink"/>
    <w:basedOn w:val="DefaultParagraphFont"/>
    <w:uiPriority w:val="99"/>
    <w:unhideWhenUsed/>
    <w:rsid w:val="008E5EA9"/>
    <w:rPr>
      <w:color w:val="0563C1" w:themeColor="hyperlink"/>
      <w:u w:val="single"/>
    </w:rPr>
  </w:style>
  <w:style w:type="character" w:styleId="FollowedHyperlink">
    <w:name w:val="FollowedHyperlink"/>
    <w:basedOn w:val="DefaultParagraphFont"/>
    <w:uiPriority w:val="99"/>
    <w:semiHidden/>
    <w:unhideWhenUsed/>
    <w:rsid w:val="008E5EA9"/>
    <w:rPr>
      <w:color w:val="954F72" w:themeColor="followedHyperlink"/>
      <w:u w:val="single"/>
    </w:rPr>
  </w:style>
  <w:style w:type="paragraph" w:styleId="Header">
    <w:name w:val="header"/>
    <w:basedOn w:val="Normal"/>
    <w:link w:val="HeaderChar"/>
    <w:uiPriority w:val="99"/>
    <w:unhideWhenUsed/>
    <w:rsid w:val="003303F7"/>
    <w:pPr>
      <w:tabs>
        <w:tab w:val="center" w:pos="4320"/>
        <w:tab w:val="right" w:pos="8640"/>
      </w:tabs>
    </w:pPr>
  </w:style>
  <w:style w:type="character" w:customStyle="1" w:styleId="HeaderChar">
    <w:name w:val="Header Char"/>
    <w:basedOn w:val="DefaultParagraphFont"/>
    <w:link w:val="Header"/>
    <w:uiPriority w:val="99"/>
    <w:rsid w:val="003303F7"/>
    <w:rPr>
      <w:lang w:eastAsia="ja-JP"/>
    </w:rPr>
  </w:style>
  <w:style w:type="paragraph" w:styleId="Footer">
    <w:name w:val="footer"/>
    <w:basedOn w:val="Normal"/>
    <w:link w:val="FooterChar"/>
    <w:uiPriority w:val="99"/>
    <w:unhideWhenUsed/>
    <w:rsid w:val="003303F7"/>
    <w:pPr>
      <w:tabs>
        <w:tab w:val="center" w:pos="4320"/>
        <w:tab w:val="right" w:pos="8640"/>
      </w:tabs>
    </w:pPr>
  </w:style>
  <w:style w:type="character" w:customStyle="1" w:styleId="FooterChar">
    <w:name w:val="Footer Char"/>
    <w:basedOn w:val="DefaultParagraphFont"/>
    <w:link w:val="Footer"/>
    <w:uiPriority w:val="99"/>
    <w:rsid w:val="003303F7"/>
    <w:rPr>
      <w:lang w:eastAsia="ja-JP"/>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5D1A"/>
    <w:rPr>
      <w:lang w:eastAsia="ja-JP"/>
    </w:rPr>
  </w:style>
  <w:style w:type="paragraph" w:styleId="Heading1">
    <w:name w:val="heading 1"/>
    <w:basedOn w:val="Normal"/>
    <w:next w:val="Normal"/>
    <w:link w:val="Heading1Char"/>
    <w:uiPriority w:val="9"/>
    <w:qFormat/>
    <w:rsid w:val="00CF5D1A"/>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D1A"/>
    <w:rPr>
      <w:rFonts w:asciiTheme="majorHAnsi" w:eastAsiaTheme="majorEastAsia" w:hAnsiTheme="majorHAnsi" w:cstheme="majorBidi"/>
      <w:color w:val="2F5496" w:themeColor="accent1" w:themeShade="BF"/>
      <w:sz w:val="32"/>
      <w:szCs w:val="32"/>
      <w:lang w:eastAsia="ja-JP"/>
    </w:rPr>
  </w:style>
  <w:style w:type="character" w:styleId="CommentReference">
    <w:name w:val="annotation reference"/>
    <w:basedOn w:val="DefaultParagraphFont"/>
    <w:uiPriority w:val="99"/>
    <w:semiHidden/>
    <w:unhideWhenUsed/>
    <w:rsid w:val="00CF5D1A"/>
    <w:rPr>
      <w:sz w:val="18"/>
      <w:szCs w:val="18"/>
    </w:rPr>
  </w:style>
  <w:style w:type="paragraph" w:styleId="CommentText">
    <w:name w:val="annotation text"/>
    <w:basedOn w:val="Normal"/>
    <w:link w:val="CommentTextChar"/>
    <w:uiPriority w:val="99"/>
    <w:unhideWhenUsed/>
    <w:rsid w:val="00CF5D1A"/>
  </w:style>
  <w:style w:type="character" w:customStyle="1" w:styleId="CommentTextChar">
    <w:name w:val="Comment Text Char"/>
    <w:basedOn w:val="DefaultParagraphFont"/>
    <w:link w:val="CommentText"/>
    <w:uiPriority w:val="99"/>
    <w:rsid w:val="00CF5D1A"/>
    <w:rPr>
      <w:lang w:eastAsia="ja-JP"/>
    </w:rPr>
  </w:style>
  <w:style w:type="paragraph" w:styleId="Caption">
    <w:name w:val="caption"/>
    <w:basedOn w:val="Normal"/>
    <w:next w:val="Normal"/>
    <w:uiPriority w:val="35"/>
    <w:unhideWhenUsed/>
    <w:qFormat/>
    <w:rsid w:val="00CF5D1A"/>
    <w:pPr>
      <w:spacing w:after="200"/>
    </w:pPr>
    <w:rPr>
      <w:i/>
      <w:iCs/>
      <w:color w:val="44546A" w:themeColor="text2"/>
      <w:sz w:val="18"/>
      <w:szCs w:val="18"/>
    </w:rPr>
  </w:style>
  <w:style w:type="character" w:styleId="LineNumber">
    <w:name w:val="line number"/>
    <w:basedOn w:val="DefaultParagraphFont"/>
    <w:uiPriority w:val="99"/>
    <w:semiHidden/>
    <w:unhideWhenUsed/>
    <w:rsid w:val="00CF5D1A"/>
  </w:style>
  <w:style w:type="paragraph" w:styleId="BalloonText">
    <w:name w:val="Balloon Text"/>
    <w:basedOn w:val="Normal"/>
    <w:link w:val="BalloonTextChar"/>
    <w:uiPriority w:val="99"/>
    <w:semiHidden/>
    <w:unhideWhenUsed/>
    <w:rsid w:val="00CF5D1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F5D1A"/>
    <w:rPr>
      <w:rFonts w:ascii="Times New Roman" w:hAnsi="Times New Roman" w:cs="Times New Roman"/>
      <w:sz w:val="18"/>
      <w:szCs w:val="18"/>
      <w:lang w:eastAsia="ja-JP"/>
    </w:rPr>
  </w:style>
  <w:style w:type="table" w:styleId="TableGrid">
    <w:name w:val="Table Grid"/>
    <w:basedOn w:val="TableNormal"/>
    <w:uiPriority w:val="39"/>
    <w:rsid w:val="00441D44"/>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ndNoteBibliographyTitle">
    <w:name w:val="EndNote Bibliography Title"/>
    <w:basedOn w:val="Normal"/>
    <w:link w:val="EndNoteBibliographyTitleChar"/>
    <w:rsid w:val="0016288C"/>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16288C"/>
    <w:rPr>
      <w:rFonts w:ascii="Calibri" w:hAnsi="Calibri" w:cs="Calibri"/>
      <w:lang w:eastAsia="ja-JP"/>
    </w:rPr>
  </w:style>
  <w:style w:type="paragraph" w:customStyle="1" w:styleId="EndNoteBibliography">
    <w:name w:val="EndNote Bibliography"/>
    <w:basedOn w:val="Normal"/>
    <w:link w:val="EndNoteBibliographyChar"/>
    <w:rsid w:val="0016288C"/>
    <w:rPr>
      <w:rFonts w:ascii="Calibri" w:hAnsi="Calibri" w:cs="Calibri"/>
    </w:rPr>
  </w:style>
  <w:style w:type="character" w:customStyle="1" w:styleId="EndNoteBibliographyChar">
    <w:name w:val="EndNote Bibliography Char"/>
    <w:basedOn w:val="DefaultParagraphFont"/>
    <w:link w:val="EndNoteBibliography"/>
    <w:rsid w:val="0016288C"/>
    <w:rPr>
      <w:rFonts w:ascii="Calibri" w:hAnsi="Calibri" w:cs="Calibri"/>
      <w:lang w:eastAsia="ja-JP"/>
    </w:rPr>
  </w:style>
  <w:style w:type="paragraph" w:styleId="CommentSubject">
    <w:name w:val="annotation subject"/>
    <w:basedOn w:val="CommentText"/>
    <w:next w:val="CommentText"/>
    <w:link w:val="CommentSubjectChar"/>
    <w:uiPriority w:val="99"/>
    <w:semiHidden/>
    <w:unhideWhenUsed/>
    <w:rsid w:val="00494297"/>
    <w:rPr>
      <w:b/>
      <w:bCs/>
      <w:sz w:val="20"/>
      <w:szCs w:val="20"/>
    </w:rPr>
  </w:style>
  <w:style w:type="character" w:customStyle="1" w:styleId="CommentSubjectChar">
    <w:name w:val="Comment Subject Char"/>
    <w:basedOn w:val="CommentTextChar"/>
    <w:link w:val="CommentSubject"/>
    <w:uiPriority w:val="99"/>
    <w:semiHidden/>
    <w:rsid w:val="00494297"/>
    <w:rPr>
      <w:b/>
      <w:bCs/>
      <w:sz w:val="20"/>
      <w:szCs w:val="20"/>
      <w:lang w:eastAsia="ja-JP"/>
    </w:rPr>
  </w:style>
  <w:style w:type="character" w:styleId="Hyperlink">
    <w:name w:val="Hyperlink"/>
    <w:basedOn w:val="DefaultParagraphFont"/>
    <w:uiPriority w:val="99"/>
    <w:unhideWhenUsed/>
    <w:rsid w:val="008E5EA9"/>
    <w:rPr>
      <w:color w:val="0563C1" w:themeColor="hyperlink"/>
      <w:u w:val="single"/>
    </w:rPr>
  </w:style>
  <w:style w:type="character" w:styleId="FollowedHyperlink">
    <w:name w:val="FollowedHyperlink"/>
    <w:basedOn w:val="DefaultParagraphFont"/>
    <w:uiPriority w:val="99"/>
    <w:semiHidden/>
    <w:unhideWhenUsed/>
    <w:rsid w:val="008E5EA9"/>
    <w:rPr>
      <w:color w:val="954F72" w:themeColor="followedHyperlink"/>
      <w:u w:val="single"/>
    </w:rPr>
  </w:style>
  <w:style w:type="paragraph" w:styleId="Header">
    <w:name w:val="header"/>
    <w:basedOn w:val="Normal"/>
    <w:link w:val="HeaderChar"/>
    <w:uiPriority w:val="99"/>
    <w:unhideWhenUsed/>
    <w:rsid w:val="003303F7"/>
    <w:pPr>
      <w:tabs>
        <w:tab w:val="center" w:pos="4320"/>
        <w:tab w:val="right" w:pos="8640"/>
      </w:tabs>
    </w:pPr>
  </w:style>
  <w:style w:type="character" w:customStyle="1" w:styleId="HeaderChar">
    <w:name w:val="Header Char"/>
    <w:basedOn w:val="DefaultParagraphFont"/>
    <w:link w:val="Header"/>
    <w:uiPriority w:val="99"/>
    <w:rsid w:val="003303F7"/>
    <w:rPr>
      <w:lang w:eastAsia="ja-JP"/>
    </w:rPr>
  </w:style>
  <w:style w:type="paragraph" w:styleId="Footer">
    <w:name w:val="footer"/>
    <w:basedOn w:val="Normal"/>
    <w:link w:val="FooterChar"/>
    <w:uiPriority w:val="99"/>
    <w:unhideWhenUsed/>
    <w:rsid w:val="003303F7"/>
    <w:pPr>
      <w:tabs>
        <w:tab w:val="center" w:pos="4320"/>
        <w:tab w:val="right" w:pos="8640"/>
      </w:tabs>
    </w:pPr>
  </w:style>
  <w:style w:type="character" w:customStyle="1" w:styleId="FooterChar">
    <w:name w:val="Footer Char"/>
    <w:basedOn w:val="DefaultParagraphFont"/>
    <w:link w:val="Footer"/>
    <w:uiPriority w:val="99"/>
    <w:rsid w:val="003303F7"/>
    <w:rPr>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739557">
      <w:bodyDiv w:val="1"/>
      <w:marLeft w:val="0"/>
      <w:marRight w:val="0"/>
      <w:marTop w:val="0"/>
      <w:marBottom w:val="0"/>
      <w:divBdr>
        <w:top w:val="none" w:sz="0" w:space="0" w:color="auto"/>
        <w:left w:val="none" w:sz="0" w:space="0" w:color="auto"/>
        <w:bottom w:val="none" w:sz="0" w:space="0" w:color="auto"/>
        <w:right w:val="none" w:sz="0" w:space="0" w:color="auto"/>
      </w:divBdr>
    </w:div>
    <w:div w:id="714356097">
      <w:bodyDiv w:val="1"/>
      <w:marLeft w:val="0"/>
      <w:marRight w:val="0"/>
      <w:marTop w:val="0"/>
      <w:marBottom w:val="0"/>
      <w:divBdr>
        <w:top w:val="none" w:sz="0" w:space="0" w:color="auto"/>
        <w:left w:val="none" w:sz="0" w:space="0" w:color="auto"/>
        <w:bottom w:val="none" w:sz="0" w:space="0" w:color="auto"/>
        <w:right w:val="none" w:sz="0" w:space="0" w:color="auto"/>
      </w:divBdr>
    </w:div>
    <w:div w:id="866913190">
      <w:bodyDiv w:val="1"/>
      <w:marLeft w:val="0"/>
      <w:marRight w:val="0"/>
      <w:marTop w:val="0"/>
      <w:marBottom w:val="0"/>
      <w:divBdr>
        <w:top w:val="none" w:sz="0" w:space="0" w:color="auto"/>
        <w:left w:val="none" w:sz="0" w:space="0" w:color="auto"/>
        <w:bottom w:val="none" w:sz="0" w:space="0" w:color="auto"/>
        <w:right w:val="none" w:sz="0" w:space="0" w:color="auto"/>
      </w:divBdr>
    </w:div>
    <w:div w:id="1119107341">
      <w:bodyDiv w:val="1"/>
      <w:marLeft w:val="0"/>
      <w:marRight w:val="0"/>
      <w:marTop w:val="0"/>
      <w:marBottom w:val="0"/>
      <w:divBdr>
        <w:top w:val="none" w:sz="0" w:space="0" w:color="auto"/>
        <w:left w:val="none" w:sz="0" w:space="0" w:color="auto"/>
        <w:bottom w:val="none" w:sz="0" w:space="0" w:color="auto"/>
        <w:right w:val="none" w:sz="0" w:space="0" w:color="auto"/>
      </w:divBdr>
    </w:div>
    <w:div w:id="1537306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jpg"/><Relationship Id="rId23" Type="http://schemas.openxmlformats.org/officeDocument/2006/relationships/image" Target="media/image14.jpg"/><Relationship Id="rId24" Type="http://schemas.openxmlformats.org/officeDocument/2006/relationships/image" Target="media/image15.jpg"/><Relationship Id="rId25" Type="http://schemas.openxmlformats.org/officeDocument/2006/relationships/image" Target="media/image16.jp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chart" Target="charts/chart1.xml"/><Relationship Id="rId29" Type="http://schemas.openxmlformats.org/officeDocument/2006/relationships/chart" Target="charts/chart2.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chart" Target="charts/chart3.xml"/><Relationship Id="rId31" Type="http://schemas.openxmlformats.org/officeDocument/2006/relationships/chart" Target="charts/chart4.xml"/><Relationship Id="rId32" Type="http://schemas.openxmlformats.org/officeDocument/2006/relationships/image" Target="media/image19.emf"/><Relationship Id="rId9" Type="http://schemas.openxmlformats.org/officeDocument/2006/relationships/image" Target="media/image1.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33" Type="http://schemas.openxmlformats.org/officeDocument/2006/relationships/chart" Target="charts/chart5.xml"/><Relationship Id="rId34" Type="http://schemas.openxmlformats.org/officeDocument/2006/relationships/chart" Target="charts/chart6.xml"/><Relationship Id="rId35" Type="http://schemas.openxmlformats.org/officeDocument/2006/relationships/chart" Target="charts/chart7.xml"/><Relationship Id="rId36" Type="http://schemas.openxmlformats.org/officeDocument/2006/relationships/chart" Target="charts/chart8.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hyperlink" Target="http://www.prism.oregonstate.edu" TargetMode="External"/><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chart" Target="charts/chart9.xml"/><Relationship Id="rId38" Type="http://schemas.openxmlformats.org/officeDocument/2006/relationships/chart" Target="charts/chart10.xml"/><Relationship Id="rId39" Type="http://schemas.openxmlformats.org/officeDocument/2006/relationships/chart" Target="charts/chart11.xml"/><Relationship Id="rId40" Type="http://schemas.openxmlformats.org/officeDocument/2006/relationships/fontTable" Target="fontTable.xml"/><Relationship Id="rId41" Type="http://schemas.openxmlformats.org/officeDocument/2006/relationships/theme" Target="theme/theme1.xml"/><Relationship Id="rId42" Type="http://schemas.microsoft.com/office/2011/relationships/commentsExtended" Target="commentsExtended.xml"/><Relationship Id="rId43" Type="http://schemas.microsoft.com/office/2016/09/relationships/commentsIds" Target="commentsIds.xml"/><Relationship Id="rId44" Type="http://schemas.microsoft.com/office/2011/relationships/people" Target="people.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439943167421"/>
          <c:y val="0.0514005540974045"/>
          <c:w val="0.653654382562676"/>
          <c:h val="0.734448089822105"/>
        </c:manualLayout>
      </c:layout>
      <c:scatterChart>
        <c:scatterStyle val="smoothMarker"/>
        <c:varyColors val="0"/>
        <c:ser>
          <c:idx val="1"/>
          <c:order val="0"/>
          <c:tx>
            <c:v>ICB</c:v>
          </c:tx>
          <c:xVal>
            <c:numRef>
              <c:f>landscape!$B$2:$B$6</c:f>
              <c:numCache>
                <c:formatCode>General</c:formatCode>
                <c:ptCount val="5"/>
                <c:pt idx="0">
                  <c:v>1969.0</c:v>
                </c:pt>
                <c:pt idx="1">
                  <c:v>1987.0</c:v>
                </c:pt>
                <c:pt idx="2">
                  <c:v>1997.0</c:v>
                </c:pt>
                <c:pt idx="3">
                  <c:v>2005.0</c:v>
                </c:pt>
                <c:pt idx="4">
                  <c:v>2012.0</c:v>
                </c:pt>
              </c:numCache>
            </c:numRef>
          </c:xVal>
          <c:yVal>
            <c:numRef>
              <c:f>landscape!$C$2:$C$6</c:f>
              <c:numCache>
                <c:formatCode>General</c:formatCode>
                <c:ptCount val="5"/>
                <c:pt idx="0">
                  <c:v>0.4471</c:v>
                </c:pt>
                <c:pt idx="1">
                  <c:v>0.5251</c:v>
                </c:pt>
                <c:pt idx="2">
                  <c:v>0.6</c:v>
                </c:pt>
                <c:pt idx="3">
                  <c:v>0.6628</c:v>
                </c:pt>
                <c:pt idx="4">
                  <c:v>0.6997</c:v>
                </c:pt>
              </c:numCache>
            </c:numRef>
          </c:yVal>
          <c:smooth val="1"/>
          <c:extLst xmlns:c16r2="http://schemas.microsoft.com/office/drawing/2015/06/chart">
            <c:ext xmlns:c16="http://schemas.microsoft.com/office/drawing/2014/chart" uri="{C3380CC4-5D6E-409C-BE32-E72D297353CC}">
              <c16:uniqueId val="{00000000-A934-46D6-B03B-825728303539}"/>
            </c:ext>
          </c:extLst>
        </c:ser>
        <c:ser>
          <c:idx val="0"/>
          <c:order val="1"/>
          <c:tx>
            <c:v>SLB</c:v>
          </c:tx>
          <c:xVal>
            <c:numRef>
              <c:f>landscape!$B$10:$B$11</c:f>
              <c:numCache>
                <c:formatCode>General</c:formatCode>
                <c:ptCount val="2"/>
                <c:pt idx="0">
                  <c:v>1973.0</c:v>
                </c:pt>
                <c:pt idx="1">
                  <c:v>2014.0</c:v>
                </c:pt>
              </c:numCache>
            </c:numRef>
          </c:xVal>
          <c:yVal>
            <c:numRef>
              <c:f>landscape!$C$10:$C$11</c:f>
              <c:numCache>
                <c:formatCode>General</c:formatCode>
                <c:ptCount val="2"/>
                <c:pt idx="0">
                  <c:v>0.4323</c:v>
                </c:pt>
                <c:pt idx="1">
                  <c:v>0.4412</c:v>
                </c:pt>
              </c:numCache>
            </c:numRef>
          </c:yVal>
          <c:smooth val="1"/>
          <c:extLst xmlns:c16r2="http://schemas.microsoft.com/office/drawing/2015/06/chart">
            <c:ext xmlns:c16="http://schemas.microsoft.com/office/drawing/2014/chart" uri="{C3380CC4-5D6E-409C-BE32-E72D297353CC}">
              <c16:uniqueId val="{00000001-A934-46D6-B03B-825728303539}"/>
            </c:ext>
          </c:extLst>
        </c:ser>
        <c:dLbls>
          <c:showLegendKey val="0"/>
          <c:showVal val="0"/>
          <c:showCatName val="0"/>
          <c:showSerName val="0"/>
          <c:showPercent val="0"/>
          <c:showBubbleSize val="0"/>
        </c:dLbls>
        <c:axId val="-2006213096"/>
        <c:axId val="-2048537080"/>
      </c:scatterChart>
      <c:valAx>
        <c:axId val="-2006213096"/>
        <c:scaling>
          <c:orientation val="minMax"/>
        </c:scaling>
        <c:delete val="0"/>
        <c:axPos val="b"/>
        <c:title>
          <c:tx>
            <c:rich>
              <a:bodyPr/>
              <a:lstStyle/>
              <a:p>
                <a:pPr>
                  <a:defRPr/>
                </a:pPr>
                <a:r>
                  <a:rPr lang="en-US" sz="1400"/>
                  <a:t>Year</a:t>
                </a:r>
              </a:p>
            </c:rich>
          </c:tx>
          <c:layout/>
          <c:overlay val="0"/>
        </c:title>
        <c:numFmt formatCode="General" sourceLinked="1"/>
        <c:majorTickMark val="out"/>
        <c:minorTickMark val="none"/>
        <c:tickLblPos val="nextTo"/>
        <c:crossAx val="-2048537080"/>
        <c:crosses val="autoZero"/>
        <c:crossBetween val="midCat"/>
      </c:valAx>
      <c:valAx>
        <c:axId val="-2048537080"/>
        <c:scaling>
          <c:orientation val="minMax"/>
        </c:scaling>
        <c:delete val="0"/>
        <c:axPos val="l"/>
        <c:majorGridlines/>
        <c:title>
          <c:tx>
            <c:rich>
              <a:bodyPr/>
              <a:lstStyle/>
              <a:p>
                <a:pPr>
                  <a:defRPr/>
                </a:pPr>
                <a:r>
                  <a:rPr lang="en-US" sz="1400"/>
                  <a:t>SHEI</a:t>
                </a:r>
              </a:p>
            </c:rich>
          </c:tx>
          <c:layout/>
          <c:overlay val="0"/>
        </c:title>
        <c:numFmt formatCode="General" sourceLinked="1"/>
        <c:majorTickMark val="out"/>
        <c:minorTickMark val="none"/>
        <c:tickLblPos val="nextTo"/>
        <c:crossAx val="-2006213096"/>
        <c:crosses val="autoZero"/>
        <c:crossBetween val="midCat"/>
      </c:valAx>
    </c:plotArea>
    <c:legend>
      <c:legendPos val="r"/>
      <c:layout/>
      <c:overlay val="0"/>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Percent of Landscape, Conifers</a:t>
            </a:r>
          </a:p>
        </c:rich>
      </c:tx>
      <c:layout>
        <c:manualLayout>
          <c:xMode val="edge"/>
          <c:yMode val="edge"/>
          <c:x val="0.164758313467697"/>
          <c:y val="0.0277777777777778"/>
        </c:manualLayout>
      </c:layout>
      <c:overlay val="0"/>
      <c:spPr>
        <a:noFill/>
        <a:ln>
          <a:noFill/>
        </a:ln>
        <a:effectLst/>
      </c:spPr>
    </c:title>
    <c:autoTitleDeleted val="0"/>
    <c:plotArea>
      <c:layout>
        <c:manualLayout>
          <c:layoutTarget val="inner"/>
          <c:xMode val="edge"/>
          <c:yMode val="edge"/>
          <c:x val="0.0586400828336825"/>
          <c:y val="0.171712962962963"/>
          <c:w val="0.634668593031376"/>
          <c:h val="0.720887649460484"/>
        </c:manualLayout>
      </c:layout>
      <c:scatterChart>
        <c:scatterStyle val="smoothMarker"/>
        <c:varyColors val="0"/>
        <c:ser>
          <c:idx val="1"/>
          <c:order val="0"/>
          <c:tx>
            <c:v>ICB</c:v>
          </c:tx>
          <c:xVal>
            <c:numRef>
              <c:f>FragstatOut_4_7_16_class!$B$2:$B$6</c:f>
              <c:numCache>
                <c:formatCode>General</c:formatCode>
                <c:ptCount val="5"/>
                <c:pt idx="0">
                  <c:v>1969.0</c:v>
                </c:pt>
                <c:pt idx="1">
                  <c:v>1987.0</c:v>
                </c:pt>
                <c:pt idx="2">
                  <c:v>1997.0</c:v>
                </c:pt>
                <c:pt idx="3">
                  <c:v>2005.0</c:v>
                </c:pt>
                <c:pt idx="4">
                  <c:v>2012.0</c:v>
                </c:pt>
              </c:numCache>
            </c:numRef>
          </c:xVal>
          <c:yVal>
            <c:numRef>
              <c:f>FragstatOut_4_7_16_class!$D$2:$D$6</c:f>
              <c:numCache>
                <c:formatCode>General</c:formatCode>
                <c:ptCount val="5"/>
                <c:pt idx="0">
                  <c:v>81.9077</c:v>
                </c:pt>
                <c:pt idx="1">
                  <c:v>76.3417</c:v>
                </c:pt>
                <c:pt idx="2">
                  <c:v>69.36579999999998</c:v>
                </c:pt>
                <c:pt idx="3">
                  <c:v>66.5337</c:v>
                </c:pt>
                <c:pt idx="4">
                  <c:v>61.79720000000001</c:v>
                </c:pt>
              </c:numCache>
            </c:numRef>
          </c:yVal>
          <c:smooth val="1"/>
          <c:extLst xmlns:c16r2="http://schemas.microsoft.com/office/drawing/2015/06/chart">
            <c:ext xmlns:c16="http://schemas.microsoft.com/office/drawing/2014/chart" uri="{C3380CC4-5D6E-409C-BE32-E72D297353CC}">
              <c16:uniqueId val="{00000000-D800-4E18-A8EF-507477A9298A}"/>
            </c:ext>
          </c:extLst>
        </c:ser>
        <c:ser>
          <c:idx val="0"/>
          <c:order val="1"/>
          <c:tx>
            <c:v>SLB</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FragstatOut_4_7_16_class!$B$36:$B$37</c:f>
              <c:numCache>
                <c:formatCode>General</c:formatCode>
                <c:ptCount val="2"/>
                <c:pt idx="0">
                  <c:v>1973.0</c:v>
                </c:pt>
                <c:pt idx="1">
                  <c:v>2014.0</c:v>
                </c:pt>
              </c:numCache>
            </c:numRef>
          </c:xVal>
          <c:yVal>
            <c:numRef>
              <c:f>FragstatOut_4_7_16_class!$D$36:$D$37</c:f>
              <c:numCache>
                <c:formatCode>General</c:formatCode>
                <c:ptCount val="2"/>
                <c:pt idx="0">
                  <c:v>83.4243</c:v>
                </c:pt>
                <c:pt idx="1">
                  <c:v>82.7233</c:v>
                </c:pt>
              </c:numCache>
            </c:numRef>
          </c:yVal>
          <c:smooth val="1"/>
          <c:extLst xmlns:c16r2="http://schemas.microsoft.com/office/drawing/2015/06/chart">
            <c:ext xmlns:c16="http://schemas.microsoft.com/office/drawing/2014/chart" uri="{C3380CC4-5D6E-409C-BE32-E72D297353CC}">
              <c16:uniqueId val="{00000001-D800-4E18-A8EF-507477A9298A}"/>
            </c:ext>
          </c:extLst>
        </c:ser>
        <c:dLbls>
          <c:showLegendKey val="0"/>
          <c:showVal val="0"/>
          <c:showCatName val="0"/>
          <c:showSerName val="0"/>
          <c:showPercent val="0"/>
          <c:showBubbleSize val="0"/>
        </c:dLbls>
        <c:axId val="-1951915080"/>
        <c:axId val="-1951539784"/>
      </c:scatterChart>
      <c:valAx>
        <c:axId val="-195191508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51539784"/>
        <c:crosses val="autoZero"/>
        <c:crossBetween val="midCat"/>
      </c:valAx>
      <c:valAx>
        <c:axId val="-19515397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51915080"/>
        <c:crosses val="autoZero"/>
        <c:crossBetween val="midCat"/>
      </c:valAx>
    </c:plotArea>
    <c:legend>
      <c:legendPos val="r"/>
      <c:layout>
        <c:manualLayout>
          <c:xMode val="edge"/>
          <c:yMode val="edge"/>
          <c:x val="0.774336198800838"/>
          <c:y val="0.448898366870808"/>
          <c:w val="0.108232608538612"/>
          <c:h val="0.1674343832021"/>
        </c:manualLayout>
      </c:layout>
      <c:overlay val="0"/>
    </c:legend>
    <c:plotVisOnly val="1"/>
    <c:dispBlanksAs val="gap"/>
    <c:showDLblsOverMax val="0"/>
  </c:chart>
  <c:txPr>
    <a:bodyPr/>
    <a:lstStyle/>
    <a:p>
      <a:pPr>
        <a:defRPr/>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Percent of Landscape</a:t>
            </a:r>
          </a:p>
        </c:rich>
      </c:tx>
      <c:layout>
        <c:manualLayout>
          <c:xMode val="edge"/>
          <c:yMode val="edge"/>
          <c:x val="0.226467989373669"/>
          <c:y val="0.0229665071770335"/>
        </c:manualLayout>
      </c:layout>
      <c:overlay val="0"/>
      <c:spPr>
        <a:noFill/>
        <a:ln>
          <a:noFill/>
        </a:ln>
        <a:effectLst/>
      </c:spPr>
    </c:title>
    <c:autoTitleDeleted val="0"/>
    <c:plotArea>
      <c:layout/>
      <c:scatterChart>
        <c:scatterStyle val="smoothMarker"/>
        <c:varyColors val="0"/>
        <c:ser>
          <c:idx val="2"/>
          <c:order val="0"/>
          <c:tx>
            <c:v>ICB Dense Mdw.</c:v>
          </c:tx>
          <c:spPr>
            <a:ln>
              <a:solidFill>
                <a:schemeClr val="accent1"/>
              </a:solidFill>
            </a:ln>
          </c:spPr>
          <c:marker>
            <c:spPr>
              <a:solidFill>
                <a:schemeClr val="accent1"/>
              </a:solidFill>
              <a:ln>
                <a:solidFill>
                  <a:schemeClr val="accent1"/>
                </a:solidFill>
              </a:ln>
            </c:spPr>
          </c:marker>
          <c:xVal>
            <c:numRef>
              <c:f>FragstatOut_4_7_16_class!$B$17:$B$21</c:f>
              <c:numCache>
                <c:formatCode>General</c:formatCode>
                <c:ptCount val="5"/>
                <c:pt idx="0">
                  <c:v>1969.0</c:v>
                </c:pt>
                <c:pt idx="1">
                  <c:v>1987.0</c:v>
                </c:pt>
                <c:pt idx="2">
                  <c:v>1997.0</c:v>
                </c:pt>
                <c:pt idx="3">
                  <c:v>2005.0</c:v>
                </c:pt>
                <c:pt idx="4">
                  <c:v>2012.0</c:v>
                </c:pt>
              </c:numCache>
            </c:numRef>
          </c:xVal>
          <c:yVal>
            <c:numRef>
              <c:f>FragstatOut_4_7_16_class!$D$17:$D$21</c:f>
              <c:numCache>
                <c:formatCode>General</c:formatCode>
                <c:ptCount val="5"/>
                <c:pt idx="0">
                  <c:v>0.6165</c:v>
                </c:pt>
                <c:pt idx="1">
                  <c:v>0.5128</c:v>
                </c:pt>
                <c:pt idx="2">
                  <c:v>1.0911</c:v>
                </c:pt>
                <c:pt idx="3">
                  <c:v>1.7591</c:v>
                </c:pt>
                <c:pt idx="4">
                  <c:v>1.5768</c:v>
                </c:pt>
              </c:numCache>
            </c:numRef>
          </c:yVal>
          <c:smooth val="1"/>
          <c:extLst xmlns:c16r2="http://schemas.microsoft.com/office/drawing/2015/06/chart">
            <c:ext xmlns:c16="http://schemas.microsoft.com/office/drawing/2014/chart" uri="{C3380CC4-5D6E-409C-BE32-E72D297353CC}">
              <c16:uniqueId val="{00000000-12F2-42C0-AEEB-8AC0AF99371B}"/>
            </c:ext>
          </c:extLst>
        </c:ser>
        <c:ser>
          <c:idx val="3"/>
          <c:order val="1"/>
          <c:tx>
            <c:v>SLB Dense Mdw.</c:v>
          </c:tx>
          <c:spPr>
            <a:ln w="19050" cap="rnd">
              <a:solidFill>
                <a:schemeClr val="accent1"/>
              </a:solidFill>
              <a:prstDash val="dash"/>
              <a:round/>
            </a:ln>
            <a:effectLst/>
          </c:spPr>
          <c:marker>
            <c:symbol val="triangle"/>
            <c:size val="7"/>
            <c:spPr>
              <a:solidFill>
                <a:schemeClr val="accent1"/>
              </a:solidFill>
              <a:ln>
                <a:solidFill>
                  <a:schemeClr val="accent1"/>
                </a:solidFill>
              </a:ln>
            </c:spPr>
          </c:marker>
          <c:xVal>
            <c:numRef>
              <c:f>FragstatOut_4_7_16_class!$B$38:$B$39</c:f>
              <c:numCache>
                <c:formatCode>General</c:formatCode>
                <c:ptCount val="2"/>
                <c:pt idx="0">
                  <c:v>1973.0</c:v>
                </c:pt>
                <c:pt idx="1">
                  <c:v>2014.0</c:v>
                </c:pt>
              </c:numCache>
            </c:numRef>
          </c:xVal>
          <c:yVal>
            <c:numRef>
              <c:f>FragstatOut_4_7_16_class!$D$38:$D$39</c:f>
              <c:numCache>
                <c:formatCode>General</c:formatCode>
                <c:ptCount val="2"/>
                <c:pt idx="0">
                  <c:v>1.2332</c:v>
                </c:pt>
                <c:pt idx="1">
                  <c:v>1.0607</c:v>
                </c:pt>
              </c:numCache>
            </c:numRef>
          </c:yVal>
          <c:smooth val="1"/>
          <c:extLst xmlns:c16r2="http://schemas.microsoft.com/office/drawing/2015/06/chart">
            <c:ext xmlns:c16="http://schemas.microsoft.com/office/drawing/2014/chart" uri="{C3380CC4-5D6E-409C-BE32-E72D297353CC}">
              <c16:uniqueId val="{00000001-12F2-42C0-AEEB-8AC0AF99371B}"/>
            </c:ext>
          </c:extLst>
        </c:ser>
        <c:ser>
          <c:idx val="4"/>
          <c:order val="2"/>
          <c:tx>
            <c:v>ICB Shrub</c:v>
          </c:tx>
          <c:spPr>
            <a:ln>
              <a:solidFill>
                <a:schemeClr val="accent6">
                  <a:lumMod val="50000"/>
                </a:schemeClr>
              </a:solidFill>
            </a:ln>
          </c:spPr>
          <c:marker>
            <c:symbol val="star"/>
            <c:size val="7"/>
            <c:spPr>
              <a:ln>
                <a:solidFill>
                  <a:schemeClr val="accent6">
                    <a:lumMod val="50000"/>
                  </a:schemeClr>
                </a:solidFill>
              </a:ln>
            </c:spPr>
          </c:marker>
          <c:xVal>
            <c:numRef>
              <c:f>FragstatOut_4_7_16_class!$B$7:$B$11</c:f>
              <c:numCache>
                <c:formatCode>General</c:formatCode>
                <c:ptCount val="5"/>
                <c:pt idx="0">
                  <c:v>1969.0</c:v>
                </c:pt>
                <c:pt idx="1">
                  <c:v>1987.0</c:v>
                </c:pt>
                <c:pt idx="2">
                  <c:v>1997.0</c:v>
                </c:pt>
                <c:pt idx="3">
                  <c:v>2005.0</c:v>
                </c:pt>
                <c:pt idx="4">
                  <c:v>2012.0</c:v>
                </c:pt>
              </c:numCache>
            </c:numRef>
          </c:xVal>
          <c:yVal>
            <c:numRef>
              <c:f>FragstatOut_4_7_16_class!$D$7:$D$11</c:f>
              <c:numCache>
                <c:formatCode>General</c:formatCode>
                <c:ptCount val="5"/>
                <c:pt idx="0">
                  <c:v>9.6744</c:v>
                </c:pt>
                <c:pt idx="1">
                  <c:v>9.353700000000005</c:v>
                </c:pt>
                <c:pt idx="2">
                  <c:v>7.609</c:v>
                </c:pt>
                <c:pt idx="3">
                  <c:v>12.4547</c:v>
                </c:pt>
                <c:pt idx="4">
                  <c:v>13.1717</c:v>
                </c:pt>
              </c:numCache>
            </c:numRef>
          </c:yVal>
          <c:smooth val="1"/>
          <c:extLst xmlns:c16r2="http://schemas.microsoft.com/office/drawing/2015/06/chart">
            <c:ext xmlns:c16="http://schemas.microsoft.com/office/drawing/2014/chart" uri="{C3380CC4-5D6E-409C-BE32-E72D297353CC}">
              <c16:uniqueId val="{00000002-12F2-42C0-AEEB-8AC0AF99371B}"/>
            </c:ext>
          </c:extLst>
        </c:ser>
        <c:ser>
          <c:idx val="5"/>
          <c:order val="3"/>
          <c:tx>
            <c:v>SLB Shrub</c:v>
          </c:tx>
          <c:spPr>
            <a:ln w="19050" cap="rnd">
              <a:solidFill>
                <a:schemeClr val="accent6">
                  <a:lumMod val="50000"/>
                </a:schemeClr>
              </a:solidFill>
              <a:prstDash val="dash"/>
              <a:round/>
            </a:ln>
            <a:effectLst/>
          </c:spPr>
          <c:marker>
            <c:symbol val="star"/>
            <c:size val="7"/>
            <c:spPr>
              <a:noFill/>
              <a:ln>
                <a:solidFill>
                  <a:schemeClr val="accent6">
                    <a:lumMod val="50000"/>
                  </a:schemeClr>
                </a:solidFill>
              </a:ln>
            </c:spPr>
          </c:marker>
          <c:xVal>
            <c:numRef>
              <c:f>FragstatOut_4_7_16_class!$B$32:$B$33</c:f>
              <c:numCache>
                <c:formatCode>General</c:formatCode>
                <c:ptCount val="2"/>
                <c:pt idx="0">
                  <c:v>1973.0</c:v>
                </c:pt>
                <c:pt idx="1">
                  <c:v>2014.0</c:v>
                </c:pt>
              </c:numCache>
            </c:numRef>
          </c:xVal>
          <c:yVal>
            <c:numRef>
              <c:f>FragstatOut_4_7_16_class!$D$32:$D$33</c:f>
              <c:numCache>
                <c:formatCode>General</c:formatCode>
                <c:ptCount val="2"/>
                <c:pt idx="0">
                  <c:v>7.722499999999999</c:v>
                </c:pt>
                <c:pt idx="1">
                  <c:v>7.259</c:v>
                </c:pt>
              </c:numCache>
            </c:numRef>
          </c:yVal>
          <c:smooth val="1"/>
          <c:extLst xmlns:c16r2="http://schemas.microsoft.com/office/drawing/2015/06/chart">
            <c:ext xmlns:c16="http://schemas.microsoft.com/office/drawing/2014/chart" uri="{C3380CC4-5D6E-409C-BE32-E72D297353CC}">
              <c16:uniqueId val="{00000003-12F2-42C0-AEEB-8AC0AF99371B}"/>
            </c:ext>
          </c:extLst>
        </c:ser>
        <c:ser>
          <c:idx val="1"/>
          <c:order val="4"/>
          <c:tx>
            <c:v>ICB Sparse Mdw.</c:v>
          </c:tx>
          <c:spPr>
            <a:ln>
              <a:solidFill>
                <a:srgbClr val="FFC000"/>
              </a:solidFill>
            </a:ln>
          </c:spPr>
          <c:marker>
            <c:spPr>
              <a:solidFill>
                <a:srgbClr val="FFC000"/>
              </a:solidFill>
              <a:ln>
                <a:solidFill>
                  <a:srgbClr val="FFC000"/>
                </a:solidFill>
              </a:ln>
            </c:spPr>
          </c:marker>
          <c:xVal>
            <c:numRef>
              <c:f>FragstatOut_4_7_16_class!$B$12:$B$16</c:f>
              <c:numCache>
                <c:formatCode>General</c:formatCode>
                <c:ptCount val="5"/>
                <c:pt idx="0">
                  <c:v>1969.0</c:v>
                </c:pt>
                <c:pt idx="1">
                  <c:v>1987.0</c:v>
                </c:pt>
                <c:pt idx="2">
                  <c:v>1997.0</c:v>
                </c:pt>
                <c:pt idx="3">
                  <c:v>2005.0</c:v>
                </c:pt>
                <c:pt idx="4">
                  <c:v>2012.0</c:v>
                </c:pt>
              </c:numCache>
            </c:numRef>
          </c:xVal>
          <c:yVal>
            <c:numRef>
              <c:f>FragstatOut_4_7_16_class!$D$12:$D$16</c:f>
              <c:numCache>
                <c:formatCode>General</c:formatCode>
                <c:ptCount val="5"/>
                <c:pt idx="0">
                  <c:v>7.8013</c:v>
                </c:pt>
                <c:pt idx="1">
                  <c:v>13.7918</c:v>
                </c:pt>
                <c:pt idx="2">
                  <c:v>21.9341</c:v>
                </c:pt>
                <c:pt idx="3">
                  <c:v>19.2524</c:v>
                </c:pt>
                <c:pt idx="4">
                  <c:v>23.4543</c:v>
                </c:pt>
              </c:numCache>
            </c:numRef>
          </c:yVal>
          <c:smooth val="1"/>
          <c:extLst xmlns:c16r2="http://schemas.microsoft.com/office/drawing/2015/06/chart">
            <c:ext xmlns:c16="http://schemas.microsoft.com/office/drawing/2014/chart" uri="{C3380CC4-5D6E-409C-BE32-E72D297353CC}">
              <c16:uniqueId val="{00000004-12F2-42C0-AEEB-8AC0AF99371B}"/>
            </c:ext>
          </c:extLst>
        </c:ser>
        <c:ser>
          <c:idx val="0"/>
          <c:order val="5"/>
          <c:tx>
            <c:v>SLB Sparse Mdw.</c:v>
          </c:tx>
          <c:spPr>
            <a:ln w="19050" cap="rnd">
              <a:solidFill>
                <a:srgbClr val="FFC000"/>
              </a:solidFill>
              <a:prstDash val="dash"/>
              <a:round/>
            </a:ln>
            <a:effectLst/>
          </c:spPr>
          <c:marker>
            <c:symbol val="square"/>
            <c:size val="7"/>
            <c:spPr>
              <a:solidFill>
                <a:srgbClr val="FFC000"/>
              </a:solidFill>
              <a:ln w="9525">
                <a:solidFill>
                  <a:srgbClr val="FFC000"/>
                </a:solidFill>
              </a:ln>
              <a:effectLst/>
            </c:spPr>
          </c:marker>
          <c:xVal>
            <c:numRef>
              <c:f>FragstatOut_4_7_16_class!$B$34:$B$35</c:f>
              <c:numCache>
                <c:formatCode>General</c:formatCode>
                <c:ptCount val="2"/>
                <c:pt idx="0">
                  <c:v>1973.0</c:v>
                </c:pt>
                <c:pt idx="1">
                  <c:v>2014.0</c:v>
                </c:pt>
              </c:numCache>
            </c:numRef>
          </c:xVal>
          <c:yVal>
            <c:numRef>
              <c:f>FragstatOut_4_7_16_class!$D$34:$D$35</c:f>
              <c:numCache>
                <c:formatCode>General</c:formatCode>
                <c:ptCount val="2"/>
                <c:pt idx="0">
                  <c:v>7.619899999999999</c:v>
                </c:pt>
                <c:pt idx="1">
                  <c:v>8.957</c:v>
                </c:pt>
              </c:numCache>
            </c:numRef>
          </c:yVal>
          <c:smooth val="1"/>
          <c:extLst xmlns:c16r2="http://schemas.microsoft.com/office/drawing/2015/06/chart">
            <c:ext xmlns:c16="http://schemas.microsoft.com/office/drawing/2014/chart" uri="{C3380CC4-5D6E-409C-BE32-E72D297353CC}">
              <c16:uniqueId val="{00000005-12F2-42C0-AEEB-8AC0AF99371B}"/>
            </c:ext>
          </c:extLst>
        </c:ser>
        <c:dLbls>
          <c:showLegendKey val="0"/>
          <c:showVal val="0"/>
          <c:showCatName val="0"/>
          <c:showSerName val="0"/>
          <c:showPercent val="0"/>
          <c:showBubbleSize val="0"/>
        </c:dLbls>
        <c:axId val="-1951436600"/>
        <c:axId val="-1951435528"/>
      </c:scatterChart>
      <c:valAx>
        <c:axId val="-19514366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51435528"/>
        <c:crosses val="autoZero"/>
        <c:crossBetween val="midCat"/>
      </c:valAx>
      <c:valAx>
        <c:axId val="-19514355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51436600"/>
        <c:crosses val="autoZero"/>
        <c:crossBetween val="midCat"/>
      </c:valAx>
    </c:plotArea>
    <c:legend>
      <c:legendPos val="r"/>
      <c:layout/>
      <c:overlay val="0"/>
    </c:legend>
    <c:plotVisOnly val="1"/>
    <c:dispBlanksAs val="gap"/>
    <c:showDLblsOverMax val="0"/>
  </c:chart>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1"/>
          <c:order val="0"/>
          <c:tx>
            <c:v>ICB</c:v>
          </c:tx>
          <c:xVal>
            <c:numRef>
              <c:f>landscape!$B$2:$B$6</c:f>
              <c:numCache>
                <c:formatCode>General</c:formatCode>
                <c:ptCount val="5"/>
                <c:pt idx="0">
                  <c:v>1969.0</c:v>
                </c:pt>
                <c:pt idx="1">
                  <c:v>1987.0</c:v>
                </c:pt>
                <c:pt idx="2">
                  <c:v>1997.0</c:v>
                </c:pt>
                <c:pt idx="3">
                  <c:v>2005.0</c:v>
                </c:pt>
                <c:pt idx="4">
                  <c:v>2012.0</c:v>
                </c:pt>
              </c:numCache>
            </c:numRef>
          </c:xVal>
          <c:yVal>
            <c:numRef>
              <c:f>landscape!$E$2:$E$6</c:f>
              <c:numCache>
                <c:formatCode>General</c:formatCode>
                <c:ptCount val="5"/>
                <c:pt idx="0">
                  <c:v>94.6421</c:v>
                </c:pt>
                <c:pt idx="1">
                  <c:v>90.5155</c:v>
                </c:pt>
                <c:pt idx="2">
                  <c:v>92.45930000000001</c:v>
                </c:pt>
                <c:pt idx="3">
                  <c:v>90.3957</c:v>
                </c:pt>
                <c:pt idx="4">
                  <c:v>87.057</c:v>
                </c:pt>
              </c:numCache>
            </c:numRef>
          </c:yVal>
          <c:smooth val="1"/>
          <c:extLst xmlns:c16r2="http://schemas.microsoft.com/office/drawing/2015/06/chart">
            <c:ext xmlns:c16="http://schemas.microsoft.com/office/drawing/2014/chart" uri="{C3380CC4-5D6E-409C-BE32-E72D297353CC}">
              <c16:uniqueId val="{00000000-911C-4A71-AFAD-65122D968C19}"/>
            </c:ext>
          </c:extLst>
        </c:ser>
        <c:ser>
          <c:idx val="0"/>
          <c:order val="1"/>
          <c:tx>
            <c:v>SLB</c:v>
          </c:tx>
          <c:xVal>
            <c:numRef>
              <c:f>landscape!$B$10:$B$11</c:f>
              <c:numCache>
                <c:formatCode>General</c:formatCode>
                <c:ptCount val="2"/>
                <c:pt idx="0">
                  <c:v>1973.0</c:v>
                </c:pt>
                <c:pt idx="1">
                  <c:v>2014.0</c:v>
                </c:pt>
              </c:numCache>
            </c:numRef>
          </c:xVal>
          <c:yVal>
            <c:numRef>
              <c:f>landscape!$E$10:$E$11</c:f>
              <c:numCache>
                <c:formatCode>General</c:formatCode>
                <c:ptCount val="2"/>
                <c:pt idx="0">
                  <c:v>96.3375</c:v>
                </c:pt>
                <c:pt idx="1">
                  <c:v>96.8375</c:v>
                </c:pt>
              </c:numCache>
            </c:numRef>
          </c:yVal>
          <c:smooth val="1"/>
          <c:extLst xmlns:c16r2="http://schemas.microsoft.com/office/drawing/2015/06/chart">
            <c:ext xmlns:c16="http://schemas.microsoft.com/office/drawing/2014/chart" uri="{C3380CC4-5D6E-409C-BE32-E72D297353CC}">
              <c16:uniqueId val="{00000001-911C-4A71-AFAD-65122D968C19}"/>
            </c:ext>
          </c:extLst>
        </c:ser>
        <c:dLbls>
          <c:showLegendKey val="0"/>
          <c:showVal val="0"/>
          <c:showCatName val="0"/>
          <c:showSerName val="0"/>
          <c:showPercent val="0"/>
          <c:showBubbleSize val="0"/>
        </c:dLbls>
        <c:axId val="-2054201096"/>
        <c:axId val="-1952028984"/>
      </c:scatterChart>
      <c:valAx>
        <c:axId val="-2054201096"/>
        <c:scaling>
          <c:orientation val="minMax"/>
        </c:scaling>
        <c:delete val="0"/>
        <c:axPos val="b"/>
        <c:numFmt formatCode="General" sourceLinked="1"/>
        <c:majorTickMark val="out"/>
        <c:minorTickMark val="none"/>
        <c:tickLblPos val="nextTo"/>
        <c:crossAx val="-1952028984"/>
        <c:crosses val="autoZero"/>
        <c:crossBetween val="midCat"/>
      </c:valAx>
      <c:valAx>
        <c:axId val="-1952028984"/>
        <c:scaling>
          <c:orientation val="minMax"/>
        </c:scaling>
        <c:delete val="0"/>
        <c:axPos val="l"/>
        <c:majorGridlines/>
        <c:numFmt formatCode="General" sourceLinked="1"/>
        <c:majorTickMark val="out"/>
        <c:minorTickMark val="none"/>
        <c:tickLblPos val="nextTo"/>
        <c:crossAx val="-2054201096"/>
        <c:crosses val="autoZero"/>
        <c:crossBetween val="midCat"/>
      </c:valAx>
    </c:plotArea>
    <c:legend>
      <c:legendPos val="r"/>
      <c:layout/>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Largest Patch Index, Conifers</a:t>
            </a:r>
          </a:p>
        </c:rich>
      </c:tx>
      <c:layout/>
      <c:overlay val="0"/>
      <c:spPr>
        <a:noFill/>
        <a:ln>
          <a:noFill/>
        </a:ln>
        <a:effectLst/>
      </c:spPr>
    </c:title>
    <c:autoTitleDeleted val="0"/>
    <c:plotArea>
      <c:layout/>
      <c:scatterChart>
        <c:scatterStyle val="smoothMarker"/>
        <c:varyColors val="0"/>
        <c:ser>
          <c:idx val="1"/>
          <c:order val="0"/>
          <c:xVal>
            <c:numRef>
              <c:f>FragstatOut_4_7_16_class!$B$2:$B$6</c:f>
              <c:numCache>
                <c:formatCode>General</c:formatCode>
                <c:ptCount val="5"/>
                <c:pt idx="0">
                  <c:v>1969.0</c:v>
                </c:pt>
                <c:pt idx="1">
                  <c:v>1987.0</c:v>
                </c:pt>
                <c:pt idx="2">
                  <c:v>1997.0</c:v>
                </c:pt>
                <c:pt idx="3">
                  <c:v>2005.0</c:v>
                </c:pt>
                <c:pt idx="4">
                  <c:v>2012.0</c:v>
                </c:pt>
              </c:numCache>
            </c:numRef>
          </c:xVal>
          <c:yVal>
            <c:numRef>
              <c:f>FragstatOut_4_7_16_class!$F$2:$F$6</c:f>
              <c:numCache>
                <c:formatCode>General</c:formatCode>
                <c:ptCount val="5"/>
                <c:pt idx="0">
                  <c:v>75.9566</c:v>
                </c:pt>
                <c:pt idx="1">
                  <c:v>69.5495</c:v>
                </c:pt>
                <c:pt idx="2">
                  <c:v>57.876</c:v>
                </c:pt>
                <c:pt idx="3">
                  <c:v>57.18020000000001</c:v>
                </c:pt>
                <c:pt idx="4">
                  <c:v>45.2002</c:v>
                </c:pt>
              </c:numCache>
            </c:numRef>
          </c:yVal>
          <c:smooth val="1"/>
          <c:extLst xmlns:c16r2="http://schemas.microsoft.com/office/drawing/2015/06/chart">
            <c:ext xmlns:c16="http://schemas.microsoft.com/office/drawing/2014/chart" uri="{C3380CC4-5D6E-409C-BE32-E72D297353CC}">
              <c16:uniqueId val="{00000000-AD3E-48BB-BB6E-0088AC534A66}"/>
            </c:ext>
          </c:extLst>
        </c:ser>
        <c:ser>
          <c:idx val="0"/>
          <c:order val="1"/>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FragstatOut_4_7_16_class!$B$36:$B$37</c:f>
              <c:numCache>
                <c:formatCode>General</c:formatCode>
                <c:ptCount val="2"/>
                <c:pt idx="0">
                  <c:v>1973.0</c:v>
                </c:pt>
                <c:pt idx="1">
                  <c:v>2014.0</c:v>
                </c:pt>
              </c:numCache>
            </c:numRef>
          </c:xVal>
          <c:yVal>
            <c:numRef>
              <c:f>FragstatOut_4_7_16_class!$F$36:$F$37</c:f>
              <c:numCache>
                <c:formatCode>General</c:formatCode>
                <c:ptCount val="2"/>
                <c:pt idx="0">
                  <c:v>81.88689999999998</c:v>
                </c:pt>
                <c:pt idx="1">
                  <c:v>81.8396</c:v>
                </c:pt>
              </c:numCache>
            </c:numRef>
          </c:yVal>
          <c:smooth val="1"/>
          <c:extLst xmlns:c16r2="http://schemas.microsoft.com/office/drawing/2015/06/chart">
            <c:ext xmlns:c16="http://schemas.microsoft.com/office/drawing/2014/chart" uri="{C3380CC4-5D6E-409C-BE32-E72D297353CC}">
              <c16:uniqueId val="{00000001-AD3E-48BB-BB6E-0088AC534A66}"/>
            </c:ext>
          </c:extLst>
        </c:ser>
        <c:dLbls>
          <c:showLegendKey val="0"/>
          <c:showVal val="0"/>
          <c:showCatName val="0"/>
          <c:showSerName val="0"/>
          <c:showPercent val="0"/>
          <c:showBubbleSize val="0"/>
        </c:dLbls>
        <c:axId val="-1951670584"/>
        <c:axId val="-2006839272"/>
      </c:scatterChart>
      <c:valAx>
        <c:axId val="-19516705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06839272"/>
        <c:crosses val="autoZero"/>
        <c:crossBetween val="midCat"/>
      </c:valAx>
      <c:valAx>
        <c:axId val="-2006839272"/>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Percent of Total Area</a:t>
                </a:r>
              </a:p>
            </c:rich>
          </c:tx>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51670584"/>
        <c:crosses val="autoZero"/>
        <c:crossBetween val="midCat"/>
      </c:valAx>
    </c:plotArea>
    <c:plotVisOnly val="1"/>
    <c:dispBlanksAs val="gap"/>
    <c:showDLblsOverMax val="0"/>
  </c:chart>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Largest</a:t>
            </a:r>
            <a:r>
              <a:rPr lang="en-US" baseline="0"/>
              <a:t> Patch Index, </a:t>
            </a:r>
            <a:r>
              <a:rPr lang="en-US"/>
              <a:t>Others</a:t>
            </a:r>
          </a:p>
        </c:rich>
      </c:tx>
      <c:layout/>
      <c:overlay val="0"/>
      <c:spPr>
        <a:noFill/>
        <a:ln>
          <a:noFill/>
        </a:ln>
        <a:effectLst/>
      </c:spPr>
    </c:title>
    <c:autoTitleDeleted val="0"/>
    <c:plotArea>
      <c:layout>
        <c:manualLayout>
          <c:layoutTarget val="inner"/>
          <c:xMode val="edge"/>
          <c:yMode val="edge"/>
          <c:x val="0.134306128400617"/>
          <c:y val="0.160900400863398"/>
          <c:w val="0.488840605400995"/>
          <c:h val="0.64543134698357"/>
        </c:manualLayout>
      </c:layout>
      <c:scatterChart>
        <c:scatterStyle val="smoothMarker"/>
        <c:varyColors val="0"/>
        <c:ser>
          <c:idx val="2"/>
          <c:order val="0"/>
          <c:tx>
            <c:v>ICB Dense Mdw.</c:v>
          </c:tx>
          <c:spPr>
            <a:ln>
              <a:solidFill>
                <a:schemeClr val="accent1"/>
              </a:solidFill>
            </a:ln>
          </c:spPr>
          <c:marker>
            <c:spPr>
              <a:solidFill>
                <a:schemeClr val="accent1"/>
              </a:solidFill>
              <a:ln>
                <a:solidFill>
                  <a:schemeClr val="accent1"/>
                </a:solidFill>
              </a:ln>
            </c:spPr>
          </c:marker>
          <c:xVal>
            <c:numRef>
              <c:f>FragstatOut_4_7_16_class!$B$17:$B$21</c:f>
              <c:numCache>
                <c:formatCode>General</c:formatCode>
                <c:ptCount val="5"/>
                <c:pt idx="0">
                  <c:v>1969.0</c:v>
                </c:pt>
                <c:pt idx="1">
                  <c:v>1987.0</c:v>
                </c:pt>
                <c:pt idx="2">
                  <c:v>1997.0</c:v>
                </c:pt>
                <c:pt idx="3">
                  <c:v>2005.0</c:v>
                </c:pt>
                <c:pt idx="4">
                  <c:v>2012.0</c:v>
                </c:pt>
              </c:numCache>
            </c:numRef>
          </c:xVal>
          <c:yVal>
            <c:numRef>
              <c:f>FragstatOut_4_7_16_class!$F$17:$F$21</c:f>
              <c:numCache>
                <c:formatCode>General</c:formatCode>
                <c:ptCount val="5"/>
                <c:pt idx="0">
                  <c:v>0.1111</c:v>
                </c:pt>
                <c:pt idx="1">
                  <c:v>0.0393</c:v>
                </c:pt>
                <c:pt idx="2">
                  <c:v>0.1115</c:v>
                </c:pt>
                <c:pt idx="3">
                  <c:v>0.2659</c:v>
                </c:pt>
                <c:pt idx="4">
                  <c:v>0.1623</c:v>
                </c:pt>
              </c:numCache>
            </c:numRef>
          </c:yVal>
          <c:smooth val="1"/>
          <c:extLst xmlns:c16r2="http://schemas.microsoft.com/office/drawing/2015/06/chart">
            <c:ext xmlns:c16="http://schemas.microsoft.com/office/drawing/2014/chart" uri="{C3380CC4-5D6E-409C-BE32-E72D297353CC}">
              <c16:uniqueId val="{00000000-5D22-4C80-BA31-1F79A013F090}"/>
            </c:ext>
          </c:extLst>
        </c:ser>
        <c:ser>
          <c:idx val="3"/>
          <c:order val="1"/>
          <c:tx>
            <c:v>SLB Dense Mdw.</c:v>
          </c:tx>
          <c:spPr>
            <a:ln w="19050" cap="rnd">
              <a:solidFill>
                <a:schemeClr val="accent1"/>
              </a:solidFill>
              <a:round/>
            </a:ln>
            <a:effectLst/>
          </c:spPr>
          <c:marker>
            <c:symbol val="diamond"/>
            <c:size val="5"/>
            <c:spPr>
              <a:solidFill>
                <a:schemeClr val="accent1"/>
              </a:solidFill>
              <a:ln>
                <a:solidFill>
                  <a:schemeClr val="accent1"/>
                </a:solidFill>
              </a:ln>
            </c:spPr>
          </c:marker>
          <c:xVal>
            <c:numRef>
              <c:f>FragstatOut_4_7_16_class!$B$38:$B$39</c:f>
              <c:numCache>
                <c:formatCode>General</c:formatCode>
                <c:ptCount val="2"/>
                <c:pt idx="0">
                  <c:v>1973.0</c:v>
                </c:pt>
                <c:pt idx="1">
                  <c:v>2014.0</c:v>
                </c:pt>
              </c:numCache>
            </c:numRef>
          </c:xVal>
          <c:yVal>
            <c:numRef>
              <c:f>FragstatOut_4_7_16_class!$F$38:$F$39</c:f>
              <c:numCache>
                <c:formatCode>General</c:formatCode>
                <c:ptCount val="2"/>
                <c:pt idx="0">
                  <c:v>0.2257</c:v>
                </c:pt>
                <c:pt idx="1">
                  <c:v>0.2524</c:v>
                </c:pt>
              </c:numCache>
            </c:numRef>
          </c:yVal>
          <c:smooth val="1"/>
          <c:extLst xmlns:c16r2="http://schemas.microsoft.com/office/drawing/2015/06/chart">
            <c:ext xmlns:c16="http://schemas.microsoft.com/office/drawing/2014/chart" uri="{C3380CC4-5D6E-409C-BE32-E72D297353CC}">
              <c16:uniqueId val="{00000001-5D22-4C80-BA31-1F79A013F090}"/>
            </c:ext>
          </c:extLst>
        </c:ser>
        <c:ser>
          <c:idx val="4"/>
          <c:order val="2"/>
          <c:tx>
            <c:v>ICB Shrub</c:v>
          </c:tx>
          <c:spPr>
            <a:ln>
              <a:solidFill>
                <a:schemeClr val="accent6">
                  <a:lumMod val="50000"/>
                </a:schemeClr>
              </a:solidFill>
            </a:ln>
          </c:spPr>
          <c:marker>
            <c:spPr>
              <a:ln>
                <a:solidFill>
                  <a:schemeClr val="accent6">
                    <a:lumMod val="50000"/>
                  </a:schemeClr>
                </a:solidFill>
              </a:ln>
            </c:spPr>
          </c:marker>
          <c:xVal>
            <c:numRef>
              <c:f>FragstatOut_4_7_16_class!$B$7:$B$11</c:f>
              <c:numCache>
                <c:formatCode>General</c:formatCode>
                <c:ptCount val="5"/>
                <c:pt idx="0">
                  <c:v>1969.0</c:v>
                </c:pt>
                <c:pt idx="1">
                  <c:v>1987.0</c:v>
                </c:pt>
                <c:pt idx="2">
                  <c:v>1997.0</c:v>
                </c:pt>
                <c:pt idx="3">
                  <c:v>2005.0</c:v>
                </c:pt>
                <c:pt idx="4">
                  <c:v>2012.0</c:v>
                </c:pt>
              </c:numCache>
            </c:numRef>
          </c:xVal>
          <c:yVal>
            <c:numRef>
              <c:f>FragstatOut_4_7_16_class!$F$7:$F$11</c:f>
              <c:numCache>
                <c:formatCode>General</c:formatCode>
                <c:ptCount val="5"/>
                <c:pt idx="0">
                  <c:v>0.6677</c:v>
                </c:pt>
                <c:pt idx="1">
                  <c:v>0.816</c:v>
                </c:pt>
                <c:pt idx="2">
                  <c:v>1.1659</c:v>
                </c:pt>
                <c:pt idx="3">
                  <c:v>2.3247</c:v>
                </c:pt>
                <c:pt idx="4">
                  <c:v>2.5582</c:v>
                </c:pt>
              </c:numCache>
            </c:numRef>
          </c:yVal>
          <c:smooth val="1"/>
          <c:extLst xmlns:c16r2="http://schemas.microsoft.com/office/drawing/2015/06/chart">
            <c:ext xmlns:c16="http://schemas.microsoft.com/office/drawing/2014/chart" uri="{C3380CC4-5D6E-409C-BE32-E72D297353CC}">
              <c16:uniqueId val="{00000002-5D22-4C80-BA31-1F79A013F090}"/>
            </c:ext>
          </c:extLst>
        </c:ser>
        <c:ser>
          <c:idx val="5"/>
          <c:order val="3"/>
          <c:tx>
            <c:v>SLB Shrub</c:v>
          </c:tx>
          <c:spPr>
            <a:ln w="19050" cap="rnd">
              <a:solidFill>
                <a:schemeClr val="accent6">
                  <a:lumMod val="50000"/>
                </a:schemeClr>
              </a:solidFill>
              <a:round/>
            </a:ln>
            <a:effectLst/>
          </c:spPr>
          <c:marker>
            <c:symbol val="dot"/>
            <c:size val="5"/>
            <c:spPr>
              <a:solidFill>
                <a:schemeClr val="accent6">
                  <a:lumMod val="50000"/>
                </a:schemeClr>
              </a:solidFill>
              <a:ln>
                <a:solidFill>
                  <a:schemeClr val="accent6">
                    <a:lumMod val="50000"/>
                  </a:schemeClr>
                </a:solidFill>
              </a:ln>
            </c:spPr>
          </c:marker>
          <c:xVal>
            <c:numRef>
              <c:f>FragstatOut_4_7_16_class!$B$32:$B$33</c:f>
              <c:numCache>
                <c:formatCode>General</c:formatCode>
                <c:ptCount val="2"/>
                <c:pt idx="0">
                  <c:v>1973.0</c:v>
                </c:pt>
                <c:pt idx="1">
                  <c:v>2014.0</c:v>
                </c:pt>
              </c:numCache>
            </c:numRef>
          </c:xVal>
          <c:yVal>
            <c:numRef>
              <c:f>FragstatOut_4_7_16_class!$F$32:$F$33</c:f>
              <c:numCache>
                <c:formatCode>General</c:formatCode>
                <c:ptCount val="2"/>
                <c:pt idx="0">
                  <c:v>0.717</c:v>
                </c:pt>
                <c:pt idx="1">
                  <c:v>0.7045</c:v>
                </c:pt>
              </c:numCache>
            </c:numRef>
          </c:yVal>
          <c:smooth val="1"/>
          <c:extLst xmlns:c16r2="http://schemas.microsoft.com/office/drawing/2015/06/chart">
            <c:ext xmlns:c16="http://schemas.microsoft.com/office/drawing/2014/chart" uri="{C3380CC4-5D6E-409C-BE32-E72D297353CC}">
              <c16:uniqueId val="{00000003-5D22-4C80-BA31-1F79A013F090}"/>
            </c:ext>
          </c:extLst>
        </c:ser>
        <c:ser>
          <c:idx val="1"/>
          <c:order val="4"/>
          <c:tx>
            <c:v>ICB Sparse Mdw.</c:v>
          </c:tx>
          <c:spPr>
            <a:ln>
              <a:solidFill>
                <a:srgbClr val="FFC000"/>
              </a:solidFill>
            </a:ln>
          </c:spPr>
          <c:marker>
            <c:spPr>
              <a:solidFill>
                <a:srgbClr val="FFC000"/>
              </a:solidFill>
              <a:ln>
                <a:solidFill>
                  <a:srgbClr val="FFC000"/>
                </a:solidFill>
              </a:ln>
            </c:spPr>
          </c:marker>
          <c:xVal>
            <c:numRef>
              <c:f>FragstatOut_4_7_16_class!$B$12:$B$16</c:f>
              <c:numCache>
                <c:formatCode>General</c:formatCode>
                <c:ptCount val="5"/>
                <c:pt idx="0">
                  <c:v>1969.0</c:v>
                </c:pt>
                <c:pt idx="1">
                  <c:v>1987.0</c:v>
                </c:pt>
                <c:pt idx="2">
                  <c:v>1997.0</c:v>
                </c:pt>
                <c:pt idx="3">
                  <c:v>2005.0</c:v>
                </c:pt>
                <c:pt idx="4">
                  <c:v>2012.0</c:v>
                </c:pt>
              </c:numCache>
            </c:numRef>
          </c:xVal>
          <c:yVal>
            <c:numRef>
              <c:f>FragstatOut_4_7_16_class!$F$12:$F$16</c:f>
              <c:numCache>
                <c:formatCode>General</c:formatCode>
                <c:ptCount val="5"/>
                <c:pt idx="0">
                  <c:v>0.1814</c:v>
                </c:pt>
                <c:pt idx="1">
                  <c:v>1.2314</c:v>
                </c:pt>
                <c:pt idx="2">
                  <c:v>3.0489</c:v>
                </c:pt>
                <c:pt idx="3">
                  <c:v>2.9137</c:v>
                </c:pt>
                <c:pt idx="4">
                  <c:v>1.4965</c:v>
                </c:pt>
              </c:numCache>
            </c:numRef>
          </c:yVal>
          <c:smooth val="1"/>
          <c:extLst xmlns:c16r2="http://schemas.microsoft.com/office/drawing/2015/06/chart">
            <c:ext xmlns:c16="http://schemas.microsoft.com/office/drawing/2014/chart" uri="{C3380CC4-5D6E-409C-BE32-E72D297353CC}">
              <c16:uniqueId val="{00000004-5D22-4C80-BA31-1F79A013F090}"/>
            </c:ext>
          </c:extLst>
        </c:ser>
        <c:ser>
          <c:idx val="0"/>
          <c:order val="5"/>
          <c:tx>
            <c:v>SLB Sparse Mdw.</c:v>
          </c:tx>
          <c:spPr>
            <a:ln w="19050" cap="rnd">
              <a:solidFill>
                <a:srgbClr val="FFC000"/>
              </a:solidFill>
              <a:round/>
            </a:ln>
            <a:effectLst/>
          </c:spPr>
          <c:marker>
            <c:symbol val="circle"/>
            <c:size val="5"/>
            <c:spPr>
              <a:solidFill>
                <a:srgbClr val="FFC000"/>
              </a:solidFill>
              <a:ln w="9525">
                <a:solidFill>
                  <a:srgbClr val="FFC000"/>
                </a:solidFill>
              </a:ln>
              <a:effectLst/>
            </c:spPr>
          </c:marker>
          <c:xVal>
            <c:numRef>
              <c:f>FragstatOut_4_7_16_class!$B$34:$B$35</c:f>
              <c:numCache>
                <c:formatCode>General</c:formatCode>
                <c:ptCount val="2"/>
                <c:pt idx="0">
                  <c:v>1973.0</c:v>
                </c:pt>
                <c:pt idx="1">
                  <c:v>2014.0</c:v>
                </c:pt>
              </c:numCache>
            </c:numRef>
          </c:xVal>
          <c:yVal>
            <c:numRef>
              <c:f>FragstatOut_4_7_16_class!$F$34:$F$35</c:f>
              <c:numCache>
                <c:formatCode>General</c:formatCode>
                <c:ptCount val="2"/>
                <c:pt idx="0">
                  <c:v>0.3144</c:v>
                </c:pt>
                <c:pt idx="1">
                  <c:v>0.5755</c:v>
                </c:pt>
              </c:numCache>
            </c:numRef>
          </c:yVal>
          <c:smooth val="1"/>
          <c:extLst xmlns:c16r2="http://schemas.microsoft.com/office/drawing/2015/06/chart">
            <c:ext xmlns:c16="http://schemas.microsoft.com/office/drawing/2014/chart" uri="{C3380CC4-5D6E-409C-BE32-E72D297353CC}">
              <c16:uniqueId val="{00000005-5D22-4C80-BA31-1F79A013F090}"/>
            </c:ext>
          </c:extLst>
        </c:ser>
        <c:dLbls>
          <c:showLegendKey val="0"/>
          <c:showVal val="0"/>
          <c:showCatName val="0"/>
          <c:showSerName val="0"/>
          <c:showPercent val="0"/>
          <c:showBubbleSize val="0"/>
        </c:dLbls>
        <c:axId val="-2028247864"/>
        <c:axId val="-2048851432"/>
      </c:scatterChart>
      <c:valAx>
        <c:axId val="-2028247864"/>
        <c:scaling>
          <c:orientation val="minMax"/>
        </c:scaling>
        <c:delete val="0"/>
        <c:axPos val="b"/>
        <c:majorGridlines>
          <c:spPr>
            <a:ln w="9525" cap="flat" cmpd="sng" algn="ctr">
              <a:solidFill>
                <a:schemeClr val="tx1">
                  <a:lumMod val="15000"/>
                  <a:lumOff val="85000"/>
                </a:schemeClr>
              </a:solidFill>
              <a:round/>
            </a:ln>
            <a:effectLst/>
          </c:spPr>
        </c:majorGridlines>
        <c:title>
          <c:tx>
            <c:rich>
              <a:bodyPr/>
              <a:lstStyle/>
              <a:p>
                <a:pPr>
                  <a:defRPr/>
                </a:pPr>
                <a:r>
                  <a:rPr lang="en-US"/>
                  <a:t>Year</a:t>
                </a:r>
              </a:p>
            </c:rich>
          </c:tx>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8851432"/>
        <c:crosses val="autoZero"/>
        <c:crossBetween val="midCat"/>
      </c:valAx>
      <c:valAx>
        <c:axId val="-2048851432"/>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Percent of</a:t>
                </a:r>
                <a:r>
                  <a:rPr lang="en-US" baseline="0"/>
                  <a:t> Total Area</a:t>
                </a:r>
                <a:endParaRPr lang="en-US"/>
              </a:p>
            </c:rich>
          </c:tx>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8247864"/>
        <c:crosses val="autoZero"/>
        <c:crossBetween val="midCat"/>
      </c:valAx>
    </c:plotArea>
    <c:legend>
      <c:legendPos val="r"/>
      <c:layout/>
      <c:overlay val="0"/>
    </c:legend>
    <c:plotVisOnly val="1"/>
    <c:dispBlanksAs val="gap"/>
    <c:showDLblsOverMax val="0"/>
  </c:chart>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Mean Patch Area</a:t>
            </a:r>
          </a:p>
        </c:rich>
      </c:tx>
      <c:layout>
        <c:manualLayout>
          <c:xMode val="edge"/>
          <c:yMode val="edge"/>
          <c:x val="0.226467989373669"/>
          <c:y val="0.0229665071770335"/>
        </c:manualLayout>
      </c:layout>
      <c:overlay val="0"/>
      <c:spPr>
        <a:noFill/>
        <a:ln>
          <a:noFill/>
        </a:ln>
        <a:effectLst/>
      </c:spPr>
    </c:title>
    <c:autoTitleDeleted val="0"/>
    <c:plotArea>
      <c:layout>
        <c:manualLayout>
          <c:layoutTarget val="inner"/>
          <c:xMode val="edge"/>
          <c:yMode val="edge"/>
          <c:x val="0.183597533949793"/>
          <c:y val="0.375025278058645"/>
          <c:w val="0.715669787364773"/>
          <c:h val="0.390411853220066"/>
        </c:manualLayout>
      </c:layout>
      <c:scatterChart>
        <c:scatterStyle val="smoothMarker"/>
        <c:varyColors val="0"/>
        <c:ser>
          <c:idx val="3"/>
          <c:order val="0"/>
          <c:tx>
            <c:v>SLB Conifer</c:v>
          </c:tx>
          <c:spPr>
            <a:ln w="19050" cap="rnd">
              <a:solidFill>
                <a:schemeClr val="accent3">
                  <a:lumMod val="50000"/>
                </a:schemeClr>
              </a:solidFill>
              <a:prstDash val="dash"/>
              <a:round/>
            </a:ln>
            <a:effectLst/>
          </c:spPr>
          <c:marker>
            <c:symbol val="circle"/>
            <c:size val="7"/>
            <c:spPr>
              <a:solidFill>
                <a:schemeClr val="accent3">
                  <a:lumMod val="50000"/>
                </a:schemeClr>
              </a:solidFill>
              <a:ln>
                <a:solidFill>
                  <a:schemeClr val="accent3">
                    <a:lumMod val="50000"/>
                  </a:schemeClr>
                </a:solidFill>
              </a:ln>
            </c:spPr>
          </c:marker>
          <c:xVal>
            <c:numRef>
              <c:f>FragstatOut_4_7_16_class!$B$36:$B$37</c:f>
              <c:numCache>
                <c:formatCode>General</c:formatCode>
                <c:ptCount val="2"/>
                <c:pt idx="0">
                  <c:v>1973.0</c:v>
                </c:pt>
                <c:pt idx="1">
                  <c:v>2014.0</c:v>
                </c:pt>
              </c:numCache>
            </c:numRef>
          </c:xVal>
          <c:yVal>
            <c:numRef>
              <c:f>FragstatOut_4_7_16_class!$R$36:$R$37</c:f>
              <c:numCache>
                <c:formatCode>General</c:formatCode>
                <c:ptCount val="2"/>
                <c:pt idx="0">
                  <c:v>15.3401</c:v>
                </c:pt>
                <c:pt idx="1">
                  <c:v>12.8771</c:v>
                </c:pt>
              </c:numCache>
            </c:numRef>
          </c:yVal>
          <c:smooth val="1"/>
          <c:extLst xmlns:c16r2="http://schemas.microsoft.com/office/drawing/2015/06/chart">
            <c:ext xmlns:c16="http://schemas.microsoft.com/office/drawing/2014/chart" uri="{C3380CC4-5D6E-409C-BE32-E72D297353CC}">
              <c16:uniqueId val="{00000000-0E13-416B-905D-5AECDD6AAD47}"/>
            </c:ext>
          </c:extLst>
        </c:ser>
        <c:dLbls>
          <c:showLegendKey val="0"/>
          <c:showVal val="0"/>
          <c:showCatName val="0"/>
          <c:showSerName val="0"/>
          <c:showPercent val="0"/>
          <c:showBubbleSize val="0"/>
        </c:dLbls>
        <c:axId val="-2006007880"/>
        <c:axId val="-2022296536"/>
      </c:scatterChart>
      <c:valAx>
        <c:axId val="-200600788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2296536"/>
        <c:crosses val="autoZero"/>
        <c:crossBetween val="midCat"/>
      </c:valAx>
      <c:valAx>
        <c:axId val="-2022296536"/>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Hectares</a:t>
                </a:r>
              </a:p>
            </c:rich>
          </c:tx>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06007880"/>
        <c:crosses val="autoZero"/>
        <c:crossBetween val="midCat"/>
      </c:valAx>
    </c:plotArea>
    <c:legend>
      <c:legendPos val="r"/>
      <c:layout>
        <c:manualLayout>
          <c:xMode val="edge"/>
          <c:yMode val="edge"/>
          <c:x val="0.635581078680954"/>
          <c:y val="0.206810346886619"/>
          <c:w val="0.340033633775863"/>
          <c:h val="0.182840378016449"/>
        </c:manualLayout>
      </c:layout>
      <c:overlay val="0"/>
    </c:legend>
    <c:plotVisOnly val="1"/>
    <c:dispBlanksAs val="gap"/>
    <c:showDLblsOverMax val="0"/>
  </c:chart>
  <c:txPr>
    <a:bodyPr/>
    <a:lstStyle/>
    <a:p>
      <a:pP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Std. Deviation of Patch Area</a:t>
            </a:r>
          </a:p>
        </c:rich>
      </c:tx>
      <c:layout>
        <c:manualLayout>
          <c:xMode val="edge"/>
          <c:yMode val="edge"/>
          <c:x val="0.226467989373669"/>
          <c:y val="0.0229665071770335"/>
        </c:manualLayout>
      </c:layout>
      <c:overlay val="0"/>
      <c:spPr>
        <a:noFill/>
        <a:ln>
          <a:noFill/>
        </a:ln>
        <a:effectLst/>
      </c:spPr>
    </c:title>
    <c:autoTitleDeleted val="0"/>
    <c:plotArea>
      <c:layout/>
      <c:scatterChart>
        <c:scatterStyle val="smoothMarker"/>
        <c:varyColors val="0"/>
        <c:ser>
          <c:idx val="3"/>
          <c:order val="0"/>
          <c:spPr>
            <a:ln w="19050" cap="rnd">
              <a:solidFill>
                <a:schemeClr val="accent3">
                  <a:lumMod val="50000"/>
                </a:schemeClr>
              </a:solidFill>
              <a:prstDash val="dash"/>
              <a:round/>
            </a:ln>
            <a:effectLst/>
          </c:spPr>
          <c:marker>
            <c:symbol val="circle"/>
            <c:size val="7"/>
            <c:spPr>
              <a:solidFill>
                <a:schemeClr val="accent3">
                  <a:lumMod val="50000"/>
                </a:schemeClr>
              </a:solidFill>
              <a:ln>
                <a:solidFill>
                  <a:schemeClr val="accent3">
                    <a:lumMod val="50000"/>
                  </a:schemeClr>
                </a:solidFill>
              </a:ln>
            </c:spPr>
          </c:marker>
          <c:xVal>
            <c:numRef>
              <c:f>FragstatOut_4_7_16_class!$B$36:$B$37</c:f>
              <c:numCache>
                <c:formatCode>General</c:formatCode>
                <c:ptCount val="2"/>
                <c:pt idx="0">
                  <c:v>1973.0</c:v>
                </c:pt>
                <c:pt idx="1">
                  <c:v>2014.0</c:v>
                </c:pt>
              </c:numCache>
            </c:numRef>
          </c:xVal>
          <c:yVal>
            <c:numRef>
              <c:f>FragstatOut_4_7_16_class!$S$36:$S$37</c:f>
              <c:numCache>
                <c:formatCode>General</c:formatCode>
                <c:ptCount val="2"/>
                <c:pt idx="0">
                  <c:v>344.0183999999999</c:v>
                </c:pt>
                <c:pt idx="1">
                  <c:v>316.1825</c:v>
                </c:pt>
              </c:numCache>
            </c:numRef>
          </c:yVal>
          <c:smooth val="1"/>
          <c:extLst xmlns:c16r2="http://schemas.microsoft.com/office/drawing/2015/06/chart">
            <c:ext xmlns:c16="http://schemas.microsoft.com/office/drawing/2014/chart" uri="{C3380CC4-5D6E-409C-BE32-E72D297353CC}">
              <c16:uniqueId val="{00000000-5B99-48DF-A5EA-EF9CFB254CE9}"/>
            </c:ext>
          </c:extLst>
        </c:ser>
        <c:dLbls>
          <c:showLegendKey val="0"/>
          <c:showVal val="0"/>
          <c:showCatName val="0"/>
          <c:showSerName val="0"/>
          <c:showPercent val="0"/>
          <c:showBubbleSize val="0"/>
        </c:dLbls>
        <c:axId val="-2025684968"/>
        <c:axId val="-2029352456"/>
      </c:scatterChart>
      <c:valAx>
        <c:axId val="-202568496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9352456"/>
        <c:crosses val="autoZero"/>
        <c:crossBetween val="midCat"/>
      </c:valAx>
      <c:valAx>
        <c:axId val="-20293524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5684968"/>
        <c:crosses val="autoZero"/>
        <c:crossBetween val="midCat"/>
      </c:valAx>
    </c:plotArea>
    <c:plotVisOnly val="1"/>
    <c:dispBlanksAs val="gap"/>
    <c:showDLblsOverMax val="0"/>
  </c:chart>
  <c:txPr>
    <a:bodyPr/>
    <a:lstStyle/>
    <a:p>
      <a:pP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1384321211563"/>
          <c:y val="0.0780972665956692"/>
          <c:w val="0.703209320496898"/>
          <c:h val="0.600697740629157"/>
        </c:manualLayout>
      </c:layout>
      <c:scatterChart>
        <c:scatterStyle val="smoothMarker"/>
        <c:varyColors val="0"/>
        <c:ser>
          <c:idx val="3"/>
          <c:order val="0"/>
          <c:tx>
            <c:v>SLB Dense Mdw.</c:v>
          </c:tx>
          <c:spPr>
            <a:ln w="19050" cap="rnd">
              <a:solidFill>
                <a:schemeClr val="accent1"/>
              </a:solidFill>
              <a:prstDash val="dash"/>
              <a:round/>
            </a:ln>
            <a:effectLst/>
          </c:spPr>
          <c:marker>
            <c:symbol val="triangle"/>
            <c:size val="7"/>
            <c:spPr>
              <a:solidFill>
                <a:schemeClr val="accent1"/>
              </a:solidFill>
              <a:ln>
                <a:solidFill>
                  <a:schemeClr val="accent1"/>
                </a:solidFill>
              </a:ln>
            </c:spPr>
          </c:marker>
          <c:xVal>
            <c:numRef>
              <c:f>FragstatOut_4_7_16_class!$B$38:$B$39</c:f>
              <c:numCache>
                <c:formatCode>General</c:formatCode>
                <c:ptCount val="2"/>
                <c:pt idx="0">
                  <c:v>1973.0</c:v>
                </c:pt>
                <c:pt idx="1">
                  <c:v>2014.0</c:v>
                </c:pt>
              </c:numCache>
            </c:numRef>
          </c:xVal>
          <c:yVal>
            <c:numRef>
              <c:f>FragstatOut_4_7_16_class!$R$38:$R$39</c:f>
              <c:numCache>
                <c:formatCode>General</c:formatCode>
                <c:ptCount val="2"/>
                <c:pt idx="0">
                  <c:v>1.5813</c:v>
                </c:pt>
                <c:pt idx="1">
                  <c:v>1.3767</c:v>
                </c:pt>
              </c:numCache>
            </c:numRef>
          </c:yVal>
          <c:smooth val="1"/>
          <c:extLst xmlns:c16r2="http://schemas.microsoft.com/office/drawing/2015/06/chart">
            <c:ext xmlns:c16="http://schemas.microsoft.com/office/drawing/2014/chart" uri="{C3380CC4-5D6E-409C-BE32-E72D297353CC}">
              <c16:uniqueId val="{00000000-439D-4B31-A6B6-3353688D9BF2}"/>
            </c:ext>
          </c:extLst>
        </c:ser>
        <c:ser>
          <c:idx val="5"/>
          <c:order val="1"/>
          <c:tx>
            <c:v>SLB Shrub</c:v>
          </c:tx>
          <c:spPr>
            <a:ln w="19050" cap="rnd">
              <a:solidFill>
                <a:schemeClr val="accent6">
                  <a:lumMod val="50000"/>
                </a:schemeClr>
              </a:solidFill>
              <a:prstDash val="dash"/>
              <a:round/>
            </a:ln>
            <a:effectLst/>
          </c:spPr>
          <c:marker>
            <c:symbol val="star"/>
            <c:size val="7"/>
            <c:spPr>
              <a:noFill/>
              <a:ln>
                <a:solidFill>
                  <a:schemeClr val="accent6">
                    <a:lumMod val="50000"/>
                  </a:schemeClr>
                </a:solidFill>
              </a:ln>
            </c:spPr>
          </c:marker>
          <c:xVal>
            <c:numRef>
              <c:f>FragstatOut_4_7_16_class!$B$32:$B$33</c:f>
              <c:numCache>
                <c:formatCode>General</c:formatCode>
                <c:ptCount val="2"/>
                <c:pt idx="0">
                  <c:v>1973.0</c:v>
                </c:pt>
                <c:pt idx="1">
                  <c:v>2014.0</c:v>
                </c:pt>
              </c:numCache>
            </c:numRef>
          </c:xVal>
          <c:yVal>
            <c:numRef>
              <c:f>FragstatOut_4_7_16_class!$R$32:$R$33</c:f>
              <c:numCache>
                <c:formatCode>General</c:formatCode>
                <c:ptCount val="2"/>
                <c:pt idx="0">
                  <c:v>0.7412</c:v>
                </c:pt>
                <c:pt idx="1">
                  <c:v>0.8251</c:v>
                </c:pt>
              </c:numCache>
            </c:numRef>
          </c:yVal>
          <c:smooth val="1"/>
          <c:extLst xmlns:c16r2="http://schemas.microsoft.com/office/drawing/2015/06/chart">
            <c:ext xmlns:c16="http://schemas.microsoft.com/office/drawing/2014/chart" uri="{C3380CC4-5D6E-409C-BE32-E72D297353CC}">
              <c16:uniqueId val="{00000001-439D-4B31-A6B6-3353688D9BF2}"/>
            </c:ext>
          </c:extLst>
        </c:ser>
        <c:ser>
          <c:idx val="0"/>
          <c:order val="2"/>
          <c:tx>
            <c:v>SLB Sparse Mdw.</c:v>
          </c:tx>
          <c:spPr>
            <a:ln w="19050" cap="rnd">
              <a:solidFill>
                <a:srgbClr val="FFC000"/>
              </a:solidFill>
              <a:prstDash val="dash"/>
              <a:round/>
            </a:ln>
            <a:effectLst/>
          </c:spPr>
          <c:marker>
            <c:symbol val="square"/>
            <c:size val="7"/>
            <c:spPr>
              <a:solidFill>
                <a:srgbClr val="FFC000"/>
              </a:solidFill>
              <a:ln w="9525">
                <a:solidFill>
                  <a:srgbClr val="FFC000"/>
                </a:solidFill>
              </a:ln>
              <a:effectLst/>
            </c:spPr>
          </c:marker>
          <c:xVal>
            <c:numRef>
              <c:f>FragstatOut_4_7_16_class!$B$34:$B$35</c:f>
              <c:numCache>
                <c:formatCode>General</c:formatCode>
                <c:ptCount val="2"/>
                <c:pt idx="0">
                  <c:v>1973.0</c:v>
                </c:pt>
                <c:pt idx="1">
                  <c:v>2014.0</c:v>
                </c:pt>
              </c:numCache>
            </c:numRef>
          </c:xVal>
          <c:yVal>
            <c:numRef>
              <c:f>FragstatOut_4_7_16_class!$R$34:$R$35</c:f>
              <c:numCache>
                <c:formatCode>General</c:formatCode>
                <c:ptCount val="2"/>
                <c:pt idx="0">
                  <c:v>0.3815</c:v>
                </c:pt>
                <c:pt idx="1">
                  <c:v>0.5275</c:v>
                </c:pt>
              </c:numCache>
            </c:numRef>
          </c:yVal>
          <c:smooth val="1"/>
          <c:extLst xmlns:c16r2="http://schemas.microsoft.com/office/drawing/2015/06/chart">
            <c:ext xmlns:c16="http://schemas.microsoft.com/office/drawing/2014/chart" uri="{C3380CC4-5D6E-409C-BE32-E72D297353CC}">
              <c16:uniqueId val="{00000002-439D-4B31-A6B6-3353688D9BF2}"/>
            </c:ext>
          </c:extLst>
        </c:ser>
        <c:dLbls>
          <c:showLegendKey val="0"/>
          <c:showVal val="0"/>
          <c:showCatName val="0"/>
          <c:showSerName val="0"/>
          <c:showPercent val="0"/>
          <c:showBubbleSize val="0"/>
        </c:dLbls>
        <c:axId val="-2028065096"/>
        <c:axId val="-2012437016"/>
      </c:scatterChart>
      <c:valAx>
        <c:axId val="-20280650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12437016"/>
        <c:crosses val="autoZero"/>
        <c:crossBetween val="midCat"/>
      </c:valAx>
      <c:valAx>
        <c:axId val="-2012437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Hectares</a:t>
                </a:r>
              </a:p>
            </c:rich>
          </c:tx>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8065096"/>
        <c:crosses val="autoZero"/>
        <c:crossBetween val="midCat"/>
      </c:valAx>
    </c:plotArea>
    <c:legend>
      <c:legendPos val="r"/>
      <c:layout>
        <c:manualLayout>
          <c:xMode val="edge"/>
          <c:yMode val="edge"/>
          <c:x val="0.211947510828572"/>
          <c:y val="0.791383625616684"/>
          <c:w val="0.604962569993109"/>
          <c:h val="0.204313073925662"/>
        </c:manualLayout>
      </c:layout>
      <c:overlay val="0"/>
    </c:legend>
    <c:plotVisOnly val="1"/>
    <c:dispBlanksAs val="gap"/>
    <c:showDLblsOverMax val="0"/>
  </c:chart>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3275235415869"/>
          <c:y val="0.0597663678348275"/>
          <c:w val="0.79095869595248"/>
          <c:h val="0.6294579314505"/>
        </c:manualLayout>
      </c:layout>
      <c:scatterChart>
        <c:scatterStyle val="smoothMarker"/>
        <c:varyColors val="0"/>
        <c:ser>
          <c:idx val="3"/>
          <c:order val="0"/>
          <c:spPr>
            <a:ln w="19050" cap="rnd">
              <a:solidFill>
                <a:schemeClr val="accent1"/>
              </a:solidFill>
              <a:prstDash val="dash"/>
              <a:round/>
            </a:ln>
            <a:effectLst/>
          </c:spPr>
          <c:marker>
            <c:symbol val="triangle"/>
            <c:size val="7"/>
            <c:spPr>
              <a:solidFill>
                <a:schemeClr val="accent1"/>
              </a:solidFill>
              <a:ln>
                <a:solidFill>
                  <a:schemeClr val="accent1"/>
                </a:solidFill>
              </a:ln>
            </c:spPr>
          </c:marker>
          <c:xVal>
            <c:numRef>
              <c:f>FragstatOut_4_7_16_class!$B$38:$B$39</c:f>
              <c:numCache>
                <c:formatCode>General</c:formatCode>
                <c:ptCount val="2"/>
                <c:pt idx="0">
                  <c:v>1973.0</c:v>
                </c:pt>
                <c:pt idx="1">
                  <c:v>2014.0</c:v>
                </c:pt>
              </c:numCache>
            </c:numRef>
          </c:xVal>
          <c:yVal>
            <c:numRef>
              <c:f>FragstatOut_4_7_16_class!$S$38:$S$39</c:f>
              <c:numCache>
                <c:formatCode>General</c:formatCode>
                <c:ptCount val="2"/>
                <c:pt idx="0">
                  <c:v>3.595</c:v>
                </c:pt>
                <c:pt idx="1">
                  <c:v>3.6237</c:v>
                </c:pt>
              </c:numCache>
            </c:numRef>
          </c:yVal>
          <c:smooth val="1"/>
          <c:extLst xmlns:c16r2="http://schemas.microsoft.com/office/drawing/2015/06/chart">
            <c:ext xmlns:c16="http://schemas.microsoft.com/office/drawing/2014/chart" uri="{C3380CC4-5D6E-409C-BE32-E72D297353CC}">
              <c16:uniqueId val="{00000000-93DB-4561-9143-608647F165BE}"/>
            </c:ext>
          </c:extLst>
        </c:ser>
        <c:ser>
          <c:idx val="5"/>
          <c:order val="1"/>
          <c:spPr>
            <a:ln w="19050" cap="rnd">
              <a:solidFill>
                <a:schemeClr val="accent6">
                  <a:lumMod val="50000"/>
                </a:schemeClr>
              </a:solidFill>
              <a:prstDash val="dash"/>
              <a:round/>
            </a:ln>
            <a:effectLst/>
          </c:spPr>
          <c:marker>
            <c:symbol val="star"/>
            <c:size val="7"/>
            <c:spPr>
              <a:noFill/>
              <a:ln>
                <a:solidFill>
                  <a:schemeClr val="accent6">
                    <a:lumMod val="50000"/>
                  </a:schemeClr>
                </a:solidFill>
              </a:ln>
            </c:spPr>
          </c:marker>
          <c:xVal>
            <c:numRef>
              <c:f>FragstatOut_4_7_16_class!$B$32:$B$33</c:f>
              <c:numCache>
                <c:formatCode>General</c:formatCode>
                <c:ptCount val="2"/>
                <c:pt idx="0">
                  <c:v>1973.0</c:v>
                </c:pt>
                <c:pt idx="1">
                  <c:v>2014.0</c:v>
                </c:pt>
              </c:numCache>
            </c:numRef>
          </c:xVal>
          <c:yVal>
            <c:numRef>
              <c:f>FragstatOut_4_7_16_class!$S$32:$S$33</c:f>
              <c:numCache>
                <c:formatCode>General</c:formatCode>
                <c:ptCount val="2"/>
                <c:pt idx="0">
                  <c:v>3.5996</c:v>
                </c:pt>
                <c:pt idx="1">
                  <c:v>3.5407</c:v>
                </c:pt>
              </c:numCache>
            </c:numRef>
          </c:yVal>
          <c:smooth val="1"/>
          <c:extLst xmlns:c16r2="http://schemas.microsoft.com/office/drawing/2015/06/chart">
            <c:ext xmlns:c16="http://schemas.microsoft.com/office/drawing/2014/chart" uri="{C3380CC4-5D6E-409C-BE32-E72D297353CC}">
              <c16:uniqueId val="{00000001-93DB-4561-9143-608647F165BE}"/>
            </c:ext>
          </c:extLst>
        </c:ser>
        <c:ser>
          <c:idx val="0"/>
          <c:order val="2"/>
          <c:spPr>
            <a:ln w="19050" cap="rnd">
              <a:solidFill>
                <a:srgbClr val="FFC000"/>
              </a:solidFill>
              <a:prstDash val="dash"/>
              <a:round/>
            </a:ln>
            <a:effectLst/>
          </c:spPr>
          <c:marker>
            <c:symbol val="square"/>
            <c:size val="7"/>
            <c:spPr>
              <a:solidFill>
                <a:srgbClr val="FFC000"/>
              </a:solidFill>
              <a:ln w="9525">
                <a:solidFill>
                  <a:srgbClr val="FFC000"/>
                </a:solidFill>
              </a:ln>
              <a:effectLst/>
            </c:spPr>
          </c:marker>
          <c:xVal>
            <c:numRef>
              <c:f>FragstatOut_4_7_16_class!$B$34:$B$35</c:f>
              <c:numCache>
                <c:formatCode>General</c:formatCode>
                <c:ptCount val="2"/>
                <c:pt idx="0">
                  <c:v>1973.0</c:v>
                </c:pt>
                <c:pt idx="1">
                  <c:v>2014.0</c:v>
                </c:pt>
              </c:numCache>
            </c:numRef>
          </c:xVal>
          <c:yVal>
            <c:numRef>
              <c:f>FragstatOut_4_7_16_class!$S$34:$S$35</c:f>
              <c:numCache>
                <c:formatCode>General</c:formatCode>
                <c:ptCount val="2"/>
                <c:pt idx="0">
                  <c:v>1.0825</c:v>
                </c:pt>
                <c:pt idx="1">
                  <c:v>2.3351</c:v>
                </c:pt>
              </c:numCache>
            </c:numRef>
          </c:yVal>
          <c:smooth val="1"/>
          <c:extLst xmlns:c16r2="http://schemas.microsoft.com/office/drawing/2015/06/chart">
            <c:ext xmlns:c16="http://schemas.microsoft.com/office/drawing/2014/chart" uri="{C3380CC4-5D6E-409C-BE32-E72D297353CC}">
              <c16:uniqueId val="{00000002-93DB-4561-9143-608647F165BE}"/>
            </c:ext>
          </c:extLst>
        </c:ser>
        <c:dLbls>
          <c:showLegendKey val="0"/>
          <c:showVal val="0"/>
          <c:showCatName val="0"/>
          <c:showSerName val="0"/>
          <c:showPercent val="0"/>
          <c:showBubbleSize val="0"/>
        </c:dLbls>
        <c:axId val="-2021686216"/>
        <c:axId val="-2006547176"/>
      </c:scatterChart>
      <c:valAx>
        <c:axId val="-202168621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06547176"/>
        <c:crosses val="autoZero"/>
        <c:crossBetween val="midCat"/>
      </c:valAx>
      <c:valAx>
        <c:axId val="-20065471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1686216"/>
        <c:crosses val="autoZero"/>
        <c:crossBetween val="midCat"/>
      </c:valAx>
    </c:plotArea>
    <c:plotVisOnly val="1"/>
    <c:dispBlanksAs val="gap"/>
    <c:showDLblsOverMax val="0"/>
  </c:chart>
  <c:txPr>
    <a:bodyPr/>
    <a:lstStyle/>
    <a:p>
      <a:pP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2"/>
          <c:order val="0"/>
          <c:tx>
            <c:v>ICB Dense Mdw.</c:v>
          </c:tx>
          <c:spPr>
            <a:ln>
              <a:solidFill>
                <a:schemeClr val="accent1"/>
              </a:solidFill>
            </a:ln>
          </c:spPr>
          <c:marker>
            <c:spPr>
              <a:solidFill>
                <a:schemeClr val="accent1"/>
              </a:solidFill>
              <a:ln>
                <a:solidFill>
                  <a:schemeClr val="accent1"/>
                </a:solidFill>
              </a:ln>
            </c:spPr>
          </c:marker>
          <c:xVal>
            <c:numRef>
              <c:f>FragstatOut_4_7_16_class!$B$17:$B$21</c:f>
              <c:numCache>
                <c:formatCode>General</c:formatCode>
                <c:ptCount val="5"/>
                <c:pt idx="0">
                  <c:v>1969.0</c:v>
                </c:pt>
                <c:pt idx="1">
                  <c:v>1987.0</c:v>
                </c:pt>
                <c:pt idx="2">
                  <c:v>1997.0</c:v>
                </c:pt>
                <c:pt idx="3">
                  <c:v>2005.0</c:v>
                </c:pt>
                <c:pt idx="4">
                  <c:v>2012.0</c:v>
                </c:pt>
              </c:numCache>
            </c:numRef>
          </c:xVal>
          <c:yVal>
            <c:numRef>
              <c:f>FragstatOut_4_7_16_class!$H$17:$H$21</c:f>
              <c:numCache>
                <c:formatCode>General</c:formatCode>
                <c:ptCount val="5"/>
                <c:pt idx="0">
                  <c:v>1.1755</c:v>
                </c:pt>
                <c:pt idx="1">
                  <c:v>1.2322</c:v>
                </c:pt>
                <c:pt idx="3">
                  <c:v>1.2246</c:v>
                </c:pt>
                <c:pt idx="4">
                  <c:v>1.2518</c:v>
                </c:pt>
              </c:numCache>
            </c:numRef>
          </c:yVal>
          <c:smooth val="1"/>
          <c:extLst xmlns:c16r2="http://schemas.microsoft.com/office/drawing/2015/06/chart">
            <c:ext xmlns:c16="http://schemas.microsoft.com/office/drawing/2014/chart" uri="{C3380CC4-5D6E-409C-BE32-E72D297353CC}">
              <c16:uniqueId val="{00000000-C7B8-46F2-9E30-0A0C47B3E34D}"/>
            </c:ext>
          </c:extLst>
        </c:ser>
        <c:ser>
          <c:idx val="3"/>
          <c:order val="1"/>
          <c:tx>
            <c:v>ICB Dense Mdw.</c:v>
          </c:tx>
          <c:spPr>
            <a:ln w="19050" cap="rnd">
              <a:solidFill>
                <a:schemeClr val="accent1"/>
              </a:solidFill>
              <a:prstDash val="dash"/>
              <a:round/>
            </a:ln>
            <a:effectLst/>
          </c:spPr>
          <c:marker>
            <c:symbol val="triangle"/>
            <c:size val="7"/>
            <c:spPr>
              <a:solidFill>
                <a:schemeClr val="accent1"/>
              </a:solidFill>
              <a:ln>
                <a:solidFill>
                  <a:schemeClr val="accent1"/>
                </a:solidFill>
              </a:ln>
            </c:spPr>
          </c:marker>
          <c:xVal>
            <c:numRef>
              <c:f>FragstatOut_4_7_16_class!$B$38:$B$39</c:f>
              <c:numCache>
                <c:formatCode>General</c:formatCode>
                <c:ptCount val="2"/>
                <c:pt idx="0">
                  <c:v>1973.0</c:v>
                </c:pt>
                <c:pt idx="1">
                  <c:v>2014.0</c:v>
                </c:pt>
              </c:numCache>
            </c:numRef>
          </c:xVal>
          <c:yVal>
            <c:numRef>
              <c:f>FragstatOut_4_7_16_class!$H$38:$H$39</c:f>
              <c:numCache>
                <c:formatCode>General</c:formatCode>
                <c:ptCount val="2"/>
                <c:pt idx="0">
                  <c:v>1.1655</c:v>
                </c:pt>
                <c:pt idx="1">
                  <c:v>1.1643</c:v>
                </c:pt>
              </c:numCache>
            </c:numRef>
          </c:yVal>
          <c:smooth val="1"/>
          <c:extLst xmlns:c16r2="http://schemas.microsoft.com/office/drawing/2015/06/chart">
            <c:ext xmlns:c16="http://schemas.microsoft.com/office/drawing/2014/chart" uri="{C3380CC4-5D6E-409C-BE32-E72D297353CC}">
              <c16:uniqueId val="{00000001-C7B8-46F2-9E30-0A0C47B3E34D}"/>
            </c:ext>
          </c:extLst>
        </c:ser>
        <c:ser>
          <c:idx val="4"/>
          <c:order val="2"/>
          <c:tx>
            <c:v>ICB Shrub</c:v>
          </c:tx>
          <c:spPr>
            <a:ln>
              <a:solidFill>
                <a:schemeClr val="accent2">
                  <a:lumMod val="50000"/>
                </a:schemeClr>
              </a:solidFill>
            </a:ln>
          </c:spPr>
          <c:marker>
            <c:symbol val="star"/>
            <c:size val="7"/>
            <c:spPr>
              <a:ln>
                <a:solidFill>
                  <a:schemeClr val="accent2">
                    <a:lumMod val="50000"/>
                  </a:schemeClr>
                </a:solidFill>
              </a:ln>
            </c:spPr>
          </c:marker>
          <c:xVal>
            <c:numRef>
              <c:f>FragstatOut_4_7_16_class!$B$7:$B$11</c:f>
              <c:numCache>
                <c:formatCode>General</c:formatCode>
                <c:ptCount val="5"/>
                <c:pt idx="0">
                  <c:v>1969.0</c:v>
                </c:pt>
                <c:pt idx="1">
                  <c:v>1987.0</c:v>
                </c:pt>
                <c:pt idx="2">
                  <c:v>1997.0</c:v>
                </c:pt>
                <c:pt idx="3">
                  <c:v>2005.0</c:v>
                </c:pt>
                <c:pt idx="4">
                  <c:v>2012.0</c:v>
                </c:pt>
              </c:numCache>
            </c:numRef>
          </c:xVal>
          <c:yVal>
            <c:numRef>
              <c:f>FragstatOut_4_7_16_class!$H$7:$H$11</c:f>
              <c:numCache>
                <c:formatCode>General</c:formatCode>
                <c:ptCount val="5"/>
                <c:pt idx="0">
                  <c:v>1.2275</c:v>
                </c:pt>
                <c:pt idx="1">
                  <c:v>1.2741</c:v>
                </c:pt>
                <c:pt idx="3">
                  <c:v>1.2934</c:v>
                </c:pt>
                <c:pt idx="4">
                  <c:v>1.3075</c:v>
                </c:pt>
              </c:numCache>
            </c:numRef>
          </c:yVal>
          <c:smooth val="1"/>
          <c:extLst xmlns:c16r2="http://schemas.microsoft.com/office/drawing/2015/06/chart">
            <c:ext xmlns:c16="http://schemas.microsoft.com/office/drawing/2014/chart" uri="{C3380CC4-5D6E-409C-BE32-E72D297353CC}">
              <c16:uniqueId val="{00000002-C7B8-46F2-9E30-0A0C47B3E34D}"/>
            </c:ext>
          </c:extLst>
        </c:ser>
        <c:ser>
          <c:idx val="5"/>
          <c:order val="3"/>
          <c:tx>
            <c:v>SLB Shrub</c:v>
          </c:tx>
          <c:spPr>
            <a:ln w="19050" cap="rnd">
              <a:solidFill>
                <a:schemeClr val="accent2">
                  <a:lumMod val="50000"/>
                </a:schemeClr>
              </a:solidFill>
              <a:prstDash val="dash"/>
              <a:round/>
            </a:ln>
            <a:effectLst/>
          </c:spPr>
          <c:marker>
            <c:symbol val="star"/>
            <c:size val="7"/>
            <c:spPr>
              <a:noFill/>
              <a:ln>
                <a:solidFill>
                  <a:schemeClr val="accent2">
                    <a:lumMod val="50000"/>
                  </a:schemeClr>
                </a:solidFill>
              </a:ln>
            </c:spPr>
          </c:marker>
          <c:xVal>
            <c:numRef>
              <c:f>FragstatOut_4_7_16_class!$B$32:$B$33</c:f>
              <c:numCache>
                <c:formatCode>General</c:formatCode>
                <c:ptCount val="2"/>
                <c:pt idx="0">
                  <c:v>1973.0</c:v>
                </c:pt>
                <c:pt idx="1">
                  <c:v>2014.0</c:v>
                </c:pt>
              </c:numCache>
            </c:numRef>
          </c:xVal>
          <c:yVal>
            <c:numRef>
              <c:f>FragstatOut_4_7_16_class!$H$32:$H$33</c:f>
              <c:numCache>
                <c:formatCode>General</c:formatCode>
                <c:ptCount val="2"/>
                <c:pt idx="0">
                  <c:v>1.2066</c:v>
                </c:pt>
                <c:pt idx="1">
                  <c:v>1.192</c:v>
                </c:pt>
              </c:numCache>
            </c:numRef>
          </c:yVal>
          <c:smooth val="1"/>
          <c:extLst xmlns:c16r2="http://schemas.microsoft.com/office/drawing/2015/06/chart">
            <c:ext xmlns:c16="http://schemas.microsoft.com/office/drawing/2014/chart" uri="{C3380CC4-5D6E-409C-BE32-E72D297353CC}">
              <c16:uniqueId val="{00000003-C7B8-46F2-9E30-0A0C47B3E34D}"/>
            </c:ext>
          </c:extLst>
        </c:ser>
        <c:ser>
          <c:idx val="1"/>
          <c:order val="4"/>
          <c:tx>
            <c:v>ICB Sparse Mdw.</c:v>
          </c:tx>
          <c:spPr>
            <a:ln>
              <a:solidFill>
                <a:srgbClr val="FFC000"/>
              </a:solidFill>
            </a:ln>
          </c:spPr>
          <c:marker>
            <c:spPr>
              <a:solidFill>
                <a:srgbClr val="FFC000"/>
              </a:solidFill>
              <a:ln>
                <a:solidFill>
                  <a:srgbClr val="FFC000"/>
                </a:solidFill>
              </a:ln>
            </c:spPr>
          </c:marker>
          <c:xVal>
            <c:numRef>
              <c:f>FragstatOut_4_7_16_class!$B$12:$B$16</c:f>
              <c:numCache>
                <c:formatCode>General</c:formatCode>
                <c:ptCount val="5"/>
                <c:pt idx="0">
                  <c:v>1969.0</c:v>
                </c:pt>
                <c:pt idx="1">
                  <c:v>1987.0</c:v>
                </c:pt>
                <c:pt idx="2">
                  <c:v>1997.0</c:v>
                </c:pt>
                <c:pt idx="3">
                  <c:v>2005.0</c:v>
                </c:pt>
                <c:pt idx="4">
                  <c:v>2012.0</c:v>
                </c:pt>
              </c:numCache>
            </c:numRef>
          </c:xVal>
          <c:yVal>
            <c:numRef>
              <c:f>FragstatOut_4_7_16_class!$H$12:$H$16</c:f>
              <c:numCache>
                <c:formatCode>General</c:formatCode>
                <c:ptCount val="5"/>
                <c:pt idx="0">
                  <c:v>1.1953</c:v>
                </c:pt>
                <c:pt idx="1">
                  <c:v>1.2937</c:v>
                </c:pt>
                <c:pt idx="3">
                  <c:v>1.316</c:v>
                </c:pt>
                <c:pt idx="4">
                  <c:v>1.3547</c:v>
                </c:pt>
              </c:numCache>
            </c:numRef>
          </c:yVal>
          <c:smooth val="1"/>
          <c:extLst xmlns:c16r2="http://schemas.microsoft.com/office/drawing/2015/06/chart">
            <c:ext xmlns:c16="http://schemas.microsoft.com/office/drawing/2014/chart" uri="{C3380CC4-5D6E-409C-BE32-E72D297353CC}">
              <c16:uniqueId val="{00000004-C7B8-46F2-9E30-0A0C47B3E34D}"/>
            </c:ext>
          </c:extLst>
        </c:ser>
        <c:ser>
          <c:idx val="0"/>
          <c:order val="5"/>
          <c:tx>
            <c:v>SLB Sparse Mdw.</c:v>
          </c:tx>
          <c:spPr>
            <a:ln w="19050" cap="rnd">
              <a:solidFill>
                <a:srgbClr val="FFC000"/>
              </a:solidFill>
              <a:prstDash val="dash"/>
              <a:round/>
            </a:ln>
            <a:effectLst/>
          </c:spPr>
          <c:marker>
            <c:symbol val="square"/>
            <c:size val="7"/>
            <c:spPr>
              <a:solidFill>
                <a:srgbClr val="FFC000"/>
              </a:solidFill>
              <a:ln w="9525">
                <a:solidFill>
                  <a:srgbClr val="FFC000"/>
                </a:solidFill>
              </a:ln>
              <a:effectLst/>
            </c:spPr>
          </c:marker>
          <c:xVal>
            <c:numRef>
              <c:f>FragstatOut_4_7_16_class!$B$34:$B$35</c:f>
              <c:numCache>
                <c:formatCode>General</c:formatCode>
                <c:ptCount val="2"/>
                <c:pt idx="0">
                  <c:v>1973.0</c:v>
                </c:pt>
                <c:pt idx="1">
                  <c:v>2014.0</c:v>
                </c:pt>
              </c:numCache>
            </c:numRef>
          </c:xVal>
          <c:yVal>
            <c:numRef>
              <c:f>FragstatOut_4_7_16_class!$H$34:$H$35</c:f>
              <c:numCache>
                <c:formatCode>General</c:formatCode>
                <c:ptCount val="2"/>
                <c:pt idx="0">
                  <c:v>1.2056</c:v>
                </c:pt>
                <c:pt idx="1">
                  <c:v>1.2069</c:v>
                </c:pt>
              </c:numCache>
            </c:numRef>
          </c:yVal>
          <c:smooth val="1"/>
          <c:extLst xmlns:c16r2="http://schemas.microsoft.com/office/drawing/2015/06/chart">
            <c:ext xmlns:c16="http://schemas.microsoft.com/office/drawing/2014/chart" uri="{C3380CC4-5D6E-409C-BE32-E72D297353CC}">
              <c16:uniqueId val="{00000005-C7B8-46F2-9E30-0A0C47B3E34D}"/>
            </c:ext>
          </c:extLst>
        </c:ser>
        <c:ser>
          <c:idx val="6"/>
          <c:order val="6"/>
          <c:tx>
            <c:v>ICB Conifer</c:v>
          </c:tx>
          <c:spPr>
            <a:ln>
              <a:solidFill>
                <a:schemeClr val="accent3">
                  <a:lumMod val="50000"/>
                </a:schemeClr>
              </a:solidFill>
            </a:ln>
          </c:spPr>
          <c:marker>
            <c:symbol val="circle"/>
            <c:size val="7"/>
            <c:spPr>
              <a:solidFill>
                <a:schemeClr val="accent3">
                  <a:lumMod val="50000"/>
                </a:schemeClr>
              </a:solidFill>
              <a:ln>
                <a:solidFill>
                  <a:schemeClr val="accent3">
                    <a:lumMod val="50000"/>
                  </a:schemeClr>
                </a:solidFill>
              </a:ln>
            </c:spPr>
          </c:marker>
          <c:xVal>
            <c:numRef>
              <c:f>FragstatOut_4_7_16_class!$B$2:$B$6</c:f>
              <c:numCache>
                <c:formatCode>General</c:formatCode>
                <c:ptCount val="5"/>
                <c:pt idx="0">
                  <c:v>1969.0</c:v>
                </c:pt>
                <c:pt idx="1">
                  <c:v>1987.0</c:v>
                </c:pt>
                <c:pt idx="2">
                  <c:v>1997.0</c:v>
                </c:pt>
                <c:pt idx="3">
                  <c:v>2005.0</c:v>
                </c:pt>
                <c:pt idx="4">
                  <c:v>2012.0</c:v>
                </c:pt>
              </c:numCache>
            </c:numRef>
          </c:xVal>
          <c:yVal>
            <c:numRef>
              <c:f>FragstatOut_4_7_16_class!$H$2:$H$6</c:f>
              <c:numCache>
                <c:formatCode>General</c:formatCode>
                <c:ptCount val="5"/>
                <c:pt idx="0">
                  <c:v>1.4197</c:v>
                </c:pt>
                <c:pt idx="1">
                  <c:v>1.4748</c:v>
                </c:pt>
                <c:pt idx="3">
                  <c:v>1.4733</c:v>
                </c:pt>
                <c:pt idx="4">
                  <c:v>1.4932</c:v>
                </c:pt>
              </c:numCache>
            </c:numRef>
          </c:yVal>
          <c:smooth val="1"/>
          <c:extLst xmlns:c16r2="http://schemas.microsoft.com/office/drawing/2015/06/chart">
            <c:ext xmlns:c16="http://schemas.microsoft.com/office/drawing/2014/chart" uri="{C3380CC4-5D6E-409C-BE32-E72D297353CC}">
              <c16:uniqueId val="{00000006-C7B8-46F2-9E30-0A0C47B3E34D}"/>
            </c:ext>
          </c:extLst>
        </c:ser>
        <c:ser>
          <c:idx val="7"/>
          <c:order val="7"/>
          <c:tx>
            <c:v>SLB Conifer</c:v>
          </c:tx>
          <c:spPr>
            <a:ln>
              <a:solidFill>
                <a:schemeClr val="accent3">
                  <a:lumMod val="50000"/>
                </a:schemeClr>
              </a:solidFill>
              <a:prstDash val="dash"/>
            </a:ln>
          </c:spPr>
          <c:marker>
            <c:symbol val="circle"/>
            <c:size val="7"/>
            <c:spPr>
              <a:solidFill>
                <a:schemeClr val="accent3">
                  <a:lumMod val="50000"/>
                </a:schemeClr>
              </a:solidFill>
              <a:ln>
                <a:solidFill>
                  <a:schemeClr val="accent3">
                    <a:lumMod val="50000"/>
                  </a:schemeClr>
                </a:solidFill>
              </a:ln>
            </c:spPr>
          </c:marker>
          <c:xVal>
            <c:numRef>
              <c:f>FragstatOut_4_7_16_class!$B$36:$B$37</c:f>
              <c:numCache>
                <c:formatCode>General</c:formatCode>
                <c:ptCount val="2"/>
                <c:pt idx="0">
                  <c:v>1973.0</c:v>
                </c:pt>
                <c:pt idx="1">
                  <c:v>2014.0</c:v>
                </c:pt>
              </c:numCache>
            </c:numRef>
          </c:xVal>
          <c:yVal>
            <c:numRef>
              <c:f>FragstatOut_4_7_16_class!$H$36:$H$37</c:f>
              <c:numCache>
                <c:formatCode>General</c:formatCode>
                <c:ptCount val="2"/>
                <c:pt idx="0">
                  <c:v>1.3916</c:v>
                </c:pt>
                <c:pt idx="1">
                  <c:v>1.3786</c:v>
                </c:pt>
              </c:numCache>
            </c:numRef>
          </c:yVal>
          <c:smooth val="1"/>
          <c:extLst xmlns:c16r2="http://schemas.microsoft.com/office/drawing/2015/06/chart">
            <c:ext xmlns:c16="http://schemas.microsoft.com/office/drawing/2014/chart" uri="{C3380CC4-5D6E-409C-BE32-E72D297353CC}">
              <c16:uniqueId val="{00000007-C7B8-46F2-9E30-0A0C47B3E34D}"/>
            </c:ext>
          </c:extLst>
        </c:ser>
        <c:dLbls>
          <c:showLegendKey val="0"/>
          <c:showVal val="0"/>
          <c:showCatName val="0"/>
          <c:showSerName val="0"/>
          <c:showPercent val="0"/>
          <c:showBubbleSize val="0"/>
        </c:dLbls>
        <c:axId val="-2068231560"/>
        <c:axId val="-2023157240"/>
      </c:scatterChart>
      <c:valAx>
        <c:axId val="-20682315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23157240"/>
        <c:crosses val="autoZero"/>
        <c:crossBetween val="midCat"/>
      </c:valAx>
      <c:valAx>
        <c:axId val="-2023157240"/>
        <c:scaling>
          <c:orientation val="minMax"/>
          <c:min val="1.0"/>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sz="1200"/>
                  <a:t>Mean Patch Fractal Dimension</a:t>
                </a:r>
              </a:p>
            </c:rich>
          </c:tx>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8231560"/>
        <c:crosses val="autoZero"/>
        <c:crossBetween val="midCat"/>
      </c:valAx>
    </c:plotArea>
    <c:legend>
      <c:legendPos val="r"/>
      <c:layout/>
      <c:overlay val="0"/>
    </c:legend>
    <c:plotVisOnly val="1"/>
    <c:dispBlanksAs val="gap"/>
    <c:showDLblsOverMax val="0"/>
  </c:chart>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7A6004-99A9-FA48-9C93-85177068EB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25</Pages>
  <Words>4143</Words>
  <Characters>23619</Characters>
  <Application>Microsoft Macintosh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Stevens</dc:creator>
  <cp:keywords/>
  <dc:description/>
  <cp:lastModifiedBy>Sally Thompson</cp:lastModifiedBy>
  <cp:revision>2</cp:revision>
  <dcterms:created xsi:type="dcterms:W3CDTF">2019-05-01T05:08:00Z</dcterms:created>
  <dcterms:modified xsi:type="dcterms:W3CDTF">2019-05-01T05:08:00Z</dcterms:modified>
</cp:coreProperties>
</file>