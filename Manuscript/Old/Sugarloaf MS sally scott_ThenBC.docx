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D91B710"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ins w:id="0" w:author="Sally Thompson" w:date="2019-03-12T13:57:00Z">
        <w:r w:rsidR="003B1292">
          <w:rPr>
            <w:rFonts w:ascii="Times New Roman" w:hAnsi="Times New Roman" w:cs="Times New Roman"/>
          </w:rPr>
          <w:t xml:space="preserve"> The potential hydrologic benefits of managed wildfire in montane watersheds remain under-studied.  Managed wildfire reduces forest cover and density, which is expected to reduce transpiration, lead</w:t>
        </w:r>
      </w:ins>
      <w:ins w:id="1" w:author="Sally Thompson" w:date="2019-03-12T13:59:00Z">
        <w:r w:rsidR="003B1292">
          <w:rPr>
            <w:rFonts w:ascii="Times New Roman" w:hAnsi="Times New Roman" w:cs="Times New Roman"/>
          </w:rPr>
          <w:t>ing</w:t>
        </w:r>
      </w:ins>
      <w:ins w:id="2" w:author="Sally Thompson" w:date="2019-03-12T13:57:00Z">
        <w:r w:rsidR="003B1292">
          <w:rPr>
            <w:rFonts w:ascii="Times New Roman" w:hAnsi="Times New Roman" w:cs="Times New Roman"/>
          </w:rPr>
          <w:t xml:space="preserve"> to potential </w:t>
        </w:r>
      </w:ins>
      <w:del w:id="3" w:author="Sally Thompson" w:date="2019-03-12T13:57:00Z">
        <w:r w:rsidDel="003B1292">
          <w:rPr>
            <w:rFonts w:ascii="Times New Roman" w:hAnsi="Times New Roman" w:cs="Times New Roman"/>
          </w:rPr>
          <w:delText xml:space="preserve">One potential yet under-studied </w:delText>
        </w:r>
      </w:del>
      <w:del w:id="4" w:author="Sally Thompson" w:date="2019-03-12T13:56:00Z">
        <w:r w:rsidDel="003B1292">
          <w:rPr>
            <w:rFonts w:ascii="Times New Roman" w:hAnsi="Times New Roman" w:cs="Times New Roman"/>
          </w:rPr>
          <w:delText xml:space="preserve">benefit </w:delText>
        </w:r>
      </w:del>
      <w:del w:id="5" w:author="Sally Thompson" w:date="2019-03-12T13:48:00Z">
        <w:r w:rsidDel="003B1292">
          <w:rPr>
            <w:rFonts w:ascii="Times New Roman" w:hAnsi="Times New Roman" w:cs="Times New Roman"/>
          </w:rPr>
          <w:delText xml:space="preserve">to </w:delText>
        </w:r>
      </w:del>
      <w:del w:id="6" w:author="Sally Thompson" w:date="2019-03-12T13:57:00Z">
        <w:r w:rsidDel="003B1292">
          <w:rPr>
            <w:rFonts w:ascii="Times New Roman" w:hAnsi="Times New Roman" w:cs="Times New Roman"/>
          </w:rPr>
          <w:delText xml:space="preserve">managed wildfire in montane watersheds is the possibility that fire could have hydrologic benefits. Such benefits could include both </w:delText>
        </w:r>
      </w:del>
      <w:r>
        <w:rPr>
          <w:rFonts w:ascii="Times New Roman" w:hAnsi="Times New Roman" w:cs="Times New Roman"/>
        </w:rPr>
        <w:t>increase</w:t>
      </w:r>
      <w:del w:id="7" w:author="Sally Thompson" w:date="2019-03-12T13:58:00Z">
        <w:r w:rsidDel="003B1292">
          <w:rPr>
            <w:rFonts w:ascii="Times New Roman" w:hAnsi="Times New Roman" w:cs="Times New Roman"/>
          </w:rPr>
          <w:delText>d</w:delText>
        </w:r>
      </w:del>
      <w:ins w:id="8" w:author="Sally Thompson" w:date="2019-03-12T13:58:00Z">
        <w:r w:rsidR="003B1292">
          <w:rPr>
            <w:rFonts w:ascii="Times New Roman" w:hAnsi="Times New Roman" w:cs="Times New Roman"/>
          </w:rPr>
          <w:t>s</w:t>
        </w:r>
      </w:ins>
      <w:r>
        <w:rPr>
          <w:rFonts w:ascii="Times New Roman" w:hAnsi="Times New Roman" w:cs="Times New Roman"/>
        </w:rPr>
        <w:t xml:space="preserve"> </w:t>
      </w:r>
      <w:ins w:id="9" w:author="Sally Thompson" w:date="2019-03-12T13:58:00Z">
        <w:r w:rsidR="003B1292">
          <w:rPr>
            <w:rFonts w:ascii="Times New Roman" w:hAnsi="Times New Roman" w:cs="Times New Roman"/>
          </w:rPr>
          <w:t xml:space="preserve">in </w:t>
        </w:r>
      </w:ins>
      <w:commentRangeStart w:id="10"/>
      <w:del w:id="11" w:author="Sally Thompson" w:date="2019-03-12T13:58:00Z">
        <w:r w:rsidDel="003B1292">
          <w:rPr>
            <w:rFonts w:ascii="Times New Roman" w:hAnsi="Times New Roman" w:cs="Times New Roman"/>
          </w:rPr>
          <w:delText xml:space="preserve">local </w:delText>
        </w:r>
      </w:del>
      <w:r>
        <w:rPr>
          <w:rFonts w:ascii="Times New Roman" w:hAnsi="Times New Roman" w:cs="Times New Roman"/>
        </w:rPr>
        <w:t>soil moisture availability</w:t>
      </w:r>
      <w:del w:id="12" w:author="Sally Thompson" w:date="2019-03-12T13:58:00Z">
        <w:r w:rsidDel="003B1292">
          <w:rPr>
            <w:rFonts w:ascii="Times New Roman" w:hAnsi="Times New Roman" w:cs="Times New Roman"/>
          </w:rPr>
          <w:delText xml:space="preserve"> for alternative (non-forest) vegetation types by removing transpiration from trees</w:delText>
        </w:r>
        <w:commentRangeEnd w:id="10"/>
        <w:r w:rsidR="003B1292" w:rsidDel="003B1292">
          <w:rPr>
            <w:rStyle w:val="CommentReference"/>
          </w:rPr>
          <w:commentReference w:id="10"/>
        </w:r>
      </w:del>
      <w:r>
        <w:rPr>
          <w:rFonts w:ascii="Times New Roman" w:hAnsi="Times New Roman" w:cs="Times New Roman"/>
        </w:rPr>
        <w:t xml:space="preserve">, </w:t>
      </w:r>
      <w:del w:id="13" w:author="Sally Thompson" w:date="2019-03-12T13:58:00Z">
        <w:r w:rsidDel="003B1292">
          <w:rPr>
            <w:rFonts w:ascii="Times New Roman" w:hAnsi="Times New Roman" w:cs="Times New Roman"/>
          </w:rPr>
          <w:delText xml:space="preserve">and </w:delText>
        </w:r>
      </w:del>
      <w:del w:id="14" w:author="Sally Thompson" w:date="2019-03-12T13:56:00Z">
        <w:r w:rsidDel="003B1292">
          <w:rPr>
            <w:rFonts w:ascii="Times New Roman" w:hAnsi="Times New Roman" w:cs="Times New Roman"/>
          </w:rPr>
          <w:delText xml:space="preserve">increased </w:delText>
        </w:r>
      </w:del>
      <w:del w:id="15" w:author="Sally Thompson" w:date="2019-03-12T13:58:00Z">
        <w:r w:rsidDel="003B1292">
          <w:rPr>
            <w:rFonts w:ascii="Times New Roman" w:hAnsi="Times New Roman" w:cs="Times New Roman"/>
          </w:rPr>
          <w:delText xml:space="preserve">downstream benefits from greater </w:delText>
        </w:r>
      </w:del>
      <w:r>
        <w:rPr>
          <w:rFonts w:ascii="Times New Roman" w:hAnsi="Times New Roman" w:cs="Times New Roman"/>
        </w:rPr>
        <w:t xml:space="preserve">groundwater storage and streamflow. </w:t>
      </w:r>
      <w:r w:rsidR="00D42186">
        <w:rPr>
          <w:rFonts w:ascii="Times New Roman" w:hAnsi="Times New Roman" w:cs="Times New Roman"/>
        </w:rPr>
        <w:t>Here w</w:t>
      </w:r>
      <w:r>
        <w:rPr>
          <w:rFonts w:ascii="Times New Roman" w:hAnsi="Times New Roman" w:cs="Times New Roman"/>
        </w:rPr>
        <w:t xml:space="preserve">e </w:t>
      </w:r>
      <w:del w:id="16" w:author="Sally Thompson" w:date="2019-03-12T13:59:00Z">
        <w:r w:rsidR="00D42186" w:rsidDel="003B1292">
          <w:rPr>
            <w:rFonts w:ascii="Times New Roman" w:hAnsi="Times New Roman" w:cs="Times New Roman"/>
          </w:rPr>
          <w:delText xml:space="preserve">address </w:delText>
        </w:r>
      </w:del>
      <w:ins w:id="17" w:author="Sally Thompson" w:date="2019-03-12T13:59:00Z">
        <w:r w:rsidR="003B1292">
          <w:rPr>
            <w:rFonts w:ascii="Times New Roman" w:hAnsi="Times New Roman" w:cs="Times New Roman"/>
          </w:rPr>
          <w:t xml:space="preserve">characterize </w:t>
        </w:r>
      </w:ins>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del w:id="18" w:author="Sally Thompson" w:date="2019-03-12T13:59:00Z">
        <w:r w:rsidR="00D42186" w:rsidDel="003B1292">
          <w:rPr>
            <w:rFonts w:ascii="Times New Roman" w:hAnsi="Times New Roman" w:cs="Times New Roman"/>
          </w:rPr>
          <w:delText xml:space="preserve">from </w:delText>
        </w:r>
      </w:del>
      <w:ins w:id="19" w:author="Sally Thompson" w:date="2019-03-12T13:59:00Z">
        <w:r w:rsidR="003B1292">
          <w:rPr>
            <w:rFonts w:ascii="Times New Roman" w:hAnsi="Times New Roman" w:cs="Times New Roman"/>
          </w:rPr>
          <w:t xml:space="preserve">in </w:t>
        </w:r>
      </w:ins>
      <w:r w:rsidR="00D42186">
        <w:rPr>
          <w:rFonts w:ascii="Times New Roman" w:hAnsi="Times New Roman" w:cs="Times New Roman"/>
        </w:rPr>
        <w:t>Sugarloaf Creek Basin (SCB) in Sequoia-Kings Canyon National Park in the Sierra Nevada, California</w:t>
      </w:r>
      <w:ins w:id="20" w:author="Scott" w:date="2019-03-13T09:52:00Z">
        <w:r w:rsidR="007D15CE">
          <w:rPr>
            <w:rFonts w:ascii="Times New Roman" w:hAnsi="Times New Roman" w:cs="Times New Roman"/>
          </w:rPr>
          <w:t>,</w:t>
        </w:r>
      </w:ins>
      <w:r w:rsidR="00D42186">
        <w:rPr>
          <w:rFonts w:ascii="Times New Roman" w:hAnsi="Times New Roman" w:cs="Times New Roman"/>
        </w:rPr>
        <w:t xml:space="preserve"> USA</w:t>
      </w:r>
      <w:del w:id="21" w:author="Sally Thompson" w:date="2019-03-12T14:00:00Z">
        <w:r w:rsidR="00D42186" w:rsidDel="003B1292">
          <w:rPr>
            <w:rFonts w:ascii="Times New Roman" w:hAnsi="Times New Roman" w:cs="Times New Roman"/>
          </w:rPr>
          <w:delText xml:space="preserve">. We </w:delText>
        </w:r>
      </w:del>
      <w:del w:id="22" w:author="Sally Thompson" w:date="2019-03-12T13:56:00Z">
        <w:r w:rsidR="00D42186" w:rsidDel="003B1292">
          <w:rPr>
            <w:rFonts w:ascii="Times New Roman" w:hAnsi="Times New Roman" w:cs="Times New Roman"/>
          </w:rPr>
          <w:delText xml:space="preserve">utilize </w:delText>
        </w:r>
      </w:del>
      <w:del w:id="23" w:author="Sally Thompson" w:date="2019-03-12T14:00:00Z">
        <w:r w:rsidR="00D42186" w:rsidDel="003B1292">
          <w:rPr>
            <w:rFonts w:ascii="Times New Roman" w:hAnsi="Times New Roman" w:cs="Times New Roman"/>
          </w:rPr>
          <w:delText>r</w:delText>
        </w:r>
      </w:del>
      <w:ins w:id="24" w:author="Sally Thompson" w:date="2019-03-12T14:00:00Z">
        <w:r w:rsidR="003B1292">
          <w:rPr>
            <w:rFonts w:ascii="Times New Roman" w:hAnsi="Times New Roman" w:cs="Times New Roman"/>
          </w:rPr>
          <w:t>, based on r</w:t>
        </w:r>
      </w:ins>
      <w:r w:rsidR="00D42186">
        <w:rPr>
          <w:rFonts w:ascii="Times New Roman" w:hAnsi="Times New Roman" w:cs="Times New Roman"/>
        </w:rPr>
        <w:t xml:space="preserve">emote-sensing </w:t>
      </w:r>
      <w:ins w:id="25" w:author="Sally Thompson" w:date="2019-03-12T14:00:00Z">
        <w:r w:rsidR="003B1292">
          <w:rPr>
            <w:rFonts w:ascii="Times New Roman" w:hAnsi="Times New Roman" w:cs="Times New Roman"/>
          </w:rPr>
          <w:t xml:space="preserve">of </w:t>
        </w:r>
      </w:ins>
      <w:r w:rsidR="00D42186">
        <w:rPr>
          <w:rFonts w:ascii="Times New Roman" w:hAnsi="Times New Roman" w:cs="Times New Roman"/>
        </w:rPr>
        <w:t>vegetation</w:t>
      </w:r>
      <w:del w:id="26" w:author="Sally Thompson" w:date="2019-03-12T14:00:00Z">
        <w:r w:rsidR="00D42186" w:rsidDel="003B1292">
          <w:rPr>
            <w:rFonts w:ascii="Times New Roman" w:hAnsi="Times New Roman" w:cs="Times New Roman"/>
          </w:rPr>
          <w:delText xml:space="preserve"> analyses</w:delText>
        </w:r>
      </w:del>
      <w:r w:rsidR="00D42186">
        <w:rPr>
          <w:rFonts w:ascii="Times New Roman" w:hAnsi="Times New Roman" w:cs="Times New Roman"/>
        </w:rPr>
        <w:t xml:space="preserve">, repeat plot-measurements, and </w:t>
      </w:r>
      <w:ins w:id="27" w:author="Sally Thompson" w:date="2019-03-12T14:00:00Z">
        <w:r w:rsidR="003B1292">
          <w:rPr>
            <w:rFonts w:ascii="Times New Roman" w:hAnsi="Times New Roman" w:cs="Times New Roman"/>
          </w:rPr>
          <w:t xml:space="preserve">both </w:t>
        </w:r>
      </w:ins>
      <w:r w:rsidR="00D42186">
        <w:rPr>
          <w:rFonts w:ascii="Times New Roman" w:hAnsi="Times New Roman" w:cs="Times New Roman"/>
        </w:rPr>
        <w:t>in-situ</w:t>
      </w:r>
      <w:ins w:id="28" w:author="Sally Thompson" w:date="2019-03-12T14:00:00Z">
        <w:r w:rsidR="003B1292">
          <w:rPr>
            <w:rFonts w:ascii="Times New Roman" w:hAnsi="Times New Roman" w:cs="Times New Roman"/>
          </w:rPr>
          <w:t xml:space="preserve"> and campaign-based </w:t>
        </w:r>
      </w:ins>
      <w:del w:id="29" w:author="Sally Thompson" w:date="2019-03-12T14:00:00Z">
        <w:r w:rsidR="00D42186" w:rsidDel="003B1292">
          <w:rPr>
            <w:rFonts w:ascii="Times New Roman" w:hAnsi="Times New Roman" w:cs="Times New Roman"/>
          </w:rPr>
          <w:delText xml:space="preserve"> </w:delText>
        </w:r>
      </w:del>
      <w:r w:rsidR="00D42186">
        <w:rPr>
          <w:rFonts w:ascii="Times New Roman" w:hAnsi="Times New Roman" w:cs="Times New Roman"/>
        </w:rPr>
        <w:t>soil moisture measurements</w:t>
      </w:r>
      <w:del w:id="30" w:author="Sally Thompson" w:date="2019-03-12T14:00:00Z">
        <w:r w:rsidR="00D42186" w:rsidDel="003B1292">
          <w:rPr>
            <w:rFonts w:ascii="Times New Roman" w:hAnsi="Times New Roman" w:cs="Times New Roman"/>
          </w:rPr>
          <w:delText xml:space="preserve"> linked to vegetation with high spatial and temporal resolution</w:delText>
        </w:r>
      </w:del>
      <w:r w:rsidR="00D42186">
        <w:rPr>
          <w:rFonts w:ascii="Times New Roman" w:hAnsi="Times New Roman" w:cs="Times New Roman"/>
        </w:rPr>
        <w:t xml:space="preserve">. </w:t>
      </w:r>
      <w:del w:id="31" w:author="Sally Thompson" w:date="2019-03-12T14:01:00Z">
        <w:r w:rsidR="00D42186" w:rsidDel="003B1292">
          <w:rPr>
            <w:rFonts w:ascii="Times New Roman" w:hAnsi="Times New Roman" w:cs="Times New Roman"/>
          </w:rPr>
          <w:delText xml:space="preserve">The </w:delText>
        </w:r>
      </w:del>
      <w:ins w:id="32" w:author="Sally Thompson" w:date="2019-03-12T14:01:00Z">
        <w:r w:rsidR="003B1292">
          <w:rPr>
            <w:rFonts w:ascii="Times New Roman" w:hAnsi="Times New Roman" w:cs="Times New Roman"/>
          </w:rPr>
          <w:t xml:space="preserve">We find that, by comparison to a wetter nearby watershed that is managed under a similar fire use strategy, the </w:t>
        </w:r>
      </w:ins>
      <w:r w:rsidR="00D42186">
        <w:rPr>
          <w:rFonts w:ascii="Times New Roman" w:hAnsi="Times New Roman" w:cs="Times New Roman"/>
        </w:rPr>
        <w:t xml:space="preserve">managed wildfire regime at SCB </w:t>
      </w:r>
      <w:del w:id="33" w:author="Sally Thompson" w:date="2019-03-12T14:01:00Z">
        <w:r w:rsidR="00D42186" w:rsidDel="003B1292">
          <w:rPr>
            <w:rFonts w:ascii="Times New Roman" w:hAnsi="Times New Roman" w:cs="Times New Roman"/>
          </w:rPr>
          <w:delText>is characterized by</w:delText>
        </w:r>
      </w:del>
      <w:ins w:id="34" w:author="Sally Thompson" w:date="2019-03-12T14:01:00Z">
        <w:r w:rsidR="003B1292">
          <w:rPr>
            <w:rFonts w:ascii="Times New Roman" w:hAnsi="Times New Roman" w:cs="Times New Roman"/>
          </w:rPr>
          <w:t>caused</w:t>
        </w:r>
      </w:ins>
      <w:r w:rsidR="00D42186">
        <w:rPr>
          <w:rFonts w:ascii="Times New Roman" w:hAnsi="Times New Roman" w:cs="Times New Roman"/>
        </w:rPr>
        <w:t xml:space="preserve"> relatively little change in vegetation, and relatively little response of soil moisture to vegetation change</w:t>
      </w:r>
      <w:del w:id="35" w:author="Sally Thompson" w:date="2019-03-12T14:01:00Z">
        <w:r w:rsidR="00D42186" w:rsidDel="003B1292">
          <w:rPr>
            <w:rFonts w:ascii="Times New Roman" w:hAnsi="Times New Roman" w:cs="Times New Roman"/>
          </w:rPr>
          <w:delText>, relative to a nearby watershed that was wetter yet similarly instrumented and sampled</w:delText>
        </w:r>
      </w:del>
      <w:r w:rsidR="00D42186">
        <w:rPr>
          <w:rFonts w:ascii="Times New Roman" w:hAnsi="Times New Roman" w:cs="Times New Roman"/>
        </w:rPr>
        <w:t xml:space="preserve">. Fire occurrence was limited on the landscape to drier mixed-conifer sites; patches created by the fires were generally &lt; 10 ha, and </w:t>
      </w:r>
      <w:del w:id="36" w:author="Sally Thompson" w:date="2019-03-12T14:02:00Z">
        <w:r w:rsidR="00D42186" w:rsidDel="003B1292">
          <w:rPr>
            <w:rFonts w:ascii="Times New Roman" w:hAnsi="Times New Roman" w:cs="Times New Roman"/>
          </w:rPr>
          <w:delText xml:space="preserve">surprisingly </w:delText>
        </w:r>
      </w:del>
      <w:r w:rsidR="00D42186">
        <w:rPr>
          <w:rFonts w:ascii="Times New Roman" w:hAnsi="Times New Roman" w:cs="Times New Roman"/>
        </w:rPr>
        <w:t>had little effect on removing small (&lt; 15.2 cm DBH) trees. Few</w:t>
      </w:r>
      <w:del w:id="37" w:author="Sally Thompson" w:date="2019-03-12T14:02:00Z">
        <w:r w:rsidR="00D42186" w:rsidDel="003B1292">
          <w:rPr>
            <w:rFonts w:ascii="Times New Roman" w:hAnsi="Times New Roman" w:cs="Times New Roman"/>
          </w:rPr>
          <w:delText>er</w:delText>
        </w:r>
      </w:del>
      <w:r w:rsidR="00D42186">
        <w:rPr>
          <w:rFonts w:ascii="Times New Roman" w:hAnsi="Times New Roman" w:cs="Times New Roman"/>
        </w:rPr>
        <w:t xml:space="preserve"> </w:t>
      </w:r>
      <w:del w:id="38" w:author="Sally Thompson" w:date="2019-03-12T14:02:00Z">
        <w:r w:rsidR="00D42186" w:rsidDel="003B1292">
          <w:rPr>
            <w:rFonts w:ascii="Times New Roman" w:hAnsi="Times New Roman" w:cs="Times New Roman"/>
          </w:rPr>
          <w:delText xml:space="preserve">than expected </w:delText>
        </w:r>
      </w:del>
      <w:r w:rsidR="00D42186">
        <w:rPr>
          <w:rFonts w:ascii="Times New Roman" w:hAnsi="Times New Roman" w:cs="Times New Roman"/>
        </w:rPr>
        <w:t xml:space="preserve">dense meadow areas were created by fire, with most </w:t>
      </w:r>
      <w:del w:id="39" w:author="Sally Thompson" w:date="2019-03-12T14:02:00Z">
        <w:r w:rsidR="00D42186" w:rsidDel="003B1292">
          <w:rPr>
            <w:rFonts w:ascii="Times New Roman" w:hAnsi="Times New Roman" w:cs="Times New Roman"/>
          </w:rPr>
          <w:delText xml:space="preserve">alternative </w:delText>
        </w:r>
      </w:del>
      <w:ins w:id="40" w:author="Sally Thompson" w:date="2019-03-12T14:02:00Z">
        <w:r w:rsidR="003B1292">
          <w:rPr>
            <w:rFonts w:ascii="Times New Roman" w:hAnsi="Times New Roman" w:cs="Times New Roman"/>
          </w:rPr>
          <w:t xml:space="preserve">forest conversion leading to </w:t>
        </w:r>
      </w:ins>
      <w:del w:id="41" w:author="Sally Thompson" w:date="2019-03-12T14:02:00Z">
        <w:r w:rsidR="00D42186" w:rsidDel="003B1292">
          <w:rPr>
            <w:rFonts w:ascii="Times New Roman" w:hAnsi="Times New Roman" w:cs="Times New Roman"/>
          </w:rPr>
          <w:delText xml:space="preserve">vegetation types consisting of </w:delText>
        </w:r>
      </w:del>
      <w:r w:rsidR="00D42186">
        <w:rPr>
          <w:rFonts w:ascii="Times New Roman" w:hAnsi="Times New Roman" w:cs="Times New Roman"/>
        </w:rPr>
        <w:t xml:space="preserve">sparse meadow and shrub </w:t>
      </w:r>
      <w:del w:id="42" w:author="Sally Thompson" w:date="2019-03-12T14:02:00Z">
        <w:r w:rsidR="00D42186" w:rsidDel="003B1292">
          <w:rPr>
            <w:rFonts w:ascii="Times New Roman" w:hAnsi="Times New Roman" w:cs="Times New Roman"/>
          </w:rPr>
          <w:delText xml:space="preserve">sites </w:delText>
        </w:r>
      </w:del>
      <w:ins w:id="43" w:author="Sally Thompson" w:date="2019-03-12T14:02:00Z">
        <w:r w:rsidR="003B1292">
          <w:rPr>
            <w:rFonts w:ascii="Times New Roman" w:hAnsi="Times New Roman" w:cs="Times New Roman"/>
          </w:rPr>
          <w:t xml:space="preserve">areas, </w:t>
        </w:r>
      </w:ins>
      <w:del w:id="44" w:author="Sally Thompson" w:date="2019-03-12T14:02:00Z">
        <w:r w:rsidR="00D42186" w:rsidDel="003B1292">
          <w:rPr>
            <w:rFonts w:ascii="Times New Roman" w:hAnsi="Times New Roman" w:cs="Times New Roman"/>
          </w:rPr>
          <w:delText>that had</w:delText>
        </w:r>
      </w:del>
      <w:ins w:id="45" w:author="Sally Thompson" w:date="2019-03-12T14:02:00Z">
        <w:r w:rsidR="003B1292">
          <w:rPr>
            <w:rFonts w:ascii="Times New Roman" w:hAnsi="Times New Roman" w:cs="Times New Roman"/>
          </w:rPr>
          <w:t>with</w:t>
        </w:r>
      </w:ins>
      <w:r w:rsidR="00D42186">
        <w:rPr>
          <w:rFonts w:ascii="Times New Roman" w:hAnsi="Times New Roman" w:cs="Times New Roman"/>
        </w:rPr>
        <w:t xml:space="preserve"> similar soil moisture profiles to nearby mixed-conifer vegetation. </w:t>
      </w:r>
      <w:commentRangeStart w:id="46"/>
      <w:r w:rsidR="00D42186">
        <w:rPr>
          <w:rFonts w:ascii="Times New Roman" w:hAnsi="Times New Roman" w:cs="Times New Roman"/>
        </w:rPr>
        <w:lastRenderedPageBreak/>
        <w:t xml:space="preserve">Despite increased </w:t>
      </w:r>
      <w:ins w:id="47" w:author="Sally Thompson" w:date="2019-03-12T14:02:00Z">
        <w:r w:rsidR="003B1292">
          <w:rPr>
            <w:rFonts w:ascii="Times New Roman" w:hAnsi="Times New Roman" w:cs="Times New Roman"/>
          </w:rPr>
          <w:t xml:space="preserve">landscape </w:t>
        </w:r>
      </w:ins>
      <w:r w:rsidR="00D42186">
        <w:rPr>
          <w:rFonts w:ascii="Times New Roman" w:hAnsi="Times New Roman" w:cs="Times New Roman"/>
        </w:rPr>
        <w:t xml:space="preserve">heterogeneity created by managed wildfires at SCB, additional managed fires would achieve additional benefit </w:t>
      </w:r>
      <w:del w:id="48" w:author="Sally Thompson" w:date="2019-03-12T14:03:00Z">
        <w:r w:rsidR="00D42186" w:rsidDel="003B1292">
          <w:rPr>
            <w:rFonts w:ascii="Times New Roman" w:hAnsi="Times New Roman" w:cs="Times New Roman"/>
          </w:rPr>
          <w:delText xml:space="preserve">to </w:delText>
        </w:r>
      </w:del>
      <w:ins w:id="49" w:author="Sally Thompson" w:date="2019-03-12T14:03:00Z">
        <w:r w:rsidR="003B1292">
          <w:rPr>
            <w:rFonts w:ascii="Times New Roman" w:hAnsi="Times New Roman" w:cs="Times New Roman"/>
          </w:rPr>
          <w:t xml:space="preserve">by </w:t>
        </w:r>
      </w:ins>
      <w:r w:rsidR="00D42186">
        <w:rPr>
          <w:rFonts w:ascii="Times New Roman" w:hAnsi="Times New Roman" w:cs="Times New Roman"/>
        </w:rPr>
        <w:t xml:space="preserve">reducing small trees, although the potential hydrologic benefits of the program in this basin may be limited. </w:t>
      </w:r>
      <w:commentRangeEnd w:id="46"/>
      <w:r w:rsidR="003B1292">
        <w:rPr>
          <w:rStyle w:val="CommentReference"/>
        </w:rPr>
        <w:commentReference w:id="46"/>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7B885E62" w:rsidR="00D72422" w:rsidRPr="00EF599F" w:rsidRDefault="00D72422" w:rsidP="00D72422">
      <w:pPr>
        <w:spacing w:line="480" w:lineRule="auto"/>
        <w:ind w:firstLine="720"/>
        <w:rPr>
          <w:rFonts w:ascii="Times New Roman" w:hAnsi="Times New Roman" w:cs="Times New Roman"/>
        </w:rPr>
      </w:pPr>
      <w:del w:id="50" w:author="Sally Thompson" w:date="2019-03-12T14:04:00Z">
        <w:r w:rsidRPr="00EF599F" w:rsidDel="003B1292">
          <w:rPr>
            <w:rFonts w:ascii="Times New Roman" w:hAnsi="Times New Roman" w:cs="Times New Roman"/>
          </w:rPr>
          <w:delText>As in many dry mixed-conifer forests of the western</w:delText>
        </w:r>
        <w:r w:rsidR="00A1346F" w:rsidRPr="00EF599F" w:rsidDel="003B1292">
          <w:rPr>
            <w:rFonts w:ascii="Times New Roman" w:hAnsi="Times New Roman" w:cs="Times New Roman"/>
          </w:rPr>
          <w:delText xml:space="preserve"> United States, t</w:delText>
        </w:r>
      </w:del>
      <w:ins w:id="51" w:author="Sally Thompson" w:date="2019-03-12T14:04:00Z">
        <w:r w:rsidR="003B1292">
          <w:rPr>
            <w:rFonts w:ascii="Times New Roman" w:hAnsi="Times New Roman" w:cs="Times New Roman"/>
          </w:rPr>
          <w:t>T</w:t>
        </w:r>
      </w:ins>
      <w:r w:rsidR="00A1346F" w:rsidRPr="00EF599F">
        <w:rPr>
          <w:rFonts w:ascii="Times New Roman" w:hAnsi="Times New Roman" w:cs="Times New Roman"/>
        </w:rPr>
        <w:t>he forests of California’s Sierra Nevada</w:t>
      </w:r>
      <w:ins w:id="52" w:author="Sally Thompson" w:date="2019-03-12T14:04:00Z">
        <w:r w:rsidR="003B1292">
          <w:rPr>
            <w:rFonts w:ascii="Times New Roman" w:hAnsi="Times New Roman" w:cs="Times New Roman"/>
          </w:rPr>
          <w:t>, like</w:t>
        </w:r>
        <w:r w:rsidR="003B1292" w:rsidRPr="00EF599F">
          <w:rPr>
            <w:rFonts w:ascii="Times New Roman" w:hAnsi="Times New Roman" w:cs="Times New Roman"/>
          </w:rPr>
          <w:t xml:space="preserve"> many dry mixed-conifer forests of the western United States, </w:t>
        </w:r>
      </w:ins>
      <w:del w:id="53" w:author="Sally Thompson" w:date="2019-03-12T14:04:00Z">
        <w:r w:rsidR="00A1346F" w:rsidRPr="00EF599F" w:rsidDel="003B1292">
          <w:rPr>
            <w:rFonts w:ascii="Times New Roman" w:hAnsi="Times New Roman" w:cs="Times New Roman"/>
          </w:rPr>
          <w:delText xml:space="preserve"> </w:delText>
        </w:r>
      </w:del>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del w:id="54" w:author="Sally Thompson" w:date="2019-03-12T14:04:00Z">
        <w:r w:rsidR="004061B6" w:rsidRPr="00EF599F" w:rsidDel="003B1292">
          <w:rPr>
            <w:rFonts w:ascii="Times New Roman" w:hAnsi="Times New Roman" w:cs="Times New Roman"/>
          </w:rPr>
          <w:delText>,</w:delText>
        </w:r>
        <w:r w:rsidR="00A1346F" w:rsidRPr="00EF599F" w:rsidDel="003B1292">
          <w:rPr>
            <w:rFonts w:ascii="Times New Roman" w:hAnsi="Times New Roman" w:cs="Times New Roman"/>
          </w:rPr>
          <w:delText xml:space="preserve"> including</w:delText>
        </w:r>
      </w:del>
      <w:ins w:id="55" w:author="Sally Thompson" w:date="2019-03-12T14:04:00Z">
        <w:r w:rsidR="003B1292">
          <w:rPr>
            <w:rFonts w:ascii="Times New Roman" w:hAnsi="Times New Roman" w:cs="Times New Roman"/>
          </w:rPr>
          <w:t xml:space="preserve"> and include</w:t>
        </w:r>
      </w:ins>
      <w:del w:id="56" w:author="Sally Thompson" w:date="2019-03-12T14:04:00Z">
        <w:r w:rsidR="00A1346F" w:rsidRPr="00EF599F" w:rsidDel="003B1292">
          <w:rPr>
            <w:rFonts w:ascii="Times New Roman" w:hAnsi="Times New Roman" w:cs="Times New Roman"/>
          </w:rPr>
          <w:delText>:</w:delText>
        </w:r>
      </w:del>
      <w:r w:rsidR="00A1346F" w:rsidRPr="00EF599F">
        <w:rPr>
          <w:rFonts w:ascii="Times New Roman" w:hAnsi="Times New Roman" w:cs="Times New Roman"/>
        </w:rPr>
        <w:t xml:space="preserve"> increases in forested area, </w:t>
      </w:r>
      <w:ins w:id="57" w:author="Sally Thompson" w:date="2019-03-12T14:04:00Z">
        <w:r w:rsidR="003B1292">
          <w:rPr>
            <w:rFonts w:ascii="Times New Roman" w:hAnsi="Times New Roman" w:cs="Times New Roman"/>
          </w:rPr>
          <w:t xml:space="preserve">increases in </w:t>
        </w:r>
      </w:ins>
      <w:r w:rsidR="00A1346F" w:rsidRPr="00EF599F">
        <w:rPr>
          <w:rFonts w:ascii="Times New Roman" w:hAnsi="Times New Roman" w:cs="Times New Roman"/>
        </w:rPr>
        <w:t xml:space="preserve">forest stem density and uniformity of stands, </w:t>
      </w:r>
      <w:r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del w:id="58" w:author="Sally Thompson" w:date="2019-03-12T14:05:00Z">
        <w:r w:rsidR="00A1346F" w:rsidRPr="00EF599F" w:rsidDel="003B1292">
          <w:rPr>
            <w:rFonts w:ascii="Times New Roman" w:hAnsi="Times New Roman" w:cs="Times New Roman"/>
          </w:rPr>
          <w:delText xml:space="preserve">half </w:delText>
        </w:r>
      </w:del>
      <w:r w:rsidR="00A1346F" w:rsidRPr="00EF599F">
        <w:rPr>
          <w:rFonts w:ascii="Times New Roman" w:hAnsi="Times New Roman" w:cs="Times New Roman"/>
        </w:rPr>
        <w:t xml:space="preserve">of both </w:t>
      </w:r>
      <w:del w:id="59" w:author="Sally Thompson" w:date="2019-03-12T14:05:00Z">
        <w:r w:rsidR="00A1346F" w:rsidRPr="00EF599F" w:rsidDel="003B1292">
          <w:rPr>
            <w:rFonts w:ascii="Times New Roman" w:hAnsi="Times New Roman" w:cs="Times New Roman"/>
          </w:rPr>
          <w:delText xml:space="preserve">the </w:delText>
        </w:r>
      </w:del>
      <w:r w:rsidR="00A1346F" w:rsidRPr="00EF599F">
        <w:rPr>
          <w:rFonts w:ascii="Times New Roman" w:hAnsi="Times New Roman" w:cs="Times New Roman"/>
        </w:rPr>
        <w:t>ten largest, and ten most destructive fires in California</w:t>
      </w:r>
      <w:ins w:id="60" w:author="Sally Thompson" w:date="2019-03-12T14:05:00Z">
        <w:r w:rsidR="003B1292">
          <w:rPr>
            <w:rFonts w:ascii="Times New Roman" w:hAnsi="Times New Roman" w:cs="Times New Roman"/>
          </w:rPr>
          <w:t>, half have</w:t>
        </w:r>
      </w:ins>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del w:id="61" w:author="Sally Thompson" w:date="2019-03-12T14:05:00Z">
        <w:r w:rsidR="00A27F96" w:rsidRPr="00EF599F" w:rsidDel="003B1292">
          <w:rPr>
            <w:rFonts w:ascii="Times New Roman" w:hAnsi="Times New Roman" w:cs="Times New Roman"/>
          </w:rPr>
          <w:delText>related costs</w:delText>
        </w:r>
      </w:del>
      <w:ins w:id="62" w:author="Sally Thompson" w:date="2019-03-12T14:05:00Z">
        <w:r w:rsidR="003B1292">
          <w:rPr>
            <w:rFonts w:ascii="Times New Roman" w:hAnsi="Times New Roman" w:cs="Times New Roman"/>
          </w:rPr>
          <w:t>negative impacts</w:t>
        </w:r>
      </w:ins>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ins w:id="63" w:author="Sally Thompson" w:date="2019-03-12T14:06:00Z">
        <w:r w:rsidR="003B1292">
          <w:rPr>
            <w:rFonts w:ascii="Times New Roman" w:hAnsi="Times New Roman" w:cs="Times New Roman"/>
          </w:rPr>
          <w:t xml:space="preserve">forest restoration </w:t>
        </w:r>
      </w:ins>
      <w:r w:rsidR="0089044B" w:rsidRPr="00EF599F">
        <w:rPr>
          <w:rFonts w:ascii="Times New Roman" w:hAnsi="Times New Roman" w:cs="Times New Roman"/>
        </w:rPr>
        <w:t>practices ranging from fuels treatments</w:t>
      </w:r>
      <w:ins w:id="64" w:author="Scott" w:date="2019-03-13T09:53:00Z">
        <w:r w:rsidR="007D15CE">
          <w:rPr>
            <w:rFonts w:ascii="Times New Roman" w:hAnsi="Times New Roman" w:cs="Times New Roman"/>
          </w:rPr>
          <w:t xml:space="preserve"> (including restoration </w:t>
        </w:r>
      </w:ins>
      <w:del w:id="65" w:author="Scott" w:date="2019-03-13T09:53:00Z">
        <w:r w:rsidR="0089044B" w:rsidRPr="00EF599F" w:rsidDel="007D15CE">
          <w:rPr>
            <w:rFonts w:ascii="Times New Roman" w:hAnsi="Times New Roman" w:cs="Times New Roman"/>
          </w:rPr>
          <w:delText xml:space="preserve">, to </w:delText>
        </w:r>
      </w:del>
      <w:r w:rsidR="0089044B" w:rsidRPr="00EF599F">
        <w:rPr>
          <w:rFonts w:ascii="Times New Roman" w:hAnsi="Times New Roman" w:cs="Times New Roman"/>
        </w:rPr>
        <w:t>thinning</w:t>
      </w:r>
      <w:del w:id="66" w:author="Scott" w:date="2019-03-13T09:53:00Z">
        <w:r w:rsidR="0089044B" w:rsidRPr="00EF599F" w:rsidDel="007D15CE">
          <w:rPr>
            <w:rFonts w:ascii="Times New Roman" w:hAnsi="Times New Roman" w:cs="Times New Roman"/>
          </w:rPr>
          <w:delText>,</w:delText>
        </w:r>
      </w:del>
      <w:r w:rsidR="0089044B" w:rsidRPr="00EF599F">
        <w:rPr>
          <w:rFonts w:ascii="Times New Roman" w:hAnsi="Times New Roman" w:cs="Times New Roman"/>
        </w:rPr>
        <w:t xml:space="preserve"> and prescribed fire</w:t>
      </w:r>
      <w:ins w:id="67" w:author="Scott" w:date="2019-03-13T09:53:00Z">
        <w:r w:rsidR="007D15CE">
          <w:rPr>
            <w:rFonts w:ascii="Times New Roman" w:hAnsi="Times New Roman" w:cs="Times New Roman"/>
          </w:rPr>
          <w:t>)</w:t>
        </w:r>
      </w:ins>
      <w:del w:id="68" w:author="Sally Thompson" w:date="2019-03-12T14:06:00Z">
        <w:r w:rsidR="0089044B" w:rsidRPr="00EF599F" w:rsidDel="003B1292">
          <w:rPr>
            <w:rFonts w:ascii="Times New Roman" w:hAnsi="Times New Roman" w:cs="Times New Roman"/>
          </w:rPr>
          <w:delText xml:space="preserve"> to restore forest health</w:delText>
        </w:r>
      </w:del>
      <w:r w:rsidR="0089044B" w:rsidRPr="00EF599F">
        <w:rPr>
          <w:rFonts w:ascii="Times New Roman" w:hAnsi="Times New Roman" w:cs="Times New Roman"/>
        </w:rPr>
        <w:t xml:space="preserve">.  </w:t>
      </w:r>
    </w:p>
    <w:p w14:paraId="335F0F8F" w14:textId="7350AF88"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del w:id="69" w:author="Sally Thompson" w:date="2019-03-12T14:52:00Z">
        <w:r w:rsidRPr="00EF599F" w:rsidDel="00D93C79">
          <w:rPr>
            <w:rFonts w:ascii="Times New Roman" w:hAnsi="Times New Roman" w:cs="Times New Roman"/>
          </w:rPr>
          <w:delText xml:space="preserve"> that is drawing increased attention is</w:delText>
        </w:r>
      </w:del>
      <w:ins w:id="70" w:author="Sally Thompson" w:date="2019-03-12T14:52:00Z">
        <w:r w:rsidR="00D93C79">
          <w:rPr>
            <w:rFonts w:ascii="Times New Roman" w:hAnsi="Times New Roman" w:cs="Times New Roman"/>
          </w:rPr>
          <w:t>,</w:t>
        </w:r>
      </w:ins>
      <w:r w:rsidRPr="00EF599F">
        <w:rPr>
          <w:rFonts w:ascii="Times New Roman" w:hAnsi="Times New Roman" w:cs="Times New Roman"/>
        </w:rPr>
        <w:t xml:space="preserve"> managed wildfire</w:t>
      </w:r>
      <w:ins w:id="71" w:author="Sally Thompson" w:date="2019-03-12T14:52:00Z">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ins>
      <w:del w:id="72" w:author="Sally Thompson" w:date="2019-03-12T14:52:00Z">
        <w:r w:rsidR="005C5191" w:rsidRPr="00EF599F" w:rsidDel="00D93C79">
          <w:rPr>
            <w:rFonts w:ascii="Times New Roman" w:hAnsi="Times New Roman" w:cs="Times New Roman"/>
            <w:noProof/>
          </w:rPr>
          <w:delText xml:space="preserve"> </w:delText>
        </w:r>
      </w:del>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del w:id="73" w:author="Sally Thompson" w:date="2019-03-12T14:52:00Z">
        <w:r w:rsidRPr="00EF599F" w:rsidDel="00D93C79">
          <w:rPr>
            <w:rFonts w:ascii="Times New Roman" w:hAnsi="Times New Roman" w:cs="Times New Roman"/>
          </w:rPr>
          <w:delText>Under this management strategy</w:delText>
        </w:r>
      </w:del>
      <w:ins w:id="74" w:author="Sally Thompson" w:date="2019-03-12T14:52:00Z">
        <w:r w:rsidR="00D93C79">
          <w:rPr>
            <w:rFonts w:ascii="Times New Roman" w:hAnsi="Times New Roman" w:cs="Times New Roman"/>
          </w:rPr>
          <w:t>Managed wildfire involves allowing</w:t>
        </w:r>
      </w:ins>
      <w:del w:id="75" w:author="Sally Thompson" w:date="2019-03-12T14:53:00Z">
        <w:r w:rsidRPr="00EF599F" w:rsidDel="00D93C79">
          <w:rPr>
            <w:rFonts w:ascii="Times New Roman" w:hAnsi="Times New Roman" w:cs="Times New Roman"/>
          </w:rPr>
          <w:delText>,</w:delText>
        </w:r>
      </w:del>
      <w:r w:rsidRPr="00EF599F">
        <w:rPr>
          <w:rFonts w:ascii="Times New Roman" w:hAnsi="Times New Roman" w:cs="Times New Roman"/>
        </w:rPr>
        <w:t xml:space="preserve"> naturally ignited wildfires </w:t>
      </w:r>
      <w:del w:id="76" w:author="Sally Thompson" w:date="2019-03-12T14:53:00Z">
        <w:r w:rsidRPr="00EF599F" w:rsidDel="00D93C79">
          <w:rPr>
            <w:rFonts w:ascii="Times New Roman" w:hAnsi="Times New Roman" w:cs="Times New Roman"/>
          </w:rPr>
          <w:delText xml:space="preserve">are allowed </w:delText>
        </w:r>
      </w:del>
      <w:r w:rsidRPr="00EF599F">
        <w:rPr>
          <w:rFonts w:ascii="Times New Roman" w:hAnsi="Times New Roman" w:cs="Times New Roman"/>
        </w:rPr>
        <w:t xml:space="preserve">to burn unimpeded unless specific predefined criteria (for example relating to hazard or air quality) are met and trigger intervention.  In the Sierra Nevada, two wilderness areas, the Illilouette Creek and Sugarloaf Creek </w:t>
      </w:r>
      <w:del w:id="77" w:author="Sally Thompson" w:date="2019-03-12T14:53:00Z">
        <w:r w:rsidRPr="00EF599F" w:rsidDel="00D93C79">
          <w:rPr>
            <w:rFonts w:ascii="Times New Roman" w:hAnsi="Times New Roman" w:cs="Times New Roman"/>
          </w:rPr>
          <w:delText xml:space="preserve">River </w:delText>
        </w:r>
      </w:del>
      <w:r w:rsidRPr="00EF599F">
        <w:rPr>
          <w:rFonts w:ascii="Times New Roman" w:hAnsi="Times New Roman" w:cs="Times New Roman"/>
        </w:rPr>
        <w:t>Basins, in Yosemite and Sequoia-Kings Canyon National Parks</w:t>
      </w:r>
      <w:ins w:id="78" w:author="Scott" w:date="2019-03-13T09:54:00Z">
        <w:r w:rsidR="007D15CE">
          <w:rPr>
            <w:rFonts w:ascii="Times New Roman" w:hAnsi="Times New Roman" w:cs="Times New Roman"/>
          </w:rPr>
          <w:t>,</w:t>
        </w:r>
      </w:ins>
      <w:r w:rsidRPr="00EF599F">
        <w:rPr>
          <w:rFonts w:ascii="Times New Roman" w:hAnsi="Times New Roman" w:cs="Times New Roman"/>
        </w:rPr>
        <w:t xml:space="preserve"> respectively, have </w:t>
      </w:r>
      <w:del w:id="79" w:author="Sally Thompson" w:date="2019-03-12T14:53:00Z">
        <w:r w:rsidRPr="00EF599F" w:rsidDel="00D93C79">
          <w:rPr>
            <w:rFonts w:ascii="Times New Roman" w:hAnsi="Times New Roman" w:cs="Times New Roman"/>
          </w:rPr>
          <w:delText xml:space="preserve">utilized </w:delText>
        </w:r>
      </w:del>
      <w:ins w:id="80" w:author="Sally Thompson" w:date="2019-03-12T14:53:00Z">
        <w:r w:rsidR="00D93C79">
          <w:rPr>
            <w:rFonts w:ascii="Times New Roman" w:hAnsi="Times New Roman" w:cs="Times New Roman"/>
          </w:rPr>
          <w:t>used</w:t>
        </w:r>
        <w:r w:rsidR="00D93C79" w:rsidRPr="00EF599F">
          <w:rPr>
            <w:rFonts w:ascii="Times New Roman" w:hAnsi="Times New Roman" w:cs="Times New Roman"/>
          </w:rPr>
          <w:t xml:space="preserve"> </w:t>
        </w:r>
      </w:ins>
      <w:r w:rsidRPr="00EF599F">
        <w:rPr>
          <w:rFonts w:ascii="Times New Roman" w:hAnsi="Times New Roman" w:cs="Times New Roman"/>
        </w:rPr>
        <w:t xml:space="preserve">managed wildfire for nearly 50 years.  The </w:t>
      </w:r>
      <w:del w:id="81" w:author="Sally Thompson" w:date="2019-03-12T14:53:00Z">
        <w:r w:rsidRPr="00EF599F" w:rsidDel="00D93C79">
          <w:rPr>
            <w:rFonts w:ascii="Times New Roman" w:hAnsi="Times New Roman" w:cs="Times New Roman"/>
          </w:rPr>
          <w:delText xml:space="preserve">natural </w:delText>
        </w:r>
      </w:del>
      <w:ins w:id="82" w:author="Sally Thompson" w:date="2019-03-12T14:53:00Z">
        <w:r w:rsidR="00D93C79">
          <w:rPr>
            <w:rFonts w:ascii="Times New Roman" w:hAnsi="Times New Roman" w:cs="Times New Roman"/>
          </w:rPr>
          <w:t>resulting</w:t>
        </w:r>
        <w:r w:rsidR="00D93C79" w:rsidRPr="00EF599F">
          <w:rPr>
            <w:rFonts w:ascii="Times New Roman" w:hAnsi="Times New Roman" w:cs="Times New Roman"/>
          </w:rPr>
          <w:t xml:space="preserve"> </w:t>
        </w:r>
      </w:ins>
      <w:r w:rsidRPr="00EF599F">
        <w:rPr>
          <w:rFonts w:ascii="Times New Roman" w:hAnsi="Times New Roman" w:cs="Times New Roman"/>
        </w:rPr>
        <w:lastRenderedPageBreak/>
        <w:t xml:space="preserve">wildfire regime in these basins </w:t>
      </w:r>
      <w:del w:id="83" w:author="Sally Thompson" w:date="2019-03-12T14:53:00Z">
        <w:r w:rsidRPr="00EF599F" w:rsidDel="00D93C79">
          <w:rPr>
            <w:rFonts w:ascii="Times New Roman" w:hAnsi="Times New Roman" w:cs="Times New Roman"/>
          </w:rPr>
          <w:delText>is associated with a</w:delText>
        </w:r>
      </w:del>
      <w:ins w:id="84" w:author="Sally Thompson" w:date="2019-03-12T14:53:00Z">
        <w:r w:rsidR="00D93C79">
          <w:rPr>
            <w:rFonts w:ascii="Times New Roman" w:hAnsi="Times New Roman" w:cs="Times New Roman"/>
          </w:rPr>
          <w:t>has</w:t>
        </w:r>
      </w:ins>
      <w:del w:id="85" w:author="Sally Thompson" w:date="2019-03-12T14:53:00Z">
        <w:r w:rsidRPr="00EF599F" w:rsidDel="00D93C79">
          <w:rPr>
            <w:rFonts w:ascii="Times New Roman" w:hAnsi="Times New Roman" w:cs="Times New Roman"/>
          </w:rPr>
          <w:delText xml:space="preserve"> restoration to</w:delText>
        </w:r>
      </w:del>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ins w:id="86" w:author="Sally Thompson" w:date="2019-03-12T14:54:00Z">
        <w:r w:rsidR="00D93C79">
          <w:rPr>
            <w:rFonts w:ascii="Times New Roman" w:hAnsi="Times New Roman" w:cs="Times New Roman"/>
          </w:rPr>
          <w:t xml:space="preserve">in space </w:t>
        </w:r>
      </w:ins>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4DD6CABC" w:rsidR="00EF599F" w:rsidRDefault="0065308B" w:rsidP="00D72422">
      <w:pPr>
        <w:spacing w:line="480" w:lineRule="auto"/>
        <w:ind w:firstLine="360"/>
        <w:rPr>
          <w:rFonts w:ascii="Times New Roman" w:hAnsi="Times New Roman" w:cs="Times New Roman"/>
        </w:rPr>
      </w:pPr>
      <w:del w:id="87" w:author="Sally Thompson" w:date="2019-03-12T14:54:00Z">
        <w:r w:rsidRPr="00EF599F" w:rsidDel="00D93C79">
          <w:rPr>
            <w:rFonts w:ascii="Times New Roman" w:hAnsi="Times New Roman" w:cs="Times New Roman"/>
          </w:rPr>
          <w:delText xml:space="preserve">At </w:delText>
        </w:r>
      </w:del>
      <w:ins w:id="88" w:author="Sally Thompson" w:date="2019-03-12T14:54:00Z">
        <w:r w:rsidR="00D93C79">
          <w:rPr>
            <w:rFonts w:ascii="Times New Roman" w:hAnsi="Times New Roman" w:cs="Times New Roman"/>
          </w:rPr>
          <w:t>In the</w:t>
        </w:r>
        <w:r w:rsidR="00D93C79" w:rsidRPr="00EF599F">
          <w:rPr>
            <w:rFonts w:ascii="Times New Roman" w:hAnsi="Times New Roman" w:cs="Times New Roman"/>
          </w:rPr>
          <w:t xml:space="preserve"> </w:t>
        </w:r>
      </w:ins>
      <w:r w:rsidRPr="00EF599F">
        <w:rPr>
          <w:rFonts w:ascii="Times New Roman" w:hAnsi="Times New Roman" w:cs="Times New Roman"/>
        </w:rPr>
        <w:t>Illilouette Creek</w:t>
      </w:r>
      <w:ins w:id="89" w:author="Sally Thompson" w:date="2019-03-12T14:54:00Z">
        <w:r w:rsidR="00D93C79">
          <w:rPr>
            <w:rFonts w:ascii="Times New Roman" w:hAnsi="Times New Roman" w:cs="Times New Roman"/>
          </w:rPr>
          <w:t xml:space="preserve"> Basin</w:t>
        </w:r>
      </w:ins>
      <w:r w:rsidRPr="00EF599F">
        <w:rPr>
          <w:rFonts w:ascii="Times New Roman" w:hAnsi="Times New Roman" w:cs="Times New Roman"/>
        </w:rPr>
        <w:t>, which is the wetter, more productive, and better observed of the two basins, the imposition of managed wildfire lead to large (</w:t>
      </w:r>
      <w:del w:id="90" w:author="Scott" w:date="2019-03-13T09:56:00Z">
        <w:r w:rsidRPr="00EF599F" w:rsidDel="007D15CE">
          <w:rPr>
            <w:rFonts w:ascii="Times New Roman" w:hAnsi="Times New Roman" w:cs="Times New Roman"/>
          </w:rPr>
          <w:delText>20</w:delText>
        </w:r>
      </w:del>
      <w:ins w:id="91" w:author="Scott" w:date="2019-03-13T09:56:00Z">
        <w:r w:rsidR="007D15CE" w:rsidRPr="00EF599F">
          <w:rPr>
            <w:rFonts w:ascii="Times New Roman" w:hAnsi="Times New Roman" w:cs="Times New Roman"/>
          </w:rPr>
          <w:t>2</w:t>
        </w:r>
        <w:r w:rsidR="007D15CE">
          <w:rPr>
            <w:rFonts w:ascii="Times New Roman" w:hAnsi="Times New Roman" w:cs="Times New Roman"/>
          </w:rPr>
          <w:t>4</w:t>
        </w:r>
      </w:ins>
      <w:r w:rsidRPr="00EF599F">
        <w:rPr>
          <w:rFonts w:ascii="Times New Roman" w:hAnsi="Times New Roman" w:cs="Times New Roman"/>
        </w:rPr>
        <w:t xml:space="preserve">%) decreases in forested area </w:t>
      </w:r>
      <w:del w:id="92" w:author="Sally Thompson" w:date="2019-03-12T14:54:00Z">
        <w:r w:rsidRPr="00EF599F" w:rsidDel="00D93C79">
          <w:rPr>
            <w:rFonts w:ascii="Times New Roman" w:hAnsi="Times New Roman" w:cs="Times New Roman"/>
          </w:rPr>
          <w:delText>with the emergence</w:delText>
        </w:r>
      </w:del>
      <w:ins w:id="93" w:author="Sally Thompson" w:date="2019-03-12T14:54:00Z">
        <w:r w:rsidR="00D93C79">
          <w:rPr>
            <w:rFonts w:ascii="Times New Roman" w:hAnsi="Times New Roman" w:cs="Times New Roman"/>
          </w:rPr>
          <w:t>and its replacement with</w:t>
        </w:r>
      </w:ins>
      <w:del w:id="94" w:author="Sally Thompson" w:date="2019-03-12T14:54:00Z">
        <w:r w:rsidRPr="00EF599F" w:rsidDel="00D93C79">
          <w:rPr>
            <w:rFonts w:ascii="Times New Roman" w:hAnsi="Times New Roman" w:cs="Times New Roman"/>
          </w:rPr>
          <w:delText xml:space="preserve"> of</w:delText>
        </w:r>
      </w:del>
      <w:r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Pr="00EF599F">
        <w:rPr>
          <w:rFonts w:ascii="Times New Roman" w:hAnsi="Times New Roman" w:cs="Times New Roman"/>
        </w:rPr>
        <w:t xml:space="preserve">.  </w:t>
      </w:r>
      <w:del w:id="95" w:author="Sally Thompson" w:date="2019-03-12T14:55:00Z">
        <w:r w:rsidRPr="00EF599F" w:rsidDel="00D93C79">
          <w:rPr>
            <w:rFonts w:ascii="Times New Roman" w:hAnsi="Times New Roman" w:cs="Times New Roman"/>
          </w:rPr>
          <w:delText>The close association of</w:delText>
        </w:r>
      </w:del>
      <w:ins w:id="96" w:author="Sally Thompson" w:date="2019-03-12T14:55:00Z">
        <w:r w:rsidR="00D93C79">
          <w:rPr>
            <w:rFonts w:ascii="Times New Roman" w:hAnsi="Times New Roman" w:cs="Times New Roman"/>
          </w:rPr>
          <w:t>In the Illilouette Creek Basin today,</w:t>
        </w:r>
      </w:ins>
      <w:r w:rsidRPr="00EF599F">
        <w:rPr>
          <w:rFonts w:ascii="Times New Roman" w:hAnsi="Times New Roman" w:cs="Times New Roman"/>
        </w:rPr>
        <w:t xml:space="preserve"> vegetation type </w:t>
      </w:r>
      <w:ins w:id="97" w:author="Sally Thompson" w:date="2019-03-12T14:55:00Z">
        <w:r w:rsidR="00D93C79">
          <w:rPr>
            <w:rFonts w:ascii="Times New Roman" w:hAnsi="Times New Roman" w:cs="Times New Roman"/>
          </w:rPr>
          <w:t xml:space="preserve">is closely associated </w:t>
        </w:r>
      </w:ins>
      <w:r w:rsidRPr="00EF599F">
        <w:rPr>
          <w:rFonts w:ascii="Times New Roman" w:hAnsi="Times New Roman" w:cs="Times New Roman"/>
        </w:rPr>
        <w:t>with soil moisture regimes</w:t>
      </w:r>
      <w:ins w:id="98" w:author="Sally Thompson" w:date="2019-03-12T14:56:00Z">
        <w:r w:rsidR="00D93C79">
          <w:rPr>
            <w:rFonts w:ascii="Times New Roman" w:hAnsi="Times New Roman" w:cs="Times New Roman"/>
          </w:rPr>
          <w:t xml:space="preserve"> </w:t>
        </w:r>
        <w:r w:rsidR="00D93C7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93C79" w:rsidRPr="00EF599F">
          <w:rPr>
            <w:rFonts w:ascii="Times New Roman" w:hAnsi="Times New Roman" w:cs="Times New Roman"/>
            <w:noProof/>
          </w:rPr>
          <w:instrText xml:space="preserve"> ADDIN EN.CITE </w:instrText>
        </w:r>
        <w:r w:rsidR="00D93C7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93C79" w:rsidRPr="00EF599F">
          <w:rPr>
            <w:rFonts w:ascii="Times New Roman" w:hAnsi="Times New Roman" w:cs="Times New Roman"/>
            <w:noProof/>
          </w:rPr>
          <w:instrText xml:space="preserve"> ADDIN EN.CITE.DATA </w:instrText>
        </w:r>
        <w:r w:rsidR="00D93C79" w:rsidRPr="00EF599F">
          <w:rPr>
            <w:rFonts w:ascii="Times New Roman" w:hAnsi="Times New Roman" w:cs="Times New Roman"/>
            <w:noProof/>
          </w:rPr>
        </w:r>
        <w:r w:rsidR="00D93C79" w:rsidRPr="00EF599F">
          <w:rPr>
            <w:rFonts w:ascii="Times New Roman" w:hAnsi="Times New Roman" w:cs="Times New Roman"/>
            <w:noProof/>
          </w:rPr>
          <w:fldChar w:fldCharType="end"/>
        </w:r>
        <w:r w:rsidR="00D93C79" w:rsidRPr="00EF599F">
          <w:rPr>
            <w:rFonts w:ascii="Times New Roman" w:hAnsi="Times New Roman" w:cs="Times New Roman"/>
            <w:noProof/>
          </w:rPr>
        </w:r>
        <w:r w:rsidR="00D93C79" w:rsidRPr="00EF599F">
          <w:rPr>
            <w:rFonts w:ascii="Times New Roman" w:hAnsi="Times New Roman" w:cs="Times New Roman"/>
            <w:noProof/>
          </w:rPr>
          <w:fldChar w:fldCharType="separate"/>
        </w:r>
        <w:r w:rsidR="00D93C79" w:rsidRPr="00EF599F">
          <w:rPr>
            <w:rFonts w:ascii="Times New Roman" w:hAnsi="Times New Roman" w:cs="Times New Roman"/>
            <w:noProof/>
          </w:rPr>
          <w:t>(Boisramé et al. 2018)</w:t>
        </w:r>
        <w:r w:rsidR="00D93C79" w:rsidRPr="00EF599F">
          <w:rPr>
            <w:rFonts w:ascii="Times New Roman" w:hAnsi="Times New Roman" w:cs="Times New Roman"/>
            <w:noProof/>
          </w:rPr>
          <w:fldChar w:fldCharType="end"/>
        </w:r>
      </w:ins>
      <w:ins w:id="99" w:author="Sally Thompson" w:date="2019-03-12T14:55:00Z">
        <w:r w:rsidR="00D93C79">
          <w:rPr>
            <w:rFonts w:ascii="Times New Roman" w:hAnsi="Times New Roman" w:cs="Times New Roman"/>
          </w:rPr>
          <w:t xml:space="preserve">, allowing changes in hydrological condition associated with the forest cover conversion to be estimated.  The contemporary vegetation </w:t>
        </w:r>
      </w:ins>
      <w:ins w:id="100" w:author="Sally Thompson" w:date="2019-03-12T14:56:00Z">
        <w:r w:rsidR="00D93C79">
          <w:rPr>
            <w:rFonts w:ascii="Times New Roman" w:hAnsi="Times New Roman" w:cs="Times New Roman"/>
          </w:rPr>
          <w:t xml:space="preserve">cover </w:t>
        </w:r>
      </w:ins>
      <w:del w:id="101" w:author="Sally Thompson" w:date="2019-03-12T14:56:00Z">
        <w:r w:rsidRPr="00EF599F" w:rsidDel="00D93C79">
          <w:rPr>
            <w:rFonts w:ascii="Times New Roman" w:hAnsi="Times New Roman" w:cs="Times New Roman"/>
          </w:rPr>
          <w:delText xml:space="preserve"> in the contemporary basin is </w:delText>
        </w:r>
      </w:del>
      <w:r w:rsidRPr="00EF599F">
        <w:rPr>
          <w:rFonts w:ascii="Times New Roman" w:hAnsi="Times New Roman" w:cs="Times New Roman"/>
        </w:rPr>
        <w:t>suggest</w:t>
      </w:r>
      <w:del w:id="102" w:author="Sally Thompson" w:date="2019-03-12T14:56:00Z">
        <w:r w:rsidRPr="00EF599F" w:rsidDel="00D93C79">
          <w:rPr>
            <w:rFonts w:ascii="Times New Roman" w:hAnsi="Times New Roman" w:cs="Times New Roman"/>
          </w:rPr>
          <w:delText>ive</w:delText>
        </w:r>
      </w:del>
      <w:ins w:id="103" w:author="Sally Thompson" w:date="2019-03-12T14:56:00Z">
        <w:r w:rsidR="00D93C79">
          <w:rPr>
            <w:rFonts w:ascii="Times New Roman" w:hAnsi="Times New Roman" w:cs="Times New Roman"/>
          </w:rPr>
          <w:t>s</w:t>
        </w:r>
      </w:ins>
      <w:r w:rsidRPr="00EF599F">
        <w:rPr>
          <w:rFonts w:ascii="Times New Roman" w:hAnsi="Times New Roman" w:cs="Times New Roman"/>
        </w:rPr>
        <w:t xml:space="preserve"> </w:t>
      </w:r>
      <w:del w:id="104" w:author="Sally Thompson" w:date="2019-03-12T14:56:00Z">
        <w:r w:rsidRPr="00EF599F" w:rsidDel="00D93C79">
          <w:rPr>
            <w:rFonts w:ascii="Times New Roman" w:hAnsi="Times New Roman" w:cs="Times New Roman"/>
          </w:rPr>
          <w:delText>of an increase in</w:delText>
        </w:r>
      </w:del>
      <w:ins w:id="105" w:author="Sally Thompson" w:date="2019-03-12T14:56:00Z">
        <w:r w:rsidR="00D93C79">
          <w:rPr>
            <w:rFonts w:ascii="Times New Roman" w:hAnsi="Times New Roman" w:cs="Times New Roman"/>
          </w:rPr>
          <w:t>that</w:t>
        </w:r>
      </w:ins>
      <w:r w:rsidRPr="00EF599F">
        <w:rPr>
          <w:rFonts w:ascii="Times New Roman" w:hAnsi="Times New Roman" w:cs="Times New Roman"/>
        </w:rPr>
        <w:t xml:space="preserve"> water storage, plant available water resources</w:t>
      </w:r>
      <w:ins w:id="106" w:author="Scott" w:date="2019-03-13T09:56:00Z">
        <w:r w:rsidR="007D15CE">
          <w:rPr>
            <w:rFonts w:ascii="Times New Roman" w:hAnsi="Times New Roman" w:cs="Times New Roman"/>
          </w:rPr>
          <w:t>,</w:t>
        </w:r>
      </w:ins>
      <w:r w:rsidRPr="00EF599F">
        <w:rPr>
          <w:rFonts w:ascii="Times New Roman" w:hAnsi="Times New Roman" w:cs="Times New Roman"/>
        </w:rPr>
        <w:t xml:space="preserve"> and streamflow production in</w:t>
      </w:r>
      <w:ins w:id="107" w:author="Sally Thompson" w:date="2019-03-12T14:56:00Z">
        <w:r w:rsidR="00D93C79">
          <w:rPr>
            <w:rFonts w:ascii="Times New Roman" w:hAnsi="Times New Roman" w:cs="Times New Roman"/>
          </w:rPr>
          <w:t>creased in</w:t>
        </w:r>
      </w:ins>
      <w:r w:rsidRPr="00EF599F">
        <w:rPr>
          <w:rFonts w:ascii="Times New Roman" w:hAnsi="Times New Roman" w:cs="Times New Roman"/>
        </w:rPr>
        <w:t xml:space="preserve"> the Illilouette Creek Basin</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Pr="00EF599F">
        <w:rPr>
          <w:rFonts w:ascii="Times New Roman" w:hAnsi="Times New Roman" w:cs="Times New Roman"/>
        </w:rPr>
        <w:t xml:space="preserve">consistent with </w:t>
      </w:r>
      <w:del w:id="108" w:author="Sally Thompson" w:date="2019-03-12T14:56:00Z">
        <w:r w:rsidRPr="00EF599F" w:rsidDel="00123839">
          <w:rPr>
            <w:rFonts w:ascii="Times New Roman" w:hAnsi="Times New Roman" w:cs="Times New Roman"/>
          </w:rPr>
          <w:delText xml:space="preserve">paired basin </w:delText>
        </w:r>
      </w:del>
      <w:r w:rsidRPr="00EF599F">
        <w:rPr>
          <w:rFonts w:ascii="Times New Roman" w:hAnsi="Times New Roman" w:cs="Times New Roman"/>
        </w:rPr>
        <w:t xml:space="preserve">comparisons </w:t>
      </w:r>
      <w:del w:id="109" w:author="Sally Thompson" w:date="2019-03-12T14:57:00Z">
        <w:r w:rsidRPr="00EF599F" w:rsidDel="00123839">
          <w:rPr>
            <w:rFonts w:ascii="Times New Roman" w:hAnsi="Times New Roman" w:cs="Times New Roman"/>
          </w:rPr>
          <w:delText xml:space="preserve">which </w:delText>
        </w:r>
      </w:del>
      <w:ins w:id="110" w:author="Sally Thompson" w:date="2019-03-12T14:57:00Z">
        <w:r w:rsidR="00123839">
          <w:rPr>
            <w:rFonts w:ascii="Times New Roman" w:hAnsi="Times New Roman" w:cs="Times New Roman"/>
          </w:rPr>
          <w:t xml:space="preserve">to comparable but fire-suppressed Sierra Nevada river basins, </w:t>
        </w:r>
      </w:ins>
      <w:del w:id="111" w:author="Sally Thompson" w:date="2019-03-12T14:57:00Z">
        <w:r w:rsidRPr="00EF599F" w:rsidDel="00123839">
          <w:rPr>
            <w:rFonts w:ascii="Times New Roman" w:hAnsi="Times New Roman" w:cs="Times New Roman"/>
          </w:rPr>
          <w:delText>indicate a stabilization or increase in streamflow production per unit precipitation in the Illilouette Creek basin, relative to declines in neighboring, un-burned forested watersheds</w:delText>
        </w:r>
        <w:r w:rsidR="002B1A95" w:rsidRPr="00EF599F" w:rsidDel="0012383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ins w:id="112" w:author="Sally Thompson" w:date="2019-03-12T14:57:00Z">
        <w:r w:rsidR="00123839">
          <w:rPr>
            <w:rFonts w:ascii="Times New Roman" w:hAnsi="Times New Roman" w:cs="Times New Roman"/>
            <w:noProof/>
          </w:rPr>
          <w:t>, and with mechanistic ecohydrological modeling (Boisrame</w:t>
        </w:r>
      </w:ins>
      <w:ins w:id="113" w:author="Sally Thompson" w:date="2019-03-12T14:58:00Z">
        <w:r w:rsidR="00123839">
          <w:rPr>
            <w:rFonts w:ascii="Times New Roman" w:hAnsi="Times New Roman" w:cs="Times New Roman"/>
            <w:noProof/>
          </w:rPr>
          <w:t xml:space="preserve"> et al. 2019 </w:t>
        </w:r>
        <w:r w:rsidR="00123839">
          <w:rPr>
            <w:rFonts w:ascii="Times New Roman" w:hAnsi="Times New Roman" w:cs="Times New Roman"/>
            <w:i/>
            <w:noProof/>
          </w:rPr>
          <w:t>in review</w:t>
        </w:r>
        <w:r w:rsidR="00123839">
          <w:rPr>
            <w:rFonts w:ascii="Times New Roman" w:hAnsi="Times New Roman" w:cs="Times New Roman"/>
            <w:noProof/>
          </w:rPr>
          <w:t>), which also suggest that Illilouette Creek has become wetter overall in response to the changed fire regime</w:t>
        </w:r>
      </w:ins>
      <w:r w:rsidRPr="00EF599F">
        <w:rPr>
          <w:rFonts w:ascii="Times New Roman" w:hAnsi="Times New Roman" w:cs="Times New Roman"/>
        </w:rPr>
        <w:t xml:space="preserve">.  </w:t>
      </w:r>
    </w:p>
    <w:p w14:paraId="1D3101A3" w14:textId="6EAEA874"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del w:id="114" w:author="Sally Thompson" w:date="2019-03-12T15:14:00Z">
        <w:r w:rsidRPr="00EF599F" w:rsidDel="00762E24">
          <w:rPr>
            <w:rFonts w:ascii="Times New Roman" w:hAnsi="Times New Roman" w:cs="Times New Roman"/>
          </w:rPr>
          <w:delText>Sierra Nevada forests,</w:delText>
        </w:r>
      </w:del>
      <w:ins w:id="115" w:author="Sally Thompson" w:date="2019-03-12T15:14:00Z">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762E24" w:rsidRPr="00EF599F">
          <w:rPr>
            <w:rFonts w:ascii="Times New Roman" w:hAnsi="Times New Roman" w:cs="Times New Roman"/>
          </w:rPr>
          <w:t>Illilouette Creek Basin</w:t>
        </w:r>
        <w:r w:rsidR="00762E24">
          <w:rPr>
            <w:rFonts w:ascii="Times New Roman" w:hAnsi="Times New Roman" w:cs="Times New Roman"/>
          </w:rPr>
          <w:t xml:space="preserve">, it is unclear </w:t>
        </w:r>
      </w:ins>
      <w:ins w:id="116" w:author="Sally Thompson" w:date="2019-03-12T15:15:00Z">
        <w:r w:rsidR="00762E24">
          <w:rPr>
            <w:rFonts w:ascii="Times New Roman" w:hAnsi="Times New Roman" w:cs="Times New Roman"/>
          </w:rPr>
          <w:t>how the effects of managed wildfire will play out</w:t>
        </w:r>
      </w:ins>
      <w:ins w:id="117" w:author="Sally Thompson" w:date="2019-03-12T15:14:00Z">
        <w:r w:rsidR="00762E24">
          <w:rPr>
            <w:rFonts w:ascii="Times New Roman" w:hAnsi="Times New Roman" w:cs="Times New Roman"/>
          </w:rPr>
          <w:t xml:space="preserve"> in other Sierra Nevada forests.  </w:t>
        </w:r>
      </w:ins>
      <w:ins w:id="118" w:author="Sally Thompson" w:date="2019-03-12T15:15:00Z">
        <w:r w:rsidR="00762E24">
          <w:rPr>
            <w:rFonts w:ascii="Times New Roman" w:hAnsi="Times New Roman" w:cs="Times New Roman"/>
          </w:rPr>
          <w:t xml:space="preserve">Illilouette Creek </w:t>
        </w:r>
      </w:ins>
      <w:ins w:id="119" w:author="Sally Thompson" w:date="2019-03-12T15:17:00Z">
        <w:r w:rsidR="00685E70">
          <w:rPr>
            <w:rFonts w:ascii="Times New Roman" w:hAnsi="Times New Roman" w:cs="Times New Roman"/>
          </w:rPr>
          <w:t xml:space="preserve">is a relatively wet, mid-elevation watershed </w:t>
        </w:r>
      </w:ins>
      <w:ins w:id="120" w:author="Sally Thompson" w:date="2019-03-12T15:15:00Z">
        <w:r w:rsidR="00685E70">
          <w:rPr>
            <w:rFonts w:ascii="Times New Roman" w:hAnsi="Times New Roman" w:cs="Times New Roman"/>
          </w:rPr>
          <w:t>containing</w:t>
        </w:r>
        <w:r w:rsidR="00762E24">
          <w:rPr>
            <w:rFonts w:ascii="Times New Roman" w:hAnsi="Times New Roman" w:cs="Times New Roman"/>
          </w:rPr>
          <w:t xml:space="preserve"> productive forests</w:t>
        </w:r>
      </w:ins>
      <w:ins w:id="121" w:author="Sally Thompson" w:date="2019-03-12T15:18:00Z">
        <w:r w:rsidR="00685E70">
          <w:rPr>
            <w:rFonts w:ascii="Times New Roman" w:hAnsi="Times New Roman" w:cs="Times New Roman"/>
          </w:rPr>
          <w:t xml:space="preserve">.  </w:t>
        </w:r>
        <w:r w:rsidR="00685E70">
          <w:rPr>
            <w:rFonts w:ascii="Times New Roman" w:hAnsi="Times New Roman" w:cs="Times New Roman"/>
          </w:rPr>
          <w:lastRenderedPageBreak/>
          <w:t xml:space="preserve">Different climates, soils and vegetation types found at other elevations </w:t>
        </w:r>
      </w:ins>
      <w:ins w:id="122" w:author="Sally Thompson" w:date="2019-03-12T15:19:00Z">
        <w:r w:rsidR="00685E70">
          <w:rPr>
            <w:rFonts w:ascii="Times New Roman" w:hAnsi="Times New Roman" w:cs="Times New Roman"/>
          </w:rPr>
          <w:t xml:space="preserve">and location </w:t>
        </w:r>
      </w:ins>
      <w:ins w:id="123" w:author="Sally Thompson" w:date="2019-03-12T15:18:00Z">
        <w:r w:rsidR="00685E70">
          <w:rPr>
            <w:rFonts w:ascii="Times New Roman" w:hAnsi="Times New Roman" w:cs="Times New Roman"/>
          </w:rPr>
          <w:t>in the Sierra</w:t>
        </w:r>
      </w:ins>
      <w:ins w:id="124" w:author="Sally Thompson" w:date="2019-03-12T15:19:00Z">
        <w:r w:rsidR="00685E70">
          <w:rPr>
            <w:rFonts w:ascii="Times New Roman" w:hAnsi="Times New Roman" w:cs="Times New Roman"/>
          </w:rPr>
          <w:t xml:space="preserve"> Nevada</w:t>
        </w:r>
      </w:ins>
      <w:ins w:id="125" w:author="Sally Thompson" w:date="2019-03-12T15:18:00Z">
        <w:r w:rsidR="00685E70">
          <w:rPr>
            <w:rFonts w:ascii="Times New Roman" w:hAnsi="Times New Roman" w:cs="Times New Roman"/>
          </w:rPr>
          <w:t xml:space="preserve"> </w:t>
        </w:r>
      </w:ins>
      <w:ins w:id="126" w:author="Sally Thompson" w:date="2019-03-12T15:19:00Z">
        <w:r w:rsidR="00685E70">
          <w:rPr>
            <w:rFonts w:ascii="Times New Roman" w:hAnsi="Times New Roman" w:cs="Times New Roman"/>
          </w:rPr>
          <w:t xml:space="preserve">could generate idiosyncratic responses to a changed fire regime.  Sugarloaf Creek Basin </w:t>
        </w:r>
      </w:ins>
      <w:ins w:id="127" w:author="Brandon Collins" w:date="2019-03-13T13:12:00Z">
        <w:r w:rsidR="00590376">
          <w:rPr>
            <w:rFonts w:ascii="Times New Roman" w:hAnsi="Times New Roman" w:cs="Times New Roman"/>
          </w:rPr>
          <w:t xml:space="preserve">(SCB) </w:t>
        </w:r>
      </w:ins>
      <w:ins w:id="128" w:author="Sally Thompson" w:date="2019-03-12T15:19:00Z">
        <w:r w:rsidR="00685E70">
          <w:rPr>
            <w:rFonts w:ascii="Times New Roman" w:hAnsi="Times New Roman" w:cs="Times New Roman"/>
          </w:rPr>
          <w:t xml:space="preserve">in </w:t>
        </w:r>
      </w:ins>
      <w:ins w:id="129" w:author="Sally Thompson" w:date="2019-03-12T15:20:00Z">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ins>
      <w:ins w:id="130" w:author="Sally Thompson" w:date="2019-03-12T15:22:00Z">
        <w:r w:rsidR="00685E70">
          <w:rPr>
            <w:rFonts w:ascii="Times New Roman" w:hAnsi="Times New Roman" w:cs="Times New Roman"/>
          </w:rPr>
          <w:t>higher</w:t>
        </w:r>
      </w:ins>
      <w:ins w:id="131" w:author="Sally Thompson" w:date="2019-03-12T15:20:00Z">
        <w:r w:rsidR="00685E70">
          <w:rPr>
            <w:rFonts w:ascii="Times New Roman" w:hAnsi="Times New Roman" w:cs="Times New Roman"/>
          </w:rPr>
          <w:t xml:space="preserve"> elevation watershed.  In this study, we</w:t>
        </w:r>
      </w:ins>
      <w:del w:id="132" w:author="Sally Thompson" w:date="2019-03-12T15:20:00Z">
        <w:r w:rsidRPr="00EF599F" w:rsidDel="00685E70">
          <w:rPr>
            <w:rFonts w:ascii="Times New Roman" w:hAnsi="Times New Roman" w:cs="Times New Roman"/>
          </w:rPr>
          <w:delText xml:space="preserve"> to date they are based only on the relatively productive, wet and mid-elevation forests of the Illilouette Creek Basin.  It is unclear whether managed wildfire will produce equally dramatic changes in </w:delText>
        </w:r>
        <w:r w:rsidR="002B1A95" w:rsidRPr="00EF599F" w:rsidDel="00685E70">
          <w:rPr>
            <w:rFonts w:ascii="Times New Roman" w:hAnsi="Times New Roman" w:cs="Times New Roman"/>
          </w:rPr>
          <w:delText xml:space="preserve">forest structure, vegetation composition and associated soil moisture regimes of </w:delText>
        </w:r>
        <w:r w:rsidRPr="00EF599F" w:rsidDel="00685E70">
          <w:rPr>
            <w:rFonts w:ascii="Times New Roman" w:hAnsi="Times New Roman" w:cs="Times New Roman"/>
          </w:rPr>
          <w:delText xml:space="preserve">less productive forest sites, which to date are less studied.  Here we attempt to fill this knowledge gap in the Sugarloaf Creek Basin (SCB) in Sequoia-Kings Canyon National </w:delText>
        </w:r>
        <w:r w:rsidR="002B1A95" w:rsidRPr="00EF599F" w:rsidDel="00685E70">
          <w:rPr>
            <w:rFonts w:ascii="Times New Roman" w:hAnsi="Times New Roman" w:cs="Times New Roman"/>
          </w:rPr>
          <w:delText>P</w:delText>
        </w:r>
        <w:r w:rsidRPr="00EF599F" w:rsidDel="00685E70">
          <w:rPr>
            <w:rFonts w:ascii="Times New Roman" w:hAnsi="Times New Roman" w:cs="Times New Roman"/>
          </w:rPr>
          <w:delText>ark.  We</w:delText>
        </w:r>
      </w:del>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ins w:id="133" w:author="Sally Thompson" w:date="2019-03-12T15:21:00Z">
        <w:r w:rsidR="00685E70">
          <w:rPr>
            <w:rFonts w:ascii="Times New Roman" w:hAnsi="Times New Roman" w:cs="Times New Roman"/>
          </w:rPr>
          <w:t>s</w:t>
        </w:r>
      </w:ins>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ADAAE67" w:rsidR="0065308B" w:rsidRPr="00EF599F" w:rsidRDefault="0065308B" w:rsidP="0065308B">
      <w:pPr>
        <w:pStyle w:val="ListParagraph"/>
        <w:numPr>
          <w:ilvl w:val="0"/>
          <w:numId w:val="1"/>
        </w:numPr>
        <w:spacing w:line="480" w:lineRule="auto"/>
        <w:rPr>
          <w:rFonts w:ascii="Times New Roman" w:hAnsi="Times New Roman" w:cs="Times New Roman"/>
        </w:rPr>
      </w:pPr>
      <w:del w:id="134" w:author="Scott" w:date="2019-03-13T09:56:00Z">
        <w:r w:rsidRPr="00EF599F" w:rsidDel="007D15CE">
          <w:rPr>
            <w:rFonts w:ascii="Times New Roman" w:hAnsi="Times New Roman" w:cs="Times New Roman"/>
          </w:rPr>
          <w:delText>How did</w:delText>
        </w:r>
      </w:del>
      <w:ins w:id="135" w:author="Scott" w:date="2019-03-13T09:56:00Z">
        <w:r w:rsidR="007D15CE">
          <w:rPr>
            <w:rFonts w:ascii="Times New Roman" w:hAnsi="Times New Roman" w:cs="Times New Roman"/>
          </w:rPr>
          <w:t>Has</w:t>
        </w:r>
      </w:ins>
      <w:r w:rsidRPr="00EF599F">
        <w:rPr>
          <w:rFonts w:ascii="Times New Roman" w:hAnsi="Times New Roman" w:cs="Times New Roman"/>
        </w:rPr>
        <w:t xml:space="preserve"> vegetation cover change</w:t>
      </w:r>
      <w:ins w:id="136" w:author="Scott" w:date="2019-03-13T09:56:00Z">
        <w:r w:rsidR="007D15CE">
          <w:rPr>
            <w:rFonts w:ascii="Times New Roman" w:hAnsi="Times New Roman" w:cs="Times New Roman"/>
          </w:rPr>
          <w:t>d</w:t>
        </w:r>
      </w:ins>
      <w:r w:rsidRPr="00EF599F">
        <w:rPr>
          <w:rFonts w:ascii="Times New Roman" w:hAnsi="Times New Roman" w:cs="Times New Roman"/>
        </w:rPr>
        <w:t xml:space="preserve"> in the SCB from 1970-present, and </w:t>
      </w:r>
      <w:ins w:id="137" w:author="Scott" w:date="2019-03-13T09:57:00Z">
        <w:r w:rsidR="007D15CE">
          <w:rPr>
            <w:rFonts w:ascii="Times New Roman" w:hAnsi="Times New Roman" w:cs="Times New Roman"/>
          </w:rPr>
          <w:t xml:space="preserve">if </w:t>
        </w:r>
      </w:ins>
      <w:del w:id="138" w:author="Scott" w:date="2019-03-13T09:57:00Z">
        <w:r w:rsidRPr="00EF599F" w:rsidDel="007D15CE">
          <w:rPr>
            <w:rFonts w:ascii="Times New Roman" w:hAnsi="Times New Roman" w:cs="Times New Roman"/>
          </w:rPr>
          <w:delText xml:space="preserve">how are </w:delText>
        </w:r>
      </w:del>
      <w:r w:rsidRPr="00EF599F">
        <w:rPr>
          <w:rFonts w:ascii="Times New Roman" w:hAnsi="Times New Roman" w:cs="Times New Roman"/>
        </w:rPr>
        <w:t xml:space="preserve">these changes </w:t>
      </w:r>
      <w:ins w:id="139" w:author="Scott" w:date="2019-03-13T09:57:00Z">
        <w:r w:rsidR="007D15CE">
          <w:rPr>
            <w:rFonts w:ascii="Times New Roman" w:hAnsi="Times New Roman" w:cs="Times New Roman"/>
          </w:rPr>
          <w:t xml:space="preserve">are </w:t>
        </w:r>
      </w:ins>
      <w:r w:rsidRPr="00EF599F">
        <w:rPr>
          <w:rFonts w:ascii="Times New Roman" w:hAnsi="Times New Roman" w:cs="Times New Roman"/>
        </w:rPr>
        <w:t>associated with fire?</w:t>
      </w:r>
    </w:p>
    <w:p w14:paraId="743E8CDA" w14:textId="338FA011"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ins w:id="140" w:author="Sally Thompson" w:date="2019-03-12T15:22:00Z">
        <w:r w:rsidR="00685E70">
          <w:rPr>
            <w:rFonts w:ascii="Times New Roman" w:hAnsi="Times New Roman" w:cs="Times New Roman"/>
          </w:rPr>
          <w:t xml:space="preserve">did </w:t>
        </w:r>
      </w:ins>
      <w:r w:rsidRPr="00EF599F">
        <w:rPr>
          <w:rFonts w:ascii="Times New Roman" w:hAnsi="Times New Roman" w:cs="Times New Roman"/>
        </w:rPr>
        <w:t xml:space="preserve">forest composition and structure at the survey plot scale change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4324905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these changes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1CE85FC" w14:textId="1B6E4F95" w:rsidR="007D15CE" w:rsidRPr="007D15CE" w:rsidDel="00590376" w:rsidRDefault="00CC3B93" w:rsidP="00590376">
      <w:pPr>
        <w:spacing w:line="480" w:lineRule="auto"/>
        <w:rPr>
          <w:ins w:id="141" w:author="Scott" w:date="2019-03-13T09:59:00Z"/>
          <w:del w:id="142" w:author="Brandon Collins" w:date="2019-03-13T13:14:00Z"/>
          <w:rFonts w:ascii="Times New Roman" w:hAnsi="Times New Roman" w:cs="Times New Roman"/>
        </w:rPr>
      </w:pPr>
      <w:r w:rsidRPr="00EF599F">
        <w:rPr>
          <w:rFonts w:ascii="Times New Roman" w:hAnsi="Times New Roman" w:cs="Times New Roman"/>
        </w:rPr>
        <w:tab/>
      </w:r>
      <w:bookmarkStart w:id="143" w:name="_Hlk3375439"/>
      <w:r w:rsidR="005D0DF4" w:rsidRPr="00EF599F">
        <w:rPr>
          <w:rFonts w:ascii="Times New Roman" w:hAnsi="Times New Roman" w:cs="Times New Roman"/>
        </w:rPr>
        <w:t xml:space="preserve">The </w:t>
      </w:r>
      <w:del w:id="144" w:author="Brandon Collins" w:date="2019-03-13T13:12:00Z">
        <w:r w:rsidR="005D0DF4" w:rsidRPr="00EF599F" w:rsidDel="00590376">
          <w:rPr>
            <w:rFonts w:ascii="Times New Roman" w:hAnsi="Times New Roman" w:cs="Times New Roman"/>
          </w:rPr>
          <w:delText>Sugarloaf Creek Basin</w:delText>
        </w:r>
      </w:del>
      <w:ins w:id="145" w:author="Brandon Collins" w:date="2019-03-13T13:12:00Z">
        <w:r w:rsidR="00590376">
          <w:rPr>
            <w:rFonts w:ascii="Times New Roman" w:hAnsi="Times New Roman" w:cs="Times New Roman"/>
          </w:rPr>
          <w:t>SCB</w:t>
        </w:r>
      </w:ins>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ins w:id="146" w:author="Brandon Collins" w:date="2019-03-13T13:12:00Z">
        <w:r w:rsidR="00590376">
          <w:rPr>
            <w:rFonts w:ascii="Times New Roman" w:hAnsi="Times New Roman" w:cs="Times New Roman"/>
          </w:rPr>
          <w:t xml:space="preserve"> </w:t>
        </w:r>
        <w:proofErr w:type="spellStart"/>
        <w:r w:rsidR="00590376">
          <w:rPr>
            <w:rFonts w:ascii="Times New Roman" w:hAnsi="Times New Roman" w:cs="Times New Roman"/>
          </w:rPr>
          <w:t>and</w:t>
        </w:r>
      </w:ins>
      <w:del w:id="147" w:author="Brandon Collins" w:date="2019-03-13T13:12:00Z">
        <w:r w:rsidR="00D72422" w:rsidRPr="00EF599F" w:rsidDel="00590376">
          <w:rPr>
            <w:rFonts w:ascii="Times New Roman" w:hAnsi="Times New Roman" w:cs="Times New Roman"/>
          </w:rPr>
          <w:delText>-</w:delText>
        </w:r>
      </w:del>
      <w:r w:rsidR="005D0DF4" w:rsidRPr="00EF599F">
        <w:rPr>
          <w:rFonts w:ascii="Times New Roman" w:hAnsi="Times New Roman" w:cs="Times New Roman"/>
        </w:rPr>
        <w:t>Kings</w:t>
      </w:r>
      <w:proofErr w:type="spellEnd"/>
      <w:r w:rsidR="005D0DF4" w:rsidRPr="00EF599F">
        <w:rPr>
          <w:rFonts w:ascii="Times New Roman" w:hAnsi="Times New Roman" w:cs="Times New Roman"/>
        </w:rPr>
        <w:t xml:space="preserve"> Canyon</w:t>
      </w:r>
      <w:del w:id="148" w:author="Brandon Collins" w:date="2019-03-13T13:12:00Z">
        <w:r w:rsidR="005D0DF4" w:rsidRPr="00EF599F" w:rsidDel="00590376">
          <w:rPr>
            <w:rFonts w:ascii="Times New Roman" w:hAnsi="Times New Roman" w:cs="Times New Roman"/>
          </w:rPr>
          <w:delText xml:space="preserve"> </w:delText>
        </w:r>
        <w:r w:rsidR="00D72422" w:rsidRPr="00EF599F" w:rsidDel="00590376">
          <w:rPr>
            <w:rFonts w:ascii="Times New Roman" w:hAnsi="Times New Roman" w:cs="Times New Roman"/>
          </w:rPr>
          <w:delText>(SEKI)</w:delText>
        </w:r>
      </w:del>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ins w:id="149" w:author="Brandon Collins" w:date="2019-03-13T13:12:00Z">
        <w:r w:rsidR="00590376">
          <w:rPr>
            <w:rFonts w:ascii="Times New Roman" w:hAnsi="Times New Roman" w:cs="Times New Roman"/>
          </w:rPr>
          <w:t>s</w:t>
        </w:r>
      </w:ins>
      <w:r w:rsidR="005D0DF4" w:rsidRPr="00EF599F">
        <w:rPr>
          <w:rFonts w:ascii="Times New Roman" w:hAnsi="Times New Roman" w:cs="Times New Roman"/>
        </w:rPr>
        <w:t>.</w:t>
      </w:r>
      <w:del w:id="150" w:author="Brandon Collins" w:date="2019-03-13T13:09:00Z">
        <w:r w:rsidR="00C40B67" w:rsidRPr="00EF599F" w:rsidDel="00590376">
          <w:rPr>
            <w:rFonts w:ascii="Times New Roman" w:hAnsi="Times New Roman" w:cs="Times New Roman"/>
          </w:rPr>
          <w:delText xml:space="preserve"> </w:delText>
        </w:r>
      </w:del>
      <w:ins w:id="151" w:author="Scott" w:date="2019-03-13T09:59:00Z">
        <w:del w:id="152" w:author="Brandon Collins" w:date="2019-03-13T13:09:00Z">
          <w:r w:rsidR="007D15CE" w:rsidDel="00590376">
            <w:rPr>
              <w:rFonts w:ascii="Times New Roman" w:hAnsi="Times New Roman" w:cs="Times New Roman"/>
            </w:rPr>
            <w:delText xml:space="preserve">In 1968 SEKI changed it fire </w:delText>
          </w:r>
        </w:del>
      </w:ins>
      <w:ins w:id="153" w:author="Scott" w:date="2019-03-13T10:00:00Z">
        <w:del w:id="154" w:author="Brandon Collins" w:date="2019-03-13T13:09:00Z">
          <w:r w:rsidR="007D15CE" w:rsidDel="00590376">
            <w:rPr>
              <w:rFonts w:ascii="Times New Roman" w:hAnsi="Times New Roman" w:cs="Times New Roman"/>
            </w:rPr>
            <w:delText>policy</w:delText>
          </w:r>
        </w:del>
      </w:ins>
      <w:ins w:id="155" w:author="Scott" w:date="2019-03-13T09:59:00Z">
        <w:del w:id="156" w:author="Brandon Collins" w:date="2019-03-13T13:09:00Z">
          <w:r w:rsidR="007D15CE" w:rsidDel="00590376">
            <w:rPr>
              <w:rFonts w:ascii="Times New Roman" w:hAnsi="Times New Roman" w:cs="Times New Roman"/>
            </w:rPr>
            <w:delText xml:space="preserve"> </w:delText>
          </w:r>
        </w:del>
      </w:ins>
      <w:ins w:id="157" w:author="Scott" w:date="2019-03-13T10:00:00Z">
        <w:del w:id="158" w:author="Brandon Collins" w:date="2019-03-13T13:09:00Z">
          <w:r w:rsidR="007D15CE" w:rsidDel="00590376">
            <w:rPr>
              <w:rFonts w:ascii="Times New Roman" w:hAnsi="Times New Roman" w:cs="Times New Roman"/>
            </w:rPr>
            <w:delText xml:space="preserve">and began to use prescribed fires and managed lightning fires to meet ecological goals; previously all fires had been suppressed in </w:delText>
          </w:r>
        </w:del>
      </w:ins>
      <w:ins w:id="159" w:author="Scott" w:date="2019-03-13T10:01:00Z">
        <w:del w:id="160" w:author="Brandon Collins" w:date="2019-03-13T13:09:00Z">
          <w:r w:rsidR="007D15CE" w:rsidDel="00590376">
            <w:rPr>
              <w:rFonts w:ascii="Times New Roman" w:hAnsi="Times New Roman" w:cs="Times New Roman"/>
            </w:rPr>
            <w:delText>SEKI as was done by lands managed by the US Forest Service</w:delText>
          </w:r>
        </w:del>
        <w:del w:id="161" w:author="Brandon Collins" w:date="2019-03-13T13:19:00Z">
          <w:r w:rsidR="007D15CE" w:rsidDel="00590376">
            <w:rPr>
              <w:rFonts w:ascii="Times New Roman" w:hAnsi="Times New Roman" w:cs="Times New Roman"/>
            </w:rPr>
            <w:delText>. V</w:delText>
          </w:r>
        </w:del>
      </w:ins>
      <w:ins w:id="162" w:author="Scott" w:date="2019-03-13T09:59:00Z">
        <w:del w:id="163" w:author="Brandon Collins" w:date="2019-03-13T13:19:00Z">
          <w:r w:rsidR="007D15CE" w:rsidRPr="007D15CE" w:rsidDel="00590376">
            <w:rPr>
              <w:rFonts w:ascii="Times New Roman" w:hAnsi="Times New Roman" w:cs="Times New Roman"/>
            </w:rPr>
            <w:delText xml:space="preserve">egetation in </w:delText>
          </w:r>
        </w:del>
      </w:ins>
      <w:ins w:id="164" w:author="Scott" w:date="2019-03-13T10:01:00Z">
        <w:del w:id="165" w:author="Brandon Collins" w:date="2019-03-13T13:13:00Z">
          <w:r w:rsidR="007D15CE" w:rsidDel="00590376">
            <w:rPr>
              <w:rFonts w:ascii="Times New Roman" w:hAnsi="Times New Roman" w:cs="Times New Roman"/>
            </w:rPr>
            <w:delText>SEKI</w:delText>
          </w:r>
        </w:del>
        <w:del w:id="166" w:author="Brandon Collins" w:date="2019-03-13T13:19:00Z">
          <w:r w:rsidR="007D15CE" w:rsidDel="00590376">
            <w:rPr>
              <w:rFonts w:ascii="Times New Roman" w:hAnsi="Times New Roman" w:cs="Times New Roman"/>
            </w:rPr>
            <w:delText xml:space="preserve"> </w:delText>
          </w:r>
        </w:del>
      </w:ins>
      <w:ins w:id="167" w:author="Scott" w:date="2019-03-13T09:59:00Z">
        <w:del w:id="168" w:author="Brandon Collins" w:date="2019-03-13T13:19:00Z">
          <w:r w:rsidR="007D15CE" w:rsidRPr="007D15CE" w:rsidDel="00590376">
            <w:rPr>
              <w:rFonts w:ascii="Times New Roman" w:hAnsi="Times New Roman" w:cs="Times New Roman"/>
            </w:rPr>
            <w:delText>varies with</w:delText>
          </w:r>
        </w:del>
      </w:ins>
      <w:ins w:id="169" w:author="Scott" w:date="2019-03-13T10:01:00Z">
        <w:del w:id="170" w:author="Brandon Collins" w:date="2019-03-13T13:19:00Z">
          <w:r w:rsidR="007D15CE" w:rsidDel="00590376">
            <w:rPr>
              <w:rFonts w:ascii="Times New Roman" w:hAnsi="Times New Roman" w:cs="Times New Roman"/>
            </w:rPr>
            <w:delText xml:space="preserve"> </w:delText>
          </w:r>
        </w:del>
      </w:ins>
      <w:ins w:id="171" w:author="Scott" w:date="2019-03-13T09:59:00Z">
        <w:del w:id="172" w:author="Brandon Collins" w:date="2019-03-13T13:19:00Z">
          <w:r w:rsidR="007D15CE" w:rsidRPr="007D15CE" w:rsidDel="00590376">
            <w:rPr>
              <w:rFonts w:ascii="Times New Roman" w:hAnsi="Times New Roman" w:cs="Times New Roman"/>
            </w:rPr>
            <w:delText>elevation</w:delText>
          </w:r>
        </w:del>
        <w:del w:id="173" w:author="Brandon Collins" w:date="2019-03-13T13:14:00Z">
          <w:r w:rsidR="007D15CE" w:rsidRPr="007D15CE" w:rsidDel="00590376">
            <w:rPr>
              <w:rFonts w:ascii="Times New Roman" w:hAnsi="Times New Roman" w:cs="Times New Roman"/>
            </w:rPr>
            <w:delText xml:space="preserve">. </w:delText>
          </w:r>
        </w:del>
      </w:ins>
      <w:ins w:id="174" w:author="Scott" w:date="2019-03-13T10:02:00Z">
        <w:del w:id="175" w:author="Brandon Collins" w:date="2019-03-13T13:14:00Z">
          <w:r w:rsidR="007D15CE" w:rsidDel="00590376">
            <w:rPr>
              <w:rFonts w:ascii="Times New Roman" w:hAnsi="Times New Roman" w:cs="Times New Roman"/>
            </w:rPr>
            <w:delText>O</w:delText>
          </w:r>
        </w:del>
      </w:ins>
      <w:ins w:id="176" w:author="Scott" w:date="2019-03-13T09:59:00Z">
        <w:del w:id="177" w:author="Brandon Collins" w:date="2019-03-13T13:14:00Z">
          <w:r w:rsidR="007D15CE" w:rsidRPr="007D15CE" w:rsidDel="00590376">
            <w:rPr>
              <w:rFonts w:ascii="Times New Roman" w:hAnsi="Times New Roman" w:cs="Times New Roman"/>
            </w:rPr>
            <w:delText xml:space="preserve">ak </w:delText>
          </w:r>
        </w:del>
      </w:ins>
      <w:ins w:id="178" w:author="Scott" w:date="2019-03-13T10:01:00Z">
        <w:del w:id="179" w:author="Brandon Collins" w:date="2019-03-13T13:14:00Z">
          <w:r w:rsidR="007D15CE" w:rsidDel="00590376">
            <w:rPr>
              <w:rFonts w:ascii="Times New Roman" w:hAnsi="Times New Roman" w:cs="Times New Roman"/>
            </w:rPr>
            <w:delText>(</w:delText>
          </w:r>
          <w:r w:rsidR="007D15CE" w:rsidRPr="007D15CE" w:rsidDel="00590376">
            <w:rPr>
              <w:rFonts w:ascii="Times New Roman" w:hAnsi="Times New Roman" w:cs="Times New Roman"/>
              <w:i/>
              <w:rPrChange w:id="180" w:author="Scott" w:date="2019-03-13T10:02:00Z">
                <w:rPr>
                  <w:rFonts w:ascii="Times New Roman" w:hAnsi="Times New Roman" w:cs="Times New Roman"/>
                </w:rPr>
              </w:rPrChange>
            </w:rPr>
            <w:delText>Quercus</w:delText>
          </w:r>
          <w:r w:rsidR="007D15CE" w:rsidDel="00590376">
            <w:rPr>
              <w:rFonts w:ascii="Times New Roman" w:hAnsi="Times New Roman" w:cs="Times New Roman"/>
            </w:rPr>
            <w:delText xml:space="preserve"> spp) </w:delText>
          </w:r>
        </w:del>
      </w:ins>
      <w:ins w:id="181" w:author="Scott" w:date="2019-03-13T09:59:00Z">
        <w:del w:id="182" w:author="Brandon Collins" w:date="2019-03-13T13:14:00Z">
          <w:r w:rsidR="007D15CE" w:rsidRPr="007D15CE" w:rsidDel="00590376">
            <w:rPr>
              <w:rFonts w:ascii="Times New Roman" w:hAnsi="Times New Roman" w:cs="Times New Roman"/>
            </w:rPr>
            <w:delText>woodlands and chaparral shrublands</w:delText>
          </w:r>
        </w:del>
      </w:ins>
      <w:ins w:id="183" w:author="Scott" w:date="2019-03-13T10:02:00Z">
        <w:del w:id="184" w:author="Brandon Collins" w:date="2019-03-13T13:14:00Z">
          <w:r w:rsidR="007D15CE" w:rsidDel="00590376">
            <w:rPr>
              <w:rFonts w:ascii="Times New Roman" w:hAnsi="Times New Roman" w:cs="Times New Roman"/>
            </w:rPr>
            <w:delText xml:space="preserve"> </w:delText>
          </w:r>
        </w:del>
      </w:ins>
      <w:ins w:id="185" w:author="Scott" w:date="2019-03-13T09:59:00Z">
        <w:del w:id="186" w:author="Brandon Collins" w:date="2019-03-13T13:14:00Z">
          <w:r w:rsidR="007D15CE" w:rsidRPr="007D15CE" w:rsidDel="00590376">
            <w:rPr>
              <w:rFonts w:ascii="Times New Roman" w:hAnsi="Times New Roman" w:cs="Times New Roman"/>
            </w:rPr>
            <w:delText>dominate lower elevations, with mixed</w:delText>
          </w:r>
        </w:del>
      </w:ins>
      <w:ins w:id="187" w:author="Scott" w:date="2019-03-13T10:02:00Z">
        <w:del w:id="188" w:author="Brandon Collins" w:date="2019-03-13T13:14:00Z">
          <w:r w:rsidR="007D15CE" w:rsidDel="00590376">
            <w:rPr>
              <w:rFonts w:ascii="Times New Roman" w:hAnsi="Times New Roman" w:cs="Times New Roman"/>
            </w:rPr>
            <w:delText xml:space="preserve"> </w:delText>
          </w:r>
        </w:del>
      </w:ins>
      <w:ins w:id="189" w:author="Scott" w:date="2019-03-13T09:59:00Z">
        <w:del w:id="190" w:author="Brandon Collins" w:date="2019-03-13T13:14:00Z">
          <w:r w:rsidR="007D15CE" w:rsidRPr="007D15CE" w:rsidDel="00590376">
            <w:rPr>
              <w:rFonts w:ascii="Times New Roman" w:hAnsi="Times New Roman" w:cs="Times New Roman"/>
            </w:rPr>
            <w:delText>conifer forests dominating the mid-elevations,</w:delText>
          </w:r>
        </w:del>
      </w:ins>
    </w:p>
    <w:p w14:paraId="01FE1148" w14:textId="254FFE2D" w:rsidR="007D15CE" w:rsidRPr="007D15CE" w:rsidDel="00590376" w:rsidRDefault="007D15CE" w:rsidP="006B6F82">
      <w:pPr>
        <w:spacing w:line="480" w:lineRule="auto"/>
        <w:rPr>
          <w:ins w:id="191" w:author="Scott" w:date="2019-03-13T09:59:00Z"/>
          <w:del w:id="192" w:author="Brandon Collins" w:date="2019-03-13T13:16:00Z"/>
          <w:rFonts w:ascii="Times New Roman" w:hAnsi="Times New Roman" w:cs="Times New Roman"/>
        </w:rPr>
      </w:pPr>
      <w:ins w:id="193" w:author="Scott" w:date="2019-03-13T09:59:00Z">
        <w:del w:id="194" w:author="Brandon Collins" w:date="2019-03-13T13:14:00Z">
          <w:r w:rsidRPr="007D15CE" w:rsidDel="00590376">
            <w:rPr>
              <w:rFonts w:ascii="Times New Roman" w:hAnsi="Times New Roman" w:cs="Times New Roman"/>
            </w:rPr>
            <w:delText>and subalpine forests in the high elevation (see</w:delText>
          </w:r>
        </w:del>
      </w:ins>
      <w:ins w:id="195" w:author="Scott" w:date="2019-03-13T10:02:00Z">
        <w:del w:id="196" w:author="Brandon Collins" w:date="2019-03-13T13:14:00Z">
          <w:r w:rsidDel="00590376">
            <w:rPr>
              <w:rFonts w:ascii="Times New Roman" w:hAnsi="Times New Roman" w:cs="Times New Roman"/>
            </w:rPr>
            <w:delText xml:space="preserve"> </w:delText>
          </w:r>
        </w:del>
      </w:ins>
      <w:ins w:id="197" w:author="Scott" w:date="2019-03-13T09:59:00Z">
        <w:del w:id="198" w:author="Brandon Collins" w:date="2019-03-13T13:14:00Z">
          <w:r w:rsidRPr="007D15CE" w:rsidDel="00590376">
            <w:rPr>
              <w:rFonts w:ascii="Times New Roman" w:hAnsi="Times New Roman" w:cs="Times New Roman"/>
            </w:rPr>
            <w:delText xml:space="preserve">for detailed explanations of vegetation: </w:delText>
          </w:r>
        </w:del>
        <w:del w:id="199" w:author="Brandon Collins" w:date="2019-03-13T13:19:00Z">
          <w:r w:rsidRPr="007D15CE" w:rsidDel="00590376">
            <w:rPr>
              <w:rFonts w:ascii="Times New Roman" w:hAnsi="Times New Roman" w:cs="Times New Roman"/>
            </w:rPr>
            <w:delText>Caprio</w:delText>
          </w:r>
        </w:del>
      </w:ins>
    </w:p>
    <w:p w14:paraId="55376915" w14:textId="6C9BDAC2" w:rsidR="007D15CE" w:rsidRPr="007D15CE" w:rsidDel="00590376" w:rsidRDefault="007D15CE" w:rsidP="005D45C6">
      <w:pPr>
        <w:spacing w:line="480" w:lineRule="auto"/>
        <w:rPr>
          <w:ins w:id="200" w:author="Scott" w:date="2019-03-13T09:59:00Z"/>
          <w:del w:id="201" w:author="Brandon Collins" w:date="2019-03-13T13:19:00Z"/>
          <w:rFonts w:ascii="Times New Roman" w:hAnsi="Times New Roman" w:cs="Times New Roman"/>
        </w:rPr>
      </w:pPr>
      <w:ins w:id="202" w:author="Scott" w:date="2019-03-13T09:59:00Z">
        <w:del w:id="203" w:author="Brandon Collins" w:date="2019-03-13T13:19:00Z">
          <w:r w:rsidRPr="007D15CE" w:rsidDel="00590376">
            <w:rPr>
              <w:rFonts w:ascii="Times New Roman" w:hAnsi="Times New Roman" w:cs="Times New Roman"/>
            </w:rPr>
            <w:delText>and Graber 2000).</w:delText>
          </w:r>
        </w:del>
      </w:ins>
      <w:ins w:id="204" w:author="Scott" w:date="2019-03-13T10:02:00Z">
        <w:del w:id="205" w:author="Brandon Collins" w:date="2019-03-13T13:19:00Z">
          <w:r w:rsidDel="00590376">
            <w:rPr>
              <w:rFonts w:ascii="Times New Roman" w:hAnsi="Times New Roman" w:cs="Times New Roman"/>
            </w:rPr>
            <w:delText xml:space="preserve"> </w:delText>
          </w:r>
        </w:del>
      </w:ins>
      <w:ins w:id="206" w:author="Scott" w:date="2019-03-13T09:59:00Z">
        <w:del w:id="207" w:author="Brandon Collins" w:date="2019-03-13T13:19:00Z">
          <w:r w:rsidRPr="007D15CE" w:rsidDel="00590376">
            <w:rPr>
              <w:rFonts w:ascii="Times New Roman" w:hAnsi="Times New Roman" w:cs="Times New Roman"/>
            </w:rPr>
            <w:delText>The dominant forest types found in Sugarloaf Creek basins are Jeffrey</w:delText>
          </w:r>
        </w:del>
      </w:ins>
    </w:p>
    <w:p w14:paraId="76845023" w14:textId="39A68138" w:rsidR="007D15CE" w:rsidRPr="007D15CE" w:rsidDel="00590376" w:rsidRDefault="007D15CE" w:rsidP="005D45C6">
      <w:pPr>
        <w:spacing w:line="480" w:lineRule="auto"/>
        <w:rPr>
          <w:ins w:id="208" w:author="Scott" w:date="2019-03-13T09:59:00Z"/>
          <w:del w:id="209" w:author="Brandon Collins" w:date="2019-03-13T13:19:00Z"/>
          <w:rFonts w:ascii="Times New Roman" w:hAnsi="Times New Roman" w:cs="Times New Roman"/>
          <w:i/>
          <w:rPrChange w:id="210" w:author="Scott" w:date="2019-03-13T10:03:00Z">
            <w:rPr>
              <w:ins w:id="211" w:author="Scott" w:date="2019-03-13T09:59:00Z"/>
              <w:del w:id="212" w:author="Brandon Collins" w:date="2019-03-13T13:19:00Z"/>
              <w:rFonts w:ascii="Times New Roman" w:hAnsi="Times New Roman" w:cs="Times New Roman"/>
            </w:rPr>
          </w:rPrChange>
        </w:rPr>
      </w:pPr>
      <w:ins w:id="213" w:author="Scott" w:date="2019-03-13T09:59:00Z">
        <w:del w:id="214" w:author="Brandon Collins" w:date="2019-03-13T13:19:00Z">
          <w:r w:rsidRPr="007D15CE" w:rsidDel="00590376">
            <w:rPr>
              <w:rFonts w:ascii="Times New Roman" w:hAnsi="Times New Roman" w:cs="Times New Roman"/>
            </w:rPr>
            <w:delText>pine (</w:delText>
          </w:r>
          <w:r w:rsidRPr="007D15CE" w:rsidDel="00590376">
            <w:rPr>
              <w:rFonts w:ascii="Times New Roman" w:hAnsi="Times New Roman" w:cs="Times New Roman"/>
              <w:i/>
              <w:rPrChange w:id="215" w:author="Scott" w:date="2019-03-13T10:02:00Z">
                <w:rPr>
                  <w:rFonts w:ascii="Times New Roman" w:hAnsi="Times New Roman" w:cs="Times New Roman"/>
                </w:rPr>
              </w:rPrChange>
            </w:rPr>
            <w:delText>Pinus jeffreyi</w:delText>
          </w:r>
          <w:r w:rsidRPr="007D15CE" w:rsidDel="00590376">
            <w:rPr>
              <w:rFonts w:ascii="Times New Roman" w:hAnsi="Times New Roman" w:cs="Times New Roman"/>
            </w:rPr>
            <w:delText>), lodgepole pine (</w:delText>
          </w:r>
          <w:r w:rsidRPr="007D15CE" w:rsidDel="00590376">
            <w:rPr>
              <w:rFonts w:ascii="Times New Roman" w:hAnsi="Times New Roman" w:cs="Times New Roman"/>
              <w:i/>
              <w:rPrChange w:id="216" w:author="Scott" w:date="2019-03-13T10:03:00Z">
                <w:rPr>
                  <w:rFonts w:ascii="Times New Roman" w:hAnsi="Times New Roman" w:cs="Times New Roman"/>
                </w:rPr>
              </w:rPrChange>
            </w:rPr>
            <w:delText>Pinus contorta</w:delText>
          </w:r>
          <w:r w:rsidRPr="007D15CE" w:rsidDel="00590376">
            <w:rPr>
              <w:rFonts w:ascii="Times New Roman" w:hAnsi="Times New Roman" w:cs="Times New Roman"/>
            </w:rPr>
            <w:delText>),</w:delText>
          </w:r>
        </w:del>
      </w:ins>
      <w:ins w:id="217" w:author="Scott" w:date="2019-03-13T10:03:00Z">
        <w:del w:id="218" w:author="Brandon Collins" w:date="2019-03-13T13:19:00Z">
          <w:r w:rsidDel="00590376">
            <w:rPr>
              <w:rFonts w:ascii="Times New Roman" w:hAnsi="Times New Roman" w:cs="Times New Roman"/>
            </w:rPr>
            <w:delText xml:space="preserve"> </w:delText>
          </w:r>
        </w:del>
      </w:ins>
      <w:ins w:id="219" w:author="Scott" w:date="2019-03-13T09:59:00Z">
        <w:del w:id="220" w:author="Brandon Collins" w:date="2019-03-13T13:19:00Z">
          <w:r w:rsidRPr="007D15CE" w:rsidDel="00590376">
            <w:rPr>
              <w:rFonts w:ascii="Times New Roman" w:hAnsi="Times New Roman" w:cs="Times New Roman"/>
            </w:rPr>
            <w:delText>white fir (</w:delText>
          </w:r>
          <w:r w:rsidRPr="007D15CE" w:rsidDel="00590376">
            <w:rPr>
              <w:rFonts w:ascii="Times New Roman" w:hAnsi="Times New Roman" w:cs="Times New Roman"/>
              <w:i/>
              <w:rPrChange w:id="221" w:author="Scott" w:date="2019-03-13T10:03:00Z">
                <w:rPr>
                  <w:rFonts w:ascii="Times New Roman" w:hAnsi="Times New Roman" w:cs="Times New Roman"/>
                </w:rPr>
              </w:rPrChange>
            </w:rPr>
            <w:delText>Abies concolor</w:delText>
          </w:r>
          <w:r w:rsidRPr="007D15CE" w:rsidDel="00590376">
            <w:rPr>
              <w:rFonts w:ascii="Times New Roman" w:hAnsi="Times New Roman" w:cs="Times New Roman"/>
            </w:rPr>
            <w:delText>), red fir (</w:delText>
          </w:r>
          <w:r w:rsidRPr="007D15CE" w:rsidDel="00590376">
            <w:rPr>
              <w:rFonts w:ascii="Times New Roman" w:hAnsi="Times New Roman" w:cs="Times New Roman"/>
              <w:i/>
              <w:rPrChange w:id="222" w:author="Scott" w:date="2019-03-13T10:03:00Z">
                <w:rPr>
                  <w:rFonts w:ascii="Times New Roman" w:hAnsi="Times New Roman" w:cs="Times New Roman"/>
                </w:rPr>
              </w:rPrChange>
            </w:rPr>
            <w:delText>Abies</w:delText>
          </w:r>
        </w:del>
      </w:ins>
    </w:p>
    <w:p w14:paraId="571FDC6B" w14:textId="597AD02D" w:rsidR="00D72422" w:rsidRPr="00EF599F" w:rsidDel="001276AC" w:rsidRDefault="007D15CE" w:rsidP="00590376">
      <w:pPr>
        <w:spacing w:line="480" w:lineRule="auto"/>
        <w:rPr>
          <w:del w:id="223" w:author="Brandon Collins" w:date="2019-03-13T14:35:00Z"/>
          <w:rFonts w:ascii="Times New Roman" w:hAnsi="Times New Roman" w:cs="Times New Roman"/>
        </w:rPr>
        <w:pPrChange w:id="224" w:author="Brandon Collins" w:date="2019-03-13T13:19:00Z">
          <w:pPr>
            <w:spacing w:line="480" w:lineRule="auto"/>
            <w:ind w:firstLine="720"/>
          </w:pPr>
        </w:pPrChange>
      </w:pPr>
      <w:ins w:id="225" w:author="Scott" w:date="2019-03-13T09:59:00Z">
        <w:del w:id="226" w:author="Brandon Collins" w:date="2019-03-13T13:19:00Z">
          <w:r w:rsidRPr="007D15CE" w:rsidDel="00590376">
            <w:rPr>
              <w:rFonts w:ascii="Times New Roman" w:hAnsi="Times New Roman" w:cs="Times New Roman"/>
              <w:i/>
              <w:rPrChange w:id="227" w:author="Scott" w:date="2019-03-13T10:03:00Z">
                <w:rPr>
                  <w:rFonts w:ascii="Times New Roman" w:hAnsi="Times New Roman" w:cs="Times New Roman"/>
                </w:rPr>
              </w:rPrChange>
            </w:rPr>
            <w:delText>magnifica</w:delText>
          </w:r>
          <w:r w:rsidRPr="007D15CE" w:rsidDel="00590376">
            <w:rPr>
              <w:rFonts w:ascii="Times New Roman" w:hAnsi="Times New Roman" w:cs="Times New Roman"/>
            </w:rPr>
            <w:delText>), and are interspersed with meadows</w:delText>
          </w:r>
        </w:del>
      </w:ins>
      <w:ins w:id="228" w:author="Scott" w:date="2019-03-13T10:03:00Z">
        <w:del w:id="229" w:author="Brandon Collins" w:date="2019-03-13T13:19:00Z">
          <w:r w:rsidDel="00590376">
            <w:rPr>
              <w:rFonts w:ascii="Times New Roman" w:hAnsi="Times New Roman" w:cs="Times New Roman"/>
            </w:rPr>
            <w:delText xml:space="preserve"> </w:delText>
          </w:r>
        </w:del>
      </w:ins>
      <w:ins w:id="230" w:author="Scott" w:date="2019-03-13T09:59:00Z">
        <w:del w:id="231" w:author="Brandon Collins" w:date="2019-03-13T13:19:00Z">
          <w:r w:rsidRPr="007D15CE" w:rsidDel="00590376">
            <w:rPr>
              <w:rFonts w:ascii="Times New Roman" w:hAnsi="Times New Roman" w:cs="Times New Roman"/>
            </w:rPr>
            <w:delText>and shrublands.</w:delText>
          </w:r>
        </w:del>
      </w:ins>
      <w:del w:id="232" w:author="Brandon Collins" w:date="2019-03-13T13:19:00Z">
        <w:r w:rsidR="00D72422" w:rsidRPr="00EF599F" w:rsidDel="00590376">
          <w:rPr>
            <w:rFonts w:ascii="Times New Roman" w:hAnsi="Times New Roman" w:cs="Times New Roman"/>
          </w:rPr>
          <w:delText xml:space="preserve">Overview of </w:delText>
        </w:r>
        <w:r w:rsidR="003C5CCB" w:rsidDel="00590376">
          <w:rPr>
            <w:rFonts w:ascii="Times New Roman" w:hAnsi="Times New Roman" w:cs="Times New Roman"/>
          </w:rPr>
          <w:delText xml:space="preserve">history, </w:delText>
        </w:r>
        <w:r w:rsidR="00D72422" w:rsidRPr="00EF599F" w:rsidDel="00590376">
          <w:rPr>
            <w:rFonts w:ascii="Times New Roman" w:hAnsi="Times New Roman" w:cs="Times New Roman"/>
          </w:rPr>
          <w:delText>ecology and forest composition of the watershed</w:delText>
        </w:r>
      </w:del>
      <w:ins w:id="233" w:author="Brandon Collins" w:date="2019-03-13T13:19:00Z">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34"/>
        <w:r w:rsidR="00590376" w:rsidRPr="00590376">
          <w:rPr>
            <w:rFonts w:ascii="Times New Roman" w:hAnsi="Times New Roman" w:cs="Times New Roman"/>
          </w:rPr>
          <w:t>Stephenson 1998, Caprio and Graber 2000</w:t>
        </w:r>
        <w:commentRangeEnd w:id="234"/>
        <w:r w:rsidR="00590376">
          <w:rPr>
            <w:rStyle w:val="CommentReference"/>
          </w:rPr>
          <w:commentReference w:id="234"/>
        </w:r>
        <w:r w:rsidR="00590376" w:rsidRPr="00590376">
          <w:rPr>
            <w:rFonts w:ascii="Times New Roman" w:hAnsi="Times New Roman" w:cs="Times New Roman"/>
          </w:rPr>
          <w:t>). The dominant tree species found in SCB are Jeffrey pine (</w:t>
        </w:r>
        <w:r w:rsidR="00590376" w:rsidRPr="00590376">
          <w:rPr>
            <w:rFonts w:ascii="Times New Roman" w:hAnsi="Times New Roman" w:cs="Times New Roman"/>
            <w:i/>
            <w:rPrChange w:id="235" w:author="Brandon Collins" w:date="2019-03-13T13:21:00Z">
              <w:rPr>
                <w:rFonts w:ascii="Times New Roman" w:hAnsi="Times New Roman" w:cs="Times New Roman"/>
              </w:rPr>
            </w:rPrChange>
          </w:rPr>
          <w:t>Pinus jeffreyi</w:t>
        </w:r>
        <w:r w:rsidR="00590376" w:rsidRPr="00590376">
          <w:rPr>
            <w:rFonts w:ascii="Times New Roman" w:hAnsi="Times New Roman" w:cs="Times New Roman"/>
          </w:rPr>
          <w:t>), lodgepole pine (</w:t>
        </w:r>
        <w:r w:rsidR="00590376" w:rsidRPr="00590376">
          <w:rPr>
            <w:rFonts w:ascii="Times New Roman" w:hAnsi="Times New Roman" w:cs="Times New Roman"/>
            <w:i/>
            <w:rPrChange w:id="236" w:author="Brandon Collins" w:date="2019-03-13T13:21:00Z">
              <w:rPr>
                <w:rFonts w:ascii="Times New Roman" w:hAnsi="Times New Roman" w:cs="Times New Roman"/>
              </w:rPr>
            </w:rPrChange>
          </w:rPr>
          <w:t>Pinus contorta</w:t>
        </w:r>
        <w:r w:rsidR="00590376" w:rsidRPr="00590376">
          <w:rPr>
            <w:rFonts w:ascii="Times New Roman" w:hAnsi="Times New Roman" w:cs="Times New Roman"/>
          </w:rPr>
          <w:t>), white fir (</w:t>
        </w:r>
        <w:r w:rsidR="00590376" w:rsidRPr="00590376">
          <w:rPr>
            <w:rFonts w:ascii="Times New Roman" w:hAnsi="Times New Roman" w:cs="Times New Roman"/>
            <w:i/>
            <w:rPrChange w:id="237" w:author="Brandon Collins" w:date="2019-03-13T13:21:00Z">
              <w:rPr>
                <w:rFonts w:ascii="Times New Roman" w:hAnsi="Times New Roman" w:cs="Times New Roman"/>
              </w:rPr>
            </w:rPrChange>
          </w:rPr>
          <w:t>Abies concolor</w:t>
        </w:r>
        <w:r w:rsidR="00590376" w:rsidRPr="00590376">
          <w:rPr>
            <w:rFonts w:ascii="Times New Roman" w:hAnsi="Times New Roman" w:cs="Times New Roman"/>
          </w:rPr>
          <w:t>), red fir (</w:t>
        </w:r>
        <w:r w:rsidR="00590376" w:rsidRPr="00590376">
          <w:rPr>
            <w:rFonts w:ascii="Times New Roman" w:hAnsi="Times New Roman" w:cs="Times New Roman"/>
            <w:i/>
            <w:rPrChange w:id="238" w:author="Brandon Collins" w:date="2019-03-13T13:21:00Z">
              <w:rPr>
                <w:rFonts w:ascii="Times New Roman" w:hAnsi="Times New Roman" w:cs="Times New Roman"/>
              </w:rPr>
            </w:rPrChange>
          </w:rPr>
          <w:t>Abies magnifica</w:t>
        </w:r>
        <w:r w:rsidR="00590376" w:rsidRPr="00590376">
          <w:rPr>
            <w:rFonts w:ascii="Times New Roman" w:hAnsi="Times New Roman" w:cs="Times New Roman"/>
          </w:rPr>
          <w:t xml:space="preserve">), and are interspersed with meadows and shrublands. </w:t>
        </w:r>
      </w:ins>
      <w:ins w:id="239" w:author="Brandon Collins" w:date="2019-03-13T14:21:00Z">
        <w:r w:rsidR="001276AC">
          <w:rPr>
            <w:rFonts w:ascii="Times New Roman" w:hAnsi="Times New Roman" w:cs="Times New Roman"/>
          </w:rPr>
          <w:t xml:space="preserve">Based on tree ring </w:t>
        </w:r>
      </w:ins>
      <w:ins w:id="240" w:author="Brandon Collins" w:date="2019-03-13T14:26:00Z">
        <w:r w:rsidR="001276AC">
          <w:rPr>
            <w:rFonts w:ascii="Times New Roman" w:hAnsi="Times New Roman" w:cs="Times New Roman"/>
          </w:rPr>
          <w:t>reconstructions</w:t>
        </w:r>
      </w:ins>
      <w:ins w:id="241" w:author="Brandon Collins" w:date="2019-03-13T14:35:00Z">
        <w:r w:rsidR="001276AC">
          <w:rPr>
            <w:rFonts w:ascii="Times New Roman" w:hAnsi="Times New Roman" w:cs="Times New Roman"/>
          </w:rPr>
          <w:t>,</w:t>
        </w:r>
      </w:ins>
      <w:ins w:id="242" w:author="Brandon Collins" w:date="2019-03-13T14:21:00Z">
        <w:r w:rsidR="001276AC">
          <w:rPr>
            <w:rFonts w:ascii="Times New Roman" w:hAnsi="Times New Roman" w:cs="Times New Roman"/>
          </w:rPr>
          <w:t xml:space="preserve"> f</w:t>
        </w:r>
      </w:ins>
      <w:ins w:id="243" w:author="Brandon Collins" w:date="2019-03-13T14:19:00Z">
        <w:r w:rsidR="001276AC">
          <w:rPr>
            <w:rFonts w:ascii="Times New Roman" w:hAnsi="Times New Roman" w:cs="Times New Roman"/>
          </w:rPr>
          <w:t>ire was common in th</w:t>
        </w:r>
      </w:ins>
      <w:ins w:id="244" w:author="Brandon Collins" w:date="2019-03-13T14:20:00Z">
        <w:r w:rsidR="001276AC">
          <w:rPr>
            <w:rFonts w:ascii="Times New Roman" w:hAnsi="Times New Roman" w:cs="Times New Roman"/>
          </w:rPr>
          <w:t xml:space="preserve">is area prior to </w:t>
        </w:r>
      </w:ins>
      <w:ins w:id="245" w:author="Brandon Collins" w:date="2019-03-13T14:21:00Z">
        <w:r w:rsidR="001276AC">
          <w:rPr>
            <w:rFonts w:ascii="Times New Roman" w:hAnsi="Times New Roman" w:cs="Times New Roman"/>
          </w:rPr>
          <w:t xml:space="preserve">1900; with a mean </w:t>
        </w:r>
      </w:ins>
      <w:ins w:id="246" w:author="Brandon Collins" w:date="2019-03-13T14:22:00Z">
        <w:r w:rsidR="001276AC">
          <w:rPr>
            <w:rFonts w:ascii="Times New Roman" w:hAnsi="Times New Roman" w:cs="Times New Roman"/>
          </w:rPr>
          <w:t>fire interval of 9 years</w:t>
        </w:r>
      </w:ins>
      <w:ins w:id="247" w:author="Brandon Collins" w:date="2019-03-13T14:26:00Z">
        <w:r w:rsidR="001276AC">
          <w:rPr>
            <w:rFonts w:ascii="Times New Roman" w:hAnsi="Times New Roman" w:cs="Times New Roman"/>
          </w:rPr>
          <w:t xml:space="preserve"> for the period 1700-1900 (</w:t>
        </w:r>
        <w:commentRangeStart w:id="248"/>
        <w:r w:rsidR="001276AC">
          <w:rPr>
            <w:rFonts w:ascii="Times New Roman" w:hAnsi="Times New Roman" w:cs="Times New Roman"/>
          </w:rPr>
          <w:t>Collins and Stephens 2007</w:t>
        </w:r>
      </w:ins>
      <w:commentRangeEnd w:id="248"/>
      <w:ins w:id="249" w:author="Brandon Collins" w:date="2019-03-13T14:28:00Z">
        <w:r w:rsidR="001276AC">
          <w:rPr>
            <w:rStyle w:val="CommentReference"/>
          </w:rPr>
          <w:commentReference w:id="248"/>
        </w:r>
      </w:ins>
      <w:ins w:id="250" w:author="Brandon Collins" w:date="2019-03-13T14:26:00Z">
        <w:r w:rsidR="001276AC">
          <w:rPr>
            <w:rFonts w:ascii="Times New Roman" w:hAnsi="Times New Roman" w:cs="Times New Roman"/>
          </w:rPr>
          <w:t xml:space="preserve">). </w:t>
        </w:r>
      </w:ins>
      <w:ins w:id="251" w:author="Brandon Collins" w:date="2019-03-13T14:31:00Z">
        <w:r w:rsidR="001276AC">
          <w:rPr>
            <w:rFonts w:ascii="Times New Roman" w:hAnsi="Times New Roman" w:cs="Times New Roman"/>
          </w:rPr>
          <w:t>Fire suppression</w:t>
        </w:r>
      </w:ins>
      <w:ins w:id="252" w:author="Brandon Collins" w:date="2019-03-13T14:32:00Z">
        <w:r w:rsidR="001276AC">
          <w:rPr>
            <w:rFonts w:ascii="Times New Roman" w:hAnsi="Times New Roman" w:cs="Times New Roman"/>
          </w:rPr>
          <w:t xml:space="preserve"> appears to have manifested in SCB shortly after 1900</w:t>
        </w:r>
      </w:ins>
      <w:ins w:id="253" w:author="Brandon Collins" w:date="2019-03-13T14:33:00Z">
        <w:r w:rsidR="001276AC">
          <w:rPr>
            <w:rFonts w:ascii="Times New Roman" w:hAnsi="Times New Roman" w:cs="Times New Roman"/>
          </w:rPr>
          <w:t xml:space="preserve">, resulting in an anomalously </w:t>
        </w:r>
      </w:ins>
      <w:ins w:id="254" w:author="Brandon Collins" w:date="2019-03-13T14:34:00Z">
        <w:r w:rsidR="001276AC">
          <w:rPr>
            <w:rFonts w:ascii="Times New Roman" w:hAnsi="Times New Roman" w:cs="Times New Roman"/>
          </w:rPr>
          <w:t>long fire free period lasting though the early 1970’s</w:t>
        </w:r>
      </w:ins>
      <w:ins w:id="255" w:author="Brandon Collins" w:date="2019-03-13T14:30:00Z">
        <w:r w:rsidR="001276AC">
          <w:rPr>
            <w:rFonts w:ascii="Times New Roman" w:hAnsi="Times New Roman" w:cs="Times New Roman"/>
          </w:rPr>
          <w:t xml:space="preserve"> </w:t>
        </w:r>
      </w:ins>
      <w:ins w:id="256" w:author="Brandon Collins" w:date="2019-03-13T14:33:00Z">
        <w:r w:rsidR="001276AC">
          <w:rPr>
            <w:rFonts w:ascii="Times New Roman" w:hAnsi="Times New Roman" w:cs="Times New Roman"/>
          </w:rPr>
          <w:t>(Collins and Stephen</w:t>
        </w:r>
      </w:ins>
      <w:ins w:id="257" w:author="Brandon Collins" w:date="2019-03-13T14:35:00Z">
        <w:r w:rsidR="001276AC">
          <w:rPr>
            <w:rFonts w:ascii="Times New Roman" w:hAnsi="Times New Roman" w:cs="Times New Roman"/>
          </w:rPr>
          <w:t>s</w:t>
        </w:r>
      </w:ins>
      <w:ins w:id="258" w:author="Brandon Collins" w:date="2019-03-13T14:34:00Z">
        <w:r w:rsidR="001276AC">
          <w:rPr>
            <w:rFonts w:ascii="Times New Roman" w:hAnsi="Times New Roman" w:cs="Times New Roman"/>
          </w:rPr>
          <w:t xml:space="preserve"> 2007). </w:t>
        </w:r>
      </w:ins>
      <w:ins w:id="259" w:author="Brandon Collins" w:date="2019-03-13T13:19:00Z">
        <w:r w:rsidR="00590376" w:rsidRPr="00590376">
          <w:rPr>
            <w:rFonts w:ascii="Times New Roman" w:hAnsi="Times New Roman" w:cs="Times New Roman"/>
          </w:rPr>
          <w:t xml:space="preserve">In 1968 </w:t>
        </w:r>
      </w:ins>
      <w:ins w:id="260" w:author="Brandon Collins" w:date="2019-03-13T13:21:00Z">
        <w:r w:rsidR="00590376">
          <w:rPr>
            <w:rFonts w:ascii="Times New Roman" w:hAnsi="Times New Roman" w:cs="Times New Roman"/>
          </w:rPr>
          <w:t xml:space="preserve">the </w:t>
        </w:r>
      </w:ins>
      <w:ins w:id="261" w:author="Brandon Collins" w:date="2019-03-13T13:22:00Z">
        <w:r w:rsidR="00590376">
          <w:rPr>
            <w:rFonts w:ascii="Times New Roman" w:hAnsi="Times New Roman" w:cs="Times New Roman"/>
          </w:rPr>
          <w:t>National Park Service</w:t>
        </w:r>
      </w:ins>
      <w:ins w:id="262" w:author="Brandon Collins" w:date="2019-03-13T13:19:00Z">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ins>
      <w:ins w:id="263" w:author="Brandon Collins" w:date="2019-03-13T13:22:00Z">
        <w:r w:rsidR="00590376">
          <w:rPr>
            <w:rFonts w:ascii="Times New Roman" w:hAnsi="Times New Roman" w:cs="Times New Roman"/>
          </w:rPr>
          <w:t xml:space="preserve"> (</w:t>
        </w:r>
      </w:ins>
      <w:commentRangeStart w:id="264"/>
      <w:ins w:id="265" w:author="Brandon Collins" w:date="2019-03-13T13:23:00Z">
        <w:r w:rsidR="00590376">
          <w:rPr>
            <w:rFonts w:ascii="Times New Roman" w:hAnsi="Times New Roman" w:cs="Times New Roman"/>
          </w:rPr>
          <w:t>van Wagtendonk 2007</w:t>
        </w:r>
        <w:commentRangeEnd w:id="264"/>
        <w:r w:rsidR="00590376">
          <w:rPr>
            <w:rStyle w:val="CommentReference"/>
          </w:rPr>
          <w:commentReference w:id="264"/>
        </w:r>
        <w:r w:rsidR="00590376">
          <w:rPr>
            <w:rFonts w:ascii="Times New Roman" w:hAnsi="Times New Roman" w:cs="Times New Roman"/>
          </w:rPr>
          <w:t>)</w:t>
        </w:r>
      </w:ins>
      <w:ins w:id="266" w:author="Brandon Collins" w:date="2019-03-13T13:19:00Z">
        <w:r w:rsidR="00590376" w:rsidRPr="00590376">
          <w:rPr>
            <w:rFonts w:ascii="Times New Roman" w:hAnsi="Times New Roman" w:cs="Times New Roman"/>
          </w:rPr>
          <w:t>. The first notable fire i</w:t>
        </w:r>
      </w:ins>
      <w:ins w:id="267" w:author="Brandon Collins" w:date="2019-03-13T13:23:00Z">
        <w:r w:rsidR="00590376">
          <w:rPr>
            <w:rFonts w:ascii="Times New Roman" w:hAnsi="Times New Roman" w:cs="Times New Roman"/>
          </w:rPr>
          <w:t xml:space="preserve">n </w:t>
        </w:r>
      </w:ins>
      <w:ins w:id="268" w:author="Brandon Collins" w:date="2019-03-13T13:24:00Z">
        <w:r w:rsidR="00590376">
          <w:rPr>
            <w:rFonts w:ascii="Times New Roman" w:hAnsi="Times New Roman" w:cs="Times New Roman"/>
          </w:rPr>
          <w:t xml:space="preserve">SCB </w:t>
        </w:r>
      </w:ins>
      <w:ins w:id="269" w:author="Brandon Collins" w:date="2019-03-13T13:27:00Z">
        <w:r w:rsidR="006B6F82">
          <w:rPr>
            <w:rFonts w:ascii="Times New Roman" w:hAnsi="Times New Roman" w:cs="Times New Roman"/>
          </w:rPr>
          <w:t>un</w:t>
        </w:r>
      </w:ins>
      <w:ins w:id="270" w:author="Brandon Collins" w:date="2019-03-13T13:28:00Z">
        <w:r w:rsidR="006B6F82">
          <w:rPr>
            <w:rFonts w:ascii="Times New Roman" w:hAnsi="Times New Roman" w:cs="Times New Roman"/>
          </w:rPr>
          <w:t xml:space="preserve">der this policy </w:t>
        </w:r>
        <w:r w:rsidR="006B6F82">
          <w:rPr>
            <w:rFonts w:ascii="Times New Roman" w:hAnsi="Times New Roman" w:cs="Times New Roman"/>
          </w:rPr>
          <w:lastRenderedPageBreak/>
          <w:t>was the Ball Dome Fire in 1971, which burned nearly 100 ha.</w:t>
        </w:r>
      </w:ins>
      <w:ins w:id="271" w:author="Brandon Collins" w:date="2019-03-13T13:11:00Z">
        <w:r w:rsidR="00590376">
          <w:rPr>
            <w:rFonts w:ascii="Times New Roman" w:hAnsi="Times New Roman" w:cs="Times New Roman"/>
          </w:rPr>
          <w:t xml:space="preserve"> </w:t>
        </w:r>
      </w:ins>
      <w:bookmarkEnd w:id="143"/>
      <w:ins w:id="272" w:author="Brandon Collins" w:date="2019-03-13T13:32:00Z">
        <w:r w:rsidR="006B6F82">
          <w:rPr>
            <w:rFonts w:ascii="Times New Roman" w:hAnsi="Times New Roman" w:cs="Times New Roman"/>
          </w:rPr>
          <w:t>Since then, nine other fires over 4</w:t>
        </w:r>
      </w:ins>
      <w:ins w:id="273" w:author="Brandon Collins" w:date="2019-03-13T13:33:00Z">
        <w:r w:rsidR="006B6F82">
          <w:rPr>
            <w:rFonts w:ascii="Times New Roman" w:hAnsi="Times New Roman" w:cs="Times New Roman"/>
          </w:rPr>
          <w:t xml:space="preserve">0 ha in size burned in SCB, the </w:t>
        </w:r>
      </w:ins>
      <w:ins w:id="274" w:author="Brandon Collins" w:date="2019-03-13T13:35:00Z">
        <w:r w:rsidR="006B6F82">
          <w:rPr>
            <w:rFonts w:ascii="Times New Roman" w:hAnsi="Times New Roman" w:cs="Times New Roman"/>
          </w:rPr>
          <w:t>largest of which was over 4000 ha</w:t>
        </w:r>
      </w:ins>
      <w:ins w:id="275" w:author="Brandon Collins" w:date="2019-03-13T13:36:00Z">
        <w:r w:rsidR="006B6F82">
          <w:rPr>
            <w:rFonts w:ascii="Times New Roman" w:hAnsi="Times New Roman" w:cs="Times New Roman"/>
          </w:rPr>
          <w:t xml:space="preserve"> (Ferguson Fire, 1977)</w:t>
        </w:r>
      </w:ins>
      <w:ins w:id="276" w:author="Brandon Collins" w:date="2019-03-13T13:35:00Z">
        <w:r w:rsidR="006B6F82">
          <w:rPr>
            <w:rFonts w:ascii="Times New Roman" w:hAnsi="Times New Roman" w:cs="Times New Roman"/>
          </w:rPr>
          <w:t>; however</w:t>
        </w:r>
      </w:ins>
      <w:ins w:id="277" w:author="Brandon Collins" w:date="2019-03-13T13:36:00Z">
        <w:r w:rsidR="006B6F82">
          <w:rPr>
            <w:rFonts w:ascii="Times New Roman" w:hAnsi="Times New Roman" w:cs="Times New Roman"/>
          </w:rPr>
          <w:t>, only 1600 ha of this actually burned in SCB.</w:t>
        </w:r>
      </w:ins>
      <w:ins w:id="278" w:author="Brandon Collins" w:date="2019-03-13T13:44:00Z">
        <w:r w:rsidR="009D2804">
          <w:rPr>
            <w:rFonts w:ascii="Times New Roman" w:hAnsi="Times New Roman" w:cs="Times New Roman"/>
          </w:rPr>
          <w:t xml:space="preserve"> Fire perimeter</w:t>
        </w:r>
      </w:ins>
      <w:ins w:id="279" w:author="Brandon Collins" w:date="2019-03-13T13:50:00Z">
        <w:r w:rsidR="00287B3C">
          <w:rPr>
            <w:rFonts w:ascii="Times New Roman" w:hAnsi="Times New Roman" w:cs="Times New Roman"/>
          </w:rPr>
          <w:t>s</w:t>
        </w:r>
      </w:ins>
      <w:ins w:id="280" w:author="Brandon Collins" w:date="2019-03-13T13:44:00Z">
        <w:r w:rsidR="009D2804">
          <w:rPr>
            <w:rFonts w:ascii="Times New Roman" w:hAnsi="Times New Roman" w:cs="Times New Roman"/>
          </w:rPr>
          <w:t xml:space="preserve"> were obtained from a statewide database maintained by the California De</w:t>
        </w:r>
      </w:ins>
      <w:ins w:id="281" w:author="Brandon Collins" w:date="2019-03-13T13:45:00Z">
        <w:r w:rsidR="009D2804">
          <w:rPr>
            <w:rFonts w:ascii="Times New Roman" w:hAnsi="Times New Roman" w:cs="Times New Roman"/>
          </w:rPr>
          <w:t>partment of Forestry and Fire Protection (</w:t>
        </w:r>
        <w:commentRangeStart w:id="282"/>
        <w:r w:rsidR="009D2804">
          <w:rPr>
            <w:rFonts w:ascii="Times New Roman" w:hAnsi="Times New Roman" w:cs="Times New Roman"/>
          </w:rPr>
          <w:t>FRAP 201</w:t>
        </w:r>
      </w:ins>
      <w:ins w:id="283" w:author="Brandon Collins" w:date="2019-03-13T13:48:00Z">
        <w:r w:rsidR="00287B3C">
          <w:rPr>
            <w:rFonts w:ascii="Times New Roman" w:hAnsi="Times New Roman" w:cs="Times New Roman"/>
          </w:rPr>
          <w:t>7</w:t>
        </w:r>
        <w:commentRangeEnd w:id="282"/>
        <w:r w:rsidR="00287B3C">
          <w:rPr>
            <w:rStyle w:val="CommentReference"/>
          </w:rPr>
          <w:commentReference w:id="282"/>
        </w:r>
        <w:r w:rsidR="00287B3C">
          <w:rPr>
            <w:rFonts w:ascii="Times New Roman" w:hAnsi="Times New Roman" w:cs="Times New Roman"/>
          </w:rPr>
          <w:t>)</w:t>
        </w:r>
      </w:ins>
      <w:ins w:id="284" w:author="Brandon Collins" w:date="2019-03-13T13:49:00Z">
        <w:r w:rsidR="00287B3C">
          <w:rPr>
            <w:rFonts w:ascii="Times New Roman" w:hAnsi="Times New Roman" w:cs="Times New Roman"/>
          </w:rPr>
          <w:t>. These perimeters were corroborated with those maintained by park staff (personal communication, A. Caprio, Se</w:t>
        </w:r>
      </w:ins>
      <w:ins w:id="285" w:author="Brandon Collins" w:date="2019-03-13T13:50:00Z">
        <w:r w:rsidR="00287B3C">
          <w:rPr>
            <w:rFonts w:ascii="Times New Roman" w:hAnsi="Times New Roman" w:cs="Times New Roman"/>
          </w:rPr>
          <w:t>quoia and Kings Canyon National Park)</w:t>
        </w:r>
      </w:ins>
    </w:p>
    <w:p w14:paraId="2824D756" w14:textId="2F815233" w:rsidR="00685E70" w:rsidDel="005D45C6" w:rsidRDefault="0091423C" w:rsidP="007D15CE">
      <w:pPr>
        <w:spacing w:line="480" w:lineRule="auto"/>
        <w:rPr>
          <w:ins w:id="286" w:author="Sally Thompson" w:date="2019-03-12T15:22:00Z"/>
          <w:del w:id="287" w:author="Brandon Collins" w:date="2019-03-13T13:38:00Z"/>
          <w:rFonts w:ascii="Times New Roman" w:hAnsi="Times New Roman" w:cs="Times New Roman"/>
          <w:color w:val="000000" w:themeColor="text1"/>
        </w:rPr>
      </w:pPr>
      <w:del w:id="288" w:author="Brandon Collins" w:date="2019-03-13T13:29:00Z">
        <w:r w:rsidRPr="00EF599F" w:rsidDel="006B6F82">
          <w:rPr>
            <w:rFonts w:ascii="Times New Roman" w:hAnsi="Times New Roman" w:cs="Times New Roman"/>
          </w:rPr>
          <w:delText>Paragraph on history of managed fire in the watershed, with information about where contemporary fire perimeters come from.</w:delText>
        </w:r>
        <w:r w:rsidRPr="00EF599F" w:rsidDel="006B6F82">
          <w:rPr>
            <w:rStyle w:val="CommentReference"/>
            <w:rFonts w:ascii="Times New Roman" w:hAnsi="Times New Roman" w:cs="Times New Roman"/>
          </w:rPr>
          <w:delText xml:space="preserve"> </w:delText>
        </w:r>
      </w:del>
      <w:del w:id="289" w:author="Brandon Collins" w:date="2019-03-13T13:38:00Z">
        <w:r w:rsidRPr="00EF599F" w:rsidDel="005D45C6">
          <w:rPr>
            <w:rFonts w:ascii="Times New Roman" w:hAnsi="Times New Roman" w:cs="Times New Roman"/>
            <w:color w:val="000000" w:themeColor="text1"/>
          </w:rPr>
          <w:delText xml:space="preserve"> </w:delText>
        </w:r>
      </w:del>
    </w:p>
    <w:p w14:paraId="7AF8D5E2" w14:textId="21E65F10" w:rsidR="0091423C" w:rsidRPr="00EF599F" w:rsidRDefault="006C255B" w:rsidP="001276AC">
      <w:pPr>
        <w:spacing w:line="480" w:lineRule="auto"/>
        <w:rPr>
          <w:rFonts w:ascii="Times New Roman" w:hAnsi="Times New Roman" w:cs="Times New Roman"/>
        </w:rPr>
        <w:pPrChange w:id="290" w:author="Brandon Collins" w:date="2019-03-13T14:35:00Z">
          <w:pPr>
            <w:spacing w:line="480" w:lineRule="auto"/>
            <w:ind w:firstLine="720"/>
          </w:pPr>
        </w:pPrChange>
      </w:pPr>
      <w:del w:id="291" w:author="Brandon Collins" w:date="2019-03-13T13:38:00Z">
        <w:r w:rsidDel="005D45C6">
          <w:rPr>
            <w:rFonts w:ascii="Times New Roman" w:hAnsi="Times New Roman" w:cs="Times New Roman"/>
            <w:color w:val="000000" w:themeColor="text1"/>
          </w:rPr>
          <w:delText xml:space="preserve">18 separate fires with spatial information available have burned in the watershed </w:delText>
        </w:r>
      </w:del>
      <w:ins w:id="292" w:author="Sally Thompson" w:date="2019-03-12T15:23:00Z">
        <w:del w:id="293" w:author="Brandon Collins" w:date="2019-03-13T13:38:00Z">
          <w:r w:rsidR="00685E70" w:rsidDel="005D45C6">
            <w:rPr>
              <w:rFonts w:ascii="Times New Roman" w:hAnsi="Times New Roman" w:cs="Times New Roman"/>
              <w:color w:val="000000" w:themeColor="text1"/>
            </w:rPr>
            <w:delText xml:space="preserve">SCB </w:delText>
          </w:r>
        </w:del>
      </w:ins>
      <w:del w:id="294" w:author="Brandon Collins" w:date="2019-03-13T13:38:00Z">
        <w:r w:rsidDel="005D45C6">
          <w:rPr>
            <w:rFonts w:ascii="Times New Roman" w:hAnsi="Times New Roman" w:cs="Times New Roman"/>
            <w:color w:val="000000" w:themeColor="text1"/>
          </w:rPr>
          <w:delText>between 1952 and 2006</w:delText>
        </w:r>
      </w:del>
      <w:r>
        <w:rPr>
          <w:rFonts w:ascii="Times New Roman" w:hAnsi="Times New Roman" w:cs="Times New Roman"/>
          <w:color w:val="000000" w:themeColor="text1"/>
        </w:rPr>
        <w:t>. Because our historical imagery dates to 1973 (see below), we removed</w:t>
      </w:r>
      <w:ins w:id="295" w:author="Brandon Collins" w:date="2019-03-13T13:44:00Z">
        <w:r w:rsidR="009D2804">
          <w:rPr>
            <w:rFonts w:ascii="Times New Roman" w:hAnsi="Times New Roman" w:cs="Times New Roman"/>
            <w:color w:val="000000" w:themeColor="text1"/>
          </w:rPr>
          <w:t xml:space="preserve"> at total of 131</w:t>
        </w:r>
      </w:ins>
      <w:ins w:id="296" w:author="Brandon Collins" w:date="2019-03-13T13:52:00Z">
        <w:r w:rsidR="00B05579">
          <w:rPr>
            <w:rFonts w:ascii="Times New Roman" w:hAnsi="Times New Roman" w:cs="Times New Roman"/>
            <w:color w:val="000000" w:themeColor="text1"/>
          </w:rPr>
          <w:t xml:space="preserve"> </w:t>
        </w:r>
      </w:ins>
      <w:ins w:id="297" w:author="Brandon Collins" w:date="2019-03-13T13:51:00Z">
        <w:r w:rsidR="00287B3C">
          <w:rPr>
            <w:rFonts w:ascii="Times New Roman" w:hAnsi="Times New Roman" w:cs="Times New Roman"/>
            <w:color w:val="000000" w:themeColor="text1"/>
          </w:rPr>
          <w:t>ha from the analysis area</w:t>
        </w:r>
      </w:ins>
      <w:ins w:id="298" w:author="Brandon Collins" w:date="2019-03-13T13:52:00Z">
        <w:r w:rsidR="00B05579">
          <w:rPr>
            <w:rFonts w:ascii="Times New Roman" w:hAnsi="Times New Roman" w:cs="Times New Roman"/>
            <w:color w:val="000000" w:themeColor="text1"/>
          </w:rPr>
          <w:t xml:space="preserve"> because it</w:t>
        </w:r>
      </w:ins>
      <w:del w:id="299" w:author="Brandon Collins" w:date="2019-03-13T13:51:00Z">
        <w:r w:rsidDel="00287B3C">
          <w:rPr>
            <w:rFonts w:ascii="Times New Roman" w:hAnsi="Times New Roman" w:cs="Times New Roman"/>
            <w:color w:val="000000" w:themeColor="text1"/>
          </w:rPr>
          <w:delText xml:space="preserve"> four fires that</w:delText>
        </w:r>
      </w:del>
      <w:r>
        <w:rPr>
          <w:rFonts w:ascii="Times New Roman" w:hAnsi="Times New Roman" w:cs="Times New Roman"/>
          <w:color w:val="000000" w:themeColor="text1"/>
        </w:rPr>
        <w:t xml:space="preserve"> burned prior to 1973 </w:t>
      </w:r>
      <w:del w:id="300" w:author="Brandon Collins" w:date="2019-03-13T13:43:00Z">
        <w:r w:rsidDel="009D2804">
          <w:rPr>
            <w:rFonts w:ascii="Times New Roman" w:hAnsi="Times New Roman" w:cs="Times New Roman"/>
            <w:color w:val="000000" w:themeColor="text1"/>
          </w:rPr>
          <w:delText>from our analysis (from 1952 [</w:delText>
        </w:r>
      </w:del>
      <w:ins w:id="301" w:author="Sally Thompson" w:date="2019-03-12T15:23:00Z">
        <w:del w:id="302" w:author="Brandon Collins" w:date="2019-03-13T13:42:00Z">
          <w:r w:rsidR="00685E70" w:rsidDel="009D2804">
            <w:rPr>
              <w:rFonts w:ascii="Times New Roman" w:hAnsi="Times New Roman" w:cs="Times New Roman"/>
              <w:color w:val="000000" w:themeColor="text1"/>
            </w:rPr>
            <w:delText>0.1km</w:delText>
          </w:r>
          <w:r w:rsidR="00685E70" w:rsidRPr="00685E70" w:rsidDel="009D2804">
            <w:rPr>
              <w:rFonts w:ascii="Times New Roman" w:hAnsi="Times New Roman" w:cs="Times New Roman"/>
              <w:color w:val="000000" w:themeColor="text1"/>
              <w:vertAlign w:val="superscript"/>
              <w:rPrChange w:id="303" w:author="Sally Thompson" w:date="2019-03-12T15:23:00Z">
                <w:rPr>
                  <w:rFonts w:ascii="Times New Roman" w:hAnsi="Times New Roman" w:cs="Times New Roman"/>
                  <w:color w:val="000000" w:themeColor="text1"/>
                </w:rPr>
              </w:rPrChange>
            </w:rPr>
            <w:delText>2</w:delText>
          </w:r>
        </w:del>
      </w:ins>
      <w:del w:id="304" w:author="Brandon Collins" w:date="2019-03-13T13:42:00Z">
        <w:r w:rsidDel="009D2804">
          <w:rPr>
            <w:rFonts w:ascii="Times New Roman" w:hAnsi="Times New Roman" w:cs="Times New Roman"/>
            <w:color w:val="000000" w:themeColor="text1"/>
          </w:rPr>
          <w:delText>28 ac</w:delText>
        </w:r>
      </w:del>
      <w:del w:id="305" w:author="Brandon Collins" w:date="2019-03-13T13:43:00Z">
        <w:r w:rsidDel="009D2804">
          <w:rPr>
            <w:rFonts w:ascii="Times New Roman" w:hAnsi="Times New Roman" w:cs="Times New Roman"/>
            <w:color w:val="000000" w:themeColor="text1"/>
          </w:rPr>
          <w:delText>], 1964 [</w:delText>
        </w:r>
      </w:del>
      <w:ins w:id="306" w:author="Sally Thompson" w:date="2019-03-12T15:24:00Z">
        <w:del w:id="307" w:author="Brandon Collins" w:date="2019-03-13T13:42:00Z">
          <w:r w:rsidR="00685E70" w:rsidDel="009D2804">
            <w:rPr>
              <w:rFonts w:ascii="Times New Roman" w:hAnsi="Times New Roman" w:cs="Times New Roman"/>
              <w:color w:val="000000" w:themeColor="text1"/>
            </w:rPr>
            <w:delText>0.1km</w:delText>
          </w:r>
          <w:r w:rsidR="00685E70" w:rsidRPr="00ED516A" w:rsidDel="009D2804">
            <w:rPr>
              <w:rFonts w:ascii="Times New Roman" w:hAnsi="Times New Roman" w:cs="Times New Roman"/>
              <w:color w:val="000000" w:themeColor="text1"/>
              <w:vertAlign w:val="superscript"/>
            </w:rPr>
            <w:delText>2</w:delText>
          </w:r>
        </w:del>
      </w:ins>
      <w:del w:id="308" w:author="Brandon Collins" w:date="2019-03-13T13:42:00Z">
        <w:r w:rsidDel="009D2804">
          <w:rPr>
            <w:rFonts w:ascii="Times New Roman" w:hAnsi="Times New Roman" w:cs="Times New Roman"/>
            <w:color w:val="000000" w:themeColor="text1"/>
          </w:rPr>
          <w:delText>29 ac</w:delText>
        </w:r>
      </w:del>
      <w:del w:id="309" w:author="Brandon Collins" w:date="2019-03-13T13:43:00Z">
        <w:r w:rsidDel="009D2804">
          <w:rPr>
            <w:rFonts w:ascii="Times New Roman" w:hAnsi="Times New Roman" w:cs="Times New Roman"/>
            <w:color w:val="000000" w:themeColor="text1"/>
          </w:rPr>
          <w:delText>], and 1971 [</w:delText>
        </w:r>
      </w:del>
      <w:del w:id="310" w:author="Brandon Collins" w:date="2019-03-13T13:41:00Z">
        <w:r w:rsidDel="009D2804">
          <w:rPr>
            <w:rFonts w:ascii="Times New Roman" w:hAnsi="Times New Roman" w:cs="Times New Roman"/>
            <w:color w:val="000000" w:themeColor="text1"/>
          </w:rPr>
          <w:delText xml:space="preserve">140 </w:delText>
        </w:r>
      </w:del>
      <w:ins w:id="311" w:author="Sally Thompson" w:date="2019-03-12T15:24:00Z">
        <w:del w:id="312" w:author="Brandon Collins" w:date="2019-03-13T13:41:00Z">
          <w:r w:rsidR="00685E70" w:rsidDel="009D2804">
            <w:rPr>
              <w:rFonts w:ascii="Times New Roman" w:hAnsi="Times New Roman" w:cs="Times New Roman"/>
              <w:color w:val="000000" w:themeColor="text1"/>
            </w:rPr>
            <w:delText>0.6 km</w:delText>
          </w:r>
          <w:r w:rsidR="00685E70" w:rsidRPr="00685E70" w:rsidDel="009D2804">
            <w:rPr>
              <w:rFonts w:ascii="Times New Roman" w:hAnsi="Times New Roman" w:cs="Times New Roman"/>
              <w:color w:val="000000" w:themeColor="text1"/>
              <w:vertAlign w:val="superscript"/>
              <w:rPrChange w:id="313" w:author="Sally Thompson" w:date="2019-03-12T15:24:00Z">
                <w:rPr>
                  <w:rFonts w:ascii="Times New Roman" w:hAnsi="Times New Roman" w:cs="Times New Roman"/>
                  <w:color w:val="000000" w:themeColor="text1"/>
                </w:rPr>
              </w:rPrChange>
            </w:rPr>
            <w:delText>2</w:delText>
          </w:r>
        </w:del>
      </w:ins>
      <w:del w:id="314" w:author="Brandon Collins" w:date="2019-03-13T13:41:00Z">
        <w:r w:rsidDel="009D2804">
          <w:rPr>
            <w:rFonts w:ascii="Times New Roman" w:hAnsi="Times New Roman" w:cs="Times New Roman"/>
            <w:color w:val="000000" w:themeColor="text1"/>
          </w:rPr>
          <w:delText>ac</w:delText>
        </w:r>
      </w:del>
      <w:del w:id="315" w:author="Brandon Collins" w:date="2019-03-13T13:43:00Z">
        <w:r w:rsidDel="009D2804">
          <w:rPr>
            <w:rFonts w:ascii="Times New Roman" w:hAnsi="Times New Roman" w:cs="Times New Roman"/>
            <w:color w:val="000000" w:themeColor="text1"/>
          </w:rPr>
          <w:delText>] and 1972 [</w:delText>
        </w:r>
      </w:del>
      <w:ins w:id="316" w:author="Sally Thompson" w:date="2019-03-12T15:24:00Z">
        <w:del w:id="317" w:author="Brandon Collins" w:date="2019-03-13T13:41:00Z">
          <w:r w:rsidR="00685E70" w:rsidDel="009D2804">
            <w:rPr>
              <w:rFonts w:ascii="Times New Roman" w:hAnsi="Times New Roman" w:cs="Times New Roman"/>
              <w:color w:val="000000" w:themeColor="text1"/>
            </w:rPr>
            <w:delText>0.1km</w:delText>
          </w:r>
          <w:r w:rsidR="00685E70" w:rsidRPr="00ED516A" w:rsidDel="009D2804">
            <w:rPr>
              <w:rFonts w:ascii="Times New Roman" w:hAnsi="Times New Roman" w:cs="Times New Roman"/>
              <w:color w:val="000000" w:themeColor="text1"/>
              <w:vertAlign w:val="superscript"/>
            </w:rPr>
            <w:delText>2</w:delText>
          </w:r>
        </w:del>
      </w:ins>
      <w:del w:id="318" w:author="Brandon Collins" w:date="2019-03-13T13:41:00Z">
        <w:r w:rsidDel="009D2804">
          <w:rPr>
            <w:rFonts w:ascii="Times New Roman" w:hAnsi="Times New Roman" w:cs="Times New Roman"/>
            <w:color w:val="000000" w:themeColor="text1"/>
          </w:rPr>
          <w:delText>30 ac</w:delText>
        </w:r>
      </w:del>
      <w:r>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del w:id="319" w:author="Sally Thompson" w:date="2019-03-12T15:24:00Z">
        <w:r w:rsidDel="00685E70">
          <w:rPr>
            <w:rFonts w:ascii="Times New Roman" w:hAnsi="Times New Roman" w:cs="Times New Roman"/>
            <w:color w:val="000000" w:themeColor="text1"/>
          </w:rPr>
          <w:delText>10 ac</w:delText>
        </w:r>
      </w:del>
      <w:ins w:id="320" w:author="Sally Thompson" w:date="2019-03-12T15:24:00Z">
        <w:r w:rsidR="00685E70">
          <w:rPr>
            <w:rFonts w:ascii="Times New Roman" w:hAnsi="Times New Roman" w:cs="Times New Roman"/>
            <w:color w:val="000000" w:themeColor="text1"/>
          </w:rPr>
          <w:t>0.05km</w:t>
        </w:r>
        <w:r w:rsidR="00685E70" w:rsidRPr="00685E70">
          <w:rPr>
            <w:rFonts w:ascii="Times New Roman" w:hAnsi="Times New Roman" w:cs="Times New Roman"/>
            <w:color w:val="000000" w:themeColor="text1"/>
            <w:vertAlign w:val="superscript"/>
            <w:rPrChange w:id="321" w:author="Sally Thompson" w:date="2019-03-12T15:24:00Z">
              <w:rPr>
                <w:rFonts w:ascii="Times New Roman" w:hAnsi="Times New Roman" w:cs="Times New Roman"/>
                <w:color w:val="000000" w:themeColor="text1"/>
              </w:rPr>
            </w:rPrChange>
          </w:rPr>
          <w:t>2</w:t>
        </w:r>
      </w:ins>
      <w:r>
        <w:rPr>
          <w:rFonts w:ascii="Times New Roman" w:hAnsi="Times New Roman" w:cs="Times New Roman"/>
          <w:color w:val="000000" w:themeColor="text1"/>
        </w:rPr>
        <w:t xml:space="preserve"> and </w:t>
      </w:r>
      <w:del w:id="322" w:author="Sally Thompson" w:date="2019-03-12T15:25:00Z">
        <w:r w:rsidR="000D3D8F" w:rsidDel="00685E70">
          <w:rPr>
            <w:rFonts w:ascii="Times New Roman" w:hAnsi="Times New Roman" w:cs="Times New Roman"/>
            <w:color w:val="000000" w:themeColor="text1"/>
          </w:rPr>
          <w:delText xml:space="preserve">were </w:delText>
        </w:r>
      </w:del>
      <w:r w:rsidR="000D3D8F">
        <w:rPr>
          <w:rFonts w:ascii="Times New Roman" w:hAnsi="Times New Roman" w:cs="Times New Roman"/>
          <w:color w:val="000000" w:themeColor="text1"/>
        </w:rPr>
        <w:t xml:space="preserve">on the margins of the watershed (not shown in Figure 1). </w:t>
      </w:r>
      <w:del w:id="323" w:author="Brandon Collins" w:date="2019-03-13T13:55:00Z">
        <w:r w:rsidR="000D3D8F" w:rsidDel="00652E3A">
          <w:rPr>
            <w:rFonts w:ascii="Times New Roman" w:hAnsi="Times New Roman" w:cs="Times New Roman"/>
            <w:color w:val="000000" w:themeColor="text1"/>
          </w:rPr>
          <w:delText xml:space="preserve">Of the 12 fires included for analysis, </w:delText>
        </w:r>
        <w:r w:rsidR="00B1671A" w:rsidDel="00652E3A">
          <w:rPr>
            <w:rFonts w:ascii="Times New Roman" w:hAnsi="Times New Roman" w:cs="Times New Roman"/>
            <w:color w:val="000000" w:themeColor="text1"/>
          </w:rPr>
          <w:delText xml:space="preserve">the mean fire size was 2038 </w:delText>
        </w:r>
      </w:del>
      <w:ins w:id="324" w:author="Sally Thompson" w:date="2019-03-12T15:25:00Z">
        <w:del w:id="325" w:author="Brandon Collins" w:date="2019-03-13T13:55:00Z">
          <w:r w:rsidR="00685E70" w:rsidDel="00652E3A">
            <w:rPr>
              <w:rFonts w:ascii="Times New Roman" w:hAnsi="Times New Roman" w:cs="Times New Roman"/>
              <w:color w:val="000000" w:themeColor="text1"/>
            </w:rPr>
            <w:delText>8.25km</w:delText>
          </w:r>
          <w:r w:rsidR="00685E70" w:rsidRPr="00685E70" w:rsidDel="00652E3A">
            <w:rPr>
              <w:rFonts w:ascii="Times New Roman" w:hAnsi="Times New Roman" w:cs="Times New Roman"/>
              <w:color w:val="000000" w:themeColor="text1"/>
              <w:vertAlign w:val="superscript"/>
              <w:rPrChange w:id="326" w:author="Sally Thompson" w:date="2019-03-12T15:25:00Z">
                <w:rPr>
                  <w:rFonts w:ascii="Times New Roman" w:hAnsi="Times New Roman" w:cs="Times New Roman"/>
                  <w:color w:val="000000" w:themeColor="text1"/>
                </w:rPr>
              </w:rPrChange>
            </w:rPr>
            <w:delText>2</w:delText>
          </w:r>
        </w:del>
      </w:ins>
      <w:del w:id="327" w:author="Brandon Collins" w:date="2019-03-13T13:55:00Z">
        <w:r w:rsidR="00B1671A" w:rsidDel="00652E3A">
          <w:rPr>
            <w:rFonts w:ascii="Times New Roman" w:hAnsi="Times New Roman" w:cs="Times New Roman"/>
            <w:color w:val="000000" w:themeColor="text1"/>
          </w:rPr>
          <w:delText xml:space="preserve">ac. </w:delText>
        </w:r>
        <w:r w:rsidR="00A44A40" w:rsidDel="00652E3A">
          <w:rPr>
            <w:rFonts w:ascii="Times New Roman" w:hAnsi="Times New Roman" w:cs="Times New Roman"/>
            <w:color w:val="000000" w:themeColor="text1"/>
          </w:rPr>
          <w:delText>The first large fire in the modern record, the South Sentinel Fire, occurred in 1973 and burned 2,679</w:delText>
        </w:r>
      </w:del>
      <w:ins w:id="328" w:author="Sally Thompson" w:date="2019-03-12T15:25:00Z">
        <w:del w:id="329" w:author="Brandon Collins" w:date="2019-03-13T13:55:00Z">
          <w:r w:rsidR="00685E70" w:rsidDel="00652E3A">
            <w:rPr>
              <w:rFonts w:ascii="Times New Roman" w:hAnsi="Times New Roman" w:cs="Times New Roman"/>
              <w:color w:val="000000" w:themeColor="text1"/>
            </w:rPr>
            <w:delText>10.8</w:delText>
          </w:r>
        </w:del>
      </w:ins>
      <w:del w:id="330" w:author="Brandon Collins" w:date="2019-03-13T13:55:00Z">
        <w:r w:rsidR="00A44A40" w:rsidDel="00652E3A">
          <w:rPr>
            <w:rFonts w:ascii="Times New Roman" w:hAnsi="Times New Roman" w:cs="Times New Roman"/>
            <w:color w:val="000000" w:themeColor="text1"/>
          </w:rPr>
          <w:delText xml:space="preserve"> </w:delText>
        </w:r>
      </w:del>
      <w:ins w:id="331" w:author="Sally Thompson" w:date="2019-03-12T15:25:00Z">
        <w:del w:id="332" w:author="Brandon Collins" w:date="2019-03-13T13:55:00Z">
          <w:r w:rsidR="00685E70" w:rsidDel="00652E3A">
            <w:rPr>
              <w:rFonts w:ascii="Times New Roman" w:hAnsi="Times New Roman" w:cs="Times New Roman"/>
              <w:color w:val="000000" w:themeColor="text1"/>
            </w:rPr>
            <w:delText>km</w:delText>
          </w:r>
          <w:r w:rsidR="00685E70" w:rsidRPr="00685E70" w:rsidDel="00652E3A">
            <w:rPr>
              <w:rFonts w:ascii="Times New Roman" w:hAnsi="Times New Roman" w:cs="Times New Roman"/>
              <w:color w:val="000000" w:themeColor="text1"/>
              <w:vertAlign w:val="superscript"/>
              <w:rPrChange w:id="333" w:author="Sally Thompson" w:date="2019-03-12T15:25:00Z">
                <w:rPr>
                  <w:rFonts w:ascii="Times New Roman" w:hAnsi="Times New Roman" w:cs="Times New Roman"/>
                  <w:color w:val="000000" w:themeColor="text1"/>
                </w:rPr>
              </w:rPrChange>
            </w:rPr>
            <w:delText>2</w:delText>
          </w:r>
        </w:del>
      </w:ins>
      <w:del w:id="334" w:author="Brandon Collins" w:date="2019-03-13T13:55:00Z">
        <w:r w:rsidR="00A44A40" w:rsidDel="00652E3A">
          <w:rPr>
            <w:rFonts w:ascii="Times New Roman" w:hAnsi="Times New Roman" w:cs="Times New Roman"/>
            <w:color w:val="000000" w:themeColor="text1"/>
          </w:rPr>
          <w:delText>ac.</w:delText>
        </w:r>
      </w:del>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335"/>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commentRangeEnd w:id="335"/>
      <w:r w:rsidR="00685E70">
        <w:rPr>
          <w:rStyle w:val="CommentReference"/>
          <w:i w:val="0"/>
          <w:iCs w:val="0"/>
          <w:color w:val="auto"/>
        </w:rPr>
        <w:commentReference w:id="335"/>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26AF2A49"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del w:id="336" w:author="Sally Thompson" w:date="2019-03-12T15:32:00Z">
        <w:r w:rsidR="00140558" w:rsidRPr="00EF599F" w:rsidDel="00C15EAF">
          <w:rPr>
            <w:rFonts w:ascii="Times New Roman" w:hAnsi="Times New Roman" w:cs="Times New Roman"/>
          </w:rPr>
          <w:delText xml:space="preserve">operated </w:delText>
        </w:r>
      </w:del>
      <w:ins w:id="337" w:author="Sally Thompson" w:date="2019-03-12T15:32:00Z">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ins>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ins w:id="338" w:author="Scott" w:date="2019-03-13T10:05:00Z">
        <w:r w:rsidR="00C423A8">
          <w:rPr>
            <w:rFonts w:ascii="Times New Roman" w:hAnsi="Times New Roman" w:cs="Times New Roman"/>
          </w:rPr>
          <w:t>,</w:t>
        </w:r>
      </w:ins>
      <w:r w:rsidR="00140558" w:rsidRPr="00EF599F">
        <w:rPr>
          <w:rFonts w:ascii="Times New Roman" w:hAnsi="Times New Roman" w:cs="Times New Roman"/>
        </w:rPr>
        <w:t xml:space="preserve"> respectively. </w:t>
      </w:r>
    </w:p>
    <w:p w14:paraId="1710F8FB" w14:textId="4C0D60C0" w:rsidR="00D72422" w:rsidRPr="00EF599F" w:rsidRDefault="008B2E36" w:rsidP="00D72422">
      <w:pPr>
        <w:spacing w:line="480" w:lineRule="auto"/>
        <w:ind w:firstLine="720"/>
        <w:rPr>
          <w:rFonts w:ascii="Times New Roman" w:hAnsi="Times New Roman" w:cs="Times New Roman"/>
          <w:color w:val="000000" w:themeColor="text1"/>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339"/>
      <w:r>
        <w:rPr>
          <w:rFonts w:ascii="Times New Roman" w:hAnsi="Times New Roman" w:cs="Times New Roman"/>
        </w:rPr>
        <w:t>comparably-sized basins</w:t>
      </w:r>
      <w:commentRangeEnd w:id="339"/>
      <w:r>
        <w:rPr>
          <w:rStyle w:val="CommentReference"/>
        </w:rPr>
        <w:commentReference w:id="339"/>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340"/>
      <w:r>
        <w:rPr>
          <w:rFonts w:ascii="Times New Roman" w:hAnsi="Times New Roman" w:cs="Times New Roman"/>
        </w:rPr>
        <w:t xml:space="preserve">2100 </w:t>
      </w:r>
      <w:commentRangeEnd w:id="340"/>
      <w:r w:rsidR="00C15EAF">
        <w:rPr>
          <w:rStyle w:val="CommentReference"/>
        </w:rPr>
        <w:commentReference w:id="340"/>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341"/>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341"/>
      <w:r w:rsidR="003B7241" w:rsidRPr="00EF599F">
        <w:rPr>
          <w:rStyle w:val="CommentReference"/>
          <w:rFonts w:ascii="Times New Roman" w:hAnsi="Times New Roman" w:cs="Times New Roman"/>
        </w:rPr>
        <w:commentReference w:id="341"/>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ins w:id="342" w:author="Scott" w:date="2019-03-13T10:05:00Z">
        <w:r w:rsidR="00C423A8">
          <w:rPr>
            <w:rFonts w:ascii="Times New Roman" w:hAnsi="Times New Roman" w:cs="Times New Roman"/>
            <w:color w:val="000000" w:themeColor="text1"/>
          </w:rPr>
          <w:t xml:space="preserve"> </w:t>
        </w:r>
      </w:ins>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6743847E"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ins w:id="343" w:author="Scott" w:date="2019-03-13T10:05:00Z">
        <w:r w:rsidR="00C423A8">
          <w:rPr>
            <w:rFonts w:ascii="Times New Roman" w:hAnsi="Times New Roman" w:cs="Times New Roman"/>
          </w:rPr>
          <w:t>,</w:t>
        </w:r>
      </w:ins>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w:t>
      </w:r>
      <w:r w:rsidRPr="00EF599F">
        <w:rPr>
          <w:rFonts w:ascii="Times New Roman" w:hAnsi="Times New Roman" w:cs="Times New Roman"/>
        </w:rPr>
        <w:lastRenderedPageBreak/>
        <w:t xml:space="preserve">represented by the 2014 National Agriculture Imagery Program (NAIP). The 1973 images were orthorectified using ERDAS IMAGINE software, using approximately </w:t>
      </w:r>
      <w:r w:rsidRPr="00EF599F">
        <w:rPr>
          <w:rFonts w:ascii="Times New Roman" w:hAnsi="Times New Roman" w:cs="Times New Roman"/>
          <w:highlight w:val="yellow"/>
        </w:rPr>
        <w:t>#</w:t>
      </w:r>
      <w:r w:rsidRPr="00EF599F">
        <w:rPr>
          <w:rFonts w:ascii="Times New Roman" w:hAnsi="Times New Roman" w:cs="Times New Roman"/>
        </w:rPr>
        <w:t xml:space="preserve"> control points. The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 was used to classify the images.  Following classification, the 1973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were mosaicked together in ArcGIS, as were the 2014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00DD0ECE" w:rsidR="008E6BFC" w:rsidRPr="00EF599F" w:rsidRDefault="008E6BFC" w:rsidP="0091423C">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w:t>
      </w:r>
      <w:r w:rsidRPr="00EF599F">
        <w:rPr>
          <w:rFonts w:ascii="Times New Roman" w:hAnsi="Times New Roman" w:cs="Times New Roman"/>
        </w:rPr>
        <w:lastRenderedPageBreak/>
        <w:t xml:space="preserve">categories (including pixels that remained the same). </w:t>
      </w:r>
      <w:commentRangeStart w:id="344"/>
      <w:commentRangeStart w:id="345"/>
      <w:r w:rsidRPr="00EF599F">
        <w:rPr>
          <w:rFonts w:ascii="Times New Roman" w:hAnsi="Times New Roman" w:cs="Times New Roman"/>
        </w:rPr>
        <w:t>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344"/>
      <w:r w:rsidRPr="00EF599F">
        <w:rPr>
          <w:rStyle w:val="CommentReference"/>
          <w:rFonts w:ascii="Times New Roman" w:hAnsi="Times New Roman" w:cs="Times New Roman"/>
        </w:rPr>
        <w:commentReference w:id="344"/>
      </w:r>
      <w:commentRangeEnd w:id="345"/>
      <w:r w:rsidR="003E5F7E">
        <w:rPr>
          <w:rStyle w:val="CommentReference"/>
        </w:rPr>
        <w:commentReference w:id="345"/>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0B3D53CD"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6ED78EFD"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ins w:id="346" w:author="Sally Thompson" w:date="2019-03-12T15:41:00Z">
        <w:r w:rsidR="00210626">
          <w:rPr>
            <w:rFonts w:ascii="Times New Roman" w:hAnsi="Times New Roman" w:cs="Times New Roman"/>
          </w:rPr>
          <w:t>Creek B</w:t>
        </w:r>
      </w:ins>
      <w:del w:id="347" w:author="Sally Thompson" w:date="2019-03-12T15:41:00Z">
        <w:r w:rsidRPr="00EF599F" w:rsidDel="00210626">
          <w:rPr>
            <w:rFonts w:ascii="Times New Roman" w:hAnsi="Times New Roman" w:cs="Times New Roman"/>
          </w:rPr>
          <w:delText>b</w:delText>
        </w:r>
      </w:del>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w:t>
      </w:r>
      <w:r w:rsidR="003E5F7E">
        <w:rPr>
          <w:rFonts w:ascii="Times New Roman" w:hAnsi="Times New Roman" w:cs="Times New Roman"/>
        </w:rPr>
        <w:lastRenderedPageBreak/>
        <w:t>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w:t>
      </w:r>
      <w:del w:id="348" w:author="Scott" w:date="2019-03-13T10:05:00Z">
        <w:r w:rsidR="00DF1861" w:rsidDel="00C423A8">
          <w:rPr>
            <w:rFonts w:ascii="Times New Roman" w:hAnsi="Times New Roman" w:cs="Times New Roman"/>
          </w:rPr>
          <w:delText xml:space="preserve">or 3 in </w:delText>
        </w:r>
      </w:del>
      <w:r w:rsidR="00DF1861">
        <w:rPr>
          <w:rFonts w:ascii="Times New Roman" w:hAnsi="Times New Roman" w:cs="Times New Roman"/>
        </w:rPr>
        <w:t xml:space="preserve">DBH), medium trees (&gt;15.2 cm </w:t>
      </w:r>
      <w:del w:id="349" w:author="Scott" w:date="2019-03-13T10:06:00Z">
        <w:r w:rsidR="00DF1861" w:rsidDel="00C423A8">
          <w:rPr>
            <w:rFonts w:ascii="Times New Roman" w:hAnsi="Times New Roman" w:cs="Times New Roman"/>
          </w:rPr>
          <w:delText xml:space="preserve">or 6 in </w:delText>
        </w:r>
      </w:del>
      <w:r w:rsidR="00DF1861">
        <w:rPr>
          <w:rFonts w:ascii="Times New Roman" w:hAnsi="Times New Roman" w:cs="Times New Roman"/>
        </w:rPr>
        <w:t xml:space="preserve">DBH), large trees (&gt;61 cm </w:t>
      </w:r>
      <w:del w:id="350" w:author="Scott" w:date="2019-03-13T10:06:00Z">
        <w:r w:rsidR="00DF1861" w:rsidDel="00C423A8">
          <w:rPr>
            <w:rFonts w:ascii="Times New Roman" w:hAnsi="Times New Roman" w:cs="Times New Roman"/>
          </w:rPr>
          <w:delText xml:space="preserve">or 24 in </w:delText>
        </w:r>
      </w:del>
      <w:r w:rsidR="00DF1861">
        <w:rPr>
          <w:rFonts w:ascii="Times New Roman" w:hAnsi="Times New Roman" w:cs="Times New Roman"/>
        </w:rPr>
        <w:t xml:space="preserve">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w:t>
      </w:r>
      <w:del w:id="351" w:author="Scott" w:date="2019-03-13T10:06:00Z">
        <w:r w:rsidR="00CA3E11" w:rsidDel="00C423A8">
          <w:rPr>
            <w:rFonts w:ascii="Times New Roman" w:hAnsi="Times New Roman" w:cs="Times New Roman"/>
          </w:rPr>
          <w:delText xml:space="preserve">or </w:delText>
        </w:r>
        <w:r w:rsidR="002C3567" w:rsidDel="00C423A8">
          <w:rPr>
            <w:rFonts w:ascii="Times New Roman" w:hAnsi="Times New Roman" w:cs="Times New Roman"/>
          </w:rPr>
          <w:delText>39</w:delText>
        </w:r>
        <w:r w:rsidR="00CA3E11" w:rsidDel="00C423A8">
          <w:rPr>
            <w:rFonts w:ascii="Times New Roman" w:hAnsi="Times New Roman" w:cs="Times New Roman"/>
          </w:rPr>
          <w:delText xml:space="preserve"> in </w:delText>
        </w:r>
      </w:del>
      <w:r w:rsidR="00CA3E11">
        <w:rPr>
          <w:rFonts w:ascii="Times New Roman" w:hAnsi="Times New Roman" w:cs="Times New Roman"/>
        </w:rPr>
        <w:t xml:space="preserve">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210626">
        <w:rPr>
          <w:rFonts w:ascii="Times New Roman" w:hAnsi="Times New Roman" w:cs="Times New Roman"/>
          <w:i/>
          <w:rPrChange w:id="352" w:author="Sally Thompson" w:date="2019-03-12T15:41:00Z">
            <w:rPr>
              <w:rFonts w:ascii="Times New Roman" w:hAnsi="Times New Roman" w:cs="Times New Roman"/>
            </w:rPr>
          </w:rPrChange>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210626">
        <w:rPr>
          <w:rFonts w:ascii="Times New Roman" w:hAnsi="Times New Roman" w:cs="Times New Roman"/>
          <w:i/>
          <w:rPrChange w:id="353" w:author="Sally Thompson" w:date="2019-03-12T15:41:00Z">
            <w:rPr>
              <w:rFonts w:ascii="Times New Roman" w:hAnsi="Times New Roman" w:cs="Times New Roman"/>
            </w:rPr>
          </w:rPrChange>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1D657579" w14:textId="1D37C169" w:rsidR="009E0E8B" w:rsidRPr="00EF599F" w:rsidRDefault="009E0E8B"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We sampled soil moisture in the field at </w:t>
      </w:r>
      <w:r w:rsidR="00433F57" w:rsidRPr="00EF599F">
        <w:rPr>
          <w:rFonts w:ascii="Times New Roman" w:hAnsi="Times New Roman" w:cs="Times New Roman"/>
          <w:color w:val="000000" w:themeColor="text1"/>
        </w:rPr>
        <w:t>36</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 most of which were measured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EF599F">
        <w:rPr>
          <w:rFonts w:ascii="Times New Roman" w:hAnsi="Times New Roman" w:cs="Times New Roman"/>
          <w:color w:val="000000" w:themeColor="text1"/>
        </w:rPr>
        <w:t xml:space="preserve">4 sites were measured twice, and one site was measured only once. </w:t>
      </w:r>
      <w:r w:rsidR="001D6172" w:rsidRPr="00EF599F">
        <w:rPr>
          <w:rFonts w:ascii="Times New Roman" w:hAnsi="Times New Roman" w:cs="Times New Roman"/>
          <w:color w:val="000000" w:themeColor="text1"/>
        </w:rPr>
        <w:t>In most sites</w:t>
      </w:r>
      <w:ins w:id="354" w:author="Scott" w:date="2019-03-13T10:06:00Z">
        <w:r w:rsidR="00C423A8">
          <w:rPr>
            <w:rFonts w:ascii="Times New Roman" w:hAnsi="Times New Roman" w:cs="Times New Roman"/>
            <w:color w:val="000000" w:themeColor="text1"/>
          </w:rPr>
          <w:t>,</w:t>
        </w:r>
      </w:ins>
      <w:r w:rsidR="001D6172" w:rsidRPr="00EF599F">
        <w:rPr>
          <w:rFonts w:ascii="Times New Roman" w:hAnsi="Times New Roman" w:cs="Times New Roman"/>
          <w:color w:val="000000" w:themeColor="text1"/>
        </w:rPr>
        <w:t xml:space="preserve">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At each site, dominant vegetation cover (to species level when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possible), slope, aspect, and the presence of burned snags or fire scarred</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 xml:space="preserve">GPSMAP 62st and 64st devices </w:t>
      </w:r>
      <w:r w:rsidR="001D6172" w:rsidRPr="00EF599F">
        <w:rPr>
          <w:rFonts w:ascii="Times New Roman" w:hAnsi="Times New Roman" w:cs="Times New Roman"/>
          <w:color w:val="000000" w:themeColor="text1"/>
        </w:rPr>
        <w:lastRenderedPageBreak/>
        <w:t>(horizontal accuracy 3–10 m). Latitude</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within the grid or transect. Locations were verified in ArcMap.</w:t>
      </w:r>
    </w:p>
    <w:p w14:paraId="66BA19DC" w14:textId="726BB786"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among sampling dates and vegetation types. </w:t>
      </w:r>
      <w:r w:rsidR="001C519A" w:rsidRPr="00EF599F">
        <w:rPr>
          <w:rFonts w:ascii="Times New Roman" w:hAnsi="Times New Roman" w:cs="Times New Roman"/>
        </w:rPr>
        <w:t>For</w:t>
      </w:r>
      <w:r w:rsidRPr="00EF599F">
        <w:rPr>
          <w:rFonts w:ascii="Times New Roman" w:hAnsi="Times New Roman" w:cs="Times New Roman"/>
        </w:rPr>
        <w:t xml:space="preserve"> each sampling date, we compared the a</w:t>
      </w:r>
      <w:r w:rsidR="0084138A" w:rsidRPr="00EF599F">
        <w:rPr>
          <w:rFonts w:ascii="Times New Roman" w:hAnsi="Times New Roman" w:cs="Times New Roman"/>
        </w:rPr>
        <w:t xml:space="preserve">verage </w:t>
      </w:r>
      <w:r w:rsidR="001C519A" w:rsidRPr="00EF599F">
        <w:rPr>
          <w:rFonts w:ascii="Times New Roman" w:hAnsi="Times New Roman" w:cs="Times New Roman"/>
        </w:rPr>
        <w:t xml:space="preserve">soil moisture value within each of the four vegetation types (n = 4 plots for shrub, 5 plots for sparse meadow, 11 plots for dense meadow, and 31 plots for mixed-conifer). </w:t>
      </w:r>
      <w:r w:rsidR="001C519A" w:rsidRPr="00210626">
        <w:rPr>
          <w:rFonts w:ascii="Times New Roman" w:hAnsi="Times New Roman" w:cs="Times New Roman"/>
          <w:highlight w:val="yellow"/>
          <w:rPrChange w:id="355" w:author="Sally Thompson" w:date="2019-03-12T15:42:00Z">
            <w:rPr>
              <w:rFonts w:ascii="Times New Roman" w:hAnsi="Times New Roman" w:cs="Times New Roman"/>
            </w:rPr>
          </w:rPrChange>
        </w:rPr>
        <w:t xml:space="preserve">We compared soil moisture values using some kind of mixed effects model </w:t>
      </w:r>
      <w:commentRangeStart w:id="356"/>
      <w:r w:rsidR="001C519A" w:rsidRPr="00210626">
        <w:rPr>
          <w:rFonts w:ascii="Times New Roman" w:hAnsi="Times New Roman" w:cs="Times New Roman"/>
          <w:highlight w:val="yellow"/>
          <w:rPrChange w:id="357" w:author="Sally Thompson" w:date="2019-03-12T15:42:00Z">
            <w:rPr>
              <w:rFonts w:ascii="Times New Roman" w:hAnsi="Times New Roman" w:cs="Times New Roman"/>
            </w:rPr>
          </w:rPrChange>
        </w:rPr>
        <w:t>(</w:t>
      </w:r>
      <w:r w:rsidR="00B535DA" w:rsidRPr="00210626">
        <w:rPr>
          <w:rFonts w:ascii="Times New Roman" w:hAnsi="Times New Roman" w:cs="Times New Roman"/>
          <w:highlight w:val="yellow"/>
          <w:rPrChange w:id="358" w:author="Sally Thompson" w:date="2019-03-12T15:42:00Z">
            <w:rPr>
              <w:rFonts w:ascii="Times New Roman" w:hAnsi="Times New Roman" w:cs="Times New Roman"/>
            </w:rPr>
          </w:rPrChange>
        </w:rPr>
        <w:t xml:space="preserve">Gabrielle </w:t>
      </w:r>
      <w:r w:rsidR="001C519A" w:rsidRPr="00210626">
        <w:rPr>
          <w:rFonts w:ascii="Times New Roman" w:hAnsi="Times New Roman" w:cs="Times New Roman"/>
          <w:highlight w:val="yellow"/>
          <w:rPrChange w:id="359" w:author="Sally Thompson" w:date="2019-03-12T15:42:00Z">
            <w:rPr>
              <w:rFonts w:ascii="Times New Roman" w:hAnsi="Times New Roman" w:cs="Times New Roman"/>
            </w:rPr>
          </w:rPrChange>
        </w:rPr>
        <w:t>will elaborate)</w:t>
      </w:r>
      <w:commentRangeEnd w:id="356"/>
      <w:r w:rsidR="00F70FBB" w:rsidRPr="00210626">
        <w:rPr>
          <w:rStyle w:val="CommentReference"/>
          <w:highlight w:val="yellow"/>
          <w:rPrChange w:id="360" w:author="Sally Thompson" w:date="2019-03-12T15:42:00Z">
            <w:rPr>
              <w:rStyle w:val="CommentReference"/>
            </w:rPr>
          </w:rPrChange>
        </w:rPr>
        <w:commentReference w:id="356"/>
      </w:r>
      <w:r w:rsidR="001C519A" w:rsidRPr="00210626">
        <w:rPr>
          <w:rFonts w:ascii="Times New Roman" w:hAnsi="Times New Roman" w:cs="Times New Roman"/>
          <w:highlight w:val="yellow"/>
          <w:rPrChange w:id="361" w:author="Sally Thompson" w:date="2019-03-12T15:42:00Z">
            <w:rPr>
              <w:rFonts w:ascii="Times New Roman" w:hAnsi="Times New Roman" w:cs="Times New Roman"/>
            </w:rPr>
          </w:rPrChange>
        </w:rPr>
        <w:t>.</w:t>
      </w:r>
    </w:p>
    <w:p w14:paraId="0881261B" w14:textId="709CEFF7"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del w:id="362" w:author="Sally Thompson" w:date="2019-03-12T15:42:00Z">
        <w:r w:rsidRPr="00EF599F" w:rsidDel="00210626">
          <w:rPr>
            <w:rFonts w:ascii="Times New Roman" w:hAnsi="Times New Roman" w:cs="Times New Roman"/>
            <w:color w:val="000000" w:themeColor="text1"/>
          </w:rPr>
          <w:delText>temporal</w:delText>
        </w:r>
      </w:del>
      <w:ins w:id="363" w:author="Sally Thompson" w:date="2019-03-12T15:42:00Z">
        <w:r w:rsidR="00210626">
          <w:rPr>
            <w:rFonts w:ascii="Times New Roman" w:hAnsi="Times New Roman" w:cs="Times New Roman"/>
            <w:color w:val="000000" w:themeColor="text1"/>
          </w:rPr>
          <w:t>frequency</w:t>
        </w:r>
      </w:ins>
      <w:r w:rsidRPr="00EF599F">
        <w:rPr>
          <w:rFonts w:ascii="Times New Roman" w:hAnsi="Times New Roman" w:cs="Times New Roman"/>
          <w:color w:val="000000" w:themeColor="text1"/>
        </w:rPr>
        <w:t xml:space="preserve">, but </w:t>
      </w:r>
      <w:del w:id="364" w:author="Sally Thompson" w:date="2019-03-12T15:42:00Z">
        <w:r w:rsidRPr="00EF599F" w:rsidDel="00210626">
          <w:rPr>
            <w:rFonts w:ascii="Times New Roman" w:hAnsi="Times New Roman" w:cs="Times New Roman"/>
            <w:color w:val="000000" w:themeColor="text1"/>
          </w:rPr>
          <w:delText>high</w:delText>
        </w:r>
        <w:r w:rsidR="00ED55B1" w:rsidRPr="00EF599F" w:rsidDel="00210626">
          <w:rPr>
            <w:rFonts w:ascii="Times New Roman" w:hAnsi="Times New Roman" w:cs="Times New Roman"/>
            <w:color w:val="000000" w:themeColor="text1"/>
          </w:rPr>
          <w:delText>-</w:delText>
        </w:r>
        <w:r w:rsidRPr="00EF599F" w:rsidDel="00210626">
          <w:rPr>
            <w:rFonts w:ascii="Times New Roman" w:hAnsi="Times New Roman" w:cs="Times New Roman"/>
            <w:color w:val="000000" w:themeColor="text1"/>
          </w:rPr>
          <w:delText>spatial soil</w:delText>
        </w:r>
      </w:del>
      <w:ins w:id="365" w:author="Sally Thompson" w:date="2019-03-12T15:42:00Z">
        <w:r w:rsidR="00210626">
          <w:rPr>
            <w:rFonts w:ascii="Times New Roman" w:hAnsi="Times New Roman" w:cs="Times New Roman"/>
            <w:color w:val="000000" w:themeColor="text1"/>
          </w:rPr>
          <w:t>spatially distributed</w:t>
        </w:r>
      </w:ins>
      <w:r w:rsidRPr="00EF599F">
        <w:rPr>
          <w:rFonts w:ascii="Times New Roman" w:hAnsi="Times New Roman" w:cs="Times New Roman"/>
          <w:color w:val="000000" w:themeColor="text1"/>
        </w:rPr>
        <w:t xml:space="preserve"> moisture sampling, </w:t>
      </w:r>
      <w:del w:id="366" w:author="Sally Thompson" w:date="2019-03-12T15:42:00Z">
        <w:r w:rsidRPr="00EF599F" w:rsidDel="00210626">
          <w:rPr>
            <w:rFonts w:ascii="Times New Roman" w:hAnsi="Times New Roman" w:cs="Times New Roman"/>
            <w:color w:val="000000" w:themeColor="text1"/>
          </w:rPr>
          <w:delText>we have also looked</w:delText>
        </w:r>
      </w:del>
      <w:ins w:id="367" w:author="Sally Thompson" w:date="2019-03-12T15:42:00Z">
        <w:r w:rsidR="00210626">
          <w:rPr>
            <w:rFonts w:ascii="Times New Roman" w:hAnsi="Times New Roman" w:cs="Times New Roman"/>
            <w:color w:val="000000" w:themeColor="text1"/>
          </w:rPr>
          <w:t>we measured</w:t>
        </w:r>
      </w:ins>
      <w:r w:rsidRPr="00EF599F">
        <w:rPr>
          <w:rFonts w:ascii="Times New Roman" w:hAnsi="Times New Roman" w:cs="Times New Roman"/>
          <w:color w:val="000000" w:themeColor="text1"/>
        </w:rPr>
        <w:t xml:space="preserve"> </w:t>
      </w:r>
      <w:del w:id="368" w:author="Sally Thompson" w:date="2019-03-12T15:42:00Z">
        <w:r w:rsidRPr="00EF599F" w:rsidDel="00210626">
          <w:rPr>
            <w:rFonts w:ascii="Times New Roman" w:hAnsi="Times New Roman" w:cs="Times New Roman"/>
            <w:color w:val="000000" w:themeColor="text1"/>
          </w:rPr>
          <w:delText xml:space="preserve">at </w:delText>
        </w:r>
      </w:del>
      <w:r w:rsidRPr="00EF599F">
        <w:rPr>
          <w:rFonts w:ascii="Times New Roman" w:hAnsi="Times New Roman" w:cs="Times New Roman"/>
          <w:color w:val="000000" w:themeColor="text1"/>
        </w:rPr>
        <w:t>high-</w:t>
      </w:r>
      <w:del w:id="369" w:author="Sally Thompson" w:date="2019-03-12T15:42:00Z">
        <w:r w:rsidRPr="00EF599F" w:rsidDel="00210626">
          <w:rPr>
            <w:rFonts w:ascii="Times New Roman" w:hAnsi="Times New Roman" w:cs="Times New Roman"/>
            <w:color w:val="000000" w:themeColor="text1"/>
          </w:rPr>
          <w:delText xml:space="preserve">temporal </w:delText>
        </w:r>
      </w:del>
      <w:ins w:id="370" w:author="Sally Thompson" w:date="2019-03-12T15:42:00Z">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ins>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del w:id="371" w:author="Sally Thompson" w:date="2019-03-12T15:42:00Z">
        <w:r w:rsidR="00FC0986" w:rsidRPr="00EF599F" w:rsidDel="00210626">
          <w:rPr>
            <w:rFonts w:ascii="Times New Roman" w:hAnsi="Times New Roman" w:cs="Times New Roman"/>
            <w:color w:val="000000" w:themeColor="text1"/>
          </w:rPr>
          <w:delText>the</w:delText>
        </w:r>
        <w:r w:rsidR="00497A36" w:rsidRPr="00EF599F" w:rsidDel="00210626">
          <w:rPr>
            <w:rFonts w:ascii="Times New Roman" w:hAnsi="Times New Roman" w:cs="Times New Roman"/>
            <w:color w:val="000000" w:themeColor="text1"/>
          </w:rPr>
          <w:delText xml:space="preserve"> </w:delText>
        </w:r>
      </w:del>
      <w:r w:rsidR="00497A36" w:rsidRPr="00EF599F">
        <w:rPr>
          <w:rFonts w:ascii="Times New Roman" w:hAnsi="Times New Roman" w:cs="Times New Roman"/>
          <w:color w:val="000000" w:themeColor="text1"/>
        </w:rPr>
        <w:t xml:space="preserve">fall </w:t>
      </w:r>
      <w:del w:id="372" w:author="Sally Thompson" w:date="2019-03-12T15:42:00Z">
        <w:r w:rsidR="00FC0986" w:rsidRPr="00EF599F" w:rsidDel="00210626">
          <w:rPr>
            <w:rFonts w:ascii="Times New Roman" w:hAnsi="Times New Roman" w:cs="Times New Roman"/>
            <w:color w:val="000000" w:themeColor="text1"/>
          </w:rPr>
          <w:delText xml:space="preserve">of </w:delText>
        </w:r>
      </w:del>
      <w:r w:rsidR="00497A36" w:rsidRPr="00EF599F">
        <w:rPr>
          <w:rFonts w:ascii="Times New Roman" w:hAnsi="Times New Roman" w:cs="Times New Roman"/>
          <w:color w:val="000000" w:themeColor="text1"/>
        </w:rPr>
        <w:t xml:space="preserve">2016, </w:t>
      </w:r>
      <w:del w:id="373" w:author="Sally Thompson" w:date="2019-03-12T15:43:00Z">
        <w:r w:rsidRPr="00EF599F" w:rsidDel="00210626">
          <w:rPr>
            <w:rFonts w:ascii="Times New Roman" w:hAnsi="Times New Roman" w:cs="Times New Roman"/>
            <w:color w:val="000000" w:themeColor="text1"/>
          </w:rPr>
          <w:delText xml:space="preserve">corresponding </w:delText>
        </w:r>
      </w:del>
      <w:ins w:id="374" w:author="Sally Thompson" w:date="2019-03-12T15:43:00Z">
        <w:r w:rsidR="00210626">
          <w:rPr>
            <w:rFonts w:ascii="Times New Roman" w:hAnsi="Times New Roman" w:cs="Times New Roman"/>
            <w:color w:val="000000" w:themeColor="text1"/>
          </w:rPr>
          <w:t>one installed</w:t>
        </w:r>
        <w:r w:rsidR="00210626" w:rsidRPr="00EF599F">
          <w:rPr>
            <w:rFonts w:ascii="Times New Roman" w:hAnsi="Times New Roman" w:cs="Times New Roman"/>
            <w:color w:val="000000" w:themeColor="text1"/>
          </w:rPr>
          <w:t xml:space="preserve"> </w:t>
        </w:r>
      </w:ins>
      <w:del w:id="375" w:author="Sally Thompson" w:date="2019-03-12T15:43:00Z">
        <w:r w:rsidRPr="00EF599F" w:rsidDel="00210626">
          <w:rPr>
            <w:rFonts w:ascii="Times New Roman" w:hAnsi="Times New Roman" w:cs="Times New Roman"/>
            <w:color w:val="000000" w:themeColor="text1"/>
          </w:rPr>
          <w:delText>to</w:delText>
        </w:r>
        <w:r w:rsidR="00ED55B1" w:rsidRPr="00EF599F" w:rsidDel="00210626">
          <w:rPr>
            <w:rFonts w:ascii="Times New Roman" w:hAnsi="Times New Roman" w:cs="Times New Roman"/>
            <w:color w:val="000000" w:themeColor="text1"/>
          </w:rPr>
          <w:delText xml:space="preserve"> </w:delText>
        </w:r>
      </w:del>
      <w:ins w:id="376" w:author="Sally Thompson" w:date="2019-03-12T15:43:00Z">
        <w:r w:rsidR="00210626">
          <w:rPr>
            <w:rFonts w:ascii="Times New Roman" w:hAnsi="Times New Roman" w:cs="Times New Roman"/>
            <w:color w:val="000000" w:themeColor="text1"/>
          </w:rPr>
          <w:t xml:space="preserve">in each of </w:t>
        </w:r>
      </w:ins>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del w:id="377" w:author="Sally Thompson" w:date="2019-03-12T15:43:00Z">
        <w:r w:rsidR="00333F20" w:rsidRPr="00EF599F" w:rsidDel="00210626">
          <w:rPr>
            <w:rFonts w:ascii="Times New Roman" w:hAnsi="Times New Roman" w:cs="Times New Roman"/>
            <w:color w:val="000000" w:themeColor="text1"/>
          </w:rPr>
          <w:delText xml:space="preserve">All </w:delText>
        </w:r>
      </w:del>
      <w:ins w:id="378" w:author="Sally Thompson" w:date="2019-03-12T15:43:00Z">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ins>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del w:id="379" w:author="Sally Thompson" w:date="2019-03-12T15:43:00Z">
        <w:r w:rsidR="00497A36" w:rsidRPr="00EF599F" w:rsidDel="00210626">
          <w:rPr>
            <w:rFonts w:ascii="Times New Roman" w:hAnsi="Times New Roman" w:cs="Times New Roman"/>
            <w:color w:val="000000" w:themeColor="text1"/>
          </w:rPr>
          <w:delText>has</w:delText>
        </w:r>
        <w:r w:rsidR="00333F20" w:rsidRPr="00EF599F" w:rsidDel="00210626">
          <w:rPr>
            <w:rFonts w:ascii="Times New Roman" w:hAnsi="Times New Roman" w:cs="Times New Roman"/>
            <w:color w:val="000000" w:themeColor="text1"/>
          </w:rPr>
          <w:delText xml:space="preserve"> </w:delText>
        </w:r>
      </w:del>
      <w:ins w:id="380" w:author="Sally Thompson" w:date="2019-03-12T15:43:00Z">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ins>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del w:id="381" w:author="Brandon Collins" w:date="2019-03-13T13:59:00Z">
        <w:r w:rsidR="00497A36" w:rsidRPr="00EF599F" w:rsidDel="00654C21">
          <w:rPr>
            <w:rFonts w:ascii="Times New Roman" w:hAnsi="Times New Roman" w:cs="Times New Roman"/>
            <w:color w:val="000000" w:themeColor="text1"/>
          </w:rPr>
          <w:delText>1972</w:delText>
        </w:r>
      </w:del>
      <w:ins w:id="382" w:author="Brandon Collins" w:date="2019-03-13T13:59:00Z">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ins>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ins w:id="383" w:author="Brandon Collins" w:date="2019-03-13T14:02:00Z">
        <w:r w:rsidR="00654C21">
          <w:rPr>
            <w:rFonts w:ascii="Times New Roman" w:hAnsi="Times New Roman" w:cs="Times New Roman"/>
            <w:color w:val="000000" w:themeColor="text1"/>
          </w:rPr>
          <w:t xml:space="preserve"> occurred in local patch that</w:t>
        </w:r>
      </w:ins>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del w:id="384" w:author="Brandon Collins" w:date="2019-03-13T14:02:00Z">
        <w:r w:rsidR="00BE1E30" w:rsidRPr="00EF599F" w:rsidDel="00654C21">
          <w:rPr>
            <w:rFonts w:ascii="Times New Roman" w:hAnsi="Times New Roman" w:cs="Times New Roman"/>
            <w:color w:val="000000" w:themeColor="text1"/>
          </w:rPr>
          <w:delText>burned stumps</w:delText>
        </w:r>
      </w:del>
      <w:ins w:id="385" w:author="Brandon Collins" w:date="2019-03-13T14:02:00Z">
        <w:r w:rsidR="00654C21">
          <w:rPr>
            <w:rFonts w:ascii="Times New Roman" w:hAnsi="Times New Roman" w:cs="Times New Roman"/>
            <w:color w:val="000000" w:themeColor="text1"/>
          </w:rPr>
          <w:t>fire-killed trees</w:t>
        </w:r>
      </w:ins>
      <w:ins w:id="386" w:author="Brandon Collins" w:date="2019-03-13T14:03:00Z">
        <w:r w:rsidR="00654C21">
          <w:rPr>
            <w:rFonts w:ascii="Times New Roman" w:hAnsi="Times New Roman" w:cs="Times New Roman"/>
            <w:color w:val="000000" w:themeColor="text1"/>
          </w:rPr>
          <w:t>, which was corroborated by</w:t>
        </w:r>
      </w:ins>
      <w:del w:id="387" w:author="Brandon Collins" w:date="2019-03-13T14:03:00Z">
        <w:r w:rsidR="00BE1E30" w:rsidRPr="00EF599F" w:rsidDel="00654C21">
          <w:rPr>
            <w:rFonts w:ascii="Times New Roman" w:hAnsi="Times New Roman" w:cs="Times New Roman"/>
            <w:color w:val="000000" w:themeColor="text1"/>
          </w:rPr>
          <w:delText xml:space="preserve"> and</w:delText>
        </w:r>
      </w:del>
      <w:r w:rsidR="00BE1E30" w:rsidRPr="00EF599F">
        <w:rPr>
          <w:rFonts w:ascii="Times New Roman" w:hAnsi="Times New Roman" w:cs="Times New Roman"/>
          <w:color w:val="000000" w:themeColor="text1"/>
        </w:rPr>
        <w:t xml:space="preserve"> aerial </w:t>
      </w:r>
      <w:ins w:id="388" w:author="Brandon Collins" w:date="2019-03-13T14:03:00Z">
        <w:r w:rsidR="00654C21">
          <w:rPr>
            <w:rFonts w:ascii="Times New Roman" w:hAnsi="Times New Roman" w:cs="Times New Roman"/>
            <w:color w:val="000000" w:themeColor="text1"/>
          </w:rPr>
          <w:t xml:space="preserve">photographs </w:t>
        </w:r>
      </w:ins>
      <w:del w:id="389" w:author="Brandon Collins" w:date="2019-03-13T14:03:00Z">
        <w:r w:rsidR="00BE1E30" w:rsidRPr="00EF599F" w:rsidDel="00654C21">
          <w:rPr>
            <w:rFonts w:ascii="Times New Roman" w:hAnsi="Times New Roman" w:cs="Times New Roman"/>
            <w:color w:val="000000" w:themeColor="text1"/>
          </w:rPr>
          <w:delText>imagery</w:delText>
        </w:r>
      </w:del>
      <w:r w:rsidR="00BE1E30" w:rsidRPr="00EF599F">
        <w:rPr>
          <w:rFonts w:ascii="Times New Roman" w:hAnsi="Times New Roman" w:cs="Times New Roman"/>
          <w:color w:val="000000" w:themeColor="text1"/>
        </w:rPr>
        <w:t xml:space="preserve"> 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ins w:id="390" w:author="Brandon Collins" w:date="2019-03-13T14:04:00Z">
        <w:r w:rsidR="00654C21">
          <w:rPr>
            <w:rFonts w:ascii="Times New Roman" w:hAnsi="Times New Roman" w:cs="Times New Roman"/>
            <w:color w:val="000000" w:themeColor="text1"/>
          </w:rPr>
          <w:t>).</w:t>
        </w:r>
      </w:ins>
      <w:del w:id="391" w:author="Brandon Collins" w:date="2019-03-13T14:04:00Z">
        <w:r w:rsidR="00BE1E30" w:rsidRPr="00EF599F" w:rsidDel="00654C21">
          <w:rPr>
            <w:rFonts w:ascii="Times New Roman" w:hAnsi="Times New Roman" w:cs="Times New Roman"/>
            <w:color w:val="000000" w:themeColor="text1"/>
          </w:rPr>
          <w:delText xml:space="preserve">; </w:delText>
        </w:r>
      </w:del>
      <w:del w:id="392" w:author="Brandon Collins" w:date="2019-03-13T14:03:00Z">
        <w:r w:rsidR="00E27580" w:rsidDel="00654C21">
          <w:rPr>
            <w:rFonts w:ascii="Times New Roman" w:hAnsi="Times New Roman" w:cs="Times New Roman"/>
            <w:color w:val="000000" w:themeColor="text1"/>
          </w:rPr>
          <w:delText>remotely-sensed burn</w:delText>
        </w:r>
        <w:r w:rsidR="00BE1E30" w:rsidRPr="00EF599F" w:rsidDel="00654C21">
          <w:rPr>
            <w:rFonts w:ascii="Times New Roman" w:hAnsi="Times New Roman" w:cs="Times New Roman"/>
            <w:color w:val="000000" w:themeColor="text1"/>
          </w:rPr>
          <w:delText xml:space="preserve"> severity data showed this as moderate severity;</w:delText>
        </w:r>
        <w:r w:rsidR="00E27580" w:rsidDel="00654C21">
          <w:rPr>
            <w:rFonts w:ascii="Times New Roman" w:hAnsi="Times New Roman" w:cs="Times New Roman"/>
            <w:color w:val="000000" w:themeColor="text1"/>
          </w:rPr>
          <w:delText xml:space="preserve"> </w:delText>
        </w:r>
      </w:del>
      <w:commentRangeStart w:id="393"/>
      <w:commentRangeStart w:id="394"/>
      <w:r w:rsidR="00E27580">
        <w:rPr>
          <w:rFonts w:ascii="Times New Roman" w:hAnsi="Times New Roman" w:cs="Times New Roman"/>
          <w:color w:val="000000" w:themeColor="text1"/>
        </w:rPr>
        <w:t xml:space="preserve">(CalFire </w:t>
      </w:r>
      <w:proofErr w:type="spellStart"/>
      <w:r w:rsidR="00E27580">
        <w:rPr>
          <w:rFonts w:ascii="Times New Roman" w:hAnsi="Times New Roman" w:cs="Times New Roman"/>
          <w:color w:val="000000" w:themeColor="text1"/>
        </w:rPr>
        <w:t>xxxx</w:t>
      </w:r>
      <w:proofErr w:type="spellEnd"/>
      <w:r w:rsidR="00E27580">
        <w:rPr>
          <w:rFonts w:ascii="Times New Roman" w:hAnsi="Times New Roman" w:cs="Times New Roman"/>
          <w:color w:val="000000" w:themeColor="text1"/>
        </w:rPr>
        <w:t>))</w:t>
      </w:r>
      <w:r w:rsidR="00A62837" w:rsidRPr="00EF599F">
        <w:rPr>
          <w:rFonts w:ascii="Times New Roman" w:hAnsi="Times New Roman" w:cs="Times New Roman"/>
          <w:color w:val="000000" w:themeColor="text1"/>
        </w:rPr>
        <w:t xml:space="preserve">. </w:t>
      </w:r>
      <w:commentRangeEnd w:id="393"/>
      <w:r w:rsidR="00E27580">
        <w:rPr>
          <w:rStyle w:val="CommentReference"/>
        </w:rPr>
        <w:commentReference w:id="393"/>
      </w:r>
      <w:commentRangeEnd w:id="394"/>
      <w:r w:rsidR="00654C21">
        <w:rPr>
          <w:rStyle w:val="CommentReference"/>
        </w:rPr>
        <w:commentReference w:id="394"/>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ins w:id="395" w:author="Scott" w:date="2019-03-13T10:06:00Z">
        <w:r w:rsidR="00C423A8">
          <w:rPr>
            <w:rFonts w:ascii="Times New Roman" w:hAnsi="Times New Roman" w:cs="Times New Roman"/>
            <w:color w:val="000000" w:themeColor="text1"/>
          </w:rPr>
          <w:t>(</w:t>
        </w:r>
      </w:ins>
      <w:ins w:id="396" w:author="Scott" w:date="2019-03-13T10:07:00Z">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ins>
      <w:proofErr w:type="spellEnd"/>
      <w:ins w:id="397" w:author="Scott" w:date="2019-03-13T10:06:00Z">
        <w:r w:rsidR="00C423A8">
          <w:rPr>
            <w:rFonts w:ascii="Times New Roman" w:hAnsi="Times New Roman" w:cs="Times New Roman"/>
            <w:color w:val="000000" w:themeColor="text1"/>
          </w:rPr>
          <w:t xml:space="preserve">) </w:t>
        </w:r>
      </w:ins>
      <w:r w:rsidR="00643F97" w:rsidRPr="00EF599F">
        <w:rPr>
          <w:rFonts w:ascii="Times New Roman" w:hAnsi="Times New Roman" w:cs="Times New Roman"/>
          <w:color w:val="000000" w:themeColor="text1"/>
        </w:rPr>
        <w:t xml:space="preserve">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w:t>
      </w:r>
      <w:ins w:id="398" w:author="Brandon Collins" w:date="2019-03-13T14:04:00Z">
        <w:r w:rsidR="00654C21">
          <w:rPr>
            <w:rFonts w:ascii="Times New Roman" w:hAnsi="Times New Roman" w:cs="Times New Roman"/>
            <w:color w:val="000000" w:themeColor="text1"/>
          </w:rPr>
          <w:t xml:space="preserve">also </w:t>
        </w:r>
      </w:ins>
      <w:ins w:id="399" w:author="Brandon Collins" w:date="2019-03-13T14:05:00Z">
        <w:r w:rsidR="00654C21">
          <w:rPr>
            <w:rFonts w:ascii="Times New Roman" w:hAnsi="Times New Roman" w:cs="Times New Roman"/>
            <w:color w:val="000000" w:themeColor="text1"/>
          </w:rPr>
          <w:t>was also within local patch</w:t>
        </w:r>
      </w:ins>
      <w:del w:id="400" w:author="Brandon Collins" w:date="2019-03-13T14:05:00Z">
        <w:r w:rsidR="00643F97" w:rsidRPr="00EF599F" w:rsidDel="00654C21">
          <w:rPr>
            <w:rFonts w:ascii="Times New Roman" w:hAnsi="Times New Roman" w:cs="Times New Roman"/>
            <w:color w:val="000000" w:themeColor="text1"/>
          </w:rPr>
          <w:delText>b</w:delText>
        </w:r>
      </w:del>
      <w:del w:id="401" w:author="Brandon Collins" w:date="2019-03-13T14:04:00Z">
        <w:r w:rsidR="00643F97" w:rsidRPr="00EF599F" w:rsidDel="00654C21">
          <w:rPr>
            <w:rFonts w:ascii="Times New Roman" w:hAnsi="Times New Roman" w:cs="Times New Roman"/>
            <w:color w:val="000000" w:themeColor="text1"/>
          </w:rPr>
          <w:delText xml:space="preserve">urned </w:delText>
        </w:r>
      </w:del>
      <w:del w:id="402" w:author="Brandon Collins" w:date="2019-03-13T14:05:00Z">
        <w:r w:rsidR="00643F97" w:rsidRPr="00EF599F" w:rsidDel="00654C21">
          <w:rPr>
            <w:rFonts w:ascii="Times New Roman" w:hAnsi="Times New Roman" w:cs="Times New Roman"/>
            <w:color w:val="000000" w:themeColor="text1"/>
          </w:rPr>
          <w:delText>at</w:delText>
        </w:r>
      </w:del>
      <w:r w:rsidR="00643F97" w:rsidRPr="00EF599F">
        <w:rPr>
          <w:rFonts w:ascii="Times New Roman" w:hAnsi="Times New Roman" w:cs="Times New Roman"/>
          <w:color w:val="000000" w:themeColor="text1"/>
        </w:rPr>
        <w:t xml:space="preserve"> high severity </w:t>
      </w:r>
      <w:ins w:id="403" w:author="Brandon Collins" w:date="2019-03-13T14:06:00Z">
        <w:r w:rsidR="00F61692">
          <w:rPr>
            <w:rFonts w:ascii="Times New Roman" w:hAnsi="Times New Roman" w:cs="Times New Roman"/>
            <w:color w:val="000000" w:themeColor="text1"/>
          </w:rPr>
          <w:t>from the</w:t>
        </w:r>
      </w:ins>
      <w:del w:id="404" w:author="Brandon Collins" w:date="2019-03-13T14:06:00Z">
        <w:r w:rsidR="00643F97" w:rsidRPr="00EF599F" w:rsidDel="00F61692">
          <w:rPr>
            <w:rFonts w:ascii="Times New Roman" w:hAnsi="Times New Roman" w:cs="Times New Roman"/>
            <w:color w:val="000000" w:themeColor="text1"/>
          </w:rPr>
          <w:delText>in</w:delText>
        </w:r>
      </w:del>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ins w:id="405" w:author="Brandon Collins" w:date="2019-03-13T14:06:00Z">
        <w:r w:rsidR="00F61692">
          <w:rPr>
            <w:rFonts w:ascii="Times New Roman" w:hAnsi="Times New Roman" w:cs="Times New Roman"/>
            <w:color w:val="000000" w:themeColor="text1"/>
          </w:rPr>
          <w:t xml:space="preserve">fire </w:t>
        </w:r>
      </w:ins>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ins w:id="406" w:author="Brandon Collins" w:date="2019-03-13T14:05:00Z">
        <w:r w:rsidR="00654C21">
          <w:rPr>
            <w:rFonts w:ascii="Times New Roman" w:hAnsi="Times New Roman" w:cs="Times New Roman"/>
            <w:color w:val="000000" w:themeColor="text1"/>
          </w:rPr>
          <w:t>the same</w:t>
        </w:r>
      </w:ins>
      <w:del w:id="407" w:author="Brandon Collins" w:date="2019-03-13T14:05:00Z">
        <w:r w:rsidR="00E27580" w:rsidDel="00654C21">
          <w:rPr>
            <w:rFonts w:ascii="Times New Roman" w:hAnsi="Times New Roman" w:cs="Times New Roman"/>
            <w:color w:val="000000" w:themeColor="text1"/>
          </w:rPr>
          <w:delText xml:space="preserve">visual </w:delText>
        </w:r>
      </w:del>
      <w:ins w:id="408" w:author="Brandon Collins" w:date="2019-03-13T14:06:00Z">
        <w:r w:rsidR="00654C21">
          <w:rPr>
            <w:rFonts w:ascii="Times New Roman" w:hAnsi="Times New Roman" w:cs="Times New Roman"/>
            <w:color w:val="000000" w:themeColor="text1"/>
          </w:rPr>
          <w:t xml:space="preserve"> </w:t>
        </w:r>
      </w:ins>
      <w:r w:rsidR="00E27580">
        <w:rPr>
          <w:rFonts w:ascii="Times New Roman" w:hAnsi="Times New Roman" w:cs="Times New Roman"/>
          <w:color w:val="000000" w:themeColor="text1"/>
        </w:rPr>
        <w:t xml:space="preserve">assessment </w:t>
      </w:r>
      <w:ins w:id="409" w:author="Brandon Collins" w:date="2019-03-13T14:05:00Z">
        <w:r w:rsidR="00654C21">
          <w:rPr>
            <w:rFonts w:ascii="Times New Roman" w:hAnsi="Times New Roman" w:cs="Times New Roman"/>
            <w:color w:val="000000" w:themeColor="text1"/>
          </w:rPr>
          <w:t xml:space="preserve">criteria </w:t>
        </w:r>
      </w:ins>
      <w:r w:rsidR="00E27580">
        <w:rPr>
          <w:rFonts w:ascii="Times New Roman" w:hAnsi="Times New Roman" w:cs="Times New Roman"/>
          <w:color w:val="000000" w:themeColor="text1"/>
        </w:rPr>
        <w:t>as above</w:t>
      </w:r>
      <w:del w:id="410" w:author="Brandon Collins" w:date="2019-03-13T14:06:00Z">
        <w:r w:rsidR="00BE1E30" w:rsidRPr="00EF599F" w:rsidDel="00654C21">
          <w:rPr>
            <w:rFonts w:ascii="Times New Roman" w:hAnsi="Times New Roman" w:cs="Times New Roman"/>
            <w:color w:val="000000" w:themeColor="text1"/>
          </w:rPr>
          <w:delText xml:space="preserve">; </w:delText>
        </w:r>
        <w:r w:rsidR="00E27580" w:rsidDel="00654C21">
          <w:rPr>
            <w:rFonts w:ascii="Times New Roman" w:hAnsi="Times New Roman" w:cs="Times New Roman"/>
            <w:color w:val="000000" w:themeColor="text1"/>
          </w:rPr>
          <w:lastRenderedPageBreak/>
          <w:delText>remotely-sensed burn</w:delText>
        </w:r>
        <w:r w:rsidR="00BE1E30" w:rsidRPr="00EF599F" w:rsidDel="00654C21">
          <w:rPr>
            <w:rFonts w:ascii="Times New Roman" w:hAnsi="Times New Roman" w:cs="Times New Roman"/>
            <w:color w:val="000000" w:themeColor="text1"/>
          </w:rPr>
          <w:delText xml:space="preserve"> severity data </w:delText>
        </w:r>
        <w:r w:rsidR="00E27580" w:rsidDel="00654C21">
          <w:rPr>
            <w:rFonts w:ascii="Times New Roman" w:hAnsi="Times New Roman" w:cs="Times New Roman"/>
            <w:color w:val="000000" w:themeColor="text1"/>
          </w:rPr>
          <w:delText xml:space="preserve">also </w:delText>
        </w:r>
        <w:r w:rsidR="00BE1E30" w:rsidRPr="00EF599F" w:rsidDel="00654C21">
          <w:rPr>
            <w:rFonts w:ascii="Times New Roman" w:hAnsi="Times New Roman" w:cs="Times New Roman"/>
            <w:color w:val="000000" w:themeColor="text1"/>
          </w:rPr>
          <w:delText xml:space="preserve">showed this as </w:delText>
        </w:r>
        <w:r w:rsidR="00E27580" w:rsidDel="00654C21">
          <w:rPr>
            <w:rFonts w:ascii="Times New Roman" w:hAnsi="Times New Roman" w:cs="Times New Roman"/>
            <w:color w:val="000000" w:themeColor="text1"/>
          </w:rPr>
          <w:delText>moderate</w:delText>
        </w:r>
        <w:r w:rsidR="00BE1E30" w:rsidRPr="00EF599F" w:rsidDel="00654C21">
          <w:rPr>
            <w:rFonts w:ascii="Times New Roman" w:hAnsi="Times New Roman" w:cs="Times New Roman"/>
            <w:color w:val="000000" w:themeColor="text1"/>
          </w:rPr>
          <w:delText xml:space="preserve"> severity</w:delText>
        </w:r>
      </w:del>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t>
      </w:r>
      <w:del w:id="411" w:author="Sally Thompson" w:date="2019-03-12T15:44:00Z">
        <w:r w:rsidR="00A62837" w:rsidRPr="00EF599F" w:rsidDel="00210626">
          <w:rPr>
            <w:rFonts w:ascii="Times New Roman" w:hAnsi="Times New Roman" w:cs="Times New Roman"/>
            <w:color w:val="000000" w:themeColor="text1"/>
          </w:rPr>
          <w:delText xml:space="preserve">we are referring to </w:delText>
        </w:r>
      </w:del>
      <w:r w:rsidR="00A62837" w:rsidRPr="00EF599F">
        <w:rPr>
          <w:rFonts w:ascii="Times New Roman" w:hAnsi="Times New Roman" w:cs="Times New Roman"/>
          <w:color w:val="000000" w:themeColor="text1"/>
        </w:rPr>
        <w:t xml:space="preserve">the dense meadow site </w:t>
      </w:r>
      <w:del w:id="412" w:author="Sally Thompson" w:date="2019-03-12T15:44:00Z">
        <w:r w:rsidR="00A62837" w:rsidRPr="00EF599F" w:rsidDel="00210626">
          <w:rPr>
            <w:rFonts w:ascii="Times New Roman" w:hAnsi="Times New Roman" w:cs="Times New Roman"/>
            <w:color w:val="000000" w:themeColor="text1"/>
          </w:rPr>
          <w:delText xml:space="preserve">as </w:delText>
        </w:r>
      </w:del>
      <w:ins w:id="413" w:author="Sally Thompson" w:date="2019-03-12T15:44:00Z">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ins>
      <w:r w:rsidR="00A62837" w:rsidRPr="00EF599F">
        <w:rPr>
          <w:rFonts w:ascii="Times New Roman" w:hAnsi="Times New Roman" w:cs="Times New Roman"/>
          <w:color w:val="000000" w:themeColor="text1"/>
        </w:rPr>
        <w:t xml:space="preserve">“wetland”, </w:t>
      </w:r>
      <w:ins w:id="414" w:author="Sally Thompson" w:date="2019-03-12T15:44:00Z">
        <w:r w:rsidR="00210626">
          <w:rPr>
            <w:rFonts w:ascii="Times New Roman" w:hAnsi="Times New Roman" w:cs="Times New Roman"/>
            <w:color w:val="000000" w:themeColor="text1"/>
          </w:rPr>
          <w:t xml:space="preserve">the </w:t>
        </w:r>
      </w:ins>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ins w:id="415"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“shrub”</w:t>
      </w:r>
      <w:ins w:id="416" w:author="Sally Thompson" w:date="2019-03-12T15:44:00Z">
        <w:r w:rsidR="00210626">
          <w:rPr>
            <w:rFonts w:ascii="Times New Roman" w:hAnsi="Times New Roman" w:cs="Times New Roman"/>
            <w:color w:val="000000" w:themeColor="text1"/>
          </w:rPr>
          <w:t xml:space="preserve"> site</w:t>
        </w:r>
      </w:ins>
      <w:r w:rsidR="00A62837" w:rsidRPr="00EF599F">
        <w:rPr>
          <w:rFonts w:ascii="Times New Roman" w:hAnsi="Times New Roman" w:cs="Times New Roman"/>
          <w:color w:val="000000" w:themeColor="text1"/>
        </w:rPr>
        <w:t xml:space="preserve">, and </w:t>
      </w:r>
      <w:ins w:id="417"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 xml:space="preserve">mixed conifer site as </w:t>
      </w:r>
      <w:ins w:id="418"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“forest”</w:t>
      </w:r>
      <w:ins w:id="419" w:author="Sally Thompson" w:date="2019-03-12T15:44:00Z">
        <w:r w:rsidR="00210626">
          <w:rPr>
            <w:rFonts w:ascii="Times New Roman" w:hAnsi="Times New Roman" w:cs="Times New Roman"/>
            <w:color w:val="000000" w:themeColor="text1"/>
          </w:rPr>
          <w:t xml:space="preserve"> site</w:t>
        </w:r>
      </w:ins>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11117E19"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0.1 in</w:t>
      </w:r>
      <w:r w:rsidR="00024BA0" w:rsidRPr="00EF599F">
        <w:rPr>
          <w:rFonts w:ascii="Times New Roman" w:hAnsi="Times New Roman" w:cs="Times New Roman"/>
          <w:color w:val="000000" w:themeColor="text1"/>
        </w:rPr>
        <w:t>ch</w:t>
      </w:r>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Campbell Scientific</w:t>
      </w:r>
      <w:del w:id="420" w:author="Sally Thompson" w:date="2019-03-12T15:44:00Z">
        <w:r w:rsidR="000A6ACD" w:rsidRPr="00EF599F" w:rsidDel="00210626">
          <w:rPr>
            <w:rFonts w:ascii="Times New Roman" w:hAnsi="Times New Roman" w:cs="Times New Roman"/>
            <w:color w:val="000000" w:themeColor="text1"/>
          </w:rPr>
          <w:delText>’s</w:delText>
        </w:r>
      </w:del>
      <w:r w:rsidR="000A6ACD" w:rsidRPr="00EF599F">
        <w:rPr>
          <w:rFonts w:ascii="Times New Roman" w:hAnsi="Times New Roman" w:cs="Times New Roman"/>
          <w:color w:val="000000" w:themeColor="text1"/>
        </w:rPr>
        <w:t xml:space="preserve">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w:t>
      </w:r>
      <w:del w:id="421" w:author="Sally Thompson" w:date="2019-03-12T15:44:00Z">
        <w:r w:rsidR="00024BA0" w:rsidRPr="00EF599F" w:rsidDel="00210626">
          <w:rPr>
            <w:rFonts w:ascii="Times New Roman" w:hAnsi="Times New Roman" w:cs="Times New Roman"/>
            <w:color w:val="000000" w:themeColor="text1"/>
          </w:rPr>
          <w:delText xml:space="preserve"> a</w:delText>
        </w:r>
      </w:del>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Additionally, 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w:t>
      </w:r>
      <w:ins w:id="422" w:author="Sally Thompson" w:date="2019-03-12T15:44:00Z">
        <w:r w:rsidR="00210626">
          <w:rPr>
            <w:rFonts w:ascii="Times New Roman" w:hAnsi="Times New Roman" w:cs="Times New Roman"/>
            <w:color w:val="000000" w:themeColor="text1"/>
          </w:rPr>
          <w:t xml:space="preserve">visual </w:t>
        </w:r>
      </w:ins>
      <w:r w:rsidR="00ED55B1" w:rsidRPr="00EF599F">
        <w:rPr>
          <w:rFonts w:ascii="Times New Roman" w:hAnsi="Times New Roman" w:cs="Times New Roman"/>
          <w:color w:val="000000" w:themeColor="text1"/>
        </w:rPr>
        <w:t xml:space="preserve">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w:t>
      </w:r>
      <w:proofErr w:type="spellStart"/>
      <w:r w:rsidR="00F0332E" w:rsidRPr="00EF599F">
        <w:rPr>
          <w:rFonts w:ascii="Times New Roman" w:hAnsi="Times New Roman" w:cs="Times New Roman"/>
          <w:color w:val="000000" w:themeColor="text1"/>
        </w:rPr>
        <w:t>Brinno</w:t>
      </w:r>
      <w:proofErr w:type="spellEnd"/>
      <w:r w:rsidR="00F0332E" w:rsidRPr="00EF599F">
        <w:rPr>
          <w:rFonts w:ascii="Times New Roman" w:hAnsi="Times New Roman" w:cs="Times New Roman"/>
          <w:color w:val="000000" w:themeColor="text1"/>
        </w:rPr>
        <w:t xml:space="preserve"> TLC200)</w:t>
      </w:r>
      <w:ins w:id="423" w:author="Sally Thompson" w:date="2019-03-12T15:44:00Z">
        <w:r w:rsidR="00210626">
          <w:rPr>
            <w:rFonts w:ascii="Times New Roman" w:hAnsi="Times New Roman" w:cs="Times New Roman"/>
            <w:color w:val="000000" w:themeColor="text1"/>
          </w:rPr>
          <w:t>.  These images</w:t>
        </w:r>
      </w:ins>
      <w:r w:rsidR="00F0332E" w:rsidRPr="00EF599F">
        <w:rPr>
          <w:rFonts w:ascii="Times New Roman" w:hAnsi="Times New Roman" w:cs="Times New Roman"/>
          <w:color w:val="000000" w:themeColor="text1"/>
        </w:rPr>
        <w:t xml:space="preserve"> </w:t>
      </w:r>
      <w:del w:id="424" w:author="Sally Thompson" w:date="2019-03-12T15:45:00Z">
        <w:r w:rsidR="00F42D58" w:rsidRPr="00EF599F" w:rsidDel="00210626">
          <w:rPr>
            <w:rFonts w:ascii="Times New Roman" w:hAnsi="Times New Roman" w:cs="Times New Roman"/>
            <w:color w:val="000000" w:themeColor="text1"/>
          </w:rPr>
          <w:delText>and w</w:delText>
        </w:r>
      </w:del>
      <w:ins w:id="425" w:author="Sally Thompson" w:date="2019-03-12T15:45:00Z">
        <w:r w:rsidR="00210626">
          <w:rPr>
            <w:rFonts w:ascii="Times New Roman" w:hAnsi="Times New Roman" w:cs="Times New Roman"/>
            <w:color w:val="000000" w:themeColor="text1"/>
          </w:rPr>
          <w:t>w</w:t>
        </w:r>
      </w:ins>
      <w:r w:rsidR="00F42D58" w:rsidRPr="00EF599F">
        <w:rPr>
          <w:rFonts w:ascii="Times New Roman" w:hAnsi="Times New Roman" w:cs="Times New Roman"/>
          <w:color w:val="000000" w:themeColor="text1"/>
        </w:rPr>
        <w:t xml:space="preserve">ere used </w:t>
      </w:r>
      <w:r w:rsidR="00ED55B1" w:rsidRPr="00EF599F">
        <w:rPr>
          <w:rFonts w:ascii="Times New Roman" w:hAnsi="Times New Roman" w:cs="Times New Roman"/>
          <w:color w:val="000000" w:themeColor="text1"/>
        </w:rPr>
        <w:t xml:space="preserve">to calculate snow depth and snow cover. </w:t>
      </w:r>
      <w:del w:id="426" w:author="Sally Thompson" w:date="2019-03-12T15:45:00Z">
        <w:r w:rsidR="00671C7B" w:rsidRPr="00EF599F" w:rsidDel="00210626">
          <w:rPr>
            <w:rFonts w:ascii="Times New Roman" w:hAnsi="Times New Roman" w:cs="Times New Roman"/>
            <w:color w:val="000000" w:themeColor="text1"/>
          </w:rPr>
          <w:delText xml:space="preserve">No more than </w:delText>
        </w:r>
        <w:commentRangeStart w:id="427"/>
        <w:r w:rsidR="008C2C14" w:rsidRPr="00EF599F" w:rsidDel="00210626">
          <w:rPr>
            <w:rFonts w:ascii="Times New Roman" w:hAnsi="Times New Roman" w:cs="Times New Roman"/>
            <w:color w:val="000000" w:themeColor="text1"/>
          </w:rPr>
          <w:delText>32</w:delText>
        </w:r>
        <w:r w:rsidR="00671C7B" w:rsidRPr="00EF599F" w:rsidDel="00210626">
          <w:rPr>
            <w:rFonts w:ascii="Times New Roman" w:hAnsi="Times New Roman" w:cs="Times New Roman"/>
            <w:color w:val="000000" w:themeColor="text1"/>
          </w:rPr>
          <w:delText xml:space="preserve"> % </w:delText>
        </w:r>
        <w:commentRangeEnd w:id="427"/>
        <w:r w:rsidR="008C2C14" w:rsidRPr="00EF599F" w:rsidDel="00210626">
          <w:rPr>
            <w:rStyle w:val="CommentReference"/>
            <w:rFonts w:ascii="Times New Roman" w:hAnsi="Times New Roman" w:cs="Times New Roman"/>
            <w:color w:val="000000" w:themeColor="text1"/>
          </w:rPr>
          <w:commentReference w:id="427"/>
        </w:r>
        <w:r w:rsidR="00671C7B" w:rsidRPr="00EF599F" w:rsidDel="00210626">
          <w:rPr>
            <w:rFonts w:ascii="Times New Roman" w:hAnsi="Times New Roman" w:cs="Times New Roman"/>
            <w:color w:val="000000" w:themeColor="text1"/>
          </w:rPr>
          <w:delText xml:space="preserve">of the precipitation record </w:delText>
        </w:r>
        <w:r w:rsidR="00CC6A12" w:rsidRPr="00EF599F" w:rsidDel="00210626">
          <w:rPr>
            <w:rFonts w:ascii="Times New Roman" w:hAnsi="Times New Roman" w:cs="Times New Roman"/>
            <w:color w:val="000000" w:themeColor="text1"/>
          </w:rPr>
          <w:delText xml:space="preserve">and </w:delText>
        </w:r>
      </w:del>
      <w:ins w:id="428" w:author="Sally Thompson" w:date="2019-03-12T15:45:00Z">
        <w:r w:rsidR="00210626">
          <w:rPr>
            <w:rFonts w:ascii="Times New Roman" w:hAnsi="Times New Roman" w:cs="Times New Roman"/>
            <w:color w:val="000000" w:themeColor="text1"/>
          </w:rPr>
          <w:t xml:space="preserve">The soil moisture record is substantially complete for the period September 2016-September 2018, with no more than </w:t>
        </w:r>
      </w:ins>
      <w:commentRangeStart w:id="429"/>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429"/>
      <w:r w:rsidR="008C2C14" w:rsidRPr="00EF599F">
        <w:rPr>
          <w:rStyle w:val="CommentReference"/>
          <w:rFonts w:ascii="Times New Roman" w:hAnsi="Times New Roman" w:cs="Times New Roman"/>
          <w:color w:val="000000" w:themeColor="text1"/>
        </w:rPr>
        <w:commentReference w:id="429"/>
      </w:r>
      <w:r w:rsidR="00CC6A12" w:rsidRPr="00EF599F">
        <w:rPr>
          <w:rFonts w:ascii="Times New Roman" w:hAnsi="Times New Roman" w:cs="Times New Roman"/>
          <w:color w:val="000000" w:themeColor="text1"/>
        </w:rPr>
        <w:t xml:space="preserve">of soil moisture record </w:t>
      </w:r>
      <w:del w:id="430" w:author="Sally Thompson" w:date="2019-03-12T15:45:00Z">
        <w:r w:rsidR="00671C7B" w:rsidRPr="00EF599F" w:rsidDel="00210626">
          <w:rPr>
            <w:rFonts w:ascii="Times New Roman" w:hAnsi="Times New Roman" w:cs="Times New Roman"/>
            <w:color w:val="000000" w:themeColor="text1"/>
          </w:rPr>
          <w:delText xml:space="preserve">was </w:delText>
        </w:r>
      </w:del>
      <w:r w:rsidR="00671C7B" w:rsidRPr="00EF599F">
        <w:rPr>
          <w:rFonts w:ascii="Times New Roman" w:hAnsi="Times New Roman" w:cs="Times New Roman"/>
          <w:color w:val="000000" w:themeColor="text1"/>
        </w:rPr>
        <w:t>missing</w:t>
      </w:r>
      <w:ins w:id="431" w:author="Sally Thompson" w:date="2019-03-12T15:49:00Z">
        <w:r w:rsidR="007A103D">
          <w:rPr>
            <w:rFonts w:ascii="Times New Roman" w:hAnsi="Times New Roman" w:cs="Times New Roman"/>
            <w:color w:val="000000" w:themeColor="text1"/>
          </w:rPr>
          <w:t xml:space="preserve">.  In this record, </w:t>
        </w:r>
        <w:proofErr w:type="spellStart"/>
        <w:r w:rsidR="007A103D">
          <w:rPr>
            <w:rFonts w:ascii="Times New Roman" w:hAnsi="Times New Roman" w:cs="Times New Roman"/>
            <w:color w:val="000000" w:themeColor="text1"/>
          </w:rPr>
          <w:t>gapfilling</w:t>
        </w:r>
        <w:proofErr w:type="spellEnd"/>
        <w:r w:rsidR="007A103D">
          <w:rPr>
            <w:rFonts w:ascii="Times New Roman" w:hAnsi="Times New Roman" w:cs="Times New Roman"/>
            <w:color w:val="000000" w:themeColor="text1"/>
          </w:rPr>
          <w:t xml:space="preserve"> was based on linear interpolation</w:t>
        </w:r>
      </w:ins>
      <w:ins w:id="432" w:author="Sally Thompson" w:date="2019-03-12T15:50:00Z">
        <w:r w:rsidR="007A103D">
          <w:rPr>
            <w:rFonts w:ascii="Times New Roman" w:hAnsi="Times New Roman" w:cs="Times New Roman"/>
            <w:color w:val="000000" w:themeColor="text1"/>
          </w:rPr>
          <w:t xml:space="preserve"> between neighboring time points</w:t>
        </w:r>
      </w:ins>
      <w:del w:id="433" w:author="Sally Thompson" w:date="2019-03-12T15:45:00Z">
        <w:r w:rsidR="00671C7B" w:rsidRPr="00EF599F" w:rsidDel="00210626">
          <w:rPr>
            <w:rFonts w:ascii="Times New Roman" w:hAnsi="Times New Roman" w:cs="Times New Roman"/>
            <w:color w:val="000000" w:themeColor="text1"/>
          </w:rPr>
          <w:delText xml:space="preserve"> for SCB</w:delText>
        </w:r>
        <w:r w:rsidR="0091423C" w:rsidRPr="00EF599F" w:rsidDel="00210626">
          <w:rPr>
            <w:rFonts w:ascii="Times New Roman" w:hAnsi="Times New Roman" w:cs="Times New Roman"/>
            <w:color w:val="000000" w:themeColor="text1"/>
          </w:rPr>
          <w:delText xml:space="preserve"> at a given station</w:delText>
        </w:r>
        <w:r w:rsidR="00D227F5" w:rsidDel="00210626">
          <w:rPr>
            <w:rFonts w:ascii="Times New Roman" w:hAnsi="Times New Roman" w:cs="Times New Roman"/>
            <w:color w:val="000000" w:themeColor="text1"/>
          </w:rPr>
          <w:delText xml:space="preserve"> between September 2016-September 2018</w:delText>
        </w:r>
      </w:del>
      <w:r w:rsidR="00671C7B" w:rsidRPr="00EF599F">
        <w:rPr>
          <w:rFonts w:ascii="Times New Roman" w:hAnsi="Times New Roman" w:cs="Times New Roman"/>
          <w:color w:val="000000" w:themeColor="text1"/>
        </w:rPr>
        <w:t>.</w:t>
      </w:r>
      <w:ins w:id="434" w:author="Sally Thompson" w:date="2019-03-12T15:45:00Z">
        <w:r w:rsidR="00210626">
          <w:rPr>
            <w:rFonts w:ascii="Times New Roman" w:hAnsi="Times New Roman" w:cs="Times New Roman"/>
            <w:color w:val="000000" w:themeColor="text1"/>
          </w:rPr>
          <w:t xml:space="preserve">  The precipitation record contained substantially more gaps, with up to 32% of the time points missing in the same period.</w:t>
        </w:r>
      </w:ins>
      <w:r w:rsidR="00671C7B" w:rsidRPr="00EF599F">
        <w:rPr>
          <w:rFonts w:ascii="Times New Roman" w:hAnsi="Times New Roman" w:cs="Times New Roman"/>
          <w:color w:val="000000" w:themeColor="text1"/>
        </w:rPr>
        <w:t xml:space="preserve"> </w:t>
      </w:r>
      <w:del w:id="435" w:author="Sally Thompson" w:date="2019-03-12T15:46:00Z">
        <w:r w:rsidR="00671C7B" w:rsidRPr="00EF599F" w:rsidDel="00210626">
          <w:rPr>
            <w:rFonts w:ascii="Times New Roman" w:hAnsi="Times New Roman" w:cs="Times New Roman"/>
            <w:color w:val="000000" w:themeColor="text1"/>
          </w:rPr>
          <w:delText>Since t</w:delText>
        </w:r>
      </w:del>
      <w:ins w:id="436" w:author="Sally Thompson" w:date="2019-03-12T15:46:00Z">
        <w:r w:rsidR="00210626">
          <w:rPr>
            <w:rFonts w:ascii="Times New Roman" w:hAnsi="Times New Roman" w:cs="Times New Roman"/>
            <w:color w:val="000000" w:themeColor="text1"/>
          </w:rPr>
          <w:t>T</w:t>
        </w:r>
      </w:ins>
      <w:r w:rsidR="00671C7B" w:rsidRPr="00EF599F">
        <w:rPr>
          <w:rFonts w:ascii="Times New Roman" w:hAnsi="Times New Roman" w:cs="Times New Roman"/>
          <w:color w:val="000000" w:themeColor="text1"/>
        </w:rPr>
        <w:t xml:space="preserve">he installed rain gauges are not heated, </w:t>
      </w:r>
      <w:ins w:id="437" w:author="Sally Thompson" w:date="2019-03-12T15:46:00Z">
        <w:r w:rsidR="00210626">
          <w:rPr>
            <w:rFonts w:ascii="Times New Roman" w:hAnsi="Times New Roman" w:cs="Times New Roman"/>
            <w:color w:val="000000" w:themeColor="text1"/>
          </w:rPr>
          <w:t xml:space="preserve">meaning that </w:t>
        </w:r>
      </w:ins>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del w:id="438" w:author="Sally Thompson" w:date="2019-03-12T15:46:00Z">
        <w:r w:rsidR="00671C7B" w:rsidRPr="00EF599F" w:rsidDel="00210626">
          <w:rPr>
            <w:rFonts w:ascii="Times New Roman" w:hAnsi="Times New Roman" w:cs="Times New Roman"/>
            <w:color w:val="000000" w:themeColor="text1"/>
          </w:rPr>
          <w:delText xml:space="preserve">represents </w:delText>
        </w:r>
      </w:del>
      <w:ins w:id="439" w:author="Sally Thompson" w:date="2019-03-12T15:46:00Z">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ins>
      <w:r w:rsidR="00671C7B" w:rsidRPr="00EF599F">
        <w:rPr>
          <w:rFonts w:ascii="Times New Roman" w:hAnsi="Times New Roman" w:cs="Times New Roman"/>
          <w:color w:val="000000" w:themeColor="text1"/>
        </w:rPr>
        <w:t>rainfall and snow-melt</w:t>
      </w:r>
      <w:ins w:id="440" w:author="Sally Thompson" w:date="2019-03-12T15:46:00Z">
        <w:r w:rsidR="00210626">
          <w:rPr>
            <w:rFonts w:ascii="Times New Roman" w:hAnsi="Times New Roman" w:cs="Times New Roman"/>
            <w:color w:val="000000" w:themeColor="text1"/>
          </w:rPr>
          <w:t>, but not solid-phase snow</w:t>
        </w:r>
      </w:ins>
      <w:del w:id="441" w:author="Sally Thompson" w:date="2019-03-12T15:46:00Z">
        <w:r w:rsidR="00671C7B" w:rsidRPr="00EF599F" w:rsidDel="00210626">
          <w:rPr>
            <w:rFonts w:ascii="Times New Roman" w:hAnsi="Times New Roman" w:cs="Times New Roman"/>
            <w:color w:val="000000" w:themeColor="text1"/>
          </w:rPr>
          <w:delText xml:space="preserve"> only</w:delText>
        </w:r>
      </w:del>
      <w:r w:rsidR="00671C7B" w:rsidRPr="00EF599F">
        <w:rPr>
          <w:rFonts w:ascii="Times New Roman" w:hAnsi="Times New Roman" w:cs="Times New Roman"/>
          <w:color w:val="000000" w:themeColor="text1"/>
        </w:rPr>
        <w:t xml:space="preserve">. </w:t>
      </w:r>
      <w:ins w:id="442" w:author="Sally Thompson" w:date="2019-03-12T15:47:00Z">
        <w:r w:rsidR="00210626">
          <w:rPr>
            <w:rFonts w:ascii="Times New Roman" w:hAnsi="Times New Roman" w:cs="Times New Roman"/>
            <w:color w:val="000000" w:themeColor="text1"/>
          </w:rPr>
          <w:t xml:space="preserve">To gap-fill missing precipitation data, we used </w:t>
        </w:r>
      </w:ins>
      <w:del w:id="443" w:author="Sally Thompson" w:date="2019-03-12T15:47:00Z">
        <w:r w:rsidR="0089192C" w:rsidRPr="00EF599F" w:rsidDel="00210626">
          <w:rPr>
            <w:rFonts w:ascii="Times New Roman" w:hAnsi="Times New Roman" w:cs="Times New Roman"/>
            <w:color w:val="000000" w:themeColor="text1"/>
          </w:rPr>
          <w:delText>If at least one of the stations had a valid precipitation record, w</w:delText>
        </w:r>
        <w:r w:rsidR="0091423C" w:rsidRPr="00EF599F" w:rsidDel="00210626">
          <w:rPr>
            <w:rFonts w:ascii="Times New Roman" w:hAnsi="Times New Roman" w:cs="Times New Roman"/>
            <w:color w:val="000000" w:themeColor="text1"/>
          </w:rPr>
          <w:delText xml:space="preserve">e </w:delText>
        </w:r>
        <w:r w:rsidR="00671C7B" w:rsidRPr="00EF599F" w:rsidDel="00210626">
          <w:rPr>
            <w:rFonts w:ascii="Times New Roman" w:hAnsi="Times New Roman" w:cs="Times New Roman"/>
            <w:color w:val="000000" w:themeColor="text1"/>
          </w:rPr>
          <w:delText>gap-filled</w:delText>
        </w:r>
        <w:r w:rsidR="0091423C" w:rsidRPr="00EF599F" w:rsidDel="00210626">
          <w:rPr>
            <w:rFonts w:ascii="Times New Roman" w:hAnsi="Times New Roman" w:cs="Times New Roman"/>
            <w:color w:val="000000" w:themeColor="text1"/>
          </w:rPr>
          <w:delText xml:space="preserve"> missing </w:delText>
        </w:r>
        <w:r w:rsidR="0089192C" w:rsidRPr="00EF599F" w:rsidDel="00210626">
          <w:rPr>
            <w:rFonts w:ascii="Times New Roman" w:hAnsi="Times New Roman" w:cs="Times New Roman"/>
            <w:color w:val="000000" w:themeColor="text1"/>
          </w:rPr>
          <w:delText>data</w:delText>
        </w:r>
        <w:r w:rsidR="00671C7B" w:rsidRPr="00EF599F" w:rsidDel="00210626">
          <w:rPr>
            <w:rFonts w:ascii="Times New Roman" w:hAnsi="Times New Roman" w:cs="Times New Roman"/>
            <w:color w:val="000000" w:themeColor="text1"/>
          </w:rPr>
          <w:delText xml:space="preserve"> using</w:delText>
        </w:r>
        <w:r w:rsidR="00962861" w:rsidRPr="00EF599F" w:rsidDel="00210626">
          <w:rPr>
            <w:rFonts w:ascii="Times New Roman" w:hAnsi="Times New Roman" w:cs="Times New Roman"/>
            <w:color w:val="000000" w:themeColor="text1"/>
          </w:rPr>
          <w:delText xml:space="preserve"> </w:delText>
        </w:r>
      </w:del>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ins w:id="444" w:author="Sally Thompson" w:date="2019-03-12T15:47:00Z">
        <w:r w:rsidR="00210626">
          <w:rPr>
            <w:rFonts w:ascii="Times New Roman" w:hAnsi="Times New Roman" w:cs="Times New Roman"/>
            <w:color w:val="000000" w:themeColor="text1"/>
          </w:rPr>
          <w:t xml:space="preserve"> on precipitation observations from the neighboring stations</w:t>
        </w:r>
      </w:ins>
      <w:del w:id="445" w:author="Sally Thompson" w:date="2019-03-12T15:47:00Z">
        <w:r w:rsidR="00550D1E" w:rsidRPr="00EF599F" w:rsidDel="00210626">
          <w:rPr>
            <w:rFonts w:ascii="Times New Roman" w:hAnsi="Times New Roman" w:cs="Times New Roman"/>
            <w:color w:val="000000" w:themeColor="text1"/>
          </w:rPr>
          <w:delText xml:space="preserve">, a semi-parametric </w:delText>
        </w:r>
        <w:r w:rsidR="00550D1E" w:rsidRPr="00EF599F" w:rsidDel="00210626">
          <w:rPr>
            <w:rFonts w:ascii="Times New Roman" w:hAnsi="Times New Roman" w:cs="Times New Roman"/>
            <w:color w:val="000000" w:themeColor="text1"/>
          </w:rPr>
          <w:lastRenderedPageBreak/>
          <w:delText>imputation method</w:delText>
        </w:r>
        <w:r w:rsidR="0089192C" w:rsidRPr="00EF599F" w:rsidDel="00210626">
          <w:rPr>
            <w:rFonts w:ascii="Times New Roman" w:hAnsi="Times New Roman" w:cs="Times New Roman"/>
            <w:color w:val="000000" w:themeColor="text1"/>
          </w:rPr>
          <w:delText xml:space="preserve"> </w:delText>
        </w:r>
        <w:r w:rsidR="00550D1E" w:rsidRPr="00EF599F" w:rsidDel="00210626">
          <w:rPr>
            <w:rFonts w:ascii="Times New Roman" w:hAnsi="Times New Roman" w:cs="Times New Roman"/>
            <w:color w:val="000000" w:themeColor="text1"/>
          </w:rPr>
          <w:delText>(</w:delText>
        </w:r>
        <w:r w:rsidR="006830F1" w:rsidRPr="00EF599F" w:rsidDel="00210626">
          <w:rPr>
            <w:rFonts w:ascii="Times New Roman" w:hAnsi="Times New Roman" w:cs="Times New Roman"/>
            <w:color w:val="000000" w:themeColor="text1"/>
          </w:rPr>
          <w:delText>Little, 1988</w:delText>
        </w:r>
        <w:r w:rsidR="00550D1E" w:rsidRPr="00EF599F" w:rsidDel="00210626">
          <w:rPr>
            <w:rFonts w:ascii="Times New Roman" w:hAnsi="Times New Roman" w:cs="Times New Roman"/>
            <w:color w:val="000000" w:themeColor="text1"/>
          </w:rPr>
          <w:delText>)</w:delText>
        </w:r>
      </w:del>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ins w:id="446" w:author="Sally Thompson" w:date="2019-03-12T15:47:00Z">
        <w:r w:rsidR="00210626">
          <w:rPr>
            <w:rFonts w:ascii="Times New Roman" w:hAnsi="Times New Roman" w:cs="Times New Roman"/>
            <w:color w:val="000000" w:themeColor="text1"/>
          </w:rPr>
          <w:t xml:space="preserve"> is </w:t>
        </w:r>
        <w:r w:rsidR="00210626" w:rsidRPr="00EF599F">
          <w:rPr>
            <w:rFonts w:ascii="Times New Roman" w:hAnsi="Times New Roman" w:cs="Times New Roman"/>
            <w:color w:val="000000" w:themeColor="text1"/>
          </w:rPr>
          <w:t>a semi-parametric imputation method (Little, 1988)</w:t>
        </w:r>
      </w:ins>
      <w:r w:rsidR="006830F1" w:rsidRPr="00EF599F">
        <w:rPr>
          <w:rFonts w:ascii="Times New Roman" w:hAnsi="Times New Roman" w:cs="Times New Roman"/>
          <w:color w:val="000000" w:themeColor="text1"/>
        </w:rPr>
        <w:t xml:space="preserve"> </w:t>
      </w:r>
      <w:ins w:id="447" w:author="Sally Thompson" w:date="2019-03-12T15:47:00Z">
        <w:r w:rsidR="00210626">
          <w:rPr>
            <w:rFonts w:ascii="Times New Roman" w:hAnsi="Times New Roman" w:cs="Times New Roman"/>
            <w:color w:val="000000" w:themeColor="text1"/>
          </w:rPr>
          <w:t xml:space="preserve">which </w:t>
        </w:r>
      </w:ins>
      <w:r w:rsidR="006830F1" w:rsidRPr="00EF599F">
        <w:rPr>
          <w:rFonts w:ascii="Times New Roman" w:hAnsi="Times New Roman" w:cs="Times New Roman"/>
          <w:color w:val="000000" w:themeColor="text1"/>
        </w:rPr>
        <w:t xml:space="preserve">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ins w:id="448" w:author="Sally Thompson" w:date="2019-03-12T15:48:00Z">
        <w:r w:rsidR="007A103D">
          <w:rPr>
            <w:rFonts w:ascii="Times New Roman" w:hAnsi="Times New Roman" w:cs="Times New Roman"/>
            <w:color w:val="000000" w:themeColor="text1"/>
          </w:rPr>
          <w:t xml:space="preserve">If all three weather stations lacked a record, gap-filling was based on positive increments in the shallow soil moisture record, </w:t>
        </w:r>
      </w:ins>
      <w:del w:id="449" w:author="Sally Thompson" w:date="2019-03-12T15:48:00Z">
        <w:r w:rsidR="0089192C" w:rsidRPr="00EF599F" w:rsidDel="007A103D">
          <w:rPr>
            <w:rFonts w:ascii="Times New Roman" w:hAnsi="Times New Roman" w:cs="Times New Roman"/>
            <w:color w:val="000000" w:themeColor="text1"/>
          </w:rPr>
          <w:delText xml:space="preserve">A combination of shallow soil moisture water inputs </w:delText>
        </w:r>
      </w:del>
      <w:r w:rsidR="0089192C" w:rsidRPr="00EF599F">
        <w:rPr>
          <w:rFonts w:ascii="Times New Roman" w:hAnsi="Times New Roman" w:cs="Times New Roman"/>
          <w:color w:val="000000" w:themeColor="text1"/>
        </w:rPr>
        <w:t xml:space="preserve">and </w:t>
      </w:r>
      <w:commentRangeStart w:id="450"/>
      <w:commentRangeStart w:id="451"/>
      <w:commentRangeStart w:id="452"/>
      <w:del w:id="453" w:author="Sally Thompson" w:date="2019-03-12T15:49:00Z">
        <w:r w:rsidR="0089192C" w:rsidRPr="00EF599F" w:rsidDel="007A103D">
          <w:rPr>
            <w:rFonts w:ascii="Times New Roman" w:hAnsi="Times New Roman" w:cs="Times New Roman"/>
            <w:color w:val="000000" w:themeColor="text1"/>
          </w:rPr>
          <w:delText xml:space="preserve">calculated </w:delText>
        </w:r>
      </w:del>
      <w:r w:rsidR="0089192C" w:rsidRPr="00EF599F">
        <w:rPr>
          <w:rFonts w:ascii="Times New Roman" w:hAnsi="Times New Roman" w:cs="Times New Roman"/>
          <w:color w:val="000000" w:themeColor="text1"/>
        </w:rPr>
        <w:t>snow melt</w:t>
      </w:r>
      <w:ins w:id="454" w:author="Sally Thompson" w:date="2019-03-12T15:49:00Z">
        <w:r w:rsidR="007A103D">
          <w:rPr>
            <w:rFonts w:ascii="Times New Roman" w:hAnsi="Times New Roman" w:cs="Times New Roman"/>
            <w:color w:val="000000" w:themeColor="text1"/>
          </w:rPr>
          <w:t xml:space="preserve"> estimated from the time lapse camera data.</w:t>
        </w:r>
      </w:ins>
      <w:del w:id="455" w:author="Sally Thompson" w:date="2019-03-12T15:49:00Z">
        <w:r w:rsidR="0089192C" w:rsidRPr="00EF599F" w:rsidDel="007A103D">
          <w:rPr>
            <w:rFonts w:ascii="Times New Roman" w:hAnsi="Times New Roman" w:cs="Times New Roman"/>
            <w:color w:val="000000" w:themeColor="text1"/>
          </w:rPr>
          <w:delText xml:space="preserve"> </w:delText>
        </w:r>
        <w:commentRangeEnd w:id="450"/>
        <w:r w:rsidR="0089192C" w:rsidRPr="00EF599F" w:rsidDel="007A103D">
          <w:rPr>
            <w:rStyle w:val="CommentReference"/>
            <w:rFonts w:ascii="Times New Roman" w:hAnsi="Times New Roman" w:cs="Times New Roman"/>
            <w:color w:val="000000" w:themeColor="text1"/>
          </w:rPr>
          <w:commentReference w:id="450"/>
        </w:r>
        <w:commentRangeEnd w:id="451"/>
        <w:r w:rsidR="0089192C" w:rsidRPr="00EF599F" w:rsidDel="007A103D">
          <w:rPr>
            <w:rStyle w:val="CommentReference"/>
            <w:rFonts w:ascii="Times New Roman" w:hAnsi="Times New Roman" w:cs="Times New Roman"/>
            <w:color w:val="000000" w:themeColor="text1"/>
          </w:rPr>
          <w:commentReference w:id="451"/>
        </w:r>
        <w:commentRangeEnd w:id="452"/>
        <w:r w:rsidR="0089192C" w:rsidRPr="00EF599F" w:rsidDel="007A103D">
          <w:rPr>
            <w:rStyle w:val="CommentReference"/>
            <w:rFonts w:ascii="Times New Roman" w:hAnsi="Times New Roman" w:cs="Times New Roman"/>
          </w:rPr>
          <w:commentReference w:id="452"/>
        </w:r>
        <w:r w:rsidR="0089192C" w:rsidRPr="00EF599F" w:rsidDel="007A103D">
          <w:rPr>
            <w:rFonts w:ascii="Times New Roman" w:hAnsi="Times New Roman" w:cs="Times New Roman"/>
            <w:color w:val="000000" w:themeColor="text1"/>
          </w:rPr>
          <w:delText>were used to gap-fill precipitation if all 3 stations were lacking records.</w:delText>
        </w:r>
      </w:del>
      <w:r w:rsidR="0089192C" w:rsidRPr="00EF599F">
        <w:rPr>
          <w:rFonts w:ascii="Times New Roman" w:hAnsi="Times New Roman" w:cs="Times New Roman"/>
          <w:color w:val="000000" w:themeColor="text1"/>
        </w:rPr>
        <w:t xml:space="preserve">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t>
      </w:r>
      <w:ins w:id="456" w:author="Scott" w:date="2019-03-13T10:08:00Z">
        <w:r w:rsidR="00C423A8">
          <w:rPr>
            <w:rFonts w:ascii="Times New Roman" w:hAnsi="Times New Roman" w:cs="Times New Roman"/>
            <w:color w:val="000000" w:themeColor="text1"/>
          </w:rPr>
          <w:t>water year (</w:t>
        </w:r>
      </w:ins>
      <w:r w:rsidR="00F42D58" w:rsidRPr="00EF599F">
        <w:rPr>
          <w:rFonts w:ascii="Times New Roman" w:hAnsi="Times New Roman" w:cs="Times New Roman"/>
          <w:color w:val="000000" w:themeColor="text1"/>
        </w:rPr>
        <w:t>WY</w:t>
      </w:r>
      <w:ins w:id="457" w:author="Scott" w:date="2019-03-13T10:08:00Z">
        <w:r w:rsidR="00C423A8">
          <w:rPr>
            <w:rFonts w:ascii="Times New Roman" w:hAnsi="Times New Roman" w:cs="Times New Roman"/>
            <w:color w:val="000000" w:themeColor="text1"/>
          </w:rPr>
          <w:t>)</w:t>
        </w:r>
      </w:ins>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del w:id="458" w:author="Sally Thompson" w:date="2019-03-12T15:49:00Z">
        <w:r w:rsidR="00671C7B" w:rsidRPr="00EF599F" w:rsidDel="007A103D">
          <w:rPr>
            <w:rFonts w:ascii="Times New Roman" w:hAnsi="Times New Roman" w:cs="Times New Roman"/>
            <w:color w:val="000000" w:themeColor="text1"/>
          </w:rPr>
          <w:delText xml:space="preserve"> </w:delText>
        </w:r>
        <w:r w:rsidR="0072115A" w:rsidRPr="00EF599F" w:rsidDel="007A103D">
          <w:rPr>
            <w:rFonts w:ascii="Times New Roman" w:hAnsi="Times New Roman" w:cs="Times New Roman"/>
            <w:color w:val="000000" w:themeColor="text1"/>
          </w:rPr>
          <w:delText xml:space="preserve">Due to very little missing record of soil moisture, we have linearly interpolated any </w:delText>
        </w:r>
        <w:r w:rsidR="00796F1C" w:rsidRPr="00EF599F" w:rsidDel="007A103D">
          <w:rPr>
            <w:rFonts w:ascii="Times New Roman" w:hAnsi="Times New Roman" w:cs="Times New Roman"/>
            <w:color w:val="000000" w:themeColor="text1"/>
          </w:rPr>
          <w:delText>gaps</w:delText>
        </w:r>
        <w:r w:rsidR="0072115A" w:rsidRPr="00EF599F" w:rsidDel="007A103D">
          <w:rPr>
            <w:rFonts w:ascii="Times New Roman" w:hAnsi="Times New Roman" w:cs="Times New Roman"/>
            <w:color w:val="000000" w:themeColor="text1"/>
          </w:rPr>
          <w:delText xml:space="preserve">. </w:delText>
        </w:r>
      </w:del>
    </w:p>
    <w:p w14:paraId="5E8FF847" w14:textId="5D846D85" w:rsidR="00DF7A60" w:rsidRDefault="0072115A" w:rsidP="009A3EB7">
      <w:pPr>
        <w:spacing w:line="480" w:lineRule="auto"/>
        <w:ind w:firstLine="720"/>
        <w:rPr>
          <w:ins w:id="459" w:author="Sally Thompson" w:date="2019-03-12T15:54:00Z"/>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ins w:id="460" w:author="Sally Thompson" w:date="2019-03-12T15:54:00Z">
        <w:r w:rsidR="00DF7A60">
          <w:rPr>
            <w:rFonts w:ascii="Times New Roman" w:hAnsi="Times New Roman" w:cs="Times New Roman"/>
            <w:color w:val="000000" w:themeColor="text1"/>
          </w:rPr>
          <w:t>provides important context to interpreting the spatially-distributed soil moisture measurements, in two ways.  Firstly it allows us to explore relationships between soil moisture at shallow depths measured in the spatially-distributed campaigns, and soil moisture throughout the</w:t>
        </w:r>
      </w:ins>
      <w:ins w:id="461" w:author="Sally Thompson" w:date="2019-03-12T15:55:00Z">
        <w:r w:rsidR="00DF7A60">
          <w:rPr>
            <w:rFonts w:ascii="Times New Roman" w:hAnsi="Times New Roman" w:cs="Times New Roman"/>
            <w:color w:val="000000" w:themeColor="text1"/>
          </w:rPr>
          <w:t xml:space="preserve"> surface 1m of soil.  Since shallow soil moisture could behave idiosyncratically (e.g. it might be more influenced by shading or sun exposure</w:t>
        </w:r>
      </w:ins>
      <w:ins w:id="462" w:author="Sally Thompson" w:date="2019-03-12T15:56:00Z">
        <w:r w:rsidR="00DF7A60">
          <w:rPr>
            <w:rFonts w:ascii="Times New Roman" w:hAnsi="Times New Roman" w:cs="Times New Roman"/>
            <w:color w:val="000000" w:themeColor="text1"/>
          </w:rPr>
          <w:t xml:space="preserve"> than deeper soil moisture</w:t>
        </w:r>
      </w:ins>
      <w:ins w:id="463" w:author="Sally Thompson" w:date="2019-03-12T15:55:00Z">
        <w:r w:rsidR="00DF7A60">
          <w:rPr>
            <w:rFonts w:ascii="Times New Roman" w:hAnsi="Times New Roman" w:cs="Times New Roman"/>
            <w:color w:val="000000" w:themeColor="text1"/>
          </w:rPr>
          <w:t>, and more influenced by evaporation relative</w:t>
        </w:r>
      </w:ins>
      <w:ins w:id="464" w:author="Sally Thompson" w:date="2019-03-12T15:56:00Z">
        <w:r w:rsidR="00DF7A60">
          <w:rPr>
            <w:rFonts w:ascii="Times New Roman" w:hAnsi="Times New Roman" w:cs="Times New Roman"/>
            <w:color w:val="000000" w:themeColor="text1"/>
          </w:rPr>
          <w:t xml:space="preserve"> to transpiration), this comparison helps us determine how representative of soil moisture storage and plant available water the spatially-distributed measurements are.  Similarly, it offers a continuous measurement of water </w:t>
        </w:r>
      </w:ins>
      <w:ins w:id="465" w:author="Sally Thompson" w:date="2019-03-12T15:57:00Z">
        <w:r w:rsidR="00DF7A60">
          <w:rPr>
            <w:rFonts w:ascii="Times New Roman" w:hAnsi="Times New Roman" w:cs="Times New Roman"/>
            <w:color w:val="000000" w:themeColor="text1"/>
          </w:rPr>
          <w:t>content</w:t>
        </w:r>
      </w:ins>
      <w:ins w:id="466" w:author="Sally Thompson" w:date="2019-03-12T15:56:00Z">
        <w:r w:rsidR="00DF7A60">
          <w:rPr>
            <w:rFonts w:ascii="Times New Roman" w:hAnsi="Times New Roman" w:cs="Times New Roman"/>
            <w:color w:val="000000" w:themeColor="text1"/>
          </w:rPr>
          <w:t xml:space="preserve"> </w:t>
        </w:r>
      </w:ins>
      <w:ins w:id="467" w:author="Sally Thompson" w:date="2019-03-12T15:57:00Z">
        <w:r w:rsidR="00DF7A60">
          <w:rPr>
            <w:rFonts w:ascii="Times New Roman" w:hAnsi="Times New Roman" w:cs="Times New Roman"/>
            <w:color w:val="000000" w:themeColor="text1"/>
          </w:rPr>
          <w:t xml:space="preserve">in three co-located vegetation types, allowing us to verify </w:t>
        </w:r>
      </w:ins>
      <w:ins w:id="468" w:author="Sally Thompson" w:date="2019-03-12T15:58:00Z">
        <w:r w:rsidR="009B3CBE">
          <w:rPr>
            <w:rFonts w:ascii="Times New Roman" w:hAnsi="Times New Roman" w:cs="Times New Roman"/>
            <w:color w:val="000000" w:themeColor="text1"/>
          </w:rPr>
          <w:t xml:space="preserve">whether relative differences in water content between these types vary through time – and thus how representative the differences identified through measurement campaigns are likely to be of long-term soil moisture conditions. </w:t>
        </w:r>
      </w:ins>
    </w:p>
    <w:p w14:paraId="5C9F4547" w14:textId="77777777" w:rsidR="00DF7A60" w:rsidRDefault="00DF7A60" w:rsidP="009A3EB7">
      <w:pPr>
        <w:spacing w:line="480" w:lineRule="auto"/>
        <w:ind w:firstLine="720"/>
        <w:rPr>
          <w:ins w:id="469" w:author="Sally Thompson" w:date="2019-03-12T15:54:00Z"/>
          <w:rFonts w:ascii="Times New Roman" w:hAnsi="Times New Roman" w:cs="Times New Roman"/>
          <w:color w:val="000000" w:themeColor="text1"/>
        </w:rPr>
      </w:pPr>
    </w:p>
    <w:p w14:paraId="5BE455DC" w14:textId="047F0EDA" w:rsidR="009A3EB7" w:rsidRPr="00EF599F" w:rsidRDefault="0072115A" w:rsidP="009A3EB7">
      <w:pPr>
        <w:spacing w:line="480" w:lineRule="auto"/>
        <w:ind w:firstLine="720"/>
        <w:rPr>
          <w:rFonts w:ascii="Times New Roman" w:hAnsi="Times New Roman" w:cs="Times New Roman"/>
          <w:color w:val="000000" w:themeColor="text1"/>
        </w:rPr>
      </w:pPr>
      <w:commentRangeStart w:id="470"/>
      <w:del w:id="471" w:author="Sally Thompson" w:date="2019-03-12T15:59:00Z">
        <w:r w:rsidRPr="00EF599F" w:rsidDel="009B3CBE">
          <w:rPr>
            <w:rFonts w:ascii="Times New Roman" w:hAnsi="Times New Roman" w:cs="Times New Roman"/>
            <w:color w:val="000000" w:themeColor="text1"/>
          </w:rPr>
          <w:lastRenderedPageBreak/>
          <w:delText>was used to address questions 3) and 4) of the study</w:delText>
        </w:r>
        <w:r w:rsidR="0069666A" w:rsidRPr="00EF599F" w:rsidDel="009B3CBE">
          <w:rPr>
            <w:rFonts w:ascii="Times New Roman" w:hAnsi="Times New Roman" w:cs="Times New Roman"/>
            <w:color w:val="000000" w:themeColor="text1"/>
          </w:rPr>
          <w:delText>; s</w:delText>
        </w:r>
        <w:r w:rsidRPr="00EF599F" w:rsidDel="009B3CBE">
          <w:rPr>
            <w:rFonts w:ascii="Times New Roman" w:hAnsi="Times New Roman" w:cs="Times New Roman"/>
            <w:color w:val="000000" w:themeColor="text1"/>
          </w:rPr>
          <w:delText xml:space="preserve">ince vegetation </w:delText>
        </w:r>
        <w:r w:rsidR="0069666A" w:rsidRPr="00EF599F" w:rsidDel="009B3CBE">
          <w:rPr>
            <w:rFonts w:ascii="Times New Roman" w:hAnsi="Times New Roman" w:cs="Times New Roman"/>
            <w:color w:val="000000" w:themeColor="text1"/>
          </w:rPr>
          <w:delText>utilizes</w:delText>
        </w:r>
        <w:r w:rsidRPr="00EF599F" w:rsidDel="009B3CBE">
          <w:rPr>
            <w:rFonts w:ascii="Times New Roman" w:hAnsi="Times New Roman" w:cs="Times New Roman"/>
            <w:color w:val="000000" w:themeColor="text1"/>
          </w:rPr>
          <w:delText xml:space="preserve"> deep soil moisture, weather station data was used to compare how shallow soil moisture compares to deeper soil moisture for different vegetation types being measured in </w:delText>
        </w:r>
        <w:r w:rsidR="00F42D58" w:rsidRPr="00EF599F" w:rsidDel="009B3CBE">
          <w:rPr>
            <w:rFonts w:ascii="Times New Roman" w:hAnsi="Times New Roman" w:cs="Times New Roman"/>
            <w:color w:val="000000" w:themeColor="text1"/>
          </w:rPr>
          <w:delText xml:space="preserve">the </w:delText>
        </w:r>
        <w:r w:rsidRPr="00EF599F" w:rsidDel="009B3CBE">
          <w:rPr>
            <w:rFonts w:ascii="Times New Roman" w:hAnsi="Times New Roman" w:cs="Times New Roman"/>
            <w:color w:val="000000" w:themeColor="text1"/>
          </w:rPr>
          <w:delText xml:space="preserve">basin-wide soil moisture </w:delText>
        </w:r>
        <w:r w:rsidR="00F42D58" w:rsidRPr="00EF599F" w:rsidDel="009B3CBE">
          <w:rPr>
            <w:rFonts w:ascii="Times New Roman" w:hAnsi="Times New Roman" w:cs="Times New Roman"/>
            <w:color w:val="000000" w:themeColor="text1"/>
          </w:rPr>
          <w:delText>collection</w:delText>
        </w:r>
        <w:r w:rsidR="009544F9" w:rsidRPr="00EF599F" w:rsidDel="009B3CBE">
          <w:rPr>
            <w:rFonts w:ascii="Times New Roman" w:hAnsi="Times New Roman" w:cs="Times New Roman"/>
            <w:color w:val="000000" w:themeColor="text1"/>
          </w:rPr>
          <w:delText xml:space="preserve">. Due to the close proximity of the weather stations </w:delText>
        </w:r>
        <w:r w:rsidR="0069666A" w:rsidRPr="00EF599F" w:rsidDel="009B3CBE">
          <w:rPr>
            <w:rFonts w:ascii="Times New Roman" w:hAnsi="Times New Roman" w:cs="Times New Roman"/>
            <w:color w:val="000000" w:themeColor="text1"/>
          </w:rPr>
          <w:delText xml:space="preserve">to each other </w:delText>
        </w:r>
        <w:r w:rsidR="009544F9" w:rsidRPr="00EF599F" w:rsidDel="009B3CBE">
          <w:rPr>
            <w:rFonts w:ascii="Times New Roman" w:hAnsi="Times New Roman" w:cs="Times New Roman"/>
            <w:color w:val="000000" w:themeColor="text1"/>
          </w:rPr>
          <w:delText>(&lt;0.5 km)</w:delText>
        </w:r>
        <w:r w:rsidR="0069666A" w:rsidRPr="00EF599F" w:rsidDel="009B3CBE">
          <w:rPr>
            <w:rFonts w:ascii="Times New Roman" w:hAnsi="Times New Roman" w:cs="Times New Roman"/>
            <w:color w:val="000000" w:themeColor="text1"/>
          </w:rPr>
          <w:delText>,</w:delText>
        </w:r>
        <w:r w:rsidR="00F42D58" w:rsidRPr="00EF599F" w:rsidDel="009B3CBE">
          <w:rPr>
            <w:rFonts w:ascii="Times New Roman" w:hAnsi="Times New Roman" w:cs="Times New Roman"/>
            <w:color w:val="000000" w:themeColor="text1"/>
          </w:rPr>
          <w:delText xml:space="preserve"> </w:delText>
        </w:r>
        <w:r w:rsidR="009544F9" w:rsidRPr="00EF599F" w:rsidDel="009B3CBE">
          <w:rPr>
            <w:rFonts w:ascii="Times New Roman" w:hAnsi="Times New Roman" w:cs="Times New Roman"/>
            <w:color w:val="000000" w:themeColor="text1"/>
          </w:rPr>
          <w:delText xml:space="preserve">differences between soil moisture, </w:delText>
        </w:r>
        <w:r w:rsidR="00AF69A0" w:rsidRPr="00EF599F" w:rsidDel="009B3CBE">
          <w:rPr>
            <w:rFonts w:ascii="Times New Roman" w:hAnsi="Times New Roman" w:cs="Times New Roman"/>
            <w:color w:val="000000" w:themeColor="text1"/>
          </w:rPr>
          <w:delText xml:space="preserve">throughfall, </w:delText>
        </w:r>
        <w:r w:rsidR="009544F9" w:rsidRPr="00EF599F" w:rsidDel="009B3CBE">
          <w:rPr>
            <w:rFonts w:ascii="Times New Roman" w:hAnsi="Times New Roman" w:cs="Times New Roman"/>
            <w:color w:val="000000" w:themeColor="text1"/>
          </w:rPr>
          <w:delText xml:space="preserve">and snowpack, can be partially attributed to the differences in the vegetation cover between the sites, which in turn is influenced by the fire regime. </w:delText>
        </w:r>
      </w:del>
      <w:commentRangeStart w:id="472"/>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472"/>
      <w:r w:rsidR="00D227F5">
        <w:rPr>
          <w:rStyle w:val="CommentReference"/>
        </w:rPr>
        <w:commentReference w:id="472"/>
      </w:r>
      <w:r w:rsidR="00DD130B" w:rsidRPr="00EF599F">
        <w:rPr>
          <w:rFonts w:ascii="Times New Roman" w:hAnsi="Times New Roman" w:cs="Times New Roman"/>
          <w:color w:val="000000" w:themeColor="text1"/>
        </w:rPr>
        <w:t xml:space="preserve"> </w:t>
      </w:r>
      <w:commentRangeEnd w:id="470"/>
      <w:r w:rsidR="009B3CBE">
        <w:rPr>
          <w:rStyle w:val="CommentReference"/>
        </w:rPr>
        <w:commentReference w:id="470"/>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473"/>
      <w:r w:rsidRPr="00EF599F">
        <w:rPr>
          <w:rFonts w:ascii="Times New Roman" w:hAnsi="Times New Roman" w:cs="Times New Roman"/>
          <w:color w:val="000000" w:themeColor="text1"/>
        </w:rPr>
        <w:t>Vegetation cover change</w:t>
      </w:r>
      <w:commentRangeEnd w:id="473"/>
      <w:r w:rsidR="002A77EA">
        <w:rPr>
          <w:rStyle w:val="CommentReference"/>
          <w:rFonts w:asciiTheme="minorHAnsi" w:eastAsiaTheme="minorHAnsi" w:hAnsiTheme="minorHAnsi" w:cstheme="minorBidi"/>
          <w:color w:val="auto"/>
        </w:rPr>
        <w:commentReference w:id="473"/>
      </w:r>
    </w:p>
    <w:p w14:paraId="0A73D3C0" w14:textId="608C9DCF"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commentRangeStart w:id="474"/>
      <w:r w:rsidRPr="00EF599F">
        <w:rPr>
          <w:rFonts w:ascii="Times New Roman" w:hAnsi="Times New Roman" w:cs="Times New Roman"/>
        </w:rPr>
        <w:t>our study landscape</w:t>
      </w:r>
      <w:commentRangeEnd w:id="474"/>
      <w:r w:rsidR="009B3CBE">
        <w:rPr>
          <w:rStyle w:val="CommentReference"/>
        </w:rPr>
        <w:commentReference w:id="474"/>
      </w:r>
      <w:r w:rsidRPr="00EF599F">
        <w:rPr>
          <w:rFonts w:ascii="Times New Roman" w:hAnsi="Times New Roman" w:cs="Times New Roman"/>
        </w:rPr>
        <w:t>,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w:t>
      </w:r>
      <w:commentRangeStart w:id="475"/>
      <w:r w:rsidRPr="00EF599F">
        <w:rPr>
          <w:rFonts w:ascii="Times New Roman" w:hAnsi="Times New Roman" w:cs="Times New Roman"/>
        </w:rPr>
        <w:t>The vegetation transitions we observed at the watershed scale were generally observed in each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w:t>
      </w:r>
      <w:commentRangeEnd w:id="475"/>
      <w:r w:rsidR="009B3CBE">
        <w:rPr>
          <w:rStyle w:val="CommentReference"/>
        </w:rPr>
        <w:commentReference w:id="475"/>
      </w:r>
      <w:r w:rsidRPr="00EF599F">
        <w:rPr>
          <w:rFonts w:ascii="Times New Roman" w:hAnsi="Times New Roman" w:cs="Times New Roman"/>
        </w:rPr>
        <w:t xml:space="preserve"> In particular, transitions from </w:t>
      </w:r>
      <w:commentRangeStart w:id="476"/>
      <w:r w:rsidRPr="00EF599F">
        <w:rPr>
          <w:rFonts w:ascii="Times New Roman" w:hAnsi="Times New Roman" w:cs="Times New Roman"/>
        </w:rPr>
        <w:t xml:space="preserve">shrub to sparse meadow, mixed-conifer to sparse meadow, and mixed-conifer to shrub </w:t>
      </w:r>
      <w:commentRangeEnd w:id="476"/>
      <w:r w:rsidRPr="00EF599F">
        <w:rPr>
          <w:rStyle w:val="CommentReference"/>
          <w:rFonts w:ascii="Times New Roman" w:hAnsi="Times New Roman" w:cs="Times New Roman"/>
        </w:rPr>
        <w:commentReference w:id="476"/>
      </w:r>
      <w:r w:rsidRPr="00EF599F">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477"/>
      <w:r w:rsidRPr="00EF599F">
        <w:rPr>
          <w:rFonts w:ascii="Times New Roman" w:hAnsi="Times New Roman" w:cs="Times New Roman"/>
        </w:rPr>
        <w:t>shrub to sparse meadow and mixed conifer to sparse meadow</w:t>
      </w:r>
      <w:commentRangeEnd w:id="477"/>
      <w:r w:rsidRPr="00EF599F">
        <w:rPr>
          <w:rStyle w:val="CommentReference"/>
          <w:rFonts w:ascii="Times New Roman" w:hAnsi="Times New Roman" w:cs="Times New Roman"/>
        </w:rPr>
        <w:commentReference w:id="477"/>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478"/>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ins w:id="479" w:author="Sally Thompson" w:date="2019-03-12T16:02:00Z">
        <w:r w:rsidR="009B3CBE">
          <w:rPr>
            <w:rFonts w:ascii="Times New Roman" w:hAnsi="Times New Roman" w:cs="Times New Roman"/>
          </w:rPr>
          <w:t xml:space="preserve">with </w:t>
        </w:r>
      </w:ins>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478"/>
      <w:r w:rsidRPr="00EF599F">
        <w:rPr>
          <w:rStyle w:val="CommentReference"/>
          <w:rFonts w:ascii="Times New Roman" w:hAnsi="Times New Roman" w:cs="Times New Roman"/>
        </w:rPr>
        <w:commentReference w:id="478"/>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480"/>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480"/>
      <w:r w:rsidR="009B3CBE">
        <w:rPr>
          <w:rStyle w:val="CommentReference"/>
        </w:rPr>
        <w:commentReference w:id="480"/>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481"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48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482" w:author="Scott" w:date="2019-03-13T10:08:00Z">
        <w:r w:rsidR="00247216" w:rsidDel="00C423A8">
          <w:rPr>
            <w:rFonts w:ascii="Times New Roman" w:hAnsi="Times New Roman" w:cs="Times New Roman"/>
          </w:rPr>
          <w:delText xml:space="preserve">4 </w:delText>
        </w:r>
      </w:del>
      <w:ins w:id="483" w:author="Scott" w:date="2019-03-13T10:08:00Z">
        <w:r w:rsidR="00C423A8">
          <w:rPr>
            <w:rFonts w:ascii="Times New Roman" w:hAnsi="Times New Roman" w:cs="Times New Roman"/>
          </w:rPr>
          <w:t>F</w:t>
        </w:r>
      </w:ins>
      <w:ins w:id="484" w:author="Scott" w:date="2019-03-13T10:09:00Z">
        <w:r w:rsidR="00C423A8">
          <w:rPr>
            <w:rFonts w:ascii="Times New Roman" w:hAnsi="Times New Roman" w:cs="Times New Roman"/>
          </w:rPr>
          <w:t>our</w:t>
        </w:r>
      </w:ins>
      <w:ins w:id="485"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48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486"/>
      <w:r w:rsidR="009C4159">
        <w:rPr>
          <w:rStyle w:val="CommentReference"/>
        </w:rPr>
        <w:commentReference w:id="486"/>
      </w:r>
    </w:p>
    <w:p w14:paraId="661680B7" w14:textId="2B01E909" w:rsidR="00CD3AED" w:rsidRPr="00EF599F" w:rsidRDefault="005C4567" w:rsidP="005C4567">
      <w:pPr>
        <w:pStyle w:val="Caption"/>
        <w:rPr>
          <w:rFonts w:ascii="Times New Roman" w:hAnsi="Times New Roman" w:cs="Times New Roman"/>
        </w:rPr>
      </w:pPr>
      <w:bookmarkStart w:id="487" w:name="_Ref536611059"/>
      <w:bookmarkStart w:id="48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487"/>
      <w:bookmarkEnd w:id="48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489"/>
      <w:r w:rsidRPr="00EF599F">
        <w:rPr>
          <w:rFonts w:ascii="Times New Roman" w:hAnsi="Times New Roman" w:cs="Times New Roman"/>
          <w:color w:val="000000" w:themeColor="text1"/>
        </w:rPr>
        <w:lastRenderedPageBreak/>
        <w:t>Forest composition and structural change</w:t>
      </w:r>
      <w:commentRangeEnd w:id="489"/>
      <w:r w:rsidR="00143C7D">
        <w:rPr>
          <w:rStyle w:val="CommentReference"/>
          <w:rFonts w:asciiTheme="minorHAnsi" w:eastAsiaTheme="minorHAnsi" w:hAnsiTheme="minorHAnsi" w:cstheme="minorBidi"/>
          <w:color w:val="auto"/>
        </w:rPr>
        <w:commentReference w:id="489"/>
      </w:r>
    </w:p>
    <w:p w14:paraId="4951C9FE" w14:textId="77777777" w:rsidR="0089192C" w:rsidRPr="00EF599F" w:rsidRDefault="0089192C" w:rsidP="0089192C">
      <w:pPr>
        <w:rPr>
          <w:rFonts w:ascii="Times New Roman" w:hAnsi="Times New Roman" w:cs="Times New Roman"/>
        </w:rPr>
      </w:pPr>
    </w:p>
    <w:p w14:paraId="0034B356" w14:textId="77777777"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driven primarily by an increase in trees in the 7.6-15.2 size class. </w:t>
      </w:r>
      <w:commentRangeStart w:id="490"/>
      <w:r w:rsidR="00244733">
        <w:rPr>
          <w:rFonts w:ascii="Times New Roman" w:hAnsi="Times New Roman" w:cs="Times New Roman"/>
        </w:rPr>
        <w:t xml:space="preserve">This was likely due to 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despite a decrease in basal area of the other species in plots that had burned twice (Figure </w:t>
      </w:r>
      <w:commentRangeEnd w:id="490"/>
      <w:r w:rsidR="00143C7D">
        <w:rPr>
          <w:rStyle w:val="CommentReference"/>
        </w:rPr>
        <w:commentReference w:id="490"/>
      </w:r>
      <w:r w:rsidR="00244733">
        <w:rPr>
          <w:rFonts w:ascii="Times New Roman" w:hAnsi="Times New Roman" w:cs="Times New Roman"/>
        </w:rPr>
        <w:t xml:space="preserve">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491"/>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491"/>
      <w:r w:rsidR="00143C7D">
        <w:rPr>
          <w:rStyle w:val="CommentReference"/>
          <w:i w:val="0"/>
          <w:iCs w:val="0"/>
          <w:color w:val="auto"/>
        </w:rPr>
        <w:commentReference w:id="491"/>
      </w:r>
    </w:p>
    <w:p w14:paraId="2259DEB2" w14:textId="204CD97E" w:rsidR="009A6239" w:rsidRPr="00EF599F" w:rsidRDefault="005C4567" w:rsidP="00AF7EDB">
      <w:pPr>
        <w:pStyle w:val="Caption"/>
        <w:rPr>
          <w:rFonts w:ascii="Times New Roman" w:hAnsi="Times New Roman" w:cs="Times New Roman"/>
        </w:rPr>
      </w:pPr>
      <w:bookmarkStart w:id="492"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492"/>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493"/>
      <w:r w:rsidRPr="00EF599F">
        <w:rPr>
          <w:rFonts w:ascii="Times New Roman" w:hAnsi="Times New Roman" w:cs="Times New Roman"/>
          <w:color w:val="000000" w:themeColor="text1"/>
        </w:rPr>
        <w:lastRenderedPageBreak/>
        <w:t>Soil moisture</w:t>
      </w:r>
      <w:commentRangeEnd w:id="493"/>
      <w:r w:rsidR="004404EB">
        <w:rPr>
          <w:rStyle w:val="CommentReference"/>
        </w:rPr>
        <w:commentReference w:id="493"/>
      </w:r>
    </w:p>
    <w:p w14:paraId="40FFFB4E" w14:textId="1DDA0D15"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There was variability in measured soil moisture both temporally</w:t>
      </w:r>
      <w:ins w:id="494" w:author="Sally Thompson" w:date="2019-03-13T10:06:00Z">
        <w:r w:rsidR="004404EB">
          <w:rPr>
            <w:rFonts w:ascii="Times New Roman" w:hAnsi="Times New Roman" w:cs="Times New Roman"/>
          </w:rPr>
          <w:t xml:space="preserve">, </w:t>
        </w:r>
      </w:ins>
      <w:del w:id="495" w:author="Sally Thompson" w:date="2019-03-13T10:06:00Z">
        <w:r w:rsidDel="004404EB">
          <w:rPr>
            <w:rFonts w:ascii="Times New Roman" w:hAnsi="Times New Roman" w:cs="Times New Roman"/>
          </w:rPr>
          <w:delText xml:space="preserve"> and </w:delText>
        </w:r>
      </w:del>
      <w:r>
        <w:rPr>
          <w:rFonts w:ascii="Times New Roman" w:hAnsi="Times New Roman" w:cs="Times New Roman"/>
        </w:rPr>
        <w:t>among vegetation types</w:t>
      </w:r>
      <w:ins w:id="496" w:author="Sally Thompson" w:date="2019-03-13T10:06:00Z">
        <w:r w:rsidR="004404EB">
          <w:rPr>
            <w:rFonts w:ascii="Times New Roman" w:hAnsi="Times New Roman" w:cs="Times New Roman"/>
          </w:rPr>
          <w:t>, and across different physical properties of the measured sites</w:t>
        </w:r>
      </w:ins>
      <w:r>
        <w:rPr>
          <w:rFonts w:ascii="Times New Roman" w:hAnsi="Times New Roman" w:cs="Times New Roman"/>
        </w:rPr>
        <w:t xml:space="preserve"> (Figure 6). Current vegetation type was the most important predictor of a site’s soil moisture (Figure C1), based on a random forest model with [</w:t>
      </w:r>
      <w:commentRangeStart w:id="497"/>
      <w:r>
        <w:rPr>
          <w:rFonts w:ascii="Times New Roman" w:hAnsi="Times New Roman" w:cs="Times New Roman"/>
        </w:rPr>
        <w:t>insert statement about accuracy</w:t>
      </w:r>
      <w:commentRangeEnd w:id="497"/>
      <w:r>
        <w:rPr>
          <w:rStyle w:val="CommentReference"/>
        </w:rPr>
        <w:commentReference w:id="497"/>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del w:id="498" w:author="Sally Thompson" w:date="2019-03-13T10:07:00Z">
        <w:r w:rsidR="005B5D2C" w:rsidRPr="00EF599F" w:rsidDel="004404EB">
          <w:rPr>
            <w:rFonts w:ascii="Times New Roman" w:hAnsi="Times New Roman" w:cs="Times New Roman"/>
          </w:rPr>
          <w:delText xml:space="preserve">physical </w:delText>
        </w:r>
      </w:del>
      <w:ins w:id="499" w:author="Sally Thompson" w:date="2019-03-13T10:07:00Z">
        <w:r w:rsidR="004404EB">
          <w:rPr>
            <w:rFonts w:ascii="Times New Roman" w:hAnsi="Times New Roman" w:cs="Times New Roman"/>
          </w:rPr>
          <w:t>site</w:t>
        </w:r>
        <w:r w:rsidR="004404EB" w:rsidRPr="00EF599F">
          <w:rPr>
            <w:rFonts w:ascii="Times New Roman" w:hAnsi="Times New Roman" w:cs="Times New Roman"/>
          </w:rPr>
          <w:t xml:space="preserve"> </w:t>
        </w:r>
      </w:ins>
      <w:r w:rsidR="005B5D2C" w:rsidRPr="00EF599F">
        <w:rPr>
          <w:rFonts w:ascii="Times New Roman" w:hAnsi="Times New Roman" w:cs="Times New Roman"/>
        </w:rPr>
        <w:t xml:space="preserve">properties was similar for ICB and SCB, but not identical. </w:t>
      </w:r>
      <w:del w:id="500" w:author="Sally Thompson" w:date="2019-03-13T10:07:00Z">
        <w:r w:rsidR="005B5D2C" w:rsidRPr="00EF599F" w:rsidDel="004404EB">
          <w:rPr>
            <w:rFonts w:ascii="Times New Roman" w:hAnsi="Times New Roman" w:cs="Times New Roman"/>
          </w:rPr>
          <w:delText xml:space="preserve">For </w:delText>
        </w:r>
      </w:del>
      <w:ins w:id="501" w:author="Sally Thompson" w:date="2019-03-13T10:07:00Z">
        <w:r w:rsidR="004404EB">
          <w:rPr>
            <w:rFonts w:ascii="Times New Roman" w:hAnsi="Times New Roman" w:cs="Times New Roman"/>
          </w:rPr>
          <w:t>In</w:t>
        </w:r>
        <w:r w:rsidR="004404EB" w:rsidRPr="00EF599F">
          <w:rPr>
            <w:rFonts w:ascii="Times New Roman" w:hAnsi="Times New Roman" w:cs="Times New Roman"/>
          </w:rPr>
          <w:t xml:space="preserve"> </w:t>
        </w:r>
      </w:ins>
      <w:r w:rsidR="005B5D2C" w:rsidRPr="00EF599F">
        <w:rPr>
          <w:rFonts w:ascii="Times New Roman" w:hAnsi="Times New Roman" w:cs="Times New Roman"/>
        </w:rPr>
        <w:t>both</w:t>
      </w:r>
      <w:ins w:id="502" w:author="Sally Thompson" w:date="2019-03-13T10:07:00Z">
        <w:r w:rsidR="004404EB">
          <w:rPr>
            <w:rFonts w:ascii="Times New Roman" w:hAnsi="Times New Roman" w:cs="Times New Roman"/>
          </w:rPr>
          <w:t xml:space="preserve"> watersheds</w:t>
        </w:r>
      </w:ins>
      <w:r w:rsidR="005B5D2C" w:rsidRPr="00EF599F">
        <w:rPr>
          <w:rFonts w:ascii="Times New Roman" w:hAnsi="Times New Roman" w:cs="Times New Roman"/>
        </w:rPr>
        <w:t>, vegetation was the most important predictor</w:t>
      </w:r>
      <w:ins w:id="503" w:author="Sally Thompson" w:date="2019-03-13T10:07:00Z">
        <w:r w:rsidR="004404EB">
          <w:rPr>
            <w:rFonts w:ascii="Times New Roman" w:hAnsi="Times New Roman" w:cs="Times New Roman"/>
          </w:rPr>
          <w:t xml:space="preserve"> of soil moisture</w:t>
        </w:r>
      </w:ins>
      <w:r w:rsidR="005B5D2C" w:rsidRPr="00EF599F">
        <w:rPr>
          <w:rFonts w:ascii="Times New Roman" w:hAnsi="Times New Roman" w:cs="Times New Roman"/>
        </w:rPr>
        <w:t xml:space="preserve">. </w:t>
      </w:r>
      <w:commentRangeStart w:id="504"/>
      <w:r w:rsidR="005B5D2C" w:rsidRPr="00EF599F">
        <w:rPr>
          <w:rFonts w:ascii="Times New Roman" w:hAnsi="Times New Roman" w:cs="Times New Roman"/>
        </w:rPr>
        <w:t xml:space="preserve">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commentRangeEnd w:id="504"/>
      <w:r w:rsidR="004404EB">
        <w:rPr>
          <w:rStyle w:val="CommentReference"/>
        </w:rPr>
        <w:commentReference w:id="504"/>
      </w:r>
    </w:p>
    <w:p w14:paraId="0B4F734D" w14:textId="09CCB261" w:rsidR="00BD204E" w:rsidRPr="00EF599F" w:rsidRDefault="005B5D2C" w:rsidP="005B5D2C">
      <w:pPr>
        <w:spacing w:line="480" w:lineRule="auto"/>
        <w:ind w:firstLine="720"/>
        <w:rPr>
          <w:rFonts w:ascii="Times New Roman" w:hAnsi="Times New Roman" w:cs="Times New Roman"/>
        </w:rPr>
      </w:pPr>
      <w:r>
        <w:rPr>
          <w:rFonts w:ascii="Times New Roman" w:hAnsi="Times New Roman" w:cs="Times New Roman"/>
        </w:rPr>
        <w:t>The importance of vegetation type in the random forest model was driven by a strong association between d</w:t>
      </w:r>
      <w:r w:rsidR="0039290B" w:rsidRPr="00EF599F">
        <w:rPr>
          <w:rFonts w:ascii="Times New Roman" w:hAnsi="Times New Roman" w:cs="Times New Roman"/>
        </w:rPr>
        <w:t xml:space="preserve">ense meadows </w:t>
      </w:r>
      <w:r>
        <w:rPr>
          <w:rFonts w:ascii="Times New Roman" w:hAnsi="Times New Roman" w:cs="Times New Roman"/>
        </w:rPr>
        <w:t>and</w:t>
      </w:r>
      <w:r w:rsidR="0039290B" w:rsidRPr="00EF599F">
        <w:rPr>
          <w:rFonts w:ascii="Times New Roman" w:hAnsi="Times New Roman" w:cs="Times New Roman"/>
        </w:rPr>
        <w:t xml:space="preserve"> increased soil moisture</w:t>
      </w:r>
      <w:r>
        <w:rPr>
          <w:rFonts w:ascii="Times New Roman" w:hAnsi="Times New Roman" w:cs="Times New Roman"/>
        </w:rPr>
        <w:t>, which was greater than the variability</w:t>
      </w:r>
      <w:r w:rsidR="0039290B" w:rsidRPr="00F70FBB">
        <w:rPr>
          <w:rFonts w:ascii="Times New Roman" w:hAnsi="Times New Roman" w:cs="Times New Roman"/>
        </w:rPr>
        <w:t xml:space="preserve"> among sampling dates</w:t>
      </w:r>
      <w:r w:rsidR="00EB35F9" w:rsidRPr="00F70FBB">
        <w:rPr>
          <w:rFonts w:ascii="Times New Roman" w:hAnsi="Times New Roman" w:cs="Times New Roman"/>
        </w:rPr>
        <w:t xml:space="preserve"> (</w:t>
      </w:r>
      <w:r w:rsidR="00A64E15" w:rsidRPr="00F70FBB">
        <w:rPr>
          <w:rFonts w:ascii="Times New Roman" w:hAnsi="Times New Roman" w:cs="Times New Roman"/>
        </w:rPr>
        <w:t xml:space="preserve">Figure </w:t>
      </w:r>
      <w:r>
        <w:rPr>
          <w:rFonts w:ascii="Times New Roman" w:hAnsi="Times New Roman" w:cs="Times New Roman"/>
          <w:noProof/>
        </w:rPr>
        <w:t>6</w:t>
      </w:r>
      <w:r w:rsidR="00EB35F9" w:rsidRPr="00F70FBB">
        <w:rPr>
          <w:rFonts w:ascii="Times New Roman" w:hAnsi="Times New Roman" w:cs="Times New Roman"/>
        </w:rPr>
        <w:t>).</w:t>
      </w:r>
      <w:r>
        <w:rPr>
          <w:rFonts w:ascii="Times New Roman" w:hAnsi="Times New Roman" w:cs="Times New Roman"/>
        </w:rPr>
        <w:t xml:space="preserve"> Year as a single parameter was not very important in our random forest model (Figure C1), but there was more within-year variability during the drier 2015-16 water year, with summer dry-down more evident than in the wetter 2016-17 water year (Figure 6).</w:t>
      </w:r>
      <w:r w:rsidR="0039290B" w:rsidRPr="00F70FBB">
        <w:rPr>
          <w:rFonts w:ascii="Times New Roman" w:hAnsi="Times New Roman" w:cs="Times New Roman"/>
        </w:rPr>
        <w:t xml:space="preserve"> </w:t>
      </w:r>
      <w:r>
        <w:rPr>
          <w:rFonts w:ascii="Times New Roman" w:hAnsi="Times New Roman" w:cs="Times New Roman"/>
        </w:rPr>
        <w:t>We did not detect strong differences in</w:t>
      </w:r>
      <w:r w:rsidR="002A13A9">
        <w:rPr>
          <w:rFonts w:ascii="Times New Roman" w:hAnsi="Times New Roman" w:cs="Times New Roman"/>
        </w:rPr>
        <w:t xml:space="preserve"> soil moisture among</w:t>
      </w:r>
      <w:r>
        <w:rPr>
          <w:rFonts w:ascii="Times New Roman" w:hAnsi="Times New Roman" w:cs="Times New Roman"/>
        </w:rPr>
        <w:t xml:space="preserve"> vegetation types aside from dense meadows, as mixed-conifer, shrub and dry meadow sites had similar soil moisture profiles across years (Figure 6).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505" w:name="_Ref536610448"/>
      <w:r w:rsidRPr="00EF599F">
        <w:rPr>
          <w:rFonts w:ascii="Times New Roman" w:hAnsi="Times New Roman" w:cs="Times New Roman"/>
        </w:rPr>
        <w:t xml:space="preserve">Figure </w:t>
      </w:r>
      <w:bookmarkEnd w:id="505"/>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24966AD0" w:rsidR="004206A3" w:rsidRPr="00EF599F" w:rsidRDefault="002A13A9" w:rsidP="00B7393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field-sampled soil moisture,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 xml:space="preserve">) and </w:t>
      </w:r>
      <w:r w:rsidR="00704BF2">
        <w:rPr>
          <w:rFonts w:ascii="Times New Roman" w:hAnsi="Times New Roman" w:cs="Times New Roman"/>
          <w:color w:val="2F2F2F" w:themeColor="accent5" w:themeShade="80"/>
        </w:rPr>
        <w:t xml:space="preserve">gridded field measurements (Appendix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w:t>
      </w:r>
      <w:del w:id="506" w:author="Sally Thompson" w:date="2019-03-13T10:09:00Z">
        <w:r w:rsidR="00AF6D4E" w:rsidRPr="00EF599F" w:rsidDel="004404EB">
          <w:rPr>
            <w:rFonts w:ascii="Times New Roman" w:hAnsi="Times New Roman" w:cs="Times New Roman"/>
            <w:color w:val="2F2F2F" w:themeColor="accent5" w:themeShade="80"/>
          </w:rPr>
          <w:delText xml:space="preserve">also </w:delText>
        </w:r>
      </w:del>
      <w:r w:rsidR="00AF6D4E" w:rsidRPr="00EF599F">
        <w:rPr>
          <w:rFonts w:ascii="Times New Roman" w:hAnsi="Times New Roman" w:cs="Times New Roman"/>
          <w:color w:val="2F2F2F" w:themeColor="accent5" w:themeShade="80"/>
        </w:rPr>
        <w:t xml:space="preserve">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t>
      </w:r>
      <w:del w:id="507" w:author="Scott" w:date="2019-03-13T10:09:00Z">
        <w:r w:rsidRPr="00EF599F" w:rsidDel="00C423A8">
          <w:rPr>
            <w:rFonts w:ascii="Times New Roman" w:hAnsi="Times New Roman" w:cs="Times New Roman"/>
            <w:color w:val="2F2F2F" w:themeColor="accent5" w:themeShade="80"/>
          </w:rPr>
          <w:delText>water year (</w:delText>
        </w:r>
      </w:del>
      <w:r w:rsidRPr="00EF599F">
        <w:rPr>
          <w:rFonts w:ascii="Times New Roman" w:hAnsi="Times New Roman" w:cs="Times New Roman"/>
          <w:color w:val="2F2F2F" w:themeColor="accent5" w:themeShade="80"/>
        </w:rPr>
        <w:t>WY</w:t>
      </w:r>
      <w:del w:id="508" w:author="Scott" w:date="2019-03-13T10:09:00Z">
        <w:r w:rsidRPr="00EF599F" w:rsidDel="00C423A8">
          <w:rPr>
            <w:rFonts w:ascii="Times New Roman" w:hAnsi="Times New Roman" w:cs="Times New Roman"/>
            <w:color w:val="2F2F2F" w:themeColor="accent5" w:themeShade="80"/>
          </w:rPr>
          <w:delText>)</w:delText>
        </w:r>
      </w:del>
      <w:r w:rsidRPr="00EF599F">
        <w:rPr>
          <w:rFonts w:ascii="Times New Roman" w:hAnsi="Times New Roman" w:cs="Times New Roman"/>
          <w:color w:val="2F2F2F" w:themeColor="accent5" w:themeShade="80"/>
        </w:rPr>
        <w:t xml:space="preserve"> than the 2018 WY, as a result of large precipitation differences.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del w:id="509" w:author="Scott" w:date="2019-03-13T10:09:00Z">
        <w:r w:rsidR="00B73931" w:rsidRPr="00EF599F" w:rsidDel="00C423A8">
          <w:rPr>
            <w:rFonts w:ascii="Times New Roman" w:hAnsi="Times New Roman" w:cs="Times New Roman"/>
            <w:color w:val="2F2F2F" w:themeColor="accent5" w:themeShade="80"/>
          </w:rPr>
          <w:delText xml:space="preserve">the </w:delText>
        </w:r>
      </w:del>
      <w:r w:rsidR="00B73931" w:rsidRPr="00EF599F">
        <w:rPr>
          <w:rFonts w:ascii="Times New Roman" w:hAnsi="Times New Roman" w:cs="Times New Roman"/>
          <w:color w:val="2F2F2F" w:themeColor="accent5" w:themeShade="80"/>
        </w:rPr>
        <w:t>responsive to precipitation</w:t>
      </w:r>
      <w:r w:rsidR="00B73931">
        <w:rPr>
          <w:rFonts w:ascii="Times New Roman" w:hAnsi="Times New Roman" w:cs="Times New Roman"/>
          <w:color w:val="2F2F2F" w:themeColor="accent5" w:themeShade="80"/>
        </w:rPr>
        <w:t>, a</w:t>
      </w:r>
      <w:r w:rsidR="00B73931" w:rsidRPr="00EF599F">
        <w:rPr>
          <w:rFonts w:ascii="Times New Roman" w:hAnsi="Times New Roman" w:cs="Times New Roman"/>
          <w:color w:val="2F2F2F" w:themeColor="accent5" w:themeShade="80"/>
        </w:rPr>
        <w:t xml:space="preserve">lthough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del w:id="510" w:author="Sally Thompson" w:date="2019-03-13T10:10:00Z">
        <w:r w:rsidR="00B73931" w:rsidDel="004404EB">
          <w:rPr>
            <w:rFonts w:ascii="Times New Roman" w:hAnsi="Times New Roman" w:cs="Times New Roman"/>
            <w:color w:val="2F2F2F" w:themeColor="accent5" w:themeShade="80"/>
          </w:rPr>
          <w:delText>Interestingly</w:delText>
        </w:r>
        <w:r w:rsidR="00B73931" w:rsidRPr="00EF599F" w:rsidDel="004404EB">
          <w:rPr>
            <w:rFonts w:ascii="Times New Roman" w:hAnsi="Times New Roman" w:cs="Times New Roman"/>
            <w:color w:val="2F2F2F" w:themeColor="accent5" w:themeShade="80"/>
          </w:rPr>
          <w:delText>, s</w:delText>
        </w:r>
      </w:del>
      <w:ins w:id="511" w:author="Sally Thompson" w:date="2019-03-13T10:10:00Z">
        <w:r w:rsidR="004404EB">
          <w:rPr>
            <w:rFonts w:ascii="Times New Roman" w:hAnsi="Times New Roman" w:cs="Times New Roman"/>
            <w:color w:val="2F2F2F" w:themeColor="accent5" w:themeShade="80"/>
          </w:rPr>
          <w:t>S</w:t>
        </w:r>
      </w:ins>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lastRenderedPageBreak/>
        <w:t>moisture</w:t>
      </w:r>
      <w:r w:rsidR="00B73931" w:rsidRPr="00EF599F">
        <w:rPr>
          <w:rFonts w:ascii="Times New Roman" w:hAnsi="Times New Roman" w:cs="Times New Roman"/>
          <w:color w:val="2F2F2F" w:themeColor="accent5" w:themeShade="80"/>
        </w:rPr>
        <w:t xml:space="preserve"> </w:t>
      </w:r>
      <w:del w:id="512" w:author="Sally Thompson" w:date="2019-03-13T10:10:00Z">
        <w:r w:rsidR="00B73931" w:rsidDel="004404EB">
          <w:rPr>
            <w:rFonts w:ascii="Times New Roman" w:hAnsi="Times New Roman" w:cs="Times New Roman"/>
            <w:color w:val="2F2F2F" w:themeColor="accent5" w:themeShade="80"/>
          </w:rPr>
          <w:delText>showed</w:delText>
        </w:r>
        <w:r w:rsidR="00B73931" w:rsidRPr="00EF599F" w:rsidDel="004404EB">
          <w:rPr>
            <w:rFonts w:ascii="Times New Roman" w:hAnsi="Times New Roman" w:cs="Times New Roman"/>
            <w:color w:val="2F2F2F" w:themeColor="accent5" w:themeShade="80"/>
          </w:rPr>
          <w:delText xml:space="preserve"> a</w:delText>
        </w:r>
      </w:del>
      <w:ins w:id="513" w:author="Sally Thompson" w:date="2019-03-13T10:10:00Z">
        <w:r w:rsidR="004404EB">
          <w:rPr>
            <w:rFonts w:ascii="Times New Roman" w:hAnsi="Times New Roman" w:cs="Times New Roman"/>
            <w:color w:val="2F2F2F" w:themeColor="accent5" w:themeShade="80"/>
          </w:rPr>
          <w:t>was</w:t>
        </w:r>
      </w:ins>
      <w:r w:rsidR="00B73931" w:rsidRPr="00EF599F">
        <w:rPr>
          <w:rFonts w:ascii="Times New Roman" w:hAnsi="Times New Roman" w:cs="Times New Roman"/>
          <w:color w:val="2F2F2F" w:themeColor="accent5" w:themeShade="80"/>
        </w:rPr>
        <w:t xml:space="preserve"> positive</w:t>
      </w:r>
      <w:ins w:id="514" w:author="Sally Thompson" w:date="2019-03-13T10:10:00Z">
        <w:r w:rsidR="004404EB">
          <w:rPr>
            <w:rFonts w:ascii="Times New Roman" w:hAnsi="Times New Roman" w:cs="Times New Roman"/>
            <w:color w:val="2F2F2F" w:themeColor="accent5" w:themeShade="80"/>
          </w:rPr>
          <w:t>ly</w:t>
        </w:r>
      </w:ins>
      <w:r w:rsidR="00B73931" w:rsidRPr="00EF599F">
        <w:rPr>
          <w:rFonts w:ascii="Times New Roman" w:hAnsi="Times New Roman" w:cs="Times New Roman"/>
          <w:color w:val="2F2F2F" w:themeColor="accent5" w:themeShade="80"/>
        </w:rPr>
        <w:t xml:space="preserve"> </w:t>
      </w:r>
      <w:del w:id="515" w:author="Sally Thompson" w:date="2019-03-13T10:10:00Z">
        <w:r w:rsidR="00B73931" w:rsidRPr="00EF599F" w:rsidDel="004404EB">
          <w:rPr>
            <w:rFonts w:ascii="Times New Roman" w:hAnsi="Times New Roman" w:cs="Times New Roman"/>
            <w:color w:val="2F2F2F" w:themeColor="accent5" w:themeShade="80"/>
          </w:rPr>
          <w:delText xml:space="preserve">correlation </w:delText>
        </w:r>
      </w:del>
      <w:ins w:id="516" w:author="Sally Thompson" w:date="2019-03-13T10:10:00Z">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ins>
      <w:del w:id="517" w:author="Sally Thompson" w:date="2019-03-13T10:10:00Z">
        <w:r w:rsidR="00B73931" w:rsidRPr="00EF599F" w:rsidDel="004404EB">
          <w:rPr>
            <w:rFonts w:ascii="Times New Roman" w:hAnsi="Times New Roman" w:cs="Times New Roman"/>
            <w:color w:val="2F2F2F" w:themeColor="accent5" w:themeShade="80"/>
          </w:rPr>
          <w:delText xml:space="preserve">to </w:delText>
        </w:r>
      </w:del>
      <w:ins w:id="518" w:author="Sally Thompson" w:date="2019-03-13T10:10:00Z">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ins>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519" w:name="_Ref534405304"/>
      <w:r w:rsidRPr="00EF599F">
        <w:rPr>
          <w:rFonts w:ascii="Times New Roman" w:hAnsi="Times New Roman" w:cs="Times New Roman"/>
          <w:i/>
          <w:iCs/>
          <w:noProof/>
          <w:color w:val="000000" w:themeColor="text2"/>
          <w:sz w:val="18"/>
          <w:szCs w:val="18"/>
          <w:lang w:eastAsia="en-US"/>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7151B7B3" w:rsidR="00704BF2" w:rsidRPr="00EF599F" w:rsidRDefault="004C556E" w:rsidP="00704BF2">
      <w:pPr>
        <w:pStyle w:val="Caption"/>
        <w:rPr>
          <w:rFonts w:ascii="Times New Roman" w:hAnsi="Times New Roman" w:cs="Times New Roman"/>
          <w:color w:val="2F2F2F" w:themeColor="accent5" w:themeShade="80"/>
        </w:rPr>
      </w:pPr>
      <w:bookmarkStart w:id="520" w:name="_Ref540347"/>
      <w:bookmarkEnd w:id="519"/>
      <w:r w:rsidRPr="00EF599F">
        <w:rPr>
          <w:rFonts w:ascii="Times New Roman" w:hAnsi="Times New Roman" w:cs="Times New Roman"/>
        </w:rPr>
        <w:t xml:space="preserve">Figure </w:t>
      </w:r>
      <w:bookmarkEnd w:id="520"/>
      <w:r w:rsidR="003C7A9E">
        <w:rPr>
          <w:rFonts w:ascii="Times New Roman" w:hAnsi="Times New Roman" w:cs="Times New Roman"/>
          <w:noProof/>
        </w:rPr>
        <w:t>7</w:t>
      </w:r>
      <w:r w:rsidRPr="00EF599F">
        <w:rPr>
          <w:rFonts w:ascii="Times New Roman" w:hAnsi="Times New Roman" w:cs="Times New Roman"/>
        </w:rPr>
        <w:t>:</w:t>
      </w:r>
      <w:r w:rsidR="00CC6A12" w:rsidRPr="00EF599F">
        <w:rPr>
          <w:rFonts w:ascii="Times New Roman" w:hAnsi="Times New Roman" w:cs="Times New Roman"/>
          <w:color w:val="2F2F2F" w:themeColor="accent5" w:themeShade="80"/>
        </w:rPr>
        <w:t xml:space="preserve">volumetric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10 minute intervals for 2017 and </w:t>
      </w:r>
      <w:r w:rsidR="00CC6A12" w:rsidRPr="00EF599F">
        <w:rPr>
          <w:rFonts w:ascii="Times New Roman" w:hAnsi="Times New Roman" w:cs="Times New Roman"/>
          <w:color w:val="2F2F2F" w:themeColor="accent5" w:themeShade="80"/>
        </w:rPr>
        <w:lastRenderedPageBreak/>
        <w:t xml:space="preserve">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w:t>
      </w:r>
      <w:r w:rsidR="002A13A9">
        <w:rPr>
          <w:rFonts w:ascii="Times New Roman" w:hAnsi="Times New Roman" w:cs="Times New Roman"/>
          <w:color w:val="2F2F2F" w:themeColor="accent5" w:themeShade="80"/>
        </w:rPr>
        <w:t>are</w:t>
      </w:r>
      <w:r w:rsidR="00CC6A12" w:rsidRPr="00EF599F">
        <w:rPr>
          <w:rFonts w:ascii="Times New Roman" w:hAnsi="Times New Roman" w:cs="Times New Roman"/>
          <w:color w:val="2F2F2F" w:themeColor="accent5" w:themeShade="80"/>
        </w:rPr>
        <w:t xml:space="preserve">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77777777" w:rsidR="00704BF2" w:rsidRPr="00EF599F" w:rsidRDefault="00704BF2" w:rsidP="00D652F0">
            <w:pPr>
              <w:rPr>
                <w:rFonts w:ascii="Times New Roman" w:hAnsi="Times New Roman" w:cs="Times New Roman"/>
                <w:color w:val="2F2F2F" w:themeColor="accent5" w:themeShade="80"/>
              </w:rPr>
            </w:pPr>
            <w:commentRangeStart w:id="521"/>
            <w:r w:rsidRPr="00EF599F">
              <w:rPr>
                <w:rFonts w:ascii="Times New Roman" w:hAnsi="Times New Roman" w:cs="Times New Roman"/>
                <w:color w:val="2F2F2F" w:themeColor="accent5" w:themeShade="80"/>
              </w:rPr>
              <w:t>VWC</w:t>
            </w:r>
            <w:commentRangeEnd w:id="521"/>
            <w:r w:rsidR="00C423A8">
              <w:rPr>
                <w:rStyle w:val="CommentReference"/>
              </w:rPr>
              <w:commentReference w:id="521"/>
            </w:r>
            <w:r w:rsidRPr="00EF599F">
              <w:rPr>
                <w:rFonts w:ascii="Times New Roman" w:hAnsi="Times New Roman" w:cs="Times New Roman"/>
                <w:color w:val="2F2F2F" w:themeColor="accent5" w:themeShade="80"/>
              </w:rPr>
              <w:t xml:space="preserve">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D652F0">
        <w:trPr>
          <w:trHeight w:val="432"/>
        </w:trPr>
        <w:tc>
          <w:tcPr>
            <w:tcW w:w="61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D652F0">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429132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522"/>
            <w:commentRangeStart w:id="523"/>
            <w:r w:rsidRPr="00EF599F">
              <w:rPr>
                <w:rFonts w:ascii="Times New Roman" w:hAnsi="Times New Roman" w:cs="Times New Roman"/>
                <w:color w:val="2F2F2F" w:themeColor="accent5" w:themeShade="80"/>
              </w:rPr>
              <w:t>0.20</w:t>
            </w:r>
            <w:commentRangeEnd w:id="522"/>
            <w:r w:rsidRPr="00EF599F">
              <w:rPr>
                <w:rStyle w:val="CommentReference"/>
                <w:rFonts w:ascii="Times New Roman" w:hAnsi="Times New Roman" w:cs="Times New Roman"/>
              </w:rPr>
              <w:commentReference w:id="522"/>
            </w:r>
            <w:commentRangeEnd w:id="523"/>
            <w:r w:rsidRPr="00EF599F">
              <w:rPr>
                <w:rStyle w:val="CommentReference"/>
                <w:rFonts w:ascii="Times New Roman" w:hAnsi="Times New Roman" w:cs="Times New Roman"/>
              </w:rPr>
              <w:commentReference w:id="523"/>
            </w:r>
          </w:p>
        </w:tc>
      </w:tr>
      <w:tr w:rsidR="00704BF2" w:rsidRPr="00EF599F" w14:paraId="56982E6D" w14:textId="77777777" w:rsidTr="00D652F0">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739EE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D652F0">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EF599F" w:rsidRDefault="00704BF2" w:rsidP="00D652F0">
            <w:pPr>
              <w:jc w:val="center"/>
              <w:rPr>
                <w:rFonts w:ascii="Times New Roman" w:hAnsi="Times New Roman" w:cs="Times New Roman"/>
                <w:color w:val="2F2F2F" w:themeColor="accent5" w:themeShade="80"/>
              </w:rPr>
            </w:pPr>
            <w:commentRangeStart w:id="524"/>
            <w:commentRangeStart w:id="525"/>
            <w:commentRangeStart w:id="526"/>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524"/>
            <w:r w:rsidRPr="00EF599F">
              <w:rPr>
                <w:rFonts w:ascii="Times New Roman" w:hAnsi="Times New Roman" w:cs="Times New Roman"/>
                <w:color w:val="2F2F2F" w:themeColor="accent5" w:themeShade="80"/>
              </w:rPr>
              <w:t>6</w:t>
            </w:r>
            <w:r w:rsidRPr="00EF599F">
              <w:rPr>
                <w:rStyle w:val="CommentReference"/>
                <w:rFonts w:ascii="Times New Roman" w:hAnsi="Times New Roman" w:cs="Times New Roman"/>
                <w:color w:val="2F2F2F" w:themeColor="accent5" w:themeShade="80"/>
              </w:rPr>
              <w:commentReference w:id="524"/>
            </w:r>
            <w:r w:rsidRPr="00EF599F">
              <w:rPr>
                <w:rStyle w:val="CommentReference"/>
                <w:rFonts w:ascii="Times New Roman" w:hAnsi="Times New Roman" w:cs="Times New Roman"/>
              </w:rPr>
              <w:commentReference w:id="525"/>
            </w:r>
            <w:r w:rsidRPr="00EF599F">
              <w:rPr>
                <w:rStyle w:val="CommentReference"/>
                <w:rFonts w:ascii="Times New Roman" w:hAnsi="Times New Roman" w:cs="Times New Roman"/>
              </w:rPr>
              <w:commentReference w:id="526"/>
            </w:r>
          </w:p>
        </w:tc>
      </w:tr>
    </w:tbl>
    <w:commentRangeEnd w:id="525"/>
    <w:commentRangeEnd w:id="526"/>
    <w:p w14:paraId="104C9D8E" w14:textId="77777777" w:rsidR="00704BF2" w:rsidRPr="00EF599F" w:rsidRDefault="00704BF2" w:rsidP="00704BF2">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:Approximated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77777777"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Gap-filled precipitation totals measured by rain gauge; cumulative shallow soil water gains calculated from shallow soil moisture timeseries; end of the water year deep soil moisture and number of saturation days calculated from 100 cm soil moisture probe record. Pearson’s correlation coefficient calculated between 12 cm and 100 cm soils for months of June through September. Analysis was done for both SCB and ICB locations, and all three vegetation cover types represented by weather stations at each location.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50D4D13A" w14:textId="6E5A381C" w:rsidR="00704BF2" w:rsidRPr="00EF599F" w:rsidRDefault="00704BF2" w:rsidP="00704BF2">
      <w:pPr>
        <w:spacing w:line="480" w:lineRule="auto"/>
        <w:ind w:firstLine="720"/>
        <w:rPr>
          <w:rFonts w:ascii="Times New Roman" w:hAnsi="Times New Roman" w:cs="Times New Roman"/>
          <w:color w:val="2F2F2F" w:themeColor="accent5" w:themeShade="80"/>
        </w:rPr>
      </w:pPr>
      <w:commentRangeStart w:id="527"/>
      <w:r>
        <w:rPr>
          <w:rFonts w:ascii="Times New Roman" w:hAnsi="Times New Roman" w:cs="Times New Roman"/>
          <w:color w:val="2F2F2F" w:themeColor="accent5" w:themeShade="80"/>
        </w:rPr>
        <w:t xml:space="preserve">Weather station data support greater water inputs into ICB than SCB (Table 1). </w:t>
      </w:r>
      <w:r w:rsidRPr="00EF599F">
        <w:rPr>
          <w:rFonts w:ascii="Times New Roman" w:hAnsi="Times New Roman" w:cs="Times New Roman"/>
          <w:color w:val="2F2F2F" w:themeColor="accent5" w:themeShade="80"/>
        </w:rPr>
        <w:t xml:space="preserve">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 xml:space="preserve">s 1.3-1.6 times the total precipitation in SCB for the wet 2017 WY. For the drier 2018 WY, 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s between 1.1-1.2 times precipitation in SCB. Precipitation totals for ICB are conservative for 2017 WY because of the removal of the weather stations prior to the Empire Fire (September through the end of November). There were at least two non-recorded precipitation events during the time the stations were non-operational.</w:t>
      </w:r>
      <w:r>
        <w:rPr>
          <w:rFonts w:ascii="Times New Roman" w:hAnsi="Times New Roman" w:cs="Times New Roman"/>
          <w:color w:val="2F2F2F" w:themeColor="accent5" w:themeShade="80"/>
        </w:rPr>
        <w:t xml:space="preserve"> </w:t>
      </w:r>
      <w:commentRangeEnd w:id="527"/>
      <w:r w:rsidR="002C3703">
        <w:rPr>
          <w:rStyle w:val="CommentReference"/>
        </w:rPr>
        <w:commentReference w:id="527"/>
      </w:r>
      <w:commentRangeStart w:id="528"/>
      <w:r w:rsidRPr="00EF599F">
        <w:rPr>
          <w:rFonts w:ascii="Times New Roman" w:hAnsi="Times New Roman" w:cs="Times New Roman"/>
          <w:color w:val="2F2F2F" w:themeColor="accent5" w:themeShade="80"/>
        </w:rPr>
        <w:t>Cumulative shallow soil moisture gain</w:t>
      </w:r>
      <w:r>
        <w:rPr>
          <w:rFonts w:ascii="Times New Roman" w:hAnsi="Times New Roman" w:cs="Times New Roman"/>
          <w:color w:val="2F2F2F" w:themeColor="accent5" w:themeShade="80"/>
        </w:rPr>
        <w:t xml:space="preserve"> (Table 1)</w:t>
      </w:r>
      <w:r w:rsidRPr="00EF599F">
        <w:rPr>
          <w:rFonts w:ascii="Times New Roman" w:hAnsi="Times New Roman" w:cs="Times New Roman"/>
          <w:color w:val="2F2F2F" w:themeColor="accent5" w:themeShade="80"/>
        </w:rPr>
        <w:t xml:space="preserve"> was calculated from depth and time integrated soil moisture timeseries. Cumulative soil moisture is another metric to gauge how much water shallow soils have received. It is a useful metric to approximate precipitation amounts when the </w:t>
      </w:r>
      <w:r w:rsidRPr="00EF599F">
        <w:rPr>
          <w:rFonts w:ascii="Times New Roman" w:hAnsi="Times New Roman" w:cs="Times New Roman"/>
          <w:color w:val="2F2F2F" w:themeColor="accent5" w:themeShade="80"/>
        </w:rPr>
        <w:lastRenderedPageBreak/>
        <w:t>tipping bucket record is missing or not reliable. Although in the case of saturated wetland sites, water gain cannot be calculated.</w:t>
      </w:r>
      <w:commentRangeEnd w:id="528"/>
      <w:r>
        <w:rPr>
          <w:rStyle w:val="CommentReference"/>
        </w:rPr>
        <w:commentReference w:id="528"/>
      </w:r>
    </w:p>
    <w:p w14:paraId="165B022F" w14:textId="6D8E2931" w:rsidR="00832545" w:rsidRPr="00692085" w:rsidRDefault="00250CC1" w:rsidP="00692085">
      <w:pPr>
        <w:spacing w:line="480" w:lineRule="auto"/>
        <w:ind w:firstLine="720"/>
        <w:rPr>
          <w:rFonts w:ascii="Times New Roman" w:hAnsi="Times New Roman" w:cs="Times New Roman"/>
          <w:color w:val="2F2F2F" w:themeColor="accent5" w:themeShade="80"/>
        </w:rPr>
      </w:pPr>
      <w:commentRangeStart w:id="529"/>
      <w:r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Pr="00EF599F">
        <w:rPr>
          <w:rFonts w:ascii="Times New Roman" w:hAnsi="Times New Roman" w:cs="Times New Roman"/>
          <w:color w:val="2F2F2F" w:themeColor="accent5" w:themeShade="80"/>
        </w:rPr>
        <w:t>]</w:t>
      </w:r>
      <w:commentRangeEnd w:id="529"/>
      <w:r w:rsidR="00704BF2">
        <w:rPr>
          <w:rStyle w:val="CommentReference"/>
        </w:rPr>
        <w:commentReference w:id="529"/>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do not find strong evidence for a fire-induced shift in vegetation or soil moisture in the Sugarloaf Creek Basin, </w:t>
      </w:r>
      <w:commentRangeStart w:id="530"/>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530"/>
      <w:r w:rsidR="002C3703">
        <w:rPr>
          <w:rStyle w:val="CommentReference"/>
        </w:rPr>
        <w:commentReference w:id="530"/>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531"/>
      <w:r w:rsidR="00D652F0">
        <w:rPr>
          <w:rFonts w:ascii="Times New Roman" w:hAnsi="Times New Roman" w:cs="Times New Roman"/>
          <w:color w:val="2F2F2F" w:themeColor="accent5" w:themeShade="80"/>
        </w:rPr>
        <w:t xml:space="preserve">suggest </w:t>
      </w:r>
      <w:commentRangeEnd w:id="531"/>
      <w:r w:rsidR="002C3703">
        <w:rPr>
          <w:rStyle w:val="CommentReference"/>
        </w:rPr>
        <w:commentReference w:id="531"/>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32"/>
      <w:r w:rsidR="00E05749">
        <w:rPr>
          <w:rFonts w:ascii="Times New Roman" w:hAnsi="Times New Roman" w:cs="Times New Roman"/>
          <w:color w:val="2F2F2F" w:themeColor="accent5" w:themeShade="80"/>
        </w:rPr>
        <w:t>was increased to a 40x80 m patch, or 0.32 ha.</w:t>
      </w:r>
      <w:commentRangeEnd w:id="532"/>
      <w:r w:rsidR="002C3703">
        <w:rPr>
          <w:rStyle w:val="CommentReference"/>
        </w:rPr>
        <w:commentReference w:id="532"/>
      </w:r>
      <w:r w:rsidR="00E05749">
        <w:rPr>
          <w:rFonts w:ascii="Times New Roman" w:hAnsi="Times New Roman" w:cs="Times New Roman"/>
          <w:color w:val="2F2F2F" w:themeColor="accent5" w:themeShade="80"/>
        </w:rPr>
        <w:t xml:space="preserve"> </w:t>
      </w:r>
      <w:commentRangeStart w:id="533"/>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533"/>
      <w:r w:rsidR="002C3703">
        <w:rPr>
          <w:rStyle w:val="CommentReference"/>
        </w:rPr>
        <w:commentReference w:id="533"/>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34"/>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34"/>
      <w:r w:rsidR="002C3703">
        <w:rPr>
          <w:rStyle w:val="CommentReference"/>
        </w:rPr>
        <w:commentReference w:id="534"/>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35"/>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35"/>
      <w:r w:rsidR="002C3703">
        <w:rPr>
          <w:rStyle w:val="CommentReference"/>
        </w:rPr>
        <w:commentReference w:id="535"/>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36"/>
      <w:r w:rsidR="002E3C57">
        <w:rPr>
          <w:rFonts w:ascii="Times New Roman" w:hAnsi="Times New Roman" w:cs="Times New Roman"/>
          <w:color w:val="2F2F2F" w:themeColor="accent5" w:themeShade="80"/>
        </w:rPr>
        <w:t xml:space="preserve"> However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36"/>
      <w:r w:rsidR="002C3703">
        <w:rPr>
          <w:rStyle w:val="CommentReference"/>
        </w:rPr>
        <w:commentReference w:id="536"/>
      </w:r>
    </w:p>
    <w:p w14:paraId="4031250B" w14:textId="467E75F0"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37" w:author="Brandon Collins" w:date="2019-03-13T14:41:00Z">
        <w:r w:rsidR="00384760">
          <w:rPr>
            <w:rFonts w:ascii="Times New Roman" w:hAnsi="Times New Roman" w:cs="Times New Roman"/>
            <w:color w:val="2F2F2F" w:themeColor="accent5" w:themeShade="80"/>
          </w:rPr>
          <w:t>for a smaller study area concentrated in the middle of SCB</w:t>
        </w:r>
      </w:ins>
      <w:ins w:id="538"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39" w:author="Brandon Collins" w:date="2019-03-13T14:41:00Z">
        <w:r w:rsidDel="00384760">
          <w:rPr>
            <w:rFonts w:ascii="Times New Roman" w:hAnsi="Times New Roman" w:cs="Times New Roman"/>
            <w:color w:val="2F2F2F" w:themeColor="accent5" w:themeShade="80"/>
          </w:rPr>
          <w:delText xml:space="preserve">likely on the order of 10-20 </w:delText>
        </w:r>
      </w:del>
      <w:ins w:id="540"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41"/>
      <w:commentRangeStart w:id="542"/>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41"/>
      <w:r>
        <w:rPr>
          <w:rStyle w:val="CommentReference"/>
        </w:rPr>
        <w:commentReference w:id="541"/>
      </w:r>
      <w:commentRangeEnd w:id="542"/>
      <w:r w:rsidR="00384760">
        <w:rPr>
          <w:rStyle w:val="CommentReference"/>
        </w:rPr>
        <w:commentReference w:id="542"/>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burned </w:t>
      </w:r>
      <w:del w:id="543" w:author="Brandon Collins" w:date="2019-03-13T14:43:00Z">
        <w:r w:rsidR="000E588D" w:rsidDel="00384760">
          <w:rPr>
            <w:rFonts w:ascii="Times New Roman" w:hAnsi="Times New Roman" w:cs="Times New Roman"/>
            <w:color w:val="2F2F2F" w:themeColor="accent5" w:themeShade="80"/>
          </w:rPr>
          <w:delText>574 ac (xx</w:delText>
        </w:r>
      </w:del>
      <w:ins w:id="544" w:author="Brandon Collins" w:date="2019-03-13T14:43:00Z">
        <w:r w:rsidR="00384760">
          <w:rPr>
            <w:rFonts w:ascii="Times New Roman" w:hAnsi="Times New Roman" w:cs="Times New Roman"/>
            <w:color w:val="2F2F2F" w:themeColor="accent5" w:themeShade="80"/>
          </w:rPr>
          <w:t xml:space="preserve">230 </w:t>
        </w:r>
      </w:ins>
      <w:r w:rsidR="000E588D">
        <w:rPr>
          <w:rFonts w:ascii="Times New Roman" w:hAnsi="Times New Roman" w:cs="Times New Roman"/>
          <w:color w:val="2F2F2F" w:themeColor="accent5" w:themeShade="80"/>
        </w:rPr>
        <w:t xml:space="preserve"> ha</w:t>
      </w:r>
      <w:del w:id="545" w:author="Brandon Collins" w:date="2019-03-13T14:43: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the 2003 Williams Fire, which burned </w:t>
      </w:r>
      <w:del w:id="546" w:author="Brandon Collins" w:date="2019-03-13T14:44:00Z">
        <w:r w:rsidR="000E588D" w:rsidDel="00384760">
          <w:rPr>
            <w:rFonts w:ascii="Times New Roman" w:hAnsi="Times New Roman" w:cs="Times New Roman"/>
            <w:color w:val="2F2F2F" w:themeColor="accent5" w:themeShade="80"/>
          </w:rPr>
          <w:delText>3472 ac (xx</w:delText>
        </w:r>
      </w:del>
      <w:ins w:id="547" w:author="Brandon Collins" w:date="2019-03-13T14:44:00Z">
        <w:r w:rsidR="00384760">
          <w:rPr>
            <w:rFonts w:ascii="Times New Roman" w:hAnsi="Times New Roman" w:cs="Times New Roman"/>
            <w:color w:val="2F2F2F" w:themeColor="accent5" w:themeShade="80"/>
          </w:rPr>
          <w:t>1404</w:t>
        </w:r>
      </w:ins>
      <w:r w:rsidR="000E588D">
        <w:rPr>
          <w:rFonts w:ascii="Times New Roman" w:hAnsi="Times New Roman" w:cs="Times New Roman"/>
          <w:color w:val="2F2F2F" w:themeColor="accent5" w:themeShade="80"/>
        </w:rPr>
        <w:t xml:space="preserve"> ha</w:t>
      </w:r>
      <w:del w:id="548" w:author="Brandon Collins" w:date="2019-03-13T14:44: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commentRangeStart w:id="549"/>
      <w:commentRangeStart w:id="550"/>
      <w:r w:rsidR="000E588D">
        <w:rPr>
          <w:rFonts w:ascii="Times New Roman" w:hAnsi="Times New Roman" w:cs="Times New Roman"/>
          <w:color w:val="2F2F2F" w:themeColor="accent5" w:themeShade="80"/>
        </w:rPr>
        <w:t>Brandon, I’m wondering if you could make an appendix table with the key fire stats</w:t>
      </w:r>
      <w:commentRangeEnd w:id="549"/>
      <w:r w:rsidR="000E588D">
        <w:rPr>
          <w:rStyle w:val="CommentReference"/>
        </w:rPr>
        <w:commentReference w:id="549"/>
      </w:r>
      <w:commentRangeEnd w:id="550"/>
      <w:r w:rsidR="00384760">
        <w:rPr>
          <w:rStyle w:val="CommentReference"/>
        </w:rPr>
        <w:commentReference w:id="550"/>
      </w:r>
      <w:r w:rsidR="000E588D">
        <w:rPr>
          <w:rFonts w:ascii="Times New Roman" w:hAnsi="Times New Roman" w:cs="Times New Roman"/>
          <w:color w:val="2F2F2F" w:themeColor="accent5" w:themeShade="80"/>
        </w:rPr>
        <w:t>.</w:t>
      </w:r>
    </w:p>
    <w:p w14:paraId="133FF7DE" w14:textId="4A0D0FA2"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with red fir forests generally being more climate limited and with a less-flammable fuel bed. Thus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51"/>
      <w:commentRangeStart w:id="552"/>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51"/>
      <w:r>
        <w:rPr>
          <w:rStyle w:val="CommentReference"/>
        </w:rPr>
        <w:commentReference w:id="551"/>
      </w:r>
      <w:commentRangeEnd w:id="552"/>
      <w:r w:rsidR="00384760">
        <w:rPr>
          <w:rStyle w:val="CommentReference"/>
        </w:rPr>
        <w:commentReference w:id="552"/>
      </w:r>
      <w:r>
        <w:rPr>
          <w:rFonts w:ascii="Times New Roman" w:hAnsi="Times New Roman" w:cs="Times New Roman"/>
          <w:color w:val="2F2F2F" w:themeColor="accent5" w:themeShade="80"/>
        </w:rPr>
        <w:t xml:space="preserve">, and may be indicative of climate or pest/pathogen influences in addition to fire. 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42C2715B"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watershed-scale impact of managed wildfire on soil moisture is partially attributable to the minimal vegetation change, and potential causal factors, described above. </w:t>
      </w:r>
      <w:commentRangeStart w:id="554"/>
      <w:r>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54"/>
      <w:r w:rsidR="008D61B9">
        <w:rPr>
          <w:rStyle w:val="CommentReference"/>
        </w:rPr>
        <w:commentReference w:id="554"/>
      </w:r>
      <w:r>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555"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556"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557"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558"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559" w:author="Scott" w:date="2019-03-13T10:13:00Z">
        <w:r w:rsidR="007C07A0" w:rsidDel="00C423A8">
          <w:rPr>
            <w:rFonts w:ascii="Times New Roman" w:hAnsi="Times New Roman" w:cs="Times New Roman"/>
            <w:color w:val="2F2F2F" w:themeColor="accent5" w:themeShade="80"/>
          </w:rPr>
          <w:delText xml:space="preserve">suppression </w:delText>
        </w:r>
      </w:del>
      <w:ins w:id="560"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561"/>
      <w:r w:rsidR="007C07A0">
        <w:rPr>
          <w:rFonts w:ascii="Times New Roman" w:hAnsi="Times New Roman" w:cs="Times New Roman"/>
          <w:color w:val="2F2F2F" w:themeColor="accent5" w:themeShade="80"/>
        </w:rPr>
        <w:t xml:space="preserve">(and potentially less well-drained soils?) </w:t>
      </w:r>
      <w:commentRangeEnd w:id="561"/>
      <w:r w:rsidR="008D61B9">
        <w:rPr>
          <w:rStyle w:val="CommentReference"/>
        </w:rPr>
        <w:commentReference w:id="561"/>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562"/>
      <w:r>
        <w:rPr>
          <w:rFonts w:ascii="Times New Roman" w:hAnsi="Times New Roman" w:cs="Times New Roman"/>
          <w:color w:val="2F2F2F" w:themeColor="accent5" w:themeShade="80"/>
        </w:rPr>
        <w:t>Placeholder for another paragraph or two on hydrology/soil moisture discussion.</w:t>
      </w:r>
      <w:commentRangeEnd w:id="562"/>
      <w:r>
        <w:rPr>
          <w:rStyle w:val="CommentReference"/>
        </w:rPr>
        <w:commentReference w:id="562"/>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563"/>
      <w:r>
        <w:rPr>
          <w:rFonts w:ascii="Times New Roman" w:hAnsi="Times New Roman" w:cs="Times New Roman"/>
          <w:color w:val="2F2F2F" w:themeColor="accent5" w:themeShade="80"/>
        </w:rPr>
        <w:t>Placeholder for final paragraph on management implications</w:t>
      </w:r>
      <w:commentRangeEnd w:id="563"/>
      <w:r>
        <w:rPr>
          <w:rStyle w:val="CommentReference"/>
        </w:rPr>
        <w:commentReference w:id="563"/>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3B785461" w14:textId="77777777" w:rsidR="007C07A0" w:rsidRPr="007C07A0" w:rsidRDefault="00FF633D" w:rsidP="007C07A0">
      <w:pPr>
        <w:pStyle w:val="EndNoteBibliographyTitle"/>
        <w:rPr>
          <w:b/>
          <w:noProof/>
        </w:rPr>
      </w:pPr>
      <w:r w:rsidRPr="00EF599F">
        <w:fldChar w:fldCharType="begin"/>
      </w:r>
      <w:r w:rsidRPr="00EF599F">
        <w:instrText xml:space="preserve"> ADDIN EN.REFLIST </w:instrText>
      </w:r>
      <w:r w:rsidRPr="00EF599F">
        <w:fldChar w:fldCharType="separate"/>
      </w:r>
      <w:r w:rsidR="007C07A0" w:rsidRPr="007C07A0">
        <w:rPr>
          <w:b/>
          <w:noProof/>
        </w:rPr>
        <w:t>Literature Cited</w:t>
      </w:r>
    </w:p>
    <w:p w14:paraId="35783B5D" w14:textId="77777777" w:rsidR="007C07A0" w:rsidRPr="007C07A0" w:rsidRDefault="007C07A0" w:rsidP="007C07A0">
      <w:pPr>
        <w:pStyle w:val="EndNoteBibliographyTitle"/>
        <w:rPr>
          <w:b/>
          <w:noProof/>
        </w:rPr>
      </w:pPr>
    </w:p>
    <w:p w14:paraId="266E29E2" w14:textId="77777777" w:rsidR="007C07A0" w:rsidRPr="007C07A0" w:rsidRDefault="007C07A0" w:rsidP="007C07A0">
      <w:pPr>
        <w:pStyle w:val="EndNoteBibliography"/>
        <w:ind w:left="420" w:hanging="420"/>
        <w:rPr>
          <w:noProof/>
        </w:rPr>
      </w:pPr>
      <w:r w:rsidRPr="007C07A0">
        <w:rPr>
          <w:noProof/>
        </w:rPr>
        <w:t>Bates, D. M., M. Maechler, B. M. Bolker, and S. Walker. 2013. lme4: Linear mixed-effects models using Eigen and S4. R package version 1.0-5. CRAN.R-project.org/package=lme4.</w:t>
      </w:r>
    </w:p>
    <w:p w14:paraId="54063207" w14:textId="77777777" w:rsidR="007C07A0" w:rsidRPr="007C07A0" w:rsidRDefault="007C07A0" w:rsidP="007C07A0">
      <w:pPr>
        <w:pStyle w:val="EndNoteBibliography"/>
        <w:ind w:left="420" w:hanging="420"/>
        <w:rPr>
          <w:noProof/>
        </w:rPr>
      </w:pPr>
      <w:r w:rsidRPr="007C07A0">
        <w:rPr>
          <w:noProof/>
        </w:rPr>
        <w:t xml:space="preserve">Boisramé, G., S. Thompson, B. Collins, and S. Stephens. 2017a. Managed wildfire effects on forest resilience and water in the Sierra Nevada. Ecosystems </w:t>
      </w:r>
      <w:r w:rsidRPr="007C07A0">
        <w:rPr>
          <w:b/>
          <w:noProof/>
        </w:rPr>
        <w:t>20</w:t>
      </w:r>
      <w:r w:rsidRPr="007C07A0">
        <w:rPr>
          <w:noProof/>
        </w:rPr>
        <w:t>:717–732.</w:t>
      </w:r>
    </w:p>
    <w:p w14:paraId="393A2D1D" w14:textId="77777777" w:rsidR="007C07A0" w:rsidRPr="007C07A0" w:rsidRDefault="007C07A0" w:rsidP="007C07A0">
      <w:pPr>
        <w:pStyle w:val="EndNoteBibliography"/>
        <w:ind w:left="420" w:hanging="420"/>
        <w:rPr>
          <w:noProof/>
        </w:rPr>
      </w:pPr>
      <w:r w:rsidRPr="007C07A0">
        <w:rPr>
          <w:noProof/>
        </w:rPr>
        <w:t xml:space="preserve">Boisramé, G., S. Thompson, and S. Stephens. 2018. Hydrologic responses to restored wildfire regimes revealed by soil moisture-vegetation relationships. Advances in Water Resources </w:t>
      </w:r>
      <w:r w:rsidRPr="007C07A0">
        <w:rPr>
          <w:b/>
          <w:noProof/>
        </w:rPr>
        <w:t>112</w:t>
      </w:r>
      <w:r w:rsidRPr="007C07A0">
        <w:rPr>
          <w:noProof/>
        </w:rPr>
        <w:t>:124-146.</w:t>
      </w:r>
    </w:p>
    <w:p w14:paraId="7E5B91F9" w14:textId="77777777" w:rsidR="007C07A0" w:rsidRPr="007C07A0" w:rsidRDefault="007C07A0" w:rsidP="007C07A0">
      <w:pPr>
        <w:pStyle w:val="EndNoteBibliography"/>
        <w:ind w:left="420" w:hanging="420"/>
        <w:rPr>
          <w:noProof/>
        </w:rPr>
      </w:pPr>
      <w:r w:rsidRPr="007C07A0">
        <w:rPr>
          <w:noProof/>
        </w:rPr>
        <w:t xml:space="preserve">Boisramé, G. F. S., S. E. Thompson, M. Kelly, J. Cavalli, K. M. Wilkin, and S. L. Stephens. 2017b. Vegetation change during 40years of repeated managed wildfires in the Sierra Nevada, California. Forest Ecology and Management </w:t>
      </w:r>
      <w:r w:rsidRPr="007C07A0">
        <w:rPr>
          <w:b/>
          <w:noProof/>
        </w:rPr>
        <w:t>402</w:t>
      </w:r>
      <w:r w:rsidRPr="007C07A0">
        <w:rPr>
          <w:noProof/>
        </w:rPr>
        <w:t>:241-252.</w:t>
      </w:r>
    </w:p>
    <w:p w14:paraId="746A00B0" w14:textId="77777777" w:rsidR="007C07A0" w:rsidRPr="007C07A0" w:rsidRDefault="007C07A0" w:rsidP="007C07A0">
      <w:pPr>
        <w:pStyle w:val="EndNoteBibliography"/>
        <w:ind w:left="420" w:hanging="420"/>
        <w:rPr>
          <w:noProof/>
        </w:rPr>
      </w:pPr>
      <w:r w:rsidRPr="007C07A0">
        <w:rPr>
          <w:noProof/>
        </w:rPr>
        <w:t>CalFire. 2018a. Top 20 largest California wildfires. http://www.fire.ca.gov/communications/downloads/fact_sheets/Top20_Acres.pdf.</w:t>
      </w:r>
    </w:p>
    <w:p w14:paraId="5066F2FD" w14:textId="77777777" w:rsidR="007C07A0" w:rsidRPr="007C07A0" w:rsidRDefault="007C07A0" w:rsidP="007C07A0">
      <w:pPr>
        <w:pStyle w:val="EndNoteBibliography"/>
        <w:ind w:left="420" w:hanging="420"/>
        <w:rPr>
          <w:noProof/>
        </w:rPr>
      </w:pPr>
      <w:r w:rsidRPr="007C07A0">
        <w:rPr>
          <w:noProof/>
        </w:rPr>
        <w:t>CalFire. 2018b. Top 20 most destructive California wildfires. http://www.fire.ca.gov/communications/downloads/fact_sheets/Top20_Acres.pdf.</w:t>
      </w:r>
    </w:p>
    <w:p w14:paraId="37C7D0DE" w14:textId="77777777" w:rsidR="007C07A0" w:rsidRPr="007C07A0" w:rsidRDefault="007C07A0" w:rsidP="007C07A0">
      <w:pPr>
        <w:pStyle w:val="EndNoteBibliography"/>
        <w:ind w:left="420" w:hanging="420"/>
        <w:rPr>
          <w:noProof/>
        </w:rPr>
      </w:pPr>
      <w:r w:rsidRPr="007C07A0">
        <w:rPr>
          <w:noProof/>
        </w:rPr>
        <w:t xml:space="preserve">Collins, B. M., R. G. Everett, and S. L. Stephens. 2011. Impacts of fire exclusion and recent managed fire on forest structure in old growth Sierra Nevada mixed-conifer forests. Ecosphere </w:t>
      </w:r>
      <w:r w:rsidRPr="007C07A0">
        <w:rPr>
          <w:b/>
          <w:noProof/>
        </w:rPr>
        <w:t>2</w:t>
      </w:r>
      <w:r w:rsidRPr="007C07A0">
        <w:rPr>
          <w:noProof/>
        </w:rPr>
        <w:t>:art51.</w:t>
      </w:r>
    </w:p>
    <w:p w14:paraId="6FDBAE7B" w14:textId="77777777" w:rsidR="007C07A0" w:rsidRPr="007C07A0" w:rsidRDefault="007C07A0" w:rsidP="007C07A0">
      <w:pPr>
        <w:pStyle w:val="EndNoteBibliography"/>
        <w:ind w:left="420" w:hanging="420"/>
        <w:rPr>
          <w:noProof/>
        </w:rPr>
      </w:pPr>
      <w:r w:rsidRPr="007C07A0">
        <w:rPr>
          <w:noProof/>
        </w:rPr>
        <w:t xml:space="preserve">Collins, B. M., M. Kelly, J. W. van Wagtendonk, and S. L. Stephens. 2007. Spatial patterns of large natural fires in Sierra Nevada wilderness areas. Landscape Ecology </w:t>
      </w:r>
      <w:r w:rsidRPr="007C07A0">
        <w:rPr>
          <w:b/>
          <w:noProof/>
        </w:rPr>
        <w:t>22</w:t>
      </w:r>
      <w:r w:rsidRPr="007C07A0">
        <w:rPr>
          <w:noProof/>
        </w:rPr>
        <w:t>:545-557.</w:t>
      </w:r>
    </w:p>
    <w:p w14:paraId="79673F22" w14:textId="77777777" w:rsidR="007C07A0" w:rsidRPr="007C07A0" w:rsidRDefault="007C07A0" w:rsidP="007C07A0">
      <w:pPr>
        <w:pStyle w:val="EndNoteBibliography"/>
        <w:ind w:left="420" w:hanging="420"/>
        <w:rPr>
          <w:noProof/>
        </w:rPr>
      </w:pPr>
      <w:r w:rsidRPr="007C07A0">
        <w:rPr>
          <w:noProof/>
        </w:rPr>
        <w:lastRenderedPageBreak/>
        <w:t xml:space="preserve">Collins, B. M., J. M. Lydersen, D. L. Fry, K. Wilkin, T. Moody, and S. L. Stephens. 2016. Variability in vegetation and surface fuels across mixed-conifer-dominated landscapes with over 40 years of natural fire. Forest Ecology and Management </w:t>
      </w:r>
      <w:r w:rsidRPr="007C07A0">
        <w:rPr>
          <w:b/>
          <w:noProof/>
        </w:rPr>
        <w:t>381</w:t>
      </w:r>
      <w:r w:rsidRPr="007C07A0">
        <w:rPr>
          <w:noProof/>
        </w:rPr>
        <w:t>:74-83.</w:t>
      </w:r>
    </w:p>
    <w:p w14:paraId="0CBE067B" w14:textId="77777777" w:rsidR="007C07A0" w:rsidRPr="007C07A0" w:rsidRDefault="007C07A0" w:rsidP="007C07A0">
      <w:pPr>
        <w:pStyle w:val="EndNoteBibliography"/>
        <w:ind w:left="420" w:hanging="420"/>
        <w:rPr>
          <w:noProof/>
        </w:rPr>
      </w:pPr>
      <w:r w:rsidRPr="007C07A0">
        <w:rPr>
          <w:noProof/>
        </w:rPr>
        <w:t xml:space="preserve">Collins, B. M., J. D. Miller, A. E. Thode, M. Kelly, J. W. van Wagtendonk, and S. L. Stephens. 2009. Interactions among wildland fires in a long-established Sierra Nevada natural fire area. Ecosystems </w:t>
      </w:r>
      <w:r w:rsidRPr="007C07A0">
        <w:rPr>
          <w:b/>
          <w:noProof/>
        </w:rPr>
        <w:t>12</w:t>
      </w:r>
      <w:r w:rsidRPr="007C07A0">
        <w:rPr>
          <w:noProof/>
        </w:rPr>
        <w:t>:114-128.</w:t>
      </w:r>
    </w:p>
    <w:p w14:paraId="4FE7DD3F" w14:textId="21CA7D39" w:rsidR="0011372E" w:rsidRDefault="0011372E" w:rsidP="0011372E">
      <w:pPr>
        <w:pStyle w:val="EndNoteBibliography"/>
        <w:ind w:left="420" w:hanging="420"/>
        <w:rPr>
          <w:ins w:id="564" w:author="Scott" w:date="2019-03-13T10:04:00Z"/>
          <w:noProof/>
        </w:rPr>
      </w:pPr>
      <w:ins w:id="565" w:author="Scott" w:date="2019-03-13T10:04:00Z">
        <w:r>
          <w:rPr>
            <w:noProof/>
          </w:rPr>
          <w:t>Caprio AC, Graber DM (2000) Returning fire to the mountains: can we successfully restore the ecological role of pre-Euroamerican fire regimes in the Sierra Nevada? In Cole DN (ed) Proceedings of the wilderness science in a time of change conference, pp 1–12. U.S. Department of Agriculture, Forest Service, Rocky Mountain Research Station ProceedingsRMRS-P-000, Missoula, MT</w:t>
        </w:r>
      </w:ins>
    </w:p>
    <w:p w14:paraId="7C1F8346" w14:textId="77777777" w:rsidR="007C07A0" w:rsidRPr="007C07A0" w:rsidRDefault="007C07A0" w:rsidP="007C07A0">
      <w:pPr>
        <w:pStyle w:val="EndNoteBibliography"/>
        <w:ind w:left="420" w:hanging="420"/>
        <w:rPr>
          <w:noProof/>
        </w:rPr>
      </w:pPr>
      <w:r w:rsidRPr="007C07A0">
        <w:rPr>
          <w:noProof/>
        </w:rPr>
        <w:t xml:space="preserve">Grant, G. E., C. L. Tague, and C. D. Allen. 2013. Watering the forest for the trees: an emerging priority for managing water in forest landscapes. Frontiers in Ecology and the Environment </w:t>
      </w:r>
      <w:r w:rsidRPr="007C07A0">
        <w:rPr>
          <w:b/>
          <w:noProof/>
        </w:rPr>
        <w:t>11</w:t>
      </w:r>
      <w:r w:rsidRPr="007C07A0">
        <w:rPr>
          <w:noProof/>
        </w:rPr>
        <w:t>:314-321.</w:t>
      </w:r>
    </w:p>
    <w:p w14:paraId="638E09BC" w14:textId="77777777" w:rsidR="007C07A0" w:rsidRPr="007C07A0" w:rsidRDefault="007C07A0" w:rsidP="007C07A0">
      <w:pPr>
        <w:pStyle w:val="EndNoteBibliography"/>
        <w:ind w:left="420" w:hanging="420"/>
        <w:rPr>
          <w:noProof/>
        </w:rPr>
      </w:pPr>
      <w:r w:rsidRPr="007C07A0">
        <w:rPr>
          <w:noProof/>
        </w:rPr>
        <w:t xml:space="preserve">Halekoh, U., and S. Højsgaard. 2014. A Kenward-Roger Approximation and Parametric Bootstrap Methods for Tests in Linear Mixed Models - The R Package pbkrtest. Journal of Statistical Software </w:t>
      </w:r>
      <w:r w:rsidRPr="007C07A0">
        <w:rPr>
          <w:b/>
          <w:noProof/>
        </w:rPr>
        <w:t>59</w:t>
      </w:r>
      <w:r w:rsidRPr="007C07A0">
        <w:rPr>
          <w:noProof/>
        </w:rPr>
        <w:t>:1-30.</w:t>
      </w:r>
    </w:p>
    <w:p w14:paraId="7DE7502A" w14:textId="77777777" w:rsidR="007C07A0" w:rsidRPr="007C07A0" w:rsidRDefault="007C07A0" w:rsidP="007C07A0">
      <w:pPr>
        <w:pStyle w:val="EndNoteBibliography"/>
        <w:ind w:left="420" w:hanging="420"/>
        <w:rPr>
          <w:noProof/>
        </w:rPr>
      </w:pPr>
      <w:r w:rsidRPr="007C07A0">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7A0">
        <w:rPr>
          <w:b/>
          <w:noProof/>
        </w:rPr>
        <w:t>366</w:t>
      </w:r>
      <w:r w:rsidRPr="007C07A0">
        <w:rPr>
          <w:noProof/>
        </w:rPr>
        <w:t>:221-250.</w:t>
      </w:r>
    </w:p>
    <w:p w14:paraId="40CCDE50" w14:textId="77777777" w:rsidR="007C07A0" w:rsidRPr="007C07A0" w:rsidRDefault="007C07A0" w:rsidP="007C07A0">
      <w:pPr>
        <w:pStyle w:val="EndNoteBibliography"/>
        <w:ind w:left="420" w:hanging="420"/>
        <w:rPr>
          <w:noProof/>
        </w:rPr>
      </w:pPr>
      <w:r w:rsidRPr="007C07A0">
        <w:rPr>
          <w:noProof/>
        </w:rPr>
        <w:lastRenderedPageBreak/>
        <w:t>Larson, A. J., R. T. Belote, C. A. Cansler, S. A. Parks, and M. Dietz. 2013. Latent Resilience in Ponderosa Pine Forest: Effects of Resumed Frequent Fire. Ecological Applications.</w:t>
      </w:r>
    </w:p>
    <w:p w14:paraId="7009C078" w14:textId="77777777" w:rsidR="007C07A0" w:rsidRPr="007C07A0" w:rsidRDefault="007C07A0" w:rsidP="007C07A0">
      <w:pPr>
        <w:pStyle w:val="EndNoteBibliography"/>
        <w:ind w:left="420" w:hanging="420"/>
        <w:rPr>
          <w:noProof/>
        </w:rPr>
      </w:pPr>
      <w:r w:rsidRPr="007C07A0">
        <w:rPr>
          <w:noProof/>
        </w:rPr>
        <w:t>McKelvey, K. S., C. N. Skinner, C. Chang, D. C. Erman, S. J. Hussari, D. J. Parsons, J. W. van Wagtendonk, and C. P. Weatherspoon. 1996. An overview of fire in the Sierra Nevada., University of California, Centers for Water and Wildland Resources, Davis, CA.</w:t>
      </w:r>
    </w:p>
    <w:p w14:paraId="7684108B" w14:textId="77777777" w:rsidR="007C07A0" w:rsidRPr="007C07A0" w:rsidRDefault="007C07A0" w:rsidP="007C07A0">
      <w:pPr>
        <w:pStyle w:val="EndNoteBibliography"/>
        <w:ind w:left="420" w:hanging="420"/>
        <w:rPr>
          <w:noProof/>
        </w:rPr>
      </w:pPr>
      <w:r w:rsidRPr="007C07A0">
        <w:rPr>
          <w:noProof/>
        </w:rPr>
        <w:t xml:space="preserve">North, M., B. M. Collins, and S. Stephens. 2012. Using fire to increase the scale, benefits, and future maintenance of fuels treatments. Journal of Forestry </w:t>
      </w:r>
      <w:r w:rsidRPr="007C07A0">
        <w:rPr>
          <w:b/>
          <w:noProof/>
        </w:rPr>
        <w:t>110</w:t>
      </w:r>
      <w:r w:rsidRPr="007C07A0">
        <w:rPr>
          <w:noProof/>
        </w:rPr>
        <w:t>:392-401.</w:t>
      </w:r>
    </w:p>
    <w:p w14:paraId="36336CE4" w14:textId="77777777" w:rsidR="007C07A0" w:rsidRPr="007C07A0" w:rsidRDefault="007C07A0" w:rsidP="007C07A0">
      <w:pPr>
        <w:pStyle w:val="EndNoteBibliography"/>
        <w:ind w:left="420" w:hanging="420"/>
        <w:rPr>
          <w:noProof/>
        </w:rPr>
      </w:pPr>
      <w:r w:rsidRPr="007C07A0">
        <w:rPr>
          <w:noProof/>
        </w:rPr>
        <w:t xml:space="preserve">North, M. P., S. L. Stephens, B. M. Collins, J. K. Agee, G. Aplet, J. F. Franklin, and P. Z. Fulé. 2015. Reform forest fire management. Science </w:t>
      </w:r>
      <w:r w:rsidRPr="007C07A0">
        <w:rPr>
          <w:b/>
          <w:noProof/>
        </w:rPr>
        <w:t>349</w:t>
      </w:r>
      <w:r w:rsidRPr="007C07A0">
        <w:rPr>
          <w:noProof/>
        </w:rPr>
        <w:t>:1280-1281.</w:t>
      </w:r>
    </w:p>
    <w:p w14:paraId="6042DCBA" w14:textId="77777777" w:rsidR="007C07A0" w:rsidRPr="007C07A0" w:rsidRDefault="007C07A0" w:rsidP="007C07A0">
      <w:pPr>
        <w:pStyle w:val="EndNoteBibliography"/>
        <w:ind w:left="420" w:hanging="420"/>
        <w:rPr>
          <w:noProof/>
        </w:rPr>
      </w:pPr>
      <w:r w:rsidRPr="007C07A0">
        <w:rPr>
          <w:noProof/>
        </w:rPr>
        <w:t>Ponisio, L. C., K. Wilkin, L. K. M'Gonigle, K. Kulhanek, L. Cook, R. Thorp, T. Griswold, and C. Kremen. 2016. Pyrodiversity begets plant–pollinator community diversity. Global Change Biology:n/a-n/a.</w:t>
      </w:r>
    </w:p>
    <w:p w14:paraId="6D71701E" w14:textId="77777777" w:rsidR="007C07A0" w:rsidRPr="007C07A0" w:rsidRDefault="007C07A0" w:rsidP="007C07A0">
      <w:pPr>
        <w:pStyle w:val="EndNoteBibliography"/>
        <w:ind w:left="420" w:hanging="420"/>
        <w:rPr>
          <w:noProof/>
        </w:rPr>
      </w:pPr>
      <w:r w:rsidRPr="007C07A0">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2236D216" w14:textId="77777777" w:rsidR="007C07A0" w:rsidRPr="007C07A0" w:rsidRDefault="007C07A0" w:rsidP="007C07A0">
      <w:pPr>
        <w:pStyle w:val="EndNoteBibliography"/>
        <w:ind w:left="420" w:hanging="420"/>
        <w:rPr>
          <w:noProof/>
        </w:rPr>
      </w:pPr>
      <w:r w:rsidRPr="007C07A0">
        <w:rPr>
          <w:noProof/>
        </w:rPr>
        <w:t xml:space="preserve">Steel, Z. L., H. D. Safford, and J. H. Viers. 2015. The fire frequency-severity relationship and the legacy of fire suppression in California forests. Ecosphere </w:t>
      </w:r>
      <w:r w:rsidRPr="007C07A0">
        <w:rPr>
          <w:b/>
          <w:noProof/>
        </w:rPr>
        <w:t>6</w:t>
      </w:r>
      <w:r w:rsidRPr="007C07A0">
        <w:rPr>
          <w:noProof/>
        </w:rPr>
        <w:t>:art8.</w:t>
      </w:r>
    </w:p>
    <w:p w14:paraId="581BE161" w14:textId="77777777" w:rsidR="007C07A0" w:rsidRPr="007C07A0" w:rsidRDefault="007C07A0" w:rsidP="007C07A0">
      <w:pPr>
        <w:pStyle w:val="EndNoteBibliography"/>
        <w:ind w:left="420" w:hanging="420"/>
        <w:rPr>
          <w:noProof/>
        </w:rPr>
      </w:pPr>
      <w:r w:rsidRPr="007C07A0">
        <w:rPr>
          <w:noProof/>
        </w:rPr>
        <w:t xml:space="preserve">Stephens, S. L., J. K. Agee, P. Z. Fulé, M. P. North, W. H. Romme, T. W. Swetnam, and M. G. Turner. 2013. Managing forests and fire in changing climates. Science </w:t>
      </w:r>
      <w:r w:rsidRPr="007C07A0">
        <w:rPr>
          <w:b/>
          <w:noProof/>
        </w:rPr>
        <w:t>342</w:t>
      </w:r>
      <w:r w:rsidRPr="007C07A0">
        <w:rPr>
          <w:noProof/>
        </w:rPr>
        <w:t>:41-42.</w:t>
      </w:r>
    </w:p>
    <w:p w14:paraId="07A39327" w14:textId="77777777" w:rsidR="007C07A0" w:rsidRPr="007C07A0" w:rsidRDefault="007C07A0" w:rsidP="007C07A0">
      <w:pPr>
        <w:pStyle w:val="EndNoteBibliography"/>
        <w:ind w:left="420" w:hanging="420"/>
        <w:rPr>
          <w:noProof/>
        </w:rPr>
      </w:pPr>
      <w:r w:rsidRPr="007C07A0">
        <w:rPr>
          <w:noProof/>
        </w:rPr>
        <w:t xml:space="preserve">Stephens, S. L., B. M. Collins, E. Biber, and P. Z. Fulé. 2016. U.S. federal fire and forest policy: emphasizing resilience in dry forests. Ecosphere </w:t>
      </w:r>
      <w:r w:rsidRPr="007C07A0">
        <w:rPr>
          <w:b/>
          <w:noProof/>
        </w:rPr>
        <w:t>7</w:t>
      </w:r>
      <w:r w:rsidRPr="007C07A0">
        <w:rPr>
          <w:noProof/>
        </w:rPr>
        <w:t>:e01584-n/a.</w:t>
      </w:r>
    </w:p>
    <w:p w14:paraId="12E59130" w14:textId="77777777" w:rsidR="007C07A0" w:rsidRPr="007C07A0" w:rsidRDefault="007C07A0" w:rsidP="007C07A0">
      <w:pPr>
        <w:pStyle w:val="EndNoteBibliography"/>
        <w:ind w:left="420" w:hanging="420"/>
        <w:rPr>
          <w:noProof/>
        </w:rPr>
      </w:pPr>
      <w:r w:rsidRPr="007C07A0">
        <w:rPr>
          <w:noProof/>
        </w:rPr>
        <w:lastRenderedPageBreak/>
        <w:t xml:space="preserve">Stevens, J. T., B. M. Collins, J. D. Miller, M. P. North, and S. L. Stephens. 2017. Changing spatial patterns of stand-replacing fire in California conifer forests. Forest Ecology and Management </w:t>
      </w:r>
      <w:r w:rsidRPr="007C07A0">
        <w:rPr>
          <w:b/>
          <w:noProof/>
        </w:rPr>
        <w:t>406</w:t>
      </w:r>
      <w:r w:rsidRPr="007C07A0">
        <w:rPr>
          <w:noProof/>
        </w:rPr>
        <w:t>:28-36.</w:t>
      </w:r>
    </w:p>
    <w:p w14:paraId="1925C161" w14:textId="77777777" w:rsidR="007C07A0" w:rsidRPr="007C07A0" w:rsidRDefault="007C07A0" w:rsidP="007C07A0">
      <w:pPr>
        <w:pStyle w:val="EndNoteBibliography"/>
        <w:ind w:left="420" w:hanging="420"/>
        <w:rPr>
          <w:noProof/>
        </w:rPr>
      </w:pPr>
      <w:r w:rsidRPr="007C07A0">
        <w:rPr>
          <w:noProof/>
        </w:rPr>
        <w:t xml:space="preserve">van Mantgem, P. J., and N. L. Stephenson. 2007. Apparent climatically induced increase of tree mortality rates in a temperate forest. Ecology Letters </w:t>
      </w:r>
      <w:r w:rsidRPr="007C07A0">
        <w:rPr>
          <w:b/>
          <w:noProof/>
        </w:rPr>
        <w:t>10</w:t>
      </w:r>
      <w:r w:rsidRPr="007C07A0">
        <w:rPr>
          <w:noProof/>
        </w:rPr>
        <w:t>:909-916.</w:t>
      </w:r>
    </w:p>
    <w:p w14:paraId="1CD4F46E" w14:textId="77777777" w:rsidR="007C07A0" w:rsidRPr="007C07A0" w:rsidRDefault="007C07A0" w:rsidP="007C07A0">
      <w:pPr>
        <w:pStyle w:val="EndNoteBibliography"/>
        <w:ind w:left="420" w:hanging="420"/>
        <w:rPr>
          <w:noProof/>
        </w:rPr>
      </w:pPr>
      <w:r w:rsidRPr="007C07A0">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7A0">
        <w:rPr>
          <w:b/>
          <w:noProof/>
        </w:rPr>
        <w:t>323</w:t>
      </w:r>
      <w:r w:rsidRPr="007C07A0">
        <w:rPr>
          <w:noProof/>
        </w:rPr>
        <w:t>:521-524.</w:t>
      </w:r>
    </w:p>
    <w:p w14:paraId="31373F4B" w14:textId="2DDDC19E" w:rsidR="007C07A0" w:rsidRDefault="007C07A0" w:rsidP="007C07A0">
      <w:pPr>
        <w:pStyle w:val="EndNoteBibliography"/>
        <w:ind w:left="420" w:hanging="420"/>
        <w:rPr>
          <w:noProof/>
        </w:rPr>
      </w:pPr>
      <w:r w:rsidRPr="007C07A0">
        <w:rPr>
          <w:noProof/>
        </w:rPr>
        <w:t xml:space="preserve">Westerling, A. L., and T. W. J. E. Swetnam, Transactions American Geophysical Union. 2003. Interannual to decadal drought and wildfire in the western United States. EOS, Transactions American Geophysical Union </w:t>
      </w:r>
      <w:r w:rsidRPr="007C07A0">
        <w:rPr>
          <w:b/>
          <w:noProof/>
        </w:rPr>
        <w:t>84</w:t>
      </w:r>
      <w:r w:rsidRPr="007C07A0">
        <w:rPr>
          <w:noProof/>
        </w:rPr>
        <w:t>:545-555.</w:t>
      </w:r>
    </w:p>
    <w:p w14:paraId="2F59A045" w14:textId="77777777" w:rsidR="006B50C3" w:rsidRPr="007C07A0" w:rsidRDefault="006B50C3" w:rsidP="007C07A0">
      <w:pPr>
        <w:pStyle w:val="EndNoteBibliography"/>
        <w:ind w:left="420" w:hanging="420"/>
        <w:rPr>
          <w:noProof/>
        </w:rPr>
      </w:pPr>
    </w:p>
    <w:p w14:paraId="285E1297" w14:textId="1296FB6D"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0C3CAE5D"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Sally Thompson" w:date="2019-03-13T09:18:00Z" w:initials="ST">
    <w:p w14:paraId="190339EF" w14:textId="32784EC2" w:rsidR="00590376" w:rsidRDefault="00590376">
      <w:pPr>
        <w:pStyle w:val="CommentText"/>
      </w:pPr>
      <w:r>
        <w:rPr>
          <w:rStyle w:val="CommentReference"/>
        </w:rPr>
        <w:annotationRef/>
      </w:r>
      <w:r>
        <w:t>How about increased soil moisture for remaining trees where fire leads to forest thinning?</w:t>
      </w:r>
    </w:p>
  </w:comment>
  <w:comment w:id="46" w:author="Sally Thompson" w:date="2019-03-13T09:18:00Z" w:initials="ST">
    <w:p w14:paraId="5BEA6246" w14:textId="5FD1F8D2" w:rsidR="00590376" w:rsidRDefault="00590376">
      <w:pPr>
        <w:pStyle w:val="CommentText"/>
      </w:pPr>
      <w:r>
        <w:rPr>
          <w:rStyle w:val="CommentReference"/>
        </w:rPr>
        <w:annotationRef/>
      </w:r>
      <w:r>
        <w:t>Benefit for what – fire hazard reduction or forest restoration?  Might be worth clarifying here.</w:t>
      </w:r>
    </w:p>
  </w:comment>
  <w:comment w:id="234" w:author="Brandon Collins" w:date="2019-03-13T13:19:00Z" w:initials="BC">
    <w:p w14:paraId="50FEC39B" w14:textId="77777777" w:rsidR="00590376" w:rsidRDefault="00590376">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590376" w:rsidRDefault="00590376">
      <w:pPr>
        <w:pStyle w:val="CommentText"/>
      </w:pPr>
    </w:p>
    <w:p w14:paraId="308E47D5" w14:textId="2BDD9AA3" w:rsidR="00590376" w:rsidRDefault="00590376">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248" w:author="Brandon Collins" w:date="2019-03-13T14:28:00Z" w:initials="BC">
    <w:p w14:paraId="0ACF3BDD" w14:textId="49535729" w:rsidR="001276AC" w:rsidRDefault="001276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264" w:author="Brandon Collins" w:date="2019-03-13T13:23:00Z" w:initials="BC">
    <w:p w14:paraId="3AC50408" w14:textId="33B62F76" w:rsidR="00590376" w:rsidRDefault="00590376">
      <w:pPr>
        <w:pStyle w:val="CommentText"/>
      </w:pPr>
      <w:r>
        <w:rPr>
          <w:rStyle w:val="CommentReference"/>
        </w:rPr>
        <w:annotationRef/>
      </w:r>
      <w:r w:rsidRPr="00590376">
        <w:t>van Wagtendonk, J. W. 2007. The history and evolution of wildland fire use. Fire Ecology 3:3-17.</w:t>
      </w:r>
    </w:p>
  </w:comment>
  <w:comment w:id="282" w:author="Brandon Collins" w:date="2019-03-13T13:48:00Z" w:initials="BC">
    <w:p w14:paraId="1C054F79" w14:textId="038D59DD" w:rsidR="00287B3C" w:rsidRDefault="00287B3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335" w:author="Sally Thompson" w:date="2019-03-13T09:18:00Z" w:initials="ST">
    <w:p w14:paraId="0CB69A08" w14:textId="77777777" w:rsidR="00590376" w:rsidRDefault="00590376">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590376" w:rsidRDefault="00590376">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339" w:author="Jens Stevens" w:date="2019-03-13T09:18:00Z" w:initials="JS">
    <w:p w14:paraId="3D74B70C" w14:textId="603F5139" w:rsidR="00590376" w:rsidRDefault="00590376">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590376" w:rsidRDefault="00590376">
      <w:pPr>
        <w:pStyle w:val="CommentText"/>
      </w:pPr>
    </w:p>
    <w:p w14:paraId="3D099841" w14:textId="47CF1386" w:rsidR="00590376" w:rsidRDefault="00590376">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340" w:author="Sally Thompson" w:date="2019-03-13T09:18:00Z" w:initials="ST">
    <w:p w14:paraId="01D3FC66" w14:textId="607E7021" w:rsidR="00590376" w:rsidRDefault="00590376">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341" w:author="Ekaterina Rakhmatulina" w:date="2019-03-13T09:18:00Z" w:initials="ER">
    <w:p w14:paraId="332345D7" w14:textId="3598692B" w:rsidR="00590376" w:rsidRDefault="00590376">
      <w:pPr>
        <w:pStyle w:val="CommentText"/>
      </w:pPr>
      <w:r>
        <w:rPr>
          <w:rStyle w:val="CommentReference"/>
        </w:rPr>
        <w:annotationRef/>
      </w:r>
      <w:r>
        <w:t>Mean of shrub and wetland stations</w:t>
      </w:r>
    </w:p>
  </w:comment>
  <w:comment w:id="344" w:author="Sally Thompson" w:date="2019-03-13T09:18:00Z" w:initials="ST">
    <w:p w14:paraId="691B5617" w14:textId="50235339" w:rsidR="00590376" w:rsidRDefault="00590376">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345" w:author="Jens Stevens" w:date="2019-03-13T09:18:00Z" w:initials="JS">
    <w:p w14:paraId="008223B7" w14:textId="499119B4" w:rsidR="00590376" w:rsidRDefault="00590376">
      <w:pPr>
        <w:pStyle w:val="CommentText"/>
      </w:pPr>
      <w:r>
        <w:rPr>
          <w:rStyle w:val="CommentReference"/>
        </w:rPr>
        <w:annotationRef/>
      </w:r>
      <w:r>
        <w:t>I don’t know this method by a specific name, it just seemed reasonable to me. It would be good to have a citation but after some searching I haven’t found a satisfactory example. I suggest we see what the reviewers think.</w:t>
      </w:r>
    </w:p>
  </w:comment>
  <w:comment w:id="356" w:author="Jens Stevens" w:date="2019-03-13T09:18:00Z" w:initials="JS">
    <w:p w14:paraId="38EA3665" w14:textId="203B5E79" w:rsidR="00590376" w:rsidRDefault="00590376">
      <w:pPr>
        <w:pStyle w:val="CommentText"/>
      </w:pPr>
      <w:r>
        <w:rPr>
          <w:rStyle w:val="CommentReference"/>
        </w:rPr>
        <w:annotationRef/>
      </w:r>
      <w:r>
        <w:t>For Gabrielle to fill in</w:t>
      </w:r>
    </w:p>
  </w:comment>
  <w:comment w:id="393" w:author="Jens Stevens" w:date="2019-03-13T09:18:00Z" w:initials="JS">
    <w:p w14:paraId="71FB840B" w14:textId="3E236896" w:rsidR="00590376" w:rsidRDefault="00590376">
      <w:pPr>
        <w:pStyle w:val="CommentText"/>
      </w:pPr>
      <w:r>
        <w:rPr>
          <w:rStyle w:val="CommentReference"/>
        </w:rPr>
        <w:annotationRef/>
      </w:r>
      <w:r>
        <w:t>Brandon: you gave me these burn severity GIS layers at one point but I’m not sure of their source… Guessing Jay Miller was involved?</w:t>
      </w:r>
    </w:p>
  </w:comment>
  <w:comment w:id="394" w:author="Brandon Collins" w:date="2019-03-13T14:00:00Z" w:initials="BC">
    <w:p w14:paraId="27D195E9" w14:textId="166014CF" w:rsidR="00654C21" w:rsidRDefault="00654C21">
      <w:pPr>
        <w:pStyle w:val="CommentText"/>
      </w:pPr>
      <w:r>
        <w:rPr>
          <w:rStyle w:val="CommentReference"/>
        </w:rPr>
        <w:annotationRef/>
      </w:r>
      <w:r>
        <w:t xml:space="preserve">Let’s avoid the issue of inconsistency between the on-the-ground and the remotely sensed assessment. </w:t>
      </w:r>
      <w:r w:rsidR="00F61692">
        <w:t>It’s not that relevant.</w:t>
      </w:r>
    </w:p>
  </w:comment>
  <w:comment w:id="427" w:author="Ekaterina Rakhmatulina" w:date="2019-03-13T09:18:00Z" w:initials="ER">
    <w:p w14:paraId="0BEF1FB2" w14:textId="35199830" w:rsidR="00590376" w:rsidRDefault="00590376">
      <w:pPr>
        <w:pStyle w:val="CommentText"/>
      </w:pPr>
      <w:r>
        <w:rPr>
          <w:rStyle w:val="CommentReference"/>
        </w:rPr>
        <w:annotationRef/>
      </w:r>
      <w:r>
        <w:t>32% wetland, 25% shrub, 27% forest</w:t>
      </w:r>
    </w:p>
  </w:comment>
  <w:comment w:id="429" w:author="Ekaterina Rakhmatulina" w:date="2019-03-13T09:18:00Z" w:initials="ER">
    <w:p w14:paraId="4895AF71" w14:textId="38B6EBFA" w:rsidR="00590376" w:rsidRDefault="00590376">
      <w:pPr>
        <w:pStyle w:val="CommentText"/>
      </w:pPr>
      <w:r>
        <w:rPr>
          <w:rStyle w:val="CommentReference"/>
        </w:rPr>
        <w:annotationRef/>
      </w:r>
      <w:r>
        <w:t xml:space="preserve">Forest, &lt;1% </w:t>
      </w:r>
      <w:proofErr w:type="spellStart"/>
      <w:r>
        <w:t>wetland+shrub</w:t>
      </w:r>
      <w:proofErr w:type="spellEnd"/>
    </w:p>
  </w:comment>
  <w:comment w:id="450" w:author="Ekaterina Rakhmatulina" w:date="2019-03-13T09:18:00Z" w:initials="ER">
    <w:p w14:paraId="352B529B" w14:textId="77777777" w:rsidR="00590376" w:rsidRDefault="00590376" w:rsidP="0089192C">
      <w:pPr>
        <w:pStyle w:val="CommentText"/>
      </w:pPr>
      <w:r>
        <w:rPr>
          <w:rStyle w:val="CommentReference"/>
        </w:rPr>
        <w:annotationRef/>
      </w:r>
      <w:r>
        <w:t>I approximated density to be 0.4 of water. Should I mention that we don’t have density measurements?</w:t>
      </w:r>
    </w:p>
  </w:comment>
  <w:comment w:id="451" w:author="Gabrielle Boisrame" w:date="2019-03-13T09:18:00Z" w:initials="GB">
    <w:p w14:paraId="5A0CC9C4" w14:textId="77777777" w:rsidR="00590376" w:rsidRDefault="00590376"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452" w:author="Jens Stevens" w:date="2019-03-13T09:18:00Z" w:initials="JS">
    <w:p w14:paraId="37A54CA7" w14:textId="77777777" w:rsidR="00590376" w:rsidRDefault="00590376" w:rsidP="0089192C">
      <w:pPr>
        <w:pStyle w:val="CommentText"/>
      </w:pPr>
      <w:r>
        <w:rPr>
          <w:rStyle w:val="CommentReference"/>
        </w:rPr>
        <w:annotationRef/>
      </w:r>
      <w:r>
        <w:t>I like Gabrielle’s idea.</w:t>
      </w:r>
    </w:p>
  </w:comment>
  <w:comment w:id="472" w:author="Jens Stevens" w:date="2019-03-13T09:18:00Z" w:initials="JS">
    <w:p w14:paraId="146233A5" w14:textId="706D6B89" w:rsidR="00590376" w:rsidRDefault="00590376">
      <w:pPr>
        <w:pStyle w:val="CommentText"/>
      </w:pPr>
      <w:r>
        <w:rPr>
          <w:rStyle w:val="CommentReference"/>
        </w:rPr>
        <w:annotationRef/>
      </w:r>
      <w:r>
        <w:t xml:space="preserve">This was done in the introduction, perhaps the discussion of </w:t>
      </w:r>
      <w:proofErr w:type="spellStart"/>
      <w:r>
        <w:t>precip</w:t>
      </w:r>
      <w:proofErr w:type="spellEnd"/>
      <w:r>
        <w:t xml:space="preserve"> and streamflow differences between the basins should be moved to Results?</w:t>
      </w:r>
    </w:p>
  </w:comment>
  <w:comment w:id="470" w:author="Sally Thompson" w:date="2019-03-13T09:18:00Z" w:initials="ST">
    <w:p w14:paraId="39ED3E72" w14:textId="55363979" w:rsidR="00590376" w:rsidRDefault="00590376">
      <w:pPr>
        <w:pStyle w:val="CommentText"/>
      </w:pPr>
      <w:r>
        <w:rPr>
          <w:rStyle w:val="CommentReference"/>
        </w:rPr>
        <w:annotationRef/>
      </w:r>
      <w:r>
        <w:t>I would remove this – this kind of interpretation sounds like discussion material to me, as it is likely to be speculative in nature… I’d set up the differences we know about in the intro, and then interpret the soil moisture differences we find in light of those climate/hydrology differences in the discussion…</w:t>
      </w:r>
    </w:p>
  </w:comment>
  <w:comment w:id="473" w:author="Sally Thompson" w:date="2019-03-13T09:18:00Z" w:initials="ST">
    <w:p w14:paraId="380A4A8F" w14:textId="6E20694C" w:rsidR="00590376" w:rsidRDefault="00590376">
      <w:pPr>
        <w:pStyle w:val="CommentText"/>
      </w:pPr>
      <w:r>
        <w:rPr>
          <w:rStyle w:val="CommentReference"/>
        </w:rPr>
        <w:annotationRef/>
      </w:r>
      <w:r>
        <w:t>Jens, I think we should consider making sure that in this analysis we don’t omit doing analyses that were done for ICB in Gabrielle’s FEMS paper.  That paper includes analyses of patch size statistics, diversity metrics and other landscape-scale features.  I believe they were all computed from the classified land use maps using FRAGSTATS, so it’s pretty automated and “spits out answers” stuff.  I’d strongly suggest that you perform these analyses too so that we are in the strongest possible position to compare ICB and SCB.  I’m sure the results will be “boring” in SCB just given the lower fire area, but it still seems very worth doing as these metrics really get at the landscape heterogeneity question.  What do you think?</w:t>
      </w:r>
    </w:p>
  </w:comment>
  <w:comment w:id="474" w:author="Sally Thompson" w:date="2019-03-13T09:18:00Z" w:initials="ST">
    <w:p w14:paraId="28429761" w14:textId="7E551F13" w:rsidR="00590376" w:rsidRDefault="00590376">
      <w:pPr>
        <w:pStyle w:val="CommentText"/>
      </w:pPr>
      <w:r>
        <w:rPr>
          <w:rStyle w:val="CommentReference"/>
        </w:rPr>
        <w:annotationRef/>
      </w:r>
      <w:r>
        <w:t xml:space="preserve">Huh?  Is this the basin, or is this the area covered by the air photo, or what?  </w:t>
      </w:r>
    </w:p>
  </w:comment>
  <w:comment w:id="475" w:author="Sally Thompson" w:date="2019-03-13T09:18:00Z" w:initials="ST">
    <w:p w14:paraId="0BEFAF7B" w14:textId="15A48965" w:rsidR="00590376" w:rsidRDefault="00590376">
      <w:pPr>
        <w:pStyle w:val="CommentText"/>
      </w:pPr>
      <w:r>
        <w:rPr>
          <w:rStyle w:val="CommentReference"/>
        </w:rPr>
        <w:annotationRef/>
      </w:r>
      <w:r>
        <w:t>Can you work on wording – wouldn’t ALL transitions have to be in one of these burn classes, since the whole watershed falls into those classes?</w:t>
      </w:r>
    </w:p>
  </w:comment>
  <w:comment w:id="476" w:author="Jens Stevens [2]" w:date="2019-03-13T09:18:00Z" w:initials="JS">
    <w:p w14:paraId="188F215A" w14:textId="77777777" w:rsidR="00590376" w:rsidRDefault="0059037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477" w:author="Jens Stevens [2]" w:date="2019-03-13T09:18:00Z" w:initials="JS">
    <w:p w14:paraId="45FF40CD" w14:textId="77777777" w:rsidR="00590376" w:rsidRDefault="00590376"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478" w:author="Jens Stevens [2]" w:date="2019-03-13T09:18:00Z" w:initials="JS">
    <w:p w14:paraId="6C65E0C5" w14:textId="77777777" w:rsidR="00590376" w:rsidRDefault="00590376" w:rsidP="00FF17D0">
      <w:pPr>
        <w:pStyle w:val="CommentText"/>
      </w:pPr>
      <w:r>
        <w:rPr>
          <w:rStyle w:val="CommentReference"/>
        </w:rPr>
        <w:annotationRef/>
      </w:r>
      <w:r>
        <w:t>Hydrological implications here, but the total area in dense meadows is such a drop in the bucket in this landscape…</w:t>
      </w:r>
    </w:p>
  </w:comment>
  <w:comment w:id="480" w:author="Sally Thompson" w:date="2019-03-13T09:18:00Z" w:initials="ST">
    <w:p w14:paraId="4E6D30CF" w14:textId="1C0D1E64" w:rsidR="00590376" w:rsidRDefault="00590376">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486" w:author="Sally Thompson" w:date="2019-03-13T09:18:00Z" w:initials="ST">
    <w:p w14:paraId="2FCB3E25" w14:textId="2F490AB1" w:rsidR="00590376" w:rsidRDefault="00590376">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489" w:author="Sally Thompson" w:date="2019-03-13T09:18:00Z" w:initials="ST">
    <w:p w14:paraId="5C72C250" w14:textId="60753D2D" w:rsidR="00590376" w:rsidRDefault="00590376">
      <w:pPr>
        <w:pStyle w:val="CommentText"/>
      </w:pPr>
      <w:r>
        <w:rPr>
          <w:rStyle w:val="CommentReference"/>
        </w:rPr>
        <w:annotationRef/>
      </w:r>
      <w:r>
        <w:t xml:space="preserve">Is it possible to link the forest types discussed below to the claims we make about SCB being a “less productive” basin?  </w:t>
      </w:r>
    </w:p>
  </w:comment>
  <w:comment w:id="490" w:author="Sally Thompson" w:date="2019-03-13T09:18:00Z" w:initials="ST">
    <w:p w14:paraId="39AC71D7" w14:textId="3BEFA2AE" w:rsidR="00590376" w:rsidRDefault="00590376">
      <w:pPr>
        <w:pStyle w:val="CommentText"/>
      </w:pPr>
      <w:r>
        <w:rPr>
          <w:rStyle w:val="CommentReference"/>
        </w:rPr>
        <w:annotationRef/>
      </w:r>
      <w:r>
        <w:t>How does it make sense that in plots that burned more, the fire intolerant species increases in basal area?  Excuse my ignorant question!</w:t>
      </w:r>
    </w:p>
  </w:comment>
  <w:comment w:id="491" w:author="Sally Thompson" w:date="2019-03-13T09:18:00Z" w:initials="ST">
    <w:p w14:paraId="212714F1" w14:textId="1CC33C04" w:rsidR="00590376" w:rsidRDefault="00590376">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493" w:author="Sally Thompson" w:date="2019-03-13T09:18:00Z" w:initials="ST">
    <w:p w14:paraId="7460FC90" w14:textId="29B44261" w:rsidR="00590376" w:rsidRDefault="00590376">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497" w:author="Jens Stevens" w:date="2019-03-13T09:18:00Z" w:initials="JS">
    <w:p w14:paraId="0017B134" w14:textId="26552AD2" w:rsidR="00590376" w:rsidRDefault="00590376">
      <w:pPr>
        <w:pStyle w:val="CommentText"/>
      </w:pPr>
      <w:r>
        <w:rPr>
          <w:rStyle w:val="CommentReference"/>
        </w:rPr>
        <w:annotationRef/>
      </w:r>
      <w:r>
        <w:t>Gabrielle</w:t>
      </w:r>
    </w:p>
  </w:comment>
  <w:comment w:id="504" w:author="Sally Thompson" w:date="2019-03-13T09:18:00Z" w:initials="ST">
    <w:p w14:paraId="7F9F58E7" w14:textId="1EE17085" w:rsidR="00590376" w:rsidRDefault="00590376">
      <w:pPr>
        <w:pStyle w:val="CommentText"/>
      </w:pPr>
      <w:r>
        <w:rPr>
          <w:rStyle w:val="CommentReference"/>
        </w:rPr>
        <w:annotationRef/>
      </w:r>
      <w:r>
        <w:t xml:space="preserve">I think this is interesting in terms of our ability to extrapolate models from one basin to another, but in some ways the point comes out of nowhere.  I wonder if it might be better to have a section in the discussion about extrapolating these statistical models where we could mention that when testing </w:t>
      </w:r>
      <w:proofErr w:type="spellStart"/>
      <w:r>
        <w:t>acorss</w:t>
      </w:r>
      <w:proofErr w:type="spellEnd"/>
      <w:r>
        <w:t xml:space="preserve"> basins, performance is poorer, but still ok?  What happens if we try to predict ICB with the SCB model?</w:t>
      </w:r>
    </w:p>
  </w:comment>
  <w:comment w:id="521" w:author="Scott" w:date="2019-03-13T10:10:00Z" w:initials="S">
    <w:p w14:paraId="08513C63" w14:textId="53557E2B" w:rsidR="00590376" w:rsidRDefault="00590376">
      <w:pPr>
        <w:pStyle w:val="CommentText"/>
      </w:pPr>
      <w:r>
        <w:rPr>
          <w:rStyle w:val="CommentReference"/>
        </w:rPr>
        <w:annotationRef/>
      </w:r>
      <w:r>
        <w:t>Define in table caption</w:t>
      </w:r>
    </w:p>
  </w:comment>
  <w:comment w:id="522" w:author="Ekaterina Rakhmatulina" w:date="2019-03-13T09:18:00Z" w:initials="ER">
    <w:p w14:paraId="0B74D341" w14:textId="77777777" w:rsidR="00590376" w:rsidRDefault="00590376"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523" w:author="Gabrielle Boisrame" w:date="2019-03-13T09:18:00Z" w:initials="GB">
    <w:p w14:paraId="1BD913F9" w14:textId="77777777" w:rsidR="00590376" w:rsidRDefault="00590376" w:rsidP="00704BF2">
      <w:pPr>
        <w:pStyle w:val="CommentText"/>
      </w:pPr>
      <w:r>
        <w:rPr>
          <w:rStyle w:val="CommentReference"/>
        </w:rPr>
        <w:annotationRef/>
      </w:r>
      <w:r>
        <w:t>That is odd. We can look into it more closely later if it becomes important to our conclusions.</w:t>
      </w:r>
    </w:p>
  </w:comment>
  <w:comment w:id="524" w:author="Ekaterina Rakhmatulina" w:date="2019-03-13T09:18:00Z" w:initials="ER">
    <w:p w14:paraId="71DFEEA4" w14:textId="77777777" w:rsidR="00590376" w:rsidRDefault="00590376" w:rsidP="00704BF2">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25" w:author="Gabrielle" w:date="2019-03-13T09:18:00Z" w:initials="G">
    <w:p w14:paraId="36D2EE18" w14:textId="77777777" w:rsidR="00590376" w:rsidRDefault="00590376" w:rsidP="00704BF2">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26" w:author="Ekaterina Rakhmatulina" w:date="2019-03-13T09:18:00Z" w:initials="ER">
    <w:p w14:paraId="5504EF27" w14:textId="77777777" w:rsidR="00590376" w:rsidRDefault="00590376" w:rsidP="00704BF2">
      <w:pPr>
        <w:pStyle w:val="CommentText"/>
      </w:pPr>
      <w:r>
        <w:rPr>
          <w:rStyle w:val="CommentReference"/>
        </w:rPr>
        <w:annotationRef/>
      </w:r>
      <w:r>
        <w:t>Ok, changed the correlation coefficient to include only June through Sept</w:t>
      </w:r>
    </w:p>
  </w:comment>
  <w:comment w:id="527" w:author="Sally Thompson" w:date="2019-03-13T09:18:00Z" w:initials="ST">
    <w:p w14:paraId="15C38E09" w14:textId="6AA4B39F" w:rsidR="00590376" w:rsidRDefault="00590376">
      <w:pPr>
        <w:pStyle w:val="CommentText"/>
      </w:pPr>
      <w:r>
        <w:rPr>
          <w:rStyle w:val="CommentReference"/>
        </w:rPr>
        <w:annotationRef/>
      </w:r>
      <w:r>
        <w:t xml:space="preserve">We do need to make a decision about whether </w:t>
      </w:r>
      <w:proofErr w:type="spellStart"/>
      <w:r>
        <w:t>precip</w:t>
      </w:r>
      <w:proofErr w:type="spellEnd"/>
      <w:r>
        <w:t xml:space="preserve"> measurements are “context” or results.  I think it’s really odd to present these as “results” – maybe this all goes as a SI with methods?</w:t>
      </w:r>
    </w:p>
  </w:comment>
  <w:comment w:id="528" w:author="Jens Stevens" w:date="2019-03-13T09:18:00Z" w:initials="JS">
    <w:p w14:paraId="2B0AC46A" w14:textId="49513204" w:rsidR="00590376" w:rsidRDefault="00590376">
      <w:pPr>
        <w:pStyle w:val="CommentText"/>
      </w:pPr>
      <w:r>
        <w:rPr>
          <w:rStyle w:val="CommentReference"/>
        </w:rPr>
        <w:annotationRef/>
      </w:r>
      <w:r>
        <w:t>Might be better in methods.</w:t>
      </w:r>
    </w:p>
  </w:comment>
  <w:comment w:id="529" w:author="Jens Stevens" w:date="2019-03-13T09:18:00Z" w:initials="JS">
    <w:p w14:paraId="164DE7E0" w14:textId="444AEBB6" w:rsidR="00590376" w:rsidRDefault="00590376">
      <w:pPr>
        <w:pStyle w:val="CommentText"/>
      </w:pPr>
      <w:r>
        <w:rPr>
          <w:rStyle w:val="CommentReference"/>
        </w:rPr>
        <w:annotationRef/>
      </w:r>
      <w:r>
        <w:t>Gabrielle and Jens will discuss further</w:t>
      </w:r>
    </w:p>
  </w:comment>
  <w:comment w:id="530" w:author="Sally Thompson" w:date="2019-03-13T09:18:00Z" w:initials="ST">
    <w:p w14:paraId="3FEAF102" w14:textId="3A63FD38" w:rsidR="00590376" w:rsidRDefault="00590376">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531" w:author="Sally Thompson" w:date="2019-03-13T09:18:00Z" w:initials="ST">
    <w:p w14:paraId="160D6182" w14:textId="2C6B476A" w:rsidR="00590376" w:rsidRDefault="00590376">
      <w:pPr>
        <w:pStyle w:val="CommentText"/>
      </w:pPr>
      <w:r>
        <w:rPr>
          <w:rStyle w:val="CommentReference"/>
        </w:rPr>
        <w:annotationRef/>
      </w:r>
      <w:r>
        <w:t>Do we need to be so tentative?  Isn’t this clear given the data?</w:t>
      </w:r>
    </w:p>
  </w:comment>
  <w:comment w:id="532" w:author="Sally Thompson" w:date="2019-03-13T09:18:00Z" w:initials="ST">
    <w:p w14:paraId="73994D39" w14:textId="3305E7F7" w:rsidR="00590376" w:rsidRDefault="00590376">
      <w:pPr>
        <w:pStyle w:val="CommentText"/>
      </w:pPr>
      <w:r>
        <w:rPr>
          <w:rStyle w:val="CommentReference"/>
        </w:rPr>
        <w:annotationRef/>
      </w:r>
      <w:r>
        <w:t>Check methods for consistency, I'm not sure the 40x80m patch bit is included there yet?</w:t>
      </w:r>
    </w:p>
  </w:comment>
  <w:comment w:id="533" w:author="Sally Thompson" w:date="2019-03-13T09:18:00Z" w:initials="ST">
    <w:p w14:paraId="235FBFDC" w14:textId="2BE14CF4" w:rsidR="00590376" w:rsidRDefault="00590376">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34" w:author="Sally Thompson" w:date="2019-03-13T09:18:00Z" w:initials="ST">
    <w:p w14:paraId="04EE7332" w14:textId="64E0ACBA" w:rsidR="00590376" w:rsidRDefault="00590376">
      <w:pPr>
        <w:pStyle w:val="CommentText"/>
      </w:pPr>
      <w:r>
        <w:rPr>
          <w:rStyle w:val="CommentReference"/>
        </w:rPr>
        <w:annotationRef/>
      </w:r>
      <w:r>
        <w:t>So what?  I think I need a summary statement to get the take home message here.</w:t>
      </w:r>
    </w:p>
  </w:comment>
  <w:comment w:id="535" w:author="Sally Thompson" w:date="2019-03-13T09:18:00Z" w:initials="ST">
    <w:p w14:paraId="24DF3632" w14:textId="330E4FC5" w:rsidR="00590376" w:rsidRDefault="00590376">
      <w:pPr>
        <w:pStyle w:val="CommentText"/>
      </w:pPr>
      <w:r>
        <w:rPr>
          <w:rStyle w:val="CommentReference"/>
        </w:rPr>
        <w:annotationRef/>
      </w:r>
      <w:r>
        <w:t>Expected based on ICB or on something else?</w:t>
      </w:r>
    </w:p>
  </w:comment>
  <w:comment w:id="536" w:author="Sally Thompson" w:date="2019-03-13T09:18:00Z" w:initials="ST">
    <w:p w14:paraId="312EE5AB" w14:textId="702995D6" w:rsidR="00590376" w:rsidRDefault="00590376">
      <w:pPr>
        <w:pStyle w:val="CommentText"/>
      </w:pPr>
      <w:r>
        <w:rPr>
          <w:rStyle w:val="CommentReference"/>
        </w:rPr>
        <w:annotationRef/>
      </w:r>
      <w:r>
        <w:t>Do we need to have a methods or results point that makes it clear that the plots surveyed are not balanced across fire severity classes then?</w:t>
      </w:r>
    </w:p>
  </w:comment>
  <w:comment w:id="541" w:author="Jens Stevens" w:date="2019-03-13T09:18:00Z" w:initials="JS">
    <w:p w14:paraId="51C29D74" w14:textId="187805D1" w:rsidR="00590376" w:rsidRDefault="00590376">
      <w:pPr>
        <w:pStyle w:val="CommentText"/>
      </w:pPr>
      <w:r>
        <w:rPr>
          <w:rStyle w:val="CommentReference"/>
        </w:rPr>
        <w:annotationRef/>
      </w:r>
      <w:r>
        <w:t>Scott, do we have a fire history from this watershed that we can cite? Maybe Tony has an idea?</w:t>
      </w:r>
    </w:p>
  </w:comment>
  <w:comment w:id="542" w:author="Brandon Collins" w:date="2019-03-13T14:42:00Z" w:initials="BC">
    <w:p w14:paraId="0162CC70" w14:textId="23232E57" w:rsidR="00384760" w:rsidRDefault="00384760">
      <w:pPr>
        <w:pStyle w:val="CommentText"/>
      </w:pPr>
      <w:r>
        <w:rPr>
          <w:rStyle w:val="CommentReference"/>
        </w:rPr>
        <w:annotationRef/>
      </w:r>
      <w:r>
        <w:t>Replace with Collins and Stephens (2007)</w:t>
      </w:r>
    </w:p>
  </w:comment>
  <w:comment w:id="549" w:author="Jens Stevens" w:date="2019-03-13T09:18:00Z" w:initials="JS">
    <w:p w14:paraId="10D4C65A" w14:textId="583F4572" w:rsidR="00590376" w:rsidRDefault="00590376">
      <w:pPr>
        <w:pStyle w:val="CommentText"/>
      </w:pPr>
      <w:r>
        <w:rPr>
          <w:rStyle w:val="CommentReference"/>
        </w:rPr>
        <w:annotationRef/>
      </w:r>
      <w:r>
        <w:t>For Brandon.</w:t>
      </w:r>
    </w:p>
  </w:comment>
  <w:comment w:id="550" w:author="Brandon Collins" w:date="2019-03-13T14:44:00Z" w:initials="BC">
    <w:p w14:paraId="2CA7785B" w14:textId="4920495D" w:rsidR="00384760" w:rsidRDefault="00384760">
      <w:pPr>
        <w:pStyle w:val="CommentText"/>
      </w:pPr>
      <w:r>
        <w:rPr>
          <w:rStyle w:val="CommentReference"/>
        </w:rPr>
        <w:annotationRef/>
      </w:r>
      <w:r>
        <w:t xml:space="preserve">I certainly can if you and others think it </w:t>
      </w:r>
      <w:proofErr w:type="spellStart"/>
      <w:r>
        <w:t>i</w:t>
      </w:r>
      <w:proofErr w:type="spellEnd"/>
      <w:r>
        <w:t xml:space="preserve"> necessary.</w:t>
      </w:r>
    </w:p>
  </w:comment>
  <w:comment w:id="551" w:author="Jens Stevens" w:date="2019-03-13T10:12:00Z" w:initials="JS">
    <w:p w14:paraId="081349AD" w14:textId="5C31FD02" w:rsidR="00590376" w:rsidRDefault="00590376">
      <w:pPr>
        <w:pStyle w:val="CommentText"/>
      </w:pPr>
      <w:r>
        <w:rPr>
          <w:rStyle w:val="CommentReference"/>
        </w:rPr>
        <w:annotationRef/>
      </w:r>
      <w:r>
        <w:t>Isn’t there a citation somewhere that focuses specifically on large tree mortality? Can’t find it at the moment…</w:t>
      </w:r>
    </w:p>
    <w:p w14:paraId="75074C1D" w14:textId="77777777" w:rsidR="00590376" w:rsidRDefault="00590376">
      <w:pPr>
        <w:pStyle w:val="CommentText"/>
      </w:pPr>
    </w:p>
    <w:p w14:paraId="07A42139" w14:textId="2DEED71D" w:rsidR="00590376" w:rsidRDefault="00590376">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52" w:author="Brandon Collins" w:date="2019-03-13T14:46:00Z" w:initials="BC">
    <w:p w14:paraId="3999B8A3" w14:textId="77777777" w:rsidR="00384760" w:rsidRDefault="00384760">
      <w:pPr>
        <w:pStyle w:val="CommentText"/>
      </w:pPr>
      <w:r>
        <w:rPr>
          <w:rStyle w:val="CommentReference"/>
        </w:rPr>
        <w:annotationRef/>
      </w:r>
      <w:r>
        <w:t>How about this o</w:t>
      </w:r>
      <w:bookmarkStart w:id="553" w:name="_GoBack"/>
      <w:bookmarkEnd w:id="553"/>
      <w:r>
        <w:t>ne:</w:t>
      </w:r>
    </w:p>
    <w:p w14:paraId="09BD40D8" w14:textId="1B4EA4C7" w:rsidR="00384760" w:rsidRDefault="00384760">
      <w:pPr>
        <w:pStyle w:val="CommentText"/>
      </w:pPr>
      <w:r w:rsidRPr="00384760">
        <w:t>Das, A. J., N. L. Stephenson, and K. P. Davis. 2016. Why do trees die? Characterizing the drivers of background tree mortality. Ecology 97:2616-2627.</w:t>
      </w:r>
    </w:p>
  </w:comment>
  <w:comment w:id="554" w:author="Sally Thompson" w:date="2019-03-13T09:18:00Z" w:initials="ST">
    <w:p w14:paraId="12D7CCB5" w14:textId="4CC02E9A" w:rsidR="00590376" w:rsidRDefault="00590376">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561" w:author="Sally Thompson" w:date="2019-03-13T09:18:00Z" w:initials="ST">
    <w:p w14:paraId="186C9D70" w14:textId="50D3F715" w:rsidR="00590376" w:rsidRDefault="00590376">
      <w:pPr>
        <w:pStyle w:val="CommentText"/>
      </w:pPr>
      <w:r>
        <w:rPr>
          <w:rStyle w:val="CommentReference"/>
        </w:rPr>
        <w:annotationRef/>
      </w:r>
      <w:r>
        <w:t>I don’t think we have any evidence that soils are poorly drained in ICB.  Gabby?</w:t>
      </w:r>
    </w:p>
  </w:comment>
  <w:comment w:id="562" w:author="Jens Stevens" w:date="2019-03-13T09:18:00Z" w:initials="JS">
    <w:p w14:paraId="3F5B85EE" w14:textId="0B82D2D9" w:rsidR="00590376" w:rsidRDefault="00590376">
      <w:pPr>
        <w:pStyle w:val="CommentText"/>
      </w:pPr>
      <w:r>
        <w:rPr>
          <w:rStyle w:val="CommentReference"/>
        </w:rPr>
        <w:annotationRef/>
      </w:r>
      <w:r>
        <w:t>Gabrielle/Katya/Sally</w:t>
      </w:r>
    </w:p>
  </w:comment>
  <w:comment w:id="563" w:author="Jens Stevens" w:date="2019-03-13T09:18:00Z" w:initials="JS">
    <w:p w14:paraId="4138141B" w14:textId="7C2883D9" w:rsidR="00590376" w:rsidRDefault="00590376">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0339EF" w15:done="0"/>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332345D7" w15:done="0"/>
  <w15:commentEx w15:paraId="691B5617" w15:done="0"/>
  <w15:commentEx w15:paraId="008223B7" w15:paraIdParent="691B5617" w15:done="0"/>
  <w15:commentEx w15:paraId="38EA3665" w15:done="0"/>
  <w15:commentEx w15:paraId="71FB840B" w15:done="0"/>
  <w15:commentEx w15:paraId="27D195E9" w15:paraIdParent="71FB840B"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39ED3E72" w15:done="0"/>
  <w15:commentEx w15:paraId="380A4A8F" w15:done="0"/>
  <w15:commentEx w15:paraId="28429761" w15:done="0"/>
  <w15:commentEx w15:paraId="0BEFAF7B" w15:done="0"/>
  <w15:commentEx w15:paraId="188F215A" w15:done="0"/>
  <w15:commentEx w15:paraId="45FF40CD" w15:done="0"/>
  <w15:commentEx w15:paraId="6C65E0C5" w15:done="0"/>
  <w15:commentEx w15:paraId="4E6D30CF" w15:done="0"/>
  <w15:commentEx w15:paraId="2FCB3E25" w15:done="0"/>
  <w15:commentEx w15:paraId="5C72C250" w15:done="0"/>
  <w15:commentEx w15:paraId="39AC71D7" w15:done="0"/>
  <w15:commentEx w15:paraId="212714F1" w15:done="0"/>
  <w15:commentEx w15:paraId="7460FC90" w15:done="0"/>
  <w15:commentEx w15:paraId="0017B134" w15:done="0"/>
  <w15:commentEx w15:paraId="7F9F58E7" w15:done="0"/>
  <w15:commentEx w15:paraId="08513C63" w15:done="0"/>
  <w15:commentEx w15:paraId="0B74D341" w15:done="0"/>
  <w15:commentEx w15:paraId="1BD913F9" w15:paraIdParent="0B74D341" w15:done="0"/>
  <w15:commentEx w15:paraId="71DFEEA4" w15:done="0"/>
  <w15:commentEx w15:paraId="36D2EE18" w15:paraIdParent="71DFEEA4" w15:done="0"/>
  <w15:commentEx w15:paraId="5504EF27" w15:paraIdParent="71DFEEA4" w15:done="0"/>
  <w15:commentEx w15:paraId="15C38E09" w15:done="0"/>
  <w15:commentEx w15:paraId="2B0AC46A" w15:done="0"/>
  <w15:commentEx w15:paraId="164DE7E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10D4C65A" w15:done="0"/>
  <w15:commentEx w15:paraId="2CA7785B" w15:paraIdParent="10D4C65A"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0339EF" w16cid:durableId="20337D5F"/>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332345D7" w16cid:durableId="1FDA13A2"/>
  <w16cid:commentId w16cid:paraId="691B5617" w16cid:durableId="1F7C658C"/>
  <w16cid:commentId w16cid:paraId="008223B7" w16cid:durableId="202D28DC"/>
  <w16cid:commentId w16cid:paraId="38EA3665" w16cid:durableId="202FC4C0"/>
  <w16cid:commentId w16cid:paraId="71FB840B" w16cid:durableId="202D2D16"/>
  <w16cid:commentId w16cid:paraId="27D195E9" w16cid:durableId="20338B6A"/>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39ED3E72" w16cid:durableId="20337D72"/>
  <w16cid:commentId w16cid:paraId="380A4A8F" w16cid:durableId="20337D73"/>
  <w16cid:commentId w16cid:paraId="28429761" w16cid:durableId="20337D74"/>
  <w16cid:commentId w16cid:paraId="0BEFAF7B" w16cid:durableId="20337D75"/>
  <w16cid:commentId w16cid:paraId="188F215A" w16cid:durableId="1F7C08D9"/>
  <w16cid:commentId w16cid:paraId="45FF40CD" w16cid:durableId="1F7C08DA"/>
  <w16cid:commentId w16cid:paraId="6C65E0C5" w16cid:durableId="1F7C08DB"/>
  <w16cid:commentId w16cid:paraId="4E6D30CF" w16cid:durableId="20337D79"/>
  <w16cid:commentId w16cid:paraId="2FCB3E25" w16cid:durableId="20337D7A"/>
  <w16cid:commentId w16cid:paraId="5C72C250" w16cid:durableId="20337D7B"/>
  <w16cid:commentId w16cid:paraId="39AC71D7" w16cid:durableId="20337D7C"/>
  <w16cid:commentId w16cid:paraId="212714F1" w16cid:durableId="20337D7D"/>
  <w16cid:commentId w16cid:paraId="7460FC90" w16cid:durableId="20337D7E"/>
  <w16cid:commentId w16cid:paraId="0017B134" w16cid:durableId="202FC702"/>
  <w16cid:commentId w16cid:paraId="7F9F58E7" w16cid:durableId="20337D80"/>
  <w16cid:commentId w16cid:paraId="08513C63" w16cid:durableId="20337D81"/>
  <w16cid:commentId w16cid:paraId="0B74D341" w16cid:durableId="1FD76325"/>
  <w16cid:commentId w16cid:paraId="1BD913F9" w16cid:durableId="1FE0830E"/>
  <w16cid:commentId w16cid:paraId="71DFEEA4" w16cid:durableId="1FB8DB43"/>
  <w16cid:commentId w16cid:paraId="36D2EE18" w16cid:durableId="1FBA0F86"/>
  <w16cid:commentId w16cid:paraId="5504EF27" w16cid:durableId="1FCD1499"/>
  <w16cid:commentId w16cid:paraId="15C38E09" w16cid:durableId="20337D87"/>
  <w16cid:commentId w16cid:paraId="2B0AC46A" w16cid:durableId="202FD650"/>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10D4C65A" w16cid:durableId="202FFD95"/>
  <w16cid:commentId w16cid:paraId="2CA7785B" w16cid:durableId="203395DD"/>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02259" w14:textId="77777777" w:rsidR="00613A13" w:rsidRDefault="00613A13" w:rsidP="00D55DA2">
      <w:r>
        <w:separator/>
      </w:r>
    </w:p>
  </w:endnote>
  <w:endnote w:type="continuationSeparator" w:id="0">
    <w:p w14:paraId="16034D78" w14:textId="77777777" w:rsidR="00613A13" w:rsidRDefault="00613A13" w:rsidP="00D55DA2">
      <w:r>
        <w:continuationSeparator/>
      </w:r>
    </w:p>
  </w:endnote>
  <w:endnote w:type="continuationNotice" w:id="1">
    <w:p w14:paraId="3173EB9F" w14:textId="77777777" w:rsidR="00613A13" w:rsidRDefault="00613A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590376" w:rsidRDefault="0059037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90376" w:rsidRDefault="0059037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590376" w:rsidRDefault="0059037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0D3A7669" w14:textId="77777777" w:rsidR="00590376" w:rsidRDefault="0059037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617C5" w14:textId="77777777" w:rsidR="00613A13" w:rsidRDefault="00613A13" w:rsidP="00D55DA2">
      <w:r>
        <w:separator/>
      </w:r>
    </w:p>
  </w:footnote>
  <w:footnote w:type="continuationSeparator" w:id="0">
    <w:p w14:paraId="5AE3A463" w14:textId="77777777" w:rsidR="00613A13" w:rsidRDefault="00613A13" w:rsidP="00D55DA2">
      <w:r>
        <w:continuationSeparator/>
      </w:r>
    </w:p>
  </w:footnote>
  <w:footnote w:type="continuationNotice" w:id="1">
    <w:p w14:paraId="5CC41C50" w14:textId="77777777" w:rsidR="00613A13" w:rsidRDefault="00613A1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Jens Stevens [2]">
    <w15:presenceInfo w15:providerId="Windows Live" w15:userId="ea8d6281ed9038ac"/>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100B17"/>
    <w:rsid w:val="0010432E"/>
    <w:rsid w:val="0010444A"/>
    <w:rsid w:val="0011291D"/>
    <w:rsid w:val="0011372E"/>
    <w:rsid w:val="001146A6"/>
    <w:rsid w:val="00115ACD"/>
    <w:rsid w:val="00121D51"/>
    <w:rsid w:val="00123839"/>
    <w:rsid w:val="001276AC"/>
    <w:rsid w:val="001301FF"/>
    <w:rsid w:val="00135306"/>
    <w:rsid w:val="00140558"/>
    <w:rsid w:val="00142C62"/>
    <w:rsid w:val="00143C7D"/>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2E9E"/>
    <w:rsid w:val="00595439"/>
    <w:rsid w:val="005A15F0"/>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7CD5"/>
    <w:rsid w:val="006F0C26"/>
    <w:rsid w:val="006F2822"/>
    <w:rsid w:val="006F57A3"/>
    <w:rsid w:val="006F7E76"/>
    <w:rsid w:val="006F7FF1"/>
    <w:rsid w:val="00701169"/>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286"/>
    <w:rsid w:val="00737AC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61B9"/>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AF7EDB"/>
    <w:rsid w:val="00B05579"/>
    <w:rsid w:val="00B055BE"/>
    <w:rsid w:val="00B060D7"/>
    <w:rsid w:val="00B10776"/>
    <w:rsid w:val="00B12E2A"/>
    <w:rsid w:val="00B13593"/>
    <w:rsid w:val="00B13A54"/>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E3D"/>
    <w:rsid w:val="00C40B67"/>
    <w:rsid w:val="00C423A8"/>
    <w:rsid w:val="00C4360B"/>
    <w:rsid w:val="00C44245"/>
    <w:rsid w:val="00C4438A"/>
    <w:rsid w:val="00C45949"/>
    <w:rsid w:val="00C53A96"/>
    <w:rsid w:val="00C53C6C"/>
    <w:rsid w:val="00C5450E"/>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C3B93"/>
    <w:rsid w:val="00CC5781"/>
    <w:rsid w:val="00CC61A1"/>
    <w:rsid w:val="00CC6A12"/>
    <w:rsid w:val="00CD0370"/>
    <w:rsid w:val="00CD201C"/>
    <w:rsid w:val="00CD3AED"/>
    <w:rsid w:val="00CD49F1"/>
    <w:rsid w:val="00CD5CD5"/>
    <w:rsid w:val="00CE40CC"/>
    <w:rsid w:val="00CE5475"/>
    <w:rsid w:val="00CF1BA0"/>
    <w:rsid w:val="00CF254C"/>
    <w:rsid w:val="00CF502E"/>
    <w:rsid w:val="00CF62F0"/>
    <w:rsid w:val="00D0563E"/>
    <w:rsid w:val="00D0631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1BA01-E8ED-41DA-8E68-970ED74CA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36</Pages>
  <Words>10135</Words>
  <Characters>57775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Brandon Collins</cp:lastModifiedBy>
  <cp:revision>9</cp:revision>
  <cp:lastPrinted>2013-12-07T23:09:00Z</cp:lastPrinted>
  <dcterms:created xsi:type="dcterms:W3CDTF">2019-03-13T17:13:00Z</dcterms:created>
  <dcterms:modified xsi:type="dcterms:W3CDTF">2019-03-13T21:48:00Z</dcterms:modified>
</cp:coreProperties>
</file>