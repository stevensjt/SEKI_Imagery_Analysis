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A4CF32F" w:rsidR="008C47DE" w:rsidRDefault="007C07A0" w:rsidP="003B1292">
      <w:pPr>
        <w:spacing w:line="480" w:lineRule="auto"/>
        <w:rPr>
          <w:rFonts w:ascii="Times New Roman" w:hAnsi="Times New Roman" w:cs="Times New Roman"/>
        </w:rPr>
      </w:pPr>
      <w:r>
        <w:rPr>
          <w:rFonts w:ascii="Times New Roman" w:hAnsi="Times New Roman" w:cs="Times New Roman"/>
        </w:rPr>
        <w:t>In fire-prone forests of western North America, managed wildfire is an increasingly relevant management option to restore variability in vegetation structure to fire-suppressed forest</w:t>
      </w:r>
      <w:r w:rsidR="00695E68">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 The potential hydrologic </w:t>
      </w:r>
      <w:r w:rsidR="00695E68">
        <w:rPr>
          <w:rFonts w:ascii="Times New Roman" w:hAnsi="Times New Roman" w:cs="Times New Roman"/>
        </w:rPr>
        <w:t xml:space="preserve">impacts </w:t>
      </w:r>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695E68">
        <w:rPr>
          <w:rFonts w:ascii="Times New Roman" w:hAnsi="Times New Roman" w:cs="Times New Roman"/>
        </w:rPr>
        <w:t>with implications for land surface – atmosphere exchange, snowpack and evapotranspiration, potentially leading to</w:t>
      </w:r>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r w:rsidR="00695E68">
        <w:rPr>
          <w:rFonts w:ascii="Times New Roman" w:hAnsi="Times New Roman" w:cs="Times New Roman"/>
        </w:rPr>
        <w:t xml:space="preserve">water </w:t>
      </w:r>
      <w:r>
        <w:rPr>
          <w:rFonts w:ascii="Times New Roman" w:hAnsi="Times New Roman" w:cs="Times New Roman"/>
        </w:rPr>
        <w:t>storage</w:t>
      </w:r>
      <w:r w:rsidR="00695E68">
        <w:rPr>
          <w:rFonts w:ascii="Times New Roman" w:hAnsi="Times New Roman" w:cs="Times New Roman"/>
        </w:rPr>
        <w:t xml:space="preserve"> in soils and groundwater,</w:t>
      </w:r>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managed 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be allowed under higher fire weather to encourage greater tree mortality</w:t>
      </w:r>
      <w:r w:rsidR="00D42186">
        <w:rPr>
          <w:rFonts w:ascii="Times New Roman" w:hAnsi="Times New Roman" w:cs="Times New Roman"/>
        </w:rPr>
        <w:t xml:space="preserve">, although the potential hydrologic benefits of the program in this basin may be limited. </w:t>
      </w:r>
    </w:p>
    <w:p w14:paraId="3E5A90D8" w14:textId="14D87B39"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r w:rsidR="00580654">
        <w:rPr>
          <w:rFonts w:ascii="Times New Roman" w:hAnsi="Times New Roman" w:cs="Times New Roman"/>
        </w:rPr>
        <w:t>249</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6FCCA8FB"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these forests (Safford and Stevens 2017)</w:t>
      </w:r>
      <w:r w:rsidR="00580654">
        <w:rPr>
          <w:rFonts w:ascii="Times New Roman" w:hAnsi="Times New Roman" w:cs="Times New Roman"/>
        </w:rPr>
        <w:t>.</w:t>
      </w:r>
      <w:r w:rsidR="00A27F96" w:rsidRPr="00EF599F">
        <w:rPr>
          <w:rFonts w:ascii="Times New Roman" w:hAnsi="Times New Roman" w:cs="Times New Roman"/>
        </w:rPr>
        <w:t xml:space="preserve"> </w:t>
      </w:r>
      <w:r w:rsidR="00905F7D">
        <w:rPr>
          <w:rFonts w:ascii="Times New Roman" w:hAnsi="Times New Roman" w:cs="Times New Roman"/>
        </w:rPr>
        <w:t xml:space="preserve">These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These 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5CA20C68"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 </w:instrText>
      </w:r>
      <w:r w:rsidR="00F202F7">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EN.CITE.DATA </w:instrText>
      </w:r>
      <w:r w:rsidR="00F202F7">
        <w:rPr>
          <w:rFonts w:ascii="Times New Roman" w:hAnsi="Times New Roman" w:cs="Times New Roman"/>
          <w:noProof/>
        </w:rPr>
      </w:r>
      <w:r w:rsidR="00F202F7">
        <w:rPr>
          <w:rFonts w:ascii="Times New Roman" w:hAnsi="Times New Roman" w:cs="Times New Roman"/>
          <w:noProof/>
        </w:rPr>
        <w:fldChar w:fldCharType="end"/>
      </w:r>
      <w:r w:rsidR="00AB148F" w:rsidRPr="00EF599F">
        <w:rPr>
          <w:rFonts w:ascii="Times New Roman" w:hAnsi="Times New Roman" w:cs="Times New Roman"/>
          <w:noProof/>
        </w:rPr>
        <w:fldChar w:fldCharType="separate"/>
      </w:r>
      <w:r w:rsidR="00F202F7">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w:t>
      </w:r>
      <w:r w:rsidRPr="00EF599F">
        <w:rPr>
          <w:rFonts w:ascii="Times New Roman" w:hAnsi="Times New Roman" w:cs="Times New Roman"/>
        </w:rPr>
        <w:lastRenderedPageBreak/>
        <w:t xml:space="preserve">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 </w:instrText>
      </w:r>
      <w:r w:rsidR="00F202F7">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EN.CITE.DATA </w:instrText>
      </w:r>
      <w:r w:rsidR="00F202F7">
        <w:rPr>
          <w:rFonts w:ascii="Times New Roman" w:hAnsi="Times New Roman" w:cs="Times New Roman"/>
        </w:rPr>
      </w:r>
      <w:r w:rsidR="00F202F7">
        <w:rPr>
          <w:rFonts w:ascii="Times New Roman" w:hAnsi="Times New Roman" w:cs="Times New Roman"/>
        </w:rPr>
        <w:fldChar w:fldCharType="end"/>
      </w:r>
      <w:r w:rsidR="002B1A95" w:rsidRPr="00EF599F">
        <w:rPr>
          <w:rFonts w:ascii="Times New Roman" w:hAnsi="Times New Roman" w:cs="Times New Roman"/>
        </w:rPr>
        <w:fldChar w:fldCharType="separate"/>
      </w:r>
      <w:r w:rsidR="00F202F7">
        <w:rPr>
          <w:rFonts w:ascii="Times New Roman" w:hAnsi="Times New Roman" w:cs="Times New Roman"/>
          <w:noProof/>
        </w:rPr>
        <w:t>(Collins et al. 2007, Collins et al. 2009, Collins et al. 2011, Parks et al. 2015,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1B7BA147"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27390F05"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generate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lastRenderedPageBreak/>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2490DBE"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404A1D1E"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1276AC">
        <w:rPr>
          <w:rFonts w:ascii="Times New Roman" w:hAnsi="Times New Roman" w:cs="Times New Roman"/>
        </w:rPr>
        <w:lastRenderedPageBreak/>
        <w:t xml:space="preserve">suppression appears to have manifested in SCB shortly after 1900, resulting in an anomalously long fire 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42644738"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Illilouette Creek Basin (ICB) has</w:t>
      </w:r>
      <w:r w:rsidR="00067C42">
        <w:rPr>
          <w:rFonts w:ascii="Times New Roman" w:hAnsi="Times New Roman" w:cs="Times New Roman"/>
        </w:rPr>
        <w:t xml:space="preserve"> also</w:t>
      </w:r>
      <w:r w:rsidR="00AD0CC6">
        <w:rPr>
          <w:rFonts w:ascii="Times New Roman" w:hAnsi="Times New Roman" w:cs="Times New Roman"/>
        </w:rPr>
        <w:t xml:space="preserve"> experienced a near-natural fire regime since 1970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 xml:space="preserve">fires &gt;40 ha occurring between 1970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42A4309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506D838A">
            <wp:extent cx="4940299" cy="505459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940299" cy="5054598"/>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74DCF63C" w:rsidR="0091423C"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xml:space="preserve">), </w:t>
      </w:r>
      <w:commentRangeStart w:id="1"/>
      <w:commentRangeStart w:id="2"/>
      <w:commentRangeStart w:id="3"/>
      <w:r w:rsidR="006F3E50">
        <w:rPr>
          <w:rFonts w:ascii="Times New Roman" w:hAnsi="Times New Roman" w:cs="Times New Roman"/>
        </w:rPr>
        <w:t>but has similar vegetation</w:t>
      </w:r>
      <w:commentRangeEnd w:id="1"/>
      <w:r w:rsidR="0083369C">
        <w:rPr>
          <w:rStyle w:val="CommentReference"/>
        </w:rPr>
        <w:commentReference w:id="1"/>
      </w:r>
      <w:commentRangeEnd w:id="2"/>
      <w:r w:rsidR="00B66F8D">
        <w:rPr>
          <w:rStyle w:val="CommentReference"/>
        </w:rPr>
        <w:commentReference w:id="2"/>
      </w:r>
      <w:commentRangeEnd w:id="3"/>
      <w:r w:rsidR="00DA15F9">
        <w:rPr>
          <w:rStyle w:val="CommentReference"/>
        </w:rPr>
        <w:commentReference w:id="3"/>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r w:rsidR="0020307F">
        <w:rPr>
          <w:rFonts w:ascii="Times New Roman" w:hAnsi="Times New Roman" w:cs="Times New Roman"/>
          <w:color w:val="000000" w:themeColor="text1"/>
        </w:rPr>
        <w:t>Figure B</w:t>
      </w:r>
      <w:r w:rsidR="00307415">
        <w:rPr>
          <w:rFonts w:ascii="Times New Roman" w:hAnsi="Times New Roman" w:cs="Times New Roman"/>
          <w:color w:val="000000" w:themeColor="text1"/>
        </w:rPr>
        <w:t>3</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at ICB (Table B2),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 encompassing similar</w:t>
      </w:r>
      <w:r w:rsidR="00113F59">
        <w:rPr>
          <w:rFonts w:ascii="Times New Roman" w:hAnsi="Times New Roman" w:cs="Times New Roman"/>
        </w:rPr>
        <w:t xml:space="preserve"> though smaller</w:t>
      </w:r>
      <w:r w:rsidR="003F5D51">
        <w:rPr>
          <w:rFonts w:ascii="Times New Roman" w:hAnsi="Times New Roman" w:cs="Times New Roman"/>
        </w:rPr>
        <w:t xml:space="preserve"> areas as the Kings River</w:t>
      </w:r>
      <w:r w:rsidR="003A1AD9">
        <w:rPr>
          <w:rFonts w:ascii="Times New Roman" w:hAnsi="Times New Roman" w:cs="Times New Roman"/>
        </w:rPr>
        <w:t xml:space="preserve"> (Table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 xml:space="preserve">(0.65-0.9 m/yr)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0D4702C1"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Contemporary cover was represented by 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w:t>
      </w:r>
      <w:r w:rsidR="00AB1E60">
        <w:rPr>
          <w:rFonts w:ascii="Times New Roman" w:hAnsi="Times New Roman" w:cs="Times New Roman"/>
        </w:rPr>
        <w:lastRenderedPageBreak/>
        <w:t xml:space="preserve">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t>
      </w:r>
      <w:r w:rsidRPr="00EF599F">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100784DF"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w:t>
      </w:r>
      <w:r w:rsidR="00B66F8D">
        <w:rPr>
          <w:rFonts w:ascii="Times New Roman" w:hAnsi="Times New Roman" w:cs="Times New Roman"/>
        </w:rPr>
        <w:t xml:space="preserve">in several focal areas </w:t>
      </w:r>
      <w:r w:rsidR="0074102E">
        <w:rPr>
          <w:rFonts w:ascii="Times New Roman" w:hAnsi="Times New Roman" w:cs="Times New Roman"/>
        </w:rPr>
        <w:t xml:space="preserve">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w:t>
      </w:r>
      <w:r w:rsidR="00C66BF3" w:rsidRPr="00EF599F">
        <w:rPr>
          <w:rFonts w:ascii="Times New Roman" w:hAnsi="Times New Roman" w:cs="Times New Roman"/>
        </w:rPr>
        <w:lastRenderedPageBreak/>
        <w:t>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41721E4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lastRenderedPageBreak/>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FBF375D"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3EAABA80"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elevation, slope, aspect, TPI, upslope area, TWI, year since fire, number of times burned since </w:t>
      </w:r>
      <w:r w:rsidR="003369A1">
        <w:rPr>
          <w:rFonts w:ascii="Times New Roman" w:hAnsi="Times New Roman" w:cs="Times New Roman"/>
        </w:rPr>
        <w:lastRenderedPageBreak/>
        <w:t>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commentRangeStart w:id="4"/>
      <w:r w:rsidR="0074102E">
        <w:rPr>
          <w:rFonts w:ascii="Times New Roman" w:hAnsi="Times New Roman" w:cs="Times New Roman"/>
        </w:rPr>
        <w:t xml:space="preserve">To compare the drivers of soil moisture at SCB and ICB (Question 4), </w:t>
      </w:r>
      <w:commentRangeEnd w:id="4"/>
      <w:r w:rsidR="00307415">
        <w:rPr>
          <w:rStyle w:val="CommentReference"/>
        </w:rPr>
        <w:commentReference w:id="4"/>
      </w:r>
      <w:r w:rsidR="0074102E">
        <w:rPr>
          <w:rFonts w:ascii="Times New Roman" w:hAnsi="Times New Roman" w:cs="Times New Roman"/>
        </w:rPr>
        <w:t xml:space="preserve">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2BF3C6E3"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were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0881261B" w14:textId="694D3C1E"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1428BF7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lastRenderedPageBreak/>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 situ data was corrected for limitations regarding gaps in snowpack data (Appendix C).</w:t>
      </w:r>
      <w:r w:rsidR="00572C84">
        <w:rPr>
          <w:rFonts w:ascii="Times New Roman" w:hAnsi="Times New Roman" w:cs="Times New Roman"/>
        </w:rPr>
        <w:t xml:space="preserve">   </w:t>
      </w:r>
    </w:p>
    <w:p w14:paraId="1517F411" w14:textId="0DFED10C"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5"/>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5"/>
      <w:r w:rsidR="00F71171">
        <w:rPr>
          <w:rStyle w:val="CommentReference"/>
        </w:rPr>
        <w:commentReference w:id="5"/>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307415">
        <w:rPr>
          <w:rFonts w:ascii="Times New Roman" w:hAnsi="Times New Roman" w:cs="Times New Roman"/>
          <w:color w:val="000000" w:themeColor="text1"/>
        </w:rPr>
        <w:t>C</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 xml:space="preserve">umulative shallow soil moisture gain from depth and time 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w:t>
      </w:r>
      <w:r w:rsidR="007A6CFD" w:rsidRPr="00CE2D4C">
        <w:rPr>
          <w:rFonts w:ascii="Times New Roman" w:hAnsi="Times New Roman" w:cs="Times New Roman"/>
        </w:rPr>
        <w:lastRenderedPageBreak/>
        <w:t>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7E6DD5CC"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253B83">
        <w:rPr>
          <w:rFonts w:ascii="Times New Roman" w:hAnsi="Times New Roman" w:cs="Times New Roman"/>
          <w:color w:val="000000" w:themeColor="text1"/>
        </w:rPr>
        <w:t>Finally</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BE19BC6"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w:t>
      </w:r>
      <w:proofErr w:type="gramStart"/>
      <w:r w:rsidR="00FF17D0" w:rsidRPr="00EF599F">
        <w:rPr>
          <w:rFonts w:ascii="Times New Roman" w:hAnsi="Times New Roman" w:cs="Times New Roman"/>
        </w:rPr>
        <w:t>transitions</w:t>
      </w:r>
      <w:proofErr w:type="gramEnd"/>
      <w:r w:rsidR="00FF17D0" w:rsidRPr="00EF599F">
        <w:rPr>
          <w:rFonts w:ascii="Times New Roman" w:hAnsi="Times New Roman" w:cs="Times New Roman"/>
        </w:rPr>
        <w:t xml:space="preserve">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In particular, transitions from shrub to sparse meadow, mixed-conifer to sparse meadow, and mixed-conifer to shrub were overrepresented in the watershed 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df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1D0CA9C9">
            <wp:extent cx="5192301"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192301"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6"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7" w:name="_Ref536611059"/>
      <w:bookmarkStart w:id="8"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7"/>
      <w:bookmarkEnd w:id="8"/>
      <w:r w:rsidR="00F25EDB">
        <w:rPr>
          <w:rFonts w:ascii="Times New Roman" w:hAnsi="Times New Roman" w:cs="Times New Roman"/>
        </w:rPr>
        <w:t>. Transitions occur from vegetation type in row (from 1973) to vegetation type in column (from 2014).</w:t>
      </w:r>
    </w:p>
    <w:p w14:paraId="2258EE60" w14:textId="490D1599"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9" w:author="Sally Thompson" w:date="2019-05-01T12:26:00Z">
        <w:r w:rsidR="003C3178">
          <w:rPr>
            <w:rFonts w:ascii="Times New Roman" w:hAnsi="Times New Roman" w:cs="Times New Roman"/>
          </w:rPr>
          <w:t>s</w:t>
        </w:r>
      </w:ins>
      <w:r>
        <w:rPr>
          <w:rFonts w:ascii="Times New Roman" w:hAnsi="Times New Roman" w:cs="Times New Roman"/>
        </w:rPr>
        <w:t xml:space="preserve"> </w:t>
      </w:r>
      <w:del w:id="10" w:author="Sally Thompson" w:date="2019-05-01T12:26:00Z">
        <w:r w:rsidDel="003C3178">
          <w:rPr>
            <w:rFonts w:ascii="Times New Roman" w:hAnsi="Times New Roman" w:cs="Times New Roman"/>
          </w:rPr>
          <w:delText xml:space="preserve">was </w:delText>
        </w:r>
      </w:del>
      <w:ins w:id="11"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12"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13" w:author="Sally Thompson" w:date="2019-05-01T12:26:00Z">
        <w:r w:rsidDel="003C3178">
          <w:rPr>
            <w:rFonts w:ascii="Times New Roman" w:hAnsi="Times New Roman" w:cs="Times New Roman"/>
          </w:rPr>
          <w:delText xml:space="preserve">observed </w:delText>
        </w:r>
      </w:del>
      <w:ins w:id="14"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15"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time period of repeated wildfires (Appendix </w:t>
      </w:r>
      <w:r w:rsidR="00AA59D9">
        <w:rPr>
          <w:rFonts w:ascii="Times New Roman" w:hAnsi="Times New Roman" w:cs="Times New Roman"/>
        </w:rPr>
        <w:t>E</w:t>
      </w:r>
      <w:r>
        <w:rPr>
          <w:rFonts w:ascii="Times New Roman" w:hAnsi="Times New Roman" w:cs="Times New Roman"/>
        </w:rPr>
        <w:t xml:space="preserve">). </w:t>
      </w:r>
      <w:commentRangeStart w:id="16"/>
      <w:commentRangeStart w:id="17"/>
      <w:commentRangeStart w:id="18"/>
      <w:r>
        <w:rPr>
          <w:rFonts w:ascii="Times New Roman" w:hAnsi="Times New Roman" w:cs="Times New Roman"/>
        </w:rPr>
        <w:t>The major differences in land cover patterns were that the mean size of conifer patches decreased</w:t>
      </w:r>
      <w:r w:rsidR="00AA59D9">
        <w:rPr>
          <w:rFonts w:ascii="Times New Roman" w:hAnsi="Times New Roman" w:cs="Times New Roman"/>
        </w:rPr>
        <w:t xml:space="preserve"> (Figure E4)</w:t>
      </w:r>
      <w:r>
        <w:rPr>
          <w:rFonts w:ascii="Times New Roman" w:hAnsi="Times New Roman" w:cs="Times New Roman"/>
        </w:rPr>
        <w:t>, and both total area</w:t>
      </w:r>
      <w:r w:rsidR="00AA59D9">
        <w:rPr>
          <w:rFonts w:ascii="Times New Roman" w:hAnsi="Times New Roman" w:cs="Times New Roman"/>
        </w:rPr>
        <w:t xml:space="preserve"> (Figure </w:t>
      </w:r>
      <w:bookmarkStart w:id="19" w:name="_GoBack"/>
      <w:r w:rsidR="00AA59D9">
        <w:rPr>
          <w:rFonts w:ascii="Times New Roman" w:hAnsi="Times New Roman" w:cs="Times New Roman"/>
        </w:rPr>
        <w:t>E6</w:t>
      </w:r>
      <w:bookmarkEnd w:id="19"/>
      <w:r w:rsidR="00AA59D9">
        <w:rPr>
          <w:rFonts w:ascii="Times New Roman" w:hAnsi="Times New Roman" w:cs="Times New Roman"/>
        </w:rPr>
        <w:t>)</w:t>
      </w:r>
      <w:r>
        <w:rPr>
          <w:rFonts w:ascii="Times New Roman" w:hAnsi="Times New Roman" w:cs="Times New Roman"/>
        </w:rPr>
        <w:t xml:space="preserve"> and mean patch size</w:t>
      </w:r>
      <w:r w:rsidR="00AA59D9">
        <w:rPr>
          <w:rFonts w:ascii="Times New Roman" w:hAnsi="Times New Roman" w:cs="Times New Roman"/>
        </w:rPr>
        <w:t xml:space="preserve"> (Figure E4)</w:t>
      </w:r>
      <w:r>
        <w:rPr>
          <w:rFonts w:ascii="Times New Roman" w:hAnsi="Times New Roman" w:cs="Times New Roman"/>
        </w:rPr>
        <w:t xml:space="preserve"> increased for sparse meadows. </w:t>
      </w:r>
      <w:commentRangeEnd w:id="16"/>
      <w:r w:rsidR="00AA59D9">
        <w:rPr>
          <w:rStyle w:val="CommentReference"/>
        </w:rPr>
        <w:commentReference w:id="16"/>
      </w:r>
      <w:commentRangeEnd w:id="17"/>
      <w:r w:rsidR="003C3178">
        <w:rPr>
          <w:rStyle w:val="CommentReference"/>
        </w:rPr>
        <w:commentReference w:id="17"/>
      </w:r>
      <w:commentRangeEnd w:id="18"/>
      <w:r w:rsidR="00703EB2">
        <w:rPr>
          <w:rStyle w:val="CommentReference"/>
        </w:rPr>
        <w:commentReference w:id="18"/>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0"/>
      <w:commentRangeStart w:id="21"/>
      <w:r w:rsidRPr="00EF599F">
        <w:rPr>
          <w:rFonts w:ascii="Times New Roman" w:hAnsi="Times New Roman" w:cs="Times New Roman"/>
          <w:color w:val="000000" w:themeColor="text1"/>
        </w:rPr>
        <w:lastRenderedPageBreak/>
        <w:t>Forest composition and structural change</w:t>
      </w:r>
      <w:commentRangeEnd w:id="20"/>
      <w:r w:rsidR="00143C7D">
        <w:rPr>
          <w:rStyle w:val="CommentReference"/>
          <w:rFonts w:asciiTheme="minorHAnsi" w:eastAsiaTheme="minorHAnsi" w:hAnsiTheme="minorHAnsi" w:cstheme="minorBidi"/>
          <w:color w:val="auto"/>
        </w:rPr>
        <w:commentReference w:id="20"/>
      </w:r>
      <w:commentRangeEnd w:id="21"/>
      <w:r w:rsidR="00703EB2">
        <w:rPr>
          <w:rStyle w:val="CommentReference"/>
          <w:rFonts w:asciiTheme="minorHAnsi" w:eastAsiaTheme="minorHAnsi" w:hAnsiTheme="minorHAnsi" w:cstheme="minorBidi"/>
          <w:color w:val="auto"/>
        </w:rPr>
        <w:commentReference w:id="21"/>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22"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22"/>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183C775A"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2140"/>
                    <a:stretch/>
                  </pic:blipFill>
                  <pic:spPr bwMode="auto">
                    <a:xfrm>
                      <a:off x="0" y="0"/>
                      <a:ext cx="5943600" cy="307799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23" w:name="_Ref536610448"/>
      <w:r w:rsidRPr="000E206E">
        <w:rPr>
          <w:rFonts w:ascii="Times New Roman" w:hAnsi="Times New Roman" w:cs="Times New Roman"/>
          <w:b/>
        </w:rPr>
        <w:t xml:space="preserve">Figure </w:t>
      </w:r>
      <w:bookmarkEnd w:id="23"/>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6AE383DE"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lastRenderedPageBreak/>
        <w:t>Table 1</w:t>
      </w:r>
      <w:r w:rsidRPr="000E206E">
        <w:rPr>
          <w:rFonts w:ascii="Times New Roman" w:hAnsi="Times New Roman" w:cs="Times New Roman"/>
          <w:i/>
          <w:color w:val="2F2F2F" w:themeColor="accent5" w:themeShade="80"/>
        </w:rPr>
        <w:t xml:space="preserve">: Weather station data from Sugarloaf Creek Basin (SCB) and Illilouette Creek Basin (ICB). Gap-filled precipitation totals measured by rain gauge; cumulative shallow soil water gain was calculated from shallow soil moisture timeseries. See Appendix B for details. End of water year (WY) deep soil moisture (Volumetric Water Content [VWC]) and number of saturation days were based on the 100 cm soil moisture probe record. Pearson’s correlation coefficient was calculated between 12 cm and 100 cm soils for months of June through September. </w:t>
      </w:r>
    </w:p>
    <w:p w14:paraId="4F63D4B7" w14:textId="77777777" w:rsidR="000E206E" w:rsidRDefault="000E206E" w:rsidP="000E206E">
      <w:pPr>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0E206E" w:rsidRPr="00EF599F" w14:paraId="491DE69A" w14:textId="77777777" w:rsidTr="00AA14B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41C457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BA1CE02"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5968EC2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3894AC"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7AAC51AA"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FC5D607"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3B09A58" w14:textId="77777777" w:rsidR="000E206E" w:rsidRPr="00EF599F" w:rsidRDefault="000E206E" w:rsidP="00AA14B5">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0E206E" w:rsidRPr="00EF599F" w14:paraId="1A9954AA" w14:textId="77777777" w:rsidTr="00AA14B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1B248A79" w14:textId="77777777" w:rsidR="000E206E" w:rsidRPr="00EF599F" w:rsidRDefault="000E206E" w:rsidP="00AA14B5">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3E10657"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ABD3543"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7B11644"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B0211E"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2F363BF"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468D26" w14:textId="77777777" w:rsidR="000E206E" w:rsidRPr="00EF599F" w:rsidRDefault="000E206E" w:rsidP="00AA14B5">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63A1C0D2"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F6F2635"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619AAFF"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51C2007B" w14:textId="77777777" w:rsidR="000E206E" w:rsidRPr="00EF599F" w:rsidRDefault="000E206E" w:rsidP="00AA14B5">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0E206E" w:rsidRPr="00EF599F" w14:paraId="17FF415F" w14:textId="77777777" w:rsidTr="00AA14B5">
        <w:trPr>
          <w:trHeight w:val="432"/>
        </w:trPr>
        <w:tc>
          <w:tcPr>
            <w:tcW w:w="607" w:type="dxa"/>
            <w:tcBorders>
              <w:top w:val="single" w:sz="18" w:space="0" w:color="000000"/>
              <w:left w:val="single" w:sz="18" w:space="0" w:color="000000"/>
            </w:tcBorders>
            <w:shd w:val="clear" w:color="auto" w:fill="CCCCCC" w:themeFill="text2" w:themeFillTint="33"/>
            <w:vAlign w:val="center"/>
          </w:tcPr>
          <w:p w14:paraId="0751B968"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65426E5F"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09117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192EB7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50D7E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287796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0ECFE7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5901DBF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375FB31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6D678EC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38DDD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316C04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0E206E" w:rsidRPr="00EF599F" w14:paraId="46166A70" w14:textId="77777777" w:rsidTr="00AA14B5">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367BAA83"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414924A1"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2E0F017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0B714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5A97ABA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7A0405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29D219C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C34F4D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16A293E3"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610179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626621E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032F3BD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0E206E" w:rsidRPr="00EF599F" w14:paraId="4D9E6128"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64FE164A"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2AA104B"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513FC6F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16BFE02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5A06DF0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54A8005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4C21E4C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B531BC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4E5CBD6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6DB607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911016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5C6FF1DC" w14:textId="77777777" w:rsidR="000E206E" w:rsidRPr="00EF599F" w:rsidRDefault="000E206E" w:rsidP="00AA14B5">
            <w:pPr>
              <w:jc w:val="center"/>
              <w:rPr>
                <w:rFonts w:ascii="Times New Roman" w:hAnsi="Times New Roman" w:cs="Times New Roman"/>
                <w:color w:val="2F2F2F" w:themeColor="accent5" w:themeShade="80"/>
              </w:rPr>
            </w:pPr>
            <w:commentRangeStart w:id="24"/>
            <w:commentRangeStart w:id="25"/>
            <w:commentRangeStart w:id="26"/>
            <w:r w:rsidRPr="00EF599F">
              <w:rPr>
                <w:rFonts w:ascii="Times New Roman" w:hAnsi="Times New Roman" w:cs="Times New Roman"/>
                <w:color w:val="2F2F2F" w:themeColor="accent5" w:themeShade="80"/>
              </w:rPr>
              <w:t>0.20</w:t>
            </w:r>
            <w:commentRangeEnd w:id="24"/>
            <w:r w:rsidRPr="00EF599F">
              <w:rPr>
                <w:rStyle w:val="CommentReference"/>
                <w:rFonts w:ascii="Times New Roman" w:hAnsi="Times New Roman" w:cs="Times New Roman"/>
              </w:rPr>
              <w:commentReference w:id="24"/>
            </w:r>
            <w:commentRangeEnd w:id="25"/>
            <w:r w:rsidRPr="00EF599F">
              <w:rPr>
                <w:rStyle w:val="CommentReference"/>
                <w:rFonts w:ascii="Times New Roman" w:hAnsi="Times New Roman" w:cs="Times New Roman"/>
              </w:rPr>
              <w:commentReference w:id="25"/>
            </w:r>
            <w:commentRangeEnd w:id="26"/>
            <w:r>
              <w:rPr>
                <w:rStyle w:val="CommentReference"/>
              </w:rPr>
              <w:commentReference w:id="26"/>
            </w:r>
          </w:p>
        </w:tc>
      </w:tr>
      <w:tr w:rsidR="000E206E" w:rsidRPr="00EF599F" w14:paraId="3A969EE4" w14:textId="77777777" w:rsidTr="00AA14B5">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0022C5F"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7E6D277A"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3C9073E6"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0CBB0CB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7EE340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6F2FBE3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15A1BE0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79037E8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161A3AD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07511C1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B0204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78D265C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0E206E" w:rsidRPr="00EF599F" w14:paraId="38163E00" w14:textId="77777777" w:rsidTr="00AA14B5">
        <w:trPr>
          <w:trHeight w:val="432"/>
        </w:trPr>
        <w:tc>
          <w:tcPr>
            <w:tcW w:w="607" w:type="dxa"/>
            <w:tcBorders>
              <w:top w:val="single" w:sz="18" w:space="0" w:color="auto"/>
              <w:left w:val="single" w:sz="18" w:space="0" w:color="000000"/>
            </w:tcBorders>
            <w:shd w:val="clear" w:color="auto" w:fill="CCCCCC" w:themeFill="text2" w:themeFillTint="33"/>
            <w:vAlign w:val="center"/>
          </w:tcPr>
          <w:p w14:paraId="3F5A5B62"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08708E2E" w14:textId="77777777" w:rsidR="000E206E" w:rsidRPr="00EF599F" w:rsidRDefault="000E206E" w:rsidP="00AA14B5">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610B2A7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0467FF9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24C4920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422F86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6CA0436F"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5B47E61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7054033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20C013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1966EE0"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3283217"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0E206E" w:rsidRPr="00EF599F" w14:paraId="3E1B0F64" w14:textId="77777777" w:rsidTr="00AA14B5">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48555A54" w14:textId="77777777" w:rsidR="000E206E" w:rsidRPr="00B620AC" w:rsidRDefault="000E206E" w:rsidP="00AA14B5">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0D772F52" w14:textId="77777777" w:rsidR="000E206E" w:rsidRPr="00EF599F" w:rsidRDefault="000E206E" w:rsidP="00AA14B5">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05F185C"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4B364468"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7BEB3274"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08FB82D5"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33D6CE11"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52AC2DDA"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3267EF92"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585E72AE"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3A62515B"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8D7E939" w14:textId="77777777" w:rsidR="000E206E" w:rsidRPr="00EF599F" w:rsidRDefault="000E206E" w:rsidP="00AA14B5">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0202A275" w14:textId="5102E257" w:rsidR="000E206E" w:rsidRPr="000E206E" w:rsidRDefault="000E206E" w:rsidP="000E206E">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155E456C" w14:textId="27AF9DA6" w:rsidR="000E206E" w:rsidRDefault="000E206E" w:rsidP="000E206E">
      <w:pPr>
        <w:spacing w:line="480" w:lineRule="auto"/>
        <w:rPr>
          <w:rFonts w:ascii="Times New Roman" w:hAnsi="Times New Roman" w:cs="Times New Roman"/>
        </w:rPr>
      </w:pPr>
    </w:p>
    <w:p w14:paraId="1635DC0A" w14:textId="18B64AE2" w:rsidR="000E206E" w:rsidRDefault="000E206E" w:rsidP="000E206E">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D1), based on a random forest model with [</w:t>
      </w:r>
      <w:commentRangeStart w:id="27"/>
      <w:r>
        <w:rPr>
          <w:rFonts w:ascii="Times New Roman" w:hAnsi="Times New Roman" w:cs="Times New Roman"/>
        </w:rPr>
        <w:t>insert statement about accuracy</w:t>
      </w:r>
      <w:commentRangeEnd w:id="27"/>
      <w:r>
        <w:rPr>
          <w:rStyle w:val="CommentReference"/>
        </w:rPr>
        <w:commentReference w:id="27"/>
      </w:r>
      <w:r>
        <w:rPr>
          <w:rFonts w:ascii="Times New Roman" w:hAnsi="Times New Roman" w:cs="Times New Roman"/>
        </w:rPr>
        <w:t xml:space="preserve">]. </w:t>
      </w:r>
      <w:r w:rsidRPr="00EF599F">
        <w:rPr>
          <w:rFonts w:ascii="Times New Roman" w:hAnsi="Times New Roman" w:cs="Times New Roman"/>
        </w:rPr>
        <w:t xml:space="preserve">The relationship between soil moisture and </w:t>
      </w:r>
      <w:r>
        <w:rPr>
          <w:rFonts w:ascii="Times New Roman" w:hAnsi="Times New Roman" w:cs="Times New Roman"/>
        </w:rPr>
        <w:t>site</w:t>
      </w:r>
      <w:r w:rsidRPr="00EF599F">
        <w:rPr>
          <w:rFonts w:ascii="Times New Roman" w:hAnsi="Times New Roman" w:cs="Times New Roman"/>
        </w:rPr>
        <w:t xml:space="preserve"> properties was similar for ICB and SCB, but not identical. </w:t>
      </w:r>
      <w:r>
        <w:rPr>
          <w:rFonts w:ascii="Times New Roman" w:hAnsi="Times New Roman" w:cs="Times New Roman"/>
        </w:rPr>
        <w:t>In</w:t>
      </w:r>
      <w:r w:rsidRPr="00EF599F">
        <w:rPr>
          <w:rFonts w:ascii="Times New Roman" w:hAnsi="Times New Roman" w:cs="Times New Roman"/>
        </w:rPr>
        <w:t xml:space="preserve"> both</w:t>
      </w:r>
      <w:r>
        <w:rPr>
          <w:rFonts w:ascii="Times New Roman" w:hAnsi="Times New Roman" w:cs="Times New Roman"/>
        </w:rPr>
        <w:t xml:space="preserve"> watersheds</w:t>
      </w:r>
      <w:r w:rsidRPr="00EF599F">
        <w:rPr>
          <w:rFonts w:ascii="Times New Roman" w:hAnsi="Times New Roman" w:cs="Times New Roman"/>
        </w:rPr>
        <w:t>, vegetation was the most important predictor</w:t>
      </w:r>
      <w:r>
        <w:rPr>
          <w:rFonts w:ascii="Times New Roman" w:hAnsi="Times New Roman" w:cs="Times New Roman"/>
        </w:rPr>
        <w:t xml:space="preserve"> of soil moisture</w:t>
      </w:r>
      <w:r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SCB data was able to predict them with a correlation of 0.98 (Figure </w:t>
      </w:r>
      <w:r w:rsidR="00AA59D9">
        <w:rPr>
          <w:rFonts w:ascii="Times New Roman" w:hAnsi="Times New Roman" w:cs="Times New Roman"/>
          <w:noProof/>
        </w:rPr>
        <w:t>D</w:t>
      </w:r>
      <w:r>
        <w:rPr>
          <w:rFonts w:ascii="Times New Roman" w:hAnsi="Times New Roman" w:cs="Times New Roman"/>
          <w:noProof/>
        </w:rPr>
        <w:t>4</w:t>
      </w:r>
      <w:r w:rsidRPr="00EF599F">
        <w:rPr>
          <w:rFonts w:ascii="Times New Roman" w:hAnsi="Times New Roman" w:cs="Times New Roman"/>
        </w:rPr>
        <w:t xml:space="preserve">, Figure </w:t>
      </w:r>
      <w:r w:rsidR="00AA59D9">
        <w:rPr>
          <w:rFonts w:ascii="Times New Roman" w:hAnsi="Times New Roman" w:cs="Times New Roman"/>
          <w:noProof/>
        </w:rPr>
        <w:t>D</w:t>
      </w:r>
      <w:r>
        <w:rPr>
          <w:rFonts w:ascii="Times New Roman" w:hAnsi="Times New Roman" w:cs="Times New Roman"/>
          <w:noProof/>
        </w:rPr>
        <w:t>5</w:t>
      </w:r>
      <w:r w:rsidRPr="00EF599F">
        <w:rPr>
          <w:rFonts w:ascii="Times New Roman" w:hAnsi="Times New Roman" w:cs="Times New Roman"/>
        </w:rPr>
        <w:t xml:space="preserve">). </w:t>
      </w:r>
    </w:p>
    <w:p w14:paraId="6551A6A2" w14:textId="7F8A2F1A" w:rsidR="004206A3"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xml:space="preserve">, followed by the shrub </w:t>
      </w:r>
      <w:r w:rsidR="00C949AD">
        <w:rPr>
          <w:rFonts w:ascii="Times New Roman" w:hAnsi="Times New Roman" w:cs="Times New Roman"/>
          <w:color w:val="2F2F2F" w:themeColor="accent5" w:themeShade="80"/>
        </w:rPr>
        <w:lastRenderedPageBreak/>
        <w:t>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r w:rsidR="003C3178">
        <w:rPr>
          <w:rFonts w:ascii="Times New Roman" w:hAnsi="Times New Roman" w:cs="Times New Roman"/>
          <w:color w:val="2F2F2F" w:themeColor="accent5" w:themeShade="80"/>
        </w:rPr>
        <w:t xml:space="preserve">in September 2016 </w:t>
      </w:r>
      <w:r w:rsidR="002A3AF8">
        <w:rPr>
          <w:rFonts w:ascii="Times New Roman" w:hAnsi="Times New Roman" w:cs="Times New Roman"/>
          <w:color w:val="2F2F2F" w:themeColor="accent5" w:themeShade="80"/>
        </w:rPr>
        <w:t>at the end of the 2016 WY</w:t>
      </w:r>
      <w:r w:rsidR="003C3178">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28"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29" w:name="_Ref540347"/>
      <w:bookmarkEnd w:id="28"/>
      <w:r w:rsidRPr="00830754">
        <w:rPr>
          <w:rFonts w:ascii="Times New Roman" w:hAnsi="Times New Roman" w:cs="Times New Roman"/>
          <w:b/>
        </w:rPr>
        <w:t xml:space="preserve">Figure </w:t>
      </w:r>
      <w:bookmarkEnd w:id="29"/>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0"/>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0"/>
      <w:r w:rsidR="00B620AC">
        <w:rPr>
          <w:rStyle w:val="CommentReference"/>
          <w:i w:val="0"/>
          <w:iCs w:val="0"/>
          <w:color w:val="auto"/>
        </w:rPr>
        <w:commentReference w:id="30"/>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w:t>
      </w:r>
      <w:commentRangeStart w:id="31"/>
      <w:r w:rsidR="00CC6A12" w:rsidRPr="00EF599F">
        <w:rPr>
          <w:rFonts w:ascii="Times New Roman" w:hAnsi="Times New Roman" w:cs="Times New Roman"/>
          <w:color w:val="2F2F2F" w:themeColor="accent5" w:themeShade="80"/>
        </w:rPr>
        <w:t xml:space="preserve">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w:t>
      </w:r>
      <w:commentRangeEnd w:id="31"/>
      <w:r w:rsidR="00D73A63">
        <w:rPr>
          <w:rStyle w:val="CommentReference"/>
          <w:i w:val="0"/>
          <w:iCs w:val="0"/>
          <w:color w:val="auto"/>
        </w:rPr>
        <w:commentReference w:id="31"/>
      </w:r>
      <w:r w:rsidR="00CC6A12" w:rsidRPr="00EF599F">
        <w:rPr>
          <w:rFonts w:ascii="Times New Roman" w:hAnsi="Times New Roman" w:cs="Times New Roman"/>
          <w:color w:val="2F2F2F" w:themeColor="accent5" w:themeShade="80"/>
        </w:rPr>
        <w:t xml:space="preserve">at each station. </w:t>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 xml:space="preserve">The random forest model showed small, but generally positive, changes in soil moisture as a result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32"/>
      <w:r w:rsidR="00A42B72">
        <w:rPr>
          <w:rFonts w:ascii="Times New Roman" w:hAnsi="Times New Roman" w:cs="Times New Roman"/>
          <w:color w:val="2F2F2F" w:themeColor="accent5" w:themeShade="80"/>
        </w:rPr>
        <w:t>(Appendix ??)</w:t>
      </w:r>
      <w:commentRangeEnd w:id="32"/>
      <w:r w:rsidR="004C7003">
        <w:rPr>
          <w:rStyle w:val="CommentReference"/>
        </w:rPr>
        <w:commentReference w:id="32"/>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33" w:author="Sally Thompson" w:date="2019-05-01T12:32:00Z">
        <w:r w:rsidR="00EC5FE2" w:rsidDel="003C3178">
          <w:rPr>
            <w:rFonts w:ascii="Times New Roman" w:hAnsi="Times New Roman" w:cs="Times New Roman"/>
            <w:color w:val="2F2F2F" w:themeColor="accent5" w:themeShade="80"/>
          </w:rPr>
          <w:delText>were less than five percent</w:delText>
        </w:r>
      </w:del>
      <w:ins w:id="34" w:author="Sally Thompson" w:date="2019-05-01T12:32:00Z">
        <w:r w:rsidR="003C3178">
          <w:rPr>
            <w:rFonts w:ascii="Times New Roman" w:hAnsi="Times New Roman" w:cs="Times New Roman"/>
            <w:color w:val="2F2F2F" w:themeColor="accent5" w:themeShade="80"/>
          </w:rPr>
          <w:t>i</w:t>
        </w:r>
        <w:commentRangeStart w:id="35"/>
        <w:r w:rsidR="003C3178">
          <w:rPr>
            <w:rFonts w:ascii="Times New Roman" w:hAnsi="Times New Roman" w:cs="Times New Roman"/>
            <w:color w:val="2F2F2F" w:themeColor="accent5" w:themeShade="80"/>
          </w:rPr>
          <w:t>n volumetric water content were less than 0.05</w:t>
        </w:r>
      </w:ins>
      <w:del w:id="36"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37"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38"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35"/>
      <w:r w:rsidR="003C3178">
        <w:rPr>
          <w:rStyle w:val="CommentReference"/>
        </w:rPr>
        <w:commentReference w:id="35"/>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0"/>
                    <a:srcRect t="11756"/>
                    <a:stretch/>
                  </pic:blipFill>
                  <pic:spPr bwMode="auto">
                    <a:xfrm>
                      <a:off x="0" y="0"/>
                      <a:ext cx="2910591" cy="24699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25B35" w:rsidRPr="00C25B35">
        <w:rPr>
          <w:noProof/>
          <w:lang w:eastAsia="en-US"/>
        </w:rPr>
        <w:t xml:space="preserve"> </w:t>
      </w:r>
      <w:commentRangeStart w:id="39"/>
      <w:commentRangeStart w:id="40"/>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03127" cy="2332507"/>
                    </a:xfrm>
                    <a:prstGeom prst="rect">
                      <a:avLst/>
                    </a:prstGeom>
                  </pic:spPr>
                </pic:pic>
              </a:graphicData>
            </a:graphic>
          </wp:inline>
        </w:drawing>
      </w:r>
      <w:commentRangeEnd w:id="39"/>
      <w:r w:rsidR="00C25B35">
        <w:rPr>
          <w:rStyle w:val="CommentReference"/>
        </w:rPr>
        <w:commentReference w:id="39"/>
      </w:r>
      <w:commentRangeEnd w:id="40"/>
      <w:r w:rsidR="00703EB2">
        <w:rPr>
          <w:rStyle w:val="CommentReference"/>
        </w:rPr>
        <w:commentReference w:id="40"/>
      </w:r>
    </w:p>
    <w:p w14:paraId="6E8A3A96" w14:textId="0538E764"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or vegetation change since 1973. 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7394F0E3" w:rsidR="00F13F6C" w:rsidRDefault="007400BD" w:rsidP="00692085">
      <w:pPr>
        <w:spacing w:line="480" w:lineRule="auto"/>
        <w:ind w:firstLine="720"/>
        <w:rPr>
          <w:rFonts w:ascii="Times New Roman" w:hAnsi="Times New Roman" w:cs="Times New Roman"/>
          <w:color w:val="2F2F2F" w:themeColor="accent5" w:themeShade="80"/>
        </w:rPr>
      </w:pPr>
      <w:commentRangeStart w:id="41"/>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 xml:space="preserve">pproximately 5,500 ha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and approximately 1,300 ha of the watershed burning at least twice since 1973</w:t>
      </w:r>
      <w:commentRangeEnd w:id="41"/>
      <w:r>
        <w:rPr>
          <w:rStyle w:val="CommentReference"/>
        </w:rPr>
        <w:commentReference w:id="41"/>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relative to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In particular, only 28 ha has burned in the watershed 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77777777"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 and these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77777777"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landscape</w:t>
      </w:r>
      <w:r w:rsidR="003C3178">
        <w:rPr>
          <w:rFonts w:ascii="Times New Roman" w:hAnsi="Times New Roman" w:cs="Times New Roman"/>
          <w:color w:val="000000" w:themeColor="text1"/>
        </w:rPr>
        <w:t>s</w:t>
      </w:r>
      <w:r w:rsidR="003C317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their</w:t>
      </w:r>
      <w:r w:rsidR="003C3178">
        <w:rPr>
          <w:rFonts w:ascii="Times New Roman" w:hAnsi="Times New Roman" w:cs="Times New Roman"/>
          <w:color w:val="000000" w:themeColor="text1"/>
        </w:rPr>
        <w:t xml:space="preserve"> </w:t>
      </w:r>
      <w:r w:rsidR="00F13F6C">
        <w:rPr>
          <w:rFonts w:ascii="Times New Roman" w:hAnsi="Times New Roman" w:cs="Times New Roman"/>
          <w:color w:val="000000" w:themeColor="text1"/>
        </w:rPr>
        <w:t xml:space="preserve">pre-fire/post-suppression states (Figures E1, E5), but the maximum patch size for non-forest vegetation was considerably higher in ICB (Figure E3). </w:t>
      </w:r>
      <w:r>
        <w:rPr>
          <w:rFonts w:ascii="Times New Roman" w:hAnsi="Times New Roman" w:cs="Times New Roman"/>
          <w:color w:val="2F2F2F" w:themeColor="accent5" w:themeShade="80"/>
        </w:rPr>
        <w:t xml:space="preserve">For high-severity patches larger than ~5-10 ha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615AC357"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as discussed above, it is also possible that there was reduced fuel accumulation in SCB relative to ICB in the fire-</w:t>
      </w:r>
      <w:r>
        <w:rPr>
          <w:rFonts w:ascii="Times New Roman" w:hAnsi="Times New Roman" w:cs="Times New Roman"/>
          <w:color w:val="2F2F2F" w:themeColor="accent5" w:themeShade="80"/>
        </w:rPr>
        <w:t>suppression period due to lower productivity in SCB. T</w:t>
      </w:r>
      <w:r w:rsidRPr="007400BD">
        <w:rPr>
          <w:rFonts w:ascii="Times New Roman" w:hAnsi="Times New Roman" w:cs="Times New Roman"/>
          <w:color w:val="000000" w:themeColor="text1"/>
        </w:rPr>
        <w:t>hree lines of evidence support wetter cond</w:t>
      </w:r>
      <w:r w:rsidRPr="007400BD">
        <w:rPr>
          <w:rFonts w:ascii="Times New Roman" w:hAnsi="Times New Roman" w:cs="Times New Roman"/>
          <w:color w:val="000000" w:themeColor="text1"/>
        </w:rPr>
        <w:t xml:space="preserve">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p>
    <w:p w14:paraId="4031250B" w14:textId="30BAF90E"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 xml:space="preserve">eyond the relatively modest creation of </w:t>
      </w:r>
      <w:r w:rsidR="002E3C57">
        <w:rPr>
          <w:rFonts w:ascii="Times New Roman" w:hAnsi="Times New Roman" w:cs="Times New Roman"/>
          <w:color w:val="2F2F2F" w:themeColor="accent5" w:themeShade="80"/>
        </w:rPr>
        <w:t>alternative vegetation patches</w:t>
      </w:r>
      <w:r w:rsidR="006853E9">
        <w:rPr>
          <w:rFonts w:ascii="Times New Roman" w:hAnsi="Times New Roman" w:cs="Times New Roman"/>
          <w:color w:val="2F2F2F" w:themeColor="accent5" w:themeShade="80"/>
        </w:rPr>
        <w:t xml:space="preserve"> following fire-caused overstory tree mort</w:t>
      </w:r>
      <w:r w:rsidR="006853E9">
        <w:rPr>
          <w:rFonts w:ascii="Times New Roman" w:hAnsi="Times New Roman" w:cs="Times New Roman"/>
          <w:color w:val="2F2F2F" w:themeColor="accent5" w:themeShade="80"/>
        </w:rPr>
        <w: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twice-burned four plots burned in the 2003 Williams fire while the other two had not burned since the 1985 Sugarloaf fire</w:t>
      </w:r>
      <w:r w:rsidR="002E3C57">
        <w:rPr>
          <w:rFonts w:ascii="Times New Roman" w:hAnsi="Times New Roman" w:cs="Times New Roman"/>
          <w:color w:val="2F2F2F" w:themeColor="accent5" w:themeShade="80"/>
        </w:rPr>
        <w:t>.</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 xml:space="preserve">is conceivable if not likely that the regeneration we observed in the smallest size class (Figure 4a) has filled in since the fires of the 1980’s and late 1990s, highlighting the importance of </w:t>
      </w:r>
      <w:r w:rsidR="000E588D">
        <w:rPr>
          <w:rFonts w:ascii="Times New Roman" w:hAnsi="Times New Roman" w:cs="Times New Roman"/>
          <w:color w:val="2F2F2F" w:themeColor="accent5" w:themeShade="80"/>
        </w:rPr>
        <w:t xml:space="preserve">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516DFFA2"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 xml:space="preserve">forestry plots also revealed that fire occurrence is not uniform across vegetation types. We detected an increased fire probability in plots that had previously been </w:t>
      </w:r>
      <w:r w:rsidR="00955320">
        <w:rPr>
          <w:rFonts w:ascii="Times New Roman" w:hAnsi="Times New Roman" w:cs="Times New Roman"/>
          <w:color w:val="2F2F2F" w:themeColor="accent5" w:themeShade="80"/>
        </w:rPr>
        <w:lastRenderedPageBreak/>
        <w:t>dominated by Jeffrey pine (</w:t>
      </w:r>
      <w:r w:rsidR="00955320">
        <w:rPr>
          <w:rFonts w:ascii="Times New Roman" w:hAnsi="Times New Roman" w:cs="Times New Roman"/>
          <w:i/>
          <w:color w:val="2F2F2F" w:themeColor="accent5" w:themeShade="80"/>
        </w:rPr>
        <w:t>Pinus jeffreyi</w:t>
      </w:r>
      <w:r w:rsidR="00955320">
        <w:rPr>
          <w:rFonts w:ascii="Times New Roman" w:hAnsi="Times New Roman" w:cs="Times New Roman"/>
          <w:color w:val="2F2F2F" w:themeColor="accent5" w:themeShade="80"/>
        </w:rPr>
        <w:t>), and to a lesser extent, white fir (</w:t>
      </w:r>
      <w:r w:rsidR="00955320">
        <w:rPr>
          <w:rFonts w:ascii="Times New Roman" w:hAnsi="Times New Roman" w:cs="Times New Roman"/>
          <w:i/>
          <w:color w:val="2F2F2F" w:themeColor="accent5" w:themeShade="80"/>
        </w:rPr>
        <w:t>Abies concolor</w:t>
      </w:r>
      <w:r w:rsidR="00955320">
        <w:rPr>
          <w:rFonts w:ascii="Times New Roman" w:hAnsi="Times New Roman" w:cs="Times New Roman"/>
          <w:color w:val="2F2F2F" w:themeColor="accent5" w:themeShade="80"/>
        </w:rPr>
        <w:t>), and a lower probability in red fir (</w:t>
      </w:r>
      <w:r w:rsidR="00955320">
        <w:rPr>
          <w:rFonts w:ascii="Times New Roman" w:hAnsi="Times New Roman" w:cs="Times New Roman"/>
          <w:i/>
          <w:color w:val="2F2F2F" w:themeColor="accent5" w:themeShade="80"/>
        </w:rPr>
        <w:t>Abies magnifica</w:t>
      </w:r>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with red fir forests generally being more climate limited and with a less-flammable fuel bed. Thus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 xml:space="preserve">forestry </w:t>
      </w:r>
      <w:r w:rsidR="000E588D">
        <w:rPr>
          <w:rFonts w:ascii="Times New Roman" w:hAnsi="Times New Roman" w:cs="Times New Roman"/>
          <w:color w:val="2F2F2F" w:themeColor="accent5" w:themeShade="80"/>
        </w:rPr>
        <w:t>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w:t>
      </w:r>
      <w:r w:rsidR="00BC7F0C">
        <w:rPr>
          <w:rFonts w:ascii="Times New Roman" w:hAnsi="Times New Roman" w:cs="Times New Roman"/>
          <w:color w:val="2F2F2F" w:themeColor="accent5" w:themeShade="80"/>
        </w:rPr>
        <w:t xml:space="preserve">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955320">
        <w:rPr>
          <w:rFonts w:ascii="Times New Roman" w:hAnsi="Times New Roman" w:cs="Times New Roman"/>
          <w:color w:val="2F2F2F" w:themeColor="accent5" w:themeShade="80"/>
        </w:rPr>
        <w:t>most prominent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the most </w:t>
      </w:r>
      <w:proofErr w:type="gramStart"/>
      <w:r w:rsidR="00955320">
        <w:rPr>
          <w:rFonts w:ascii="Times New Roman" w:hAnsi="Times New Roman" w:cs="Times New Roman"/>
          <w:color w:val="2F2F2F" w:themeColor="accent5" w:themeShade="80"/>
        </w:rPr>
        <w:t>fire resistant</w:t>
      </w:r>
      <w:proofErr w:type="gramEnd"/>
      <w:r w:rsidR="00955320">
        <w:rPr>
          <w:rFonts w:ascii="Times New Roman" w:hAnsi="Times New Roman" w:cs="Times New Roman"/>
          <w:color w:val="2F2F2F" w:themeColor="accent5" w:themeShade="80"/>
        </w:rPr>
        <w:t xml:space="preserve"> species, </w:t>
      </w:r>
      <w:r w:rsidR="00955320">
        <w:rPr>
          <w:rFonts w:ascii="Times New Roman" w:hAnsi="Times New Roman" w:cs="Times New Roman"/>
          <w:i/>
          <w:color w:val="2F2F2F" w:themeColor="accent5" w:themeShade="80"/>
        </w:rPr>
        <w:t xml:space="preserve">Pinus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suggesting that fire may not be the agent of mortality in this size class</w:t>
      </w:r>
      <w:r>
        <w:rPr>
          <w:rFonts w:ascii="Times New Roman" w:hAnsi="Times New Roman" w:cs="Times New Roman"/>
          <w:color w:val="2F2F2F" w:themeColor="accent5" w:themeShade="80"/>
        </w:rPr>
        <w:t>, even in twice burned forestry plots</w:t>
      </w:r>
      <w:r w:rsidR="00955320">
        <w:rPr>
          <w:rFonts w:ascii="Times New Roman" w:hAnsi="Times New Roman" w:cs="Times New Roman"/>
          <w:color w:val="2F2F2F" w:themeColor="accent5" w:themeShade="80"/>
        </w:rPr>
        <w:t>.</w:t>
      </w:r>
    </w:p>
    <w:p w14:paraId="062FCD80" w14:textId="2E6AEA74" w:rsidR="00D71C45" w:rsidRDefault="00F13F6C"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w:t>
      </w:r>
      <w:r w:rsidR="00955320">
        <w:rPr>
          <w:rFonts w:ascii="Times New Roman" w:hAnsi="Times New Roman" w:cs="Times New Roman"/>
          <w:color w:val="2F2F2F" w:themeColor="accent5" w:themeShade="80"/>
        </w:rPr>
        <w:lastRenderedPageBreak/>
        <w:t xml:space="preserve">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This stands in contrast to the more productive</w:t>
      </w:r>
      <w:r w:rsidR="00955320">
        <w:rPr>
          <w:rFonts w:ascii="Times New Roman" w:hAnsi="Times New Roman" w:cs="Times New Roman"/>
          <w:color w:val="2F2F2F" w:themeColor="accent5" w:themeShade="80"/>
        </w:rPr>
        <w:t xml:space="preserve"> Illilouette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p>
    <w:p w14:paraId="721D83CE" w14:textId="59298DF1"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 due to its increased productivity relative to SCB</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a greater restorative effect in these areas 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transitions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075987D3" w14:textId="6F0F376B" w:rsidR="00EC6E5F" w:rsidRDefault="00C378AB" w:rsidP="00BC7F0C">
      <w:pPr>
        <w:spacing w:line="480" w:lineRule="auto"/>
        <w:ind w:firstLine="720"/>
        <w:rPr>
          <w:ins w:id="42" w:author="Sally Thompson" w:date="2019-05-01T12:46: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commentRangeStart w:id="43"/>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44"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w:t>
        </w:r>
        <w:r w:rsidR="00EC6E5F">
          <w:rPr>
            <w:rFonts w:ascii="Times New Roman" w:hAnsi="Times New Roman" w:cs="Times New Roman"/>
            <w:color w:val="2F2F2F" w:themeColor="accent5" w:themeShade="80"/>
          </w:rPr>
          <w:lastRenderedPageBreak/>
          <w:t xml:space="preserve">between the watersheds. </w:t>
        </w:r>
      </w:ins>
      <w:ins w:id="45" w:author="Sally Thompson" w:date="2019-05-01T12:44:00Z">
        <w:r w:rsidR="00EC6E5F">
          <w:rPr>
            <w:rFonts w:ascii="Times New Roman" w:hAnsi="Times New Roman" w:cs="Times New Roman"/>
            <w:color w:val="2F2F2F" w:themeColor="accent5" w:themeShade="80"/>
          </w:rPr>
          <w:t>The extent to which this variation should be attributed to physical and ecological factors in the watershed, and the extent to which it reflects features of the random forest methodolog</w:t>
        </w:r>
      </w:ins>
      <w:ins w:id="46" w:author="Sally Thompson" w:date="2019-05-01T12:45:00Z">
        <w:r w:rsidR="00EC6E5F">
          <w:rPr>
            <w:rFonts w:ascii="Times New Roman" w:hAnsi="Times New Roman" w:cs="Times New Roman"/>
            <w:color w:val="2F2F2F" w:themeColor="accent5" w:themeShade="80"/>
          </w:rPr>
          <w:t>y is not clear.</w:t>
        </w:r>
      </w:ins>
      <w:ins w:id="47" w:author="Sally Thompson" w:date="2019-05-01T12:44:00Z">
        <w:r w:rsidR="00EC6E5F" w:rsidDel="00EC6E5F">
          <w:rPr>
            <w:rFonts w:ascii="Times New Roman" w:hAnsi="Times New Roman" w:cs="Times New Roman"/>
            <w:color w:val="2F2F2F" w:themeColor="accent5" w:themeShade="80"/>
          </w:rPr>
          <w:t xml:space="preserve"> </w:t>
        </w:r>
      </w:ins>
      <w:commentRangeEnd w:id="43"/>
      <w:ins w:id="48" w:author="Sally Thompson" w:date="2019-05-01T12:45:00Z">
        <w:r w:rsidR="00EC6E5F">
          <w:rPr>
            <w:rStyle w:val="CommentReference"/>
          </w:rPr>
          <w:commentReference w:id="43"/>
        </w:r>
      </w:ins>
      <w:del w:id="49" w:author="Sally Thompson" w:date="2019-05-01T12:43:00Z">
        <w:r w:rsidR="00334F16" w:rsidDel="00EC6E5F">
          <w:rPr>
            <w:rFonts w:ascii="Times New Roman" w:hAnsi="Times New Roman" w:cs="Times New Roman"/>
            <w:color w:val="2F2F2F" w:themeColor="accent5" w:themeShade="80"/>
          </w:rPr>
          <w:delText>shows</w:delText>
        </w:r>
      </w:del>
      <w:del w:id="50" w:author="Sally Thompson" w:date="2019-05-01T12:42:00Z">
        <w:r w:rsidR="00334F16" w:rsidDel="00EC6E5F">
          <w:rPr>
            <w:rFonts w:ascii="Times New Roman" w:hAnsi="Times New Roman" w:cs="Times New Roman"/>
            <w:color w:val="2F2F2F" w:themeColor="accent5" w:themeShade="80"/>
          </w:rPr>
          <w:delText xml:space="preserve"> …   </w:delText>
        </w:r>
      </w:del>
    </w:p>
    <w:p w14:paraId="5E1F07F6" w14:textId="336195E0" w:rsidR="007C07A0" w:rsidRDefault="00EC6E5F" w:rsidP="00BC7F0C">
      <w:pPr>
        <w:spacing w:line="480" w:lineRule="auto"/>
        <w:ind w:firstLine="720"/>
        <w:rPr>
          <w:rFonts w:ascii="Times New Roman" w:hAnsi="Times New Roman" w:cs="Times New Roman"/>
          <w:color w:val="2F2F2F" w:themeColor="accent5" w:themeShade="80"/>
        </w:rPr>
      </w:pPr>
      <w:ins w:id="51" w:author="Sally Thompson" w:date="2019-05-01T12:46:00Z">
        <w:r>
          <w:rPr>
            <w:rFonts w:ascii="Times New Roman" w:hAnsi="Times New Roman" w:cs="Times New Roman"/>
            <w:color w:val="2F2F2F" w:themeColor="accent5" w:themeShade="80"/>
          </w:rPr>
          <w:t xml:space="preserve">The </w:t>
        </w:r>
      </w:ins>
      <w:ins w:id="52" w:author="Sally Thompson" w:date="2019-05-01T12:47:00Z">
        <w:r>
          <w:rPr>
            <w:rFonts w:ascii="Times New Roman" w:hAnsi="Times New Roman" w:cs="Times New Roman"/>
            <w:color w:val="2F2F2F" w:themeColor="accent5" w:themeShade="80"/>
          </w:rPr>
          <w:t>relatively</w:t>
        </w:r>
      </w:ins>
      <w:ins w:id="53" w:author="Sally Thompson" w:date="2019-05-01T12:46:00Z">
        <w:r>
          <w:rPr>
            <w:rFonts w:ascii="Times New Roman" w:hAnsi="Times New Roman" w:cs="Times New Roman"/>
            <w:color w:val="2F2F2F" w:themeColor="accent5" w:themeShade="80"/>
          </w:rPr>
          <w:t xml:space="preserve"> </w:t>
        </w:r>
      </w:ins>
      <w:ins w:id="54" w:author="Sally Thompson" w:date="2019-05-01T12:47:00Z">
        <w:r>
          <w:rPr>
            <w:rFonts w:ascii="Times New Roman" w:hAnsi="Times New Roman" w:cs="Times New Roman"/>
            <w:color w:val="2F2F2F" w:themeColor="accent5" w:themeShade="80"/>
          </w:rPr>
          <w:t xml:space="preserve">small differences in soil moisture between the vegetation classes </w:t>
        </w:r>
      </w:ins>
      <w:ins w:id="55" w:author="Sally Thompson" w:date="2019-05-01T12:48:00Z">
        <w:r w:rsidR="004C4764">
          <w:rPr>
            <w:rFonts w:ascii="Times New Roman" w:hAnsi="Times New Roman" w:cs="Times New Roman"/>
            <w:color w:val="2F2F2F" w:themeColor="accent5" w:themeShade="80"/>
          </w:rPr>
          <w:t>occur in spite of reasonably large</w:t>
        </w:r>
      </w:ins>
      <w:ins w:id="56" w:author="Sally Thompson" w:date="2019-05-01T12:47:00Z">
        <w:r w:rsidR="004C4764">
          <w:rPr>
            <w:rFonts w:ascii="Times New Roman" w:hAnsi="Times New Roman" w:cs="Times New Roman"/>
            <w:color w:val="2F2F2F" w:themeColor="accent5" w:themeShade="80"/>
          </w:rPr>
          <w:t xml:space="preserve"> observed differences in </w:t>
        </w:r>
      </w:ins>
      <w:ins w:id="57" w:author="Sally Thompson" w:date="2019-05-01T12:48:00Z">
        <w:r w:rsidR="004C4764">
          <w:rPr>
            <w:rFonts w:ascii="Times New Roman" w:hAnsi="Times New Roman" w:cs="Times New Roman"/>
            <w:color w:val="2F2F2F" w:themeColor="accent5" w:themeShade="80"/>
          </w:rPr>
          <w:t xml:space="preserve">precipitation inputs, </w:t>
        </w:r>
      </w:ins>
      <w:ins w:id="58" w:author="Sally Thompson" w:date="2019-05-01T12:47:00Z">
        <w:r w:rsidR="004C4764">
          <w:rPr>
            <w:rFonts w:ascii="Times New Roman" w:hAnsi="Times New Roman" w:cs="Times New Roman"/>
            <w:color w:val="2F2F2F" w:themeColor="accent5" w:themeShade="80"/>
          </w:rPr>
          <w:t xml:space="preserve">snowpack depth and melt timing </w:t>
        </w:r>
      </w:ins>
      <w:ins w:id="59" w:author="Sally Thompson" w:date="2019-05-01T12:48:00Z">
        <w:r w:rsidR="004C4764">
          <w:rPr>
            <w:rFonts w:ascii="Times New Roman" w:hAnsi="Times New Roman" w:cs="Times New Roman"/>
            <w:color w:val="2F2F2F" w:themeColor="accent5" w:themeShade="80"/>
          </w:rPr>
          <w:t>observed</w:t>
        </w:r>
      </w:ins>
      <w:ins w:id="60" w:author="Sally Thompson" w:date="2019-05-01T12:47:00Z">
        <w:r w:rsidR="004C4764">
          <w:rPr>
            <w:rFonts w:ascii="Times New Roman" w:hAnsi="Times New Roman" w:cs="Times New Roman"/>
            <w:color w:val="2F2F2F" w:themeColor="accent5" w:themeShade="80"/>
          </w:rPr>
          <w:t xml:space="preserve"> at the weather stations, which suggest that there are important differences in water input to the soil and its timing that are induced by vegetation transitions in the SCB.</w:t>
        </w:r>
      </w:ins>
      <w:ins w:id="61" w:author="Sally Thompson" w:date="2019-05-01T12:49:00Z">
        <w:r w:rsidR="004C4764">
          <w:rPr>
            <w:rFonts w:ascii="Times New Roman" w:hAnsi="Times New Roman" w:cs="Times New Roman"/>
            <w:color w:val="2F2F2F" w:themeColor="accent5" w:themeShade="80"/>
          </w:rPr>
          <w:t xml:space="preserve"> The sandy soils and relatively modest cumulative precipitation in the SCB, however, may result in rapid drainage of the soil profiles</w:t>
        </w:r>
      </w:ins>
      <w:ins w:id="62" w:author="Sally Thompson" w:date="2019-05-01T12:50:00Z">
        <w:r w:rsidR="004C4764">
          <w:rPr>
            <w:rFonts w:ascii="Times New Roman" w:hAnsi="Times New Roman" w:cs="Times New Roman"/>
            <w:color w:val="2F2F2F" w:themeColor="accent5" w:themeShade="80"/>
          </w:rPr>
          <w:t xml:space="preserve"> and a tendency for water limited conditions in the basin, which could </w:t>
        </w:r>
      </w:ins>
      <w:ins w:id="63" w:author="Sally Thompson" w:date="2019-05-01T12:51:00Z">
        <w:r w:rsidR="004C4764">
          <w:rPr>
            <w:rFonts w:ascii="Times New Roman" w:hAnsi="Times New Roman" w:cs="Times New Roman"/>
            <w:color w:val="2F2F2F" w:themeColor="accent5" w:themeShade="80"/>
          </w:rPr>
          <w:t>erode any signal of such precipitation volume and melt timing differences in summer soil moisture.</w:t>
        </w:r>
      </w:ins>
    </w:p>
    <w:p w14:paraId="24742D18" w14:textId="3CA2E772" w:rsidR="004453E3" w:rsidRPr="007C07A0" w:rsidRDefault="00D86D9F" w:rsidP="007C07A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w:t>
      </w:r>
      <w:proofErr w:type="gramStart"/>
      <w:r>
        <w:rPr>
          <w:rFonts w:ascii="Times New Roman" w:hAnsi="Times New Roman" w:cs="Times New Roman"/>
          <w:color w:val="2F2F2F" w:themeColor="accent5" w:themeShade="80"/>
        </w:rPr>
        <w:t>change</w:t>
      </w:r>
      <w:proofErr w:type="gramEnd"/>
      <w:r>
        <w:rPr>
          <w:rFonts w:ascii="Times New Roman" w:hAnsi="Times New Roman" w:cs="Times New Roman"/>
          <w:color w:val="2F2F2F" w:themeColor="accent5" w:themeShade="80"/>
        </w:rPr>
        <w:t xml:space="preserve"> and the hydrological response</w:t>
      </w:r>
      <w:r>
        <w:rPr>
          <w:rFonts w:ascii="Times New Roman" w:hAnsi="Times New Roman" w:cs="Times New Roman"/>
          <w:color w:val="2F2F2F" w:themeColor="accent5" w:themeShade="80"/>
        </w:rPr>
        <w:t xml:space="preserve"> following the implementation of a natural fire program </w:t>
      </w:r>
      <w:r>
        <w:rPr>
          <w:rFonts w:ascii="Times New Roman" w:hAnsi="Times New Roman" w:cs="Times New Roman"/>
          <w:color w:val="2F2F2F" w:themeColor="accent5" w:themeShade="80"/>
        </w:rPr>
        <w:t>in SCB demonstrates the contextual nature</w:t>
      </w:r>
      <w:r>
        <w:rPr>
          <w:rFonts w:ascii="Times New Roman" w:hAnsi="Times New Roman" w:cs="Times New Roman"/>
          <w:color w:val="2F2F2F" w:themeColor="accent5" w:themeShade="80"/>
        </w:rPr>
        <w:t xml:space="preserve"> of landscape level fire-ecosystem interactions. If</w:t>
      </w:r>
      <w:r>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t>
      </w:r>
      <w:r>
        <w:rPr>
          <w:rFonts w:ascii="Times New Roman" w:hAnsi="Times New Roman" w:cs="Times New Roman"/>
          <w:color w:val="2F2F2F" w:themeColor="accent5" w:themeShade="80"/>
        </w:rPr>
        <w:t>we were to apply findings from</w:t>
      </w:r>
      <w:r>
        <w:rPr>
          <w:rFonts w:ascii="Times New Roman" w:hAnsi="Times New Roman" w:cs="Times New Roman"/>
          <w:color w:val="2F2F2F" w:themeColor="accent5" w:themeShade="80"/>
        </w:rPr>
        <w:t xml:space="preserve"> a similar study conducted in ICB </w:t>
      </w:r>
      <w:r>
        <w:rPr>
          <w:rFonts w:ascii="Times New Roman" w:hAnsi="Times New Roman" w:cs="Times New Roman"/>
          <w:color w:val="2F2F2F" w:themeColor="accent5" w:themeShade="80"/>
        </w:rPr>
        <w:t>to S</w:t>
      </w:r>
      <w:r>
        <w:rPr>
          <w:rFonts w:ascii="Times New Roman" w:hAnsi="Times New Roman" w:cs="Times New Roman"/>
          <w:color w:val="2F2F2F" w:themeColor="accent5" w:themeShade="80"/>
        </w:rPr>
        <w:t>CB we would have likely overestimated fire-driven change</w:t>
      </w:r>
      <w:r>
        <w:rPr>
          <w:rFonts w:ascii="Times New Roman" w:hAnsi="Times New Roman" w:cs="Times New Roman"/>
          <w:color w:val="2F2F2F" w:themeColor="accent5" w:themeShade="80"/>
        </w:rPr>
        <w:t xml:space="preserve"> in vegetation and moisture </w:t>
      </w:r>
      <w:r w:rsidR="007C7A31">
        <w:rPr>
          <w:rFonts w:ascii="Times New Roman" w:hAnsi="Times New Roman" w:cs="Times New Roman"/>
          <w:color w:val="2F2F2F" w:themeColor="accent5" w:themeShade="80"/>
        </w:rPr>
        <w:t>availability.</w:t>
      </w:r>
      <w:r w:rsidR="007C7A31">
        <w:rPr>
          <w:rFonts w:ascii="Times New Roman" w:hAnsi="Times New Roman" w:cs="Times New Roman"/>
          <w:color w:val="2F2F2F" w:themeColor="accent5" w:themeShade="80"/>
        </w:rPr>
        <w:t xml:space="preserve"> This discrepancy appears to be due to the interaction</w:t>
      </w:r>
      <w:r w:rsidR="007C7A31">
        <w:rPr>
          <w:rFonts w:ascii="Times New Roman" w:hAnsi="Times New Roman" w:cs="Times New Roman"/>
          <w:color w:val="2F2F2F" w:themeColor="accent5" w:themeShade="80"/>
        </w:rPr>
        <w:t xml:space="preserve"> between site level productivity and fire effects. In S</w:t>
      </w:r>
      <w:r w:rsidR="007C7A31">
        <w:rPr>
          <w:rFonts w:ascii="Times New Roman" w:hAnsi="Times New Roman" w:cs="Times New Roman"/>
          <w:color w:val="2F2F2F" w:themeColor="accent5" w:themeShade="80"/>
        </w:rPr>
        <w:t xml:space="preserve">CB the lower overall productivity and the lesser proportions of high severity fire </w:t>
      </w:r>
      <w:r w:rsidR="007C7A31">
        <w:rPr>
          <w:rFonts w:ascii="Times New Roman" w:hAnsi="Times New Roman" w:cs="Times New Roman"/>
          <w:color w:val="2F2F2F" w:themeColor="accent5" w:themeShade="80"/>
        </w:rPr>
        <w:t>effects</w:t>
      </w:r>
      <w:r w:rsidR="007C7A31">
        <w:rPr>
          <w:rFonts w:ascii="Times New Roman" w:hAnsi="Times New Roman" w:cs="Times New Roman"/>
          <w:color w:val="2F2F2F" w:themeColor="accent5" w:themeShade="80"/>
        </w:rPr>
        <w:t xml:space="preserve"> relative to ICB</w:t>
      </w:r>
      <w:r w:rsidR="007C7A31">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led to greater</w:t>
      </w:r>
      <w:r w:rsidR="007C7A31">
        <w:rPr>
          <w:rFonts w:ascii="Times New Roman" w:hAnsi="Times New Roman" w:cs="Times New Roman"/>
          <w:color w:val="2F2F2F" w:themeColor="accent5" w:themeShade="80"/>
        </w:rPr>
        <w:t xml:space="preserve"> stability in</w:t>
      </w:r>
      <w:r w:rsidR="007C7A31">
        <w:rPr>
          <w:rFonts w:ascii="Times New Roman" w:hAnsi="Times New Roman" w:cs="Times New Roman"/>
          <w:color w:val="2F2F2F" w:themeColor="accent5" w:themeShade="80"/>
        </w:rPr>
        <w:t xml:space="preserve"> vegetation</w:t>
      </w:r>
      <w:r w:rsidR="007C7A31">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over time and a more muted hydrological response </w:t>
      </w:r>
      <w:r w:rsidR="007C7A31">
        <w:rPr>
          <w:rFonts w:ascii="Times New Roman" w:hAnsi="Times New Roman" w:cs="Times New Roman"/>
          <w:color w:val="2F2F2F" w:themeColor="accent5" w:themeShade="80"/>
        </w:rPr>
        <w:t>in SCB</w:t>
      </w:r>
      <w:r w:rsidR="007C7A31">
        <w:rPr>
          <w:rFonts w:ascii="Times New Roman" w:hAnsi="Times New Roman" w:cs="Times New Roman"/>
          <w:color w:val="2F2F2F" w:themeColor="accent5" w:themeShade="80"/>
        </w:rPr>
        <w:t>.</w:t>
      </w:r>
      <w:r w:rsidR="007C7A31">
        <w:rPr>
          <w:rFonts w:ascii="Times New Roman" w:hAnsi="Times New Roman" w:cs="Times New Roman"/>
          <w:color w:val="2F2F2F" w:themeColor="accent5" w:themeShade="80"/>
        </w:rPr>
        <w:t xml:space="preserve"> </w:t>
      </w:r>
      <w:r w:rsidR="00074F85">
        <w:rPr>
          <w:rFonts w:ascii="Times New Roman" w:hAnsi="Times New Roman" w:cs="Times New Roman"/>
          <w:color w:val="2F2F2F" w:themeColor="accent5" w:themeShade="80"/>
        </w:rPr>
        <w:t>Perhaps more landscape level exp</w:t>
      </w:r>
      <w:r w:rsidR="00074F85">
        <w:rPr>
          <w:rFonts w:ascii="Times New Roman" w:hAnsi="Times New Roman" w:cs="Times New Roman"/>
          <w:color w:val="2F2F2F" w:themeColor="accent5" w:themeShade="80"/>
        </w:rPr>
        <w:t>erimentation in other watershed, including lower elevation sites, can more clearly elucidate the</w:t>
      </w:r>
      <w:r w:rsidR="00074F85">
        <w:rPr>
          <w:rFonts w:ascii="Times New Roman" w:hAnsi="Times New Roman" w:cs="Times New Roman"/>
          <w:color w:val="2F2F2F" w:themeColor="accent5" w:themeShade="80"/>
        </w:rPr>
        <w:t>se interactions.</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76B659B" w14:textId="77777777" w:rsidR="00731F81" w:rsidRPr="00731F81" w:rsidRDefault="00FF633D" w:rsidP="00731F81">
      <w:pPr>
        <w:pStyle w:val="EndNoteBibliographyTitle"/>
        <w:rPr>
          <w:b/>
          <w:noProof/>
        </w:rPr>
      </w:pPr>
      <w:r w:rsidRPr="00EF599F">
        <w:fldChar w:fldCharType="begin"/>
      </w:r>
      <w:r w:rsidRPr="00EF599F">
        <w:instrText xml:space="preserve"> ADDIN EN.REFLIST </w:instrText>
      </w:r>
      <w:r w:rsidRPr="00EF599F">
        <w:fldChar w:fldCharType="separate"/>
      </w:r>
      <w:r w:rsidR="00731F81" w:rsidRPr="00731F81">
        <w:rPr>
          <w:b/>
          <w:noProof/>
        </w:rPr>
        <w:t>Literature Cited</w:t>
      </w:r>
    </w:p>
    <w:p w14:paraId="088505F0" w14:textId="77777777" w:rsidR="00731F81" w:rsidRPr="00731F81" w:rsidRDefault="00731F81" w:rsidP="00731F81">
      <w:pPr>
        <w:pStyle w:val="EndNoteBibliographyTitle"/>
        <w:rPr>
          <w:b/>
          <w:noProof/>
        </w:rPr>
      </w:pPr>
    </w:p>
    <w:p w14:paraId="3D9AC637" w14:textId="77777777" w:rsidR="00731F81" w:rsidRPr="00731F81" w:rsidRDefault="00731F81" w:rsidP="00731F81">
      <w:pPr>
        <w:pStyle w:val="EndNoteBibliography"/>
        <w:ind w:left="420" w:hanging="420"/>
        <w:rPr>
          <w:noProof/>
        </w:rPr>
      </w:pPr>
      <w:r w:rsidRPr="00731F81">
        <w:rPr>
          <w:noProof/>
        </w:rPr>
        <w:t xml:space="preserve">Bales, R. C., J. W. Hopmans, A. T. O'Geen, M. Meadows, P. C. Hartsough, P. Kirchner, C. T. Hunsaker, and D. Beaudette. 2011. Soil moisture response to snowmelt and rainfall in a Sierra Nevada mixed-conifer forest. Vadose Zone Journal </w:t>
      </w:r>
      <w:r w:rsidRPr="00731F81">
        <w:rPr>
          <w:b/>
          <w:noProof/>
        </w:rPr>
        <w:t>10</w:t>
      </w:r>
      <w:r w:rsidRPr="00731F81">
        <w:rPr>
          <w:noProof/>
        </w:rPr>
        <w:t>:786-799.</w:t>
      </w:r>
    </w:p>
    <w:p w14:paraId="0F46AFDA" w14:textId="77777777" w:rsidR="00731F81" w:rsidRPr="00731F81" w:rsidRDefault="00731F81" w:rsidP="00731F81">
      <w:pPr>
        <w:pStyle w:val="EndNoteBibliography"/>
        <w:ind w:left="420" w:hanging="420"/>
        <w:rPr>
          <w:noProof/>
        </w:rPr>
      </w:pPr>
      <w:r w:rsidRPr="00731F81">
        <w:rPr>
          <w:noProof/>
        </w:rPr>
        <w:t>Bates, D. M., M. Maechler, B. M. Bolker, and S. Walker. 2013. lme4: Linear mixed-effects models using Eigen and S4. R package version 1.0-5. CRAN.R-project.org/package=lme4.</w:t>
      </w:r>
    </w:p>
    <w:p w14:paraId="264A601F" w14:textId="77777777" w:rsidR="00731F81" w:rsidRPr="00731F81" w:rsidRDefault="00731F81" w:rsidP="00731F81">
      <w:pPr>
        <w:pStyle w:val="EndNoteBibliography"/>
        <w:ind w:left="420" w:hanging="420"/>
        <w:rPr>
          <w:noProof/>
        </w:rPr>
      </w:pPr>
      <w:r w:rsidRPr="00731F81">
        <w:rPr>
          <w:noProof/>
        </w:rPr>
        <w:t xml:space="preserve">Blaschke, T., G. J. Hay, M. Kelly, S. Lang, P. Hofmann, E. Addink, R. Q. Feitosa, F. Van der Meer, H. Van der Werff, F. J. I. j. o. p. Van Coillie, and r. sensing. 2014. Geographic object-based image analysis–towards a new paradigm.  </w:t>
      </w:r>
      <w:r w:rsidRPr="00731F81">
        <w:rPr>
          <w:b/>
          <w:noProof/>
        </w:rPr>
        <w:t>87</w:t>
      </w:r>
      <w:r w:rsidRPr="00731F81">
        <w:rPr>
          <w:noProof/>
        </w:rPr>
        <w:t>:180-191.</w:t>
      </w:r>
    </w:p>
    <w:p w14:paraId="79FED30F" w14:textId="77777777" w:rsidR="00731F81" w:rsidRPr="00731F81" w:rsidRDefault="00731F81" w:rsidP="00731F81">
      <w:pPr>
        <w:pStyle w:val="EndNoteBibliography"/>
        <w:ind w:left="420" w:hanging="420"/>
        <w:rPr>
          <w:noProof/>
        </w:rPr>
      </w:pPr>
      <w:r w:rsidRPr="00731F81">
        <w:rPr>
          <w:noProof/>
        </w:rPr>
        <w:t xml:space="preserve">Boisramé, G., S. Thompson, B. Collins, and S. Stephens. 2017a. Managed wildfire effects on forest resilience and water in the Sierra Nevada. Ecosystems </w:t>
      </w:r>
      <w:r w:rsidRPr="00731F81">
        <w:rPr>
          <w:b/>
          <w:noProof/>
        </w:rPr>
        <w:t>20</w:t>
      </w:r>
      <w:r w:rsidRPr="00731F81">
        <w:rPr>
          <w:noProof/>
        </w:rPr>
        <w:t>:717–732.</w:t>
      </w:r>
    </w:p>
    <w:p w14:paraId="12F52F98" w14:textId="77777777" w:rsidR="00731F81" w:rsidRPr="00731F81" w:rsidRDefault="00731F81" w:rsidP="00731F81">
      <w:pPr>
        <w:pStyle w:val="EndNoteBibliography"/>
        <w:ind w:left="420" w:hanging="420"/>
        <w:rPr>
          <w:noProof/>
        </w:rPr>
      </w:pPr>
      <w:r w:rsidRPr="00731F81">
        <w:rPr>
          <w:noProof/>
        </w:rPr>
        <w:t xml:space="preserve">Boisramé, G., S. Thompson, and S. Stephens. 2018. Hydrologic responses to restored wildfire regimes revealed by soil moisture-vegetation relationships. Advances in Water Resources </w:t>
      </w:r>
      <w:r w:rsidRPr="00731F81">
        <w:rPr>
          <w:b/>
          <w:noProof/>
        </w:rPr>
        <w:t>112</w:t>
      </w:r>
      <w:r w:rsidRPr="00731F81">
        <w:rPr>
          <w:noProof/>
        </w:rPr>
        <w:t>:124-146.</w:t>
      </w:r>
    </w:p>
    <w:p w14:paraId="3655498E" w14:textId="77777777" w:rsidR="00731F81" w:rsidRPr="00731F81" w:rsidRDefault="00731F81" w:rsidP="00731F81">
      <w:pPr>
        <w:pStyle w:val="EndNoteBibliography"/>
        <w:ind w:left="420" w:hanging="420"/>
        <w:rPr>
          <w:noProof/>
        </w:rPr>
      </w:pPr>
      <w:r w:rsidRPr="00731F81">
        <w:rPr>
          <w:noProof/>
        </w:rPr>
        <w:t xml:space="preserve">Boisramé, G. F. S., S. E. Thompson, M. Kelly, J. Cavalli, K. M. Wilkin, and S. L. Stephens. 2017b. Vegetation change during 40years of repeated managed wildfires in the Sierra Nevada, California. Forest Ecology and Management </w:t>
      </w:r>
      <w:r w:rsidRPr="00731F81">
        <w:rPr>
          <w:b/>
          <w:noProof/>
        </w:rPr>
        <w:t>402</w:t>
      </w:r>
      <w:r w:rsidRPr="00731F81">
        <w:rPr>
          <w:noProof/>
        </w:rPr>
        <w:t>:241-252.</w:t>
      </w:r>
    </w:p>
    <w:p w14:paraId="25D36BA5" w14:textId="77777777" w:rsidR="00731F81" w:rsidRPr="00731F81" w:rsidRDefault="00731F81" w:rsidP="00731F81">
      <w:pPr>
        <w:pStyle w:val="EndNoteBibliography"/>
        <w:ind w:left="420" w:hanging="420"/>
        <w:rPr>
          <w:noProof/>
        </w:rPr>
      </w:pPr>
      <w:r w:rsidRPr="00731F81">
        <w:rPr>
          <w:noProof/>
        </w:rPr>
        <w:t>CalFire. 2018a. Top 20 largest California wildfires. http://www.fire.ca.gov/communications/downloads/fact_sheets/Top20_Acres.pdf.</w:t>
      </w:r>
    </w:p>
    <w:p w14:paraId="6F76580A" w14:textId="77777777" w:rsidR="00731F81" w:rsidRPr="00731F81" w:rsidRDefault="00731F81" w:rsidP="00731F81">
      <w:pPr>
        <w:pStyle w:val="EndNoteBibliography"/>
        <w:ind w:left="420" w:hanging="420"/>
        <w:rPr>
          <w:noProof/>
        </w:rPr>
      </w:pPr>
      <w:r w:rsidRPr="00731F81">
        <w:rPr>
          <w:noProof/>
        </w:rPr>
        <w:t>CalFire. 2018b. Top 20 most destructive California wildfires. http://www.fire.ca.gov/communications/downloads/fact_sheets/Top20_Acres.pdf.</w:t>
      </w:r>
    </w:p>
    <w:p w14:paraId="7EB263AC" w14:textId="77777777" w:rsidR="00731F81" w:rsidRPr="00731F81" w:rsidRDefault="00731F81" w:rsidP="00731F81">
      <w:pPr>
        <w:pStyle w:val="EndNoteBibliography"/>
        <w:ind w:left="420" w:hanging="420"/>
        <w:rPr>
          <w:noProof/>
        </w:rPr>
      </w:pPr>
      <w:r w:rsidRPr="00731F81">
        <w:rPr>
          <w:noProof/>
        </w:rPr>
        <w:lastRenderedPageBreak/>
        <w:t>Caprio, A. C., and D. M. Graber. 2000. Returning fire to the mountains: can we successfully restore the ecological role of pre-Euroamerican fire regimes to the Sierra Nevada?</w:t>
      </w:r>
      <w:r w:rsidRPr="00731F81">
        <w:rPr>
          <w:i/>
          <w:noProof/>
        </w:rPr>
        <w:t>in</w:t>
      </w:r>
      <w:r w:rsidRPr="00731F81">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201AF1E" w14:textId="77777777" w:rsidR="00731F81" w:rsidRPr="00731F81" w:rsidRDefault="00731F81" w:rsidP="00731F81">
      <w:pPr>
        <w:pStyle w:val="EndNoteBibliography"/>
        <w:ind w:left="420" w:hanging="420"/>
        <w:rPr>
          <w:noProof/>
        </w:rPr>
      </w:pPr>
      <w:r w:rsidRPr="00731F81">
        <w:rPr>
          <w:noProof/>
        </w:rPr>
        <w:t xml:space="preserve">Collins, B. M., R. G. Everett, and S. L. Stephens. 2011. Impacts of fire exclusion and recent managed fire on forest structure in old growth Sierra Nevada mixed-conifer forests. Ecosphere </w:t>
      </w:r>
      <w:r w:rsidRPr="00731F81">
        <w:rPr>
          <w:b/>
          <w:noProof/>
        </w:rPr>
        <w:t>2</w:t>
      </w:r>
      <w:r w:rsidRPr="00731F81">
        <w:rPr>
          <w:noProof/>
        </w:rPr>
        <w:t>:art51.</w:t>
      </w:r>
    </w:p>
    <w:p w14:paraId="14CE5F4A" w14:textId="77777777" w:rsidR="00731F81" w:rsidRPr="00731F81" w:rsidRDefault="00731F81" w:rsidP="00731F81">
      <w:pPr>
        <w:pStyle w:val="EndNoteBibliography"/>
        <w:ind w:left="420" w:hanging="420"/>
        <w:rPr>
          <w:noProof/>
        </w:rPr>
      </w:pPr>
      <w:r w:rsidRPr="00731F81">
        <w:rPr>
          <w:noProof/>
        </w:rPr>
        <w:t xml:space="preserve">Collins, B. M., M. Kelly, J. W. van Wagtendonk, and S. L. Stephens. 2007. Spatial patterns of large natural fires in Sierra Nevada wilderness areas. Landscape Ecology </w:t>
      </w:r>
      <w:r w:rsidRPr="00731F81">
        <w:rPr>
          <w:b/>
          <w:noProof/>
        </w:rPr>
        <w:t>22</w:t>
      </w:r>
      <w:r w:rsidRPr="00731F81">
        <w:rPr>
          <w:noProof/>
        </w:rPr>
        <w:t>:545-557.</w:t>
      </w:r>
    </w:p>
    <w:p w14:paraId="578F1325" w14:textId="77777777" w:rsidR="00731F81" w:rsidRPr="00731F81" w:rsidRDefault="00731F81" w:rsidP="00731F81">
      <w:pPr>
        <w:pStyle w:val="EndNoteBibliography"/>
        <w:ind w:left="420" w:hanging="420"/>
        <w:rPr>
          <w:noProof/>
        </w:rPr>
      </w:pPr>
      <w:r w:rsidRPr="00731F81">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31F81">
        <w:rPr>
          <w:b/>
          <w:noProof/>
        </w:rPr>
        <w:t>381</w:t>
      </w:r>
      <w:r w:rsidRPr="00731F81">
        <w:rPr>
          <w:noProof/>
        </w:rPr>
        <w:t>:74-83.</w:t>
      </w:r>
    </w:p>
    <w:p w14:paraId="45C00587" w14:textId="77777777" w:rsidR="00731F81" w:rsidRPr="00731F81" w:rsidRDefault="00731F81" w:rsidP="00731F81">
      <w:pPr>
        <w:pStyle w:val="EndNoteBibliography"/>
        <w:ind w:left="420" w:hanging="420"/>
        <w:rPr>
          <w:noProof/>
        </w:rPr>
      </w:pPr>
      <w:r w:rsidRPr="00731F81">
        <w:rPr>
          <w:noProof/>
        </w:rPr>
        <w:t xml:space="preserve">Collins, B. M., J. D. Miller, A. E. Thode, M. Kelly, J. W. van Wagtendonk, and S. L. Stephens. 2009. Interactions among wildland fires in a long-established Sierra Nevada natural fire area. Ecosystems </w:t>
      </w:r>
      <w:r w:rsidRPr="00731F81">
        <w:rPr>
          <w:b/>
          <w:noProof/>
        </w:rPr>
        <w:t>12</w:t>
      </w:r>
      <w:r w:rsidRPr="00731F81">
        <w:rPr>
          <w:noProof/>
        </w:rPr>
        <w:t>:114-128.</w:t>
      </w:r>
    </w:p>
    <w:p w14:paraId="0B1B8CFB" w14:textId="77777777" w:rsidR="00731F81" w:rsidRPr="00731F81" w:rsidRDefault="00731F81" w:rsidP="00731F81">
      <w:pPr>
        <w:pStyle w:val="EndNoteBibliography"/>
        <w:ind w:left="420" w:hanging="420"/>
        <w:rPr>
          <w:noProof/>
        </w:rPr>
      </w:pPr>
      <w:r w:rsidRPr="00731F81">
        <w:rPr>
          <w:noProof/>
        </w:rPr>
        <w:t xml:space="preserve">Collins, B. M., and S. L. Stephens. 2007. Managing natural wildfires in Sierra Nevada wilderness areas. Frontiers in Ecology and the Environment </w:t>
      </w:r>
      <w:r w:rsidRPr="00731F81">
        <w:rPr>
          <w:b/>
          <w:noProof/>
        </w:rPr>
        <w:t>5</w:t>
      </w:r>
      <w:r w:rsidRPr="00731F81">
        <w:rPr>
          <w:noProof/>
        </w:rPr>
        <w:t>:523-527.</w:t>
      </w:r>
    </w:p>
    <w:p w14:paraId="78B730A4" w14:textId="77777777" w:rsidR="00731F81" w:rsidRPr="00731F81" w:rsidRDefault="00731F81" w:rsidP="00731F81">
      <w:pPr>
        <w:pStyle w:val="EndNoteBibliography"/>
        <w:ind w:left="420" w:hanging="420"/>
        <w:rPr>
          <w:noProof/>
        </w:rPr>
      </w:pPr>
      <w:r w:rsidRPr="00731F81">
        <w:rPr>
          <w:noProof/>
        </w:rPr>
        <w:t xml:space="preserve">Das, A. J., N. L. Stephenson, and K. P. Davis. 2016. Why do trees die? Characterizing the drivers of background tree mortality. Ecology </w:t>
      </w:r>
      <w:r w:rsidRPr="00731F81">
        <w:rPr>
          <w:b/>
          <w:noProof/>
        </w:rPr>
        <w:t>97</w:t>
      </w:r>
      <w:r w:rsidRPr="00731F81">
        <w:rPr>
          <w:noProof/>
        </w:rPr>
        <w:t>:2616-2627.</w:t>
      </w:r>
    </w:p>
    <w:p w14:paraId="49979B88" w14:textId="77777777" w:rsidR="00731F81" w:rsidRPr="00731F81" w:rsidRDefault="00731F81" w:rsidP="00731F81">
      <w:pPr>
        <w:pStyle w:val="EndNoteBibliography"/>
        <w:ind w:left="420" w:hanging="420"/>
        <w:rPr>
          <w:noProof/>
        </w:rPr>
      </w:pPr>
      <w:r w:rsidRPr="00731F81">
        <w:rPr>
          <w:noProof/>
        </w:rPr>
        <w:lastRenderedPageBreak/>
        <w:t>FRAP. 2017. Fire and Resource Assessment Program. Fire perimeters [Database]. Sacramento, CA: California Department of Forestry and Fire Protection. Available from: http://frap.fire.ca.gov/data/frapgisdata-sw-fireperimeters_download; last accessed 13-March_2019.</w:t>
      </w:r>
    </w:p>
    <w:p w14:paraId="24AEC781" w14:textId="77777777" w:rsidR="00731F81" w:rsidRPr="00731F81" w:rsidRDefault="00731F81" w:rsidP="00731F81">
      <w:pPr>
        <w:pStyle w:val="EndNoteBibliography"/>
        <w:ind w:left="420" w:hanging="420"/>
        <w:rPr>
          <w:noProof/>
        </w:rPr>
      </w:pPr>
      <w:r w:rsidRPr="00731F81">
        <w:rPr>
          <w:noProof/>
        </w:rPr>
        <w:t xml:space="preserve">Grant, G. E., C. L. Tague, and C. D. Allen. 2013. Watering the forest for the trees: an emerging priority for managing water in forest landscapes. Frontiers in Ecology and the Environment </w:t>
      </w:r>
      <w:r w:rsidRPr="00731F81">
        <w:rPr>
          <w:b/>
          <w:noProof/>
        </w:rPr>
        <w:t>11</w:t>
      </w:r>
      <w:r w:rsidRPr="00731F81">
        <w:rPr>
          <w:noProof/>
        </w:rPr>
        <w:t>:314-321.</w:t>
      </w:r>
    </w:p>
    <w:p w14:paraId="32472EEF" w14:textId="77777777" w:rsidR="00731F81" w:rsidRPr="00731F81" w:rsidRDefault="00731F81" w:rsidP="00731F81">
      <w:pPr>
        <w:pStyle w:val="EndNoteBibliography"/>
        <w:ind w:left="420" w:hanging="420"/>
        <w:rPr>
          <w:noProof/>
        </w:rPr>
      </w:pPr>
      <w:r w:rsidRPr="00731F81">
        <w:rPr>
          <w:noProof/>
        </w:rPr>
        <w:t xml:space="preserve">Halekoh, U., and S. Højsgaard. 2014. A Kenward-Roger Approximation and Parametric Bootstrap Methods for Tests in Linear Mixed Models - The R Package pbkrtest. Journal of Statistical Software </w:t>
      </w:r>
      <w:r w:rsidRPr="00731F81">
        <w:rPr>
          <w:b/>
          <w:noProof/>
        </w:rPr>
        <w:t>59</w:t>
      </w:r>
      <w:r w:rsidRPr="00731F81">
        <w:rPr>
          <w:noProof/>
        </w:rPr>
        <w:t>:1-30.</w:t>
      </w:r>
    </w:p>
    <w:p w14:paraId="5CFF8E1F" w14:textId="77777777" w:rsidR="00731F81" w:rsidRPr="00731F81" w:rsidRDefault="00731F81" w:rsidP="00731F81">
      <w:pPr>
        <w:pStyle w:val="EndNoteBibliography"/>
        <w:ind w:left="420" w:hanging="420"/>
        <w:rPr>
          <w:noProof/>
        </w:rPr>
      </w:pPr>
      <w:r w:rsidRPr="00731F81">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31F81">
        <w:rPr>
          <w:b/>
          <w:noProof/>
        </w:rPr>
        <w:t>366</w:t>
      </w:r>
      <w:r w:rsidRPr="00731F81">
        <w:rPr>
          <w:noProof/>
        </w:rPr>
        <w:t>:221-250.</w:t>
      </w:r>
    </w:p>
    <w:p w14:paraId="380FEB07" w14:textId="77777777" w:rsidR="00731F81" w:rsidRPr="00731F81" w:rsidRDefault="00731F81" w:rsidP="00731F81">
      <w:pPr>
        <w:pStyle w:val="EndNoteBibliography"/>
        <w:ind w:left="420" w:hanging="420"/>
        <w:rPr>
          <w:noProof/>
        </w:rPr>
      </w:pPr>
      <w:r w:rsidRPr="00731F81">
        <w:rPr>
          <w:noProof/>
        </w:rPr>
        <w:t>Larson, A. J., R. T. Belote, C. A. Cansler, S. A. Parks, and M. Dietz. 2013. Latent Resilience in Ponderosa Pine Forest: Effects of Resumed Frequent Fire. Ecological Applications.</w:t>
      </w:r>
    </w:p>
    <w:p w14:paraId="1795A5EF" w14:textId="77777777" w:rsidR="00731F81" w:rsidRPr="00731F81" w:rsidRDefault="00731F81" w:rsidP="00731F81">
      <w:pPr>
        <w:pStyle w:val="EndNoteBibliography"/>
        <w:ind w:left="420" w:hanging="420"/>
        <w:rPr>
          <w:noProof/>
        </w:rPr>
      </w:pPr>
      <w:r w:rsidRPr="00731F81">
        <w:rPr>
          <w:noProof/>
        </w:rPr>
        <w:t xml:space="preserve">Liaw, A., and M. J. R. n. Wiener. 2002. Classification and regression by randomForest.  </w:t>
      </w:r>
      <w:r w:rsidRPr="00731F81">
        <w:rPr>
          <w:b/>
          <w:noProof/>
        </w:rPr>
        <w:t>2</w:t>
      </w:r>
      <w:r w:rsidRPr="00731F81">
        <w:rPr>
          <w:noProof/>
        </w:rPr>
        <w:t>:18-22.</w:t>
      </w:r>
    </w:p>
    <w:p w14:paraId="5D6F819E" w14:textId="77777777" w:rsidR="00731F81" w:rsidRPr="00731F81" w:rsidRDefault="00731F81" w:rsidP="00731F81">
      <w:pPr>
        <w:pStyle w:val="EndNoteBibliography"/>
        <w:ind w:left="420" w:hanging="420"/>
        <w:rPr>
          <w:noProof/>
        </w:rPr>
      </w:pPr>
      <w:r w:rsidRPr="00731F81">
        <w:rPr>
          <w:noProof/>
        </w:rPr>
        <w:t xml:space="preserve">Little, R. J. A. 1988. Missing-data adjustments in large surveys. Journal of Business &amp; Economic Statistics </w:t>
      </w:r>
      <w:r w:rsidRPr="00731F81">
        <w:rPr>
          <w:b/>
          <w:noProof/>
        </w:rPr>
        <w:t>6</w:t>
      </w:r>
      <w:r w:rsidRPr="00731F81">
        <w:rPr>
          <w:noProof/>
        </w:rPr>
        <w:t>:287-296.</w:t>
      </w:r>
    </w:p>
    <w:p w14:paraId="11287023" w14:textId="77777777" w:rsidR="00731F81" w:rsidRPr="00731F81" w:rsidRDefault="00731F81" w:rsidP="00731F81">
      <w:pPr>
        <w:pStyle w:val="EndNoteBibliography"/>
        <w:ind w:left="420" w:hanging="420"/>
        <w:rPr>
          <w:noProof/>
        </w:rPr>
      </w:pPr>
      <w:r w:rsidRPr="00731F81">
        <w:rPr>
          <w:noProof/>
        </w:rPr>
        <w:t xml:space="preserve">Mallek, C., H. Safford, J. Viers, and J. Miller. 2013. Modern departures in fire severity and area vary by forest type, Sierra Nevada and southern Cascades, California, USA. Ecosphere </w:t>
      </w:r>
      <w:r w:rsidRPr="00731F81">
        <w:rPr>
          <w:b/>
          <w:noProof/>
        </w:rPr>
        <w:t>4</w:t>
      </w:r>
      <w:r w:rsidRPr="00731F81">
        <w:rPr>
          <w:noProof/>
        </w:rPr>
        <w:t>:art153.</w:t>
      </w:r>
    </w:p>
    <w:p w14:paraId="68C6ED19" w14:textId="77777777" w:rsidR="00731F81" w:rsidRPr="00731F81" w:rsidRDefault="00731F81" w:rsidP="00731F81">
      <w:pPr>
        <w:pStyle w:val="EndNoteBibliography"/>
        <w:ind w:left="420" w:hanging="420"/>
        <w:rPr>
          <w:noProof/>
        </w:rPr>
      </w:pPr>
      <w:r w:rsidRPr="00731F81">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62890DC4" w14:textId="77777777" w:rsidR="00731F81" w:rsidRPr="00731F81" w:rsidRDefault="00731F81" w:rsidP="00731F81">
      <w:pPr>
        <w:pStyle w:val="EndNoteBibliography"/>
        <w:ind w:left="420" w:hanging="420"/>
        <w:rPr>
          <w:noProof/>
        </w:rPr>
      </w:pPr>
      <w:r w:rsidRPr="00731F81">
        <w:rPr>
          <w:noProof/>
        </w:rPr>
        <w:t>McKelvey, K. S., C. N. Skinner, C. Chang, D. C. Erman, S. J. Hussari, D. J. Parsons, J. W. van Wagtendonk, and C. P. Weatherspoon. 1996. An overview of fire in the Sierra Nevada., University of California, Centers for Water and Wildland Resources, Davis, CA.</w:t>
      </w:r>
    </w:p>
    <w:p w14:paraId="47C67671" w14:textId="77777777" w:rsidR="00731F81" w:rsidRPr="00731F81" w:rsidRDefault="00731F81" w:rsidP="00731F81">
      <w:pPr>
        <w:pStyle w:val="EndNoteBibliography"/>
        <w:ind w:left="420" w:hanging="420"/>
        <w:rPr>
          <w:noProof/>
        </w:rPr>
      </w:pPr>
      <w:r w:rsidRPr="00731F81">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31F81">
        <w:rPr>
          <w:b/>
          <w:noProof/>
        </w:rPr>
        <w:t>113</w:t>
      </w:r>
      <w:r w:rsidRPr="00731F81">
        <w:rPr>
          <w:noProof/>
        </w:rPr>
        <w:t>:645-656.</w:t>
      </w:r>
    </w:p>
    <w:p w14:paraId="18C4E3A2" w14:textId="77777777" w:rsidR="00731F81" w:rsidRPr="00731F81" w:rsidRDefault="00731F81" w:rsidP="00731F81">
      <w:pPr>
        <w:pStyle w:val="EndNoteBibliography"/>
        <w:ind w:left="420" w:hanging="420"/>
        <w:rPr>
          <w:noProof/>
        </w:rPr>
      </w:pPr>
      <w:r w:rsidRPr="00731F81">
        <w:rPr>
          <w:noProof/>
        </w:rPr>
        <w:t>Moore, J., Z. Heath, and B. J. F. S. T. r. U. S. D. o. A. Bulaon. 2015. Aerial detection survey-April 15th-17th, 2015.</w:t>
      </w:r>
    </w:p>
    <w:p w14:paraId="1FBD5618" w14:textId="77777777" w:rsidR="00731F81" w:rsidRPr="00731F81" w:rsidRDefault="00731F81" w:rsidP="00731F81">
      <w:pPr>
        <w:pStyle w:val="EndNoteBibliography"/>
        <w:ind w:left="420" w:hanging="420"/>
        <w:rPr>
          <w:noProof/>
        </w:rPr>
      </w:pPr>
      <w:r w:rsidRPr="00731F81">
        <w:rPr>
          <w:noProof/>
        </w:rPr>
        <w:t xml:space="preserve">North, M., B. M. Collins, and S. Stephens. 2012. Using fire to increase the scale, benefits, and future maintenance of fuels treatments. Journal of Forestry </w:t>
      </w:r>
      <w:r w:rsidRPr="00731F81">
        <w:rPr>
          <w:b/>
          <w:noProof/>
        </w:rPr>
        <w:t>110</w:t>
      </w:r>
      <w:r w:rsidRPr="00731F81">
        <w:rPr>
          <w:noProof/>
        </w:rPr>
        <w:t>:392-401.</w:t>
      </w:r>
    </w:p>
    <w:p w14:paraId="1F50BCB2" w14:textId="77777777" w:rsidR="00731F81" w:rsidRPr="00731F81" w:rsidRDefault="00731F81" w:rsidP="00731F81">
      <w:pPr>
        <w:pStyle w:val="EndNoteBibliography"/>
        <w:ind w:left="420" w:hanging="420"/>
        <w:rPr>
          <w:noProof/>
        </w:rPr>
      </w:pPr>
      <w:r w:rsidRPr="00731F81">
        <w:rPr>
          <w:noProof/>
        </w:rPr>
        <w:t xml:space="preserve">North, M. P., S. L. Stephens, B. M. Collins, J. K. Agee, G. Aplet, J. F. Franklin, and P. Z. Fulé. 2015. Reform forest fire management. Science </w:t>
      </w:r>
      <w:r w:rsidRPr="00731F81">
        <w:rPr>
          <w:b/>
          <w:noProof/>
        </w:rPr>
        <w:t>349</w:t>
      </w:r>
      <w:r w:rsidRPr="00731F81">
        <w:rPr>
          <w:noProof/>
        </w:rPr>
        <w:t>:1280-1281.</w:t>
      </w:r>
    </w:p>
    <w:p w14:paraId="2C25AAFC" w14:textId="77777777" w:rsidR="00731F81" w:rsidRPr="00731F81" w:rsidRDefault="00731F81" w:rsidP="00731F81">
      <w:pPr>
        <w:pStyle w:val="EndNoteBibliography"/>
        <w:ind w:left="420" w:hanging="420"/>
        <w:rPr>
          <w:noProof/>
        </w:rPr>
      </w:pPr>
      <w:r w:rsidRPr="00731F81">
        <w:rPr>
          <w:noProof/>
        </w:rPr>
        <w:t xml:space="preserve">Parks, S. A., L. M. Holsinger, C. Miller, and C. R. Nelson. 2015. Wildland fire as a self-regulating mechanism: the role of previous burns and weather in limiting fire progression. Ecological Applications </w:t>
      </w:r>
      <w:r w:rsidRPr="00731F81">
        <w:rPr>
          <w:b/>
          <w:noProof/>
        </w:rPr>
        <w:t>25</w:t>
      </w:r>
      <w:r w:rsidRPr="00731F81">
        <w:rPr>
          <w:noProof/>
        </w:rPr>
        <w:t>:1478-1492.</w:t>
      </w:r>
    </w:p>
    <w:p w14:paraId="739AB3A6" w14:textId="77777777" w:rsidR="00731F81" w:rsidRPr="00731F81" w:rsidRDefault="00731F81" w:rsidP="00731F81">
      <w:pPr>
        <w:pStyle w:val="EndNoteBibliography"/>
        <w:ind w:left="420" w:hanging="420"/>
        <w:rPr>
          <w:noProof/>
        </w:rPr>
      </w:pPr>
      <w:r w:rsidRPr="00731F81">
        <w:rPr>
          <w:noProof/>
        </w:rPr>
        <w:t>Ponisio, L. C., K. Wilkin, L. K. M'Gonigle, K. Kulhanek, L. Cook, R. Thorp, T. Griswold, and C. Kremen. 2016. Pyrodiversity begets plant–pollinator community diversity. Global Change Biology:n/a-n/a.</w:t>
      </w:r>
    </w:p>
    <w:p w14:paraId="31AFE601" w14:textId="77777777" w:rsidR="00731F81" w:rsidRPr="00731F81" w:rsidRDefault="00731F81" w:rsidP="00731F81">
      <w:pPr>
        <w:pStyle w:val="EndNoteBibliography"/>
        <w:ind w:left="420" w:hanging="420"/>
        <w:rPr>
          <w:noProof/>
        </w:rPr>
      </w:pPr>
      <w:r w:rsidRPr="00731F81">
        <w:rPr>
          <w:noProof/>
        </w:rPr>
        <w:lastRenderedPageBreak/>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33C1AA7" w14:textId="77777777" w:rsidR="00731F81" w:rsidRPr="00731F81" w:rsidRDefault="00731F81" w:rsidP="00731F81">
      <w:pPr>
        <w:pStyle w:val="EndNoteBibliography"/>
        <w:ind w:left="420" w:hanging="420"/>
        <w:rPr>
          <w:noProof/>
        </w:rPr>
      </w:pPr>
      <w:r w:rsidRPr="00731F81">
        <w:rPr>
          <w:noProof/>
        </w:rPr>
        <w:t xml:space="preserve">Steel, Z. L., H. D. Safford, and J. H. Viers. 2015. The fire frequency-severity relationship and the legacy of fire suppression in California forests. Ecosphere </w:t>
      </w:r>
      <w:r w:rsidRPr="00731F81">
        <w:rPr>
          <w:b/>
          <w:noProof/>
        </w:rPr>
        <w:t>6</w:t>
      </w:r>
      <w:r w:rsidRPr="00731F81">
        <w:rPr>
          <w:noProof/>
        </w:rPr>
        <w:t>:art8.</w:t>
      </w:r>
    </w:p>
    <w:p w14:paraId="6B8186C3" w14:textId="77777777" w:rsidR="00731F81" w:rsidRPr="00731F81" w:rsidRDefault="00731F81" w:rsidP="00731F81">
      <w:pPr>
        <w:pStyle w:val="EndNoteBibliography"/>
        <w:ind w:left="420" w:hanging="420"/>
        <w:rPr>
          <w:noProof/>
        </w:rPr>
      </w:pPr>
      <w:r w:rsidRPr="00731F81">
        <w:rPr>
          <w:noProof/>
        </w:rPr>
        <w:t xml:space="preserve">Stephens, S. L., J. K. Agee, P. Z. Fulé, M. P. North, W. H. Romme, T. W. Swetnam, and M. G. Turner. 2013. Managing forests and fire in changing climates. Science </w:t>
      </w:r>
      <w:r w:rsidRPr="00731F81">
        <w:rPr>
          <w:b/>
          <w:noProof/>
        </w:rPr>
        <w:t>342</w:t>
      </w:r>
      <w:r w:rsidRPr="00731F81">
        <w:rPr>
          <w:noProof/>
        </w:rPr>
        <w:t>:41-42.</w:t>
      </w:r>
    </w:p>
    <w:p w14:paraId="3DC57D83" w14:textId="77777777" w:rsidR="00731F81" w:rsidRPr="00731F81" w:rsidRDefault="00731F81" w:rsidP="00731F81">
      <w:pPr>
        <w:pStyle w:val="EndNoteBibliography"/>
        <w:ind w:left="420" w:hanging="420"/>
        <w:rPr>
          <w:noProof/>
        </w:rPr>
      </w:pPr>
      <w:r w:rsidRPr="00731F81">
        <w:rPr>
          <w:noProof/>
        </w:rPr>
        <w:t xml:space="preserve">Stephens, S. L., B. M. Collins, E. Biber, and P. Z. Fulé. 2016. U.S. federal fire and forest policy: emphasizing resilience in dry forests. Ecosphere </w:t>
      </w:r>
      <w:r w:rsidRPr="00731F81">
        <w:rPr>
          <w:b/>
          <w:noProof/>
        </w:rPr>
        <w:t>7</w:t>
      </w:r>
      <w:r w:rsidRPr="00731F81">
        <w:rPr>
          <w:noProof/>
        </w:rPr>
        <w:t>:e01584-n/a.</w:t>
      </w:r>
    </w:p>
    <w:p w14:paraId="552008B0" w14:textId="77777777" w:rsidR="00731F81" w:rsidRPr="00731F81" w:rsidRDefault="00731F81" w:rsidP="00731F81">
      <w:pPr>
        <w:pStyle w:val="EndNoteBibliography"/>
        <w:ind w:left="420" w:hanging="420"/>
        <w:rPr>
          <w:noProof/>
        </w:rPr>
      </w:pPr>
      <w:r w:rsidRPr="00731F81">
        <w:rPr>
          <w:noProof/>
        </w:rPr>
        <w:t xml:space="preserve">Stephenson, N. L. 1998. Actual evapotranspiration and deficit: biologically meaningful correlates of vegetation distribution across spatial scales. Journal of Biogeography </w:t>
      </w:r>
      <w:r w:rsidRPr="00731F81">
        <w:rPr>
          <w:b/>
          <w:noProof/>
        </w:rPr>
        <w:t>25</w:t>
      </w:r>
      <w:r w:rsidRPr="00731F81">
        <w:rPr>
          <w:noProof/>
        </w:rPr>
        <w:t>:855-870.</w:t>
      </w:r>
    </w:p>
    <w:p w14:paraId="2824FD11" w14:textId="77777777" w:rsidR="00731F81" w:rsidRPr="00731F81" w:rsidRDefault="00731F81" w:rsidP="00731F81">
      <w:pPr>
        <w:pStyle w:val="EndNoteBibliography"/>
        <w:ind w:left="420" w:hanging="420"/>
        <w:rPr>
          <w:noProof/>
        </w:rPr>
      </w:pPr>
      <w:r w:rsidRPr="00731F81">
        <w:rPr>
          <w:noProof/>
        </w:rPr>
        <w:t xml:space="preserve">Stevens, J. T., B. M. Collins, J. D. Miller, M. P. North, and S. L. Stephens. 2017. Changing spatial patterns of stand-replacing fire in California conifer forests. Forest Ecology and Management </w:t>
      </w:r>
      <w:r w:rsidRPr="00731F81">
        <w:rPr>
          <w:b/>
          <w:noProof/>
        </w:rPr>
        <w:t>406</w:t>
      </w:r>
      <w:r w:rsidRPr="00731F81">
        <w:rPr>
          <w:noProof/>
        </w:rPr>
        <w:t>:28-36.</w:t>
      </w:r>
    </w:p>
    <w:p w14:paraId="51DEDDA7" w14:textId="77777777" w:rsidR="00731F81" w:rsidRPr="00731F81" w:rsidRDefault="00731F81" w:rsidP="00731F81">
      <w:pPr>
        <w:pStyle w:val="EndNoteBibliography"/>
        <w:ind w:left="420" w:hanging="420"/>
        <w:rPr>
          <w:noProof/>
        </w:rPr>
      </w:pPr>
      <w:r w:rsidRPr="00731F81">
        <w:rPr>
          <w:noProof/>
        </w:rPr>
        <w:t xml:space="preserve">van Mantgem, P. J., and N. L. Stephenson. 2007. Apparent climatically induced increase of tree mortality rates in a temperate forest. Ecology Letters </w:t>
      </w:r>
      <w:r w:rsidRPr="00731F81">
        <w:rPr>
          <w:b/>
          <w:noProof/>
        </w:rPr>
        <w:t>10</w:t>
      </w:r>
      <w:r w:rsidRPr="00731F81">
        <w:rPr>
          <w:noProof/>
        </w:rPr>
        <w:t>:909-916.</w:t>
      </w:r>
    </w:p>
    <w:p w14:paraId="26DE661A" w14:textId="77777777" w:rsidR="00731F81" w:rsidRPr="00731F81" w:rsidRDefault="00731F81" w:rsidP="00731F81">
      <w:pPr>
        <w:pStyle w:val="EndNoteBibliography"/>
        <w:ind w:left="420" w:hanging="420"/>
        <w:rPr>
          <w:noProof/>
        </w:rPr>
      </w:pPr>
      <w:r w:rsidRPr="00731F81">
        <w:rPr>
          <w:noProof/>
        </w:rPr>
        <w:t xml:space="preserve">van Mantgem, P. J., N. L. Stephenson, J. C. Byrne, L. D. Daniels, J. F. Franklin, P. Z. Fulé, M. E. Harmon, A. J. Larson, J. M. Smith, A. H. Taylor, and T. T. Veblen. 2009. Widespread increase of tree mortality rates in the western United States. Science </w:t>
      </w:r>
      <w:r w:rsidRPr="00731F81">
        <w:rPr>
          <w:b/>
          <w:noProof/>
        </w:rPr>
        <w:t>323</w:t>
      </w:r>
      <w:r w:rsidRPr="00731F81">
        <w:rPr>
          <w:noProof/>
        </w:rPr>
        <w:t>:521-524.</w:t>
      </w:r>
    </w:p>
    <w:p w14:paraId="389387CF" w14:textId="77777777" w:rsidR="00731F81" w:rsidRPr="00731F81" w:rsidRDefault="00731F81" w:rsidP="00731F81">
      <w:pPr>
        <w:pStyle w:val="EndNoteBibliography"/>
        <w:ind w:left="420" w:hanging="420"/>
        <w:rPr>
          <w:noProof/>
        </w:rPr>
      </w:pPr>
      <w:r w:rsidRPr="00731F81">
        <w:rPr>
          <w:noProof/>
        </w:rPr>
        <w:t xml:space="preserve">van Wagtendonk, J. W. 2007. The history and evolution of wildland fire use. Fire Ecology </w:t>
      </w:r>
      <w:r w:rsidRPr="00731F81">
        <w:rPr>
          <w:b/>
          <w:noProof/>
        </w:rPr>
        <w:t>3</w:t>
      </w:r>
      <w:r w:rsidRPr="00731F81">
        <w:rPr>
          <w:noProof/>
        </w:rPr>
        <w:t>:3-17.</w:t>
      </w:r>
    </w:p>
    <w:p w14:paraId="0FA107FF" w14:textId="77777777" w:rsidR="00731F81" w:rsidRPr="00731F81" w:rsidRDefault="00731F81" w:rsidP="00731F81">
      <w:pPr>
        <w:pStyle w:val="EndNoteBibliography"/>
        <w:ind w:left="420" w:hanging="420"/>
        <w:rPr>
          <w:noProof/>
        </w:rPr>
      </w:pPr>
      <w:r w:rsidRPr="00731F81">
        <w:rPr>
          <w:noProof/>
        </w:rPr>
        <w:lastRenderedPageBreak/>
        <w:t xml:space="preserve">Westerling, A. L., and T. W. J. E. Swetnam, Transactions American Geophysical Union. 2003. Interannual to decadal drought and wildfire in the western United States. EOS, Transactions American Geophysical Union </w:t>
      </w:r>
      <w:r w:rsidRPr="00731F81">
        <w:rPr>
          <w:b/>
          <w:noProof/>
        </w:rPr>
        <w:t>84</w:t>
      </w:r>
      <w:r w:rsidRPr="00731F81">
        <w:rPr>
          <w:noProof/>
        </w:rPr>
        <w:t>:545-555.</w:t>
      </w:r>
    </w:p>
    <w:p w14:paraId="285E1297" w14:textId="0CE03013"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Gabrielle" w:date="2019-03-28T16:55:00Z" w:initials="G">
    <w:p w14:paraId="09417A21" w14:textId="1DB9E951" w:rsidR="004926BC" w:rsidRDefault="004926BC">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2" w:author="Brandon Collins" w:date="2019-05-03T13:34:00Z" w:initials="BC">
    <w:p w14:paraId="6D1BEA04" w14:textId="1E112290" w:rsidR="004926BC" w:rsidRDefault="004926BC">
      <w:pPr>
        <w:pStyle w:val="CommentText"/>
      </w:pPr>
      <w:r>
        <w:rPr>
          <w:rStyle w:val="CommentReference"/>
        </w:rPr>
        <w:annotationRef/>
      </w:r>
      <w:r>
        <w:t>We haven’t done an explicit comparison. If we wanted to do that a GIS based comparison using the vegetation maps might be more appropriate than a plot-level comparison because our plots are really focused on the core areas with greater fire activity.</w:t>
      </w:r>
    </w:p>
  </w:comment>
  <w:comment w:id="3" w:author="Jens Stevens" w:date="2019-05-17T10:32:00Z" w:initials="JS">
    <w:p w14:paraId="7F9EEB19" w14:textId="6C5F5B88" w:rsidR="004926BC" w:rsidRDefault="004926BC">
      <w:pPr>
        <w:pStyle w:val="CommentText"/>
      </w:pPr>
      <w:r>
        <w:rPr>
          <w:rStyle w:val="CommentReference"/>
        </w:rPr>
        <w:annotationRef/>
      </w:r>
      <w:r>
        <w:t>I think that just citing Collins et al. 2016 is enough for now.</w:t>
      </w:r>
    </w:p>
  </w:comment>
  <w:comment w:id="4" w:author="Jens Stevens" w:date="2019-05-17T11:47:00Z" w:initials="JS">
    <w:p w14:paraId="747CCFFA" w14:textId="61564AB6" w:rsidR="00307415" w:rsidRDefault="00307415">
      <w:pPr>
        <w:pStyle w:val="CommentText"/>
      </w:pPr>
      <w:r>
        <w:rPr>
          <w:rStyle w:val="CommentReference"/>
        </w:rPr>
        <w:annotationRef/>
      </w:r>
      <w:r>
        <w:t>This is where we justify using the training model, re: Sally’s comment to Gabrielle</w:t>
      </w:r>
    </w:p>
  </w:comment>
  <w:comment w:id="5" w:author="Jens Stevens" w:date="2019-03-14T15:45:00Z" w:initials="JS">
    <w:p w14:paraId="7ABB1425" w14:textId="31DAB16E" w:rsidR="004926BC" w:rsidRDefault="004926B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6" w:author="Jens Stevens" w:date="2019-04-29T15:26:00Z" w:initials="JS">
    <w:p w14:paraId="7C6C80A3" w14:textId="5940F350" w:rsidR="004926BC" w:rsidRDefault="004926BC">
      <w:pPr>
        <w:pStyle w:val="CommentText"/>
      </w:pPr>
      <w:r>
        <w:rPr>
          <w:rStyle w:val="CommentReference"/>
        </w:rPr>
        <w:annotationRef/>
      </w:r>
      <w:r>
        <w:t>Gabrielle can you confirm these subfigure references are correct? I added them.</w:t>
      </w:r>
    </w:p>
  </w:comment>
  <w:comment w:id="17" w:author="Sally Thompson" w:date="2019-05-01T12:26:00Z" w:initials="ST">
    <w:p w14:paraId="3F971630" w14:textId="39FE073C" w:rsidR="004926BC" w:rsidRDefault="004926BC">
      <w:pPr>
        <w:pStyle w:val="CommentText"/>
      </w:pPr>
      <w:r>
        <w:rPr>
          <w:rStyle w:val="CommentReference"/>
        </w:rPr>
        <w:annotationRef/>
      </w:r>
      <w:r>
        <w:t xml:space="preserve">Suggest adding quantitative numbers (decreased from X ha to Y ha, </w:t>
      </w:r>
      <w:proofErr w:type="spellStart"/>
      <w:r>
        <w:t>etc</w:t>
      </w:r>
      <w:proofErr w:type="spellEnd"/>
      <w:r>
        <w:t>)</w:t>
      </w:r>
    </w:p>
  </w:comment>
  <w:comment w:id="18" w:author="Jens Stevens" w:date="2019-05-17T10:33:00Z" w:initials="JS">
    <w:p w14:paraId="577FF267" w14:textId="31B34AFC" w:rsidR="004926BC" w:rsidRDefault="004926BC">
      <w:pPr>
        <w:pStyle w:val="CommentText"/>
      </w:pPr>
      <w:r>
        <w:rPr>
          <w:rStyle w:val="CommentReference"/>
        </w:rPr>
        <w:annotationRef/>
      </w:r>
      <w:r>
        <w:t>Flagging for Gabrielle</w:t>
      </w:r>
    </w:p>
  </w:comment>
  <w:comment w:id="20" w:author="Sally Thompson" w:date="2019-03-13T09:18:00Z" w:initials="ST">
    <w:p w14:paraId="5C72C250" w14:textId="60753D2D" w:rsidR="004926BC" w:rsidRDefault="004926BC">
      <w:pPr>
        <w:pStyle w:val="CommentText"/>
      </w:pPr>
      <w:r>
        <w:rPr>
          <w:rStyle w:val="CommentReference"/>
        </w:rPr>
        <w:annotationRef/>
      </w:r>
      <w:r>
        <w:t xml:space="preserve">Is it possible to link the forest types discussed below to the claims we make about SCB being a “less productive” basin?  </w:t>
      </w:r>
    </w:p>
  </w:comment>
  <w:comment w:id="21" w:author="Jens Stevens" w:date="2019-05-17T10:34:00Z" w:initials="JS">
    <w:p w14:paraId="50127A91" w14:textId="650CCCED" w:rsidR="004926BC" w:rsidRDefault="004926BC">
      <w:pPr>
        <w:pStyle w:val="CommentText"/>
      </w:pPr>
      <w:r>
        <w:rPr>
          <w:rStyle w:val="CommentReference"/>
        </w:rPr>
        <w:annotationRef/>
      </w:r>
      <w:r>
        <w:t>Short answer is no; the forest types here are basically analogous to ICB in terms of species composition; the differences are likely in terms of forest structure and fuels, though Brandon’s previous papers (e.g. 2016 fuels paper) don’t make this comparison explicitly.</w:t>
      </w:r>
    </w:p>
  </w:comment>
  <w:comment w:id="24" w:author="Ekaterina Rakhmatulina" w:date="2019-03-13T09:18:00Z" w:initials="ER">
    <w:p w14:paraId="2F2A4772" w14:textId="77777777" w:rsidR="004926BC" w:rsidRDefault="004926BC" w:rsidP="000E206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25" w:author="Gabrielle Boisrame" w:date="2019-03-13T09:18:00Z" w:initials="GB">
    <w:p w14:paraId="0403AB45" w14:textId="77777777" w:rsidR="004926BC" w:rsidRDefault="004926BC" w:rsidP="000E206E">
      <w:pPr>
        <w:pStyle w:val="CommentText"/>
      </w:pPr>
      <w:r>
        <w:rPr>
          <w:rStyle w:val="CommentReference"/>
        </w:rPr>
        <w:annotationRef/>
      </w:r>
      <w:r>
        <w:t>That is odd. We can look into it more closely later if it becomes important to our conclusions.</w:t>
      </w:r>
    </w:p>
  </w:comment>
  <w:comment w:id="26" w:author="Jens Stevens" w:date="2019-03-15T10:39:00Z" w:initials="JS">
    <w:p w14:paraId="1BCE3B27" w14:textId="77777777" w:rsidR="004926BC" w:rsidRDefault="004926BC" w:rsidP="000E206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27" w:author="Jens Stevens" w:date="2019-03-13T09:18:00Z" w:initials="JS">
    <w:p w14:paraId="2B472DA5" w14:textId="77777777" w:rsidR="004926BC" w:rsidRDefault="004926BC" w:rsidP="000E206E">
      <w:pPr>
        <w:pStyle w:val="CommentText"/>
      </w:pPr>
      <w:r>
        <w:rPr>
          <w:rStyle w:val="CommentReference"/>
        </w:rPr>
        <w:annotationRef/>
      </w:r>
      <w:r>
        <w:t>Gabrielle</w:t>
      </w:r>
    </w:p>
  </w:comment>
  <w:comment w:id="30" w:author="Jens Stevens" w:date="2019-03-15T10:31:00Z" w:initials="JS">
    <w:p w14:paraId="5B1D0902" w14:textId="54819CA5" w:rsidR="004926BC" w:rsidRDefault="004926BC">
      <w:pPr>
        <w:pStyle w:val="CommentText"/>
      </w:pPr>
      <w:r>
        <w:rPr>
          <w:rStyle w:val="CommentReference"/>
        </w:rPr>
        <w:annotationRef/>
      </w:r>
      <w:r>
        <w:t>Katya, can you add subfigure letters a, b, c to plot?</w:t>
      </w:r>
    </w:p>
  </w:comment>
  <w:comment w:id="31" w:author="Jens Stevens" w:date="2019-05-16T12:00:00Z" w:initials="JS">
    <w:p w14:paraId="524EEAF9" w14:textId="77777777" w:rsidR="004926BC" w:rsidRDefault="004926BC" w:rsidP="00D73A63">
      <w:pPr>
        <w:pStyle w:val="CommentText"/>
      </w:pPr>
      <w:r>
        <w:rPr>
          <w:rStyle w:val="CommentReference"/>
        </w:rPr>
        <w:annotationRef/>
      </w:r>
      <w:r>
        <w:t xml:space="preserve">From Scott: Is there any way to add on small picture from each site to this figure? Maybe impossible but I think most readers will have no idea what these sites look like. </w:t>
      </w:r>
    </w:p>
    <w:p w14:paraId="22DA3C3F" w14:textId="77777777" w:rsidR="004926BC" w:rsidRDefault="004926BC">
      <w:pPr>
        <w:pStyle w:val="CommentText"/>
      </w:pPr>
    </w:p>
    <w:p w14:paraId="0160A8F2" w14:textId="68D7335C" w:rsidR="004926BC" w:rsidRDefault="004926BC">
      <w:pPr>
        <w:pStyle w:val="CommentText"/>
      </w:pPr>
      <w:r>
        <w:t>Jens: I think we should keep the photos in the appendix and maybe reference them here. Also open to small inset figure idea if Katya wants to tackle it.</w:t>
      </w:r>
    </w:p>
  </w:comment>
  <w:comment w:id="32" w:author="Jens Stevens" w:date="2019-04-29T15:29:00Z" w:initials="JS">
    <w:p w14:paraId="287FF8AE" w14:textId="6621AB7E" w:rsidR="004926BC" w:rsidRDefault="004926BC">
      <w:pPr>
        <w:pStyle w:val="CommentText"/>
      </w:pPr>
      <w:r>
        <w:rPr>
          <w:rStyle w:val="CommentReference"/>
        </w:rPr>
        <w:annotationRef/>
      </w:r>
      <w:r>
        <w:t>I don’t see this in any appendix? Gabrielle?</w:t>
      </w:r>
    </w:p>
  </w:comment>
  <w:comment w:id="35" w:author="Sally Thompson" w:date="2019-05-01T12:33:00Z" w:initials="ST">
    <w:p w14:paraId="7DAE4CD2" w14:textId="57D5A916" w:rsidR="004926BC" w:rsidRDefault="004926BC">
      <w:pPr>
        <w:pStyle w:val="CommentText"/>
      </w:pPr>
      <w:r>
        <w:rPr>
          <w:rStyle w:val="CommentReference"/>
        </w:rPr>
        <w:annotationRef/>
      </w:r>
      <w:r>
        <w:t>Not loving the percentage points stuff – can we call it VWC?</w:t>
      </w:r>
    </w:p>
  </w:comment>
  <w:comment w:id="39" w:author="Gabrielle Boisrame" w:date="2019-03-26T11:55:00Z" w:initials="GB">
    <w:p w14:paraId="0F5C2B2F" w14:textId="6FFB1C82" w:rsidR="004926BC" w:rsidRDefault="004926BC">
      <w:pPr>
        <w:pStyle w:val="CommentText"/>
      </w:pPr>
      <w:r>
        <w:rPr>
          <w:rStyle w:val="CommentReference"/>
        </w:rPr>
        <w:annotationRef/>
      </w:r>
      <w:r>
        <w:t>Is it helpful to have this histogram of differences too? I can add a/b labels if we want to keep this.</w:t>
      </w:r>
    </w:p>
  </w:comment>
  <w:comment w:id="40" w:author="Jens Stevens" w:date="2019-05-17T10:37:00Z" w:initials="JS">
    <w:p w14:paraId="36F5ACC9" w14:textId="7365F33A" w:rsidR="004926BC" w:rsidRDefault="004926BC">
      <w:pPr>
        <w:pStyle w:val="CommentText"/>
      </w:pPr>
      <w:r>
        <w:rPr>
          <w:rStyle w:val="CommentReference"/>
        </w:rPr>
        <w:annotationRef/>
      </w:r>
      <w:r>
        <w:t>I like this figure in general! I wonder if we could put the histogram as an inset? And maybe narrow it to just the range of data (rather than a symmetrical range).</w:t>
      </w:r>
    </w:p>
  </w:comment>
  <w:comment w:id="41" w:author="Jens Stevens" w:date="2019-04-29T16:09:00Z" w:initials="JS">
    <w:p w14:paraId="44B33403" w14:textId="04949B52" w:rsidR="004926BC" w:rsidRDefault="004926BC">
      <w:pPr>
        <w:pStyle w:val="CommentText"/>
      </w:pPr>
      <w:r>
        <w:rPr>
          <w:rStyle w:val="CommentReference"/>
        </w:rPr>
        <w:annotationRef/>
      </w:r>
      <w:r>
        <w:t>Gabrielle can we note how this compares to ICB?</w:t>
      </w:r>
    </w:p>
  </w:comment>
  <w:comment w:id="43" w:author="Sally Thompson" w:date="2019-05-01T12:46:00Z" w:initials="ST">
    <w:p w14:paraId="76E450EF" w14:textId="1A0392E6" w:rsidR="004926BC" w:rsidRDefault="004926BC">
      <w:pPr>
        <w:pStyle w:val="CommentText"/>
      </w:pPr>
      <w:r>
        <w:rPr>
          <w:rStyle w:val="CommentReference"/>
        </w:rPr>
        <w:annotationRef/>
      </w:r>
      <w:r>
        <w:t>And perhaps we shouldn’t read too much into it?  I think what might eb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417A21" w15:done="0"/>
  <w15:commentEx w15:paraId="6D1BEA04" w15:paraIdParent="09417A21" w15:done="0"/>
  <w15:commentEx w15:paraId="7F9EEB19" w15:paraIdParent="09417A21" w15:done="0"/>
  <w15:commentEx w15:paraId="747CCFFA" w15:done="0"/>
  <w15:commentEx w15:paraId="7ABB1425" w15:done="0"/>
  <w15:commentEx w15:paraId="7C6C80A3" w15:done="0"/>
  <w15:commentEx w15:paraId="3F971630" w15:done="0"/>
  <w15:commentEx w15:paraId="577FF267" w15:paraIdParent="3F971630" w15:done="0"/>
  <w15:commentEx w15:paraId="5C72C250" w15:done="0"/>
  <w15:commentEx w15:paraId="50127A91" w15:paraIdParent="5C72C250" w15:done="0"/>
  <w15:commentEx w15:paraId="2F2A4772" w15:done="0"/>
  <w15:commentEx w15:paraId="0403AB45" w15:paraIdParent="2F2A4772" w15:done="0"/>
  <w15:commentEx w15:paraId="1BCE3B27" w15:paraIdParent="2F2A4772" w15:done="0"/>
  <w15:commentEx w15:paraId="2B472DA5" w15:done="0"/>
  <w15:commentEx w15:paraId="5B1D0902" w15:done="0"/>
  <w15:commentEx w15:paraId="0160A8F2" w15:done="0"/>
  <w15:commentEx w15:paraId="287FF8AE" w15:done="0"/>
  <w15:commentEx w15:paraId="7DAE4CD2" w15:done="0"/>
  <w15:commentEx w15:paraId="0F5C2B2F" w15:done="0"/>
  <w15:commentEx w15:paraId="36F5ACC9" w15:paraIdParent="0F5C2B2F" w15:done="0"/>
  <w15:commentEx w15:paraId="44B33403" w15:done="0"/>
  <w15:commentEx w15:paraId="76E450E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417A21" w16cid:durableId="20684694"/>
  <w16cid:commentId w16cid:paraId="6D1BEA04" w16cid:durableId="2076C1FB"/>
  <w16cid:commentId w16cid:paraId="7F9EEB19" w16cid:durableId="20890C36"/>
  <w16cid:commentId w16cid:paraId="747CCFFA" w16cid:durableId="20891DC6"/>
  <w16cid:commentId w16cid:paraId="7ABB1425" w16cid:durableId="2034F57C"/>
  <w16cid:commentId w16cid:paraId="7C6C80A3" w16cid:durableId="20719621"/>
  <w16cid:commentId w16cid:paraId="3F971630" w16cid:durableId="207432E8"/>
  <w16cid:commentId w16cid:paraId="577FF267" w16cid:durableId="20890C82"/>
  <w16cid:commentId w16cid:paraId="5C72C250" w16cid:durableId="20337D7B"/>
  <w16cid:commentId w16cid:paraId="50127A91" w16cid:durableId="20890CA8"/>
  <w16cid:commentId w16cid:paraId="2F2A4772" w16cid:durableId="1FD76325"/>
  <w16cid:commentId w16cid:paraId="0403AB45" w16cid:durableId="1FE0830E"/>
  <w16cid:commentId w16cid:paraId="1BCE3B27" w16cid:durableId="2035FF78"/>
  <w16cid:commentId w16cid:paraId="2B472DA5" w16cid:durableId="202FC702"/>
  <w16cid:commentId w16cid:paraId="5B1D0902" w16cid:durableId="2035FD94"/>
  <w16cid:commentId w16cid:paraId="0160A8F2" w16cid:durableId="2087CF7A"/>
  <w16cid:commentId w16cid:paraId="287FF8AE" w16cid:durableId="207196BC"/>
  <w16cid:commentId w16cid:paraId="7DAE4CD2" w16cid:durableId="207432F0"/>
  <w16cid:commentId w16cid:paraId="0F5C2B2F" w16cid:durableId="206846AB"/>
  <w16cid:commentId w16cid:paraId="36F5ACC9" w16cid:durableId="20890D84"/>
  <w16cid:commentId w16cid:paraId="44B33403" w16cid:durableId="2071A050"/>
  <w16cid:commentId w16cid:paraId="76E450EF" w16cid:durableId="207432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C78C74" w14:textId="77777777" w:rsidR="006F76B7" w:rsidRDefault="006F76B7" w:rsidP="00D55DA2">
      <w:r>
        <w:separator/>
      </w:r>
    </w:p>
  </w:endnote>
  <w:endnote w:type="continuationSeparator" w:id="0">
    <w:p w14:paraId="70559F44" w14:textId="77777777" w:rsidR="006F76B7" w:rsidRDefault="006F76B7" w:rsidP="00D55DA2">
      <w:r>
        <w:continuationSeparator/>
      </w:r>
    </w:p>
  </w:endnote>
  <w:endnote w:type="continuationNotice" w:id="1">
    <w:p w14:paraId="6AA167C2" w14:textId="77777777" w:rsidR="006F76B7" w:rsidRDefault="006F76B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4926BC" w:rsidRDefault="004926B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4926BC" w:rsidRDefault="004926B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10452C5F" w:rsidR="004926BC" w:rsidRDefault="004926B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4926BC" w:rsidRDefault="004926B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E981A" w14:textId="77777777" w:rsidR="006F76B7" w:rsidRDefault="006F76B7" w:rsidP="00D55DA2">
      <w:r>
        <w:separator/>
      </w:r>
    </w:p>
  </w:footnote>
  <w:footnote w:type="continuationSeparator" w:id="0">
    <w:p w14:paraId="2116C17A" w14:textId="77777777" w:rsidR="006F76B7" w:rsidRDefault="006F76B7" w:rsidP="00D55DA2">
      <w:r>
        <w:continuationSeparator/>
      </w:r>
    </w:p>
  </w:footnote>
  <w:footnote w:type="continuationNotice" w:id="1">
    <w:p w14:paraId="5919ACF7" w14:textId="77777777" w:rsidR="006F76B7" w:rsidRDefault="006F76B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06E"/>
    <w:rsid w:val="000E26C3"/>
    <w:rsid w:val="000E323A"/>
    <w:rsid w:val="000E588D"/>
    <w:rsid w:val="000E7998"/>
    <w:rsid w:val="000F2185"/>
    <w:rsid w:val="000F496C"/>
    <w:rsid w:val="00100B17"/>
    <w:rsid w:val="0010432E"/>
    <w:rsid w:val="0010444A"/>
    <w:rsid w:val="0011291D"/>
    <w:rsid w:val="0011372E"/>
    <w:rsid w:val="00113F59"/>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AF2"/>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3B83"/>
    <w:rsid w:val="00254A8F"/>
    <w:rsid w:val="00255482"/>
    <w:rsid w:val="00255E0B"/>
    <w:rsid w:val="00257C2B"/>
    <w:rsid w:val="002608DB"/>
    <w:rsid w:val="00261730"/>
    <w:rsid w:val="00261B20"/>
    <w:rsid w:val="00271239"/>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07415"/>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76CD"/>
    <w:rsid w:val="0046019A"/>
    <w:rsid w:val="0046184A"/>
    <w:rsid w:val="00466D16"/>
    <w:rsid w:val="00467164"/>
    <w:rsid w:val="00467CA1"/>
    <w:rsid w:val="004711FF"/>
    <w:rsid w:val="004741DE"/>
    <w:rsid w:val="0047444A"/>
    <w:rsid w:val="004826B5"/>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2C84"/>
    <w:rsid w:val="00574A02"/>
    <w:rsid w:val="00575E32"/>
    <w:rsid w:val="00576926"/>
    <w:rsid w:val="00580654"/>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1857"/>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3E9"/>
    <w:rsid w:val="00685E70"/>
    <w:rsid w:val="00686FDC"/>
    <w:rsid w:val="00690080"/>
    <w:rsid w:val="00692085"/>
    <w:rsid w:val="006932E6"/>
    <w:rsid w:val="00695E68"/>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3EB2"/>
    <w:rsid w:val="00704BF2"/>
    <w:rsid w:val="007060E1"/>
    <w:rsid w:val="00706487"/>
    <w:rsid w:val="00707242"/>
    <w:rsid w:val="0070726F"/>
    <w:rsid w:val="007112E3"/>
    <w:rsid w:val="00711C83"/>
    <w:rsid w:val="00713A4D"/>
    <w:rsid w:val="0072115A"/>
    <w:rsid w:val="00721B30"/>
    <w:rsid w:val="00722737"/>
    <w:rsid w:val="00724F0C"/>
    <w:rsid w:val="00726A53"/>
    <w:rsid w:val="00731F81"/>
    <w:rsid w:val="00732F46"/>
    <w:rsid w:val="00732FC0"/>
    <w:rsid w:val="00735092"/>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62E24"/>
    <w:rsid w:val="00764C74"/>
    <w:rsid w:val="00767E64"/>
    <w:rsid w:val="00771965"/>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FBF"/>
    <w:rsid w:val="007E29C7"/>
    <w:rsid w:val="007E44C0"/>
    <w:rsid w:val="007E5381"/>
    <w:rsid w:val="007E78E5"/>
    <w:rsid w:val="007F1B68"/>
    <w:rsid w:val="007F231C"/>
    <w:rsid w:val="007F3603"/>
    <w:rsid w:val="007F6184"/>
    <w:rsid w:val="00802CAD"/>
    <w:rsid w:val="00803715"/>
    <w:rsid w:val="00805AAB"/>
    <w:rsid w:val="00806C1D"/>
    <w:rsid w:val="00810F48"/>
    <w:rsid w:val="00811D22"/>
    <w:rsid w:val="008126F8"/>
    <w:rsid w:val="00812D8E"/>
    <w:rsid w:val="0081321A"/>
    <w:rsid w:val="008146E4"/>
    <w:rsid w:val="00814BFA"/>
    <w:rsid w:val="00825753"/>
    <w:rsid w:val="00830754"/>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CF7"/>
    <w:rsid w:val="008F4D93"/>
    <w:rsid w:val="008F70C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1434"/>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6620"/>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3797"/>
    <w:rsid w:val="00AD5975"/>
    <w:rsid w:val="00AD5B95"/>
    <w:rsid w:val="00AD7A57"/>
    <w:rsid w:val="00AE0958"/>
    <w:rsid w:val="00AE09DE"/>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F49"/>
    <w:rsid w:val="00CA782D"/>
    <w:rsid w:val="00CB5133"/>
    <w:rsid w:val="00CC14D9"/>
    <w:rsid w:val="00CC243A"/>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1C45"/>
    <w:rsid w:val="00D72422"/>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0718F"/>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0DFD"/>
    <w:rsid w:val="00E62D0F"/>
    <w:rsid w:val="00E64B48"/>
    <w:rsid w:val="00E64C91"/>
    <w:rsid w:val="00E64D70"/>
    <w:rsid w:val="00E676B5"/>
    <w:rsid w:val="00E7279F"/>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C6E5F"/>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3C8E"/>
    <w:rsid w:val="00FA0E07"/>
    <w:rsid w:val="00FA1320"/>
    <w:rsid w:val="00FA2603"/>
    <w:rsid w:val="00FA6CD5"/>
    <w:rsid w:val="00FA7CAA"/>
    <w:rsid w:val="00FB0572"/>
    <w:rsid w:val="00FB3C91"/>
    <w:rsid w:val="00FB4598"/>
    <w:rsid w:val="00FB7541"/>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2588"/>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image" Target="media/image1.e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4EC718-06FB-2841-ABED-4573AEF2B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38</Pages>
  <Words>13385</Words>
  <Characters>76296</Characters>
  <Application>Microsoft Office Word</Application>
  <DocSecurity>0</DocSecurity>
  <Lines>635</Lines>
  <Paragraphs>179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Jens Stevens</cp:lastModifiedBy>
  <cp:revision>6</cp:revision>
  <cp:lastPrinted>2013-12-07T23:09:00Z</cp:lastPrinted>
  <dcterms:created xsi:type="dcterms:W3CDTF">2019-05-16T16:23:00Z</dcterms:created>
  <dcterms:modified xsi:type="dcterms:W3CDTF">2019-05-17T17:59:00Z</dcterms:modified>
</cp:coreProperties>
</file>