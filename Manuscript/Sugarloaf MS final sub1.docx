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16F0DABD"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FD6F891"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w:t>
      </w:r>
      <w:r w:rsidR="00762E24">
        <w:rPr>
          <w:rFonts w:ascii="Times New Roman" w:hAnsi="Times New Roman" w:cs="Times New Roman"/>
        </w:rPr>
        <w:lastRenderedPageBreak/>
        <w:t xml:space="preserve">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xml:space="preserve">, and covered 10,120 ha (81%) </w:t>
      </w:r>
      <w:r w:rsidR="00C838CC">
        <w:rPr>
          <w:rFonts w:ascii="Times New Roman" w:hAnsi="Times New Roman" w:cs="Times New Roman"/>
        </w:rPr>
        <w:lastRenderedPageBreak/>
        <w:t>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w:t>
      </w:r>
      <w:r w:rsidR="0074102E">
        <w:rPr>
          <w:rFonts w:ascii="Times New Roman" w:hAnsi="Times New Roman" w:cs="Times New Roman"/>
        </w:rPr>
        <w:lastRenderedPageBreak/>
        <w:t xml:space="preserve">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w:t>
      </w:r>
      <w:r w:rsidR="003369A1">
        <w:rPr>
          <w:rFonts w:ascii="Times New Roman" w:hAnsi="Times New Roman" w:cs="Times New Roman"/>
          <w:color w:val="000000" w:themeColor="text1"/>
        </w:rPr>
        <w:lastRenderedPageBreak/>
        <w:t>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8C72282"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del w:id="1" w:author="Gabrielle" w:date="2019-06-21T11:57:00Z">
        <w:r w:rsidR="0074102E" w:rsidDel="001E2879">
          <w:rPr>
            <w:rFonts w:ascii="Times New Roman" w:hAnsi="Times New Roman" w:cs="Times New Roman"/>
          </w:rPr>
          <w:delText xml:space="preserve">performance </w:delText>
        </w:r>
      </w:del>
      <w:ins w:id="2" w:author="Gabrielle" w:date="2019-06-21T11:57:00Z">
        <w:r w:rsidR="001E2879">
          <w:rPr>
            <w:rFonts w:ascii="Times New Roman" w:hAnsi="Times New Roman" w:cs="Times New Roman"/>
          </w:rPr>
          <w:t>ability</w:t>
        </w:r>
        <w:r w:rsidR="001E2879">
          <w:rPr>
            <w:rFonts w:ascii="Times New Roman" w:hAnsi="Times New Roman" w:cs="Times New Roman"/>
          </w:rPr>
          <w:t xml:space="preserve"> </w:t>
        </w:r>
      </w:ins>
      <w:r w:rsidR="0074102E">
        <w:rPr>
          <w:rFonts w:ascii="Times New Roman" w:hAnsi="Times New Roman" w:cs="Times New Roman"/>
        </w:rPr>
        <w:t xml:space="preserve">of a similar soil moisture model </w:t>
      </w:r>
      <w:del w:id="3" w:author="Gabrielle" w:date="2019-06-21T12:01:00Z">
        <w:r w:rsidR="0074102E" w:rsidDel="001E2879">
          <w:rPr>
            <w:rFonts w:ascii="Times New Roman" w:hAnsi="Times New Roman" w:cs="Times New Roman"/>
          </w:rPr>
          <w:delText>developed for ICB</w:delText>
        </w:r>
      </w:del>
      <w:ins w:id="4" w:author="Gabrielle" w:date="2019-06-21T12:01:00Z">
        <w:r w:rsidR="001E2879">
          <w:rPr>
            <w:rFonts w:ascii="Times New Roman" w:hAnsi="Times New Roman" w:cs="Times New Roman"/>
          </w:rPr>
          <w:t>trained on ICB data</w:t>
        </w:r>
      </w:ins>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del w:id="5" w:author="Gabrielle" w:date="2019-06-21T11:58:00Z">
        <w:r w:rsidR="0074102E" w:rsidDel="001E2879">
          <w:rPr>
            <w:rFonts w:ascii="Times New Roman" w:hAnsi="Times New Roman" w:cs="Times New Roman"/>
          </w:rPr>
          <w:delText>in explaining</w:delText>
        </w:r>
      </w:del>
      <w:ins w:id="6" w:author="Gabrielle" w:date="2019-06-21T11:58:00Z">
        <w:r w:rsidR="001E2879">
          <w:rPr>
            <w:rFonts w:ascii="Times New Roman" w:hAnsi="Times New Roman" w:cs="Times New Roman"/>
          </w:rPr>
          <w:t>to explain</w:t>
        </w:r>
      </w:ins>
      <w:r w:rsidR="0074102E">
        <w:rPr>
          <w:rFonts w:ascii="Times New Roman" w:hAnsi="Times New Roman" w:cs="Times New Roman"/>
        </w:rPr>
        <w:t xml:space="preserve">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1A865C53"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t>
      </w:r>
      <w:r>
        <w:rPr>
          <w:rFonts w:ascii="Times New Roman" w:hAnsi="Times New Roman" w:cs="Times New Roman"/>
          <w:color w:val="000000" w:themeColor="text1"/>
        </w:rPr>
        <w:lastRenderedPageBreak/>
        <w:t xml:space="preserve">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36BCC67D"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df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1"/>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7"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7"/>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2"/>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8" w:name="_Ref536611059"/>
      <w:bookmarkStart w:id="9"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8"/>
      <w:bookmarkEnd w:id="9"/>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10"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10"/>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0B5" w:rsidRDefault="00FF17D0" w:rsidP="00704BF2">
      <w:pPr>
        <w:spacing w:line="480" w:lineRule="auto"/>
        <w:rPr>
          <w:rFonts w:ascii="Times New Roman" w:hAnsi="Times New Roman" w:cs="Times New Roman"/>
          <w:sz w:val="26"/>
          <w:szCs w:val="26"/>
        </w:rPr>
      </w:pPr>
      <w:r w:rsidRPr="001820B5">
        <w:rPr>
          <w:rFonts w:ascii="Times New Roman" w:hAnsi="Times New Roman" w:cs="Times New Roman"/>
          <w:color w:val="000000" w:themeColor="text1"/>
          <w:sz w:val="26"/>
          <w:szCs w:val="26"/>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11" w:name="_Ref536610448"/>
      <w:r w:rsidRPr="000E206E">
        <w:rPr>
          <w:rFonts w:ascii="Times New Roman" w:hAnsi="Times New Roman" w:cs="Times New Roman"/>
          <w:b/>
        </w:rPr>
        <w:t xml:space="preserve">Figure </w:t>
      </w:r>
      <w:bookmarkEnd w:id="11"/>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5F97E8EA"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Weather station data from Sugarloaf Creek Basin (SCB) and Illilouette Creek Basin (ICB). Gap-filled precipitation totals measured by rain gauge</w:t>
      </w:r>
      <w:commentRangeStart w:id="12"/>
      <w:commentRangeStart w:id="13"/>
      <w:commentRangeStart w:id="14"/>
      <w:commentRangeStart w:id="15"/>
      <w:r w:rsidRPr="000E206E">
        <w:rPr>
          <w:rFonts w:ascii="Times New Roman" w:hAnsi="Times New Roman" w:cs="Times New Roman"/>
          <w:i/>
          <w:color w:val="2F2F2F" w:themeColor="accent5" w:themeShade="80"/>
        </w:rPr>
        <w:t>; cumulative shallow soil water gain was calculated from shallow soil moisture timeseries</w:t>
      </w:r>
      <w:commentRangeEnd w:id="12"/>
      <w:r w:rsidR="00A05B0E">
        <w:rPr>
          <w:rStyle w:val="CommentReference"/>
        </w:rPr>
        <w:commentReference w:id="12"/>
      </w:r>
      <w:commentRangeEnd w:id="13"/>
      <w:r w:rsidR="007E4DC1">
        <w:rPr>
          <w:rStyle w:val="CommentReference"/>
        </w:rPr>
        <w:commentReference w:id="13"/>
      </w:r>
      <w:commentRangeEnd w:id="14"/>
      <w:r w:rsidR="00B653CF">
        <w:rPr>
          <w:rStyle w:val="CommentReference"/>
        </w:rPr>
        <w:commentReference w:id="14"/>
      </w:r>
      <w:commentRangeEnd w:id="15"/>
      <w:r w:rsidR="006E19D9">
        <w:rPr>
          <w:rStyle w:val="CommentReference"/>
        </w:rPr>
        <w:commentReference w:id="15"/>
      </w:r>
      <w:r w:rsidRPr="000E206E">
        <w:rPr>
          <w:rFonts w:ascii="Times New Roman" w:hAnsi="Times New Roman" w:cs="Times New Roman"/>
          <w:i/>
          <w:color w:val="2F2F2F" w:themeColor="accent5" w:themeShade="80"/>
        </w:rPr>
        <w:t>. See Appendix B for details. End of water year (WY) deep soil moisture (Volumetric Water Content [VWC]) and number of saturation days were based on the 100 cm soil moisture probe record. Pearson’s correlation coefficient was calculated between</w:t>
      </w:r>
      <w:r w:rsidR="006534A1">
        <w:rPr>
          <w:rFonts w:ascii="Times New Roman" w:hAnsi="Times New Roman" w:cs="Times New Roman"/>
          <w:i/>
          <w:color w:val="2F2F2F" w:themeColor="accent5" w:themeShade="80"/>
        </w:rPr>
        <w:t xml:space="preserve"> </w:t>
      </w:r>
      <w:r w:rsidR="007E4DC1">
        <w:rPr>
          <w:rFonts w:ascii="Times New Roman" w:hAnsi="Times New Roman" w:cs="Times New Roman"/>
          <w:i/>
          <w:color w:val="2F2F2F" w:themeColor="accent5" w:themeShade="80"/>
        </w:rPr>
        <w:t>daily average</w:t>
      </w:r>
      <w:commentRangeStart w:id="16"/>
      <w:commentRangeStart w:id="17"/>
      <w:commentRangeEnd w:id="16"/>
      <w:r w:rsidR="00333E97">
        <w:rPr>
          <w:rStyle w:val="CommentReference"/>
        </w:rPr>
        <w:commentReference w:id="16"/>
      </w:r>
      <w:commentRangeEnd w:id="17"/>
      <w:r w:rsidR="007E4DC1">
        <w:rPr>
          <w:rStyle w:val="CommentReference"/>
        </w:rPr>
        <w:commentReference w:id="17"/>
      </w:r>
      <w:ins w:id="18" w:author="Gabrielle Boisrame" w:date="2019-06-07T13:45:00Z">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commentRangeStart w:id="19"/>
            <w:commentRangeStart w:id="20"/>
            <w:r w:rsidRPr="00EF599F">
              <w:rPr>
                <w:rFonts w:ascii="Times New Roman" w:hAnsi="Times New Roman" w:cs="Times New Roman"/>
                <w:color w:val="2F2F2F" w:themeColor="accent5" w:themeShade="80"/>
              </w:rPr>
              <w:t>Days Saturated at 100 cm</w:t>
            </w:r>
            <w:commentRangeEnd w:id="19"/>
            <w:r w:rsidR="00770B34">
              <w:rPr>
                <w:rStyle w:val="CommentReference"/>
              </w:rPr>
              <w:commentReference w:id="19"/>
            </w:r>
            <w:commentRangeEnd w:id="20"/>
            <w:r w:rsidR="006E19D9">
              <w:rPr>
                <w:rStyle w:val="CommentReference"/>
              </w:rPr>
              <w:commentReference w:id="20"/>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w:t>
            </w:r>
            <w:r w:rsidR="007E4DC1">
              <w:rPr>
                <w:rFonts w:ascii="Times New Roman" w:hAnsi="Times New Roman" w:cs="Times New Roman"/>
                <w:color w:val="2F2F2F" w:themeColor="accent5" w:themeShade="80"/>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w:t>
            </w:r>
            <w:r w:rsidR="007E4DC1">
              <w:rPr>
                <w:rFonts w:ascii="Times New Roman" w:hAnsi="Times New Roman" w:cs="Times New Roman"/>
                <w:color w:val="2F2F2F" w:themeColor="accent5" w:themeShade="80"/>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EF599F" w:rsidRDefault="00EB153E" w:rsidP="00EB153E">
            <w:pPr>
              <w:jc w:val="center"/>
              <w:rPr>
                <w:rFonts w:ascii="Times New Roman" w:hAnsi="Times New Roman" w:cs="Times New Roman"/>
                <w:color w:val="2F2F2F" w:themeColor="accent5" w:themeShade="80"/>
              </w:rPr>
            </w:pPr>
            <w:commentRangeStart w:id="21"/>
            <w:commentRangeStart w:id="22"/>
            <w:commentRangeStart w:id="23"/>
            <w:commentRangeStart w:id="24"/>
            <w:r w:rsidRPr="00EF599F">
              <w:rPr>
                <w:rFonts w:ascii="Times New Roman" w:hAnsi="Times New Roman" w:cs="Times New Roman"/>
                <w:color w:val="2F2F2F" w:themeColor="accent5" w:themeShade="80"/>
              </w:rPr>
              <w:t>0.</w:t>
            </w:r>
            <w:commentRangeEnd w:id="21"/>
            <w:r>
              <w:rPr>
                <w:rFonts w:ascii="Times New Roman" w:hAnsi="Times New Roman" w:cs="Times New Roman"/>
                <w:color w:val="2F2F2F" w:themeColor="accent5" w:themeShade="80"/>
              </w:rPr>
              <w:t>6</w:t>
            </w:r>
            <w:r w:rsidR="007E4DC1">
              <w:rPr>
                <w:rFonts w:ascii="Times New Roman" w:hAnsi="Times New Roman" w:cs="Times New Roman"/>
                <w:color w:val="2F2F2F" w:themeColor="accent5" w:themeShade="80"/>
              </w:rPr>
              <w:t>7</w:t>
            </w:r>
            <w:r w:rsidRPr="00EF599F">
              <w:rPr>
                <w:rStyle w:val="CommentReference"/>
                <w:rFonts w:ascii="Times New Roman" w:hAnsi="Times New Roman" w:cs="Times New Roman"/>
              </w:rPr>
              <w:commentReference w:id="21"/>
            </w:r>
            <w:commentRangeEnd w:id="22"/>
            <w:r w:rsidRPr="00EF599F">
              <w:rPr>
                <w:rStyle w:val="CommentReference"/>
                <w:rFonts w:ascii="Times New Roman" w:hAnsi="Times New Roman" w:cs="Times New Roman"/>
              </w:rPr>
              <w:commentReference w:id="22"/>
            </w:r>
            <w:commentRangeEnd w:id="23"/>
            <w:r>
              <w:rPr>
                <w:rStyle w:val="CommentReference"/>
              </w:rPr>
              <w:commentReference w:id="23"/>
            </w:r>
            <w:commentRangeEnd w:id="24"/>
            <w:r w:rsidR="006B4E19">
              <w:rPr>
                <w:rStyle w:val="CommentReference"/>
              </w:rPr>
              <w:commentReference w:id="24"/>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w:t>
            </w:r>
            <w:r w:rsidR="007E4DC1">
              <w:rPr>
                <w:rFonts w:ascii="Times New Roman" w:hAnsi="Times New Roman" w:cs="Times New Roman"/>
                <w:color w:val="2F2F2F" w:themeColor="accent5" w:themeShade="80"/>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1AC1A16B" w:rsidR="000E206E" w:rsidRDefault="00E64E6F" w:rsidP="000E206E">
      <w:pPr>
        <w:spacing w:line="480" w:lineRule="auto"/>
        <w:ind w:firstLine="720"/>
        <w:rPr>
          <w:rFonts w:ascii="Times New Roman" w:hAnsi="Times New Roman" w:cs="Times New Roman"/>
        </w:rPr>
      </w:pPr>
      <w:r>
        <w:rPr>
          <w:rFonts w:ascii="Times New Roman" w:hAnsi="Times New Roman" w:cs="Times New Roman"/>
        </w:rPr>
        <w:t xml:space="preserve">A random forest model fit to the measured soil moisture was able to </w:t>
      </w:r>
      <w:r w:rsidR="00227E38">
        <w:rPr>
          <w:rFonts w:ascii="Times New Roman" w:hAnsi="Times New Roman" w:cs="Times New Roman"/>
        </w:rPr>
        <w:t>predict</w:t>
      </w:r>
      <w:r w:rsidR="00F9033D">
        <w:rPr>
          <w:rFonts w:ascii="Times New Roman" w:hAnsi="Times New Roman" w:cs="Times New Roman"/>
        </w:rPr>
        <w:t xml:space="preserve"> the data </w:t>
      </w:r>
      <w:r>
        <w:rPr>
          <w:rFonts w:ascii="Times New Roman" w:hAnsi="Times New Roman" w:cs="Times New Roman"/>
        </w:rPr>
        <w:t xml:space="preserve">with an RMSE of </w:t>
      </w:r>
      <w:r w:rsidR="00227E38">
        <w:rPr>
          <w:rFonts w:ascii="Times New Roman" w:hAnsi="Times New Roman" w:cs="Times New Roman"/>
        </w:rPr>
        <w:t>3.6</w:t>
      </w:r>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r w:rsidR="00227E38">
        <w:rPr>
          <w:rFonts w:ascii="Times New Roman" w:hAnsi="Times New Roman" w:cs="Times New Roman"/>
        </w:rPr>
        <w:t>0.98</w:t>
      </w:r>
      <w:r>
        <w:rPr>
          <w:rFonts w:ascii="Times New Roman" w:hAnsi="Times New Roman" w:cs="Times New Roman"/>
        </w:rPr>
        <w:t xml:space="preserve">. </w:t>
      </w:r>
      <w:r w:rsidR="00F9033D">
        <w:rPr>
          <w:rFonts w:ascii="Times New Roman" w:hAnsi="Times New Roman" w:cs="Times New Roman"/>
        </w:rPr>
        <w:t>We tested the model’s ability to extrapolate beyond training data</w:t>
      </w:r>
      <w:r w:rsidR="00262663">
        <w:rPr>
          <w:rFonts w:ascii="Times New Roman" w:hAnsi="Times New Roman" w:cs="Times New Roman"/>
        </w:rPr>
        <w:t xml:space="preserve">: on average, </w:t>
      </w:r>
      <w:r w:rsidR="00F9033D">
        <w:rPr>
          <w:rFonts w:ascii="Times New Roman" w:hAnsi="Times New Roman" w:cs="Times New Roman"/>
        </w:rPr>
        <w:t xml:space="preserve">when the model was trained on </w:t>
      </w:r>
      <w:r w:rsidR="00227E38">
        <w:rPr>
          <w:rFonts w:ascii="Times New Roman" w:hAnsi="Times New Roman" w:cs="Times New Roman"/>
        </w:rPr>
        <w:t xml:space="preserve">only </w:t>
      </w:r>
      <w:r w:rsidR="00F9033D">
        <w:rPr>
          <w:rFonts w:ascii="Times New Roman" w:hAnsi="Times New Roman" w:cs="Times New Roman"/>
        </w:rPr>
        <w:t>70% of the measured locations</w:t>
      </w:r>
      <w:r w:rsidR="00262663">
        <w:rPr>
          <w:rFonts w:ascii="Times New Roman" w:hAnsi="Times New Roman" w:cs="Times New Roman"/>
        </w:rPr>
        <w:t>,</w:t>
      </w:r>
      <w:r w:rsidR="00F9033D">
        <w:rPr>
          <w:rFonts w:ascii="Times New Roman" w:hAnsi="Times New Roman" w:cs="Times New Roman"/>
        </w:rPr>
        <w:t xml:space="preserve"> it was able to predict </w:t>
      </w:r>
      <w:r w:rsidR="00227E38">
        <w:rPr>
          <w:rFonts w:ascii="Times New Roman" w:hAnsi="Times New Roman" w:cs="Times New Roman"/>
        </w:rPr>
        <w:t xml:space="preserve">soil moisture at </w:t>
      </w:r>
      <w:r w:rsidR="00F9033D">
        <w:rPr>
          <w:rFonts w:ascii="Times New Roman" w:hAnsi="Times New Roman" w:cs="Times New Roman"/>
        </w:rPr>
        <w:t xml:space="preserve">the remaining 30% of locations with an RMSE of 10 and a correlation of 0.82. </w:t>
      </w:r>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w:t>
      </w:r>
      <w:r w:rsidR="00A800E5">
        <w:rPr>
          <w:rFonts w:ascii="Times New Roman" w:hAnsi="Times New Roman" w:cs="Times New Roman"/>
        </w:rPr>
        <w:t xml:space="preserve">Appendix D; </w:t>
      </w:r>
      <w:r w:rsidR="00262663">
        <w:rPr>
          <w:rFonts w:ascii="Times New Roman" w:hAnsi="Times New Roman" w:cs="Times New Roman"/>
        </w:rPr>
        <w:t xml:space="preserve">Figure </w:t>
      </w:r>
      <w:r w:rsidR="00A800E5">
        <w:rPr>
          <w:rFonts w:ascii="Times New Roman" w:hAnsi="Times New Roman" w:cs="Times New Roman"/>
        </w:rPr>
        <w:t>D</w:t>
      </w:r>
      <w:r w:rsidR="00262663">
        <w:rPr>
          <w:rFonts w:ascii="Times New Roman" w:hAnsi="Times New Roman" w:cs="Times New Roman"/>
        </w:rPr>
        <w:t>1)</w:t>
      </w:r>
      <w:r w:rsidR="000E206E" w:rsidRPr="00EF599F">
        <w:rPr>
          <w:rFonts w:ascii="Times New Roman" w:hAnsi="Times New Roman" w:cs="Times New Roman"/>
        </w:rPr>
        <w:t xml:space="preserve">. The random forest model trained on ICB measurements fit the measured SCB soil moisture measurements with a </w:t>
      </w:r>
      <w:r w:rsidR="000E206E" w:rsidRPr="00EF599F">
        <w:rPr>
          <w:rFonts w:ascii="Times New Roman" w:hAnsi="Times New Roman" w:cs="Times New Roman"/>
        </w:rPr>
        <w:lastRenderedPageBreak/>
        <w:t>correlation coefficient of 0.73 (0.82 for site means), whereas the model fit to SCB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A800E5">
        <w:rPr>
          <w:rFonts w:ascii="Times New Roman" w:hAnsi="Times New Roman" w:cs="Times New Roman"/>
          <w:noProof/>
        </w:rPr>
        <w:t>D</w:t>
      </w:r>
      <w:r w:rsidR="000E206E">
        <w:rPr>
          <w:rFonts w:ascii="Times New Roman" w:hAnsi="Times New Roman" w:cs="Times New Roman"/>
          <w:noProof/>
        </w:rPr>
        <w:t>4</w:t>
      </w:r>
      <w:r w:rsidR="000E206E" w:rsidRPr="00EF599F">
        <w:rPr>
          <w:rFonts w:ascii="Times New Roman" w:hAnsi="Times New Roman" w:cs="Times New Roman"/>
        </w:rPr>
        <w:t xml:space="preserve">, </w:t>
      </w:r>
      <w:r w:rsidR="00A800E5">
        <w:rPr>
          <w:rFonts w:ascii="Times New Roman" w:hAnsi="Times New Roman" w:cs="Times New Roman"/>
        </w:rPr>
        <w:t>D</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08EB14E6" w14:textId="600A8DF3"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w:t>
      </w:r>
      <w:r w:rsidR="00402934">
        <w:rPr>
          <w:rFonts w:ascii="Times New Roman" w:hAnsi="Times New Roman" w:cs="Times New Roman"/>
          <w:color w:val="2F2F2F" w:themeColor="accent5" w:themeShade="80"/>
        </w:rPr>
        <w:t xml:space="preserve">modeled </w:t>
      </w:r>
      <w:r w:rsidR="00A800E5">
        <w:rPr>
          <w:rFonts w:ascii="Times New Roman" w:hAnsi="Times New Roman" w:cs="Times New Roman"/>
          <w:color w:val="2F2F2F" w:themeColor="accent5" w:themeShade="80"/>
        </w:rPr>
        <w:t xml:space="preserve">June </w:t>
      </w:r>
      <w:r>
        <w:rPr>
          <w:rFonts w:ascii="Times New Roman" w:hAnsi="Times New Roman" w:cs="Times New Roman"/>
          <w:color w:val="2F2F2F" w:themeColor="accent5" w:themeShade="80"/>
        </w:rPr>
        <w:t xml:space="preserve">soil moisture as a result of fire (Figure </w:t>
      </w:r>
      <w:r w:rsidR="00A800E5">
        <w:rPr>
          <w:rFonts w:ascii="Times New Roman" w:hAnsi="Times New Roman" w:cs="Times New Roman"/>
          <w:color w:val="2F2F2F" w:themeColor="accent5" w:themeShade="80"/>
        </w:rPr>
        <w:t>7</w:t>
      </w:r>
      <w:r>
        <w:rPr>
          <w:rFonts w:ascii="Times New Roman" w:hAnsi="Times New Roman" w:cs="Times New Roman"/>
          <w:color w:val="2F2F2F" w:themeColor="accent5" w:themeShade="80"/>
        </w:rPr>
        <w:t xml:space="preserve">). </w:t>
      </w:r>
      <w:r w:rsidR="00A42B72">
        <w:rPr>
          <w:rFonts w:ascii="Times New Roman" w:hAnsi="Times New Roman" w:cs="Times New Roman"/>
          <w:color w:val="2F2F2F" w:themeColor="accent5" w:themeShade="80"/>
        </w:rPr>
        <w:t xml:space="preserve">These results did not vary with year, but changes were </w:t>
      </w:r>
      <w:r w:rsidR="00851D00">
        <w:rPr>
          <w:rFonts w:ascii="Times New Roman" w:hAnsi="Times New Roman" w:cs="Times New Roman"/>
          <w:color w:val="2F2F2F" w:themeColor="accent5" w:themeShade="80"/>
        </w:rPr>
        <w:t xml:space="preserve">slightly </w:t>
      </w:r>
      <w:r w:rsidR="00A42B72">
        <w:rPr>
          <w:rFonts w:ascii="Times New Roman" w:hAnsi="Times New Roman" w:cs="Times New Roman"/>
          <w:color w:val="2F2F2F" w:themeColor="accent5" w:themeShade="80"/>
        </w:rPr>
        <w:t xml:space="preserve">greater earlier in </w:t>
      </w:r>
      <w:r w:rsidR="00A800E5">
        <w:rPr>
          <w:rFonts w:ascii="Times New Roman" w:hAnsi="Times New Roman" w:cs="Times New Roman"/>
          <w:color w:val="2F2F2F" w:themeColor="accent5" w:themeShade="80"/>
        </w:rPr>
        <w:t>June compared to July or August</w:t>
      </w:r>
      <w:r w:rsidR="00A42B72">
        <w:rPr>
          <w:rFonts w:ascii="Times New Roman" w:hAnsi="Times New Roman" w:cs="Times New Roman"/>
          <w:color w:val="2F2F2F" w:themeColor="accent5" w:themeShade="80"/>
        </w:rPr>
        <w:t xml:space="preserve"> </w:t>
      </w:r>
      <w:commentRangeStart w:id="25"/>
      <w:commentRangeStart w:id="26"/>
      <w:commentRangeStart w:id="27"/>
      <w:r w:rsidR="00A42B72">
        <w:rPr>
          <w:rFonts w:ascii="Times New Roman" w:hAnsi="Times New Roman" w:cs="Times New Roman"/>
          <w:color w:val="2F2F2F" w:themeColor="accent5" w:themeShade="80"/>
        </w:rPr>
        <w:t>(</w:t>
      </w:r>
      <w:r w:rsidR="00A800E5">
        <w:rPr>
          <w:rFonts w:ascii="Times New Roman" w:hAnsi="Times New Roman" w:cs="Times New Roman"/>
          <w:color w:val="2F2F2F" w:themeColor="accent5" w:themeShade="80"/>
        </w:rPr>
        <w:t xml:space="preserve">data </w:t>
      </w:r>
      <w:r w:rsidR="00851D00">
        <w:rPr>
          <w:rFonts w:ascii="Times New Roman" w:hAnsi="Times New Roman" w:cs="Times New Roman"/>
          <w:color w:val="2F2F2F" w:themeColor="accent5" w:themeShade="80"/>
        </w:rPr>
        <w:t>not shown</w:t>
      </w:r>
      <w:r w:rsidR="00A42B72">
        <w:rPr>
          <w:rFonts w:ascii="Times New Roman" w:hAnsi="Times New Roman" w:cs="Times New Roman"/>
          <w:color w:val="2F2F2F" w:themeColor="accent5" w:themeShade="80"/>
        </w:rPr>
        <w:t>)</w:t>
      </w:r>
      <w:commentRangeEnd w:id="25"/>
      <w:r w:rsidR="004C7003">
        <w:rPr>
          <w:rStyle w:val="CommentReference"/>
        </w:rPr>
        <w:commentReference w:id="25"/>
      </w:r>
      <w:commentRangeEnd w:id="26"/>
      <w:r w:rsidR="00691C96">
        <w:rPr>
          <w:rStyle w:val="CommentReference"/>
        </w:rPr>
        <w:commentReference w:id="26"/>
      </w:r>
      <w:commentRangeEnd w:id="27"/>
      <w:r w:rsidR="00A800E5">
        <w:rPr>
          <w:rStyle w:val="CommentReference"/>
        </w:rPr>
        <w:commentReference w:id="27"/>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r w:rsidR="003C3178">
        <w:rPr>
          <w:rFonts w:ascii="Times New Roman" w:hAnsi="Times New Roman" w:cs="Times New Roman"/>
          <w:color w:val="2F2F2F" w:themeColor="accent5" w:themeShade="80"/>
        </w:rPr>
        <w:t>in volumetric water content were less than 0.05</w:t>
      </w:r>
      <w:r w:rsidR="00EC5FE2">
        <w:rPr>
          <w:rFonts w:ascii="Times New Roman" w:hAnsi="Times New Roman" w:cs="Times New Roman"/>
          <w:color w:val="2F2F2F" w:themeColor="accent5" w:themeShade="80"/>
        </w:rPr>
        <w:t xml:space="preserve">, whereas in ICB a similar model predicted fire-related changes </w:t>
      </w:r>
      <w:r w:rsidR="003C3178">
        <w:rPr>
          <w:rFonts w:ascii="Times New Roman" w:hAnsi="Times New Roman" w:cs="Times New Roman"/>
          <w:color w:val="2F2F2F" w:themeColor="accent5" w:themeShade="80"/>
        </w:rPr>
        <w:t>of up to 0.3</w:t>
      </w:r>
      <w:r w:rsidR="00AA59D9">
        <w:rPr>
          <w:rFonts w:ascii="Times New Roman" w:hAnsi="Times New Roman" w:cs="Times New Roman"/>
          <w:color w:val="2F2F2F" w:themeColor="accent5" w:themeShade="80"/>
        </w:rPr>
        <w:t xml:space="preserve"> </w: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commentRangeStart w:id="28"/>
      <w:commentRangeStart w:id="29"/>
      <w:r w:rsidR="00B43E12">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7</w:t>
      </w:r>
      <w:r w:rsidR="00B43E12">
        <w:rPr>
          <w:rFonts w:ascii="Times New Roman" w:hAnsi="Times New Roman" w:cs="Times New Roman"/>
          <w:color w:val="2F2F2F" w:themeColor="accent5" w:themeShade="80"/>
        </w:rPr>
        <w:t xml:space="preserve"> also suggests that all areas that transitioned from conifer to dense meadow already had relatively high soil moisture prior to fire, and areas where forests encroached on meadows were relatively dry areas of meadow.</w:t>
      </w:r>
      <w:commentRangeEnd w:id="28"/>
      <w:r w:rsidR="00402934">
        <w:rPr>
          <w:rStyle w:val="CommentReference"/>
        </w:rPr>
        <w:commentReference w:id="28"/>
      </w:r>
      <w:commentRangeEnd w:id="29"/>
      <w:r w:rsidR="00BB5F1D">
        <w:rPr>
          <w:rStyle w:val="CommentReference"/>
        </w:rPr>
        <w:commentReference w:id="29"/>
      </w:r>
      <w:r w:rsidR="00B43E12">
        <w:rPr>
          <w:rFonts w:ascii="Times New Roman" w:hAnsi="Times New Roman" w:cs="Times New Roman"/>
          <w:color w:val="2F2F2F" w:themeColor="accent5" w:themeShade="80"/>
        </w:rPr>
        <w:t xml:space="preserve"> </w:t>
      </w:r>
    </w:p>
    <w:p w14:paraId="6E6AF15B" w14:textId="3272FD97" w:rsidR="00453AAC" w:rsidRDefault="00453AAC" w:rsidP="00C25B35">
      <w:pPr>
        <w:rPr>
          <w:rFonts w:ascii="Times New Roman" w:hAnsi="Times New Roman" w:cs="Times New Roman"/>
        </w:rPr>
      </w:pPr>
      <w:commentRangeStart w:id="30"/>
      <w:commentRangeStart w:id="31"/>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commentRangeEnd w:id="30"/>
      <w:r w:rsidR="00157E54">
        <w:rPr>
          <w:rStyle w:val="CommentReference"/>
        </w:rPr>
        <w:commentReference w:id="30"/>
      </w:r>
      <w:commentRangeEnd w:id="31"/>
      <w:r w:rsidR="00402934">
        <w:rPr>
          <w:rStyle w:val="CommentReference"/>
        </w:rPr>
        <w:commentReference w:id="31"/>
      </w:r>
      <w:r w:rsidR="00C25B35" w:rsidRPr="00C25B35">
        <w:rPr>
          <w:noProof/>
          <w:lang w:eastAsia="en-US"/>
        </w:rPr>
        <w:t xml:space="preserve"> </w:t>
      </w:r>
    </w:p>
    <w:p w14:paraId="6E8A3A96" w14:textId="635BE4C6"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 xml:space="preserve">Figure </w:t>
      </w:r>
      <w:r w:rsidR="00A800E5">
        <w:rPr>
          <w:rFonts w:ascii="Times New Roman" w:hAnsi="Times New Roman" w:cs="Times New Roman"/>
          <w:b/>
          <w:i/>
          <w:sz w:val="18"/>
          <w:szCs w:val="18"/>
        </w:rPr>
        <w:t>7</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r w:rsidR="00E1579B">
        <w:rPr>
          <w:rFonts w:ascii="Times New Roman" w:hAnsi="Times New Roman" w:cs="Times New Roman"/>
          <w:i/>
          <w:sz w:val="18"/>
          <w:szCs w:val="18"/>
        </w:rPr>
        <w:t xml:space="preserve">The inset shows a histogram of the point-wise differences between these two sets of modeled values. </w:t>
      </w:r>
      <w:r w:rsidRPr="00AA59D9">
        <w:rPr>
          <w:rFonts w:ascii="Times New Roman" w:hAnsi="Times New Roman" w:cs="Times New Roman"/>
          <w:i/>
          <w:sz w:val="18"/>
          <w:szCs w:val="18"/>
        </w:rPr>
        <w:t>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r w:rsidR="0061553C">
        <w:rPr>
          <w:rFonts w:ascii="Times New Roman" w:hAnsi="Times New Roman" w:cs="Times New Roman"/>
          <w:i/>
          <w:sz w:val="18"/>
          <w:szCs w:val="18"/>
        </w:rPr>
        <w:t xml:space="preserve"> (positive numbers in the inset histogram)</w:t>
      </w:r>
      <w:r w:rsidR="00B43E12" w:rsidRPr="00AA59D9">
        <w:rPr>
          <w:rFonts w:ascii="Times New Roman" w:hAnsi="Times New Roman" w:cs="Times New Roman"/>
          <w:i/>
          <w:sz w:val="18"/>
          <w:szCs w:val="18"/>
        </w:rPr>
        <w:t>.</w:t>
      </w:r>
    </w:p>
    <w:p w14:paraId="3A225BA2" w14:textId="7D040888" w:rsidR="00A800E5" w:rsidRDefault="00A800E5" w:rsidP="004B7294">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Consistent with the data from</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spatially-distributed soil moisture measurements (Figure 6)</w:t>
      </w:r>
      <w:r w:rsidRPr="00EF599F">
        <w:rPr>
          <w:rFonts w:ascii="Times New Roman" w:hAnsi="Times New Roman" w:cs="Times New Roman"/>
          <w:color w:val="2F2F2F" w:themeColor="accent5" w:themeShade="80"/>
        </w:rPr>
        <w:t xml:space="preserve">, continuous weather station records </w:t>
      </w:r>
      <w:r>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8</w:t>
      </w:r>
      <w:r>
        <w:rPr>
          <w:rFonts w:ascii="Times New Roman" w:hAnsi="Times New Roman" w:cs="Times New Roman"/>
          <w:color w:val="2F2F2F" w:themeColor="accent5" w:themeShade="80"/>
        </w:rPr>
        <w:t xml:space="preserve">; Appendix B) </w:t>
      </w:r>
      <w:r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Pr="00EF599F">
        <w:rPr>
          <w:rFonts w:ascii="Times New Roman" w:hAnsi="Times New Roman" w:cs="Times New Roman"/>
          <w:color w:val="2F2F2F" w:themeColor="accent5" w:themeShade="80"/>
        </w:rPr>
        <w:t xml:space="preserve"> that the wetland</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Pr="00EF599F">
        <w:rPr>
          <w:rFonts w:ascii="Times New Roman" w:hAnsi="Times New Roman" w:cs="Times New Roman"/>
          <w:color w:val="2F2F2F" w:themeColor="accent5" w:themeShade="80"/>
        </w:rPr>
        <w:t xml:space="preserve"> stations</w:t>
      </w:r>
      <w:r>
        <w:rPr>
          <w:rFonts w:ascii="Times New Roman" w:hAnsi="Times New Roman" w:cs="Times New Roman"/>
          <w:color w:val="2F2F2F" w:themeColor="accent5" w:themeShade="80"/>
        </w:rPr>
        <w:t>, followed by the shrub and forest sites, at all three soil depths measured</w:t>
      </w:r>
      <w:r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Pr>
          <w:rFonts w:ascii="Times New Roman" w:hAnsi="Times New Roman" w:cs="Times New Roman"/>
          <w:color w:val="2F2F2F" w:themeColor="accent5" w:themeShade="80"/>
        </w:rPr>
        <w:t xml:space="preserve"> (SCB weather stations were installed in September 2016 at the end of the 2016 WY, so data were not available for that period)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orest station</w:t>
      </w:r>
      <w:r w:rsidR="00BC3767">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 xml:space="preserve"> </w:t>
      </w:r>
      <w:r>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r>
        <w:rPr>
          <w:rFonts w:ascii="Times New Roman" w:hAnsi="Times New Roman" w:cs="Times New Roman"/>
          <w:color w:val="2F2F2F" w:themeColor="accent5" w:themeShade="80"/>
        </w:rPr>
        <w:t xml:space="preserve"> (Table 1) and experience the earliest snowmelt (Figure B2)</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Pr>
          <w:rFonts w:ascii="Times New Roman" w:hAnsi="Times New Roman" w:cs="Times New Roman"/>
          <w:color w:val="2F2F2F" w:themeColor="accent5" w:themeShade="80"/>
        </w:rPr>
        <w:t xml:space="preserve">s, though the </w:t>
      </w:r>
      <w:r w:rsidRPr="00EF599F">
        <w:rPr>
          <w:rFonts w:ascii="Times New Roman" w:hAnsi="Times New Roman" w:cs="Times New Roman"/>
          <w:color w:val="2F2F2F" w:themeColor="accent5" w:themeShade="80"/>
        </w:rPr>
        <w:t>wetland and shrub sites</w:t>
      </w:r>
      <w:r>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Pr>
          <w:rFonts w:ascii="Times New Roman" w:hAnsi="Times New Roman" w:cs="Times New Roman"/>
          <w:color w:val="2F2F2F" w:themeColor="accent5" w:themeShade="80"/>
        </w:rPr>
        <w:t xml:space="preserve"> (Figure 7)</w:t>
      </w:r>
      <w:r w:rsidR="004B7294">
        <w:rPr>
          <w:rFonts w:ascii="Times New Roman" w:hAnsi="Times New Roman" w:cs="Times New Roman"/>
          <w:color w:val="2F2F2F" w:themeColor="accent5" w:themeShade="80"/>
        </w:rPr>
        <w:t xml:space="preserve">. </w:t>
      </w:r>
      <w:commentRangeStart w:id="32"/>
      <w:r w:rsidR="004B7294">
        <w:rPr>
          <w:rFonts w:ascii="Times New Roman" w:hAnsi="Times New Roman" w:cs="Times New Roman"/>
          <w:color w:val="2F2F2F" w:themeColor="accent5" w:themeShade="80"/>
        </w:rPr>
        <w:t>During periods when soils remained mostly unsaturated</w:t>
      </w:r>
      <w:ins w:id="33" w:author="Gabrielle" w:date="2019-06-21T11:55:00Z">
        <w:r w:rsidR="001E2879">
          <w:rPr>
            <w:rFonts w:ascii="Times New Roman" w:hAnsi="Times New Roman" w:cs="Times New Roman"/>
            <w:color w:val="2F2F2F" w:themeColor="accent5" w:themeShade="80"/>
          </w:rPr>
          <w:t xml:space="preserve"> (and thus infiltration could be reasonably inferred from soil moisture measurements)</w:t>
        </w:r>
      </w:ins>
      <w:r w:rsidR="004B7294">
        <w:rPr>
          <w:rFonts w:ascii="Times New Roman" w:hAnsi="Times New Roman" w:cs="Times New Roman"/>
          <w:color w:val="2F2F2F" w:themeColor="accent5" w:themeShade="80"/>
        </w:rPr>
        <w:t xml:space="preserve">, cumulative shallow soil water gain suggests greater infiltration </w:t>
      </w:r>
      <w:r w:rsidR="00BC3767">
        <w:rPr>
          <w:rFonts w:ascii="Times New Roman" w:hAnsi="Times New Roman" w:cs="Times New Roman"/>
          <w:color w:val="2F2F2F" w:themeColor="accent5" w:themeShade="80"/>
        </w:rPr>
        <w:t>at</w:t>
      </w:r>
      <w:r w:rsidR="004B7294">
        <w:rPr>
          <w:rFonts w:ascii="Times New Roman" w:hAnsi="Times New Roman" w:cs="Times New Roman"/>
          <w:color w:val="2F2F2F" w:themeColor="accent5" w:themeShade="80"/>
        </w:rPr>
        <w:t xml:space="preserve"> the shrub site</w:t>
      </w:r>
      <w:r w:rsidR="00BC3767">
        <w:rPr>
          <w:rFonts w:ascii="Times New Roman" w:hAnsi="Times New Roman" w:cs="Times New Roman"/>
          <w:color w:val="2F2F2F" w:themeColor="accent5" w:themeShade="80"/>
        </w:rPr>
        <w:t>s</w:t>
      </w:r>
      <w:r w:rsidR="004B7294">
        <w:rPr>
          <w:rFonts w:ascii="Times New Roman" w:hAnsi="Times New Roman" w:cs="Times New Roman"/>
          <w:color w:val="2F2F2F" w:themeColor="accent5" w:themeShade="80"/>
        </w:rPr>
        <w:t xml:space="preserve"> compared to the forest site</w:t>
      </w:r>
      <w:r w:rsidR="00BC3767">
        <w:rPr>
          <w:rFonts w:ascii="Times New Roman" w:hAnsi="Times New Roman" w:cs="Times New Roman"/>
          <w:color w:val="2F2F2F" w:themeColor="accent5" w:themeShade="80"/>
        </w:rPr>
        <w:t>s,</w:t>
      </w:r>
      <w:r w:rsidR="004B7294">
        <w:rPr>
          <w:rFonts w:ascii="Times New Roman" w:hAnsi="Times New Roman" w:cs="Times New Roman"/>
          <w:color w:val="2F2F2F" w:themeColor="accent5" w:themeShade="80"/>
        </w:rPr>
        <w:t xml:space="preserve"> with greater infiltration totals in ICB over SCB (Table 1). </w:t>
      </w:r>
      <w:commentRangeEnd w:id="32"/>
      <w:r w:rsidR="00BC3767">
        <w:rPr>
          <w:rStyle w:val="CommentReference"/>
        </w:rPr>
        <w:commentReference w:id="32"/>
      </w:r>
      <w:commentRangeStart w:id="34"/>
      <w:commentRangeStart w:id="35"/>
      <w:r w:rsidRPr="00BC3767">
        <w:rPr>
          <w:rFonts w:ascii="Times New Roman" w:hAnsi="Times New Roman" w:cs="Times New Roman"/>
          <w:strike/>
          <w:color w:val="2F2F2F" w:themeColor="accent5" w:themeShade="80"/>
        </w:rPr>
        <w:t>These soil moisture relationships among vegetation types are consistent with our findings from ICB (Table 1)</w:t>
      </w:r>
      <w:commentRangeEnd w:id="34"/>
      <w:r w:rsidR="00BB5F1D" w:rsidRPr="00BC3767">
        <w:rPr>
          <w:rStyle w:val="CommentReference"/>
          <w:strike/>
        </w:rPr>
        <w:commentReference w:id="34"/>
      </w:r>
      <w:commentRangeEnd w:id="35"/>
      <w:r w:rsidR="004B7294" w:rsidRPr="00BC3767">
        <w:rPr>
          <w:rStyle w:val="CommentReference"/>
          <w:strike/>
        </w:rPr>
        <w:commentReference w:id="35"/>
      </w:r>
      <w:r w:rsidRPr="00BC3767">
        <w:rPr>
          <w:rFonts w:ascii="Times New Roman" w:hAnsi="Times New Roman" w:cs="Times New Roman"/>
          <w:strike/>
          <w:color w:val="2F2F2F" w:themeColor="accent5" w:themeShade="80"/>
        </w:rPr>
        <w:t>.</w:t>
      </w:r>
      <w:r>
        <w:rPr>
          <w:rFonts w:ascii="Times New Roman" w:hAnsi="Times New Roman" w:cs="Times New Roman"/>
          <w:color w:val="2F2F2F" w:themeColor="accent5" w:themeShade="80"/>
        </w:rPr>
        <w:t xml:space="preserve"> D</w:t>
      </w:r>
      <w:r w:rsidRPr="00EF599F">
        <w:rPr>
          <w:rFonts w:ascii="Times New Roman" w:hAnsi="Times New Roman" w:cs="Times New Roman"/>
          <w:color w:val="2F2F2F" w:themeColor="accent5" w:themeShade="80"/>
        </w:rPr>
        <w:t>eeper soils contain</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more water and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saturated longer than shallow soils</w:t>
      </w:r>
      <w:r>
        <w:rPr>
          <w:rFonts w:ascii="Times New Roman" w:hAnsi="Times New Roman" w:cs="Times New Roman"/>
          <w:color w:val="2F2F2F" w:themeColor="accent5" w:themeShade="80"/>
        </w:rPr>
        <w:t xml:space="preserve">, while </w:t>
      </w:r>
      <w:r w:rsidRPr="00EF599F">
        <w:rPr>
          <w:rFonts w:ascii="Times New Roman" w:hAnsi="Times New Roman" w:cs="Times New Roman"/>
          <w:color w:val="2F2F2F" w:themeColor="accent5" w:themeShade="80"/>
        </w:rPr>
        <w:t xml:space="preserve">shallow soil moisture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more responsiv</w:t>
      </w:r>
      <w:r w:rsidRPr="00EF599F">
        <w:rPr>
          <w:rFonts w:ascii="Times New Roman" w:hAnsi="Times New Roman" w:cs="Times New Roman"/>
          <w:color w:val="2F2F2F" w:themeColor="accent5" w:themeShade="80"/>
        </w:rPr>
        <w:t>e to precipitation</w:t>
      </w:r>
      <w:r>
        <w:rPr>
          <w:rFonts w:ascii="Times New Roman" w:hAnsi="Times New Roman" w:cs="Times New Roman"/>
          <w:color w:val="2F2F2F" w:themeColor="accent5" w:themeShade="80"/>
        </w:rPr>
        <w:t>, though water input</w:t>
      </w:r>
      <w:r w:rsidRPr="00EF599F">
        <w:rPr>
          <w:rFonts w:ascii="Times New Roman" w:hAnsi="Times New Roman" w:cs="Times New Roman"/>
          <w:color w:val="2F2F2F" w:themeColor="accent5" w:themeShade="80"/>
        </w:rPr>
        <w:t xml:space="preserve"> pulses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apparent at 60 and 100 cm depths as well</w:t>
      </w:r>
      <w:r w:rsidR="00711887">
        <w:rPr>
          <w:rFonts w:ascii="Times New Roman" w:hAnsi="Times New Roman" w:cs="Times New Roman"/>
          <w:color w:val="2F2F2F" w:themeColor="accent5" w:themeShade="80"/>
        </w:rPr>
        <w:t xml:space="preserve"> (Figure 7)</w:t>
      </w:r>
      <w:r w:rsidRPr="00EF599F">
        <w:rPr>
          <w:rFonts w:ascii="Times New Roman" w:hAnsi="Times New Roman" w:cs="Times New Roman"/>
          <w:color w:val="2F2F2F" w:themeColor="accent5" w:themeShade="80"/>
        </w:rPr>
        <w:t xml:space="preserve">. </w:t>
      </w:r>
      <w:commentRangeStart w:id="36"/>
      <w:r w:rsidR="00BC3767">
        <w:rPr>
          <w:rFonts w:ascii="Times New Roman" w:hAnsi="Times New Roman" w:cs="Times New Roman"/>
          <w:color w:val="2F2F2F" w:themeColor="accent5" w:themeShade="80"/>
        </w:rPr>
        <w:t>During the wet 201</w:t>
      </w:r>
      <w:r w:rsidR="006E19D9">
        <w:rPr>
          <w:rFonts w:ascii="Times New Roman" w:hAnsi="Times New Roman" w:cs="Times New Roman"/>
          <w:color w:val="2F2F2F" w:themeColor="accent5" w:themeShade="80"/>
        </w:rPr>
        <w:t>7</w:t>
      </w:r>
      <w:r w:rsidR="00BC3767">
        <w:rPr>
          <w:rFonts w:ascii="Times New Roman" w:hAnsi="Times New Roman" w:cs="Times New Roman"/>
          <w:color w:val="2F2F2F" w:themeColor="accent5" w:themeShade="80"/>
        </w:rPr>
        <w:t xml:space="preserve"> WY, all sites were saturated</w:t>
      </w:r>
      <w:r w:rsidR="006E19D9">
        <w:rPr>
          <w:rFonts w:ascii="Times New Roman" w:hAnsi="Times New Roman" w:cs="Times New Roman"/>
          <w:color w:val="2F2F2F" w:themeColor="accent5" w:themeShade="80"/>
        </w:rPr>
        <w:t xml:space="preserve"> at 1-meter depth</w:t>
      </w:r>
      <w:r w:rsidR="00BC3767">
        <w:rPr>
          <w:rFonts w:ascii="Times New Roman" w:hAnsi="Times New Roman" w:cs="Times New Roman"/>
          <w:color w:val="2F2F2F" w:themeColor="accent5" w:themeShade="80"/>
        </w:rPr>
        <w:t xml:space="preserve"> for some period</w:t>
      </w:r>
      <w:r w:rsidR="006E19D9">
        <w:rPr>
          <w:rFonts w:ascii="Times New Roman" w:hAnsi="Times New Roman" w:cs="Times New Roman"/>
          <w:color w:val="2F2F2F" w:themeColor="accent5" w:themeShade="80"/>
        </w:rPr>
        <w:t xml:space="preserve"> of the year</w:t>
      </w:r>
      <w:r w:rsidR="00BC3767">
        <w:rPr>
          <w:rFonts w:ascii="Times New Roman" w:hAnsi="Times New Roman" w:cs="Times New Roman"/>
          <w:color w:val="2F2F2F" w:themeColor="accent5" w:themeShade="80"/>
        </w:rPr>
        <w:t>, yet during the dr</w:t>
      </w:r>
      <w:r w:rsidR="006E19D9">
        <w:rPr>
          <w:rFonts w:ascii="Times New Roman" w:hAnsi="Times New Roman" w:cs="Times New Roman"/>
          <w:color w:val="2F2F2F" w:themeColor="accent5" w:themeShade="80"/>
        </w:rPr>
        <w:t>ier</w:t>
      </w:r>
      <w:r w:rsidR="00BC3767">
        <w:rPr>
          <w:rFonts w:ascii="Times New Roman" w:hAnsi="Times New Roman" w:cs="Times New Roman"/>
          <w:color w:val="2F2F2F" w:themeColor="accent5" w:themeShade="80"/>
        </w:rPr>
        <w:t xml:space="preserve"> 201</w:t>
      </w:r>
      <w:r w:rsidR="006E19D9">
        <w:rPr>
          <w:rFonts w:ascii="Times New Roman" w:hAnsi="Times New Roman" w:cs="Times New Roman"/>
          <w:color w:val="2F2F2F" w:themeColor="accent5" w:themeShade="80"/>
        </w:rPr>
        <w:t>8 WY, only soils at wetland stations experienced saturation. In ICB, the wetland site remained fully saturated for both 2017 and 2018 WYs, while in SCB the wetland site was saturated only for a portion of each year (Table 1)</w:t>
      </w:r>
      <w:commentRangeEnd w:id="36"/>
      <w:r w:rsidR="006E19D9">
        <w:rPr>
          <w:rStyle w:val="CommentReference"/>
        </w:rPr>
        <w:commentReference w:id="36"/>
      </w:r>
      <w:r w:rsidR="006E19D9">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hallow (12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positive</w:t>
      </w:r>
      <w:r>
        <w:rPr>
          <w:rFonts w:ascii="Times New Roman" w:hAnsi="Times New Roman" w:cs="Times New Roman"/>
          <w:color w:val="2F2F2F" w:themeColor="accent5" w:themeShade="80"/>
        </w:rPr>
        <w:t>ly</w:t>
      </w:r>
      <w:r w:rsidRPr="00EF599F">
        <w:rPr>
          <w:rFonts w:ascii="Times New Roman" w:hAnsi="Times New Roman" w:cs="Times New Roman"/>
          <w:color w:val="2F2F2F" w:themeColor="accent5" w:themeShade="80"/>
        </w:rPr>
        <w:t xml:space="preserve"> correlat</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with</w:t>
      </w:r>
      <w:r w:rsidRPr="00EF599F">
        <w:rPr>
          <w:rFonts w:ascii="Times New Roman" w:hAnsi="Times New Roman" w:cs="Times New Roman"/>
          <w:color w:val="2F2F2F" w:themeColor="accent5" w:themeShade="80"/>
        </w:rPr>
        <w:t xml:space="preserve"> deep (100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(Table </w:t>
      </w:r>
      <w:r>
        <w:rPr>
          <w:rFonts w:ascii="Times New Roman" w:hAnsi="Times New Roman" w:cs="Times New Roman"/>
          <w:color w:val="2F2F2F" w:themeColor="accent5" w:themeShade="80"/>
        </w:rPr>
        <w:t>1</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Similar to ICB, soils at the SCB weather station sites were all loamy sand, with higher silt content in the meadow site than at the </w:t>
      </w:r>
      <w:r>
        <w:rPr>
          <w:rFonts w:ascii="Times New Roman" w:hAnsi="Times New Roman" w:cs="Times New Roman"/>
          <w:color w:val="2F2F2F" w:themeColor="accent5" w:themeShade="80"/>
        </w:rPr>
        <w:lastRenderedPageBreak/>
        <w:t>other two sites (Appendix B). Soil texture did not vary greatly with depth, although the meadow site had higher organic content at shallow depths than the other two sites (Appendix B).</w:t>
      </w:r>
    </w:p>
    <w:p w14:paraId="5322231A" w14:textId="77777777" w:rsidR="00A800E5" w:rsidRPr="00EF599F" w:rsidRDefault="00A800E5" w:rsidP="00A800E5">
      <w:pPr>
        <w:spacing w:line="480" w:lineRule="auto"/>
        <w:ind w:firstLine="720"/>
        <w:rPr>
          <w:rFonts w:ascii="Times New Roman" w:hAnsi="Times New Roman" w:cs="Times New Roman"/>
          <w:color w:val="2F2F2F" w:themeColor="accent5" w:themeShade="80"/>
        </w:rPr>
      </w:pPr>
    </w:p>
    <w:p w14:paraId="5FA980B3" w14:textId="1A8A3A57" w:rsidR="00A800E5" w:rsidRPr="00EF599F" w:rsidRDefault="007E4DC1" w:rsidP="00A800E5">
      <w:pPr>
        <w:spacing w:line="480" w:lineRule="auto"/>
        <w:rPr>
          <w:rFonts w:ascii="Times New Roman" w:hAnsi="Times New Roman" w:cs="Times New Roman"/>
          <w:i/>
          <w:iCs/>
          <w:color w:val="000000" w:themeColor="text2"/>
          <w:sz w:val="18"/>
          <w:szCs w:val="18"/>
        </w:rPr>
      </w:pPr>
      <w:bookmarkStart w:id="37" w:name="_Ref534405304"/>
      <w:r w:rsidRPr="00BB05C3">
        <w:rPr>
          <w:noProof/>
          <w:lang w:eastAsia="en-US"/>
        </w:rPr>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1392" cy="7109963"/>
                    </a:xfrm>
                    <a:prstGeom prst="rect">
                      <a:avLst/>
                    </a:prstGeom>
                  </pic:spPr>
                </pic:pic>
              </a:graphicData>
            </a:graphic>
          </wp:inline>
        </w:drawing>
      </w:r>
    </w:p>
    <w:p w14:paraId="04BB2E38" w14:textId="77777777" w:rsidR="00A800E5" w:rsidRPr="00EF599F" w:rsidRDefault="00A800E5" w:rsidP="00A800E5">
      <w:pPr>
        <w:pStyle w:val="Caption"/>
        <w:rPr>
          <w:rFonts w:ascii="Times New Roman" w:hAnsi="Times New Roman" w:cs="Times New Roman"/>
          <w:color w:val="2F2F2F" w:themeColor="accent5" w:themeShade="80"/>
        </w:rPr>
      </w:pPr>
      <w:bookmarkStart w:id="38" w:name="_Ref540347"/>
      <w:bookmarkEnd w:id="37"/>
      <w:r w:rsidRPr="00830754">
        <w:rPr>
          <w:rFonts w:ascii="Times New Roman" w:hAnsi="Times New Roman" w:cs="Times New Roman"/>
          <w:b/>
        </w:rPr>
        <w:lastRenderedPageBreak/>
        <w:t xml:space="preserve">Figure </w:t>
      </w:r>
      <w:bookmarkEnd w:id="38"/>
      <w:r w:rsidRPr="00830754">
        <w:rPr>
          <w:rFonts w:ascii="Times New Roman" w:hAnsi="Times New Roman" w:cs="Times New Roman"/>
          <w:b/>
          <w:noProof/>
        </w:rPr>
        <w:t>7</w:t>
      </w:r>
      <w:r w:rsidRPr="00EF599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2F2F2F" w:themeColor="accent5" w:themeShade="80"/>
        </w:rPr>
        <w:t>V</w:t>
      </w:r>
      <w:r w:rsidRPr="00EF599F">
        <w:rPr>
          <w:rFonts w:ascii="Times New Roman" w:hAnsi="Times New Roman" w:cs="Times New Roman"/>
          <w:color w:val="2F2F2F" w:themeColor="accent5" w:themeShade="80"/>
        </w:rPr>
        <w:t xml:space="preserve">olumetric </w:t>
      </w:r>
      <w:r w:rsidRPr="00EF599F">
        <w:rPr>
          <w:rFonts w:ascii="Times New Roman" w:hAnsi="Times New Roman" w:cs="Times New Roman"/>
        </w:rPr>
        <w:t>water content</w:t>
      </w:r>
      <w:r w:rsidRPr="00EF599F">
        <w:rPr>
          <w:rFonts w:ascii="Times New Roman" w:hAnsi="Times New Roman" w:cs="Times New Roman"/>
          <w:color w:val="2F2F2F" w:themeColor="accent5" w:themeShade="80"/>
        </w:rPr>
        <w:t xml:space="preserve"> [%] in shallow (12 cm), mid (60 cm), and deep (100 cm) soils as measured by </w:t>
      </w:r>
      <w:r>
        <w:rPr>
          <w:rFonts w:ascii="Times New Roman" w:hAnsi="Times New Roman" w:cs="Times New Roman"/>
          <w:color w:val="2F2F2F" w:themeColor="accent5" w:themeShade="80"/>
        </w:rPr>
        <w:t xml:space="preserve">weather stations located in dense meadow </w:t>
      </w:r>
      <w:r w:rsidRPr="00EF599F">
        <w:rPr>
          <w:rFonts w:ascii="Times New Roman" w:hAnsi="Times New Roman" w:cs="Times New Roman"/>
          <w:color w:val="2F2F2F" w:themeColor="accent5" w:themeShade="80"/>
        </w:rPr>
        <w:t>(</w:t>
      </w:r>
      <w:r>
        <w:rPr>
          <w:rFonts w:ascii="Times New Roman" w:hAnsi="Times New Roman" w:cs="Times New Roman"/>
          <w:color w:val="2F2F2F" w:themeColor="accent5" w:themeShade="80"/>
        </w:rPr>
        <w:t>a</w:t>
      </w:r>
      <w:r w:rsidRPr="00EF599F">
        <w:rPr>
          <w:rFonts w:ascii="Times New Roman" w:hAnsi="Times New Roman" w:cs="Times New Roman"/>
          <w:color w:val="2F2F2F" w:themeColor="accent5" w:themeShade="80"/>
        </w:rPr>
        <w:t>), shrub (</w:t>
      </w:r>
      <w:r>
        <w:rPr>
          <w:rFonts w:ascii="Times New Roman" w:hAnsi="Times New Roman" w:cs="Times New Roman"/>
          <w:color w:val="2F2F2F" w:themeColor="accent5" w:themeShade="80"/>
        </w:rPr>
        <w:t>b</w:t>
      </w:r>
      <w:r w:rsidRPr="00EF599F">
        <w:rPr>
          <w:rFonts w:ascii="Times New Roman" w:hAnsi="Times New Roman" w:cs="Times New Roman"/>
          <w:color w:val="2F2F2F" w:themeColor="accent5" w:themeShade="80"/>
        </w:rPr>
        <w:t xml:space="preserve">), and forest </w:t>
      </w:r>
      <w:r>
        <w:rPr>
          <w:rFonts w:ascii="Times New Roman" w:hAnsi="Times New Roman" w:cs="Times New Roman"/>
          <w:color w:val="2F2F2F" w:themeColor="accent5" w:themeShade="80"/>
        </w:rPr>
        <w:t>(c</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sites</w:t>
      </w:r>
      <w:r w:rsidRPr="00EF599F">
        <w:rPr>
          <w:rFonts w:ascii="Times New Roman" w:hAnsi="Times New Roman" w:cs="Times New Roman"/>
          <w:color w:val="2F2F2F" w:themeColor="accent5" w:themeShade="80"/>
        </w:rPr>
        <w:t xml:space="preserve">. Data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measured at </w:t>
      </w:r>
      <w:proofErr w:type="gramStart"/>
      <w:r w:rsidRPr="00EF599F">
        <w:rPr>
          <w:rFonts w:ascii="Times New Roman" w:hAnsi="Times New Roman" w:cs="Times New Roman"/>
          <w:color w:val="2F2F2F" w:themeColor="accent5" w:themeShade="80"/>
        </w:rPr>
        <w:t>10 minute</w:t>
      </w:r>
      <w:proofErr w:type="gramEnd"/>
      <w:r w:rsidRPr="00EF599F">
        <w:rPr>
          <w:rFonts w:ascii="Times New Roman" w:hAnsi="Times New Roman" w:cs="Times New Roman"/>
          <w:color w:val="2F2F2F" w:themeColor="accent5" w:themeShade="80"/>
        </w:rPr>
        <w:t xml:space="preserve"> intervals for 2017 and 2018 water years. </w:t>
      </w:r>
      <w:r>
        <w:rPr>
          <w:rFonts w:ascii="Times New Roman" w:hAnsi="Times New Roman" w:cs="Times New Roman"/>
          <w:color w:val="2F2F2F" w:themeColor="accent5" w:themeShade="80"/>
        </w:rPr>
        <w:t>Vertical bars at top of panels indicate d</w:t>
      </w:r>
      <w:r w:rsidRPr="00EF599F">
        <w:rPr>
          <w:rFonts w:ascii="Times New Roman" w:hAnsi="Times New Roman" w:cs="Times New Roman"/>
          <w:color w:val="2F2F2F" w:themeColor="accent5" w:themeShade="80"/>
        </w:rPr>
        <w:t>aily water inputs in the form of rain and snow melt. Grey regions represent periods of time when snow is present around the base of the weather station</w:t>
      </w:r>
      <w:r>
        <w:rPr>
          <w:rFonts w:ascii="Times New Roman" w:hAnsi="Times New Roman" w:cs="Times New Roman"/>
          <w:color w:val="2F2F2F" w:themeColor="accent5" w:themeShade="80"/>
        </w:rPr>
        <w:t xml:space="preserve"> (at the shrub station camera data were not available in spring 2017, </w:t>
      </w:r>
      <w:commentRangeStart w:id="39"/>
      <w:commentRangeStart w:id="40"/>
      <w:commentRangeStart w:id="41"/>
      <w:r>
        <w:rPr>
          <w:rFonts w:ascii="Times New Roman" w:hAnsi="Times New Roman" w:cs="Times New Roman"/>
          <w:color w:val="2F2F2F" w:themeColor="accent5" w:themeShade="80"/>
        </w:rPr>
        <w:t>shown by grey hatching</w:t>
      </w:r>
      <w:commentRangeEnd w:id="39"/>
      <w:r>
        <w:rPr>
          <w:rStyle w:val="CommentReference"/>
          <w:i w:val="0"/>
          <w:iCs w:val="0"/>
          <w:color w:val="auto"/>
        </w:rPr>
        <w:commentReference w:id="39"/>
      </w:r>
      <w:commentRangeEnd w:id="40"/>
      <w:r w:rsidR="00302EF6">
        <w:rPr>
          <w:rStyle w:val="CommentReference"/>
          <w:i w:val="0"/>
          <w:iCs w:val="0"/>
          <w:color w:val="auto"/>
        </w:rPr>
        <w:commentReference w:id="40"/>
      </w:r>
      <w:commentRangeEnd w:id="41"/>
      <w:r w:rsidR="00322FC2">
        <w:rPr>
          <w:rStyle w:val="CommentReference"/>
          <w:i w:val="0"/>
          <w:iCs w:val="0"/>
          <w:color w:val="auto"/>
        </w:rPr>
        <w:commentReference w:id="41"/>
      </w:r>
      <w:r>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Water year (WY) summaries are also provided for total </w:t>
      </w:r>
      <w:r>
        <w:rPr>
          <w:rFonts w:ascii="Times New Roman" w:hAnsi="Times New Roman" w:cs="Times New Roman"/>
          <w:color w:val="2F2F2F" w:themeColor="accent5" w:themeShade="80"/>
        </w:rPr>
        <w:t>water inputs</w:t>
      </w:r>
      <w:r w:rsidRPr="00EF599F">
        <w:rPr>
          <w:rFonts w:ascii="Times New Roman" w:hAnsi="Times New Roman" w:cs="Times New Roman"/>
          <w:color w:val="2F2F2F" w:themeColor="accent5" w:themeShade="80"/>
        </w:rPr>
        <w:t xml:space="preserve"> recorded at each station. </w:t>
      </w:r>
      <w:r>
        <w:rPr>
          <w:rFonts w:ascii="Times New Roman" w:hAnsi="Times New Roman" w:cs="Times New Roman"/>
          <w:color w:val="2F2F2F" w:themeColor="accent5" w:themeShade="80"/>
        </w:rPr>
        <w:t xml:space="preserve">Refer to Appendix B for visuals of each site. </w:t>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t>Discussion</w:t>
      </w:r>
    </w:p>
    <w:p w14:paraId="61C125A3" w14:textId="226EDD02"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 </w:instrText>
      </w:r>
      <w:r w:rsidR="00F37E62">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EN.CITE.DATA </w:instrText>
      </w:r>
      <w:r w:rsidR="00F37E62">
        <w:rPr>
          <w:rFonts w:ascii="Times New Roman" w:hAnsi="Times New Roman" w:cs="Times New Roman"/>
          <w:color w:val="000000" w:themeColor="text1"/>
        </w:rPr>
      </w:r>
      <w:r w:rsidR="00F37E62">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sidR="00F37E62">
        <w:rPr>
          <w:rFonts w:ascii="Times New Roman" w:hAnsi="Times New Roman" w:cs="Times New Roman"/>
          <w:noProof/>
          <w:color w:val="000000" w:themeColor="text1"/>
        </w:rPr>
        <w:t>(Boisramé et al. 2017,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2A9C6CE1" w:rsidR="00F13F6C" w:rsidRDefault="007400BD"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r w:rsidR="00691C96">
        <w:rPr>
          <w:rFonts w:ascii="Times New Roman" w:hAnsi="Times New Roman" w:cs="Times New Roman"/>
          <w:color w:val="2F2F2F" w:themeColor="accent5" w:themeShade="80"/>
        </w:rPr>
        <w:t xml:space="preserve"> (44%)</w:t>
      </w:r>
      <w:r w:rsidR="00764C74">
        <w:rPr>
          <w:rFonts w:ascii="Times New Roman" w:hAnsi="Times New Roman" w:cs="Times New Roman"/>
          <w:color w:val="2F2F2F" w:themeColor="accent5" w:themeShade="80"/>
        </w:rPr>
        <w:t xml:space="preserve">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r w:rsidR="008E551F">
        <w:rPr>
          <w:rFonts w:ascii="Times New Roman" w:hAnsi="Times New Roman" w:cs="Times New Roman"/>
          <w:color w:val="2F2F2F" w:themeColor="accent5" w:themeShade="80"/>
        </w:rPr>
        <w:t xml:space="preserve">(10%) </w:t>
      </w:r>
      <w:r w:rsidR="00D652F0">
        <w:rPr>
          <w:rFonts w:ascii="Times New Roman" w:hAnsi="Times New Roman" w:cs="Times New Roman"/>
          <w:color w:val="2F2F2F" w:themeColor="accent5" w:themeShade="80"/>
        </w:rPr>
        <w:t xml:space="preserve">of the watershed </w:t>
      </w:r>
      <w:r w:rsidR="008B18FD">
        <w:rPr>
          <w:rFonts w:ascii="Times New Roman" w:hAnsi="Times New Roman" w:cs="Times New Roman"/>
          <w:color w:val="2F2F2F" w:themeColor="accent5" w:themeShade="80"/>
        </w:rPr>
        <w:t xml:space="preserve">burned </w:t>
      </w:r>
      <w:r w:rsidR="00D652F0">
        <w:rPr>
          <w:rFonts w:ascii="Times New Roman" w:hAnsi="Times New Roman" w:cs="Times New Roman"/>
          <w:color w:val="2F2F2F" w:themeColor="accent5" w:themeShade="80"/>
        </w:rPr>
        <w:t xml:space="preserve">at least twice since 1973. </w:t>
      </w:r>
      <w:r w:rsidR="008E551F">
        <w:rPr>
          <w:rFonts w:ascii="Times New Roman" w:hAnsi="Times New Roman" w:cs="Times New Roman"/>
          <w:color w:val="2F2F2F" w:themeColor="accent5" w:themeShade="80"/>
        </w:rPr>
        <w:t>Fires were slightly more active in ICB, with</w:t>
      </w:r>
      <w:r w:rsidR="00691C96">
        <w:rPr>
          <w:rFonts w:ascii="Times New Roman" w:hAnsi="Times New Roman" w:cs="Times New Roman"/>
          <w:color w:val="2F2F2F" w:themeColor="accent5" w:themeShade="80"/>
        </w:rPr>
        <w:t xml:space="preserve"> 52% of the ICB burn</w:t>
      </w:r>
      <w:r w:rsidR="008E551F">
        <w:rPr>
          <w:rFonts w:ascii="Times New Roman" w:hAnsi="Times New Roman" w:cs="Times New Roman"/>
          <w:color w:val="2F2F2F" w:themeColor="accent5" w:themeShade="80"/>
        </w:rPr>
        <w:t>ing</w:t>
      </w:r>
      <w:r w:rsidR="00691C96">
        <w:rPr>
          <w:rFonts w:ascii="Times New Roman" w:hAnsi="Times New Roman" w:cs="Times New Roman"/>
          <w:color w:val="2F2F2F" w:themeColor="accent5" w:themeShade="80"/>
        </w:rPr>
        <w:t xml:space="preserve"> at least once in the same period, </w:t>
      </w:r>
      <w:r w:rsidR="008E551F">
        <w:rPr>
          <w:rFonts w:ascii="Times New Roman" w:hAnsi="Times New Roman" w:cs="Times New Roman"/>
          <w:color w:val="2F2F2F" w:themeColor="accent5" w:themeShade="80"/>
        </w:rPr>
        <w:t>and</w:t>
      </w:r>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burning at least twice</w:t>
      </w:r>
      <w:r w:rsidR="00691C96">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r w:rsidR="00691C96">
        <w:rPr>
          <w:rFonts w:ascii="Times New Roman" w:hAnsi="Times New Roman" w:cs="Times New Roman"/>
          <w:color w:val="2F2F2F" w:themeColor="accent5" w:themeShade="80"/>
        </w:rPr>
        <w:t>a</w:t>
      </w:r>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r w:rsidR="00264D51">
        <w:rPr>
          <w:rFonts w:ascii="Times New Roman" w:hAnsi="Times New Roman" w:cs="Times New Roman"/>
          <w:color w:val="2F2F2F" w:themeColor="accent5" w:themeShade="80"/>
        </w:rPr>
        <w:t xml:space="preserve">SCB </w:t>
      </w:r>
      <w:r w:rsidR="004926BC">
        <w:rPr>
          <w:rFonts w:ascii="Times New Roman" w:hAnsi="Times New Roman" w:cs="Times New Roman"/>
          <w:color w:val="2F2F2F" w:themeColor="accent5" w:themeShade="80"/>
        </w:rPr>
        <w:t xml:space="preserve">since 2004, with 59% of active ignitions suppressed, compared with 12,141 ha burned and only 23% of ignitions suppressed between </w:t>
      </w:r>
      <w:r w:rsidR="004926BC">
        <w:rPr>
          <w:rFonts w:ascii="Times New Roman" w:hAnsi="Times New Roman" w:cs="Times New Roman"/>
          <w:color w:val="2F2F2F" w:themeColor="accent5" w:themeShade="80"/>
        </w:rPr>
        <w:lastRenderedPageBreak/>
        <w:t>1969 and 2004</w:t>
      </w:r>
      <w:r>
        <w:rPr>
          <w:rFonts w:ascii="Times New Roman" w:hAnsi="Times New Roman" w:cs="Times New Roman"/>
          <w:color w:val="2F2F2F" w:themeColor="accent5" w:themeShade="80"/>
        </w:rPr>
        <w:t xml:space="preserve"> (A. Caprio,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 xml:space="preserve">have been observed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r w:rsidR="006853E9">
        <w:rPr>
          <w:rFonts w:ascii="Times New Roman" w:hAnsi="Times New Roman" w:cs="Times New Roman"/>
          <w:color w:val="2F2F2F" w:themeColor="accent5" w:themeShade="80"/>
        </w:rPr>
        <w:t>overstory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438104BE"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but the maximum patch size </w:t>
      </w:r>
      <w:r w:rsidR="00B42486">
        <w:rPr>
          <w:rFonts w:ascii="Times New Roman" w:hAnsi="Times New Roman" w:cs="Times New Roman"/>
          <w:color w:val="000000" w:themeColor="text1"/>
        </w:rPr>
        <w:t>of areas converted from forest to non-forest was</w:t>
      </w:r>
      <w:r w:rsidR="00F13F6C">
        <w:rPr>
          <w:rFonts w:ascii="Times New Roman" w:hAnsi="Times New Roman" w:cs="Times New Roman"/>
          <w:color w:val="000000" w:themeColor="text1"/>
        </w:rPr>
        <w:t xml:space="preserve"> higher in ICB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w:t>
      </w:r>
      <w:r w:rsidR="00B42486">
        <w:rPr>
          <w:rFonts w:ascii="Times New Roman" w:hAnsi="Times New Roman" w:cs="Times New Roman"/>
          <w:color w:val="2F2F2F" w:themeColor="accent5" w:themeShade="80"/>
        </w:rPr>
        <w:t xml:space="preserve">larger </w:t>
      </w:r>
      <w:r>
        <w:rPr>
          <w:rFonts w:ascii="Times New Roman" w:hAnsi="Times New Roman" w:cs="Times New Roman"/>
          <w:color w:val="2F2F2F" w:themeColor="accent5" w:themeShade="80"/>
        </w:rPr>
        <w:t xml:space="preserve">high-severity patches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54407F88"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it is also possible that there was reduced fuel accumulation in SCB relative to ICB in the fire-suppression period</w:t>
      </w:r>
      <w:r w:rsidR="00302EF6">
        <w:rPr>
          <w:rFonts w:ascii="Times New Roman" w:hAnsi="Times New Roman" w:cs="Times New Roman"/>
          <w:color w:val="2F2F2F" w:themeColor="accent5" w:themeShade="80"/>
        </w:rPr>
        <w:t xml:space="preserve">, </w:t>
      </w:r>
      <w:r w:rsidR="00302EF6">
        <w:rPr>
          <w:rFonts w:ascii="Times New Roman" w:hAnsi="Times New Roman" w:cs="Times New Roman"/>
          <w:color w:val="2F2F2F" w:themeColor="accent5" w:themeShade="80"/>
        </w:rPr>
        <w:lastRenderedPageBreak/>
        <w:t>potentially</w:t>
      </w:r>
      <w:r>
        <w:rPr>
          <w:rFonts w:ascii="Times New Roman" w:hAnsi="Times New Roman" w:cs="Times New Roman"/>
          <w:color w:val="2F2F2F" w:themeColor="accent5" w:themeShade="80"/>
        </w:rPr>
        <w:t xml:space="preserve"> due to lower </w:t>
      </w:r>
      <w:r w:rsidR="00302EF6">
        <w:rPr>
          <w:rFonts w:ascii="Times New Roman" w:hAnsi="Times New Roman" w:cs="Times New Roman"/>
          <w:color w:val="2F2F2F" w:themeColor="accent5" w:themeShade="80"/>
        </w:rPr>
        <w:t xml:space="preserve">precipitation and </w:t>
      </w:r>
      <w:r>
        <w:rPr>
          <w:rFonts w:ascii="Times New Roman" w:hAnsi="Times New Roman" w:cs="Times New Roman"/>
          <w:color w:val="2F2F2F" w:themeColor="accent5" w:themeShade="80"/>
        </w:rPr>
        <w:t>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PRISM show higher annual precipitation in ICB (Table B2); and third, in-situ weather station data show higher annual precipitation in ICB (Table 1). </w:t>
      </w:r>
      <w:r w:rsidR="000E1EF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Pr>
          <w:rFonts w:ascii="Times New Roman" w:hAnsi="Times New Roman" w:cs="Times New Roman"/>
          <w:color w:val="000000" w:themeColor="text1"/>
        </w:rPr>
        <w:fldChar w:fldCharType="begin"/>
      </w:r>
      <w:r w:rsidR="00B42486">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Pr>
          <w:rFonts w:ascii="Times New Roman" w:hAnsi="Times New Roman" w:cs="Times New Roman"/>
          <w:color w:val="000000" w:themeColor="text1"/>
        </w:rPr>
        <w:fldChar w:fldCharType="separate"/>
      </w:r>
      <w:r w:rsidR="00B42486">
        <w:rPr>
          <w:rFonts w:ascii="Times New Roman" w:hAnsi="Times New Roman" w:cs="Times New Roman"/>
          <w:noProof/>
          <w:color w:val="000000" w:themeColor="text1"/>
        </w:rPr>
        <w:t>(2018)</w:t>
      </w:r>
      <w:r w:rsidR="00B42486">
        <w:rPr>
          <w:rFonts w:ascii="Times New Roman" w:hAnsi="Times New Roman" w:cs="Times New Roman"/>
          <w:color w:val="000000" w:themeColor="text1"/>
        </w:rPr>
        <w:fldChar w:fldCharType="end"/>
      </w:r>
      <w:r w:rsidR="000E1EF0">
        <w:rPr>
          <w:rFonts w:ascii="Times New Roman" w:hAnsi="Times New Roman" w:cs="Times New Roman"/>
          <w:color w:val="000000" w:themeColor="text1"/>
        </w:rPr>
        <w:t xml:space="preserve"> found </w:t>
      </w:r>
      <w:r w:rsidR="0077598C">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overstory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proofErr w:type="spellStart"/>
      <w:r w:rsidR="002E3C57">
        <w:rPr>
          <w:rFonts w:ascii="Times New Roman" w:hAnsi="Times New Roman" w:cs="Times New Roman"/>
          <w:i/>
          <w:color w:val="2F2F2F" w:themeColor="accent5" w:themeShade="80"/>
        </w:rPr>
        <w:t>Pinus</w:t>
      </w:r>
      <w:proofErr w:type="spellEnd"/>
      <w:r w:rsidR="002E3C57">
        <w:rPr>
          <w:rFonts w:ascii="Times New Roman" w:hAnsi="Times New Roman" w:cs="Times New Roman"/>
          <w:i/>
          <w:color w:val="2F2F2F" w:themeColor="accent5" w:themeShade="80"/>
        </w:rPr>
        <w:t xml:space="preserve">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FD4C18">
        <w:rPr>
          <w:rFonts w:ascii="Times New Roman" w:hAnsi="Times New Roman" w:cs="Times New Roman"/>
          <w:color w:val="2F2F2F" w:themeColor="accent5" w:themeShade="80"/>
        </w:rPr>
        <w:t xml:space="preserve">four </w:t>
      </w:r>
      <w:r w:rsidR="002E3C57">
        <w:rPr>
          <w:rFonts w:ascii="Times New Roman" w:hAnsi="Times New Roman" w:cs="Times New Roman"/>
          <w:color w:val="2F2F2F" w:themeColor="accent5" w:themeShade="80"/>
        </w:rPr>
        <w:t>twice-burned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lastRenderedPageBreak/>
        <w:t xml:space="preserve">Given the absence of recent fire in the watershed discussed above (A. Caprio, pers. comm.; Table A1), it </w:t>
      </w:r>
      <w:r w:rsidR="000E588D">
        <w:rPr>
          <w:rFonts w:ascii="Times New Roman" w:hAnsi="Times New Roman" w:cs="Times New Roman"/>
          <w:color w:val="2F2F2F" w:themeColor="accent5" w:themeShade="80"/>
        </w:rPr>
        <w:t>is conceivable</w:t>
      </w:r>
      <w:r w:rsidR="00451170">
        <w:rPr>
          <w:rFonts w:ascii="Times New Roman" w:hAnsi="Times New Roman" w:cs="Times New Roman"/>
          <w:color w:val="2F2F2F" w:themeColor="accent5" w:themeShade="80"/>
        </w:rPr>
        <w:t>, even likely,</w:t>
      </w:r>
      <w:r w:rsidR="000E588D">
        <w:rPr>
          <w:rFonts w:ascii="Times New Roman" w:hAnsi="Times New Roman" w:cs="Times New Roman"/>
          <w:color w:val="2F2F2F" w:themeColor="accent5" w:themeShade="80"/>
        </w:rPr>
        <w:t xml:space="preserve">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importance of repeated fires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4916ED41"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sidR="00955320">
        <w:rPr>
          <w:rFonts w:ascii="Times New Roman" w:hAnsi="Times New Roman" w:cs="Times New Roman"/>
          <w:color w:val="2F2F2F" w:themeColor="accent5" w:themeShade="80"/>
        </w:rPr>
        <w:t>), and to a lesser extent, white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concolor</w:t>
      </w:r>
      <w:proofErr w:type="spellEnd"/>
      <w:r w:rsidR="00955320">
        <w:rPr>
          <w:rFonts w:ascii="Times New Roman" w:hAnsi="Times New Roman" w:cs="Times New Roman"/>
          <w:color w:val="2F2F2F" w:themeColor="accent5" w:themeShade="80"/>
        </w:rPr>
        <w:t>), and a lower probability in red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magnifica</w:t>
      </w:r>
      <w:proofErr w:type="spellEnd"/>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w:t>
      </w:r>
      <w:r w:rsidR="00FD4C18">
        <w:rPr>
          <w:rFonts w:ascii="Times New Roman" w:hAnsi="Times New Roman" w:cs="Times New Roman"/>
          <w:color w:val="2F2F2F" w:themeColor="accent5" w:themeShade="80"/>
        </w:rPr>
        <w:t xml:space="preserve">having a less conducive climate for fire spread, and </w:t>
      </w:r>
      <w:r w:rsidR="00955320">
        <w:rPr>
          <w:rFonts w:ascii="Times New Roman" w:hAnsi="Times New Roman" w:cs="Times New Roman"/>
          <w:color w:val="2F2F2F" w:themeColor="accent5" w:themeShade="80"/>
        </w:rPr>
        <w:t>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sidR="00FD4C18">
        <w:rPr>
          <w:rFonts w:ascii="Times New Roman" w:hAnsi="Times New Roman" w:cs="Times New Roman"/>
          <w:color w:val="2F2F2F" w:themeColor="accent5" w:themeShade="80"/>
        </w:rPr>
        <w:t>P</w:t>
      </w:r>
      <w:r w:rsidR="00955320">
        <w:rPr>
          <w:rFonts w:ascii="Times New Roman" w:hAnsi="Times New Roman" w:cs="Times New Roman"/>
          <w:color w:val="2F2F2F" w:themeColor="accent5" w:themeShade="80"/>
        </w:rPr>
        <w:t>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were observed in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FD4C18">
        <w:rPr>
          <w:rFonts w:ascii="Times New Roman" w:hAnsi="Times New Roman" w:cs="Times New Roman"/>
          <w:color w:val="2F2F2F" w:themeColor="accent5" w:themeShade="80"/>
        </w:rPr>
        <w:t xml:space="preserve">(Figure 4i, l), which is the most fire-resistant species in SCB </w:t>
      </w:r>
      <w:r w:rsidR="00955320">
        <w:rPr>
          <w:rFonts w:ascii="Times New Roman" w:hAnsi="Times New Roman" w:cs="Times New Roman"/>
          <w:color w:val="2F2F2F" w:themeColor="accent5" w:themeShade="80"/>
        </w:rPr>
        <w:t>(Stevens unpublished data)</w:t>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7DA0D027"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meadow soil moisture profiles</w:t>
      </w:r>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in soil moisture at the watershed scale</w:t>
      </w:r>
      <w:r w:rsidR="00EC6E5F">
        <w:rPr>
          <w:rFonts w:ascii="Times New Roman" w:hAnsi="Times New Roman" w:cs="Times New Roman"/>
          <w:color w:val="2F2F2F" w:themeColor="accent5" w:themeShade="80"/>
        </w:rPr>
        <w:t xml:space="preserve"> in association with the managed fire regime</w:t>
      </w:r>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e note that the vegetation change</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we observe</w:t>
      </w:r>
      <w:r w:rsidR="00451170">
        <w:rPr>
          <w:rFonts w:ascii="Times New Roman" w:hAnsi="Times New Roman" w:cs="Times New Roman"/>
          <w:color w:val="2F2F2F" w:themeColor="accent5" w:themeShade="80"/>
        </w:rPr>
        <w:t>d</w:t>
      </w:r>
      <w:r w:rsidR="0095532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were </w:t>
      </w:r>
      <w:r w:rsidR="00955320">
        <w:rPr>
          <w:rFonts w:ascii="Times New Roman" w:hAnsi="Times New Roman" w:cs="Times New Roman"/>
          <w:color w:val="2F2F2F" w:themeColor="accent5" w:themeShade="80"/>
        </w:rPr>
        <w:t>primarily transition</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xml:space="preserve">). This stands in contrast to the more productive </w:t>
      </w:r>
      <w:r w:rsidR="00A70AC5">
        <w:rPr>
          <w:rFonts w:ascii="Times New Roman" w:hAnsi="Times New Roman" w:cs="Times New Roman"/>
          <w:color w:val="2F2F2F" w:themeColor="accent5" w:themeShade="80"/>
        </w:rPr>
        <w:t>ICB (</w:t>
      </w:r>
      <w:r w:rsidR="007C07A0">
        <w:rPr>
          <w:rFonts w:ascii="Times New Roman" w:hAnsi="Times New Roman" w:cs="Times New Roman"/>
          <w:color w:val="2F2F2F" w:themeColor="accent5" w:themeShade="80"/>
        </w:rPr>
        <w:t xml:space="preserve">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 </w:instrText>
      </w:r>
      <w:r w:rsidR="00F37E62">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EN.CITE.DATA </w:instrText>
      </w:r>
      <w:r w:rsidR="00F37E62">
        <w:rPr>
          <w:rFonts w:ascii="Times New Roman" w:hAnsi="Times New Roman" w:cs="Times New Roman"/>
          <w:color w:val="2F2F2F" w:themeColor="accent5" w:themeShade="80"/>
        </w:rPr>
      </w:r>
      <w:r w:rsidR="00F37E62">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F37E62">
        <w:rPr>
          <w:rFonts w:ascii="Times New Roman" w:hAnsi="Times New Roman" w:cs="Times New Roman"/>
          <w:noProof/>
          <w:color w:val="2F2F2F" w:themeColor="accent5" w:themeShade="80"/>
        </w:rPr>
        <w:t>(Boisramé et al. 2017,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r w:rsidR="00A51328">
        <w:rPr>
          <w:rFonts w:ascii="Times New Roman" w:hAnsi="Times New Roman" w:cs="Times New Roman"/>
          <w:color w:val="2F2F2F" w:themeColor="accent5" w:themeShade="80"/>
        </w:rPr>
        <w:t xml:space="preserve">In addition, the minimal changes to forest structure following fire (discussed above) may partially account for fire history variables having very small impacts on soil moisture independent of vegetation change (Figure </w:t>
      </w:r>
      <w:r w:rsidR="00FD4C18">
        <w:rPr>
          <w:rFonts w:ascii="Times New Roman" w:hAnsi="Times New Roman" w:cs="Times New Roman"/>
          <w:color w:val="2F2F2F" w:themeColor="accent5" w:themeShade="80"/>
        </w:rPr>
        <w:t>D</w:t>
      </w:r>
      <w:r w:rsidR="00A51328">
        <w:rPr>
          <w:rFonts w:ascii="Times New Roman" w:hAnsi="Times New Roman" w:cs="Times New Roman"/>
          <w:color w:val="2F2F2F" w:themeColor="accent5" w:themeShade="80"/>
        </w:rPr>
        <w:t>3). If forests had generally become much more open, or dominated by different sizes or species of trees following fire, we might expect greater impacts of fire on soil moisture within forested plots.</w:t>
      </w:r>
      <w:r w:rsidR="005F7371">
        <w:rPr>
          <w:rFonts w:ascii="Times New Roman" w:hAnsi="Times New Roman" w:cs="Times New Roman"/>
          <w:color w:val="2F2F2F" w:themeColor="accent5" w:themeShade="80"/>
        </w:rPr>
        <w:t xml:space="preserve"> For example, the “shrub” weather station is dominated by small conifers, while the forest station is dominated by large conifers, and soil moisture was higher in the “shrub” station for most of the data record (Figure </w:t>
      </w:r>
      <w:r w:rsidR="00FD4C18">
        <w:rPr>
          <w:rFonts w:ascii="Times New Roman" w:hAnsi="Times New Roman" w:cs="Times New Roman"/>
          <w:color w:val="2F2F2F" w:themeColor="accent5" w:themeShade="80"/>
        </w:rPr>
        <w:t>8</w:t>
      </w:r>
      <w:r w:rsidR="005F7371">
        <w:rPr>
          <w:rFonts w:ascii="Times New Roman" w:hAnsi="Times New Roman" w:cs="Times New Roman"/>
          <w:color w:val="2F2F2F" w:themeColor="accent5" w:themeShade="80"/>
        </w:rPr>
        <w:t>).</w:t>
      </w:r>
    </w:p>
    <w:p w14:paraId="721D83CE" w14:textId="6F4B72F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r w:rsidR="00A51328">
        <w:rPr>
          <w:rFonts w:ascii="Times New Roman" w:hAnsi="Times New Roman" w:cs="Times New Roman"/>
          <w:color w:val="2F2F2F" w:themeColor="accent5" w:themeShade="80"/>
        </w:rPr>
        <w:t>, greater consistency in soil saturation of the SCB meadows (this limiting conifer growth), or a combination of both</w:t>
      </w:r>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w:t>
      </w:r>
      <w:r>
        <w:rPr>
          <w:rFonts w:ascii="Times New Roman" w:hAnsi="Times New Roman" w:cs="Times New Roman"/>
          <w:color w:val="2F2F2F" w:themeColor="accent5" w:themeShade="80"/>
        </w:rPr>
        <w:lastRenderedPageBreak/>
        <w:t xml:space="preserve">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w:t>
      </w:r>
      <w:r w:rsidR="00451170">
        <w:rPr>
          <w:rFonts w:ascii="Times New Roman" w:hAnsi="Times New Roman" w:cs="Times New Roman"/>
          <w:color w:val="2F2F2F" w:themeColor="accent5" w:themeShade="80"/>
        </w:rPr>
        <w:t>ed</w:t>
      </w:r>
      <w:r>
        <w:rPr>
          <w:rFonts w:ascii="Times New Roman" w:hAnsi="Times New Roman" w:cs="Times New Roman"/>
          <w:color w:val="2F2F2F" w:themeColor="accent5" w:themeShade="80"/>
        </w:rPr>
        <w:t xml:space="preserve">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2CBD63C5" w:rsidR="005F7371"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High correlations between shallow and deep soil moisture during summer months</w:t>
      </w:r>
      <w:r w:rsidR="00100E90">
        <w:rPr>
          <w:rFonts w:ascii="Times New Roman" w:hAnsi="Times New Roman" w:cs="Times New Roman"/>
          <w:color w:val="2F2F2F" w:themeColor="accent5" w:themeShade="80"/>
        </w:rPr>
        <w:t xml:space="preserve"> (Table 1)</w:t>
      </w:r>
      <w:r>
        <w:rPr>
          <w:rFonts w:ascii="Times New Roman" w:hAnsi="Times New Roman" w:cs="Times New Roman"/>
          <w:color w:val="2F2F2F" w:themeColor="accent5" w:themeShade="80"/>
        </w:rPr>
        <w:t xml:space="preserve">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xml:space="preserve">. </w:t>
      </w:r>
      <w:r w:rsidR="005F7371">
        <w:rPr>
          <w:rFonts w:ascii="Times New Roman" w:hAnsi="Times New Roman" w:cs="Times New Roman"/>
          <w:color w:val="2F2F2F" w:themeColor="accent5" w:themeShade="80"/>
        </w:rPr>
        <w:t xml:space="preserve">However, </w:t>
      </w:r>
      <w:r w:rsidR="00642E59">
        <w:rPr>
          <w:rFonts w:ascii="Times New Roman" w:hAnsi="Times New Roman" w:cs="Times New Roman"/>
          <w:color w:val="2F2F2F" w:themeColor="accent5" w:themeShade="80"/>
        </w:rPr>
        <w:t xml:space="preserve">this correlation only captures relative changes over time, not absolute values. In late summer, there was a greater difference between deep and shallow soil moisture at the shrub and wetland stations than there was at the forest station (Figure 7). Therefore, it is possible that transitions from </w:t>
      </w:r>
      <w:r w:rsidR="006B2FD6">
        <w:rPr>
          <w:rFonts w:ascii="Times New Roman" w:hAnsi="Times New Roman" w:cs="Times New Roman"/>
          <w:color w:val="2F2F2F" w:themeColor="accent5" w:themeShade="80"/>
        </w:rPr>
        <w:t xml:space="preserve">mature </w:t>
      </w:r>
      <w:r w:rsidR="00642E59">
        <w:rPr>
          <w:rFonts w:ascii="Times New Roman" w:hAnsi="Times New Roman" w:cs="Times New Roman"/>
          <w:color w:val="2F2F2F" w:themeColor="accent5" w:themeShade="80"/>
        </w:rPr>
        <w:t xml:space="preserve">forest to more open vegetation cover might lead to greater increases in deeper soil moisture than would be suggested by shallow soil moisture. </w:t>
      </w:r>
      <w:r w:rsidR="00092C59">
        <w:rPr>
          <w:rFonts w:ascii="Times New Roman" w:hAnsi="Times New Roman" w:cs="Times New Roman"/>
          <w:color w:val="2F2F2F" w:themeColor="accent5" w:themeShade="80"/>
        </w:rPr>
        <w:t>This could mean that</w:t>
      </w:r>
      <w:r w:rsidR="00642E59">
        <w:rPr>
          <w:rFonts w:ascii="Times New Roman" w:hAnsi="Times New Roman" w:cs="Times New Roman"/>
          <w:color w:val="2F2F2F" w:themeColor="accent5" w:themeShade="80"/>
        </w:rPr>
        <w:t xml:space="preserve"> the </w:t>
      </w:r>
      <w:r w:rsidR="00092C59">
        <w:rPr>
          <w:rFonts w:ascii="Times New Roman" w:hAnsi="Times New Roman" w:cs="Times New Roman"/>
          <w:color w:val="2F2F2F" w:themeColor="accent5" w:themeShade="80"/>
        </w:rPr>
        <w:t>modeled surface soil moisture changes</w:t>
      </w:r>
      <w:r w:rsidR="00642E59">
        <w:rPr>
          <w:rFonts w:ascii="Times New Roman" w:hAnsi="Times New Roman" w:cs="Times New Roman"/>
          <w:color w:val="2F2F2F" w:themeColor="accent5" w:themeShade="80"/>
        </w:rPr>
        <w:t xml:space="preserve"> in Figure 8 may underestimate the total change in plant-available moisture. </w:t>
      </w:r>
      <w:r w:rsidR="00092C59">
        <w:rPr>
          <w:rFonts w:ascii="Times New Roman" w:hAnsi="Times New Roman" w:cs="Times New Roman"/>
          <w:color w:val="2F2F2F" w:themeColor="accent5" w:themeShade="80"/>
        </w:rPr>
        <w:t xml:space="preserve">Findings from the ICB also suggested that the soil moisture impact of forest removal might be larger in deeper soils </w:t>
      </w:r>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r w:rsidR="00642E59">
        <w:rPr>
          <w:rFonts w:ascii="Times New Roman" w:hAnsi="Times New Roman" w:cs="Times New Roman"/>
          <w:color w:val="2F2F2F" w:themeColor="accent5" w:themeShade="80"/>
        </w:rPr>
        <w:t>.</w:t>
      </w:r>
    </w:p>
    <w:p w14:paraId="075987D3" w14:textId="00DA98BE" w:rsidR="00EC6E5F"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w:t>
      </w:r>
      <w:r w:rsidR="00271166">
        <w:rPr>
          <w:rFonts w:ascii="Times New Roman" w:hAnsi="Times New Roman" w:cs="Times New Roman"/>
          <w:color w:val="2F2F2F" w:themeColor="accent5" w:themeShade="80"/>
        </w:rPr>
        <w:t xml:space="preserve">4 </w:t>
      </w:r>
      <w:r w:rsidR="00DF2F99">
        <w:rPr>
          <w:rFonts w:ascii="Times New Roman" w:hAnsi="Times New Roman" w:cs="Times New Roman"/>
          <w:color w:val="2F2F2F" w:themeColor="accent5" w:themeShade="80"/>
        </w:rPr>
        <w:t>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42"/>
      <w:commentRangeStart w:id="43"/>
      <w:commentRangeStart w:id="44"/>
      <w:r>
        <w:rPr>
          <w:rFonts w:ascii="Times New Roman" w:hAnsi="Times New Roman" w:cs="Times New Roman"/>
          <w:color w:val="2F2F2F" w:themeColor="accent5" w:themeShade="80"/>
        </w:rPr>
        <w:t xml:space="preserve">However, the relatively poor </w:t>
      </w:r>
      <w:r>
        <w:rPr>
          <w:rFonts w:ascii="Times New Roman" w:hAnsi="Times New Roman" w:cs="Times New Roman"/>
          <w:color w:val="2F2F2F" w:themeColor="accent5" w:themeShade="80"/>
        </w:rPr>
        <w:lastRenderedPageBreak/>
        <w:t xml:space="preserve">ability of the ICB-trained model to predict SCB </w:t>
      </w:r>
      <w:r w:rsidR="00334F16">
        <w:rPr>
          <w:rFonts w:ascii="Times New Roman" w:hAnsi="Times New Roman" w:cs="Times New Roman"/>
          <w:color w:val="2F2F2F" w:themeColor="accent5" w:themeShade="80"/>
        </w:rPr>
        <w:t xml:space="preserve">moisture values </w:t>
      </w:r>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The extent to which this variation </w:t>
      </w:r>
      <w:proofErr w:type="gramStart"/>
      <w:r w:rsidR="00EC6E5F">
        <w:rPr>
          <w:rFonts w:ascii="Times New Roman" w:hAnsi="Times New Roman" w:cs="Times New Roman"/>
          <w:color w:val="2F2F2F" w:themeColor="accent5" w:themeShade="80"/>
        </w:rPr>
        <w:t>should be attributed</w:t>
      </w:r>
      <w:proofErr w:type="gramEnd"/>
      <w:r w:rsidR="00EC6E5F">
        <w:rPr>
          <w:rFonts w:ascii="Times New Roman" w:hAnsi="Times New Roman" w:cs="Times New Roman"/>
          <w:color w:val="2F2F2F" w:themeColor="accent5" w:themeShade="80"/>
        </w:rPr>
        <w:t xml:space="preserve"> to physical and ecological factors in the watershed, and the extent to which it reflects features of the random forest methodology is not clear.</w:t>
      </w:r>
      <w:commentRangeEnd w:id="42"/>
      <w:r w:rsidR="00451170">
        <w:rPr>
          <w:rStyle w:val="CommentReference"/>
        </w:rPr>
        <w:commentReference w:id="42"/>
      </w:r>
      <w:commentRangeEnd w:id="43"/>
      <w:r w:rsidR="00100E90">
        <w:rPr>
          <w:rStyle w:val="CommentReference"/>
        </w:rPr>
        <w:commentReference w:id="43"/>
      </w:r>
      <w:commentRangeEnd w:id="44"/>
      <w:r w:rsidR="00DB4FDA">
        <w:rPr>
          <w:rStyle w:val="CommentReference"/>
        </w:rPr>
        <w:commentReference w:id="44"/>
      </w:r>
      <w:r w:rsidR="00EC6E5F" w:rsidDel="00EC6E5F">
        <w:rPr>
          <w:rFonts w:ascii="Times New Roman" w:hAnsi="Times New Roman" w:cs="Times New Roman"/>
          <w:color w:val="2F2F2F" w:themeColor="accent5" w:themeShade="80"/>
        </w:rPr>
        <w:t xml:space="preserve"> </w:t>
      </w:r>
    </w:p>
    <w:p w14:paraId="5E1F07F6" w14:textId="24DC7F83" w:rsidR="007C07A0" w:rsidRDefault="001B5E1D" w:rsidP="0045117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Large observed differences in precipitation, snowpack depth and melt timing between the three weather stations suggest that </w:t>
      </w:r>
      <w:r w:rsidR="00451170">
        <w:rPr>
          <w:rFonts w:ascii="Times New Roman" w:hAnsi="Times New Roman" w:cs="Times New Roman"/>
          <w:color w:val="2F2F2F" w:themeColor="accent5" w:themeShade="80"/>
        </w:rPr>
        <w:t>vegetation transitions in the SCB</w:t>
      </w:r>
      <w:r w:rsidR="00451170" w:rsidDel="0045117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could induce</w:t>
      </w:r>
      <w:r>
        <w:rPr>
          <w:rFonts w:ascii="Times New Roman" w:hAnsi="Times New Roman" w:cs="Times New Roman"/>
          <w:color w:val="2F2F2F" w:themeColor="accent5" w:themeShade="80"/>
        </w:rPr>
        <w:t xml:space="preserve"> important differences in </w:t>
      </w:r>
      <w:r w:rsidR="00451170">
        <w:rPr>
          <w:rFonts w:ascii="Times New Roman" w:hAnsi="Times New Roman" w:cs="Times New Roman"/>
          <w:color w:val="2F2F2F" w:themeColor="accent5" w:themeShade="80"/>
        </w:rPr>
        <w:t xml:space="preserve">the quantity and timing of </w:t>
      </w:r>
      <w:r>
        <w:rPr>
          <w:rFonts w:ascii="Times New Roman" w:hAnsi="Times New Roman" w:cs="Times New Roman"/>
          <w:color w:val="2F2F2F" w:themeColor="accent5" w:themeShade="80"/>
        </w:rPr>
        <w:t xml:space="preserve">water input to the soil. </w:t>
      </w:r>
      <w:r w:rsidR="008E21AA">
        <w:rPr>
          <w:rFonts w:ascii="Times New Roman" w:hAnsi="Times New Roman" w:cs="Times New Roman"/>
          <w:color w:val="2F2F2F" w:themeColor="accent5" w:themeShade="80"/>
        </w:rPr>
        <w:t xml:space="preserve">For </w:t>
      </w:r>
      <w:proofErr w:type="gramStart"/>
      <w:r w:rsidR="008E21AA">
        <w:rPr>
          <w:rFonts w:ascii="Times New Roman" w:hAnsi="Times New Roman" w:cs="Times New Roman"/>
          <w:color w:val="2F2F2F" w:themeColor="accent5" w:themeShade="80"/>
        </w:rPr>
        <w:t>instance</w:t>
      </w:r>
      <w:proofErr w:type="gramEnd"/>
      <w:r w:rsidR="008E21AA">
        <w:rPr>
          <w:rFonts w:ascii="Times New Roman" w:hAnsi="Times New Roman" w:cs="Times New Roman"/>
          <w:color w:val="2F2F2F" w:themeColor="accent5" w:themeShade="80"/>
        </w:rPr>
        <w:t xml:space="preserve"> we observed increased snowpack depth and duration in relatively small high-severity patches at SCB (Appendix B; Figure B3). </w:t>
      </w:r>
      <w:r w:rsidR="00451170">
        <w:rPr>
          <w:rFonts w:ascii="Times New Roman" w:hAnsi="Times New Roman" w:cs="Times New Roman"/>
          <w:color w:val="2F2F2F" w:themeColor="accent5" w:themeShade="80"/>
        </w:rPr>
        <w:t xml:space="preserve"> This contrasts to other observations (made during a low snowpack year) which showed reduced snowpack depth associated with larger patches of high-severity fire </w:t>
      </w:r>
      <w:r w:rsidR="00451170">
        <w:rPr>
          <w:rFonts w:ascii="Times New Roman" w:hAnsi="Times New Roman" w:cs="Times New Roman"/>
          <w:color w:val="2F2F2F" w:themeColor="accent5" w:themeShade="80"/>
        </w:rPr>
        <w:fldChar w:fldCharType="begin"/>
      </w:r>
      <w:r w:rsidR="00451170">
        <w:rPr>
          <w:rFonts w:ascii="Times New Roman" w:hAnsi="Times New Roman" w:cs="Times New Roman"/>
          <w:color w:val="2F2F2F" w:themeColor="accent5" w:themeShade="80"/>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Pr>
          <w:rFonts w:ascii="Times New Roman" w:hAnsi="Times New Roman" w:cs="Times New Roman"/>
          <w:color w:val="2F2F2F" w:themeColor="accent5" w:themeShade="80"/>
        </w:rPr>
        <w:fldChar w:fldCharType="separate"/>
      </w:r>
      <w:r w:rsidR="00451170">
        <w:rPr>
          <w:rFonts w:ascii="Times New Roman" w:hAnsi="Times New Roman" w:cs="Times New Roman"/>
          <w:noProof/>
          <w:color w:val="2F2F2F" w:themeColor="accent5" w:themeShade="80"/>
        </w:rPr>
        <w:t>(Stevens 2017)</w:t>
      </w:r>
      <w:r w:rsidR="00451170">
        <w:rPr>
          <w:rFonts w:ascii="Times New Roman" w:hAnsi="Times New Roman" w:cs="Times New Roman"/>
          <w:color w:val="2F2F2F" w:themeColor="accent5" w:themeShade="80"/>
        </w:rPr>
        <w:fldChar w:fldCharType="end"/>
      </w:r>
      <w:r w:rsidR="00451170">
        <w:rPr>
          <w:rFonts w:ascii="Times New Roman" w:hAnsi="Times New Roman" w:cs="Times New Roman"/>
          <w:color w:val="2F2F2F" w:themeColor="accent5" w:themeShade="80"/>
        </w:rPr>
        <w:t xml:space="preserve">.  Despite the differences in snowpack and melt timing between vegetation types, </w:t>
      </w:r>
      <w:r>
        <w:rPr>
          <w:rFonts w:ascii="Times New Roman" w:hAnsi="Times New Roman" w:cs="Times New Roman"/>
          <w:color w:val="2F2F2F" w:themeColor="accent5" w:themeShade="80"/>
        </w:rPr>
        <w:t xml:space="preserve">distributed soil moisture measurements showed only </w:t>
      </w:r>
      <w:r w:rsidR="00EC6E5F">
        <w:rPr>
          <w:rFonts w:ascii="Times New Roman" w:hAnsi="Times New Roman" w:cs="Times New Roman"/>
          <w:color w:val="2F2F2F" w:themeColor="accent5" w:themeShade="80"/>
        </w:rPr>
        <w:t xml:space="preserve">relatively small differences in </w:t>
      </w:r>
      <w:r w:rsidR="00451170">
        <w:rPr>
          <w:rFonts w:ascii="Times New Roman" w:hAnsi="Times New Roman" w:cs="Times New Roman"/>
          <w:color w:val="2F2F2F" w:themeColor="accent5" w:themeShade="80"/>
        </w:rPr>
        <w:t xml:space="preserve">summer </w:t>
      </w:r>
      <w:r w:rsidR="00EC6E5F">
        <w:rPr>
          <w:rFonts w:ascii="Times New Roman" w:hAnsi="Times New Roman" w:cs="Times New Roman"/>
          <w:color w:val="2F2F2F" w:themeColor="accent5" w:themeShade="80"/>
        </w:rPr>
        <w:t xml:space="preserve">soil moisture between </w:t>
      </w:r>
      <w:r>
        <w:rPr>
          <w:rFonts w:ascii="Times New Roman" w:hAnsi="Times New Roman" w:cs="Times New Roman"/>
          <w:color w:val="2F2F2F" w:themeColor="accent5" w:themeShade="80"/>
        </w:rPr>
        <w:t xml:space="preserve">forest, shrub, and sparse meadow vegetation classes (Figures 6, </w:t>
      </w:r>
      <w:r w:rsidR="008E21AA">
        <w:rPr>
          <w:rFonts w:ascii="Times New Roman" w:hAnsi="Times New Roman" w:cs="Times New Roman"/>
          <w:color w:val="2F2F2F" w:themeColor="accent5" w:themeShade="80"/>
        </w:rPr>
        <w:t>D</w:t>
      </w:r>
      <w:r>
        <w:rPr>
          <w:rFonts w:ascii="Times New Roman" w:hAnsi="Times New Roman" w:cs="Times New Roman"/>
          <w:color w:val="2F2F2F" w:themeColor="accent5" w:themeShade="80"/>
        </w:rPr>
        <w:t>3).</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The sandy soils and relatively modest cumulative precipitation in the SCB</w:t>
      </w:r>
      <w:r w:rsidR="008E21AA">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may result in rapid drainage of the soil profiles and a tendency for water</w:t>
      </w:r>
      <w:r w:rsidR="000E1EF0">
        <w:rPr>
          <w:rFonts w:ascii="Times New Roman" w:hAnsi="Times New Roman" w:cs="Times New Roman"/>
          <w:color w:val="2F2F2F" w:themeColor="accent5" w:themeShade="80"/>
        </w:rPr>
        <w:t>-</w:t>
      </w:r>
      <w:r w:rsidR="004C4764">
        <w:rPr>
          <w:rFonts w:ascii="Times New Roman" w:hAnsi="Times New Roman" w:cs="Times New Roman"/>
          <w:color w:val="2F2F2F" w:themeColor="accent5" w:themeShade="80"/>
        </w:rPr>
        <w:t>limited conditions in the basin</w:t>
      </w:r>
      <w:r w:rsidR="00AE560D">
        <w:rPr>
          <w:rFonts w:ascii="Times New Roman" w:hAnsi="Times New Roman" w:cs="Times New Roman"/>
          <w:color w:val="2F2F2F" w:themeColor="accent5" w:themeShade="80"/>
        </w:rPr>
        <w:t>. These conditions</w:t>
      </w:r>
      <w:r w:rsidR="004C4764">
        <w:rPr>
          <w:rFonts w:ascii="Times New Roman" w:hAnsi="Times New Roman" w:cs="Times New Roman"/>
          <w:color w:val="2F2F2F" w:themeColor="accent5" w:themeShade="80"/>
        </w:rPr>
        <w:t xml:space="preserve"> could </w:t>
      </w:r>
      <w:r w:rsidR="008E21AA">
        <w:rPr>
          <w:rFonts w:ascii="Times New Roman" w:hAnsi="Times New Roman" w:cs="Times New Roman"/>
          <w:color w:val="2F2F2F" w:themeColor="accent5" w:themeShade="80"/>
        </w:rPr>
        <w:t xml:space="preserve">limit </w:t>
      </w:r>
      <w:r w:rsidR="00A70AC5">
        <w:rPr>
          <w:rFonts w:ascii="Times New Roman" w:hAnsi="Times New Roman" w:cs="Times New Roman"/>
          <w:color w:val="2F2F2F" w:themeColor="accent5" w:themeShade="80"/>
        </w:rPr>
        <w:t xml:space="preserve">how </w:t>
      </w:r>
      <w:r w:rsidR="008E21AA">
        <w:rPr>
          <w:rFonts w:ascii="Times New Roman" w:hAnsi="Times New Roman" w:cs="Times New Roman"/>
          <w:color w:val="2F2F2F" w:themeColor="accent5" w:themeShade="80"/>
        </w:rPr>
        <w:t>the apparent effects of</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vegetation</w:t>
      </w:r>
      <w:r w:rsidR="008E21AA">
        <w:rPr>
          <w:rFonts w:ascii="Times New Roman" w:hAnsi="Times New Roman" w:cs="Times New Roman"/>
          <w:color w:val="2F2F2F" w:themeColor="accent5" w:themeShade="80"/>
        </w:rPr>
        <w:t xml:space="preserve"> on</w:t>
      </w:r>
      <w:r w:rsidR="00AE560D">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snowpack</w:t>
      </w:r>
      <w:r w:rsidR="004C4764">
        <w:rPr>
          <w:rFonts w:ascii="Times New Roman" w:hAnsi="Times New Roman" w:cs="Times New Roman"/>
          <w:color w:val="2F2F2F" w:themeColor="accent5" w:themeShade="80"/>
        </w:rPr>
        <w:t xml:space="preserve"> volume and </w:t>
      </w:r>
      <w:r w:rsidR="008E21AA">
        <w:rPr>
          <w:rFonts w:ascii="Times New Roman" w:hAnsi="Times New Roman" w:cs="Times New Roman"/>
          <w:color w:val="2F2F2F" w:themeColor="accent5" w:themeShade="80"/>
        </w:rPr>
        <w:t>snow</w:t>
      </w:r>
      <w:r w:rsidR="004C4764">
        <w:rPr>
          <w:rFonts w:ascii="Times New Roman" w:hAnsi="Times New Roman" w:cs="Times New Roman"/>
          <w:color w:val="2F2F2F" w:themeColor="accent5" w:themeShade="80"/>
        </w:rPr>
        <w:t xml:space="preserve">melt timing </w:t>
      </w:r>
      <w:r w:rsidR="00A70AC5">
        <w:rPr>
          <w:rFonts w:ascii="Times New Roman" w:hAnsi="Times New Roman" w:cs="Times New Roman"/>
          <w:color w:val="2F2F2F" w:themeColor="accent5" w:themeShade="80"/>
        </w:rPr>
        <w:t>translate to</w:t>
      </w:r>
      <w:r w:rsidR="008E21AA">
        <w:rPr>
          <w:rFonts w:ascii="Times New Roman" w:hAnsi="Times New Roman" w:cs="Times New Roman"/>
          <w:color w:val="2F2F2F" w:themeColor="accent5" w:themeShade="80"/>
        </w:rPr>
        <w:t xml:space="preserve"> eventual</w:t>
      </w:r>
      <w:r w:rsidR="004C4764">
        <w:rPr>
          <w:rFonts w:ascii="Times New Roman" w:hAnsi="Times New Roman" w:cs="Times New Roman"/>
          <w:color w:val="2F2F2F" w:themeColor="accent5" w:themeShade="80"/>
        </w:rPr>
        <w:t xml:space="preserve"> summer soil moisture.</w:t>
      </w:r>
      <w:r>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w:t>
      </w:r>
      <w:r w:rsidR="009A1C42">
        <w:rPr>
          <w:rFonts w:ascii="Times New Roman" w:hAnsi="Times New Roman" w:cs="Times New Roman"/>
          <w:color w:val="2F2F2F" w:themeColor="accent5" w:themeShade="80"/>
        </w:rPr>
        <w:t xml:space="preserve">parse meadows and shrub </w:t>
      </w:r>
      <w:r w:rsidR="00A70AC5">
        <w:rPr>
          <w:rFonts w:ascii="Times New Roman" w:hAnsi="Times New Roman" w:cs="Times New Roman"/>
          <w:color w:val="2F2F2F" w:themeColor="accent5" w:themeShade="80"/>
        </w:rPr>
        <w:t>vegetation</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may also be</w:t>
      </w:r>
      <w:r w:rsidR="009A1C42">
        <w:rPr>
          <w:rFonts w:ascii="Times New Roman" w:hAnsi="Times New Roman" w:cs="Times New Roman"/>
          <w:color w:val="2F2F2F" w:themeColor="accent5" w:themeShade="80"/>
        </w:rPr>
        <w:t xml:space="preserve"> located in </w:t>
      </w:r>
      <w:r w:rsidR="00451170">
        <w:rPr>
          <w:rFonts w:ascii="Times New Roman" w:hAnsi="Times New Roman" w:cs="Times New Roman"/>
          <w:color w:val="2F2F2F" w:themeColor="accent5" w:themeShade="80"/>
        </w:rPr>
        <w:t xml:space="preserve">generally drier </w:t>
      </w:r>
      <w:r w:rsidR="009A1C42">
        <w:rPr>
          <w:rFonts w:ascii="Times New Roman" w:hAnsi="Times New Roman" w:cs="Times New Roman"/>
          <w:color w:val="2F2F2F" w:themeColor="accent5" w:themeShade="80"/>
        </w:rPr>
        <w:t>areas (e.g., high sun exposure, steep slopes, and well-drained soils)</w:t>
      </w:r>
      <w:r w:rsidR="00A70AC5">
        <w:rPr>
          <w:rFonts w:ascii="Times New Roman" w:hAnsi="Times New Roman" w:cs="Times New Roman"/>
          <w:color w:val="2F2F2F" w:themeColor="accent5" w:themeShade="80"/>
        </w:rPr>
        <w:t>,</w:t>
      </w:r>
      <w:r w:rsidR="00482EA9">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where</w:t>
      </w:r>
      <w:r w:rsidR="009A1C42">
        <w:rPr>
          <w:rFonts w:ascii="Times New Roman" w:hAnsi="Times New Roman" w:cs="Times New Roman"/>
          <w:color w:val="2F2F2F" w:themeColor="accent5" w:themeShade="80"/>
        </w:rPr>
        <w:t xml:space="preserve"> increases in water inputs due to reduced forest cover</w:t>
      </w:r>
      <w:r w:rsidR="00A70AC5">
        <w:rPr>
          <w:rFonts w:ascii="Times New Roman" w:hAnsi="Times New Roman" w:cs="Times New Roman"/>
          <w:color w:val="2F2F2F" w:themeColor="accent5" w:themeShade="80"/>
        </w:rPr>
        <w:t xml:space="preserve"> may not </w:t>
      </w:r>
      <w:r w:rsidR="00451170">
        <w:rPr>
          <w:rFonts w:ascii="Times New Roman" w:hAnsi="Times New Roman" w:cs="Times New Roman"/>
          <w:color w:val="2F2F2F" w:themeColor="accent5" w:themeShade="80"/>
        </w:rPr>
        <w:t>be evident</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Although the</w:t>
      </w:r>
      <w:r w:rsidR="00482EA9">
        <w:rPr>
          <w:rFonts w:ascii="Times New Roman" w:hAnsi="Times New Roman" w:cs="Times New Roman"/>
          <w:color w:val="2F2F2F" w:themeColor="accent5" w:themeShade="80"/>
        </w:rPr>
        <w:t xml:space="preserve"> weather stations </w:t>
      </w:r>
      <w:r w:rsidR="00A70AC5">
        <w:rPr>
          <w:rFonts w:ascii="Times New Roman" w:hAnsi="Times New Roman" w:cs="Times New Roman"/>
          <w:color w:val="2F2F2F" w:themeColor="accent5" w:themeShade="80"/>
        </w:rPr>
        <w:t xml:space="preserve">do </w:t>
      </w:r>
      <w:r w:rsidR="00482EA9">
        <w:rPr>
          <w:rFonts w:ascii="Times New Roman" w:hAnsi="Times New Roman" w:cs="Times New Roman"/>
          <w:color w:val="2F2F2F" w:themeColor="accent5" w:themeShade="80"/>
        </w:rPr>
        <w:t xml:space="preserve">show wetter surface soils </w:t>
      </w:r>
      <w:r w:rsidR="00A70AC5">
        <w:rPr>
          <w:rFonts w:ascii="Times New Roman" w:hAnsi="Times New Roman" w:cs="Times New Roman"/>
          <w:color w:val="2F2F2F" w:themeColor="accent5" w:themeShade="80"/>
        </w:rPr>
        <w:t>where water inputs were greater</w:t>
      </w:r>
      <w:r w:rsidR="00482EA9">
        <w:rPr>
          <w:rFonts w:ascii="Times New Roman" w:hAnsi="Times New Roman" w:cs="Times New Roman"/>
          <w:color w:val="2F2F2F" w:themeColor="accent5" w:themeShade="80"/>
        </w:rPr>
        <w:t xml:space="preserve"> (shrub and wetland</w:t>
      </w:r>
      <w:r w:rsidR="00A70AC5">
        <w:rPr>
          <w:rFonts w:ascii="Times New Roman" w:hAnsi="Times New Roman" w:cs="Times New Roman"/>
          <w:color w:val="2F2F2F" w:themeColor="accent5" w:themeShade="80"/>
        </w:rPr>
        <w:t xml:space="preserve">; </w:t>
      </w:r>
      <w:r w:rsidR="00482EA9">
        <w:rPr>
          <w:rFonts w:ascii="Times New Roman" w:hAnsi="Times New Roman" w:cs="Times New Roman"/>
          <w:color w:val="2F2F2F" w:themeColor="accent5" w:themeShade="80"/>
        </w:rPr>
        <w:t xml:space="preserve">Figure </w:t>
      </w:r>
      <w:r w:rsidR="00A70AC5">
        <w:rPr>
          <w:rFonts w:ascii="Times New Roman" w:hAnsi="Times New Roman" w:cs="Times New Roman"/>
          <w:color w:val="2F2F2F" w:themeColor="accent5" w:themeShade="80"/>
        </w:rPr>
        <w:t>8</w:t>
      </w:r>
      <w:r w:rsidR="00482EA9">
        <w:rPr>
          <w:rFonts w:ascii="Times New Roman" w:hAnsi="Times New Roman" w:cs="Times New Roman"/>
          <w:color w:val="2F2F2F" w:themeColor="accent5" w:themeShade="80"/>
        </w:rPr>
        <w:t>, Table 1)</w:t>
      </w:r>
      <w:r w:rsidR="00A70AC5">
        <w:rPr>
          <w:rFonts w:ascii="Times New Roman" w:hAnsi="Times New Roman" w:cs="Times New Roman"/>
          <w:color w:val="2F2F2F" w:themeColor="accent5" w:themeShade="80"/>
        </w:rPr>
        <w:t>, s</w:t>
      </w:r>
      <w:r w:rsidR="00875356">
        <w:rPr>
          <w:rFonts w:ascii="Times New Roman" w:hAnsi="Times New Roman" w:cs="Times New Roman"/>
          <w:color w:val="2F2F2F" w:themeColor="accent5" w:themeShade="80"/>
        </w:rPr>
        <w:t xml:space="preserve">ome of this increased moisture could be due to slight differences in slope at each station (13 degrees at the forest station, 8 degrees at the shrub station, and 4 degrees </w:t>
      </w:r>
      <w:r w:rsidR="00875356">
        <w:rPr>
          <w:rFonts w:ascii="Times New Roman" w:hAnsi="Times New Roman" w:cs="Times New Roman"/>
          <w:color w:val="2F2F2F" w:themeColor="accent5" w:themeShade="80"/>
        </w:rPr>
        <w:lastRenderedPageBreak/>
        <w:t xml:space="preserve">at the wetland station). </w:t>
      </w:r>
      <w:r w:rsidR="0026128C">
        <w:rPr>
          <w:rFonts w:ascii="Times New Roman" w:hAnsi="Times New Roman" w:cs="Times New Roman"/>
          <w:color w:val="2F2F2F" w:themeColor="accent5" w:themeShade="80"/>
        </w:rPr>
        <w:t>Future work using data from these weather stations will explore the relationships between land cover, precipitation, snowpack, and soil moisture in greater detail.</w:t>
      </w:r>
    </w:p>
    <w:p w14:paraId="7A8F0093" w14:textId="77777777" w:rsidR="00451170" w:rsidRDefault="00451170" w:rsidP="008E21AA">
      <w:pPr>
        <w:spacing w:line="480" w:lineRule="auto"/>
        <w:rPr>
          <w:rFonts w:ascii="Times New Roman" w:hAnsi="Times New Roman" w:cs="Times New Roman"/>
          <w:color w:val="2F2F2F" w:themeColor="accent5" w:themeShade="80"/>
          <w:sz w:val="26"/>
          <w:szCs w:val="26"/>
        </w:rPr>
      </w:pPr>
    </w:p>
    <w:p w14:paraId="0623D3EA" w14:textId="317B6CCA" w:rsidR="008E21AA" w:rsidRPr="008E21AA" w:rsidRDefault="008E21AA" w:rsidP="008E21AA">
      <w:pPr>
        <w:spacing w:line="480" w:lineRule="auto"/>
        <w:rPr>
          <w:rFonts w:ascii="Times New Roman" w:hAnsi="Times New Roman" w:cs="Times New Roman"/>
          <w:color w:val="2F2F2F" w:themeColor="accent5" w:themeShade="80"/>
          <w:sz w:val="26"/>
          <w:szCs w:val="26"/>
        </w:rPr>
      </w:pPr>
      <w:r w:rsidRPr="008E21AA">
        <w:rPr>
          <w:rFonts w:ascii="Times New Roman" w:hAnsi="Times New Roman" w:cs="Times New Roman"/>
          <w:color w:val="2F2F2F" w:themeColor="accent5" w:themeShade="80"/>
          <w:sz w:val="26"/>
          <w:szCs w:val="26"/>
        </w:rPr>
        <w:t>Conclusion</w:t>
      </w:r>
    </w:p>
    <w:p w14:paraId="5D09C2A4" w14:textId="397A5DBD" w:rsidR="00451170" w:rsidRPr="003008DE" w:rsidRDefault="00D86D9F" w:rsidP="00100E9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Our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 xml:space="preserve">historical imagery and on-the-ground forest structure data, we were to </w:t>
      </w:r>
      <w:r w:rsidR="00A70AC5" w:rsidRPr="00A70AC5">
        <w:rPr>
          <w:rFonts w:ascii="Times New Roman" w:hAnsi="Times New Roman" w:cs="Times New Roman"/>
          <w:color w:val="2F2F2F" w:themeColor="accent5" w:themeShade="80"/>
        </w:rPr>
        <w:t xml:space="preserve">predict fire-related changes </w:t>
      </w:r>
      <w:r w:rsidR="00A70AC5">
        <w:rPr>
          <w:rFonts w:ascii="Times New Roman" w:hAnsi="Times New Roman" w:cs="Times New Roman"/>
          <w:color w:val="2F2F2F" w:themeColor="accent5" w:themeShade="80"/>
        </w:rPr>
        <w:t>in SCB</w:t>
      </w:r>
      <w:r w:rsidR="00A70AC5" w:rsidRPr="00A70AC5">
        <w:rPr>
          <w:rFonts w:ascii="Times New Roman" w:hAnsi="Times New Roman" w:cs="Times New Roman"/>
          <w:color w:val="2F2F2F" w:themeColor="accent5" w:themeShade="80"/>
        </w:rPr>
        <w:t xml:space="preserve"> using </w:t>
      </w:r>
      <w:r>
        <w:rPr>
          <w:rFonts w:ascii="Times New Roman" w:hAnsi="Times New Roman" w:cs="Times New Roman"/>
          <w:color w:val="2F2F2F" w:themeColor="accent5" w:themeShade="80"/>
        </w:rPr>
        <w:t>findings from a similar study conducted in ICB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overestimated fire-driven change in vegetation and</w:t>
      </w:r>
      <w:r w:rsidR="00451170">
        <w:rPr>
          <w:rFonts w:ascii="Times New Roman" w:hAnsi="Times New Roman" w:cs="Times New Roman"/>
          <w:color w:val="2F2F2F" w:themeColor="accent5" w:themeShade="80"/>
        </w:rPr>
        <w:t xml:space="preserve"> in</w:t>
      </w:r>
      <w:r>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water </w:t>
      </w:r>
      <w:r w:rsidR="007C7A31">
        <w:rPr>
          <w:rFonts w:ascii="Times New Roman" w:hAnsi="Times New Roman" w:cs="Times New Roman"/>
          <w:color w:val="2F2F2F" w:themeColor="accent5" w:themeShade="80"/>
        </w:rPr>
        <w:t xml:space="preserve">availability. </w:t>
      </w:r>
      <w:r w:rsidR="00DD3BAF" w:rsidRPr="00DD3BAF">
        <w:rPr>
          <w:rFonts w:ascii="Times New Roman" w:hAnsi="Times New Roman" w:cs="Times New Roman"/>
          <w:color w:val="2F2F2F" w:themeColor="accent5" w:themeShade="80"/>
        </w:rPr>
        <w:t xml:space="preserve">While the direction of change and predictors of soil moisture were similar </w:t>
      </w:r>
      <w:r w:rsidR="00DD3BAF">
        <w:rPr>
          <w:rFonts w:ascii="Times New Roman" w:hAnsi="Times New Roman" w:cs="Times New Roman"/>
          <w:color w:val="2F2F2F" w:themeColor="accent5" w:themeShade="80"/>
        </w:rPr>
        <w:t>for the two watersheds</w:t>
      </w:r>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r w:rsidR="00DD3BAF">
        <w:rPr>
          <w:rFonts w:ascii="Times New Roman" w:hAnsi="Times New Roman" w:cs="Times New Roman"/>
          <w:color w:val="2F2F2F" w:themeColor="accent5" w:themeShade="80"/>
        </w:rPr>
        <w:t xml:space="preserve"> </w:t>
      </w:r>
      <w:r w:rsidR="007C7A31">
        <w:rPr>
          <w:rFonts w:ascii="Times New Roman" w:hAnsi="Times New Roman" w:cs="Times New Roman"/>
          <w:color w:val="2F2F2F" w:themeColor="accent5" w:themeShade="80"/>
        </w:rPr>
        <w:t xml:space="preserve">This discrepancy appears to be due to the interaction between </w:t>
      </w:r>
      <w:r w:rsidR="00F93A3A">
        <w:rPr>
          <w:rFonts w:ascii="Times New Roman" w:hAnsi="Times New Roman" w:cs="Times New Roman"/>
          <w:color w:val="2F2F2F" w:themeColor="accent5" w:themeShade="80"/>
        </w:rPr>
        <w:t>watershed-</w:t>
      </w:r>
      <w:r w:rsidR="007C7A31">
        <w:rPr>
          <w:rFonts w:ascii="Times New Roman" w:hAnsi="Times New Roman" w:cs="Times New Roman"/>
          <w:color w:val="2F2F2F" w:themeColor="accent5" w:themeShade="80"/>
        </w:rPr>
        <w:t>level productivity and fire effects. In SCB the lower overall productivity and the lesser proportions of high severity fire effects relative to ICB led to greater stability in vegetation over time and a more muted hydrological response</w:t>
      </w:r>
      <w:r w:rsidR="00451170">
        <w:rPr>
          <w:rFonts w:ascii="Times New Roman" w:hAnsi="Times New Roman" w:cs="Times New Roman"/>
          <w:color w:val="2F2F2F" w:themeColor="accent5" w:themeShade="80"/>
        </w:rPr>
        <w:t xml:space="preserve"> to managed wildfire</w:t>
      </w:r>
      <w:r w:rsidR="007C7A31">
        <w:rPr>
          <w:rFonts w:ascii="Times New Roman" w:hAnsi="Times New Roman" w:cs="Times New Roman"/>
          <w:color w:val="2F2F2F" w:themeColor="accent5" w:themeShade="80"/>
        </w:rPr>
        <w:t xml:space="preserve"> in SCB. </w:t>
      </w:r>
      <w:r w:rsidR="00451170">
        <w:rPr>
          <w:rFonts w:ascii="Times New Roman" w:hAnsi="Times New Roman" w:cs="Times New Roman"/>
          <w:color w:val="2F2F2F" w:themeColor="accent5" w:themeShade="80"/>
        </w:rPr>
        <w:t>M</w:t>
      </w:r>
      <w:r w:rsidR="00074F85">
        <w:rPr>
          <w:rFonts w:ascii="Times New Roman" w:hAnsi="Times New Roman" w:cs="Times New Roman"/>
          <w:color w:val="2F2F2F" w:themeColor="accent5" w:themeShade="80"/>
        </w:rPr>
        <w:t>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 xml:space="preserve">level experimentation in other watershed, including lower elevation sites, </w:t>
      </w:r>
      <w:r w:rsidR="00451170">
        <w:rPr>
          <w:rFonts w:ascii="Times New Roman" w:hAnsi="Times New Roman" w:cs="Times New Roman"/>
          <w:color w:val="2F2F2F" w:themeColor="accent5" w:themeShade="80"/>
        </w:rPr>
        <w:t>would be needed to better</w:t>
      </w:r>
      <w:r w:rsidR="00074F85">
        <w:rPr>
          <w:rFonts w:ascii="Times New Roman" w:hAnsi="Times New Roman" w:cs="Times New Roman"/>
          <w:color w:val="2F2F2F" w:themeColor="accent5" w:themeShade="80"/>
        </w:rPr>
        <w:t xml:space="preserve"> elucidate the</w:t>
      </w:r>
      <w:r w:rsidR="00F93A3A">
        <w:rPr>
          <w:rFonts w:ascii="Times New Roman" w:hAnsi="Times New Roman" w:cs="Times New Roman"/>
          <w:color w:val="2F2F2F" w:themeColor="accent5" w:themeShade="80"/>
        </w:rPr>
        <w:t xml:space="preserve"> drivers of landscape and hydrologic change in response to natural fire regimes</w:t>
      </w:r>
      <w:r w:rsidR="00074F85">
        <w:rPr>
          <w:rFonts w:ascii="Times New Roman" w:hAnsi="Times New Roman" w:cs="Times New Roman"/>
          <w:color w:val="2F2F2F" w:themeColor="accent5" w:themeShade="80"/>
        </w:rPr>
        <w:t>.</w:t>
      </w:r>
    </w:p>
    <w:p w14:paraId="6D402BD6" w14:textId="52A96850" w:rsidR="003008DE" w:rsidRPr="003008DE" w:rsidRDefault="003008DE" w:rsidP="003008DE">
      <w:pPr>
        <w:spacing w:line="480" w:lineRule="auto"/>
        <w:rPr>
          <w:rFonts w:ascii="Times New Roman" w:hAnsi="Times New Roman" w:cs="Times New Roman"/>
          <w:sz w:val="26"/>
          <w:szCs w:val="26"/>
        </w:rPr>
      </w:pPr>
      <w:r w:rsidRPr="003008DE">
        <w:rPr>
          <w:rFonts w:ascii="Times New Roman" w:hAnsi="Times New Roman" w:cs="Times New Roman"/>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3008DE">
        <w:rPr>
          <w:rFonts w:ascii="Times New Roman" w:hAnsi="Times New Roman" w:cs="Times New Roman"/>
        </w:rPr>
        <w:t xml:space="preserve">Field work assistance was provided by K. Collins, M. Goering, J. Levine,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C. Phillips, and A. Welsh. Imagery analysis assistance was provided by J. </w:t>
      </w:r>
      <w:proofErr w:type="spellStart"/>
      <w:r w:rsidRPr="003008DE">
        <w:rPr>
          <w:rFonts w:ascii="Times New Roman" w:hAnsi="Times New Roman" w:cs="Times New Roman"/>
        </w:rPr>
        <w:t>Ngyuen</w:t>
      </w:r>
      <w:proofErr w:type="spellEnd"/>
      <w:r w:rsidRPr="003008DE">
        <w:rPr>
          <w:rFonts w:ascii="Times New Roman" w:hAnsi="Times New Roman" w:cs="Times New Roman"/>
        </w:rPr>
        <w:t xml:space="preserv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and S. Tang. A. C. Caprio provided helpful information on the managed fire program at Sequoia Kings Canyon National Park. This work was supported by the U.S. Joint Fire Science Program (grant number 14-1-06-22); the National Science Foundation EAR (grant number 1013339); Sigma Xi </w:t>
      </w:r>
      <w:r w:rsidRPr="003008DE">
        <w:rPr>
          <w:rFonts w:ascii="Times New Roman" w:hAnsi="Times New Roman" w:cs="Times New Roman"/>
        </w:rPr>
        <w:lastRenderedPageBreak/>
        <w:t xml:space="preserve">Grants in Aid of Research; the UC Berkeley SMART program; the Hellman Fellows Program; the UC Agriculture and Natural Resources competitive grant program; and the UC Berkeley </w:t>
      </w:r>
      <w:proofErr w:type="spellStart"/>
      <w:r w:rsidRPr="003008DE">
        <w:rPr>
          <w:rFonts w:ascii="Times New Roman" w:hAnsi="Times New Roman" w:cs="Times New Roman"/>
        </w:rPr>
        <w:t>Philomathia</w:t>
      </w:r>
      <w:proofErr w:type="spellEnd"/>
      <w:r w:rsidRPr="003008DE">
        <w:rPr>
          <w:rFonts w:ascii="Times New Roman" w:hAnsi="Times New Roman" w:cs="Times New Roman"/>
        </w:rPr>
        <w:t xml:space="preserve">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Gabrielle Boisrame" w:date="2019-06-07T15:28:00Z" w:initials="GB">
    <w:p w14:paraId="4BAC4F33" w14:textId="17512D21" w:rsidR="00F655C8" w:rsidRDefault="00F655C8">
      <w:pPr>
        <w:pStyle w:val="CommentText"/>
      </w:pPr>
      <w:r>
        <w:rPr>
          <w:rStyle w:val="CommentReference"/>
        </w:rPr>
        <w:annotationRef/>
      </w:r>
      <w:r>
        <w:t>Question for Katya: How is it possible that cumulative shallow soil water gain is sometimes higher than total precipitation?  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 Is the total cumulative shallow soil water gain in this table actually discussed in the text anywhere? If not, I suggest removing it.</w:t>
      </w:r>
    </w:p>
  </w:comment>
  <w:comment w:id="13" w:author="Ekaterina Rakhmatulina" w:date="2019-06-18T08:34:00Z" w:initials="ER">
    <w:p w14:paraId="54634428" w14:textId="6C3A0761" w:rsidR="00F655C8" w:rsidRDefault="00F655C8">
      <w:pPr>
        <w:pStyle w:val="CommentText"/>
      </w:pPr>
      <w:r>
        <w:rPr>
          <w:rStyle w:val="CommentReference"/>
        </w:rPr>
        <w:annotationRef/>
      </w:r>
      <w:r>
        <w:t xml:space="preserve">I am ok with removing this, but I actually see some value in keeping it as well. I think the reason why cumulative gain is larger sometimes is because of potential lateral flow (don’t know how likely since it’s shallow), but the most likely explanation is that the sensor has very small fluctuations that are additive, I did smooth data some amount, but I think that’s part of the answer in any case. Forest station experiences more melt in the winter so that’s probably why we see relatively larger water inputs in comparison to shrub/wetland stations. We also do know that our rain gauge data is not amazing especially for 2017 WY but our soil moisture sensors worked 99% of the time, so one reason for keeping that data is to show another metric of relative precipitation. Plus the data agrees more or less with the imputed rain gauge. Anyways I feel like leaving </w:t>
      </w:r>
      <w:proofErr w:type="spellStart"/>
      <w:r>
        <w:t>it</w:t>
      </w:r>
      <w:proofErr w:type="gramStart"/>
      <w:r>
        <w:t>,but</w:t>
      </w:r>
      <w:proofErr w:type="spellEnd"/>
      <w:proofErr w:type="gramEnd"/>
      <w:r>
        <w:t xml:space="preserve"> wouldn’t be too upset if the cumulative soil moisture column got deleted either.</w:t>
      </w:r>
    </w:p>
    <w:p w14:paraId="0939F6EC" w14:textId="77777777" w:rsidR="00F655C8" w:rsidRDefault="00F655C8">
      <w:pPr>
        <w:pStyle w:val="CommentText"/>
      </w:pPr>
    </w:p>
  </w:comment>
  <w:comment w:id="14" w:author="Gabrielle" w:date="2019-06-20T19:27:00Z" w:initials="G">
    <w:p w14:paraId="7477FCE4" w14:textId="57492A04" w:rsidR="00F655C8" w:rsidRDefault="00F655C8">
      <w:pPr>
        <w:pStyle w:val="CommentText"/>
      </w:pPr>
      <w:r>
        <w:rPr>
          <w:rStyle w:val="CommentReference"/>
        </w:rPr>
        <w:annotationRef/>
      </w:r>
      <w:r>
        <w:t xml:space="preserve">You’ve almost convinced me to keep it. It’s true that 2018 shows the expected pattern in cumulative water gain (higher in wetland, lower in forest). My main issue is that this column is not directly discussed anywhere in the manuscript (as far as I can tell) and that we leave the readers to interpret it on their own. I suggest adding a sentence somewhere in the results, along the lines of “In years and stations when soils remained mostly unsaturated, we were able to calculate cumulative shallow soil water gain using data from the shallow soil moisture sensors; these values suggest greater infiltration in the shrub site compared to the forest site (Table 1)”. </w:t>
      </w:r>
    </w:p>
  </w:comment>
  <w:comment w:id="15" w:author="Ekaterina Rakhmatulina" w:date="2019-06-20T23:19:00Z" w:initials="ER">
    <w:p w14:paraId="7D27E119" w14:textId="5AFCA9D5" w:rsidR="006E19D9" w:rsidRDefault="006E19D9">
      <w:pPr>
        <w:pStyle w:val="CommentText"/>
      </w:pPr>
      <w:r>
        <w:rPr>
          <w:rStyle w:val="CommentReference"/>
        </w:rPr>
        <w:annotationRef/>
      </w:r>
      <w:r w:rsidR="00711887">
        <w:t>Added additional results as you have suggested to lines 466</w:t>
      </w:r>
    </w:p>
  </w:comment>
  <w:comment w:id="16" w:author="Gabrielle Boisrame" w:date="2019-06-07T13:44:00Z" w:initials="GB">
    <w:p w14:paraId="2EDEAD11" w14:textId="77777777" w:rsidR="00F655C8" w:rsidRDefault="00F655C8" w:rsidP="00333E97">
      <w:pPr>
        <w:pStyle w:val="CommentText"/>
      </w:pPr>
      <w:r>
        <w:rPr>
          <w:rStyle w:val="CommentReference"/>
        </w:rPr>
        <w:annotationRef/>
      </w:r>
      <w:r>
        <w:t>Check this with Katya. Did she run the correlation for all 10-minute data points, or aggregate by day?</w:t>
      </w:r>
    </w:p>
  </w:comment>
  <w:comment w:id="17" w:author="Ekaterina Rakhmatulina" w:date="2019-06-18T18:04:00Z" w:initials="ER">
    <w:p w14:paraId="6658B636" w14:textId="304F24EC" w:rsidR="00F655C8" w:rsidRDefault="00F655C8">
      <w:pPr>
        <w:pStyle w:val="CommentText"/>
      </w:pPr>
      <w:r>
        <w:rPr>
          <w:rStyle w:val="CommentReference"/>
        </w:rPr>
        <w:annotationRef/>
      </w:r>
      <w:r>
        <w:t xml:space="preserve">This is correlation for SWC daily average aggregates. There is almost no difference for correlation coefficients for 10 min data though. Daily aggregates just made more sense for soil moisture. </w:t>
      </w:r>
    </w:p>
  </w:comment>
  <w:comment w:id="19" w:author="Gabrielle" w:date="2019-06-20T19:56:00Z" w:initials="G">
    <w:p w14:paraId="206D8E3F" w14:textId="3266106B" w:rsidR="00F655C8" w:rsidRDefault="00F655C8">
      <w:pPr>
        <w:pStyle w:val="CommentText"/>
      </w:pPr>
      <w:r>
        <w:rPr>
          <w:rStyle w:val="CommentReference"/>
        </w:rPr>
        <w:annotationRef/>
      </w:r>
      <w:r>
        <w:t>I like this metric, but like cumulative water gain I don’t think it’s discussed in the manuscript. See my comment on line 466 for a place we could add it.</w:t>
      </w:r>
    </w:p>
  </w:comment>
  <w:comment w:id="20" w:author="Ekaterina Rakhmatulina" w:date="2019-06-20T23:18:00Z" w:initials="ER">
    <w:p w14:paraId="305897B8" w14:textId="77777777" w:rsidR="006E19D9" w:rsidRDefault="006E19D9">
      <w:pPr>
        <w:pStyle w:val="CommentText"/>
      </w:pPr>
      <w:r>
        <w:rPr>
          <w:rStyle w:val="CommentReference"/>
        </w:rPr>
        <w:annotationRef/>
      </w:r>
      <w:r>
        <w:t>see lines 471-475</w:t>
      </w:r>
    </w:p>
    <w:p w14:paraId="768FF325" w14:textId="4870F44A" w:rsidR="006E19D9" w:rsidRDefault="006E19D9">
      <w:pPr>
        <w:pStyle w:val="CommentText"/>
      </w:pPr>
    </w:p>
  </w:comment>
  <w:comment w:id="21" w:author="Ekaterina Rakhmatulina" w:date="2019-03-13T09:18:00Z" w:initials="ER">
    <w:p w14:paraId="4108FD9D" w14:textId="77777777" w:rsidR="00F655C8" w:rsidRDefault="00F655C8"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2" w:author="Gabrielle Boisrame" w:date="2019-03-13T09:18:00Z" w:initials="GB">
    <w:p w14:paraId="10F63E43" w14:textId="77777777" w:rsidR="00F655C8" w:rsidRDefault="00F655C8" w:rsidP="00EB153E">
      <w:pPr>
        <w:pStyle w:val="CommentText"/>
      </w:pPr>
      <w:r>
        <w:rPr>
          <w:rStyle w:val="CommentReference"/>
        </w:rPr>
        <w:annotationRef/>
      </w:r>
      <w:r>
        <w:t>That is odd. We can look into it more closely later if it becomes important to our conclusions.</w:t>
      </w:r>
    </w:p>
  </w:comment>
  <w:comment w:id="23" w:author="Jens Stevens" w:date="2019-03-15T10:39:00Z" w:initials="JS">
    <w:p w14:paraId="51BF5C17" w14:textId="3418B66E" w:rsidR="00F655C8" w:rsidRDefault="00F655C8"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24" w:author="Ekaterina Rakhmatulina" w:date="2019-05-18T15:24:00Z" w:initials="ER">
    <w:p w14:paraId="331B6989" w14:textId="43AB9D23" w:rsidR="00F655C8" w:rsidRDefault="00F655C8">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25" w:author="Jens Stevens" w:date="2019-04-29T15:29:00Z" w:initials="JS">
    <w:p w14:paraId="287FF8AE" w14:textId="6621AB7E" w:rsidR="00F655C8" w:rsidRDefault="00F655C8">
      <w:pPr>
        <w:pStyle w:val="CommentText"/>
      </w:pPr>
      <w:r>
        <w:rPr>
          <w:rStyle w:val="CommentReference"/>
        </w:rPr>
        <w:annotationRef/>
      </w:r>
      <w:r>
        <w:t>I don’t see this in any appendix? Gabrielle?</w:t>
      </w:r>
    </w:p>
  </w:comment>
  <w:comment w:id="26" w:author="Gabrielle Boisrame" w:date="2019-06-03T10:46:00Z" w:initials="GB">
    <w:p w14:paraId="3C729F12" w14:textId="53A94456" w:rsidR="00F655C8" w:rsidRDefault="00F655C8">
      <w:pPr>
        <w:pStyle w:val="CommentText"/>
      </w:pPr>
      <w:r>
        <w:rPr>
          <w:rStyle w:val="CommentReference"/>
        </w:rPr>
        <w:annotationRef/>
      </w:r>
      <w:r>
        <w:t xml:space="preserve">I could put an appendix graph or figure (like the one below) showing a late summer prediction, but it’s a pretty small difference so I don’t know if it’s worth it. </w:t>
      </w:r>
      <w:r w:rsidRPr="00851D00">
        <w:rPr>
          <w:noProof/>
          <w:lang w:eastAsia="en-US"/>
        </w:rPr>
        <w:drawing>
          <wp:inline distT="0" distB="0" distL="0" distR="0" wp14:anchorId="26305DB3" wp14:editId="19606F98">
            <wp:extent cx="2085866" cy="200589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stretch>
                      <a:fillRect/>
                    </a:stretch>
                  </pic:blipFill>
                  <pic:spPr>
                    <a:xfrm>
                      <a:off x="0" y="0"/>
                      <a:ext cx="2108496" cy="2027657"/>
                    </a:xfrm>
                    <a:prstGeom prst="rect">
                      <a:avLst/>
                    </a:prstGeom>
                  </pic:spPr>
                </pic:pic>
              </a:graphicData>
            </a:graphic>
          </wp:inline>
        </w:drawing>
      </w:r>
    </w:p>
  </w:comment>
  <w:comment w:id="27" w:author="Jens Stevens" w:date="2019-06-15T14:31:00Z" w:initials="JS">
    <w:p w14:paraId="0A8733FC" w14:textId="7A73AF94" w:rsidR="00F655C8" w:rsidRDefault="00F655C8">
      <w:pPr>
        <w:pStyle w:val="CommentText"/>
      </w:pPr>
      <w:r>
        <w:rPr>
          <w:rStyle w:val="CommentReference"/>
        </w:rPr>
        <w:annotationRef/>
      </w:r>
      <w:r>
        <w:t>Agreed.</w:t>
      </w:r>
    </w:p>
  </w:comment>
  <w:comment w:id="28" w:author="Jens Stevens" w:date="2019-06-15T14:34:00Z" w:initials="JS">
    <w:p w14:paraId="3C62606C" w14:textId="6E9FEEE4" w:rsidR="00F655C8" w:rsidRDefault="00F655C8">
      <w:pPr>
        <w:pStyle w:val="CommentText"/>
      </w:pPr>
      <w:r>
        <w:rPr>
          <w:rStyle w:val="CommentReference"/>
        </w:rPr>
        <w:annotationRef/>
      </w:r>
      <w:r>
        <w:t>This is great</w:t>
      </w:r>
    </w:p>
  </w:comment>
  <w:comment w:id="29" w:author="Gabrielle" w:date="2019-06-20T19:14:00Z" w:initials="G">
    <w:p w14:paraId="38BF31D2" w14:textId="0DFDEA0F" w:rsidR="00F655C8" w:rsidRDefault="00F655C8">
      <w:pPr>
        <w:pStyle w:val="CommentText"/>
      </w:pPr>
      <w:r>
        <w:rPr>
          <w:rStyle w:val="CommentReference"/>
        </w:rPr>
        <w:annotationRef/>
      </w:r>
      <w:r>
        <w:t>Thanks!</w:t>
      </w:r>
    </w:p>
    <w:p w14:paraId="610903E9" w14:textId="77777777" w:rsidR="00F655C8" w:rsidRDefault="00F655C8">
      <w:pPr>
        <w:pStyle w:val="CommentText"/>
      </w:pPr>
    </w:p>
  </w:comment>
  <w:comment w:id="30" w:author="Gabrielle Boisrame" w:date="2019-06-04T15:24:00Z" w:initials="GB">
    <w:p w14:paraId="01FBCF8A" w14:textId="6BE53238" w:rsidR="00F655C8" w:rsidRDefault="00F655C8">
      <w:pPr>
        <w:pStyle w:val="CommentText"/>
      </w:pPr>
      <w:r>
        <w:rPr>
          <w:rStyle w:val="CommentReference"/>
        </w:rPr>
        <w:annotationRef/>
      </w:r>
      <w:r>
        <w:t>I changed the histogram to be an inset as suggested. What do you think?</w:t>
      </w:r>
    </w:p>
  </w:comment>
  <w:comment w:id="31" w:author="Jens Stevens" w:date="2019-06-15T14:35:00Z" w:initials="JS">
    <w:p w14:paraId="6058BE7E" w14:textId="26EA6EF9" w:rsidR="00F655C8" w:rsidRDefault="00F655C8">
      <w:pPr>
        <w:pStyle w:val="CommentText"/>
      </w:pPr>
      <w:r>
        <w:rPr>
          <w:rStyle w:val="CommentReference"/>
        </w:rPr>
        <w:annotationRef/>
      </w:r>
      <w:r>
        <w:t>I think it’s perfect.</w:t>
      </w:r>
    </w:p>
  </w:comment>
  <w:comment w:id="32" w:author="Ekaterina Rakhmatulina" w:date="2019-06-20T23:04:00Z" w:initials="ER">
    <w:p w14:paraId="2641350C" w14:textId="3B082172" w:rsidR="00BC3767" w:rsidRDefault="00BC3767">
      <w:pPr>
        <w:pStyle w:val="CommentText"/>
      </w:pPr>
      <w:r>
        <w:rPr>
          <w:rStyle w:val="CommentReference"/>
        </w:rPr>
        <w:annotationRef/>
      </w:r>
      <w:r>
        <w:t xml:space="preserve">Addressing cumulative soil moisture results here. </w:t>
      </w:r>
    </w:p>
  </w:comment>
  <w:comment w:id="34" w:author="Gabrielle" w:date="2019-06-20T19:23:00Z" w:initials="G">
    <w:p w14:paraId="6D90A3AE" w14:textId="4E85BD1D" w:rsidR="00F655C8" w:rsidRDefault="00F655C8">
      <w:pPr>
        <w:pStyle w:val="CommentText"/>
      </w:pPr>
      <w:r>
        <w:rPr>
          <w:rStyle w:val="CommentReference"/>
        </w:rPr>
        <w:annotationRef/>
      </w:r>
      <w:r>
        <w:t>I’m not sure I follow this part. Is it saying that the number of days saturated follow the same pattern among veg types for both ICB and SCB, or that the interannual variations within veg types are the same? Please explain more explicitly. This could be a good place to call out column 5 of Table 1 (Days saturated at 100cm) and say that the time saturated follows the same relationship to veg. in both ICB and SCB.</w:t>
      </w:r>
    </w:p>
  </w:comment>
  <w:comment w:id="35" w:author="Ekaterina Rakhmatulina" w:date="2019-06-20T22:57:00Z" w:initials="ER">
    <w:p w14:paraId="1D9E4D2C" w14:textId="0F468283" w:rsidR="004B7294" w:rsidRDefault="004B7294">
      <w:pPr>
        <w:pStyle w:val="CommentText"/>
      </w:pPr>
      <w:r>
        <w:rPr>
          <w:rStyle w:val="CommentReference"/>
        </w:rPr>
        <w:annotationRef/>
      </w:r>
      <w:r>
        <w:t xml:space="preserve">I think this meant to say that the patterns </w:t>
      </w:r>
      <w:r w:rsidR="00BC3767">
        <w:t xml:space="preserve">observed in SCB </w:t>
      </w:r>
      <w:r>
        <w:t xml:space="preserve">in variables described above (correlation, </w:t>
      </w:r>
      <w:proofErr w:type="spellStart"/>
      <w:r>
        <w:t>precip</w:t>
      </w:r>
      <w:proofErr w:type="spellEnd"/>
      <w:r>
        <w:t xml:space="preserve"> totals, cumulative gain</w:t>
      </w:r>
      <w:r w:rsidR="00BC3767">
        <w:t xml:space="preserve">, </w:t>
      </w:r>
      <w:proofErr w:type="spellStart"/>
      <w:r w:rsidR="00BC3767">
        <w:t>etc</w:t>
      </w:r>
      <w:proofErr w:type="spellEnd"/>
      <w:r>
        <w:t xml:space="preserve">) are similar across vegetation </w:t>
      </w:r>
      <w:r w:rsidR="00BC3767">
        <w:t>sites in ICB as well. I agree that it is confusing though, so I’ve tried to add ICB comparisons throughout this entire paragraph</w:t>
      </w:r>
    </w:p>
  </w:comment>
  <w:comment w:id="36" w:author="Ekaterina Rakhmatulina" w:date="2019-06-20T23:15:00Z" w:initials="ER">
    <w:p w14:paraId="5245C1D1" w14:textId="00B51853" w:rsidR="006E19D9" w:rsidRDefault="006E19D9">
      <w:pPr>
        <w:pStyle w:val="CommentText"/>
      </w:pPr>
      <w:r>
        <w:rPr>
          <w:rStyle w:val="CommentReference"/>
        </w:rPr>
        <w:annotationRef/>
      </w:r>
      <w:r>
        <w:t xml:space="preserve">Addressing days saturated comment. </w:t>
      </w:r>
    </w:p>
  </w:comment>
  <w:comment w:id="39" w:author="Gabrielle Boisrame" w:date="2019-06-03T10:34:00Z" w:initials="GB">
    <w:p w14:paraId="473A2F96" w14:textId="77777777" w:rsidR="00F655C8" w:rsidRDefault="00F655C8" w:rsidP="00A800E5">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40" w:author="Jens Stevens" w:date="2019-06-20T15:09:00Z" w:initials="JS">
    <w:p w14:paraId="10C8A98C" w14:textId="47B1EC7B" w:rsidR="00F655C8" w:rsidRDefault="00F655C8">
      <w:pPr>
        <w:pStyle w:val="CommentText"/>
      </w:pPr>
      <w:r>
        <w:rPr>
          <w:rStyle w:val="CommentReference"/>
        </w:rPr>
        <w:annotationRef/>
      </w:r>
      <w:r>
        <w:t>This is Katya’s new figure, it looks good to me, just flagging for one final review by Gabrielle.</w:t>
      </w:r>
    </w:p>
    <w:p w14:paraId="0FCA0068" w14:textId="77777777" w:rsidR="00F655C8" w:rsidRDefault="00F655C8">
      <w:pPr>
        <w:pStyle w:val="CommentText"/>
      </w:pPr>
    </w:p>
  </w:comment>
  <w:comment w:id="41" w:author="Gabrielle" w:date="2019-06-20T19:38:00Z" w:initials="G">
    <w:p w14:paraId="11FC83CB" w14:textId="37A992AF" w:rsidR="00F655C8" w:rsidRDefault="00F655C8">
      <w:pPr>
        <w:pStyle w:val="CommentText"/>
      </w:pPr>
      <w:r>
        <w:rPr>
          <w:rStyle w:val="CommentReference"/>
        </w:rPr>
        <w:annotationRef/>
      </w:r>
      <w:r>
        <w:t>I like it.</w:t>
      </w:r>
    </w:p>
  </w:comment>
  <w:comment w:id="42" w:author="Sally Thompson" w:date="2019-06-20T13:17:00Z" w:initials="ST">
    <w:p w14:paraId="4F4D4954" w14:textId="4A3FC603" w:rsidR="00F655C8" w:rsidRDefault="00F655C8">
      <w:pPr>
        <w:pStyle w:val="CommentText"/>
      </w:pPr>
      <w:r>
        <w:rPr>
          <w:rStyle w:val="CommentReference"/>
        </w:rPr>
        <w:annotationRef/>
      </w:r>
      <w:r>
        <w:t>Do you mention this comparison in the methods?  I missed it…</w:t>
      </w:r>
    </w:p>
  </w:comment>
  <w:comment w:id="43" w:author="Jens Stevens" w:date="2019-06-20T15:18:00Z" w:initials="JS">
    <w:p w14:paraId="2DD0D332" w14:textId="51B81EC8" w:rsidR="00F655C8" w:rsidRDefault="00F655C8">
      <w:pPr>
        <w:pStyle w:val="CommentText"/>
      </w:pPr>
      <w:r>
        <w:rPr>
          <w:rStyle w:val="CommentReference"/>
        </w:rPr>
        <w:annotationRef/>
      </w:r>
      <w:r>
        <w:t>I see it on L278-281, just flagging for Gabrielle to confirm.</w:t>
      </w:r>
    </w:p>
  </w:comment>
  <w:comment w:id="44" w:author="Gabrielle" w:date="2019-06-21T12:02:00Z" w:initials="G">
    <w:p w14:paraId="625C2371" w14:textId="3D03E329" w:rsidR="00DB4FDA" w:rsidRDefault="00DB4FDA">
      <w:pPr>
        <w:pStyle w:val="CommentText"/>
      </w:pPr>
      <w:r>
        <w:rPr>
          <w:rStyle w:val="CommentReference"/>
        </w:rPr>
        <w:annotationRef/>
      </w:r>
      <w:r>
        <w:t xml:space="preserve">That’s the correct spot. </w:t>
      </w:r>
      <w:r>
        <w:t xml:space="preserve">I changed the wording slightly to (hopefully) be more </w:t>
      </w:r>
      <w:r>
        <w:t>clear.</w:t>
      </w:r>
      <w:bookmarkStart w:id="45" w:name="_GoBack"/>
      <w:bookmarkEnd w:id="45"/>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BAC4F33" w15:done="0"/>
  <w15:commentEx w15:paraId="0939F6EC" w15:paraIdParent="4BAC4F33" w15:done="0"/>
  <w15:commentEx w15:paraId="7477FCE4" w15:paraIdParent="4BAC4F33" w15:done="0"/>
  <w15:commentEx w15:paraId="7D27E119" w15:paraIdParent="4BAC4F33" w15:done="0"/>
  <w15:commentEx w15:paraId="2EDEAD11" w15:done="1"/>
  <w15:commentEx w15:paraId="6658B636" w15:paraIdParent="2EDEAD11" w15:done="1"/>
  <w15:commentEx w15:paraId="206D8E3F" w15:done="0"/>
  <w15:commentEx w15:paraId="768FF325" w15:paraIdParent="206D8E3F" w15:done="0"/>
  <w15:commentEx w15:paraId="4108FD9D" w15:done="1"/>
  <w15:commentEx w15:paraId="10F63E43" w15:paraIdParent="4108FD9D" w15:done="1"/>
  <w15:commentEx w15:paraId="51BF5C17" w15:paraIdParent="4108FD9D" w15:done="1"/>
  <w15:commentEx w15:paraId="331B6989" w15:paraIdParent="4108FD9D" w15:done="1"/>
  <w15:commentEx w15:paraId="287FF8AE" w15:done="1"/>
  <w15:commentEx w15:paraId="3C729F12" w15:paraIdParent="287FF8AE" w15:done="1"/>
  <w15:commentEx w15:paraId="0A8733FC" w15:paraIdParent="287FF8AE" w15:done="1"/>
  <w15:commentEx w15:paraId="3C62606C" w15:done="0"/>
  <w15:commentEx w15:paraId="610903E9" w15:paraIdParent="3C62606C" w15:done="0"/>
  <w15:commentEx w15:paraId="01FBCF8A" w15:done="1"/>
  <w15:commentEx w15:paraId="6058BE7E" w15:paraIdParent="01FBCF8A" w15:done="1"/>
  <w15:commentEx w15:paraId="2641350C" w15:done="0"/>
  <w15:commentEx w15:paraId="6D90A3AE" w15:done="0"/>
  <w15:commentEx w15:paraId="1D9E4D2C" w15:paraIdParent="6D90A3AE" w15:done="0"/>
  <w15:commentEx w15:paraId="5245C1D1" w15:done="0"/>
  <w15:commentEx w15:paraId="473A2F96" w15:done="1"/>
  <w15:commentEx w15:paraId="0FCA0068" w15:paraIdParent="473A2F96" w15:done="1"/>
  <w15:commentEx w15:paraId="11FC83CB" w15:paraIdParent="473A2F96" w15:done="0"/>
  <w15:commentEx w15:paraId="4F4D4954" w15:done="0"/>
  <w15:commentEx w15:paraId="2DD0D332" w15:paraIdParent="4F4D4954" w15:done="0"/>
  <w15:commentEx w15:paraId="625C2371" w15:paraIdParent="4F4D49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AC4F33" w16cid:durableId="20AE422A"/>
  <w16cid:commentId w16cid:paraId="0939F6EC" w16cid:durableId="20B686FE"/>
  <w16cid:commentId w16cid:paraId="7477FCE4" w16cid:durableId="20B686FF"/>
  <w16cid:commentId w16cid:paraId="7D27E119" w16cid:durableId="20B69302"/>
  <w16cid:commentId w16cid:paraId="2EDEAD11" w16cid:durableId="20B68700"/>
  <w16cid:commentId w16cid:paraId="6658B636" w16cid:durableId="20B3A64A"/>
  <w16cid:commentId w16cid:paraId="206D8E3F" w16cid:durableId="20B68702"/>
  <w16cid:commentId w16cid:paraId="768FF325" w16cid:durableId="20B692DA"/>
  <w16cid:commentId w16cid:paraId="4108FD9D" w16cid:durableId="208A919B"/>
  <w16cid:commentId w16cid:paraId="10F63E43" w16cid:durableId="208A919A"/>
  <w16cid:commentId w16cid:paraId="51BF5C17" w16cid:durableId="208A9199"/>
  <w16cid:commentId w16cid:paraId="331B6989" w16cid:durableId="208AA228"/>
  <w16cid:commentId w16cid:paraId="287FF8AE" w16cid:durableId="207196BC"/>
  <w16cid:commentId w16cid:paraId="3C729F12" w16cid:durableId="20AE4236"/>
  <w16cid:commentId w16cid:paraId="0A8733FC" w16cid:durableId="20AF7FCF"/>
  <w16cid:commentId w16cid:paraId="3C62606C" w16cid:durableId="20AF8092"/>
  <w16cid:commentId w16cid:paraId="610903E9" w16cid:durableId="20B6870B"/>
  <w16cid:commentId w16cid:paraId="01FBCF8A" w16cid:durableId="20AE4238"/>
  <w16cid:commentId w16cid:paraId="6058BE7E" w16cid:durableId="20AF8096"/>
  <w16cid:commentId w16cid:paraId="2641350C" w16cid:durableId="20B68F98"/>
  <w16cid:commentId w16cid:paraId="6D90A3AE" w16cid:durableId="20B6870E"/>
  <w16cid:commentId w16cid:paraId="1D9E4D2C" w16cid:durableId="20B68DC9"/>
  <w16cid:commentId w16cid:paraId="5245C1D1" w16cid:durableId="20B6922E"/>
  <w16cid:commentId w16cid:paraId="473A2F96" w16cid:durableId="20AE4231"/>
  <w16cid:commentId w16cid:paraId="0FCA0068" w16cid:durableId="20B68710"/>
  <w16cid:commentId w16cid:paraId="11FC83CB" w16cid:durableId="20B68711"/>
  <w16cid:commentId w16cid:paraId="4F4D4954" w16cid:durableId="20B617CD"/>
  <w16cid:commentId w16cid:paraId="2DD0D332" w16cid:durableId="20B6225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BC6E23" w14:textId="77777777" w:rsidR="00D935A4" w:rsidRDefault="00D935A4" w:rsidP="00D55DA2">
      <w:r>
        <w:separator/>
      </w:r>
    </w:p>
  </w:endnote>
  <w:endnote w:type="continuationSeparator" w:id="0">
    <w:p w14:paraId="22656933" w14:textId="77777777" w:rsidR="00D935A4" w:rsidRDefault="00D935A4" w:rsidP="00D55DA2">
      <w:r>
        <w:continuationSeparator/>
      </w:r>
    </w:p>
  </w:endnote>
  <w:endnote w:type="continuationNotice" w:id="1">
    <w:p w14:paraId="2E51D947" w14:textId="77777777" w:rsidR="00D935A4" w:rsidRDefault="00D935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F655C8" w:rsidRDefault="00F655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F655C8" w:rsidRDefault="00F655C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550FD800" w:rsidR="00F655C8" w:rsidRDefault="00F655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B4FDA">
      <w:rPr>
        <w:rStyle w:val="PageNumber"/>
        <w:noProof/>
      </w:rPr>
      <w:t>39</w:t>
    </w:r>
    <w:r>
      <w:rPr>
        <w:rStyle w:val="PageNumber"/>
      </w:rPr>
      <w:fldChar w:fldCharType="end"/>
    </w:r>
  </w:p>
  <w:p w14:paraId="0D3A7669" w14:textId="77777777" w:rsidR="00F655C8" w:rsidRDefault="00F655C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FB6C75" w14:textId="77777777" w:rsidR="00D935A4" w:rsidRDefault="00D935A4" w:rsidP="00D55DA2">
      <w:r>
        <w:separator/>
      </w:r>
    </w:p>
  </w:footnote>
  <w:footnote w:type="continuationSeparator" w:id="0">
    <w:p w14:paraId="43193E16" w14:textId="77777777" w:rsidR="00D935A4" w:rsidRDefault="00D935A4" w:rsidP="00D55DA2">
      <w:r>
        <w:continuationSeparator/>
      </w:r>
    </w:p>
  </w:footnote>
  <w:footnote w:type="continuationNotice" w:id="1">
    <w:p w14:paraId="6A59396A" w14:textId="77777777" w:rsidR="00D935A4" w:rsidRDefault="00D935A4"/>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Gabrielle Boisrame">
    <w15:presenceInfo w15:providerId="AD" w15:userId="S-1-5-21-2983108227-3104936336-457092868-27413"/>
  </w15:person>
  <w15:person w15:author="Jens Stevens">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2879"/>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3CFF"/>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A0158"/>
    <w:rsid w:val="00DA15F9"/>
    <w:rsid w:val="00DA409D"/>
    <w:rsid w:val="00DA4FE2"/>
    <w:rsid w:val="00DA51AD"/>
    <w:rsid w:val="00DA6A33"/>
    <w:rsid w:val="00DA6E11"/>
    <w:rsid w:val="00DB260D"/>
    <w:rsid w:val="00DB2B2D"/>
    <w:rsid w:val="00DB4FDA"/>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55C8"/>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7.png"/></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emf"/><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6/09/relationships/commentsIds" Target="commentsIds.xml"/><Relationship Id="rId10" Type="http://schemas.openxmlformats.org/officeDocument/2006/relationships/image" Target="media/image1.emf"/><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428D5-D6DA-45A6-B895-F0FFB5B04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40</Pages>
  <Words>14622</Words>
  <Characters>83347</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5</cp:revision>
  <cp:lastPrinted>2013-12-07T23:09:00Z</cp:lastPrinted>
  <dcterms:created xsi:type="dcterms:W3CDTF">2019-06-21T06:26:00Z</dcterms:created>
  <dcterms:modified xsi:type="dcterms:W3CDTF">2019-06-21T19:02:00Z</dcterms:modified>
</cp:coreProperties>
</file>