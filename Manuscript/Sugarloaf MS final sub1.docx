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(req’s: 250 word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 xml:space="preserve">(0.65-0.9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r w:rsidR="002C3567" w:rsidRPr="00737117">
        <w:rPr>
          <w:rFonts w:ascii="Times New Roman" w:hAnsi="Times New Roman" w:cs="Times New Roman"/>
          <w:i/>
        </w:rPr>
        <w:t>pbkrtest</w:t>
      </w:r>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502249C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49683CE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bookmarkStart w:id="5" w:name="_GoBack"/>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6" w:name="_Ref536610448"/>
      <w:r w:rsidRPr="00182940">
        <w:rPr>
          <w:rFonts w:ascii="Times New Roman" w:hAnsi="Times New Roman" w:cs="Times New Roman"/>
          <w:b/>
          <w:color w:val="000000" w:themeColor="text1"/>
        </w:rPr>
        <w:t xml:space="preserve">Figure </w:t>
      </w:r>
      <w:bookmarkEnd w:id="6"/>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is taken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7"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:Approximated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as a result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interannual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8"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9" w:name="_Ref540347"/>
      <w:bookmarkEnd w:id="8"/>
      <w:r w:rsidRPr="00182940">
        <w:rPr>
          <w:rFonts w:ascii="Times New Roman" w:hAnsi="Times New Roman" w:cs="Times New Roman"/>
          <w:b/>
          <w:color w:val="000000" w:themeColor="text1"/>
        </w:rPr>
        <w:t xml:space="preserve">Figure </w:t>
      </w:r>
      <w:bookmarkEnd w:id="9"/>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sidRPr="00182940">
        <w:rPr>
          <w:rFonts w:ascii="Times New Roman" w:hAnsi="Times New Roman" w:cs="Times New Roman"/>
          <w:color w:val="000000" w:themeColor="text1"/>
        </w:rPr>
        <w:t>Although there was a slight increase in landscape heterogeneity and in sparse meadow cover over the 40 year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Caprio,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 xml:space="preserve">have been observed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develop,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overstory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we did not observe the expected changes in forest structure from our re-measurement of forestry plots</w:t>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However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r w:rsidR="002E3C57" w:rsidRPr="00182940">
        <w:rPr>
          <w:rFonts w:ascii="Times New Roman" w:hAnsi="Times New Roman" w:cs="Times New Roman"/>
          <w:i/>
          <w:color w:val="000000" w:themeColor="text1"/>
        </w:rPr>
        <w:t>Pinus contorta</w:t>
      </w:r>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 were all in areas that did not map as alternative vegetation types, so the burns were likely low severity in those areas (Figure 1, 2), if they burned at all (</w:t>
      </w:r>
      <w:r w:rsidR="00EC6E5F" w:rsidRPr="00182940">
        <w:rPr>
          <w:rFonts w:ascii="Times New Roman" w:hAnsi="Times New Roman" w:cs="Times New Roman"/>
          <w:color w:val="000000" w:themeColor="text1"/>
        </w:rPr>
        <w:t xml:space="preserve">recognizing that </w:t>
      </w:r>
      <w:r w:rsidR="002E3C57" w:rsidRPr="00182940">
        <w:rPr>
          <w:rFonts w:ascii="Times New Roman" w:hAnsi="Times New Roman" w:cs="Times New Roman"/>
          <w:color w:val="000000" w:themeColor="text1"/>
        </w:rPr>
        <w:t xml:space="preserve">managed wildfires are inherently patchy due to variation in surface fuels). Furthermore, two of </w:t>
      </w:r>
      <w:r w:rsidR="00EC6E5F" w:rsidRPr="00182940">
        <w:rPr>
          <w:rFonts w:ascii="Times New Roman" w:hAnsi="Times New Roman" w:cs="Times New Roman"/>
          <w:color w:val="000000" w:themeColor="text1"/>
        </w:rPr>
        <w:t xml:space="preserve">the </w:t>
      </w:r>
      <w:r w:rsidR="00FD4C18" w:rsidRPr="00182940">
        <w:rPr>
          <w:rFonts w:ascii="Times New Roman" w:hAnsi="Times New Roman" w:cs="Times New Roman"/>
          <w:color w:val="000000" w:themeColor="text1"/>
        </w:rPr>
        <w:t xml:space="preserve">four </w:t>
      </w:r>
      <w:r w:rsidR="002E3C57" w:rsidRPr="00182940">
        <w:rPr>
          <w:rFonts w:ascii="Times New Roman" w:hAnsi="Times New Roman" w:cs="Times New Roman"/>
          <w:color w:val="000000" w:themeColor="text1"/>
        </w:rPr>
        <w:t>twice-burned plots burned in the 2003 Williams fire while the other two had not burned since the 1985 Sugarloaf fire.</w:t>
      </w:r>
      <w:r w:rsidR="007D43CE" w:rsidRPr="00182940">
        <w:rPr>
          <w:rFonts w:ascii="Times New Roman" w:hAnsi="Times New Roman" w:cs="Times New Roman"/>
          <w:color w:val="000000" w:themeColor="text1"/>
        </w:rPr>
        <w:t xml:space="preserve"> Given the absence of recent fire in the watershed discussed above (A. Caprio,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w:t>
      </w:r>
      <w:r w:rsidR="000E588D" w:rsidRPr="00182940">
        <w:rPr>
          <w:rFonts w:ascii="Times New Roman" w:hAnsi="Times New Roman" w:cs="Times New Roman"/>
          <w:color w:val="000000" w:themeColor="text1"/>
        </w:rPr>
        <w:lastRenderedPageBreak/>
        <w:t xml:space="preserve">importance of repeated 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 xml:space="preserve">. </w:t>
      </w:r>
    </w:p>
    <w:p w14:paraId="133FF7DE" w14:textId="4916ED41"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forestry plots also revealed that fire occurrence is not uniform across vegetation types. We detected an increased fire probability in plots that had previously been dominated by Jeffrey pine (</w:t>
      </w:r>
      <w:r w:rsidR="00955320" w:rsidRPr="00182940">
        <w:rPr>
          <w:rFonts w:ascii="Times New Roman" w:hAnsi="Times New Roman" w:cs="Times New Roman"/>
          <w:i/>
          <w:color w:val="000000" w:themeColor="text1"/>
        </w:rPr>
        <w:t>Pinus jeffreyi</w:t>
      </w:r>
      <w:r w:rsidR="00955320" w:rsidRPr="00182940">
        <w:rPr>
          <w:rFonts w:ascii="Times New Roman" w:hAnsi="Times New Roman" w:cs="Times New Roman"/>
          <w:color w:val="000000" w:themeColor="text1"/>
        </w:rPr>
        <w:t>), and to a lesser extent, white fir (</w:t>
      </w:r>
      <w:r w:rsidR="00955320" w:rsidRPr="00182940">
        <w:rPr>
          <w:rFonts w:ascii="Times New Roman" w:hAnsi="Times New Roman" w:cs="Times New Roman"/>
          <w:i/>
          <w:color w:val="000000" w:themeColor="text1"/>
        </w:rPr>
        <w:t>Abies concolor</w:t>
      </w:r>
      <w:r w:rsidR="00955320" w:rsidRPr="00182940">
        <w:rPr>
          <w:rFonts w:ascii="Times New Roman" w:hAnsi="Times New Roman" w:cs="Times New Roman"/>
          <w:color w:val="000000" w:themeColor="text1"/>
        </w:rPr>
        <w:t>), and a lower probability in red fir (</w:t>
      </w:r>
      <w:r w:rsidR="00955320" w:rsidRPr="00182940">
        <w:rPr>
          <w:rFonts w:ascii="Times New Roman" w:hAnsi="Times New Roman" w:cs="Times New Roman"/>
          <w:i/>
          <w:color w:val="000000" w:themeColor="text1"/>
        </w:rPr>
        <w:t>Abies magnifica</w:t>
      </w:r>
      <w:r w:rsidR="00955320" w:rsidRPr="00182940">
        <w:rPr>
          <w:rFonts w:ascii="Times New Roman" w:hAnsi="Times New Roman" w:cs="Times New Roman"/>
          <w:color w:val="000000" w:themeColor="text1"/>
        </w:rPr>
        <w:t xml:space="preserve">) forest. This is expected given the historical fire regimes and fire frequencies of these two vegetation types </w: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 </w:instrTex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EN.CITE.DATA </w:instrText>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separate"/>
      </w:r>
      <w:r w:rsidR="00955320" w:rsidRPr="00182940">
        <w:rPr>
          <w:rFonts w:ascii="Times New Roman" w:hAnsi="Times New Roman" w:cs="Times New Roman"/>
          <w:noProof/>
          <w:color w:val="000000" w:themeColor="text1"/>
        </w:rPr>
        <w:t>(Steel et al. 2015, Safford and Stevens 2017)</w:t>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xml:space="preserve">, with red fir forests generally </w:t>
      </w:r>
      <w:r w:rsidR="00FD4C18" w:rsidRPr="00182940">
        <w:rPr>
          <w:rFonts w:ascii="Times New Roman" w:hAnsi="Times New Roman" w:cs="Times New Roman"/>
          <w:color w:val="000000" w:themeColor="text1"/>
        </w:rPr>
        <w:t xml:space="preserve">having a less conducive climate for fire spread, and </w:t>
      </w:r>
      <w:r w:rsidR="00955320" w:rsidRPr="00182940">
        <w:rPr>
          <w:rFonts w:ascii="Times New Roman" w:hAnsi="Times New Roman" w:cs="Times New Roman"/>
          <w:color w:val="000000" w:themeColor="text1"/>
        </w:rPr>
        <w:t>a less-flammable fuel bed. Thus</w:t>
      </w:r>
      <w:r w:rsidR="007C1009" w:rsidRPr="00182940">
        <w:rPr>
          <w:rFonts w:ascii="Times New Roman" w:hAnsi="Times New Roman" w:cs="Times New Roman"/>
          <w:color w:val="000000" w:themeColor="text1"/>
        </w:rPr>
        <w:t>,</w:t>
      </w:r>
      <w:r w:rsidR="00955320" w:rsidRPr="00182940">
        <w:rPr>
          <w:rFonts w:ascii="Times New Roman" w:hAnsi="Times New Roman" w:cs="Times New Roman"/>
          <w:color w:val="000000" w:themeColor="text1"/>
        </w:rPr>
        <w:t xml:space="preserve"> we would not necessarily expect similar fire effects on vegetation across the entire watershed. However, an</w:t>
      </w:r>
      <w:r w:rsidR="000E588D" w:rsidRPr="00182940">
        <w:rPr>
          <w:rFonts w:ascii="Times New Roman" w:hAnsi="Times New Roman" w:cs="Times New Roman"/>
          <w:color w:val="000000" w:themeColor="text1"/>
        </w:rPr>
        <w:t xml:space="preserve"> unexpected observation </w:t>
      </w:r>
      <w:r w:rsidR="00955320" w:rsidRPr="00182940">
        <w:rPr>
          <w:rFonts w:ascii="Times New Roman" w:hAnsi="Times New Roman" w:cs="Times New Roman"/>
          <w:color w:val="000000" w:themeColor="text1"/>
        </w:rPr>
        <w:t>from</w:t>
      </w:r>
      <w:r w:rsidR="000E588D"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the </w:t>
      </w:r>
      <w:r w:rsidR="000E588D" w:rsidRPr="00182940">
        <w:rPr>
          <w:rFonts w:ascii="Times New Roman" w:hAnsi="Times New Roman" w:cs="Times New Roman"/>
          <w:color w:val="000000" w:themeColor="text1"/>
        </w:rPr>
        <w:t>forestry plot</w:t>
      </w:r>
      <w:r w:rsidR="00955320" w:rsidRPr="00182940">
        <w:rPr>
          <w:rFonts w:ascii="Times New Roman" w:hAnsi="Times New Roman" w:cs="Times New Roman"/>
          <w:color w:val="000000" w:themeColor="text1"/>
        </w:rPr>
        <w:t xml:space="preserve"> data</w:t>
      </w:r>
      <w:r w:rsidR="000E588D" w:rsidRPr="00182940">
        <w:rPr>
          <w:rFonts w:ascii="Times New Roman" w:hAnsi="Times New Roman" w:cs="Times New Roman"/>
          <w:color w:val="000000" w:themeColor="text1"/>
        </w:rPr>
        <w:t xml:space="preserve"> was the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r w:rsidR="007507AF" w:rsidRPr="00182940">
        <w:rPr>
          <w:rFonts w:ascii="Times New Roman" w:hAnsi="Times New Roman" w:cs="Times New Roman"/>
          <w:i/>
          <w:color w:val="000000" w:themeColor="text1"/>
        </w:rPr>
        <w:t>Dendroctonus ponderosae</w:t>
      </w:r>
      <w:r w:rsidR="007507AF" w:rsidRPr="00182940">
        <w:rPr>
          <w:rFonts w:ascii="Times New Roman" w:hAnsi="Times New Roman" w:cs="Times New Roman"/>
          <w:color w:val="000000" w:themeColor="text1"/>
        </w:rPr>
        <w:t>) and fir engraver (</w:t>
      </w:r>
      <w:r w:rsidR="007507AF" w:rsidRPr="00182940">
        <w:rPr>
          <w:rFonts w:ascii="Times New Roman" w:hAnsi="Times New Roman" w:cs="Times New Roman"/>
          <w:i/>
          <w:color w:val="000000" w:themeColor="text1"/>
        </w:rPr>
        <w:t>Scolytus ventralis</w:t>
      </w:r>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r w:rsidR="00955320" w:rsidRPr="00182940">
        <w:rPr>
          <w:rFonts w:ascii="Times New Roman" w:hAnsi="Times New Roman" w:cs="Times New Roman"/>
          <w:i/>
          <w:color w:val="000000" w:themeColor="text1"/>
        </w:rPr>
        <w:t>Pinus jeffreyi</w:t>
      </w:r>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7DA0D027"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meadow soil moisture </w:t>
      </w:r>
      <w:r w:rsidRPr="00182940">
        <w:rPr>
          <w:rFonts w:ascii="Times New Roman" w:hAnsi="Times New Roman" w:cs="Times New Roman"/>
          <w:color w:val="000000" w:themeColor="text1"/>
        </w:rPr>
        <w:lastRenderedPageBreak/>
        <w:t>profiles</w:t>
      </w:r>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in soil moisture at the watershed scale</w:t>
      </w:r>
      <w:r w:rsidR="00EC6E5F" w:rsidRPr="00182940">
        <w:rPr>
          <w:rFonts w:ascii="Times New Roman" w:hAnsi="Times New Roman" w:cs="Times New Roman"/>
          <w:color w:val="000000" w:themeColor="text1"/>
        </w:rPr>
        <w:t xml:space="preserve"> in association with the managed fire regime</w:t>
      </w:r>
      <w:r w:rsidR="00955320"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that would be expected to have the greatest change on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were observed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the “shrub” weather station is dominated by small conifers,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p>
    <w:p w14:paraId="721D83CE" w14:textId="6F4B72FD"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lodgepole pine, into meadows during the </w:t>
      </w:r>
      <w:r w:rsidR="00C423A8" w:rsidRPr="00182940">
        <w:rPr>
          <w:rFonts w:ascii="Times New Roman" w:hAnsi="Times New Roman" w:cs="Times New Roman"/>
          <w:color w:val="000000" w:themeColor="text1"/>
        </w:rPr>
        <w:t>early 19</w:t>
      </w:r>
      <w:r w:rsidR="00C423A8" w:rsidRPr="00182940">
        <w:rPr>
          <w:rFonts w:ascii="Times New Roman" w:hAnsi="Times New Roman" w:cs="Times New Roman"/>
          <w:color w:val="000000" w:themeColor="text1"/>
          <w:vertAlign w:val="superscript"/>
        </w:rPr>
        <w:t>th</w:t>
      </w:r>
      <w:r w:rsidR="00C423A8"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w:t>
      </w:r>
      <w:r w:rsidRPr="00182940">
        <w:rPr>
          <w:rFonts w:ascii="Times New Roman" w:hAnsi="Times New Roman" w:cs="Times New Roman"/>
          <w:color w:val="000000" w:themeColor="text1"/>
        </w:rPr>
        <w:lastRenderedPageBreak/>
        <w:t xml:space="preserve">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406796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spatially-distributed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wetland station). </w:t>
      </w:r>
      <w:r w:rsidR="0026128C" w:rsidRPr="00182940">
        <w:rPr>
          <w:rFonts w:ascii="Times New Roman" w:hAnsi="Times New Roman" w:cs="Times New Roman"/>
          <w:color w:val="000000" w:themeColor="text1"/>
        </w:rPr>
        <w:t>Future work using data from these weather stations will explore the relationships between land cover, precipitation, snowpack, and soil moisture in greater detail.</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r w:rsidR="00451170" w:rsidRPr="00182940">
        <w:rPr>
          <w:rFonts w:ascii="Times New Roman" w:hAnsi="Times New Roman" w:cs="Times New Roman"/>
          <w:color w:val="000000" w:themeColor="text1"/>
        </w:rPr>
        <w:t>would be needed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Field work assistance was provided by K. Collins, M. Goering, J. Levine, L. Nitsan, C. Phillips, and A. Welsh. Imagery analysis assistance was provided by J. Ngyuen, L. Nitsan, and S. Tang. A. C. Caprio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bookmarkEnd w:id="5"/>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DF8CD" w14:textId="77777777" w:rsidR="00C64573" w:rsidRDefault="00C64573" w:rsidP="00D55DA2">
      <w:r>
        <w:separator/>
      </w:r>
    </w:p>
  </w:endnote>
  <w:endnote w:type="continuationSeparator" w:id="0">
    <w:p w14:paraId="4AF8C07F" w14:textId="77777777" w:rsidR="00C64573" w:rsidRDefault="00C64573" w:rsidP="00D55DA2">
      <w:r>
        <w:continuationSeparator/>
      </w:r>
    </w:p>
  </w:endnote>
  <w:endnote w:type="continuationNotice" w:id="1">
    <w:p w14:paraId="73C5EACB" w14:textId="77777777" w:rsidR="00C64573" w:rsidRDefault="00C645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2A05AC" w:rsidRDefault="002A05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2A05AC" w:rsidRDefault="002A05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550FD800" w:rsidR="002A05AC" w:rsidRDefault="002A05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39</w:t>
    </w:r>
    <w:r>
      <w:rPr>
        <w:rStyle w:val="PageNumber"/>
      </w:rPr>
      <w:fldChar w:fldCharType="end"/>
    </w:r>
  </w:p>
  <w:p w14:paraId="0D3A7669" w14:textId="77777777" w:rsidR="002A05AC" w:rsidRDefault="002A05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F604A" w14:textId="77777777" w:rsidR="00C64573" w:rsidRDefault="00C64573" w:rsidP="00D55DA2">
      <w:r>
        <w:separator/>
      </w:r>
    </w:p>
  </w:footnote>
  <w:footnote w:type="continuationSeparator" w:id="0">
    <w:p w14:paraId="70E46676" w14:textId="77777777" w:rsidR="00C64573" w:rsidRDefault="00C64573" w:rsidP="00D55DA2">
      <w:r>
        <w:continuationSeparator/>
      </w:r>
    </w:p>
  </w:footnote>
  <w:footnote w:type="continuationNotice" w:id="1">
    <w:p w14:paraId="5B2842E1" w14:textId="77777777" w:rsidR="00C64573" w:rsidRDefault="00C6457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A33"/>
    <w:rsid w:val="00DA6E11"/>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FB706-E8F4-CB40-A622-256A948D5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39</Pages>
  <Words>14581</Words>
  <Characters>83115</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Jens Stevens</cp:lastModifiedBy>
  <cp:revision>8</cp:revision>
  <cp:lastPrinted>2013-12-07T23:09:00Z</cp:lastPrinted>
  <dcterms:created xsi:type="dcterms:W3CDTF">2019-06-21T06:26:00Z</dcterms:created>
  <dcterms:modified xsi:type="dcterms:W3CDTF">2019-06-21T22:07:00Z</dcterms:modified>
</cp:coreProperties>
</file>