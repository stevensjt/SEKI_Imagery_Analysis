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322BB9FF"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(Table 1)</w:t>
      </w:r>
      <w:r w:rsidR="007A6CFD" w:rsidRPr="00CE2D4C">
        <w:rPr>
          <w:rFonts w:ascii="Times New Roman" w:hAnsi="Times New Roman" w:cs="Times New Roman"/>
        </w:rPr>
        <w:t xml:space="preserve">.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concolor</w:t>
      </w:r>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5" w:name="_Ref536610448"/>
      <w:r w:rsidRPr="000E206E">
        <w:rPr>
          <w:rFonts w:ascii="Times New Roman" w:hAnsi="Times New Roman" w:cs="Times New Roman"/>
          <w:b/>
        </w:rPr>
        <w:t xml:space="preserve">Figure </w:t>
      </w:r>
      <w:bookmarkEnd w:id="5"/>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6"/>
      <w:commentRangeStart w:id="7"/>
      <w:commentRangeStart w:id="8"/>
      <w:commentRangeStart w:id="9"/>
      <w:r w:rsidRPr="000E206E">
        <w:rPr>
          <w:rFonts w:ascii="Times New Roman" w:hAnsi="Times New Roman" w:cs="Times New Roman"/>
          <w:i/>
          <w:color w:val="2F2F2F" w:themeColor="accent5" w:themeShade="80"/>
        </w:rPr>
        <w:t>; cumulative shallow soil water gain was calculated from shallow soil moisture timeseries</w:t>
      </w:r>
      <w:commentRangeEnd w:id="6"/>
      <w:r w:rsidR="00A05B0E">
        <w:rPr>
          <w:rStyle w:val="CommentReference"/>
        </w:rPr>
        <w:commentReference w:id="6"/>
      </w:r>
      <w:commentRangeEnd w:id="7"/>
      <w:r w:rsidR="007E4DC1">
        <w:rPr>
          <w:rStyle w:val="CommentReference"/>
        </w:rPr>
        <w:commentReference w:id="7"/>
      </w:r>
      <w:commentRangeEnd w:id="8"/>
      <w:r w:rsidR="00B653CF">
        <w:rPr>
          <w:rStyle w:val="CommentReference"/>
        </w:rPr>
        <w:commentReference w:id="8"/>
      </w:r>
      <w:commentRangeEnd w:id="9"/>
      <w:r w:rsidR="006E19D9">
        <w:rPr>
          <w:rStyle w:val="CommentReference"/>
        </w:rPr>
        <w:commentReference w:id="9"/>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10"/>
      <w:commentRangeStart w:id="11"/>
      <w:commentRangeEnd w:id="10"/>
      <w:r w:rsidR="00333E97">
        <w:rPr>
          <w:rStyle w:val="CommentReference"/>
        </w:rPr>
        <w:commentReference w:id="10"/>
      </w:r>
      <w:commentRangeEnd w:id="11"/>
      <w:r w:rsidR="007E4DC1">
        <w:rPr>
          <w:rStyle w:val="CommentReference"/>
        </w:rPr>
        <w:commentReference w:id="11"/>
      </w:r>
      <w:ins w:id="12"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commentRangeStart w:id="13"/>
            <w:commentRangeStart w:id="14"/>
            <w:r w:rsidRPr="00EF599F">
              <w:rPr>
                <w:rFonts w:ascii="Times New Roman" w:hAnsi="Times New Roman" w:cs="Times New Roman"/>
                <w:color w:val="2F2F2F" w:themeColor="accent5" w:themeShade="80"/>
              </w:rPr>
              <w:t>Days Saturated at 100 cm</w:t>
            </w:r>
            <w:commentRangeEnd w:id="13"/>
            <w:r w:rsidR="00770B34">
              <w:rPr>
                <w:rStyle w:val="CommentReference"/>
              </w:rPr>
              <w:commentReference w:id="13"/>
            </w:r>
            <w:commentRangeEnd w:id="14"/>
            <w:r w:rsidR="006E19D9">
              <w:rPr>
                <w:rStyle w:val="CommentReference"/>
              </w:rPr>
              <w:commentReference w:id="14"/>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5"/>
            <w:commentRangeStart w:id="16"/>
            <w:commentRangeStart w:id="17"/>
            <w:commentRangeStart w:id="18"/>
            <w:r w:rsidRPr="00EF599F">
              <w:rPr>
                <w:rFonts w:ascii="Times New Roman" w:hAnsi="Times New Roman" w:cs="Times New Roman"/>
                <w:color w:val="2F2F2F" w:themeColor="accent5" w:themeShade="80"/>
              </w:rPr>
              <w:t>0.</w:t>
            </w:r>
            <w:commentRangeEnd w:id="15"/>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5"/>
            </w:r>
            <w:commentRangeEnd w:id="16"/>
            <w:r w:rsidRPr="00EF599F">
              <w:rPr>
                <w:rStyle w:val="CommentReference"/>
                <w:rFonts w:ascii="Times New Roman" w:hAnsi="Times New Roman" w:cs="Times New Roman"/>
              </w:rPr>
              <w:commentReference w:id="16"/>
            </w:r>
            <w:commentRangeEnd w:id="17"/>
            <w:r>
              <w:rPr>
                <w:rStyle w:val="CommentReference"/>
              </w:rPr>
              <w:commentReference w:id="17"/>
            </w:r>
            <w:commentRangeEnd w:id="18"/>
            <w:r w:rsidR="006B4E19">
              <w:rPr>
                <w:rStyle w:val="CommentReference"/>
              </w:rPr>
              <w:commentReference w:id="18"/>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19"/>
      <w:commentRangeStart w:id="20"/>
      <w:commentRangeStart w:id="21"/>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19"/>
      <w:r w:rsidR="004C7003">
        <w:rPr>
          <w:rStyle w:val="CommentReference"/>
        </w:rPr>
        <w:commentReference w:id="19"/>
      </w:r>
      <w:commentRangeEnd w:id="20"/>
      <w:r w:rsidR="00691C96">
        <w:rPr>
          <w:rStyle w:val="CommentReference"/>
        </w:rPr>
        <w:commentReference w:id="20"/>
      </w:r>
      <w:commentRangeEnd w:id="21"/>
      <w:r w:rsidR="00A800E5">
        <w:rPr>
          <w:rStyle w:val="CommentReference"/>
        </w:rPr>
        <w:commentReference w:id="21"/>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22"/>
      <w:commentRangeStart w:id="23"/>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22"/>
      <w:r w:rsidR="00402934">
        <w:rPr>
          <w:rStyle w:val="CommentReference"/>
        </w:rPr>
        <w:commentReference w:id="22"/>
      </w:r>
      <w:commentRangeEnd w:id="23"/>
      <w:r w:rsidR="00BB5F1D">
        <w:rPr>
          <w:rStyle w:val="CommentReference"/>
        </w:rPr>
        <w:commentReference w:id="23"/>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4"/>
      <w:commentRangeStart w:id="25"/>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commentRangeEnd w:id="24"/>
      <w:r w:rsidR="00157E54">
        <w:rPr>
          <w:rStyle w:val="CommentReference"/>
        </w:rPr>
        <w:commentReference w:id="24"/>
      </w:r>
      <w:commentRangeEnd w:id="25"/>
      <w:r w:rsidR="00402934">
        <w:rPr>
          <w:rStyle w:val="CommentReference"/>
        </w:rPr>
        <w:commentReference w:id="25"/>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5CB2467B" w:rsidR="00A800E5" w:rsidRDefault="00A800E5" w:rsidP="004B7294">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orest station</w:t>
      </w:r>
      <w:r w:rsidR="00BC3767">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 xml:space="preserve">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w:t>
      </w:r>
      <w:bookmarkStart w:id="26" w:name="_GoBack"/>
      <w:bookmarkEnd w:id="26"/>
      <w:r>
        <w:rPr>
          <w:rFonts w:ascii="Times New Roman" w:hAnsi="Times New Roman" w:cs="Times New Roman"/>
          <w:color w:val="2F2F2F" w:themeColor="accent5" w:themeShade="80"/>
        </w:rPr>
        <w:t>re 7)</w:t>
      </w:r>
      <w:r w:rsidR="004B7294">
        <w:rPr>
          <w:rFonts w:ascii="Times New Roman" w:hAnsi="Times New Roman" w:cs="Times New Roman"/>
          <w:color w:val="2F2F2F" w:themeColor="accent5" w:themeShade="80"/>
        </w:rPr>
        <w:t xml:space="preserve">. </w:t>
      </w:r>
      <w:commentRangeStart w:id="27"/>
      <w:r w:rsidR="004B7294">
        <w:rPr>
          <w:rFonts w:ascii="Times New Roman" w:hAnsi="Times New Roman" w:cs="Times New Roman"/>
          <w:color w:val="2F2F2F" w:themeColor="accent5" w:themeShade="80"/>
        </w:rPr>
        <w:t xml:space="preserve">During periods when soils remained mostly unsaturated, cumulative shallow soil water gain suggests greater infiltration </w:t>
      </w:r>
      <w:r w:rsidR="00BC3767">
        <w:rPr>
          <w:rFonts w:ascii="Times New Roman" w:hAnsi="Times New Roman" w:cs="Times New Roman"/>
          <w:color w:val="2F2F2F" w:themeColor="accent5" w:themeShade="80"/>
        </w:rPr>
        <w:t>at</w:t>
      </w:r>
      <w:r w:rsidR="004B7294">
        <w:rPr>
          <w:rFonts w:ascii="Times New Roman" w:hAnsi="Times New Roman" w:cs="Times New Roman"/>
          <w:color w:val="2F2F2F" w:themeColor="accent5" w:themeShade="80"/>
        </w:rPr>
        <w:t xml:space="preserve"> the shrub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compared to the forest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with greater infiltration totals in ICB over SCB </w:t>
      </w:r>
      <w:r w:rsidR="004B7294">
        <w:rPr>
          <w:rFonts w:ascii="Times New Roman" w:hAnsi="Times New Roman" w:cs="Times New Roman"/>
          <w:color w:val="2F2F2F" w:themeColor="accent5" w:themeShade="80"/>
        </w:rPr>
        <w:t>(Table 1)</w:t>
      </w:r>
      <w:r w:rsidR="004B7294">
        <w:rPr>
          <w:rFonts w:ascii="Times New Roman" w:hAnsi="Times New Roman" w:cs="Times New Roman"/>
          <w:color w:val="2F2F2F" w:themeColor="accent5" w:themeShade="80"/>
        </w:rPr>
        <w:t xml:space="preserve">. </w:t>
      </w:r>
      <w:commentRangeEnd w:id="27"/>
      <w:r w:rsidR="00BC3767">
        <w:rPr>
          <w:rStyle w:val="CommentReference"/>
        </w:rPr>
        <w:commentReference w:id="27"/>
      </w:r>
      <w:commentRangeStart w:id="28"/>
      <w:commentRangeStart w:id="29"/>
      <w:r w:rsidRPr="00BC3767">
        <w:rPr>
          <w:rFonts w:ascii="Times New Roman" w:hAnsi="Times New Roman" w:cs="Times New Roman"/>
          <w:strike/>
          <w:color w:val="2F2F2F" w:themeColor="accent5" w:themeShade="80"/>
        </w:rPr>
        <w:t>These soil moisture relationships among vegetation types are consistent with our findings from ICB (Table 1)</w:t>
      </w:r>
      <w:commentRangeEnd w:id="28"/>
      <w:r w:rsidR="00BB5F1D" w:rsidRPr="00BC3767">
        <w:rPr>
          <w:rStyle w:val="CommentReference"/>
          <w:strike/>
        </w:rPr>
        <w:commentReference w:id="28"/>
      </w:r>
      <w:commentRangeEnd w:id="29"/>
      <w:r w:rsidR="004B7294" w:rsidRPr="00BC3767">
        <w:rPr>
          <w:rStyle w:val="CommentReference"/>
          <w:strike/>
        </w:rPr>
        <w:commentReference w:id="29"/>
      </w:r>
      <w:r w:rsidRPr="00BC3767">
        <w:rPr>
          <w:rFonts w:ascii="Times New Roman" w:hAnsi="Times New Roman" w:cs="Times New Roman"/>
          <w:strike/>
          <w:color w:val="2F2F2F" w:themeColor="accent5" w:themeShade="80"/>
        </w:rPr>
        <w:t>.</w:t>
      </w:r>
      <w:r>
        <w:rPr>
          <w:rFonts w:ascii="Times New Roman" w:hAnsi="Times New Roman" w:cs="Times New Roman"/>
          <w:color w:val="2F2F2F" w:themeColor="accent5" w:themeShade="80"/>
        </w:rPr>
        <w:t xml:space="preserve">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w:t>
      </w:r>
      <w:r w:rsidR="00711887">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commentRangeStart w:id="30"/>
      <w:r w:rsidR="00BC3767">
        <w:rPr>
          <w:rFonts w:ascii="Times New Roman" w:hAnsi="Times New Roman" w:cs="Times New Roman"/>
          <w:color w:val="2F2F2F" w:themeColor="accent5" w:themeShade="80"/>
        </w:rPr>
        <w:t>During the wet 201</w:t>
      </w:r>
      <w:r w:rsidR="006E19D9">
        <w:rPr>
          <w:rFonts w:ascii="Times New Roman" w:hAnsi="Times New Roman" w:cs="Times New Roman"/>
          <w:color w:val="2F2F2F" w:themeColor="accent5" w:themeShade="80"/>
        </w:rPr>
        <w:t>7</w:t>
      </w:r>
      <w:r w:rsidR="00BC3767">
        <w:rPr>
          <w:rFonts w:ascii="Times New Roman" w:hAnsi="Times New Roman" w:cs="Times New Roman"/>
          <w:color w:val="2F2F2F" w:themeColor="accent5" w:themeShade="80"/>
        </w:rPr>
        <w:t xml:space="preserve"> WY, all sites were saturated</w:t>
      </w:r>
      <w:r w:rsidR="006E19D9">
        <w:rPr>
          <w:rFonts w:ascii="Times New Roman" w:hAnsi="Times New Roman" w:cs="Times New Roman"/>
          <w:color w:val="2F2F2F" w:themeColor="accent5" w:themeShade="80"/>
        </w:rPr>
        <w:t xml:space="preserve"> at 1-meter depth</w:t>
      </w:r>
      <w:r w:rsidR="00BC3767">
        <w:rPr>
          <w:rFonts w:ascii="Times New Roman" w:hAnsi="Times New Roman" w:cs="Times New Roman"/>
          <w:color w:val="2F2F2F" w:themeColor="accent5" w:themeShade="80"/>
        </w:rPr>
        <w:t xml:space="preserve"> for some period</w:t>
      </w:r>
      <w:r w:rsidR="006E19D9">
        <w:rPr>
          <w:rFonts w:ascii="Times New Roman" w:hAnsi="Times New Roman" w:cs="Times New Roman"/>
          <w:color w:val="2F2F2F" w:themeColor="accent5" w:themeShade="80"/>
        </w:rPr>
        <w:t xml:space="preserve"> of the year</w:t>
      </w:r>
      <w:r w:rsidR="00BC3767">
        <w:rPr>
          <w:rFonts w:ascii="Times New Roman" w:hAnsi="Times New Roman" w:cs="Times New Roman"/>
          <w:color w:val="2F2F2F" w:themeColor="accent5" w:themeShade="80"/>
        </w:rPr>
        <w:t>, yet during the dr</w:t>
      </w:r>
      <w:r w:rsidR="006E19D9">
        <w:rPr>
          <w:rFonts w:ascii="Times New Roman" w:hAnsi="Times New Roman" w:cs="Times New Roman"/>
          <w:color w:val="2F2F2F" w:themeColor="accent5" w:themeShade="80"/>
        </w:rPr>
        <w:t>ier</w:t>
      </w:r>
      <w:r w:rsidR="00BC3767">
        <w:rPr>
          <w:rFonts w:ascii="Times New Roman" w:hAnsi="Times New Roman" w:cs="Times New Roman"/>
          <w:color w:val="2F2F2F" w:themeColor="accent5" w:themeShade="80"/>
        </w:rPr>
        <w:t xml:space="preserve"> 201</w:t>
      </w:r>
      <w:r w:rsidR="006E19D9">
        <w:rPr>
          <w:rFonts w:ascii="Times New Roman" w:hAnsi="Times New Roman" w:cs="Times New Roman"/>
          <w:color w:val="2F2F2F" w:themeColor="accent5" w:themeShade="80"/>
        </w:rPr>
        <w:t xml:space="preserve">8 WY, only soils at wetland stations experienced saturation. In ICB, the wetland site remained fully saturated for both 2017 and 2018 WYs, while in SCB the wetland site was saturated only for a portion of each year </w:t>
      </w:r>
      <w:r w:rsidR="006E19D9">
        <w:rPr>
          <w:rFonts w:ascii="Times New Roman" w:hAnsi="Times New Roman" w:cs="Times New Roman"/>
          <w:color w:val="2F2F2F" w:themeColor="accent5" w:themeShade="80"/>
        </w:rPr>
        <w:t>(Table 1)</w:t>
      </w:r>
      <w:commentRangeEnd w:id="30"/>
      <w:r w:rsidR="006E19D9">
        <w:rPr>
          <w:rStyle w:val="CommentReference"/>
        </w:rPr>
        <w:commentReference w:id="30"/>
      </w:r>
      <w:r w:rsidR="006E19D9">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Similar to ICB, soils at the SCB weather station sites were all loamy sand, with higher silt content in the meadow site than at the </w:t>
      </w:r>
      <w:r>
        <w:rPr>
          <w:rFonts w:ascii="Times New Roman" w:hAnsi="Times New Roman" w:cs="Times New Roman"/>
          <w:color w:val="2F2F2F" w:themeColor="accent5" w:themeShade="80"/>
        </w:rPr>
        <w:lastRenderedPageBreak/>
        <w:t>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31" w:name="_Ref534405304"/>
      <w:r w:rsidRPr="00BB05C3">
        <w:rPr>
          <w:noProof/>
          <w:lang w:eastAsia="en-US"/>
        </w:rPr>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32" w:name="_Ref540347"/>
      <w:bookmarkEnd w:id="31"/>
      <w:r w:rsidRPr="00830754">
        <w:rPr>
          <w:rFonts w:ascii="Times New Roman" w:hAnsi="Times New Roman" w:cs="Times New Roman"/>
          <w:b/>
        </w:rPr>
        <w:lastRenderedPageBreak/>
        <w:t xml:space="preserve">Figure </w:t>
      </w:r>
      <w:bookmarkEnd w:id="32"/>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33"/>
      <w:commentRangeStart w:id="34"/>
      <w:commentRangeStart w:id="35"/>
      <w:r>
        <w:rPr>
          <w:rFonts w:ascii="Times New Roman" w:hAnsi="Times New Roman" w:cs="Times New Roman"/>
          <w:color w:val="2F2F2F" w:themeColor="accent5" w:themeShade="80"/>
        </w:rPr>
        <w:t>shown by grey hatching</w:t>
      </w:r>
      <w:commentRangeEnd w:id="33"/>
      <w:r>
        <w:rPr>
          <w:rStyle w:val="CommentReference"/>
          <w:i w:val="0"/>
          <w:iCs w:val="0"/>
          <w:color w:val="auto"/>
        </w:rPr>
        <w:commentReference w:id="33"/>
      </w:r>
      <w:commentRangeEnd w:id="34"/>
      <w:r w:rsidR="00302EF6">
        <w:rPr>
          <w:rStyle w:val="CommentReference"/>
          <w:i w:val="0"/>
          <w:iCs w:val="0"/>
          <w:color w:val="auto"/>
        </w:rPr>
        <w:commentReference w:id="34"/>
      </w:r>
      <w:commentRangeEnd w:id="35"/>
      <w:r w:rsidR="00322FC2">
        <w:rPr>
          <w:rStyle w:val="CommentReference"/>
          <w:i w:val="0"/>
          <w:iCs w:val="0"/>
          <w:color w:val="auto"/>
        </w:rPr>
        <w:commentReference w:id="35"/>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 xml:space="preserve">since 2004, with 59% of active ignitions suppressed, compared with 12,141 ha burned and only 23% of ignitions suppressed between </w:t>
      </w:r>
      <w:r w:rsidR="004926BC">
        <w:rPr>
          <w:rFonts w:ascii="Times New Roman" w:hAnsi="Times New Roman" w:cs="Times New Roman"/>
          <w:color w:val="2F2F2F" w:themeColor="accent5" w:themeShade="80"/>
        </w:rPr>
        <w:lastRenderedPageBreak/>
        <w:t>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xml:space="preserve">, </w:t>
      </w:r>
      <w:r w:rsidR="00302EF6">
        <w:rPr>
          <w:rFonts w:ascii="Times New Roman" w:hAnsi="Times New Roman" w:cs="Times New Roman"/>
          <w:color w:val="2F2F2F" w:themeColor="accent5" w:themeShade="80"/>
        </w:rPr>
        <w:lastRenderedPageBreak/>
        <w:t>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lastRenderedPageBreak/>
        <w:t xml:space="preserve">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concolor</w:t>
      </w:r>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w:t>
      </w:r>
      <w:r>
        <w:rPr>
          <w:rFonts w:ascii="Times New Roman" w:hAnsi="Times New Roman" w:cs="Times New Roman"/>
          <w:color w:val="2F2F2F" w:themeColor="accent5" w:themeShade="80"/>
        </w:rPr>
        <w:lastRenderedPageBreak/>
        <w:t xml:space="preserve">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36"/>
      <w:commentRangeStart w:id="37"/>
      <w:r>
        <w:rPr>
          <w:rFonts w:ascii="Times New Roman" w:hAnsi="Times New Roman" w:cs="Times New Roman"/>
          <w:color w:val="2F2F2F" w:themeColor="accent5" w:themeShade="80"/>
        </w:rPr>
        <w:t xml:space="preserve">However, the relatively poor </w:t>
      </w:r>
      <w:r>
        <w:rPr>
          <w:rFonts w:ascii="Times New Roman" w:hAnsi="Times New Roman" w:cs="Times New Roman"/>
          <w:color w:val="2F2F2F" w:themeColor="accent5" w:themeShade="80"/>
        </w:rPr>
        <w:lastRenderedPageBreak/>
        <w:t xml:space="preserve">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 is not clear.</w:t>
      </w:r>
      <w:commentRangeEnd w:id="36"/>
      <w:r w:rsidR="00451170">
        <w:rPr>
          <w:rStyle w:val="CommentReference"/>
        </w:rPr>
        <w:commentReference w:id="36"/>
      </w:r>
      <w:commentRangeEnd w:id="37"/>
      <w:r w:rsidR="00100E90">
        <w:rPr>
          <w:rStyle w:val="CommentReference"/>
        </w:rPr>
        <w:commentReference w:id="37"/>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w:t>
      </w:r>
      <w:r w:rsidR="00875356">
        <w:rPr>
          <w:rFonts w:ascii="Times New Roman" w:hAnsi="Times New Roman" w:cs="Times New Roman"/>
          <w:color w:val="2F2F2F" w:themeColor="accent5" w:themeShade="80"/>
        </w:rPr>
        <w:lastRenderedPageBreak/>
        <w:t xml:space="preserve">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w:t>
      </w:r>
      <w:r w:rsidRPr="003008DE">
        <w:rPr>
          <w:rFonts w:ascii="Times New Roman" w:hAnsi="Times New Roman" w:cs="Times New Roman"/>
        </w:rPr>
        <w:lastRenderedPageBreak/>
        <w:t xml:space="preserve">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abrielle Boisrame" w:date="2019-06-07T15:28:00Z" w:initials="GB">
    <w:p w14:paraId="4BAC4F33" w14:textId="17512D21" w:rsidR="00F655C8" w:rsidRDefault="00F655C8">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 w:author="Ekaterina Rakhmatulina" w:date="2019-06-18T08:34:00Z" w:initials="ER">
    <w:p w14:paraId="54634428" w14:textId="6C3A0761" w:rsidR="00F655C8" w:rsidRDefault="00F655C8">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proofErr w:type="gramStart"/>
      <w:r>
        <w:t>it,but</w:t>
      </w:r>
      <w:proofErr w:type="spellEnd"/>
      <w:proofErr w:type="gramEnd"/>
      <w:r>
        <w:t xml:space="preserve"> wouldn’t be too upset if the cumulative soil moisture column got deleted either.</w:t>
      </w:r>
    </w:p>
    <w:p w14:paraId="0939F6EC" w14:textId="77777777" w:rsidR="00F655C8" w:rsidRDefault="00F655C8">
      <w:pPr>
        <w:pStyle w:val="CommentText"/>
      </w:pPr>
    </w:p>
  </w:comment>
  <w:comment w:id="8" w:author="Gabrielle" w:date="2019-06-20T19:27:00Z" w:initials="G">
    <w:p w14:paraId="7477FCE4" w14:textId="57492A04" w:rsidR="00F655C8" w:rsidRDefault="00F655C8">
      <w:pPr>
        <w:pStyle w:val="CommentText"/>
      </w:pPr>
      <w:r>
        <w:rPr>
          <w:rStyle w:val="CommentReference"/>
        </w:rPr>
        <w:annotationRef/>
      </w:r>
      <w:r>
        <w:t xml:space="preserve">You’ve almost convinced me to keep it. It’s true that 2018 shows the expected pattern in cumulative water gain (higher in wetland, lower in forest). My main issue is that this column is not directly discussed anywhere in the manuscript (as far as I can tell) and that we leave the readers to interpret it on their own. I suggest adding a sentence somewhere in the results, along the lines of “In years and stations when soils remained mostly unsaturated, we were able to calculate cumulative shallow soil water gain using data from the shallow soil moisture sensors; these values suggest greater infiltration in the shrub site compared to the forest site (Table 1)”. </w:t>
      </w:r>
    </w:p>
  </w:comment>
  <w:comment w:id="9" w:author="Ekaterina Rakhmatulina" w:date="2019-06-20T23:19:00Z" w:initials="ER">
    <w:p w14:paraId="7D27E119" w14:textId="5AFCA9D5" w:rsidR="006E19D9" w:rsidRDefault="006E19D9">
      <w:pPr>
        <w:pStyle w:val="CommentText"/>
      </w:pPr>
      <w:r>
        <w:rPr>
          <w:rStyle w:val="CommentReference"/>
        </w:rPr>
        <w:annotationRef/>
      </w:r>
      <w:r w:rsidR="00711887">
        <w:t>Added additional results as you have suggested to lines 466</w:t>
      </w:r>
    </w:p>
  </w:comment>
  <w:comment w:id="10" w:author="Gabrielle Boisrame" w:date="2019-06-07T13:44:00Z" w:initials="GB">
    <w:p w14:paraId="2EDEAD11" w14:textId="77777777" w:rsidR="00F655C8" w:rsidRDefault="00F655C8" w:rsidP="00333E97">
      <w:pPr>
        <w:pStyle w:val="CommentText"/>
      </w:pPr>
      <w:r>
        <w:rPr>
          <w:rStyle w:val="CommentReference"/>
        </w:rPr>
        <w:annotationRef/>
      </w:r>
      <w:r>
        <w:t>Check this with Katya. Did she run the correlation for all 10-minute data points, or aggregate by day?</w:t>
      </w:r>
    </w:p>
  </w:comment>
  <w:comment w:id="11" w:author="Ekaterina Rakhmatulina" w:date="2019-06-18T18:04:00Z" w:initials="ER">
    <w:p w14:paraId="6658B636" w14:textId="304F24EC" w:rsidR="00F655C8" w:rsidRDefault="00F655C8">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3" w:author="Gabrielle" w:date="2019-06-20T19:56:00Z" w:initials="G">
    <w:p w14:paraId="206D8E3F" w14:textId="3266106B" w:rsidR="00F655C8" w:rsidRDefault="00F655C8">
      <w:pPr>
        <w:pStyle w:val="CommentText"/>
      </w:pPr>
      <w:r>
        <w:rPr>
          <w:rStyle w:val="CommentReference"/>
        </w:rPr>
        <w:annotationRef/>
      </w:r>
      <w:r>
        <w:t>I like this metric, but like cumulative water gain I don’t think it’s discussed in the manuscript. See my comment on line 466 for a place we could add it.</w:t>
      </w:r>
    </w:p>
  </w:comment>
  <w:comment w:id="14" w:author="Ekaterina Rakhmatulina" w:date="2019-06-20T23:18:00Z" w:initials="ER">
    <w:p w14:paraId="305897B8" w14:textId="77777777" w:rsidR="006E19D9" w:rsidRDefault="006E19D9">
      <w:pPr>
        <w:pStyle w:val="CommentText"/>
      </w:pPr>
      <w:r>
        <w:rPr>
          <w:rStyle w:val="CommentReference"/>
        </w:rPr>
        <w:annotationRef/>
      </w:r>
      <w:r>
        <w:t>see lines 471-475</w:t>
      </w:r>
    </w:p>
    <w:p w14:paraId="768FF325" w14:textId="4870F44A" w:rsidR="006E19D9" w:rsidRDefault="006E19D9">
      <w:pPr>
        <w:pStyle w:val="CommentText"/>
      </w:pPr>
    </w:p>
  </w:comment>
  <w:comment w:id="15" w:author="Ekaterina Rakhmatulina" w:date="2019-03-13T09:18:00Z" w:initials="ER">
    <w:p w14:paraId="4108FD9D" w14:textId="77777777" w:rsidR="00F655C8" w:rsidRDefault="00F655C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6" w:author="Gabrielle Boisrame" w:date="2019-03-13T09:18:00Z" w:initials="GB">
    <w:p w14:paraId="10F63E43" w14:textId="77777777" w:rsidR="00F655C8" w:rsidRDefault="00F655C8" w:rsidP="00EB153E">
      <w:pPr>
        <w:pStyle w:val="CommentText"/>
      </w:pPr>
      <w:r>
        <w:rPr>
          <w:rStyle w:val="CommentReference"/>
        </w:rPr>
        <w:annotationRef/>
      </w:r>
      <w:r>
        <w:t>That is odd. We can look into it more closely later if it becomes important to our conclusions.</w:t>
      </w:r>
    </w:p>
  </w:comment>
  <w:comment w:id="17" w:author="Jens Stevens" w:date="2019-03-15T10:39:00Z" w:initials="JS">
    <w:p w14:paraId="51BF5C17" w14:textId="3418B66E" w:rsidR="00F655C8" w:rsidRDefault="00F655C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8" w:author="Ekaterina Rakhmatulina" w:date="2019-05-18T15:24:00Z" w:initials="ER">
    <w:p w14:paraId="331B6989" w14:textId="43AB9D23" w:rsidR="00F655C8" w:rsidRDefault="00F655C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19" w:author="Jens Stevens" w:date="2019-04-29T15:29:00Z" w:initials="JS">
    <w:p w14:paraId="287FF8AE" w14:textId="6621AB7E" w:rsidR="00F655C8" w:rsidRDefault="00F655C8">
      <w:pPr>
        <w:pStyle w:val="CommentText"/>
      </w:pPr>
      <w:r>
        <w:rPr>
          <w:rStyle w:val="CommentReference"/>
        </w:rPr>
        <w:annotationRef/>
      </w:r>
      <w:r>
        <w:t>I don’t see this in any appendix? Gabrielle?</w:t>
      </w:r>
    </w:p>
  </w:comment>
  <w:comment w:id="20" w:author="Gabrielle Boisrame" w:date="2019-06-03T10:46:00Z" w:initials="GB">
    <w:p w14:paraId="3C729F12" w14:textId="53A94456" w:rsidR="00F655C8" w:rsidRDefault="00F655C8">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21" w:author="Jens Stevens" w:date="2019-06-15T14:31:00Z" w:initials="JS">
    <w:p w14:paraId="0A8733FC" w14:textId="7A73AF94" w:rsidR="00F655C8" w:rsidRDefault="00F655C8">
      <w:pPr>
        <w:pStyle w:val="CommentText"/>
      </w:pPr>
      <w:r>
        <w:rPr>
          <w:rStyle w:val="CommentReference"/>
        </w:rPr>
        <w:annotationRef/>
      </w:r>
      <w:r>
        <w:t>Agreed.</w:t>
      </w:r>
    </w:p>
  </w:comment>
  <w:comment w:id="22" w:author="Jens Stevens" w:date="2019-06-15T14:34:00Z" w:initials="JS">
    <w:p w14:paraId="3C62606C" w14:textId="6E9FEEE4" w:rsidR="00F655C8" w:rsidRDefault="00F655C8">
      <w:pPr>
        <w:pStyle w:val="CommentText"/>
      </w:pPr>
      <w:r>
        <w:rPr>
          <w:rStyle w:val="CommentReference"/>
        </w:rPr>
        <w:annotationRef/>
      </w:r>
      <w:r>
        <w:t>This is great</w:t>
      </w:r>
    </w:p>
  </w:comment>
  <w:comment w:id="23" w:author="Gabrielle" w:date="2019-06-20T19:14:00Z" w:initials="G">
    <w:p w14:paraId="38BF31D2" w14:textId="0DFDEA0F" w:rsidR="00F655C8" w:rsidRDefault="00F655C8">
      <w:pPr>
        <w:pStyle w:val="CommentText"/>
      </w:pPr>
      <w:r>
        <w:rPr>
          <w:rStyle w:val="CommentReference"/>
        </w:rPr>
        <w:annotationRef/>
      </w:r>
      <w:r>
        <w:t>Thanks!</w:t>
      </w:r>
    </w:p>
    <w:p w14:paraId="610903E9" w14:textId="77777777" w:rsidR="00F655C8" w:rsidRDefault="00F655C8">
      <w:pPr>
        <w:pStyle w:val="CommentText"/>
      </w:pPr>
    </w:p>
  </w:comment>
  <w:comment w:id="24" w:author="Gabrielle Boisrame" w:date="2019-06-04T15:24:00Z" w:initials="GB">
    <w:p w14:paraId="01FBCF8A" w14:textId="6BE53238" w:rsidR="00F655C8" w:rsidRDefault="00F655C8">
      <w:pPr>
        <w:pStyle w:val="CommentText"/>
      </w:pPr>
      <w:r>
        <w:rPr>
          <w:rStyle w:val="CommentReference"/>
        </w:rPr>
        <w:annotationRef/>
      </w:r>
      <w:r>
        <w:t>I changed the histogram to be an inset as suggested. What do you think?</w:t>
      </w:r>
    </w:p>
  </w:comment>
  <w:comment w:id="25" w:author="Jens Stevens" w:date="2019-06-15T14:35:00Z" w:initials="JS">
    <w:p w14:paraId="6058BE7E" w14:textId="26EA6EF9" w:rsidR="00F655C8" w:rsidRDefault="00F655C8">
      <w:pPr>
        <w:pStyle w:val="CommentText"/>
      </w:pPr>
      <w:r>
        <w:rPr>
          <w:rStyle w:val="CommentReference"/>
        </w:rPr>
        <w:annotationRef/>
      </w:r>
      <w:r>
        <w:t>I think it’s perfect.</w:t>
      </w:r>
    </w:p>
  </w:comment>
  <w:comment w:id="27" w:author="Ekaterina Rakhmatulina" w:date="2019-06-20T23:04:00Z" w:initials="ER">
    <w:p w14:paraId="2641350C" w14:textId="3E2F9031" w:rsidR="00BC3767" w:rsidRDefault="00BC3767">
      <w:pPr>
        <w:pStyle w:val="CommentText"/>
      </w:pPr>
      <w:r>
        <w:rPr>
          <w:rStyle w:val="CommentReference"/>
        </w:rPr>
        <w:annotationRef/>
      </w:r>
      <w:r>
        <w:t>Addressing cumulative soil moisture results here. We have already described how the metric is calculated in lines 319-322. I don’t think we need to do it again here</w:t>
      </w:r>
    </w:p>
  </w:comment>
  <w:comment w:id="28" w:author="Gabrielle" w:date="2019-06-20T19:23:00Z" w:initials="G">
    <w:p w14:paraId="6D90A3AE" w14:textId="4E85BD1D" w:rsidR="00F655C8" w:rsidRDefault="00F655C8">
      <w:pPr>
        <w:pStyle w:val="CommentText"/>
      </w:pPr>
      <w:r>
        <w:rPr>
          <w:rStyle w:val="CommentReference"/>
        </w:rPr>
        <w:annotationRef/>
      </w:r>
      <w:r>
        <w:t>I’m not sure I follow this part. Is it saying that the number of days saturated follow the same pattern among veg types for both ICB and SCB, or that the interannual variations within veg types are the same? Please explain more explicitly. This could be a good place to call out column 5 of Table 1 (Days saturated at 100cm) and say that the time saturated follows the same relationship to veg. in both ICB and SCB.</w:t>
      </w:r>
    </w:p>
  </w:comment>
  <w:comment w:id="29" w:author="Ekaterina Rakhmatulina" w:date="2019-06-20T22:57:00Z" w:initials="ER">
    <w:p w14:paraId="1D9E4D2C" w14:textId="0F468283" w:rsidR="004B7294" w:rsidRDefault="004B7294">
      <w:pPr>
        <w:pStyle w:val="CommentText"/>
      </w:pPr>
      <w:r>
        <w:rPr>
          <w:rStyle w:val="CommentReference"/>
        </w:rPr>
        <w:annotationRef/>
      </w:r>
      <w:r>
        <w:t xml:space="preserve">I think this meant to say that the patterns </w:t>
      </w:r>
      <w:r w:rsidR="00BC3767">
        <w:t xml:space="preserve">observed in SCB </w:t>
      </w:r>
      <w:r>
        <w:t xml:space="preserve">in variables described above (correlation, </w:t>
      </w:r>
      <w:proofErr w:type="spellStart"/>
      <w:r>
        <w:t>precip</w:t>
      </w:r>
      <w:proofErr w:type="spellEnd"/>
      <w:r>
        <w:t xml:space="preserve"> totals, cumulative gain</w:t>
      </w:r>
      <w:r w:rsidR="00BC3767">
        <w:t xml:space="preserve">, </w:t>
      </w:r>
      <w:proofErr w:type="spellStart"/>
      <w:r w:rsidR="00BC3767">
        <w:t>etc</w:t>
      </w:r>
      <w:proofErr w:type="spellEnd"/>
      <w:r>
        <w:t xml:space="preserve">) are similar across vegetation </w:t>
      </w:r>
      <w:r w:rsidR="00BC3767">
        <w:t>sites in ICB as well. I agree that it is confusing though, so I’ve tried to add ICB comparisons throughout this entire paragraph</w:t>
      </w:r>
    </w:p>
  </w:comment>
  <w:comment w:id="30" w:author="Ekaterina Rakhmatulina" w:date="2019-06-20T23:15:00Z" w:initials="ER">
    <w:p w14:paraId="5245C1D1" w14:textId="00B51853" w:rsidR="006E19D9" w:rsidRDefault="006E19D9">
      <w:pPr>
        <w:pStyle w:val="CommentText"/>
      </w:pPr>
      <w:r>
        <w:rPr>
          <w:rStyle w:val="CommentReference"/>
        </w:rPr>
        <w:annotationRef/>
      </w:r>
      <w:r>
        <w:t xml:space="preserve">Addressing days saturated comment. </w:t>
      </w:r>
    </w:p>
  </w:comment>
  <w:comment w:id="33" w:author="Gabrielle Boisrame" w:date="2019-06-03T10:34:00Z" w:initials="GB">
    <w:p w14:paraId="473A2F96" w14:textId="77777777" w:rsidR="00F655C8" w:rsidRDefault="00F655C8"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34" w:author="Jens Stevens" w:date="2019-06-20T15:09:00Z" w:initials="JS">
    <w:p w14:paraId="10C8A98C" w14:textId="47B1EC7B" w:rsidR="00F655C8" w:rsidRDefault="00F655C8">
      <w:pPr>
        <w:pStyle w:val="CommentText"/>
      </w:pPr>
      <w:r>
        <w:rPr>
          <w:rStyle w:val="CommentReference"/>
        </w:rPr>
        <w:annotationRef/>
      </w:r>
      <w:r>
        <w:t>This is Katya’s new figure, it looks good to me, just flagging for one final review by Gabrielle.</w:t>
      </w:r>
    </w:p>
    <w:p w14:paraId="0FCA0068" w14:textId="77777777" w:rsidR="00F655C8" w:rsidRDefault="00F655C8">
      <w:pPr>
        <w:pStyle w:val="CommentText"/>
      </w:pPr>
    </w:p>
  </w:comment>
  <w:comment w:id="35" w:author="Gabrielle" w:date="2019-06-20T19:38:00Z" w:initials="G">
    <w:p w14:paraId="11FC83CB" w14:textId="37A992AF" w:rsidR="00F655C8" w:rsidRDefault="00F655C8">
      <w:pPr>
        <w:pStyle w:val="CommentText"/>
      </w:pPr>
      <w:r>
        <w:rPr>
          <w:rStyle w:val="CommentReference"/>
        </w:rPr>
        <w:annotationRef/>
      </w:r>
      <w:r>
        <w:t>I like it.</w:t>
      </w:r>
    </w:p>
  </w:comment>
  <w:comment w:id="36" w:author="Sally Thompson" w:date="2019-06-20T13:17:00Z" w:initials="ST">
    <w:p w14:paraId="4F4D4954" w14:textId="4A3FC603" w:rsidR="00F655C8" w:rsidRDefault="00F655C8">
      <w:pPr>
        <w:pStyle w:val="CommentText"/>
      </w:pPr>
      <w:r>
        <w:rPr>
          <w:rStyle w:val="CommentReference"/>
        </w:rPr>
        <w:annotationRef/>
      </w:r>
      <w:r>
        <w:t>Do you mention this comparison in the methods?  I missed it…</w:t>
      </w:r>
    </w:p>
  </w:comment>
  <w:comment w:id="37" w:author="Jens Stevens" w:date="2019-06-20T15:18:00Z" w:initials="JS">
    <w:p w14:paraId="2DD0D332" w14:textId="51B81EC8" w:rsidR="00F655C8" w:rsidRDefault="00F655C8">
      <w:pPr>
        <w:pStyle w:val="CommentText"/>
      </w:pPr>
      <w:r>
        <w:rPr>
          <w:rStyle w:val="CommentReference"/>
        </w:rPr>
        <w:annotationRef/>
      </w:r>
      <w:r>
        <w:t>I see it on L278-281, just flagging for Gabrielle to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AC4F33" w15:done="0"/>
  <w15:commentEx w15:paraId="0939F6EC" w15:paraIdParent="4BAC4F33" w15:done="0"/>
  <w15:commentEx w15:paraId="7477FCE4" w15:paraIdParent="4BAC4F33" w15:done="0"/>
  <w15:commentEx w15:paraId="7D27E119" w15:paraIdParent="4BAC4F33" w15:done="0"/>
  <w15:commentEx w15:paraId="2EDEAD11" w15:done="1"/>
  <w15:commentEx w15:paraId="6658B636" w15:paraIdParent="2EDEAD11" w15:done="1"/>
  <w15:commentEx w15:paraId="206D8E3F" w15:done="0"/>
  <w15:commentEx w15:paraId="768FF325" w15:paraIdParent="206D8E3F" w15:done="0"/>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610903E9" w15:paraIdParent="3C62606C" w15:done="0"/>
  <w15:commentEx w15:paraId="01FBCF8A" w15:done="1"/>
  <w15:commentEx w15:paraId="6058BE7E" w15:paraIdParent="01FBCF8A" w15:done="1"/>
  <w15:commentEx w15:paraId="2641350C" w15:done="0"/>
  <w15:commentEx w15:paraId="6D90A3AE" w15:done="0"/>
  <w15:commentEx w15:paraId="1D9E4D2C" w15:paraIdParent="6D90A3AE" w15:done="0"/>
  <w15:commentEx w15:paraId="5245C1D1" w15:done="0"/>
  <w15:commentEx w15:paraId="473A2F96" w15:done="1"/>
  <w15:commentEx w15:paraId="0FCA0068" w15:paraIdParent="473A2F96" w15:done="1"/>
  <w15:commentEx w15:paraId="11FC83CB" w15:paraIdParent="473A2F96" w15:done="0"/>
  <w15:commentEx w15:paraId="4F4D4954" w15:done="0"/>
  <w15:commentEx w15:paraId="2DD0D332"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0939F6EC" w16cid:durableId="20B686FE"/>
  <w16cid:commentId w16cid:paraId="7477FCE4" w16cid:durableId="20B686FF"/>
  <w16cid:commentId w16cid:paraId="7D27E119" w16cid:durableId="20B69302"/>
  <w16cid:commentId w16cid:paraId="2EDEAD11" w16cid:durableId="20B68700"/>
  <w16cid:commentId w16cid:paraId="6658B636" w16cid:durableId="20B3A64A"/>
  <w16cid:commentId w16cid:paraId="206D8E3F" w16cid:durableId="20B68702"/>
  <w16cid:commentId w16cid:paraId="768FF325" w16cid:durableId="20B692D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610903E9" w16cid:durableId="20B6870B"/>
  <w16cid:commentId w16cid:paraId="01FBCF8A" w16cid:durableId="20AE4238"/>
  <w16cid:commentId w16cid:paraId="6058BE7E" w16cid:durableId="20AF8096"/>
  <w16cid:commentId w16cid:paraId="2641350C" w16cid:durableId="20B68F98"/>
  <w16cid:commentId w16cid:paraId="6D90A3AE" w16cid:durableId="20B6870E"/>
  <w16cid:commentId w16cid:paraId="1D9E4D2C" w16cid:durableId="20B68DC9"/>
  <w16cid:commentId w16cid:paraId="5245C1D1" w16cid:durableId="20B6922E"/>
  <w16cid:commentId w16cid:paraId="473A2F96" w16cid:durableId="20AE4231"/>
  <w16cid:commentId w16cid:paraId="0FCA0068" w16cid:durableId="20B68710"/>
  <w16cid:commentId w16cid:paraId="11FC83CB" w16cid:durableId="20B68711"/>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4DA9B" w14:textId="77777777" w:rsidR="007A6779" w:rsidRDefault="007A6779" w:rsidP="00D55DA2">
      <w:r>
        <w:separator/>
      </w:r>
    </w:p>
  </w:endnote>
  <w:endnote w:type="continuationSeparator" w:id="0">
    <w:p w14:paraId="569415DB" w14:textId="77777777" w:rsidR="007A6779" w:rsidRDefault="007A6779" w:rsidP="00D55DA2">
      <w:r>
        <w:continuationSeparator/>
      </w:r>
    </w:p>
  </w:endnote>
  <w:endnote w:type="continuationNotice" w:id="1">
    <w:p w14:paraId="3D89B7D1" w14:textId="77777777" w:rsidR="007A6779" w:rsidRDefault="007A67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F655C8" w:rsidRDefault="00F655C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4D64BD3D"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0D3A7669" w14:textId="77777777" w:rsidR="00F655C8" w:rsidRDefault="00F655C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83123" w14:textId="77777777" w:rsidR="007A6779" w:rsidRDefault="007A6779" w:rsidP="00D55DA2">
      <w:r>
        <w:separator/>
      </w:r>
    </w:p>
  </w:footnote>
  <w:footnote w:type="continuationSeparator" w:id="0">
    <w:p w14:paraId="1A6075C5" w14:textId="77777777" w:rsidR="007A6779" w:rsidRDefault="007A6779" w:rsidP="00D55DA2">
      <w:r>
        <w:continuationSeparator/>
      </w:r>
    </w:p>
  </w:footnote>
  <w:footnote w:type="continuationNotice" w:id="1">
    <w:p w14:paraId="7822A532" w14:textId="77777777" w:rsidR="007A6779" w:rsidRDefault="007A67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Gabrielle">
    <w15:presenceInfo w15:providerId="None" w15:userId="Gabrielle"/>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779"/>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C18F2-E336-B24B-BF5A-771BFAE2A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14603</Words>
  <Characters>83240</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Ekaterina Rakhmatulina</cp:lastModifiedBy>
  <cp:revision>2</cp:revision>
  <cp:lastPrinted>2013-12-07T23:09:00Z</cp:lastPrinted>
  <dcterms:created xsi:type="dcterms:W3CDTF">2019-06-21T06:26:00Z</dcterms:created>
  <dcterms:modified xsi:type="dcterms:W3CDTF">2019-06-21T06:26:00Z</dcterms:modified>
</cp:coreProperties>
</file>