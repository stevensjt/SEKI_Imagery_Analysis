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6A01CD9C"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4C409976"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Sally 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,4</w:t>
      </w:r>
      <w:r w:rsidR="008D6D23">
        <w:rPr>
          <w:rFonts w:ascii="Times New Roman" w:hAnsi="Times New Roman" w:cs="Times New Roman"/>
        </w:rPr>
        <w:t xml:space="preserve">, </w:t>
      </w:r>
      <w:r w:rsidR="00CC3B93" w:rsidRPr="00EF599F">
        <w:rPr>
          <w:rFonts w:ascii="Times New Roman" w:hAnsi="Times New Roman" w:cs="Times New Roman"/>
        </w:rPr>
        <w:t>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2F90A71F" w14:textId="291DBB9F" w:rsidR="00451170" w:rsidRPr="00451170" w:rsidRDefault="00451170" w:rsidP="0017641D">
      <w:pPr>
        <w:spacing w:line="480" w:lineRule="auto"/>
        <w:rPr>
          <w:rFonts w:ascii="Times New Roman" w:hAnsi="Times New Roman" w:cs="Times New Roman"/>
        </w:rPr>
      </w:pPr>
      <w:r w:rsidRPr="007017DF">
        <w:rPr>
          <w:rFonts w:ascii="Times New Roman" w:hAnsi="Times New Roman" w:cs="Times New Roman"/>
          <w:vertAlign w:val="superscript"/>
        </w:rPr>
        <w:t>4</w:t>
      </w:r>
      <w:r>
        <w:rPr>
          <w:rFonts w:ascii="Times New Roman" w:hAnsi="Times New Roman" w:cs="Times New Roman"/>
        </w:rPr>
        <w:t>University of Western Australia, Department of Civil, Environmental and Mining Engineering, Crawley, Western Australia, 6009</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Target journal: Ecosystems (</w:t>
      </w:r>
      <w:proofErr w:type="spellStart"/>
      <w:r>
        <w:rPr>
          <w:rFonts w:ascii="Times New Roman" w:hAnsi="Times New Roman" w:cs="Times New Roman"/>
        </w:rPr>
        <w:t>req’s</w:t>
      </w:r>
      <w:proofErr w:type="spellEnd"/>
      <w:r>
        <w:rPr>
          <w:rFonts w:ascii="Times New Roman" w:hAnsi="Times New Roman" w:cs="Times New Roman"/>
        </w:rPr>
        <w:t xml:space="preserve">: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0882FB24"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with implications for land surface – atmosphere exchange, snowpack</w:t>
      </w:r>
      <w:r w:rsidR="00F37E62">
        <w:rPr>
          <w:rFonts w:ascii="Times New Roman" w:hAnsi="Times New Roman" w:cs="Times New Roman"/>
        </w:rPr>
        <w:t>,</w:t>
      </w:r>
      <w:r w:rsidR="00695E68">
        <w:rPr>
          <w:rFonts w:ascii="Times New Roman" w:hAnsi="Times New Roman" w:cs="Times New Roman"/>
        </w:rPr>
        <w:t xml:space="preserve"> and evapotranspiration, 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Pr>
          <w:rFonts w:ascii="Times New Roman" w:hAnsi="Times New Roman" w:cs="Times New Roman"/>
        </w:rPr>
        <w:t>Yet the potential hydrologic impacts of managed wildfire in montane watersheds remain under-studied, despite the significance of such watersheds for regional water supply.</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w:t>
      </w:r>
      <w:r>
        <w:rPr>
          <w:rFonts w:ascii="Times New Roman" w:hAnsi="Times New Roman" w:cs="Times New Roman"/>
        </w:rPr>
        <w:t>experiencing similar fire management</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D42186">
        <w:rPr>
          <w:rFonts w:ascii="Times New Roman" w:hAnsi="Times New Roman" w:cs="Times New Roman"/>
        </w:rPr>
        <w:t xml:space="preserve">, although the potential hydrologic benefits of the program in this basin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26FE80E5"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 </w:instrTex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EN.CITE.DATA </w:instrText>
      </w:r>
      <w:r w:rsidR="00F37E62">
        <w:rPr>
          <w:rFonts w:ascii="Times New Roman" w:hAnsi="Times New Roman" w:cs="Times New Roman"/>
        </w:rPr>
      </w:r>
      <w:r w:rsidR="00F37E62">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F37E62">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335F0F8F" w14:textId="34852B85" w:rsidR="00D72422" w:rsidRPr="009167A9"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F37E62">
        <w:rPr>
          <w:rFonts w:ascii="Times New Roman" w:hAnsi="Times New Roman" w:cs="Times New Roman"/>
          <w:noProof/>
        </w:rPr>
        <w:t>(North et al. 2012, Boisramé et al. 2017)</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w:t>
      </w:r>
      <w:r w:rsidRPr="00EF599F">
        <w:rPr>
          <w:rFonts w:ascii="Times New Roman" w:hAnsi="Times New Roman" w:cs="Times New Roman"/>
        </w:rPr>
        <w:lastRenderedPageBreak/>
        <w:t>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6E004C" w:rsidRPr="009167A9">
        <w:rPr>
          <w:rFonts w:ascii="Times New Roman" w:hAnsi="Times New Roman" w:cs="Times New Roman"/>
        </w:rPr>
        <w:t xml:space="preserve"> (</w:t>
      </w:r>
      <w:r w:rsidR="006E004C" w:rsidRPr="009167A9">
        <w:rPr>
          <w:rFonts w:ascii="Times New Roman" w:hAnsi="Times New Roman" w:cs="Times New Roman"/>
          <w:noProof/>
        </w:rPr>
        <w:t>Collins et al. 2007).</w:t>
      </w:r>
      <w:r w:rsidR="006E004C" w:rsidRPr="009167A9">
        <w:rPr>
          <w:rFonts w:ascii="Times New Roman" w:hAnsi="Times New Roman" w:cs="Times New Roman"/>
        </w:rPr>
        <w:t xml:space="preserve"> 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 </w:instrText>
      </w:r>
      <w:r w:rsidR="00F37E62"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EN.CITE.DATA </w:instrText>
      </w:r>
      <w:r w:rsidR="00F37E62" w:rsidRPr="009167A9">
        <w:rPr>
          <w:rFonts w:ascii="Times New Roman" w:hAnsi="Times New Roman" w:cs="Times New Roman"/>
        </w:rPr>
      </w:r>
      <w:r w:rsidR="00F37E62" w:rsidRPr="009167A9">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F37E62" w:rsidRPr="009167A9">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 xml:space="preserve"> While these outcomes suggest that managed wildfire has had a positive effect in restoring historical fire regimes and mitigating fire hazard, its co-benefits on other ecosystem services, prominently the regulation of water, given the importance of these forests for water supply in California and the western US more generally, remain less certain.</w:t>
      </w:r>
    </w:p>
    <w:p w14:paraId="0EB1F8FC" w14:textId="16F0DABD"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 </w:instrText>
      </w:r>
      <w:r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EN.CITE.DATA </w:instrText>
      </w:r>
      <w:r w:rsidRPr="00642E59">
        <w:rPr>
          <w:rFonts w:ascii="Times New Roman" w:hAnsi="Times New Roman" w:cs="Times New Roman"/>
          <w:noProof/>
        </w:rPr>
      </w:r>
      <w:r w:rsidRPr="00642E59">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w:t>
      </w:r>
      <w:r w:rsidR="00476506">
        <w:rPr>
          <w:rFonts w:ascii="Times New Roman" w:hAnsi="Times New Roman" w:cs="Times New Roman"/>
        </w:rPr>
        <w:t xml:space="preserve"> and</w:t>
      </w:r>
      <w:r w:rsidR="00476506" w:rsidRPr="00EF599F">
        <w:rPr>
          <w:rFonts w:ascii="Times New Roman" w:hAnsi="Times New Roman" w:cs="Times New Roman"/>
        </w:rPr>
        <w:t xml:space="preserve"> </w:t>
      </w:r>
      <w:r w:rsidR="0065308B" w:rsidRPr="00EF599F">
        <w:rPr>
          <w:rFonts w:ascii="Times New Roman" w:hAnsi="Times New Roman" w:cs="Times New Roman"/>
        </w:rPr>
        <w:t>plant available water resources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F37E62">
        <w:rPr>
          <w:rFonts w:ascii="Times New Roman" w:hAnsi="Times New Roman" w:cs="Times New Roman"/>
          <w:noProof/>
        </w:rPr>
        <w:t>(Boisramé et al. 2017)</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(Boisrame et al. 2019 </w:t>
      </w:r>
      <w:r w:rsidR="00123839">
        <w:rPr>
          <w:rFonts w:ascii="Times New Roman" w:hAnsi="Times New Roman" w:cs="Times New Roman"/>
          <w:i/>
          <w:noProof/>
        </w:rPr>
        <w:t xml:space="preserve">in </w:t>
      </w:r>
      <w:r w:rsidR="007E4A5B">
        <w:rPr>
          <w:rFonts w:ascii="Times New Roman" w:hAnsi="Times New Roman" w:cs="Times New Roman"/>
          <w:i/>
          <w:noProof/>
        </w:rPr>
        <w:t>press</w:t>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FD6F891"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w:t>
      </w:r>
      <w:r w:rsidR="00762E24">
        <w:rPr>
          <w:rFonts w:ascii="Times New Roman" w:hAnsi="Times New Roman" w:cs="Times New Roman"/>
        </w:rPr>
        <w:lastRenderedPageBreak/>
        <w:t xml:space="preserve">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Different climates, soils and 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 xml:space="preserve">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685E70">
        <w:rPr>
          <w:rFonts w:ascii="Times New Roman" w:hAnsi="Times New Roman" w:cs="Times New Roman"/>
        </w:rPr>
        <w:t xml:space="preserve"> in a less productive, drier and </w:t>
      </w:r>
      <w:r w:rsidR="00504C3C">
        <w:rPr>
          <w:rFonts w:ascii="Times New Roman" w:hAnsi="Times New Roman" w:cs="Times New Roman"/>
        </w:rPr>
        <w:t xml:space="preserve">slightly </w:t>
      </w:r>
      <w:r w:rsidR="00685E70">
        <w:rPr>
          <w:rFonts w:ascii="Times New Roman" w:hAnsi="Times New Roman" w:cs="Times New Roman"/>
        </w:rPr>
        <w:t>higher</w:t>
      </w:r>
      <w:r>
        <w:rPr>
          <w:rFonts w:ascii="Times New Roman" w:hAnsi="Times New Roman" w:cs="Times New Roman"/>
        </w:rPr>
        <w:t>-</w:t>
      </w:r>
      <w:r w:rsidR="00685E70">
        <w:rPr>
          <w:rFonts w:ascii="Times New Roman" w:hAnsi="Times New Roman" w:cs="Times New Roman"/>
        </w:rPr>
        <w:t>elevation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0065308B"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1F88B461" w14:textId="71A1AE6F"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57E2F8CA"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2FC7E894"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minimum of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xml:space="preserve">), </w:t>
      </w:r>
      <w:proofErr w:type="spellStart"/>
      <w:r w:rsidR="00590376" w:rsidRPr="00590376">
        <w:rPr>
          <w:rFonts w:ascii="Times New Roman" w:hAnsi="Times New Roman" w:cs="Times New Roman"/>
        </w:rPr>
        <w:t>lodgepole</w:t>
      </w:r>
      <w:proofErr w:type="spellEnd"/>
      <w:r w:rsidR="00590376" w:rsidRPr="00590376">
        <w:rPr>
          <w:rFonts w:ascii="Times New Roman" w:hAnsi="Times New Roman" w:cs="Times New Roman"/>
        </w:rPr>
        <w:t xml:space="preserve">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concolor</w:t>
      </w:r>
      <w:proofErr w:type="spellEnd"/>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1276AC">
        <w:rPr>
          <w:rFonts w:ascii="Times New Roman" w:hAnsi="Times New Roman" w:cs="Times New Roman"/>
        </w:rPr>
        <w:t>Based on tree ring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Fire suppression appears to have manifested in SCB shortly after 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 xml:space="preserve">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687D4D">
        <w:rPr>
          <w:rFonts w:ascii="Times New Roman" w:hAnsi="Times New Roman" w:cs="Times New Roman"/>
        </w:rPr>
        <w:t>, with no evidence of logging in this period</w:t>
      </w:r>
      <w:r w:rsidR="001276AC">
        <w:rPr>
          <w:rFonts w:ascii="Times New Roman" w:hAnsi="Times New Roman" w:cs="Times New Roman"/>
        </w:rPr>
        <w:t xml:space="preserve">. </w:t>
      </w:r>
    </w:p>
    <w:p w14:paraId="06341805" w14:textId="1C53BA52"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687D4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687D4D">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0C88179D"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xml:space="preserve">. </w:t>
      </w:r>
      <w:r w:rsidR="00287B3C">
        <w:rPr>
          <w:rFonts w:ascii="Times New Roman" w:hAnsi="Times New Roman" w:cs="Times New Roman"/>
        </w:rPr>
        <w:lastRenderedPageBreak/>
        <w:t>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600AA36E" w14:textId="4A568920" w:rsidR="00EF599F" w:rsidRPr="003151AA" w:rsidRDefault="00565DB7"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74D76ECF" wp14:editId="70008C51">
            <wp:extent cx="4411567" cy="4513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0"/>
                    <a:stretch>
                      <a:fillRect/>
                    </a:stretch>
                  </pic:blipFill>
                  <pic:spPr>
                    <a:xfrm>
                      <a:off x="0" y="0"/>
                      <a:ext cx="4415690" cy="4517853"/>
                    </a:xfrm>
                    <a:prstGeom prst="rect">
                      <a:avLst/>
                    </a:prstGeom>
                  </pic:spPr>
                </pic:pic>
              </a:graphicData>
            </a:graphic>
          </wp:inline>
        </w:drawing>
      </w:r>
    </w:p>
    <w:p w14:paraId="4729CBE1" w14:textId="314756EF" w:rsidR="002A3BE4" w:rsidRDefault="00DD130B" w:rsidP="00687D4D">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6CAFD9C5" w14:textId="485F4CB0" w:rsidR="00601857" w:rsidRPr="00513297" w:rsidRDefault="00DA51AD" w:rsidP="00687D4D">
      <w:pPr>
        <w:spacing w:line="480" w:lineRule="auto"/>
        <w:ind w:firstLine="720"/>
        <w:rPr>
          <w:rFonts w:ascii="Times New Roman" w:hAnsi="Times New Roman" w:cs="Times New Roman"/>
        </w:rPr>
      </w:pPr>
      <w:r>
        <w:rPr>
          <w:rFonts w:ascii="Times New Roman" w:hAnsi="Times New Roman" w:cs="Times New Roman"/>
        </w:rPr>
        <w:lastRenderedPageBreak/>
        <w:t xml:space="preserve">Differences in water balance between SCB and ICB may contribute to differences in how near-natural fire regimes have impacted these two Sierra Nevada watersheds. </w:t>
      </w:r>
      <w:r w:rsidR="008819DA">
        <w:rPr>
          <w:rFonts w:ascii="Times New Roman" w:hAnsi="Times New Roman" w:cs="Times New Roman"/>
        </w:rPr>
        <w:t>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r w:rsidR="00211AF2">
        <w:rPr>
          <w:rFonts w:ascii="Times New Roman" w:hAnsi="Times New Roman" w:cs="Times New Roman"/>
        </w:rPr>
        <w:t>5</w:t>
      </w:r>
      <w:r w:rsidR="0083369C" w:rsidRPr="00EF599F">
        <w:rPr>
          <w:rFonts w:ascii="Times New Roman" w:hAnsi="Times New Roman" w:cs="Times New Roman"/>
        </w:rPr>
        <w:t>00 m</w:t>
      </w:r>
      <w:r w:rsidR="0046184A">
        <w:rPr>
          <w:rFonts w:ascii="Times New Roman" w:hAnsi="Times New Roman" w:cs="Times New Roman"/>
        </w:rPr>
        <w:t>, mean = 2700 m</w:t>
      </w:r>
      <w:r w:rsidR="006F3E50">
        <w:rPr>
          <w:rFonts w:ascii="Times New Roman" w:hAnsi="Times New Roman" w:cs="Times New Roman"/>
        </w:rPr>
        <w:t>), but has similar vegetation</w:t>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which showed similar</w:t>
      </w:r>
      <w:r w:rsidR="00E60DFD">
        <w:rPr>
          <w:rFonts w:ascii="Times New Roman" w:hAnsi="Times New Roman" w:cs="Times New Roman"/>
          <w:color w:val="000000" w:themeColor="text1"/>
        </w:rPr>
        <w:t xml:space="preserve"> temperatures</w:t>
      </w:r>
      <w:r w:rsidR="0020307F">
        <w:rPr>
          <w:rFonts w:ascii="Times New Roman" w:hAnsi="Times New Roman" w:cs="Times New Roman"/>
          <w:color w:val="000000" w:themeColor="text1"/>
        </w:rPr>
        <w:t xml:space="preserve"> </w:t>
      </w:r>
      <w:r w:rsidR="000B604F">
        <w:rPr>
          <w:rFonts w:ascii="Times New Roman" w:hAnsi="Times New Roman" w:cs="Times New Roman"/>
          <w:color w:val="000000" w:themeColor="text1"/>
        </w:rPr>
        <w:t>(</w:t>
      </w:r>
      <w:r w:rsidR="00D64CE2">
        <w:rPr>
          <w:rFonts w:ascii="Times New Roman" w:hAnsi="Times New Roman" w:cs="Times New Roman"/>
          <w:color w:val="000000" w:themeColor="text1"/>
        </w:rPr>
        <w:t>data not shown</w:t>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Pr>
          <w:rFonts w:ascii="Times New Roman" w:hAnsi="Times New Roman" w:cs="Times New Roman"/>
          <w:color w:val="000000" w:themeColor="text1"/>
        </w:rPr>
        <w:t>field data collection (2016-2018)</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w:t>
      </w:r>
      <w:r w:rsidR="00601857">
        <w:rPr>
          <w:rFonts w:ascii="Times New Roman" w:hAnsi="Times New Roman" w:cs="Times New Roman"/>
        </w:rPr>
        <w:t xml:space="preserve">in the </w:t>
      </w:r>
      <w:r w:rsidR="008E6BFC" w:rsidRPr="00EF599F">
        <w:rPr>
          <w:rFonts w:ascii="Times New Roman" w:hAnsi="Times New Roman" w:cs="Times New Roman"/>
        </w:rPr>
        <w:t>long term</w:t>
      </w:r>
      <w:r w:rsidR="00140558" w:rsidRPr="00EF599F">
        <w:rPr>
          <w:rFonts w:ascii="Times New Roman" w:hAnsi="Times New Roman" w:cs="Times New Roman"/>
        </w:rPr>
        <w:t xml:space="preserve">; </w:t>
      </w:r>
      <w:r w:rsidR="00601857">
        <w:rPr>
          <w:rFonts w:ascii="Times New Roman" w:hAnsi="Times New Roman" w:cs="Times New Roman"/>
        </w:rPr>
        <w:t xml:space="preserve">with </w:t>
      </w:r>
      <w:r w:rsidR="00140558" w:rsidRPr="00EF599F">
        <w:rPr>
          <w:rFonts w:ascii="Times New Roman" w:hAnsi="Times New Roman" w:cs="Times New Roman"/>
        </w:rPr>
        <w:t xml:space="preserve">the nearest precipitation gage (Cedar Grove) </w:t>
      </w:r>
      <w:r w:rsidR="00601857" w:rsidRPr="00EF599F">
        <w:rPr>
          <w:rFonts w:ascii="Times New Roman" w:hAnsi="Times New Roman" w:cs="Times New Roman"/>
        </w:rPr>
        <w:t>operat</w:t>
      </w:r>
      <w:r w:rsidR="00601857">
        <w:rPr>
          <w:rFonts w:ascii="Times New Roman" w:hAnsi="Times New Roman" w:cs="Times New Roman"/>
        </w:rPr>
        <w:t>ing</w:t>
      </w:r>
      <w:r w:rsidR="00601857"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water balance of the basin, however, can be gained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w:t>
      </w:r>
      <w:r w:rsidR="001141EE">
        <w:rPr>
          <w:rFonts w:ascii="Times New Roman" w:hAnsi="Times New Roman" w:cs="Times New Roman"/>
        </w:rPr>
        <w:t xml:space="preserve"> (although they measure flow draining slightly smaller areas than the Kings River gages; </w:t>
      </w:r>
      <w:r w:rsidR="003A1AD9">
        <w:rPr>
          <w:rFonts w:ascii="Times New Roman" w:hAnsi="Times New Roman" w:cs="Times New Roman"/>
        </w:rPr>
        <w:t>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(0.65-0.9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Pr>
          <w:rFonts w:ascii="Times New Roman" w:hAnsi="Times New Roman" w:cs="Times New Roman"/>
        </w:rPr>
        <w:t>; Table A2</w:t>
      </w:r>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Pr>
          <w:rFonts w:ascii="Times New Roman" w:hAnsi="Times New Roman" w:cs="Times New Roman"/>
        </w:rPr>
        <w:t>.</w:t>
      </w:r>
      <w:r w:rsidR="001141EE">
        <w:rPr>
          <w:rFonts w:ascii="Times New Roman" w:hAnsi="Times New Roman" w:cs="Times New Roman"/>
        </w:rPr>
        <w:t xml:space="preserve"> </w:t>
      </w: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4CDBB026"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F37E62">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xml:space="preserve">.  We obtained the earliest set of aerial photographs available for the region from Sequoia Kings Canyon National Park.  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 fires occurring in SCB</w:t>
      </w:r>
      <w:r w:rsidR="003F19D7">
        <w:rPr>
          <w:rFonts w:ascii="Times New Roman" w:hAnsi="Times New Roman" w:cs="Times New Roman"/>
        </w:rPr>
        <w:t>, scanned at 600 dpi</w:t>
      </w:r>
      <w:r w:rsidR="00C838CC">
        <w:rPr>
          <w:rFonts w:ascii="Times New Roman" w:hAnsi="Times New Roman" w:cs="Times New Roman"/>
        </w:rPr>
        <w:t xml:space="preserve">, and covered 10,120 ha (81%) </w:t>
      </w:r>
      <w:r w:rsidR="00C838CC">
        <w:rPr>
          <w:rFonts w:ascii="Times New Roman" w:hAnsi="Times New Roman" w:cs="Times New Roman"/>
        </w:rPr>
        <w:lastRenderedPageBreak/>
        <w:t>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1A55D870"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18CDE6B1"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burned 3 times (218 ha) and 4 times (15 ha), we combined these categories into a single “2-4 </w:t>
      </w:r>
      <w:r w:rsidRPr="00EF599F">
        <w:rPr>
          <w:rFonts w:ascii="Times New Roman" w:hAnsi="Times New Roman" w:cs="Times New Roman"/>
        </w:rPr>
        <w:lastRenderedPageBreak/>
        <w:t xml:space="preserve">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11F92690"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EE6101">
        <w:rPr>
          <w:rFonts w:ascii="Times New Roman" w:hAnsi="Times New Roman" w:cs="Times New Roman"/>
        </w:rPr>
        <w:t xml:space="preserve">in </w:t>
      </w:r>
      <w:r w:rsidR="0074102E">
        <w:rPr>
          <w:rFonts w:ascii="Times New Roman" w:hAnsi="Times New Roman" w:cs="Times New Roman"/>
        </w:rPr>
        <w:t>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81C88C5"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EE6101">
        <w:rPr>
          <w:rFonts w:ascii="Times New Roman" w:hAnsi="Times New Roman" w:cs="Times New Roman"/>
        </w:rPr>
        <w:t>In areas that did not convert to alternative vegetation types, we explored the</w:t>
      </w:r>
      <w:r w:rsidR="0074102E">
        <w:rPr>
          <w:rFonts w:ascii="Times New Roman" w:hAnsi="Times New Roman" w:cs="Times New Roman"/>
        </w:rPr>
        <w:t xml:space="preserve"> question of how forest structure has changed over time in response to fire (Question 2</w:t>
      </w:r>
      <w:r w:rsidR="00EE6101">
        <w:rPr>
          <w:rFonts w:ascii="Times New Roman" w:hAnsi="Times New Roman" w:cs="Times New Roman"/>
        </w:rPr>
        <w:t>) by resampling</w:t>
      </w:r>
      <w:r w:rsidR="0074102E">
        <w:rPr>
          <w:rFonts w:ascii="Times New Roman" w:hAnsi="Times New Roman" w:cs="Times New Roman"/>
        </w:rPr>
        <w:t xml:space="preserve"> a </w:t>
      </w:r>
      <w:r w:rsidR="0074102E">
        <w:rPr>
          <w:rFonts w:ascii="Times New Roman" w:hAnsi="Times New Roman" w:cs="Times New Roman"/>
        </w:rPr>
        <w:lastRenderedPageBreak/>
        <w:t xml:space="preserve">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2FCF5D80"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837640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w:t>
      </w:r>
      <w:r w:rsidR="003369A1">
        <w:rPr>
          <w:rFonts w:ascii="Times New Roman" w:hAnsi="Times New Roman" w:cs="Times New Roman"/>
          <w:color w:val="000000" w:themeColor="text1"/>
        </w:rPr>
        <w:lastRenderedPageBreak/>
        <w:t>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742AB64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AF2984">
        <w:rPr>
          <w:rFonts w:ascii="Times New Roman" w:hAnsi="Times New Roman" w:cs="Times New Roman"/>
        </w:rPr>
        <w:t xml:space="preserve"> We cross-validated the model by selecting a subset of sites as training data and using the resulting model to predict soil moisture at the remaining 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716E812E"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0, time since fire to 100 years, and vegetation cover to 1973 vegetation</w:t>
      </w:r>
      <w:r w:rsidR="00601857">
        <w:rPr>
          <w:rFonts w:ascii="Times New Roman" w:hAnsi="Times New Roman" w:cs="Times New Roman"/>
          <w:color w:val="2F2F2F" w:themeColor="accent5" w:themeShade="80"/>
        </w:rPr>
        <w:t xml:space="preserve"> in the random forest prediction</w:t>
      </w:r>
      <w:r>
        <w:rPr>
          <w:rFonts w:ascii="Times New Roman" w:hAnsi="Times New Roman" w:cs="Times New Roman"/>
          <w:color w:val="2F2F2F" w:themeColor="accent5" w:themeShade="80"/>
        </w:rPr>
        <w:t xml:space="preserve">. We then compared these modeled “unburned” conditions to soil moisture </w:t>
      </w:r>
      <w:r w:rsidR="00601857">
        <w:rPr>
          <w:rFonts w:ascii="Times New Roman" w:hAnsi="Times New Roman" w:cs="Times New Roman"/>
          <w:color w:val="2F2F2F" w:themeColor="accent5" w:themeShade="80"/>
        </w:rPr>
        <w:t>estimates that incorporated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Pr>
          <w:rFonts w:ascii="Times New Roman" w:hAnsi="Times New Roman" w:cs="Times New Roman"/>
          <w:color w:val="2F2F2F" w:themeColor="accent5" w:themeShade="80"/>
        </w:rPr>
        <w:t>.</w:t>
      </w:r>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lastRenderedPageBreak/>
        <w:t>Continuous soil moisture measurements</w:t>
      </w:r>
    </w:p>
    <w:p w14:paraId="0881261B" w14:textId="61B776F1"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40557BA"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w:t>
      </w:r>
      <w:r w:rsidR="00FB7541">
        <w:rPr>
          <w:rFonts w:ascii="Times New Roman" w:hAnsi="Times New Roman" w:cs="Times New Roman"/>
          <w:color w:val="000000" w:themeColor="text1"/>
        </w:rPr>
        <w:t xml:space="preserve"> </w:t>
      </w:r>
      <w:r w:rsidR="00FB7541" w:rsidRPr="00EF599F">
        <w:rPr>
          <w:rFonts w:ascii="Times New Roman" w:hAnsi="Times New Roman" w:cs="Times New Roman"/>
          <w:color w:val="000000" w:themeColor="text1"/>
        </w:rPr>
        <w:t>at 3 different depths (12, 60, and 100 cm)</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B66F8D">
        <w:rPr>
          <w:rFonts w:ascii="Times New Roman" w:hAnsi="Times New Roman" w:cs="Times New Roman"/>
          <w:color w:val="000000" w:themeColor="text1"/>
        </w:rPr>
        <w:t>, USA</w:t>
      </w:r>
      <w:r w:rsidR="008C7F50">
        <w:rPr>
          <w:rFonts w:ascii="Times New Roman" w:hAnsi="Times New Roman" w:cs="Times New Roman"/>
          <w:color w:val="000000" w:themeColor="text1"/>
        </w:rPr>
        <w:t>)</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w:t>
      </w:r>
      <w:r w:rsidR="00FE44E9">
        <w:rPr>
          <w:rFonts w:ascii="Times New Roman" w:hAnsi="Times New Roman" w:cs="Times New Roman"/>
          <w:color w:val="000000" w:themeColor="text1"/>
        </w:rPr>
        <w:t>ute</w:t>
      </w:r>
      <w:r w:rsidR="008C7F50">
        <w:rPr>
          <w:rFonts w:ascii="Times New Roman" w:hAnsi="Times New Roman" w:cs="Times New Roman"/>
          <w:color w:val="000000" w:themeColor="text1"/>
        </w:rPr>
        <w:t xml:space="preserve">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w:t>
      </w:r>
      <w:r w:rsidR="00FE44E9">
        <w:rPr>
          <w:rFonts w:ascii="Times New Roman" w:hAnsi="Times New Roman" w:cs="Times New Roman"/>
          <w:color w:val="000000" w:themeColor="text1"/>
        </w:rPr>
        <w:t>-</w:t>
      </w:r>
      <w:r w:rsidR="00572C84">
        <w:rPr>
          <w:rFonts w:ascii="Times New Roman" w:hAnsi="Times New Roman" w:cs="Times New Roman"/>
          <w:color w:val="000000" w:themeColor="text1"/>
        </w:rPr>
        <w:t xml:space="preserve">situ data was corrected for limitations regarding gaps in snowpack data (Appendix </w:t>
      </w:r>
      <w:r w:rsidR="008A6E6A">
        <w:rPr>
          <w:rFonts w:ascii="Times New Roman" w:hAnsi="Times New Roman" w:cs="Times New Roman"/>
          <w:color w:val="000000" w:themeColor="text1"/>
        </w:rPr>
        <w:t>B</w:t>
      </w:r>
      <w:r w:rsidR="00572C84">
        <w:rPr>
          <w:rFonts w:ascii="Times New Roman" w:hAnsi="Times New Roman" w:cs="Times New Roman"/>
          <w:color w:val="000000" w:themeColor="text1"/>
        </w:rPr>
        <w:t>).</w:t>
      </w:r>
      <w:r w:rsidR="00572C84">
        <w:rPr>
          <w:rFonts w:ascii="Times New Roman" w:hAnsi="Times New Roman" w:cs="Times New Roman"/>
        </w:rPr>
        <w:t xml:space="preserve">   </w:t>
      </w:r>
    </w:p>
    <w:p w14:paraId="1517F411" w14:textId="7ACE33CB"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t>
      </w:r>
      <w:r>
        <w:rPr>
          <w:rFonts w:ascii="Times New Roman" w:hAnsi="Times New Roman" w:cs="Times New Roman"/>
          <w:color w:val="000000" w:themeColor="text1"/>
        </w:rPr>
        <w:lastRenderedPageBreak/>
        <w:t xml:space="preserve">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 from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 xml:space="preserve">integrated soil moisture timeseries. 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I</w:t>
      </w:r>
      <w:r w:rsidR="007A6CFD" w:rsidRPr="00CE2D4C">
        <w:rPr>
          <w:rFonts w:ascii="Times New Roman" w:hAnsi="Times New Roman" w:cs="Times New Roman"/>
        </w:rPr>
        <w:t>n saturated wetland sites</w:t>
      </w:r>
      <w:r w:rsidR="00253B83">
        <w:rPr>
          <w:rFonts w:ascii="Times New Roman" w:hAnsi="Times New Roman" w:cs="Times New Roman"/>
        </w:rPr>
        <w:t>, however,</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36BCC67D"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to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E8DEBEF" w14:textId="77777777" w:rsidR="00C254BE" w:rsidRDefault="00C254BE">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039F3A58"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2675979D" w:rsidR="00FF17D0" w:rsidRDefault="00253B83" w:rsidP="00FF17D0">
      <w:pPr>
        <w:spacing w:line="480" w:lineRule="auto"/>
        <w:ind w:firstLine="720"/>
        <w:rPr>
          <w:rFonts w:ascii="Times New Roman" w:hAnsi="Times New Roman" w:cs="Times New Roman"/>
        </w:rPr>
      </w:pPr>
      <w:r>
        <w:rPr>
          <w:rFonts w:ascii="Times New Roman" w:hAnsi="Times New Roman" w:cs="Times New Roman"/>
        </w:rPr>
        <w:t xml:space="preserve">Within the </w:t>
      </w:r>
      <w:r w:rsidR="00F54ABF">
        <w:rPr>
          <w:rFonts w:ascii="Times New Roman" w:hAnsi="Times New Roman" w:cs="Times New Roman"/>
        </w:rPr>
        <w:t>10,120 ha of the watershed where we classified vegetation via remote sensing imagery,</w:t>
      </w:r>
      <w:r w:rsidR="00FF17D0" w:rsidRPr="00EF599F">
        <w:rPr>
          <w:rFonts w:ascii="Times New Roman" w:hAnsi="Times New Roman" w:cs="Times New Roman"/>
        </w:rPr>
        <w:t xml:space="preserve"> 1</w:t>
      </w:r>
      <w:r w:rsidR="00C95CDA">
        <w:rPr>
          <w:rFonts w:ascii="Times New Roman" w:hAnsi="Times New Roman" w:cs="Times New Roman"/>
        </w:rPr>
        <w:t>240</w:t>
      </w:r>
      <w:r w:rsidR="00FF17D0" w:rsidRPr="00EF599F">
        <w:rPr>
          <w:rFonts w:ascii="Times New Roman" w:hAnsi="Times New Roman" w:cs="Times New Roman"/>
        </w:rPr>
        <w:t xml:space="preserve"> ha</w:t>
      </w:r>
      <w:r>
        <w:rPr>
          <w:rFonts w:ascii="Times New Roman" w:hAnsi="Times New Roman" w:cs="Times New Roman"/>
        </w:rPr>
        <w:t xml:space="preserve"> (12%)</w:t>
      </w:r>
      <w:r w:rsidR="00FF17D0" w:rsidRPr="00EF599F">
        <w:rPr>
          <w:rFonts w:ascii="Times New Roman" w:hAnsi="Times New Roman" w:cs="Times New Roman"/>
        </w:rPr>
        <w:t xml:space="preserve"> burned 2-4 times, 3</w:t>
      </w:r>
      <w:r w:rsidR="00C95CDA">
        <w:rPr>
          <w:rFonts w:ascii="Times New Roman" w:hAnsi="Times New Roman" w:cs="Times New Roman"/>
        </w:rPr>
        <w:t>173</w:t>
      </w:r>
      <w:r w:rsidR="00FF17D0" w:rsidRPr="00EF599F">
        <w:rPr>
          <w:rFonts w:ascii="Times New Roman" w:hAnsi="Times New Roman" w:cs="Times New Roman"/>
        </w:rPr>
        <w:t xml:space="preserve"> ha</w:t>
      </w:r>
      <w:r>
        <w:rPr>
          <w:rFonts w:ascii="Times New Roman" w:hAnsi="Times New Roman" w:cs="Times New Roman"/>
        </w:rPr>
        <w:t xml:space="preserve"> (31%)</w:t>
      </w:r>
      <w:r w:rsidR="00FF17D0" w:rsidRPr="00EF599F">
        <w:rPr>
          <w:rFonts w:ascii="Times New Roman" w:hAnsi="Times New Roman" w:cs="Times New Roman"/>
        </w:rPr>
        <w:t xml:space="preserve"> burned once, and 57</w:t>
      </w:r>
      <w:r w:rsidR="00C95CDA">
        <w:rPr>
          <w:rFonts w:ascii="Times New Roman" w:hAnsi="Times New Roman" w:cs="Times New Roman"/>
        </w:rPr>
        <w:t>07</w:t>
      </w:r>
      <w:r w:rsidR="00FF17D0" w:rsidRPr="00EF599F">
        <w:rPr>
          <w:rFonts w:ascii="Times New Roman" w:hAnsi="Times New Roman" w:cs="Times New Roman"/>
        </w:rPr>
        <w:t xml:space="preserve"> ha</w:t>
      </w:r>
      <w:r>
        <w:rPr>
          <w:rFonts w:ascii="Times New Roman" w:hAnsi="Times New Roman" w:cs="Times New Roman"/>
        </w:rPr>
        <w:t xml:space="preserve"> (5</w:t>
      </w:r>
      <w:r w:rsidR="00F54ABF">
        <w:rPr>
          <w:rFonts w:ascii="Times New Roman" w:hAnsi="Times New Roman" w:cs="Times New Roman"/>
        </w:rPr>
        <w:t>7</w:t>
      </w:r>
      <w:r>
        <w:rPr>
          <w:rFonts w:ascii="Times New Roman" w:hAnsi="Times New Roman" w:cs="Times New Roman"/>
        </w:rPr>
        <w:t>%)</w:t>
      </w:r>
      <w:r w:rsidR="00FF17D0" w:rsidRPr="00EF599F">
        <w:rPr>
          <w:rFonts w:ascii="Times New Roman" w:hAnsi="Times New Roman" w:cs="Times New Roman"/>
        </w:rPr>
        <w:t xml:space="preserve">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w:t>
      </w:r>
      <w:r w:rsidR="00C838CC">
        <w:rPr>
          <w:rFonts w:ascii="Times New Roman" w:hAnsi="Times New Roman" w:cs="Times New Roman"/>
        </w:rPr>
        <w:t>of the total area were</w:t>
      </w:r>
      <w:r w:rsidR="00155E86">
        <w:rPr>
          <w:rFonts w:ascii="Times New Roman" w:hAnsi="Times New Roman" w:cs="Times New Roman"/>
        </w:rPr>
        <w:t xml:space="preserve"> either</w:t>
      </w:r>
      <w:r w:rsidR="00C838CC">
        <w:rPr>
          <w:rFonts w:ascii="Times New Roman" w:hAnsi="Times New Roman" w:cs="Times New Roman"/>
        </w:rPr>
        <w:t xml:space="preserve"> classified as</w:t>
      </w:r>
      <w:r w:rsidR="00155E86">
        <w:rPr>
          <w:rFonts w:ascii="Times New Roman" w:hAnsi="Times New Roman" w:cs="Times New Roman"/>
        </w:rPr>
        <w:t xml:space="preserve"> rock or open water</w:t>
      </w:r>
      <w:r w:rsidR="00C838CC">
        <w:rPr>
          <w:rFonts w:ascii="Times New Roman" w:hAnsi="Times New Roman" w:cs="Times New Roman"/>
        </w:rPr>
        <w:t>, a small fraction of which occurred inside burn perimeters (Figure 2)</w:t>
      </w:r>
      <w:r w:rsidR="00155E86">
        <w:rPr>
          <w:rFonts w:ascii="Times New Roman" w:hAnsi="Times New Roman" w:cs="Times New Roman"/>
        </w:rPr>
        <w:t>.</w:t>
      </w:r>
      <w:r w:rsidR="00FF17D0" w:rsidRPr="00EF599F">
        <w:rPr>
          <w:rFonts w:ascii="Times New Roman" w:hAnsi="Times New Roman" w:cs="Times New Roman"/>
        </w:rPr>
        <w:t xml:space="preserve"> The</w:t>
      </w:r>
      <w:r w:rsidR="00155E86">
        <w:rPr>
          <w:rFonts w:ascii="Times New Roman" w:hAnsi="Times New Roman" w:cs="Times New Roman"/>
        </w:rPr>
        <w:t xml:space="preserve"> types of</w:t>
      </w:r>
      <w:r w:rsidR="00FF17D0"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00FF17D0" w:rsidRPr="00EF599F">
        <w:rPr>
          <w:rFonts w:ascii="Times New Roman" w:hAnsi="Times New Roman" w:cs="Times New Roman"/>
        </w:rPr>
        <w:t xml:space="preserve"> were generally observed </w:t>
      </w:r>
      <w:r w:rsidR="00155E86">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00FF17D0" w:rsidRPr="00EF599F">
        <w:rPr>
          <w:rFonts w:ascii="Times New Roman" w:hAnsi="Times New Roman" w:cs="Times New Roman"/>
        </w:rPr>
        <w:t xml:space="preserve">. In particular, transitions from shrub to sparse meadow, mixed-conifer to sparse meadow, and mixed-conifer to shrub were overrepresented in the watershed </w:t>
      </w:r>
      <w:r w:rsidR="001832D2">
        <w:rPr>
          <w:rFonts w:ascii="Times New Roman" w:hAnsi="Times New Roman" w:cs="Times New Roman"/>
        </w:rPr>
        <w:t xml:space="preserve">(independent of fire history) </w:t>
      </w:r>
      <w:r w:rsidR="00FF17D0" w:rsidRPr="00EF599F">
        <w:rPr>
          <w:rFonts w:ascii="Times New Roman" w:hAnsi="Times New Roman" w:cs="Times New Roman"/>
        </w:rPr>
        <w:t>compared to the null expectation, and transitions in the opposite direction were underrepresented</w:t>
      </w:r>
      <w:r w:rsidR="00E0718F">
        <w:rPr>
          <w:rFonts w:ascii="Times New Roman" w:hAnsi="Times New Roman" w:cs="Times New Roman"/>
        </w:rPr>
        <w:t xml:space="preserve"> (X</w:t>
      </w:r>
      <w:r w:rsidR="00E0718F">
        <w:rPr>
          <w:rFonts w:ascii="Times New Roman" w:hAnsi="Times New Roman" w:cs="Times New Roman"/>
          <w:vertAlign w:val="superscript"/>
        </w:rPr>
        <w:t>2</w:t>
      </w:r>
      <w:r w:rsidR="00E0718F">
        <w:rPr>
          <w:rFonts w:ascii="Times New Roman" w:hAnsi="Times New Roman" w:cs="Times New Roman"/>
        </w:rPr>
        <w:t xml:space="preserve"> = 236, </w:t>
      </w:r>
      <w:proofErr w:type="spellStart"/>
      <w:r w:rsidR="00E0718F">
        <w:rPr>
          <w:rFonts w:ascii="Times New Roman" w:hAnsi="Times New Roman" w:cs="Times New Roman"/>
        </w:rPr>
        <w:t>df</w:t>
      </w:r>
      <w:proofErr w:type="spellEnd"/>
      <w:r w:rsidR="00E0718F">
        <w:rPr>
          <w:rFonts w:ascii="Times New Roman" w:hAnsi="Times New Roman" w:cs="Times New Roman"/>
        </w:rPr>
        <w:t xml:space="preserve"> = 15, P &lt; 0.001)</w:t>
      </w:r>
      <w:r w:rsidR="00FF17D0" w:rsidRPr="00EF599F">
        <w:rPr>
          <w:rFonts w:ascii="Times New Roman" w:hAnsi="Times New Roman" w:cs="Times New Roman"/>
        </w:rPr>
        <w:t xml:space="preserve">. </w:t>
      </w:r>
      <w:r w:rsidR="00F85993">
        <w:rPr>
          <w:rFonts w:ascii="Times New Roman" w:hAnsi="Times New Roman" w:cs="Times New Roman"/>
        </w:rPr>
        <w:t xml:space="preserve">These trends were significant for unburned, once-burned and </w:t>
      </w:r>
      <w:r>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w:t>
      </w:r>
      <w:proofErr w:type="spellStart"/>
      <w:r w:rsidR="00F85993">
        <w:rPr>
          <w:rFonts w:ascii="Times New Roman" w:hAnsi="Times New Roman" w:cs="Times New Roman"/>
        </w:rPr>
        <w:t>df</w:t>
      </w:r>
      <w:proofErr w:type="spellEnd"/>
      <w:r w:rsidR="00F85993">
        <w:rPr>
          <w:rFonts w:ascii="Times New Roman" w:hAnsi="Times New Roman" w:cs="Times New Roman"/>
        </w:rPr>
        <w:t xml:space="preserve">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00FF17D0" w:rsidRPr="00EF599F">
        <w:rPr>
          <w:rFonts w:ascii="Times New Roman" w:hAnsi="Times New Roman" w:cs="Times New Roman"/>
        </w:rPr>
        <w:t xml:space="preserve">bottom row).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(Figure 3)</w:t>
      </w:r>
      <w:r w:rsidR="00FF17D0"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47786214">
            <wp:extent cx="5192300"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1"/>
                    <a:stretch>
                      <a:fillRect/>
                    </a:stretch>
                  </pic:blipFill>
                  <pic:spPr>
                    <a:xfrm>
                      <a:off x="0" y="0"/>
                      <a:ext cx="5192300" cy="7317126"/>
                    </a:xfrm>
                    <a:prstGeom prst="rect">
                      <a:avLst/>
                    </a:prstGeom>
                  </pic:spPr>
                </pic:pic>
              </a:graphicData>
            </a:graphic>
          </wp:inline>
        </w:drawing>
      </w:r>
    </w:p>
    <w:p w14:paraId="4F6FB42E" w14:textId="38F82B99" w:rsidR="0091423C" w:rsidRPr="00EF599F" w:rsidRDefault="005C4567" w:rsidP="005C4567">
      <w:pPr>
        <w:pStyle w:val="Caption"/>
        <w:rPr>
          <w:rFonts w:ascii="Times New Roman" w:hAnsi="Times New Roman" w:cs="Times New Roman"/>
          <w:i w:val="0"/>
          <w:color w:val="000000" w:themeColor="text1"/>
          <w:sz w:val="24"/>
          <w:szCs w:val="24"/>
        </w:rPr>
      </w:pPr>
      <w:bookmarkStart w:id="1" w:name="_Ref534838"/>
      <w:r w:rsidRPr="000E206E">
        <w:rPr>
          <w:rFonts w:ascii="Times New Roman" w:hAnsi="Times New Roman" w:cs="Times New Roman"/>
          <w:b/>
        </w:rPr>
        <w:t xml:space="preserve">Figure </w:t>
      </w:r>
      <w:r w:rsidR="00A64E15" w:rsidRPr="000E206E">
        <w:rPr>
          <w:rFonts w:ascii="Times New Roman" w:hAnsi="Times New Roman" w:cs="Times New Roman"/>
          <w:b/>
          <w:noProof/>
        </w:rPr>
        <w:t>2</w:t>
      </w:r>
      <w:bookmarkEnd w:id="1"/>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5DEC1FDE">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2"/>
                    <a:stretch>
                      <a:fillRect/>
                    </a:stretch>
                  </pic:blipFill>
                  <pic:spPr>
                    <a:xfrm>
                      <a:off x="0" y="0"/>
                      <a:ext cx="5943600" cy="4457700"/>
                    </a:xfrm>
                    <a:prstGeom prst="rect">
                      <a:avLst/>
                    </a:prstGeom>
                  </pic:spPr>
                </pic:pic>
              </a:graphicData>
            </a:graphic>
          </wp:inline>
        </w:drawing>
      </w:r>
    </w:p>
    <w:p w14:paraId="661680B7" w14:textId="2B01E909" w:rsidR="00CD3AED" w:rsidRPr="00EF599F" w:rsidRDefault="005C4567" w:rsidP="005C4567">
      <w:pPr>
        <w:pStyle w:val="Caption"/>
        <w:rPr>
          <w:rFonts w:ascii="Times New Roman" w:hAnsi="Times New Roman" w:cs="Times New Roman"/>
        </w:rPr>
      </w:pPr>
      <w:bookmarkStart w:id="2" w:name="_Ref536611059"/>
      <w:bookmarkStart w:id="3" w:name="_Ref534801"/>
      <w:r w:rsidRPr="000E206E">
        <w:rPr>
          <w:rFonts w:ascii="Times New Roman" w:hAnsi="Times New Roman" w:cs="Times New Roman"/>
          <w:b/>
        </w:rPr>
        <w:t xml:space="preserve">Figure </w:t>
      </w:r>
      <w:r w:rsidR="00F860B9" w:rsidRPr="000E206E">
        <w:rPr>
          <w:rFonts w:ascii="Times New Roman" w:hAnsi="Times New Roman" w:cs="Times New Roman"/>
          <w:b/>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2"/>
      <w:bookmarkEnd w:id="3"/>
      <w:r w:rsidR="00F25EDB">
        <w:rPr>
          <w:rFonts w:ascii="Times New Roman" w:hAnsi="Times New Roman" w:cs="Times New Roman"/>
        </w:rPr>
        <w:t>. Transitions occur from vegetation type in row (from 1973) to vegetation type in column (from 2014).</w:t>
      </w:r>
    </w:p>
    <w:p w14:paraId="2258EE60" w14:textId="2632DD17" w:rsidR="00C254BE" w:rsidRPr="00EF599F" w:rsidRDefault="00C254BE" w:rsidP="00C254BE">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w:t>
      </w:r>
      <w:r w:rsidR="003C3178">
        <w:rPr>
          <w:rFonts w:ascii="Times New Roman" w:hAnsi="Times New Roman" w:cs="Times New Roman"/>
        </w:rPr>
        <w:t>s</w:t>
      </w:r>
      <w:r>
        <w:rPr>
          <w:rFonts w:ascii="Times New Roman" w:hAnsi="Times New Roman" w:cs="Times New Roman"/>
        </w:rPr>
        <w:t xml:space="preserve"> </w:t>
      </w:r>
      <w:r w:rsidR="003C3178">
        <w:rPr>
          <w:rFonts w:ascii="Times New Roman" w:hAnsi="Times New Roman" w:cs="Times New Roman"/>
        </w:rPr>
        <w:t xml:space="preserve">were </w:t>
      </w:r>
      <w:r>
        <w:rPr>
          <w:rFonts w:ascii="Times New Roman" w:hAnsi="Times New Roman" w:cs="Times New Roman"/>
        </w:rPr>
        <w:t xml:space="preserve">much less </w:t>
      </w:r>
      <w:r w:rsidR="003C3178">
        <w:rPr>
          <w:rFonts w:ascii="Times New Roman" w:hAnsi="Times New Roman" w:cs="Times New Roman"/>
        </w:rPr>
        <w:t xml:space="preserve">pronounced </w:t>
      </w:r>
      <w:r>
        <w:rPr>
          <w:rFonts w:ascii="Times New Roman" w:hAnsi="Times New Roman" w:cs="Times New Roman"/>
        </w:rPr>
        <w:t xml:space="preserve">than </w:t>
      </w:r>
      <w:r w:rsidR="003C3178">
        <w:rPr>
          <w:rFonts w:ascii="Times New Roman" w:hAnsi="Times New Roman" w:cs="Times New Roman"/>
        </w:rPr>
        <w:t xml:space="preserve">those that occurred </w:t>
      </w:r>
      <w:r>
        <w:rPr>
          <w:rFonts w:ascii="Times New Roman" w:hAnsi="Times New Roman" w:cs="Times New Roman"/>
        </w:rPr>
        <w:t>in</w:t>
      </w:r>
      <w:r w:rsidR="003C3178">
        <w:rPr>
          <w:rFonts w:ascii="Times New Roman" w:hAnsi="Times New Roman" w:cs="Times New Roman"/>
        </w:rPr>
        <w:t xml:space="preserve"> the</w:t>
      </w:r>
      <w:r>
        <w:rPr>
          <w:rFonts w:ascii="Times New Roman" w:hAnsi="Times New Roman" w:cs="Times New Roman"/>
        </w:rPr>
        <w:t xml:space="preserve"> ICB over a similar time period of repeated wildfires (Appendix </w:t>
      </w:r>
      <w:r w:rsidR="00F31E42">
        <w:rPr>
          <w:rFonts w:ascii="Times New Roman" w:hAnsi="Times New Roman" w:cs="Times New Roman"/>
        </w:rPr>
        <w:t>C</w:t>
      </w:r>
      <w:r>
        <w:rPr>
          <w:rFonts w:ascii="Times New Roman" w:hAnsi="Times New Roman" w:cs="Times New Roman"/>
        </w:rPr>
        <w:t xml:space="preserve">). The major differences in land cover patterns </w:t>
      </w:r>
      <w:r w:rsidR="00981A86">
        <w:rPr>
          <w:rFonts w:ascii="Times New Roman" w:hAnsi="Times New Roman" w:cs="Times New Roman"/>
        </w:rPr>
        <w:t xml:space="preserve">for SCB </w:t>
      </w:r>
      <w:r>
        <w:rPr>
          <w:rFonts w:ascii="Times New Roman" w:hAnsi="Times New Roman" w:cs="Times New Roman"/>
        </w:rPr>
        <w:t>were that the mean size of conifer patches decreased</w:t>
      </w:r>
      <w:r w:rsidR="00AA59D9">
        <w:rPr>
          <w:rFonts w:ascii="Times New Roman" w:hAnsi="Times New Roman" w:cs="Times New Roman"/>
        </w:rPr>
        <w:t xml:space="preserve"> </w:t>
      </w:r>
      <w:r w:rsidR="00240A4A">
        <w:rPr>
          <w:rFonts w:ascii="Times New Roman" w:hAnsi="Times New Roman" w:cs="Times New Roman"/>
        </w:rPr>
        <w:t xml:space="preserve">from 15ha to 13ha </w:t>
      </w:r>
      <w:r w:rsidR="00AA59D9">
        <w:rPr>
          <w:rFonts w:ascii="Times New Roman" w:hAnsi="Times New Roman" w:cs="Times New Roman"/>
        </w:rPr>
        <w:t xml:space="preserve">(Figure </w:t>
      </w:r>
      <w:r w:rsidR="00F31E42">
        <w:rPr>
          <w:rFonts w:ascii="Times New Roman" w:hAnsi="Times New Roman" w:cs="Times New Roman"/>
        </w:rPr>
        <w:t>C4a</w:t>
      </w:r>
      <w:r w:rsidR="00AA59D9">
        <w:rPr>
          <w:rFonts w:ascii="Times New Roman" w:hAnsi="Times New Roman" w:cs="Times New Roman"/>
        </w:rPr>
        <w:t>)</w:t>
      </w:r>
      <w:r>
        <w:rPr>
          <w:rFonts w:ascii="Times New Roman" w:hAnsi="Times New Roman" w:cs="Times New Roman"/>
        </w:rPr>
        <w:t xml:space="preserve">, and </w:t>
      </w:r>
      <w:r w:rsidR="00981A86">
        <w:rPr>
          <w:rFonts w:ascii="Times New Roman" w:hAnsi="Times New Roman" w:cs="Times New Roman"/>
        </w:rPr>
        <w:t xml:space="preserve">sparse meadows experienced small increases in </w:t>
      </w:r>
      <w:r>
        <w:rPr>
          <w:rFonts w:ascii="Times New Roman" w:hAnsi="Times New Roman" w:cs="Times New Roman"/>
        </w:rPr>
        <w:t>both total area</w:t>
      </w:r>
      <w:r w:rsidR="00AA59D9">
        <w:rPr>
          <w:rFonts w:ascii="Times New Roman" w:hAnsi="Times New Roman" w:cs="Times New Roman"/>
        </w:rPr>
        <w:t xml:space="preserve"> (</w:t>
      </w:r>
      <w:r w:rsidR="00981A86">
        <w:rPr>
          <w:rFonts w:ascii="Times New Roman" w:hAnsi="Times New Roman" w:cs="Times New Roman"/>
        </w:rPr>
        <w:t xml:space="preserve">7.6% to 9.0% of the vegetated area; </w:t>
      </w:r>
      <w:r w:rsidR="00AA59D9">
        <w:rPr>
          <w:rFonts w:ascii="Times New Roman" w:hAnsi="Times New Roman" w:cs="Times New Roman"/>
        </w:rPr>
        <w:t xml:space="preserve">Figure </w:t>
      </w:r>
      <w:r w:rsidR="007B2A56">
        <w:rPr>
          <w:rFonts w:ascii="Times New Roman" w:hAnsi="Times New Roman" w:cs="Times New Roman"/>
        </w:rPr>
        <w:t>C</w:t>
      </w:r>
      <w:r w:rsidR="00AA59D9">
        <w:rPr>
          <w:rFonts w:ascii="Times New Roman" w:hAnsi="Times New Roman" w:cs="Times New Roman"/>
        </w:rPr>
        <w:t>6)</w:t>
      </w:r>
      <w:r>
        <w:rPr>
          <w:rFonts w:ascii="Times New Roman" w:hAnsi="Times New Roman" w:cs="Times New Roman"/>
        </w:rPr>
        <w:t xml:space="preserve"> and mean patch size</w:t>
      </w:r>
      <w:r w:rsidR="00AA59D9">
        <w:rPr>
          <w:rFonts w:ascii="Times New Roman" w:hAnsi="Times New Roman" w:cs="Times New Roman"/>
        </w:rPr>
        <w:t xml:space="preserve"> (</w:t>
      </w:r>
      <w:r w:rsidR="00981A86">
        <w:rPr>
          <w:rFonts w:ascii="Times New Roman" w:hAnsi="Times New Roman" w:cs="Times New Roman"/>
        </w:rPr>
        <w:t xml:space="preserve">0.38 ha to 0.52 ha; </w:t>
      </w:r>
      <w:r w:rsidR="00AA59D9">
        <w:rPr>
          <w:rFonts w:ascii="Times New Roman" w:hAnsi="Times New Roman" w:cs="Times New Roman"/>
        </w:rPr>
        <w:t xml:space="preserve">Figure </w:t>
      </w:r>
      <w:r w:rsidR="007B2A56">
        <w:rPr>
          <w:rFonts w:ascii="Times New Roman" w:hAnsi="Times New Roman" w:cs="Times New Roman"/>
        </w:rPr>
        <w:t>C4c</w:t>
      </w:r>
      <w:r w:rsidR="00AA59D9">
        <w:rPr>
          <w:rFonts w:ascii="Times New Roman" w:hAnsi="Times New Roman" w:cs="Times New Roman"/>
        </w:rPr>
        <w:t>)</w:t>
      </w:r>
      <w:r>
        <w:rPr>
          <w:rFonts w:ascii="Times New Roman" w:hAnsi="Times New Roman" w:cs="Times New Roman"/>
        </w:rPr>
        <w:t xml:space="preserve">. </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Forest composition and structural change</w:t>
      </w:r>
    </w:p>
    <w:p w14:paraId="4951C9FE" w14:textId="77777777" w:rsidR="0089192C" w:rsidRPr="00EF599F" w:rsidRDefault="0089192C" w:rsidP="0089192C">
      <w:pPr>
        <w:rPr>
          <w:rFonts w:ascii="Times New Roman" w:hAnsi="Times New Roman" w:cs="Times New Roman"/>
        </w:rPr>
      </w:pPr>
    </w:p>
    <w:p w14:paraId="0034B356" w14:textId="50B2C473"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w:t>
      </w:r>
      <w:r w:rsidR="003C3178">
        <w:rPr>
          <w:rFonts w:ascii="Times New Roman" w:hAnsi="Times New Roman" w:cs="Times New Roman"/>
        </w:rPr>
        <w:t xml:space="preserve">2 </w:t>
      </w:r>
      <w:r w:rsidR="004C43C0">
        <w:rPr>
          <w:rFonts w:ascii="Times New Roman" w:hAnsi="Times New Roman" w:cs="Times New Roman"/>
        </w:rPr>
        <w:t xml:space="preserve">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proofErr w:type="spellStart"/>
      <w:r w:rsidR="00244733">
        <w:rPr>
          <w:rFonts w:ascii="Times New Roman" w:hAnsi="Times New Roman" w:cs="Times New Roman"/>
          <w:i/>
        </w:rPr>
        <w:t>Pinus</w:t>
      </w:r>
      <w:proofErr w:type="spellEnd"/>
      <w:r w:rsidR="00244733">
        <w:rPr>
          <w:rFonts w:ascii="Times New Roman" w:hAnsi="Times New Roman" w:cs="Times New Roman"/>
          <w:i/>
        </w:rPr>
        <w:t xml:space="preserve"> </w:t>
      </w:r>
      <w:proofErr w:type="spellStart"/>
      <w:r w:rsidR="00244733">
        <w:rPr>
          <w:rFonts w:ascii="Times New Roman" w:hAnsi="Times New Roman" w:cs="Times New Roman"/>
          <w:i/>
        </w:rPr>
        <w:t>contorta</w:t>
      </w:r>
      <w:proofErr w:type="spellEnd"/>
      <w:r w:rsidR="00244733">
        <w:rPr>
          <w:rFonts w:ascii="Times New Roman" w:hAnsi="Times New Roman" w:cs="Times New Roman"/>
        </w:rPr>
        <w:t xml:space="preserve">, which increased in basal area over the 47 years (Figure 4c). </w:t>
      </w:r>
    </w:p>
    <w:p w14:paraId="5CDCD19E" w14:textId="037036DB"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proofErr w:type="spellStart"/>
      <w:r>
        <w:rPr>
          <w:rFonts w:ascii="Times New Roman" w:hAnsi="Times New Roman" w:cs="Times New Roman"/>
          <w:i/>
        </w:rPr>
        <w:t>Pinus</w:t>
      </w:r>
      <w:proofErr w:type="spellEnd"/>
      <w:r>
        <w:rPr>
          <w:rFonts w:ascii="Times New Roman" w:hAnsi="Times New Roman" w:cs="Times New Roman"/>
          <w:i/>
        </w:rPr>
        <w:t xml:space="preserve"> </w:t>
      </w:r>
      <w:proofErr w:type="spellStart"/>
      <w:r>
        <w:rPr>
          <w:rFonts w:ascii="Times New Roman" w:hAnsi="Times New Roman" w:cs="Times New Roman"/>
          <w:i/>
        </w:rPr>
        <w:t>jeffreyi</w:t>
      </w:r>
      <w:proofErr w:type="spellEnd"/>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concolor</w:t>
      </w:r>
      <w:proofErr w:type="spellEnd"/>
      <w:r w:rsidR="000C125B">
        <w:rPr>
          <w:rFonts w:ascii="Times New Roman" w:hAnsi="Times New Roman" w:cs="Times New Roman"/>
          <w:i/>
        </w:rPr>
        <w:t>,</w:t>
      </w:r>
      <w:r>
        <w:rPr>
          <w:rFonts w:ascii="Times New Roman" w:hAnsi="Times New Roman" w:cs="Times New Roman"/>
        </w:rPr>
        <w:t xml:space="preserve"> and plots that did not burn in the 47 years were located in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proofErr w:type="spellStart"/>
      <w:r w:rsidR="00AF7EDB">
        <w:rPr>
          <w:rFonts w:ascii="Times New Roman" w:hAnsi="Times New Roman" w:cs="Times New Roman"/>
          <w:i/>
        </w:rPr>
        <w:t>Abies</w:t>
      </w:r>
      <w:proofErr w:type="spellEnd"/>
      <w:r w:rsidR="00AF7EDB">
        <w:rPr>
          <w:rFonts w:ascii="Times New Roman" w:hAnsi="Times New Roman" w:cs="Times New Roman"/>
          <w:i/>
        </w:rPr>
        <w:t xml:space="preserve"> </w:t>
      </w:r>
      <w:proofErr w:type="spellStart"/>
      <w:r w:rsidR="00AF7EDB">
        <w:rPr>
          <w:rFonts w:ascii="Times New Roman" w:hAnsi="Times New Roman" w:cs="Times New Roman"/>
          <w:i/>
        </w:rPr>
        <w:t>magnifica</w:t>
      </w:r>
      <w:proofErr w:type="spellEnd"/>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7123F9A1">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3"/>
                    <a:stretch>
                      <a:fillRect/>
                    </a:stretch>
                  </pic:blipFill>
                  <pic:spPr>
                    <a:xfrm>
                      <a:off x="0" y="0"/>
                      <a:ext cx="5174361" cy="5749290"/>
                    </a:xfrm>
                    <a:prstGeom prst="rect">
                      <a:avLst/>
                    </a:prstGeom>
                  </pic:spPr>
                </pic:pic>
              </a:graphicData>
            </a:graphic>
          </wp:inline>
        </w:drawing>
      </w:r>
    </w:p>
    <w:p w14:paraId="2259DEB2" w14:textId="14F5F495" w:rsidR="009A6239" w:rsidRPr="00EF599F" w:rsidRDefault="005C4567" w:rsidP="00AF7EDB">
      <w:pPr>
        <w:pStyle w:val="Caption"/>
        <w:rPr>
          <w:rFonts w:ascii="Times New Roman" w:hAnsi="Times New Roman" w:cs="Times New Roman"/>
        </w:rPr>
      </w:pPr>
      <w:bookmarkStart w:id="4" w:name="_Ref536611211"/>
      <w:r w:rsidRPr="000E206E">
        <w:rPr>
          <w:rFonts w:ascii="Times New Roman" w:hAnsi="Times New Roman" w:cs="Times New Roman"/>
          <w:b/>
        </w:rPr>
        <w:t xml:space="preserve">Figure </w:t>
      </w:r>
      <w:r w:rsidR="00A64E15" w:rsidRPr="000E206E">
        <w:rPr>
          <w:rFonts w:ascii="Times New Roman" w:hAnsi="Times New Roman" w:cs="Times New Roman"/>
          <w:b/>
          <w:noProof/>
        </w:rPr>
        <w:t>4</w:t>
      </w:r>
      <w:bookmarkEnd w:id="4"/>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w:t>
      </w:r>
      <w:r w:rsidR="00D73A63">
        <w:rPr>
          <w:rFonts w:ascii="Times New Roman" w:hAnsi="Times New Roman" w:cs="Times New Roman"/>
        </w:rPr>
        <w:t>2</w:t>
      </w:r>
      <w:r w:rsidR="00AF7EDB">
        <w:rPr>
          <w:rFonts w:ascii="Times New Roman" w:hAnsi="Times New Roman" w:cs="Times New Roman"/>
        </w:rPr>
        <w:t xml:space="preserve">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0E206E">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4"/>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Pr="000E206E">
        <w:rPr>
          <w:rFonts w:ascii="Times New Roman" w:hAnsi="Times New Roman" w:cs="Times New Roman"/>
          <w:b/>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1820B5" w:rsidRDefault="00FF17D0" w:rsidP="00704BF2">
      <w:pPr>
        <w:spacing w:line="480" w:lineRule="auto"/>
        <w:rPr>
          <w:rFonts w:ascii="Times New Roman" w:hAnsi="Times New Roman" w:cs="Times New Roman"/>
          <w:sz w:val="26"/>
          <w:szCs w:val="26"/>
        </w:rPr>
      </w:pPr>
      <w:r w:rsidRPr="001820B5">
        <w:rPr>
          <w:rFonts w:ascii="Times New Roman" w:hAnsi="Times New Roman" w:cs="Times New Roman"/>
          <w:color w:val="000000" w:themeColor="text1"/>
          <w:sz w:val="26"/>
          <w:szCs w:val="26"/>
        </w:rPr>
        <w:lastRenderedPageBreak/>
        <w:t>Soil moisture</w:t>
      </w:r>
    </w:p>
    <w:p w14:paraId="2DE343F9" w14:textId="4A66AB77"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w:t>
      </w:r>
      <w:r w:rsidR="00B620AC">
        <w:rPr>
          <w:rFonts w:ascii="Times New Roman" w:hAnsi="Times New Roman" w:cs="Times New Roman"/>
        </w:rPr>
        <w:t xml:space="preserve">There was more within-year variability during the drier </w:t>
      </w:r>
      <w:r w:rsidR="000E206E">
        <w:rPr>
          <w:rFonts w:ascii="Times New Roman" w:hAnsi="Times New Roman" w:cs="Times New Roman"/>
        </w:rPr>
        <w:t>20</w:t>
      </w:r>
      <w:r w:rsidR="00B620AC">
        <w:rPr>
          <w:rFonts w:ascii="Times New Roman" w:hAnsi="Times New Roman" w:cs="Times New Roman"/>
        </w:rPr>
        <w:t>16 water year</w:t>
      </w:r>
      <w:r w:rsidR="000E206E">
        <w:rPr>
          <w:rFonts w:ascii="Times New Roman" w:hAnsi="Times New Roman" w:cs="Times New Roman"/>
        </w:rPr>
        <w:t xml:space="preserve"> (WY)</w:t>
      </w:r>
      <w:r w:rsidR="00B620AC">
        <w:rPr>
          <w:rFonts w:ascii="Times New Roman" w:hAnsi="Times New Roman" w:cs="Times New Roman"/>
        </w:rPr>
        <w:t xml:space="preserve">, with summer dry-down more evident than in the wetter 2017 </w:t>
      </w:r>
      <w:r w:rsidR="000E206E">
        <w:rPr>
          <w:rFonts w:ascii="Times New Roman" w:hAnsi="Times New Roman" w:cs="Times New Roman"/>
        </w:rPr>
        <w:t>WY</w:t>
      </w:r>
      <w:r w:rsidR="00B620AC">
        <w:rPr>
          <w:rFonts w:ascii="Times New Roman" w:hAnsi="Times New Roman" w:cs="Times New Roman"/>
        </w:rPr>
        <w:t xml:space="preserve"> (Figure 6)</w:t>
      </w:r>
      <w:r w:rsidR="00657DBA">
        <w:rPr>
          <w:rFonts w:ascii="Times New Roman" w:hAnsi="Times New Roman" w:cs="Times New Roman"/>
        </w:rPr>
        <w:t xml:space="preserve"> despite July measurements being taken on the same dates each year</w:t>
      </w:r>
      <w:r w:rsidR="00B620AC">
        <w:rPr>
          <w:rFonts w:ascii="Times New Roman" w:hAnsi="Times New Roman" w:cs="Times New Roman"/>
        </w:rPr>
        <w:t>.</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140"/>
                    <a:stretch/>
                  </pic:blipFill>
                  <pic:spPr bwMode="auto">
                    <a:xfrm>
                      <a:off x="0" y="0"/>
                      <a:ext cx="5943600" cy="3077993"/>
                    </a:xfrm>
                    <a:prstGeom prst="rect">
                      <a:avLst/>
                    </a:prstGeom>
                    <a:ln>
                      <a:no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DF9D849" w14:textId="044E8153" w:rsidR="00BD204E" w:rsidRPr="00EF599F" w:rsidRDefault="00BD204E" w:rsidP="00B73931">
      <w:pPr>
        <w:pStyle w:val="Caption"/>
        <w:rPr>
          <w:rFonts w:ascii="Times New Roman" w:hAnsi="Times New Roman" w:cs="Times New Roman"/>
        </w:rPr>
      </w:pPr>
      <w:bookmarkStart w:id="5" w:name="_Ref536610448"/>
      <w:r w:rsidRPr="000E206E">
        <w:rPr>
          <w:rFonts w:ascii="Times New Roman" w:hAnsi="Times New Roman" w:cs="Times New Roman"/>
          <w:b/>
        </w:rPr>
        <w:t xml:space="preserve">Figure </w:t>
      </w:r>
      <w:bookmarkEnd w:id="5"/>
      <w:r w:rsidR="003C7A9E" w:rsidRPr="000E206E">
        <w:rPr>
          <w:rFonts w:ascii="Times New Roman" w:hAnsi="Times New Roman" w:cs="Times New Roman"/>
          <w:b/>
          <w:noProof/>
        </w:rPr>
        <w:t>6</w:t>
      </w:r>
      <w:r w:rsidRPr="00EF599F">
        <w:rPr>
          <w:rFonts w:ascii="Times New Roman" w:hAnsi="Times New Roman" w:cs="Times New Roman"/>
        </w:rPr>
        <w:t>. Modeled mean soil moisture</w:t>
      </w:r>
      <w:r w:rsidR="00D73A63">
        <w:rPr>
          <w:rFonts w:ascii="Times New Roman" w:hAnsi="Times New Roman" w:cs="Times New Roman"/>
        </w:rPr>
        <w:t xml:space="preserve"> (volumetric water content; VWC) </w:t>
      </w:r>
      <w:r w:rsidRPr="00EF599F">
        <w:rPr>
          <w:rFonts w:ascii="Times New Roman" w:hAnsi="Times New Roman" w:cs="Times New Roman"/>
        </w:rPr>
        <w:t xml:space="preserve">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7132A6EE" w14:textId="77777777" w:rsidR="000E206E" w:rsidRDefault="000E206E" w:rsidP="002E197D">
      <w:pPr>
        <w:spacing w:line="480" w:lineRule="auto"/>
        <w:ind w:firstLine="720"/>
        <w:rPr>
          <w:rFonts w:ascii="Times New Roman" w:hAnsi="Times New Roman" w:cs="Times New Roman"/>
          <w:color w:val="2F2F2F" w:themeColor="accent5" w:themeShade="80"/>
        </w:rPr>
      </w:pPr>
    </w:p>
    <w:p w14:paraId="3B196EF5" w14:textId="77777777" w:rsidR="000E206E" w:rsidRDefault="000E206E" w:rsidP="000E206E">
      <w:pPr>
        <w:spacing w:line="480" w:lineRule="auto"/>
        <w:ind w:firstLine="720"/>
        <w:rPr>
          <w:rFonts w:ascii="Times New Roman" w:hAnsi="Times New Roman" w:cs="Times New Roman"/>
        </w:rPr>
      </w:pPr>
    </w:p>
    <w:p w14:paraId="3546DC14" w14:textId="77777777" w:rsidR="00307415" w:rsidRDefault="00307415" w:rsidP="000E206E">
      <w:pPr>
        <w:rPr>
          <w:rFonts w:ascii="Times New Roman" w:hAnsi="Times New Roman" w:cs="Times New Roman"/>
          <w:b/>
          <w:i/>
          <w:color w:val="2F2F2F" w:themeColor="accent5" w:themeShade="80"/>
        </w:rPr>
      </w:pPr>
    </w:p>
    <w:p w14:paraId="7416E514" w14:textId="5F97E8EA" w:rsidR="000E206E" w:rsidRPr="000E206E" w:rsidRDefault="000E206E" w:rsidP="000E206E">
      <w:pPr>
        <w:rPr>
          <w:rFonts w:ascii="Times New Roman" w:hAnsi="Times New Roman" w:cs="Times New Roman"/>
          <w:i/>
          <w:color w:val="2F2F2F" w:themeColor="accent5" w:themeShade="80"/>
        </w:rPr>
      </w:pPr>
      <w:r w:rsidRPr="000E206E">
        <w:rPr>
          <w:rFonts w:ascii="Times New Roman" w:hAnsi="Times New Roman" w:cs="Times New Roman"/>
          <w:b/>
          <w:i/>
          <w:color w:val="2F2F2F" w:themeColor="accent5" w:themeShade="80"/>
        </w:rPr>
        <w:t>Table 1</w:t>
      </w:r>
      <w:r w:rsidRPr="000E206E">
        <w:rPr>
          <w:rFonts w:ascii="Times New Roman" w:hAnsi="Times New Roman" w:cs="Times New Roman"/>
          <w:i/>
          <w:color w:val="2F2F2F" w:themeColor="accent5" w:themeShade="80"/>
        </w:rPr>
        <w:t>: Weather station data from Sugarloaf Creek Basin (SCB) and Illilouette Creek Basin (ICB). Gap-filled precipitation totals measured by rain gauge</w:t>
      </w:r>
      <w:commentRangeStart w:id="6"/>
      <w:commentRangeStart w:id="7"/>
      <w:commentRangeStart w:id="8"/>
      <w:r w:rsidRPr="000E206E">
        <w:rPr>
          <w:rFonts w:ascii="Times New Roman" w:hAnsi="Times New Roman" w:cs="Times New Roman"/>
          <w:i/>
          <w:color w:val="2F2F2F" w:themeColor="accent5" w:themeShade="80"/>
        </w:rPr>
        <w:t xml:space="preserve">; cumulative shallow soil water gain was calculated from shallow soil moisture </w:t>
      </w:r>
      <w:proofErr w:type="spellStart"/>
      <w:r w:rsidRPr="000E206E">
        <w:rPr>
          <w:rFonts w:ascii="Times New Roman" w:hAnsi="Times New Roman" w:cs="Times New Roman"/>
          <w:i/>
          <w:color w:val="2F2F2F" w:themeColor="accent5" w:themeShade="80"/>
        </w:rPr>
        <w:t>timeseries</w:t>
      </w:r>
      <w:commentRangeEnd w:id="6"/>
      <w:proofErr w:type="spellEnd"/>
      <w:r w:rsidR="00A05B0E">
        <w:rPr>
          <w:rStyle w:val="CommentReference"/>
        </w:rPr>
        <w:commentReference w:id="6"/>
      </w:r>
      <w:commentRangeEnd w:id="7"/>
      <w:r w:rsidR="007E4DC1">
        <w:rPr>
          <w:rStyle w:val="CommentReference"/>
        </w:rPr>
        <w:commentReference w:id="7"/>
      </w:r>
      <w:commentRangeEnd w:id="8"/>
      <w:r w:rsidR="00B653CF">
        <w:rPr>
          <w:rStyle w:val="CommentReference"/>
        </w:rPr>
        <w:commentReference w:id="8"/>
      </w:r>
      <w:r w:rsidRPr="000E206E">
        <w:rPr>
          <w:rFonts w:ascii="Times New Roman" w:hAnsi="Times New Roman" w:cs="Times New Roman"/>
          <w:i/>
          <w:color w:val="2F2F2F" w:themeColor="accent5" w:themeShade="80"/>
        </w:rPr>
        <w:t>. See Appendix B for details. End of water year (WY) deep soil moisture (Volumetric Water Content [VWC]) and number of saturation days were based on the 100 cm soil moisture probe record. Pearson’s correlation coefficient was calculated between</w:t>
      </w:r>
      <w:r w:rsidR="006534A1">
        <w:rPr>
          <w:rFonts w:ascii="Times New Roman" w:hAnsi="Times New Roman" w:cs="Times New Roman"/>
          <w:i/>
          <w:color w:val="2F2F2F" w:themeColor="accent5" w:themeShade="80"/>
        </w:rPr>
        <w:t xml:space="preserve"> </w:t>
      </w:r>
      <w:r w:rsidR="007E4DC1">
        <w:rPr>
          <w:rFonts w:ascii="Times New Roman" w:hAnsi="Times New Roman" w:cs="Times New Roman"/>
          <w:i/>
          <w:color w:val="2F2F2F" w:themeColor="accent5" w:themeShade="80"/>
        </w:rPr>
        <w:t>daily average</w:t>
      </w:r>
      <w:commentRangeStart w:id="9"/>
      <w:r w:rsidR="00333E97">
        <w:rPr>
          <w:rStyle w:val="CommentReference"/>
        </w:rPr>
        <w:commentReference w:id="10"/>
      </w:r>
      <w:commentRangeEnd w:id="9"/>
      <w:r w:rsidR="007E4DC1">
        <w:rPr>
          <w:rStyle w:val="CommentReference"/>
        </w:rPr>
        <w:commentReference w:id="9"/>
      </w:r>
      <w:ins w:id="11" w:author="Gabrielle Boisrame" w:date="2019-06-07T13:45:00Z">
        <w:r w:rsidR="00333E97">
          <w:rPr>
            <w:rFonts w:ascii="Times New Roman" w:hAnsi="Times New Roman" w:cs="Times New Roman"/>
            <w:i/>
            <w:color w:val="2F2F2F" w:themeColor="accent5" w:themeShade="80"/>
          </w:rPr>
          <w:t xml:space="preserve"> </w:t>
        </w:r>
      </w:ins>
      <w:r w:rsidRPr="000E206E">
        <w:rPr>
          <w:rFonts w:ascii="Times New Roman" w:hAnsi="Times New Roman" w:cs="Times New Roman"/>
          <w:i/>
          <w:color w:val="2F2F2F" w:themeColor="accent5" w:themeShade="80"/>
        </w:rPr>
        <w:t>12 cm and 100 cm soil</w:t>
      </w:r>
      <w:r w:rsidR="006534A1">
        <w:rPr>
          <w:rFonts w:ascii="Times New Roman" w:hAnsi="Times New Roman" w:cs="Times New Roman"/>
          <w:i/>
          <w:color w:val="2F2F2F" w:themeColor="accent5" w:themeShade="80"/>
        </w:rPr>
        <w:t xml:space="preserve"> moisture</w:t>
      </w:r>
      <w:r w:rsidRPr="000E206E">
        <w:rPr>
          <w:rFonts w:ascii="Times New Roman" w:hAnsi="Times New Roman" w:cs="Times New Roman"/>
          <w:i/>
          <w:color w:val="2F2F2F" w:themeColor="accent5" w:themeShade="80"/>
        </w:rPr>
        <w:t xml:space="preserve"> for months of June through </w:t>
      </w:r>
      <w:r w:rsidR="006B4E19">
        <w:rPr>
          <w:rFonts w:ascii="Times New Roman" w:hAnsi="Times New Roman" w:cs="Times New Roman"/>
          <w:i/>
          <w:color w:val="2F2F2F" w:themeColor="accent5" w:themeShade="80"/>
        </w:rPr>
        <w:t>August</w:t>
      </w:r>
      <w:r w:rsidRPr="000E206E">
        <w:rPr>
          <w:rFonts w:ascii="Times New Roman" w:hAnsi="Times New Roman" w:cs="Times New Roman"/>
          <w:i/>
          <w:color w:val="2F2F2F" w:themeColor="accent5" w:themeShade="80"/>
        </w:rPr>
        <w:t xml:space="preserve">. </w:t>
      </w:r>
    </w:p>
    <w:p w14:paraId="155E456C" w14:textId="5EB300C3" w:rsidR="000E206E" w:rsidRDefault="000E206E" w:rsidP="000E206E">
      <w:pPr>
        <w:spacing w:line="480" w:lineRule="auto"/>
        <w:rPr>
          <w:rFonts w:ascii="Times New Roman" w:hAnsi="Times New Roman" w:cs="Times New Roman"/>
        </w:rPr>
      </w:pP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EB153E" w:rsidRPr="00EF599F" w14:paraId="5D1B3218" w14:textId="77777777" w:rsidTr="00EB153E">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5C4A4206"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EF599F" w:rsidRDefault="00EB153E" w:rsidP="00EB153E">
            <w:pPr>
              <w:rPr>
                <w:rFonts w:ascii="Times New Roman" w:hAnsi="Times New Roman" w:cs="Times New Roman"/>
                <w:color w:val="2F2F2F" w:themeColor="accent5" w:themeShade="80"/>
              </w:rPr>
            </w:pPr>
            <w:commentRangeStart w:id="12"/>
            <w:r w:rsidRPr="00EF599F">
              <w:rPr>
                <w:rFonts w:ascii="Times New Roman" w:hAnsi="Times New Roman" w:cs="Times New Roman"/>
                <w:color w:val="2F2F2F" w:themeColor="accent5" w:themeShade="80"/>
              </w:rPr>
              <w:t>Days Saturated at 100 cm</w:t>
            </w:r>
            <w:commentRangeEnd w:id="12"/>
            <w:r w:rsidR="00770B34">
              <w:rPr>
                <w:rStyle w:val="CommentReference"/>
              </w:rPr>
              <w:commentReference w:id="12"/>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w:t>
            </w:r>
            <w:r w:rsidR="00000BF5">
              <w:rPr>
                <w:rFonts w:ascii="Times New Roman" w:hAnsi="Times New Roman" w:cs="Times New Roman"/>
                <w:color w:val="2F2F2F" w:themeColor="accent5" w:themeShade="80"/>
              </w:rPr>
              <w:t>Aug</w:t>
            </w:r>
          </w:p>
        </w:tc>
      </w:tr>
      <w:tr w:rsidR="00EB153E" w:rsidRPr="00EF599F" w14:paraId="7DBDD4F9" w14:textId="77777777" w:rsidTr="00EB153E">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EF599F" w:rsidRDefault="00EB153E" w:rsidP="00EB153E">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EB153E" w:rsidRPr="00EF599F" w14:paraId="74E0FE79" w14:textId="77777777" w:rsidTr="00EB153E">
        <w:trPr>
          <w:trHeight w:val="432"/>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913C9B1" w:rsidR="00EB153E" w:rsidRPr="00EF599F" w:rsidRDefault="007E4DC1" w:rsidP="00EB153E">
            <w:pPr>
              <w:jc w:val="center"/>
              <w:rPr>
                <w:rFonts w:ascii="Times New Roman" w:hAnsi="Times New Roman" w:cs="Times New Roman"/>
                <w:color w:val="2F2F2F" w:themeColor="accent5" w:themeShade="80"/>
              </w:rPr>
            </w:pPr>
            <w:r>
              <w:rPr>
                <w:rFonts w:ascii="Times New Roman" w:hAnsi="Times New Roman" w:cs="Times New Roman"/>
                <w:color w:val="2F2F2F" w:themeColor="accent5" w:themeShade="80"/>
              </w:rPr>
              <w:t>673</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w:t>
            </w:r>
            <w:r w:rsidR="007E4DC1">
              <w:rPr>
                <w:rFonts w:ascii="Times New Roman" w:hAnsi="Times New Roman" w:cs="Times New Roman"/>
                <w:color w:val="2F2F2F" w:themeColor="accent5" w:themeShade="80"/>
              </w:rPr>
              <w:t>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000BF5">
              <w:rPr>
                <w:rFonts w:ascii="Times New Roman" w:hAnsi="Times New Roman" w:cs="Times New Roman"/>
                <w:color w:val="2F2F2F" w:themeColor="accent5" w:themeShade="80"/>
              </w:rPr>
              <w:t>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w:t>
            </w:r>
            <w:r w:rsidR="00000BF5">
              <w:rPr>
                <w:rFonts w:ascii="Times New Roman" w:hAnsi="Times New Roman" w:cs="Times New Roman"/>
                <w:color w:val="2F2F2F" w:themeColor="accent5" w:themeShade="80"/>
              </w:rPr>
              <w:t>7</w:t>
            </w:r>
          </w:p>
        </w:tc>
      </w:tr>
      <w:tr w:rsidR="00EB153E" w:rsidRPr="00EF599F" w14:paraId="3525072B" w14:textId="77777777" w:rsidTr="00EB153E">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CA5EF5">
              <w:rPr>
                <w:rFonts w:ascii="Times New Roman" w:hAnsi="Times New Roman" w:cs="Times New Roman"/>
                <w:color w:val="2F2F2F" w:themeColor="accent5" w:themeShade="80"/>
              </w:rPr>
              <w:t>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6B4E19">
              <w:rPr>
                <w:rFonts w:ascii="Times New Roman" w:hAnsi="Times New Roman" w:cs="Times New Roman"/>
                <w:color w:val="2F2F2F" w:themeColor="accent5" w:themeShade="80"/>
              </w:rPr>
              <w:t>54</w:t>
            </w:r>
          </w:p>
        </w:tc>
      </w:tr>
      <w:tr w:rsidR="00EB153E" w:rsidRPr="00EF599F" w14:paraId="56E604A2" w14:textId="77777777" w:rsidTr="00EB153E">
        <w:trPr>
          <w:trHeight w:val="432"/>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3DC0554E"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w:t>
            </w:r>
            <w:r w:rsidR="007E4DC1">
              <w:rPr>
                <w:rFonts w:ascii="Times New Roman" w:hAnsi="Times New Roman" w:cs="Times New Roman"/>
                <w:color w:val="2F2F2F" w:themeColor="accent5" w:themeShade="80"/>
              </w:rPr>
              <w:t>49</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w:t>
            </w:r>
            <w:r>
              <w:rPr>
                <w:rFonts w:ascii="Times New Roman" w:hAnsi="Times New Roman" w:cs="Times New Roman"/>
                <w:color w:val="2F2F2F" w:themeColor="accent5" w:themeShade="80"/>
              </w:rPr>
              <w:t>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EB153E" w:rsidRPr="00EF599F" w:rsidRDefault="00EB153E" w:rsidP="00EB153E">
            <w:pPr>
              <w:jc w:val="center"/>
              <w:rPr>
                <w:rFonts w:ascii="Times New Roman" w:hAnsi="Times New Roman" w:cs="Times New Roman"/>
                <w:color w:val="2F2F2F" w:themeColor="accent5" w:themeShade="80"/>
              </w:rPr>
            </w:pPr>
            <w:commentRangeStart w:id="13"/>
            <w:commentRangeStart w:id="14"/>
            <w:commentRangeStart w:id="15"/>
            <w:commentRangeStart w:id="16"/>
            <w:r w:rsidRPr="00EF599F">
              <w:rPr>
                <w:rFonts w:ascii="Times New Roman" w:hAnsi="Times New Roman" w:cs="Times New Roman"/>
                <w:color w:val="2F2F2F" w:themeColor="accent5" w:themeShade="80"/>
              </w:rPr>
              <w:t>0.</w:t>
            </w:r>
            <w:commentRangeEnd w:id="13"/>
            <w:r>
              <w:rPr>
                <w:rFonts w:ascii="Times New Roman" w:hAnsi="Times New Roman" w:cs="Times New Roman"/>
                <w:color w:val="2F2F2F" w:themeColor="accent5" w:themeShade="80"/>
              </w:rPr>
              <w:t>6</w:t>
            </w:r>
            <w:r w:rsidR="007E4DC1">
              <w:rPr>
                <w:rFonts w:ascii="Times New Roman" w:hAnsi="Times New Roman" w:cs="Times New Roman"/>
                <w:color w:val="2F2F2F" w:themeColor="accent5" w:themeShade="80"/>
              </w:rPr>
              <w:t>7</w:t>
            </w:r>
            <w:r w:rsidRPr="00EF599F">
              <w:rPr>
                <w:rStyle w:val="CommentReference"/>
                <w:rFonts w:ascii="Times New Roman" w:hAnsi="Times New Roman" w:cs="Times New Roman"/>
              </w:rPr>
              <w:commentReference w:id="13"/>
            </w:r>
            <w:commentRangeEnd w:id="14"/>
            <w:r w:rsidRPr="00EF599F">
              <w:rPr>
                <w:rStyle w:val="CommentReference"/>
                <w:rFonts w:ascii="Times New Roman" w:hAnsi="Times New Roman" w:cs="Times New Roman"/>
              </w:rPr>
              <w:commentReference w:id="14"/>
            </w:r>
            <w:commentRangeEnd w:id="15"/>
            <w:r>
              <w:rPr>
                <w:rStyle w:val="CommentReference"/>
              </w:rPr>
              <w:commentReference w:id="15"/>
            </w:r>
            <w:commentRangeEnd w:id="16"/>
            <w:r w:rsidR="006B4E19">
              <w:rPr>
                <w:rStyle w:val="CommentReference"/>
              </w:rPr>
              <w:commentReference w:id="16"/>
            </w:r>
          </w:p>
        </w:tc>
      </w:tr>
      <w:tr w:rsidR="00EB153E" w:rsidRPr="00EF599F" w14:paraId="72217BB7" w14:textId="77777777" w:rsidTr="00EB153E">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CA5EF5">
              <w:rPr>
                <w:rFonts w:ascii="Times New Roman" w:hAnsi="Times New Roman" w:cs="Times New Roman"/>
                <w:color w:val="2F2F2F" w:themeColor="accent5" w:themeShade="80"/>
              </w:rPr>
              <w:t>4</w:t>
            </w:r>
          </w:p>
        </w:tc>
      </w:tr>
      <w:tr w:rsidR="00EB153E" w:rsidRPr="00EF599F" w14:paraId="4B7145AA" w14:textId="77777777" w:rsidTr="00EB153E">
        <w:trPr>
          <w:trHeight w:val="432"/>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09288126" w:rsidR="00EB153E" w:rsidRPr="00EF599F" w:rsidRDefault="007E4DC1" w:rsidP="00EB153E">
            <w:pPr>
              <w:jc w:val="center"/>
              <w:rPr>
                <w:rFonts w:ascii="Times New Roman" w:hAnsi="Times New Roman" w:cs="Times New Roman"/>
                <w:color w:val="2F2F2F" w:themeColor="accent5" w:themeShade="80"/>
              </w:rPr>
            </w:pPr>
            <w:r>
              <w:rPr>
                <w:rFonts w:ascii="Times New Roman" w:hAnsi="Times New Roman" w:cs="Times New Roman"/>
                <w:color w:val="2F2F2F" w:themeColor="accent5" w:themeShade="80"/>
              </w:rPr>
              <w:t>599</w:t>
            </w:r>
          </w:p>
        </w:tc>
        <w:tc>
          <w:tcPr>
            <w:tcW w:w="883" w:type="dxa"/>
            <w:tcBorders>
              <w:top w:val="single" w:sz="18" w:space="0" w:color="auto"/>
              <w:right w:val="single" w:sz="18" w:space="0" w:color="000000"/>
            </w:tcBorders>
            <w:shd w:val="clear" w:color="auto" w:fill="CCCCCC" w:themeFill="text2" w:themeFillTint="33"/>
            <w:vAlign w:val="center"/>
          </w:tcPr>
          <w:p w14:paraId="5C1D7036" w14:textId="20F9E60C"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w:t>
            </w:r>
            <w:r w:rsidR="007E4DC1">
              <w:rPr>
                <w:rFonts w:ascii="Times New Roman" w:hAnsi="Times New Roman" w:cs="Times New Roman"/>
                <w:color w:val="2F2F2F" w:themeColor="accent5" w:themeShade="80"/>
              </w:rPr>
              <w:t>3</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000BF5">
              <w:rPr>
                <w:rFonts w:ascii="Times New Roman" w:hAnsi="Times New Roman" w:cs="Times New Roman"/>
                <w:color w:val="2F2F2F" w:themeColor="accent5" w:themeShade="80"/>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EB153E" w:rsidRPr="00EF599F" w14:paraId="56ACDF8D" w14:textId="77777777" w:rsidTr="00EB153E">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6B4E19">
              <w:rPr>
                <w:rFonts w:ascii="Times New Roman" w:hAnsi="Times New Roman" w:cs="Times New Roman"/>
                <w:color w:val="2F2F2F" w:themeColor="accent5" w:themeShade="80"/>
              </w:rPr>
              <w:t>7</w:t>
            </w:r>
          </w:p>
        </w:tc>
      </w:tr>
    </w:tbl>
    <w:p w14:paraId="3599A8EF" w14:textId="77777777" w:rsidR="006B4E19" w:rsidRPr="000E206E" w:rsidRDefault="006B4E19" w:rsidP="006B4E19">
      <w:pPr>
        <w:rPr>
          <w:rFonts w:ascii="Times New Roman" w:hAnsi="Times New Roman" w:cs="Times New Roman"/>
          <w:i/>
          <w:color w:val="2F2F2F" w:themeColor="accent5" w:themeShade="80"/>
          <w:sz w:val="20"/>
          <w:szCs w:val="20"/>
        </w:rPr>
      </w:pPr>
      <w:proofErr w:type="gramStart"/>
      <w:r w:rsidRPr="000E206E">
        <w:rPr>
          <w:rFonts w:ascii="Times New Roman" w:hAnsi="Times New Roman" w:cs="Times New Roman"/>
          <w:i/>
          <w:color w:val="2F2F2F" w:themeColor="accent5" w:themeShade="80"/>
          <w:sz w:val="20"/>
          <w:szCs w:val="20"/>
        </w:rPr>
        <w:t>* :Approximated</w:t>
      </w:r>
      <w:proofErr w:type="gramEnd"/>
      <w:r w:rsidRPr="000E206E">
        <w:rPr>
          <w:rFonts w:ascii="Times New Roman" w:hAnsi="Times New Roman" w:cs="Times New Roman"/>
          <w:i/>
          <w:color w:val="2F2F2F" w:themeColor="accent5" w:themeShade="80"/>
          <w:sz w:val="20"/>
          <w:szCs w:val="20"/>
        </w:rPr>
        <w:t xml:space="preserve"> due to missing data as a result of the Empire Fire</w:t>
      </w:r>
    </w:p>
    <w:p w14:paraId="4270F02A" w14:textId="77777777" w:rsidR="00000BF5" w:rsidRDefault="00000BF5" w:rsidP="000E206E">
      <w:pPr>
        <w:spacing w:line="480" w:lineRule="auto"/>
        <w:rPr>
          <w:rFonts w:ascii="Times New Roman" w:hAnsi="Times New Roman" w:cs="Times New Roman"/>
        </w:rPr>
      </w:pPr>
    </w:p>
    <w:p w14:paraId="1635DC0A" w14:textId="1AC1A16B" w:rsidR="000E206E" w:rsidRDefault="00E64E6F" w:rsidP="000E206E">
      <w:pPr>
        <w:spacing w:line="480" w:lineRule="auto"/>
        <w:ind w:firstLine="720"/>
        <w:rPr>
          <w:rFonts w:ascii="Times New Roman" w:hAnsi="Times New Roman" w:cs="Times New Roman"/>
        </w:rPr>
      </w:pPr>
      <w:r>
        <w:rPr>
          <w:rFonts w:ascii="Times New Roman" w:hAnsi="Times New Roman" w:cs="Times New Roman"/>
        </w:rPr>
        <w:t xml:space="preserve">A random forest model fit to the measured soil moisture was able to </w:t>
      </w:r>
      <w:r w:rsidR="00227E38">
        <w:rPr>
          <w:rFonts w:ascii="Times New Roman" w:hAnsi="Times New Roman" w:cs="Times New Roman"/>
        </w:rPr>
        <w:t>predict</w:t>
      </w:r>
      <w:r w:rsidR="00F9033D">
        <w:rPr>
          <w:rFonts w:ascii="Times New Roman" w:hAnsi="Times New Roman" w:cs="Times New Roman"/>
        </w:rPr>
        <w:t xml:space="preserve"> the data </w:t>
      </w:r>
      <w:r>
        <w:rPr>
          <w:rFonts w:ascii="Times New Roman" w:hAnsi="Times New Roman" w:cs="Times New Roman"/>
        </w:rPr>
        <w:t xml:space="preserve">with an RMSE of </w:t>
      </w:r>
      <w:r w:rsidR="00227E38">
        <w:rPr>
          <w:rFonts w:ascii="Times New Roman" w:hAnsi="Times New Roman" w:cs="Times New Roman"/>
        </w:rPr>
        <w:t>3.6</w:t>
      </w:r>
      <w:r w:rsidR="00F9033D">
        <w:rPr>
          <w:rFonts w:ascii="Times New Roman" w:hAnsi="Times New Roman" w:cs="Times New Roman"/>
        </w:rPr>
        <w:t xml:space="preserve"> and a </w:t>
      </w:r>
      <w:r w:rsidR="00D60CE0">
        <w:rPr>
          <w:rFonts w:ascii="Times New Roman" w:hAnsi="Times New Roman" w:cs="Times New Roman"/>
        </w:rPr>
        <w:t xml:space="preserve">Pearson correlation coefficient of </w:t>
      </w:r>
      <w:r w:rsidR="00227E38">
        <w:rPr>
          <w:rFonts w:ascii="Times New Roman" w:hAnsi="Times New Roman" w:cs="Times New Roman"/>
        </w:rPr>
        <w:t>0.98</w:t>
      </w:r>
      <w:r>
        <w:rPr>
          <w:rFonts w:ascii="Times New Roman" w:hAnsi="Times New Roman" w:cs="Times New Roman"/>
        </w:rPr>
        <w:t xml:space="preserve">. </w:t>
      </w:r>
      <w:r w:rsidR="00F9033D">
        <w:rPr>
          <w:rFonts w:ascii="Times New Roman" w:hAnsi="Times New Roman" w:cs="Times New Roman"/>
        </w:rPr>
        <w:t xml:space="preserve">We </w:t>
      </w:r>
      <w:bookmarkStart w:id="17" w:name="_GoBack"/>
      <w:bookmarkEnd w:id="17"/>
      <w:r w:rsidR="00F9033D">
        <w:rPr>
          <w:rFonts w:ascii="Times New Roman" w:hAnsi="Times New Roman" w:cs="Times New Roman"/>
        </w:rPr>
        <w:t>tested the model’s ability to extrapolate beyond training data</w:t>
      </w:r>
      <w:r w:rsidR="00262663">
        <w:rPr>
          <w:rFonts w:ascii="Times New Roman" w:hAnsi="Times New Roman" w:cs="Times New Roman"/>
        </w:rPr>
        <w:t xml:space="preserve">: on average, </w:t>
      </w:r>
      <w:r w:rsidR="00F9033D">
        <w:rPr>
          <w:rFonts w:ascii="Times New Roman" w:hAnsi="Times New Roman" w:cs="Times New Roman"/>
        </w:rPr>
        <w:t xml:space="preserve">when the model was trained on </w:t>
      </w:r>
      <w:r w:rsidR="00227E38">
        <w:rPr>
          <w:rFonts w:ascii="Times New Roman" w:hAnsi="Times New Roman" w:cs="Times New Roman"/>
        </w:rPr>
        <w:t xml:space="preserve">only </w:t>
      </w:r>
      <w:r w:rsidR="00F9033D">
        <w:rPr>
          <w:rFonts w:ascii="Times New Roman" w:hAnsi="Times New Roman" w:cs="Times New Roman"/>
        </w:rPr>
        <w:t>70% of the measured locations</w:t>
      </w:r>
      <w:r w:rsidR="00262663">
        <w:rPr>
          <w:rFonts w:ascii="Times New Roman" w:hAnsi="Times New Roman" w:cs="Times New Roman"/>
        </w:rPr>
        <w:t>,</w:t>
      </w:r>
      <w:r w:rsidR="00F9033D">
        <w:rPr>
          <w:rFonts w:ascii="Times New Roman" w:hAnsi="Times New Roman" w:cs="Times New Roman"/>
        </w:rPr>
        <w:t xml:space="preserve"> it was able to predict </w:t>
      </w:r>
      <w:r w:rsidR="00227E38">
        <w:rPr>
          <w:rFonts w:ascii="Times New Roman" w:hAnsi="Times New Roman" w:cs="Times New Roman"/>
        </w:rPr>
        <w:t xml:space="preserve">soil moisture at </w:t>
      </w:r>
      <w:r w:rsidR="00F9033D">
        <w:rPr>
          <w:rFonts w:ascii="Times New Roman" w:hAnsi="Times New Roman" w:cs="Times New Roman"/>
        </w:rPr>
        <w:t xml:space="preserve">the remaining 30% of locations with an RMSE of 10 and a correlation of 0.82. </w:t>
      </w:r>
      <w:r w:rsidR="000E206E" w:rsidRPr="00EF599F">
        <w:rPr>
          <w:rFonts w:ascii="Times New Roman" w:hAnsi="Times New Roman" w:cs="Times New Roman"/>
        </w:rPr>
        <w:t xml:space="preserve">The relationship between soil moisture and </w:t>
      </w:r>
      <w:r w:rsidR="000E206E">
        <w:rPr>
          <w:rFonts w:ascii="Times New Roman" w:hAnsi="Times New Roman" w:cs="Times New Roman"/>
        </w:rPr>
        <w:t>site</w:t>
      </w:r>
      <w:r w:rsidR="000E206E" w:rsidRPr="00EF599F">
        <w:rPr>
          <w:rFonts w:ascii="Times New Roman" w:hAnsi="Times New Roman" w:cs="Times New Roman"/>
        </w:rPr>
        <w:t xml:space="preserve"> properties was similar for ICB and SCB, but not identical. </w:t>
      </w:r>
      <w:r w:rsidR="000E206E">
        <w:rPr>
          <w:rFonts w:ascii="Times New Roman" w:hAnsi="Times New Roman" w:cs="Times New Roman"/>
        </w:rPr>
        <w:t>In</w:t>
      </w:r>
      <w:r w:rsidR="000E206E" w:rsidRPr="00EF599F">
        <w:rPr>
          <w:rFonts w:ascii="Times New Roman" w:hAnsi="Times New Roman" w:cs="Times New Roman"/>
        </w:rPr>
        <w:t xml:space="preserve"> both</w:t>
      </w:r>
      <w:r w:rsidR="000E206E">
        <w:rPr>
          <w:rFonts w:ascii="Times New Roman" w:hAnsi="Times New Roman" w:cs="Times New Roman"/>
        </w:rPr>
        <w:t xml:space="preserve"> watersheds</w:t>
      </w:r>
      <w:r w:rsidR="000E206E" w:rsidRPr="00EF599F">
        <w:rPr>
          <w:rFonts w:ascii="Times New Roman" w:hAnsi="Times New Roman" w:cs="Times New Roman"/>
        </w:rPr>
        <w:t xml:space="preserve">, </w:t>
      </w:r>
      <w:r w:rsidR="00262663">
        <w:rPr>
          <w:rFonts w:ascii="Times New Roman" w:hAnsi="Times New Roman" w:cs="Times New Roman"/>
        </w:rPr>
        <w:t xml:space="preserve">current </w:t>
      </w:r>
      <w:r w:rsidR="000E206E" w:rsidRPr="00EF599F">
        <w:rPr>
          <w:rFonts w:ascii="Times New Roman" w:hAnsi="Times New Roman" w:cs="Times New Roman"/>
        </w:rPr>
        <w:t xml:space="preserve">vegetation </w:t>
      </w:r>
      <w:r w:rsidR="00262663">
        <w:rPr>
          <w:rFonts w:ascii="Times New Roman" w:hAnsi="Times New Roman" w:cs="Times New Roman"/>
        </w:rPr>
        <w:t xml:space="preserve">type </w:t>
      </w:r>
      <w:r w:rsidR="000E206E" w:rsidRPr="00EF599F">
        <w:rPr>
          <w:rFonts w:ascii="Times New Roman" w:hAnsi="Times New Roman" w:cs="Times New Roman"/>
        </w:rPr>
        <w:t>was the most important predictor</w:t>
      </w:r>
      <w:r w:rsidR="000E206E">
        <w:rPr>
          <w:rFonts w:ascii="Times New Roman" w:hAnsi="Times New Roman" w:cs="Times New Roman"/>
        </w:rPr>
        <w:t xml:space="preserve"> of soil moisture</w:t>
      </w:r>
      <w:r w:rsidR="00262663">
        <w:rPr>
          <w:rFonts w:ascii="Times New Roman" w:hAnsi="Times New Roman" w:cs="Times New Roman"/>
        </w:rPr>
        <w:t xml:space="preserve"> (</w:t>
      </w:r>
      <w:r w:rsidR="00A800E5">
        <w:rPr>
          <w:rFonts w:ascii="Times New Roman" w:hAnsi="Times New Roman" w:cs="Times New Roman"/>
        </w:rPr>
        <w:t xml:space="preserve">Appendix D; </w:t>
      </w:r>
      <w:r w:rsidR="00262663">
        <w:rPr>
          <w:rFonts w:ascii="Times New Roman" w:hAnsi="Times New Roman" w:cs="Times New Roman"/>
        </w:rPr>
        <w:t xml:space="preserve">Figure </w:t>
      </w:r>
      <w:r w:rsidR="00A800E5">
        <w:rPr>
          <w:rFonts w:ascii="Times New Roman" w:hAnsi="Times New Roman" w:cs="Times New Roman"/>
        </w:rPr>
        <w:t>D</w:t>
      </w:r>
      <w:r w:rsidR="00262663">
        <w:rPr>
          <w:rFonts w:ascii="Times New Roman" w:hAnsi="Times New Roman" w:cs="Times New Roman"/>
        </w:rPr>
        <w:t>1)</w:t>
      </w:r>
      <w:r w:rsidR="000E206E" w:rsidRPr="00EF599F">
        <w:rPr>
          <w:rFonts w:ascii="Times New Roman" w:hAnsi="Times New Roman" w:cs="Times New Roman"/>
        </w:rPr>
        <w:t xml:space="preserve">. The random forest model trained on ICB measurements fit the measured SCB soil moisture measurements with a </w:t>
      </w:r>
      <w:r w:rsidR="000E206E" w:rsidRPr="00EF599F">
        <w:rPr>
          <w:rFonts w:ascii="Times New Roman" w:hAnsi="Times New Roman" w:cs="Times New Roman"/>
        </w:rPr>
        <w:lastRenderedPageBreak/>
        <w:t>correlation coefficient of 0.73 (0.82 for site means), whereas the model fit to SCB data was able to predict them with a correlation of 0.98 (Figure</w:t>
      </w:r>
      <w:r w:rsidR="00262663">
        <w:rPr>
          <w:rFonts w:ascii="Times New Roman" w:hAnsi="Times New Roman" w:cs="Times New Roman"/>
        </w:rPr>
        <w:t>s</w:t>
      </w:r>
      <w:r w:rsidR="000E206E" w:rsidRPr="00EF599F">
        <w:rPr>
          <w:rFonts w:ascii="Times New Roman" w:hAnsi="Times New Roman" w:cs="Times New Roman"/>
        </w:rPr>
        <w:t xml:space="preserve"> </w:t>
      </w:r>
      <w:r w:rsidR="00A800E5">
        <w:rPr>
          <w:rFonts w:ascii="Times New Roman" w:hAnsi="Times New Roman" w:cs="Times New Roman"/>
          <w:noProof/>
        </w:rPr>
        <w:t>D</w:t>
      </w:r>
      <w:r w:rsidR="000E206E">
        <w:rPr>
          <w:rFonts w:ascii="Times New Roman" w:hAnsi="Times New Roman" w:cs="Times New Roman"/>
          <w:noProof/>
        </w:rPr>
        <w:t>4</w:t>
      </w:r>
      <w:r w:rsidR="000E206E" w:rsidRPr="00EF599F">
        <w:rPr>
          <w:rFonts w:ascii="Times New Roman" w:hAnsi="Times New Roman" w:cs="Times New Roman"/>
        </w:rPr>
        <w:t xml:space="preserve">, </w:t>
      </w:r>
      <w:r w:rsidR="00A800E5">
        <w:rPr>
          <w:rFonts w:ascii="Times New Roman" w:hAnsi="Times New Roman" w:cs="Times New Roman"/>
        </w:rPr>
        <w:t>D</w:t>
      </w:r>
      <w:r w:rsidR="000E206E">
        <w:rPr>
          <w:rFonts w:ascii="Times New Roman" w:hAnsi="Times New Roman" w:cs="Times New Roman"/>
          <w:noProof/>
        </w:rPr>
        <w:t>5</w:t>
      </w:r>
      <w:r w:rsidR="000E206E" w:rsidRPr="00EF599F">
        <w:rPr>
          <w:rFonts w:ascii="Times New Roman" w:hAnsi="Times New Roman" w:cs="Times New Roman"/>
        </w:rPr>
        <w:t xml:space="preserve">). </w:t>
      </w:r>
    </w:p>
    <w:p w14:paraId="08EB14E6" w14:textId="600A8DF3" w:rsidR="00453AAC" w:rsidRDefault="009F7669"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random forest model showed small, but generally positive, changes in </w:t>
      </w:r>
      <w:r w:rsidR="00402934">
        <w:rPr>
          <w:rFonts w:ascii="Times New Roman" w:hAnsi="Times New Roman" w:cs="Times New Roman"/>
          <w:color w:val="2F2F2F" w:themeColor="accent5" w:themeShade="80"/>
        </w:rPr>
        <w:t xml:space="preserve">modeled </w:t>
      </w:r>
      <w:r w:rsidR="00A800E5">
        <w:rPr>
          <w:rFonts w:ascii="Times New Roman" w:hAnsi="Times New Roman" w:cs="Times New Roman"/>
          <w:color w:val="2F2F2F" w:themeColor="accent5" w:themeShade="80"/>
        </w:rPr>
        <w:t xml:space="preserve">June </w:t>
      </w:r>
      <w:r>
        <w:rPr>
          <w:rFonts w:ascii="Times New Roman" w:hAnsi="Times New Roman" w:cs="Times New Roman"/>
          <w:color w:val="2F2F2F" w:themeColor="accent5" w:themeShade="80"/>
        </w:rPr>
        <w:t xml:space="preserve">soil moisture as a result of fire (Figure </w:t>
      </w:r>
      <w:r w:rsidR="00A800E5">
        <w:rPr>
          <w:rFonts w:ascii="Times New Roman" w:hAnsi="Times New Roman" w:cs="Times New Roman"/>
          <w:color w:val="2F2F2F" w:themeColor="accent5" w:themeShade="80"/>
        </w:rPr>
        <w:t>7</w:t>
      </w:r>
      <w:r>
        <w:rPr>
          <w:rFonts w:ascii="Times New Roman" w:hAnsi="Times New Roman" w:cs="Times New Roman"/>
          <w:color w:val="2F2F2F" w:themeColor="accent5" w:themeShade="80"/>
        </w:rPr>
        <w:t xml:space="preserve">). </w:t>
      </w:r>
      <w:r w:rsidR="00A42B72">
        <w:rPr>
          <w:rFonts w:ascii="Times New Roman" w:hAnsi="Times New Roman" w:cs="Times New Roman"/>
          <w:color w:val="2F2F2F" w:themeColor="accent5" w:themeShade="80"/>
        </w:rPr>
        <w:t xml:space="preserve">These results did not vary with year, but changes were </w:t>
      </w:r>
      <w:r w:rsidR="00851D00">
        <w:rPr>
          <w:rFonts w:ascii="Times New Roman" w:hAnsi="Times New Roman" w:cs="Times New Roman"/>
          <w:color w:val="2F2F2F" w:themeColor="accent5" w:themeShade="80"/>
        </w:rPr>
        <w:t xml:space="preserve">slightly </w:t>
      </w:r>
      <w:r w:rsidR="00A42B72">
        <w:rPr>
          <w:rFonts w:ascii="Times New Roman" w:hAnsi="Times New Roman" w:cs="Times New Roman"/>
          <w:color w:val="2F2F2F" w:themeColor="accent5" w:themeShade="80"/>
        </w:rPr>
        <w:t xml:space="preserve">greater earlier in </w:t>
      </w:r>
      <w:r w:rsidR="00A800E5">
        <w:rPr>
          <w:rFonts w:ascii="Times New Roman" w:hAnsi="Times New Roman" w:cs="Times New Roman"/>
          <w:color w:val="2F2F2F" w:themeColor="accent5" w:themeShade="80"/>
        </w:rPr>
        <w:t>June compared to July or August</w:t>
      </w:r>
      <w:r w:rsidR="00A42B72">
        <w:rPr>
          <w:rFonts w:ascii="Times New Roman" w:hAnsi="Times New Roman" w:cs="Times New Roman"/>
          <w:color w:val="2F2F2F" w:themeColor="accent5" w:themeShade="80"/>
        </w:rPr>
        <w:t xml:space="preserve"> </w:t>
      </w:r>
      <w:commentRangeStart w:id="18"/>
      <w:commentRangeStart w:id="19"/>
      <w:commentRangeStart w:id="20"/>
      <w:r w:rsidR="00A42B72">
        <w:rPr>
          <w:rFonts w:ascii="Times New Roman" w:hAnsi="Times New Roman" w:cs="Times New Roman"/>
          <w:color w:val="2F2F2F" w:themeColor="accent5" w:themeShade="80"/>
        </w:rPr>
        <w:t>(</w:t>
      </w:r>
      <w:r w:rsidR="00A800E5">
        <w:rPr>
          <w:rFonts w:ascii="Times New Roman" w:hAnsi="Times New Roman" w:cs="Times New Roman"/>
          <w:color w:val="2F2F2F" w:themeColor="accent5" w:themeShade="80"/>
        </w:rPr>
        <w:t xml:space="preserve">data </w:t>
      </w:r>
      <w:r w:rsidR="00851D00">
        <w:rPr>
          <w:rFonts w:ascii="Times New Roman" w:hAnsi="Times New Roman" w:cs="Times New Roman"/>
          <w:color w:val="2F2F2F" w:themeColor="accent5" w:themeShade="80"/>
        </w:rPr>
        <w:t>not shown</w:t>
      </w:r>
      <w:r w:rsidR="00A42B72">
        <w:rPr>
          <w:rFonts w:ascii="Times New Roman" w:hAnsi="Times New Roman" w:cs="Times New Roman"/>
          <w:color w:val="2F2F2F" w:themeColor="accent5" w:themeShade="80"/>
        </w:rPr>
        <w:t>)</w:t>
      </w:r>
      <w:commentRangeEnd w:id="18"/>
      <w:r w:rsidR="004C7003">
        <w:rPr>
          <w:rStyle w:val="CommentReference"/>
        </w:rPr>
        <w:commentReference w:id="18"/>
      </w:r>
      <w:commentRangeEnd w:id="19"/>
      <w:r w:rsidR="00691C96">
        <w:rPr>
          <w:rStyle w:val="CommentReference"/>
        </w:rPr>
        <w:commentReference w:id="19"/>
      </w:r>
      <w:commentRangeEnd w:id="20"/>
      <w:r w:rsidR="00A800E5">
        <w:rPr>
          <w:rStyle w:val="CommentReference"/>
        </w:rPr>
        <w:commentReference w:id="20"/>
      </w:r>
      <w:r w:rsidR="00A42B72">
        <w:rPr>
          <w:rFonts w:ascii="Times New Roman" w:hAnsi="Times New Roman" w:cs="Times New Roman"/>
          <w:color w:val="2F2F2F" w:themeColor="accent5" w:themeShade="80"/>
        </w:rPr>
        <w:t xml:space="preserve">. </w:t>
      </w:r>
      <w:r w:rsidR="00EC5FE2">
        <w:rPr>
          <w:rFonts w:ascii="Times New Roman" w:hAnsi="Times New Roman" w:cs="Times New Roman"/>
          <w:color w:val="2F2F2F" w:themeColor="accent5" w:themeShade="80"/>
        </w:rPr>
        <w:t xml:space="preserve">The largest modeled changes </w:t>
      </w:r>
      <w:r w:rsidR="003C3178">
        <w:rPr>
          <w:rFonts w:ascii="Times New Roman" w:hAnsi="Times New Roman" w:cs="Times New Roman"/>
          <w:color w:val="2F2F2F" w:themeColor="accent5" w:themeShade="80"/>
        </w:rPr>
        <w:t>in volumetric water content were less than 0.05</w:t>
      </w:r>
      <w:r w:rsidR="00EC5FE2">
        <w:rPr>
          <w:rFonts w:ascii="Times New Roman" w:hAnsi="Times New Roman" w:cs="Times New Roman"/>
          <w:color w:val="2F2F2F" w:themeColor="accent5" w:themeShade="80"/>
        </w:rPr>
        <w:t xml:space="preserve">, whereas in ICB a similar model predicted fire-related changes </w:t>
      </w:r>
      <w:r w:rsidR="003C3178">
        <w:rPr>
          <w:rFonts w:ascii="Times New Roman" w:hAnsi="Times New Roman" w:cs="Times New Roman"/>
          <w:color w:val="2F2F2F" w:themeColor="accent5" w:themeShade="80"/>
        </w:rPr>
        <w:t>of up to 0.3</w:t>
      </w:r>
      <w:r w:rsidR="00AA59D9">
        <w:rPr>
          <w:rFonts w:ascii="Times New Roman" w:hAnsi="Times New Roman" w:cs="Times New Roman"/>
          <w:color w:val="2F2F2F" w:themeColor="accent5" w:themeShade="80"/>
        </w:rPr>
        <w:t xml:space="preserve"> </w: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 </w:instrTex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EN.CITE.DATA </w:instrText>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end"/>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separate"/>
      </w:r>
      <w:r w:rsidR="00AA59D9">
        <w:rPr>
          <w:rFonts w:ascii="Times New Roman" w:hAnsi="Times New Roman" w:cs="Times New Roman"/>
          <w:noProof/>
          <w:color w:val="2F2F2F" w:themeColor="accent5" w:themeShade="80"/>
        </w:rPr>
        <w:t>(Boisramé et al. 2018)</w:t>
      </w:r>
      <w:r w:rsidR="00AA59D9">
        <w:rPr>
          <w:rFonts w:ascii="Times New Roman" w:hAnsi="Times New Roman" w:cs="Times New Roman"/>
          <w:color w:val="2F2F2F" w:themeColor="accent5" w:themeShade="80"/>
        </w:rPr>
        <w:fldChar w:fldCharType="end"/>
      </w:r>
      <w:r w:rsidR="00EC5FE2">
        <w:rPr>
          <w:rFonts w:ascii="Times New Roman" w:hAnsi="Times New Roman" w:cs="Times New Roman"/>
          <w:color w:val="2F2F2F" w:themeColor="accent5" w:themeShade="80"/>
        </w:rPr>
        <w:t xml:space="preserve">. </w:t>
      </w:r>
      <w:commentRangeStart w:id="21"/>
      <w:commentRangeStart w:id="22"/>
      <w:r w:rsidR="00B43E12">
        <w:rPr>
          <w:rFonts w:ascii="Times New Roman" w:hAnsi="Times New Roman" w:cs="Times New Roman"/>
          <w:color w:val="2F2F2F" w:themeColor="accent5" w:themeShade="80"/>
        </w:rPr>
        <w:t xml:space="preserve">Figure </w:t>
      </w:r>
      <w:r w:rsidR="00402934">
        <w:rPr>
          <w:rFonts w:ascii="Times New Roman" w:hAnsi="Times New Roman" w:cs="Times New Roman"/>
          <w:color w:val="2F2F2F" w:themeColor="accent5" w:themeShade="80"/>
        </w:rPr>
        <w:t>7</w:t>
      </w:r>
      <w:r w:rsidR="00B43E12">
        <w:rPr>
          <w:rFonts w:ascii="Times New Roman" w:hAnsi="Times New Roman" w:cs="Times New Roman"/>
          <w:color w:val="2F2F2F" w:themeColor="accent5" w:themeShade="80"/>
        </w:rPr>
        <w:t xml:space="preserve"> also suggests that all areas that transitioned from conifer to dense meadow already had relatively high soil moisture prior to fire, and areas where forests encroached on meadows were relatively dry areas of meadow.</w:t>
      </w:r>
      <w:commentRangeEnd w:id="21"/>
      <w:r w:rsidR="00402934">
        <w:rPr>
          <w:rStyle w:val="CommentReference"/>
        </w:rPr>
        <w:commentReference w:id="21"/>
      </w:r>
      <w:commentRangeEnd w:id="22"/>
      <w:r w:rsidR="00BB5F1D">
        <w:rPr>
          <w:rStyle w:val="CommentReference"/>
        </w:rPr>
        <w:commentReference w:id="22"/>
      </w:r>
      <w:r w:rsidR="00B43E12">
        <w:rPr>
          <w:rFonts w:ascii="Times New Roman" w:hAnsi="Times New Roman" w:cs="Times New Roman"/>
          <w:color w:val="2F2F2F" w:themeColor="accent5" w:themeShade="80"/>
        </w:rPr>
        <w:t xml:space="preserve"> </w:t>
      </w:r>
    </w:p>
    <w:p w14:paraId="6E6AF15B" w14:textId="3272FD97" w:rsidR="00453AAC" w:rsidRDefault="00453AAC" w:rsidP="00C25B35">
      <w:pPr>
        <w:rPr>
          <w:rFonts w:ascii="Times New Roman" w:hAnsi="Times New Roman" w:cs="Times New Roman"/>
        </w:rPr>
      </w:pPr>
      <w:commentRangeStart w:id="23"/>
      <w:commentRangeStart w:id="24"/>
      <w:r w:rsidRPr="00453AAC">
        <w:rPr>
          <w:rFonts w:ascii="Times New Roman" w:hAnsi="Times New Roman" w:cs="Times New Roman"/>
          <w:noProof/>
          <w:lang w:eastAsia="en-US"/>
        </w:rPr>
        <w:drawing>
          <wp:inline distT="0" distB="0" distL="0" distR="0" wp14:anchorId="7227EF94" wp14:editId="0E15A8A1">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696377" cy="3696377"/>
                    </a:xfrm>
                    <a:prstGeom prst="rect">
                      <a:avLst/>
                    </a:prstGeom>
                    <a:ln>
                      <a:no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commentRangeEnd w:id="23"/>
      <w:r w:rsidR="00157E54">
        <w:rPr>
          <w:rStyle w:val="CommentReference"/>
        </w:rPr>
        <w:commentReference w:id="23"/>
      </w:r>
      <w:commentRangeEnd w:id="24"/>
      <w:r w:rsidR="00402934">
        <w:rPr>
          <w:rStyle w:val="CommentReference"/>
        </w:rPr>
        <w:commentReference w:id="24"/>
      </w:r>
      <w:r w:rsidR="00C25B35" w:rsidRPr="00C25B35">
        <w:rPr>
          <w:noProof/>
          <w:lang w:eastAsia="en-US"/>
        </w:rPr>
        <w:t xml:space="preserve"> </w:t>
      </w:r>
    </w:p>
    <w:p w14:paraId="6E8A3A96" w14:textId="635BE4C6" w:rsidR="00453AAC" w:rsidRPr="00AA59D9" w:rsidRDefault="00453AAC" w:rsidP="00453AAC">
      <w:pPr>
        <w:rPr>
          <w:rFonts w:ascii="Times New Roman" w:hAnsi="Times New Roman" w:cs="Times New Roman"/>
          <w:i/>
          <w:sz w:val="18"/>
          <w:szCs w:val="18"/>
        </w:rPr>
      </w:pPr>
      <w:r w:rsidRPr="00AA59D9">
        <w:rPr>
          <w:rFonts w:ascii="Times New Roman" w:hAnsi="Times New Roman" w:cs="Times New Roman"/>
          <w:b/>
          <w:i/>
          <w:sz w:val="18"/>
          <w:szCs w:val="18"/>
        </w:rPr>
        <w:t xml:space="preserve">Figure </w:t>
      </w:r>
      <w:r w:rsidR="00A800E5">
        <w:rPr>
          <w:rFonts w:ascii="Times New Roman" w:hAnsi="Times New Roman" w:cs="Times New Roman"/>
          <w:b/>
          <w:i/>
          <w:sz w:val="18"/>
          <w:szCs w:val="18"/>
        </w:rPr>
        <w:t>7</w:t>
      </w:r>
      <w:r w:rsidRPr="00AA59D9">
        <w:rPr>
          <w:rFonts w:ascii="Times New Roman" w:hAnsi="Times New Roman" w:cs="Times New Roman"/>
          <w:i/>
          <w:sz w:val="18"/>
          <w:szCs w:val="18"/>
        </w:rPr>
        <w:t>. Modeled actual soil moisture (current vegetation cover and fire history) compared to modeled soil moisture assuming the same climatology</w:t>
      </w:r>
      <w:r w:rsidR="00022DAB" w:rsidRPr="00AA59D9">
        <w:rPr>
          <w:rFonts w:ascii="Times New Roman" w:hAnsi="Times New Roman" w:cs="Times New Roman"/>
          <w:i/>
          <w:sz w:val="18"/>
          <w:szCs w:val="18"/>
        </w:rPr>
        <w:t xml:space="preserve"> (date set to early June)</w:t>
      </w:r>
      <w:r w:rsidRPr="00AA59D9">
        <w:rPr>
          <w:rFonts w:ascii="Times New Roman" w:hAnsi="Times New Roman" w:cs="Times New Roman"/>
          <w:i/>
          <w:sz w:val="18"/>
          <w:szCs w:val="18"/>
        </w:rPr>
        <w:t xml:space="preserve"> but no fire o</w:t>
      </w:r>
      <w:r w:rsidR="00157E54">
        <w:rPr>
          <w:rFonts w:ascii="Times New Roman" w:hAnsi="Times New Roman" w:cs="Times New Roman"/>
          <w:i/>
          <w:sz w:val="18"/>
          <w:szCs w:val="18"/>
        </w:rPr>
        <w:t xml:space="preserve">r vegetation change since 1973. </w:t>
      </w:r>
      <w:r w:rsidR="00E1579B">
        <w:rPr>
          <w:rFonts w:ascii="Times New Roman" w:hAnsi="Times New Roman" w:cs="Times New Roman"/>
          <w:i/>
          <w:sz w:val="18"/>
          <w:szCs w:val="18"/>
        </w:rPr>
        <w:t xml:space="preserve">The inset shows a histogram of the point-wise differences between these two sets of modeled values. </w:t>
      </w:r>
      <w:r w:rsidRPr="00AA59D9">
        <w:rPr>
          <w:rFonts w:ascii="Times New Roman" w:hAnsi="Times New Roman" w:cs="Times New Roman"/>
          <w:i/>
          <w:sz w:val="18"/>
          <w:szCs w:val="18"/>
        </w:rPr>
        <w:t>Only locations where vegetation type changed between 1973 and 2014 are shown</w:t>
      </w:r>
      <w:r w:rsidR="000C7823" w:rsidRPr="00AA59D9">
        <w:rPr>
          <w:rFonts w:ascii="Times New Roman" w:hAnsi="Times New Roman" w:cs="Times New Roman"/>
          <w:i/>
          <w:sz w:val="18"/>
          <w:szCs w:val="18"/>
        </w:rPr>
        <w:t xml:space="preserve"> (see Figure 2)</w:t>
      </w:r>
      <w:r w:rsidRPr="00AA59D9">
        <w:rPr>
          <w:rFonts w:ascii="Times New Roman" w:hAnsi="Times New Roman" w:cs="Times New Roman"/>
          <w:i/>
          <w:sz w:val="18"/>
          <w:szCs w:val="18"/>
        </w:rPr>
        <w:t>. Locations that transitioned from conifer to dense meadow (</w:t>
      </w:r>
      <w:proofErr w:type="spellStart"/>
      <w:r w:rsidRPr="00AA59D9">
        <w:rPr>
          <w:rFonts w:ascii="Times New Roman" w:hAnsi="Times New Roman" w:cs="Times New Roman"/>
          <w:i/>
          <w:sz w:val="18"/>
          <w:szCs w:val="18"/>
        </w:rPr>
        <w:t>mdw</w:t>
      </w:r>
      <w:proofErr w:type="spellEnd"/>
      <w:r w:rsidR="00DF2F99" w:rsidRPr="00AA59D9">
        <w:rPr>
          <w:rFonts w:ascii="Times New Roman" w:hAnsi="Times New Roman" w:cs="Times New Roman"/>
          <w:i/>
          <w:sz w:val="18"/>
          <w:szCs w:val="18"/>
        </w:rPr>
        <w:t>.</w:t>
      </w:r>
      <w:r w:rsidRPr="00AA59D9">
        <w:rPr>
          <w:rFonts w:ascii="Times New Roman" w:hAnsi="Times New Roman" w:cs="Times New Roman"/>
          <w:i/>
          <w:sz w:val="18"/>
          <w:szCs w:val="18"/>
        </w:rPr>
        <w:t>) are shown as blue squares, conifer to sparse meadow as grey circles, conifer to shrub as red diamonds, and dense meadow to conifer as green triangles. Other types of transitions are rare (open black circles).</w:t>
      </w:r>
      <w:r w:rsidR="00B43E12" w:rsidRPr="00AA59D9">
        <w:rPr>
          <w:rFonts w:ascii="Times New Roman" w:hAnsi="Times New Roman" w:cs="Times New Roman"/>
          <w:i/>
          <w:sz w:val="18"/>
          <w:szCs w:val="18"/>
        </w:rPr>
        <w:t xml:space="preserve"> Points above the dashed one-to-one line represent locations where the model predicts soil moisture is higher than it would have been without fire</w:t>
      </w:r>
      <w:r w:rsidR="0061553C">
        <w:rPr>
          <w:rFonts w:ascii="Times New Roman" w:hAnsi="Times New Roman" w:cs="Times New Roman"/>
          <w:i/>
          <w:sz w:val="18"/>
          <w:szCs w:val="18"/>
        </w:rPr>
        <w:t xml:space="preserve"> (positive numbers in the inset histogram)</w:t>
      </w:r>
      <w:r w:rsidR="00B43E12" w:rsidRPr="00AA59D9">
        <w:rPr>
          <w:rFonts w:ascii="Times New Roman" w:hAnsi="Times New Roman" w:cs="Times New Roman"/>
          <w:i/>
          <w:sz w:val="18"/>
          <w:szCs w:val="18"/>
        </w:rPr>
        <w:t>.</w:t>
      </w:r>
    </w:p>
    <w:p w14:paraId="3A225BA2" w14:textId="6FEF25C5" w:rsidR="00A800E5" w:rsidRDefault="00A800E5" w:rsidP="00A800E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Consistent with the data from</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spatially-distributed soil moisture measurements (Figure 6)</w:t>
      </w:r>
      <w:r w:rsidRPr="00EF599F">
        <w:rPr>
          <w:rFonts w:ascii="Times New Roman" w:hAnsi="Times New Roman" w:cs="Times New Roman"/>
          <w:color w:val="2F2F2F" w:themeColor="accent5" w:themeShade="80"/>
        </w:rPr>
        <w:t xml:space="preserve">, continuous weather station records </w:t>
      </w:r>
      <w:r>
        <w:rPr>
          <w:rFonts w:ascii="Times New Roman" w:hAnsi="Times New Roman" w:cs="Times New Roman"/>
          <w:color w:val="2F2F2F" w:themeColor="accent5" w:themeShade="80"/>
        </w:rPr>
        <w:t xml:space="preserve">(Figure </w:t>
      </w:r>
      <w:r w:rsidR="00402934">
        <w:rPr>
          <w:rFonts w:ascii="Times New Roman" w:hAnsi="Times New Roman" w:cs="Times New Roman"/>
          <w:color w:val="2F2F2F" w:themeColor="accent5" w:themeShade="80"/>
        </w:rPr>
        <w:t>8</w:t>
      </w:r>
      <w:r>
        <w:rPr>
          <w:rFonts w:ascii="Times New Roman" w:hAnsi="Times New Roman" w:cs="Times New Roman"/>
          <w:color w:val="2F2F2F" w:themeColor="accent5" w:themeShade="80"/>
        </w:rPr>
        <w:t xml:space="preserve">; Appendix B) </w:t>
      </w:r>
      <w:r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Pr="00EF599F">
        <w:rPr>
          <w:rFonts w:ascii="Times New Roman" w:hAnsi="Times New Roman" w:cs="Times New Roman"/>
          <w:color w:val="2F2F2F" w:themeColor="accent5" w:themeShade="80"/>
        </w:rPr>
        <w:t xml:space="preserve"> that the wetland</w:t>
      </w:r>
      <w:r>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Pr="00EF599F">
        <w:rPr>
          <w:rFonts w:ascii="Times New Roman" w:hAnsi="Times New Roman" w:cs="Times New Roman"/>
          <w:color w:val="2F2F2F" w:themeColor="accent5" w:themeShade="80"/>
        </w:rPr>
        <w:t xml:space="preserve"> stations</w:t>
      </w:r>
      <w:r>
        <w:rPr>
          <w:rFonts w:ascii="Times New Roman" w:hAnsi="Times New Roman" w:cs="Times New Roman"/>
          <w:color w:val="2F2F2F" w:themeColor="accent5" w:themeShade="80"/>
        </w:rPr>
        <w:t>, followed by the shrub and forest sites, at all three soil depths measured</w:t>
      </w:r>
      <w:r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Pr>
          <w:rFonts w:ascii="Times New Roman" w:hAnsi="Times New Roman" w:cs="Times New Roman"/>
          <w:color w:val="2F2F2F" w:themeColor="accent5" w:themeShade="80"/>
        </w:rPr>
        <w:t xml:space="preserve"> (SCB weather stations were installed in September 2016 at the end of the 2016 WY, so data were not available for that period)</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the least amount of precipitation</w:t>
      </w:r>
      <w:r>
        <w:rPr>
          <w:rFonts w:ascii="Times New Roman" w:hAnsi="Times New Roman" w:cs="Times New Roman"/>
          <w:color w:val="2F2F2F" w:themeColor="accent5" w:themeShade="80"/>
        </w:rPr>
        <w:t xml:space="preserve"> (Table 1) and experience the earliest snowmelt (Figure B2)</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Pr>
          <w:rFonts w:ascii="Times New Roman" w:hAnsi="Times New Roman" w:cs="Times New Roman"/>
          <w:color w:val="2F2F2F" w:themeColor="accent5" w:themeShade="80"/>
        </w:rPr>
        <w:t xml:space="preserve">s, though the </w:t>
      </w:r>
      <w:r w:rsidRPr="00EF599F">
        <w:rPr>
          <w:rFonts w:ascii="Times New Roman" w:hAnsi="Times New Roman" w:cs="Times New Roman"/>
          <w:color w:val="2F2F2F" w:themeColor="accent5" w:themeShade="80"/>
        </w:rPr>
        <w:t>wetland and shrub sites</w:t>
      </w:r>
      <w:r>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Pr>
          <w:rFonts w:ascii="Times New Roman" w:hAnsi="Times New Roman" w:cs="Times New Roman"/>
          <w:color w:val="2F2F2F" w:themeColor="accent5" w:themeShade="80"/>
        </w:rPr>
        <w:t xml:space="preserve"> (Figure 7)</w:t>
      </w:r>
      <w:r w:rsidRPr="00EF599F">
        <w:rPr>
          <w:rFonts w:ascii="Times New Roman" w:hAnsi="Times New Roman" w:cs="Times New Roman"/>
          <w:color w:val="2F2F2F" w:themeColor="accent5" w:themeShade="80"/>
        </w:rPr>
        <w:t xml:space="preserve">. </w:t>
      </w:r>
      <w:commentRangeStart w:id="25"/>
      <w:r>
        <w:rPr>
          <w:rFonts w:ascii="Times New Roman" w:hAnsi="Times New Roman" w:cs="Times New Roman"/>
          <w:color w:val="2F2F2F" w:themeColor="accent5" w:themeShade="80"/>
        </w:rPr>
        <w:t>These soil moisture relationships among vegetation types are consistent with our findings from ICB (Table 1)</w:t>
      </w:r>
      <w:commentRangeEnd w:id="25"/>
      <w:r w:rsidR="00BB5F1D">
        <w:rPr>
          <w:rStyle w:val="CommentReference"/>
        </w:rPr>
        <w:commentReference w:id="25"/>
      </w:r>
      <w:r>
        <w:rPr>
          <w:rFonts w:ascii="Times New Roman" w:hAnsi="Times New Roman" w:cs="Times New Roman"/>
          <w:color w:val="2F2F2F" w:themeColor="accent5" w:themeShade="80"/>
        </w:rPr>
        <w:t>. D</w:t>
      </w:r>
      <w:r w:rsidRPr="00EF599F">
        <w:rPr>
          <w:rFonts w:ascii="Times New Roman" w:hAnsi="Times New Roman" w:cs="Times New Roman"/>
          <w:color w:val="2F2F2F" w:themeColor="accent5" w:themeShade="80"/>
        </w:rPr>
        <w:t>eeper soils contain</w:t>
      </w:r>
      <w:r>
        <w:rPr>
          <w:rFonts w:ascii="Times New Roman" w:hAnsi="Times New Roman" w:cs="Times New Roman"/>
          <w:color w:val="2F2F2F" w:themeColor="accent5" w:themeShade="80"/>
        </w:rPr>
        <w:t>ed</w:t>
      </w:r>
      <w:r w:rsidRPr="00EF599F">
        <w:rPr>
          <w:rFonts w:ascii="Times New Roman" w:hAnsi="Times New Roman" w:cs="Times New Roman"/>
          <w:color w:val="2F2F2F" w:themeColor="accent5" w:themeShade="80"/>
        </w:rPr>
        <w:t xml:space="preserve"> more water and </w:t>
      </w:r>
      <w:r>
        <w:rPr>
          <w:rFonts w:ascii="Times New Roman" w:hAnsi="Times New Roman" w:cs="Times New Roman"/>
          <w:color w:val="2F2F2F" w:themeColor="accent5" w:themeShade="80"/>
        </w:rPr>
        <w:t>were</w:t>
      </w:r>
      <w:r w:rsidRPr="00EF599F">
        <w:rPr>
          <w:rFonts w:ascii="Times New Roman" w:hAnsi="Times New Roman" w:cs="Times New Roman"/>
          <w:color w:val="2F2F2F" w:themeColor="accent5" w:themeShade="80"/>
        </w:rPr>
        <w:t xml:space="preserve"> saturated longer than shallow soils</w:t>
      </w:r>
      <w:r>
        <w:rPr>
          <w:rFonts w:ascii="Times New Roman" w:hAnsi="Times New Roman" w:cs="Times New Roman"/>
          <w:color w:val="2F2F2F" w:themeColor="accent5" w:themeShade="80"/>
        </w:rPr>
        <w:t xml:space="preserve">, while </w:t>
      </w:r>
      <w:r w:rsidRPr="00EF599F">
        <w:rPr>
          <w:rFonts w:ascii="Times New Roman" w:hAnsi="Times New Roman" w:cs="Times New Roman"/>
          <w:color w:val="2F2F2F" w:themeColor="accent5" w:themeShade="80"/>
        </w:rPr>
        <w:t xml:space="preserve">shallow soil moisture </w:t>
      </w:r>
      <w:r>
        <w:rPr>
          <w:rFonts w:ascii="Times New Roman" w:hAnsi="Times New Roman" w:cs="Times New Roman"/>
          <w:color w:val="2F2F2F" w:themeColor="accent5" w:themeShade="80"/>
        </w:rPr>
        <w:t>was</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more responsiv</w:t>
      </w:r>
      <w:r w:rsidRPr="00EF599F">
        <w:rPr>
          <w:rFonts w:ascii="Times New Roman" w:hAnsi="Times New Roman" w:cs="Times New Roman"/>
          <w:color w:val="2F2F2F" w:themeColor="accent5" w:themeShade="80"/>
        </w:rPr>
        <w:t>e to precipitation</w:t>
      </w:r>
      <w:r>
        <w:rPr>
          <w:rFonts w:ascii="Times New Roman" w:hAnsi="Times New Roman" w:cs="Times New Roman"/>
          <w:color w:val="2F2F2F" w:themeColor="accent5" w:themeShade="80"/>
        </w:rPr>
        <w:t>, though water input</w:t>
      </w:r>
      <w:r w:rsidRPr="00EF599F">
        <w:rPr>
          <w:rFonts w:ascii="Times New Roman" w:hAnsi="Times New Roman" w:cs="Times New Roman"/>
          <w:color w:val="2F2F2F" w:themeColor="accent5" w:themeShade="80"/>
        </w:rPr>
        <w:t xml:space="preserve"> pulses </w:t>
      </w:r>
      <w:r>
        <w:rPr>
          <w:rFonts w:ascii="Times New Roman" w:hAnsi="Times New Roman" w:cs="Times New Roman"/>
          <w:color w:val="2F2F2F" w:themeColor="accent5" w:themeShade="80"/>
        </w:rPr>
        <w:t>were</w:t>
      </w:r>
      <w:r w:rsidRPr="00EF599F">
        <w:rPr>
          <w:rFonts w:ascii="Times New Roman" w:hAnsi="Times New Roman" w:cs="Times New Roman"/>
          <w:color w:val="2F2F2F" w:themeColor="accent5" w:themeShade="80"/>
        </w:rPr>
        <w:t xml:space="preserve"> apparent at 60 and 100 cm depths as well. </w:t>
      </w:r>
      <w:r>
        <w:rPr>
          <w:rFonts w:ascii="Times New Roman" w:hAnsi="Times New Roman" w:cs="Times New Roman"/>
          <w:color w:val="2F2F2F" w:themeColor="accent5" w:themeShade="80"/>
        </w:rPr>
        <w:t>S</w:t>
      </w:r>
      <w:r w:rsidRPr="00EF599F">
        <w:rPr>
          <w:rFonts w:ascii="Times New Roman" w:hAnsi="Times New Roman" w:cs="Times New Roman"/>
          <w:color w:val="2F2F2F" w:themeColor="accent5" w:themeShade="80"/>
        </w:rPr>
        <w:t>hallow (12 cm) soil</w:t>
      </w:r>
      <w:r>
        <w:rPr>
          <w:rFonts w:ascii="Times New Roman" w:hAnsi="Times New Roman" w:cs="Times New Roman"/>
          <w:color w:val="2F2F2F" w:themeColor="accent5" w:themeShade="80"/>
        </w:rPr>
        <w:t xml:space="preserve"> moisture</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was</w:t>
      </w:r>
      <w:r w:rsidRPr="00EF599F">
        <w:rPr>
          <w:rFonts w:ascii="Times New Roman" w:hAnsi="Times New Roman" w:cs="Times New Roman"/>
          <w:color w:val="2F2F2F" w:themeColor="accent5" w:themeShade="80"/>
        </w:rPr>
        <w:t xml:space="preserve"> positive</w:t>
      </w:r>
      <w:r>
        <w:rPr>
          <w:rFonts w:ascii="Times New Roman" w:hAnsi="Times New Roman" w:cs="Times New Roman"/>
          <w:color w:val="2F2F2F" w:themeColor="accent5" w:themeShade="80"/>
        </w:rPr>
        <w:t>ly</w:t>
      </w:r>
      <w:r w:rsidRPr="00EF599F">
        <w:rPr>
          <w:rFonts w:ascii="Times New Roman" w:hAnsi="Times New Roman" w:cs="Times New Roman"/>
          <w:color w:val="2F2F2F" w:themeColor="accent5" w:themeShade="80"/>
        </w:rPr>
        <w:t xml:space="preserve"> correlat</w:t>
      </w:r>
      <w:r>
        <w:rPr>
          <w:rFonts w:ascii="Times New Roman" w:hAnsi="Times New Roman" w:cs="Times New Roman"/>
          <w:color w:val="2F2F2F" w:themeColor="accent5" w:themeShade="80"/>
        </w:rPr>
        <w:t>ed</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with</w:t>
      </w:r>
      <w:r w:rsidRPr="00EF599F">
        <w:rPr>
          <w:rFonts w:ascii="Times New Roman" w:hAnsi="Times New Roman" w:cs="Times New Roman"/>
          <w:color w:val="2F2F2F" w:themeColor="accent5" w:themeShade="80"/>
        </w:rPr>
        <w:t xml:space="preserve"> deep (100 cm) soil</w:t>
      </w:r>
      <w:r>
        <w:rPr>
          <w:rFonts w:ascii="Times New Roman" w:hAnsi="Times New Roman" w:cs="Times New Roman"/>
          <w:color w:val="2F2F2F" w:themeColor="accent5" w:themeShade="80"/>
        </w:rPr>
        <w:t xml:space="preserve"> moisture</w:t>
      </w:r>
      <w:r w:rsidRPr="00EF599F">
        <w:rPr>
          <w:rFonts w:ascii="Times New Roman" w:hAnsi="Times New Roman" w:cs="Times New Roman"/>
          <w:color w:val="2F2F2F" w:themeColor="accent5" w:themeShade="80"/>
        </w:rPr>
        <w:t xml:space="preserve"> (Table </w:t>
      </w:r>
      <w:r>
        <w:rPr>
          <w:rFonts w:ascii="Times New Roman" w:hAnsi="Times New Roman" w:cs="Times New Roman"/>
          <w:color w:val="2F2F2F" w:themeColor="accent5" w:themeShade="80"/>
        </w:rPr>
        <w:t>1</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Similar to ICB, soils at the SCB weather station sites were all loamy sand, with higher silt content in the meadow site than at the other two sites (Appendix B). Soil texture did not vary greatly with depth, although the meadow site had higher organic content at shallow depths than the other two sites (Appendix B).</w:t>
      </w:r>
    </w:p>
    <w:p w14:paraId="5322231A" w14:textId="77777777" w:rsidR="00A800E5" w:rsidRPr="00EF599F" w:rsidRDefault="00A800E5" w:rsidP="00A800E5">
      <w:pPr>
        <w:spacing w:line="480" w:lineRule="auto"/>
        <w:ind w:firstLine="720"/>
        <w:rPr>
          <w:rFonts w:ascii="Times New Roman" w:hAnsi="Times New Roman" w:cs="Times New Roman"/>
          <w:color w:val="2F2F2F" w:themeColor="accent5" w:themeShade="80"/>
        </w:rPr>
      </w:pPr>
    </w:p>
    <w:p w14:paraId="5FA980B3" w14:textId="1A8A3A57" w:rsidR="00A800E5" w:rsidRPr="00EF599F" w:rsidRDefault="007E4DC1" w:rsidP="00A800E5">
      <w:pPr>
        <w:spacing w:line="480" w:lineRule="auto"/>
        <w:rPr>
          <w:rFonts w:ascii="Times New Roman" w:hAnsi="Times New Roman" w:cs="Times New Roman"/>
          <w:i/>
          <w:iCs/>
          <w:color w:val="000000" w:themeColor="text2"/>
          <w:sz w:val="18"/>
          <w:szCs w:val="18"/>
        </w:rPr>
      </w:pPr>
      <w:bookmarkStart w:id="26" w:name="_Ref534405304"/>
      <w:r w:rsidRPr="00BB05C3">
        <w:rPr>
          <w:noProof/>
          <w:lang w:eastAsia="en-US"/>
        </w:rPr>
        <w:lastRenderedPageBreak/>
        <w:drawing>
          <wp:inline distT="0" distB="0" distL="0" distR="0" wp14:anchorId="43ECD394" wp14:editId="31707A56">
            <wp:extent cx="4878665" cy="70914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1392" cy="7109963"/>
                    </a:xfrm>
                    <a:prstGeom prst="rect">
                      <a:avLst/>
                    </a:prstGeom>
                  </pic:spPr>
                </pic:pic>
              </a:graphicData>
            </a:graphic>
          </wp:inline>
        </w:drawing>
      </w:r>
    </w:p>
    <w:p w14:paraId="04BB2E38" w14:textId="77777777" w:rsidR="00A800E5" w:rsidRPr="00EF599F" w:rsidRDefault="00A800E5" w:rsidP="00A800E5">
      <w:pPr>
        <w:pStyle w:val="Caption"/>
        <w:rPr>
          <w:rFonts w:ascii="Times New Roman" w:hAnsi="Times New Roman" w:cs="Times New Roman"/>
          <w:color w:val="2F2F2F" w:themeColor="accent5" w:themeShade="80"/>
        </w:rPr>
      </w:pPr>
      <w:bookmarkStart w:id="27" w:name="_Ref540347"/>
      <w:bookmarkEnd w:id="26"/>
      <w:r w:rsidRPr="00830754">
        <w:rPr>
          <w:rFonts w:ascii="Times New Roman" w:hAnsi="Times New Roman" w:cs="Times New Roman"/>
          <w:b/>
        </w:rPr>
        <w:t xml:space="preserve">Figure </w:t>
      </w:r>
      <w:bookmarkEnd w:id="27"/>
      <w:r w:rsidRPr="00830754">
        <w:rPr>
          <w:rFonts w:ascii="Times New Roman" w:hAnsi="Times New Roman" w:cs="Times New Roman"/>
          <w:b/>
          <w:noProof/>
        </w:rPr>
        <w:t>7</w:t>
      </w:r>
      <w:r w:rsidRPr="00EF599F">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color w:val="2F2F2F" w:themeColor="accent5" w:themeShade="80"/>
        </w:rPr>
        <w:t>V</w:t>
      </w:r>
      <w:r w:rsidRPr="00EF599F">
        <w:rPr>
          <w:rFonts w:ascii="Times New Roman" w:hAnsi="Times New Roman" w:cs="Times New Roman"/>
          <w:color w:val="2F2F2F" w:themeColor="accent5" w:themeShade="80"/>
        </w:rPr>
        <w:t xml:space="preserve">olumetric </w:t>
      </w:r>
      <w:r w:rsidRPr="00EF599F">
        <w:rPr>
          <w:rFonts w:ascii="Times New Roman" w:hAnsi="Times New Roman" w:cs="Times New Roman"/>
        </w:rPr>
        <w:t>water content</w:t>
      </w:r>
      <w:r w:rsidRPr="00EF599F">
        <w:rPr>
          <w:rFonts w:ascii="Times New Roman" w:hAnsi="Times New Roman" w:cs="Times New Roman"/>
          <w:color w:val="2F2F2F" w:themeColor="accent5" w:themeShade="80"/>
        </w:rPr>
        <w:t xml:space="preserve"> [%] in shallow (12 cm), mid (60 cm), and deep (100 cm) soils as measured by </w:t>
      </w:r>
      <w:r>
        <w:rPr>
          <w:rFonts w:ascii="Times New Roman" w:hAnsi="Times New Roman" w:cs="Times New Roman"/>
          <w:color w:val="2F2F2F" w:themeColor="accent5" w:themeShade="80"/>
        </w:rPr>
        <w:t xml:space="preserve">weather stations located in dense meadow </w:t>
      </w:r>
      <w:r w:rsidRPr="00EF599F">
        <w:rPr>
          <w:rFonts w:ascii="Times New Roman" w:hAnsi="Times New Roman" w:cs="Times New Roman"/>
          <w:color w:val="2F2F2F" w:themeColor="accent5" w:themeShade="80"/>
        </w:rPr>
        <w:t>(</w:t>
      </w:r>
      <w:r>
        <w:rPr>
          <w:rFonts w:ascii="Times New Roman" w:hAnsi="Times New Roman" w:cs="Times New Roman"/>
          <w:color w:val="2F2F2F" w:themeColor="accent5" w:themeShade="80"/>
        </w:rPr>
        <w:t>a</w:t>
      </w:r>
      <w:r w:rsidRPr="00EF599F">
        <w:rPr>
          <w:rFonts w:ascii="Times New Roman" w:hAnsi="Times New Roman" w:cs="Times New Roman"/>
          <w:color w:val="2F2F2F" w:themeColor="accent5" w:themeShade="80"/>
        </w:rPr>
        <w:t>), shrub (</w:t>
      </w:r>
      <w:r>
        <w:rPr>
          <w:rFonts w:ascii="Times New Roman" w:hAnsi="Times New Roman" w:cs="Times New Roman"/>
          <w:color w:val="2F2F2F" w:themeColor="accent5" w:themeShade="80"/>
        </w:rPr>
        <w:t>b</w:t>
      </w:r>
      <w:r w:rsidRPr="00EF599F">
        <w:rPr>
          <w:rFonts w:ascii="Times New Roman" w:hAnsi="Times New Roman" w:cs="Times New Roman"/>
          <w:color w:val="2F2F2F" w:themeColor="accent5" w:themeShade="80"/>
        </w:rPr>
        <w:t xml:space="preserve">), and forest </w:t>
      </w:r>
      <w:r>
        <w:rPr>
          <w:rFonts w:ascii="Times New Roman" w:hAnsi="Times New Roman" w:cs="Times New Roman"/>
          <w:color w:val="2F2F2F" w:themeColor="accent5" w:themeShade="80"/>
        </w:rPr>
        <w:t>(c</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sites</w:t>
      </w:r>
      <w:r w:rsidRPr="00EF599F">
        <w:rPr>
          <w:rFonts w:ascii="Times New Roman" w:hAnsi="Times New Roman" w:cs="Times New Roman"/>
          <w:color w:val="2F2F2F" w:themeColor="accent5" w:themeShade="80"/>
        </w:rPr>
        <w:t xml:space="preserve">. Data </w:t>
      </w:r>
      <w:r>
        <w:rPr>
          <w:rFonts w:ascii="Times New Roman" w:hAnsi="Times New Roman" w:cs="Times New Roman"/>
          <w:color w:val="2F2F2F" w:themeColor="accent5" w:themeShade="80"/>
        </w:rPr>
        <w:t>were</w:t>
      </w:r>
      <w:r w:rsidRPr="00EF599F">
        <w:rPr>
          <w:rFonts w:ascii="Times New Roman" w:hAnsi="Times New Roman" w:cs="Times New Roman"/>
          <w:color w:val="2F2F2F" w:themeColor="accent5" w:themeShade="80"/>
        </w:rPr>
        <w:t xml:space="preserve"> measured at </w:t>
      </w:r>
      <w:proofErr w:type="gramStart"/>
      <w:r w:rsidRPr="00EF599F">
        <w:rPr>
          <w:rFonts w:ascii="Times New Roman" w:hAnsi="Times New Roman" w:cs="Times New Roman"/>
          <w:color w:val="2F2F2F" w:themeColor="accent5" w:themeShade="80"/>
        </w:rPr>
        <w:t>10 minute</w:t>
      </w:r>
      <w:proofErr w:type="gramEnd"/>
      <w:r w:rsidRPr="00EF599F">
        <w:rPr>
          <w:rFonts w:ascii="Times New Roman" w:hAnsi="Times New Roman" w:cs="Times New Roman"/>
          <w:color w:val="2F2F2F" w:themeColor="accent5" w:themeShade="80"/>
        </w:rPr>
        <w:t xml:space="preserve"> intervals for 2017 and 2018 water years. </w:t>
      </w:r>
      <w:r>
        <w:rPr>
          <w:rFonts w:ascii="Times New Roman" w:hAnsi="Times New Roman" w:cs="Times New Roman"/>
          <w:color w:val="2F2F2F" w:themeColor="accent5" w:themeShade="80"/>
        </w:rPr>
        <w:t>Vertical bars at top of panels indicate d</w:t>
      </w:r>
      <w:r w:rsidRPr="00EF599F">
        <w:rPr>
          <w:rFonts w:ascii="Times New Roman" w:hAnsi="Times New Roman" w:cs="Times New Roman"/>
          <w:color w:val="2F2F2F" w:themeColor="accent5" w:themeShade="80"/>
        </w:rPr>
        <w:t>aily water inputs in the form of rain and snow melt. Grey regions represent periods of time when snow is present around the base of the weather station</w:t>
      </w:r>
      <w:r>
        <w:rPr>
          <w:rFonts w:ascii="Times New Roman" w:hAnsi="Times New Roman" w:cs="Times New Roman"/>
          <w:color w:val="2F2F2F" w:themeColor="accent5" w:themeShade="80"/>
        </w:rPr>
        <w:t xml:space="preserve"> (at the shrub station camera data were not available in spring 2017, </w:t>
      </w:r>
      <w:commentRangeStart w:id="28"/>
      <w:commentRangeStart w:id="29"/>
      <w:commentRangeStart w:id="30"/>
      <w:r>
        <w:rPr>
          <w:rFonts w:ascii="Times New Roman" w:hAnsi="Times New Roman" w:cs="Times New Roman"/>
          <w:color w:val="2F2F2F" w:themeColor="accent5" w:themeShade="80"/>
        </w:rPr>
        <w:t>shown by grey hatching</w:t>
      </w:r>
      <w:commentRangeEnd w:id="28"/>
      <w:r>
        <w:rPr>
          <w:rStyle w:val="CommentReference"/>
          <w:i w:val="0"/>
          <w:iCs w:val="0"/>
          <w:color w:val="auto"/>
        </w:rPr>
        <w:commentReference w:id="28"/>
      </w:r>
      <w:commentRangeEnd w:id="29"/>
      <w:r w:rsidR="00302EF6">
        <w:rPr>
          <w:rStyle w:val="CommentReference"/>
          <w:i w:val="0"/>
          <w:iCs w:val="0"/>
          <w:color w:val="auto"/>
        </w:rPr>
        <w:commentReference w:id="29"/>
      </w:r>
      <w:commentRangeEnd w:id="30"/>
      <w:r w:rsidR="00322FC2">
        <w:rPr>
          <w:rStyle w:val="CommentReference"/>
          <w:i w:val="0"/>
          <w:iCs w:val="0"/>
          <w:color w:val="auto"/>
        </w:rPr>
        <w:commentReference w:id="30"/>
      </w:r>
      <w:r>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Water year (WY) summaries are also provided for total </w:t>
      </w:r>
      <w:r>
        <w:rPr>
          <w:rFonts w:ascii="Times New Roman" w:hAnsi="Times New Roman" w:cs="Times New Roman"/>
          <w:color w:val="2F2F2F" w:themeColor="accent5" w:themeShade="80"/>
        </w:rPr>
        <w:t>water inputs</w:t>
      </w:r>
      <w:r w:rsidRPr="00EF599F">
        <w:rPr>
          <w:rFonts w:ascii="Times New Roman" w:hAnsi="Times New Roman" w:cs="Times New Roman"/>
          <w:color w:val="2F2F2F" w:themeColor="accent5" w:themeShade="80"/>
        </w:rPr>
        <w:t xml:space="preserve"> recorded at each station. </w:t>
      </w:r>
      <w:r>
        <w:rPr>
          <w:rFonts w:ascii="Times New Roman" w:hAnsi="Times New Roman" w:cs="Times New Roman"/>
          <w:color w:val="2F2F2F" w:themeColor="accent5" w:themeShade="80"/>
        </w:rPr>
        <w:t xml:space="preserve">Refer to Appendix B for visuals of each site. </w:t>
      </w:r>
    </w:p>
    <w:p w14:paraId="20B8CF35" w14:textId="18768F17" w:rsidR="00832545" w:rsidRPr="007A6CFD" w:rsidRDefault="00832545" w:rsidP="00A45278">
      <w:pPr>
        <w:pStyle w:val="Heading1"/>
        <w:rPr>
          <w:rFonts w:ascii="Times New Roman" w:hAnsi="Times New Roman" w:cs="Times New Roman"/>
          <w:color w:val="auto"/>
        </w:rPr>
      </w:pPr>
      <w:r w:rsidRPr="007A6CFD">
        <w:rPr>
          <w:rFonts w:ascii="Times New Roman" w:hAnsi="Times New Roman" w:cs="Times New Roman"/>
          <w:color w:val="auto"/>
        </w:rPr>
        <w:lastRenderedPageBreak/>
        <w:t>Discussion</w:t>
      </w:r>
    </w:p>
    <w:p w14:paraId="61C125A3" w14:textId="226EDD02" w:rsidR="007400BD" w:rsidRDefault="00AA14B5" w:rsidP="007400BD">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Fire-driven changes in dominant vegetation type (from aerial imagery analysis) and forest structure (from forestry plot data) were minimal at Sugarloaf Creek Basin (SCB), despite over 40 years of managed wildfire and ten fires greater than 40 ha over that time period in the basin. </w:t>
      </w:r>
      <w:r w:rsidR="007400BD">
        <w:rPr>
          <w:rFonts w:ascii="Times New Roman" w:hAnsi="Times New Roman" w:cs="Times New Roman"/>
          <w:color w:val="000000" w:themeColor="text1"/>
        </w:rPr>
        <w:t>Although there was a slight increase in landscape heterogeneity and in sparse meadow cover over the 40 year period at SCB, t</w:t>
      </w:r>
      <w:r>
        <w:rPr>
          <w:rFonts w:ascii="Times New Roman" w:hAnsi="Times New Roman" w:cs="Times New Roman"/>
          <w:color w:val="000000" w:themeColor="text1"/>
        </w:rPr>
        <w:t xml:space="preserve">he minimal changes in dominant vegetation type </w:t>
      </w:r>
      <w:r w:rsidR="007400BD">
        <w:rPr>
          <w:rFonts w:ascii="Times New Roman" w:hAnsi="Times New Roman" w:cs="Times New Roman"/>
          <w:color w:val="000000" w:themeColor="text1"/>
        </w:rPr>
        <w:t>overall</w:t>
      </w:r>
      <w:r>
        <w:rPr>
          <w:rFonts w:ascii="Times New Roman" w:hAnsi="Times New Roman" w:cs="Times New Roman"/>
          <w:color w:val="000000" w:themeColor="text1"/>
        </w:rPr>
        <w:t xml:space="preserve"> are a notable contrast from the nearby Illilouette Creek Basin (ICB), which had a similar duration of a restored semi-natural fire regime </w: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Pr>
          <w:rFonts w:ascii="Times New Roman" w:hAnsi="Times New Roman" w:cs="Times New Roman"/>
          <w:color w:val="000000" w:themeColor="text1"/>
        </w:rPr>
        <w:instrText xml:space="preserve"> ADDIN EN.CITE </w:instrText>
      </w:r>
      <w:r w:rsidR="00F37E62">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Pr>
          <w:rFonts w:ascii="Times New Roman" w:hAnsi="Times New Roman" w:cs="Times New Roman"/>
          <w:color w:val="000000" w:themeColor="text1"/>
        </w:rPr>
        <w:instrText xml:space="preserve"> ADDIN EN.CITE.DATA </w:instrText>
      </w:r>
      <w:r w:rsidR="00F37E62">
        <w:rPr>
          <w:rFonts w:ascii="Times New Roman" w:hAnsi="Times New Roman" w:cs="Times New Roman"/>
          <w:color w:val="000000" w:themeColor="text1"/>
        </w:rPr>
      </w:r>
      <w:r w:rsidR="00F37E62">
        <w:rPr>
          <w:rFonts w:ascii="Times New Roman" w:hAnsi="Times New Roman" w:cs="Times New Roman"/>
          <w:color w:val="000000" w:themeColor="text1"/>
        </w:rPr>
        <w:fldChar w:fldCharType="end"/>
      </w:r>
      <w:r>
        <w:rPr>
          <w:rFonts w:ascii="Times New Roman" w:hAnsi="Times New Roman" w:cs="Times New Roman"/>
          <w:color w:val="000000" w:themeColor="text1"/>
        </w:rPr>
      </w:r>
      <w:r>
        <w:rPr>
          <w:rFonts w:ascii="Times New Roman" w:hAnsi="Times New Roman" w:cs="Times New Roman"/>
          <w:color w:val="000000" w:themeColor="text1"/>
        </w:rPr>
        <w:fldChar w:fldCharType="separate"/>
      </w:r>
      <w:r w:rsidR="00F37E62">
        <w:rPr>
          <w:rFonts w:ascii="Times New Roman" w:hAnsi="Times New Roman" w:cs="Times New Roman"/>
          <w:noProof/>
          <w:color w:val="000000" w:themeColor="text1"/>
        </w:rPr>
        <w:t>(Boisramé et al. 2017, Boisramé et al. 2017b, Boisramé et al. 2018)</w:t>
      </w:r>
      <w:r>
        <w:rPr>
          <w:rFonts w:ascii="Times New Roman" w:hAnsi="Times New Roman" w:cs="Times New Roman"/>
          <w:color w:val="000000" w:themeColor="text1"/>
        </w:rPr>
        <w:fldChar w:fldCharType="end"/>
      </w:r>
      <w:r>
        <w:rPr>
          <w:rFonts w:ascii="Times New Roman" w:hAnsi="Times New Roman" w:cs="Times New Roman"/>
          <w:color w:val="000000" w:themeColor="text1"/>
        </w:rPr>
        <w:t>.</w:t>
      </w:r>
      <w:r w:rsidR="004C7003">
        <w:rPr>
          <w:rFonts w:ascii="Times New Roman" w:hAnsi="Times New Roman" w:cs="Times New Roman"/>
          <w:color w:val="000000" w:themeColor="text1"/>
        </w:rPr>
        <w:t xml:space="preserve"> </w:t>
      </w:r>
      <w:r w:rsidR="007400BD">
        <w:rPr>
          <w:rFonts w:ascii="Times New Roman" w:hAnsi="Times New Roman" w:cs="Times New Roman"/>
        </w:rPr>
        <w:t xml:space="preserve">A number of potential explanations for this discrepancy exist, including differences in the fire history of the two basins, and differences in water balance and </w:t>
      </w:r>
      <w:r w:rsidR="00F13F6C">
        <w:rPr>
          <w:rFonts w:ascii="Times New Roman" w:hAnsi="Times New Roman" w:cs="Times New Roman"/>
        </w:rPr>
        <w:t xml:space="preserve">vegetation </w:t>
      </w:r>
      <w:r w:rsidR="007400BD">
        <w:rPr>
          <w:rFonts w:ascii="Times New Roman" w:hAnsi="Times New Roman" w:cs="Times New Roman"/>
        </w:rPr>
        <w:t>productivity between the two basins.</w:t>
      </w:r>
    </w:p>
    <w:p w14:paraId="3ADA455F" w14:textId="2A9C6CE1" w:rsidR="00F13F6C" w:rsidRDefault="007400BD"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A</w:t>
      </w:r>
      <w:r w:rsidR="00764C74">
        <w:rPr>
          <w:rFonts w:ascii="Times New Roman" w:hAnsi="Times New Roman" w:cs="Times New Roman"/>
          <w:color w:val="2F2F2F" w:themeColor="accent5" w:themeShade="80"/>
        </w:rPr>
        <w:t>pproximately 5,500 ha</w:t>
      </w:r>
      <w:r w:rsidR="00691C96">
        <w:rPr>
          <w:rFonts w:ascii="Times New Roman" w:hAnsi="Times New Roman" w:cs="Times New Roman"/>
          <w:color w:val="2F2F2F" w:themeColor="accent5" w:themeShade="80"/>
        </w:rPr>
        <w:t xml:space="preserve"> (44%)</w:t>
      </w:r>
      <w:r w:rsidR="00764C74">
        <w:rPr>
          <w:rFonts w:ascii="Times New Roman" w:hAnsi="Times New Roman" w:cs="Times New Roman"/>
          <w:color w:val="2F2F2F" w:themeColor="accent5" w:themeShade="80"/>
        </w:rPr>
        <w:t xml:space="preserve"> of the 12,500 ha watershed </w:t>
      </w:r>
      <w:r>
        <w:rPr>
          <w:rFonts w:ascii="Times New Roman" w:hAnsi="Times New Roman" w:cs="Times New Roman"/>
          <w:color w:val="2F2F2F" w:themeColor="accent5" w:themeShade="80"/>
        </w:rPr>
        <w:t>burned</w:t>
      </w:r>
      <w:r w:rsidR="00764C74">
        <w:rPr>
          <w:rFonts w:ascii="Times New Roman" w:hAnsi="Times New Roman" w:cs="Times New Roman"/>
          <w:color w:val="2F2F2F" w:themeColor="accent5" w:themeShade="80"/>
        </w:rPr>
        <w:t xml:space="preserve"> at least once </w:t>
      </w:r>
      <w:r w:rsidR="00D652F0">
        <w:rPr>
          <w:rFonts w:ascii="Times New Roman" w:hAnsi="Times New Roman" w:cs="Times New Roman"/>
          <w:color w:val="2F2F2F" w:themeColor="accent5" w:themeShade="80"/>
        </w:rPr>
        <w:t xml:space="preserve">and approximately 1,300 ha </w:t>
      </w:r>
      <w:r w:rsidR="008E551F">
        <w:rPr>
          <w:rFonts w:ascii="Times New Roman" w:hAnsi="Times New Roman" w:cs="Times New Roman"/>
          <w:color w:val="2F2F2F" w:themeColor="accent5" w:themeShade="80"/>
        </w:rPr>
        <w:t xml:space="preserve">(10%) </w:t>
      </w:r>
      <w:r w:rsidR="00D652F0">
        <w:rPr>
          <w:rFonts w:ascii="Times New Roman" w:hAnsi="Times New Roman" w:cs="Times New Roman"/>
          <w:color w:val="2F2F2F" w:themeColor="accent5" w:themeShade="80"/>
        </w:rPr>
        <w:t xml:space="preserve">of the watershed </w:t>
      </w:r>
      <w:r w:rsidR="008B18FD">
        <w:rPr>
          <w:rFonts w:ascii="Times New Roman" w:hAnsi="Times New Roman" w:cs="Times New Roman"/>
          <w:color w:val="2F2F2F" w:themeColor="accent5" w:themeShade="80"/>
        </w:rPr>
        <w:t xml:space="preserve">burned </w:t>
      </w:r>
      <w:r w:rsidR="00D652F0">
        <w:rPr>
          <w:rFonts w:ascii="Times New Roman" w:hAnsi="Times New Roman" w:cs="Times New Roman"/>
          <w:color w:val="2F2F2F" w:themeColor="accent5" w:themeShade="80"/>
        </w:rPr>
        <w:t xml:space="preserve">at least twice since 1973. </w:t>
      </w:r>
      <w:r w:rsidR="008E551F">
        <w:rPr>
          <w:rFonts w:ascii="Times New Roman" w:hAnsi="Times New Roman" w:cs="Times New Roman"/>
          <w:color w:val="2F2F2F" w:themeColor="accent5" w:themeShade="80"/>
        </w:rPr>
        <w:t>Fires were slightly more active in ICB, with</w:t>
      </w:r>
      <w:r w:rsidR="00691C96">
        <w:rPr>
          <w:rFonts w:ascii="Times New Roman" w:hAnsi="Times New Roman" w:cs="Times New Roman"/>
          <w:color w:val="2F2F2F" w:themeColor="accent5" w:themeShade="80"/>
        </w:rPr>
        <w:t xml:space="preserve"> 52% of the ICB burn</w:t>
      </w:r>
      <w:r w:rsidR="008E551F">
        <w:rPr>
          <w:rFonts w:ascii="Times New Roman" w:hAnsi="Times New Roman" w:cs="Times New Roman"/>
          <w:color w:val="2F2F2F" w:themeColor="accent5" w:themeShade="80"/>
        </w:rPr>
        <w:t>ing</w:t>
      </w:r>
      <w:r w:rsidR="00691C96">
        <w:rPr>
          <w:rFonts w:ascii="Times New Roman" w:hAnsi="Times New Roman" w:cs="Times New Roman"/>
          <w:color w:val="2F2F2F" w:themeColor="accent5" w:themeShade="80"/>
        </w:rPr>
        <w:t xml:space="preserve"> at least once in the same period, </w:t>
      </w:r>
      <w:r w:rsidR="008E551F">
        <w:rPr>
          <w:rFonts w:ascii="Times New Roman" w:hAnsi="Times New Roman" w:cs="Times New Roman"/>
          <w:color w:val="2F2F2F" w:themeColor="accent5" w:themeShade="80"/>
        </w:rPr>
        <w:t>and</w:t>
      </w:r>
      <w:r w:rsidR="00691C96">
        <w:rPr>
          <w:rFonts w:ascii="Times New Roman" w:hAnsi="Times New Roman" w:cs="Times New Roman"/>
          <w:color w:val="2F2F2F" w:themeColor="accent5" w:themeShade="80"/>
        </w:rPr>
        <w:t xml:space="preserve"> 25</w:t>
      </w:r>
      <w:r w:rsidR="008E551F">
        <w:rPr>
          <w:rFonts w:ascii="Times New Roman" w:hAnsi="Times New Roman" w:cs="Times New Roman"/>
          <w:color w:val="2F2F2F" w:themeColor="accent5" w:themeShade="80"/>
        </w:rPr>
        <w:t>% burning at least twice</w:t>
      </w:r>
      <w:r w:rsidR="00691C96">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Despite a marked increase over the fire suppression period, and </w:t>
      </w:r>
      <w:r w:rsidR="00DA4FE2">
        <w:rPr>
          <w:rFonts w:ascii="Times New Roman" w:hAnsi="Times New Roman" w:cs="Times New Roman"/>
          <w:color w:val="2F2F2F" w:themeColor="accent5" w:themeShade="80"/>
        </w:rPr>
        <w:t>over</w:t>
      </w:r>
      <w:r>
        <w:rPr>
          <w:rFonts w:ascii="Times New Roman" w:hAnsi="Times New Roman" w:cs="Times New Roman"/>
          <w:color w:val="2F2F2F" w:themeColor="accent5" w:themeShade="80"/>
        </w:rPr>
        <w:t xml:space="preserve"> </w:t>
      </w:r>
      <w:r w:rsidR="008F4CF7">
        <w:rPr>
          <w:rFonts w:ascii="Times New Roman" w:hAnsi="Times New Roman" w:cs="Times New Roman"/>
          <w:color w:val="2F2F2F" w:themeColor="accent5" w:themeShade="80"/>
        </w:rPr>
        <w:t>much of</w:t>
      </w:r>
      <w:r>
        <w:rPr>
          <w:rFonts w:ascii="Times New Roman" w:hAnsi="Times New Roman" w:cs="Times New Roman"/>
          <w:color w:val="2F2F2F" w:themeColor="accent5" w:themeShade="80"/>
        </w:rPr>
        <w:t xml:space="preserve"> the Sierra Nevada </w:t>
      </w:r>
      <w:r w:rsidR="006853E9">
        <w:rPr>
          <w:rFonts w:ascii="Times New Roman" w:hAnsi="Times New Roman" w:cs="Times New Roman"/>
          <w:color w:val="2F2F2F" w:themeColor="accent5" w:themeShade="80"/>
        </w:rPr>
        <w:t>outside of SCB and ICB</w:t>
      </w:r>
      <w:r w:rsidR="00A76620">
        <w:rPr>
          <w:rFonts w:ascii="Times New Roman" w:hAnsi="Times New Roman" w:cs="Times New Roman"/>
          <w:color w:val="2F2F2F" w:themeColor="accent5" w:themeShade="80"/>
        </w:rPr>
        <w:t xml:space="preserve"> </w:t>
      </w:r>
      <w:r w:rsidR="00A76620">
        <w:rPr>
          <w:rFonts w:ascii="Times New Roman" w:hAnsi="Times New Roman" w:cs="Times New Roman"/>
          <w:color w:val="2F2F2F" w:themeColor="accent5" w:themeShade="80"/>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Pr>
          <w:rFonts w:ascii="Times New Roman" w:hAnsi="Times New Roman" w:cs="Times New Roman"/>
          <w:color w:val="2F2F2F" w:themeColor="accent5" w:themeShade="80"/>
        </w:rPr>
        <w:instrText xml:space="preserve"> ADDIN EN.CITE </w:instrText>
      </w:r>
      <w:r w:rsidR="00A76620">
        <w:rPr>
          <w:rFonts w:ascii="Times New Roman" w:hAnsi="Times New Roman" w:cs="Times New Roman"/>
          <w:color w:val="2F2F2F" w:themeColor="accent5" w:themeShade="80"/>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Pr>
          <w:rFonts w:ascii="Times New Roman" w:hAnsi="Times New Roman" w:cs="Times New Roman"/>
          <w:color w:val="2F2F2F" w:themeColor="accent5" w:themeShade="80"/>
        </w:rPr>
        <w:instrText xml:space="preserve"> ADDIN EN.CITE.DATA </w:instrText>
      </w:r>
      <w:r w:rsidR="00A76620">
        <w:rPr>
          <w:rFonts w:ascii="Times New Roman" w:hAnsi="Times New Roman" w:cs="Times New Roman"/>
          <w:color w:val="2F2F2F" w:themeColor="accent5" w:themeShade="80"/>
        </w:rPr>
      </w:r>
      <w:r w:rsidR="00A76620">
        <w:rPr>
          <w:rFonts w:ascii="Times New Roman" w:hAnsi="Times New Roman" w:cs="Times New Roman"/>
          <w:color w:val="2F2F2F" w:themeColor="accent5" w:themeShade="80"/>
        </w:rPr>
        <w:fldChar w:fldCharType="end"/>
      </w:r>
      <w:r w:rsidR="00A76620">
        <w:rPr>
          <w:rFonts w:ascii="Times New Roman" w:hAnsi="Times New Roman" w:cs="Times New Roman"/>
          <w:color w:val="2F2F2F" w:themeColor="accent5" w:themeShade="80"/>
        </w:rPr>
      </w:r>
      <w:r w:rsidR="00A76620">
        <w:rPr>
          <w:rFonts w:ascii="Times New Roman" w:hAnsi="Times New Roman" w:cs="Times New Roman"/>
          <w:color w:val="2F2F2F" w:themeColor="accent5" w:themeShade="80"/>
        </w:rPr>
        <w:fldChar w:fldCharType="separate"/>
      </w:r>
      <w:r w:rsidR="00A76620">
        <w:rPr>
          <w:rFonts w:ascii="Times New Roman" w:hAnsi="Times New Roman" w:cs="Times New Roman"/>
          <w:noProof/>
          <w:color w:val="2F2F2F" w:themeColor="accent5" w:themeShade="80"/>
        </w:rPr>
        <w:t>(Mallek et al. 2013)</w:t>
      </w:r>
      <w:r w:rsidR="00A76620">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this are</w:t>
      </w:r>
      <w:r w:rsidR="00691C96">
        <w:rPr>
          <w:rFonts w:ascii="Times New Roman" w:hAnsi="Times New Roman" w:cs="Times New Roman"/>
          <w:color w:val="2F2F2F" w:themeColor="accent5" w:themeShade="80"/>
        </w:rPr>
        <w:t>a</w:t>
      </w:r>
      <w:r>
        <w:rPr>
          <w:rFonts w:ascii="Times New Roman" w:hAnsi="Times New Roman" w:cs="Times New Roman"/>
          <w:color w:val="2F2F2F" w:themeColor="accent5" w:themeShade="80"/>
        </w:rPr>
        <w:t xml:space="preserve"> burned may represent a</w:t>
      </w:r>
      <w:r w:rsidR="00D652F0">
        <w:rPr>
          <w:rFonts w:ascii="Times New Roman" w:hAnsi="Times New Roman" w:cs="Times New Roman"/>
          <w:color w:val="2F2F2F" w:themeColor="accent5" w:themeShade="80"/>
        </w:rPr>
        <w:t xml:space="preserve"> relative lack of fire compared to an expected historical fire return interval over this period, </w:t>
      </w:r>
      <w:r>
        <w:rPr>
          <w:rFonts w:ascii="Times New Roman" w:hAnsi="Times New Roman" w:cs="Times New Roman"/>
          <w:color w:val="2F2F2F" w:themeColor="accent5" w:themeShade="80"/>
        </w:rPr>
        <w:t xml:space="preserve">as </w:t>
      </w:r>
      <w:r w:rsidR="00D652F0">
        <w:rPr>
          <w:rFonts w:ascii="Times New Roman" w:hAnsi="Times New Roman" w:cs="Times New Roman"/>
          <w:color w:val="2F2F2F" w:themeColor="accent5" w:themeShade="80"/>
        </w:rPr>
        <w:t>a relatively small fraction of the watershed (10%) receiv</w:t>
      </w:r>
      <w:r>
        <w:rPr>
          <w:rFonts w:ascii="Times New Roman" w:hAnsi="Times New Roman" w:cs="Times New Roman"/>
          <w:color w:val="2F2F2F" w:themeColor="accent5" w:themeShade="80"/>
        </w:rPr>
        <w:t>ed</w:t>
      </w:r>
      <w:r w:rsidR="00D652F0">
        <w:rPr>
          <w:rFonts w:ascii="Times New Roman" w:hAnsi="Times New Roman" w:cs="Times New Roman"/>
          <w:color w:val="2F2F2F" w:themeColor="accent5" w:themeShade="80"/>
        </w:rPr>
        <w:t xml:space="preserve"> multiple fire</w:t>
      </w:r>
      <w:r>
        <w:rPr>
          <w:rFonts w:ascii="Times New Roman" w:hAnsi="Times New Roman" w:cs="Times New Roman"/>
          <w:color w:val="2F2F2F" w:themeColor="accent5" w:themeShade="80"/>
        </w:rPr>
        <w:t xml:space="preserve">s given the pre-suppression fire return interval of ~9 years in this watershed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and Stephens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t>
      </w:r>
      <w:r w:rsidR="004926BC">
        <w:rPr>
          <w:rFonts w:ascii="Times New Roman" w:hAnsi="Times New Roman" w:cs="Times New Roman"/>
          <w:color w:val="2F2F2F" w:themeColor="accent5" w:themeShade="80"/>
        </w:rPr>
        <w:t xml:space="preserve">In particular, only 28 ha has burned in the </w:t>
      </w:r>
      <w:r w:rsidR="00264D51">
        <w:rPr>
          <w:rFonts w:ascii="Times New Roman" w:hAnsi="Times New Roman" w:cs="Times New Roman"/>
          <w:color w:val="2F2F2F" w:themeColor="accent5" w:themeShade="80"/>
        </w:rPr>
        <w:t xml:space="preserve">SCB </w:t>
      </w:r>
      <w:r w:rsidR="004926BC">
        <w:rPr>
          <w:rFonts w:ascii="Times New Roman" w:hAnsi="Times New Roman" w:cs="Times New Roman"/>
          <w:color w:val="2F2F2F" w:themeColor="accent5" w:themeShade="80"/>
        </w:rPr>
        <w:t>since 2004, with 59% of active ignitions suppressed, compared with 12,141 ha burned and only 23% of ignitions suppressed between 1969 and 2004</w:t>
      </w:r>
      <w:r>
        <w:rPr>
          <w:rFonts w:ascii="Times New Roman" w:hAnsi="Times New Roman" w:cs="Times New Roman"/>
          <w:color w:val="2F2F2F" w:themeColor="accent5" w:themeShade="80"/>
        </w:rPr>
        <w:t xml:space="preserve"> (A. Caprio, personal communication)</w:t>
      </w:r>
      <w:r w:rsidR="004926BC">
        <w:rPr>
          <w:rFonts w:ascii="Times New Roman" w:hAnsi="Times New Roman" w:cs="Times New Roman"/>
          <w:color w:val="2F2F2F" w:themeColor="accent5" w:themeShade="80"/>
        </w:rPr>
        <w:t>. This recent increase in fire suppression suggests</w:t>
      </w:r>
      <w:r>
        <w:rPr>
          <w:rFonts w:ascii="Times New Roman" w:hAnsi="Times New Roman" w:cs="Times New Roman"/>
          <w:color w:val="2F2F2F" w:themeColor="accent5" w:themeShade="80"/>
        </w:rPr>
        <w:t xml:space="preserve"> that additional </w:t>
      </w:r>
      <w:r w:rsidR="00F13F6C">
        <w:rPr>
          <w:rFonts w:ascii="Times New Roman" w:hAnsi="Times New Roman" w:cs="Times New Roman"/>
          <w:color w:val="2F2F2F" w:themeColor="accent5" w:themeShade="80"/>
        </w:rPr>
        <w:t xml:space="preserve">changes in vegetation cover and forest structure </w:t>
      </w:r>
      <w:r w:rsidR="006853E9">
        <w:rPr>
          <w:rFonts w:ascii="Times New Roman" w:hAnsi="Times New Roman" w:cs="Times New Roman"/>
          <w:color w:val="2F2F2F" w:themeColor="accent5" w:themeShade="80"/>
        </w:rPr>
        <w:t xml:space="preserve">may </w:t>
      </w:r>
      <w:r w:rsidR="00F13F6C">
        <w:rPr>
          <w:rFonts w:ascii="Times New Roman" w:hAnsi="Times New Roman" w:cs="Times New Roman"/>
          <w:color w:val="2F2F2F" w:themeColor="accent5" w:themeShade="80"/>
        </w:rPr>
        <w:t xml:space="preserve">have been observed had a historical fire return interval been more closely approximated. </w:t>
      </w:r>
    </w:p>
    <w:p w14:paraId="7856ADA2" w14:textId="4941E25D" w:rsidR="007D43CE" w:rsidRDefault="00F13F6C" w:rsidP="00D71C4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The fires that burned in SCB were also predominantly</w:t>
      </w:r>
      <w:r w:rsidR="00D652F0">
        <w:rPr>
          <w:rFonts w:ascii="Times New Roman" w:hAnsi="Times New Roman" w:cs="Times New Roman"/>
          <w:color w:val="2F2F2F" w:themeColor="accent5" w:themeShade="80"/>
        </w:rPr>
        <w:t xml:space="preserve"> low</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intensity fires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due in part to the range of</w:t>
      </w:r>
      <w:r w:rsidR="00D652F0">
        <w:rPr>
          <w:rFonts w:ascii="Times New Roman" w:hAnsi="Times New Roman" w:cs="Times New Roman"/>
          <w:color w:val="2F2F2F" w:themeColor="accent5" w:themeShade="80"/>
        </w:rPr>
        <w:t xml:space="preserve"> acceptable </w:t>
      </w:r>
      <w:r>
        <w:rPr>
          <w:rFonts w:ascii="Times New Roman" w:hAnsi="Times New Roman" w:cs="Times New Roman"/>
          <w:color w:val="2F2F2F" w:themeColor="accent5" w:themeShade="80"/>
        </w:rPr>
        <w:t xml:space="preserve">fire </w:t>
      </w:r>
      <w:r w:rsidR="00D652F0">
        <w:rPr>
          <w:rFonts w:ascii="Times New Roman" w:hAnsi="Times New Roman" w:cs="Times New Roman"/>
          <w:color w:val="2F2F2F" w:themeColor="accent5" w:themeShade="80"/>
        </w:rPr>
        <w:t>management conditions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w:t>
      </w:r>
      <w:r w:rsidR="006853E9">
        <w:rPr>
          <w:rFonts w:ascii="Times New Roman" w:hAnsi="Times New Roman" w:cs="Times New Roman"/>
          <w:color w:val="2F2F2F" w:themeColor="accent5" w:themeShade="80"/>
        </w:rPr>
        <w:t>overstory tree mortality</w:t>
      </w:r>
      <w:r>
        <w:rPr>
          <w:rFonts w:ascii="Times New Roman" w:hAnsi="Times New Roman" w:cs="Times New Roman"/>
          <w:color w:val="2F2F2F" w:themeColor="accent5" w:themeShade="80"/>
        </w:rPr>
        <w:t xml:space="preserve"> that we detected in our vegetation change analysis (Figure 2)</w:t>
      </w:r>
      <w:r w:rsidR="00DA4FE2">
        <w:rPr>
          <w:rFonts w:ascii="Times New Roman" w:hAnsi="Times New Roman" w:cs="Times New Roman"/>
          <w:color w:val="2F2F2F" w:themeColor="accent5" w:themeShade="80"/>
        </w:rPr>
        <w:t>. T</w:t>
      </w:r>
      <w:r>
        <w:rPr>
          <w:rFonts w:ascii="Times New Roman" w:hAnsi="Times New Roman" w:cs="Times New Roman"/>
          <w:color w:val="2F2F2F" w:themeColor="accent5" w:themeShade="80"/>
        </w:rPr>
        <w:t xml:space="preserve">hese two fires are also in a database of fire weather indices that </w:t>
      </w:r>
      <w:r w:rsidR="003C3178">
        <w:rPr>
          <w:rFonts w:ascii="Times New Roman" w:hAnsi="Times New Roman" w:cs="Times New Roman"/>
          <w:color w:val="2F2F2F" w:themeColor="accent5" w:themeShade="80"/>
        </w:rPr>
        <w:t xml:space="preserve">enable </w:t>
      </w:r>
      <w:r>
        <w:rPr>
          <w:rFonts w:ascii="Times New Roman" w:hAnsi="Times New Roman" w:cs="Times New Roman"/>
          <w:color w:val="2F2F2F" w:themeColor="accent5" w:themeShade="80"/>
        </w:rPr>
        <w:t xml:space="preserve">comparison to 475 other fires across California in similar mixed-conifer and fir forest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(Stevens et al.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(23.4</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C) and the Sugarloaf Fire was in the 4</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(21.7</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 xml:space="preserve">C). </w:t>
      </w:r>
    </w:p>
    <w:p w14:paraId="7204C2D5" w14:textId="438104BE" w:rsidR="007D43CE" w:rsidRDefault="007D43CE"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000000" w:themeColor="text1"/>
        </w:rPr>
        <w:t>SCB had a similar r</w:t>
      </w:r>
      <w:r w:rsidR="00F13F6C">
        <w:rPr>
          <w:rFonts w:ascii="Times New Roman" w:hAnsi="Times New Roman" w:cs="Times New Roman"/>
          <w:color w:val="000000" w:themeColor="text1"/>
        </w:rPr>
        <w:t xml:space="preserve">elative proportion of each vegetation type </w:t>
      </w:r>
      <w:r>
        <w:rPr>
          <w:rFonts w:ascii="Times New Roman" w:hAnsi="Times New Roman" w:cs="Times New Roman"/>
          <w:color w:val="000000" w:themeColor="text1"/>
        </w:rPr>
        <w:t>as ICB</w:t>
      </w:r>
      <w:r w:rsidR="00F13F6C">
        <w:rPr>
          <w:rFonts w:ascii="Times New Roman" w:hAnsi="Times New Roman" w:cs="Times New Roman"/>
          <w:color w:val="000000" w:themeColor="text1"/>
        </w:rPr>
        <w:t xml:space="preserve"> (Figure D6)</w:t>
      </w:r>
      <w:r>
        <w:rPr>
          <w:rFonts w:ascii="Times New Roman" w:hAnsi="Times New Roman" w:cs="Times New Roman"/>
          <w:color w:val="000000" w:themeColor="text1"/>
        </w:rPr>
        <w:t xml:space="preserve">, and the two </w:t>
      </w:r>
      <w:r w:rsidR="003C3178">
        <w:rPr>
          <w:rFonts w:ascii="Times New Roman" w:hAnsi="Times New Roman" w:cs="Times New Roman"/>
          <w:color w:val="000000" w:themeColor="text1"/>
        </w:rPr>
        <w:t xml:space="preserve">landscapes </w:t>
      </w:r>
      <w:r>
        <w:rPr>
          <w:rFonts w:ascii="Times New Roman" w:hAnsi="Times New Roman" w:cs="Times New Roman"/>
          <w:color w:val="000000" w:themeColor="text1"/>
        </w:rPr>
        <w:t xml:space="preserve">also </w:t>
      </w:r>
      <w:r w:rsidR="00F13F6C">
        <w:rPr>
          <w:rFonts w:ascii="Times New Roman" w:hAnsi="Times New Roman" w:cs="Times New Roman"/>
          <w:color w:val="000000" w:themeColor="text1"/>
        </w:rPr>
        <w:t xml:space="preserve">had similar Shannon’s Evenness Index and fractal dimension values in </w:t>
      </w:r>
      <w:r w:rsidR="003C3178">
        <w:rPr>
          <w:rFonts w:ascii="Times New Roman" w:hAnsi="Times New Roman" w:cs="Times New Roman"/>
          <w:color w:val="000000" w:themeColor="text1"/>
        </w:rPr>
        <w:t xml:space="preserve">their </w:t>
      </w:r>
      <w:r w:rsidR="00F13F6C">
        <w:rPr>
          <w:rFonts w:ascii="Times New Roman" w:hAnsi="Times New Roman" w:cs="Times New Roman"/>
          <w:color w:val="000000" w:themeColor="text1"/>
        </w:rPr>
        <w:t xml:space="preserve">pre-fire/post-suppression states (Figures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1,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5), but the maximum patch size </w:t>
      </w:r>
      <w:r w:rsidR="00B42486">
        <w:rPr>
          <w:rFonts w:ascii="Times New Roman" w:hAnsi="Times New Roman" w:cs="Times New Roman"/>
          <w:color w:val="000000" w:themeColor="text1"/>
        </w:rPr>
        <w:t>of areas converted from forest to non-forest was</w:t>
      </w:r>
      <w:r w:rsidR="00F13F6C">
        <w:rPr>
          <w:rFonts w:ascii="Times New Roman" w:hAnsi="Times New Roman" w:cs="Times New Roman"/>
          <w:color w:val="000000" w:themeColor="text1"/>
        </w:rPr>
        <w:t xml:space="preserve"> higher in ICB (Figure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3). </w:t>
      </w:r>
      <w:r>
        <w:rPr>
          <w:rFonts w:ascii="Times New Roman" w:hAnsi="Times New Roman" w:cs="Times New Roman"/>
          <w:color w:val="2F2F2F" w:themeColor="accent5" w:themeShade="80"/>
        </w:rPr>
        <w:t xml:space="preserve">For </w:t>
      </w:r>
      <w:r w:rsidR="00B42486">
        <w:rPr>
          <w:rFonts w:ascii="Times New Roman" w:hAnsi="Times New Roman" w:cs="Times New Roman"/>
          <w:color w:val="2F2F2F" w:themeColor="accent5" w:themeShade="80"/>
        </w:rPr>
        <w:t xml:space="preserve">larger </w:t>
      </w:r>
      <w:r>
        <w:rPr>
          <w:rFonts w:ascii="Times New Roman" w:hAnsi="Times New Roman" w:cs="Times New Roman"/>
          <w:color w:val="2F2F2F" w:themeColor="accent5" w:themeShade="80"/>
        </w:rPr>
        <w:t xml:space="preserve">high-severity patches to develop, there needs to be a confluence of weather and fuels sufficient to cause complete tree mortality </w:t>
      </w:r>
      <w:r>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et al.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t>
      </w:r>
      <w:r w:rsidR="00D71C45">
        <w:rPr>
          <w:rFonts w:ascii="Times New Roman" w:hAnsi="Times New Roman" w:cs="Times New Roman"/>
          <w:color w:val="2F2F2F" w:themeColor="accent5" w:themeShade="80"/>
        </w:rPr>
        <w:t xml:space="preserve">Relatively small patches of alternative vegetation are one of the primary goals of managed wildfire </w: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 </w:instrTex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EN.CITE.DATA </w:instrText>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separate"/>
      </w:r>
      <w:r w:rsidR="00D71C45">
        <w:rPr>
          <w:rFonts w:ascii="Times New Roman" w:hAnsi="Times New Roman" w:cs="Times New Roman"/>
          <w:noProof/>
          <w:color w:val="2F2F2F" w:themeColor="accent5" w:themeShade="80"/>
        </w:rPr>
        <w:t>(Hessburg et al. 2016)</w:t>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t xml:space="preserve">, so in that respect the fires within </w:t>
      </w:r>
      <w:r w:rsidR="00D73A63">
        <w:rPr>
          <w:rFonts w:ascii="Times New Roman" w:hAnsi="Times New Roman" w:cs="Times New Roman"/>
          <w:color w:val="2F2F2F" w:themeColor="accent5" w:themeShade="80"/>
        </w:rPr>
        <w:t>SCB</w:t>
      </w:r>
      <w:r w:rsidR="00D71C45">
        <w:rPr>
          <w:rFonts w:ascii="Times New Roman" w:hAnsi="Times New Roman" w:cs="Times New Roman"/>
          <w:color w:val="2F2F2F" w:themeColor="accent5" w:themeShade="80"/>
        </w:rPr>
        <w:t xml:space="preserve"> may have met some management objectives with respect to the fine-scale heterogeneity on the landscape to improve resilience to future fires. </w:t>
      </w:r>
    </w:p>
    <w:p w14:paraId="33408AAE" w14:textId="54407F88" w:rsidR="00D71C45" w:rsidRPr="007D43CE" w:rsidRDefault="00D71C45"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While weather conditions for many SCB fires may have been moderate, it is also possible that there was reduced fuel accumulation in SCB relative to ICB in the fire-suppression period</w:t>
      </w:r>
      <w:r w:rsidR="00302EF6">
        <w:rPr>
          <w:rFonts w:ascii="Times New Roman" w:hAnsi="Times New Roman" w:cs="Times New Roman"/>
          <w:color w:val="2F2F2F" w:themeColor="accent5" w:themeShade="80"/>
        </w:rPr>
        <w:t>, potentially</w:t>
      </w:r>
      <w:r>
        <w:rPr>
          <w:rFonts w:ascii="Times New Roman" w:hAnsi="Times New Roman" w:cs="Times New Roman"/>
          <w:color w:val="2F2F2F" w:themeColor="accent5" w:themeShade="80"/>
        </w:rPr>
        <w:t xml:space="preserve"> due to lower </w:t>
      </w:r>
      <w:r w:rsidR="00302EF6">
        <w:rPr>
          <w:rFonts w:ascii="Times New Roman" w:hAnsi="Times New Roman" w:cs="Times New Roman"/>
          <w:color w:val="2F2F2F" w:themeColor="accent5" w:themeShade="80"/>
        </w:rPr>
        <w:t xml:space="preserve">precipitation and </w:t>
      </w:r>
      <w:r>
        <w:rPr>
          <w:rFonts w:ascii="Times New Roman" w:hAnsi="Times New Roman" w:cs="Times New Roman"/>
          <w:color w:val="2F2F2F" w:themeColor="accent5" w:themeShade="80"/>
        </w:rPr>
        <w:t>productivity in SCB. T</w:t>
      </w:r>
      <w:r w:rsidRPr="007400BD">
        <w:rPr>
          <w:rFonts w:ascii="Times New Roman" w:hAnsi="Times New Roman" w:cs="Times New Roman"/>
          <w:color w:val="000000" w:themeColor="text1"/>
        </w:rPr>
        <w:t xml:space="preserve">hree lines of evidence support wetter conditions in ICB vs SCB: </w:t>
      </w:r>
      <w:r>
        <w:rPr>
          <w:rFonts w:ascii="Times New Roman" w:hAnsi="Times New Roman" w:cs="Times New Roman"/>
          <w:color w:val="000000" w:themeColor="text1"/>
        </w:rPr>
        <w:t>f</w:t>
      </w:r>
      <w:r w:rsidRPr="007400BD">
        <w:rPr>
          <w:rFonts w:ascii="Times New Roman" w:hAnsi="Times New Roman" w:cs="Times New Roman"/>
          <w:color w:val="000000" w:themeColor="text1"/>
        </w:rPr>
        <w:t xml:space="preserve">irst, streamflow standardized to area is greater in ICB and its encompassing watersheds (Table A2); second, interpolated /gridded precipitation data from </w:t>
      </w:r>
      <w:r w:rsidRPr="007400BD">
        <w:rPr>
          <w:rFonts w:ascii="Times New Roman" w:hAnsi="Times New Roman" w:cs="Times New Roman"/>
          <w:color w:val="000000" w:themeColor="text1"/>
        </w:rPr>
        <w:lastRenderedPageBreak/>
        <w:t xml:space="preserve">PRISM show higher annual precipitation in ICB (Table B2); and third, in-situ weather station data show higher annual precipitation in ICB (Table 1). </w:t>
      </w:r>
      <w:r w:rsidR="000E1EF0">
        <w:rPr>
          <w:rFonts w:ascii="Times New Roman" w:hAnsi="Times New Roman" w:cs="Times New Roman"/>
          <w:color w:val="000000" w:themeColor="text1"/>
        </w:rPr>
        <w:t xml:space="preserve">Besides reducing productivity, drier conditions may make the SCB less hydrologically-responsive to wildfire-induced changes. For example, Roche et al. </w:t>
      </w:r>
      <w:r w:rsidR="00B42486">
        <w:rPr>
          <w:rFonts w:ascii="Times New Roman" w:hAnsi="Times New Roman" w:cs="Times New Roman"/>
          <w:color w:val="000000" w:themeColor="text1"/>
        </w:rPr>
        <w:fldChar w:fldCharType="begin"/>
      </w:r>
      <w:r w:rsidR="00B42486">
        <w:rPr>
          <w:rFonts w:ascii="Times New Roman" w:hAnsi="Times New Roman" w:cs="Times New Roman"/>
          <w:color w:val="000000" w:themeColor="text1"/>
        </w:rPr>
        <w:instrText xml:space="preserve"> ADDIN EN.CITE &lt;EndNote&gt;&lt;Cite ExcludeAuth="1"&gt;&lt;Author&gt;Roche&lt;/Author&gt;&lt;RecNum&gt;3650&lt;/RecNum&gt;&lt;DisplayText&gt;(2018)&lt;/DisplayText&gt;&lt;record&gt;&lt;rec-number&gt;3650&lt;/rec-number&gt;&lt;foreign-keys&gt;&lt;key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B42486">
        <w:rPr>
          <w:rFonts w:ascii="Times New Roman" w:hAnsi="Times New Roman" w:cs="Times New Roman"/>
          <w:color w:val="000000" w:themeColor="text1"/>
        </w:rPr>
        <w:fldChar w:fldCharType="separate"/>
      </w:r>
      <w:r w:rsidR="00B42486">
        <w:rPr>
          <w:rFonts w:ascii="Times New Roman" w:hAnsi="Times New Roman" w:cs="Times New Roman"/>
          <w:noProof/>
          <w:color w:val="000000" w:themeColor="text1"/>
        </w:rPr>
        <w:t>(2018)</w:t>
      </w:r>
      <w:r w:rsidR="00B42486">
        <w:rPr>
          <w:rFonts w:ascii="Times New Roman" w:hAnsi="Times New Roman" w:cs="Times New Roman"/>
          <w:color w:val="000000" w:themeColor="text1"/>
        </w:rPr>
        <w:fldChar w:fldCharType="end"/>
      </w:r>
      <w:r w:rsidR="000E1EF0">
        <w:rPr>
          <w:rFonts w:ascii="Times New Roman" w:hAnsi="Times New Roman" w:cs="Times New Roman"/>
          <w:color w:val="000000" w:themeColor="text1"/>
        </w:rPr>
        <w:t xml:space="preserve"> found </w:t>
      </w:r>
      <w:r w:rsidR="0077598C">
        <w:rPr>
          <w:rFonts w:ascii="Times New Roman" w:hAnsi="Times New Roman" w:cs="Times New Roman"/>
          <w:color w:val="000000" w:themeColor="text1"/>
        </w:rPr>
        <w:t xml:space="preserve">that the Kings Watershed had less post-fire reductions in ET than the American River Watershed, which had higher precipitation and greater post-fire basal area. </w:t>
      </w:r>
    </w:p>
    <w:p w14:paraId="4031250B" w14:textId="58EDD48B" w:rsidR="002E3C57" w:rsidRDefault="00D71C45"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B</w:t>
      </w:r>
      <w:r w:rsidR="002E3C57">
        <w:rPr>
          <w:rFonts w:ascii="Times New Roman" w:hAnsi="Times New Roman" w:cs="Times New Roman"/>
          <w:color w:val="2F2F2F" w:themeColor="accent5" w:themeShade="80"/>
        </w:rPr>
        <w:t>eyond the relatively modest creation of alternative vegetation patches</w:t>
      </w:r>
      <w:r w:rsidR="006853E9">
        <w:rPr>
          <w:rFonts w:ascii="Times New Roman" w:hAnsi="Times New Roman" w:cs="Times New Roman"/>
          <w:color w:val="2F2F2F" w:themeColor="accent5" w:themeShade="80"/>
        </w:rPr>
        <w:t xml:space="preserve"> following fire-caused overstory tree mortality</w:t>
      </w:r>
      <w:r w:rsidR="002E3C57">
        <w:rPr>
          <w:rFonts w:ascii="Times New Roman" w:hAnsi="Times New Roman" w:cs="Times New Roman"/>
          <w:color w:val="2F2F2F" w:themeColor="accent5" w:themeShade="80"/>
        </w:rPr>
        <w:t xml:space="preserve"> (Figure 3), </w:t>
      </w:r>
      <w:r w:rsidR="00BB1004">
        <w:rPr>
          <w:rFonts w:ascii="Times New Roman" w:hAnsi="Times New Roman" w:cs="Times New Roman"/>
          <w:color w:val="2F2F2F" w:themeColor="accent5" w:themeShade="80"/>
        </w:rPr>
        <w:t>we did not observe the expected changes in forest structure from our re-measurement of forestry plots</w:t>
      </w:r>
      <w:r>
        <w:rPr>
          <w:rFonts w:ascii="Times New Roman" w:hAnsi="Times New Roman" w:cs="Times New Roman"/>
          <w:color w:val="2F2F2F" w:themeColor="accent5" w:themeShade="80"/>
        </w:rPr>
        <w:t xml:space="preserve"> (Figure 4)</w:t>
      </w:r>
      <w:r w:rsidR="00BB1004">
        <w:rPr>
          <w:rFonts w:ascii="Times New Roman" w:hAnsi="Times New Roman" w:cs="Times New Roman"/>
          <w:color w:val="2F2F2F" w:themeColor="accent5" w:themeShade="80"/>
        </w:rPr>
        <w:t xml:space="preserve"> that we would have expected </w:t>
      </w:r>
      <w:r w:rsidR="002E3C57">
        <w:rPr>
          <w:rFonts w:ascii="Times New Roman" w:hAnsi="Times New Roman" w:cs="Times New Roman"/>
          <w:color w:val="2F2F2F" w:themeColor="accent5" w:themeShade="80"/>
        </w:rPr>
        <w:t>under managed wildfire</w:t>
      </w:r>
      <w:r w:rsidRPr="00D71C45">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(Larson et al. 2013)</w:t>
      </w:r>
      <w:r>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However in </w:t>
      </w:r>
      <w:r w:rsidR="00EC6E5F">
        <w:rPr>
          <w:rFonts w:ascii="Times New Roman" w:hAnsi="Times New Roman" w:cs="Times New Roman"/>
          <w:color w:val="2F2F2F" w:themeColor="accent5" w:themeShade="80"/>
        </w:rPr>
        <w:t>SCB</w:t>
      </w:r>
      <w:r w:rsidR="002E3C57">
        <w:rPr>
          <w:rFonts w:ascii="Times New Roman" w:hAnsi="Times New Roman" w:cs="Times New Roman"/>
          <w:color w:val="2F2F2F" w:themeColor="accent5" w:themeShade="80"/>
        </w:rPr>
        <w:t xml:space="preserve">, even in twice-burned plots, we saw an increase in fire sensitive species (e.g. </w:t>
      </w:r>
      <w:proofErr w:type="spellStart"/>
      <w:r w:rsidR="002E3C57">
        <w:rPr>
          <w:rFonts w:ascii="Times New Roman" w:hAnsi="Times New Roman" w:cs="Times New Roman"/>
          <w:i/>
          <w:color w:val="2F2F2F" w:themeColor="accent5" w:themeShade="80"/>
        </w:rPr>
        <w:t>Pinus</w:t>
      </w:r>
      <w:proofErr w:type="spellEnd"/>
      <w:r w:rsidR="002E3C57">
        <w:rPr>
          <w:rFonts w:ascii="Times New Roman" w:hAnsi="Times New Roman" w:cs="Times New Roman"/>
          <w:i/>
          <w:color w:val="2F2F2F" w:themeColor="accent5" w:themeShade="80"/>
        </w:rPr>
        <w:t xml:space="preserve"> </w:t>
      </w:r>
      <w:proofErr w:type="spellStart"/>
      <w:r w:rsidR="002E3C57">
        <w:rPr>
          <w:rFonts w:ascii="Times New Roman" w:hAnsi="Times New Roman" w:cs="Times New Roman"/>
          <w:i/>
          <w:color w:val="2F2F2F" w:themeColor="accent5" w:themeShade="80"/>
        </w:rPr>
        <w:t>contorta</w:t>
      </w:r>
      <w:proofErr w:type="spellEnd"/>
      <w:r w:rsidR="002E3C57">
        <w:rPr>
          <w:rFonts w:ascii="Times New Roman" w:hAnsi="Times New Roman" w:cs="Times New Roman"/>
          <w:color w:val="2F2F2F" w:themeColor="accent5" w:themeShade="80"/>
        </w:rPr>
        <w:t xml:space="preserve">) in smaller size classes (Figure 4c). </w:t>
      </w:r>
      <w:r w:rsidR="00EC6E5F">
        <w:rPr>
          <w:rFonts w:ascii="Times New Roman" w:hAnsi="Times New Roman" w:cs="Times New Roman"/>
          <w:color w:val="2F2F2F" w:themeColor="accent5" w:themeShade="80"/>
        </w:rPr>
        <w:t xml:space="preserve">The </w:t>
      </w:r>
      <w:r w:rsidR="002E3C57">
        <w:rPr>
          <w:rFonts w:ascii="Times New Roman" w:hAnsi="Times New Roman" w:cs="Times New Roman"/>
          <w:color w:val="2F2F2F" w:themeColor="accent5" w:themeShade="80"/>
        </w:rPr>
        <w:t>four plots that burned twice were all in areas that did not map as alternative vegetation types, so the burns were likely low severity in those areas (Figure 1, 2), if they burned at all (</w:t>
      </w:r>
      <w:r w:rsidR="00EC6E5F">
        <w:rPr>
          <w:rFonts w:ascii="Times New Roman" w:hAnsi="Times New Roman" w:cs="Times New Roman"/>
          <w:color w:val="2F2F2F" w:themeColor="accent5" w:themeShade="80"/>
        </w:rPr>
        <w:t xml:space="preserve">recognizing that </w:t>
      </w:r>
      <w:r w:rsidR="002E3C57">
        <w:rPr>
          <w:rFonts w:ascii="Times New Roman" w:hAnsi="Times New Roman" w:cs="Times New Roman"/>
          <w:color w:val="2F2F2F" w:themeColor="accent5" w:themeShade="80"/>
        </w:rPr>
        <w:t xml:space="preserve">managed wildfires are inherently patchy due to variation in surface fuels). Furthermore, two of </w:t>
      </w:r>
      <w:r w:rsidR="00EC6E5F">
        <w:rPr>
          <w:rFonts w:ascii="Times New Roman" w:hAnsi="Times New Roman" w:cs="Times New Roman"/>
          <w:color w:val="2F2F2F" w:themeColor="accent5" w:themeShade="80"/>
        </w:rPr>
        <w:t xml:space="preserve">the </w:t>
      </w:r>
      <w:r w:rsidR="00FD4C18">
        <w:rPr>
          <w:rFonts w:ascii="Times New Roman" w:hAnsi="Times New Roman" w:cs="Times New Roman"/>
          <w:color w:val="2F2F2F" w:themeColor="accent5" w:themeShade="80"/>
        </w:rPr>
        <w:t xml:space="preserve">four </w:t>
      </w:r>
      <w:r w:rsidR="002E3C57">
        <w:rPr>
          <w:rFonts w:ascii="Times New Roman" w:hAnsi="Times New Roman" w:cs="Times New Roman"/>
          <w:color w:val="2F2F2F" w:themeColor="accent5" w:themeShade="80"/>
        </w:rPr>
        <w:t>twice-burned plots burned in the 2003 Williams fire while the other two had not burned since the 1985 Sugarloaf fire.</w:t>
      </w:r>
      <w:r w:rsidR="007D43CE">
        <w:rPr>
          <w:rFonts w:ascii="Times New Roman" w:hAnsi="Times New Roman" w:cs="Times New Roman"/>
          <w:color w:val="2F2F2F" w:themeColor="accent5" w:themeShade="80"/>
        </w:rPr>
        <w:t xml:space="preserve"> Given the absence of recent fire in the watershed discussed above (A. Caprio, pers. comm.; Table A1), it </w:t>
      </w:r>
      <w:r w:rsidR="000E588D">
        <w:rPr>
          <w:rFonts w:ascii="Times New Roman" w:hAnsi="Times New Roman" w:cs="Times New Roman"/>
          <w:color w:val="2F2F2F" w:themeColor="accent5" w:themeShade="80"/>
        </w:rPr>
        <w:t>is conceivable</w:t>
      </w:r>
      <w:r w:rsidR="00451170">
        <w:rPr>
          <w:rFonts w:ascii="Times New Roman" w:hAnsi="Times New Roman" w:cs="Times New Roman"/>
          <w:color w:val="2F2F2F" w:themeColor="accent5" w:themeShade="80"/>
        </w:rPr>
        <w:t>, even likely,</w:t>
      </w:r>
      <w:r w:rsidR="000E588D">
        <w:rPr>
          <w:rFonts w:ascii="Times New Roman" w:hAnsi="Times New Roman" w:cs="Times New Roman"/>
          <w:color w:val="2F2F2F" w:themeColor="accent5" w:themeShade="80"/>
        </w:rPr>
        <w:t xml:space="preserve"> that the regeneration we observed in the smallest size class (Figure 4a) has filled in since the fires of the 1980’s and late 1990</w:t>
      </w:r>
      <w:r w:rsidR="007C1009">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s, highlighting the </w:t>
      </w:r>
      <w:r w:rsidR="000E588D">
        <w:rPr>
          <w:rFonts w:ascii="Times New Roman" w:hAnsi="Times New Roman" w:cs="Times New Roman"/>
          <w:color w:val="2F2F2F" w:themeColor="accent5" w:themeShade="80"/>
        </w:rPr>
        <w:lastRenderedPageBreak/>
        <w:t xml:space="preserve">importance of repeated fires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4916ED41" w:rsidR="000E588D" w:rsidRDefault="00EC6E5F"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data from the </w:t>
      </w:r>
      <w:r w:rsidR="00955320">
        <w:rPr>
          <w:rFonts w:ascii="Times New Roman" w:hAnsi="Times New Roman" w:cs="Times New Roman"/>
          <w:color w:val="2F2F2F" w:themeColor="accent5" w:themeShade="80"/>
        </w:rPr>
        <w:t>forestry plots also revealed that fire occurrence is not uniform across vegetation types. We detected an increased fire probability in plots that had previously been dominated by Jeffrey pine (</w:t>
      </w:r>
      <w:proofErr w:type="spellStart"/>
      <w:r w:rsidR="00955320">
        <w:rPr>
          <w:rFonts w:ascii="Times New Roman" w:hAnsi="Times New Roman" w:cs="Times New Roman"/>
          <w:i/>
          <w:color w:val="2F2F2F" w:themeColor="accent5" w:themeShade="80"/>
        </w:rPr>
        <w:t>Pinus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jeffreyi</w:t>
      </w:r>
      <w:proofErr w:type="spellEnd"/>
      <w:r w:rsidR="00955320">
        <w:rPr>
          <w:rFonts w:ascii="Times New Roman" w:hAnsi="Times New Roman" w:cs="Times New Roman"/>
          <w:color w:val="2F2F2F" w:themeColor="accent5" w:themeShade="80"/>
        </w:rPr>
        <w:t>), and to a lesser extent, white fir (</w:t>
      </w:r>
      <w:proofErr w:type="spellStart"/>
      <w:r w:rsidR="00955320">
        <w:rPr>
          <w:rFonts w:ascii="Times New Roman" w:hAnsi="Times New Roman" w:cs="Times New Roman"/>
          <w:i/>
          <w:color w:val="2F2F2F" w:themeColor="accent5" w:themeShade="80"/>
        </w:rPr>
        <w:t>Abies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concolor</w:t>
      </w:r>
      <w:proofErr w:type="spellEnd"/>
      <w:r w:rsidR="00955320">
        <w:rPr>
          <w:rFonts w:ascii="Times New Roman" w:hAnsi="Times New Roman" w:cs="Times New Roman"/>
          <w:color w:val="2F2F2F" w:themeColor="accent5" w:themeShade="80"/>
        </w:rPr>
        <w:t>), and a lower probability in red fir (</w:t>
      </w:r>
      <w:proofErr w:type="spellStart"/>
      <w:r w:rsidR="00955320">
        <w:rPr>
          <w:rFonts w:ascii="Times New Roman" w:hAnsi="Times New Roman" w:cs="Times New Roman"/>
          <w:i/>
          <w:color w:val="2F2F2F" w:themeColor="accent5" w:themeShade="80"/>
        </w:rPr>
        <w:t>Abies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magnifica</w:t>
      </w:r>
      <w:proofErr w:type="spellEnd"/>
      <w:r w:rsidR="00955320">
        <w:rPr>
          <w:rFonts w:ascii="Times New Roman" w:hAnsi="Times New Roman" w:cs="Times New Roman"/>
          <w:color w:val="2F2F2F" w:themeColor="accent5" w:themeShade="80"/>
        </w:rPr>
        <w:t xml:space="preserve">) forest. This is expected given the historical fire regimes and fire frequencies of these two vegetation types </w:t>
      </w:r>
      <w:r w:rsidR="00955320">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Pr>
          <w:rFonts w:ascii="Times New Roman" w:hAnsi="Times New Roman" w:cs="Times New Roman"/>
          <w:color w:val="2F2F2F" w:themeColor="accent5" w:themeShade="80"/>
        </w:rPr>
        <w:instrText xml:space="preserve"> ADDIN EN.CITE </w:instrText>
      </w:r>
      <w:r w:rsidR="00955320">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Pr>
          <w:rFonts w:ascii="Times New Roman" w:hAnsi="Times New Roman" w:cs="Times New Roman"/>
          <w:color w:val="2F2F2F" w:themeColor="accent5" w:themeShade="80"/>
        </w:rPr>
        <w:instrText xml:space="preserve"> ADDIN EN.CITE.DATA </w:instrText>
      </w:r>
      <w:r w:rsidR="00955320">
        <w:rPr>
          <w:rFonts w:ascii="Times New Roman" w:hAnsi="Times New Roman" w:cs="Times New Roman"/>
          <w:color w:val="2F2F2F" w:themeColor="accent5" w:themeShade="80"/>
        </w:rPr>
      </w:r>
      <w:r w:rsidR="00955320">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r>
      <w:r w:rsidR="00955320">
        <w:rPr>
          <w:rFonts w:ascii="Times New Roman" w:hAnsi="Times New Roman" w:cs="Times New Roman"/>
          <w:color w:val="2F2F2F" w:themeColor="accent5" w:themeShade="80"/>
        </w:rPr>
        <w:fldChar w:fldCharType="separate"/>
      </w:r>
      <w:r w:rsidR="00955320">
        <w:rPr>
          <w:rFonts w:ascii="Times New Roman" w:hAnsi="Times New Roman" w:cs="Times New Roman"/>
          <w:noProof/>
          <w:color w:val="2F2F2F" w:themeColor="accent5" w:themeShade="80"/>
        </w:rPr>
        <w:t>(Steel et al. 2015, Safford and Stevens 2017)</w:t>
      </w:r>
      <w:r w:rsidR="00955320">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t xml:space="preserve">, with red fir forests generally </w:t>
      </w:r>
      <w:r w:rsidR="00FD4C18">
        <w:rPr>
          <w:rFonts w:ascii="Times New Roman" w:hAnsi="Times New Roman" w:cs="Times New Roman"/>
          <w:color w:val="2F2F2F" w:themeColor="accent5" w:themeShade="80"/>
        </w:rPr>
        <w:t xml:space="preserve">having a less conducive climate for fire spread, and </w:t>
      </w:r>
      <w:r w:rsidR="00955320">
        <w:rPr>
          <w:rFonts w:ascii="Times New Roman" w:hAnsi="Times New Roman" w:cs="Times New Roman"/>
          <w:color w:val="2F2F2F" w:themeColor="accent5" w:themeShade="80"/>
        </w:rPr>
        <w:t>a less-flammable fuel bed. Thus</w:t>
      </w:r>
      <w:r w:rsidR="007C1009">
        <w:rPr>
          <w:rFonts w:ascii="Times New Roman" w:hAnsi="Times New Roman" w:cs="Times New Roman"/>
          <w:color w:val="2F2F2F" w:themeColor="accent5" w:themeShade="80"/>
        </w:rPr>
        <w:t>,</w:t>
      </w:r>
      <w:r w:rsidR="00955320">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sidR="00955320">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the </w:t>
      </w:r>
      <w:r w:rsidR="000E588D">
        <w:rPr>
          <w:rFonts w:ascii="Times New Roman" w:hAnsi="Times New Roman" w:cs="Times New Roman"/>
          <w:color w:val="2F2F2F" w:themeColor="accent5" w:themeShade="80"/>
        </w:rPr>
        <w:t>forestry plot</w:t>
      </w:r>
      <w:r w:rsidR="00955320">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sidR="00955320">
        <w:rPr>
          <w:rFonts w:ascii="Times New Roman" w:hAnsi="Times New Roman" w:cs="Times New Roman"/>
          <w:color w:val="2F2F2F" w:themeColor="accent5" w:themeShade="80"/>
        </w:rPr>
        <w:t>, even in unburned red fir forest (Figure 4). This is consistent with long-term trends that have been observed across the western US</w:t>
      </w:r>
      <w:r w:rsidR="007D43CE">
        <w:rPr>
          <w:rFonts w:ascii="Times New Roman" w:hAnsi="Times New Roman" w:cs="Times New Roman"/>
          <w:color w:val="2F2F2F" w:themeColor="accent5" w:themeShade="80"/>
        </w:rPr>
        <w:t xml:space="preserve"> </w:t>
      </w:r>
      <w:r w:rsidR="007D43CE">
        <w:rPr>
          <w:rFonts w:ascii="Times New Roman" w:hAnsi="Times New Roman" w:cs="Times New Roman"/>
          <w:color w:val="2F2F2F" w:themeColor="accent5" w:themeShade="80"/>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Pr>
          <w:rFonts w:ascii="Times New Roman" w:hAnsi="Times New Roman" w:cs="Times New Roman"/>
          <w:color w:val="2F2F2F" w:themeColor="accent5" w:themeShade="80"/>
        </w:rPr>
        <w:instrText xml:space="preserve"> ADDIN EN.CITE </w:instrText>
      </w:r>
      <w:r w:rsidR="007D43CE">
        <w:rPr>
          <w:rFonts w:ascii="Times New Roman" w:hAnsi="Times New Roman" w:cs="Times New Roman"/>
          <w:color w:val="2F2F2F" w:themeColor="accent5" w:themeShade="80"/>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Pr>
          <w:rFonts w:ascii="Times New Roman" w:hAnsi="Times New Roman" w:cs="Times New Roman"/>
          <w:color w:val="2F2F2F" w:themeColor="accent5" w:themeShade="80"/>
        </w:rPr>
        <w:instrText xml:space="preserve"> ADDIN EN.CITE.DATA </w:instrText>
      </w:r>
      <w:r w:rsidR="007D43CE">
        <w:rPr>
          <w:rFonts w:ascii="Times New Roman" w:hAnsi="Times New Roman" w:cs="Times New Roman"/>
          <w:color w:val="2F2F2F" w:themeColor="accent5" w:themeShade="80"/>
        </w:rPr>
      </w:r>
      <w:r w:rsidR="007D43CE">
        <w:rPr>
          <w:rFonts w:ascii="Times New Roman" w:hAnsi="Times New Roman" w:cs="Times New Roman"/>
          <w:color w:val="2F2F2F" w:themeColor="accent5" w:themeShade="80"/>
        </w:rPr>
        <w:fldChar w:fldCharType="end"/>
      </w:r>
      <w:r w:rsidR="007D43CE">
        <w:rPr>
          <w:rFonts w:ascii="Times New Roman" w:hAnsi="Times New Roman" w:cs="Times New Roman"/>
          <w:color w:val="2F2F2F" w:themeColor="accent5" w:themeShade="80"/>
        </w:rPr>
      </w:r>
      <w:r w:rsidR="007D43CE">
        <w:rPr>
          <w:rFonts w:ascii="Times New Roman" w:hAnsi="Times New Roman" w:cs="Times New Roman"/>
          <w:color w:val="2F2F2F" w:themeColor="accent5" w:themeShade="80"/>
        </w:rPr>
        <w:fldChar w:fldCharType="separate"/>
      </w:r>
      <w:r w:rsidR="007D43CE">
        <w:rPr>
          <w:rFonts w:ascii="Times New Roman" w:hAnsi="Times New Roman" w:cs="Times New Roman"/>
          <w:noProof/>
          <w:color w:val="2F2F2F" w:themeColor="accent5" w:themeShade="80"/>
        </w:rPr>
        <w:t>(van Mantgem and Stephenson 2007, van Mantgem et al. 2009, Das et al. 2016)</w:t>
      </w:r>
      <w:r w:rsidR="007D43CE">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w:t>
      </w:r>
      <w:r w:rsidR="00BC7F0C">
        <w:rPr>
          <w:rFonts w:ascii="Times New Roman" w:hAnsi="Times New Roman" w:cs="Times New Roman"/>
          <w:color w:val="2F2F2F" w:themeColor="accent5" w:themeShade="80"/>
        </w:rPr>
        <w:t xml:space="preserve">mountain pine beetle </w:t>
      </w:r>
      <w:r w:rsidR="007507AF" w:rsidRPr="007507AF">
        <w:rPr>
          <w:rFonts w:ascii="Times New Roman" w:hAnsi="Times New Roman" w:cs="Times New Roman"/>
          <w:color w:val="2F2F2F" w:themeColor="accent5" w:themeShade="80"/>
        </w:rPr>
        <w:t>(</w:t>
      </w:r>
      <w:proofErr w:type="spellStart"/>
      <w:r w:rsidR="007507AF" w:rsidRPr="007507AF">
        <w:rPr>
          <w:rFonts w:ascii="Times New Roman" w:hAnsi="Times New Roman" w:cs="Times New Roman"/>
          <w:i/>
          <w:color w:val="2F2F2F" w:themeColor="accent5" w:themeShade="80"/>
        </w:rPr>
        <w:t>Dendroctonus</w:t>
      </w:r>
      <w:proofErr w:type="spellEnd"/>
      <w:r w:rsidR="007507AF" w:rsidRPr="007507AF">
        <w:rPr>
          <w:rFonts w:ascii="Times New Roman" w:hAnsi="Times New Roman" w:cs="Times New Roman"/>
          <w:i/>
          <w:color w:val="2F2F2F" w:themeColor="accent5" w:themeShade="80"/>
        </w:rPr>
        <w:t xml:space="preserve"> </w:t>
      </w:r>
      <w:proofErr w:type="spellStart"/>
      <w:r w:rsidR="007507AF" w:rsidRPr="007507AF">
        <w:rPr>
          <w:rFonts w:ascii="Times New Roman" w:hAnsi="Times New Roman" w:cs="Times New Roman"/>
          <w:i/>
          <w:color w:val="2F2F2F" w:themeColor="accent5" w:themeShade="80"/>
        </w:rPr>
        <w:t>ponderosae</w:t>
      </w:r>
      <w:proofErr w:type="spellEnd"/>
      <w:r w:rsidR="007507AF" w:rsidRPr="007507AF">
        <w:rPr>
          <w:rFonts w:ascii="Times New Roman" w:hAnsi="Times New Roman" w:cs="Times New Roman"/>
          <w:color w:val="2F2F2F" w:themeColor="accent5" w:themeShade="80"/>
        </w:rPr>
        <w:t>) and fir engraver (</w:t>
      </w:r>
      <w:proofErr w:type="spellStart"/>
      <w:r w:rsidR="007507AF" w:rsidRPr="007507AF">
        <w:rPr>
          <w:rFonts w:ascii="Times New Roman" w:hAnsi="Times New Roman" w:cs="Times New Roman"/>
          <w:i/>
          <w:color w:val="2F2F2F" w:themeColor="accent5" w:themeShade="80"/>
        </w:rPr>
        <w:t>Scolytus</w:t>
      </w:r>
      <w:proofErr w:type="spellEnd"/>
      <w:r w:rsidR="007507AF" w:rsidRPr="007507AF">
        <w:rPr>
          <w:rFonts w:ascii="Times New Roman" w:hAnsi="Times New Roman" w:cs="Times New Roman"/>
          <w:i/>
          <w:color w:val="2F2F2F" w:themeColor="accent5" w:themeShade="80"/>
        </w:rPr>
        <w:t xml:space="preserve"> </w:t>
      </w:r>
      <w:proofErr w:type="spellStart"/>
      <w:r w:rsidR="007507AF" w:rsidRPr="007507AF">
        <w:rPr>
          <w:rFonts w:ascii="Times New Roman" w:hAnsi="Times New Roman" w:cs="Times New Roman"/>
          <w:i/>
          <w:color w:val="2F2F2F" w:themeColor="accent5" w:themeShade="80"/>
        </w:rPr>
        <w:t>ventralis</w:t>
      </w:r>
      <w:proofErr w:type="spellEnd"/>
      <w:r w:rsidR="007507AF" w:rsidRPr="007507AF">
        <w:rPr>
          <w:rFonts w:ascii="Times New Roman" w:hAnsi="Times New Roman" w:cs="Times New Roman"/>
          <w:color w:val="2F2F2F" w:themeColor="accent5" w:themeShade="80"/>
        </w:rPr>
        <w:t>)</w:t>
      </w:r>
      <w:r w:rsidR="008F4D93">
        <w:rPr>
          <w:rFonts w:ascii="Times New Roman" w:hAnsi="Times New Roman" w:cs="Times New Roman"/>
          <w:color w:val="2F2F2F" w:themeColor="accent5" w:themeShade="80"/>
        </w:rPr>
        <w:t xml:space="preserve"> within SCB</w:t>
      </w:r>
      <w:r w:rsidR="00955320">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sidR="00FD4C18">
        <w:rPr>
          <w:rFonts w:ascii="Times New Roman" w:hAnsi="Times New Roman" w:cs="Times New Roman"/>
          <w:color w:val="2F2F2F" w:themeColor="accent5" w:themeShade="80"/>
        </w:rPr>
        <w:t>P</w:t>
      </w:r>
      <w:r w:rsidR="00955320">
        <w:rPr>
          <w:rFonts w:ascii="Times New Roman" w:hAnsi="Times New Roman" w:cs="Times New Roman"/>
          <w:color w:val="2F2F2F" w:themeColor="accent5" w:themeShade="80"/>
        </w:rPr>
        <w:t>rominent decreases</w:t>
      </w:r>
      <w:r>
        <w:rPr>
          <w:rFonts w:ascii="Times New Roman" w:hAnsi="Times New Roman" w:cs="Times New Roman"/>
          <w:color w:val="2F2F2F" w:themeColor="accent5" w:themeShade="80"/>
        </w:rPr>
        <w:t xml:space="preserve"> in large and very large trees</w:t>
      </w:r>
      <w:r w:rsidR="00955320">
        <w:rPr>
          <w:rFonts w:ascii="Times New Roman" w:hAnsi="Times New Roman" w:cs="Times New Roman"/>
          <w:color w:val="2F2F2F" w:themeColor="accent5" w:themeShade="80"/>
        </w:rPr>
        <w:t xml:space="preserve"> were observed in </w:t>
      </w:r>
      <w:proofErr w:type="spellStart"/>
      <w:r w:rsidR="00955320">
        <w:rPr>
          <w:rFonts w:ascii="Times New Roman" w:hAnsi="Times New Roman" w:cs="Times New Roman"/>
          <w:i/>
          <w:color w:val="2F2F2F" w:themeColor="accent5" w:themeShade="80"/>
        </w:rPr>
        <w:t>Pinus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jeffreyi</w:t>
      </w:r>
      <w:proofErr w:type="spellEnd"/>
      <w:r>
        <w:rPr>
          <w:rFonts w:ascii="Times New Roman" w:hAnsi="Times New Roman" w:cs="Times New Roman"/>
          <w:i/>
          <w:color w:val="2F2F2F" w:themeColor="accent5" w:themeShade="80"/>
        </w:rPr>
        <w:t xml:space="preserve"> </w:t>
      </w:r>
      <w:r w:rsidR="00FD4C18">
        <w:rPr>
          <w:rFonts w:ascii="Times New Roman" w:hAnsi="Times New Roman" w:cs="Times New Roman"/>
          <w:color w:val="2F2F2F" w:themeColor="accent5" w:themeShade="80"/>
        </w:rPr>
        <w:t xml:space="preserve">(Figure 4i, l), which is the most fire-resistant species in SCB </w:t>
      </w:r>
      <w:r w:rsidR="00955320">
        <w:rPr>
          <w:rFonts w:ascii="Times New Roman" w:hAnsi="Times New Roman" w:cs="Times New Roman"/>
          <w:color w:val="2F2F2F" w:themeColor="accent5" w:themeShade="80"/>
        </w:rPr>
        <w:t>(Stevens unpublished data)</w:t>
      </w:r>
      <w:r>
        <w:rPr>
          <w:rFonts w:ascii="Times New Roman" w:hAnsi="Times New Roman" w:cs="Times New Roman"/>
          <w:color w:val="2F2F2F" w:themeColor="accent5" w:themeShade="80"/>
        </w:rPr>
        <w:t xml:space="preserve">, suggesting that fire may not be the agent of mortality in this size class, even in </w:t>
      </w:r>
      <w:r w:rsidR="00264D51">
        <w:rPr>
          <w:rFonts w:ascii="Times New Roman" w:hAnsi="Times New Roman" w:cs="Times New Roman"/>
          <w:color w:val="2F2F2F" w:themeColor="accent5" w:themeShade="80"/>
        </w:rPr>
        <w:t>twice-</w:t>
      </w:r>
      <w:r>
        <w:rPr>
          <w:rFonts w:ascii="Times New Roman" w:hAnsi="Times New Roman" w:cs="Times New Roman"/>
          <w:color w:val="2F2F2F" w:themeColor="accent5" w:themeShade="80"/>
        </w:rPr>
        <w:t>burned forestry plots</w:t>
      </w:r>
      <w:r w:rsidR="00955320">
        <w:rPr>
          <w:rFonts w:ascii="Times New Roman" w:hAnsi="Times New Roman" w:cs="Times New Roman"/>
          <w:color w:val="2F2F2F" w:themeColor="accent5" w:themeShade="80"/>
        </w:rPr>
        <w:t>.</w:t>
      </w:r>
    </w:p>
    <w:p w14:paraId="062FCD80" w14:textId="7DA0D027" w:rsidR="00D71C45" w:rsidRDefault="00F13F6C" w:rsidP="00A51328">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lack of a strong watershed-wide signal </w:t>
      </w:r>
      <w:r w:rsidR="00EC6E5F">
        <w:rPr>
          <w:rFonts w:ascii="Times New Roman" w:hAnsi="Times New Roman" w:cs="Times New Roman"/>
          <w:color w:val="2F2F2F" w:themeColor="accent5" w:themeShade="80"/>
        </w:rPr>
        <w:t xml:space="preserve">of </w:t>
      </w:r>
      <w:r>
        <w:rPr>
          <w:rFonts w:ascii="Times New Roman" w:hAnsi="Times New Roman" w:cs="Times New Roman"/>
          <w:color w:val="2F2F2F" w:themeColor="accent5" w:themeShade="80"/>
        </w:rPr>
        <w:t>changing soil moisture is due to</w:t>
      </w:r>
      <w:r w:rsidR="00EC6E5F">
        <w:rPr>
          <w:rFonts w:ascii="Times New Roman" w:hAnsi="Times New Roman" w:cs="Times New Roman"/>
          <w:color w:val="2F2F2F" w:themeColor="accent5" w:themeShade="80"/>
        </w:rPr>
        <w:t xml:space="preserve"> both</w:t>
      </w:r>
      <w:r>
        <w:rPr>
          <w:rFonts w:ascii="Times New Roman" w:hAnsi="Times New Roman" w:cs="Times New Roman"/>
          <w:color w:val="2F2F2F" w:themeColor="accent5" w:themeShade="80"/>
        </w:rPr>
        <w:t xml:space="preserve"> the relatively low initial abundance and minimal post-fire expansion of the dense meadow vegetation class, </w:t>
      </w:r>
      <w:r w:rsidR="00EC6E5F">
        <w:rPr>
          <w:rFonts w:ascii="Times New Roman" w:hAnsi="Times New Roman" w:cs="Times New Roman"/>
          <w:color w:val="2F2F2F" w:themeColor="accent5" w:themeShade="80"/>
        </w:rPr>
        <w:t>and to</w:t>
      </w:r>
      <w:r>
        <w:rPr>
          <w:rFonts w:ascii="Times New Roman" w:hAnsi="Times New Roman" w:cs="Times New Roman"/>
          <w:color w:val="2F2F2F" w:themeColor="accent5" w:themeShade="80"/>
        </w:rPr>
        <w:t xml:space="preserve"> minimal detectable differences between forest, shrub, and dry meadow soil moisture </w:t>
      </w:r>
      <w:r>
        <w:rPr>
          <w:rFonts w:ascii="Times New Roman" w:hAnsi="Times New Roman" w:cs="Times New Roman"/>
          <w:color w:val="2F2F2F" w:themeColor="accent5" w:themeShade="80"/>
        </w:rPr>
        <w:lastRenderedPageBreak/>
        <w:t>profiles</w:t>
      </w:r>
      <w:r w:rsidR="00EC6E5F">
        <w:rPr>
          <w:rFonts w:ascii="Times New Roman" w:hAnsi="Times New Roman" w:cs="Times New Roman"/>
          <w:color w:val="2F2F2F" w:themeColor="accent5" w:themeShade="80"/>
        </w:rPr>
        <w:t xml:space="preserve">.  Both </w:t>
      </w:r>
      <w:r>
        <w:rPr>
          <w:rFonts w:ascii="Times New Roman" w:hAnsi="Times New Roman" w:cs="Times New Roman"/>
          <w:color w:val="2F2F2F" w:themeColor="accent5" w:themeShade="80"/>
        </w:rPr>
        <w:t xml:space="preserve">of </w:t>
      </w:r>
      <w:r w:rsidR="00EC6E5F">
        <w:rPr>
          <w:rFonts w:ascii="Times New Roman" w:hAnsi="Times New Roman" w:cs="Times New Roman"/>
          <w:color w:val="2F2F2F" w:themeColor="accent5" w:themeShade="80"/>
        </w:rPr>
        <w:t xml:space="preserve">these factors </w:t>
      </w:r>
      <w:r>
        <w:rPr>
          <w:rFonts w:ascii="Times New Roman" w:hAnsi="Times New Roman" w:cs="Times New Roman"/>
          <w:color w:val="2F2F2F" w:themeColor="accent5" w:themeShade="80"/>
        </w:rPr>
        <w:t>could be attributable to soil and topographic properties of the watershed</w:t>
      </w:r>
      <w:r w:rsidR="00D71C45">
        <w:rPr>
          <w:rFonts w:ascii="Times New Roman" w:hAnsi="Times New Roman" w:cs="Times New Roman"/>
          <w:color w:val="2F2F2F" w:themeColor="accent5" w:themeShade="80"/>
        </w:rPr>
        <w:t xml:space="preserve"> as well as precipitation and productivity effects as discussed above</w:t>
      </w:r>
      <w:r>
        <w:rPr>
          <w:rFonts w:ascii="Times New Roman" w:hAnsi="Times New Roman" w:cs="Times New Roman"/>
          <w:color w:val="2F2F2F" w:themeColor="accent5" w:themeShade="80"/>
        </w:rPr>
        <w:t xml:space="preserve">. </w:t>
      </w:r>
      <w:r w:rsidR="00EC6E5F">
        <w:rPr>
          <w:rFonts w:ascii="Times New Roman" w:hAnsi="Times New Roman" w:cs="Times New Roman"/>
          <w:color w:val="2F2F2F" w:themeColor="accent5" w:themeShade="80"/>
        </w:rPr>
        <w:t>Consequently, we do not</w:t>
      </w:r>
      <w:r w:rsidR="00D43776">
        <w:rPr>
          <w:rFonts w:ascii="Times New Roman" w:hAnsi="Times New Roman" w:cs="Times New Roman"/>
          <w:color w:val="2F2F2F" w:themeColor="accent5" w:themeShade="80"/>
        </w:rPr>
        <w:t xml:space="preserve"> predict large changes in soil moisture at the watershed scale</w:t>
      </w:r>
      <w:r w:rsidR="00EC6E5F">
        <w:rPr>
          <w:rFonts w:ascii="Times New Roman" w:hAnsi="Times New Roman" w:cs="Times New Roman"/>
          <w:color w:val="2F2F2F" w:themeColor="accent5" w:themeShade="80"/>
        </w:rPr>
        <w:t xml:space="preserve"> in association with the managed fire regime</w:t>
      </w:r>
      <w:r w:rsidR="00955320">
        <w:rPr>
          <w:rFonts w:ascii="Times New Roman" w:hAnsi="Times New Roman" w:cs="Times New Roman"/>
          <w:color w:val="2F2F2F" w:themeColor="accent5" w:themeShade="80"/>
        </w:rPr>
        <w:t xml:space="preserve">. </w:t>
      </w:r>
      <w:r w:rsidR="00EC6E5F">
        <w:rPr>
          <w:rFonts w:ascii="Times New Roman" w:hAnsi="Times New Roman" w:cs="Times New Roman"/>
          <w:color w:val="2F2F2F" w:themeColor="accent5" w:themeShade="80"/>
        </w:rPr>
        <w:t xml:space="preserve"> W</w:t>
      </w:r>
      <w:r w:rsidR="00955320">
        <w:rPr>
          <w:rFonts w:ascii="Times New Roman" w:hAnsi="Times New Roman" w:cs="Times New Roman"/>
          <w:color w:val="2F2F2F" w:themeColor="accent5" w:themeShade="80"/>
        </w:rPr>
        <w:t>e note that the vegetation change</w:t>
      </w:r>
      <w:r w:rsidR="00451170">
        <w:rPr>
          <w:rFonts w:ascii="Times New Roman" w:hAnsi="Times New Roman" w:cs="Times New Roman"/>
          <w:color w:val="2F2F2F" w:themeColor="accent5" w:themeShade="80"/>
        </w:rPr>
        <w:t>s</w:t>
      </w:r>
      <w:r w:rsidR="00955320">
        <w:rPr>
          <w:rFonts w:ascii="Times New Roman" w:hAnsi="Times New Roman" w:cs="Times New Roman"/>
          <w:color w:val="2F2F2F" w:themeColor="accent5" w:themeShade="80"/>
        </w:rPr>
        <w:t xml:space="preserve"> we observe</w:t>
      </w:r>
      <w:r w:rsidR="00451170">
        <w:rPr>
          <w:rFonts w:ascii="Times New Roman" w:hAnsi="Times New Roman" w:cs="Times New Roman"/>
          <w:color w:val="2F2F2F" w:themeColor="accent5" w:themeShade="80"/>
        </w:rPr>
        <w:t>d</w:t>
      </w:r>
      <w:r w:rsidR="00955320">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 xml:space="preserve">were </w:t>
      </w:r>
      <w:r w:rsidR="00955320">
        <w:rPr>
          <w:rFonts w:ascii="Times New Roman" w:hAnsi="Times New Roman" w:cs="Times New Roman"/>
          <w:color w:val="2F2F2F" w:themeColor="accent5" w:themeShade="80"/>
        </w:rPr>
        <w:t>primarily transition</w:t>
      </w:r>
      <w:r w:rsidR="00451170">
        <w:rPr>
          <w:rFonts w:ascii="Times New Roman" w:hAnsi="Times New Roman" w:cs="Times New Roman"/>
          <w:color w:val="2F2F2F" w:themeColor="accent5" w:themeShade="80"/>
        </w:rPr>
        <w:t>s</w:t>
      </w:r>
      <w:r w:rsidR="00955320">
        <w:rPr>
          <w:rFonts w:ascii="Times New Roman" w:hAnsi="Times New Roman" w:cs="Times New Roman"/>
          <w:color w:val="2F2F2F" w:themeColor="accent5" w:themeShade="80"/>
        </w:rPr>
        <w:t xml:space="preserve"> from mixed-conifer to shrub, mixed-conifer to sparse meadow, or shrub to sparse meadow (Figure 2, 3), </w:t>
      </w:r>
      <w:r w:rsidR="00EC6E5F">
        <w:rPr>
          <w:rFonts w:ascii="Times New Roman" w:hAnsi="Times New Roman" w:cs="Times New Roman"/>
          <w:color w:val="2F2F2F" w:themeColor="accent5" w:themeShade="80"/>
        </w:rPr>
        <w:t>with</w:t>
      </w:r>
      <w:r w:rsidR="00955320">
        <w:rPr>
          <w:rFonts w:ascii="Times New Roman" w:hAnsi="Times New Roman" w:cs="Times New Roman"/>
          <w:color w:val="2F2F2F" w:themeColor="accent5" w:themeShade="80"/>
        </w:rPr>
        <w:t xml:space="preserve"> minimal transition to the vegetation type that would be expected to have the greatest change on soil moisture, namely dense meadows (Figure </w:t>
      </w:r>
      <w:r w:rsidR="00D71C45">
        <w:rPr>
          <w:rFonts w:ascii="Times New Roman" w:hAnsi="Times New Roman" w:cs="Times New Roman"/>
          <w:color w:val="2F2F2F" w:themeColor="accent5" w:themeShade="80"/>
        </w:rPr>
        <w:t>7</w:t>
      </w:r>
      <w:r w:rsidR="00955320">
        <w:rPr>
          <w:rFonts w:ascii="Times New Roman" w:hAnsi="Times New Roman" w:cs="Times New Roman"/>
          <w:color w:val="2F2F2F" w:themeColor="accent5" w:themeShade="80"/>
        </w:rPr>
        <w:t xml:space="preserve">). This stands in contrast to the more productive </w:t>
      </w:r>
      <w:r w:rsidR="00A70AC5">
        <w:rPr>
          <w:rFonts w:ascii="Times New Roman" w:hAnsi="Times New Roman" w:cs="Times New Roman"/>
          <w:color w:val="2F2F2F" w:themeColor="accent5" w:themeShade="80"/>
        </w:rPr>
        <w:t>ICB (</w:t>
      </w:r>
      <w:r w:rsidR="007C07A0">
        <w:rPr>
          <w:rFonts w:ascii="Times New Roman" w:hAnsi="Times New Roman" w:cs="Times New Roman"/>
          <w:color w:val="2F2F2F" w:themeColor="accent5" w:themeShade="80"/>
        </w:rPr>
        <w:t xml:space="preserve">Appendix </w:t>
      </w:r>
      <w:r w:rsidR="00D71C45">
        <w:rPr>
          <w:rFonts w:ascii="Times New Roman" w:hAnsi="Times New Roman" w:cs="Times New Roman"/>
          <w:color w:val="2F2F2F" w:themeColor="accent5" w:themeShade="80"/>
        </w:rPr>
        <w:t>B</w:t>
      </w:r>
      <w:r w:rsidR="007C07A0">
        <w:rPr>
          <w:rFonts w:ascii="Times New Roman" w:hAnsi="Times New Roman" w:cs="Times New Roman"/>
          <w:color w:val="2F2F2F" w:themeColor="accent5" w:themeShade="80"/>
        </w:rPr>
        <w:t xml:space="preserve">),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Pr>
          <w:rFonts w:ascii="Times New Roman" w:hAnsi="Times New Roman" w:cs="Times New Roman"/>
          <w:color w:val="2F2F2F" w:themeColor="accent5" w:themeShade="80"/>
        </w:rPr>
        <w:instrText xml:space="preserve"> ADDIN EN.CITE </w:instrText>
      </w:r>
      <w:r w:rsidR="00F37E62">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Pr>
          <w:rFonts w:ascii="Times New Roman" w:hAnsi="Times New Roman" w:cs="Times New Roman"/>
          <w:color w:val="2F2F2F" w:themeColor="accent5" w:themeShade="80"/>
        </w:rPr>
        <w:instrText xml:space="preserve"> ADDIN EN.CITE.DATA </w:instrText>
      </w:r>
      <w:r w:rsidR="00F37E62">
        <w:rPr>
          <w:rFonts w:ascii="Times New Roman" w:hAnsi="Times New Roman" w:cs="Times New Roman"/>
          <w:color w:val="2F2F2F" w:themeColor="accent5" w:themeShade="80"/>
        </w:rPr>
      </w:r>
      <w:r w:rsidR="00F37E62">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F37E62">
        <w:rPr>
          <w:rFonts w:ascii="Times New Roman" w:hAnsi="Times New Roman" w:cs="Times New Roman"/>
          <w:noProof/>
          <w:color w:val="2F2F2F" w:themeColor="accent5" w:themeShade="80"/>
        </w:rPr>
        <w:t>(Boisramé et al. 2017,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w:t>
      </w:r>
      <w:r w:rsidR="00A51328">
        <w:rPr>
          <w:rFonts w:ascii="Times New Roman" w:hAnsi="Times New Roman" w:cs="Times New Roman"/>
          <w:color w:val="2F2F2F" w:themeColor="accent5" w:themeShade="80"/>
        </w:rPr>
        <w:t xml:space="preserve">In addition, the minimal changes to forest structure following fire (discussed above) may partially account for fire history variables having very small impacts on soil moisture independent of vegetation change (Figure </w:t>
      </w:r>
      <w:r w:rsidR="00FD4C18">
        <w:rPr>
          <w:rFonts w:ascii="Times New Roman" w:hAnsi="Times New Roman" w:cs="Times New Roman"/>
          <w:color w:val="2F2F2F" w:themeColor="accent5" w:themeShade="80"/>
        </w:rPr>
        <w:t>D</w:t>
      </w:r>
      <w:r w:rsidR="00A51328">
        <w:rPr>
          <w:rFonts w:ascii="Times New Roman" w:hAnsi="Times New Roman" w:cs="Times New Roman"/>
          <w:color w:val="2F2F2F" w:themeColor="accent5" w:themeShade="80"/>
        </w:rPr>
        <w:t>3). If forests had generally become much more open, or dominated by different sizes or species of trees following fire, we might expect greater impacts of fire on soil moisture within forested plots.</w:t>
      </w:r>
      <w:r w:rsidR="005F7371">
        <w:rPr>
          <w:rFonts w:ascii="Times New Roman" w:hAnsi="Times New Roman" w:cs="Times New Roman"/>
          <w:color w:val="2F2F2F" w:themeColor="accent5" w:themeShade="80"/>
        </w:rPr>
        <w:t xml:space="preserve"> For example, the “shrub” weather station is dominated by small conifers, while the forest station is dominated by large conifers, and soil moisture was higher in the “shrub” station for most of the data record (Figure </w:t>
      </w:r>
      <w:r w:rsidR="00FD4C18">
        <w:rPr>
          <w:rFonts w:ascii="Times New Roman" w:hAnsi="Times New Roman" w:cs="Times New Roman"/>
          <w:color w:val="2F2F2F" w:themeColor="accent5" w:themeShade="80"/>
        </w:rPr>
        <w:t>8</w:t>
      </w:r>
      <w:r w:rsidR="005F7371">
        <w:rPr>
          <w:rFonts w:ascii="Times New Roman" w:hAnsi="Times New Roman" w:cs="Times New Roman"/>
          <w:color w:val="2F2F2F" w:themeColor="accent5" w:themeShade="80"/>
        </w:rPr>
        <w:t>).</w:t>
      </w:r>
    </w:p>
    <w:p w14:paraId="721D83CE" w14:textId="6F4B72FD" w:rsidR="00955320" w:rsidRDefault="007C07A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In ICB, there may have been a greater encroachment of trees, particularly lodgepole pine, into meadows during the </w:t>
      </w:r>
      <w:r w:rsidR="00C423A8">
        <w:rPr>
          <w:rFonts w:ascii="Times New Roman" w:hAnsi="Times New Roman" w:cs="Times New Roman"/>
          <w:color w:val="2F2F2F" w:themeColor="accent5" w:themeShade="80"/>
        </w:rPr>
        <w:t>early 19</w:t>
      </w:r>
      <w:r w:rsidR="00C423A8" w:rsidRPr="00991434">
        <w:rPr>
          <w:rFonts w:ascii="Times New Roman" w:hAnsi="Times New Roman" w:cs="Times New Roman"/>
          <w:color w:val="2F2F2F" w:themeColor="accent5" w:themeShade="80"/>
          <w:vertAlign w:val="superscript"/>
        </w:rPr>
        <w:t>th</w:t>
      </w:r>
      <w:r w:rsidR="00C423A8">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century fire </w:t>
      </w:r>
      <w:r w:rsidR="00C423A8">
        <w:rPr>
          <w:rFonts w:ascii="Times New Roman" w:hAnsi="Times New Roman" w:cs="Times New Roman"/>
          <w:color w:val="2F2F2F" w:themeColor="accent5" w:themeShade="80"/>
        </w:rPr>
        <w:t xml:space="preserve">exclusion </w:t>
      </w:r>
      <w:r>
        <w:rPr>
          <w:rFonts w:ascii="Times New Roman" w:hAnsi="Times New Roman" w:cs="Times New Roman"/>
          <w:color w:val="2F2F2F" w:themeColor="accent5" w:themeShade="80"/>
        </w:rPr>
        <w:t>period</w:t>
      </w:r>
      <w:r w:rsidR="007C1009">
        <w:rPr>
          <w:rFonts w:ascii="Times New Roman" w:hAnsi="Times New Roman" w:cs="Times New Roman"/>
          <w:color w:val="2F2F2F" w:themeColor="accent5" w:themeShade="80"/>
        </w:rPr>
        <w:t>. This higher encroachment could be</w:t>
      </w:r>
      <w:r>
        <w:rPr>
          <w:rFonts w:ascii="Times New Roman" w:hAnsi="Times New Roman" w:cs="Times New Roman"/>
          <w:color w:val="2F2F2F" w:themeColor="accent5" w:themeShade="80"/>
        </w:rPr>
        <w:t xml:space="preserve"> due to </w:t>
      </w:r>
      <w:r w:rsidR="007C1009">
        <w:rPr>
          <w:rFonts w:ascii="Times New Roman" w:hAnsi="Times New Roman" w:cs="Times New Roman"/>
          <w:color w:val="2F2F2F" w:themeColor="accent5" w:themeShade="80"/>
        </w:rPr>
        <w:t>the ICB’s higher</w:t>
      </w:r>
      <w:r>
        <w:rPr>
          <w:rFonts w:ascii="Times New Roman" w:hAnsi="Times New Roman" w:cs="Times New Roman"/>
          <w:color w:val="2F2F2F" w:themeColor="accent5" w:themeShade="80"/>
        </w:rPr>
        <w:t xml:space="preserve"> productivity relative to SCB</w:t>
      </w:r>
      <w:r w:rsidR="00A51328">
        <w:rPr>
          <w:rFonts w:ascii="Times New Roman" w:hAnsi="Times New Roman" w:cs="Times New Roman"/>
          <w:color w:val="2F2F2F" w:themeColor="accent5" w:themeShade="80"/>
        </w:rPr>
        <w:t>, greater consistency in soil saturation of the SCB meadows (this limiting conifer growth), or a combination of both</w:t>
      </w:r>
      <w:r w:rsidR="00EC6E5F">
        <w:rPr>
          <w:rFonts w:ascii="Times New Roman" w:hAnsi="Times New Roman" w:cs="Times New Roman"/>
          <w:color w:val="2F2F2F" w:themeColor="accent5" w:themeShade="80"/>
        </w:rPr>
        <w:t>. T</w:t>
      </w:r>
      <w:r>
        <w:rPr>
          <w:rFonts w:ascii="Times New Roman" w:hAnsi="Times New Roman" w:cs="Times New Roman"/>
          <w:color w:val="2F2F2F" w:themeColor="accent5" w:themeShade="80"/>
        </w:rPr>
        <w:t xml:space="preserve">he managed fire program at ICB could </w:t>
      </w:r>
      <w:r w:rsidR="00EC6E5F">
        <w:rPr>
          <w:rFonts w:ascii="Times New Roman" w:hAnsi="Times New Roman" w:cs="Times New Roman"/>
          <w:color w:val="2F2F2F" w:themeColor="accent5" w:themeShade="80"/>
        </w:rPr>
        <w:t xml:space="preserve">consequently </w:t>
      </w:r>
      <w:r>
        <w:rPr>
          <w:rFonts w:ascii="Times New Roman" w:hAnsi="Times New Roman" w:cs="Times New Roman"/>
          <w:color w:val="2F2F2F" w:themeColor="accent5" w:themeShade="80"/>
        </w:rPr>
        <w:t xml:space="preserve">have had </w:t>
      </w:r>
      <w:r w:rsidR="007C1009">
        <w:rPr>
          <w:rFonts w:ascii="Times New Roman" w:hAnsi="Times New Roman" w:cs="Times New Roman"/>
          <w:color w:val="2F2F2F" w:themeColor="accent5" w:themeShade="80"/>
        </w:rPr>
        <w:t xml:space="preserve">a greater restorative effect in </w:t>
      </w:r>
      <w:r>
        <w:rPr>
          <w:rFonts w:ascii="Times New Roman" w:hAnsi="Times New Roman" w:cs="Times New Roman"/>
          <w:color w:val="2F2F2F" w:themeColor="accent5" w:themeShade="80"/>
        </w:rPr>
        <w:t xml:space="preserve">areas </w:t>
      </w:r>
      <w:r w:rsidR="007C1009">
        <w:rPr>
          <w:rFonts w:ascii="Times New Roman" w:hAnsi="Times New Roman" w:cs="Times New Roman"/>
          <w:color w:val="2F2F2F" w:themeColor="accent5" w:themeShade="80"/>
        </w:rPr>
        <w:t xml:space="preserve">of meadow encroachment </w:t>
      </w:r>
      <w:r>
        <w:rPr>
          <w:rFonts w:ascii="Times New Roman" w:hAnsi="Times New Roman" w:cs="Times New Roman"/>
          <w:color w:val="2F2F2F" w:themeColor="accent5" w:themeShade="80"/>
        </w:rPr>
        <w:t xml:space="preserve">than at SCB. </w:t>
      </w:r>
      <w:r w:rsidR="00EC6E5F">
        <w:rPr>
          <w:rFonts w:ascii="Times New Roman" w:hAnsi="Times New Roman" w:cs="Times New Roman"/>
          <w:color w:val="2F2F2F" w:themeColor="accent5" w:themeShade="80"/>
        </w:rPr>
        <w:t xml:space="preserve"> W</w:t>
      </w:r>
      <w:r>
        <w:rPr>
          <w:rFonts w:ascii="Times New Roman" w:hAnsi="Times New Roman" w:cs="Times New Roman"/>
          <w:color w:val="2F2F2F" w:themeColor="accent5" w:themeShade="80"/>
        </w:rPr>
        <w:t>e observe</w:t>
      </w:r>
      <w:r w:rsidR="00EC6E5F">
        <w:rPr>
          <w:rFonts w:ascii="Times New Roman" w:hAnsi="Times New Roman" w:cs="Times New Roman"/>
          <w:color w:val="2F2F2F" w:themeColor="accent5" w:themeShade="80"/>
        </w:rPr>
        <w:t>d</w:t>
      </w:r>
      <w:r>
        <w:rPr>
          <w:rFonts w:ascii="Times New Roman" w:hAnsi="Times New Roman" w:cs="Times New Roman"/>
          <w:color w:val="2F2F2F" w:themeColor="accent5" w:themeShade="80"/>
        </w:rPr>
        <w:t xml:space="preserve"> fire-caused </w:t>
      </w:r>
      <w:r w:rsidR="00EC6E5F">
        <w:rPr>
          <w:rFonts w:ascii="Times New Roman" w:hAnsi="Times New Roman" w:cs="Times New Roman"/>
          <w:color w:val="2F2F2F" w:themeColor="accent5" w:themeShade="80"/>
        </w:rPr>
        <w:t xml:space="preserve">tree </w:t>
      </w:r>
      <w:r>
        <w:rPr>
          <w:rFonts w:ascii="Times New Roman" w:hAnsi="Times New Roman" w:cs="Times New Roman"/>
          <w:color w:val="2F2F2F" w:themeColor="accent5" w:themeShade="80"/>
        </w:rPr>
        <w:t xml:space="preserve">mortality adjacent to several pre-existing dense meadows at SCB, and yet there was very little expansion of dense meadows </w:t>
      </w:r>
      <w:r>
        <w:rPr>
          <w:rFonts w:ascii="Times New Roman" w:hAnsi="Times New Roman" w:cs="Times New Roman"/>
          <w:color w:val="2F2F2F" w:themeColor="accent5" w:themeShade="80"/>
        </w:rPr>
        <w:lastRenderedPageBreak/>
        <w:t xml:space="preserve">into these areas, </w:t>
      </w:r>
      <w:r w:rsidR="00EC6E5F">
        <w:rPr>
          <w:rFonts w:ascii="Times New Roman" w:hAnsi="Times New Roman" w:cs="Times New Roman"/>
          <w:color w:val="2F2F2F" w:themeColor="accent5" w:themeShade="80"/>
        </w:rPr>
        <w:t>which instead typically</w:t>
      </w:r>
      <w:r>
        <w:rPr>
          <w:rFonts w:ascii="Times New Roman" w:hAnsi="Times New Roman" w:cs="Times New Roman"/>
          <w:color w:val="2F2F2F" w:themeColor="accent5" w:themeShade="80"/>
        </w:rPr>
        <w:t xml:space="preserve"> transition</w:t>
      </w:r>
      <w:r w:rsidR="00451170">
        <w:rPr>
          <w:rFonts w:ascii="Times New Roman" w:hAnsi="Times New Roman" w:cs="Times New Roman"/>
          <w:color w:val="2F2F2F" w:themeColor="accent5" w:themeShade="80"/>
        </w:rPr>
        <w:t>ed</w:t>
      </w:r>
      <w:r>
        <w:rPr>
          <w:rFonts w:ascii="Times New Roman" w:hAnsi="Times New Roman" w:cs="Times New Roman"/>
          <w:color w:val="2F2F2F" w:themeColor="accent5" w:themeShade="80"/>
        </w:rPr>
        <w:t xml:space="preserve"> to sparse meadows (Figure 2, 3). </w:t>
      </w:r>
      <w:r w:rsidR="00EC6E5F">
        <w:rPr>
          <w:rFonts w:ascii="Times New Roman" w:hAnsi="Times New Roman" w:cs="Times New Roman"/>
          <w:color w:val="2F2F2F" w:themeColor="accent5" w:themeShade="80"/>
        </w:rPr>
        <w:t xml:space="preserve">This suggests that climate, </w:t>
      </w:r>
      <w:r>
        <w:rPr>
          <w:rFonts w:ascii="Times New Roman" w:hAnsi="Times New Roman" w:cs="Times New Roman"/>
          <w:color w:val="2F2F2F" w:themeColor="accent5" w:themeShade="80"/>
        </w:rPr>
        <w:t xml:space="preserve">topography and soil type </w:t>
      </w:r>
      <w:r w:rsidR="00EC6E5F">
        <w:rPr>
          <w:rFonts w:ascii="Times New Roman" w:hAnsi="Times New Roman" w:cs="Times New Roman"/>
          <w:color w:val="2F2F2F" w:themeColor="accent5" w:themeShade="80"/>
        </w:rPr>
        <w:t>may be</w:t>
      </w:r>
      <w:r>
        <w:rPr>
          <w:rFonts w:ascii="Times New Roman" w:hAnsi="Times New Roman" w:cs="Times New Roman"/>
          <w:color w:val="2F2F2F" w:themeColor="accent5" w:themeShade="80"/>
        </w:rPr>
        <w:t xml:space="preserve"> constraining meadow locations at SCB </w:t>
      </w:r>
      <w:r w:rsidR="00EC6E5F">
        <w:rPr>
          <w:rFonts w:ascii="Times New Roman" w:hAnsi="Times New Roman" w:cs="Times New Roman"/>
          <w:color w:val="2F2F2F" w:themeColor="accent5" w:themeShade="80"/>
        </w:rPr>
        <w:t xml:space="preserve">more than </w:t>
      </w:r>
      <w:r>
        <w:rPr>
          <w:rFonts w:ascii="Times New Roman" w:hAnsi="Times New Roman" w:cs="Times New Roman"/>
          <w:color w:val="2F2F2F" w:themeColor="accent5" w:themeShade="80"/>
        </w:rPr>
        <w:t xml:space="preserve">at ICB, and the potential gain in soil moisture and herbaceous vegetation following forest removal by managed wildfire may therefore be </w:t>
      </w:r>
      <w:r w:rsidR="007507AF">
        <w:rPr>
          <w:rFonts w:ascii="Times New Roman" w:hAnsi="Times New Roman" w:cs="Times New Roman"/>
          <w:color w:val="2F2F2F" w:themeColor="accent5" w:themeShade="80"/>
        </w:rPr>
        <w:t>low</w:t>
      </w:r>
      <w:r>
        <w:rPr>
          <w:rFonts w:ascii="Times New Roman" w:hAnsi="Times New Roman" w:cs="Times New Roman"/>
          <w:color w:val="2F2F2F" w:themeColor="accent5" w:themeShade="80"/>
        </w:rPr>
        <w:t xml:space="preserve"> at SCB.</w:t>
      </w:r>
    </w:p>
    <w:p w14:paraId="6145295F" w14:textId="2CBD63C5" w:rsidR="005F7371" w:rsidRDefault="00C378AB" w:rsidP="00BC7F0C">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High correlations between shallow and deep soil moisture during summer months</w:t>
      </w:r>
      <w:r w:rsidR="00100E90">
        <w:rPr>
          <w:rFonts w:ascii="Times New Roman" w:hAnsi="Times New Roman" w:cs="Times New Roman"/>
          <w:color w:val="2F2F2F" w:themeColor="accent5" w:themeShade="80"/>
        </w:rPr>
        <w:t xml:space="preserve"> (Table 1)</w:t>
      </w:r>
      <w:r>
        <w:rPr>
          <w:rFonts w:ascii="Times New Roman" w:hAnsi="Times New Roman" w:cs="Times New Roman"/>
          <w:color w:val="2F2F2F" w:themeColor="accent5" w:themeShade="80"/>
        </w:rPr>
        <w:t xml:space="preserve"> show that our spatially-distributed soil moisture measurements provide a </w:t>
      </w:r>
      <w:r w:rsidR="00A941BB">
        <w:rPr>
          <w:rFonts w:ascii="Times New Roman" w:hAnsi="Times New Roman" w:cs="Times New Roman"/>
          <w:color w:val="2F2F2F" w:themeColor="accent5" w:themeShade="80"/>
        </w:rPr>
        <w:t>reasonable representation of spatial patterns in deeper soil moisture</w:t>
      </w:r>
      <w:r>
        <w:rPr>
          <w:rFonts w:ascii="Times New Roman" w:hAnsi="Times New Roman" w:cs="Times New Roman"/>
          <w:color w:val="2F2F2F" w:themeColor="accent5" w:themeShade="80"/>
        </w:rPr>
        <w:t xml:space="preserve">. </w:t>
      </w:r>
      <w:r w:rsidR="005F7371">
        <w:rPr>
          <w:rFonts w:ascii="Times New Roman" w:hAnsi="Times New Roman" w:cs="Times New Roman"/>
          <w:color w:val="2F2F2F" w:themeColor="accent5" w:themeShade="80"/>
        </w:rPr>
        <w:t xml:space="preserve">However, </w:t>
      </w:r>
      <w:r w:rsidR="00642E59">
        <w:rPr>
          <w:rFonts w:ascii="Times New Roman" w:hAnsi="Times New Roman" w:cs="Times New Roman"/>
          <w:color w:val="2F2F2F" w:themeColor="accent5" w:themeShade="80"/>
        </w:rPr>
        <w:t xml:space="preserve">this correlation only captures relative changes over time, not absolute values. In late summer, there was a greater difference between deep and shallow soil moisture at the shrub and wetland stations than there was at the forest station (Figure 7). Therefore, it is possible that transitions from </w:t>
      </w:r>
      <w:r w:rsidR="006B2FD6">
        <w:rPr>
          <w:rFonts w:ascii="Times New Roman" w:hAnsi="Times New Roman" w:cs="Times New Roman"/>
          <w:color w:val="2F2F2F" w:themeColor="accent5" w:themeShade="80"/>
        </w:rPr>
        <w:t xml:space="preserve">mature </w:t>
      </w:r>
      <w:r w:rsidR="00642E59">
        <w:rPr>
          <w:rFonts w:ascii="Times New Roman" w:hAnsi="Times New Roman" w:cs="Times New Roman"/>
          <w:color w:val="2F2F2F" w:themeColor="accent5" w:themeShade="80"/>
        </w:rPr>
        <w:t xml:space="preserve">forest to more open vegetation cover might lead to greater increases in deeper soil moisture than would be suggested by shallow soil moisture. </w:t>
      </w:r>
      <w:r w:rsidR="00092C59">
        <w:rPr>
          <w:rFonts w:ascii="Times New Roman" w:hAnsi="Times New Roman" w:cs="Times New Roman"/>
          <w:color w:val="2F2F2F" w:themeColor="accent5" w:themeShade="80"/>
        </w:rPr>
        <w:t>This could mean that</w:t>
      </w:r>
      <w:r w:rsidR="00642E59">
        <w:rPr>
          <w:rFonts w:ascii="Times New Roman" w:hAnsi="Times New Roman" w:cs="Times New Roman"/>
          <w:color w:val="2F2F2F" w:themeColor="accent5" w:themeShade="80"/>
        </w:rPr>
        <w:t xml:space="preserve"> the </w:t>
      </w:r>
      <w:r w:rsidR="00092C59">
        <w:rPr>
          <w:rFonts w:ascii="Times New Roman" w:hAnsi="Times New Roman" w:cs="Times New Roman"/>
          <w:color w:val="2F2F2F" w:themeColor="accent5" w:themeShade="80"/>
        </w:rPr>
        <w:t>modeled surface soil moisture changes</w:t>
      </w:r>
      <w:r w:rsidR="00642E59">
        <w:rPr>
          <w:rFonts w:ascii="Times New Roman" w:hAnsi="Times New Roman" w:cs="Times New Roman"/>
          <w:color w:val="2F2F2F" w:themeColor="accent5" w:themeShade="80"/>
        </w:rPr>
        <w:t xml:space="preserve"> in Figure 8 may underestimate the total change in plant-available moisture. </w:t>
      </w:r>
      <w:r w:rsidR="00092C59">
        <w:rPr>
          <w:rFonts w:ascii="Times New Roman" w:hAnsi="Times New Roman" w:cs="Times New Roman"/>
          <w:color w:val="2F2F2F" w:themeColor="accent5" w:themeShade="80"/>
        </w:rPr>
        <w:t xml:space="preserve">Findings from the ICB also suggested that the soil moisture impact of forest removal might be larger in deeper soils </w:t>
      </w:r>
      <w:r w:rsidR="00642E59"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642E59">
        <w:rPr>
          <w:rFonts w:ascii="Times New Roman" w:hAnsi="Times New Roman" w:cs="Times New Roman"/>
          <w:noProof/>
        </w:rPr>
        <w:instrText xml:space="preserve"> ADDIN EN.CITE </w:instrText>
      </w:r>
      <w:r w:rsidR="00642E59"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642E59">
        <w:rPr>
          <w:rFonts w:ascii="Times New Roman" w:hAnsi="Times New Roman" w:cs="Times New Roman"/>
          <w:noProof/>
        </w:rPr>
        <w:instrText xml:space="preserve"> ADDIN EN.CITE.DATA </w:instrText>
      </w:r>
      <w:r w:rsidR="00642E59" w:rsidRPr="00642E59">
        <w:rPr>
          <w:rFonts w:ascii="Times New Roman" w:hAnsi="Times New Roman" w:cs="Times New Roman"/>
          <w:noProof/>
        </w:rPr>
      </w:r>
      <w:r w:rsidR="00642E59" w:rsidRPr="00642E59">
        <w:rPr>
          <w:rFonts w:ascii="Times New Roman" w:hAnsi="Times New Roman" w:cs="Times New Roman"/>
          <w:noProof/>
        </w:rPr>
        <w:fldChar w:fldCharType="end"/>
      </w:r>
      <w:r w:rsidR="00642E59" w:rsidRPr="00EF599F">
        <w:rPr>
          <w:rFonts w:ascii="Times New Roman" w:hAnsi="Times New Roman" w:cs="Times New Roman"/>
          <w:noProof/>
        </w:rPr>
      </w:r>
      <w:r w:rsidR="00642E59" w:rsidRPr="00EF599F">
        <w:rPr>
          <w:rFonts w:ascii="Times New Roman" w:hAnsi="Times New Roman" w:cs="Times New Roman"/>
          <w:noProof/>
        </w:rPr>
        <w:fldChar w:fldCharType="separate"/>
      </w:r>
      <w:r w:rsidR="00642E59" w:rsidRPr="00EF599F">
        <w:rPr>
          <w:rFonts w:ascii="Times New Roman" w:hAnsi="Times New Roman" w:cs="Times New Roman"/>
          <w:noProof/>
        </w:rPr>
        <w:t>(Boisramé et al. 2018)</w:t>
      </w:r>
      <w:r w:rsidR="00642E59" w:rsidRPr="00EF599F">
        <w:rPr>
          <w:rFonts w:ascii="Times New Roman" w:hAnsi="Times New Roman" w:cs="Times New Roman"/>
          <w:noProof/>
        </w:rPr>
        <w:fldChar w:fldCharType="end"/>
      </w:r>
      <w:r w:rsidR="00642E59">
        <w:rPr>
          <w:rFonts w:ascii="Times New Roman" w:hAnsi="Times New Roman" w:cs="Times New Roman"/>
          <w:color w:val="2F2F2F" w:themeColor="accent5" w:themeShade="80"/>
        </w:rPr>
        <w:t>.</w:t>
      </w:r>
    </w:p>
    <w:p w14:paraId="075987D3" w14:textId="00DA98BE" w:rsidR="00EC6E5F" w:rsidRDefault="00C378AB" w:rsidP="00BC7F0C">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 xml:space="preserve">ong predictors of soil moisture. For example, vegetation cover type and TWI were within the top </w:t>
      </w:r>
      <w:r w:rsidR="00271166">
        <w:rPr>
          <w:rFonts w:ascii="Times New Roman" w:hAnsi="Times New Roman" w:cs="Times New Roman"/>
          <w:color w:val="2F2F2F" w:themeColor="accent5" w:themeShade="80"/>
        </w:rPr>
        <w:t xml:space="preserve">4 </w:t>
      </w:r>
      <w:r w:rsidR="00DF2F99">
        <w:rPr>
          <w:rFonts w:ascii="Times New Roman" w:hAnsi="Times New Roman" w:cs="Times New Roman"/>
          <w:color w:val="2F2F2F" w:themeColor="accent5" w:themeShade="80"/>
        </w:rPr>
        <w:t>most important predictors of soil moisture for both ICB and S</w:t>
      </w:r>
      <w:r w:rsidR="00333E97">
        <w:rPr>
          <w:rFonts w:ascii="Times New Roman" w:hAnsi="Times New Roman" w:cs="Times New Roman"/>
          <w:color w:val="2F2F2F" w:themeColor="accent5" w:themeShade="80"/>
        </w:rPr>
        <w:t>C</w:t>
      </w:r>
      <w:r w:rsidR="00DF2F99">
        <w:rPr>
          <w:rFonts w:ascii="Times New Roman" w:hAnsi="Times New Roman" w:cs="Times New Roman"/>
          <w:color w:val="2F2F2F" w:themeColor="accent5" w:themeShade="80"/>
        </w:rPr>
        <w:t xml:space="preserve">B, with years since fire, times burned, and year of measurement being the least important predictors in both watersheds (Figures C1 and C1b). </w:t>
      </w:r>
      <w:commentRangeStart w:id="31"/>
      <w:commentRangeStart w:id="32"/>
      <w:r>
        <w:rPr>
          <w:rFonts w:ascii="Times New Roman" w:hAnsi="Times New Roman" w:cs="Times New Roman"/>
          <w:color w:val="2F2F2F" w:themeColor="accent5" w:themeShade="80"/>
        </w:rPr>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w:t>
      </w:r>
      <w:r w:rsidR="00EC6E5F">
        <w:rPr>
          <w:rFonts w:ascii="Times New Roman" w:hAnsi="Times New Roman" w:cs="Times New Roman"/>
          <w:color w:val="2F2F2F" w:themeColor="accent5" w:themeShade="80"/>
        </w:rPr>
        <w:t xml:space="preserve">indicates that the relative importance of these factors for controlling summer soil moisture varies between the watersheds. The extent to which this variation should be attributed to physical and ecological factors in the </w:t>
      </w:r>
      <w:r w:rsidR="00EC6E5F">
        <w:rPr>
          <w:rFonts w:ascii="Times New Roman" w:hAnsi="Times New Roman" w:cs="Times New Roman"/>
          <w:color w:val="2F2F2F" w:themeColor="accent5" w:themeShade="80"/>
        </w:rPr>
        <w:lastRenderedPageBreak/>
        <w:t>watershed, and the extent to which it reflects features of the random forest methodology is not clear.</w:t>
      </w:r>
      <w:commentRangeEnd w:id="31"/>
      <w:r w:rsidR="00451170">
        <w:rPr>
          <w:rStyle w:val="CommentReference"/>
        </w:rPr>
        <w:commentReference w:id="31"/>
      </w:r>
      <w:commentRangeEnd w:id="32"/>
      <w:r w:rsidR="00100E90">
        <w:rPr>
          <w:rStyle w:val="CommentReference"/>
        </w:rPr>
        <w:commentReference w:id="32"/>
      </w:r>
      <w:r w:rsidR="00EC6E5F" w:rsidDel="00EC6E5F">
        <w:rPr>
          <w:rFonts w:ascii="Times New Roman" w:hAnsi="Times New Roman" w:cs="Times New Roman"/>
          <w:color w:val="2F2F2F" w:themeColor="accent5" w:themeShade="80"/>
        </w:rPr>
        <w:t xml:space="preserve"> </w:t>
      </w:r>
    </w:p>
    <w:p w14:paraId="5E1F07F6" w14:textId="24DC7F83" w:rsidR="007C07A0" w:rsidRDefault="001B5E1D" w:rsidP="00451170">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Large observed differences in precipitation, snowpack depth and melt timing between the three weather stations suggest that </w:t>
      </w:r>
      <w:r w:rsidR="00451170">
        <w:rPr>
          <w:rFonts w:ascii="Times New Roman" w:hAnsi="Times New Roman" w:cs="Times New Roman"/>
          <w:color w:val="2F2F2F" w:themeColor="accent5" w:themeShade="80"/>
        </w:rPr>
        <w:t>vegetation transitions in the SCB</w:t>
      </w:r>
      <w:r w:rsidR="00451170" w:rsidDel="00451170">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could induce</w:t>
      </w:r>
      <w:r>
        <w:rPr>
          <w:rFonts w:ascii="Times New Roman" w:hAnsi="Times New Roman" w:cs="Times New Roman"/>
          <w:color w:val="2F2F2F" w:themeColor="accent5" w:themeShade="80"/>
        </w:rPr>
        <w:t xml:space="preserve"> important differences in </w:t>
      </w:r>
      <w:r w:rsidR="00451170">
        <w:rPr>
          <w:rFonts w:ascii="Times New Roman" w:hAnsi="Times New Roman" w:cs="Times New Roman"/>
          <w:color w:val="2F2F2F" w:themeColor="accent5" w:themeShade="80"/>
        </w:rPr>
        <w:t xml:space="preserve">the quantity and timing of </w:t>
      </w:r>
      <w:r>
        <w:rPr>
          <w:rFonts w:ascii="Times New Roman" w:hAnsi="Times New Roman" w:cs="Times New Roman"/>
          <w:color w:val="2F2F2F" w:themeColor="accent5" w:themeShade="80"/>
        </w:rPr>
        <w:t xml:space="preserve">water input to the soil. </w:t>
      </w:r>
      <w:r w:rsidR="008E21AA">
        <w:rPr>
          <w:rFonts w:ascii="Times New Roman" w:hAnsi="Times New Roman" w:cs="Times New Roman"/>
          <w:color w:val="2F2F2F" w:themeColor="accent5" w:themeShade="80"/>
        </w:rPr>
        <w:t xml:space="preserve">For </w:t>
      </w:r>
      <w:proofErr w:type="gramStart"/>
      <w:r w:rsidR="008E21AA">
        <w:rPr>
          <w:rFonts w:ascii="Times New Roman" w:hAnsi="Times New Roman" w:cs="Times New Roman"/>
          <w:color w:val="2F2F2F" w:themeColor="accent5" w:themeShade="80"/>
        </w:rPr>
        <w:t>instance</w:t>
      </w:r>
      <w:proofErr w:type="gramEnd"/>
      <w:r w:rsidR="008E21AA">
        <w:rPr>
          <w:rFonts w:ascii="Times New Roman" w:hAnsi="Times New Roman" w:cs="Times New Roman"/>
          <w:color w:val="2F2F2F" w:themeColor="accent5" w:themeShade="80"/>
        </w:rPr>
        <w:t xml:space="preserve"> we observed increased snowpack depth and duration in relatively small high-severity patches at SCB (Appendix B; Figure B3). </w:t>
      </w:r>
      <w:r w:rsidR="00451170">
        <w:rPr>
          <w:rFonts w:ascii="Times New Roman" w:hAnsi="Times New Roman" w:cs="Times New Roman"/>
          <w:color w:val="2F2F2F" w:themeColor="accent5" w:themeShade="80"/>
        </w:rPr>
        <w:t xml:space="preserve"> This contrasts to other observations (made during a low snowpack year) which showed reduced snowpack depth associated with larger patches of high-severity fire </w:t>
      </w:r>
      <w:r w:rsidR="00451170">
        <w:rPr>
          <w:rFonts w:ascii="Times New Roman" w:hAnsi="Times New Roman" w:cs="Times New Roman"/>
          <w:color w:val="2F2F2F" w:themeColor="accent5" w:themeShade="80"/>
        </w:rPr>
        <w:fldChar w:fldCharType="begin"/>
      </w:r>
      <w:r w:rsidR="00451170">
        <w:rPr>
          <w:rFonts w:ascii="Times New Roman" w:hAnsi="Times New Roman" w:cs="Times New Roman"/>
          <w:color w:val="2F2F2F" w:themeColor="accent5" w:themeShade="80"/>
        </w:rPr>
        <w: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instrText>
      </w:r>
      <w:r w:rsidR="00451170">
        <w:rPr>
          <w:rFonts w:ascii="Times New Roman" w:hAnsi="Times New Roman" w:cs="Times New Roman"/>
          <w:color w:val="2F2F2F" w:themeColor="accent5" w:themeShade="80"/>
        </w:rPr>
        <w:fldChar w:fldCharType="separate"/>
      </w:r>
      <w:r w:rsidR="00451170">
        <w:rPr>
          <w:rFonts w:ascii="Times New Roman" w:hAnsi="Times New Roman" w:cs="Times New Roman"/>
          <w:noProof/>
          <w:color w:val="2F2F2F" w:themeColor="accent5" w:themeShade="80"/>
        </w:rPr>
        <w:t>(Stevens 2017)</w:t>
      </w:r>
      <w:r w:rsidR="00451170">
        <w:rPr>
          <w:rFonts w:ascii="Times New Roman" w:hAnsi="Times New Roman" w:cs="Times New Roman"/>
          <w:color w:val="2F2F2F" w:themeColor="accent5" w:themeShade="80"/>
        </w:rPr>
        <w:fldChar w:fldCharType="end"/>
      </w:r>
      <w:r w:rsidR="00451170">
        <w:rPr>
          <w:rFonts w:ascii="Times New Roman" w:hAnsi="Times New Roman" w:cs="Times New Roman"/>
          <w:color w:val="2F2F2F" w:themeColor="accent5" w:themeShade="80"/>
        </w:rPr>
        <w:t xml:space="preserve">.  Despite the differences in snowpack and melt timing between vegetation types, </w:t>
      </w:r>
      <w:r>
        <w:rPr>
          <w:rFonts w:ascii="Times New Roman" w:hAnsi="Times New Roman" w:cs="Times New Roman"/>
          <w:color w:val="2F2F2F" w:themeColor="accent5" w:themeShade="80"/>
        </w:rPr>
        <w:t xml:space="preserve">distributed soil moisture measurements showed only </w:t>
      </w:r>
      <w:r w:rsidR="00EC6E5F">
        <w:rPr>
          <w:rFonts w:ascii="Times New Roman" w:hAnsi="Times New Roman" w:cs="Times New Roman"/>
          <w:color w:val="2F2F2F" w:themeColor="accent5" w:themeShade="80"/>
        </w:rPr>
        <w:t xml:space="preserve">relatively small differences in </w:t>
      </w:r>
      <w:r w:rsidR="00451170">
        <w:rPr>
          <w:rFonts w:ascii="Times New Roman" w:hAnsi="Times New Roman" w:cs="Times New Roman"/>
          <w:color w:val="2F2F2F" w:themeColor="accent5" w:themeShade="80"/>
        </w:rPr>
        <w:t xml:space="preserve">summer </w:t>
      </w:r>
      <w:r w:rsidR="00EC6E5F">
        <w:rPr>
          <w:rFonts w:ascii="Times New Roman" w:hAnsi="Times New Roman" w:cs="Times New Roman"/>
          <w:color w:val="2F2F2F" w:themeColor="accent5" w:themeShade="80"/>
        </w:rPr>
        <w:t xml:space="preserve">soil moisture between </w:t>
      </w:r>
      <w:r>
        <w:rPr>
          <w:rFonts w:ascii="Times New Roman" w:hAnsi="Times New Roman" w:cs="Times New Roman"/>
          <w:color w:val="2F2F2F" w:themeColor="accent5" w:themeShade="80"/>
        </w:rPr>
        <w:t xml:space="preserve">forest, shrub, and sparse meadow vegetation classes (Figures 6, </w:t>
      </w:r>
      <w:r w:rsidR="008E21AA">
        <w:rPr>
          <w:rFonts w:ascii="Times New Roman" w:hAnsi="Times New Roman" w:cs="Times New Roman"/>
          <w:color w:val="2F2F2F" w:themeColor="accent5" w:themeShade="80"/>
        </w:rPr>
        <w:t>D</w:t>
      </w:r>
      <w:r>
        <w:rPr>
          <w:rFonts w:ascii="Times New Roman" w:hAnsi="Times New Roman" w:cs="Times New Roman"/>
          <w:color w:val="2F2F2F" w:themeColor="accent5" w:themeShade="80"/>
        </w:rPr>
        <w:t>3).</w:t>
      </w:r>
      <w:r w:rsidR="004C4764">
        <w:rPr>
          <w:rFonts w:ascii="Times New Roman" w:hAnsi="Times New Roman" w:cs="Times New Roman"/>
          <w:color w:val="2F2F2F" w:themeColor="accent5" w:themeShade="80"/>
        </w:rPr>
        <w:t xml:space="preserve"> </w:t>
      </w:r>
      <w:r w:rsidR="00AE560D">
        <w:rPr>
          <w:rFonts w:ascii="Times New Roman" w:hAnsi="Times New Roman" w:cs="Times New Roman"/>
          <w:color w:val="2F2F2F" w:themeColor="accent5" w:themeShade="80"/>
        </w:rPr>
        <w:t xml:space="preserve"> </w:t>
      </w:r>
      <w:r w:rsidR="004C4764">
        <w:rPr>
          <w:rFonts w:ascii="Times New Roman" w:hAnsi="Times New Roman" w:cs="Times New Roman"/>
          <w:color w:val="2F2F2F" w:themeColor="accent5" w:themeShade="80"/>
        </w:rPr>
        <w:t>The sandy soils and relatively modest cumulative precipitation in the SCB</w:t>
      </w:r>
      <w:r w:rsidR="008E21AA">
        <w:rPr>
          <w:rFonts w:ascii="Times New Roman" w:hAnsi="Times New Roman" w:cs="Times New Roman"/>
          <w:color w:val="2F2F2F" w:themeColor="accent5" w:themeShade="80"/>
        </w:rPr>
        <w:t xml:space="preserve"> </w:t>
      </w:r>
      <w:r w:rsidR="004C4764">
        <w:rPr>
          <w:rFonts w:ascii="Times New Roman" w:hAnsi="Times New Roman" w:cs="Times New Roman"/>
          <w:color w:val="2F2F2F" w:themeColor="accent5" w:themeShade="80"/>
        </w:rPr>
        <w:t>may result in rapid drainage of the soil profiles and a tendency for water</w:t>
      </w:r>
      <w:r w:rsidR="000E1EF0">
        <w:rPr>
          <w:rFonts w:ascii="Times New Roman" w:hAnsi="Times New Roman" w:cs="Times New Roman"/>
          <w:color w:val="2F2F2F" w:themeColor="accent5" w:themeShade="80"/>
        </w:rPr>
        <w:t>-</w:t>
      </w:r>
      <w:r w:rsidR="004C4764">
        <w:rPr>
          <w:rFonts w:ascii="Times New Roman" w:hAnsi="Times New Roman" w:cs="Times New Roman"/>
          <w:color w:val="2F2F2F" w:themeColor="accent5" w:themeShade="80"/>
        </w:rPr>
        <w:t>limited conditions in the basin</w:t>
      </w:r>
      <w:r w:rsidR="00AE560D">
        <w:rPr>
          <w:rFonts w:ascii="Times New Roman" w:hAnsi="Times New Roman" w:cs="Times New Roman"/>
          <w:color w:val="2F2F2F" w:themeColor="accent5" w:themeShade="80"/>
        </w:rPr>
        <w:t>. These conditions</w:t>
      </w:r>
      <w:r w:rsidR="004C4764">
        <w:rPr>
          <w:rFonts w:ascii="Times New Roman" w:hAnsi="Times New Roman" w:cs="Times New Roman"/>
          <w:color w:val="2F2F2F" w:themeColor="accent5" w:themeShade="80"/>
        </w:rPr>
        <w:t xml:space="preserve"> could </w:t>
      </w:r>
      <w:r w:rsidR="008E21AA">
        <w:rPr>
          <w:rFonts w:ascii="Times New Roman" w:hAnsi="Times New Roman" w:cs="Times New Roman"/>
          <w:color w:val="2F2F2F" w:themeColor="accent5" w:themeShade="80"/>
        </w:rPr>
        <w:t xml:space="preserve">limit </w:t>
      </w:r>
      <w:r w:rsidR="00A70AC5">
        <w:rPr>
          <w:rFonts w:ascii="Times New Roman" w:hAnsi="Times New Roman" w:cs="Times New Roman"/>
          <w:color w:val="2F2F2F" w:themeColor="accent5" w:themeShade="80"/>
        </w:rPr>
        <w:t xml:space="preserve">how </w:t>
      </w:r>
      <w:r w:rsidR="008E21AA">
        <w:rPr>
          <w:rFonts w:ascii="Times New Roman" w:hAnsi="Times New Roman" w:cs="Times New Roman"/>
          <w:color w:val="2F2F2F" w:themeColor="accent5" w:themeShade="80"/>
        </w:rPr>
        <w:t>the apparent effects of</w:t>
      </w:r>
      <w:r w:rsidR="004C4764">
        <w:rPr>
          <w:rFonts w:ascii="Times New Roman" w:hAnsi="Times New Roman" w:cs="Times New Roman"/>
          <w:color w:val="2F2F2F" w:themeColor="accent5" w:themeShade="80"/>
        </w:rPr>
        <w:t xml:space="preserve"> </w:t>
      </w:r>
      <w:r w:rsidR="00AE560D">
        <w:rPr>
          <w:rFonts w:ascii="Times New Roman" w:hAnsi="Times New Roman" w:cs="Times New Roman"/>
          <w:color w:val="2F2F2F" w:themeColor="accent5" w:themeShade="80"/>
        </w:rPr>
        <w:t>vegetation</w:t>
      </w:r>
      <w:r w:rsidR="008E21AA">
        <w:rPr>
          <w:rFonts w:ascii="Times New Roman" w:hAnsi="Times New Roman" w:cs="Times New Roman"/>
          <w:color w:val="2F2F2F" w:themeColor="accent5" w:themeShade="80"/>
        </w:rPr>
        <w:t xml:space="preserve"> on</w:t>
      </w:r>
      <w:r w:rsidR="00AE560D">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snowpack</w:t>
      </w:r>
      <w:r w:rsidR="004C4764">
        <w:rPr>
          <w:rFonts w:ascii="Times New Roman" w:hAnsi="Times New Roman" w:cs="Times New Roman"/>
          <w:color w:val="2F2F2F" w:themeColor="accent5" w:themeShade="80"/>
        </w:rPr>
        <w:t xml:space="preserve"> volume and </w:t>
      </w:r>
      <w:r w:rsidR="008E21AA">
        <w:rPr>
          <w:rFonts w:ascii="Times New Roman" w:hAnsi="Times New Roman" w:cs="Times New Roman"/>
          <w:color w:val="2F2F2F" w:themeColor="accent5" w:themeShade="80"/>
        </w:rPr>
        <w:t>snow</w:t>
      </w:r>
      <w:r w:rsidR="004C4764">
        <w:rPr>
          <w:rFonts w:ascii="Times New Roman" w:hAnsi="Times New Roman" w:cs="Times New Roman"/>
          <w:color w:val="2F2F2F" w:themeColor="accent5" w:themeShade="80"/>
        </w:rPr>
        <w:t xml:space="preserve">melt timing </w:t>
      </w:r>
      <w:r w:rsidR="00A70AC5">
        <w:rPr>
          <w:rFonts w:ascii="Times New Roman" w:hAnsi="Times New Roman" w:cs="Times New Roman"/>
          <w:color w:val="2F2F2F" w:themeColor="accent5" w:themeShade="80"/>
        </w:rPr>
        <w:t>translate to</w:t>
      </w:r>
      <w:r w:rsidR="008E21AA">
        <w:rPr>
          <w:rFonts w:ascii="Times New Roman" w:hAnsi="Times New Roman" w:cs="Times New Roman"/>
          <w:color w:val="2F2F2F" w:themeColor="accent5" w:themeShade="80"/>
        </w:rPr>
        <w:t xml:space="preserve"> eventual</w:t>
      </w:r>
      <w:r w:rsidR="004C4764">
        <w:rPr>
          <w:rFonts w:ascii="Times New Roman" w:hAnsi="Times New Roman" w:cs="Times New Roman"/>
          <w:color w:val="2F2F2F" w:themeColor="accent5" w:themeShade="80"/>
        </w:rPr>
        <w:t xml:space="preserve"> summer soil moisture.</w:t>
      </w:r>
      <w:r>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S</w:t>
      </w:r>
      <w:r w:rsidR="009A1C42">
        <w:rPr>
          <w:rFonts w:ascii="Times New Roman" w:hAnsi="Times New Roman" w:cs="Times New Roman"/>
          <w:color w:val="2F2F2F" w:themeColor="accent5" w:themeShade="80"/>
        </w:rPr>
        <w:t xml:space="preserve">parse meadows and shrub </w:t>
      </w:r>
      <w:r w:rsidR="00A70AC5">
        <w:rPr>
          <w:rFonts w:ascii="Times New Roman" w:hAnsi="Times New Roman" w:cs="Times New Roman"/>
          <w:color w:val="2F2F2F" w:themeColor="accent5" w:themeShade="80"/>
        </w:rPr>
        <w:t>vegetation</w:t>
      </w:r>
      <w:r w:rsidR="009A1C42">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may also be</w:t>
      </w:r>
      <w:r w:rsidR="009A1C42">
        <w:rPr>
          <w:rFonts w:ascii="Times New Roman" w:hAnsi="Times New Roman" w:cs="Times New Roman"/>
          <w:color w:val="2F2F2F" w:themeColor="accent5" w:themeShade="80"/>
        </w:rPr>
        <w:t xml:space="preserve"> located in </w:t>
      </w:r>
      <w:r w:rsidR="00451170">
        <w:rPr>
          <w:rFonts w:ascii="Times New Roman" w:hAnsi="Times New Roman" w:cs="Times New Roman"/>
          <w:color w:val="2F2F2F" w:themeColor="accent5" w:themeShade="80"/>
        </w:rPr>
        <w:t xml:space="preserve">generally drier </w:t>
      </w:r>
      <w:r w:rsidR="009A1C42">
        <w:rPr>
          <w:rFonts w:ascii="Times New Roman" w:hAnsi="Times New Roman" w:cs="Times New Roman"/>
          <w:color w:val="2F2F2F" w:themeColor="accent5" w:themeShade="80"/>
        </w:rPr>
        <w:t>areas (e.g., high sun exposure, steep slopes, and well-drained soils)</w:t>
      </w:r>
      <w:r w:rsidR="00A70AC5">
        <w:rPr>
          <w:rFonts w:ascii="Times New Roman" w:hAnsi="Times New Roman" w:cs="Times New Roman"/>
          <w:color w:val="2F2F2F" w:themeColor="accent5" w:themeShade="80"/>
        </w:rPr>
        <w:t>,</w:t>
      </w:r>
      <w:r w:rsidR="00482EA9">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where</w:t>
      </w:r>
      <w:r w:rsidR="009A1C42">
        <w:rPr>
          <w:rFonts w:ascii="Times New Roman" w:hAnsi="Times New Roman" w:cs="Times New Roman"/>
          <w:color w:val="2F2F2F" w:themeColor="accent5" w:themeShade="80"/>
        </w:rPr>
        <w:t xml:space="preserve"> increases in water inputs due to reduced forest cover</w:t>
      </w:r>
      <w:r w:rsidR="00A70AC5">
        <w:rPr>
          <w:rFonts w:ascii="Times New Roman" w:hAnsi="Times New Roman" w:cs="Times New Roman"/>
          <w:color w:val="2F2F2F" w:themeColor="accent5" w:themeShade="80"/>
        </w:rPr>
        <w:t xml:space="preserve"> may not </w:t>
      </w:r>
      <w:r w:rsidR="00451170">
        <w:rPr>
          <w:rFonts w:ascii="Times New Roman" w:hAnsi="Times New Roman" w:cs="Times New Roman"/>
          <w:color w:val="2F2F2F" w:themeColor="accent5" w:themeShade="80"/>
        </w:rPr>
        <w:t>be evident</w:t>
      </w:r>
      <w:r w:rsidR="009A1C42">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Although the</w:t>
      </w:r>
      <w:r w:rsidR="00482EA9">
        <w:rPr>
          <w:rFonts w:ascii="Times New Roman" w:hAnsi="Times New Roman" w:cs="Times New Roman"/>
          <w:color w:val="2F2F2F" w:themeColor="accent5" w:themeShade="80"/>
        </w:rPr>
        <w:t xml:space="preserve"> weather stations </w:t>
      </w:r>
      <w:r w:rsidR="00A70AC5">
        <w:rPr>
          <w:rFonts w:ascii="Times New Roman" w:hAnsi="Times New Roman" w:cs="Times New Roman"/>
          <w:color w:val="2F2F2F" w:themeColor="accent5" w:themeShade="80"/>
        </w:rPr>
        <w:t xml:space="preserve">do </w:t>
      </w:r>
      <w:r w:rsidR="00482EA9">
        <w:rPr>
          <w:rFonts w:ascii="Times New Roman" w:hAnsi="Times New Roman" w:cs="Times New Roman"/>
          <w:color w:val="2F2F2F" w:themeColor="accent5" w:themeShade="80"/>
        </w:rPr>
        <w:t xml:space="preserve">show wetter surface soils </w:t>
      </w:r>
      <w:r w:rsidR="00A70AC5">
        <w:rPr>
          <w:rFonts w:ascii="Times New Roman" w:hAnsi="Times New Roman" w:cs="Times New Roman"/>
          <w:color w:val="2F2F2F" w:themeColor="accent5" w:themeShade="80"/>
        </w:rPr>
        <w:t>where water inputs were greater</w:t>
      </w:r>
      <w:r w:rsidR="00482EA9">
        <w:rPr>
          <w:rFonts w:ascii="Times New Roman" w:hAnsi="Times New Roman" w:cs="Times New Roman"/>
          <w:color w:val="2F2F2F" w:themeColor="accent5" w:themeShade="80"/>
        </w:rPr>
        <w:t xml:space="preserve"> (shrub and wetland</w:t>
      </w:r>
      <w:r w:rsidR="00A70AC5">
        <w:rPr>
          <w:rFonts w:ascii="Times New Roman" w:hAnsi="Times New Roman" w:cs="Times New Roman"/>
          <w:color w:val="2F2F2F" w:themeColor="accent5" w:themeShade="80"/>
        </w:rPr>
        <w:t xml:space="preserve">; </w:t>
      </w:r>
      <w:r w:rsidR="00482EA9">
        <w:rPr>
          <w:rFonts w:ascii="Times New Roman" w:hAnsi="Times New Roman" w:cs="Times New Roman"/>
          <w:color w:val="2F2F2F" w:themeColor="accent5" w:themeShade="80"/>
        </w:rPr>
        <w:t xml:space="preserve">Figure </w:t>
      </w:r>
      <w:r w:rsidR="00A70AC5">
        <w:rPr>
          <w:rFonts w:ascii="Times New Roman" w:hAnsi="Times New Roman" w:cs="Times New Roman"/>
          <w:color w:val="2F2F2F" w:themeColor="accent5" w:themeShade="80"/>
        </w:rPr>
        <w:t>8</w:t>
      </w:r>
      <w:r w:rsidR="00482EA9">
        <w:rPr>
          <w:rFonts w:ascii="Times New Roman" w:hAnsi="Times New Roman" w:cs="Times New Roman"/>
          <w:color w:val="2F2F2F" w:themeColor="accent5" w:themeShade="80"/>
        </w:rPr>
        <w:t>, Table 1)</w:t>
      </w:r>
      <w:r w:rsidR="00A70AC5">
        <w:rPr>
          <w:rFonts w:ascii="Times New Roman" w:hAnsi="Times New Roman" w:cs="Times New Roman"/>
          <w:color w:val="2F2F2F" w:themeColor="accent5" w:themeShade="80"/>
        </w:rPr>
        <w:t>, s</w:t>
      </w:r>
      <w:r w:rsidR="00875356">
        <w:rPr>
          <w:rFonts w:ascii="Times New Roman" w:hAnsi="Times New Roman" w:cs="Times New Roman"/>
          <w:color w:val="2F2F2F" w:themeColor="accent5" w:themeShade="80"/>
        </w:rPr>
        <w:t xml:space="preserve">ome of this increased moisture could be due to slight differences in slope at each station (13 degrees at the forest station, 8 degrees at the shrub station, and 4 degrees at the wetland station). </w:t>
      </w:r>
      <w:r w:rsidR="0026128C">
        <w:rPr>
          <w:rFonts w:ascii="Times New Roman" w:hAnsi="Times New Roman" w:cs="Times New Roman"/>
          <w:color w:val="2F2F2F" w:themeColor="accent5" w:themeShade="80"/>
        </w:rPr>
        <w:t>Future work using data from these weather stations will explore the relationships between land cover, precipitation, snowpack, and soil moisture in greater detail.</w:t>
      </w:r>
    </w:p>
    <w:p w14:paraId="7A8F0093" w14:textId="77777777" w:rsidR="00451170" w:rsidRDefault="00451170" w:rsidP="008E21AA">
      <w:pPr>
        <w:spacing w:line="480" w:lineRule="auto"/>
        <w:rPr>
          <w:rFonts w:ascii="Times New Roman" w:hAnsi="Times New Roman" w:cs="Times New Roman"/>
          <w:color w:val="2F2F2F" w:themeColor="accent5" w:themeShade="80"/>
          <w:sz w:val="26"/>
          <w:szCs w:val="26"/>
        </w:rPr>
      </w:pPr>
    </w:p>
    <w:p w14:paraId="0623D3EA" w14:textId="317B6CCA" w:rsidR="008E21AA" w:rsidRPr="008E21AA" w:rsidRDefault="008E21AA" w:rsidP="008E21AA">
      <w:pPr>
        <w:spacing w:line="480" w:lineRule="auto"/>
        <w:rPr>
          <w:rFonts w:ascii="Times New Roman" w:hAnsi="Times New Roman" w:cs="Times New Roman"/>
          <w:color w:val="2F2F2F" w:themeColor="accent5" w:themeShade="80"/>
          <w:sz w:val="26"/>
          <w:szCs w:val="26"/>
        </w:rPr>
      </w:pPr>
      <w:r w:rsidRPr="008E21AA">
        <w:rPr>
          <w:rFonts w:ascii="Times New Roman" w:hAnsi="Times New Roman" w:cs="Times New Roman"/>
          <w:color w:val="2F2F2F" w:themeColor="accent5" w:themeShade="80"/>
          <w:sz w:val="26"/>
          <w:szCs w:val="26"/>
        </w:rPr>
        <w:lastRenderedPageBreak/>
        <w:t>Conclusion</w:t>
      </w:r>
    </w:p>
    <w:p w14:paraId="5D09C2A4" w14:textId="397A5DBD" w:rsidR="00451170" w:rsidRPr="003008DE" w:rsidRDefault="00D86D9F" w:rsidP="00100E90">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Our characterization of vegetation change and the hydrological response following the implementation of a natural fire program in SCB demonstrates the contextual nature of </w:t>
      </w:r>
      <w:r w:rsidR="00FC4A59">
        <w:rPr>
          <w:rFonts w:ascii="Times New Roman" w:hAnsi="Times New Roman" w:cs="Times New Roman"/>
          <w:color w:val="2F2F2F" w:themeColor="accent5" w:themeShade="80"/>
        </w:rPr>
        <w:t>landscape-</w:t>
      </w:r>
      <w:r>
        <w:rPr>
          <w:rFonts w:ascii="Times New Roman" w:hAnsi="Times New Roman" w:cs="Times New Roman"/>
          <w:color w:val="2F2F2F" w:themeColor="accent5" w:themeShade="80"/>
        </w:rPr>
        <w:t xml:space="preserve">level fire-ecosystem interactions. If, in the absence of </w:t>
      </w:r>
      <w:r w:rsidR="007C7A31">
        <w:rPr>
          <w:rFonts w:ascii="Times New Roman" w:hAnsi="Times New Roman" w:cs="Times New Roman"/>
          <w:color w:val="2F2F2F" w:themeColor="accent5" w:themeShade="80"/>
        </w:rPr>
        <w:t xml:space="preserve">local </w:t>
      </w:r>
      <w:r>
        <w:rPr>
          <w:rFonts w:ascii="Times New Roman" w:hAnsi="Times New Roman" w:cs="Times New Roman"/>
          <w:color w:val="2F2F2F" w:themeColor="accent5" w:themeShade="80"/>
        </w:rPr>
        <w:t xml:space="preserve">historical imagery and on-the-ground forest structure data, we were to </w:t>
      </w:r>
      <w:r w:rsidR="00A70AC5" w:rsidRPr="00A70AC5">
        <w:rPr>
          <w:rFonts w:ascii="Times New Roman" w:hAnsi="Times New Roman" w:cs="Times New Roman"/>
          <w:color w:val="2F2F2F" w:themeColor="accent5" w:themeShade="80"/>
        </w:rPr>
        <w:t xml:space="preserve">predict fire-related changes </w:t>
      </w:r>
      <w:r w:rsidR="00A70AC5">
        <w:rPr>
          <w:rFonts w:ascii="Times New Roman" w:hAnsi="Times New Roman" w:cs="Times New Roman"/>
          <w:color w:val="2F2F2F" w:themeColor="accent5" w:themeShade="80"/>
        </w:rPr>
        <w:t>in SCB</w:t>
      </w:r>
      <w:r w:rsidR="00A70AC5" w:rsidRPr="00A70AC5">
        <w:rPr>
          <w:rFonts w:ascii="Times New Roman" w:hAnsi="Times New Roman" w:cs="Times New Roman"/>
          <w:color w:val="2F2F2F" w:themeColor="accent5" w:themeShade="80"/>
        </w:rPr>
        <w:t xml:space="preserve"> using </w:t>
      </w:r>
      <w:r>
        <w:rPr>
          <w:rFonts w:ascii="Times New Roman" w:hAnsi="Times New Roman" w:cs="Times New Roman"/>
          <w:color w:val="2F2F2F" w:themeColor="accent5" w:themeShade="80"/>
        </w:rPr>
        <w:t>findings from a similar study conducted in ICB</w:t>
      </w:r>
      <w:r w:rsidR="00DD3BAF">
        <w:rPr>
          <w:rFonts w:ascii="Times New Roman" w:hAnsi="Times New Roman" w:cs="Times New Roman"/>
          <w:color w:val="2F2F2F" w:themeColor="accent5" w:themeShade="80"/>
        </w:rPr>
        <w:t>,</w:t>
      </w:r>
      <w:r>
        <w:rPr>
          <w:rFonts w:ascii="Times New Roman" w:hAnsi="Times New Roman" w:cs="Times New Roman"/>
          <w:color w:val="2F2F2F" w:themeColor="accent5" w:themeShade="80"/>
        </w:rPr>
        <w:t xml:space="preserve"> we would have overestimated fire-driven change in vegetation and</w:t>
      </w:r>
      <w:r w:rsidR="00451170">
        <w:rPr>
          <w:rFonts w:ascii="Times New Roman" w:hAnsi="Times New Roman" w:cs="Times New Roman"/>
          <w:color w:val="2F2F2F" w:themeColor="accent5" w:themeShade="80"/>
        </w:rPr>
        <w:t xml:space="preserve"> in</w:t>
      </w:r>
      <w:r>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 xml:space="preserve">water </w:t>
      </w:r>
      <w:r w:rsidR="007C7A31">
        <w:rPr>
          <w:rFonts w:ascii="Times New Roman" w:hAnsi="Times New Roman" w:cs="Times New Roman"/>
          <w:color w:val="2F2F2F" w:themeColor="accent5" w:themeShade="80"/>
        </w:rPr>
        <w:t xml:space="preserve">availability. </w:t>
      </w:r>
      <w:r w:rsidR="00DD3BAF" w:rsidRPr="00DD3BAF">
        <w:rPr>
          <w:rFonts w:ascii="Times New Roman" w:hAnsi="Times New Roman" w:cs="Times New Roman"/>
          <w:color w:val="2F2F2F" w:themeColor="accent5" w:themeShade="80"/>
        </w:rPr>
        <w:t xml:space="preserve">While the direction of change and predictors of soil moisture were similar </w:t>
      </w:r>
      <w:r w:rsidR="00DD3BAF">
        <w:rPr>
          <w:rFonts w:ascii="Times New Roman" w:hAnsi="Times New Roman" w:cs="Times New Roman"/>
          <w:color w:val="2F2F2F" w:themeColor="accent5" w:themeShade="80"/>
        </w:rPr>
        <w:t>for the two watersheds</w:t>
      </w:r>
      <w:r w:rsidR="00DD3BAF" w:rsidRPr="00DD3BAF">
        <w:rPr>
          <w:rFonts w:ascii="Times New Roman" w:hAnsi="Times New Roman" w:cs="Times New Roman"/>
          <w:color w:val="2F2F2F" w:themeColor="accent5" w:themeShade="80"/>
        </w:rPr>
        <w:t xml:space="preserve">, the magnitude of change was </w:t>
      </w:r>
      <w:r w:rsidR="00DD3BAF">
        <w:rPr>
          <w:rFonts w:ascii="Times New Roman" w:hAnsi="Times New Roman" w:cs="Times New Roman"/>
          <w:color w:val="2F2F2F" w:themeColor="accent5" w:themeShade="80"/>
        </w:rPr>
        <w:t>much lower</w:t>
      </w:r>
      <w:r w:rsidR="00DD3BAF" w:rsidRPr="00DD3BAF">
        <w:rPr>
          <w:rFonts w:ascii="Times New Roman" w:hAnsi="Times New Roman" w:cs="Times New Roman"/>
          <w:color w:val="2F2F2F" w:themeColor="accent5" w:themeShade="80"/>
        </w:rPr>
        <w:t xml:space="preserve"> in SCB.</w:t>
      </w:r>
      <w:r w:rsidR="00DD3BAF">
        <w:rPr>
          <w:rFonts w:ascii="Times New Roman" w:hAnsi="Times New Roman" w:cs="Times New Roman"/>
          <w:color w:val="2F2F2F" w:themeColor="accent5" w:themeShade="80"/>
        </w:rPr>
        <w:t xml:space="preserve"> </w:t>
      </w:r>
      <w:r w:rsidR="007C7A31">
        <w:rPr>
          <w:rFonts w:ascii="Times New Roman" w:hAnsi="Times New Roman" w:cs="Times New Roman"/>
          <w:color w:val="2F2F2F" w:themeColor="accent5" w:themeShade="80"/>
        </w:rPr>
        <w:t xml:space="preserve">This discrepancy appears to be due to the interaction between </w:t>
      </w:r>
      <w:r w:rsidR="00F93A3A">
        <w:rPr>
          <w:rFonts w:ascii="Times New Roman" w:hAnsi="Times New Roman" w:cs="Times New Roman"/>
          <w:color w:val="2F2F2F" w:themeColor="accent5" w:themeShade="80"/>
        </w:rPr>
        <w:t>watershed-</w:t>
      </w:r>
      <w:r w:rsidR="007C7A31">
        <w:rPr>
          <w:rFonts w:ascii="Times New Roman" w:hAnsi="Times New Roman" w:cs="Times New Roman"/>
          <w:color w:val="2F2F2F" w:themeColor="accent5" w:themeShade="80"/>
        </w:rPr>
        <w:t>level productivity and fire effects. In SCB the lower overall productivity and the lesser proportions of high severity fire effects relative to ICB led to greater stability in vegetation over time and a more muted hydrological response</w:t>
      </w:r>
      <w:r w:rsidR="00451170">
        <w:rPr>
          <w:rFonts w:ascii="Times New Roman" w:hAnsi="Times New Roman" w:cs="Times New Roman"/>
          <w:color w:val="2F2F2F" w:themeColor="accent5" w:themeShade="80"/>
        </w:rPr>
        <w:t xml:space="preserve"> to managed wildfire</w:t>
      </w:r>
      <w:r w:rsidR="007C7A31">
        <w:rPr>
          <w:rFonts w:ascii="Times New Roman" w:hAnsi="Times New Roman" w:cs="Times New Roman"/>
          <w:color w:val="2F2F2F" w:themeColor="accent5" w:themeShade="80"/>
        </w:rPr>
        <w:t xml:space="preserve"> in SCB. </w:t>
      </w:r>
      <w:r w:rsidR="00451170">
        <w:rPr>
          <w:rFonts w:ascii="Times New Roman" w:hAnsi="Times New Roman" w:cs="Times New Roman"/>
          <w:color w:val="2F2F2F" w:themeColor="accent5" w:themeShade="80"/>
        </w:rPr>
        <w:t>M</w:t>
      </w:r>
      <w:r w:rsidR="00074F85">
        <w:rPr>
          <w:rFonts w:ascii="Times New Roman" w:hAnsi="Times New Roman" w:cs="Times New Roman"/>
          <w:color w:val="2F2F2F" w:themeColor="accent5" w:themeShade="80"/>
        </w:rPr>
        <w:t>ore landscape</w:t>
      </w:r>
      <w:r w:rsidR="000E1EF0">
        <w:rPr>
          <w:rFonts w:ascii="Times New Roman" w:hAnsi="Times New Roman" w:cs="Times New Roman"/>
          <w:color w:val="2F2F2F" w:themeColor="accent5" w:themeShade="80"/>
        </w:rPr>
        <w:t>-</w:t>
      </w:r>
      <w:r w:rsidR="00074F85">
        <w:rPr>
          <w:rFonts w:ascii="Times New Roman" w:hAnsi="Times New Roman" w:cs="Times New Roman"/>
          <w:color w:val="2F2F2F" w:themeColor="accent5" w:themeShade="80"/>
        </w:rPr>
        <w:t xml:space="preserve">level experimentation in other watershed, including lower elevation sites, </w:t>
      </w:r>
      <w:r w:rsidR="00451170">
        <w:rPr>
          <w:rFonts w:ascii="Times New Roman" w:hAnsi="Times New Roman" w:cs="Times New Roman"/>
          <w:color w:val="2F2F2F" w:themeColor="accent5" w:themeShade="80"/>
        </w:rPr>
        <w:t>would be needed to better</w:t>
      </w:r>
      <w:r w:rsidR="00074F85">
        <w:rPr>
          <w:rFonts w:ascii="Times New Roman" w:hAnsi="Times New Roman" w:cs="Times New Roman"/>
          <w:color w:val="2F2F2F" w:themeColor="accent5" w:themeShade="80"/>
        </w:rPr>
        <w:t xml:space="preserve"> elucidate the</w:t>
      </w:r>
      <w:r w:rsidR="00F93A3A">
        <w:rPr>
          <w:rFonts w:ascii="Times New Roman" w:hAnsi="Times New Roman" w:cs="Times New Roman"/>
          <w:color w:val="2F2F2F" w:themeColor="accent5" w:themeShade="80"/>
        </w:rPr>
        <w:t xml:space="preserve"> drivers of landscape and hydrologic change in response to natural fire regimes</w:t>
      </w:r>
      <w:r w:rsidR="00074F85">
        <w:rPr>
          <w:rFonts w:ascii="Times New Roman" w:hAnsi="Times New Roman" w:cs="Times New Roman"/>
          <w:color w:val="2F2F2F" w:themeColor="accent5" w:themeShade="80"/>
        </w:rPr>
        <w:t>.</w:t>
      </w:r>
    </w:p>
    <w:p w14:paraId="6D402BD6" w14:textId="52A96850" w:rsidR="003008DE" w:rsidRPr="003008DE" w:rsidRDefault="003008DE" w:rsidP="003008DE">
      <w:pPr>
        <w:spacing w:line="480" w:lineRule="auto"/>
        <w:rPr>
          <w:rFonts w:ascii="Times New Roman" w:hAnsi="Times New Roman" w:cs="Times New Roman"/>
          <w:sz w:val="26"/>
          <w:szCs w:val="26"/>
        </w:rPr>
      </w:pPr>
      <w:r w:rsidRPr="003008DE">
        <w:rPr>
          <w:rFonts w:ascii="Times New Roman" w:hAnsi="Times New Roman" w:cs="Times New Roman"/>
          <w:sz w:val="26"/>
          <w:szCs w:val="26"/>
        </w:rPr>
        <w:t xml:space="preserve">Acknowledgments </w:t>
      </w:r>
    </w:p>
    <w:p w14:paraId="24742D18" w14:textId="7228471A" w:rsidR="004453E3" w:rsidRPr="007C07A0" w:rsidRDefault="003008DE" w:rsidP="003008DE">
      <w:pPr>
        <w:spacing w:line="480" w:lineRule="auto"/>
        <w:rPr>
          <w:rFonts w:ascii="Times New Roman" w:hAnsi="Times New Roman" w:cs="Times New Roman"/>
          <w:color w:val="2F2F2F" w:themeColor="accent5" w:themeShade="80"/>
        </w:rPr>
      </w:pPr>
      <w:r w:rsidRPr="003008DE">
        <w:rPr>
          <w:rFonts w:ascii="Times New Roman" w:hAnsi="Times New Roman" w:cs="Times New Roman"/>
        </w:rPr>
        <w:t xml:space="preserve">Field work assistance was provided by K. Collins, M. Goering, J. Levine, L. </w:t>
      </w:r>
      <w:proofErr w:type="spellStart"/>
      <w:r w:rsidRPr="003008DE">
        <w:rPr>
          <w:rFonts w:ascii="Times New Roman" w:hAnsi="Times New Roman" w:cs="Times New Roman"/>
        </w:rPr>
        <w:t>Nitsan</w:t>
      </w:r>
      <w:proofErr w:type="spellEnd"/>
      <w:r w:rsidRPr="003008DE">
        <w:rPr>
          <w:rFonts w:ascii="Times New Roman" w:hAnsi="Times New Roman" w:cs="Times New Roman"/>
        </w:rPr>
        <w:t xml:space="preserve">, C. Phillips, and A. Welsh. Imagery analysis assistance was provided by J. </w:t>
      </w:r>
      <w:proofErr w:type="spellStart"/>
      <w:r w:rsidRPr="003008DE">
        <w:rPr>
          <w:rFonts w:ascii="Times New Roman" w:hAnsi="Times New Roman" w:cs="Times New Roman"/>
        </w:rPr>
        <w:t>Ngyuen</w:t>
      </w:r>
      <w:proofErr w:type="spellEnd"/>
      <w:r w:rsidRPr="003008DE">
        <w:rPr>
          <w:rFonts w:ascii="Times New Roman" w:hAnsi="Times New Roman" w:cs="Times New Roman"/>
        </w:rPr>
        <w:t xml:space="preserve">, L. </w:t>
      </w:r>
      <w:proofErr w:type="spellStart"/>
      <w:r w:rsidRPr="003008DE">
        <w:rPr>
          <w:rFonts w:ascii="Times New Roman" w:hAnsi="Times New Roman" w:cs="Times New Roman"/>
        </w:rPr>
        <w:t>Nitsan</w:t>
      </w:r>
      <w:proofErr w:type="spellEnd"/>
      <w:r w:rsidRPr="003008DE">
        <w:rPr>
          <w:rFonts w:ascii="Times New Roman" w:hAnsi="Times New Roman" w:cs="Times New Roman"/>
        </w:rPr>
        <w:t xml:space="preserve">, and S. Tang. A. C. Caprio provided helpful information on the managed fire program at Sequoia Kings Canyon National Park. 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3008DE">
        <w:rPr>
          <w:rFonts w:ascii="Times New Roman" w:hAnsi="Times New Roman" w:cs="Times New Roman"/>
        </w:rPr>
        <w:t>Philomathia</w:t>
      </w:r>
      <w:proofErr w:type="spellEnd"/>
      <w:r w:rsidRPr="003008DE">
        <w:rPr>
          <w:rFonts w:ascii="Times New Roman" w:hAnsi="Times New Roman" w:cs="Times New Roman"/>
        </w:rPr>
        <w:t xml:space="preserve"> Graduate Fellowship in Environmental Sciences.</w:t>
      </w:r>
      <w:r w:rsidR="00832545" w:rsidRPr="00EF599F">
        <w:rPr>
          <w:rFonts w:ascii="Times New Roman" w:hAnsi="Times New Roman" w:cs="Times New Roman"/>
        </w:rPr>
        <w:br w:type="page"/>
      </w:r>
    </w:p>
    <w:p w14:paraId="040A2C3F" w14:textId="77777777" w:rsidR="008E21AA" w:rsidRPr="008E21AA" w:rsidRDefault="00FF633D" w:rsidP="008E21AA">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8E21AA" w:rsidRPr="008E21AA">
        <w:rPr>
          <w:b/>
          <w:noProof/>
        </w:rPr>
        <w:t>Literature Cited</w:t>
      </w:r>
    </w:p>
    <w:p w14:paraId="3DCB4366" w14:textId="77777777" w:rsidR="008E21AA" w:rsidRPr="008E21AA" w:rsidRDefault="008E21AA" w:rsidP="008E21AA">
      <w:pPr>
        <w:pStyle w:val="EndNoteBibliographyTitle"/>
        <w:rPr>
          <w:b/>
          <w:noProof/>
        </w:rPr>
      </w:pPr>
    </w:p>
    <w:p w14:paraId="06A11FF3" w14:textId="77777777" w:rsidR="008E21AA" w:rsidRPr="008E21AA" w:rsidRDefault="008E21AA" w:rsidP="008E21AA">
      <w:pPr>
        <w:pStyle w:val="EndNoteBibliography"/>
        <w:ind w:left="420" w:hanging="420"/>
        <w:rPr>
          <w:noProof/>
        </w:rPr>
      </w:pPr>
      <w:r w:rsidRPr="008E21AA">
        <w:rPr>
          <w:noProof/>
        </w:rPr>
        <w:t xml:space="preserve">Bales, R. C., J. W. Hopmans, A. T. O'Geen, M. Meadows, P. C. Hartsough, P. Kirchner, C. T. Hunsaker, and D. Beaudette. 2011. Soil moisture response to snowmelt and rainfall in a Sierra Nevada mixed-conifer forest. Vadose Zone Journal </w:t>
      </w:r>
      <w:r w:rsidRPr="008E21AA">
        <w:rPr>
          <w:b/>
          <w:noProof/>
        </w:rPr>
        <w:t>10</w:t>
      </w:r>
      <w:r w:rsidRPr="008E21AA">
        <w:rPr>
          <w:noProof/>
        </w:rPr>
        <w:t>:786-799.</w:t>
      </w:r>
    </w:p>
    <w:p w14:paraId="23D82237" w14:textId="77777777" w:rsidR="008E21AA" w:rsidRPr="008E21AA" w:rsidRDefault="008E21AA" w:rsidP="008E21AA">
      <w:pPr>
        <w:pStyle w:val="EndNoteBibliography"/>
        <w:ind w:left="420" w:hanging="420"/>
        <w:rPr>
          <w:noProof/>
        </w:rPr>
      </w:pPr>
      <w:r w:rsidRPr="008E21AA">
        <w:rPr>
          <w:noProof/>
        </w:rPr>
        <w:t>Bates, D. M., M. Maechler, B. M. Bolker, and S. Walker. 2013. lme4: Linear mixed-effects models using Eigen and S4. R package version 1.0-5. CRAN.R-project.org/package=lme4.</w:t>
      </w:r>
    </w:p>
    <w:p w14:paraId="0840ECAC" w14:textId="77777777" w:rsidR="008E21AA" w:rsidRPr="008E21AA" w:rsidRDefault="008E21AA" w:rsidP="008E21AA">
      <w:pPr>
        <w:pStyle w:val="EndNoteBibliography"/>
        <w:ind w:left="420" w:hanging="420"/>
        <w:rPr>
          <w:noProof/>
        </w:rPr>
      </w:pPr>
      <w:r w:rsidRPr="008E21AA">
        <w:rPr>
          <w:noProof/>
        </w:rPr>
        <w:t xml:space="preserve">Blaschke, T., G. J. Hay, M. Kelly, S. Lang, P. Hofmann, E. Addink, R. Q. Feitosa, F. Van der Meer, H. Van der Werff, F. J. I. j. o. p. Van Coillie, and r. sensing. 2014. Geographic object-based image analysis–towards a new paradigm.  </w:t>
      </w:r>
      <w:r w:rsidRPr="008E21AA">
        <w:rPr>
          <w:b/>
          <w:noProof/>
        </w:rPr>
        <w:t>87</w:t>
      </w:r>
      <w:r w:rsidRPr="008E21AA">
        <w:rPr>
          <w:noProof/>
        </w:rPr>
        <w:t>:180-191.</w:t>
      </w:r>
    </w:p>
    <w:p w14:paraId="2F2C9B98" w14:textId="77777777" w:rsidR="008E21AA" w:rsidRPr="008E21AA" w:rsidRDefault="008E21AA" w:rsidP="008E21AA">
      <w:pPr>
        <w:pStyle w:val="EndNoteBibliography"/>
        <w:ind w:left="420" w:hanging="420"/>
        <w:rPr>
          <w:noProof/>
        </w:rPr>
      </w:pPr>
      <w:r w:rsidRPr="008E21AA">
        <w:rPr>
          <w:noProof/>
        </w:rPr>
        <w:t xml:space="preserve">Boisramé, G., S. Thompson, B. Collins, and S. Stephens. 2017. Managed wildfire effects on forest resilience and water in the Sierra Nevada. Ecosystems </w:t>
      </w:r>
      <w:r w:rsidRPr="008E21AA">
        <w:rPr>
          <w:b/>
          <w:noProof/>
        </w:rPr>
        <w:t>20</w:t>
      </w:r>
      <w:r w:rsidRPr="008E21AA">
        <w:rPr>
          <w:noProof/>
        </w:rPr>
        <w:t>:717–732.</w:t>
      </w:r>
    </w:p>
    <w:p w14:paraId="3521CB69" w14:textId="77777777" w:rsidR="008E21AA" w:rsidRPr="008E21AA" w:rsidRDefault="008E21AA" w:rsidP="008E21AA">
      <w:pPr>
        <w:pStyle w:val="EndNoteBibliography"/>
        <w:ind w:left="420" w:hanging="420"/>
        <w:rPr>
          <w:noProof/>
        </w:rPr>
      </w:pPr>
      <w:r w:rsidRPr="008E21AA">
        <w:rPr>
          <w:noProof/>
        </w:rPr>
        <w:t xml:space="preserve">Boisramé, G., S. Thompson, and S. Stephens. 2018. Hydrologic responses to restored wildfire regimes revealed by soil moisture-vegetation relationships. Advances in Water Resources </w:t>
      </w:r>
      <w:r w:rsidRPr="008E21AA">
        <w:rPr>
          <w:b/>
          <w:noProof/>
        </w:rPr>
        <w:t>112</w:t>
      </w:r>
      <w:r w:rsidRPr="008E21AA">
        <w:rPr>
          <w:noProof/>
        </w:rPr>
        <w:t>:124-146.</w:t>
      </w:r>
    </w:p>
    <w:p w14:paraId="50AFE983" w14:textId="77777777" w:rsidR="008E21AA" w:rsidRPr="008E21AA" w:rsidRDefault="008E21AA" w:rsidP="008E21AA">
      <w:pPr>
        <w:pStyle w:val="EndNoteBibliography"/>
        <w:ind w:left="420" w:hanging="420"/>
        <w:rPr>
          <w:noProof/>
        </w:rPr>
      </w:pPr>
      <w:r w:rsidRPr="008E21AA">
        <w:rPr>
          <w:noProof/>
        </w:rPr>
        <w:t xml:space="preserve">Boisramé, G. F. S., S. E. Thompson, M. Kelly, J. Cavalli, K. M. Wilkin, and S. L. Stephens. 2017b. Vegetation change during 40years of repeated managed wildfires in the Sierra Nevada, California. Forest Ecology and Management </w:t>
      </w:r>
      <w:r w:rsidRPr="008E21AA">
        <w:rPr>
          <w:b/>
          <w:noProof/>
        </w:rPr>
        <w:t>402</w:t>
      </w:r>
      <w:r w:rsidRPr="008E21AA">
        <w:rPr>
          <w:noProof/>
        </w:rPr>
        <w:t>:241-252.</w:t>
      </w:r>
    </w:p>
    <w:p w14:paraId="58B613F0" w14:textId="77777777" w:rsidR="008E21AA" w:rsidRPr="008E21AA" w:rsidRDefault="008E21AA" w:rsidP="008E21AA">
      <w:pPr>
        <w:pStyle w:val="EndNoteBibliography"/>
        <w:ind w:left="420" w:hanging="420"/>
        <w:rPr>
          <w:noProof/>
        </w:rPr>
      </w:pPr>
      <w:r w:rsidRPr="008E21AA">
        <w:rPr>
          <w:noProof/>
        </w:rPr>
        <w:t>CalFire. 2018a. Top 20 largest California wildfires. http://www.fire.ca.gov/communications/downloads/fact_sheets/Top20_Acres.pdf.</w:t>
      </w:r>
    </w:p>
    <w:p w14:paraId="7C9A8164" w14:textId="77777777" w:rsidR="008E21AA" w:rsidRPr="008E21AA" w:rsidRDefault="008E21AA" w:rsidP="008E21AA">
      <w:pPr>
        <w:pStyle w:val="EndNoteBibliography"/>
        <w:ind w:left="420" w:hanging="420"/>
        <w:rPr>
          <w:noProof/>
        </w:rPr>
      </w:pPr>
      <w:r w:rsidRPr="008E21AA">
        <w:rPr>
          <w:noProof/>
        </w:rPr>
        <w:t>CalFire. 2018b. Top 20 most destructive California wildfires. http://www.fire.ca.gov/communications/downloads/fact_sheets/Top20_Acres.pdf.</w:t>
      </w:r>
    </w:p>
    <w:p w14:paraId="19E55F35" w14:textId="77777777" w:rsidR="008E21AA" w:rsidRPr="008E21AA" w:rsidRDefault="008E21AA" w:rsidP="008E21AA">
      <w:pPr>
        <w:pStyle w:val="EndNoteBibliography"/>
        <w:ind w:left="420" w:hanging="420"/>
        <w:rPr>
          <w:noProof/>
        </w:rPr>
      </w:pPr>
      <w:r w:rsidRPr="008E21AA">
        <w:rPr>
          <w:noProof/>
        </w:rPr>
        <w:t>Caprio, A. C., and D. M. Graber. 2000. Returning fire to the mountains: can we successfully restore the ecological role of pre-Euroamerican fire regimes to the Sierra Nevada?</w:t>
      </w:r>
      <w:r w:rsidRPr="008E21AA">
        <w:rPr>
          <w:i/>
          <w:noProof/>
        </w:rPr>
        <w:t>in</w:t>
      </w:r>
      <w:r w:rsidRPr="008E21AA">
        <w:rPr>
          <w:noProof/>
        </w:rPr>
        <w:t xml:space="preserve"> In: </w:t>
      </w:r>
      <w:r w:rsidRPr="008E21AA">
        <w:rPr>
          <w:noProof/>
        </w:rPr>
        <w:lastRenderedPageBreak/>
        <w:t>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0F99DE57" w14:textId="77777777" w:rsidR="008E21AA" w:rsidRPr="008E21AA" w:rsidRDefault="008E21AA" w:rsidP="008E21AA">
      <w:pPr>
        <w:pStyle w:val="EndNoteBibliography"/>
        <w:ind w:left="420" w:hanging="420"/>
        <w:rPr>
          <w:noProof/>
        </w:rPr>
      </w:pPr>
      <w:r w:rsidRPr="008E21AA">
        <w:rPr>
          <w:noProof/>
        </w:rPr>
        <w:t xml:space="preserve">Collins, B. M., R. G. Everett, and S. L. Stephens. 2011. Impacts of fire exclusion and recent managed fire on forest structure in old growth Sierra Nevada mixed-conifer forests. Ecosphere </w:t>
      </w:r>
      <w:r w:rsidRPr="008E21AA">
        <w:rPr>
          <w:b/>
          <w:noProof/>
        </w:rPr>
        <w:t>2</w:t>
      </w:r>
      <w:r w:rsidRPr="008E21AA">
        <w:rPr>
          <w:noProof/>
        </w:rPr>
        <w:t>:art51.</w:t>
      </w:r>
    </w:p>
    <w:p w14:paraId="5F2EBE8B" w14:textId="77777777" w:rsidR="008E21AA" w:rsidRPr="008E21AA" w:rsidRDefault="008E21AA" w:rsidP="008E21AA">
      <w:pPr>
        <w:pStyle w:val="EndNoteBibliography"/>
        <w:ind w:left="420" w:hanging="420"/>
        <w:rPr>
          <w:noProof/>
        </w:rPr>
      </w:pPr>
      <w:r w:rsidRPr="008E21AA">
        <w:rPr>
          <w:noProof/>
        </w:rPr>
        <w:t xml:space="preserve">Collins, B. M., M. Kelly, J. W. van Wagtendonk, and S. L. Stephens. 2007. Spatial patterns of large natural fires in Sierra Nevada wilderness areas. Landscape Ecology </w:t>
      </w:r>
      <w:r w:rsidRPr="008E21AA">
        <w:rPr>
          <w:b/>
          <w:noProof/>
        </w:rPr>
        <w:t>22</w:t>
      </w:r>
      <w:r w:rsidRPr="008E21AA">
        <w:rPr>
          <w:noProof/>
        </w:rPr>
        <w:t>:545-557.</w:t>
      </w:r>
    </w:p>
    <w:p w14:paraId="47656F35" w14:textId="77777777" w:rsidR="008E21AA" w:rsidRPr="008E21AA" w:rsidRDefault="008E21AA" w:rsidP="008E21AA">
      <w:pPr>
        <w:pStyle w:val="EndNoteBibliography"/>
        <w:ind w:left="420" w:hanging="420"/>
        <w:rPr>
          <w:noProof/>
        </w:rPr>
      </w:pPr>
      <w:r w:rsidRPr="008E21AA">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E21AA">
        <w:rPr>
          <w:b/>
          <w:noProof/>
        </w:rPr>
        <w:t>381</w:t>
      </w:r>
      <w:r w:rsidRPr="008E21AA">
        <w:rPr>
          <w:noProof/>
        </w:rPr>
        <w:t>:74-83.</w:t>
      </w:r>
    </w:p>
    <w:p w14:paraId="04A8FAA2" w14:textId="77777777" w:rsidR="008E21AA" w:rsidRPr="008E21AA" w:rsidRDefault="008E21AA" w:rsidP="008E21AA">
      <w:pPr>
        <w:pStyle w:val="EndNoteBibliography"/>
        <w:ind w:left="420" w:hanging="420"/>
        <w:rPr>
          <w:noProof/>
        </w:rPr>
      </w:pPr>
      <w:r w:rsidRPr="008E21AA">
        <w:rPr>
          <w:noProof/>
        </w:rPr>
        <w:t xml:space="preserve">Collins, B. M., J. D. Miller, A. E. Thode, M. Kelly, J. W. van Wagtendonk, and S. L. Stephens. 2009. Interactions among wildland fires in a long-established Sierra Nevada natural fire area. Ecosystems </w:t>
      </w:r>
      <w:r w:rsidRPr="008E21AA">
        <w:rPr>
          <w:b/>
          <w:noProof/>
        </w:rPr>
        <w:t>12</w:t>
      </w:r>
      <w:r w:rsidRPr="008E21AA">
        <w:rPr>
          <w:noProof/>
        </w:rPr>
        <w:t>:114-128.</w:t>
      </w:r>
    </w:p>
    <w:p w14:paraId="6C49824F" w14:textId="77777777" w:rsidR="008E21AA" w:rsidRPr="008E21AA" w:rsidRDefault="008E21AA" w:rsidP="008E21AA">
      <w:pPr>
        <w:pStyle w:val="EndNoteBibliography"/>
        <w:ind w:left="420" w:hanging="420"/>
        <w:rPr>
          <w:noProof/>
        </w:rPr>
      </w:pPr>
      <w:r w:rsidRPr="008E21AA">
        <w:rPr>
          <w:noProof/>
        </w:rPr>
        <w:t xml:space="preserve">Collins, B. M., and S. L. Stephens. 2007. Managing natural wildfires in Sierra Nevada wilderness areas. Frontiers in Ecology and the Environment </w:t>
      </w:r>
      <w:r w:rsidRPr="008E21AA">
        <w:rPr>
          <w:b/>
          <w:noProof/>
        </w:rPr>
        <w:t>5</w:t>
      </w:r>
      <w:r w:rsidRPr="008E21AA">
        <w:rPr>
          <w:noProof/>
        </w:rPr>
        <w:t>:523-527.</w:t>
      </w:r>
    </w:p>
    <w:p w14:paraId="6B3744D6" w14:textId="77777777" w:rsidR="008E21AA" w:rsidRPr="008E21AA" w:rsidRDefault="008E21AA" w:rsidP="008E21AA">
      <w:pPr>
        <w:pStyle w:val="EndNoteBibliography"/>
        <w:ind w:left="420" w:hanging="420"/>
        <w:rPr>
          <w:noProof/>
        </w:rPr>
      </w:pPr>
      <w:r w:rsidRPr="008E21AA">
        <w:rPr>
          <w:noProof/>
        </w:rPr>
        <w:t xml:space="preserve">Das, A. J., N. L. Stephenson, and K. P. Davis. 2016. Why do trees die? Characterizing the drivers of background tree mortality. Ecology </w:t>
      </w:r>
      <w:r w:rsidRPr="008E21AA">
        <w:rPr>
          <w:b/>
          <w:noProof/>
        </w:rPr>
        <w:t>97</w:t>
      </w:r>
      <w:r w:rsidRPr="008E21AA">
        <w:rPr>
          <w:noProof/>
        </w:rPr>
        <w:t>:2616-2627.</w:t>
      </w:r>
    </w:p>
    <w:p w14:paraId="48287579" w14:textId="77777777" w:rsidR="008E21AA" w:rsidRPr="008E21AA" w:rsidRDefault="008E21AA" w:rsidP="008E21AA">
      <w:pPr>
        <w:pStyle w:val="EndNoteBibliography"/>
        <w:ind w:left="420" w:hanging="420"/>
        <w:rPr>
          <w:noProof/>
        </w:rPr>
      </w:pPr>
      <w:r w:rsidRPr="008E21AA">
        <w:rPr>
          <w:noProof/>
        </w:rPr>
        <w:t xml:space="preserve">FRAP. 2017. Fire and Resource Assessment Program. Fire perimeters [Database]. Sacramento, CA: California Department of Forestry and Fire Protection. Available from: </w:t>
      </w:r>
      <w:r w:rsidRPr="008E21AA">
        <w:rPr>
          <w:noProof/>
        </w:rPr>
        <w:lastRenderedPageBreak/>
        <w:t>http://frap.fire.ca.gov/data/frapgisdata-sw-fireperimeters_download; last accessed 13-March_2019.</w:t>
      </w:r>
    </w:p>
    <w:p w14:paraId="4F994353" w14:textId="77777777" w:rsidR="008E21AA" w:rsidRPr="008E21AA" w:rsidRDefault="008E21AA" w:rsidP="008E21AA">
      <w:pPr>
        <w:pStyle w:val="EndNoteBibliography"/>
        <w:ind w:left="420" w:hanging="420"/>
        <w:rPr>
          <w:noProof/>
        </w:rPr>
      </w:pPr>
      <w:r w:rsidRPr="008E21AA">
        <w:rPr>
          <w:noProof/>
        </w:rPr>
        <w:t xml:space="preserve">Grant, G. E., C. L. Tague, and C. D. Allen. 2013. Watering the forest for the trees: an emerging priority for managing water in forest landscapes. Frontiers in Ecology and the Environment </w:t>
      </w:r>
      <w:r w:rsidRPr="008E21AA">
        <w:rPr>
          <w:b/>
          <w:noProof/>
        </w:rPr>
        <w:t>11</w:t>
      </w:r>
      <w:r w:rsidRPr="008E21AA">
        <w:rPr>
          <w:noProof/>
        </w:rPr>
        <w:t>:314-321.</w:t>
      </w:r>
    </w:p>
    <w:p w14:paraId="4913BCA9" w14:textId="77777777" w:rsidR="008E21AA" w:rsidRPr="008E21AA" w:rsidRDefault="008E21AA" w:rsidP="008E21AA">
      <w:pPr>
        <w:pStyle w:val="EndNoteBibliography"/>
        <w:ind w:left="420" w:hanging="420"/>
        <w:rPr>
          <w:noProof/>
        </w:rPr>
      </w:pPr>
      <w:r w:rsidRPr="008E21AA">
        <w:rPr>
          <w:noProof/>
        </w:rPr>
        <w:t xml:space="preserve">Halekoh, U., and S. Højsgaard. 2014. A Kenward-Roger Approximation and Parametric Bootstrap Methods for Tests in Linear Mixed Models - The R Package pbkrtest. Journal of Statistical Software </w:t>
      </w:r>
      <w:r w:rsidRPr="008E21AA">
        <w:rPr>
          <w:b/>
          <w:noProof/>
        </w:rPr>
        <w:t>59</w:t>
      </w:r>
      <w:r w:rsidRPr="008E21AA">
        <w:rPr>
          <w:noProof/>
        </w:rPr>
        <w:t>:1-30.</w:t>
      </w:r>
    </w:p>
    <w:p w14:paraId="7503FFB9" w14:textId="77777777" w:rsidR="008E21AA" w:rsidRPr="008E21AA" w:rsidRDefault="008E21AA" w:rsidP="008E21AA">
      <w:pPr>
        <w:pStyle w:val="EndNoteBibliography"/>
        <w:ind w:left="420" w:hanging="420"/>
        <w:rPr>
          <w:noProof/>
        </w:rPr>
      </w:pPr>
      <w:r w:rsidRPr="008E21AA">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E21AA">
        <w:rPr>
          <w:b/>
          <w:noProof/>
        </w:rPr>
        <w:t>366</w:t>
      </w:r>
      <w:r w:rsidRPr="008E21AA">
        <w:rPr>
          <w:noProof/>
        </w:rPr>
        <w:t>:221-250.</w:t>
      </w:r>
    </w:p>
    <w:p w14:paraId="084AE504" w14:textId="77777777" w:rsidR="008E21AA" w:rsidRPr="008E21AA" w:rsidRDefault="008E21AA" w:rsidP="008E21AA">
      <w:pPr>
        <w:pStyle w:val="EndNoteBibliography"/>
        <w:ind w:left="420" w:hanging="420"/>
        <w:rPr>
          <w:noProof/>
        </w:rPr>
      </w:pPr>
      <w:r w:rsidRPr="008E21AA">
        <w:rPr>
          <w:noProof/>
        </w:rPr>
        <w:t>Larson, A. J., R. T. Belote, C. A. Cansler, S. A. Parks, and M. Dietz. 2013. Latent Resilience in Ponderosa Pine Forest: Effects of Resumed Frequent Fire. Ecological Applications.</w:t>
      </w:r>
    </w:p>
    <w:p w14:paraId="11542353" w14:textId="77777777" w:rsidR="008E21AA" w:rsidRPr="008E21AA" w:rsidRDefault="008E21AA" w:rsidP="008E21AA">
      <w:pPr>
        <w:pStyle w:val="EndNoteBibliography"/>
        <w:ind w:left="420" w:hanging="420"/>
        <w:rPr>
          <w:noProof/>
        </w:rPr>
      </w:pPr>
      <w:r w:rsidRPr="008E21AA">
        <w:rPr>
          <w:noProof/>
        </w:rPr>
        <w:t xml:space="preserve">Liaw, A., and M. J. R. n. Wiener. 2002. Classification and regression by randomForest.  </w:t>
      </w:r>
      <w:r w:rsidRPr="008E21AA">
        <w:rPr>
          <w:b/>
          <w:noProof/>
        </w:rPr>
        <w:t>2</w:t>
      </w:r>
      <w:r w:rsidRPr="008E21AA">
        <w:rPr>
          <w:noProof/>
        </w:rPr>
        <w:t>:18-22.</w:t>
      </w:r>
    </w:p>
    <w:p w14:paraId="2531A72C" w14:textId="77777777" w:rsidR="008E21AA" w:rsidRPr="008E21AA" w:rsidRDefault="008E21AA" w:rsidP="008E21AA">
      <w:pPr>
        <w:pStyle w:val="EndNoteBibliography"/>
        <w:ind w:left="420" w:hanging="420"/>
        <w:rPr>
          <w:noProof/>
        </w:rPr>
      </w:pPr>
      <w:r w:rsidRPr="008E21AA">
        <w:rPr>
          <w:noProof/>
        </w:rPr>
        <w:t xml:space="preserve">Little, R. J. A. 1988. Missing-data adjustments in large surveys. Journal of Business &amp; Economic Statistics </w:t>
      </w:r>
      <w:r w:rsidRPr="008E21AA">
        <w:rPr>
          <w:b/>
          <w:noProof/>
        </w:rPr>
        <w:t>6</w:t>
      </w:r>
      <w:r w:rsidRPr="008E21AA">
        <w:rPr>
          <w:noProof/>
        </w:rPr>
        <w:t>:287-296.</w:t>
      </w:r>
    </w:p>
    <w:p w14:paraId="61F268ED" w14:textId="77777777" w:rsidR="008E21AA" w:rsidRPr="008E21AA" w:rsidRDefault="008E21AA" w:rsidP="008E21AA">
      <w:pPr>
        <w:pStyle w:val="EndNoteBibliography"/>
        <w:ind w:left="420" w:hanging="420"/>
        <w:rPr>
          <w:noProof/>
        </w:rPr>
      </w:pPr>
      <w:r w:rsidRPr="008E21AA">
        <w:rPr>
          <w:noProof/>
        </w:rPr>
        <w:t xml:space="preserve">Mallek, C., H. Safford, J. Viers, and J. Miller. 2013. Modern departures in fire severity and area vary by forest type, Sierra Nevada and southern Cascades, California, USA. Ecosphere </w:t>
      </w:r>
      <w:r w:rsidRPr="008E21AA">
        <w:rPr>
          <w:b/>
          <w:noProof/>
        </w:rPr>
        <w:t>4</w:t>
      </w:r>
      <w:r w:rsidRPr="008E21AA">
        <w:rPr>
          <w:noProof/>
        </w:rPr>
        <w:t>:art153.</w:t>
      </w:r>
    </w:p>
    <w:p w14:paraId="5A0B09BE" w14:textId="77777777" w:rsidR="008E21AA" w:rsidRPr="008E21AA" w:rsidRDefault="008E21AA" w:rsidP="008E21AA">
      <w:pPr>
        <w:pStyle w:val="EndNoteBibliography"/>
        <w:ind w:left="420" w:hanging="420"/>
        <w:rPr>
          <w:noProof/>
        </w:rPr>
      </w:pPr>
      <w:r w:rsidRPr="008E21AA">
        <w:rPr>
          <w:noProof/>
        </w:rPr>
        <w:t xml:space="preserve">McGarigal, K., S. A. Cushman, and E. J. C. s. p. p. b. t. a. a. t. U. o. M. Ene, Amherst. Available at the following web site: http://www. umass. edu/landeco/research/fragstats/fragstats. html. </w:t>
      </w:r>
      <w:r w:rsidRPr="008E21AA">
        <w:rPr>
          <w:noProof/>
        </w:rPr>
        <w:lastRenderedPageBreak/>
        <w:t>2012. FRAGSTATS v4: spatial pattern analysis program for categorical and continuous maps.</w:t>
      </w:r>
    </w:p>
    <w:p w14:paraId="1D7CD69C" w14:textId="77777777" w:rsidR="008E21AA" w:rsidRPr="008E21AA" w:rsidRDefault="008E21AA" w:rsidP="008E21AA">
      <w:pPr>
        <w:pStyle w:val="EndNoteBibliography"/>
        <w:ind w:left="420" w:hanging="420"/>
        <w:rPr>
          <w:noProof/>
        </w:rPr>
      </w:pPr>
      <w:r w:rsidRPr="008E21AA">
        <w:rPr>
          <w:noProof/>
        </w:rPr>
        <w:t>McKelvey, K. S., C. N. Skinner, C. Chang, D. C. Erman, S. J. Hussari, D. J. Parsons, J. W. van Wagtendonk, and C. P. Weatherspoon. 1996. An overview of fire in the Sierra Nevada., University of California, Centers for Water and Wildland Resources, Davis, CA.</w:t>
      </w:r>
    </w:p>
    <w:p w14:paraId="6F0BE1A3" w14:textId="77777777" w:rsidR="008E21AA" w:rsidRPr="008E21AA" w:rsidRDefault="008E21AA" w:rsidP="008E21AA">
      <w:pPr>
        <w:pStyle w:val="EndNoteBibliography"/>
        <w:ind w:left="420" w:hanging="420"/>
        <w:rPr>
          <w:noProof/>
        </w:rPr>
      </w:pPr>
      <w:r w:rsidRPr="008E21AA">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8E21AA">
        <w:rPr>
          <w:b/>
          <w:noProof/>
        </w:rPr>
        <w:t>113</w:t>
      </w:r>
      <w:r w:rsidRPr="008E21AA">
        <w:rPr>
          <w:noProof/>
        </w:rPr>
        <w:t>:645-656.</w:t>
      </w:r>
    </w:p>
    <w:p w14:paraId="7DBF6F50" w14:textId="77777777" w:rsidR="008E21AA" w:rsidRPr="008E21AA" w:rsidRDefault="008E21AA" w:rsidP="008E21AA">
      <w:pPr>
        <w:pStyle w:val="EndNoteBibliography"/>
        <w:ind w:left="420" w:hanging="420"/>
        <w:rPr>
          <w:noProof/>
        </w:rPr>
      </w:pPr>
      <w:r w:rsidRPr="008E21AA">
        <w:rPr>
          <w:noProof/>
        </w:rPr>
        <w:t>Moore, J., Z. Heath, and B. J. F. S. T. r. U. S. D. o. A. Bulaon. 2015. Aerial detection survey-April 15th-17th, 2015.</w:t>
      </w:r>
    </w:p>
    <w:p w14:paraId="0667FB94" w14:textId="77777777" w:rsidR="008E21AA" w:rsidRPr="008E21AA" w:rsidRDefault="008E21AA" w:rsidP="008E21AA">
      <w:pPr>
        <w:pStyle w:val="EndNoteBibliography"/>
        <w:ind w:left="420" w:hanging="420"/>
        <w:rPr>
          <w:noProof/>
        </w:rPr>
      </w:pPr>
      <w:r w:rsidRPr="008E21AA">
        <w:rPr>
          <w:noProof/>
        </w:rPr>
        <w:t xml:space="preserve">North, M., B. M. Collins, and S. Stephens. 2012. Using fire to increase the scale, benefits, and future maintenance of fuels treatments. Journal of Forestry </w:t>
      </w:r>
      <w:r w:rsidRPr="008E21AA">
        <w:rPr>
          <w:b/>
          <w:noProof/>
        </w:rPr>
        <w:t>110</w:t>
      </w:r>
      <w:r w:rsidRPr="008E21AA">
        <w:rPr>
          <w:noProof/>
        </w:rPr>
        <w:t>:392-401.</w:t>
      </w:r>
    </w:p>
    <w:p w14:paraId="315FFB14" w14:textId="77777777" w:rsidR="008E21AA" w:rsidRPr="008E21AA" w:rsidRDefault="008E21AA" w:rsidP="008E21AA">
      <w:pPr>
        <w:pStyle w:val="EndNoteBibliography"/>
        <w:ind w:left="420" w:hanging="420"/>
        <w:rPr>
          <w:noProof/>
        </w:rPr>
      </w:pPr>
      <w:r w:rsidRPr="008E21AA">
        <w:rPr>
          <w:noProof/>
        </w:rPr>
        <w:t xml:space="preserve">North, M. P., S. L. Stephens, B. M. Collins, J. K. Agee, G. Aplet, J. F. Franklin, and P. Z. Fulé. 2015. Reform forest fire management. Science </w:t>
      </w:r>
      <w:r w:rsidRPr="008E21AA">
        <w:rPr>
          <w:b/>
          <w:noProof/>
        </w:rPr>
        <w:t>349</w:t>
      </w:r>
      <w:r w:rsidRPr="008E21AA">
        <w:rPr>
          <w:noProof/>
        </w:rPr>
        <w:t>:1280-1281.</w:t>
      </w:r>
    </w:p>
    <w:p w14:paraId="3ECDB198" w14:textId="77777777" w:rsidR="008E21AA" w:rsidRPr="008E21AA" w:rsidRDefault="008E21AA" w:rsidP="008E21AA">
      <w:pPr>
        <w:pStyle w:val="EndNoteBibliography"/>
        <w:ind w:left="420" w:hanging="420"/>
        <w:rPr>
          <w:noProof/>
        </w:rPr>
      </w:pPr>
      <w:r w:rsidRPr="008E21AA">
        <w:rPr>
          <w:noProof/>
        </w:rPr>
        <w:t xml:space="preserve">Parks, S. A., L. M. Holsinger, C. Miller, and C. R. Nelson. 2015. Wildland fire as a self-regulating mechanism: the role of previous burns and weather in limiting fire progression. Ecological Applications </w:t>
      </w:r>
      <w:r w:rsidRPr="008E21AA">
        <w:rPr>
          <w:b/>
          <w:noProof/>
        </w:rPr>
        <w:t>25</w:t>
      </w:r>
      <w:r w:rsidRPr="008E21AA">
        <w:rPr>
          <w:noProof/>
        </w:rPr>
        <w:t>:1478-1492.</w:t>
      </w:r>
    </w:p>
    <w:p w14:paraId="39B5FF53" w14:textId="77777777" w:rsidR="008E21AA" w:rsidRPr="008E21AA" w:rsidRDefault="008E21AA" w:rsidP="008E21AA">
      <w:pPr>
        <w:pStyle w:val="EndNoteBibliography"/>
        <w:ind w:left="420" w:hanging="420"/>
        <w:rPr>
          <w:noProof/>
        </w:rPr>
      </w:pPr>
      <w:r w:rsidRPr="008E21AA">
        <w:rPr>
          <w:noProof/>
        </w:rPr>
        <w:t>Ponisio, L. C., K. Wilkin, L. K. M'Gonigle, K. Kulhanek, L. Cook, R. Thorp, T. Griswold, and C. Kremen. 2016. Pyrodiversity begets plant–pollinator community diversity. Global Change Biology:n/a-n/a.</w:t>
      </w:r>
    </w:p>
    <w:p w14:paraId="22B6DA11" w14:textId="77777777" w:rsidR="008E21AA" w:rsidRPr="008E21AA" w:rsidRDefault="008E21AA" w:rsidP="008E21AA">
      <w:pPr>
        <w:pStyle w:val="EndNoteBibliography"/>
        <w:ind w:left="420" w:hanging="420"/>
        <w:rPr>
          <w:noProof/>
        </w:rPr>
      </w:pPr>
      <w:r w:rsidRPr="008E21AA">
        <w:rPr>
          <w:noProof/>
        </w:rPr>
        <w:lastRenderedPageBreak/>
        <w:t xml:space="preserve">Roche, J. W., M. L. Goulden, and R. C. Bales. 2018. Estimating evapotranspiration change due to forest treatment and fire at the basin scale in the Sierra Nevada, California. Ecohydrology </w:t>
      </w:r>
      <w:r w:rsidRPr="008E21AA">
        <w:rPr>
          <w:b/>
          <w:noProof/>
        </w:rPr>
        <w:t>11</w:t>
      </w:r>
      <w:r w:rsidRPr="008E21AA">
        <w:rPr>
          <w:noProof/>
        </w:rPr>
        <w:t>:e1978.</w:t>
      </w:r>
    </w:p>
    <w:p w14:paraId="47B1BB59" w14:textId="77777777" w:rsidR="008E21AA" w:rsidRPr="008E21AA" w:rsidRDefault="008E21AA" w:rsidP="008E21AA">
      <w:pPr>
        <w:pStyle w:val="EndNoteBibliography"/>
        <w:ind w:left="420" w:hanging="420"/>
        <w:rPr>
          <w:noProof/>
        </w:rPr>
      </w:pPr>
      <w:r w:rsidRPr="008E21AA">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5B4C43EF" w14:textId="77777777" w:rsidR="008E21AA" w:rsidRPr="008E21AA" w:rsidRDefault="008E21AA" w:rsidP="008E21AA">
      <w:pPr>
        <w:pStyle w:val="EndNoteBibliography"/>
        <w:ind w:left="420" w:hanging="420"/>
        <w:rPr>
          <w:noProof/>
        </w:rPr>
      </w:pPr>
      <w:r w:rsidRPr="008E21AA">
        <w:rPr>
          <w:noProof/>
        </w:rPr>
        <w:t xml:space="preserve">Steel, Z. L., H. D. Safford, and J. H. Viers. 2015. The fire frequency-severity relationship and the legacy of fire suppression in California forests. Ecosphere </w:t>
      </w:r>
      <w:r w:rsidRPr="008E21AA">
        <w:rPr>
          <w:b/>
          <w:noProof/>
        </w:rPr>
        <w:t>6</w:t>
      </w:r>
      <w:r w:rsidRPr="008E21AA">
        <w:rPr>
          <w:noProof/>
        </w:rPr>
        <w:t>:art8.</w:t>
      </w:r>
    </w:p>
    <w:p w14:paraId="5B5E0733" w14:textId="77777777" w:rsidR="008E21AA" w:rsidRPr="008E21AA" w:rsidRDefault="008E21AA" w:rsidP="008E21AA">
      <w:pPr>
        <w:pStyle w:val="EndNoteBibliography"/>
        <w:ind w:left="420" w:hanging="420"/>
        <w:rPr>
          <w:noProof/>
        </w:rPr>
      </w:pPr>
      <w:r w:rsidRPr="008E21AA">
        <w:rPr>
          <w:noProof/>
        </w:rPr>
        <w:t xml:space="preserve">Stephens, S. L., J. K. Agee, P. Z. Fulé, M. P. North, W. H. Romme, T. W. Swetnam, and M. G. Turner. 2013. Managing forests and fire in changing climates. Science </w:t>
      </w:r>
      <w:r w:rsidRPr="008E21AA">
        <w:rPr>
          <w:b/>
          <w:noProof/>
        </w:rPr>
        <w:t>342</w:t>
      </w:r>
      <w:r w:rsidRPr="008E21AA">
        <w:rPr>
          <w:noProof/>
        </w:rPr>
        <w:t>:41-42.</w:t>
      </w:r>
    </w:p>
    <w:p w14:paraId="127CB9DC" w14:textId="77777777" w:rsidR="008E21AA" w:rsidRPr="008E21AA" w:rsidRDefault="008E21AA" w:rsidP="008E21AA">
      <w:pPr>
        <w:pStyle w:val="EndNoteBibliography"/>
        <w:ind w:left="420" w:hanging="420"/>
        <w:rPr>
          <w:noProof/>
        </w:rPr>
      </w:pPr>
      <w:r w:rsidRPr="008E21AA">
        <w:rPr>
          <w:noProof/>
        </w:rPr>
        <w:t xml:space="preserve">Stephens, S. L., B. M. Collins, E. Biber, and P. Z. Fulé. 2016. U.S. federal fire and forest policy: emphasizing resilience in dry forests. Ecosphere </w:t>
      </w:r>
      <w:r w:rsidRPr="008E21AA">
        <w:rPr>
          <w:b/>
          <w:noProof/>
        </w:rPr>
        <w:t>7</w:t>
      </w:r>
      <w:r w:rsidRPr="008E21AA">
        <w:rPr>
          <w:noProof/>
        </w:rPr>
        <w:t>:e01584-n/a.</w:t>
      </w:r>
    </w:p>
    <w:p w14:paraId="6340E796" w14:textId="77777777" w:rsidR="008E21AA" w:rsidRPr="008E21AA" w:rsidRDefault="008E21AA" w:rsidP="008E21AA">
      <w:pPr>
        <w:pStyle w:val="EndNoteBibliography"/>
        <w:ind w:left="420" w:hanging="420"/>
        <w:rPr>
          <w:noProof/>
        </w:rPr>
      </w:pPr>
      <w:r w:rsidRPr="008E21AA">
        <w:rPr>
          <w:noProof/>
        </w:rPr>
        <w:t xml:space="preserve">Stephenson, N. L. 1998. Actual evapotranspiration and deficit: biologically meaningful correlates of vegetation distribution across spatial scales. Journal of Biogeography </w:t>
      </w:r>
      <w:r w:rsidRPr="008E21AA">
        <w:rPr>
          <w:b/>
          <w:noProof/>
        </w:rPr>
        <w:t>25</w:t>
      </w:r>
      <w:r w:rsidRPr="008E21AA">
        <w:rPr>
          <w:noProof/>
        </w:rPr>
        <w:t>:855-870.</w:t>
      </w:r>
    </w:p>
    <w:p w14:paraId="28A30E96" w14:textId="77777777" w:rsidR="008E21AA" w:rsidRPr="008E21AA" w:rsidRDefault="008E21AA" w:rsidP="008E21AA">
      <w:pPr>
        <w:pStyle w:val="EndNoteBibliography"/>
        <w:ind w:left="420" w:hanging="420"/>
        <w:rPr>
          <w:noProof/>
        </w:rPr>
      </w:pPr>
      <w:r w:rsidRPr="008E21AA">
        <w:rPr>
          <w:noProof/>
        </w:rPr>
        <w:t xml:space="preserve">Stevens, J. T. 2017. Scale-dependent effects of post-fire canopy cover on snowpack depth in montane coniferous forests. Ecological Applications </w:t>
      </w:r>
      <w:r w:rsidRPr="008E21AA">
        <w:rPr>
          <w:b/>
          <w:noProof/>
        </w:rPr>
        <w:t>27</w:t>
      </w:r>
      <w:r w:rsidRPr="008E21AA">
        <w:rPr>
          <w:noProof/>
        </w:rPr>
        <w:t>:1888-1900.</w:t>
      </w:r>
    </w:p>
    <w:p w14:paraId="482C0864" w14:textId="77777777" w:rsidR="008E21AA" w:rsidRPr="008E21AA" w:rsidRDefault="008E21AA" w:rsidP="008E21AA">
      <w:pPr>
        <w:pStyle w:val="EndNoteBibliography"/>
        <w:ind w:left="420" w:hanging="420"/>
        <w:rPr>
          <w:noProof/>
        </w:rPr>
      </w:pPr>
      <w:r w:rsidRPr="008E21AA">
        <w:rPr>
          <w:noProof/>
        </w:rPr>
        <w:t xml:space="preserve">Stevens, J. T., B. M. Collins, J. D. Miller, M. P. North, and S. L. Stephens. 2017. Changing spatial patterns of stand-replacing fire in California conifer forests. Forest Ecology and Management </w:t>
      </w:r>
      <w:r w:rsidRPr="008E21AA">
        <w:rPr>
          <w:b/>
          <w:noProof/>
        </w:rPr>
        <w:t>406</w:t>
      </w:r>
      <w:r w:rsidRPr="008E21AA">
        <w:rPr>
          <w:noProof/>
        </w:rPr>
        <w:t>:28-36.</w:t>
      </w:r>
    </w:p>
    <w:p w14:paraId="3CE6ACD7" w14:textId="77777777" w:rsidR="008E21AA" w:rsidRPr="008E21AA" w:rsidRDefault="008E21AA" w:rsidP="008E21AA">
      <w:pPr>
        <w:pStyle w:val="EndNoteBibliography"/>
        <w:ind w:left="420" w:hanging="420"/>
        <w:rPr>
          <w:noProof/>
        </w:rPr>
      </w:pPr>
      <w:r w:rsidRPr="008E21AA">
        <w:rPr>
          <w:noProof/>
        </w:rPr>
        <w:t xml:space="preserve">van Mantgem, P. J., and N. L. Stephenson. 2007. Apparent climatically induced increase of tree mortality rates in a temperate forest. Ecology Letters </w:t>
      </w:r>
      <w:r w:rsidRPr="008E21AA">
        <w:rPr>
          <w:b/>
          <w:noProof/>
        </w:rPr>
        <w:t>10</w:t>
      </w:r>
      <w:r w:rsidRPr="008E21AA">
        <w:rPr>
          <w:noProof/>
        </w:rPr>
        <w:t>:909-916.</w:t>
      </w:r>
    </w:p>
    <w:p w14:paraId="20F5F1FC" w14:textId="77777777" w:rsidR="008E21AA" w:rsidRPr="008E21AA" w:rsidRDefault="008E21AA" w:rsidP="008E21AA">
      <w:pPr>
        <w:pStyle w:val="EndNoteBibliography"/>
        <w:ind w:left="420" w:hanging="420"/>
        <w:rPr>
          <w:noProof/>
        </w:rPr>
      </w:pPr>
      <w:r w:rsidRPr="008E21AA">
        <w:rPr>
          <w:noProof/>
        </w:rPr>
        <w:lastRenderedPageBreak/>
        <w:t xml:space="preserve">van Mantgem, P. J., N. L. Stephenson, J. C. Byrne, L. D. Daniels, J. F. Franklin, P. Z. Fulé, M. E. Harmon, A. J. Larson, J. M. Smith, A. H. Taylor, and T. T. Veblen. 2009. Widespread increase of tree mortality rates in the western United States. Science </w:t>
      </w:r>
      <w:r w:rsidRPr="008E21AA">
        <w:rPr>
          <w:b/>
          <w:noProof/>
        </w:rPr>
        <w:t>323</w:t>
      </w:r>
      <w:r w:rsidRPr="008E21AA">
        <w:rPr>
          <w:noProof/>
        </w:rPr>
        <w:t>:521-524.</w:t>
      </w:r>
    </w:p>
    <w:p w14:paraId="76B9A703" w14:textId="77777777" w:rsidR="008E21AA" w:rsidRPr="008E21AA" w:rsidRDefault="008E21AA" w:rsidP="008E21AA">
      <w:pPr>
        <w:pStyle w:val="EndNoteBibliography"/>
        <w:ind w:left="420" w:hanging="420"/>
        <w:rPr>
          <w:noProof/>
        </w:rPr>
      </w:pPr>
      <w:r w:rsidRPr="008E21AA">
        <w:rPr>
          <w:noProof/>
        </w:rPr>
        <w:t xml:space="preserve">van Wagtendonk, J. W. 2007. The history and evolution of wildland fire use. Fire Ecology </w:t>
      </w:r>
      <w:r w:rsidRPr="008E21AA">
        <w:rPr>
          <w:b/>
          <w:noProof/>
        </w:rPr>
        <w:t>3</w:t>
      </w:r>
      <w:r w:rsidRPr="008E21AA">
        <w:rPr>
          <w:noProof/>
        </w:rPr>
        <w:t>:3-17.</w:t>
      </w:r>
    </w:p>
    <w:p w14:paraId="007978B3" w14:textId="77777777" w:rsidR="008E21AA" w:rsidRPr="008E21AA" w:rsidRDefault="008E21AA" w:rsidP="008E21AA">
      <w:pPr>
        <w:pStyle w:val="EndNoteBibliography"/>
        <w:ind w:left="420" w:hanging="420"/>
        <w:rPr>
          <w:noProof/>
        </w:rPr>
      </w:pPr>
      <w:r w:rsidRPr="008E21AA">
        <w:rPr>
          <w:noProof/>
        </w:rPr>
        <w:t xml:space="preserve">Westerling, A. L., and T. W. J. E. Swetnam, Transactions American Geophysical Union. 2003. Interannual to decadal drought and wildfire in the western United States. EOS, Transactions American Geophysical Union </w:t>
      </w:r>
      <w:r w:rsidRPr="008E21AA">
        <w:rPr>
          <w:b/>
          <w:noProof/>
        </w:rPr>
        <w:t>84</w:t>
      </w:r>
      <w:r w:rsidRPr="008E21AA">
        <w:rPr>
          <w:noProof/>
        </w:rPr>
        <w:t>:545-555.</w:t>
      </w:r>
    </w:p>
    <w:p w14:paraId="59C796E2" w14:textId="1DFD0131" w:rsidR="006B50C3" w:rsidRPr="006B50C3" w:rsidRDefault="00FF633D" w:rsidP="00100E90">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Gabrielle Boisrame" w:date="2019-06-07T15:28:00Z" w:initials="GB">
    <w:p w14:paraId="4BAC4F33" w14:textId="17512D21" w:rsidR="00BB5F1D" w:rsidRDefault="00BB5F1D">
      <w:pPr>
        <w:pStyle w:val="CommentText"/>
      </w:pPr>
      <w:r>
        <w:rPr>
          <w:rStyle w:val="CommentReference"/>
        </w:rPr>
        <w:annotationRef/>
      </w:r>
      <w:r>
        <w:t>Question for Katya: How is it possible that cumulative shallow soil water gain is sometimes higher than total precipitation?  Also, I think it might be misleading to put the shallow soil water gain values in this table since it makes it look like more water entered the forest soils than other soils (which is not necessarily true, it just looks that way because the other soils were saturated for a lot of the time so water gain could not be measured). Is the total cumulative shallow soil water gain in this table actually discussed in the text anywhere? If not, I suggest removing it.</w:t>
      </w:r>
    </w:p>
  </w:comment>
  <w:comment w:id="7" w:author="Ekaterina Rakhmatulina" w:date="2019-06-18T08:34:00Z" w:initials="ER">
    <w:p w14:paraId="54634428" w14:textId="6C3A0761" w:rsidR="00BB5F1D" w:rsidRDefault="00BB5F1D">
      <w:pPr>
        <w:pStyle w:val="CommentText"/>
      </w:pPr>
      <w:r>
        <w:rPr>
          <w:rStyle w:val="CommentReference"/>
        </w:rPr>
        <w:annotationRef/>
      </w:r>
      <w:r>
        <w:t xml:space="preserve">I am ok with removing this, but I actually see some value in keeping it as well. I think the reason why cumulative gain is larger sometimes is because of potential lateral flow (don’t know how likely since it’s shallow), but the most likely explanation is that the sensor has very small fluctuations that are additive, I did smooth data some amount, but I think that’s part of the answer in any case. Forest station experiences more melt in the winter so that’s probably why we see relatively larger water inputs in comparison to shrub/wetland stations. We also do know that our rain gauge data is not amazing especially for 2017 WY but our soil moisture sensors worked 99% of the time, so one reason for keeping that data is to show another metric of relative precipitation. Plus the data agrees more or less with the imputed rain gauge. Anyways I feel like leaving </w:t>
      </w:r>
      <w:proofErr w:type="spellStart"/>
      <w:r>
        <w:t>it</w:t>
      </w:r>
      <w:proofErr w:type="gramStart"/>
      <w:r>
        <w:t>,but</w:t>
      </w:r>
      <w:proofErr w:type="spellEnd"/>
      <w:proofErr w:type="gramEnd"/>
      <w:r>
        <w:t xml:space="preserve"> wouldn’t be too upset if the cumulative soil moisture column got deleted either.</w:t>
      </w:r>
    </w:p>
    <w:p w14:paraId="0939F6EC" w14:textId="77777777" w:rsidR="00B653CF" w:rsidRDefault="00B653CF">
      <w:pPr>
        <w:pStyle w:val="CommentText"/>
      </w:pPr>
    </w:p>
  </w:comment>
  <w:comment w:id="8" w:author="Gabrielle" w:date="2019-06-20T19:27:00Z" w:initials="G">
    <w:p w14:paraId="7477FCE4" w14:textId="57492A04" w:rsidR="00B653CF" w:rsidRDefault="00B653CF">
      <w:pPr>
        <w:pStyle w:val="CommentText"/>
      </w:pPr>
      <w:r>
        <w:rPr>
          <w:rStyle w:val="CommentReference"/>
        </w:rPr>
        <w:annotationRef/>
      </w:r>
      <w:r>
        <w:t>You’ve almost convinced me to keep it. It’s true that 2018 shows the expected pattern in cumulative water gain (higher in wetland, lower in forest). My main issue is that this column is not directly discussed anywhere in the manuscript (as far as I can tell) and that we leave the readers to interpret it on their own. I suggest adding a sentence somewhere</w:t>
      </w:r>
      <w:r w:rsidR="005375A6">
        <w:t xml:space="preserve"> in the results,</w:t>
      </w:r>
      <w:r>
        <w:t xml:space="preserve"> along the lines of “In years and stations when soils remained mostly unsaturated, we were able to calculate cumulative </w:t>
      </w:r>
      <w:r w:rsidR="005375A6">
        <w:t>shallow soil water gain</w:t>
      </w:r>
      <w:r>
        <w:t xml:space="preserve"> using data from the shallow soil moisture sensors; these values s</w:t>
      </w:r>
      <w:r w:rsidR="005375A6">
        <w:t>uggest</w:t>
      </w:r>
      <w:r>
        <w:t xml:space="preserve"> greater infiltration in the shrub site compared to the forest site (Table 1)”. </w:t>
      </w:r>
    </w:p>
  </w:comment>
  <w:comment w:id="10" w:author="Gabrielle Boisrame" w:date="2019-06-07T13:44:00Z" w:initials="GB">
    <w:p w14:paraId="2EDEAD11" w14:textId="77777777" w:rsidR="00BB5F1D" w:rsidRDefault="00BB5F1D" w:rsidP="00333E97">
      <w:pPr>
        <w:pStyle w:val="CommentText"/>
      </w:pPr>
      <w:r>
        <w:rPr>
          <w:rStyle w:val="CommentReference"/>
        </w:rPr>
        <w:annotationRef/>
      </w:r>
      <w:r>
        <w:t>Check this with Katya. Did she run the correlation for all 10-minute data points, or aggregate by day?</w:t>
      </w:r>
    </w:p>
  </w:comment>
  <w:comment w:id="9" w:author="Ekaterina Rakhmatulina" w:date="2019-06-18T18:04:00Z" w:initials="ER">
    <w:p w14:paraId="6658B636" w14:textId="304F24EC" w:rsidR="00BB5F1D" w:rsidRDefault="00BB5F1D">
      <w:pPr>
        <w:pStyle w:val="CommentText"/>
      </w:pPr>
      <w:r>
        <w:rPr>
          <w:rStyle w:val="CommentReference"/>
        </w:rPr>
        <w:annotationRef/>
      </w:r>
      <w:r>
        <w:t xml:space="preserve">This is correlation for SWC daily average aggregates. There is almost no difference for correlation coefficients for 10 min data though. Daily aggregates just made more sense for soil moisture. </w:t>
      </w:r>
    </w:p>
  </w:comment>
  <w:comment w:id="12" w:author="Gabrielle" w:date="2019-06-20T19:56:00Z" w:initials="G">
    <w:p w14:paraId="206D8E3F" w14:textId="3266106B" w:rsidR="00770B34" w:rsidRDefault="00770B34">
      <w:pPr>
        <w:pStyle w:val="CommentText"/>
      </w:pPr>
      <w:r>
        <w:rPr>
          <w:rStyle w:val="CommentReference"/>
        </w:rPr>
        <w:annotationRef/>
      </w:r>
      <w:r>
        <w:t>I like this metric, but like cumulative water gain I don’t think it’s discussed in the manuscript. See my comment on line 466 for a place we could add it.</w:t>
      </w:r>
    </w:p>
  </w:comment>
  <w:comment w:id="13" w:author="Ekaterina Rakhmatulina" w:date="2019-03-13T09:18:00Z" w:initials="ER">
    <w:p w14:paraId="4108FD9D" w14:textId="77777777" w:rsidR="00BB5F1D" w:rsidRDefault="00BB5F1D" w:rsidP="00EB153E">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14" w:author="Gabrielle Boisrame" w:date="2019-03-13T09:18:00Z" w:initials="GB">
    <w:p w14:paraId="10F63E43" w14:textId="77777777" w:rsidR="00BB5F1D" w:rsidRDefault="00BB5F1D" w:rsidP="00EB153E">
      <w:pPr>
        <w:pStyle w:val="CommentText"/>
      </w:pPr>
      <w:r>
        <w:rPr>
          <w:rStyle w:val="CommentReference"/>
        </w:rPr>
        <w:annotationRef/>
      </w:r>
      <w:r>
        <w:t>That is odd. We can look into it more closely later if it becomes important to our conclusions.</w:t>
      </w:r>
    </w:p>
  </w:comment>
  <w:comment w:id="15" w:author="Jens Stevens" w:date="2019-03-15T10:39:00Z" w:initials="JS">
    <w:p w14:paraId="51BF5C17" w14:textId="3418B66E" w:rsidR="00BB5F1D" w:rsidRDefault="00BB5F1D" w:rsidP="00EB153E">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16" w:author="Ekaterina Rakhmatulina" w:date="2019-05-18T15:24:00Z" w:initials="ER">
    <w:p w14:paraId="331B6989" w14:textId="43AB9D23" w:rsidR="00BB5F1D" w:rsidRDefault="00BB5F1D">
      <w:pPr>
        <w:pStyle w:val="CommentText"/>
      </w:pPr>
      <w:r>
        <w:rPr>
          <w:rStyle w:val="CommentReference"/>
        </w:rPr>
        <w:annotationRef/>
      </w:r>
      <w:r>
        <w:t xml:space="preserve"> I agree that that’s what’s happening, I re-did calculations using June-August correlations. June-July correlations are slightly better, but since we are trying to make a point that we know something about deeper soil moisture from shallow soil moisture, I would like to include more months as opposed to less. </w:t>
      </w:r>
    </w:p>
  </w:comment>
  <w:comment w:id="18" w:author="Jens Stevens" w:date="2019-04-29T15:29:00Z" w:initials="JS">
    <w:p w14:paraId="287FF8AE" w14:textId="6621AB7E" w:rsidR="00BB5F1D" w:rsidRDefault="00BB5F1D">
      <w:pPr>
        <w:pStyle w:val="CommentText"/>
      </w:pPr>
      <w:r>
        <w:rPr>
          <w:rStyle w:val="CommentReference"/>
        </w:rPr>
        <w:annotationRef/>
      </w:r>
      <w:r>
        <w:t>I don’t see this in any appendix? Gabrielle?</w:t>
      </w:r>
    </w:p>
  </w:comment>
  <w:comment w:id="19" w:author="Gabrielle Boisrame" w:date="2019-06-03T10:46:00Z" w:initials="GB">
    <w:p w14:paraId="3C729F12" w14:textId="53A94456" w:rsidR="00BB5F1D" w:rsidRDefault="00BB5F1D">
      <w:pPr>
        <w:pStyle w:val="CommentText"/>
      </w:pPr>
      <w:r>
        <w:rPr>
          <w:rStyle w:val="CommentReference"/>
        </w:rPr>
        <w:annotationRef/>
      </w:r>
      <w:r>
        <w:t xml:space="preserve">I could put an appendix graph or figure (like the one below) showing a late summer prediction, but it’s a pretty small difference so I don’t know if it’s worth it. </w:t>
      </w:r>
      <w:r w:rsidRPr="00851D00">
        <w:rPr>
          <w:noProof/>
          <w:lang w:eastAsia="en-US"/>
        </w:rPr>
        <w:drawing>
          <wp:inline distT="0" distB="0" distL="0" distR="0" wp14:anchorId="26305DB3" wp14:editId="19606F98">
            <wp:extent cx="2085866" cy="2005895"/>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
                    <a:stretch>
                      <a:fillRect/>
                    </a:stretch>
                  </pic:blipFill>
                  <pic:spPr>
                    <a:xfrm>
                      <a:off x="0" y="0"/>
                      <a:ext cx="2108496" cy="2027657"/>
                    </a:xfrm>
                    <a:prstGeom prst="rect">
                      <a:avLst/>
                    </a:prstGeom>
                  </pic:spPr>
                </pic:pic>
              </a:graphicData>
            </a:graphic>
          </wp:inline>
        </w:drawing>
      </w:r>
    </w:p>
  </w:comment>
  <w:comment w:id="20" w:author="Jens Stevens" w:date="2019-06-15T14:31:00Z" w:initials="JS">
    <w:p w14:paraId="0A8733FC" w14:textId="7A73AF94" w:rsidR="00BB5F1D" w:rsidRDefault="00BB5F1D">
      <w:pPr>
        <w:pStyle w:val="CommentText"/>
      </w:pPr>
      <w:r>
        <w:rPr>
          <w:rStyle w:val="CommentReference"/>
        </w:rPr>
        <w:annotationRef/>
      </w:r>
      <w:r>
        <w:t>Agreed.</w:t>
      </w:r>
    </w:p>
  </w:comment>
  <w:comment w:id="21" w:author="Jens Stevens" w:date="2019-06-15T14:34:00Z" w:initials="JS">
    <w:p w14:paraId="3C62606C" w14:textId="6E9FEEE4" w:rsidR="00BB5F1D" w:rsidRDefault="00BB5F1D">
      <w:pPr>
        <w:pStyle w:val="CommentText"/>
      </w:pPr>
      <w:r>
        <w:rPr>
          <w:rStyle w:val="CommentReference"/>
        </w:rPr>
        <w:annotationRef/>
      </w:r>
      <w:r>
        <w:t>This is great</w:t>
      </w:r>
    </w:p>
  </w:comment>
  <w:comment w:id="22" w:author="Gabrielle" w:date="2019-06-20T19:14:00Z" w:initials="G">
    <w:p w14:paraId="38BF31D2" w14:textId="0DFDEA0F" w:rsidR="00BB5F1D" w:rsidRDefault="00BB5F1D">
      <w:pPr>
        <w:pStyle w:val="CommentText"/>
      </w:pPr>
      <w:r>
        <w:rPr>
          <w:rStyle w:val="CommentReference"/>
        </w:rPr>
        <w:annotationRef/>
      </w:r>
      <w:r>
        <w:t>Thanks!</w:t>
      </w:r>
    </w:p>
    <w:p w14:paraId="610903E9" w14:textId="77777777" w:rsidR="00BB5F1D" w:rsidRDefault="00BB5F1D">
      <w:pPr>
        <w:pStyle w:val="CommentText"/>
      </w:pPr>
    </w:p>
  </w:comment>
  <w:comment w:id="23" w:author="Gabrielle Boisrame" w:date="2019-06-04T15:24:00Z" w:initials="GB">
    <w:p w14:paraId="01FBCF8A" w14:textId="6BE53238" w:rsidR="00BB5F1D" w:rsidRDefault="00BB5F1D">
      <w:pPr>
        <w:pStyle w:val="CommentText"/>
      </w:pPr>
      <w:r>
        <w:rPr>
          <w:rStyle w:val="CommentReference"/>
        </w:rPr>
        <w:annotationRef/>
      </w:r>
      <w:r>
        <w:t>I changed the histogram to be an inset as suggested. What do you think?</w:t>
      </w:r>
    </w:p>
  </w:comment>
  <w:comment w:id="24" w:author="Jens Stevens" w:date="2019-06-15T14:35:00Z" w:initials="JS">
    <w:p w14:paraId="6058BE7E" w14:textId="26EA6EF9" w:rsidR="00BB5F1D" w:rsidRDefault="00BB5F1D">
      <w:pPr>
        <w:pStyle w:val="CommentText"/>
      </w:pPr>
      <w:r>
        <w:rPr>
          <w:rStyle w:val="CommentReference"/>
        </w:rPr>
        <w:annotationRef/>
      </w:r>
      <w:r>
        <w:t>I think it’s perfect.</w:t>
      </w:r>
    </w:p>
  </w:comment>
  <w:comment w:id="25" w:author="Gabrielle" w:date="2019-06-20T19:23:00Z" w:initials="G">
    <w:p w14:paraId="6D90A3AE" w14:textId="4E85BD1D" w:rsidR="00BB5F1D" w:rsidRDefault="00BB5F1D">
      <w:pPr>
        <w:pStyle w:val="CommentText"/>
      </w:pPr>
      <w:r>
        <w:rPr>
          <w:rStyle w:val="CommentReference"/>
        </w:rPr>
        <w:annotationRef/>
      </w:r>
      <w:r>
        <w:t xml:space="preserve">I’m not sure I follow this part. Is it saying that the number of days saturated follow the same pattern among veg types for both ICB and SCB, or that the </w:t>
      </w:r>
      <w:proofErr w:type="spellStart"/>
      <w:r>
        <w:t>interannual</w:t>
      </w:r>
      <w:proofErr w:type="spellEnd"/>
      <w:r>
        <w:t xml:space="preserve"> variations within veg types are the same? Please explain more explicitly.</w:t>
      </w:r>
      <w:r w:rsidR="00770B34">
        <w:t xml:space="preserve"> This could be a good place to call out column 5 of Table 1 (Days saturated at 100cm) and say that the time saturated follows the same relationship to veg. in both ICB and SCB.</w:t>
      </w:r>
    </w:p>
  </w:comment>
  <w:comment w:id="28" w:author="Gabrielle Boisrame" w:date="2019-06-03T10:34:00Z" w:initials="GB">
    <w:p w14:paraId="473A2F96" w14:textId="77777777" w:rsidR="00BB5F1D" w:rsidRDefault="00BB5F1D" w:rsidP="00A800E5">
      <w:pPr>
        <w:pStyle w:val="CommentText"/>
      </w:pPr>
      <w:r>
        <w:rPr>
          <w:rStyle w:val="CommentReference"/>
        </w:rPr>
        <w:annotationRef/>
      </w:r>
      <w:r>
        <w:t>I think we can refine the area covered by the grey hatching a little. The shallow soil probes show sudden increases in soil temperature once the snow disappears. For the shrub station, this appears to happen around April 30, 2017.</w:t>
      </w:r>
    </w:p>
  </w:comment>
  <w:comment w:id="29" w:author="Jens Stevens" w:date="2019-06-20T15:09:00Z" w:initials="JS">
    <w:p w14:paraId="10C8A98C" w14:textId="47B1EC7B" w:rsidR="00BB5F1D" w:rsidRDefault="00BB5F1D">
      <w:pPr>
        <w:pStyle w:val="CommentText"/>
      </w:pPr>
      <w:r>
        <w:rPr>
          <w:rStyle w:val="CommentReference"/>
        </w:rPr>
        <w:annotationRef/>
      </w:r>
      <w:r>
        <w:t>This is Katya’s new figure, it looks good to me, just flagging for one final review by Gabrielle.</w:t>
      </w:r>
    </w:p>
    <w:p w14:paraId="0FCA0068" w14:textId="77777777" w:rsidR="00BB5F1D" w:rsidRDefault="00BB5F1D">
      <w:pPr>
        <w:pStyle w:val="CommentText"/>
      </w:pPr>
    </w:p>
  </w:comment>
  <w:comment w:id="30" w:author="Gabrielle" w:date="2019-06-20T19:38:00Z" w:initials="G">
    <w:p w14:paraId="11FC83CB" w14:textId="37A992AF" w:rsidR="00322FC2" w:rsidRDefault="00322FC2">
      <w:pPr>
        <w:pStyle w:val="CommentText"/>
      </w:pPr>
      <w:r>
        <w:rPr>
          <w:rStyle w:val="CommentReference"/>
        </w:rPr>
        <w:annotationRef/>
      </w:r>
      <w:r>
        <w:t>I like it.</w:t>
      </w:r>
    </w:p>
  </w:comment>
  <w:comment w:id="31" w:author="Sally Thompson" w:date="2019-06-20T13:17:00Z" w:initials="ST">
    <w:p w14:paraId="4F4D4954" w14:textId="4A3FC603" w:rsidR="00BB5F1D" w:rsidRDefault="00BB5F1D">
      <w:pPr>
        <w:pStyle w:val="CommentText"/>
      </w:pPr>
      <w:r>
        <w:rPr>
          <w:rStyle w:val="CommentReference"/>
        </w:rPr>
        <w:annotationRef/>
      </w:r>
      <w:r>
        <w:t>Do you mention this comparison in the methods?  I missed it…</w:t>
      </w:r>
    </w:p>
  </w:comment>
  <w:comment w:id="32" w:author="Jens Stevens" w:date="2019-06-20T15:18:00Z" w:initials="JS">
    <w:p w14:paraId="2DD0D332" w14:textId="51B81EC8" w:rsidR="00BB5F1D" w:rsidRDefault="00BB5F1D">
      <w:pPr>
        <w:pStyle w:val="CommentText"/>
      </w:pPr>
      <w:r>
        <w:rPr>
          <w:rStyle w:val="CommentReference"/>
        </w:rPr>
        <w:annotationRef/>
      </w:r>
      <w:r>
        <w:t>I see it on L278-281, just flagging for Gabrielle to confirm.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BAC4F33" w15:done="0"/>
  <w15:commentEx w15:paraId="0939F6EC" w15:paraIdParent="4BAC4F33" w15:done="0"/>
  <w15:commentEx w15:paraId="7477FCE4" w15:paraIdParent="4BAC4F33" w15:done="0"/>
  <w15:commentEx w15:paraId="2EDEAD11" w15:done="1"/>
  <w15:commentEx w15:paraId="6658B636" w15:paraIdParent="2EDEAD11" w15:done="1"/>
  <w15:commentEx w15:paraId="206D8E3F" w15:done="0"/>
  <w15:commentEx w15:paraId="4108FD9D" w15:done="1"/>
  <w15:commentEx w15:paraId="10F63E43" w15:paraIdParent="4108FD9D" w15:done="1"/>
  <w15:commentEx w15:paraId="51BF5C17" w15:paraIdParent="4108FD9D" w15:done="1"/>
  <w15:commentEx w15:paraId="331B6989" w15:paraIdParent="4108FD9D" w15:done="1"/>
  <w15:commentEx w15:paraId="287FF8AE" w15:done="1"/>
  <w15:commentEx w15:paraId="3C729F12" w15:paraIdParent="287FF8AE" w15:done="1"/>
  <w15:commentEx w15:paraId="0A8733FC" w15:paraIdParent="287FF8AE" w15:done="1"/>
  <w15:commentEx w15:paraId="3C62606C" w15:done="0"/>
  <w15:commentEx w15:paraId="610903E9" w15:paraIdParent="3C62606C" w15:done="0"/>
  <w15:commentEx w15:paraId="01FBCF8A" w15:done="1"/>
  <w15:commentEx w15:paraId="6058BE7E" w15:paraIdParent="01FBCF8A" w15:done="1"/>
  <w15:commentEx w15:paraId="6D90A3AE" w15:done="0"/>
  <w15:commentEx w15:paraId="473A2F96" w15:done="1"/>
  <w15:commentEx w15:paraId="0FCA0068" w15:paraIdParent="473A2F96" w15:done="1"/>
  <w15:commentEx w15:paraId="11FC83CB" w15:paraIdParent="473A2F96" w15:done="0"/>
  <w15:commentEx w15:paraId="4F4D4954" w15:done="0"/>
  <w15:commentEx w15:paraId="2DD0D332" w15:paraIdParent="4F4D49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BAC4F33" w16cid:durableId="20AE422A"/>
  <w16cid:commentId w16cid:paraId="54634428" w16cid:durableId="20B3207B"/>
  <w16cid:commentId w16cid:paraId="6658B636" w16cid:durableId="20B3A64A"/>
  <w16cid:commentId w16cid:paraId="4108FD9D" w16cid:durableId="208A919B"/>
  <w16cid:commentId w16cid:paraId="10F63E43" w16cid:durableId="208A919A"/>
  <w16cid:commentId w16cid:paraId="51BF5C17" w16cid:durableId="208A9199"/>
  <w16cid:commentId w16cid:paraId="331B6989" w16cid:durableId="208AA228"/>
  <w16cid:commentId w16cid:paraId="287FF8AE" w16cid:durableId="207196BC"/>
  <w16cid:commentId w16cid:paraId="3C729F12" w16cid:durableId="20AE4236"/>
  <w16cid:commentId w16cid:paraId="0A8733FC" w16cid:durableId="20AF7FCF"/>
  <w16cid:commentId w16cid:paraId="3C62606C" w16cid:durableId="20AF8092"/>
  <w16cid:commentId w16cid:paraId="01FBCF8A" w16cid:durableId="20AE4238"/>
  <w16cid:commentId w16cid:paraId="6058BE7E" w16cid:durableId="20AF8096"/>
  <w16cid:commentId w16cid:paraId="473A2F96" w16cid:durableId="20AE4231"/>
  <w16cid:commentId w16cid:paraId="10C8A98C" w16cid:durableId="20B62033"/>
  <w16cid:commentId w16cid:paraId="4F4D4954" w16cid:durableId="20B617CD"/>
  <w16cid:commentId w16cid:paraId="2DD0D332" w16cid:durableId="20B6225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455007" w14:textId="77777777" w:rsidR="00D446F5" w:rsidRDefault="00D446F5" w:rsidP="00D55DA2">
      <w:r>
        <w:separator/>
      </w:r>
    </w:p>
  </w:endnote>
  <w:endnote w:type="continuationSeparator" w:id="0">
    <w:p w14:paraId="08635ACE" w14:textId="77777777" w:rsidR="00D446F5" w:rsidRDefault="00D446F5" w:rsidP="00D55DA2">
      <w:r>
        <w:continuationSeparator/>
      </w:r>
    </w:p>
  </w:endnote>
  <w:endnote w:type="continuationNotice" w:id="1">
    <w:p w14:paraId="09FDA0DB" w14:textId="77777777" w:rsidR="00D446F5" w:rsidRDefault="00D446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00000000"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BB5F1D" w:rsidRDefault="00BB5F1D"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BB5F1D" w:rsidRDefault="00BB5F1D"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4D64BD3D" w:rsidR="00BB5F1D" w:rsidRDefault="00BB5F1D"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70B34">
      <w:rPr>
        <w:rStyle w:val="PageNumber"/>
        <w:noProof/>
      </w:rPr>
      <w:t>32</w:t>
    </w:r>
    <w:r>
      <w:rPr>
        <w:rStyle w:val="PageNumber"/>
      </w:rPr>
      <w:fldChar w:fldCharType="end"/>
    </w:r>
  </w:p>
  <w:p w14:paraId="0D3A7669" w14:textId="77777777" w:rsidR="00BB5F1D" w:rsidRDefault="00BB5F1D"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63F0E2" w14:textId="77777777" w:rsidR="00D446F5" w:rsidRDefault="00D446F5" w:rsidP="00D55DA2">
      <w:r>
        <w:separator/>
      </w:r>
    </w:p>
  </w:footnote>
  <w:footnote w:type="continuationSeparator" w:id="0">
    <w:p w14:paraId="18D4CDDE" w14:textId="77777777" w:rsidR="00D446F5" w:rsidRDefault="00D446F5" w:rsidP="00D55DA2">
      <w:r>
        <w:continuationSeparator/>
      </w:r>
    </w:p>
  </w:footnote>
  <w:footnote w:type="continuationNotice" w:id="1">
    <w:p w14:paraId="5BD480DB" w14:textId="77777777" w:rsidR="00D446F5" w:rsidRDefault="00D446F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abrielle Boisrame">
    <w15:presenceInfo w15:providerId="AD" w15:userId="S-1-5-21-2983108227-3104936336-457092868-27413"/>
  </w15:person>
  <w15:person w15:author="Gabrielle">
    <w15:presenceInfo w15:providerId="None" w15:userId="Gabrielle"/>
  </w15:person>
  <w15:person w15:author="Jens Stevens">
    <w15:presenceInfo w15:providerId="None" w15:userId="Jens Steve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629&lt;/item&gt;&lt;item&gt;2769&lt;/item&gt;&lt;item&gt;2831&lt;/item&gt;&lt;item&gt;2875&lt;/item&gt;&lt;item&gt;3082&lt;/item&gt;&lt;item&gt;3083&lt;/item&gt;&lt;item&gt;3085&lt;/item&gt;&lt;item&gt;3272&lt;/item&gt;&lt;item&gt;3289&lt;/item&gt;&lt;item&gt;3327&lt;/item&gt;&lt;item&gt;3379&lt;/item&gt;&lt;item&gt;3465&lt;/item&gt;&lt;item&gt;3489&lt;/item&gt;&lt;item&gt;3499&lt;/item&gt;&lt;item&gt;3559&lt;/item&gt;&lt;item&gt;3563&lt;/item&gt;&lt;item&gt;3650&lt;/item&gt;&lt;item&gt;3725&lt;/item&gt;&lt;item&gt;3726&lt;/item&gt;&lt;item&gt;3727&lt;/item&gt;&lt;item&gt;3728&lt;/item&gt;&lt;item&gt;3734&lt;/item&gt;&lt;item&gt;3735&lt;/item&gt;&lt;item&gt;3736&lt;/item&gt;&lt;item&gt;3737&lt;/item&gt;&lt;item&gt;3762&lt;/item&gt;&lt;item&gt;3763&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2E9D"/>
    <w:rsid w:val="00065F98"/>
    <w:rsid w:val="00066F63"/>
    <w:rsid w:val="0006746A"/>
    <w:rsid w:val="00067C42"/>
    <w:rsid w:val="0007030B"/>
    <w:rsid w:val="0007073A"/>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2C59"/>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3839"/>
    <w:rsid w:val="001276AC"/>
    <w:rsid w:val="001301FF"/>
    <w:rsid w:val="00132C35"/>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6CC8"/>
    <w:rsid w:val="00170F6F"/>
    <w:rsid w:val="00172B54"/>
    <w:rsid w:val="0017329B"/>
    <w:rsid w:val="00174497"/>
    <w:rsid w:val="0017641D"/>
    <w:rsid w:val="00177CFF"/>
    <w:rsid w:val="00181DBD"/>
    <w:rsid w:val="001820B5"/>
    <w:rsid w:val="001832D2"/>
    <w:rsid w:val="00184665"/>
    <w:rsid w:val="00185505"/>
    <w:rsid w:val="00187320"/>
    <w:rsid w:val="00191F05"/>
    <w:rsid w:val="00191F4A"/>
    <w:rsid w:val="00192E55"/>
    <w:rsid w:val="001A162C"/>
    <w:rsid w:val="001A2965"/>
    <w:rsid w:val="001A3B97"/>
    <w:rsid w:val="001A6D0B"/>
    <w:rsid w:val="001A7E5D"/>
    <w:rsid w:val="001B3AE9"/>
    <w:rsid w:val="001B5E1D"/>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0307F"/>
    <w:rsid w:val="002047E1"/>
    <w:rsid w:val="00210626"/>
    <w:rsid w:val="00211AF2"/>
    <w:rsid w:val="00211BDE"/>
    <w:rsid w:val="00221EA6"/>
    <w:rsid w:val="002222E8"/>
    <w:rsid w:val="00222366"/>
    <w:rsid w:val="00223D6B"/>
    <w:rsid w:val="00227E38"/>
    <w:rsid w:val="00230B00"/>
    <w:rsid w:val="00230BA5"/>
    <w:rsid w:val="002316B0"/>
    <w:rsid w:val="002323D4"/>
    <w:rsid w:val="0023250F"/>
    <w:rsid w:val="00233343"/>
    <w:rsid w:val="0023430A"/>
    <w:rsid w:val="00235172"/>
    <w:rsid w:val="00237853"/>
    <w:rsid w:val="00240A4A"/>
    <w:rsid w:val="00240AA7"/>
    <w:rsid w:val="00242577"/>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166"/>
    <w:rsid w:val="00271239"/>
    <w:rsid w:val="002718F8"/>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2F6F48"/>
    <w:rsid w:val="003008DE"/>
    <w:rsid w:val="00300BCD"/>
    <w:rsid w:val="00302EF6"/>
    <w:rsid w:val="00304322"/>
    <w:rsid w:val="00306DDE"/>
    <w:rsid w:val="00307361"/>
    <w:rsid w:val="00307415"/>
    <w:rsid w:val="003151AA"/>
    <w:rsid w:val="0032228A"/>
    <w:rsid w:val="00322FC2"/>
    <w:rsid w:val="00323B2C"/>
    <w:rsid w:val="00330578"/>
    <w:rsid w:val="0033332E"/>
    <w:rsid w:val="00333E97"/>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61B6"/>
    <w:rsid w:val="00406919"/>
    <w:rsid w:val="00410DCD"/>
    <w:rsid w:val="004111EF"/>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3F57"/>
    <w:rsid w:val="00440373"/>
    <w:rsid w:val="004404D6"/>
    <w:rsid w:val="004404EB"/>
    <w:rsid w:val="004406D6"/>
    <w:rsid w:val="00444319"/>
    <w:rsid w:val="004450CE"/>
    <w:rsid w:val="004453E3"/>
    <w:rsid w:val="00445D75"/>
    <w:rsid w:val="00446472"/>
    <w:rsid w:val="0044673E"/>
    <w:rsid w:val="00447673"/>
    <w:rsid w:val="00451170"/>
    <w:rsid w:val="00452E19"/>
    <w:rsid w:val="00453AAC"/>
    <w:rsid w:val="00455746"/>
    <w:rsid w:val="004576CD"/>
    <w:rsid w:val="0046019A"/>
    <w:rsid w:val="0046184A"/>
    <w:rsid w:val="00466D16"/>
    <w:rsid w:val="00467164"/>
    <w:rsid w:val="00467CA1"/>
    <w:rsid w:val="004711FF"/>
    <w:rsid w:val="004741DE"/>
    <w:rsid w:val="0047444A"/>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7728"/>
    <w:rsid w:val="004B0395"/>
    <w:rsid w:val="004B06D0"/>
    <w:rsid w:val="004B6C15"/>
    <w:rsid w:val="004B7404"/>
    <w:rsid w:val="004C43C0"/>
    <w:rsid w:val="004C4764"/>
    <w:rsid w:val="004C4984"/>
    <w:rsid w:val="004C556E"/>
    <w:rsid w:val="004C7003"/>
    <w:rsid w:val="004D05F2"/>
    <w:rsid w:val="004D26B7"/>
    <w:rsid w:val="004D2B7B"/>
    <w:rsid w:val="004E0AD9"/>
    <w:rsid w:val="004E0DE4"/>
    <w:rsid w:val="004E41F1"/>
    <w:rsid w:val="004E5E4C"/>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355C"/>
    <w:rsid w:val="00553B8E"/>
    <w:rsid w:val="00554EFF"/>
    <w:rsid w:val="00554F03"/>
    <w:rsid w:val="00556035"/>
    <w:rsid w:val="005569AD"/>
    <w:rsid w:val="00561DB2"/>
    <w:rsid w:val="00565DB7"/>
    <w:rsid w:val="00566E8B"/>
    <w:rsid w:val="005702BD"/>
    <w:rsid w:val="00572C84"/>
    <w:rsid w:val="00574A02"/>
    <w:rsid w:val="00575E32"/>
    <w:rsid w:val="00576926"/>
    <w:rsid w:val="0057761B"/>
    <w:rsid w:val="00580654"/>
    <w:rsid w:val="00581374"/>
    <w:rsid w:val="0058792C"/>
    <w:rsid w:val="00590376"/>
    <w:rsid w:val="005906B2"/>
    <w:rsid w:val="00590EC2"/>
    <w:rsid w:val="00592E9E"/>
    <w:rsid w:val="00595439"/>
    <w:rsid w:val="005A15F0"/>
    <w:rsid w:val="005A4683"/>
    <w:rsid w:val="005A46C2"/>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42A5"/>
    <w:rsid w:val="00604D81"/>
    <w:rsid w:val="006068D8"/>
    <w:rsid w:val="00613A1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8C5"/>
    <w:rsid w:val="00642E59"/>
    <w:rsid w:val="00643F97"/>
    <w:rsid w:val="00646250"/>
    <w:rsid w:val="00646585"/>
    <w:rsid w:val="00651B18"/>
    <w:rsid w:val="0065240D"/>
    <w:rsid w:val="00652E3A"/>
    <w:rsid w:val="0065308B"/>
    <w:rsid w:val="006534A1"/>
    <w:rsid w:val="00654C21"/>
    <w:rsid w:val="006558CD"/>
    <w:rsid w:val="00657DBA"/>
    <w:rsid w:val="00662D7B"/>
    <w:rsid w:val="0066346E"/>
    <w:rsid w:val="00665583"/>
    <w:rsid w:val="00667423"/>
    <w:rsid w:val="00671970"/>
    <w:rsid w:val="00671C7B"/>
    <w:rsid w:val="006762A0"/>
    <w:rsid w:val="006800F7"/>
    <w:rsid w:val="006830F1"/>
    <w:rsid w:val="00684433"/>
    <w:rsid w:val="006853E9"/>
    <w:rsid w:val="00685E70"/>
    <w:rsid w:val="00686FDC"/>
    <w:rsid w:val="00687D4D"/>
    <w:rsid w:val="00690080"/>
    <w:rsid w:val="00691C96"/>
    <w:rsid w:val="00692085"/>
    <w:rsid w:val="006932E6"/>
    <w:rsid w:val="00695E68"/>
    <w:rsid w:val="0069666A"/>
    <w:rsid w:val="006A2E82"/>
    <w:rsid w:val="006A3DFE"/>
    <w:rsid w:val="006B0BF7"/>
    <w:rsid w:val="006B2FD6"/>
    <w:rsid w:val="006B4E19"/>
    <w:rsid w:val="006B50C3"/>
    <w:rsid w:val="006B545F"/>
    <w:rsid w:val="006B640B"/>
    <w:rsid w:val="006B6F82"/>
    <w:rsid w:val="006C1218"/>
    <w:rsid w:val="006C1E67"/>
    <w:rsid w:val="006C255B"/>
    <w:rsid w:val="006C3009"/>
    <w:rsid w:val="006C3C82"/>
    <w:rsid w:val="006C67B7"/>
    <w:rsid w:val="006D0C70"/>
    <w:rsid w:val="006D11A9"/>
    <w:rsid w:val="006D2D1F"/>
    <w:rsid w:val="006E004C"/>
    <w:rsid w:val="006E0810"/>
    <w:rsid w:val="006E17F3"/>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60E1"/>
    <w:rsid w:val="00706487"/>
    <w:rsid w:val="00707242"/>
    <w:rsid w:val="0070726F"/>
    <w:rsid w:val="007112E3"/>
    <w:rsid w:val="00711C83"/>
    <w:rsid w:val="00713A4D"/>
    <w:rsid w:val="0072115A"/>
    <w:rsid w:val="00721B30"/>
    <w:rsid w:val="00722737"/>
    <w:rsid w:val="00724F0C"/>
    <w:rsid w:val="0072581F"/>
    <w:rsid w:val="00726A5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62E24"/>
    <w:rsid w:val="00764C74"/>
    <w:rsid w:val="00766126"/>
    <w:rsid w:val="00767E64"/>
    <w:rsid w:val="00770B34"/>
    <w:rsid w:val="00771965"/>
    <w:rsid w:val="007729A3"/>
    <w:rsid w:val="00775798"/>
    <w:rsid w:val="0077598C"/>
    <w:rsid w:val="007769B9"/>
    <w:rsid w:val="00780E98"/>
    <w:rsid w:val="007821CA"/>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1009"/>
    <w:rsid w:val="007C15FB"/>
    <w:rsid w:val="007C2401"/>
    <w:rsid w:val="007C3289"/>
    <w:rsid w:val="007C5043"/>
    <w:rsid w:val="007C5926"/>
    <w:rsid w:val="007C6207"/>
    <w:rsid w:val="007C7A31"/>
    <w:rsid w:val="007D0779"/>
    <w:rsid w:val="007D14DF"/>
    <w:rsid w:val="007D15CE"/>
    <w:rsid w:val="007D3030"/>
    <w:rsid w:val="007D3A0A"/>
    <w:rsid w:val="007D43CE"/>
    <w:rsid w:val="007D5254"/>
    <w:rsid w:val="007D6AF7"/>
    <w:rsid w:val="007D6FBF"/>
    <w:rsid w:val="007E29C7"/>
    <w:rsid w:val="007E44C0"/>
    <w:rsid w:val="007E4A5B"/>
    <w:rsid w:val="007E4DC1"/>
    <w:rsid w:val="007E5381"/>
    <w:rsid w:val="007E78E5"/>
    <w:rsid w:val="007F1B68"/>
    <w:rsid w:val="007F231C"/>
    <w:rsid w:val="007F32CC"/>
    <w:rsid w:val="007F3603"/>
    <w:rsid w:val="007F6184"/>
    <w:rsid w:val="00802CAD"/>
    <w:rsid w:val="00803715"/>
    <w:rsid w:val="00805AAB"/>
    <w:rsid w:val="00806C1D"/>
    <w:rsid w:val="00810F48"/>
    <w:rsid w:val="00811D22"/>
    <w:rsid w:val="008126F8"/>
    <w:rsid w:val="00812D8E"/>
    <w:rsid w:val="0081321A"/>
    <w:rsid w:val="008134BD"/>
    <w:rsid w:val="008146E4"/>
    <w:rsid w:val="00814BFA"/>
    <w:rsid w:val="008162FD"/>
    <w:rsid w:val="00825753"/>
    <w:rsid w:val="00830754"/>
    <w:rsid w:val="0083110E"/>
    <w:rsid w:val="00831CB9"/>
    <w:rsid w:val="00832545"/>
    <w:rsid w:val="008325E4"/>
    <w:rsid w:val="0083369C"/>
    <w:rsid w:val="00833C10"/>
    <w:rsid w:val="00834975"/>
    <w:rsid w:val="00834984"/>
    <w:rsid w:val="00834FD8"/>
    <w:rsid w:val="00836C0E"/>
    <w:rsid w:val="0084138A"/>
    <w:rsid w:val="00842A16"/>
    <w:rsid w:val="00842D33"/>
    <w:rsid w:val="008434E7"/>
    <w:rsid w:val="00846B53"/>
    <w:rsid w:val="00850161"/>
    <w:rsid w:val="00851D00"/>
    <w:rsid w:val="0085421B"/>
    <w:rsid w:val="00855601"/>
    <w:rsid w:val="00855ADD"/>
    <w:rsid w:val="00865168"/>
    <w:rsid w:val="00870407"/>
    <w:rsid w:val="008723FE"/>
    <w:rsid w:val="008730C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6D23"/>
    <w:rsid w:val="008D707F"/>
    <w:rsid w:val="008E0759"/>
    <w:rsid w:val="008E21AA"/>
    <w:rsid w:val="008E3A02"/>
    <w:rsid w:val="008E551F"/>
    <w:rsid w:val="008E5FD2"/>
    <w:rsid w:val="008E6BFC"/>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5248"/>
    <w:rsid w:val="009158C6"/>
    <w:rsid w:val="009167A9"/>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E0"/>
    <w:rsid w:val="009F2DA7"/>
    <w:rsid w:val="009F37EF"/>
    <w:rsid w:val="009F6352"/>
    <w:rsid w:val="009F7669"/>
    <w:rsid w:val="00A0249F"/>
    <w:rsid w:val="00A05B0E"/>
    <w:rsid w:val="00A1048F"/>
    <w:rsid w:val="00A121ED"/>
    <w:rsid w:val="00A1346F"/>
    <w:rsid w:val="00A20F6C"/>
    <w:rsid w:val="00A21CDA"/>
    <w:rsid w:val="00A2379D"/>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74E"/>
    <w:rsid w:val="00A61714"/>
    <w:rsid w:val="00A62837"/>
    <w:rsid w:val="00A62C82"/>
    <w:rsid w:val="00A63051"/>
    <w:rsid w:val="00A636FB"/>
    <w:rsid w:val="00A64E15"/>
    <w:rsid w:val="00A70AC5"/>
    <w:rsid w:val="00A71FEF"/>
    <w:rsid w:val="00A73785"/>
    <w:rsid w:val="00A7425B"/>
    <w:rsid w:val="00A76620"/>
    <w:rsid w:val="00A77A17"/>
    <w:rsid w:val="00A800E5"/>
    <w:rsid w:val="00A81ACD"/>
    <w:rsid w:val="00A839EB"/>
    <w:rsid w:val="00A863F1"/>
    <w:rsid w:val="00A87428"/>
    <w:rsid w:val="00A90470"/>
    <w:rsid w:val="00A918C9"/>
    <w:rsid w:val="00A91A42"/>
    <w:rsid w:val="00A9202A"/>
    <w:rsid w:val="00A941BB"/>
    <w:rsid w:val="00AA0A5E"/>
    <w:rsid w:val="00AA0F50"/>
    <w:rsid w:val="00AA14B5"/>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20AC"/>
    <w:rsid w:val="00B62C24"/>
    <w:rsid w:val="00B63476"/>
    <w:rsid w:val="00B643CC"/>
    <w:rsid w:val="00B653CF"/>
    <w:rsid w:val="00B66F8D"/>
    <w:rsid w:val="00B73931"/>
    <w:rsid w:val="00B75D81"/>
    <w:rsid w:val="00B77266"/>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B5F1D"/>
    <w:rsid w:val="00BC2E6C"/>
    <w:rsid w:val="00BC70AA"/>
    <w:rsid w:val="00BC79FA"/>
    <w:rsid w:val="00BC7F0C"/>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254BE"/>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83870"/>
    <w:rsid w:val="00C838CC"/>
    <w:rsid w:val="00C9028F"/>
    <w:rsid w:val="00C91445"/>
    <w:rsid w:val="00C91E79"/>
    <w:rsid w:val="00C949AD"/>
    <w:rsid w:val="00C95CDA"/>
    <w:rsid w:val="00C9780E"/>
    <w:rsid w:val="00CA14F2"/>
    <w:rsid w:val="00CA3E11"/>
    <w:rsid w:val="00CA5EF5"/>
    <w:rsid w:val="00CA5F49"/>
    <w:rsid w:val="00CA782D"/>
    <w:rsid w:val="00CB5133"/>
    <w:rsid w:val="00CC14D9"/>
    <w:rsid w:val="00CC243A"/>
    <w:rsid w:val="00CC3B93"/>
    <w:rsid w:val="00CC5781"/>
    <w:rsid w:val="00CC61A1"/>
    <w:rsid w:val="00CC6A12"/>
    <w:rsid w:val="00CC7D65"/>
    <w:rsid w:val="00CD0370"/>
    <w:rsid w:val="00CD201C"/>
    <w:rsid w:val="00CD3AED"/>
    <w:rsid w:val="00CD3F88"/>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46F5"/>
    <w:rsid w:val="00D46BB4"/>
    <w:rsid w:val="00D47119"/>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C79"/>
    <w:rsid w:val="00D946B4"/>
    <w:rsid w:val="00DA0158"/>
    <w:rsid w:val="00DA15F9"/>
    <w:rsid w:val="00DA409D"/>
    <w:rsid w:val="00DA4FE2"/>
    <w:rsid w:val="00DA51AD"/>
    <w:rsid w:val="00DA6A33"/>
    <w:rsid w:val="00DA6E11"/>
    <w:rsid w:val="00DB260D"/>
    <w:rsid w:val="00DB2B2D"/>
    <w:rsid w:val="00DB5335"/>
    <w:rsid w:val="00DC05C2"/>
    <w:rsid w:val="00DC0835"/>
    <w:rsid w:val="00DC3403"/>
    <w:rsid w:val="00DC494F"/>
    <w:rsid w:val="00DD0876"/>
    <w:rsid w:val="00DD130B"/>
    <w:rsid w:val="00DD1508"/>
    <w:rsid w:val="00DD38BA"/>
    <w:rsid w:val="00DD3BAF"/>
    <w:rsid w:val="00DD4E9A"/>
    <w:rsid w:val="00DD7DDD"/>
    <w:rsid w:val="00DE1695"/>
    <w:rsid w:val="00DE6FC0"/>
    <w:rsid w:val="00DF10FB"/>
    <w:rsid w:val="00DF1861"/>
    <w:rsid w:val="00DF2F99"/>
    <w:rsid w:val="00DF3BBF"/>
    <w:rsid w:val="00DF60B9"/>
    <w:rsid w:val="00DF7A60"/>
    <w:rsid w:val="00E03C78"/>
    <w:rsid w:val="00E05715"/>
    <w:rsid w:val="00E05749"/>
    <w:rsid w:val="00E05CFB"/>
    <w:rsid w:val="00E0718F"/>
    <w:rsid w:val="00E13911"/>
    <w:rsid w:val="00E1568C"/>
    <w:rsid w:val="00E1579B"/>
    <w:rsid w:val="00E17C98"/>
    <w:rsid w:val="00E212A6"/>
    <w:rsid w:val="00E215D2"/>
    <w:rsid w:val="00E22993"/>
    <w:rsid w:val="00E22D28"/>
    <w:rsid w:val="00E23A6A"/>
    <w:rsid w:val="00E253FE"/>
    <w:rsid w:val="00E2626C"/>
    <w:rsid w:val="00E27580"/>
    <w:rsid w:val="00E279B9"/>
    <w:rsid w:val="00E31391"/>
    <w:rsid w:val="00E370B3"/>
    <w:rsid w:val="00E37664"/>
    <w:rsid w:val="00E37A0B"/>
    <w:rsid w:val="00E40ADD"/>
    <w:rsid w:val="00E421E2"/>
    <w:rsid w:val="00E4521A"/>
    <w:rsid w:val="00E46DED"/>
    <w:rsid w:val="00E51466"/>
    <w:rsid w:val="00E51DFE"/>
    <w:rsid w:val="00E51ED8"/>
    <w:rsid w:val="00E52256"/>
    <w:rsid w:val="00E56E83"/>
    <w:rsid w:val="00E600AD"/>
    <w:rsid w:val="00E60516"/>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8C7"/>
    <w:rsid w:val="00E864FC"/>
    <w:rsid w:val="00E9272D"/>
    <w:rsid w:val="00E93832"/>
    <w:rsid w:val="00E95E3E"/>
    <w:rsid w:val="00E974AF"/>
    <w:rsid w:val="00EA0993"/>
    <w:rsid w:val="00EA1E29"/>
    <w:rsid w:val="00EA204D"/>
    <w:rsid w:val="00EA3110"/>
    <w:rsid w:val="00EA5DDB"/>
    <w:rsid w:val="00EA6EB4"/>
    <w:rsid w:val="00EB153E"/>
    <w:rsid w:val="00EB24AE"/>
    <w:rsid w:val="00EB35F9"/>
    <w:rsid w:val="00EB7FE1"/>
    <w:rsid w:val="00EC3DDC"/>
    <w:rsid w:val="00EC5AD2"/>
    <w:rsid w:val="00EC5FE2"/>
    <w:rsid w:val="00EC6E5F"/>
    <w:rsid w:val="00ED0407"/>
    <w:rsid w:val="00ED15A8"/>
    <w:rsid w:val="00ED55B1"/>
    <w:rsid w:val="00EE40B1"/>
    <w:rsid w:val="00EE4175"/>
    <w:rsid w:val="00EE469B"/>
    <w:rsid w:val="00EE6101"/>
    <w:rsid w:val="00EE7C12"/>
    <w:rsid w:val="00EF0114"/>
    <w:rsid w:val="00EF0280"/>
    <w:rsid w:val="00EF0F8D"/>
    <w:rsid w:val="00EF18DA"/>
    <w:rsid w:val="00EF3115"/>
    <w:rsid w:val="00EF3C41"/>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6044C"/>
    <w:rsid w:val="00F61521"/>
    <w:rsid w:val="00F61692"/>
    <w:rsid w:val="00F64163"/>
    <w:rsid w:val="00F64B2F"/>
    <w:rsid w:val="00F654CC"/>
    <w:rsid w:val="00F67ACE"/>
    <w:rsid w:val="00F7083F"/>
    <w:rsid w:val="00F70FBB"/>
    <w:rsid w:val="00F71171"/>
    <w:rsid w:val="00F72D40"/>
    <w:rsid w:val="00F74D40"/>
    <w:rsid w:val="00F8448E"/>
    <w:rsid w:val="00F85993"/>
    <w:rsid w:val="00F860B9"/>
    <w:rsid w:val="00F87B93"/>
    <w:rsid w:val="00F9033D"/>
    <w:rsid w:val="00F93A3A"/>
    <w:rsid w:val="00F93C8E"/>
    <w:rsid w:val="00FA0E07"/>
    <w:rsid w:val="00FA1320"/>
    <w:rsid w:val="00FA2603"/>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7939F3DE-37B0-9A49-828A-07A866F52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7.png"/></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emf"/><Relationship Id="rId1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6/09/relationships/commentsIds" Target="commentsIds.xml"/><Relationship Id="rId10" Type="http://schemas.openxmlformats.org/officeDocument/2006/relationships/image" Target="media/image1.emf"/><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emf"/><Relationship Id="rId22" Type="http://schemas.openxmlformats.org/officeDocument/2006/relationships/theme" Target="theme/theme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303A08-01BB-4939-8048-4DA2B116C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39</Pages>
  <Words>14516</Words>
  <Characters>82743</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97065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Gabrielle</cp:lastModifiedBy>
  <cp:revision>6</cp:revision>
  <cp:lastPrinted>2013-12-07T23:09:00Z</cp:lastPrinted>
  <dcterms:created xsi:type="dcterms:W3CDTF">2019-06-20T21:07:00Z</dcterms:created>
  <dcterms:modified xsi:type="dcterms:W3CDTF">2019-06-21T02:57:00Z</dcterms:modified>
</cp:coreProperties>
</file>