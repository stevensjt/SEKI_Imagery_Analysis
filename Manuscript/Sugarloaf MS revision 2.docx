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 xml:space="preserve">and are likely </w:t>
      </w:r>
      <w:proofErr w:type="gramStart"/>
      <w:r w:rsidR="00F55E6B">
        <w:rPr>
          <w:rFonts w:ascii="Times New Roman" w:hAnsi="Times New Roman" w:cs="Times New Roman"/>
        </w:rPr>
        <w:t>context-dependent</w:t>
      </w:r>
      <w:proofErr w:type="gramEnd"/>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w:t>
      </w:r>
      <w:proofErr w:type="gramStart"/>
      <w:r w:rsidR="0086431D">
        <w:rPr>
          <w:rFonts w:ascii="Times New Roman" w:hAnsi="Times New Roman" w:cs="Times New Roman"/>
        </w:rPr>
        <w:t>47 year</w:t>
      </w:r>
      <w:proofErr w:type="gramEnd"/>
      <w:r w:rsidR="0086431D">
        <w:rPr>
          <w:rFonts w:ascii="Times New Roman" w:hAnsi="Times New Roman" w:cs="Times New Roman"/>
        </w:rPr>
        <w:t xml:space="preserve">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 xml:space="preserve">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 xml:space="preserve">these changes associated with </w:t>
      </w:r>
      <w:proofErr w:type="spellStart"/>
      <w:r w:rsidR="0065308B" w:rsidRPr="00EF599F">
        <w:rPr>
          <w:rFonts w:ascii="Times New Roman" w:hAnsi="Times New Roman" w:cs="Times New Roman"/>
        </w:rPr>
        <w:t>fire?</w:t>
      </w:r>
      <w:r w:rsidR="00695E68">
        <w:rPr>
          <w:rFonts w:ascii="Times New Roman" w:hAnsi="Times New Roman" w:cs="Times New Roman"/>
        </w:rPr>
        <w:t>Are</w:t>
      </w:r>
      <w:proofErr w:type="spellEnd"/>
      <w:r w:rsidR="00695E68">
        <w:rPr>
          <w:rFonts w:ascii="Times New Roman" w:hAnsi="Times New Roman" w:cs="Times New Roman"/>
        </w:rPr>
        <w:t xml:space="preserv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CC4B41F"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del w:id="1" w:author="Stevens, Jens T" w:date="2020-01-06T13:30:00Z">
        <w:r w:rsidR="00D41624" w:rsidDel="00C23509">
          <w:rPr>
            <w:rFonts w:ascii="Times New Roman" w:hAnsi="Times New Roman" w:cs="Times New Roman"/>
          </w:rPr>
          <w:delText>this region during this period</w:delText>
        </w:r>
      </w:del>
      <w:ins w:id="2" w:author="Stevens, Jens T" w:date="2020-01-06T13:30:00Z">
        <w:r w:rsidR="00C23509">
          <w:rPr>
            <w:rFonts w:ascii="Times New Roman" w:hAnsi="Times New Roman" w:cs="Times New Roman"/>
          </w:rPr>
          <w:t>SCB</w:t>
        </w:r>
      </w:ins>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w:t>
      </w:r>
      <w:proofErr w:type="spellStart"/>
      <w:r w:rsidRPr="00A30E48">
        <w:rPr>
          <w:rFonts w:ascii="Times New Roman" w:hAnsi="Times New Roman" w:cs="Times New Roman"/>
          <w:i/>
          <w:iCs/>
          <w:color w:val="auto"/>
          <w:sz w:val="18"/>
          <w:szCs w:val="18"/>
        </w:rPr>
        <w:t>Illilouette</w:t>
      </w:r>
      <w:proofErr w:type="spellEnd"/>
      <w:r w:rsidRPr="00A30E48">
        <w:rPr>
          <w:rFonts w:ascii="Times New Roman" w:hAnsi="Times New Roman" w:cs="Times New Roman"/>
          <w:i/>
          <w:iCs/>
          <w:color w:val="auto"/>
          <w:sz w:val="18"/>
          <w:szCs w:val="18"/>
        </w:rPr>
        <w:t xml:space="preserve"> Creek Basin (ICB; </w:t>
      </w:r>
      <w:proofErr w:type="spellStart"/>
      <w:r w:rsidRPr="00A30E48">
        <w:rPr>
          <w:rFonts w:ascii="Times New Roman" w:hAnsi="Times New Roman" w:cs="Times New Roman"/>
          <w:i/>
          <w:iCs/>
          <w:color w:val="auto"/>
          <w:sz w:val="18"/>
          <w:szCs w:val="18"/>
        </w:rPr>
        <w:t>Boisram</w:t>
      </w:r>
      <w:r w:rsidRPr="00A30E48">
        <w:rPr>
          <w:rFonts w:ascii="Times New Roman" w:hAnsi="Times New Roman" w:cs="Times New Roman"/>
          <w:i/>
          <w:iCs/>
          <w:noProof/>
          <w:color w:val="auto"/>
          <w:sz w:val="18"/>
          <w:szCs w:val="18"/>
        </w:rPr>
        <w:t>é</w:t>
      </w:r>
      <w:proofErr w:type="spellEnd"/>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ins w:id="3" w:author="Stevens, Jens T" w:date="2020-01-06T13:27:00Z">
        <w:r w:rsidR="00C23509">
          <w:rPr>
            <w:rFonts w:ascii="Times New Roman" w:hAnsi="Times New Roman" w:cs="Times New Roman"/>
            <w:i/>
            <w:iCs/>
            <w:color w:val="auto"/>
            <w:sz w:val="18"/>
            <w:szCs w:val="18"/>
          </w:rPr>
          <w:t xml:space="preserve"> of mean NDVI across the two years</w:t>
        </w:r>
      </w:ins>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w:t>
      </w:r>
      <w:proofErr w:type="gramStart"/>
      <w:r w:rsidRPr="006143E3">
        <w:rPr>
          <w:rFonts w:ascii="Times New Roman" w:hAnsi="Times New Roman" w:cs="Times New Roman"/>
          <w:color w:val="auto"/>
          <w:sz w:val="24"/>
          <w:szCs w:val="24"/>
        </w:rPr>
        <w:t>), and</w:t>
      </w:r>
      <w:proofErr w:type="gramEnd"/>
      <w:r w:rsidRPr="006143E3">
        <w:rPr>
          <w:rFonts w:ascii="Times New Roman" w:hAnsi="Times New Roman" w:cs="Times New Roman"/>
          <w:color w:val="auto"/>
          <w:sz w:val="24"/>
          <w:szCs w:val="24"/>
        </w:rPr>
        <w:t xml:space="preserve">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 xml:space="preserve">the 2014 National Agriculture Imagery </w:t>
      </w:r>
      <w:proofErr w:type="gramStart"/>
      <w:r w:rsidRPr="00EF599F">
        <w:rPr>
          <w:rFonts w:ascii="Times New Roman" w:hAnsi="Times New Roman" w:cs="Times New Roman"/>
        </w:rPr>
        <w:t>Program</w:t>
      </w:r>
      <w:r w:rsidR="00C838CC">
        <w:rPr>
          <w:rFonts w:ascii="Times New Roman" w:hAnsi="Times New Roman" w:cs="Times New Roman"/>
        </w:rPr>
        <w:t>, and</w:t>
      </w:r>
      <w:proofErr w:type="gramEnd"/>
      <w:r w:rsidR="00C838CC">
        <w:rPr>
          <w:rFonts w:ascii="Times New Roman" w:hAnsi="Times New Roman" w:cs="Times New Roman"/>
        </w:rPr>
        <w:t xml:space="preserve">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proofErr w:type="gramStart"/>
      <w:r>
        <w:rPr>
          <w:rFonts w:ascii="Times New Roman" w:hAnsi="Times New Roman" w:cs="Times New Roman"/>
          <w:i/>
          <w:color w:val="000000" w:themeColor="text1"/>
        </w:rPr>
        <w:t>Spatially-distributed</w:t>
      </w:r>
      <w:proofErr w:type="gramEnd"/>
      <w:r>
        <w:rPr>
          <w:rFonts w:ascii="Times New Roman" w:hAnsi="Times New Roman" w:cs="Times New Roman"/>
          <w:i/>
          <w:color w:val="000000" w:themeColor="text1"/>
        </w:rPr>
        <w:t xml:space="preserve">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proofErr w:type="gramStart"/>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w:t>
      </w:r>
      <w:proofErr w:type="gramEnd"/>
      <w:r w:rsidR="00170F8D">
        <w:rPr>
          <w:rFonts w:ascii="Times New Roman" w:hAnsi="Times New Roman" w:cs="Times New Roman"/>
          <w:color w:val="000000" w:themeColor="text1"/>
        </w:rPr>
        <w:t xml:space="preserve">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1236484F" w:rsidR="003732B5" w:rsidRDefault="005B0769" w:rsidP="009A3EB7">
      <w:pPr>
        <w:spacing w:line="480" w:lineRule="auto"/>
        <w:ind w:firstLine="720"/>
        <w:rPr>
          <w:ins w:id="4"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5" w:author="Gabrielle" w:date="2020-01-02T21:41:00Z">
        <w:del w:id="6" w:author="Stevens, Jens T" w:date="2020-01-06T13:57:00Z">
          <w:r w:rsidR="00136A94" w:rsidRPr="00136A94" w:rsidDel="000A0A3C">
            <w:rPr>
              <w:rFonts w:ascii="Times New Roman" w:hAnsi="Times New Roman" w:cs="Times New Roman"/>
            </w:rPr>
            <w:delText>t</w:delText>
          </w:r>
        </w:del>
      </w:ins>
      <w:ins w:id="7" w:author="Stevens, Jens T" w:date="2020-01-06T13:57:00Z">
        <w:r w:rsidR="000A0A3C">
          <w:rPr>
            <w:rFonts w:ascii="Times New Roman" w:hAnsi="Times New Roman" w:cs="Times New Roman"/>
          </w:rPr>
          <w:t>T</w:t>
        </w:r>
      </w:ins>
      <w:ins w:id="8" w:author="Gabrielle" w:date="2020-01-02T21:41:00Z">
        <w:r w:rsidR="00136A94" w:rsidRPr="00136A94">
          <w:rPr>
            <w:rFonts w:ascii="Times New Roman" w:hAnsi="Times New Roman" w:cs="Times New Roman"/>
          </w:rPr>
          <w:t xml:space="preserve">he drivers of soil moisture distribution vary with time since precipitation, with certain </w:t>
        </w:r>
      </w:ins>
      <w:ins w:id="9" w:author="Stevens, Jens T" w:date="2020-01-06T13:59:00Z">
        <w:r w:rsidR="000A0A3C">
          <w:rPr>
            <w:rFonts w:ascii="Times New Roman" w:hAnsi="Times New Roman" w:cs="Times New Roman"/>
          </w:rPr>
          <w:t xml:space="preserve">local </w:t>
        </w:r>
      </w:ins>
      <w:ins w:id="10" w:author="Gabrielle" w:date="2020-01-02T21:41:00Z">
        <w:r w:rsidR="00136A94" w:rsidRPr="00136A94">
          <w:rPr>
            <w:rFonts w:ascii="Times New Roman" w:hAnsi="Times New Roman" w:cs="Times New Roman"/>
          </w:rPr>
          <w:t>topographic and soil texture factors being more important predictors under dry conditions compared to wet</w:t>
        </w:r>
      </w:ins>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 </w:instrTex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EN.CITE.DATA </w:instrText>
      </w:r>
      <w:r w:rsidR="000A0A3C">
        <w:rPr>
          <w:rFonts w:ascii="Times New Roman" w:hAnsi="Times New Roman" w:cs="Times New Roman"/>
        </w:rPr>
      </w:r>
      <w:r w:rsidR="000A0A3C">
        <w:rPr>
          <w:rFonts w:ascii="Times New Roman" w:hAnsi="Times New Roman" w:cs="Times New Roman"/>
        </w:rPr>
        <w:fldChar w:fldCharType="end"/>
      </w:r>
      <w:r w:rsidR="000A0A3C">
        <w:rPr>
          <w:rFonts w:ascii="Times New Roman" w:hAnsi="Times New Roman" w:cs="Times New Roman"/>
        </w:rPr>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ins w:id="11" w:author="Gabrielle" w:date="2020-01-02T21:41:00Z">
        <w:r w:rsidR="00136A94" w:rsidRPr="00136A94">
          <w:rPr>
            <w:rFonts w:ascii="Times New Roman" w:hAnsi="Times New Roman" w:cs="Times New Roman"/>
          </w:rPr>
          <w:t>. Our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28B32012"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0A0A3C">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w:t>
      </w:r>
      <w:proofErr w:type="gramStart"/>
      <w:r w:rsidR="00371256">
        <w:rPr>
          <w:rFonts w:ascii="Times New Roman" w:hAnsi="Times New Roman" w:cs="Times New Roman"/>
        </w:rPr>
        <w:t>physically-based</w:t>
      </w:r>
      <w:proofErr w:type="gramEnd"/>
      <w:r w:rsidR="00371256">
        <w:rPr>
          <w:rFonts w:ascii="Times New Roman" w:hAnsi="Times New Roman" w:cs="Times New Roman"/>
        </w:rPr>
        <w:t xml:space="preserve">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12"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13" w:author="Gabrielle" w:date="2020-01-04T17:30:00Z">
        <w:r w:rsidR="003732B5">
          <w:rPr>
            <w:rFonts w:ascii="Times New Roman" w:hAnsi="Times New Roman" w:cs="Times New Roman"/>
          </w:rPr>
          <w:t xml:space="preserve">specific </w:t>
        </w:r>
      </w:ins>
      <w:ins w:id="14" w:author="Gabrielle" w:date="2020-01-04T17:25:00Z">
        <w:r w:rsidR="003732B5" w:rsidRPr="003732B5">
          <w:rPr>
            <w:rFonts w:ascii="Times New Roman" w:hAnsi="Times New Roman" w:cs="Times New Roman"/>
          </w:rPr>
          <w:t xml:space="preserve">mechanisms of change. However, the model may not perform well when being used to infer conditions outside the range of </w:t>
        </w:r>
      </w:ins>
      <w:ins w:id="15" w:author="Gabrielle" w:date="2020-01-04T17:26:00Z">
        <w:r w:rsidR="003732B5">
          <w:rPr>
            <w:rFonts w:ascii="Times New Roman" w:hAnsi="Times New Roman" w:cs="Times New Roman"/>
          </w:rPr>
          <w:t>observations</w:t>
        </w:r>
      </w:ins>
      <w:ins w:id="16"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17" w:author="Gabrielle" w:date="2020-01-04T17:27:00Z">
        <w:r w:rsidR="003732B5">
          <w:rPr>
            <w:rFonts w:ascii="Times New Roman" w:hAnsi="Times New Roman" w:cs="Times New Roman"/>
          </w:rPr>
          <w:t xml:space="preserve">While it was not possible to capture the complete range of </w:t>
        </w:r>
      </w:ins>
      <w:ins w:id="18" w:author="Gabrielle" w:date="2020-01-04T18:00:00Z">
        <w:r w:rsidR="00D20CF1">
          <w:rPr>
            <w:rFonts w:ascii="Times New Roman" w:hAnsi="Times New Roman" w:cs="Times New Roman"/>
          </w:rPr>
          <w:t>predictor</w:t>
        </w:r>
      </w:ins>
      <w:ins w:id="19" w:author="Gabrielle" w:date="2020-01-04T17:27:00Z">
        <w:r w:rsidR="003732B5">
          <w:rPr>
            <w:rFonts w:ascii="Times New Roman" w:hAnsi="Times New Roman" w:cs="Times New Roman"/>
          </w:rPr>
          <w:t>s and their combinations present th</w:t>
        </w:r>
      </w:ins>
      <w:ins w:id="20" w:author="Gabrielle" w:date="2020-01-04T17:30:00Z">
        <w:r w:rsidR="003732B5">
          <w:rPr>
            <w:rFonts w:ascii="Times New Roman" w:hAnsi="Times New Roman" w:cs="Times New Roman"/>
          </w:rPr>
          <w:t>r</w:t>
        </w:r>
      </w:ins>
      <w:ins w:id="21" w:author="Gabrielle" w:date="2020-01-04T17:27:00Z">
        <w:r w:rsidR="003732B5">
          <w:rPr>
            <w:rFonts w:ascii="Times New Roman" w:hAnsi="Times New Roman" w:cs="Times New Roman"/>
          </w:rPr>
          <w:t xml:space="preserve">oughout the watershed, we selected our </w:t>
        </w:r>
        <w:r w:rsidR="003732B5">
          <w:rPr>
            <w:rFonts w:ascii="Times New Roman" w:hAnsi="Times New Roman" w:cs="Times New Roman"/>
          </w:rPr>
          <w:lastRenderedPageBreak/>
          <w:t xml:space="preserve">measurement sites in order to </w:t>
        </w:r>
      </w:ins>
      <w:ins w:id="22" w:author="Gabrielle" w:date="2020-01-04T17:28:00Z">
        <w:r w:rsidR="003732B5">
          <w:rPr>
            <w:rFonts w:ascii="Times New Roman" w:hAnsi="Times New Roman" w:cs="Times New Roman"/>
          </w:rPr>
          <w:t xml:space="preserve">cover </w:t>
        </w:r>
      </w:ins>
      <w:ins w:id="23" w:author="Gabrielle" w:date="2020-01-04T17:25:00Z">
        <w:r w:rsidR="003732B5" w:rsidRPr="003732B5">
          <w:rPr>
            <w:rFonts w:ascii="Times New Roman" w:hAnsi="Times New Roman" w:cs="Times New Roman"/>
          </w:rPr>
          <w:t xml:space="preserve">as broad a range of conditions as possible (in terms of fire history, vegetation type, </w:t>
        </w:r>
      </w:ins>
      <w:ins w:id="24" w:author="Gabrielle" w:date="2020-01-04T17:28:00Z">
        <w:r w:rsidR="003732B5">
          <w:rPr>
            <w:rFonts w:ascii="Times New Roman" w:hAnsi="Times New Roman" w:cs="Times New Roman"/>
          </w:rPr>
          <w:t xml:space="preserve">water year type, </w:t>
        </w:r>
      </w:ins>
      <w:ins w:id="25" w:author="Gabrielle" w:date="2020-01-04T17:25:00Z">
        <w:r w:rsidR="003732B5" w:rsidRPr="003732B5">
          <w:rPr>
            <w:rFonts w:ascii="Times New Roman" w:hAnsi="Times New Roman" w:cs="Times New Roman"/>
          </w:rPr>
          <w:t xml:space="preserve">and topography) </w:t>
        </w:r>
      </w:ins>
      <w:ins w:id="26" w:author="Gabrielle" w:date="2020-01-04T17:28:00Z">
        <w:r w:rsidR="003732B5">
          <w:rPr>
            <w:rFonts w:ascii="Times New Roman" w:hAnsi="Times New Roman" w:cs="Times New Roman"/>
          </w:rPr>
          <w:t xml:space="preserve">in order to make the model validation applicable to </w:t>
        </w:r>
      </w:ins>
      <w:ins w:id="27"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ins w:id="28"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29" w:author="Gabrielle" w:date="2020-01-04T17:56:00Z">
        <w:r w:rsidR="00474B33">
          <w:rPr>
            <w:rFonts w:ascii="Times New Roman" w:hAnsi="Times New Roman" w:cs="Times New Roman"/>
          </w:rPr>
          <w:t xml:space="preserve">Although we could not access any completely unburned areas of the watershed for measuring soil moisture, we measured sites that </w:t>
        </w:r>
        <w:r w:rsidR="00474B33">
          <w:rPr>
            <w:rFonts w:ascii="Times New Roman" w:hAnsi="Times New Roman" w:cs="Times New Roman"/>
          </w:rPr>
          <w:lastRenderedPageBreak/>
          <w:t xml:space="preserve">had not burned since 1974 and/or burned only at very low severity; we believe such sites provide reasonable proxies for unburned </w:t>
        </w:r>
      </w:ins>
      <w:ins w:id="30" w:author="Gabrielle" w:date="2020-01-04T17:57:00Z">
        <w:r w:rsidR="00474B33">
          <w:rPr>
            <w:rFonts w:ascii="Times New Roman" w:hAnsi="Times New Roman" w:cs="Times New Roman"/>
          </w:rPr>
          <w:t>areas</w:t>
        </w:r>
      </w:ins>
      <w:ins w:id="31" w:author="Gabrielle" w:date="2020-01-04T17:56:00Z">
        <w:r w:rsidR="00474B33">
          <w:rPr>
            <w:rFonts w:ascii="Times New Roman" w:hAnsi="Times New Roman" w:cs="Times New Roman"/>
          </w:rPr>
          <w:t xml:space="preserve"> and are therefore appropriate for fitting a model that is meant to </w:t>
        </w:r>
      </w:ins>
      <w:ins w:id="32" w:author="Gabrielle" w:date="2020-01-04T17:57:00Z">
        <w:r w:rsidR="00474B33">
          <w:rPr>
            <w:rFonts w:ascii="Times New Roman" w:hAnsi="Times New Roman" w:cs="Times New Roman"/>
          </w:rPr>
          <w:t>simulate</w:t>
        </w:r>
      </w:ins>
      <w:ins w:id="33"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proofErr w:type="gramStart"/>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proofErr w:type="gramEnd"/>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w:t>
      </w:r>
      <w:r w:rsidR="002723CC">
        <w:rPr>
          <w:rFonts w:ascii="Times New Roman" w:hAnsi="Times New Roman" w:cs="Times New Roman"/>
          <w:color w:val="000000" w:themeColor="text1"/>
        </w:rPr>
        <w:lastRenderedPageBreak/>
        <w:t>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34" w:name="_Ref536611211"/>
      <w:r w:rsidRPr="000E206E">
        <w:rPr>
          <w:rFonts w:ascii="Times New Roman" w:hAnsi="Times New Roman" w:cs="Times New Roman"/>
          <w:b/>
        </w:rPr>
        <w:t xml:space="preserve">Figure </w:t>
      </w:r>
      <w:bookmarkEnd w:id="34"/>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w:t>
      </w:r>
      <w:proofErr w:type="gramStart"/>
      <w:r w:rsidRPr="00EF599F">
        <w:rPr>
          <w:rFonts w:ascii="Times New Roman" w:hAnsi="Times New Roman" w:cs="Times New Roman"/>
        </w:rPr>
        <w:t>transitions</w:t>
      </w:r>
      <w:proofErr w:type="gramEnd"/>
      <w:r w:rsidRPr="00EF599F">
        <w:rPr>
          <w:rFonts w:ascii="Times New Roman" w:hAnsi="Times New Roman" w:cs="Times New Roman"/>
        </w:rPr>
        <w:t xml:space="preserve">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w:t>
      </w:r>
      <w:proofErr w:type="gramStart"/>
      <w:r>
        <w:rPr>
          <w:rFonts w:ascii="Times New Roman" w:hAnsi="Times New Roman" w:cs="Times New Roman"/>
        </w:rPr>
        <w:t>mixed-conifer</w:t>
      </w:r>
      <w:proofErr w:type="gramEnd"/>
      <w:r>
        <w:rPr>
          <w:rFonts w:ascii="Times New Roman" w:hAnsi="Times New Roman" w:cs="Times New Roman"/>
        </w:rPr>
        <w:t xml:space="preserve">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5"/>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5" w:name="_Ref534838"/>
      <w:r w:rsidRPr="000E206E">
        <w:rPr>
          <w:rFonts w:ascii="Times New Roman" w:hAnsi="Times New Roman" w:cs="Times New Roman"/>
          <w:b/>
        </w:rPr>
        <w:t xml:space="preserve">Figure </w:t>
      </w:r>
      <w:bookmarkEnd w:id="35"/>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6">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proofErr w:type="spellStart"/>
      <w:r w:rsidR="00B879B5">
        <w:rPr>
          <w:rFonts w:ascii="Times New Roman" w:hAnsi="Times New Roman" w:cs="Times New Roman"/>
          <w:i/>
          <w:sz w:val="18"/>
          <w:szCs w:val="18"/>
        </w:rPr>
        <w:t>Illilouette</w:t>
      </w:r>
      <w:proofErr w:type="spellEnd"/>
      <w:r w:rsidR="00B879B5">
        <w:rPr>
          <w:rFonts w:ascii="Times New Roman" w:hAnsi="Times New Roman" w:cs="Times New Roman"/>
          <w:i/>
          <w:sz w:val="18"/>
          <w:szCs w:val="18"/>
        </w:rPr>
        <w:t xml:space="preserv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194C367B"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proofErr w:type="gramStart"/>
      <w:r w:rsidR="008F4D93"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6"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37"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38"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del w:id="39" w:author="Gabrielle" w:date="2020-01-04T16:58:00Z">
        <w:r w:rsidR="00B620AC" w:rsidRPr="00182940" w:rsidDel="00664A6C">
          <w:rPr>
            <w:rFonts w:ascii="Times New Roman" w:hAnsi="Times New Roman" w:cs="Times New Roman"/>
            <w:color w:val="000000" w:themeColor="text1"/>
          </w:rPr>
          <w:delText xml:space="preserve">There was more within-year variability during the drier </w:delText>
        </w:r>
        <w:r w:rsidR="000E206E" w:rsidRPr="00182940" w:rsidDel="00664A6C">
          <w:rPr>
            <w:rFonts w:ascii="Times New Roman" w:hAnsi="Times New Roman" w:cs="Times New Roman"/>
            <w:color w:val="000000" w:themeColor="text1"/>
          </w:rPr>
          <w:delText>20</w:delText>
        </w:r>
        <w:r w:rsidR="00B620AC" w:rsidRPr="00182940" w:rsidDel="00664A6C">
          <w:rPr>
            <w:rFonts w:ascii="Times New Roman" w:hAnsi="Times New Roman" w:cs="Times New Roman"/>
            <w:color w:val="000000" w:themeColor="text1"/>
          </w:rPr>
          <w:delText>16 water year</w:delText>
        </w:r>
        <w:r w:rsidR="000E206E" w:rsidRPr="00182940" w:rsidDel="00664A6C">
          <w:rPr>
            <w:rFonts w:ascii="Times New Roman" w:hAnsi="Times New Roman" w:cs="Times New Roman"/>
            <w:color w:val="000000" w:themeColor="text1"/>
          </w:rPr>
          <w:delText xml:space="preserve"> (WY)</w:delText>
        </w:r>
        <w:r w:rsidR="00B620AC" w:rsidRPr="00182940" w:rsidDel="00664A6C">
          <w:rPr>
            <w:rFonts w:ascii="Times New Roman" w:hAnsi="Times New Roman" w:cs="Times New Roman"/>
            <w:color w:val="000000" w:themeColor="text1"/>
          </w:rPr>
          <w:delText>, with s</w:delText>
        </w:r>
      </w:del>
      <w:bookmarkStart w:id="40" w:name="_GoBack"/>
      <w:bookmarkEnd w:id="40"/>
      <w:ins w:id="41" w:author="Gabrielle" w:date="2020-01-04T16:58:00Z">
        <w:del w:id="42" w:author="Stevens, Jens T" w:date="2020-01-08T13:20:00Z">
          <w:r w:rsidR="00664A6C" w:rsidDel="006421F3">
            <w:rPr>
              <w:rFonts w:ascii="Times New Roman" w:hAnsi="Times New Roman" w:cs="Times New Roman"/>
              <w:color w:val="000000" w:themeColor="text1"/>
            </w:rPr>
            <w:delText>S</w:delText>
          </w:r>
        </w:del>
      </w:ins>
      <w:del w:id="43" w:author="Stevens, Jens T" w:date="2020-01-08T13:20:00Z">
        <w:r w:rsidR="00B620AC" w:rsidRPr="00182940" w:rsidDel="006421F3">
          <w:rPr>
            <w:rFonts w:ascii="Times New Roman" w:hAnsi="Times New Roman" w:cs="Times New Roman"/>
            <w:color w:val="000000" w:themeColor="text1"/>
          </w:rPr>
          <w:delText>ummer dry-down more evident</w:delText>
        </w:r>
      </w:del>
      <w:ins w:id="44" w:author="Gabrielle" w:date="2020-01-04T16:58:00Z">
        <w:del w:id="45" w:author="Stevens, Jens T" w:date="2020-01-08T13:20:00Z">
          <w:r w:rsidR="00664A6C" w:rsidDel="006421F3">
            <w:rPr>
              <w:rFonts w:ascii="Times New Roman" w:hAnsi="Times New Roman" w:cs="Times New Roman"/>
              <w:color w:val="000000" w:themeColor="text1"/>
            </w:rPr>
            <w:delText>was more pronounced in 2016</w:delText>
          </w:r>
        </w:del>
      </w:ins>
      <w:del w:id="46" w:author="Stevens, Jens T" w:date="2020-01-08T13:20:00Z">
        <w:r w:rsidR="00B620AC" w:rsidRPr="00182940" w:rsidDel="006421F3">
          <w:rPr>
            <w:rFonts w:ascii="Times New Roman" w:hAnsi="Times New Roman" w:cs="Times New Roman"/>
            <w:color w:val="000000" w:themeColor="text1"/>
          </w:rPr>
          <w:delText xml:space="preserve"> than in the wetter 2017 </w:delText>
        </w:r>
        <w:r w:rsidR="000E206E" w:rsidRPr="00182940" w:rsidDel="006421F3">
          <w:rPr>
            <w:rFonts w:ascii="Times New Roman" w:hAnsi="Times New Roman" w:cs="Times New Roman"/>
            <w:color w:val="000000" w:themeColor="text1"/>
          </w:rPr>
          <w:delText>WY</w:delText>
        </w:r>
        <w:r w:rsidR="00B620AC" w:rsidRPr="00182940" w:rsidDel="006421F3">
          <w:rPr>
            <w:rFonts w:ascii="Times New Roman" w:hAnsi="Times New Roman" w:cs="Times New Roman"/>
            <w:color w:val="000000" w:themeColor="text1"/>
          </w:rPr>
          <w:delText xml:space="preserve"> (Figure </w:delText>
        </w:r>
        <w:r w:rsidR="003470F6" w:rsidDel="006421F3">
          <w:rPr>
            <w:rFonts w:ascii="Times New Roman" w:hAnsi="Times New Roman" w:cs="Times New Roman"/>
            <w:color w:val="000000" w:themeColor="text1"/>
          </w:rPr>
          <w:delText>7</w:delText>
        </w:r>
        <w:r w:rsidR="00B620AC" w:rsidRPr="00182940" w:rsidDel="006421F3">
          <w:rPr>
            <w:rFonts w:ascii="Times New Roman" w:hAnsi="Times New Roman" w:cs="Times New Roman"/>
            <w:color w:val="000000" w:themeColor="text1"/>
          </w:rPr>
          <w:delText>)</w:delText>
        </w:r>
        <w:r w:rsidR="00657DBA" w:rsidRPr="00182940" w:rsidDel="006421F3">
          <w:rPr>
            <w:rFonts w:ascii="Times New Roman" w:hAnsi="Times New Roman" w:cs="Times New Roman"/>
            <w:color w:val="000000" w:themeColor="text1"/>
          </w:rPr>
          <w:delText xml:space="preserve"> despite July measurements being taken on the same dates each year</w:delText>
        </w:r>
      </w:del>
      <w:ins w:id="47" w:author="Gabrielle" w:date="2020-01-04T17:03:00Z">
        <w:del w:id="48" w:author="Stevens, Jens T" w:date="2020-01-08T13:20:00Z">
          <w:r w:rsidR="00664A6C" w:rsidDel="006421F3">
            <w:rPr>
              <w:rFonts w:ascii="Times New Roman" w:hAnsi="Times New Roman" w:cs="Times New Roman"/>
              <w:color w:val="000000" w:themeColor="text1"/>
            </w:rPr>
            <w:delText>. This s</w:delText>
          </w:r>
        </w:del>
      </w:ins>
      <w:ins w:id="49" w:author="Gabrielle" w:date="2020-01-04T17:05:00Z">
        <w:del w:id="50" w:author="Stevens, Jens T" w:date="2020-01-08T13:20:00Z">
          <w:r w:rsidR="00664A6C" w:rsidDel="006421F3">
            <w:rPr>
              <w:rFonts w:ascii="Times New Roman" w:hAnsi="Times New Roman" w:cs="Times New Roman"/>
              <w:color w:val="000000" w:themeColor="text1"/>
            </w:rPr>
            <w:delText>uggest</w:delText>
          </w:r>
        </w:del>
      </w:ins>
      <w:ins w:id="51" w:author="Gabrielle" w:date="2020-01-04T17:03:00Z">
        <w:del w:id="52" w:author="Stevens, Jens T" w:date="2020-01-08T13:20:00Z">
          <w:r w:rsidR="00664A6C" w:rsidDel="006421F3">
            <w:rPr>
              <w:rFonts w:ascii="Times New Roman" w:hAnsi="Times New Roman" w:cs="Times New Roman"/>
              <w:color w:val="000000" w:themeColor="text1"/>
            </w:rPr>
            <w:delText>s</w:delText>
          </w:r>
        </w:del>
      </w:ins>
      <w:ins w:id="53" w:author="Gabrielle" w:date="2020-01-04T16:59:00Z">
        <w:del w:id="54" w:author="Stevens, Jens T" w:date="2020-01-08T13:20:00Z">
          <w:r w:rsidR="00664A6C" w:rsidDel="006421F3">
            <w:rPr>
              <w:rFonts w:ascii="Times New Roman" w:hAnsi="Times New Roman" w:cs="Times New Roman"/>
              <w:color w:val="000000" w:themeColor="text1"/>
            </w:rPr>
            <w:delText xml:space="preserve"> that even mid-summer shallow soil moisture is impacted by the previous winter’s precipitation</w:delText>
          </w:r>
        </w:del>
      </w:ins>
      <w:del w:id="55" w:author="Stevens, Jens T" w:date="2020-01-08T13:20:00Z">
        <w:r w:rsidR="00B620AC" w:rsidRPr="00182940" w:rsidDel="006421F3">
          <w:rPr>
            <w:rFonts w:ascii="Times New Roman" w:hAnsi="Times New Roman" w:cs="Times New Roman"/>
            <w:color w:val="000000" w:themeColor="text1"/>
          </w:rPr>
          <w:delText>.</w:delText>
        </w:r>
      </w:del>
      <w:ins w:id="56" w:author="Gabrielle" w:date="2020-01-04T17:02:00Z">
        <w:del w:id="57" w:author="Stevens, Jens T" w:date="2020-01-08T13:20:00Z">
          <w:r w:rsidR="00664A6C" w:rsidRPr="00664A6C" w:rsidDel="006421F3">
            <w:rPr>
              <w:rFonts w:ascii="Times New Roman" w:hAnsi="Times New Roman" w:cs="Times New Roman"/>
              <w:color w:val="000000" w:themeColor="text1"/>
            </w:rPr>
            <w:delText>.</w:delText>
          </w:r>
        </w:del>
      </w:ins>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64BBB58"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76D1815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196EF5" w14:textId="3959B0F8" w:rsidR="000E206E" w:rsidRPr="00182940" w:rsidRDefault="00BD204E" w:rsidP="00BE62E0">
      <w:pPr>
        <w:pStyle w:val="Caption"/>
      </w:pPr>
      <w:bookmarkStart w:id="58" w:name="_Ref536610448"/>
      <w:r w:rsidRPr="00182940">
        <w:rPr>
          <w:rFonts w:ascii="Times New Roman" w:hAnsi="Times New Roman" w:cs="Times New Roman"/>
          <w:b/>
          <w:color w:val="000000" w:themeColor="text1"/>
        </w:rPr>
        <w:t xml:space="preserve">Figure </w:t>
      </w:r>
      <w:bookmarkEnd w:id="58"/>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w:t>
      </w:r>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proofErr w:type="gramStart"/>
      <w:r w:rsidRPr="00182940">
        <w:rPr>
          <w:rFonts w:ascii="Times New Roman" w:hAnsi="Times New Roman" w:cs="Times New Roman"/>
          <w:color w:val="000000" w:themeColor="text1"/>
        </w:rPr>
        <w:t>), and</w:t>
      </w:r>
      <w:proofErr w:type="gramEnd"/>
      <w:r w:rsidRPr="00182940">
        <w:rPr>
          <w:rFonts w:ascii="Times New Roman" w:hAnsi="Times New Roman" w:cs="Times New Roman"/>
          <w:color w:val="000000" w:themeColor="text1"/>
        </w:rPr>
        <w:t xml:space="preserve">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59"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60" w:name="_Ref540347"/>
      <w:bookmarkEnd w:id="59"/>
      <w:r w:rsidRPr="00182940">
        <w:rPr>
          <w:rFonts w:ascii="Times New Roman" w:hAnsi="Times New Roman" w:cs="Times New Roman"/>
          <w:b/>
          <w:color w:val="000000" w:themeColor="text1"/>
        </w:rPr>
        <w:t xml:space="preserve">Figure </w:t>
      </w:r>
      <w:bookmarkEnd w:id="60"/>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w:t>
      </w:r>
      <w:proofErr w:type="gramStart"/>
      <w:r w:rsidRPr="00182940">
        <w:rPr>
          <w:rFonts w:ascii="Times New Roman" w:hAnsi="Times New Roman" w:cs="Times New Roman"/>
          <w:color w:val="000000" w:themeColor="text1"/>
        </w:rPr>
        <w:t>10 minute</w:t>
      </w:r>
      <w:proofErr w:type="gramEnd"/>
      <w:r w:rsidRPr="00182940">
        <w:rPr>
          <w:rFonts w:ascii="Times New Roman" w:hAnsi="Times New Roman" w:cs="Times New Roman"/>
          <w:color w:val="000000" w:themeColor="text1"/>
        </w:rPr>
        <w:t xml:space="preserv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However</w:t>
      </w:r>
      <w:proofErr w:type="gramEnd"/>
      <w:r w:rsidRPr="00182940">
        <w:rPr>
          <w:rFonts w:ascii="Times New Roman" w:hAnsi="Times New Roman" w:cs="Times New Roman"/>
          <w:color w:val="000000" w:themeColor="text1"/>
        </w:rPr>
        <w:t xml:space="preserve">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ins w:id="61" w:author="Gabrielle" w:date="2020-01-04T18:28:00Z">
        <w:r w:rsidR="004D2C61">
          <w:rPr>
            <w:rFonts w:ascii="Times New Roman" w:hAnsi="Times New Roman" w:cs="Times New Roman"/>
            <w:color w:val="000000" w:themeColor="text1"/>
          </w:rPr>
          <w:t xml:space="preserve"> when accounting for other moisture drivers (Figure D3c)</w:t>
        </w:r>
      </w:ins>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ins w:id="62" w:author="Gabrielle" w:date="2020-01-04T18:29:00Z">
        <w:r w:rsidR="004D2C61">
          <w:rPr>
            <w:rFonts w:ascii="Times New Roman" w:hAnsi="Times New Roman" w:cs="Times New Roman"/>
            <w:color w:val="000000" w:themeColor="text1"/>
          </w:rPr>
          <w:t>s</w:t>
        </w:r>
      </w:ins>
      <w:r w:rsidR="00A321EC" w:rsidRPr="00182940">
        <w:rPr>
          <w:rFonts w:ascii="Times New Roman" w:hAnsi="Times New Roman" w:cs="Times New Roman"/>
          <w:color w:val="000000" w:themeColor="text1"/>
        </w:rPr>
        <w:t xml:space="preserve"> 7</w:t>
      </w:r>
      <w:ins w:id="63" w:author="Gabrielle" w:date="2020-01-04T18:29:00Z">
        <w:r w:rsidR="004D2C61">
          <w:rPr>
            <w:rFonts w:ascii="Times New Roman" w:hAnsi="Times New Roman" w:cs="Times New Roman"/>
            <w:color w:val="000000" w:themeColor="text1"/>
          </w:rPr>
          <w:t>, D3c</w:t>
        </w:r>
      </w:ins>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w:t>
      </w:r>
      <w:proofErr w:type="gramStart"/>
      <w:r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E46B0AD" w14:textId="77777777" w:rsidR="000A0A3C" w:rsidRPr="000A0A3C" w:rsidRDefault="00FF633D" w:rsidP="000A0A3C">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0A0A3C" w:rsidRPr="000A0A3C">
        <w:rPr>
          <w:b/>
          <w:noProof/>
        </w:rPr>
        <w:t>Literature Cited</w:t>
      </w:r>
    </w:p>
    <w:p w14:paraId="2E6D76FB" w14:textId="77777777" w:rsidR="000A0A3C" w:rsidRPr="000A0A3C" w:rsidRDefault="000A0A3C" w:rsidP="000A0A3C">
      <w:pPr>
        <w:pStyle w:val="EndNoteBibliographyTitle"/>
        <w:rPr>
          <w:b/>
          <w:noProof/>
        </w:rPr>
      </w:pPr>
    </w:p>
    <w:p w14:paraId="7096FEA2" w14:textId="77777777" w:rsidR="000A0A3C" w:rsidRPr="000A0A3C" w:rsidRDefault="000A0A3C" w:rsidP="000A0A3C">
      <w:pPr>
        <w:pStyle w:val="EndNoteBibliography"/>
        <w:rPr>
          <w:noProof/>
        </w:rPr>
      </w:pPr>
      <w:r w:rsidRPr="000A0A3C">
        <w:rPr>
          <w:noProof/>
        </w:rPr>
        <w:t>Atchley AL, Kinoshita AM, Lopez SR, Trader L, Middleton R. 2018. Simulating Surface and Subsurface Water Balance Changes Due to Burn Severity. Vadose Zone Journal 17: 13pp.</w:t>
      </w:r>
    </w:p>
    <w:p w14:paraId="7E97A36D" w14:textId="77777777" w:rsidR="000A0A3C" w:rsidRPr="000A0A3C" w:rsidRDefault="000A0A3C" w:rsidP="000A0A3C">
      <w:pPr>
        <w:pStyle w:val="EndNoteBibliography"/>
        <w:rPr>
          <w:noProof/>
        </w:rPr>
      </w:pPr>
      <w:r w:rsidRPr="000A0A3C">
        <w:rPr>
          <w:noProof/>
        </w:rPr>
        <w:t>Bales RC, Hopmans JW, O'Geen AT, Meadows M, Hartsough PC, Kirchner P, Hunsaker CT, Beaudette D. 2011. Soil moisture response to snowmelt and rainfall in a Sierra Nevada mixed-conifer forest. Vadose Zone Journal 10: 786-799.</w:t>
      </w:r>
    </w:p>
    <w:p w14:paraId="68EB007F" w14:textId="77777777" w:rsidR="000A0A3C" w:rsidRPr="000A0A3C" w:rsidRDefault="000A0A3C" w:rsidP="000A0A3C">
      <w:pPr>
        <w:pStyle w:val="EndNoteBibliography"/>
        <w:rPr>
          <w:noProof/>
        </w:rPr>
      </w:pPr>
      <w:r w:rsidRPr="000A0A3C">
        <w:rPr>
          <w:noProof/>
        </w:rPr>
        <w:t>Bates DM, Maechler M, Bolker BM, Walker S. 2013. lme4: Linear mixed-effects models using Eigen and S4. R package version 1.0-5. CRAN.R-project.org/package=lme4.</w:t>
      </w:r>
    </w:p>
    <w:p w14:paraId="4115F4C6" w14:textId="77777777" w:rsidR="000A0A3C" w:rsidRPr="000A0A3C" w:rsidRDefault="000A0A3C" w:rsidP="000A0A3C">
      <w:pPr>
        <w:pStyle w:val="EndNoteBibliography"/>
        <w:rPr>
          <w:noProof/>
        </w:rPr>
      </w:pPr>
      <w:r w:rsidRPr="000A0A3C">
        <w:rPr>
          <w:noProof/>
        </w:rPr>
        <w:t>Blaschke T, Hay GJ, Kelly M, Lang S, Hofmann P, Addink E, Feitosa RQ, Van der Meer F, Van der Werff H, Van Coillie FJIjop, sensing r. 2014. Geographic object-based image analysis–towards a new paradigm.  87: 180-191.</w:t>
      </w:r>
    </w:p>
    <w:p w14:paraId="2661C93B" w14:textId="77777777" w:rsidR="000A0A3C" w:rsidRPr="000A0A3C" w:rsidRDefault="000A0A3C" w:rsidP="000A0A3C">
      <w:pPr>
        <w:pStyle w:val="EndNoteBibliography"/>
        <w:rPr>
          <w:noProof/>
        </w:rPr>
      </w:pPr>
      <w:r w:rsidRPr="000A0A3C">
        <w:rPr>
          <w:noProof/>
        </w:rPr>
        <w:t>Boisramé G, Thompson S, Collins B, Stephens S. 2017a. Managed wildfire effects on forest resilience and water in the Sierra Nevada. Ecosystems 20: 717–732.</w:t>
      </w:r>
    </w:p>
    <w:p w14:paraId="074ECF13" w14:textId="77777777" w:rsidR="000A0A3C" w:rsidRPr="000A0A3C" w:rsidRDefault="000A0A3C" w:rsidP="000A0A3C">
      <w:pPr>
        <w:pStyle w:val="EndNoteBibliography"/>
        <w:rPr>
          <w:noProof/>
        </w:rPr>
      </w:pPr>
      <w:r w:rsidRPr="000A0A3C">
        <w:rPr>
          <w:noProof/>
        </w:rPr>
        <w:t>Boisramé G, Thompson S, Stephens S. 2018. Hydrologic responses to restored wildfire regimes revealed by soil moisture-vegetation relationships. Advances in Water Resources 112: 124-146.</w:t>
      </w:r>
    </w:p>
    <w:p w14:paraId="670C616F" w14:textId="77777777" w:rsidR="000A0A3C" w:rsidRPr="000A0A3C" w:rsidRDefault="000A0A3C" w:rsidP="000A0A3C">
      <w:pPr>
        <w:pStyle w:val="EndNoteBibliography"/>
        <w:rPr>
          <w:noProof/>
        </w:rPr>
      </w:pPr>
      <w:r w:rsidRPr="000A0A3C">
        <w:rPr>
          <w:noProof/>
        </w:rPr>
        <w:t>Boisramé GFS, Thompson SE, Kelly M, Cavalli J, Wilkin KM, Stephens SL. 2017b. Vegetation change during 40years of repeated managed wildfires in the Sierra Nevada, California. Forest Ecology and Management 402: 241-252.</w:t>
      </w:r>
    </w:p>
    <w:p w14:paraId="41DC628A" w14:textId="77777777" w:rsidR="000A0A3C" w:rsidRPr="000A0A3C" w:rsidRDefault="000A0A3C" w:rsidP="000A0A3C">
      <w:pPr>
        <w:pStyle w:val="EndNoteBibliography"/>
        <w:rPr>
          <w:noProof/>
        </w:rPr>
      </w:pPr>
      <w:r w:rsidRPr="000A0A3C">
        <w:rPr>
          <w:noProof/>
        </w:rPr>
        <w:t>Boisramé GFS, Thompson SE, Tague C, Stephens SL. 2019. Restoring a natural fire regime alters the water balance of a Sierra Nevada catchment. Water Resources Research 55: 5751– 5769.</w:t>
      </w:r>
    </w:p>
    <w:p w14:paraId="2B117CE6" w14:textId="77777777" w:rsidR="000A0A3C" w:rsidRPr="000A0A3C" w:rsidRDefault="000A0A3C" w:rsidP="000A0A3C">
      <w:pPr>
        <w:pStyle w:val="EndNoteBibliography"/>
        <w:rPr>
          <w:noProof/>
        </w:rPr>
      </w:pPr>
      <w:r w:rsidRPr="000A0A3C">
        <w:rPr>
          <w:noProof/>
        </w:rPr>
        <w:t>CalFire. 2018a. Top 20 largest California wildfires. http://www.fire.ca.gov/communications/downloads/fact_sheets/Top20_Acres.pdf.</w:t>
      </w:r>
    </w:p>
    <w:p w14:paraId="3623897C" w14:textId="77777777" w:rsidR="000A0A3C" w:rsidRPr="000A0A3C" w:rsidRDefault="000A0A3C" w:rsidP="000A0A3C">
      <w:pPr>
        <w:pStyle w:val="EndNoteBibliography"/>
        <w:rPr>
          <w:noProof/>
        </w:rPr>
      </w:pPr>
      <w:r w:rsidRPr="000A0A3C">
        <w:rPr>
          <w:noProof/>
        </w:rPr>
        <w:lastRenderedPageBreak/>
        <w:t>CalFire. 2018b. Top 20 most destructive California wildfires. http://www.fire.ca.gov/communications/downloads/fact_sheets/Top20_Acres.pdf.</w:t>
      </w:r>
    </w:p>
    <w:p w14:paraId="2967217D" w14:textId="77777777" w:rsidR="000A0A3C" w:rsidRPr="000A0A3C" w:rsidRDefault="000A0A3C" w:rsidP="000A0A3C">
      <w:pPr>
        <w:pStyle w:val="EndNoteBibliography"/>
        <w:rPr>
          <w:noProof/>
        </w:rPr>
      </w:pPr>
      <w:r w:rsidRPr="000A0A3C">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4F5ED1E" w14:textId="77777777" w:rsidR="000A0A3C" w:rsidRPr="000A0A3C" w:rsidRDefault="000A0A3C" w:rsidP="000A0A3C">
      <w:pPr>
        <w:pStyle w:val="EndNoteBibliography"/>
        <w:rPr>
          <w:noProof/>
        </w:rPr>
      </w:pPr>
      <w:r w:rsidRPr="000A0A3C">
        <w:rPr>
          <w:noProof/>
        </w:rPr>
        <w:t>Collins BM, Everett RG, Stephens SL. 2011. Impacts of fire exclusion and recent managed fire on forest structure in old growth Sierra Nevada mixed-conifer forests. Ecosphere 2: art51.</w:t>
      </w:r>
    </w:p>
    <w:p w14:paraId="1A24E0E7" w14:textId="77777777" w:rsidR="000A0A3C" w:rsidRPr="000A0A3C" w:rsidRDefault="000A0A3C" w:rsidP="000A0A3C">
      <w:pPr>
        <w:pStyle w:val="EndNoteBibliography"/>
        <w:rPr>
          <w:noProof/>
        </w:rPr>
      </w:pPr>
      <w:r w:rsidRPr="000A0A3C">
        <w:rPr>
          <w:noProof/>
        </w:rPr>
        <w:t>Collins BM, Kelly M, van Wagtendonk JW, Stephens SL. 2007. Spatial patterns of large natural fires in Sierra Nevada wilderness areas. Landscape Ecology 22: 545-557.</w:t>
      </w:r>
    </w:p>
    <w:p w14:paraId="47BBF542" w14:textId="77777777" w:rsidR="000A0A3C" w:rsidRPr="000A0A3C" w:rsidRDefault="000A0A3C" w:rsidP="000A0A3C">
      <w:pPr>
        <w:pStyle w:val="EndNoteBibliography"/>
        <w:rPr>
          <w:noProof/>
        </w:rPr>
      </w:pPr>
      <w:r w:rsidRPr="000A0A3C">
        <w:rPr>
          <w:noProof/>
        </w:rPr>
        <w:t>Collins BM, Lydersen JM, Fry DL, Wilkin K, Moody T, Stephens SL. 2016. Variability in vegetation and surface fuels across mixed-conifer-dominated landscapes with over 40 years of natural fire. Forest Ecology and Management 381: 74-83.</w:t>
      </w:r>
    </w:p>
    <w:p w14:paraId="104B9253" w14:textId="77777777" w:rsidR="000A0A3C" w:rsidRPr="000A0A3C" w:rsidRDefault="000A0A3C" w:rsidP="000A0A3C">
      <w:pPr>
        <w:pStyle w:val="EndNoteBibliography"/>
        <w:rPr>
          <w:noProof/>
        </w:rPr>
      </w:pPr>
      <w:r w:rsidRPr="000A0A3C">
        <w:rPr>
          <w:noProof/>
        </w:rPr>
        <w:t>Collins BM, Miller JD, Thode AE, Kelly M, van Wagtendonk JW, Stephens SL. 2009. Interactions among wildland fires in a long-established Sierra Nevada natural fire area. Ecosystems 12: 114-128.</w:t>
      </w:r>
    </w:p>
    <w:p w14:paraId="3638C164" w14:textId="77777777" w:rsidR="000A0A3C" w:rsidRPr="000A0A3C" w:rsidRDefault="000A0A3C" w:rsidP="000A0A3C">
      <w:pPr>
        <w:pStyle w:val="EndNoteBibliography"/>
        <w:rPr>
          <w:noProof/>
        </w:rPr>
      </w:pPr>
      <w:r w:rsidRPr="000A0A3C">
        <w:rPr>
          <w:noProof/>
        </w:rPr>
        <w:t>Collins BM, Stephens SL. 2007. Managing natural wildfires in Sierra Nevada wilderness areas. Frontiers in Ecology and the Environment 5: 523-527.</w:t>
      </w:r>
    </w:p>
    <w:p w14:paraId="67EE1253" w14:textId="77777777" w:rsidR="000A0A3C" w:rsidRPr="000A0A3C" w:rsidRDefault="000A0A3C" w:rsidP="000A0A3C">
      <w:pPr>
        <w:pStyle w:val="EndNoteBibliography"/>
        <w:rPr>
          <w:noProof/>
        </w:rPr>
      </w:pPr>
      <w:r w:rsidRPr="000A0A3C">
        <w:rPr>
          <w:noProof/>
        </w:rPr>
        <w:t>Das AJ, Stephenson NL, Davis KP. 2016. Why do trees die? Characterizing the drivers of background tree mortality. Ecology 97: 2616-2627.</w:t>
      </w:r>
    </w:p>
    <w:p w14:paraId="004EBEDD" w14:textId="77777777" w:rsidR="000A0A3C" w:rsidRPr="000A0A3C" w:rsidRDefault="000A0A3C" w:rsidP="000A0A3C">
      <w:pPr>
        <w:pStyle w:val="EndNoteBibliography"/>
        <w:rPr>
          <w:noProof/>
        </w:rPr>
      </w:pPr>
      <w:r w:rsidRPr="000A0A3C">
        <w:rPr>
          <w:noProof/>
        </w:rPr>
        <w:lastRenderedPageBreak/>
        <w:t>Ebel BA. 2013. Wildfire and Aspect Effects on Hydrologic States after the 2010 Fourmile Canyon Fire. Vadose Zone Journal 12.</w:t>
      </w:r>
    </w:p>
    <w:p w14:paraId="491F403C" w14:textId="77777777" w:rsidR="000A0A3C" w:rsidRPr="000A0A3C" w:rsidRDefault="000A0A3C" w:rsidP="000A0A3C">
      <w:pPr>
        <w:pStyle w:val="EndNoteBibliography"/>
        <w:rPr>
          <w:noProof/>
        </w:rPr>
      </w:pPr>
      <w:r w:rsidRPr="000A0A3C">
        <w:rPr>
          <w:noProof/>
        </w:rPr>
        <w:t>Famiglietti JS, Rudnicki JW, Rodell M. 1998. Variability in surface moisture content along a hillslope transect: Rattlesnake Hill, Texas. Journal of Hydrology 210: 259-281.</w:t>
      </w:r>
    </w:p>
    <w:p w14:paraId="63C4CA2C" w14:textId="77777777" w:rsidR="000A0A3C" w:rsidRPr="000A0A3C" w:rsidRDefault="000A0A3C" w:rsidP="000A0A3C">
      <w:pPr>
        <w:pStyle w:val="EndNoteBibliography"/>
        <w:rPr>
          <w:noProof/>
        </w:rPr>
      </w:pPr>
      <w:r w:rsidRPr="000A0A3C">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0E29427" w14:textId="77777777" w:rsidR="000A0A3C" w:rsidRPr="000A0A3C" w:rsidRDefault="000A0A3C" w:rsidP="000A0A3C">
      <w:pPr>
        <w:pStyle w:val="EndNoteBibliography"/>
        <w:rPr>
          <w:noProof/>
        </w:rPr>
      </w:pPr>
      <w:r w:rsidRPr="000A0A3C">
        <w:rPr>
          <w:noProof/>
        </w:rPr>
        <w:t>Grant GE, Tague CL, Allen CD. 2013. Watering the forest for the trees: an emerging priority for managing water in forest landscapes. Frontiers in Ecology and the Environment 11: 314-321.</w:t>
      </w:r>
    </w:p>
    <w:p w14:paraId="2A7CB2C6" w14:textId="77777777" w:rsidR="000A0A3C" w:rsidRPr="000A0A3C" w:rsidRDefault="000A0A3C" w:rsidP="000A0A3C">
      <w:pPr>
        <w:pStyle w:val="EndNoteBibliography"/>
        <w:rPr>
          <w:noProof/>
        </w:rPr>
      </w:pPr>
      <w:r w:rsidRPr="000A0A3C">
        <w:rPr>
          <w:noProof/>
        </w:rPr>
        <w:t>Grayson RB, Western AW, Chiew FHS, Blöschl G. 1997. Preferred states in spatial soil moisture patterns: Local and nonlocal controls. Water Resources Research 33: 2897-2908.</w:t>
      </w:r>
    </w:p>
    <w:p w14:paraId="5537E97E" w14:textId="77777777" w:rsidR="000A0A3C" w:rsidRPr="000A0A3C" w:rsidRDefault="000A0A3C" w:rsidP="000A0A3C">
      <w:pPr>
        <w:pStyle w:val="EndNoteBibliography"/>
        <w:rPr>
          <w:noProof/>
        </w:rPr>
      </w:pPr>
      <w:r w:rsidRPr="000A0A3C">
        <w:rPr>
          <w:noProof/>
        </w:rPr>
        <w:t>Halekoh U, Højsgaard S. 2014. A Kenward-Roger Approximation and Parametric Bootstrap Methods for Tests in Linear Mixed Models - The R Package pbkrtest. Journal of Statistical Software 59: 1-30.</w:t>
      </w:r>
    </w:p>
    <w:p w14:paraId="3C3ACBAA" w14:textId="77777777" w:rsidR="000A0A3C" w:rsidRPr="000A0A3C" w:rsidRDefault="000A0A3C" w:rsidP="000A0A3C">
      <w:pPr>
        <w:pStyle w:val="EndNoteBibliography"/>
        <w:rPr>
          <w:noProof/>
        </w:rPr>
      </w:pPr>
      <w:r w:rsidRPr="000A0A3C">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0DFF871" w14:textId="77777777" w:rsidR="000A0A3C" w:rsidRPr="000A0A3C" w:rsidRDefault="000A0A3C" w:rsidP="000A0A3C">
      <w:pPr>
        <w:pStyle w:val="EndNoteBibliography"/>
        <w:rPr>
          <w:noProof/>
        </w:rPr>
      </w:pPr>
      <w:r w:rsidRPr="000A0A3C">
        <w:rPr>
          <w:noProof/>
        </w:rPr>
        <w:t>Kinoshita AM, Hogue TS. 2015. Increased dry season water yield in burned watersheds in Southern California. Environmental Research Letters 10: 014003.</w:t>
      </w:r>
    </w:p>
    <w:p w14:paraId="15106A95" w14:textId="77777777" w:rsidR="000A0A3C" w:rsidRPr="000A0A3C" w:rsidRDefault="000A0A3C" w:rsidP="000A0A3C">
      <w:pPr>
        <w:pStyle w:val="EndNoteBibliography"/>
        <w:rPr>
          <w:noProof/>
        </w:rPr>
      </w:pPr>
      <w:r w:rsidRPr="000A0A3C">
        <w:rPr>
          <w:noProof/>
        </w:rPr>
        <w:lastRenderedPageBreak/>
        <w:t>Larson AJ, Belote RT, Cansler CA, Parks SA, Dietz M. 2013. Latent resilience in ponderosa pine forest: effects of resumed frequent fire. Ecological Applications.</w:t>
      </w:r>
    </w:p>
    <w:p w14:paraId="66FBBD44" w14:textId="77777777" w:rsidR="000A0A3C" w:rsidRPr="000A0A3C" w:rsidRDefault="000A0A3C" w:rsidP="000A0A3C">
      <w:pPr>
        <w:pStyle w:val="EndNoteBibliography"/>
        <w:rPr>
          <w:noProof/>
        </w:rPr>
      </w:pPr>
      <w:r w:rsidRPr="000A0A3C">
        <w:rPr>
          <w:noProof/>
        </w:rPr>
        <w:t>Liaw A, Wiener MJRn. 2002. Classification and regression by randomForest.  2: 18-22.</w:t>
      </w:r>
    </w:p>
    <w:p w14:paraId="4D371730" w14:textId="77777777" w:rsidR="000A0A3C" w:rsidRPr="000A0A3C" w:rsidRDefault="000A0A3C" w:rsidP="000A0A3C">
      <w:pPr>
        <w:pStyle w:val="EndNoteBibliography"/>
        <w:rPr>
          <w:noProof/>
        </w:rPr>
      </w:pPr>
      <w:r w:rsidRPr="000A0A3C">
        <w:rPr>
          <w:noProof/>
        </w:rPr>
        <w:t>Little RJA. 1988. Missing-data adjustments in large surveys. Journal of Business &amp; Economic Statistics 6: 287-296.</w:t>
      </w:r>
    </w:p>
    <w:p w14:paraId="5E4F19B5" w14:textId="77777777" w:rsidR="000A0A3C" w:rsidRPr="000A0A3C" w:rsidRDefault="000A0A3C" w:rsidP="000A0A3C">
      <w:pPr>
        <w:pStyle w:val="EndNoteBibliography"/>
        <w:rPr>
          <w:noProof/>
        </w:rPr>
      </w:pPr>
      <w:r w:rsidRPr="000A0A3C">
        <w:rPr>
          <w:noProof/>
        </w:rPr>
        <w:t>Mallek C, Safford H, Viers J, Miller J. 2013. Modern departures in fire severity and area vary by forest type, Sierra Nevada and southern Cascades, California, USA. Ecosphere 4: art153.</w:t>
      </w:r>
    </w:p>
    <w:p w14:paraId="73D0D4D4" w14:textId="77777777" w:rsidR="000A0A3C" w:rsidRPr="000A0A3C" w:rsidRDefault="000A0A3C" w:rsidP="000A0A3C">
      <w:pPr>
        <w:pStyle w:val="EndNoteBibliography"/>
        <w:rPr>
          <w:noProof/>
        </w:rPr>
      </w:pPr>
      <w:r w:rsidRPr="000A0A3C">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6A6D9648" w14:textId="77777777" w:rsidR="000A0A3C" w:rsidRPr="000A0A3C" w:rsidRDefault="000A0A3C" w:rsidP="000A0A3C">
      <w:pPr>
        <w:pStyle w:val="EndNoteBibliography"/>
        <w:rPr>
          <w:noProof/>
        </w:rPr>
      </w:pPr>
      <w:r w:rsidRPr="000A0A3C">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34840A52" w14:textId="77777777" w:rsidR="000A0A3C" w:rsidRPr="000A0A3C" w:rsidRDefault="000A0A3C" w:rsidP="000A0A3C">
      <w:pPr>
        <w:pStyle w:val="EndNoteBibliography"/>
        <w:rPr>
          <w:noProof/>
        </w:rPr>
      </w:pPr>
      <w:r w:rsidRPr="000A0A3C">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509ACE54" w14:textId="77777777" w:rsidR="000A0A3C" w:rsidRPr="000A0A3C" w:rsidRDefault="000A0A3C" w:rsidP="000A0A3C">
      <w:pPr>
        <w:pStyle w:val="EndNoteBibliography"/>
        <w:rPr>
          <w:noProof/>
        </w:rPr>
      </w:pPr>
      <w:r w:rsidRPr="000A0A3C">
        <w:rPr>
          <w:noProof/>
        </w:rPr>
        <w:t>North M, Collins BM, Stephens S. 2012. Using fire to increase the scale, benefits, and future maintenance of fuels treatments. Journal of Forestry 110: 392-401.</w:t>
      </w:r>
    </w:p>
    <w:p w14:paraId="7DF075DE" w14:textId="77777777" w:rsidR="000A0A3C" w:rsidRPr="000A0A3C" w:rsidRDefault="000A0A3C" w:rsidP="000A0A3C">
      <w:pPr>
        <w:pStyle w:val="EndNoteBibliography"/>
        <w:rPr>
          <w:noProof/>
        </w:rPr>
      </w:pPr>
      <w:r w:rsidRPr="000A0A3C">
        <w:rPr>
          <w:noProof/>
        </w:rPr>
        <w:lastRenderedPageBreak/>
        <w:t>North MP, Stephens SL, Collins BM, Agee JK, Aplet G, Franklin JF, Fulé PZ. 2015. Reform forest fire management. Science 349: 1280-1281.</w:t>
      </w:r>
    </w:p>
    <w:p w14:paraId="3ACCB940" w14:textId="77777777" w:rsidR="000A0A3C" w:rsidRPr="000A0A3C" w:rsidRDefault="000A0A3C" w:rsidP="000A0A3C">
      <w:pPr>
        <w:pStyle w:val="EndNoteBibliography"/>
        <w:rPr>
          <w:noProof/>
        </w:rPr>
      </w:pPr>
      <w:r w:rsidRPr="000A0A3C">
        <w:rPr>
          <w:noProof/>
        </w:rPr>
        <w:t>Parks SA, Holsinger LM, Miller C, Nelson CR. 2015. Wildland fire as a self-regulating mechanism: the role of previous burns and weather in limiting fire progression. Ecological Applications 25: 1478-1492.</w:t>
      </w:r>
    </w:p>
    <w:p w14:paraId="3BEEE69F" w14:textId="77777777" w:rsidR="000A0A3C" w:rsidRPr="000A0A3C" w:rsidRDefault="000A0A3C" w:rsidP="000A0A3C">
      <w:pPr>
        <w:pStyle w:val="EndNoteBibliography"/>
        <w:rPr>
          <w:noProof/>
        </w:rPr>
      </w:pPr>
      <w:r w:rsidRPr="000A0A3C">
        <w:rPr>
          <w:noProof/>
        </w:rPr>
        <w:t>Ponisio LC, Wilkin K, M'Gonigle LK, Kulhanek K, Cook L, Thorp R, Griswold T, Kremen C. 2016. Pyrodiversity begets plant–pollinator community diversity. Global Change Biology: n/a-n/a.</w:t>
      </w:r>
    </w:p>
    <w:p w14:paraId="36EABF2D" w14:textId="77777777" w:rsidR="000A0A3C" w:rsidRPr="000A0A3C" w:rsidRDefault="000A0A3C" w:rsidP="000A0A3C">
      <w:pPr>
        <w:pStyle w:val="EndNoteBibliography"/>
        <w:rPr>
          <w:noProof/>
        </w:rPr>
      </w:pPr>
      <w:r w:rsidRPr="000A0A3C">
        <w:rPr>
          <w:noProof/>
        </w:rPr>
        <w:t>Robinson NP, Allred BW, Jones MO, Moreno A, Kimball JS, Naugle DE, Erickson TA, Richardson AD. 2017. A Dynamic Landsat Derived Normalized Difference Vegetation Index (NDVI) Product for the Conterminous United States. Remote Sensing 9: 863.</w:t>
      </w:r>
    </w:p>
    <w:p w14:paraId="78483A3E" w14:textId="77777777" w:rsidR="000A0A3C" w:rsidRPr="000A0A3C" w:rsidRDefault="000A0A3C" w:rsidP="000A0A3C">
      <w:pPr>
        <w:pStyle w:val="EndNoteBibliography"/>
        <w:rPr>
          <w:noProof/>
        </w:rPr>
      </w:pPr>
      <w:r w:rsidRPr="000A0A3C">
        <w:rPr>
          <w:noProof/>
        </w:rPr>
        <w:t>Roche JW, Goulden ML, Bales RC. 2018. Estimating evapotranspiration change due to forest treatment and fire at the basin scale in the Sierra Nevada, California. Ecohydrology 11: e1978.</w:t>
      </w:r>
    </w:p>
    <w:p w14:paraId="77A96F4B" w14:textId="77777777" w:rsidR="000A0A3C" w:rsidRPr="000A0A3C" w:rsidRDefault="000A0A3C" w:rsidP="000A0A3C">
      <w:pPr>
        <w:pStyle w:val="EndNoteBibliography"/>
        <w:rPr>
          <w:noProof/>
        </w:rPr>
      </w:pPr>
      <w:r w:rsidRPr="000A0A3C">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5367FCEF" w14:textId="77777777" w:rsidR="000A0A3C" w:rsidRPr="000A0A3C" w:rsidRDefault="000A0A3C" w:rsidP="000A0A3C">
      <w:pPr>
        <w:pStyle w:val="EndNoteBibliography"/>
        <w:rPr>
          <w:noProof/>
        </w:rPr>
      </w:pPr>
      <w:r w:rsidRPr="000A0A3C">
        <w:rPr>
          <w:noProof/>
        </w:rPr>
        <w:t>Saksa PC, Bales RC, Tague CL, Battles JJ, Tobin BW, Conklin MH. in press. Fuels treatment and wildfire effects on runoff from Sierra Nevada mixed-conifer forests. Ecohydrology: e2151.</w:t>
      </w:r>
    </w:p>
    <w:p w14:paraId="7BD4DD03" w14:textId="77777777" w:rsidR="000A0A3C" w:rsidRPr="000A0A3C" w:rsidRDefault="000A0A3C" w:rsidP="000A0A3C">
      <w:pPr>
        <w:pStyle w:val="EndNoteBibliography"/>
        <w:rPr>
          <w:noProof/>
        </w:rPr>
      </w:pPr>
      <w:r w:rsidRPr="000A0A3C">
        <w:rPr>
          <w:noProof/>
        </w:rPr>
        <w:t>Stephens SL, Agee JK, Fulé PZ, North MP, Romme WH, Swetnam TW, Turner MG. 2013. Managing forests and fire in changing climates. Science 342: 41-42.</w:t>
      </w:r>
    </w:p>
    <w:p w14:paraId="5AA1F8C8" w14:textId="77777777" w:rsidR="000A0A3C" w:rsidRPr="000A0A3C" w:rsidRDefault="000A0A3C" w:rsidP="000A0A3C">
      <w:pPr>
        <w:pStyle w:val="EndNoteBibliography"/>
        <w:rPr>
          <w:noProof/>
        </w:rPr>
      </w:pPr>
      <w:r w:rsidRPr="000A0A3C">
        <w:rPr>
          <w:noProof/>
        </w:rPr>
        <w:t>Stephens SL, Collins BM, Biber E, Fulé PZ. 2016. U.S. federal fire and forest policy: emphasizing resilience in dry forests. Ecosphere 7: e01584-n/a.</w:t>
      </w:r>
    </w:p>
    <w:p w14:paraId="221FCF57" w14:textId="77777777" w:rsidR="000A0A3C" w:rsidRPr="000A0A3C" w:rsidRDefault="000A0A3C" w:rsidP="000A0A3C">
      <w:pPr>
        <w:pStyle w:val="EndNoteBibliography"/>
        <w:rPr>
          <w:noProof/>
        </w:rPr>
      </w:pPr>
      <w:r w:rsidRPr="000A0A3C">
        <w:rPr>
          <w:noProof/>
        </w:rPr>
        <w:lastRenderedPageBreak/>
        <w:t>Stephens SL, Stevens JT, Collins BM, York RA, Lydersen JM. 2018. Historical and modern landscape forest structure in fir (Abies)-dominated mixed conifer forests in the northern Sierra Nevada, USA. Fire Ecology 14: art.7.</w:t>
      </w:r>
    </w:p>
    <w:p w14:paraId="0060637B" w14:textId="77777777" w:rsidR="000A0A3C" w:rsidRPr="000A0A3C" w:rsidRDefault="000A0A3C" w:rsidP="000A0A3C">
      <w:pPr>
        <w:pStyle w:val="EndNoteBibliography"/>
        <w:rPr>
          <w:noProof/>
        </w:rPr>
      </w:pPr>
      <w:r w:rsidRPr="000A0A3C">
        <w:rPr>
          <w:noProof/>
        </w:rPr>
        <w:t>Stephenson NL. 1998. Actual evapotranspiration and deficit: biologically meaningful correlates of vegetation distribution across spatial scales. Journal of Biogeography 25: 855-870.</w:t>
      </w:r>
    </w:p>
    <w:p w14:paraId="120ADA6F" w14:textId="77777777" w:rsidR="000A0A3C" w:rsidRPr="000A0A3C" w:rsidRDefault="000A0A3C" w:rsidP="000A0A3C">
      <w:pPr>
        <w:pStyle w:val="EndNoteBibliography"/>
        <w:rPr>
          <w:noProof/>
        </w:rPr>
      </w:pPr>
      <w:r w:rsidRPr="000A0A3C">
        <w:rPr>
          <w:noProof/>
        </w:rPr>
        <w:t>Stevens JT, Collins BM, Miller JD, North MP, Stephens SL. 2017. Changing spatial patterns of stand-replacing fire in California conifer forests. Forest Ecology and Management 406: 28-36.</w:t>
      </w:r>
    </w:p>
    <w:p w14:paraId="66FDAB06" w14:textId="77777777" w:rsidR="000A0A3C" w:rsidRPr="000A0A3C" w:rsidRDefault="000A0A3C" w:rsidP="000A0A3C">
      <w:pPr>
        <w:pStyle w:val="EndNoteBibliography"/>
        <w:rPr>
          <w:noProof/>
        </w:rPr>
      </w:pPr>
      <w:r w:rsidRPr="000A0A3C">
        <w:rPr>
          <w:noProof/>
        </w:rPr>
        <w:t>Stoof CR, Vervoort RW, Iwema J, van den Elsen E, Ferreira AJD, Ritsema CJ. 2012. Hydrological response of a small catchment burned by experimental fire. Hydrol. Earth Syst. Sci. 16: 267-285.</w:t>
      </w:r>
    </w:p>
    <w:p w14:paraId="35215B88" w14:textId="77777777" w:rsidR="000A0A3C" w:rsidRPr="000A0A3C" w:rsidRDefault="000A0A3C" w:rsidP="000A0A3C">
      <w:pPr>
        <w:pStyle w:val="EndNoteBibliography"/>
        <w:rPr>
          <w:noProof/>
        </w:rPr>
      </w:pPr>
      <w:r w:rsidRPr="000A0A3C">
        <w:rPr>
          <w:noProof/>
        </w:rPr>
        <w:t>van Mantgem PJ, Stephenson NL. 2007. Apparent climatically induced increase of tree mortality rates in a temperate forest. Ecology Letters 10: 909-916.</w:t>
      </w:r>
    </w:p>
    <w:p w14:paraId="159DC300" w14:textId="77777777" w:rsidR="000A0A3C" w:rsidRPr="000A0A3C" w:rsidRDefault="000A0A3C" w:rsidP="000A0A3C">
      <w:pPr>
        <w:pStyle w:val="EndNoteBibliography"/>
        <w:rPr>
          <w:noProof/>
        </w:rPr>
      </w:pPr>
      <w:r w:rsidRPr="000A0A3C">
        <w:rPr>
          <w:noProof/>
        </w:rPr>
        <w:t>van Mantgem PJ, Stephenson NL, Byrne JC, Daniels LD, Franklin JF, Fulé PZ, Harmon ME, Larson AJ, Smith JM, Taylor AH, Veblen TT. 2009. Widespread increase of tree mortality rates in the western United States. Science 323: 521-524.</w:t>
      </w:r>
    </w:p>
    <w:p w14:paraId="777461F9" w14:textId="77777777" w:rsidR="000A0A3C" w:rsidRPr="000A0A3C" w:rsidRDefault="000A0A3C" w:rsidP="000A0A3C">
      <w:pPr>
        <w:pStyle w:val="EndNoteBibliography"/>
        <w:rPr>
          <w:noProof/>
        </w:rPr>
      </w:pPr>
      <w:r w:rsidRPr="000A0A3C">
        <w:rPr>
          <w:noProof/>
        </w:rPr>
        <w:t>van Wagtendonk JW. 2007. The history and evolution of wildland fire use. Fire Ecology 3: 3-17.</w:t>
      </w:r>
    </w:p>
    <w:p w14:paraId="67E49D12" w14:textId="77777777" w:rsidR="000A0A3C" w:rsidRPr="000A0A3C" w:rsidRDefault="000A0A3C" w:rsidP="000A0A3C">
      <w:pPr>
        <w:pStyle w:val="EndNoteBibliography"/>
        <w:rPr>
          <w:noProof/>
        </w:rPr>
      </w:pPr>
      <w:r w:rsidRPr="000A0A3C">
        <w:rPr>
          <w:noProof/>
        </w:rPr>
        <w:t>Westerling AL, Swetnam TWJE, Transactions American Geophysical Union. 2003. Interannual to decadal drought and wildfire in the western United States. EOS, Transactions American Geophysical Union 84: 545-555.</w:t>
      </w:r>
    </w:p>
    <w:p w14:paraId="3F611456" w14:textId="77777777" w:rsidR="000A0A3C" w:rsidRPr="000A0A3C" w:rsidRDefault="000A0A3C" w:rsidP="000A0A3C">
      <w:pPr>
        <w:pStyle w:val="EndNoteBibliography"/>
        <w:rPr>
          <w:noProof/>
        </w:rPr>
      </w:pPr>
      <w:r w:rsidRPr="000A0A3C">
        <w:rPr>
          <w:noProof/>
        </w:rPr>
        <w:t>Wine ML, Cadol D. 2016. Hydrologic effects of large southwestern USA wildfires significantly increase regional water supply: fact or fiction? Environmental Research Letters 11: 085006.</w:t>
      </w:r>
    </w:p>
    <w:p w14:paraId="59C796E2" w14:textId="486AAC4E"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0FA6BD" w14:textId="77777777" w:rsidR="009B254A" w:rsidRDefault="009B254A" w:rsidP="00D55DA2">
      <w:r>
        <w:separator/>
      </w:r>
    </w:p>
  </w:endnote>
  <w:endnote w:type="continuationSeparator" w:id="0">
    <w:p w14:paraId="4A4F4ADF" w14:textId="77777777" w:rsidR="009B254A" w:rsidRDefault="009B254A" w:rsidP="00D55DA2">
      <w:r>
        <w:continuationSeparator/>
      </w:r>
    </w:p>
  </w:endnote>
  <w:endnote w:type="continuationNotice" w:id="1">
    <w:p w14:paraId="73DFC95E" w14:textId="77777777" w:rsidR="009B254A" w:rsidRDefault="009B25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C23509" w:rsidRDefault="00C235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C23509" w:rsidRDefault="00C23509"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75E98AFC" w:rsidR="00C23509" w:rsidRDefault="00C235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0D3A7669" w14:textId="77777777" w:rsidR="00C23509" w:rsidRDefault="00C23509"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3EB954" w14:textId="77777777" w:rsidR="009B254A" w:rsidRDefault="009B254A" w:rsidP="00D55DA2">
      <w:r>
        <w:separator/>
      </w:r>
    </w:p>
  </w:footnote>
  <w:footnote w:type="continuationSeparator" w:id="0">
    <w:p w14:paraId="5BD1F9F6" w14:textId="77777777" w:rsidR="009B254A" w:rsidRDefault="009B254A" w:rsidP="00D55DA2">
      <w:r>
        <w:continuationSeparator/>
      </w:r>
    </w:p>
  </w:footnote>
  <w:footnote w:type="continuationNotice" w:id="1">
    <w:p w14:paraId="423910D4" w14:textId="77777777" w:rsidR="009B254A" w:rsidRDefault="009B25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ns, Jens T">
    <w15:presenceInfo w15:providerId="AD" w15:userId="S::jtstevens@usgs.gov::afb58fa2-2f59-4c9d-bf04-2b3906c540ad"/>
  </w15:person>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2241"/>
    <w:rsid w:val="00353048"/>
    <w:rsid w:val="00361115"/>
    <w:rsid w:val="003612C0"/>
    <w:rsid w:val="003623D2"/>
    <w:rsid w:val="00364834"/>
    <w:rsid w:val="003655A3"/>
    <w:rsid w:val="00365E26"/>
    <w:rsid w:val="003664D6"/>
    <w:rsid w:val="00370C5E"/>
    <w:rsid w:val="00371256"/>
    <w:rsid w:val="00371BF8"/>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3"/>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54A"/>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image" Target="media/image1.jpg"/><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B627D-1111-D14C-8F8E-53FD70D09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42</Pages>
  <Words>16644</Words>
  <Characters>94875</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14</cp:revision>
  <cp:lastPrinted>2013-12-07T23:09:00Z</cp:lastPrinted>
  <dcterms:created xsi:type="dcterms:W3CDTF">2019-12-31T22:59:00Z</dcterms:created>
  <dcterms:modified xsi:type="dcterms:W3CDTF">2020-01-08T20:20:00Z</dcterms:modified>
</cp:coreProperties>
</file>