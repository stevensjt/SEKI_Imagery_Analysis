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w:t>
      </w:r>
      <w:r w:rsidR="00A30E48">
        <w:rPr>
          <w:rFonts w:ascii="Times New Roman" w:hAnsi="Times New Roman" w:cs="Times New Roman"/>
          <w:vertAlign w:val="superscript"/>
        </w:rPr>
        <w:t>5</w:t>
      </w:r>
      <w:proofErr w:type="gramEnd"/>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proofErr w:type="gramStart"/>
      <w:r w:rsidR="003B1292">
        <w:rPr>
          <w:rFonts w:ascii="Times New Roman" w:hAnsi="Times New Roman" w:cs="Times New Roman"/>
        </w:rPr>
        <w:t>r</w:t>
      </w:r>
      <w:r w:rsidR="00D42186">
        <w:rPr>
          <w:rFonts w:ascii="Times New Roman" w:hAnsi="Times New Roman" w:cs="Times New Roman"/>
        </w:rPr>
        <w:t>emote-sensing</w:t>
      </w:r>
      <w:proofErr w:type="gramEnd"/>
      <w:r w:rsidR="00D42186">
        <w:rPr>
          <w:rFonts w:ascii="Times New Roman" w:hAnsi="Times New Roman" w:cs="Times New Roman"/>
        </w:rPr>
        <w:t xml:space="preserve">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w:t>
      </w:r>
      <w:proofErr w:type="gramStart"/>
      <w:r w:rsidR="0086431D">
        <w:rPr>
          <w:rFonts w:ascii="Times New Roman" w:hAnsi="Times New Roman" w:cs="Times New Roman"/>
        </w:rPr>
        <w:t>47 year</w:t>
      </w:r>
      <w:proofErr w:type="gramEnd"/>
      <w:r w:rsidR="0086431D">
        <w:rPr>
          <w:rFonts w:ascii="Times New Roman" w:hAnsi="Times New Roman" w:cs="Times New Roman"/>
        </w:rPr>
        <w:t xml:space="preserve">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t>
      </w:r>
      <w:proofErr w:type="gramStart"/>
      <w:r w:rsidR="00D42186">
        <w:rPr>
          <w:rFonts w:ascii="Times New Roman" w:hAnsi="Times New Roman" w:cs="Times New Roman"/>
        </w:rPr>
        <w:t>were created</w:t>
      </w:r>
      <w:proofErr w:type="gramEnd"/>
      <w:r w:rsidR="00D42186">
        <w:rPr>
          <w:rFonts w:ascii="Times New Roman" w:hAnsi="Times New Roman" w:cs="Times New Roman"/>
        </w:rPr>
        <w:t xml:space="preserve">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proofErr w:type="gramStart"/>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managed</w:t>
      </w:r>
      <w:proofErr w:type="gramEnd"/>
      <w:r w:rsidR="007017DF">
        <w:rPr>
          <w:rFonts w:ascii="Times New Roman" w:hAnsi="Times New Roman" w:cs="Times New Roman"/>
        </w:rPr>
        <w:t xml:space="preserve">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xml:space="preserve">. </w:t>
      </w:r>
      <w:proofErr w:type="gramStart"/>
      <w:r w:rsidR="00A1346F" w:rsidRPr="00EF599F">
        <w:rPr>
          <w:rFonts w:ascii="Times New Roman" w:hAnsi="Times New Roman" w:cs="Times New Roman"/>
        </w:rPr>
        <w:t>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proofErr w:type="gramEnd"/>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proofErr w:type="gramStart"/>
      <w:r w:rsidR="00FF633D" w:rsidRPr="00EF599F">
        <w:rPr>
          <w:rFonts w:ascii="Times New Roman" w:hAnsi="Times New Roman" w:cs="Times New Roman"/>
        </w:rPr>
        <w:t>.</w:t>
      </w:r>
      <w:proofErr w:type="gramEnd"/>
      <w:r w:rsidR="00FF633D" w:rsidRPr="00EF599F">
        <w:rPr>
          <w:rFonts w:ascii="Times New Roman" w:hAnsi="Times New Roman" w:cs="Times New Roman"/>
        </w:rPr>
        <w:t xml:space="preserve"> </w:t>
      </w:r>
      <w:proofErr w:type="gramStart"/>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proofErr w:type="gramEnd"/>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proofErr w:type="gramEnd"/>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proofErr w:type="gramStart"/>
      <w:r w:rsidR="00A1346F" w:rsidRPr="00EF599F">
        <w:rPr>
          <w:rFonts w:ascii="Times New Roman" w:hAnsi="Times New Roman" w:cs="Times New Roman"/>
        </w:rPr>
        <w:t>.</w:t>
      </w:r>
      <w:proofErr w:type="gramEnd"/>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w:t>
      </w:r>
      <w:proofErr w:type="gramStart"/>
      <w:r w:rsidRPr="00EF599F">
        <w:rPr>
          <w:rFonts w:ascii="Times New Roman" w:hAnsi="Times New Roman" w:cs="Times New Roman"/>
        </w:rPr>
        <w:t>are met</w:t>
      </w:r>
      <w:proofErr w:type="gramEnd"/>
      <w:r w:rsidRPr="00EF599F">
        <w:rPr>
          <w:rFonts w:ascii="Times New Roman" w:hAnsi="Times New Roman" w:cs="Times New Roman"/>
        </w:rPr>
        <w:t xml:space="preserve"> and trigger intervention. In the Sierra Nevada, two wilderness </w:t>
      </w:r>
      <w:r w:rsidRPr="00EF599F">
        <w:rPr>
          <w:rFonts w:ascii="Times New Roman" w:hAnsi="Times New Roman" w:cs="Times New Roman"/>
        </w:rPr>
        <w:lastRenderedPageBreak/>
        <w:t xml:space="preserve">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xml:space="preserve">: for </w:t>
      </w:r>
      <w:proofErr w:type="gramStart"/>
      <w:r w:rsidR="002B37FB">
        <w:rPr>
          <w:rFonts w:ascii="Times New Roman" w:hAnsi="Times New Roman" w:cs="Times New Roman"/>
        </w:rPr>
        <w:t>example</w:t>
      </w:r>
      <w:proofErr w:type="gramEnd"/>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w:t>
      </w:r>
      <w:proofErr w:type="gramStart"/>
      <w:r w:rsidR="006D7744" w:rsidRPr="006D7744">
        <w:rPr>
          <w:rFonts w:ascii="Times New Roman" w:hAnsi="Times New Roman" w:cs="Times New Roman"/>
        </w:rPr>
        <w:t>could be explained</w:t>
      </w:r>
      <w:proofErr w:type="gramEnd"/>
      <w:r w:rsidR="006D7744" w:rsidRPr="006D7744">
        <w:rPr>
          <w:rFonts w:ascii="Times New Roman" w:hAnsi="Times New Roman" w:cs="Times New Roman"/>
        </w:rPr>
        <w:t xml:space="preserve">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 xml:space="preserve">managed wildfire regime </w:t>
      </w:r>
      <w:proofErr w:type="gramStart"/>
      <w:r w:rsidR="002B37FB">
        <w:rPr>
          <w:rFonts w:ascii="Times New Roman" w:hAnsi="Times New Roman" w:cs="Times New Roman"/>
        </w:rPr>
        <w:t>is operated</w:t>
      </w:r>
      <w:proofErr w:type="gramEnd"/>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509F30C"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this region during this period.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These perimeters </w:t>
      </w:r>
      <w:proofErr w:type="gramStart"/>
      <w:r w:rsidR="00287B3C">
        <w:rPr>
          <w:rFonts w:ascii="Times New Roman" w:hAnsi="Times New Roman" w:cs="Times New Roman"/>
        </w:rPr>
        <w:t>were corroborated</w:t>
      </w:r>
      <w:proofErr w:type="gramEnd"/>
      <w:r w:rsidR="00287B3C">
        <w:rPr>
          <w:rFonts w:ascii="Times New Roman" w:hAnsi="Times New Roman" w:cs="Times New Roman"/>
        </w:rPr>
        <w:t xml:space="preserve">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proofErr w:type="gramStart"/>
      <w:r w:rsidR="00BD4EF9">
        <w:rPr>
          <w:rFonts w:ascii="Times New Roman" w:hAnsi="Times New Roman" w:cs="Times New Roman"/>
          <w:color w:val="000000" w:themeColor="text1"/>
        </w:rPr>
        <w:t>5</w:t>
      </w:r>
      <w:proofErr w:type="gramEnd"/>
      <w:r w:rsidR="00BD4EF9">
        <w:rPr>
          <w:rFonts w:ascii="Times New Roman" w:hAnsi="Times New Roman" w:cs="Times New Roman"/>
          <w:color w:val="000000" w:themeColor="text1"/>
        </w:rPr>
        <w:t xml:space="preserve">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xml:space="preserve">) over a time period through the </w:t>
      </w:r>
      <w:proofErr w:type="gramStart"/>
      <w:r w:rsidR="00914DC5">
        <w:rPr>
          <w:rFonts w:ascii="Times New Roman" w:hAnsi="Times New Roman" w:cs="Times New Roman"/>
        </w:rPr>
        <w:t>1950’s</w:t>
      </w:r>
      <w:proofErr w:type="gramEnd"/>
      <w:r w:rsidR="00914DC5">
        <w:rPr>
          <w:rFonts w:ascii="Times New Roman" w:hAnsi="Times New Roman" w:cs="Times New Roman"/>
        </w:rPr>
        <w:t xml:space="preserve">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w:t>
      </w:r>
      <w:proofErr w:type="gramStart"/>
      <w:r>
        <w:rPr>
          <w:rFonts w:ascii="Times New Roman" w:hAnsi="Times New Roman" w:cs="Times New Roman"/>
        </w:rPr>
        <w:t>are reflected</w:t>
      </w:r>
      <w:proofErr w:type="gramEnd"/>
      <w:r>
        <w:rPr>
          <w:rFonts w:ascii="Times New Roman" w:hAnsi="Times New Roman" w:cs="Times New Roman"/>
        </w:rPr>
        <w:t xml:space="preserve">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w:t>
      </w:r>
      <w:proofErr w:type="spellStart"/>
      <w:r w:rsidRPr="00A30E48">
        <w:rPr>
          <w:rFonts w:ascii="Times New Roman" w:hAnsi="Times New Roman" w:cs="Times New Roman"/>
          <w:i/>
          <w:iCs/>
          <w:color w:val="auto"/>
          <w:sz w:val="18"/>
          <w:szCs w:val="18"/>
        </w:rPr>
        <w:t>Illilouette</w:t>
      </w:r>
      <w:proofErr w:type="spellEnd"/>
      <w:r w:rsidRPr="00A30E48">
        <w:rPr>
          <w:rFonts w:ascii="Times New Roman" w:hAnsi="Times New Roman" w:cs="Times New Roman"/>
          <w:i/>
          <w:iCs/>
          <w:color w:val="auto"/>
          <w:sz w:val="18"/>
          <w:szCs w:val="18"/>
        </w:rPr>
        <w:t xml:space="preserv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w:t>
      </w:r>
      <w:proofErr w:type="gramStart"/>
      <w:r w:rsidRPr="00A30E48">
        <w:rPr>
          <w:rFonts w:ascii="Times New Roman" w:hAnsi="Times New Roman" w:cs="Times New Roman"/>
          <w:i/>
          <w:iCs/>
          <w:color w:val="auto"/>
          <w:sz w:val="18"/>
          <w:szCs w:val="18"/>
        </w:rPr>
        <w:t>loess smoothing</w:t>
      </w:r>
      <w:proofErr w:type="gramEnd"/>
      <w:r w:rsidR="00EB297A" w:rsidRPr="00A30E48">
        <w:rPr>
          <w:rFonts w:ascii="Times New Roman" w:hAnsi="Times New Roman" w:cs="Times New Roman"/>
          <w:i/>
          <w:iCs/>
          <w:color w:val="auto"/>
          <w:sz w:val="18"/>
          <w:szCs w:val="18"/>
        </w:rPr>
        <w:t xml:space="preserve"> estimates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t>
      </w:r>
      <w:proofErr w:type="gramStart"/>
      <w:r w:rsidRPr="00EF599F">
        <w:rPr>
          <w:rFonts w:ascii="Times New Roman" w:hAnsi="Times New Roman" w:cs="Times New Roman"/>
        </w:rPr>
        <w:t>were identified</w:t>
      </w:r>
      <w:proofErr w:type="gramEnd"/>
      <w:r w:rsidRPr="00EF599F">
        <w:rPr>
          <w:rFonts w:ascii="Times New Roman" w:hAnsi="Times New Roman" w:cs="Times New Roman"/>
        </w:rPr>
        <w:t xml:space="preserve">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w:t>
      </w:r>
      <w:proofErr w:type="gramStart"/>
      <w:r w:rsidRPr="00EF599F">
        <w:rPr>
          <w:rFonts w:ascii="Times New Roman" w:hAnsi="Times New Roman" w:cs="Times New Roman"/>
        </w:rPr>
        <w:t xml:space="preserve">a total of </w:t>
      </w:r>
      <w:r w:rsidR="00834846">
        <w:rPr>
          <w:rFonts w:ascii="Times New Roman" w:hAnsi="Times New Roman" w:cs="Times New Roman"/>
        </w:rPr>
        <w:t>57</w:t>
      </w:r>
      <w:proofErr w:type="gramEnd"/>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t>
      </w:r>
      <w:proofErr w:type="gramStart"/>
      <w:r w:rsidRPr="006143E3">
        <w:rPr>
          <w:rFonts w:ascii="Times New Roman" w:hAnsi="Times New Roman" w:cs="Times New Roman"/>
          <w:color w:val="auto"/>
          <w:sz w:val="24"/>
          <w:szCs w:val="24"/>
        </w:rPr>
        <w:t>was reintroduced</w:t>
      </w:r>
      <w:proofErr w:type="gramEnd"/>
      <w:r w:rsidRPr="006143E3">
        <w:rPr>
          <w:rFonts w:ascii="Times New Roman" w:hAnsi="Times New Roman" w:cs="Times New Roman"/>
          <w:color w:val="auto"/>
          <w:sz w:val="24"/>
          <w:szCs w:val="24"/>
        </w:rPr>
        <w:t xml:space="preserve"> in 1973 (0, 1, or 2-4). We calculated density of all trees (&gt;7.6 cm DBH), medium trees (&gt;15.2 cm DBH), large trees (&gt;61 cm DBH), and very large trees (&gt;100 cm DBH), and calculated basal area of each of these size classes by species as well. </w:t>
      </w:r>
      <w:proofErr w:type="gramStart"/>
      <w:r w:rsidRPr="006143E3">
        <w:rPr>
          <w:rFonts w:ascii="Times New Roman" w:hAnsi="Times New Roman" w:cs="Times New Roman"/>
          <w:color w:val="auto"/>
          <w:sz w:val="24"/>
          <w:szCs w:val="24"/>
        </w:rPr>
        <w:t xml:space="preserve">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w:t>
      </w:r>
      <w:proofErr w:type="gramEnd"/>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 xml:space="preserve">areas dominated by bare ground, with sparse </w:t>
      </w:r>
      <w:bookmarkStart w:id="1" w:name="_GoBack"/>
      <w:r w:rsidR="00DB0C53" w:rsidRPr="00DB0C53">
        <w:rPr>
          <w:rFonts w:ascii="Times New Roman" w:hAnsi="Times New Roman" w:cs="Times New Roman"/>
        </w:rPr>
        <w:t>shrub</w:t>
      </w:r>
      <w:bookmarkEnd w:id="1"/>
      <w:r w:rsidR="00DB0C53" w:rsidRPr="00DB0C53">
        <w:rPr>
          <w:rFonts w:ascii="Times New Roman" w:hAnsi="Times New Roman" w:cs="Times New Roman"/>
        </w:rPr>
        <w:t xml:space="preserve">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t>
      </w:r>
      <w:proofErr w:type="gramStart"/>
      <w:r w:rsidRPr="00EF599F">
        <w:rPr>
          <w:rFonts w:ascii="Times New Roman" w:hAnsi="Times New Roman" w:cs="Times New Roman"/>
        </w:rPr>
        <w:t>were mosaicked</w:t>
      </w:r>
      <w:proofErr w:type="gramEnd"/>
      <w:r w:rsidRPr="00EF599F">
        <w:rPr>
          <w:rFonts w:ascii="Times New Roman" w:hAnsi="Times New Roman" w:cs="Times New Roman"/>
        </w:rPr>
        <w:t xml:space="preserve">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t>
      </w:r>
      <w:proofErr w:type="gramStart"/>
      <w:r w:rsidRPr="00EF599F">
        <w:rPr>
          <w:rFonts w:ascii="Times New Roman" w:hAnsi="Times New Roman" w:cs="Times New Roman"/>
        </w:rPr>
        <w:t>were converted</w:t>
      </w:r>
      <w:proofErr w:type="gramEnd"/>
      <w:r w:rsidRPr="00EF599F">
        <w:rPr>
          <w:rFonts w:ascii="Times New Roman" w:hAnsi="Times New Roman" w:cs="Times New Roman"/>
        </w:rPr>
        <w:t xml:space="preserve">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w:t>
      </w:r>
      <w:proofErr w:type="gramStart"/>
      <w:r w:rsidRPr="00EF599F">
        <w:rPr>
          <w:rFonts w:ascii="Times New Roman" w:hAnsi="Times New Roman" w:cs="Times New Roman"/>
        </w:rPr>
        <w:t>classes which could transition</w:t>
      </w:r>
      <w:proofErr w:type="gramEnd"/>
      <w:r w:rsidRPr="00EF599F">
        <w:rPr>
          <w:rFonts w:ascii="Times New Roman" w:hAnsi="Times New Roman" w:cs="Times New Roman"/>
        </w:rPr>
        <w:t xml:space="preserve">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w:t>
      </w:r>
      <w:proofErr w:type="gramStart"/>
      <w:r w:rsidR="00AF2984">
        <w:rPr>
          <w:rFonts w:ascii="Times New Roman" w:hAnsi="Times New Roman" w:cs="Times New Roman"/>
        </w:rPr>
        <w:t>level</w:t>
      </w:r>
      <w:proofErr w:type="gramEnd"/>
      <w:r w:rsidR="00AF2984">
        <w:rPr>
          <w:rFonts w:ascii="Times New Roman" w:hAnsi="Times New Roman" w:cs="Times New Roman"/>
        </w:rPr>
        <w:t xml:space="preserve">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proofErr w:type="gramStart"/>
      <w:r>
        <w:rPr>
          <w:rFonts w:ascii="Times New Roman" w:hAnsi="Times New Roman" w:cs="Times New Roman"/>
          <w:i/>
          <w:color w:val="000000" w:themeColor="text1"/>
        </w:rPr>
        <w:t>Spatially-distributed</w:t>
      </w:r>
      <w:proofErr w:type="gramEnd"/>
      <w:r>
        <w:rPr>
          <w:rFonts w:ascii="Times New Roman" w:hAnsi="Times New Roman" w:cs="Times New Roman"/>
          <w:i/>
          <w:color w:val="000000" w:themeColor="text1"/>
        </w:rPr>
        <w:t xml:space="preserve">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t>
      </w:r>
      <w:proofErr w:type="gramStart"/>
      <w:r w:rsidR="00433F57" w:rsidRPr="00EF599F">
        <w:rPr>
          <w:rFonts w:ascii="Times New Roman" w:hAnsi="Times New Roman" w:cs="Times New Roman"/>
          <w:color w:val="000000" w:themeColor="text1"/>
        </w:rPr>
        <w:t>were re-measured</w:t>
      </w:r>
      <w:proofErr w:type="gramEnd"/>
      <w:r w:rsidR="00433F57" w:rsidRPr="00EF599F">
        <w:rPr>
          <w:rFonts w:ascii="Times New Roman" w:hAnsi="Times New Roman" w:cs="Times New Roman"/>
          <w:color w:val="000000" w:themeColor="text1"/>
        </w:rPr>
        <w:t xml:space="preserve">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proofErr w:type="gramStart"/>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proofErr w:type="gramEnd"/>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xml:space="preserve">, and calculated the mean values within each group. These aggregated means </w:t>
      </w:r>
      <w:proofErr w:type="gramStart"/>
      <w:r w:rsidR="00316390">
        <w:rPr>
          <w:rFonts w:ascii="Times New Roman" w:hAnsi="Times New Roman" w:cs="Times New Roman"/>
          <w:color w:val="000000" w:themeColor="text1"/>
        </w:rPr>
        <w:t>were used</w:t>
      </w:r>
      <w:proofErr w:type="gramEnd"/>
      <w:r w:rsidR="00316390">
        <w:rPr>
          <w:rFonts w:ascii="Times New Roman" w:hAnsi="Times New Roman" w:cs="Times New Roman"/>
          <w:color w:val="000000" w:themeColor="text1"/>
        </w:rPr>
        <w:t xml:space="preserve">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6BA19DC" w14:textId="6D69C6B8"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w:t>
      </w:r>
      <w:proofErr w:type="gramEnd"/>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r w:rsidR="004D0F74">
        <w:rPr>
          <w:rFonts w:ascii="Times New Roman" w:hAnsi="Times New Roman" w:cs="Times New Roman"/>
        </w:rPr>
        <w:t xml:space="preserve">While information on soil type may have increased this model’s accuracy,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w:t>
      </w:r>
      <w:proofErr w:type="gramStart"/>
      <w:r w:rsidR="00371256">
        <w:rPr>
          <w:rFonts w:ascii="Times New Roman" w:hAnsi="Times New Roman" w:cs="Times New Roman"/>
        </w:rPr>
        <w:t>physically-based</w:t>
      </w:r>
      <w:proofErr w:type="gramEnd"/>
      <w:r w:rsidR="00371256">
        <w:rPr>
          <w:rFonts w:ascii="Times New Roman" w:hAnsi="Times New Roman" w:cs="Times New Roman"/>
        </w:rPr>
        <w:t xml:space="preserve">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BBAA19F"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w:t>
      </w:r>
      <w:r>
        <w:rPr>
          <w:rFonts w:ascii="Times New Roman" w:hAnsi="Times New Roman" w:cs="Times New Roman"/>
          <w:color w:val="2F2F2F" w:themeColor="accent5" w:themeShade="80"/>
        </w:rPr>
        <w:lastRenderedPageBreak/>
        <w:t xml:space="preserve">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proofErr w:type="gramStart"/>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w:t>
      </w:r>
      <w:proofErr w:type="gramEnd"/>
      <w:r w:rsidR="00827832">
        <w:rPr>
          <w:rFonts w:ascii="Times New Roman" w:hAnsi="Times New Roman" w:cs="Times New Roman"/>
          <w:color w:val="2F2F2F" w:themeColor="accent5" w:themeShade="80"/>
        </w:rPr>
        <w:t xml:space="preserve"> by the fact that the largest patches of changed vegetation occur in burned areas (Figure 5d). </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addition to </w:t>
      </w:r>
      <w:proofErr w:type="gramStart"/>
      <w:r w:rsidRPr="00EF599F">
        <w:rPr>
          <w:rFonts w:ascii="Times New Roman" w:hAnsi="Times New Roman" w:cs="Times New Roman"/>
          <w:color w:val="000000" w:themeColor="text1"/>
        </w:rPr>
        <w:t>low-</w:t>
      </w:r>
      <w:r w:rsidR="00210626">
        <w:rPr>
          <w:rFonts w:ascii="Times New Roman" w:hAnsi="Times New Roman" w:cs="Times New Roman"/>
          <w:color w:val="000000" w:themeColor="text1"/>
        </w:rPr>
        <w:t>frequency</w:t>
      </w:r>
      <w:proofErr w:type="gramEnd"/>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proofErr w:type="gramStart"/>
      <w:r w:rsidR="00210626">
        <w:rPr>
          <w:rFonts w:ascii="Times New Roman" w:hAnsi="Times New Roman" w:cs="Times New Roman"/>
          <w:color w:val="000000" w:themeColor="text1"/>
        </w:rPr>
        <w:t>is referred</w:t>
      </w:r>
      <w:proofErr w:type="gramEnd"/>
      <w:r w:rsidR="00210626">
        <w:rPr>
          <w:rFonts w:ascii="Times New Roman" w:hAnsi="Times New Roman" w:cs="Times New Roman"/>
          <w:color w:val="000000" w:themeColor="text1"/>
        </w:rPr>
        <w:t xml:space="preserve">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740DC3A1"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w:t>
      </w:r>
      <w:r w:rsidR="002723CC">
        <w:rPr>
          <w:rFonts w:ascii="Times New Roman" w:hAnsi="Times New Roman" w:cs="Times New Roman"/>
          <w:color w:val="000000" w:themeColor="text1"/>
        </w:rPr>
        <w:lastRenderedPageBreak/>
        <w:t xml:space="preserve">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w:t>
      </w:r>
      <w:proofErr w:type="gramStart"/>
      <w:r w:rsidR="007A6CFD" w:rsidRPr="00CE2D4C">
        <w:rPr>
          <w:rFonts w:ascii="Times New Roman" w:hAnsi="Times New Roman" w:cs="Times New Roman"/>
        </w:rPr>
        <w:t>cannot be calculated</w:t>
      </w:r>
      <w:proofErr w:type="gramEnd"/>
      <w:r w:rsidR="007A6CFD" w:rsidRPr="00CE2D4C">
        <w:rPr>
          <w:rFonts w:ascii="Times New Roman" w:hAnsi="Times New Roman" w:cs="Times New Roman"/>
        </w:rPr>
        <w:t>.</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1768877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w:t>
      </w:r>
      <w:proofErr w:type="gramStart"/>
      <w:r>
        <w:rPr>
          <w:rFonts w:ascii="Times New Roman" w:hAnsi="Times New Roman" w:cs="Times New Roman"/>
        </w:rPr>
        <w:t>10,120</w:t>
      </w:r>
      <w:proofErr w:type="gramEnd"/>
      <w:r>
        <w:rPr>
          <w:rFonts w:ascii="Times New Roman" w:hAnsi="Times New Roman" w:cs="Times New Roman"/>
        </w:rPr>
        <w:t xml:space="preserve">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78250A">
        <w:rPr>
          <w:rFonts w:ascii="Times New Roman" w:hAnsi="Times New Roman" w:cs="Times New Roman"/>
        </w:rPr>
        <w:t xml:space="preserve">12 (21%) </w:t>
      </w:r>
      <w:r w:rsidR="00174576">
        <w:rPr>
          <w:rFonts w:ascii="Times New Roman" w:hAnsi="Times New Roman" w:cs="Times New Roman"/>
        </w:rPr>
        <w:t>did not burn</w:t>
      </w:r>
      <w:r w:rsidR="0078250A">
        <w:rPr>
          <w:rFonts w:ascii="Times New Roman" w:hAnsi="Times New Roman" w:cs="Times New Roman"/>
        </w:rPr>
        <w:t xml:space="preserve">, 27 (47%) burned once, and 18 (32%) burned 2-4 times.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5E4A90D"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w:t>
      </w:r>
      <w:proofErr w:type="gramStart"/>
      <w:r>
        <w:rPr>
          <w:rFonts w:ascii="Times New Roman" w:hAnsi="Times New Roman" w:cs="Times New Roman"/>
        </w:rPr>
        <w:t>not independent</w:t>
      </w:r>
      <w:proofErr w:type="gramEnd"/>
      <w:r>
        <w:rPr>
          <w:rFonts w:ascii="Times New Roman" w:hAnsi="Times New Roman" w:cs="Times New Roman"/>
        </w:rPr>
        <w:t xml:space="preserve">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2" w:name="_Ref536611211"/>
      <w:r w:rsidRPr="000E206E">
        <w:rPr>
          <w:rFonts w:ascii="Times New Roman" w:hAnsi="Times New Roman" w:cs="Times New Roman"/>
          <w:b/>
        </w:rPr>
        <w:t xml:space="preserve">Figure </w:t>
      </w:r>
      <w:bookmarkEnd w:id="2"/>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t>
      </w:r>
      <w:proofErr w:type="gramStart"/>
      <w:r>
        <w:rPr>
          <w:rFonts w:ascii="Times New Roman" w:hAnsi="Times New Roman" w:cs="Times New Roman"/>
          <w:i/>
          <w:sz w:val="18"/>
          <w:szCs w:val="18"/>
        </w:rPr>
        <w:t>were detected</w:t>
      </w:r>
      <w:proofErr w:type="gramEnd"/>
      <w:r>
        <w:rPr>
          <w:rFonts w:ascii="Times New Roman" w:hAnsi="Times New Roman" w:cs="Times New Roman"/>
          <w:i/>
          <w:sz w:val="18"/>
          <w:szCs w:val="18"/>
        </w:rPr>
        <w:t xml:space="preserve">,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w:t>
      </w:r>
      <w:proofErr w:type="gramStart"/>
      <w:r w:rsidRPr="00EF599F">
        <w:rPr>
          <w:rFonts w:ascii="Times New Roman" w:hAnsi="Times New Roman" w:cs="Times New Roman"/>
        </w:rPr>
        <w:t>three burn</w:t>
      </w:r>
      <w:proofErr w:type="gramEnd"/>
      <w:r w:rsidRPr="00EF599F">
        <w:rPr>
          <w:rFonts w:ascii="Times New Roman" w:hAnsi="Times New Roman" w:cs="Times New Roman"/>
        </w:rPr>
        <w:t xml:space="preserve">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w:t>
      </w:r>
      <w:proofErr w:type="gramStart"/>
      <w:r w:rsidR="007E778C">
        <w:rPr>
          <w:rFonts w:ascii="Times New Roman" w:hAnsi="Times New Roman" w:cs="Times New Roman"/>
        </w:rPr>
        <w:t>time period</w:t>
      </w:r>
      <w:proofErr w:type="gramEnd"/>
      <w:r w:rsidR="007E778C">
        <w:rPr>
          <w:rFonts w:ascii="Times New Roman" w:hAnsi="Times New Roman" w:cs="Times New Roman"/>
        </w:rPr>
        <w:t xml:space="preserve">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5"/>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 w:name="_Ref534838"/>
      <w:r w:rsidRPr="000E206E">
        <w:rPr>
          <w:rFonts w:ascii="Times New Roman" w:hAnsi="Times New Roman" w:cs="Times New Roman"/>
          <w:b/>
        </w:rPr>
        <w:t xml:space="preserve">Figure </w:t>
      </w:r>
      <w:bookmarkEnd w:id="3"/>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w:t>
      </w:r>
      <w:proofErr w:type="gramStart"/>
      <w:r w:rsidR="00247216">
        <w:rPr>
          <w:rFonts w:ascii="Times New Roman" w:hAnsi="Times New Roman" w:cs="Times New Roman"/>
        </w:rPr>
        <w:t>are shown</w:t>
      </w:r>
      <w:proofErr w:type="gramEnd"/>
      <w:r w:rsidR="00247216">
        <w:rPr>
          <w:rFonts w:ascii="Times New Roman" w:hAnsi="Times New Roman" w:cs="Times New Roman"/>
        </w:rPr>
        <w:t xml:space="preserve">,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xml:space="preserve">, and dense meadow) </w:t>
      </w:r>
      <w:proofErr w:type="gramStart"/>
      <w:r w:rsidR="00247216">
        <w:rPr>
          <w:rFonts w:ascii="Times New Roman" w:hAnsi="Times New Roman" w:cs="Times New Roman"/>
        </w:rPr>
        <w:t>are shown</w:t>
      </w:r>
      <w:proofErr w:type="gramEnd"/>
      <w:r w:rsidR="00247216">
        <w:rPr>
          <w:rFonts w:ascii="Times New Roman" w:hAnsi="Times New Roman" w:cs="Times New Roman"/>
        </w:rPr>
        <w:t>, along with granite and water</w:t>
      </w:r>
      <w:r w:rsidR="00C254BE">
        <w:rPr>
          <w:rFonts w:ascii="Times New Roman" w:hAnsi="Times New Roman" w:cs="Times New Roman"/>
        </w:rPr>
        <w:t xml:space="preserve">. Transitions from non-forest to MC (c) and from MC to non-forest (d) </w:t>
      </w:r>
      <w:proofErr w:type="gramStart"/>
      <w:r w:rsidR="00C254BE">
        <w:rPr>
          <w:rFonts w:ascii="Times New Roman" w:hAnsi="Times New Roman" w:cs="Times New Roman"/>
        </w:rPr>
        <w:t>are highlighted</w:t>
      </w:r>
      <w:proofErr w:type="gramEnd"/>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6">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proofErr w:type="spellStart"/>
      <w:r w:rsidR="00B879B5">
        <w:rPr>
          <w:rFonts w:ascii="Times New Roman" w:hAnsi="Times New Roman" w:cs="Times New Roman"/>
          <w:i/>
          <w:sz w:val="18"/>
          <w:szCs w:val="18"/>
        </w:rPr>
        <w:t>Illilouette</w:t>
      </w:r>
      <w:proofErr w:type="spellEnd"/>
      <w:r w:rsidR="00B879B5">
        <w:rPr>
          <w:rFonts w:ascii="Times New Roman" w:hAnsi="Times New Roman" w:cs="Times New Roman"/>
          <w:i/>
          <w:sz w:val="18"/>
          <w:szCs w:val="18"/>
        </w:rPr>
        <w:t xml:space="preserv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60E0F76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proofErr w:type="gramStart"/>
      <w:r w:rsidR="008F4D93"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4"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5"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6"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w:t>
      </w:r>
      <w:proofErr w:type="gramStart"/>
      <w:r w:rsidR="00FE3886" w:rsidRPr="00182940">
        <w:rPr>
          <w:rFonts w:ascii="Times New Roman" w:hAnsi="Times New Roman" w:cs="Times New Roman"/>
          <w:color w:val="000000" w:themeColor="text1"/>
        </w:rPr>
        <w:t>,</w:t>
      </w:r>
      <w:proofErr w:type="gramEnd"/>
      <w:r w:rsidR="00FE3886" w:rsidRPr="00182940">
        <w:rPr>
          <w:rFonts w:ascii="Times New Roman" w:hAnsi="Times New Roman" w:cs="Times New Roman"/>
          <w:color w:val="000000" w:themeColor="text1"/>
        </w:rPr>
        <w:t xml:space="preserve">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3342A27" w:rsidR="00BD204E" w:rsidRPr="00182940" w:rsidRDefault="00BD204E" w:rsidP="00BD204E">
      <w:pPr>
        <w:keepNext/>
        <w:rPr>
          <w:rFonts w:ascii="Times New Roman" w:hAnsi="Times New Roman" w:cs="Times New Roman"/>
          <w:color w:val="000000" w:themeColor="text1"/>
        </w:rPr>
      </w:pPr>
      <w:del w:id="7" w:author="Gabrielle Boisrame" w:date="2019-12-31T15:00:00Z">
        <w:r w:rsidRPr="00182940" w:rsidDel="001D303C">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del>
      <w:ins w:id="8" w:author="Gabrielle Boisrame" w:date="2019-12-31T15:16:00Z">
        <w:r w:rsidR="000236EF">
          <w:rPr>
            <w:noProof/>
            <w:lang w:eastAsia="en-US"/>
          </w:rPr>
          <w:drawing>
            <wp:inline distT="0" distB="0" distL="0" distR="0" wp14:anchorId="5341D5CF" wp14:editId="74E84A17">
              <wp:extent cx="4500081" cy="4295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465" cy="4301267"/>
                      </a:xfrm>
                      <a:prstGeom prst="rect">
                        <a:avLst/>
                      </a:prstGeom>
                    </pic:spPr>
                  </pic:pic>
                </a:graphicData>
              </a:graphic>
            </wp:inline>
          </w:drawing>
        </w:r>
      </w:ins>
    </w:p>
    <w:p w14:paraId="3B196EF5" w14:textId="03B64478" w:rsidR="000E206E" w:rsidRPr="00182940" w:rsidRDefault="00BD204E" w:rsidP="00BE62E0">
      <w:pPr>
        <w:pStyle w:val="Caption"/>
      </w:pPr>
      <w:bookmarkStart w:id="9" w:name="_Ref536610448"/>
      <w:r w:rsidRPr="00182940">
        <w:rPr>
          <w:rFonts w:ascii="Times New Roman" w:hAnsi="Times New Roman" w:cs="Times New Roman"/>
          <w:b/>
          <w:color w:val="000000" w:themeColor="text1"/>
        </w:rPr>
        <w:t xml:space="preserve">Figure </w:t>
      </w:r>
      <w:bookmarkEnd w:id="9"/>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10" w:author="Gabrielle Boisrame" w:date="2019-12-31T15:10:00Z">
        <w:r w:rsidRPr="00182940" w:rsidDel="00B30B2A">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ins w:id="11" w:author="Gabrielle Boisrame" w:date="2019-12-31T15:13:00Z">
        <w:r w:rsidR="00B30B2A">
          <w:rPr>
            <w:rFonts w:ascii="Times New Roman" w:hAnsi="Times New Roman" w:cs="Times New Roman"/>
            <w:color w:val="000000" w:themeColor="text1"/>
          </w:rPr>
          <w:t xml:space="preserve"> Bar heights show the mean across all measurement sites within each vegetation/date combination, while</w:t>
        </w:r>
      </w:ins>
      <w:r w:rsidRPr="00182940">
        <w:rPr>
          <w:rFonts w:ascii="Times New Roman" w:hAnsi="Times New Roman" w:cs="Times New Roman"/>
          <w:color w:val="000000" w:themeColor="text1"/>
        </w:rPr>
        <w:t xml:space="preserve"> </w:t>
      </w:r>
      <w:ins w:id="12" w:author="Gabrielle Boisrame" w:date="2019-12-31T15:14:00Z">
        <w:r w:rsidR="00B30B2A">
          <w:rPr>
            <w:rFonts w:ascii="Times New Roman" w:hAnsi="Times New Roman" w:cs="Times New Roman"/>
            <w:color w:val="000000" w:themeColor="text1"/>
          </w:rPr>
          <w:t>e</w:t>
        </w:r>
      </w:ins>
      <w:ins w:id="13" w:author="Gabrielle Boisrame" w:date="2019-12-31T15:05:00Z">
        <w:r w:rsidR="001D303C">
          <w:rPr>
            <w:rFonts w:ascii="Times New Roman" w:hAnsi="Times New Roman" w:cs="Times New Roman"/>
            <w:color w:val="000000" w:themeColor="text1"/>
          </w:rPr>
          <w:t xml:space="preserve">rror bars show the range from the driest to wettest </w:t>
        </w:r>
      </w:ins>
      <w:ins w:id="14" w:author="Gabrielle Boisrame" w:date="2019-12-31T15:14:00Z">
        <w:r w:rsidR="00B30B2A">
          <w:rPr>
            <w:rFonts w:ascii="Times New Roman" w:hAnsi="Times New Roman" w:cs="Times New Roman"/>
            <w:color w:val="000000" w:themeColor="text1"/>
          </w:rPr>
          <w:t>of these sites</w:t>
        </w:r>
      </w:ins>
      <w:ins w:id="15" w:author="Gabrielle Boisrame" w:date="2019-12-31T15:05:00Z">
        <w:r w:rsidR="001D303C">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t>
      </w:r>
      <w:proofErr w:type="gramStart"/>
      <w:r w:rsidRPr="00182940">
        <w:rPr>
          <w:rFonts w:ascii="Times New Roman" w:hAnsi="Times New Roman" w:cs="Times New Roman"/>
          <w:i/>
          <w:color w:val="000000" w:themeColor="text1"/>
        </w:rPr>
        <w:t>were based</w:t>
      </w:r>
      <w:proofErr w:type="gramEnd"/>
      <w:r w:rsidRPr="00182940">
        <w:rPr>
          <w:rFonts w:ascii="Times New Roman" w:hAnsi="Times New Roman" w:cs="Times New Roman"/>
          <w:i/>
          <w:color w:val="000000" w:themeColor="text1"/>
        </w:rPr>
        <w:t xml:space="preserve"> on the 100 cm soil moisture probe record. Pearson’s correlation coefficient </w:t>
      </w:r>
      <w:proofErr w:type="gramStart"/>
      <w:r w:rsidRPr="00182940">
        <w:rPr>
          <w:rFonts w:ascii="Times New Roman" w:hAnsi="Times New Roman" w:cs="Times New Roman"/>
          <w:i/>
          <w:color w:val="000000" w:themeColor="text1"/>
        </w:rPr>
        <w:t>was calculated</w:t>
      </w:r>
      <w:proofErr w:type="gramEnd"/>
      <w:r w:rsidRPr="00182940">
        <w:rPr>
          <w:rFonts w:ascii="Times New Roman" w:hAnsi="Times New Roman" w:cs="Times New Roman"/>
          <w:i/>
          <w:color w:val="000000" w:themeColor="text1"/>
        </w:rPr>
        <w:t xml:space="preserve">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w:t>
      </w:r>
      <w:proofErr w:type="gramStart"/>
      <w:r w:rsidR="00C10F0F">
        <w:rPr>
          <w:rFonts w:ascii="Times New Roman" w:hAnsi="Times New Roman" w:cs="Times New Roman"/>
          <w:color w:val="000000" w:themeColor="text1"/>
        </w:rPr>
        <w:t>%</w:t>
      </w:r>
      <w:proofErr w:type="gramEnd"/>
      <w:r w:rsidR="00C10F0F">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t>
      </w:r>
      <w:proofErr w:type="gramStart"/>
      <w:r w:rsidR="00F9033D" w:rsidRPr="00182940">
        <w:rPr>
          <w:rFonts w:ascii="Times New Roman" w:hAnsi="Times New Roman" w:cs="Times New Roman"/>
          <w:color w:val="000000" w:themeColor="text1"/>
        </w:rPr>
        <w:t>was trained</w:t>
      </w:r>
      <w:proofErr w:type="gramEnd"/>
      <w:r w:rsidR="00F9033D" w:rsidRPr="00182940">
        <w:rPr>
          <w:rFonts w:ascii="Times New Roman" w:hAnsi="Times New Roman" w:cs="Times New Roman"/>
          <w:color w:val="000000" w:themeColor="text1"/>
        </w:rPr>
        <w:t xml:space="preserve">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proofErr w:type="gramStart"/>
      <w:r w:rsidR="00EC5FE2" w:rsidRPr="00182940">
        <w:rPr>
          <w:rFonts w:ascii="Times New Roman" w:hAnsi="Times New Roman" w:cs="Times New Roman"/>
          <w:color w:val="000000" w:themeColor="text1"/>
        </w:rPr>
        <w:t>,</w:t>
      </w:r>
      <w:proofErr w:type="gramEnd"/>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w:t>
      </w:r>
      <w:proofErr w:type="gramStart"/>
      <w:r w:rsidR="00E1579B" w:rsidRPr="00182940">
        <w:rPr>
          <w:rFonts w:ascii="Times New Roman" w:hAnsi="Times New Roman" w:cs="Times New Roman"/>
          <w:i/>
          <w:color w:val="000000" w:themeColor="text1"/>
          <w:sz w:val="18"/>
          <w:szCs w:val="18"/>
        </w:rPr>
        <w:t>point-wise</w:t>
      </w:r>
      <w:proofErr w:type="gramEnd"/>
      <w:r w:rsidR="00E1579B" w:rsidRPr="00182940">
        <w:rPr>
          <w:rFonts w:ascii="Times New Roman" w:hAnsi="Times New Roman" w:cs="Times New Roman"/>
          <w:i/>
          <w:color w:val="000000" w:themeColor="text1"/>
          <w:sz w:val="18"/>
          <w:szCs w:val="18"/>
        </w:rPr>
        <w:t xml:space="preserve"> differences between these two sets of modeled values. </w:t>
      </w:r>
      <w:r w:rsidRPr="00182940">
        <w:rPr>
          <w:rFonts w:ascii="Times New Roman" w:hAnsi="Times New Roman" w:cs="Times New Roman"/>
          <w:i/>
          <w:color w:val="000000" w:themeColor="text1"/>
          <w:sz w:val="18"/>
          <w:szCs w:val="18"/>
        </w:rPr>
        <w:t xml:space="preserve">Only locations where vegetation type changed between 1973 and 2014 </w:t>
      </w:r>
      <w:proofErr w:type="gramStart"/>
      <w:r w:rsidRPr="00182940">
        <w:rPr>
          <w:rFonts w:ascii="Times New Roman" w:hAnsi="Times New Roman" w:cs="Times New Roman"/>
          <w:i/>
          <w:color w:val="000000" w:themeColor="text1"/>
          <w:sz w:val="18"/>
          <w:szCs w:val="18"/>
        </w:rPr>
        <w:t>are shown</w:t>
      </w:r>
      <w:proofErr w:type="gramEnd"/>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xml:space="preserve">) </w:t>
      </w:r>
      <w:proofErr w:type="gramStart"/>
      <w:r w:rsidRPr="00182940">
        <w:rPr>
          <w:rFonts w:ascii="Times New Roman" w:hAnsi="Times New Roman" w:cs="Times New Roman"/>
          <w:i/>
          <w:color w:val="000000" w:themeColor="text1"/>
          <w:sz w:val="18"/>
          <w:szCs w:val="18"/>
        </w:rPr>
        <w:t>are shown</w:t>
      </w:r>
      <w:proofErr w:type="gramEnd"/>
      <w:r w:rsidRPr="00182940">
        <w:rPr>
          <w:rFonts w:ascii="Times New Roman" w:hAnsi="Times New Roman" w:cs="Times New Roman"/>
          <w:i/>
          <w:color w:val="000000" w:themeColor="text1"/>
          <w:sz w:val="18"/>
          <w:szCs w:val="18"/>
        </w:rPr>
        <w:t xml:space="preserve">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w:t>
      </w:r>
      <w:proofErr w:type="gramStart"/>
      <w:r w:rsidRPr="00182940">
        <w:rPr>
          <w:rFonts w:ascii="Times New Roman" w:hAnsi="Times New Roman" w:cs="Times New Roman"/>
          <w:color w:val="000000" w:themeColor="text1"/>
        </w:rPr>
        <w:t>as a result</w:t>
      </w:r>
      <w:proofErr w:type="gramEnd"/>
      <w:r w:rsidRPr="00182940">
        <w:rPr>
          <w:rFonts w:ascii="Times New Roman" w:hAnsi="Times New Roman" w:cs="Times New Roman"/>
          <w:color w:val="000000" w:themeColor="text1"/>
        </w:rPr>
        <w:t xml:space="preserve">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w:t>
      </w:r>
      <w:proofErr w:type="gramStart"/>
      <w:r w:rsidR="00B202D6">
        <w:rPr>
          <w:rFonts w:ascii="Times New Roman" w:hAnsi="Times New Roman" w:cs="Times New Roman"/>
          <w:color w:val="000000" w:themeColor="text1"/>
        </w:rPr>
        <w:t>soil,</w:t>
      </w:r>
      <w:proofErr w:type="gramEnd"/>
      <w:r w:rsidR="00B202D6">
        <w:rPr>
          <w:rFonts w:ascii="Times New Roman" w:hAnsi="Times New Roman" w:cs="Times New Roman"/>
          <w:color w:val="000000" w:themeColor="text1"/>
        </w:rPr>
        <w:t xml:space="preserve">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at certain </w:t>
      </w:r>
      <w:proofErr w:type="gramStart"/>
      <w:r w:rsidRPr="00182940">
        <w:rPr>
          <w:rFonts w:ascii="Times New Roman" w:hAnsi="Times New Roman" w:cs="Times New Roman"/>
          <w:color w:val="000000" w:themeColor="text1"/>
        </w:rPr>
        <w:t>sites</w:t>
      </w:r>
      <w:r w:rsidR="00A01F55">
        <w:rPr>
          <w:rFonts w:ascii="Times New Roman" w:hAnsi="Times New Roman" w:cs="Times New Roman"/>
          <w:color w:val="000000" w:themeColor="text1"/>
        </w:rPr>
        <w:t>,</w:t>
      </w:r>
      <w:proofErr w:type="gramEnd"/>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uring the wet 2017 WY, all sites </w:t>
      </w:r>
      <w:proofErr w:type="gramStart"/>
      <w:r w:rsidRPr="00182940">
        <w:rPr>
          <w:rFonts w:ascii="Times New Roman" w:hAnsi="Times New Roman" w:cs="Times New Roman"/>
          <w:color w:val="000000" w:themeColor="text1"/>
        </w:rPr>
        <w:t>were saturated</w:t>
      </w:r>
      <w:proofErr w:type="gramEnd"/>
      <w:r w:rsidRPr="00182940">
        <w:rPr>
          <w:rFonts w:ascii="Times New Roman" w:hAnsi="Times New Roman" w:cs="Times New Roman"/>
          <w:color w:val="000000" w:themeColor="text1"/>
        </w:rPr>
        <w:t xml:space="preserve"> at 1-meter depth for some period of the year, yet during the drier 2018 WY, only soils at wetland stations experienced saturation. In ICB, the wetland site remained fully saturated for both 2017 and 2018 WYs, while in SCB the wetland site </w:t>
      </w:r>
      <w:proofErr w:type="gramStart"/>
      <w:r w:rsidRPr="00182940">
        <w:rPr>
          <w:rFonts w:ascii="Times New Roman" w:hAnsi="Times New Roman" w:cs="Times New Roman"/>
          <w:color w:val="000000" w:themeColor="text1"/>
        </w:rPr>
        <w:t>was saturated</w:t>
      </w:r>
      <w:proofErr w:type="gramEnd"/>
      <w:r w:rsidRPr="00182940">
        <w:rPr>
          <w:rFonts w:ascii="Times New Roman" w:hAnsi="Times New Roman" w:cs="Times New Roman"/>
          <w:color w:val="000000" w:themeColor="text1"/>
        </w:rPr>
        <w:t xml:space="preserve"> only for a portion of </w:t>
      </w:r>
      <w:r w:rsidRPr="00182940">
        <w:rPr>
          <w:rFonts w:ascii="Times New Roman" w:hAnsi="Times New Roman" w:cs="Times New Roman"/>
          <w:color w:val="000000" w:themeColor="text1"/>
        </w:rPr>
        <w:lastRenderedPageBreak/>
        <w:t>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16"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17" w:name="_Ref540347"/>
      <w:bookmarkEnd w:id="16"/>
      <w:r w:rsidRPr="00182940">
        <w:rPr>
          <w:rFonts w:ascii="Times New Roman" w:hAnsi="Times New Roman" w:cs="Times New Roman"/>
          <w:b/>
          <w:color w:val="000000" w:themeColor="text1"/>
        </w:rPr>
        <w:t xml:space="preserve">Figure </w:t>
      </w:r>
      <w:bookmarkEnd w:id="17"/>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w:t>
      </w:r>
      <w:proofErr w:type="gramStart"/>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in shallow (12 cm), mid (60 cm), and deep (100 cm) soils as measured by weather stations located in dense meadow (a), shrub (b), and forest (c) sites. Data were measured at </w:t>
      </w:r>
      <w:proofErr w:type="gramStart"/>
      <w:r w:rsidRPr="00182940">
        <w:rPr>
          <w:rFonts w:ascii="Times New Roman" w:hAnsi="Times New Roman" w:cs="Times New Roman"/>
          <w:color w:val="000000" w:themeColor="text1"/>
        </w:rPr>
        <w:t>10 minute</w:t>
      </w:r>
      <w:proofErr w:type="gramEnd"/>
      <w:r w:rsidRPr="00182940">
        <w:rPr>
          <w:rFonts w:ascii="Times New Roman" w:hAnsi="Times New Roman" w:cs="Times New Roman"/>
          <w:color w:val="000000" w:themeColor="text1"/>
        </w:rPr>
        <w:t xml:space="preserv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w:t>
      </w:r>
      <w:proofErr w:type="gramStart"/>
      <w:r w:rsidRPr="00182940">
        <w:rPr>
          <w:rFonts w:ascii="Times New Roman" w:hAnsi="Times New Roman" w:cs="Times New Roman"/>
          <w:color w:val="000000" w:themeColor="text1"/>
        </w:rPr>
        <w:t>are also provided</w:t>
      </w:r>
      <w:proofErr w:type="gramEnd"/>
      <w:r w:rsidRPr="00182940">
        <w:rPr>
          <w:rFonts w:ascii="Times New Roman" w:hAnsi="Times New Roman" w:cs="Times New Roman"/>
          <w:color w:val="000000" w:themeColor="text1"/>
        </w:rPr>
        <w:t xml:space="preserve">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w:t>
      </w:r>
      <w:proofErr w:type="gramStart"/>
      <w:r w:rsidR="00D46858">
        <w:rPr>
          <w:rFonts w:ascii="Times New Roman" w:hAnsi="Times New Roman" w:cs="Times New Roman"/>
          <w:color w:val="000000" w:themeColor="text1"/>
        </w:rPr>
        <w:t>3</w:t>
      </w:r>
      <w:proofErr w:type="gramEnd"/>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w:t>
      </w:r>
      <w:proofErr w:type="gramStart"/>
      <w:r w:rsidRPr="00182940">
        <w:rPr>
          <w:rFonts w:ascii="Times New Roman" w:hAnsi="Times New Roman" w:cs="Times New Roman"/>
          <w:color w:val="000000" w:themeColor="text1"/>
        </w:rPr>
        <w:t>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w:t>
      </w:r>
      <w:proofErr w:type="gramEnd"/>
      <w:r w:rsidRPr="00182940">
        <w:rPr>
          <w:rFonts w:ascii="Times New Roman" w:hAnsi="Times New Roman" w:cs="Times New Roman"/>
          <w:color w:val="000000" w:themeColor="text1"/>
        </w:rPr>
        <w:t xml:space="preserve"> had a historical fire return interval been more closely approximated. </w:t>
      </w:r>
      <w:r>
        <w:rPr>
          <w:rFonts w:ascii="Times New Roman" w:hAnsi="Times New Roman" w:cs="Times New Roman"/>
          <w:color w:val="000000" w:themeColor="text1"/>
        </w:rPr>
        <w:t xml:space="preserve">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w:t>
      </w:r>
      <w:proofErr w:type="gramStart"/>
      <w:r>
        <w:rPr>
          <w:rFonts w:ascii="Times New Roman" w:hAnsi="Times New Roman" w:cs="Times New Roman"/>
          <w:color w:val="000000" w:themeColor="text1"/>
        </w:rPr>
        <w:t>comparison</w:t>
      </w:r>
      <w:proofErr w:type="gramEnd"/>
      <w:r>
        <w:rPr>
          <w:rFonts w:ascii="Times New Roman" w:hAnsi="Times New Roman" w:cs="Times New Roman"/>
          <w:color w:val="000000" w:themeColor="text1"/>
        </w:rPr>
        <w:t xml:space="preserve"> ICB had 1129 ha of area burned at high severity (13% of burned area) from 1984-2016 (B. Collins, unpublished data). Taken together </w:t>
      </w:r>
      <w:proofErr w:type="gramStart"/>
      <w:r>
        <w:rPr>
          <w:rFonts w:ascii="Times New Roman" w:hAnsi="Times New Roman" w:cs="Times New Roman"/>
          <w:color w:val="000000" w:themeColor="text1"/>
        </w:rPr>
        <w:t>these</w:t>
      </w:r>
      <w:proofErr w:type="gramEnd"/>
      <w:r>
        <w:rPr>
          <w:rFonts w:ascii="Times New Roman" w:hAnsi="Times New Roman" w:cs="Times New Roman"/>
          <w:color w:val="000000" w:themeColor="text1"/>
        </w:rPr>
        <w:t xml:space="preserv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w:t>
      </w:r>
      <w:proofErr w:type="gramStart"/>
      <w:r w:rsidRPr="00182940">
        <w:rPr>
          <w:rFonts w:ascii="Times New Roman" w:hAnsi="Times New Roman" w:cs="Times New Roman"/>
          <w:color w:val="000000" w:themeColor="text1"/>
        </w:rPr>
        <w:t xml:space="preserve">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w:t>
      </w:r>
      <w:proofErr w:type="gramEnd"/>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w:t>
      </w:r>
      <w:proofErr w:type="gramStart"/>
      <w:r w:rsidR="00191F4E">
        <w:rPr>
          <w:rFonts w:ascii="Times New Roman" w:hAnsi="Times New Roman" w:cs="Times New Roman"/>
          <w:color w:val="000000" w:themeColor="text1"/>
        </w:rPr>
        <w:t>by</w:t>
      </w:r>
      <w:proofErr w:type="gramEnd"/>
      <w:r w:rsidR="00191F4E">
        <w:rPr>
          <w:rFonts w:ascii="Times New Roman" w:hAnsi="Times New Roman" w:cs="Times New Roman"/>
          <w:color w:val="000000" w:themeColor="text1"/>
        </w:rPr>
        <w:t xml:space="preserve">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t>
      </w:r>
      <w:proofErr w:type="gramStart"/>
      <w:r w:rsidR="00A574BF">
        <w:rPr>
          <w:rFonts w:ascii="Times" w:hAnsi="Times" w:cs="Arial"/>
          <w:color w:val="222222"/>
          <w:shd w:val="clear" w:color="auto" w:fill="FFFFFF"/>
        </w:rPr>
        <w:t>was reintroduced</w:t>
      </w:r>
      <w:proofErr w:type="gramEnd"/>
      <w:r w:rsidR="00A574BF">
        <w:rPr>
          <w:rFonts w:ascii="Times" w:hAnsi="Times" w:cs="Arial"/>
          <w:color w:val="222222"/>
          <w:shd w:val="clear" w:color="auto" w:fill="FFFFFF"/>
        </w:rPr>
        <w:t xml:space="preserve">.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proofErr w:type="gramStart"/>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w:t>
      </w:r>
      <w:proofErr w:type="gramEnd"/>
      <w:r w:rsidR="00E97114">
        <w:rPr>
          <w:rFonts w:ascii="Times New Roman" w:hAnsi="Times New Roman" w:cs="Times New Roman"/>
          <w:color w:val="000000" w:themeColor="text1"/>
        </w:rPr>
        <w:t xml:space="preserve">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w:t>
      </w:r>
      <w:proofErr w:type="gramStart"/>
      <w:r w:rsidR="007D43CE" w:rsidRPr="00182940">
        <w:rPr>
          <w:rFonts w:ascii="Times New Roman" w:hAnsi="Times New Roman" w:cs="Times New Roman"/>
          <w:color w:val="000000" w:themeColor="text1"/>
        </w:rPr>
        <w:t>develop,</w:t>
      </w:r>
      <w:proofErr w:type="gramEnd"/>
      <w:r w:rsidR="007D43CE" w:rsidRPr="00182940">
        <w:rPr>
          <w:rFonts w:ascii="Times New Roman" w:hAnsi="Times New Roman" w:cs="Times New Roman"/>
          <w:color w:val="000000" w:themeColor="text1"/>
        </w:rPr>
        <w:t xml:space="preserve">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EFFC951"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7ECCBA3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However</w:t>
      </w:r>
      <w:proofErr w:type="gramEnd"/>
      <w:r w:rsidRPr="00182940">
        <w:rPr>
          <w:rFonts w:ascii="Times New Roman" w:hAnsi="Times New Roman" w:cs="Times New Roman"/>
          <w:color w:val="000000" w:themeColor="text1"/>
        </w:rPr>
        <w:t xml:space="preserve">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 xml:space="preserve">were all </w:t>
      </w:r>
      <w:r>
        <w:rPr>
          <w:rFonts w:ascii="Times New Roman" w:hAnsi="Times New Roman" w:cs="Times New Roman"/>
          <w:color w:val="000000" w:themeColor="text1"/>
        </w:rPr>
        <w:t>classified</w:t>
      </w:r>
      <w:proofErr w:type="gramEnd"/>
      <w:r>
        <w:rPr>
          <w:rFonts w:ascii="Times New Roman" w:hAnsi="Times New Roman" w:cs="Times New Roman"/>
          <w:color w:val="000000" w:themeColor="text1"/>
        </w:rPr>
        <w:t xml:space="preserve">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proofErr w:type="gramStart"/>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proofErr w:type="gramEnd"/>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t>
      </w:r>
      <w:proofErr w:type="gramStart"/>
      <w:r w:rsidR="00BD64A6">
        <w:rPr>
          <w:rFonts w:ascii="Times New Roman" w:hAnsi="Times New Roman" w:cs="Times New Roman"/>
          <w:color w:val="000000" w:themeColor="text1"/>
        </w:rPr>
        <w:t>was expected</w:t>
      </w:r>
      <w:proofErr w:type="gramEnd"/>
      <w:r w:rsidR="00BD64A6">
        <w:rPr>
          <w:rFonts w:ascii="Times New Roman" w:hAnsi="Times New Roman" w:cs="Times New Roman"/>
          <w:color w:val="000000" w:themeColor="text1"/>
        </w:rPr>
        <w:t xml:space="preserve">,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3339345E" w:rsidR="00D71C45" w:rsidRPr="00182940" w:rsidRDefault="00E97114" w:rsidP="00E97114">
      <w:pPr>
        <w:spacing w:line="480" w:lineRule="auto"/>
        <w:ind w:firstLine="720"/>
        <w:rPr>
          <w:rFonts w:ascii="Times New Roman" w:hAnsi="Times New Roman" w:cs="Times New Roman"/>
          <w:color w:val="000000" w:themeColor="text1"/>
        </w:rPr>
      </w:pPr>
      <w:proofErr w:type="gramStart"/>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r w:rsidR="00EC6E5F" w:rsidRPr="00182940">
        <w:rPr>
          <w:rFonts w:ascii="Times New Roman" w:hAnsi="Times New Roman" w:cs="Times New Roman"/>
          <w:color w:val="000000" w:themeColor="text1"/>
        </w:rPr>
        <w:t>.</w:t>
      </w:r>
      <w:proofErr w:type="gramEnd"/>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t>
      </w:r>
      <w:proofErr w:type="gramStart"/>
      <w:r w:rsidR="00A321EC" w:rsidRPr="00182940">
        <w:rPr>
          <w:rFonts w:ascii="Times New Roman" w:hAnsi="Times New Roman" w:cs="Times New Roman"/>
          <w:color w:val="000000" w:themeColor="text1"/>
        </w:rPr>
        <w:t>were observed</w:t>
      </w:r>
      <w:proofErr w:type="gramEnd"/>
      <w:r w:rsidR="00A321EC" w:rsidRPr="00182940">
        <w:rPr>
          <w:rFonts w:ascii="Times New Roman" w:hAnsi="Times New Roman" w:cs="Times New Roman"/>
          <w:color w:val="000000" w:themeColor="text1"/>
        </w:rPr>
        <w:t xml:space="preserve">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proofErr w:type="gramStart"/>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proofErr w:type="gramEnd"/>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w:t>
      </w:r>
      <w:proofErr w:type="gramStart"/>
      <w:r w:rsidRPr="00182940">
        <w:rPr>
          <w:rFonts w:ascii="Times New Roman" w:hAnsi="Times New Roman" w:cs="Times New Roman"/>
          <w:color w:val="000000" w:themeColor="text1"/>
        </w:rPr>
        <w:t>spatially-distributed</w:t>
      </w:r>
      <w:proofErr w:type="gramEnd"/>
      <w:r w:rsidRPr="00182940">
        <w:rPr>
          <w:rFonts w:ascii="Times New Roman" w:hAnsi="Times New Roman" w:cs="Times New Roman"/>
          <w:color w:val="000000" w:themeColor="text1"/>
        </w:rPr>
        <w:t xml:space="preserve">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w:t>
      </w:r>
      <w:proofErr w:type="gramStart"/>
      <w:r w:rsidR="00642E59" w:rsidRPr="00182940">
        <w:rPr>
          <w:rFonts w:ascii="Times New Roman" w:hAnsi="Times New Roman" w:cs="Times New Roman"/>
          <w:color w:val="000000" w:themeColor="text1"/>
        </w:rPr>
        <w:t xml:space="preserve">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forest to more open vegetation cover might</w:t>
      </w:r>
      <w:proofErr w:type="gramEnd"/>
      <w:r w:rsidR="00642E59" w:rsidRPr="00182940">
        <w:rPr>
          <w:rFonts w:ascii="Times New Roman" w:hAnsi="Times New Roman" w:cs="Times New Roman"/>
          <w:color w:val="000000" w:themeColor="text1"/>
        </w:rPr>
        <w:t xml:space="preserve">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 xml:space="preserve">modeled </w:t>
      </w:r>
      <w:proofErr w:type="gramStart"/>
      <w:r w:rsidR="00092C59" w:rsidRPr="00182940">
        <w:rPr>
          <w:rFonts w:ascii="Times New Roman" w:hAnsi="Times New Roman" w:cs="Times New Roman"/>
          <w:color w:val="000000" w:themeColor="text1"/>
        </w:rPr>
        <w:t>surface soil moisture changes</w:t>
      </w:r>
      <w:proofErr w:type="gramEnd"/>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w:t>
      </w:r>
      <w:proofErr w:type="gramStart"/>
      <w:r w:rsidR="00EC6E5F" w:rsidRPr="00182940">
        <w:rPr>
          <w:rFonts w:ascii="Times New Roman" w:hAnsi="Times New Roman" w:cs="Times New Roman"/>
          <w:color w:val="000000" w:themeColor="text1"/>
        </w:rPr>
        <w:t>should be attributed</w:t>
      </w:r>
      <w:proofErr w:type="gramEnd"/>
      <w:r w:rsidR="00EC6E5F" w:rsidRPr="00182940">
        <w:rPr>
          <w:rFonts w:ascii="Times New Roman" w:hAnsi="Times New Roman" w:cs="Times New Roman"/>
          <w:color w:val="000000" w:themeColor="text1"/>
        </w:rPr>
        <w:t xml:space="preserve">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proofErr w:type="gramStart"/>
      <w:r w:rsidRPr="00182940">
        <w:rPr>
          <w:rFonts w:ascii="Times New Roman" w:hAnsi="Times New Roman" w:cs="Times New Roman"/>
          <w:color w:val="000000" w:themeColor="text1"/>
        </w:rPr>
        <w:t>Field work</w:t>
      </w:r>
      <w:proofErr w:type="gramEnd"/>
      <w:r w:rsidRPr="00182940">
        <w:rPr>
          <w:rFonts w:ascii="Times New Roman" w:hAnsi="Times New Roman" w:cs="Times New Roman"/>
          <w:color w:val="000000" w:themeColor="text1"/>
        </w:rPr>
        <w:t xml:space="preserve">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w:t>
      </w:r>
      <w:proofErr w:type="gramStart"/>
      <w:r w:rsidRPr="00182940">
        <w:rPr>
          <w:rFonts w:ascii="Times New Roman" w:hAnsi="Times New Roman" w:cs="Times New Roman"/>
          <w:color w:val="000000" w:themeColor="text1"/>
        </w:rPr>
        <w:t xml:space="preserve">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and S. Tang</w:t>
      </w:r>
      <w:proofErr w:type="gramEnd"/>
      <w:r w:rsidRPr="00182940">
        <w:rPr>
          <w:rFonts w:ascii="Times New Roman" w:hAnsi="Times New Roman" w:cs="Times New Roman"/>
          <w:color w:val="000000" w:themeColor="text1"/>
        </w:rPr>
        <w:t xml:space="preserve">.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0C98F" w14:textId="77777777" w:rsidR="00963398" w:rsidRDefault="00963398" w:rsidP="00D55DA2">
      <w:r>
        <w:separator/>
      </w:r>
    </w:p>
  </w:endnote>
  <w:endnote w:type="continuationSeparator" w:id="0">
    <w:p w14:paraId="330C2508" w14:textId="77777777" w:rsidR="00963398" w:rsidRDefault="00963398" w:rsidP="00D55DA2">
      <w:r>
        <w:continuationSeparator/>
      </w:r>
    </w:p>
  </w:endnote>
  <w:endnote w:type="continuationNotice" w:id="1">
    <w:p w14:paraId="2B6FFF5D" w14:textId="77777777" w:rsidR="00963398" w:rsidRDefault="009633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A30E48" w:rsidRDefault="00A30E4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53ACA051" w:rsidR="00A30E48" w:rsidRDefault="00A30E4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236EF">
      <w:rPr>
        <w:rStyle w:val="PageNumber"/>
        <w:noProof/>
      </w:rPr>
      <w:t>16</w:t>
    </w:r>
    <w:r>
      <w:rPr>
        <w:rStyle w:val="PageNumber"/>
      </w:rPr>
      <w:fldChar w:fldCharType="end"/>
    </w:r>
  </w:p>
  <w:p w14:paraId="0D3A7669" w14:textId="77777777" w:rsidR="00A30E48" w:rsidRDefault="00A30E4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8630B3" w14:textId="77777777" w:rsidR="00963398" w:rsidRDefault="00963398" w:rsidP="00D55DA2">
      <w:r>
        <w:separator/>
      </w:r>
    </w:p>
  </w:footnote>
  <w:footnote w:type="continuationSeparator" w:id="0">
    <w:p w14:paraId="55904B85" w14:textId="77777777" w:rsidR="00963398" w:rsidRDefault="00963398" w:rsidP="00D55DA2">
      <w:r>
        <w:continuationSeparator/>
      </w:r>
    </w:p>
  </w:footnote>
  <w:footnote w:type="continuationNotice" w:id="1">
    <w:p w14:paraId="7D1EE92B" w14:textId="77777777" w:rsidR="00963398" w:rsidRDefault="00963398"/>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16CE3-59CA-446C-9D03-7C14B1465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42</Pages>
  <Words>16086</Words>
  <Characters>91695</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6</cp:revision>
  <cp:lastPrinted>2013-12-07T23:09:00Z</cp:lastPrinted>
  <dcterms:created xsi:type="dcterms:W3CDTF">2019-12-31T22:59:00Z</dcterms:created>
  <dcterms:modified xsi:type="dcterms:W3CDTF">2019-12-31T23:19:00Z</dcterms:modified>
</cp:coreProperties>
</file>