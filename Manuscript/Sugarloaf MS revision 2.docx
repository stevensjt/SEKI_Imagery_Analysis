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1DFC8311"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r w:rsidR="005735D6">
        <w:rPr>
          <w:rFonts w:ascii="Times New Roman" w:hAnsi="Times New Roman" w:cs="Times New Roman"/>
        </w:rPr>
        <w:t xml:space="preserve">change and its impacts on soil water </w:t>
      </w:r>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6BFA48AF"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 xml:space="preserve">Gabrielle </w:t>
      </w:r>
      <w:r w:rsidR="00F12D88">
        <w:rPr>
          <w:rFonts w:ascii="Times New Roman" w:hAnsi="Times New Roman" w:cs="Times New Roman"/>
        </w:rPr>
        <w:t xml:space="preserve">F. S. </w:t>
      </w:r>
      <w:r w:rsidR="0017641D" w:rsidRPr="00EF599F">
        <w:rPr>
          <w:rFonts w:ascii="Times New Roman" w:hAnsi="Times New Roman" w:cs="Times New Roman"/>
        </w:rPr>
        <w:t>Boisramé</w:t>
      </w:r>
      <w:r w:rsidR="0017641D" w:rsidRPr="00EF599F">
        <w:rPr>
          <w:rFonts w:ascii="Times New Roman" w:hAnsi="Times New Roman" w:cs="Times New Roman"/>
          <w:vertAlign w:val="superscript"/>
        </w:rPr>
        <w:t>2, 3</w:t>
      </w:r>
      <w:r w:rsidR="00B00038">
        <w:rPr>
          <w:rFonts w:ascii="Times New Roman" w:hAnsi="Times New Roman" w:cs="Times New Roman"/>
          <w:vertAlign w:val="superscript"/>
        </w:rPr>
        <w:t xml:space="preserve">, </w:t>
      </w:r>
      <w:r w:rsidR="00A30E48">
        <w:rPr>
          <w:rFonts w:ascii="Times New Roman" w:hAnsi="Times New Roman" w:cs="Times New Roman"/>
          <w:vertAlign w:val="superscript"/>
        </w:rPr>
        <w:t>4</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 xml:space="preserve">Sally </w:t>
      </w:r>
      <w:r w:rsidR="00F12D88">
        <w:rPr>
          <w:rFonts w:ascii="Times New Roman" w:hAnsi="Times New Roman" w:cs="Times New Roman"/>
        </w:rPr>
        <w:t xml:space="preserve">E. </w:t>
      </w:r>
      <w:r w:rsidR="008D6D23" w:rsidRPr="00EF599F">
        <w:rPr>
          <w:rFonts w:ascii="Times New Roman" w:hAnsi="Times New Roman" w:cs="Times New Roman"/>
        </w:rPr>
        <w:t>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w:t>
      </w:r>
      <w:r w:rsidR="00A30E48">
        <w:rPr>
          <w:rFonts w:ascii="Times New Roman" w:hAnsi="Times New Roman" w:cs="Times New Roman"/>
          <w:vertAlign w:val="superscript"/>
        </w:rPr>
        <w:t>5</w:t>
      </w:r>
      <w:r w:rsidR="008D6D23">
        <w:rPr>
          <w:rFonts w:ascii="Times New Roman" w:hAnsi="Times New Roman" w:cs="Times New Roman"/>
        </w:rPr>
        <w:t xml:space="preserve">, </w:t>
      </w:r>
      <w:r w:rsidR="00CC3B93" w:rsidRPr="00EF599F">
        <w:rPr>
          <w:rFonts w:ascii="Times New Roman" w:hAnsi="Times New Roman" w:cs="Times New Roman"/>
        </w:rPr>
        <w:t xml:space="preserve">Brandon </w:t>
      </w:r>
      <w:r w:rsidR="00F12D88">
        <w:rPr>
          <w:rFonts w:ascii="Times New Roman" w:hAnsi="Times New Roman" w:cs="Times New Roman"/>
        </w:rPr>
        <w:t xml:space="preserve">M. </w:t>
      </w:r>
      <w:r w:rsidR="00CC3B93" w:rsidRPr="00EF599F">
        <w:rPr>
          <w:rFonts w:ascii="Times New Roman" w:hAnsi="Times New Roman" w:cs="Times New Roman"/>
        </w:rPr>
        <w:t>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xml:space="preserve">, Scott </w:t>
      </w:r>
      <w:r w:rsidR="00F12D88">
        <w:rPr>
          <w:rFonts w:ascii="Times New Roman" w:hAnsi="Times New Roman" w:cs="Times New Roman"/>
        </w:rPr>
        <w:t xml:space="preserve">L. </w:t>
      </w:r>
      <w:r w:rsidR="00CC3B93" w:rsidRPr="00EF599F">
        <w:rPr>
          <w:rFonts w:ascii="Times New Roman" w:hAnsi="Times New Roman" w:cs="Times New Roman"/>
        </w:rPr>
        <w:t>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4574536A" w14:textId="7BC36478" w:rsidR="00A30E48" w:rsidRDefault="00A30E48" w:rsidP="00A30E48">
      <w:pPr>
        <w:spacing w:line="480" w:lineRule="auto"/>
        <w:rPr>
          <w:rFonts w:ascii="Times New Roman" w:hAnsi="Times New Roman" w:cs="Times New Roman"/>
        </w:rPr>
      </w:pPr>
      <w:r>
        <w:rPr>
          <w:rFonts w:ascii="Times New Roman" w:hAnsi="Times New Roman" w:cs="Times New Roman"/>
          <w:vertAlign w:val="superscript"/>
        </w:rPr>
        <w:t>4</w:t>
      </w:r>
      <w:r>
        <w:rPr>
          <w:rFonts w:ascii="Times New Roman" w:hAnsi="Times New Roman" w:cs="Times New Roman"/>
        </w:rPr>
        <w:t>Desert Research Institute, Division of Hydrologic Sciences, Las Vegas NV, 89119.</w:t>
      </w:r>
    </w:p>
    <w:p w14:paraId="2F90A71F" w14:textId="11F25C63" w:rsidR="00451170" w:rsidRPr="00451170" w:rsidRDefault="00A30E48" w:rsidP="0017641D">
      <w:pPr>
        <w:spacing w:line="480" w:lineRule="auto"/>
        <w:rPr>
          <w:rFonts w:ascii="Times New Roman" w:hAnsi="Times New Roman" w:cs="Times New Roman"/>
        </w:rPr>
      </w:pPr>
      <w:r>
        <w:rPr>
          <w:rFonts w:ascii="Times New Roman" w:hAnsi="Times New Roman" w:cs="Times New Roman"/>
          <w:vertAlign w:val="superscript"/>
        </w:rPr>
        <w:t>5</w:t>
      </w:r>
      <w:r w:rsidR="00451170">
        <w:rPr>
          <w:rFonts w:ascii="Times New Roman" w:hAnsi="Times New Roman" w:cs="Times New Roman"/>
        </w:rPr>
        <w:t>University of Western Australia, Department of Civil, Environmental and Mining Engineering, Crawley, Western Australia, 6009</w:t>
      </w:r>
    </w:p>
    <w:p w14:paraId="0321EDB6" w14:textId="77777777" w:rsidR="00B00038" w:rsidRPr="00EF599F" w:rsidRDefault="00B00038" w:rsidP="00A73785">
      <w:pPr>
        <w:spacing w:line="480" w:lineRule="auto"/>
        <w:rPr>
          <w:rFonts w:ascii="Times New Roman" w:hAnsi="Times New Roman" w:cs="Times New Roman"/>
        </w:rPr>
      </w:pPr>
    </w:p>
    <w:p w14:paraId="00FFA650" w14:textId="3841FEA8" w:rsidR="00B15A37" w:rsidRPr="00F12D88" w:rsidRDefault="00A73785" w:rsidP="00BE4CCA">
      <w:pPr>
        <w:spacing w:line="480" w:lineRule="auto"/>
        <w:rPr>
          <w:rFonts w:ascii="Times New Roman" w:hAnsi="Times New Roman" w:cs="Times New Roman"/>
        </w:rPr>
        <w:sectPr w:rsidR="00B15A37" w:rsidRPr="00F12D88" w:rsidSect="00A27DF5">
          <w:footerReference w:type="even" r:id="rId8"/>
          <w:footerReference w:type="default" r:id="rId9"/>
          <w:pgSz w:w="12240" w:h="15840"/>
          <w:pgMar w:top="1440" w:right="1440" w:bottom="1440" w:left="1440" w:header="720" w:footer="720" w:gutter="0"/>
          <w:lnNumType w:countBy="1" w:restart="continuous"/>
          <w:cols w:space="720"/>
        </w:sect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27424581"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sidR="00644D11">
        <w:rPr>
          <w:rFonts w:ascii="Times New Roman" w:hAnsi="Times New Roman" w:cs="Times New Roman"/>
        </w:rPr>
        <w:t xml:space="preserve">However, </w:t>
      </w:r>
      <w:r>
        <w:rPr>
          <w:rFonts w:ascii="Times New Roman" w:hAnsi="Times New Roman" w:cs="Times New Roman"/>
        </w:rPr>
        <w:t xml:space="preserve">the potential hydrologic impacts of managed wildfire in montane watersheds remain </w:t>
      </w:r>
      <w:r w:rsidR="006B53CB">
        <w:rPr>
          <w:rFonts w:ascii="Times New Roman" w:hAnsi="Times New Roman" w:cs="Times New Roman"/>
        </w:rPr>
        <w:t xml:space="preserve">uncertain </w:t>
      </w:r>
      <w:r w:rsidR="00F55E6B">
        <w:rPr>
          <w:rFonts w:ascii="Times New Roman" w:hAnsi="Times New Roman" w:cs="Times New Roman"/>
        </w:rPr>
        <w:t>and are likely context-dependent</w:t>
      </w:r>
      <w:r>
        <w:rPr>
          <w:rFonts w:ascii="Times New Roman" w:hAnsi="Times New Roman" w:cs="Times New Roman"/>
        </w:rPr>
        <w:t>.</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r w:rsidR="009B4EC8">
        <w:rPr>
          <w:rFonts w:ascii="Times New Roman" w:hAnsi="Times New Roman" w:cs="Times New Roman"/>
        </w:rPr>
        <w:t xml:space="preserve">repeat plot-measurements, </w:t>
      </w:r>
      <w:r w:rsidR="003B1292">
        <w:rPr>
          <w:rFonts w:ascii="Times New Roman" w:hAnsi="Times New Roman" w:cs="Times New Roman"/>
        </w:rPr>
        <w:t>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nearby watershed </w:t>
      </w:r>
      <w:r w:rsidR="0086431D">
        <w:rPr>
          <w:rFonts w:ascii="Times New Roman" w:hAnsi="Times New Roman" w:cs="Times New Roman"/>
        </w:rPr>
        <w:t xml:space="preserve">with higher vegetation productivity and </w:t>
      </w:r>
      <w:r w:rsidR="009A337E">
        <w:rPr>
          <w:rFonts w:ascii="Times New Roman" w:hAnsi="Times New Roman" w:cs="Times New Roman"/>
        </w:rPr>
        <w:t>greater fire frequency</w:t>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vegetation</w:t>
      </w:r>
      <w:r w:rsidR="0086431D">
        <w:rPr>
          <w:rFonts w:ascii="Times New Roman" w:hAnsi="Times New Roman" w:cs="Times New Roman"/>
        </w:rPr>
        <w:t xml:space="preserve"> over the 47 year period</w:t>
      </w:r>
      <w:r w:rsidR="00D42186">
        <w:rPr>
          <w:rFonts w:ascii="Times New Roman" w:hAnsi="Times New Roman" w:cs="Times New Roman"/>
        </w:rPr>
        <w:t xml:space="preserve">,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r w:rsidR="00612403">
        <w:rPr>
          <w:rFonts w:ascii="Times New Roman" w:hAnsi="Times New Roman" w:cs="Times New Roman"/>
        </w:rPr>
        <w:t xml:space="preserve"> adjacent to wetlands to increase </w:t>
      </w:r>
      <w:r w:rsidR="00E575F2">
        <w:rPr>
          <w:rFonts w:ascii="Times New Roman" w:hAnsi="Times New Roman" w:cs="Times New Roman"/>
        </w:rPr>
        <w:t>soil moisture</w:t>
      </w:r>
      <w:r w:rsidR="00D42186">
        <w:rPr>
          <w:rFonts w:ascii="Times New Roman" w:hAnsi="Times New Roman" w:cs="Times New Roman"/>
        </w:rPr>
        <w:t xml:space="preserve">, although the potential hydrologic benefits of the program in </w:t>
      </w:r>
      <w:r w:rsidR="00202C7D">
        <w:rPr>
          <w:rFonts w:ascii="Times New Roman" w:hAnsi="Times New Roman" w:cs="Times New Roman"/>
        </w:rPr>
        <w:t>drier</w:t>
      </w:r>
      <w:r w:rsidR="0086431D">
        <w:rPr>
          <w:rFonts w:ascii="Times New Roman" w:hAnsi="Times New Roman" w:cs="Times New Roman"/>
        </w:rPr>
        <w:t xml:space="preserve"> basins such as this one</w:t>
      </w:r>
      <w:r w:rsidR="00D42186">
        <w:rPr>
          <w:rFonts w:ascii="Times New Roman" w:hAnsi="Times New Roman" w:cs="Times New Roman"/>
        </w:rPr>
        <w:t xml:space="preserve">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347125EE"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2F54CB">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2F54CB">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w:t>
      </w:r>
      <w:r w:rsidR="004A4AFF">
        <w:rPr>
          <w:rFonts w:ascii="Times New Roman" w:hAnsi="Times New Roman" w:cs="Times New Roman"/>
        </w:rPr>
        <w:t>some animal taxa</w:t>
      </w:r>
      <w:r w:rsidR="00A27F96" w:rsidRPr="00EF599F">
        <w:rPr>
          <w:rFonts w:ascii="Times New Roman" w:hAnsi="Times New Roman" w:cs="Times New Roman"/>
        </w:rPr>
        <w:t>,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2F54CB">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1037DE42" w14:textId="49CC35A9" w:rsidR="00A747B3"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F54CB">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w:t>
      </w:r>
      <w:r w:rsidRPr="00EF599F">
        <w:rPr>
          <w:rFonts w:ascii="Times New Roman" w:hAnsi="Times New Roman" w:cs="Times New Roman"/>
        </w:rPr>
        <w:lastRenderedPageBreak/>
        <w:t>areas, the Illilouette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C3742B">
        <w:rPr>
          <w:rFonts w:ascii="Times New Roman" w:hAnsi="Times New Roman" w:cs="Times New Roman"/>
        </w:rPr>
        <w:t xml:space="preserve"> for at least a portion of the past 50 years</w:t>
      </w:r>
      <w:r w:rsidR="006E004C" w:rsidRPr="009167A9">
        <w:rPr>
          <w:rFonts w:ascii="Times New Roman" w:hAnsi="Times New Roman" w:cs="Times New Roman"/>
        </w:rPr>
        <w:t xml:space="preserve"> </w:t>
      </w:r>
      <w:r w:rsidR="006B53C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6B53CB">
        <w:rPr>
          <w:rFonts w:ascii="Times New Roman" w:hAnsi="Times New Roman" w:cs="Times New Roman"/>
        </w:rPr>
        <w:fldChar w:fldCharType="separate"/>
      </w:r>
      <w:r w:rsidR="002F54CB">
        <w:rPr>
          <w:rFonts w:ascii="Times New Roman" w:hAnsi="Times New Roman" w:cs="Times New Roman"/>
          <w:noProof/>
        </w:rPr>
        <w:t>(Collins and Stephens, 2007)</w:t>
      </w:r>
      <w:r w:rsidR="006B53CB">
        <w:rPr>
          <w:rFonts w:ascii="Times New Roman" w:hAnsi="Times New Roman" w:cs="Times New Roman"/>
        </w:rPr>
        <w:fldChar w:fldCharType="end"/>
      </w:r>
      <w:r w:rsidR="006B53CB">
        <w:rPr>
          <w:rFonts w:ascii="Times New Roman" w:hAnsi="Times New Roman" w:cs="Times New Roman"/>
        </w:rPr>
        <w:t xml:space="preserve">. </w:t>
      </w:r>
      <w:r w:rsidR="006E004C" w:rsidRPr="009167A9">
        <w:rPr>
          <w:rFonts w:ascii="Times New Roman" w:hAnsi="Times New Roman" w:cs="Times New Roman"/>
        </w:rPr>
        <w:t xml:space="preserve">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2F54CB">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While these outcomes suggest that managed wildfire has had a positive effect in restoring historical fire regimes and mitigating fire hazard, its co-benefits on other ecosystem services</w:t>
      </w:r>
      <w:r w:rsidR="002B37FB">
        <w:rPr>
          <w:rFonts w:ascii="Times New Roman" w:hAnsi="Times New Roman" w:cs="Times New Roman"/>
        </w:rPr>
        <w:t xml:space="preserve"> </w:t>
      </w:r>
      <w:r w:rsidR="002B37FB" w:rsidRPr="009167A9">
        <w:rPr>
          <w:rFonts w:ascii="Times New Roman" w:hAnsi="Times New Roman" w:cs="Times New Roman"/>
        </w:rPr>
        <w:t>remain less certain</w:t>
      </w:r>
      <w:r w:rsidR="002B37FB">
        <w:rPr>
          <w:rFonts w:ascii="Times New Roman" w:hAnsi="Times New Roman" w:cs="Times New Roman"/>
        </w:rPr>
        <w:t>.</w:t>
      </w:r>
      <w:r w:rsidR="007E4A5B" w:rsidRPr="009167A9">
        <w:rPr>
          <w:rFonts w:ascii="Times New Roman" w:hAnsi="Times New Roman" w:cs="Times New Roman"/>
        </w:rPr>
        <w:t xml:space="preserve"> </w:t>
      </w:r>
    </w:p>
    <w:p w14:paraId="335F0F8F" w14:textId="7695FA92" w:rsidR="00D72422" w:rsidRPr="009167A9" w:rsidRDefault="002B37FB" w:rsidP="00D72422">
      <w:pPr>
        <w:spacing w:line="480" w:lineRule="auto"/>
        <w:ind w:firstLine="360"/>
        <w:rPr>
          <w:rFonts w:ascii="Times New Roman" w:hAnsi="Times New Roman" w:cs="Times New Roman"/>
        </w:rPr>
      </w:pPr>
      <w:r>
        <w:rPr>
          <w:rFonts w:ascii="Times New Roman" w:hAnsi="Times New Roman" w:cs="Times New Roman"/>
        </w:rPr>
        <w:t>T</w:t>
      </w:r>
      <w:r w:rsidR="007E4A5B" w:rsidRPr="009167A9">
        <w:rPr>
          <w:rFonts w:ascii="Times New Roman" w:hAnsi="Times New Roman" w:cs="Times New Roman"/>
        </w:rPr>
        <w:t xml:space="preserve">he </w:t>
      </w:r>
      <w:r>
        <w:rPr>
          <w:rFonts w:ascii="Times New Roman" w:hAnsi="Times New Roman" w:cs="Times New Roman"/>
        </w:rPr>
        <w:t xml:space="preserve">influence of managed wildfire on </w:t>
      </w:r>
      <w:r w:rsidR="007E4A5B" w:rsidRPr="009167A9">
        <w:rPr>
          <w:rFonts w:ascii="Times New Roman" w:hAnsi="Times New Roman" w:cs="Times New Roman"/>
        </w:rPr>
        <w:t>water</w:t>
      </w:r>
      <w:r>
        <w:rPr>
          <w:rFonts w:ascii="Times New Roman" w:hAnsi="Times New Roman" w:cs="Times New Roman"/>
        </w:rPr>
        <w:t xml:space="preserve"> supply</w:t>
      </w:r>
      <w:r w:rsidR="007E4A5B" w:rsidRPr="009167A9">
        <w:rPr>
          <w:rFonts w:ascii="Times New Roman" w:hAnsi="Times New Roman" w:cs="Times New Roman"/>
        </w:rPr>
        <w:t xml:space="preserve">, given the importance of these forests for water </w:t>
      </w:r>
      <w:r>
        <w:rPr>
          <w:rFonts w:ascii="Times New Roman" w:hAnsi="Times New Roman" w:cs="Times New Roman"/>
        </w:rPr>
        <w:t>resources</w:t>
      </w:r>
      <w:r w:rsidRPr="009167A9">
        <w:rPr>
          <w:rFonts w:ascii="Times New Roman" w:hAnsi="Times New Roman" w:cs="Times New Roman"/>
        </w:rPr>
        <w:t xml:space="preserve"> </w:t>
      </w:r>
      <w:r w:rsidR="007E4A5B" w:rsidRPr="009167A9">
        <w:rPr>
          <w:rFonts w:ascii="Times New Roman" w:hAnsi="Times New Roman" w:cs="Times New Roman"/>
        </w:rPr>
        <w:t>in California and the western US more generally</w:t>
      </w:r>
      <w:r w:rsidR="00B60C77">
        <w:rPr>
          <w:rFonts w:ascii="Times New Roman" w:hAnsi="Times New Roman" w:cs="Times New Roman"/>
        </w:rPr>
        <w:t>,</w:t>
      </w:r>
      <w:r>
        <w:rPr>
          <w:rFonts w:ascii="Times New Roman" w:hAnsi="Times New Roman" w:cs="Times New Roman"/>
        </w:rPr>
        <w:t xml:space="preserve"> is of particular interest.</w:t>
      </w:r>
      <w:r w:rsidR="00E60928">
        <w:rPr>
          <w:rFonts w:ascii="Times New Roman" w:hAnsi="Times New Roman" w:cs="Times New Roman"/>
        </w:rPr>
        <w:t xml:space="preserve">  Although there is a well</w:t>
      </w:r>
      <w:r w:rsidR="00B60C77">
        <w:rPr>
          <w:rFonts w:ascii="Times New Roman" w:hAnsi="Times New Roman" w:cs="Times New Roman"/>
        </w:rPr>
        <w:t>-</w:t>
      </w:r>
      <w:r w:rsidR="00E60928">
        <w:rPr>
          <w:rFonts w:ascii="Times New Roman" w:hAnsi="Times New Roman" w:cs="Times New Roman"/>
        </w:rPr>
        <w:t>established literature in fire hydrology</w:t>
      </w:r>
      <w:r w:rsidR="008D3D82">
        <w:rPr>
          <w:rFonts w:ascii="Times New Roman" w:hAnsi="Times New Roman" w:cs="Times New Roman"/>
        </w:rPr>
        <w:t xml:space="preserve"> </w:t>
      </w:r>
      <w:r w:rsidR="008D3D82">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8D3D82">
        <w:rPr>
          <w:rFonts w:ascii="Times New Roman" w:hAnsi="Times New Roman" w:cs="Times New Roman"/>
        </w:rPr>
      </w:r>
      <w:r w:rsidR="008D3D82">
        <w:rPr>
          <w:rFonts w:ascii="Times New Roman" w:hAnsi="Times New Roman" w:cs="Times New Roman"/>
        </w:rPr>
        <w:fldChar w:fldCharType="separate"/>
      </w:r>
      <w:r w:rsidR="002F54CB">
        <w:rPr>
          <w:rFonts w:ascii="Times New Roman" w:hAnsi="Times New Roman" w:cs="Times New Roman"/>
          <w:noProof/>
        </w:rPr>
        <w:t>(e.g., Stoof et al., 2012; Ebel, 2013; Wine and Cadol, 2016; Atchley et al., 2018)</w:t>
      </w:r>
      <w:r w:rsidR="008D3D82">
        <w:rPr>
          <w:rFonts w:ascii="Times New Roman" w:hAnsi="Times New Roman" w:cs="Times New Roman"/>
        </w:rPr>
        <w:fldChar w:fldCharType="end"/>
      </w:r>
      <w:r w:rsidR="00A833CC">
        <w:rPr>
          <w:rFonts w:ascii="Times New Roman" w:hAnsi="Times New Roman" w:cs="Times New Roman"/>
        </w:rPr>
        <w:t xml:space="preserve">, studies that explore longer-term hydrological responses (e.g. over decadal scales) </w:t>
      </w:r>
      <w:r w:rsidR="006D717F">
        <w:rPr>
          <w:rFonts w:ascii="Times New Roman" w:hAnsi="Times New Roman" w:cs="Times New Roman"/>
        </w:rPr>
        <w:t>are</w:t>
      </w:r>
      <w:r w:rsidR="00A833CC">
        <w:rPr>
          <w:rFonts w:ascii="Times New Roman" w:hAnsi="Times New Roman" w:cs="Times New Roman"/>
        </w:rPr>
        <w:t xml:space="preserve"> rare </w:t>
      </w:r>
      <w:r w:rsidR="00A747B3">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&lt;EndNote&gt;&lt;Cite&gt;&lt;Author&gt;Kinoshita&lt;/Author&gt;&lt;Year&gt;2015&lt;/Year&gt;&lt;RecNum&gt;3819&lt;/RecNum&gt;&lt;Prefix&gt;but see &lt;/Prefix&gt;&lt;DisplayText&gt;(but see Kinoshita and Hogue, 2015)&lt;/DisplayText&gt;&lt;record&gt;&lt;rec-number&gt;3819&lt;/rec-number&gt;&lt;foreign-keys&gt;&lt;key app="EN" db-id="w0ppaavf8t2zvwe9f0oxa5rcervz0wedp050" timestamp="1572983362"&gt;3819&lt;/key&gt;&lt;/foreign-keys&gt;&lt;ref-type name="Journal Article"&gt;17&lt;/ref-type&gt;&lt;contributors&gt;&lt;authors&gt;&lt;author&gt;Kinoshita, Alicia M.&lt;/author&gt;&lt;author&gt;Hogue, Terri S.&lt;/author&gt;&lt;/authors&gt;&lt;/contributors&gt;&lt;titles&gt;&lt;title&gt;Increased dry season water yield in burned watersheds in Southern California&lt;/title&gt;&lt;secondary-title&gt;Environmental Research Letters&lt;/secondary-title&gt;&lt;/titles&gt;&lt;periodical&gt;&lt;full-title&gt;Environmental Research Letters&lt;/full-title&gt;&lt;/periodical&gt;&lt;pages&gt;014003&lt;/pages&gt;&lt;volume&gt;10&lt;/volume&gt;&lt;number&gt;1&lt;/number&gt;&lt;dates&gt;&lt;year&gt;2015&lt;/year&gt;&lt;pub-dates&gt;&lt;date&gt;2015/01/01&lt;/date&gt;&lt;/pub-dates&gt;&lt;/dates&gt;&lt;publisher&gt;IOP Publishing&lt;/publisher&gt;&lt;isbn&gt;1748-9326&lt;/isbn&gt;&lt;urls&gt;&lt;related-urls&gt;&lt;url&gt;http://dx.doi.org/10.1088/1748-9326/10/1/014003&lt;/url&gt;&lt;/related-urls&gt;&lt;/urls&gt;&lt;electronic-resource-num&gt;10.1088/1748-9326/10/1/014003&lt;/electronic-resource-num&gt;&lt;research-notes&gt;Read 19 11/5/19&amp;#xD;Abstract only&amp;#xD;“Low-flow” is basically the 10th percentile of streamflow, and they find 100% to 1000% increases in this parameter in two burned watersheds in the San Bernardino Mountains.&amp;#xD;&amp;#xD;Reviewer recommended for Sugarloaf paper as an example of longer-term post-fire hydrology studies; Sally recommended Alicia Kinoshita’s work.&lt;/research-notes&gt;&lt;/record&gt;&lt;/Cite&gt;&lt;/EndNote&gt;</w:instrText>
      </w:r>
      <w:r w:rsidR="00A747B3">
        <w:rPr>
          <w:rFonts w:ascii="Times New Roman" w:hAnsi="Times New Roman" w:cs="Times New Roman"/>
        </w:rPr>
        <w:fldChar w:fldCharType="separate"/>
      </w:r>
      <w:r w:rsidR="002F54CB">
        <w:rPr>
          <w:rFonts w:ascii="Times New Roman" w:hAnsi="Times New Roman" w:cs="Times New Roman"/>
          <w:noProof/>
        </w:rPr>
        <w:t>(but see Kinoshita and Hogue, 2015)</w:t>
      </w:r>
      <w:r w:rsidR="00A747B3">
        <w:rPr>
          <w:rFonts w:ascii="Times New Roman" w:hAnsi="Times New Roman" w:cs="Times New Roman"/>
        </w:rPr>
        <w:fldChar w:fldCharType="end"/>
      </w:r>
      <w:r w:rsidR="00A833CC">
        <w:rPr>
          <w:rFonts w:ascii="Times New Roman" w:hAnsi="Times New Roman" w:cs="Times New Roman"/>
        </w:rPr>
        <w:t>.  The sites in question here allow the investigation of not only a longer-term set of hydrological responses to fire, but more interestingly again, the responses to a change in fire regime and the imposition of multiple disturbance events on a catchment.</w:t>
      </w:r>
    </w:p>
    <w:p w14:paraId="0EB1F8FC" w14:textId="3B3D4296"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r w:rsidR="0065308B" w:rsidRPr="009167A9">
        <w:rPr>
          <w:rFonts w:ascii="Times New Roman" w:hAnsi="Times New Roman" w:cs="Times New Roman"/>
        </w:rPr>
        <w:t>Illilouette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F54CB">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sidR="004F0A92">
        <w:rPr>
          <w:rFonts w:ascii="Times New Roman" w:hAnsi="Times New Roman" w:cs="Times New Roman"/>
        </w:rPr>
        <w:t>Field measurements</w:t>
      </w:r>
      <w:r w:rsidR="002B37FB">
        <w:rPr>
          <w:rFonts w:ascii="Times New Roman" w:hAnsi="Times New Roman" w:cs="Times New Roman"/>
        </w:rPr>
        <w:t xml:space="preserve"> in ICB</w:t>
      </w:r>
      <w:r w:rsidR="004F0A92">
        <w:rPr>
          <w:rFonts w:ascii="Times New Roman" w:hAnsi="Times New Roman" w:cs="Times New Roman"/>
        </w:rPr>
        <w:t xml:space="preserve"> show</w:t>
      </w:r>
      <w:r w:rsidR="002B37FB">
        <w:rPr>
          <w:rFonts w:ascii="Times New Roman" w:hAnsi="Times New Roman" w:cs="Times New Roman"/>
        </w:rPr>
        <w:t>ed</w:t>
      </w:r>
      <w:r w:rsidR="004F0A92">
        <w:rPr>
          <w:rFonts w:ascii="Times New Roman" w:hAnsi="Times New Roman" w:cs="Times New Roman"/>
        </w:rPr>
        <w:t xml:space="preserve"> that vegetation type is a strong predictor of soil moisture</w:t>
      </w:r>
      <w:r w:rsidR="002B37FB">
        <w:rPr>
          <w:rFonts w:ascii="Times New Roman" w:hAnsi="Times New Roman" w:cs="Times New Roman"/>
        </w:rPr>
        <w:t>: for example</w:t>
      </w:r>
      <w:r w:rsidR="004F0A92">
        <w:rPr>
          <w:rFonts w:ascii="Times New Roman" w:hAnsi="Times New Roman" w:cs="Times New Roman"/>
        </w:rPr>
        <w:t xml:space="preserve"> dense meadows indicat</w:t>
      </w:r>
      <w:r w:rsidR="002B37FB">
        <w:rPr>
          <w:rFonts w:ascii="Times New Roman" w:hAnsi="Times New Roman" w:cs="Times New Roman"/>
        </w:rPr>
        <w:t>e</w:t>
      </w:r>
      <w:r w:rsidR="004F0A92">
        <w:rPr>
          <w:rFonts w:ascii="Times New Roman" w:hAnsi="Times New Roman" w:cs="Times New Roman"/>
        </w:rPr>
        <w:t xml:space="preserve"> wet soil</w:t>
      </w:r>
      <w:r w:rsidR="002B37FB">
        <w:rPr>
          <w:rFonts w:ascii="Times New Roman" w:hAnsi="Times New Roman" w:cs="Times New Roman"/>
        </w:rPr>
        <w:t xml:space="preserve"> conditions,</w:t>
      </w:r>
      <w:r w:rsidR="004F0A92">
        <w:rPr>
          <w:rFonts w:ascii="Times New Roman" w:hAnsi="Times New Roman" w:cs="Times New Roman"/>
        </w:rPr>
        <w:t xml:space="preserve"> </w:t>
      </w:r>
      <w:r w:rsidR="002B37FB">
        <w:rPr>
          <w:rFonts w:ascii="Times New Roman" w:hAnsi="Times New Roman" w:cs="Times New Roman"/>
        </w:rPr>
        <w:t>in comparison to the dry soils conditions associated with</w:t>
      </w:r>
      <w:r w:rsidR="004F0A92">
        <w:rPr>
          <w:rFonts w:ascii="Times New Roman" w:hAnsi="Times New Roman" w:cs="Times New Roman"/>
        </w:rPr>
        <w:t xml:space="preserve"> shrub</w:t>
      </w:r>
      <w:r w:rsidR="002B37FB">
        <w:rPr>
          <w:rFonts w:ascii="Times New Roman" w:hAnsi="Times New Roman" w:cs="Times New Roman"/>
        </w:rPr>
        <w:t>land</w:t>
      </w:r>
      <w:r w:rsidR="004F0A92">
        <w:rPr>
          <w:rFonts w:ascii="Times New Roman" w:hAnsi="Times New Roman" w:cs="Times New Roman"/>
        </w:rPr>
        <w:t xml:space="preserve">s </w:t>
      </w:r>
      <w:r w:rsidR="002B37FB">
        <w:rPr>
          <w:rFonts w:ascii="Times New Roman" w:hAnsi="Times New Roman" w:cs="Times New Roman"/>
        </w:rPr>
        <w:t>or</w:t>
      </w:r>
      <w:r w:rsidR="004F0A92">
        <w:rPr>
          <w:rFonts w:ascii="Times New Roman" w:hAnsi="Times New Roman" w:cs="Times New Roman"/>
        </w:rPr>
        <w:t xml:space="preserve"> sparse meadows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Pr="00EF599F">
        <w:rPr>
          <w:rFonts w:ascii="Times New Roman" w:hAnsi="Times New Roman" w:cs="Times New Roman"/>
          <w:noProof/>
        </w:rPr>
        <w:fldChar w:fldCharType="end"/>
      </w:r>
      <w:r w:rsidR="00DA61B4">
        <w:rPr>
          <w:rFonts w:ascii="Times New Roman" w:hAnsi="Times New Roman" w:cs="Times New Roman"/>
          <w:noProof/>
        </w:rPr>
        <w:t xml:space="preserve">. </w:t>
      </w:r>
      <w:r w:rsidR="002B37FB">
        <w:rPr>
          <w:rFonts w:ascii="Times New Roman" w:hAnsi="Times New Roman" w:cs="Times New Roman"/>
          <w:noProof/>
        </w:rPr>
        <w:t>With sufficient information relating soil moisture, vegetatio</w:t>
      </w:r>
      <w:r w:rsidR="00A747B3">
        <w:rPr>
          <w:rFonts w:ascii="Times New Roman" w:hAnsi="Times New Roman" w:cs="Times New Roman"/>
          <w:noProof/>
        </w:rPr>
        <w:t>n</w:t>
      </w:r>
      <w:r w:rsidR="002B37FB">
        <w:rPr>
          <w:rFonts w:ascii="Times New Roman" w:hAnsi="Times New Roman" w:cs="Times New Roman"/>
          <w:noProof/>
        </w:rPr>
        <w:t xml:space="preserve"> </w:t>
      </w:r>
      <w:r w:rsidR="002B37FB">
        <w:rPr>
          <w:rFonts w:ascii="Times New Roman" w:hAnsi="Times New Roman" w:cs="Times New Roman"/>
          <w:noProof/>
        </w:rPr>
        <w:lastRenderedPageBreak/>
        <w:t>cover and other landscape predictors of soil moisture, s</w:t>
      </w:r>
      <w:r w:rsidR="00DA61B4">
        <w:rPr>
          <w:rFonts w:ascii="Times New Roman" w:hAnsi="Times New Roman" w:cs="Times New Roman"/>
          <w:noProof/>
        </w:rPr>
        <w:t>tatistical model</w:t>
      </w:r>
      <w:r w:rsidR="009F28D1">
        <w:rPr>
          <w:rFonts w:ascii="Times New Roman" w:hAnsi="Times New Roman" w:cs="Times New Roman"/>
          <w:noProof/>
        </w:rPr>
        <w:t>s</w:t>
      </w:r>
      <w:r w:rsidR="002B37FB">
        <w:rPr>
          <w:rFonts w:ascii="Times New Roman" w:hAnsi="Times New Roman" w:cs="Times New Roman"/>
          <w:noProof/>
        </w:rPr>
        <w:t xml:space="preserve"> can be trained</w:t>
      </w:r>
      <w:r w:rsidR="00DA61B4">
        <w:rPr>
          <w:rFonts w:ascii="Times New Roman" w:hAnsi="Times New Roman" w:cs="Times New Roman"/>
          <w:noProof/>
        </w:rPr>
        <w:t xml:space="preserve"> to </w:t>
      </w:r>
      <w:r w:rsidR="002B37FB">
        <w:rPr>
          <w:rFonts w:ascii="Times New Roman" w:hAnsi="Times New Roman" w:cs="Times New Roman"/>
          <w:noProof/>
        </w:rPr>
        <w:t>predict</w:t>
      </w:r>
      <w:r w:rsidR="00DA61B4">
        <w:rPr>
          <w:rFonts w:ascii="Times New Roman" w:hAnsi="Times New Roman" w:cs="Times New Roman"/>
          <w:noProof/>
        </w:rPr>
        <w:t xml:space="preserve"> soil moisture </w:t>
      </w:r>
      <w:r w:rsidR="002B37FB">
        <w:rPr>
          <w:rFonts w:ascii="Times New Roman" w:hAnsi="Times New Roman" w:cs="Times New Roman"/>
          <w:noProof/>
        </w:rPr>
        <w:t>based on mapped</w:t>
      </w:r>
      <w:r w:rsidR="00DA61B4">
        <w:rPr>
          <w:rFonts w:ascii="Times New Roman" w:hAnsi="Times New Roman" w:cs="Times New Roman"/>
          <w:noProof/>
        </w:rPr>
        <w:t xml:space="preserve"> vegetation </w:t>
      </w:r>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DA61B4" w:rsidRPr="00EF599F">
        <w:rPr>
          <w:rFonts w:ascii="Times New Roman" w:hAnsi="Times New Roman" w:cs="Times New Roman"/>
          <w:noProof/>
        </w:rPr>
      </w:r>
      <w:r w:rsidR="00DA61B4"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DA61B4" w:rsidRPr="00EF599F">
        <w:rPr>
          <w:rFonts w:ascii="Times New Roman" w:hAnsi="Times New Roman" w:cs="Times New Roman"/>
          <w:noProof/>
        </w:rPr>
        <w:fldChar w:fldCharType="end"/>
      </w:r>
      <w:r>
        <w:rPr>
          <w:rFonts w:ascii="Times New Roman" w:hAnsi="Times New Roman" w:cs="Times New Roman"/>
        </w:rPr>
        <w:t xml:space="preserve">. </w:t>
      </w:r>
      <w:r w:rsidR="00031B79">
        <w:rPr>
          <w:rFonts w:ascii="Times New Roman" w:hAnsi="Times New Roman" w:cs="Times New Roman"/>
        </w:rPr>
        <w:t xml:space="preserve">Such models suggest that the fire-induced changes to vegetation cover in ICB (less forest cover, but more meadows and shrublands) are associated with an overall increase in water storage and plant available water resources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w: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94203B">
        <w:rPr>
          <w:rFonts w:ascii="Times New Roman" w:hAnsi="Times New Roman" w:cs="Times New Roman"/>
          <w:noProof/>
        </w:rPr>
      </w:r>
      <w:r w:rsidR="0094203B">
        <w:rPr>
          <w:rFonts w:ascii="Times New Roman" w:hAnsi="Times New Roman" w:cs="Times New Roman"/>
          <w:noProof/>
        </w:rPr>
        <w:fldChar w:fldCharType="separate"/>
      </w:r>
      <w:r w:rsidR="002F54CB">
        <w:rPr>
          <w:rFonts w:ascii="Times New Roman" w:hAnsi="Times New Roman" w:cs="Times New Roman"/>
          <w:noProof/>
        </w:rPr>
        <w:t>(Boisramé et al., 2019)</w:t>
      </w:r>
      <w:r w:rsidR="0094203B">
        <w:rPr>
          <w:rFonts w:ascii="Times New Roman" w:hAnsi="Times New Roman" w:cs="Times New Roman"/>
          <w:noProof/>
        </w:rPr>
        <w:fldChar w:fldCharType="end"/>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w:t>
      </w:r>
      <w:r w:rsidR="00726FE3">
        <w:rPr>
          <w:rFonts w:ascii="Times New Roman" w:hAnsi="Times New Roman" w:cs="Times New Roman"/>
        </w:rPr>
        <w:t xml:space="preserve"> </w:t>
      </w:r>
      <w:r w:rsidR="006D7744" w:rsidRPr="006D7744">
        <w:rPr>
          <w:rFonts w:ascii="Times New Roman" w:hAnsi="Times New Roman" w:cs="Times New Roman"/>
        </w:rPr>
        <w:t xml:space="preserve">Model results showed that these hydrologic changes could be explained by reductions in forest cover causing a combination of reduced interception, reduced transpiration, and </w:t>
      </w:r>
      <w:r w:rsidR="000D2A97">
        <w:rPr>
          <w:rFonts w:ascii="Times New Roman" w:hAnsi="Times New Roman" w:cs="Times New Roman"/>
        </w:rPr>
        <w:t xml:space="preserve">deeper peak </w:t>
      </w:r>
      <w:proofErr w:type="spellStart"/>
      <w:r w:rsidR="000D2A97">
        <w:rPr>
          <w:rFonts w:ascii="Times New Roman" w:hAnsi="Times New Roman" w:cs="Times New Roman"/>
        </w:rPr>
        <w:t>snowpacks</w:t>
      </w:r>
      <w:proofErr w:type="spellEnd"/>
      <w:r w:rsidR="00726FE3">
        <w:rPr>
          <w:rFonts w:ascii="Times New Roman" w:hAnsi="Times New Roman" w:cs="Times New Roman"/>
        </w:rPr>
        <w:t xml:space="preserve"> </w:t>
      </w:r>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94203B">
        <w:rPr>
          <w:rFonts w:ascii="Times New Roman" w:hAnsi="Times New Roman" w:cs="Times New Roman"/>
        </w:rPr>
      </w:r>
      <w:r w:rsidR="0094203B">
        <w:rPr>
          <w:rFonts w:ascii="Times New Roman" w:hAnsi="Times New Roman" w:cs="Times New Roman"/>
        </w:rPr>
        <w:fldChar w:fldCharType="separate"/>
      </w:r>
      <w:r w:rsidR="002F54CB">
        <w:rPr>
          <w:rFonts w:ascii="Times New Roman" w:hAnsi="Times New Roman" w:cs="Times New Roman"/>
          <w:noProof/>
        </w:rPr>
        <w:t>(Boisramé et al., 2019)</w:t>
      </w:r>
      <w:r w:rsidR="0094203B">
        <w:rPr>
          <w:rFonts w:ascii="Times New Roman" w:hAnsi="Times New Roman" w:cs="Times New Roman"/>
        </w:rPr>
        <w:fldChar w:fldCharType="end"/>
      </w:r>
      <w:r w:rsidR="00726FE3">
        <w:rPr>
          <w:rFonts w:ascii="Times New Roman" w:hAnsi="Times New Roman" w:cs="Times New Roman"/>
        </w:rPr>
        <w:t>.</w:t>
      </w:r>
    </w:p>
    <w:p w14:paraId="1D3101A3" w14:textId="25470FA8"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w:t>
      </w:r>
      <w:r w:rsidR="0094203B">
        <w:rPr>
          <w:rFonts w:ascii="Times New Roman" w:hAnsi="Times New Roman" w:cs="Times New Roman"/>
        </w:rPr>
        <w:t>Basins</w:t>
      </w:r>
      <w:r w:rsidR="002B37FB">
        <w:rPr>
          <w:rFonts w:ascii="Times New Roman" w:hAnsi="Times New Roman" w:cs="Times New Roman"/>
        </w:rPr>
        <w:t xml:space="preserve"> with different </w:t>
      </w:r>
      <w:r w:rsidR="00685E70">
        <w:rPr>
          <w:rFonts w:ascii="Times New Roman" w:hAnsi="Times New Roman" w:cs="Times New Roman"/>
        </w:rPr>
        <w:t xml:space="preserve">climates, soils </w:t>
      </w:r>
      <w:r w:rsidR="0094203B">
        <w:rPr>
          <w:rFonts w:ascii="Times New Roman" w:hAnsi="Times New Roman" w:cs="Times New Roman"/>
        </w:rPr>
        <w:t xml:space="preserve">or </w:t>
      </w:r>
      <w:r w:rsidR="00685E70">
        <w:rPr>
          <w:rFonts w:ascii="Times New Roman" w:hAnsi="Times New Roman" w:cs="Times New Roman"/>
        </w:rPr>
        <w:t>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responses to a changed fire regime</w:t>
      </w:r>
      <w:r w:rsidR="002B37FB">
        <w:rPr>
          <w:rFonts w:ascii="Times New Roman" w:hAnsi="Times New Roman" w:cs="Times New Roman"/>
        </w:rPr>
        <w:t xml:space="preserve">, as could subtle differences in how </w:t>
      </w:r>
      <w:r w:rsidR="0094203B">
        <w:rPr>
          <w:rFonts w:ascii="Times New Roman" w:hAnsi="Times New Roman" w:cs="Times New Roman"/>
        </w:rPr>
        <w:t xml:space="preserve">a </w:t>
      </w:r>
      <w:r w:rsidR="002B37FB">
        <w:rPr>
          <w:rFonts w:ascii="Times New Roman" w:hAnsi="Times New Roman" w:cs="Times New Roman"/>
        </w:rPr>
        <w:t>managed wildfire regime is operated</w:t>
      </w:r>
      <w:r w:rsidR="00685E70">
        <w:rPr>
          <w:rFonts w:ascii="Times New Roman" w:hAnsi="Times New Roman" w:cs="Times New Roman"/>
        </w:rPr>
        <w:t xml:space="preserv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F67CC1">
        <w:rPr>
          <w:rFonts w:ascii="Times New Roman" w:hAnsi="Times New Roman" w:cs="Times New Roman"/>
        </w:rPr>
        <w:t xml:space="preserve"> beginning in 1973</w:t>
      </w:r>
      <w:r w:rsidR="00685E70">
        <w:rPr>
          <w:rFonts w:ascii="Times New Roman" w:hAnsi="Times New Roman" w:cs="Times New Roman"/>
        </w:rPr>
        <w:t xml:space="preserve"> in a</w:t>
      </w:r>
      <w:r w:rsidR="001D1606">
        <w:rPr>
          <w:rFonts w:ascii="Times New Roman" w:hAnsi="Times New Roman" w:cs="Times New Roman"/>
        </w:rPr>
        <w:t xml:space="preserve"> slightly</w:t>
      </w:r>
      <w:r w:rsidR="00685E70">
        <w:rPr>
          <w:rFonts w:ascii="Times New Roman" w:hAnsi="Times New Roman" w:cs="Times New Roman"/>
        </w:rPr>
        <w:t xml:space="preserve"> less productive, drier</w:t>
      </w:r>
      <w:r w:rsidR="001D1606">
        <w:rPr>
          <w:rFonts w:ascii="Times New Roman" w:hAnsi="Times New Roman" w:cs="Times New Roman"/>
        </w:rPr>
        <w:t>, and less-frequently burned</w:t>
      </w:r>
      <w:r w:rsidR="00685E70">
        <w:rPr>
          <w:rFonts w:ascii="Times New Roman" w:hAnsi="Times New Roman" w:cs="Times New Roman"/>
        </w:rPr>
        <w:t xml:space="preserve">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w:t>
      </w:r>
      <w:r w:rsidR="00F67CC1">
        <w:rPr>
          <w:rFonts w:ascii="Times New Roman" w:hAnsi="Times New Roman" w:cs="Times New Roman"/>
        </w:rPr>
        <w:t xml:space="preserve"> (1970)</w:t>
      </w:r>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w:t>
      </w:r>
      <w:r w:rsidR="001D1606" w:rsidRPr="00EF599F">
        <w:rPr>
          <w:rFonts w:ascii="Times New Roman" w:hAnsi="Times New Roman" w:cs="Times New Roman"/>
        </w:rPr>
        <w:t>historical</w:t>
      </w:r>
      <w:r w:rsidR="001D1606">
        <w:rPr>
          <w:rFonts w:ascii="Times New Roman" w:hAnsi="Times New Roman" w:cs="Times New Roman"/>
        </w:rPr>
        <w:t xml:space="preserve"> (1973)</w:t>
      </w:r>
      <w:r w:rsidR="001D1606" w:rsidRPr="00EF599F">
        <w:rPr>
          <w:rFonts w:ascii="Times New Roman" w:hAnsi="Times New Roman" w:cs="Times New Roman"/>
        </w:rPr>
        <w:t xml:space="preserve"> and contemporary aerial photography and vegetation classification</w:t>
      </w:r>
      <w:r w:rsidR="001D1606">
        <w:rPr>
          <w:rFonts w:ascii="Times New Roman" w:hAnsi="Times New Roman" w:cs="Times New Roman"/>
        </w:rPr>
        <w:t>s</w:t>
      </w:r>
      <w:r w:rsidR="001D1606" w:rsidRPr="00EF599F">
        <w:rPr>
          <w:rFonts w:ascii="Times New Roman" w:hAnsi="Times New Roman" w:cs="Times New Roman"/>
        </w:rPr>
        <w:t xml:space="preserve">, </w:t>
      </w:r>
      <w:r w:rsidR="002B1A95" w:rsidRPr="00EF599F">
        <w:rPr>
          <w:rFonts w:ascii="Times New Roman" w:hAnsi="Times New Roman" w:cs="Times New Roman"/>
        </w:rPr>
        <w:t>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27913AB4" w14:textId="77777777" w:rsidR="001D1606" w:rsidRPr="00EF599F" w:rsidRDefault="001D1606" w:rsidP="001D1606">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32305BC0"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 xml:space="preserve">these changes associated with </w:t>
      </w:r>
      <w:proofErr w:type="spellStart"/>
      <w:r w:rsidR="0065308B" w:rsidRPr="00EF599F">
        <w:rPr>
          <w:rFonts w:ascii="Times New Roman" w:hAnsi="Times New Roman" w:cs="Times New Roman"/>
        </w:rPr>
        <w:t>fire?</w:t>
      </w:r>
      <w:r w:rsidR="00695E68">
        <w:rPr>
          <w:rFonts w:ascii="Times New Roman" w:hAnsi="Times New Roman" w:cs="Times New Roman"/>
        </w:rPr>
        <w:t>Are</w:t>
      </w:r>
      <w:proofErr w:type="spellEnd"/>
      <w:r w:rsidR="00695E68">
        <w:rPr>
          <w:rFonts w:ascii="Times New Roman" w:hAnsi="Times New Roman" w:cs="Times New Roman"/>
        </w:rPr>
        <w:t xml:space="preserve"> different</w:t>
      </w:r>
      <w:r w:rsidR="0065308B" w:rsidRPr="00EF599F">
        <w:rPr>
          <w:rFonts w:ascii="Times New Roman" w:hAnsi="Times New Roman" w:cs="Times New Roman"/>
        </w:rPr>
        <w:t xml:space="preserve"> vegetation </w:t>
      </w:r>
      <w:r w:rsidR="00695E68">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31B97C11"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w:t>
      </w:r>
      <w:r w:rsidR="001D1606">
        <w:rPr>
          <w:rFonts w:ascii="Times New Roman" w:hAnsi="Times New Roman" w:cs="Times New Roman"/>
        </w:rPr>
        <w:t>2</w:t>
      </w:r>
      <w:r w:rsidR="009D439C">
        <w:rPr>
          <w:rFonts w:ascii="Times New Roman" w:hAnsi="Times New Roman" w:cs="Times New Roman"/>
        </w:rPr>
        <w:t>)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r w:rsidRPr="00EF599F">
        <w:rPr>
          <w:rFonts w:ascii="Times New Roman" w:hAnsi="Times New Roman" w:cs="Times New Roman"/>
        </w:rPr>
        <w:t>Illilouette Creek Basin</w:t>
      </w:r>
      <w:r w:rsidR="001D1606">
        <w:rPr>
          <w:rFonts w:ascii="Times New Roman" w:hAnsi="Times New Roman" w:cs="Times New Roman"/>
        </w:rPr>
        <w:t xml:space="preserve">, a </w:t>
      </w:r>
      <w:r w:rsidR="0094203B">
        <w:rPr>
          <w:rFonts w:ascii="Times New Roman" w:hAnsi="Times New Roman" w:cs="Times New Roman"/>
        </w:rPr>
        <w:t xml:space="preserve">wetter and </w:t>
      </w:r>
      <w:r w:rsidR="001D1606">
        <w:rPr>
          <w:rFonts w:ascii="Times New Roman" w:hAnsi="Times New Roman" w:cs="Times New Roman"/>
        </w:rPr>
        <w:t>more productive basin that has burned more frequently over the same period</w:t>
      </w:r>
      <w:r w:rsidRPr="00EF599F">
        <w:rPr>
          <w:rFonts w:ascii="Times New Roman" w:hAnsi="Times New Roman" w:cs="Times New Roman"/>
        </w:rPr>
        <w:t>?</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251309" w:rsidRDefault="008C47DE"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3CC4B41F" w:rsidR="00AD0CC6" w:rsidRDefault="005D0DF4" w:rsidP="00AD0CC6">
      <w:pPr>
        <w:spacing w:line="480" w:lineRule="auto"/>
        <w:ind w:firstLine="720"/>
        <w:rPr>
          <w:rFonts w:ascii="Times New Roman" w:hAnsi="Times New Roman" w:cs="Times New Roman"/>
        </w:rPr>
      </w:pPr>
      <w:bookmarkStart w:id="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r w:rsidR="008D4634">
        <w:rPr>
          <w:rFonts w:ascii="Times New Roman" w:hAnsi="Times New Roman" w:cs="Times New Roman"/>
        </w:rPr>
        <w:noBreakHyphen/>
      </w:r>
      <w:r w:rsidR="006F3E50" w:rsidRPr="00EF599F">
        <w:rPr>
          <w:rFonts w:ascii="Times New Roman" w:hAnsi="Times New Roman" w:cs="Times New Roman"/>
        </w:rPr>
        <w:t>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2F54CB">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xml:space="preserve">), </w:t>
      </w:r>
      <w:proofErr w:type="spellStart"/>
      <w:r w:rsidR="00590376" w:rsidRPr="00590376">
        <w:rPr>
          <w:rFonts w:ascii="Times New Roman" w:hAnsi="Times New Roman" w:cs="Times New Roman"/>
        </w:rPr>
        <w:t>lodgepole</w:t>
      </w:r>
      <w:proofErr w:type="spellEnd"/>
      <w:r w:rsidR="00590376" w:rsidRPr="00590376">
        <w:rPr>
          <w:rFonts w:ascii="Times New Roman" w:hAnsi="Times New Roman" w:cs="Times New Roman"/>
        </w:rPr>
        <w:t xml:space="preserve">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concolor</w:t>
      </w:r>
      <w:proofErr w:type="spellEnd"/>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r w:rsidR="00D41624">
        <w:rPr>
          <w:rFonts w:ascii="Times New Roman" w:hAnsi="Times New Roman" w:cs="Times New Roman"/>
        </w:rPr>
        <w:t xml:space="preserve">There is no evidence of logging in </w:t>
      </w:r>
      <w:del w:id="1" w:author="Stevens, Jens T" w:date="2020-01-06T13:30:00Z">
        <w:r w:rsidR="00D41624" w:rsidDel="00C23509">
          <w:rPr>
            <w:rFonts w:ascii="Times New Roman" w:hAnsi="Times New Roman" w:cs="Times New Roman"/>
          </w:rPr>
          <w:delText>this region during this period</w:delText>
        </w:r>
      </w:del>
      <w:ins w:id="2" w:author="Stevens, Jens T" w:date="2020-01-06T13:30:00Z">
        <w:r w:rsidR="00C23509">
          <w:rPr>
            <w:rFonts w:ascii="Times New Roman" w:hAnsi="Times New Roman" w:cs="Times New Roman"/>
          </w:rPr>
          <w:t>SCB</w:t>
        </w:r>
      </w:ins>
      <w:r w:rsidR="00D41624">
        <w:rPr>
          <w:rFonts w:ascii="Times New Roman" w:hAnsi="Times New Roman" w:cs="Times New Roman"/>
        </w:rPr>
        <w:t xml:space="preserve">. </w:t>
      </w:r>
      <w:r w:rsidR="001276AC">
        <w:rPr>
          <w:rFonts w:ascii="Times New Roman" w:hAnsi="Times New Roman" w:cs="Times New Roman"/>
        </w:rPr>
        <w:t xml:space="preserve">Based on </w:t>
      </w:r>
      <w:r w:rsidR="0095422D">
        <w:rPr>
          <w:rFonts w:ascii="Times New Roman" w:hAnsi="Times New Roman" w:cs="Times New Roman"/>
        </w:rPr>
        <w:t>fire scar</w:t>
      </w:r>
      <w:r w:rsidR="001276AC">
        <w:rPr>
          <w:rFonts w:ascii="Times New Roman" w:hAnsi="Times New Roman" w:cs="Times New Roman"/>
        </w:rPr>
        <w:t xml:space="preserve">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w:t>
      </w:r>
      <w:r w:rsidR="00D41624">
        <w:rPr>
          <w:rFonts w:ascii="Times New Roman" w:hAnsi="Times New Roman" w:cs="Times New Roman"/>
        </w:rPr>
        <w:t xml:space="preserve">exclusion and </w:t>
      </w:r>
      <w:r w:rsidR="001276AC">
        <w:rPr>
          <w:rFonts w:ascii="Times New Roman" w:hAnsi="Times New Roman" w:cs="Times New Roman"/>
        </w:rPr>
        <w:t xml:space="preserve">suppression appears to have </w:t>
      </w:r>
      <w:r w:rsidR="008D4634">
        <w:rPr>
          <w:rFonts w:ascii="Times New Roman" w:hAnsi="Times New Roman" w:cs="Times New Roman"/>
        </w:rPr>
        <w:t xml:space="preserve">started </w:t>
      </w:r>
      <w:r w:rsidR="001276AC">
        <w:rPr>
          <w:rFonts w:ascii="Times New Roman" w:hAnsi="Times New Roman" w:cs="Times New Roman"/>
        </w:rPr>
        <w:t xml:space="preserve">in SCB shortly </w:t>
      </w:r>
      <w:r w:rsidR="00D41624">
        <w:rPr>
          <w:rFonts w:ascii="Times New Roman" w:hAnsi="Times New Roman" w:cs="Times New Roman"/>
        </w:rPr>
        <w:t xml:space="preserve">before </w:t>
      </w:r>
      <w:r w:rsidR="001276AC">
        <w:rPr>
          <w:rFonts w:ascii="Times New Roman" w:hAnsi="Times New Roman" w:cs="Times New Roman"/>
        </w:rPr>
        <w:t>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the early 1970’s</w:t>
      </w:r>
      <w:r w:rsidR="00D41624">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(Collins and Stephens, 2007)</w:t>
      </w:r>
      <w:r w:rsidR="00D41624">
        <w:rPr>
          <w:rFonts w:ascii="Times New Roman" w:hAnsi="Times New Roman" w:cs="Times New Roman"/>
        </w:rPr>
        <w:fldChar w:fldCharType="end"/>
      </w:r>
      <w:r w:rsidR="00D41624">
        <w:rPr>
          <w:rFonts w:ascii="Times New Roman" w:hAnsi="Times New Roman" w:cs="Times New Roman"/>
        </w:rPr>
        <w:t>.</w:t>
      </w:r>
    </w:p>
    <w:p w14:paraId="06341805" w14:textId="2964048C"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2F54CB">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0"/>
      <w:r w:rsidR="00B6453B">
        <w:rPr>
          <w:rFonts w:ascii="Times New Roman" w:hAnsi="Times New Roman" w:cs="Times New Roman"/>
        </w:rPr>
        <w:t>In total, 10</w:t>
      </w:r>
      <w:r w:rsidR="006B6F82">
        <w:rPr>
          <w:rFonts w:ascii="Times New Roman" w:hAnsi="Times New Roman" w:cs="Times New Roman"/>
        </w:rPr>
        <w:t xml:space="preserve">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w:t>
      </w:r>
      <w:r w:rsidR="00B6453B">
        <w:rPr>
          <w:rFonts w:ascii="Times New Roman" w:hAnsi="Times New Roman" w:cs="Times New Roman"/>
        </w:rPr>
        <w:t xml:space="preserve"> between 1970 and 2016</w:t>
      </w:r>
      <w:r w:rsidR="006B6F82">
        <w:rPr>
          <w:rFonts w:ascii="Times New Roman" w:hAnsi="Times New Roman" w:cs="Times New Roman"/>
        </w:rPr>
        <w:t>,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2F54CB">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1444EA49"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lastRenderedPageBreak/>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2F54C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BD4EF9">
        <w:rPr>
          <w:rFonts w:ascii="Times New Roman" w:hAnsi="Times New Roman" w:cs="Times New Roman"/>
          <w:color w:val="000000" w:themeColor="text1"/>
        </w:rPr>
        <w:t>5 ha</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3612C0">
        <w:rPr>
          <w:rFonts w:ascii="Times New Roman" w:hAnsi="Times New Roman" w:cs="Times New Roman"/>
          <w:color w:val="000000" w:themeColor="text1"/>
        </w:rPr>
        <w:t xml:space="preserve">830 </w:t>
      </w:r>
      <w:r w:rsidR="007014B4">
        <w:rPr>
          <w:rFonts w:ascii="Times New Roman" w:hAnsi="Times New Roman" w:cs="Times New Roman"/>
          <w:color w:val="000000" w:themeColor="text1"/>
        </w:rPr>
        <w:t>ha</w:t>
      </w:r>
      <w:r w:rsidR="004A4AFF">
        <w:rPr>
          <w:rFonts w:ascii="Times New Roman" w:hAnsi="Times New Roman" w:cs="Times New Roman"/>
          <w:color w:val="000000" w:themeColor="text1"/>
        </w:rPr>
        <w:t xml:space="preserve"> (median 248 ha)</w:t>
      </w:r>
      <w:r w:rsidR="007014B4">
        <w:rPr>
          <w:rFonts w:ascii="Times New Roman" w:hAnsi="Times New Roman" w:cs="Times New Roman"/>
          <w:color w:val="000000" w:themeColor="text1"/>
        </w:rPr>
        <w:t>.</w:t>
      </w:r>
      <w:r w:rsidR="00B1671A">
        <w:rPr>
          <w:rFonts w:ascii="Times New Roman" w:hAnsi="Times New Roman" w:cs="Times New Roman"/>
          <w:color w:val="000000" w:themeColor="text1"/>
        </w:rPr>
        <w:t xml:space="preserve"> </w:t>
      </w:r>
    </w:p>
    <w:p w14:paraId="600AA36E" w14:textId="6378C79F" w:rsidR="00EF599F" w:rsidRPr="003151AA" w:rsidRDefault="00A30E48"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2B8F066D" wp14:editId="2F0576C9">
            <wp:extent cx="4270664" cy="468047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jpg"/>
                    <pic:cNvPicPr/>
                  </pic:nvPicPr>
                  <pic:blipFill>
                    <a:blip r:embed="rId10"/>
                    <a:stretch>
                      <a:fillRect/>
                    </a:stretch>
                  </pic:blipFill>
                  <pic:spPr>
                    <a:xfrm>
                      <a:off x="0" y="0"/>
                      <a:ext cx="4305416" cy="4718561"/>
                    </a:xfrm>
                    <a:prstGeom prst="rect">
                      <a:avLst/>
                    </a:prstGeom>
                  </pic:spPr>
                </pic:pic>
              </a:graphicData>
            </a:graphic>
          </wp:inline>
        </w:drawing>
      </w:r>
    </w:p>
    <w:p w14:paraId="4729CBE1" w14:textId="32DCAA44" w:rsidR="002A3BE4" w:rsidRDefault="00DD130B" w:rsidP="00687D4D">
      <w:pPr>
        <w:pStyle w:val="Caption"/>
        <w:rPr>
          <w:rFonts w:ascii="Times New Roman" w:hAnsi="Times New Roman" w:cs="Times New Roman"/>
        </w:rPr>
      </w:pPr>
      <w:r w:rsidRPr="000E206E">
        <w:rPr>
          <w:rFonts w:ascii="Times New Roman" w:hAnsi="Times New Roman" w:cs="Times New Roman"/>
          <w:b/>
        </w:rPr>
        <w:lastRenderedPageBreak/>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w:t>
      </w:r>
      <w:r w:rsidR="002931C4">
        <w:rPr>
          <w:rFonts w:ascii="Times New Roman" w:hAnsi="Times New Roman" w:cs="Times New Roman"/>
        </w:rPr>
        <w:t xml:space="preserve">Green points </w:t>
      </w:r>
      <w:r w:rsidR="008B2E36">
        <w:rPr>
          <w:rFonts w:ascii="Times New Roman" w:hAnsi="Times New Roman" w:cs="Times New Roman"/>
        </w:rPr>
        <w:t>in main figure indicate main vegetation (forestry) plots</w:t>
      </w:r>
      <w:r w:rsidR="002931C4">
        <w:rPr>
          <w:rFonts w:ascii="Times New Roman" w:hAnsi="Times New Roman" w:cs="Times New Roman"/>
        </w:rPr>
        <w:t xml:space="preserve"> installed in 1970</w:t>
      </w:r>
      <w:r w:rsidR="008B2E36">
        <w:rPr>
          <w:rFonts w:ascii="Times New Roman" w:hAnsi="Times New Roman" w:cs="Times New Roman"/>
        </w:rPr>
        <w:t>, a subset of which (blue) were re-sampled in 2017.</w:t>
      </w:r>
      <w:r w:rsidR="002931C4">
        <w:rPr>
          <w:rFonts w:ascii="Times New Roman" w:hAnsi="Times New Roman" w:cs="Times New Roman"/>
        </w:rPr>
        <w:t xml:space="preserve"> The pink point is the approximate location of the Kings River streamflow gage near Cedar Grove; USGS gage 11212500 (exact coordinates given in Table A2).</w:t>
      </w:r>
    </w:p>
    <w:p w14:paraId="6CAFD9C5" w14:textId="7475E087" w:rsidR="00601857" w:rsidRDefault="008E7537" w:rsidP="00687D4D">
      <w:pPr>
        <w:spacing w:line="480" w:lineRule="auto"/>
        <w:ind w:firstLine="720"/>
        <w:rPr>
          <w:rFonts w:ascii="Times New Roman" w:hAnsi="Times New Roman" w:cs="Times New Roman"/>
        </w:rPr>
      </w:pPr>
      <w:r>
        <w:rPr>
          <w:rFonts w:ascii="Times New Roman" w:hAnsi="Times New Roman" w:cs="Times New Roman"/>
        </w:rPr>
        <w:t>In addition to the increased fire frequency at ICB compared to SCB since 1970</w:t>
      </w:r>
      <w:r w:rsidR="00B6453B">
        <w:rPr>
          <w:rFonts w:ascii="Times New Roman" w:hAnsi="Times New Roman" w:cs="Times New Roman"/>
        </w:rPr>
        <w:t xml:space="preserve"> (27 compared to 10 large fires)</w:t>
      </w:r>
      <w:r>
        <w:rPr>
          <w:rFonts w:ascii="Times New Roman" w:hAnsi="Times New Roman" w:cs="Times New Roman"/>
        </w:rPr>
        <w:t xml:space="preserve">, differences in water balance and site productivity between the basins may influence vegetation response to the reintroduction of fire. </w:t>
      </w:r>
      <w:r w:rsidR="008D4634">
        <w:rPr>
          <w:rFonts w:ascii="Times New Roman" w:hAnsi="Times New Roman" w:cs="Times New Roman"/>
        </w:rPr>
        <w:t xml:space="preserve"> </w:t>
      </w:r>
      <w:r>
        <w:rPr>
          <w:rFonts w:ascii="Times New Roman" w:hAnsi="Times New Roman" w:cs="Times New Roman"/>
        </w:rPr>
        <w:t xml:space="preserve">ICB and SCB have similar mean elevation (2500 m and 2700 m respectively) and forest types </w:t>
      </w:r>
      <w:r w:rsidR="00113F59">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2F54CB">
        <w:rPr>
          <w:rFonts w:ascii="Times New Roman" w:hAnsi="Times New Roman" w:cs="Times New Roman"/>
          <w:noProof/>
        </w:rPr>
        <w:t>(Collins et al., 2016)</w:t>
      </w:r>
      <w:r w:rsidR="00113F59">
        <w:rPr>
          <w:rFonts w:ascii="Times New Roman" w:hAnsi="Times New Roman" w:cs="Times New Roman"/>
        </w:rPr>
        <w:fldChar w:fldCharType="end"/>
      </w:r>
      <w:r>
        <w:rPr>
          <w:rFonts w:ascii="Times New Roman" w:hAnsi="Times New Roman" w:cs="Times New Roman"/>
        </w:rPr>
        <w:t xml:space="preserve">, but </w:t>
      </w:r>
      <w:r w:rsidR="00914DC5">
        <w:rPr>
          <w:rFonts w:ascii="Times New Roman" w:hAnsi="Times New Roman" w:cs="Times New Roman"/>
        </w:rPr>
        <w:t>three</w:t>
      </w:r>
      <w:r>
        <w:rPr>
          <w:rFonts w:ascii="Times New Roman" w:hAnsi="Times New Roman" w:cs="Times New Roman"/>
        </w:rPr>
        <w:t xml:space="preserve"> lines of evidence suggest that ICB is the wetter and more productive basin</w:t>
      </w:r>
      <w:r w:rsidR="006F3E50">
        <w:rPr>
          <w:rFonts w:ascii="Times New Roman" w:hAnsi="Times New Roman" w:cs="Times New Roman"/>
        </w:rPr>
        <w:t xml:space="preserve">. </w:t>
      </w:r>
      <w:r w:rsidR="007F29F5">
        <w:rPr>
          <w:rFonts w:ascii="Times New Roman" w:hAnsi="Times New Roman" w:cs="Times New Roman"/>
          <w:color w:val="000000" w:themeColor="text1"/>
        </w:rPr>
        <w:t>First,</w:t>
      </w:r>
      <w:r w:rsidR="0020307F">
        <w:rPr>
          <w:rFonts w:ascii="Times New Roman" w:hAnsi="Times New Roman" w:cs="Times New Roman"/>
          <w:color w:val="000000" w:themeColor="text1"/>
        </w:rPr>
        <w:t xml:space="preserve">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w:t>
      </w:r>
      <w:r w:rsidR="007F29F5">
        <w:rPr>
          <w:rFonts w:ascii="Times New Roman" w:hAnsi="Times New Roman" w:cs="Times New Roman"/>
          <w:color w:val="000000" w:themeColor="text1"/>
        </w:rPr>
        <w:t>both sites showed</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sidR="00DA51AD">
        <w:rPr>
          <w:rFonts w:ascii="Times New Roman" w:hAnsi="Times New Roman" w:cs="Times New Roman"/>
          <w:color w:val="000000" w:themeColor="text1"/>
        </w:rPr>
        <w:t>field data collection (2016-2018</w:t>
      </w:r>
      <w:r w:rsidR="00914DC5">
        <w:rPr>
          <w:rFonts w:ascii="Times New Roman" w:hAnsi="Times New Roman" w:cs="Times New Roman"/>
        </w:rPr>
        <w:t>)</w:t>
      </w:r>
      <w:r w:rsidR="00140558" w:rsidRPr="00EF599F">
        <w:rPr>
          <w:rFonts w:ascii="Times New Roman" w:hAnsi="Times New Roman" w:cs="Times New Roman"/>
        </w:rPr>
        <w:t xml:space="preserve">. </w:t>
      </w:r>
      <w:r w:rsidR="00914DC5">
        <w:rPr>
          <w:rFonts w:ascii="Times New Roman" w:hAnsi="Times New Roman" w:cs="Times New Roman"/>
        </w:rPr>
        <w:t>Second, s</w:t>
      </w:r>
      <w:r w:rsidR="003F5D51">
        <w:rPr>
          <w:rFonts w:ascii="Times New Roman" w:hAnsi="Times New Roman" w:cs="Times New Roman"/>
        </w:rPr>
        <w:t xml:space="preserve">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downstream of ICB is </w:t>
      </w:r>
      <w:r w:rsidR="00335FA9">
        <w:rPr>
          <w:rFonts w:ascii="Times New Roman" w:hAnsi="Times New Roman" w:cs="Times New Roman"/>
        </w:rPr>
        <w:t xml:space="preserve">greater </w:t>
      </w:r>
      <w:r w:rsidR="0083369C">
        <w:rPr>
          <w:rFonts w:ascii="Times New Roman" w:hAnsi="Times New Roman" w:cs="Times New Roman"/>
        </w:rPr>
        <w:t>(0.65-</w:t>
      </w:r>
      <w:r w:rsidR="00914DC5">
        <w:rPr>
          <w:rFonts w:ascii="Times New Roman" w:hAnsi="Times New Roman" w:cs="Times New Roman"/>
        </w:rPr>
        <w:t>0.66</w:t>
      </w:r>
      <w:r w:rsidR="0083369C">
        <w:rPr>
          <w:rFonts w:ascii="Times New Roman" w:hAnsi="Times New Roman" w:cs="Times New Roman"/>
        </w:rPr>
        <w:t xml:space="preserve">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sidR="00914DC5">
        <w:rPr>
          <w:rFonts w:ascii="Times New Roman" w:hAnsi="Times New Roman" w:cs="Times New Roman"/>
        </w:rPr>
        <w:t>) over a time period through the 1950’s where data from both basins were available (</w:t>
      </w:r>
      <w:r w:rsidR="00DA51AD">
        <w:rPr>
          <w:rFonts w:ascii="Times New Roman" w:hAnsi="Times New Roman" w:cs="Times New Roman"/>
        </w:rPr>
        <w:t>Table A2</w:t>
      </w:r>
      <w:r w:rsidR="0083369C">
        <w:rPr>
          <w:rFonts w:ascii="Times New Roman" w:hAnsi="Times New Roman" w:cs="Times New Roman"/>
        </w:rPr>
        <w:t>)</w:t>
      </w:r>
      <w:r w:rsidR="00DA51AD">
        <w:rPr>
          <w:rFonts w:ascii="Times New Roman" w:hAnsi="Times New Roman" w:cs="Times New Roman"/>
        </w:rPr>
        <w:t>.</w:t>
      </w:r>
      <w:r w:rsidR="001141EE">
        <w:rPr>
          <w:rFonts w:ascii="Times New Roman" w:hAnsi="Times New Roman" w:cs="Times New Roman"/>
        </w:rPr>
        <w:t xml:space="preserve"> </w:t>
      </w:r>
    </w:p>
    <w:p w14:paraId="7B0A004B" w14:textId="69339579" w:rsidR="00BF21DB" w:rsidRPr="00513297" w:rsidRDefault="00BF21DB" w:rsidP="00687D4D">
      <w:pPr>
        <w:spacing w:line="480" w:lineRule="auto"/>
        <w:ind w:firstLine="720"/>
        <w:rPr>
          <w:rFonts w:ascii="Times New Roman" w:hAnsi="Times New Roman" w:cs="Times New Roman"/>
        </w:rPr>
      </w:pPr>
      <w:r>
        <w:rPr>
          <w:rFonts w:ascii="Times New Roman" w:hAnsi="Times New Roman" w:cs="Times New Roman"/>
        </w:rPr>
        <w:t xml:space="preserve">Third, these differences in water inputs are reflected in slightly higher productivity in ICB than SCB (Figure 2). To assess productivity, we used the LANDSAT-derived Normalized Difference Vegetation Index (NDVI) product during the early-mid growing season at both basins, available at </w:t>
      </w:r>
      <w:hyperlink r:id="rId11" w:history="1">
        <w:r w:rsidRPr="00EB6B74">
          <w:rPr>
            <w:rStyle w:val="Hyperlink"/>
            <w:rFonts w:ascii="Times New Roman" w:hAnsi="Times New Roman" w:cs="Times New Roman"/>
          </w:rPr>
          <w:t>https://ndvi.ntsg.umt.edu/</w:t>
        </w:r>
      </w:hyperlink>
      <w:r>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&lt;EndNote&gt;&lt;Cite&gt;&lt;Author&gt;Robinson&lt;/Author&gt;&lt;Year&gt;2017&lt;/Year&gt;&lt;RecNum&gt;3820&lt;/RecNum&gt;&lt;DisplayText&gt;(Robinson et al., 2017)&lt;/DisplayText&gt;&lt;record&gt;&lt;rec-number&gt;3820&lt;/rec-number&gt;&lt;foreign-keys&gt;&lt;key app="EN" db-id="w0ppaavf8t2zvwe9f0oxa5rcervz0wedp050" timestamp="1572986641"&gt;3820&lt;/key&gt;&lt;/foreign-keys&gt;&lt;ref-type name="Journal Article"&gt;17&lt;/ref-type&gt;&lt;contributors&gt;&lt;authors&gt;&lt;author&gt;Robinson, Nathaniel P.&lt;/author&gt;&lt;author&gt;Allred, Brady W.&lt;/author&gt;&lt;author&gt;Jones, Matthew O.&lt;/author&gt;&lt;author&gt;Moreno, Alvaro&lt;/author&gt;&lt;author&gt;Kimball, John S.&lt;/author&gt;&lt;author&gt;Naugle, David E.&lt;/author&gt;&lt;author&gt;Erickson, Tyler A.&lt;/author&gt;&lt;author&gt;Richardson, Andrew D.&lt;/author&gt;&lt;/authors&gt;&lt;/contributors&gt;&lt;titles&gt;&lt;title&gt;A Dynamic Landsat Derived Normalized Difference Vegetation Index (NDVI) Product for the Conterminous United States&lt;/title&gt;&lt;secondary-title&gt;Remote Sensing&lt;/secondary-title&gt;&lt;/titles&gt;&lt;periodical&gt;&lt;full-title&gt;Remote Sensing&lt;/full-title&gt;&lt;/periodical&gt;&lt;pages&gt;863&lt;/pages&gt;&lt;volume&gt;9&lt;/volume&gt;&lt;number&gt;8&lt;/number&gt;&lt;dates&gt;&lt;year&gt;2017&lt;/year&gt;&lt;/dates&gt;&lt;isbn&gt;2072-4292&lt;/isbn&gt;&lt;accession-num&gt;doi:10.3390/rs9080863&lt;/accession-num&gt;&lt;urls&gt;&lt;related-urls&gt;&lt;url&gt;https://www.mdpi.com/2072-4292/9/8/863&lt;/url&gt;&lt;/related-urls&gt;&lt;/url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(Robinson et al., 2017)</w:t>
      </w:r>
      <w:r w:rsidR="00D41624">
        <w:rPr>
          <w:rFonts w:ascii="Times New Roman" w:hAnsi="Times New Roman" w:cs="Times New Roman"/>
        </w:rPr>
        <w:fldChar w:fldCharType="end"/>
      </w:r>
      <w:r>
        <w:rPr>
          <w:rFonts w:ascii="Times New Roman" w:hAnsi="Times New Roman" w:cs="Times New Roman"/>
        </w:rPr>
        <w:t>. To minimize the effect of recent fires on productivity estimates, we used the earliest available data from 1984 and 1985, prior to the 1985 Sugarloaf Fire (Table A1)</w:t>
      </w:r>
      <w:r w:rsidR="001E0396">
        <w:rPr>
          <w:rFonts w:ascii="Times New Roman" w:hAnsi="Times New Roman" w:cs="Times New Roman"/>
        </w:rPr>
        <w:t xml:space="preserve">, and at least 3 years after the most recent fire in either basin. </w:t>
      </w:r>
      <w:r w:rsidR="00432CAF">
        <w:rPr>
          <w:rFonts w:ascii="Times New Roman" w:hAnsi="Times New Roman" w:cs="Times New Roman"/>
        </w:rPr>
        <w:t xml:space="preserve">We filtered out any region of either watershed that was likely granite or water (NDVI &lt;0.15) or cloud cover (filtered out during image processing), </w:t>
      </w:r>
      <w:r w:rsidR="00B6453B">
        <w:rPr>
          <w:rFonts w:ascii="Times New Roman" w:hAnsi="Times New Roman" w:cs="Times New Roman"/>
        </w:rPr>
        <w:t>and</w:t>
      </w:r>
      <w:r w:rsidR="00432CAF">
        <w:rPr>
          <w:rFonts w:ascii="Times New Roman" w:hAnsi="Times New Roman" w:cs="Times New Roman"/>
        </w:rPr>
        <w:t xml:space="preserve"> only compared the vegetated portions of each watershed that had data for every image date. </w:t>
      </w:r>
    </w:p>
    <w:p w14:paraId="4FACC0C5" w14:textId="08F0AD55" w:rsidR="00432CAF" w:rsidRDefault="00A30E48" w:rsidP="00A45278">
      <w:pPr>
        <w:pStyle w:val="Heading2"/>
        <w:rPr>
          <w:rFonts w:ascii="Times New Roman" w:hAnsi="Times New Roman" w:cs="Times New Roman"/>
          <w:color w:val="000000" w:themeColor="text1"/>
        </w:rPr>
      </w:pPr>
      <w:r>
        <w:rPr>
          <w:rFonts w:ascii="Times New Roman" w:hAnsi="Times New Roman" w:cs="Times New Roman"/>
          <w:noProof/>
          <w:color w:val="000000" w:themeColor="text1"/>
          <w:lang w:eastAsia="en-US"/>
        </w:rPr>
        <w:lastRenderedPageBreak/>
        <w:drawing>
          <wp:inline distT="0" distB="0" distL="0" distR="0" wp14:anchorId="1436501A" wp14:editId="0F428E7C">
            <wp:extent cx="36576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NDVI.jpg"/>
                    <pic:cNvPicPr/>
                  </pic:nvPicPr>
                  <pic:blipFill>
                    <a:blip r:embed="rId12"/>
                    <a:stretch>
                      <a:fillRect/>
                    </a:stretch>
                  </pic:blipFill>
                  <pic:spPr>
                    <a:xfrm>
                      <a:off x="0" y="0"/>
                      <a:ext cx="3657600" cy="3657600"/>
                    </a:xfrm>
                    <a:prstGeom prst="rect">
                      <a:avLst/>
                    </a:prstGeom>
                  </pic:spPr>
                </pic:pic>
              </a:graphicData>
            </a:graphic>
          </wp:inline>
        </w:drawing>
      </w:r>
    </w:p>
    <w:p w14:paraId="3213EB53" w14:textId="44505898" w:rsidR="00432CAF" w:rsidRPr="00A30E48" w:rsidRDefault="00432CAF" w:rsidP="00A45278">
      <w:pPr>
        <w:pStyle w:val="Heading2"/>
        <w:rPr>
          <w:rFonts w:ascii="Times New Roman" w:hAnsi="Times New Roman" w:cs="Times New Roman"/>
          <w:i/>
          <w:iCs/>
          <w:color w:val="auto"/>
          <w:sz w:val="18"/>
          <w:szCs w:val="18"/>
        </w:rPr>
      </w:pPr>
      <w:r w:rsidRPr="00A30E48">
        <w:rPr>
          <w:rFonts w:ascii="Times New Roman" w:hAnsi="Times New Roman" w:cs="Times New Roman"/>
          <w:b/>
          <w:bCs/>
          <w:i/>
          <w:iCs/>
          <w:color w:val="auto"/>
          <w:sz w:val="18"/>
          <w:szCs w:val="18"/>
        </w:rPr>
        <w:t>Figure 2:</w:t>
      </w:r>
      <w:r w:rsidRPr="00A30E48">
        <w:rPr>
          <w:rFonts w:ascii="Times New Roman" w:hAnsi="Times New Roman" w:cs="Times New Roman"/>
          <w:i/>
          <w:iCs/>
          <w:color w:val="auto"/>
          <w:sz w:val="18"/>
          <w:szCs w:val="18"/>
        </w:rPr>
        <w:t xml:space="preserve"> Normalized Difference Vegetation Index (NDVI</w:t>
      </w:r>
      <w:r w:rsidR="0040507E" w:rsidRPr="00A30E48">
        <w:rPr>
          <w:rFonts w:ascii="Times New Roman" w:hAnsi="Times New Roman" w:cs="Times New Roman"/>
          <w:i/>
          <w:iCs/>
          <w:color w:val="auto"/>
          <w:sz w:val="18"/>
          <w:szCs w:val="18"/>
        </w:rPr>
        <w:t>; averaged across a given basin for a given date</w:t>
      </w:r>
      <w:r w:rsidRPr="00A30E48">
        <w:rPr>
          <w:rFonts w:ascii="Times New Roman" w:hAnsi="Times New Roman" w:cs="Times New Roman"/>
          <w:i/>
          <w:iCs/>
          <w:color w:val="auto"/>
          <w:sz w:val="18"/>
          <w:szCs w:val="18"/>
        </w:rPr>
        <w:t>)</w:t>
      </w:r>
      <w:r w:rsidR="0040507E" w:rsidRPr="00A30E48">
        <w:rPr>
          <w:rFonts w:ascii="Times New Roman" w:hAnsi="Times New Roman" w:cs="Times New Roman"/>
          <w:i/>
          <w:iCs/>
          <w:color w:val="auto"/>
          <w:sz w:val="18"/>
          <w:szCs w:val="18"/>
        </w:rPr>
        <w:t>, a</w:t>
      </w:r>
      <w:r w:rsidRPr="00A30E48">
        <w:rPr>
          <w:rFonts w:ascii="Times New Roman" w:hAnsi="Times New Roman" w:cs="Times New Roman"/>
          <w:i/>
          <w:iCs/>
          <w:color w:val="auto"/>
          <w:sz w:val="18"/>
          <w:szCs w:val="18"/>
        </w:rPr>
        <w:t xml:space="preserve"> proxy for productivity</w:t>
      </w:r>
      <w:r w:rsidR="0040507E" w:rsidRPr="00A30E48">
        <w:rPr>
          <w:rFonts w:ascii="Times New Roman" w:hAnsi="Times New Roman" w:cs="Times New Roman"/>
          <w:i/>
          <w:iCs/>
          <w:color w:val="auto"/>
          <w:sz w:val="18"/>
          <w:szCs w:val="18"/>
        </w:rPr>
        <w:t>,</w:t>
      </w:r>
      <w:r w:rsidRPr="00A30E48">
        <w:rPr>
          <w:rFonts w:ascii="Times New Roman" w:hAnsi="Times New Roman" w:cs="Times New Roman"/>
          <w:i/>
          <w:iCs/>
          <w:color w:val="auto"/>
          <w:sz w:val="18"/>
          <w:szCs w:val="18"/>
        </w:rPr>
        <w:t xml:space="preserve"> was consistently higher in Illilouette Creek Basin (ICB; Boisram</w:t>
      </w:r>
      <w:r w:rsidRPr="00A30E48">
        <w:rPr>
          <w:rFonts w:ascii="Times New Roman" w:hAnsi="Times New Roman" w:cs="Times New Roman"/>
          <w:i/>
          <w:iCs/>
          <w:noProof/>
          <w:color w:val="auto"/>
          <w:sz w:val="18"/>
          <w:szCs w:val="18"/>
        </w:rPr>
        <w:t>é</w:t>
      </w:r>
      <w:r w:rsidRPr="00A30E48">
        <w:rPr>
          <w:rFonts w:ascii="Times New Roman" w:hAnsi="Times New Roman" w:cs="Times New Roman"/>
          <w:i/>
          <w:iCs/>
          <w:color w:val="auto"/>
          <w:sz w:val="18"/>
          <w:szCs w:val="18"/>
        </w:rPr>
        <w:t xml:space="preserve"> et al. 2017a) than Sugarloaf Creek Basin (SCB; this study). Curves with error bands represent loess smoothing</w:t>
      </w:r>
      <w:r w:rsidR="00EB297A" w:rsidRPr="00A30E48">
        <w:rPr>
          <w:rFonts w:ascii="Times New Roman" w:hAnsi="Times New Roman" w:cs="Times New Roman"/>
          <w:i/>
          <w:iCs/>
          <w:color w:val="auto"/>
          <w:sz w:val="18"/>
          <w:szCs w:val="18"/>
        </w:rPr>
        <w:t xml:space="preserve"> estimates</w:t>
      </w:r>
      <w:ins w:id="3" w:author="Stevens, Jens T" w:date="2020-01-06T13:27:00Z">
        <w:r w:rsidR="00C23509">
          <w:rPr>
            <w:rFonts w:ascii="Times New Roman" w:hAnsi="Times New Roman" w:cs="Times New Roman"/>
            <w:i/>
            <w:iCs/>
            <w:color w:val="auto"/>
            <w:sz w:val="18"/>
            <w:szCs w:val="18"/>
          </w:rPr>
          <w:t xml:space="preserve"> of mean NDVI across the two years</w:t>
        </w:r>
      </w:ins>
      <w:r w:rsidRPr="00A30E48">
        <w:rPr>
          <w:rFonts w:ascii="Times New Roman" w:hAnsi="Times New Roman" w:cs="Times New Roman"/>
          <w:i/>
          <w:iCs/>
          <w:color w:val="auto"/>
          <w:sz w:val="18"/>
          <w:szCs w:val="18"/>
        </w:rPr>
        <w:t xml:space="preserve">.  </w:t>
      </w:r>
    </w:p>
    <w:p w14:paraId="5ECFF039" w14:textId="77777777" w:rsidR="00432CAF" w:rsidRDefault="00432CAF" w:rsidP="00432CAF">
      <w:pPr>
        <w:pStyle w:val="Heading2"/>
        <w:rPr>
          <w:rFonts w:ascii="Times New Roman" w:hAnsi="Times New Roman" w:cs="Times New Roman"/>
          <w:color w:val="000000" w:themeColor="text1"/>
        </w:rPr>
      </w:pPr>
    </w:p>
    <w:p w14:paraId="0C4CBDCD" w14:textId="7AFA3BAA" w:rsidR="00432CAF" w:rsidRPr="00EF599F" w:rsidRDefault="00432CAF" w:rsidP="00EB297A">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1: </w:t>
      </w:r>
      <w:r w:rsidR="003664D6" w:rsidRPr="00EF599F">
        <w:rPr>
          <w:rFonts w:ascii="Times New Roman" w:hAnsi="Times New Roman" w:cs="Times New Roman"/>
          <w:color w:val="000000" w:themeColor="text1"/>
        </w:rPr>
        <w:t>Forest composition and structural change</w:t>
      </w:r>
    </w:p>
    <w:p w14:paraId="771A1E16" w14:textId="3E89FEF1" w:rsidR="00432CAF" w:rsidRPr="00EF599F" w:rsidRDefault="00432CAF" w:rsidP="00554B5F">
      <w:pPr>
        <w:spacing w:line="480" w:lineRule="auto"/>
        <w:rPr>
          <w:rFonts w:ascii="Times New Roman" w:hAnsi="Times New Roman" w:cs="Times New Roman"/>
        </w:rPr>
      </w:pPr>
      <w:r w:rsidRPr="00EF599F">
        <w:rPr>
          <w:rFonts w:ascii="Times New Roman" w:hAnsi="Times New Roman" w:cs="Times New Roman"/>
        </w:rPr>
        <w:tab/>
      </w:r>
      <w:r>
        <w:rPr>
          <w:rFonts w:ascii="Times New Roman" w:hAnsi="Times New Roman" w:cs="Times New Roman"/>
        </w:rPr>
        <w:t>In areas</w:t>
      </w:r>
      <w:r w:rsidR="003664D6">
        <w:rPr>
          <w:rFonts w:ascii="Times New Roman" w:hAnsi="Times New Roman" w:cs="Times New Roman"/>
        </w:rPr>
        <w:t xml:space="preserve"> of SCB</w:t>
      </w:r>
      <w:r>
        <w:rPr>
          <w:rFonts w:ascii="Times New Roman" w:hAnsi="Times New Roman" w:cs="Times New Roman"/>
        </w:rPr>
        <w:t xml:space="preserve"> that did not convert to alternative vegetation patches (Question 2 below), we explored the question of how forest structure has changed over time in response to fire by resampling a historic forest plot dataset. </w:t>
      </w:r>
      <w:r w:rsidRPr="00EF599F">
        <w:rPr>
          <w:rFonts w:ascii="Times New Roman" w:hAnsi="Times New Roman" w:cs="Times New Roman"/>
        </w:rPr>
        <w:t>Forest surveys were conducted in Sugarloaf Creek Basin in July 1970 by Hammond, Jensen &amp; Wallen Mapping and Forestry Services, Oakland CA. Surveyors measured</w:t>
      </w:r>
      <w:r>
        <w:rPr>
          <w:rFonts w:ascii="Times New Roman" w:hAnsi="Times New Roman" w:cs="Times New Roman"/>
        </w:rPr>
        <w:t xml:space="preserve"> 25</w:t>
      </w:r>
      <w:r w:rsidRPr="009564B3">
        <w:rPr>
          <w:rFonts w:ascii="Times New Roman" w:hAnsi="Times New Roman" w:cs="Times New Roman"/>
        </w:rPr>
        <w:t xml:space="preserve"> </w:t>
      </w:r>
      <w:r w:rsidRPr="00EF599F">
        <w:rPr>
          <w:rFonts w:ascii="Times New Roman" w:hAnsi="Times New Roman" w:cs="Times New Roman"/>
        </w:rPr>
        <w:t>plots</w:t>
      </w:r>
      <w:r>
        <w:rPr>
          <w:rFonts w:ascii="Times New Roman" w:hAnsi="Times New Roman" w:cs="Times New Roman"/>
        </w:rPr>
        <w:t xml:space="preserve"> (Figure 1)</w:t>
      </w:r>
      <w:r w:rsidRPr="00EF599F">
        <w:rPr>
          <w:rFonts w:ascii="Times New Roman" w:hAnsi="Times New Roman" w:cs="Times New Roman"/>
        </w:rPr>
        <w:t xml:space="preserve">, which consisted of five 0.2 ac (0.08 ha) subplots each. Each subplot was surveyed for conifer trees (stems &gt; 7.6 cm DBH), saplings (stems </w:t>
      </w:r>
      <w:r w:rsidR="00554B5F">
        <w:rPr>
          <w:rFonts w:ascii="Times New Roman" w:hAnsi="Times New Roman" w:cs="Times New Roman"/>
        </w:rPr>
        <w:t>≥</w:t>
      </w:r>
      <w:r w:rsidRPr="00EF599F">
        <w:rPr>
          <w:rFonts w:ascii="Times New Roman" w:hAnsi="Times New Roman" w:cs="Times New Roman"/>
        </w:rPr>
        <w:t>0.6 m tall up to 7.6 cm DBH</w:t>
      </w:r>
      <w:r>
        <w:rPr>
          <w:rFonts w:ascii="Times New Roman" w:hAnsi="Times New Roman" w:cs="Times New Roman"/>
        </w:rPr>
        <w:t>, where DBH was not recorded</w:t>
      </w:r>
      <w:r w:rsidRPr="00EF599F">
        <w:rPr>
          <w:rFonts w:ascii="Times New Roman" w:hAnsi="Times New Roman" w:cs="Times New Roman"/>
        </w:rPr>
        <w:t xml:space="preserve">), and seedlings (stems &lt;0.6 m tall). The surveyors estimated representative tree heights and woody (shrub) ground cover within the plots. All shrubs and trees were identified to species level. Subplots were arranged along linear transects with generally 40 m spacing between them, from an anchor point and a given transect </w:t>
      </w:r>
      <w:r w:rsidRPr="00EF599F">
        <w:rPr>
          <w:rFonts w:ascii="Times New Roman" w:hAnsi="Times New Roman" w:cs="Times New Roman"/>
        </w:rPr>
        <w:lastRenderedPageBreak/>
        <w:t xml:space="preserve">azimuth that was described in the field notes. We re-surveyed </w:t>
      </w:r>
      <w:r>
        <w:rPr>
          <w:rFonts w:ascii="Times New Roman" w:hAnsi="Times New Roman" w:cs="Times New Roman"/>
        </w:rPr>
        <w:t>12</w:t>
      </w:r>
      <w:r w:rsidRPr="00EF599F">
        <w:rPr>
          <w:rFonts w:ascii="Times New Roman" w:hAnsi="Times New Roman" w:cs="Times New Roman"/>
        </w:rPr>
        <w:t xml:space="preserve"> of these plots in 2017 </w:t>
      </w:r>
      <w:r>
        <w:rPr>
          <w:rFonts w:ascii="Times New Roman" w:hAnsi="Times New Roman" w:cs="Times New Roman"/>
        </w:rPr>
        <w:t xml:space="preserve">(Figure 1) </w:t>
      </w:r>
      <w:r w:rsidRPr="00EF599F">
        <w:rPr>
          <w:rFonts w:ascii="Times New Roman" w:hAnsi="Times New Roman" w:cs="Times New Roman"/>
        </w:rPr>
        <w:t xml:space="preserve">following the same methods, leading to a total of </w:t>
      </w:r>
      <w:r w:rsidR="00834846">
        <w:rPr>
          <w:rFonts w:ascii="Times New Roman" w:hAnsi="Times New Roman" w:cs="Times New Roman"/>
        </w:rPr>
        <w:t>57</w:t>
      </w:r>
      <w:r w:rsidR="00834846" w:rsidRPr="00EF599F">
        <w:rPr>
          <w:rFonts w:ascii="Times New Roman" w:hAnsi="Times New Roman" w:cs="Times New Roman"/>
        </w:rPr>
        <w:t xml:space="preserve"> </w:t>
      </w:r>
      <w:r w:rsidRPr="00EF599F">
        <w:rPr>
          <w:rFonts w:ascii="Times New Roman" w:hAnsi="Times New Roman" w:cs="Times New Roman"/>
        </w:rPr>
        <w:t xml:space="preserve">subplots sampled in both 1970 and 2017, which constituted our sample size for analysis. </w:t>
      </w:r>
    </w:p>
    <w:p w14:paraId="4ABD65FD" w14:textId="0CB9B4BE" w:rsidR="00432CAF" w:rsidRPr="006143E3" w:rsidRDefault="00432CAF" w:rsidP="006143E3">
      <w:pPr>
        <w:pStyle w:val="Heading2"/>
        <w:spacing w:before="0" w:line="480" w:lineRule="auto"/>
        <w:rPr>
          <w:rFonts w:ascii="Times New Roman" w:hAnsi="Times New Roman" w:cs="Times New Roman"/>
          <w:color w:val="auto"/>
          <w:sz w:val="24"/>
          <w:szCs w:val="24"/>
        </w:rPr>
      </w:pPr>
      <w:r w:rsidRPr="006143E3">
        <w:rPr>
          <w:rFonts w:ascii="Times New Roman" w:hAnsi="Times New Roman" w:cs="Times New Roman"/>
          <w:color w:val="auto"/>
          <w:sz w:val="24"/>
          <w:szCs w:val="24"/>
        </w:rPr>
        <w:tab/>
        <w:t xml:space="preserve">For each subplot, we used the collection of fire perimeters from Sugarloaf Creek Basin to identify the number of times each subplot had burned since fire was reintroduced in 1973 (0, 1, or 2-4). We calculated density of all trees (&gt;7.6 cm DBH), medium trees (&gt;15.2 cm DBH), large trees (&gt;61 cm DBH), and very large trees (&gt;100 cm DBH), and calculated basal area of each of these size classes by species as well. For each size class we compared the change in density and basal area over time, using linear mixed-effects models that assigned a random intercept to subplot ID, accounting for repeated sampling of the same plots over time by allowing a given plot to have higher or lower overall values of the response variables, using the R package </w:t>
      </w:r>
      <w:r w:rsidRPr="006143E3">
        <w:rPr>
          <w:rFonts w:ascii="Times New Roman" w:hAnsi="Times New Roman" w:cs="Times New Roman"/>
          <w:i/>
          <w:color w:val="auto"/>
          <w:sz w:val="24"/>
          <w:szCs w:val="24"/>
        </w:rPr>
        <w:t>lme4</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(Bates et al., 2013)</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We evaluated the significance of these trends using the Kenward-Rodgers approximation to estimate degrees of freedom in the mixed-effects models, via the R package </w:t>
      </w:r>
      <w:proofErr w:type="spellStart"/>
      <w:r w:rsidRPr="006143E3">
        <w:rPr>
          <w:rFonts w:ascii="Times New Roman" w:hAnsi="Times New Roman" w:cs="Times New Roman"/>
          <w:i/>
          <w:color w:val="auto"/>
          <w:sz w:val="24"/>
          <w:szCs w:val="24"/>
        </w:rPr>
        <w:t>pbkrtest</w:t>
      </w:r>
      <w:proofErr w:type="spellEnd"/>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(Halekoh and Højsgaard, 2014)</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t>
      </w:r>
    </w:p>
    <w:p w14:paraId="06B2B1AE" w14:textId="77777777" w:rsidR="00432CAF" w:rsidRDefault="00432CAF" w:rsidP="00432CAF">
      <w:pPr>
        <w:pStyle w:val="Heading2"/>
        <w:rPr>
          <w:rFonts w:ascii="Times New Roman" w:hAnsi="Times New Roman" w:cs="Times New Roman"/>
        </w:rPr>
      </w:pPr>
    </w:p>
    <w:p w14:paraId="47C1EBA8" w14:textId="727F5DEE" w:rsidR="008E6BFC" w:rsidRPr="00EF599F" w:rsidRDefault="006143E3" w:rsidP="007C0FB5">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2: </w:t>
      </w:r>
      <w:r w:rsidR="008E6BFC"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hange</w:t>
      </w:r>
    </w:p>
    <w:p w14:paraId="757A6425" w14:textId="218F2AF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r>
      <w:r w:rsidR="00A83E18">
        <w:rPr>
          <w:rFonts w:ascii="Times New Roman" w:hAnsi="Times New Roman" w:cs="Times New Roman"/>
        </w:rPr>
        <w:t xml:space="preserve">In order to assess potential impacts of vegetation change on soil moisture (Question 3 below), we mapped </w:t>
      </w:r>
      <w:r w:rsidRPr="00EF599F">
        <w:rPr>
          <w:rFonts w:ascii="Times New Roman" w:hAnsi="Times New Roman" w:cs="Times New Roman"/>
        </w:rPr>
        <w:t xml:space="preserve">the change in </w:t>
      </w:r>
      <w:r w:rsidR="006143E3">
        <w:rPr>
          <w:rFonts w:ascii="Times New Roman" w:hAnsi="Times New Roman" w:cs="Times New Roman"/>
        </w:rPr>
        <w:t xml:space="preserve">larger </w:t>
      </w:r>
      <w:r w:rsidRPr="00EF599F">
        <w:rPr>
          <w:rFonts w:ascii="Times New Roman" w:hAnsi="Times New Roman" w:cs="Times New Roman"/>
        </w:rPr>
        <w:t xml:space="preserve">vegetation </w:t>
      </w:r>
      <w:r w:rsidR="006143E3">
        <w:rPr>
          <w:rFonts w:ascii="Times New Roman" w:hAnsi="Times New Roman" w:cs="Times New Roman"/>
        </w:rPr>
        <w:t>patches</w:t>
      </w:r>
      <w:r w:rsidR="006143E3" w:rsidRPr="00EF599F">
        <w:rPr>
          <w:rFonts w:ascii="Times New Roman" w:hAnsi="Times New Roman" w:cs="Times New Roman"/>
        </w:rPr>
        <w:t xml:space="preserve"> </w:t>
      </w:r>
      <w:r w:rsidRPr="00EF599F">
        <w:rPr>
          <w:rFonts w:ascii="Times New Roman" w:hAnsi="Times New Roman" w:cs="Times New Roman"/>
        </w:rPr>
        <w:t xml:space="preserve">in SCB since </w:t>
      </w:r>
      <w:r w:rsidR="00A44A40">
        <w:rPr>
          <w:rFonts w:ascii="Times New Roman" w:hAnsi="Times New Roman" w:cs="Times New Roman"/>
        </w:rPr>
        <w:t>the first large fire in 1973</w:t>
      </w:r>
      <w:r w:rsidR="00A83E18">
        <w:rPr>
          <w:rFonts w:ascii="Times New Roman" w:hAnsi="Times New Roman" w:cs="Times New Roman"/>
        </w:rPr>
        <w:t>.</w:t>
      </w:r>
      <w:r w:rsidR="009D439C">
        <w:rPr>
          <w:rFonts w:ascii="Times New Roman" w:hAnsi="Times New Roman" w:cs="Times New Roman"/>
        </w:rPr>
        <w:t xml:space="preserve"> </w:t>
      </w:r>
      <w:r w:rsidR="00A83E18">
        <w:rPr>
          <w:rFonts w:ascii="Times New Roman" w:hAnsi="Times New Roman" w:cs="Times New Roman"/>
        </w:rPr>
        <w:t xml:space="preserve">We created these maps by classifying </w:t>
      </w:r>
      <w:r w:rsidRPr="00EF599F">
        <w:rPr>
          <w:rFonts w:ascii="Times New Roman" w:hAnsi="Times New Roman" w:cs="Times New Roman"/>
        </w:rPr>
        <w:t>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r w:rsidRPr="00EF599F">
        <w:rPr>
          <w:rFonts w:ascii="Times New Roman" w:hAnsi="Times New Roman" w:cs="Times New Roman"/>
        </w:rPr>
        <w:t>, dense meadows</w:t>
      </w:r>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6B53CB">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0068497F">
        <w:rPr>
          <w:rFonts w:ascii="Times New Roman" w:hAnsi="Times New Roman" w:cs="Times New Roman"/>
        </w:rPr>
        <w:t>.</w:t>
      </w:r>
      <w:r w:rsidRPr="00EF599F">
        <w:rPr>
          <w:rFonts w:ascii="Times New Roman" w:hAnsi="Times New Roman" w:cs="Times New Roman"/>
        </w:rPr>
        <w:t xml:space="preserve"> We obtained the earliest set of aerial photographs available for the region from Sequo</w:t>
      </w:r>
      <w:r w:rsidR="0068497F">
        <w:rPr>
          <w:rFonts w:ascii="Times New Roman" w:hAnsi="Times New Roman" w:cs="Times New Roman"/>
        </w:rPr>
        <w:t xml:space="preserve">ia Kings Canyon National Park. </w:t>
      </w:r>
      <w:r w:rsidRPr="00EF599F">
        <w:rPr>
          <w:rFonts w:ascii="Times New Roman" w:hAnsi="Times New Roman" w:cs="Times New Roman"/>
        </w:rPr>
        <w:t xml:space="preserve">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w:t>
      </w:r>
      <w:r w:rsidR="00DB0C53">
        <w:rPr>
          <w:rFonts w:ascii="Times New Roman" w:hAnsi="Times New Roman" w:cs="Times New Roman"/>
        </w:rPr>
        <w:t xml:space="preserve"> large</w:t>
      </w:r>
      <w:r w:rsidRPr="00EF599F">
        <w:rPr>
          <w:rFonts w:ascii="Times New Roman" w:hAnsi="Times New Roman" w:cs="Times New Roman"/>
        </w:rPr>
        <w:t xml:space="preserve"> fires occurring in SCB</w:t>
      </w:r>
      <w:r w:rsidR="003F19D7">
        <w:rPr>
          <w:rFonts w:ascii="Times New Roman" w:hAnsi="Times New Roman" w:cs="Times New Roman"/>
        </w:rPr>
        <w:t xml:space="preserve">, </w:t>
      </w:r>
      <w:r w:rsidR="003F19D7">
        <w:rPr>
          <w:rFonts w:ascii="Times New Roman" w:hAnsi="Times New Roman" w:cs="Times New Roman"/>
        </w:rPr>
        <w:lastRenderedPageBreak/>
        <w:t>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2F54CB">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42C9522A"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w:t>
      </w:r>
      <w:r w:rsidR="00070CB5" w:rsidRPr="00EF599F">
        <w:rPr>
          <w:rFonts w:ascii="Times New Roman" w:hAnsi="Times New Roman" w:cs="Times New Roman"/>
        </w:rPr>
        <w:t>40-m</w:t>
      </w:r>
      <w:r w:rsidRPr="00EF599F">
        <w:rPr>
          <w:rFonts w:ascii="Times New Roman" w:hAnsi="Times New Roman" w:cs="Times New Roman"/>
        </w:rPr>
        <w:t xml:space="preserve">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2B5481D7" w14:textId="0F2173A7" w:rsidR="00AF2984" w:rsidRPr="00EF599F" w:rsidRDefault="008E6BFC" w:rsidP="00B12DBF">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w:t>
      </w:r>
      <w:r w:rsidRPr="00EF599F">
        <w:rPr>
          <w:rFonts w:ascii="Times New Roman" w:hAnsi="Times New Roman" w:cs="Times New Roman"/>
        </w:rPr>
        <w:lastRenderedPageBreak/>
        <w:t xml:space="preserve">burned 3 times (218 ha) and 4 times (15 ha), we combined these categories into a single “2-4 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classes which could transition from one to another: shrubs, sparse meadow, mixed conifer and dense meadow. </w:t>
      </w:r>
      <w:r w:rsidR="00C44AFA">
        <w:rPr>
          <w:rFonts w:ascii="Times New Roman" w:hAnsi="Times New Roman" w:cs="Times New Roman"/>
        </w:rPr>
        <w:t xml:space="preserve">We assessed which types of vegetation transitions were overrepresented relative to a null expectation of no difference in transition types, for the entire watershed and based on number of times burned, using a chi-squared analysis (Appendix C). </w:t>
      </w:r>
      <w:r w:rsidR="009D439C">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w:t>
      </w:r>
      <w:r w:rsidR="00263E05">
        <w:rPr>
          <w:rFonts w:ascii="Times New Roman" w:hAnsi="Times New Roman" w:cs="Times New Roman"/>
        </w:rPr>
        <w:t>Q</w:t>
      </w:r>
      <w:r w:rsidR="0074102E">
        <w:rPr>
          <w:rFonts w:ascii="Times New Roman" w:hAnsi="Times New Roman" w:cs="Times New Roman"/>
        </w:rPr>
        <w:t>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BA0D77">
        <w:rPr>
          <w:rFonts w:ascii="Times New Roman" w:hAnsi="Times New Roman" w:cs="Times New Roman"/>
        </w:rPr>
        <w:t>(Appendix C)</w:t>
      </w:r>
      <w:r w:rsidR="00AF2984">
        <w:rPr>
          <w:rFonts w:ascii="Times New Roman" w:hAnsi="Times New Roman" w:cs="Times New Roman"/>
        </w:rPr>
        <w:t xml:space="preserve"> to describe the heterogeneity of the landscape and spatial distribution of individual vegetation classes</w:t>
      </w:r>
      <w:r w:rsidR="00C44AFA">
        <w:rPr>
          <w:rFonts w:ascii="Times New Roman" w:hAnsi="Times New Roman" w:cs="Times New Roman"/>
        </w:rPr>
        <w:t xml:space="preserve"> in SCB</w:t>
      </w:r>
      <w:r w:rsidR="00AF2984">
        <w:rPr>
          <w:rFonts w:ascii="Times New Roman" w:hAnsi="Times New Roman" w:cs="Times New Roman"/>
        </w:rPr>
        <w:t xml:space="preserve">, in both 1973 and 2014, using FRAGSTATS </w:t>
      </w:r>
      <w:r w:rsid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name="Report"&gt;27&lt;/ref-type&gt;&lt;contributors&gt;&lt;authors&gt;&lt;author&gt;McGarigal, Kevin&lt;/author&gt;&lt;author&gt;Cushman, Sam A&lt;/author&gt;&lt;author&gt;Ene, Eduard J&lt;/author&gt;&lt;/authors&gt;&lt;/contributors&gt;&lt;titles&gt;&lt;title&gt;FRAGSTATS v4: spatial pattern analysis program for categorical and continuous maps&lt;/title&gt;&lt;/titles&gt;&lt;dates&gt;&lt;year&gt;2012&lt;/year&gt;&lt;/dates&gt;&lt;pub-location&gt;Computer software program produced by the authors at the University of Massachusetts, Amherst. Available at the following web site: http://www.umass.edu/landeco/research/fragstats/fragstats.html&lt;/pub-location&gt;&lt;urls&gt;&lt;/urls&gt;&lt;/record&gt;&lt;/Cite&gt;&lt;/EndNote&gt;</w:instrText>
      </w:r>
      <w:r w:rsidR="00AF2984">
        <w:rPr>
          <w:rFonts w:ascii="Times New Roman" w:hAnsi="Times New Roman" w:cs="Times New Roman"/>
        </w:rPr>
        <w:fldChar w:fldCharType="separate"/>
      </w:r>
      <w:r w:rsidR="002F54CB">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2F54CB">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5EA48CC3" w14:textId="77777777" w:rsidR="006143E3" w:rsidRDefault="006143E3" w:rsidP="00A45278">
      <w:pPr>
        <w:pStyle w:val="Heading2"/>
        <w:rPr>
          <w:rFonts w:ascii="Times New Roman" w:hAnsi="Times New Roman" w:cs="Times New Roman"/>
          <w:color w:val="000000" w:themeColor="text1"/>
        </w:rPr>
      </w:pPr>
    </w:p>
    <w:p w14:paraId="2B35769D" w14:textId="6E3F53CF" w:rsidR="009E0E8B" w:rsidRPr="00EF599F" w:rsidRDefault="006143E3"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t xml:space="preserve">Question 3: </w:t>
      </w:r>
      <w:r w:rsidR="009E0E8B" w:rsidRPr="00EF599F">
        <w:rPr>
          <w:rFonts w:ascii="Times New Roman" w:hAnsi="Times New Roman" w:cs="Times New Roman"/>
          <w:color w:val="000000" w:themeColor="text1"/>
        </w:rPr>
        <w:t>Soil</w:t>
      </w:r>
      <w:r w:rsidR="009E0E8B" w:rsidRPr="00EF599F">
        <w:rPr>
          <w:rFonts w:ascii="Times New Roman" w:hAnsi="Times New Roman" w:cs="Times New Roman"/>
        </w:rPr>
        <w:t xml:space="preserve"> </w:t>
      </w:r>
      <w:r w:rsidR="009E0E8B" w:rsidRPr="00EF599F">
        <w:rPr>
          <w:rFonts w:ascii="Times New Roman" w:hAnsi="Times New Roman" w:cs="Times New Roman"/>
          <w:color w:val="000000" w:themeColor="text1"/>
        </w:rPr>
        <w:t>moisture</w:t>
      </w:r>
      <w:r>
        <w:rPr>
          <w:rFonts w:ascii="Times New Roman" w:hAnsi="Times New Roman" w:cs="Times New Roman"/>
          <w:color w:val="000000" w:themeColor="text1"/>
        </w:rPr>
        <w:t xml:space="preserve"> variability</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74533A2B"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062669">
        <w:rPr>
          <w:rFonts w:ascii="Times New Roman" w:hAnsi="Times New Roman" w:cs="Times New Roman"/>
          <w:color w:val="000000" w:themeColor="text1"/>
        </w:rPr>
        <w:t xml:space="preserve"> of 2016 and 2017</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 xml:space="preserve">in </w:t>
      </w:r>
      <w:r w:rsidR="001D6172" w:rsidRPr="00EF599F">
        <w:rPr>
          <w:rFonts w:ascii="Times New Roman" w:hAnsi="Times New Roman" w:cs="Times New Roman"/>
          <w:color w:val="000000" w:themeColor="text1"/>
        </w:rPr>
        <w:lastRenderedPageBreak/>
        <w:t>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6F96A2E"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At each </w:t>
      </w:r>
      <w:r w:rsidR="00062669" w:rsidRPr="00EF599F">
        <w:rPr>
          <w:rFonts w:ascii="Times New Roman" w:hAnsi="Times New Roman" w:cs="Times New Roman"/>
          <w:color w:val="000000" w:themeColor="text1"/>
        </w:rPr>
        <w:t>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GPSMAP 62st and 64st devices (horizontal accuracy 3–10 m). </w:t>
      </w:r>
      <w:r w:rsidR="003369A1">
        <w:rPr>
          <w:rFonts w:ascii="Times New Roman" w:hAnsi="Times New Roman" w:cs="Times New Roman"/>
          <w:color w:val="000000" w:themeColor="text1"/>
        </w:rPr>
        <w:t xml:space="preserve">We used these geographic positions to </w:t>
      </w:r>
      <w:r w:rsidR="00135CBC">
        <w:rPr>
          <w:rFonts w:ascii="Times New Roman" w:hAnsi="Times New Roman" w:cs="Times New Roman"/>
          <w:color w:val="000000" w:themeColor="text1"/>
        </w:rPr>
        <w:t xml:space="preserve">extract </w:t>
      </w:r>
      <w:r w:rsidR="003369A1">
        <w:rPr>
          <w:rFonts w:ascii="Times New Roman" w:hAnsi="Times New Roman" w:cs="Times New Roman"/>
          <w:color w:val="000000" w:themeColor="text1"/>
        </w:rPr>
        <w:t>additional topographic variables</w:t>
      </w:r>
      <w:r w:rsidR="006143E3">
        <w:rPr>
          <w:rFonts w:ascii="Times New Roman" w:hAnsi="Times New Roman" w:cs="Times New Roman"/>
          <w:color w:val="000000" w:themeColor="text1"/>
        </w:rPr>
        <w:t xml:space="preserve"> that could predict soil moisture (below)</w:t>
      </w:r>
      <w:r w:rsidR="003A1DE8">
        <w:rPr>
          <w:rFonts w:ascii="Times New Roman" w:hAnsi="Times New Roman" w:cs="Times New Roman"/>
          <w:color w:val="000000" w:themeColor="text1"/>
        </w:rPr>
        <w:t xml:space="preserve"> from </w:t>
      </w:r>
      <w:r w:rsidR="00135CBC">
        <w:rPr>
          <w:rFonts w:ascii="Times New Roman" w:hAnsi="Times New Roman" w:cs="Times New Roman"/>
          <w:color w:val="000000" w:themeColor="text1"/>
        </w:rPr>
        <w:t xml:space="preserve">raster grids created using </w:t>
      </w:r>
      <w:r w:rsidR="003A1DE8">
        <w:rPr>
          <w:rFonts w:ascii="Times New Roman" w:hAnsi="Times New Roman" w:cs="Times New Roman"/>
          <w:color w:val="000000" w:themeColor="text1"/>
        </w:rPr>
        <w:t>a digital elevation model (DEM) in ArcMap. These variables include</w:t>
      </w:r>
      <w:r w:rsidR="003369A1">
        <w:rPr>
          <w:rFonts w:ascii="Times New Roman" w:hAnsi="Times New Roman" w:cs="Times New Roman"/>
          <w:color w:val="000000" w:themeColor="text1"/>
        </w:rPr>
        <w:t xml:space="preserve">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r w:rsidR="00170F8D">
        <w:rPr>
          <w:rFonts w:ascii="Times New Roman" w:hAnsi="Times New Roman" w:cs="Times New Roman"/>
          <w:color w:val="000000" w:themeColor="text1"/>
        </w:rPr>
        <w:t xml:space="preserve"> In order to aggregate the </w:t>
      </w:r>
      <w:r w:rsidR="00B879B5">
        <w:rPr>
          <w:rFonts w:ascii="Times New Roman" w:hAnsi="Times New Roman" w:cs="Times New Roman"/>
          <w:color w:val="000000" w:themeColor="text1"/>
        </w:rPr>
        <w:t xml:space="preserve">25-30 </w:t>
      </w:r>
      <w:r w:rsidR="00170F8D">
        <w:rPr>
          <w:rFonts w:ascii="Times New Roman" w:hAnsi="Times New Roman" w:cs="Times New Roman"/>
          <w:color w:val="000000" w:themeColor="text1"/>
        </w:rPr>
        <w:t>point moisture measurements</w:t>
      </w:r>
      <w:r w:rsidR="00B879B5">
        <w:rPr>
          <w:rFonts w:ascii="Times New Roman" w:hAnsi="Times New Roman" w:cs="Times New Roman"/>
          <w:color w:val="000000" w:themeColor="text1"/>
        </w:rPr>
        <w:t xml:space="preserve"> made within a sampling site</w:t>
      </w:r>
      <w:r w:rsidR="00170F8D">
        <w:rPr>
          <w:rFonts w:ascii="Times New Roman" w:hAnsi="Times New Roman" w:cs="Times New Roman"/>
          <w:color w:val="000000" w:themeColor="text1"/>
        </w:rPr>
        <w:t xml:space="preserve"> to a scale more consistent with our DEM-created maps of topographic variables, we </w:t>
      </w:r>
      <w:r w:rsidR="00316390">
        <w:rPr>
          <w:rFonts w:ascii="Times New Roman" w:hAnsi="Times New Roman" w:cs="Times New Roman"/>
          <w:color w:val="000000" w:themeColor="text1"/>
        </w:rPr>
        <w:t>group</w:t>
      </w:r>
      <w:r w:rsidR="00170F8D">
        <w:rPr>
          <w:rFonts w:ascii="Times New Roman" w:hAnsi="Times New Roman" w:cs="Times New Roman"/>
          <w:color w:val="000000" w:themeColor="text1"/>
        </w:rPr>
        <w:t xml:space="preserve">ed the </w:t>
      </w:r>
      <w:r w:rsidR="00B879B5">
        <w:rPr>
          <w:rFonts w:ascii="Times New Roman" w:hAnsi="Times New Roman" w:cs="Times New Roman"/>
          <w:color w:val="000000" w:themeColor="text1"/>
        </w:rPr>
        <w:t>within-</w:t>
      </w:r>
      <w:r w:rsidR="00170F8D">
        <w:rPr>
          <w:rFonts w:ascii="Times New Roman" w:hAnsi="Times New Roman" w:cs="Times New Roman"/>
          <w:color w:val="000000" w:themeColor="text1"/>
        </w:rPr>
        <w:t>site</w:t>
      </w:r>
      <w:r w:rsidR="00B879B5">
        <w:rPr>
          <w:rFonts w:ascii="Times New Roman" w:hAnsi="Times New Roman" w:cs="Times New Roman"/>
          <w:color w:val="000000" w:themeColor="text1"/>
        </w:rPr>
        <w:t xml:space="preserve"> measurements for a given sampling date and</w:t>
      </w:r>
      <w:r w:rsidR="00170F8D">
        <w:rPr>
          <w:rFonts w:ascii="Times New Roman" w:hAnsi="Times New Roman" w:cs="Times New Roman"/>
          <w:color w:val="000000" w:themeColor="text1"/>
        </w:rPr>
        <w:t xml:space="preserve"> vegetation cover</w:t>
      </w:r>
      <w:r w:rsidR="00B879B5">
        <w:rPr>
          <w:rFonts w:ascii="Times New Roman" w:hAnsi="Times New Roman" w:cs="Times New Roman"/>
          <w:color w:val="000000" w:themeColor="text1"/>
        </w:rPr>
        <w:t xml:space="preserve"> type</w:t>
      </w:r>
      <w:r w:rsidR="00316390">
        <w:rPr>
          <w:rFonts w:ascii="Times New Roman" w:hAnsi="Times New Roman" w:cs="Times New Roman"/>
          <w:color w:val="000000" w:themeColor="text1"/>
        </w:rPr>
        <w:t>, and calculated the mean values within each group. These aggregated means were used for all data training and validation</w:t>
      </w:r>
      <w:r w:rsidR="00064BC7">
        <w:rPr>
          <w:rFonts w:ascii="Times New Roman" w:hAnsi="Times New Roman" w:cs="Times New Roman"/>
          <w:color w:val="000000" w:themeColor="text1"/>
        </w:rPr>
        <w:t>, so there is only one measured soil moisture value for any unique combination of site, vegetation, and date</w:t>
      </w:r>
      <w:r w:rsidR="00316390">
        <w:rPr>
          <w:rFonts w:ascii="Times New Roman" w:hAnsi="Times New Roman" w:cs="Times New Roman"/>
          <w:color w:val="000000" w:themeColor="text1"/>
        </w:rPr>
        <w:t>.</w:t>
      </w:r>
    </w:p>
    <w:p w14:paraId="6ECD8A1D" w14:textId="2BB199D6" w:rsidR="003732B5" w:rsidRDefault="005B0769" w:rsidP="009A3EB7">
      <w:pPr>
        <w:spacing w:line="480" w:lineRule="auto"/>
        <w:ind w:firstLine="720"/>
        <w:rPr>
          <w:ins w:id="4" w:author="Gabrielle" w:date="2020-01-04T17:25:00Z"/>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2F54CB">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w:t>
      </w:r>
      <w:r w:rsidR="00BB7C5B">
        <w:rPr>
          <w:rFonts w:ascii="Times New Roman" w:hAnsi="Times New Roman" w:cs="Times New Roman"/>
        </w:rPr>
        <w:t>site characteristics</w:t>
      </w:r>
      <w:r w:rsidR="003369A1">
        <w:rPr>
          <w:rFonts w:ascii="Times New Roman" w:hAnsi="Times New Roman" w:cs="Times New Roman"/>
        </w:rPr>
        <w:t xml:space="preserve">: 2014 vegetation type, 1973 </w:t>
      </w:r>
      <w:r w:rsidR="003369A1">
        <w:rPr>
          <w:rFonts w:ascii="Times New Roman" w:hAnsi="Times New Roman" w:cs="Times New Roman"/>
        </w:rPr>
        <w:lastRenderedPageBreak/>
        <w:t xml:space="preserve">vegetation type, measurement year, </w:t>
      </w:r>
      <w:r w:rsidR="00410DCD">
        <w:rPr>
          <w:rFonts w:ascii="Times New Roman" w:hAnsi="Times New Roman" w:cs="Times New Roman"/>
        </w:rPr>
        <w:t>day</w:t>
      </w:r>
      <w:r w:rsidR="003369A1">
        <w:rPr>
          <w:rFonts w:ascii="Times New Roman" w:hAnsi="Times New Roman" w:cs="Times New Roman"/>
        </w:rPr>
        <w:t xml:space="preserve"> of </w:t>
      </w:r>
      <w:r w:rsidR="006143E3">
        <w:rPr>
          <w:rFonts w:ascii="Times New Roman" w:hAnsi="Times New Roman" w:cs="Times New Roman"/>
        </w:rPr>
        <w:t>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2F54CB">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r w:rsidR="003369A1">
        <w:rPr>
          <w:rFonts w:ascii="Times New Roman" w:hAnsi="Times New Roman" w:cs="Times New Roman"/>
        </w:rPr>
        <w:t>.</w:t>
      </w:r>
      <w:r w:rsidR="00AF2984">
        <w:rPr>
          <w:rFonts w:ascii="Times New Roman" w:hAnsi="Times New Roman" w:cs="Times New Roman"/>
        </w:rPr>
        <w:t xml:space="preserve"> </w:t>
      </w:r>
      <w:ins w:id="5" w:author="Gabrielle" w:date="2020-01-02T21:41:00Z">
        <w:del w:id="6" w:author="Stevens, Jens T" w:date="2020-01-06T13:57:00Z">
          <w:r w:rsidR="00136A94" w:rsidRPr="00136A94" w:rsidDel="000A0A3C">
            <w:rPr>
              <w:rFonts w:ascii="Times New Roman" w:hAnsi="Times New Roman" w:cs="Times New Roman"/>
            </w:rPr>
            <w:delText>t</w:delText>
          </w:r>
        </w:del>
      </w:ins>
      <w:ins w:id="7" w:author="Stevens, Jens T" w:date="2020-01-06T13:57:00Z">
        <w:r w:rsidR="000A0A3C">
          <w:rPr>
            <w:rFonts w:ascii="Times New Roman" w:hAnsi="Times New Roman" w:cs="Times New Roman"/>
          </w:rPr>
          <w:t>T</w:t>
        </w:r>
      </w:ins>
      <w:ins w:id="8" w:author="Gabrielle" w:date="2020-01-02T21:41:00Z">
        <w:r w:rsidR="00136A94" w:rsidRPr="00136A94">
          <w:rPr>
            <w:rFonts w:ascii="Times New Roman" w:hAnsi="Times New Roman" w:cs="Times New Roman"/>
          </w:rPr>
          <w:t xml:space="preserve">he drivers of soil moisture distribution vary with time since precipitation, with certain </w:t>
        </w:r>
      </w:ins>
      <w:ins w:id="9" w:author="Stevens, Jens T" w:date="2020-01-06T13:59:00Z">
        <w:r w:rsidR="000A0A3C">
          <w:rPr>
            <w:rFonts w:ascii="Times New Roman" w:hAnsi="Times New Roman" w:cs="Times New Roman"/>
          </w:rPr>
          <w:t xml:space="preserve">local </w:t>
        </w:r>
      </w:ins>
      <w:ins w:id="10" w:author="Gabrielle" w:date="2020-01-02T21:41:00Z">
        <w:r w:rsidR="00136A94" w:rsidRPr="00136A94">
          <w:rPr>
            <w:rFonts w:ascii="Times New Roman" w:hAnsi="Times New Roman" w:cs="Times New Roman"/>
          </w:rPr>
          <w:t>topographic and soil texture factors being more important predictors under dry conditions compared to wet</w:t>
        </w:r>
      </w:ins>
      <w:r w:rsidR="000A0A3C">
        <w:rPr>
          <w:rFonts w:ascii="Times New Roman" w:hAnsi="Times New Roman" w:cs="Times New Roman"/>
        </w:rPr>
        <w:t xml:space="preserve"> </w:t>
      </w:r>
      <w:r w:rsidR="000A0A3C">
        <w:rPr>
          <w:rFonts w:ascii="Times New Roman" w:hAnsi="Times New Roman" w:cs="Times New Roman"/>
        </w:rPr>
        <w:fldChar w:fldCharType="begin">
          <w:fldData xml:space="preserve">PEVuZE5vdGU+PENpdGU+PEF1dGhvcj5GYW1pZ2xpZXR0aTwvQXV0aG9yPjxZZWFyPjE5OTg8L1ll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</w:fldData>
        </w:fldChar>
      </w:r>
      <w:r w:rsidR="000A0A3C">
        <w:rPr>
          <w:rFonts w:ascii="Times New Roman" w:hAnsi="Times New Roman" w:cs="Times New Roman"/>
        </w:rPr>
        <w:instrText xml:space="preserve"> ADDIN EN.CITE </w:instrText>
      </w:r>
      <w:r w:rsidR="000A0A3C">
        <w:rPr>
          <w:rFonts w:ascii="Times New Roman" w:hAnsi="Times New Roman" w:cs="Times New Roman"/>
        </w:rPr>
        <w:fldChar w:fldCharType="begin">
          <w:fldData xml:space="preserve">PEVuZE5vdGU+PENpdGU+PEF1dGhvcj5GYW1pZ2xpZXR0aTwvQXV0aG9yPjxZZWFyPjE5OTg8L1ll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</w:fldData>
        </w:fldChar>
      </w:r>
      <w:r w:rsidR="000A0A3C">
        <w:rPr>
          <w:rFonts w:ascii="Times New Roman" w:hAnsi="Times New Roman" w:cs="Times New Roman"/>
        </w:rPr>
        <w:instrText xml:space="preserve"> ADDIN EN.CITE.DATA </w:instrText>
      </w:r>
      <w:r w:rsidR="000A0A3C">
        <w:rPr>
          <w:rFonts w:ascii="Times New Roman" w:hAnsi="Times New Roman" w:cs="Times New Roman"/>
        </w:rPr>
      </w:r>
      <w:r w:rsidR="000A0A3C">
        <w:rPr>
          <w:rFonts w:ascii="Times New Roman" w:hAnsi="Times New Roman" w:cs="Times New Roman"/>
        </w:rPr>
        <w:fldChar w:fldCharType="end"/>
      </w:r>
      <w:r w:rsidR="000A0A3C">
        <w:rPr>
          <w:rFonts w:ascii="Times New Roman" w:hAnsi="Times New Roman" w:cs="Times New Roman"/>
        </w:rPr>
      </w:r>
      <w:r w:rsidR="000A0A3C">
        <w:rPr>
          <w:rFonts w:ascii="Times New Roman" w:hAnsi="Times New Roman" w:cs="Times New Roman"/>
        </w:rPr>
        <w:fldChar w:fldCharType="separate"/>
      </w:r>
      <w:r w:rsidR="000A0A3C">
        <w:rPr>
          <w:rFonts w:ascii="Times New Roman" w:hAnsi="Times New Roman" w:cs="Times New Roman"/>
          <w:noProof/>
        </w:rPr>
        <w:t>(Grayson et al., 1997; Famiglietti et al., 1998)</w:t>
      </w:r>
      <w:r w:rsidR="000A0A3C">
        <w:rPr>
          <w:rFonts w:ascii="Times New Roman" w:hAnsi="Times New Roman" w:cs="Times New Roman"/>
        </w:rPr>
        <w:fldChar w:fldCharType="end"/>
      </w:r>
      <w:ins w:id="11" w:author="Gabrielle" w:date="2020-01-02T21:41:00Z">
        <w:r w:rsidR="00136A94" w:rsidRPr="00136A94">
          <w:rPr>
            <w:rFonts w:ascii="Times New Roman" w:hAnsi="Times New Roman" w:cs="Times New Roman"/>
          </w:rPr>
          <w:t xml:space="preserve">. </w:t>
        </w:r>
      </w:ins>
      <w:ins w:id="12" w:author="Gabrielle" w:date="2020-01-08T19:56:00Z">
        <w:r w:rsidR="000B722E">
          <w:rPr>
            <w:rFonts w:ascii="Times New Roman" w:hAnsi="Times New Roman" w:cs="Times New Roman"/>
          </w:rPr>
          <w:t>Accordingly, o</w:t>
        </w:r>
      </w:ins>
      <w:ins w:id="13" w:author="Gabrielle" w:date="2020-01-02T21:41:00Z">
        <w:r w:rsidR="00136A94" w:rsidRPr="00136A94">
          <w:rPr>
            <w:rFonts w:ascii="Times New Roman" w:hAnsi="Times New Roman" w:cs="Times New Roman"/>
          </w:rPr>
          <w:t>ur method includes a variety of local (e.g., vegetation cover, slope, aspect) and nonlocal (e.g. distance from nearest stream, upslope area) controls, and the use of the day of year as a predictor allows the model to account for late-summer changes in dominant controls, as suggested by Grayson et al. (1997).</w:t>
        </w:r>
        <w:r w:rsidR="00136A94">
          <w:rPr>
            <w:rFonts w:ascii="Times New Roman" w:hAnsi="Times New Roman" w:cs="Times New Roman"/>
          </w:rPr>
          <w:t xml:space="preserve"> </w:t>
        </w:r>
      </w:ins>
    </w:p>
    <w:p w14:paraId="66BA19DC" w14:textId="0FFC5CCB" w:rsidR="005B0769" w:rsidRDefault="004D0F74" w:rsidP="009A3EB7">
      <w:pPr>
        <w:spacing w:line="480" w:lineRule="auto"/>
        <w:ind w:firstLine="720"/>
        <w:rPr>
          <w:rFonts w:ascii="Times New Roman" w:hAnsi="Times New Roman" w:cs="Times New Roman"/>
        </w:rPr>
      </w:pPr>
      <w:r>
        <w:rPr>
          <w:rFonts w:ascii="Times New Roman" w:hAnsi="Times New Roman" w:cs="Times New Roman"/>
        </w:rPr>
        <w:t>While information on soil type may have increased this model’s accuracy</w:t>
      </w:r>
      <w:r w:rsidR="000A0A3C">
        <w:rPr>
          <w:rFonts w:ascii="Times New Roman" w:hAnsi="Times New Roman" w:cs="Times New Roman"/>
        </w:rPr>
        <w:t xml:space="preserve"> </w:t>
      </w:r>
      <w:r w:rsidR="000A0A3C">
        <w:rPr>
          <w:rFonts w:ascii="Times New Roman" w:hAnsi="Times New Roman" w:cs="Times New Roman"/>
        </w:rPr>
        <w:fldChar w:fldCharType="begin"/>
      </w:r>
      <w:r w:rsidR="000A0A3C">
        <w:rPr>
          <w:rFonts w:ascii="Times New Roman" w:hAnsi="Times New Roman" w:cs="Times New Roman"/>
        </w:rPr>
        <w:instrText xml:space="preserve"> ADDIN EN.CITE &lt;EndNote&gt;&lt;Cite&gt;&lt;Author&gt;Famiglietti&lt;/Author&gt;&lt;Year&gt;1998&lt;/Year&gt;&lt;RecNum&gt;3870&lt;/RecNum&gt;&lt;DisplayText&gt;(Famiglietti et al., 1998)&lt;/DisplayText&gt;&lt;record&gt;&lt;rec-number&gt;3870&lt;/rec-number&gt;&lt;foreign-keys&gt;&lt;key app="EN" db-id="w0ppaavf8t2zvwe9f0oxa5rcervz0wedp050" timestamp="1578343798"&gt;3870&lt;/key&gt;&lt;/foreign-keys&gt;&lt;ref-type name="Journal Article"&gt;17&lt;/ref-type&gt;&lt;contributors&gt;&lt;authors&gt;&lt;author&gt;Famiglietti, J. S.&lt;/author&gt;&lt;author&gt;Rudnicki, J. W.&lt;/author&gt;&lt;author&gt;Rodell, M.&lt;/author&gt;&lt;/authors&gt;&lt;/contributors&gt;&lt;titles&gt;&lt;title&gt;Variability in surface moisture content along a hillslope transect: Rattlesnake Hill, Texas&lt;/title&gt;&lt;secondary-title&gt;Journal of Hydrology&lt;/secondary-title&gt;&lt;/titles&gt;&lt;periodical&gt;&lt;full-title&gt;Journal of Hydrology&lt;/full-title&gt;&lt;/periodical&gt;&lt;pages&gt;259-281&lt;/pages&gt;&lt;volume&gt;210&lt;/volume&gt;&lt;number&gt;1&lt;/number&gt;&lt;keywords&gt;&lt;keyword&gt;Hydrology&lt;/keyword&gt;&lt;keyword&gt;Soil moisture&lt;/keyword&gt;&lt;keyword&gt;Field studies&lt;/keyword&gt;&lt;keyword&gt;Statistical analysis&lt;/keyword&gt;&lt;keyword&gt;Correlation coefficient&lt;/keyword&gt;&lt;/keywords&gt;&lt;dates&gt;&lt;year&gt;1998&lt;/year&gt;&lt;pub-dates&gt;&lt;date&gt;1998/09/01/&lt;/date&gt;&lt;/pub-dates&gt;&lt;/dates&gt;&lt;isbn&gt;0022-1694&lt;/isbn&gt;&lt;urls&gt;&lt;related-urls&gt;&lt;url&gt;http://www.sciencedirect.com/science/article/pii/S0022169498001875&lt;/url&gt;&lt;/related-urls&gt;&lt;/urls&gt;&lt;electronic-resource-num&gt;https://doi.org/10.1016/S0022-1694(98)00187-5&lt;/electronic-resource-num&gt;&lt;/record&gt;&lt;/Cite&gt;&lt;/EndNote&gt;</w:instrText>
      </w:r>
      <w:r w:rsidR="000A0A3C">
        <w:rPr>
          <w:rFonts w:ascii="Times New Roman" w:hAnsi="Times New Roman" w:cs="Times New Roman"/>
        </w:rPr>
        <w:fldChar w:fldCharType="separate"/>
      </w:r>
      <w:r w:rsidR="000A0A3C">
        <w:rPr>
          <w:rFonts w:ascii="Times New Roman" w:hAnsi="Times New Roman" w:cs="Times New Roman"/>
          <w:noProof/>
        </w:rPr>
        <w:t>(Famiglietti et al., 1998)</w:t>
      </w:r>
      <w:r w:rsidR="000A0A3C">
        <w:rPr>
          <w:rFonts w:ascii="Times New Roman" w:hAnsi="Times New Roman" w:cs="Times New Roman"/>
        </w:rPr>
        <w:fldChar w:fldCharType="end"/>
      </w:r>
      <w:r>
        <w:rPr>
          <w:rFonts w:ascii="Times New Roman" w:hAnsi="Times New Roman" w:cs="Times New Roman"/>
        </w:rPr>
        <w:t xml:space="preserve">, we did not include soil properties since we did not have verifiable basin-wide soils data that would have allowed us to upscale the measurements to the rest of the watershed. </w:t>
      </w:r>
      <w:r w:rsidR="00371256">
        <w:rPr>
          <w:rFonts w:ascii="Times New Roman" w:hAnsi="Times New Roman" w:cs="Times New Roman"/>
        </w:rPr>
        <w:t xml:space="preserve">Since random forest is a statistical model, rather than a physically-based model, it does not require information </w:t>
      </w:r>
      <w:r w:rsidR="00FE2009">
        <w:rPr>
          <w:rFonts w:ascii="Times New Roman" w:hAnsi="Times New Roman" w:cs="Times New Roman"/>
        </w:rPr>
        <w:t>about</w:t>
      </w:r>
      <w:r w:rsidR="00371256">
        <w:rPr>
          <w:rFonts w:ascii="Times New Roman" w:hAnsi="Times New Roman" w:cs="Times New Roman"/>
        </w:rPr>
        <w:t xml:space="preserve"> physical soil parameters in order to represent soil moisture, as long as the covariates used are correlated with soil moisture state. </w:t>
      </w:r>
      <w:ins w:id="14" w:author="Gabrielle" w:date="2020-01-04T17:25:00Z">
        <w:r w:rsidR="003732B5" w:rsidRPr="003732B5">
          <w:rPr>
            <w:rFonts w:ascii="Times New Roman" w:hAnsi="Times New Roman" w:cs="Times New Roman"/>
          </w:rPr>
          <w:t xml:space="preserve">Statistical models such as </w:t>
        </w:r>
        <w:r w:rsidR="003732B5">
          <w:rPr>
            <w:rFonts w:ascii="Times New Roman" w:hAnsi="Times New Roman" w:cs="Times New Roman"/>
          </w:rPr>
          <w:t>random f</w:t>
        </w:r>
        <w:r w:rsidR="003732B5" w:rsidRPr="003732B5">
          <w:rPr>
            <w:rFonts w:ascii="Times New Roman" w:hAnsi="Times New Roman" w:cs="Times New Roman"/>
          </w:rPr>
          <w:t xml:space="preserve">orest provide multiple benefits, including their ability to fit nonlinear relationships without needing to make (potentially erroneous) assumptions about </w:t>
        </w:r>
      </w:ins>
      <w:ins w:id="15" w:author="Gabrielle" w:date="2020-01-08T20:06:00Z">
        <w:r w:rsidR="000B722E">
          <w:rPr>
            <w:rFonts w:ascii="Times New Roman" w:hAnsi="Times New Roman" w:cs="Times New Roman"/>
          </w:rPr>
          <w:t xml:space="preserve">the relationship between a predictor and the modeled variable </w:t>
        </w:r>
        <w:r w:rsidR="00943684">
          <w:rPr>
            <w:rFonts w:ascii="Times New Roman" w:hAnsi="Times New Roman" w:cs="Times New Roman"/>
          </w:rPr>
          <w:t>(</w:t>
        </w:r>
        <w:commentRangeStart w:id="16"/>
        <w:proofErr w:type="spellStart"/>
        <w:r w:rsidR="00943684">
          <w:rPr>
            <w:rFonts w:ascii="Times New Roman" w:hAnsi="Times New Roman" w:cs="Times New Roman"/>
          </w:rPr>
          <w:t>Gromping</w:t>
        </w:r>
        <w:proofErr w:type="spellEnd"/>
        <w:r w:rsidR="00943684">
          <w:rPr>
            <w:rFonts w:ascii="Times New Roman" w:hAnsi="Times New Roman" w:cs="Times New Roman"/>
          </w:rPr>
          <w:t xml:space="preserve"> 2009</w:t>
        </w:r>
        <w:commentRangeEnd w:id="16"/>
        <w:r w:rsidR="00943684">
          <w:rPr>
            <w:rStyle w:val="CommentReference"/>
          </w:rPr>
          <w:commentReference w:id="16"/>
        </w:r>
        <w:r w:rsidR="00943684">
          <w:rPr>
            <w:rFonts w:ascii="Times New Roman" w:hAnsi="Times New Roman" w:cs="Times New Roman"/>
          </w:rPr>
          <w:t>)</w:t>
        </w:r>
      </w:ins>
      <w:ins w:id="17" w:author="Gabrielle" w:date="2020-01-04T17:25:00Z">
        <w:r w:rsidR="003732B5" w:rsidRPr="003732B5">
          <w:rPr>
            <w:rFonts w:ascii="Times New Roman" w:hAnsi="Times New Roman" w:cs="Times New Roman"/>
          </w:rPr>
          <w:t xml:space="preserve">. However, the model may not perform well when being used to infer conditions outside the range of </w:t>
        </w:r>
      </w:ins>
      <w:ins w:id="18" w:author="Gabrielle" w:date="2020-01-04T17:26:00Z">
        <w:r w:rsidR="003732B5">
          <w:rPr>
            <w:rFonts w:ascii="Times New Roman" w:hAnsi="Times New Roman" w:cs="Times New Roman"/>
          </w:rPr>
          <w:t>observations</w:t>
        </w:r>
      </w:ins>
      <w:ins w:id="19" w:author="Gabrielle" w:date="2020-01-04T17:25:00Z">
        <w:r w:rsidR="003732B5" w:rsidRPr="003732B5">
          <w:rPr>
            <w:rFonts w:ascii="Times New Roman" w:hAnsi="Times New Roman" w:cs="Times New Roman"/>
          </w:rPr>
          <w:t xml:space="preserve">, since there is no guarantee that the </w:t>
        </w:r>
        <w:r w:rsidR="003732B5">
          <w:rPr>
            <w:rFonts w:ascii="Times New Roman" w:hAnsi="Times New Roman" w:cs="Times New Roman"/>
          </w:rPr>
          <w:t>fitted relationships hold true for predictor values not included in the model fitting</w:t>
        </w:r>
        <w:r w:rsidR="003732B5" w:rsidRPr="003732B5">
          <w:rPr>
            <w:rFonts w:ascii="Times New Roman" w:hAnsi="Times New Roman" w:cs="Times New Roman"/>
          </w:rPr>
          <w:t xml:space="preserve">. </w:t>
        </w:r>
      </w:ins>
      <w:ins w:id="20" w:author="Gabrielle" w:date="2020-01-04T17:27:00Z">
        <w:r w:rsidR="003732B5">
          <w:rPr>
            <w:rFonts w:ascii="Times New Roman" w:hAnsi="Times New Roman" w:cs="Times New Roman"/>
          </w:rPr>
          <w:t xml:space="preserve">While it was not possible to capture the complete range of </w:t>
        </w:r>
      </w:ins>
      <w:ins w:id="21" w:author="Gabrielle" w:date="2020-01-04T18:00:00Z">
        <w:r w:rsidR="00D20CF1">
          <w:rPr>
            <w:rFonts w:ascii="Times New Roman" w:hAnsi="Times New Roman" w:cs="Times New Roman"/>
          </w:rPr>
          <w:t>predictor</w:t>
        </w:r>
      </w:ins>
      <w:ins w:id="22" w:author="Gabrielle" w:date="2020-01-04T17:27:00Z">
        <w:r w:rsidR="003732B5">
          <w:rPr>
            <w:rFonts w:ascii="Times New Roman" w:hAnsi="Times New Roman" w:cs="Times New Roman"/>
          </w:rPr>
          <w:t>s and their combinations present th</w:t>
        </w:r>
      </w:ins>
      <w:ins w:id="23" w:author="Gabrielle" w:date="2020-01-04T17:30:00Z">
        <w:r w:rsidR="003732B5">
          <w:rPr>
            <w:rFonts w:ascii="Times New Roman" w:hAnsi="Times New Roman" w:cs="Times New Roman"/>
          </w:rPr>
          <w:t>r</w:t>
        </w:r>
      </w:ins>
      <w:ins w:id="24" w:author="Gabrielle" w:date="2020-01-04T17:27:00Z">
        <w:r w:rsidR="003732B5">
          <w:rPr>
            <w:rFonts w:ascii="Times New Roman" w:hAnsi="Times New Roman" w:cs="Times New Roman"/>
          </w:rPr>
          <w:t xml:space="preserve">oughout </w:t>
        </w:r>
        <w:r w:rsidR="003732B5">
          <w:rPr>
            <w:rFonts w:ascii="Times New Roman" w:hAnsi="Times New Roman" w:cs="Times New Roman"/>
          </w:rPr>
          <w:lastRenderedPageBreak/>
          <w:t xml:space="preserve">the watershed, we selected our measurement sites in order to </w:t>
        </w:r>
      </w:ins>
      <w:ins w:id="25" w:author="Gabrielle" w:date="2020-01-04T17:28:00Z">
        <w:r w:rsidR="003732B5">
          <w:rPr>
            <w:rFonts w:ascii="Times New Roman" w:hAnsi="Times New Roman" w:cs="Times New Roman"/>
          </w:rPr>
          <w:t xml:space="preserve">cover </w:t>
        </w:r>
      </w:ins>
      <w:ins w:id="26" w:author="Gabrielle" w:date="2020-01-04T17:25:00Z">
        <w:r w:rsidR="003732B5" w:rsidRPr="003732B5">
          <w:rPr>
            <w:rFonts w:ascii="Times New Roman" w:hAnsi="Times New Roman" w:cs="Times New Roman"/>
          </w:rPr>
          <w:t xml:space="preserve">as broad a range of conditions as possible (in terms of fire history, vegetation type, </w:t>
        </w:r>
      </w:ins>
      <w:ins w:id="27" w:author="Gabrielle" w:date="2020-01-04T17:28:00Z">
        <w:r w:rsidR="003732B5">
          <w:rPr>
            <w:rFonts w:ascii="Times New Roman" w:hAnsi="Times New Roman" w:cs="Times New Roman"/>
          </w:rPr>
          <w:t xml:space="preserve">water year type, </w:t>
        </w:r>
      </w:ins>
      <w:ins w:id="28" w:author="Gabrielle" w:date="2020-01-04T17:25:00Z">
        <w:r w:rsidR="003732B5" w:rsidRPr="003732B5">
          <w:rPr>
            <w:rFonts w:ascii="Times New Roman" w:hAnsi="Times New Roman" w:cs="Times New Roman"/>
          </w:rPr>
          <w:t xml:space="preserve">and topography) </w:t>
        </w:r>
      </w:ins>
      <w:ins w:id="29" w:author="Gabrielle" w:date="2020-01-04T17:28:00Z">
        <w:r w:rsidR="003732B5">
          <w:rPr>
            <w:rFonts w:ascii="Times New Roman" w:hAnsi="Times New Roman" w:cs="Times New Roman"/>
          </w:rPr>
          <w:t xml:space="preserve">in order to make the model validation applicable to </w:t>
        </w:r>
      </w:ins>
      <w:ins w:id="30" w:author="Gabrielle" w:date="2020-01-04T17:32:00Z">
        <w:r w:rsidR="00572139">
          <w:rPr>
            <w:rFonts w:ascii="Times New Roman" w:hAnsi="Times New Roman" w:cs="Times New Roman"/>
          </w:rPr>
          <w:t xml:space="preserve">a wide range of conditions. </w:t>
        </w:r>
      </w:ins>
      <w:r w:rsidR="00AF2984">
        <w:rPr>
          <w:rFonts w:ascii="Times New Roman" w:hAnsi="Times New Roman" w:cs="Times New Roman"/>
        </w:rPr>
        <w:t xml:space="preserve">We cross-validated the model by selecting a subset of </w:t>
      </w:r>
      <w:r w:rsidR="00BB7C5B">
        <w:rPr>
          <w:rFonts w:ascii="Times New Roman" w:hAnsi="Times New Roman" w:cs="Times New Roman"/>
        </w:rPr>
        <w:t xml:space="preserve">measured </w:t>
      </w:r>
      <w:r w:rsidR="00AF2984">
        <w:rPr>
          <w:rFonts w:ascii="Times New Roman" w:hAnsi="Times New Roman" w:cs="Times New Roman"/>
        </w:rPr>
        <w:t xml:space="preserve">sites as training data and using the resulting model to predict soil moisture at the remaining </w:t>
      </w:r>
      <w:r w:rsidR="00BB7C5B">
        <w:rPr>
          <w:rFonts w:ascii="Times New Roman" w:hAnsi="Times New Roman" w:cs="Times New Roman"/>
        </w:rPr>
        <w:t xml:space="preserve">measured </w:t>
      </w:r>
      <w:r w:rsidR="00AF2984">
        <w:rPr>
          <w:rFonts w:ascii="Times New Roman" w:hAnsi="Times New Roman" w:cs="Times New Roman"/>
        </w:rPr>
        <w:t>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2F54CB">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1931F268"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w:t>
      </w:r>
      <w:r w:rsidR="00BB7C5B">
        <w:rPr>
          <w:rFonts w:ascii="Times New Roman" w:hAnsi="Times New Roman" w:cs="Times New Roman"/>
          <w:color w:val="2F2F2F" w:themeColor="accent5" w:themeShade="80"/>
        </w:rPr>
        <w:t>. At each grid point, we used our vegetation maps, fire maps, and the DEM to extract the needed covariates to run the model</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BB7C5B">
        <w:rPr>
          <w:rFonts w:ascii="Times New Roman" w:hAnsi="Times New Roman" w:cs="Times New Roman"/>
          <w:color w:val="2F2F2F" w:themeColor="accent5" w:themeShade="80"/>
        </w:rPr>
        <w:t xml:space="preserve">modeled soil moisture on the same 40m grid, with the same covariates, except that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w:t>
      </w:r>
      <w:r w:rsidR="00827832">
        <w:rPr>
          <w:rFonts w:ascii="Times New Roman" w:hAnsi="Times New Roman" w:cs="Times New Roman"/>
          <w:color w:val="2F2F2F" w:themeColor="accent5" w:themeShade="80"/>
        </w:rPr>
        <w:t>zero</w:t>
      </w:r>
      <w:r>
        <w:rPr>
          <w:rFonts w:ascii="Times New Roman" w:hAnsi="Times New Roman" w:cs="Times New Roman"/>
          <w:color w:val="2F2F2F" w:themeColor="accent5" w:themeShade="80"/>
        </w:rPr>
        <w:t xml:space="preserve">, time since fire to 100 years, and </w:t>
      </w:r>
      <w:r w:rsidR="00170F8D">
        <w:rPr>
          <w:rFonts w:ascii="Times New Roman" w:hAnsi="Times New Roman" w:cs="Times New Roman"/>
          <w:color w:val="2F2F2F" w:themeColor="accent5" w:themeShade="80"/>
        </w:rPr>
        <w:t xml:space="preserve">replaced 2014 </w:t>
      </w:r>
      <w:r>
        <w:rPr>
          <w:rFonts w:ascii="Times New Roman" w:hAnsi="Times New Roman" w:cs="Times New Roman"/>
          <w:color w:val="2F2F2F" w:themeColor="accent5" w:themeShade="80"/>
        </w:rPr>
        <w:t xml:space="preserve">vegetation cover </w:t>
      </w:r>
      <w:r w:rsidR="00170F8D">
        <w:rPr>
          <w:rFonts w:ascii="Times New Roman" w:hAnsi="Times New Roman" w:cs="Times New Roman"/>
          <w:color w:val="2F2F2F" w:themeColor="accent5" w:themeShade="80"/>
        </w:rPr>
        <w:t xml:space="preserve">with </w:t>
      </w:r>
      <w:r>
        <w:rPr>
          <w:rFonts w:ascii="Times New Roman" w:hAnsi="Times New Roman" w:cs="Times New Roman"/>
          <w:color w:val="2F2F2F" w:themeColor="accent5" w:themeShade="80"/>
        </w:rPr>
        <w:t>1973 vegetation</w:t>
      </w:r>
      <w:r w:rsidR="00170F8D">
        <w:rPr>
          <w:rFonts w:ascii="Times New Roman" w:hAnsi="Times New Roman" w:cs="Times New Roman"/>
          <w:color w:val="2F2F2F" w:themeColor="accent5" w:themeShade="80"/>
        </w:rPr>
        <w:t xml:space="preserve"> (since this vegetation represents the watershed’s state after years of fire suppression)</w:t>
      </w:r>
      <w:r>
        <w:rPr>
          <w:rFonts w:ascii="Times New Roman" w:hAnsi="Times New Roman" w:cs="Times New Roman"/>
          <w:color w:val="2F2F2F" w:themeColor="accent5" w:themeShade="80"/>
        </w:rPr>
        <w:t xml:space="preserve">. We then compared these </w:t>
      </w:r>
      <w:r w:rsidR="00BB7C5B">
        <w:rPr>
          <w:rFonts w:ascii="Times New Roman" w:hAnsi="Times New Roman" w:cs="Times New Roman"/>
          <w:color w:val="2F2F2F" w:themeColor="accent5" w:themeShade="80"/>
        </w:rPr>
        <w:t>two modeled soil moisture datasets - one with</w:t>
      </w:r>
      <w:r>
        <w:rPr>
          <w:rFonts w:ascii="Times New Roman" w:hAnsi="Times New Roman" w:cs="Times New Roman"/>
          <w:color w:val="2F2F2F" w:themeColor="accent5" w:themeShade="80"/>
        </w:rPr>
        <w:t xml:space="preserve"> “unburned” conditions </w:t>
      </w:r>
      <w:r w:rsidR="00BB7C5B">
        <w:rPr>
          <w:rFonts w:ascii="Times New Roman" w:hAnsi="Times New Roman" w:cs="Times New Roman"/>
          <w:color w:val="2F2F2F" w:themeColor="accent5" w:themeShade="80"/>
        </w:rPr>
        <w:t>and one using</w:t>
      </w:r>
      <w:r w:rsidR="00601857">
        <w:rPr>
          <w:rFonts w:ascii="Times New Roman" w:hAnsi="Times New Roman" w:cs="Times New Roman"/>
          <w:color w:val="2F2F2F" w:themeColor="accent5" w:themeShade="80"/>
        </w:rPr>
        <w:t xml:space="preserve">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sidR="00BB7C5B">
        <w:rPr>
          <w:rFonts w:ascii="Times New Roman" w:hAnsi="Times New Roman" w:cs="Times New Roman"/>
          <w:color w:val="2F2F2F" w:themeColor="accent5" w:themeShade="80"/>
        </w:rPr>
        <w:t xml:space="preserve"> – in order to quantify the change in soil moisture due to fire</w:t>
      </w:r>
      <w:r>
        <w:rPr>
          <w:rFonts w:ascii="Times New Roman" w:hAnsi="Times New Roman" w:cs="Times New Roman"/>
          <w:color w:val="2F2F2F" w:themeColor="accent5" w:themeShade="80"/>
        </w:rPr>
        <w:t>.</w:t>
      </w:r>
      <w:r w:rsidR="00827832">
        <w:rPr>
          <w:rFonts w:ascii="Times New Roman" w:hAnsi="Times New Roman" w:cs="Times New Roman"/>
          <w:color w:val="2F2F2F" w:themeColor="accent5" w:themeShade="80"/>
        </w:rPr>
        <w:t xml:space="preserve"> This technique assumes that only a negligible amount of vegetation change between 1973 and the present </w:t>
      </w:r>
      <w:r w:rsidR="00170F8D">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due to causes other than fire, which </w:t>
      </w:r>
      <w:r w:rsidR="00FE2009">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supported by the fact that the largest patches of changed vegetation occur in burned areas (Figure 5d). </w:t>
      </w:r>
      <w:ins w:id="31" w:author="Gabrielle" w:date="2020-01-04T17:55:00Z">
        <w:r w:rsidR="00474B33">
          <w:rPr>
            <w:rFonts w:ascii="Times New Roman" w:hAnsi="Times New Roman" w:cs="Times New Roman"/>
            <w:color w:val="2F2F2F" w:themeColor="accent5" w:themeShade="80"/>
          </w:rPr>
          <w:t xml:space="preserve">This method also assumes that our model is able to capture pre-fire conditions accurately, despite the observational data being from burned areas. </w:t>
        </w:r>
      </w:ins>
      <w:ins w:id="32" w:author="Gabrielle" w:date="2020-01-04T17:56:00Z">
        <w:r w:rsidR="00474B33">
          <w:rPr>
            <w:rFonts w:ascii="Times New Roman" w:hAnsi="Times New Roman" w:cs="Times New Roman"/>
          </w:rPr>
          <w:t xml:space="preserve">Although we could not access any </w:t>
        </w:r>
        <w:r w:rsidR="00474B33">
          <w:rPr>
            <w:rFonts w:ascii="Times New Roman" w:hAnsi="Times New Roman" w:cs="Times New Roman"/>
          </w:rPr>
          <w:lastRenderedPageBreak/>
          <w:t xml:space="preserve">completely unburned areas of the watershed for measuring soil moisture, we measured sites that had not burned since 1974 and/or burned only at very low severity; we believe such sites provide reasonable proxies for unburned </w:t>
        </w:r>
      </w:ins>
      <w:ins w:id="33" w:author="Gabrielle" w:date="2020-01-04T17:57:00Z">
        <w:r w:rsidR="00474B33">
          <w:rPr>
            <w:rFonts w:ascii="Times New Roman" w:hAnsi="Times New Roman" w:cs="Times New Roman"/>
          </w:rPr>
          <w:t>areas</w:t>
        </w:r>
      </w:ins>
      <w:ins w:id="34" w:author="Gabrielle" w:date="2020-01-04T17:56:00Z">
        <w:r w:rsidR="00474B33">
          <w:rPr>
            <w:rFonts w:ascii="Times New Roman" w:hAnsi="Times New Roman" w:cs="Times New Roman"/>
          </w:rPr>
          <w:t xml:space="preserve"> and are therefore appropriate for fitting a model that is meant to </w:t>
        </w:r>
      </w:ins>
      <w:ins w:id="35" w:author="Gabrielle" w:date="2020-01-04T17:57:00Z">
        <w:r w:rsidR="00474B33">
          <w:rPr>
            <w:rFonts w:ascii="Times New Roman" w:hAnsi="Times New Roman" w:cs="Times New Roman"/>
          </w:rPr>
          <w:t>simulate</w:t>
        </w:r>
      </w:ins>
      <w:ins w:id="36" w:author="Gabrielle" w:date="2020-01-04T17:56:00Z">
        <w:r w:rsidR="00474B33">
          <w:rPr>
            <w:rFonts w:ascii="Times New Roman" w:hAnsi="Times New Roman" w:cs="Times New Roman"/>
          </w:rPr>
          <w:t xml:space="preserve"> both burned and unburned conditions</w:t>
        </w:r>
        <w:r w:rsidR="00474B33" w:rsidRPr="003732B5">
          <w:rPr>
            <w:rFonts w:ascii="Times New Roman" w:hAnsi="Times New Roman" w:cs="Times New Roman"/>
          </w:rPr>
          <w:t>.</w:t>
        </w:r>
      </w:ins>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105D2EC0"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hereafter</w:t>
      </w:r>
      <w:r w:rsidR="00A62837" w:rsidRPr="00EF599F">
        <w:rPr>
          <w:rFonts w:ascii="Times New Roman" w:hAnsi="Times New Roman" w:cs="Times New Roman"/>
          <w:color w:val="000000" w:themeColor="text1"/>
        </w:rPr>
        <w:t xml:space="preserve">. </w:t>
      </w:r>
    </w:p>
    <w:p w14:paraId="1517F411" w14:textId="11B494EB" w:rsidR="0072115A" w:rsidRPr="001340EF" w:rsidRDefault="00497A36" w:rsidP="00122A03">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6143E3">
        <w:rPr>
          <w:rFonts w:ascii="Times New Roman" w:hAnsi="Times New Roman" w:cs="Times New Roman"/>
          <w:color w:val="000000" w:themeColor="text1"/>
        </w:rPr>
        <w:t xml:space="preserve"> (Appendix B)</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T</w:t>
      </w:r>
      <w:r w:rsidR="0091423C" w:rsidRPr="00EF599F">
        <w:rPr>
          <w:rFonts w:ascii="Times New Roman" w:hAnsi="Times New Roman" w:cs="Times New Roman"/>
          <w:color w:val="000000" w:themeColor="text1"/>
        </w:rPr>
        <w:t xml:space="preserve">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 xml:space="preserve">rainfall and </w:t>
      </w:r>
      <w:r w:rsidR="00352241" w:rsidRPr="00EF599F">
        <w:rPr>
          <w:rFonts w:ascii="Times New Roman" w:hAnsi="Times New Roman" w:cs="Times New Roman"/>
          <w:color w:val="000000" w:themeColor="text1"/>
        </w:rPr>
        <w:t>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w:t>
      </w:r>
      <w:r w:rsidR="003A1DE8">
        <w:rPr>
          <w:rFonts w:ascii="Times New Roman" w:hAnsi="Times New Roman" w:cs="Times New Roman"/>
          <w:color w:val="000000" w:themeColor="text1"/>
        </w:rPr>
        <w:t xml:space="preserve">our information on </w:t>
      </w:r>
      <w:r w:rsidR="002723CC">
        <w:rPr>
          <w:rFonts w:ascii="Times New Roman" w:hAnsi="Times New Roman" w:cs="Times New Roman"/>
          <w:color w:val="000000" w:themeColor="text1"/>
        </w:rPr>
        <w:t xml:space="preserve">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w:t>
      </w:r>
      <w:proofErr w:type="spellStart"/>
      <w:r w:rsidR="002A05AC" w:rsidRPr="00EF599F">
        <w:rPr>
          <w:rFonts w:ascii="Times New Roman" w:hAnsi="Times New Roman" w:cs="Times New Roman"/>
          <w:color w:val="000000" w:themeColor="text1"/>
        </w:rPr>
        <w:t>Brinno</w:t>
      </w:r>
      <w:proofErr w:type="spellEnd"/>
      <w:r w:rsidR="002A05AC"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allowing us </w:t>
      </w:r>
      <w:r w:rsidR="003A1DE8">
        <w:rPr>
          <w:rFonts w:ascii="Times New Roman" w:hAnsi="Times New Roman" w:cs="Times New Roman"/>
          <w:color w:val="000000" w:themeColor="text1"/>
        </w:rPr>
        <w:t xml:space="preserve">to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w:t>
      </w:r>
      <w:r w:rsidR="00B202D6">
        <w:rPr>
          <w:rFonts w:ascii="Times New Roman" w:hAnsi="Times New Roman" w:cs="Times New Roman"/>
          <w:color w:val="000000" w:themeColor="text1"/>
        </w:rPr>
        <w:t xml:space="preserve"> </w:t>
      </w:r>
      <w:r w:rsidR="008C7F50">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sidR="008C7F50">
        <w:rPr>
          <w:rFonts w:ascii="Times New Roman" w:hAnsi="Times New Roman" w:cs="Times New Roman"/>
          <w:color w:val="000000" w:themeColor="text1"/>
        </w:rPr>
        <w:t xml:space="preserve">soil moisture record is substantially complete for the period September 2016-September 2018, with no more than </w:t>
      </w:r>
      <w:r w:rsidR="008C7F50"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008C7F50" w:rsidRPr="00EF599F">
        <w:rPr>
          <w:rFonts w:ascii="Times New Roman" w:hAnsi="Times New Roman" w:cs="Times New Roman"/>
          <w:color w:val="000000" w:themeColor="text1"/>
        </w:rPr>
        <w:t xml:space="preserve"> missing</w:t>
      </w:r>
      <w:r w:rsidR="008C7F50">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w:t>
      </w:r>
      <w:r w:rsidR="002723CC">
        <w:rPr>
          <w:rFonts w:ascii="Times New Roman" w:hAnsi="Times New Roman" w:cs="Times New Roman"/>
          <w:color w:val="000000" w:themeColor="text1"/>
        </w:rPr>
        <w:lastRenderedPageBreak/>
        <w:t>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integrated soil moisture timeseries</w:t>
      </w:r>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t>
      </w:r>
      <w:r w:rsidR="00131548">
        <w:rPr>
          <w:rFonts w:ascii="Times New Roman" w:hAnsi="Times New Roman" w:cs="Times New Roman"/>
        </w:rPr>
        <w:t xml:space="preserve">(in combination with snowmelt estimates; Appendix B) </w:t>
      </w:r>
      <w:r w:rsidR="007A6CFD" w:rsidRPr="00CE2D4C">
        <w:rPr>
          <w:rFonts w:ascii="Times New Roman" w:hAnsi="Times New Roman" w:cs="Times New Roman"/>
        </w:rPr>
        <w:t>when the tipping bucket record is missing or not reliable</w:t>
      </w:r>
      <w:r w:rsidR="00253B83">
        <w:rPr>
          <w:rFonts w:ascii="Times New Roman" w:hAnsi="Times New Roman" w:cs="Times New Roman"/>
        </w:rPr>
        <w:t xml:space="preserve">. </w:t>
      </w:r>
      <w:r w:rsidR="00B202D6">
        <w:rPr>
          <w:rFonts w:ascii="Times New Roman" w:hAnsi="Times New Roman" w:cs="Times New Roman"/>
        </w:rPr>
        <w:t>However, i</w:t>
      </w:r>
      <w:r w:rsidR="00B202D6" w:rsidRPr="00CE2D4C">
        <w:rPr>
          <w:rFonts w:ascii="Times New Roman" w:hAnsi="Times New Roman" w:cs="Times New Roman"/>
        </w:rPr>
        <w:t xml:space="preserve">n </w:t>
      </w:r>
      <w:r w:rsidR="007A6CFD" w:rsidRPr="00CE2D4C">
        <w:rPr>
          <w:rFonts w:ascii="Times New Roman" w:hAnsi="Times New Roman" w:cs="Times New Roman"/>
        </w:rPr>
        <w:t>saturated wetland sites</w:t>
      </w:r>
      <w:r w:rsidR="00B202D6">
        <w:rPr>
          <w:rFonts w:ascii="Times New Roman" w:hAnsi="Times New Roman" w:cs="Times New Roman"/>
        </w:rPr>
        <w:t xml:space="preserve"> and during periods of steady-state infiltration</w:t>
      </w:r>
      <w:r w:rsidR="00253B83">
        <w:rPr>
          <w:rFonts w:ascii="Times New Roman" w:hAnsi="Times New Roman" w:cs="Times New Roman"/>
        </w:rPr>
        <w:t>,</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626C70E7"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w:t>
      </w:r>
      <w:r w:rsidR="002B36C3">
        <w:rPr>
          <w:rFonts w:ascii="Times New Roman" w:hAnsi="Times New Roman" w:cs="Times New Roman"/>
          <w:color w:val="000000" w:themeColor="text1"/>
        </w:rPr>
        <w:t xml:space="preserve"> (Table B3)</w:t>
      </w:r>
      <w:r w:rsidR="000F496C">
        <w:rPr>
          <w:rFonts w:ascii="Times New Roman" w:hAnsi="Times New Roman" w:cs="Times New Roman"/>
          <w:color w:val="000000" w:themeColor="text1"/>
        </w:rPr>
        <w:t xml:space="preserve"> and provide an additional point of comparison between the two basins (Question 4)</w:t>
      </w:r>
      <w:r w:rsidR="00741176">
        <w:rPr>
          <w:rFonts w:ascii="Times New Roman" w:hAnsi="Times New Roman" w:cs="Times New Roman"/>
          <w:color w:val="000000" w:themeColor="text1"/>
        </w:rPr>
        <w:t>.</w:t>
      </w:r>
    </w:p>
    <w:p w14:paraId="4162D578" w14:textId="77777777" w:rsidR="003664D6" w:rsidRDefault="003664D6">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70532943" w:rsidR="008C47DE"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Results</w:t>
      </w:r>
    </w:p>
    <w:p w14:paraId="05F90932" w14:textId="454997BD" w:rsidR="00122A03" w:rsidRPr="00F12D88" w:rsidRDefault="00122A03" w:rsidP="00F12D88">
      <w:pPr>
        <w:pStyle w:val="Heading2"/>
        <w:spacing w:line="480" w:lineRule="auto"/>
      </w:pPr>
      <w:r>
        <w:rPr>
          <w:rFonts w:ascii="Times New Roman" w:hAnsi="Times New Roman" w:cs="Times New Roman"/>
          <w:color w:val="000000" w:themeColor="text1"/>
        </w:rPr>
        <w:t xml:space="preserve">Question 1: </w:t>
      </w:r>
      <w:r w:rsidRPr="00EF599F">
        <w:rPr>
          <w:rFonts w:ascii="Times New Roman" w:hAnsi="Times New Roman" w:cs="Times New Roman"/>
          <w:color w:val="000000" w:themeColor="text1"/>
        </w:rPr>
        <w:t>Forest composition and structural change</w:t>
      </w:r>
    </w:p>
    <w:p w14:paraId="3DE2767E" w14:textId="421DAEE6" w:rsidR="00122A03" w:rsidRDefault="007E778C" w:rsidP="00122A03">
      <w:pPr>
        <w:spacing w:line="480" w:lineRule="auto"/>
        <w:ind w:firstLine="720"/>
        <w:rPr>
          <w:rFonts w:ascii="Times New Roman" w:hAnsi="Times New Roman" w:cs="Times New Roman"/>
        </w:rPr>
      </w:pPr>
      <w:r>
        <w:rPr>
          <w:rFonts w:ascii="Times New Roman" w:hAnsi="Times New Roman" w:cs="Times New Roman"/>
        </w:rPr>
        <w:t>Within the 10,120 ha of the SCB watershed where we classified vegetation via remote sensing imagery,</w:t>
      </w:r>
      <w:r w:rsidRPr="00EF599F">
        <w:rPr>
          <w:rFonts w:ascii="Times New Roman" w:hAnsi="Times New Roman" w:cs="Times New Roman"/>
        </w:rPr>
        <w:t xml:space="preserve"> 1</w:t>
      </w:r>
      <w:r w:rsidR="006961B2">
        <w:rPr>
          <w:rFonts w:ascii="Times New Roman" w:hAnsi="Times New Roman" w:cs="Times New Roman"/>
        </w:rPr>
        <w:t>,</w:t>
      </w:r>
      <w:r>
        <w:rPr>
          <w:rFonts w:ascii="Times New Roman" w:hAnsi="Times New Roman" w:cs="Times New Roman"/>
        </w:rPr>
        <w:t>240</w:t>
      </w:r>
      <w:r w:rsidRPr="00EF599F">
        <w:rPr>
          <w:rFonts w:ascii="Times New Roman" w:hAnsi="Times New Roman" w:cs="Times New Roman"/>
        </w:rPr>
        <w:t xml:space="preserve"> ha</w:t>
      </w:r>
      <w:r>
        <w:rPr>
          <w:rFonts w:ascii="Times New Roman" w:hAnsi="Times New Roman" w:cs="Times New Roman"/>
        </w:rPr>
        <w:t xml:space="preserve"> (12%)</w:t>
      </w:r>
      <w:r w:rsidRPr="00EF599F">
        <w:rPr>
          <w:rFonts w:ascii="Times New Roman" w:hAnsi="Times New Roman" w:cs="Times New Roman"/>
        </w:rPr>
        <w:t xml:space="preserve"> burned 2-4 times, 3</w:t>
      </w:r>
      <w:r w:rsidR="006961B2">
        <w:rPr>
          <w:rFonts w:ascii="Times New Roman" w:hAnsi="Times New Roman" w:cs="Times New Roman"/>
        </w:rPr>
        <w:t>,</w:t>
      </w:r>
      <w:r>
        <w:rPr>
          <w:rFonts w:ascii="Times New Roman" w:hAnsi="Times New Roman" w:cs="Times New Roman"/>
        </w:rPr>
        <w:t>173</w:t>
      </w:r>
      <w:r w:rsidRPr="00EF599F">
        <w:rPr>
          <w:rFonts w:ascii="Times New Roman" w:hAnsi="Times New Roman" w:cs="Times New Roman"/>
        </w:rPr>
        <w:t xml:space="preserve"> ha</w:t>
      </w:r>
      <w:r>
        <w:rPr>
          <w:rFonts w:ascii="Times New Roman" w:hAnsi="Times New Roman" w:cs="Times New Roman"/>
        </w:rPr>
        <w:t xml:space="preserve"> (31%)</w:t>
      </w:r>
      <w:r w:rsidRPr="00EF599F">
        <w:rPr>
          <w:rFonts w:ascii="Times New Roman" w:hAnsi="Times New Roman" w:cs="Times New Roman"/>
        </w:rPr>
        <w:t xml:space="preserve"> burned once, and 5</w:t>
      </w:r>
      <w:r w:rsidR="006961B2">
        <w:rPr>
          <w:rFonts w:ascii="Times New Roman" w:hAnsi="Times New Roman" w:cs="Times New Roman"/>
        </w:rPr>
        <w:t>,</w:t>
      </w:r>
      <w:r w:rsidRPr="00EF599F">
        <w:rPr>
          <w:rFonts w:ascii="Times New Roman" w:hAnsi="Times New Roman" w:cs="Times New Roman"/>
        </w:rPr>
        <w:t>7</w:t>
      </w:r>
      <w:r>
        <w:rPr>
          <w:rFonts w:ascii="Times New Roman" w:hAnsi="Times New Roman" w:cs="Times New Roman"/>
        </w:rPr>
        <w:t>07</w:t>
      </w:r>
      <w:r w:rsidRPr="00EF599F">
        <w:rPr>
          <w:rFonts w:ascii="Times New Roman" w:hAnsi="Times New Roman" w:cs="Times New Roman"/>
        </w:rPr>
        <w:t xml:space="preserve"> ha</w:t>
      </w:r>
      <w:r>
        <w:rPr>
          <w:rFonts w:ascii="Times New Roman" w:hAnsi="Times New Roman" w:cs="Times New Roman"/>
        </w:rPr>
        <w:t xml:space="preserve"> (57%)</w:t>
      </w:r>
      <w:r w:rsidRPr="00EF599F">
        <w:rPr>
          <w:rFonts w:ascii="Times New Roman" w:hAnsi="Times New Roman" w:cs="Times New Roman"/>
        </w:rPr>
        <w:t xml:space="preserve"> did not burn</w:t>
      </w:r>
      <w:r>
        <w:rPr>
          <w:rFonts w:ascii="Times New Roman" w:hAnsi="Times New Roman" w:cs="Times New Roman"/>
        </w:rPr>
        <w:t xml:space="preserve"> between 1973 and 2014</w:t>
      </w:r>
      <w:r w:rsidRPr="00EF599F">
        <w:rPr>
          <w:rFonts w:ascii="Times New Roman" w:hAnsi="Times New Roman" w:cs="Times New Roman"/>
        </w:rPr>
        <w:t xml:space="preserve"> (Figure </w:t>
      </w:r>
      <w:r>
        <w:rPr>
          <w:rFonts w:ascii="Times New Roman" w:hAnsi="Times New Roman" w:cs="Times New Roman"/>
          <w:noProof/>
        </w:rPr>
        <w:t>1 inset</w:t>
      </w:r>
      <w:r w:rsidRPr="00EF599F">
        <w:rPr>
          <w:rFonts w:ascii="Times New Roman" w:hAnsi="Times New Roman" w:cs="Times New Roman"/>
        </w:rPr>
        <w:t>).</w:t>
      </w:r>
      <w:r>
        <w:rPr>
          <w:rFonts w:ascii="Times New Roman" w:hAnsi="Times New Roman" w:cs="Times New Roman"/>
        </w:rPr>
        <w:t xml:space="preserve"> Among our </w:t>
      </w:r>
      <w:r w:rsidR="0078250A">
        <w:rPr>
          <w:rFonts w:ascii="Times New Roman" w:hAnsi="Times New Roman" w:cs="Times New Roman"/>
        </w:rPr>
        <w:t xml:space="preserve">57 </w:t>
      </w:r>
      <w:r>
        <w:rPr>
          <w:rFonts w:ascii="Times New Roman" w:hAnsi="Times New Roman" w:cs="Times New Roman"/>
        </w:rPr>
        <w:t xml:space="preserve">forestry </w:t>
      </w:r>
      <w:r w:rsidR="0078250A">
        <w:rPr>
          <w:rFonts w:ascii="Times New Roman" w:hAnsi="Times New Roman" w:cs="Times New Roman"/>
        </w:rPr>
        <w:t>sub</w:t>
      </w:r>
      <w:r>
        <w:rPr>
          <w:rFonts w:ascii="Times New Roman" w:hAnsi="Times New Roman" w:cs="Times New Roman"/>
        </w:rPr>
        <w:t xml:space="preserve">plots, </w:t>
      </w:r>
      <w:r w:rsidR="00352241">
        <w:rPr>
          <w:rFonts w:ascii="Times New Roman" w:hAnsi="Times New Roman" w:cs="Times New Roman"/>
        </w:rPr>
        <w:t>18 (32%) burned 2-4 times</w:t>
      </w:r>
      <w:r w:rsidR="0078250A">
        <w:rPr>
          <w:rFonts w:ascii="Times New Roman" w:hAnsi="Times New Roman" w:cs="Times New Roman"/>
        </w:rPr>
        <w:t>, 27 (47%) burned once, and</w:t>
      </w:r>
      <w:r w:rsidR="00352241">
        <w:rPr>
          <w:rFonts w:ascii="Times New Roman" w:hAnsi="Times New Roman" w:cs="Times New Roman"/>
        </w:rPr>
        <w:t xml:space="preserve"> 12 (21%) did not burn</w:t>
      </w:r>
      <w:r w:rsidR="0078250A">
        <w:rPr>
          <w:rFonts w:ascii="Times New Roman" w:hAnsi="Times New Roman" w:cs="Times New Roman"/>
        </w:rPr>
        <w:t xml:space="preserve">. </w:t>
      </w:r>
      <w:r w:rsidR="00174576">
        <w:rPr>
          <w:rFonts w:ascii="Times New Roman" w:hAnsi="Times New Roman" w:cs="Times New Roman"/>
        </w:rPr>
        <w:t>I</w:t>
      </w:r>
      <w:r w:rsidR="00B12DBF">
        <w:rPr>
          <w:rFonts w:ascii="Times New Roman" w:hAnsi="Times New Roman" w:cs="Times New Roman"/>
        </w:rPr>
        <w:t>ncreased fire occurrence did not lead to decreases</w:t>
      </w:r>
      <w:r w:rsidR="00122A03" w:rsidRPr="00EF599F">
        <w:rPr>
          <w:rFonts w:ascii="Times New Roman" w:hAnsi="Times New Roman" w:cs="Times New Roman"/>
        </w:rPr>
        <w:t xml:space="preserve"> in basal area or density </w:t>
      </w:r>
      <w:r w:rsidR="00122A03">
        <w:rPr>
          <w:rFonts w:ascii="Times New Roman" w:hAnsi="Times New Roman" w:cs="Times New Roman"/>
        </w:rPr>
        <w:t>in most size classes</w:t>
      </w:r>
      <w:r w:rsidR="00122A03" w:rsidRPr="00EF599F">
        <w:rPr>
          <w:rFonts w:ascii="Times New Roman" w:hAnsi="Times New Roman" w:cs="Times New Roman"/>
        </w:rPr>
        <w:t xml:space="preserve"> (Figure </w:t>
      </w:r>
      <w:r w:rsidR="003664D6">
        <w:rPr>
          <w:rFonts w:ascii="Times New Roman" w:hAnsi="Times New Roman" w:cs="Times New Roman"/>
          <w:noProof/>
        </w:rPr>
        <w:t>3</w:t>
      </w:r>
      <w:r w:rsidR="00122A03" w:rsidRPr="00EF599F">
        <w:rPr>
          <w:rFonts w:ascii="Times New Roman" w:hAnsi="Times New Roman" w:cs="Times New Roman"/>
        </w:rPr>
        <w:t>).</w:t>
      </w:r>
      <w:r w:rsidR="00122A03">
        <w:rPr>
          <w:rFonts w:ascii="Times New Roman" w:hAnsi="Times New Roman" w:cs="Times New Roman"/>
        </w:rPr>
        <w:t xml:space="preserve"> Only for large trees &gt;61 cm DBH was there a significant influence of </w:t>
      </w:r>
      <w:r w:rsidR="00B12DBF">
        <w:rPr>
          <w:rFonts w:ascii="Times New Roman" w:hAnsi="Times New Roman" w:cs="Times New Roman"/>
        </w:rPr>
        <w:t>fire frequency</w:t>
      </w:r>
      <w:r w:rsidR="00122A03">
        <w:rPr>
          <w:rFonts w:ascii="Times New Roman" w:hAnsi="Times New Roman" w:cs="Times New Roman"/>
        </w:rPr>
        <w:t xml:space="preserve">, where density and basal area decreased from 1970 to 2017 </w:t>
      </w:r>
      <w:r w:rsidR="00B12DBF">
        <w:rPr>
          <w:rFonts w:ascii="Times New Roman" w:hAnsi="Times New Roman" w:cs="Times New Roman"/>
        </w:rPr>
        <w:t xml:space="preserve">only </w:t>
      </w:r>
      <w:r w:rsidR="00122A03">
        <w:rPr>
          <w:rFonts w:ascii="Times New Roman" w:hAnsi="Times New Roman" w:cs="Times New Roman"/>
        </w:rPr>
        <w:t xml:space="preserve">when burned 2 </w:t>
      </w:r>
      <w:r w:rsidR="00B12DBF">
        <w:rPr>
          <w:rFonts w:ascii="Times New Roman" w:hAnsi="Times New Roman" w:cs="Times New Roman"/>
        </w:rPr>
        <w:t xml:space="preserve">or more </w:t>
      </w:r>
      <w:r w:rsidR="00122A03">
        <w:rPr>
          <w:rFonts w:ascii="Times New Roman" w:hAnsi="Times New Roman" w:cs="Times New Roman"/>
        </w:rPr>
        <w:t xml:space="preserve">times (Figure </w:t>
      </w:r>
      <w:r w:rsidR="003664D6">
        <w:rPr>
          <w:rFonts w:ascii="Times New Roman" w:hAnsi="Times New Roman" w:cs="Times New Roman"/>
        </w:rPr>
        <w:t>3</w:t>
      </w:r>
      <w:r w:rsidR="00122A03">
        <w:rPr>
          <w:rFonts w:ascii="Times New Roman" w:hAnsi="Times New Roman" w:cs="Times New Roman"/>
        </w:rPr>
        <w:t xml:space="preserve"> g, h). This effect of number of times burned was likely driven by trees in the 61-100 cm size class, because for very large trees &gt;100 cm DBH, there was a significant decrease in density and basal area regardless of </w:t>
      </w:r>
      <w:r w:rsidR="00B12DBF">
        <w:rPr>
          <w:rFonts w:ascii="Times New Roman" w:hAnsi="Times New Roman" w:cs="Times New Roman"/>
        </w:rPr>
        <w:t xml:space="preserve">fire occurrence </w:t>
      </w:r>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j, k). Furthermore, even in plots that had burned twice, </w:t>
      </w:r>
      <w:r w:rsidR="00B12DBF">
        <w:rPr>
          <w:rFonts w:ascii="Times New Roman" w:hAnsi="Times New Roman" w:cs="Times New Roman"/>
        </w:rPr>
        <w:t>total tree density increased, possibly</w:t>
      </w:r>
      <w:r w:rsidR="00122A03">
        <w:rPr>
          <w:rFonts w:ascii="Times New Roman" w:hAnsi="Times New Roman" w:cs="Times New Roman"/>
        </w:rPr>
        <w:t xml:space="preserve"> due to post-fire </w:t>
      </w:r>
      <w:r w:rsidR="00B12DBF">
        <w:rPr>
          <w:rFonts w:ascii="Times New Roman" w:hAnsi="Times New Roman" w:cs="Times New Roman"/>
        </w:rPr>
        <w:t xml:space="preserve">density </w:t>
      </w:r>
      <w:r w:rsidR="00122A03">
        <w:rPr>
          <w:rFonts w:ascii="Times New Roman" w:hAnsi="Times New Roman" w:cs="Times New Roman"/>
        </w:rPr>
        <w:t>increases</w:t>
      </w:r>
      <w:r w:rsidR="00B12DBF">
        <w:rPr>
          <w:rFonts w:ascii="Times New Roman" w:hAnsi="Times New Roman" w:cs="Times New Roman"/>
        </w:rPr>
        <w:t xml:space="preserve"> </w:t>
      </w:r>
      <w:r w:rsidR="00122A03">
        <w:rPr>
          <w:rFonts w:ascii="Times New Roman" w:hAnsi="Times New Roman" w:cs="Times New Roman"/>
        </w:rPr>
        <w:t xml:space="preserve">of the fire-intolerant </w:t>
      </w:r>
      <w:proofErr w:type="spellStart"/>
      <w:r w:rsidR="00122A03">
        <w:rPr>
          <w:rFonts w:ascii="Times New Roman" w:hAnsi="Times New Roman" w:cs="Times New Roman"/>
          <w:i/>
        </w:rPr>
        <w:t>Pinus</w:t>
      </w:r>
      <w:proofErr w:type="spellEnd"/>
      <w:r w:rsidR="00122A03">
        <w:rPr>
          <w:rFonts w:ascii="Times New Roman" w:hAnsi="Times New Roman" w:cs="Times New Roman"/>
          <w:i/>
        </w:rPr>
        <w:t xml:space="preserve"> </w:t>
      </w:r>
      <w:proofErr w:type="spellStart"/>
      <w:r w:rsidR="00122A03">
        <w:rPr>
          <w:rFonts w:ascii="Times New Roman" w:hAnsi="Times New Roman" w:cs="Times New Roman"/>
          <w:i/>
        </w:rPr>
        <w:t>contorta</w:t>
      </w:r>
      <w:proofErr w:type="spellEnd"/>
      <w:r w:rsidR="00122A03">
        <w:rPr>
          <w:rFonts w:ascii="Times New Roman" w:hAnsi="Times New Roman" w:cs="Times New Roman"/>
        </w:rPr>
        <w:t xml:space="preserve">, which increased in basal area over the 47 years (Figure </w:t>
      </w:r>
      <w:r w:rsidR="003664D6">
        <w:rPr>
          <w:rFonts w:ascii="Times New Roman" w:hAnsi="Times New Roman" w:cs="Times New Roman"/>
        </w:rPr>
        <w:t>3</w:t>
      </w:r>
      <w:r w:rsidR="00122A03">
        <w:rPr>
          <w:rFonts w:ascii="Times New Roman" w:hAnsi="Times New Roman" w:cs="Times New Roman"/>
        </w:rPr>
        <w:t xml:space="preserve">c). </w:t>
      </w:r>
    </w:p>
    <w:p w14:paraId="33E88382" w14:textId="5288A6A5" w:rsidR="00122A03" w:rsidRPr="00AF7EDB" w:rsidRDefault="00122A03" w:rsidP="00122A03">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proofErr w:type="spellStart"/>
      <w:r>
        <w:rPr>
          <w:rFonts w:ascii="Times New Roman" w:hAnsi="Times New Roman" w:cs="Times New Roman"/>
          <w:i/>
        </w:rPr>
        <w:t>Pinus</w:t>
      </w:r>
      <w:proofErr w:type="spellEnd"/>
      <w:r>
        <w:rPr>
          <w:rFonts w:ascii="Times New Roman" w:hAnsi="Times New Roman" w:cs="Times New Roman"/>
          <w:i/>
        </w:rPr>
        <w:t xml:space="preserve"> </w:t>
      </w:r>
      <w:proofErr w:type="spellStart"/>
      <w:r>
        <w:rPr>
          <w:rFonts w:ascii="Times New Roman" w:hAnsi="Times New Roman" w:cs="Times New Roman"/>
          <w:i/>
        </w:rPr>
        <w:t>jeffreyi</w:t>
      </w:r>
      <w:proofErr w:type="spellEnd"/>
      <w:r>
        <w:rPr>
          <w:rFonts w:ascii="Times New Roman" w:hAnsi="Times New Roman" w:cs="Times New Roman"/>
        </w:rPr>
        <w:t xml:space="preserve"> forest</w:t>
      </w:r>
      <w:r w:rsidR="00391CAE">
        <w:rPr>
          <w:rFonts w:ascii="Times New Roman" w:hAnsi="Times New Roman" w:cs="Times New Roman"/>
        </w:rPr>
        <w:t>. P</w:t>
      </w:r>
      <w:r>
        <w:rPr>
          <w:rFonts w:ascii="Times New Roman" w:hAnsi="Times New Roman" w:cs="Times New Roman"/>
        </w:rPr>
        <w:t xml:space="preserve">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r w:rsidR="00B12DBF">
        <w:rPr>
          <w:rFonts w:ascii="Times New Roman" w:hAnsi="Times New Roman" w:cs="Times New Roman"/>
          <w:i/>
        </w:rPr>
        <w:t xml:space="preserve">A. </w:t>
      </w:r>
      <w:r>
        <w:rPr>
          <w:rFonts w:ascii="Times New Roman" w:hAnsi="Times New Roman" w:cs="Times New Roman"/>
          <w:i/>
        </w:rPr>
        <w:t>concolor</w:t>
      </w:r>
      <w:r w:rsidR="00391CAE">
        <w:rPr>
          <w:rFonts w:ascii="Times New Roman" w:hAnsi="Times New Roman" w:cs="Times New Roman"/>
          <w:i/>
        </w:rPr>
        <w:t xml:space="preserve">. </w:t>
      </w:r>
      <w:r w:rsidR="00391CAE" w:rsidRPr="00391CAE">
        <w:rPr>
          <w:rFonts w:ascii="Times New Roman" w:hAnsi="Times New Roman" w:cs="Times New Roman"/>
          <w:iCs/>
        </w:rPr>
        <w:t>Finally,</w:t>
      </w:r>
      <w:r>
        <w:rPr>
          <w:rFonts w:ascii="Times New Roman" w:hAnsi="Times New Roman" w:cs="Times New Roman"/>
        </w:rPr>
        <w:t xml:space="preserve"> plots that did not burn in the 47 years were located in </w:t>
      </w:r>
      <w:r w:rsidR="00B12DBF">
        <w:rPr>
          <w:rFonts w:ascii="Times New Roman" w:hAnsi="Times New Roman" w:cs="Times New Roman"/>
          <w:i/>
        </w:rPr>
        <w:t xml:space="preserve">A. </w:t>
      </w:r>
      <w:proofErr w:type="spellStart"/>
      <w:r>
        <w:rPr>
          <w:rFonts w:ascii="Times New Roman" w:hAnsi="Times New Roman" w:cs="Times New Roman"/>
          <w:i/>
        </w:rPr>
        <w:t>magnifica</w:t>
      </w:r>
      <w:proofErr w:type="spellEnd"/>
      <w:r>
        <w:rPr>
          <w:rFonts w:ascii="Times New Roman" w:hAnsi="Times New Roman" w:cs="Times New Roman"/>
        </w:rPr>
        <w:t xml:space="preserve">-dominated forest (Figure </w:t>
      </w:r>
      <w:r w:rsidR="003664D6">
        <w:rPr>
          <w:rFonts w:ascii="Times New Roman" w:hAnsi="Times New Roman" w:cs="Times New Roman"/>
        </w:rPr>
        <w:t>3</w:t>
      </w:r>
      <w:r>
        <w:rPr>
          <w:rFonts w:ascii="Times New Roman" w:hAnsi="Times New Roman" w:cs="Times New Roman"/>
        </w:rPr>
        <w:t xml:space="preserve">c). There was also a strong difference in initial abundance of shrubs in the different forest types, with shrubs being absent in 1970 from all subplots in </w:t>
      </w:r>
      <w:r w:rsidR="00B12DBF">
        <w:rPr>
          <w:rFonts w:ascii="Times New Roman" w:hAnsi="Times New Roman" w:cs="Times New Roman"/>
        </w:rPr>
        <w:t>A</w:t>
      </w:r>
      <w:r w:rsidR="00B12DBF">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forest that did not burn in the subsequent 47 years, but present in about 50% of the plots that eventually burned (Figure </w:t>
      </w:r>
      <w:r w:rsidR="003664D6">
        <w:rPr>
          <w:rFonts w:ascii="Times New Roman" w:hAnsi="Times New Roman" w:cs="Times New Roman"/>
        </w:rPr>
        <w:t>4</w:t>
      </w:r>
      <w:r>
        <w:rPr>
          <w:rFonts w:ascii="Times New Roman" w:hAnsi="Times New Roman" w:cs="Times New Roman"/>
        </w:rPr>
        <w:t xml:space="preserve">). The reintroduction of even a single wildfire was sufficient to increase shrub abundance to 80% of subplots in 2017 (Figure </w:t>
      </w:r>
      <w:r w:rsidR="003664D6">
        <w:rPr>
          <w:rFonts w:ascii="Times New Roman" w:hAnsi="Times New Roman" w:cs="Times New Roman"/>
        </w:rPr>
        <w:t>4</w:t>
      </w:r>
      <w:r>
        <w:rPr>
          <w:rFonts w:ascii="Times New Roman" w:hAnsi="Times New Roman" w:cs="Times New Roman"/>
        </w:rPr>
        <w:t xml:space="preserve">). </w:t>
      </w:r>
    </w:p>
    <w:p w14:paraId="7A09F3DB" w14:textId="77777777" w:rsidR="00122A03" w:rsidRPr="00EF599F" w:rsidRDefault="00122A03" w:rsidP="00122A03">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44E0354F" wp14:editId="5D81AF4C">
            <wp:extent cx="5008418" cy="55649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026595" cy="5585105"/>
                    </a:xfrm>
                    <a:prstGeom prst="rect">
                      <a:avLst/>
                    </a:prstGeom>
                  </pic:spPr>
                </pic:pic>
              </a:graphicData>
            </a:graphic>
          </wp:inline>
        </w:drawing>
      </w:r>
    </w:p>
    <w:p w14:paraId="3D317800" w14:textId="00361937" w:rsidR="00122A03" w:rsidRPr="00C44E63" w:rsidRDefault="00122A03" w:rsidP="00C44E63">
      <w:pPr>
        <w:pStyle w:val="Caption"/>
        <w:rPr>
          <w:rFonts w:ascii="Times New Roman" w:hAnsi="Times New Roman" w:cs="Times New Roman"/>
        </w:rPr>
        <w:sectPr w:rsidR="00122A03" w:rsidRPr="00C44E63" w:rsidSect="00EF599F">
          <w:pgSz w:w="12240" w:h="15840"/>
          <w:pgMar w:top="1440" w:right="1440" w:bottom="1440" w:left="1440" w:header="720" w:footer="720" w:gutter="0"/>
          <w:lnNumType w:countBy="1" w:restart="continuous"/>
          <w:cols w:space="720"/>
        </w:sectPr>
      </w:pPr>
      <w:bookmarkStart w:id="37" w:name="_Ref536611211"/>
      <w:r w:rsidRPr="000E206E">
        <w:rPr>
          <w:rFonts w:ascii="Times New Roman" w:hAnsi="Times New Roman" w:cs="Times New Roman"/>
          <w:b/>
        </w:rPr>
        <w:t xml:space="preserve">Figure </w:t>
      </w:r>
      <w:bookmarkEnd w:id="37"/>
      <w:r w:rsidR="003664D6">
        <w:rPr>
          <w:rFonts w:ascii="Times New Roman" w:hAnsi="Times New Roman" w:cs="Times New Roman"/>
          <w:b/>
          <w:noProof/>
        </w:rPr>
        <w:t>3</w:t>
      </w:r>
      <w:r>
        <w:rPr>
          <w:rFonts w:ascii="Times New Roman" w:hAnsi="Times New Roman" w:cs="Times New Roman"/>
        </w:rPr>
        <w:t>: Change in forest structure based on forestry plots. Column 1 shows changes in density, column 2 shows changes in basal area, and column 3 shows changes in composition</w:t>
      </w:r>
      <w:r w:rsidR="00C44E63">
        <w:rPr>
          <w:rFonts w:ascii="Times New Roman" w:hAnsi="Times New Roman" w:cs="Times New Roman"/>
        </w:rPr>
        <w:t xml:space="preserve"> of the four most common species</w:t>
      </w:r>
      <w:r>
        <w:rPr>
          <w:rFonts w:ascii="Times New Roman" w:hAnsi="Times New Roman" w:cs="Times New Roman"/>
        </w:rPr>
        <w:t xml:space="preserve"> by basal area fraction</w:t>
      </w:r>
      <w:r w:rsidR="00C44E63">
        <w:rPr>
          <w:rFonts w:ascii="Times New Roman" w:hAnsi="Times New Roman" w:cs="Times New Roman"/>
        </w:rPr>
        <w:t xml:space="preserve"> (the minor presence of additional species in some plots accounts for the minor height differences between columns 2 and 3)</w:t>
      </w:r>
      <w:r>
        <w:rPr>
          <w:rFonts w:ascii="Times New Roman" w:hAnsi="Times New Roman" w:cs="Times New Roman"/>
        </w:rPr>
        <w:t>. Row 1 is for all trees &gt;7.6 cm, row 2 is for trees &gt; 15.2 cm, row 3 is for trees &gt;61 cm, and row 4 is for trees &gt;100 cm. Asterisks in columns 1 and 2 indicate significant differences in the response variable between 1970</w:t>
      </w:r>
      <w:r w:rsidR="00B879B5">
        <w:rPr>
          <w:rFonts w:ascii="Times New Roman" w:hAnsi="Times New Roman" w:cs="Times New Roman"/>
        </w:rPr>
        <w:t xml:space="preserve"> (gold)</w:t>
      </w:r>
      <w:r>
        <w:rPr>
          <w:rFonts w:ascii="Times New Roman" w:hAnsi="Times New Roman" w:cs="Times New Roman"/>
        </w:rPr>
        <w:t xml:space="preserve"> and 2017</w:t>
      </w:r>
      <w:r w:rsidR="00B879B5">
        <w:rPr>
          <w:rFonts w:ascii="Times New Roman" w:hAnsi="Times New Roman" w:cs="Times New Roman"/>
        </w:rPr>
        <w:t xml:space="preserve"> (blue)</w:t>
      </w:r>
      <w:r>
        <w:rPr>
          <w:rFonts w:ascii="Times New Roman" w:hAnsi="Times New Roman" w:cs="Times New Roman"/>
        </w:rPr>
        <w:t>. Note the different axis scaling in panels (g) and (j).</w:t>
      </w:r>
    </w:p>
    <w:p w14:paraId="2DD574D6" w14:textId="77777777" w:rsidR="00122A03" w:rsidRDefault="00122A03" w:rsidP="00122A03">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43E846DB" wp14:editId="40F31B32">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70F0119A" w14:textId="6323FD03" w:rsidR="00122A03" w:rsidRPr="00C650C4" w:rsidRDefault="00122A03" w:rsidP="00122A03">
      <w:pPr>
        <w:ind w:left="90"/>
        <w:rPr>
          <w:rFonts w:ascii="Times New Roman" w:hAnsi="Times New Roman" w:cs="Times New Roman"/>
          <w:i/>
          <w:color w:val="000000" w:themeColor="text1"/>
          <w:sz w:val="18"/>
          <w:szCs w:val="18"/>
        </w:rPr>
        <w:sectPr w:rsidR="00122A03"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003664D6">
        <w:rPr>
          <w:rFonts w:ascii="Times New Roman" w:hAnsi="Times New Roman" w:cs="Times New Roman"/>
          <w:b/>
          <w:i/>
          <w:noProof/>
          <w:sz w:val="18"/>
          <w:szCs w:val="18"/>
        </w:rPr>
        <w:t>4</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 xml:space="preserve">the proportion of subplots where shrubs were detected, from 1970 to 2017, by number of times burned. These data apply to all plots across vegetation type, as in Figure </w:t>
      </w:r>
      <w:r w:rsidR="004216A4">
        <w:rPr>
          <w:rFonts w:ascii="Times New Roman" w:hAnsi="Times New Roman" w:cs="Times New Roman"/>
          <w:i/>
          <w:sz w:val="18"/>
          <w:szCs w:val="18"/>
        </w:rPr>
        <w:t>3</w:t>
      </w:r>
      <w:r>
        <w:rPr>
          <w:rFonts w:ascii="Times New Roman" w:hAnsi="Times New Roman" w:cs="Times New Roman"/>
          <w:i/>
          <w:sz w:val="18"/>
          <w:szCs w:val="18"/>
        </w:rPr>
        <w:t>.</w:t>
      </w:r>
    </w:p>
    <w:p w14:paraId="64FFC15F" w14:textId="187A57F3" w:rsidR="00FF17D0" w:rsidRPr="00EF599F" w:rsidRDefault="003664D6"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Question 2: </w:t>
      </w:r>
      <w:r w:rsidR="00FF17D0" w:rsidRPr="00EF599F">
        <w:rPr>
          <w:rFonts w:ascii="Times New Roman" w:hAnsi="Times New Roman" w:cs="Times New Roman"/>
          <w:color w:val="000000" w:themeColor="text1"/>
        </w:rPr>
        <w:t>Vegetation cover change</w:t>
      </w:r>
    </w:p>
    <w:p w14:paraId="0A73D3C0" w14:textId="0CC0A3E1" w:rsidR="00FF17D0"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The</w:t>
      </w:r>
      <w:r w:rsidR="00155E86">
        <w:rPr>
          <w:rFonts w:ascii="Times New Roman" w:hAnsi="Times New Roman" w:cs="Times New Roman"/>
        </w:rPr>
        <w:t xml:space="preserve"> </w:t>
      </w:r>
      <w:r w:rsidR="001D39C3">
        <w:rPr>
          <w:rFonts w:ascii="Times New Roman" w:hAnsi="Times New Roman" w:cs="Times New Roman"/>
        </w:rPr>
        <w:t xml:space="preserve">dominant </w:t>
      </w:r>
      <w:r w:rsidR="00155E86">
        <w:rPr>
          <w:rFonts w:ascii="Times New Roman" w:hAnsi="Times New Roman" w:cs="Times New Roman"/>
        </w:rPr>
        <w:t>types of</w:t>
      </w:r>
      <w:r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Pr="00EF599F">
        <w:rPr>
          <w:rFonts w:ascii="Times New Roman" w:hAnsi="Times New Roman" w:cs="Times New Roman"/>
        </w:rPr>
        <w:t xml:space="preserve"> were generally observed </w:t>
      </w:r>
      <w:r w:rsidR="001D39C3">
        <w:rPr>
          <w:rFonts w:ascii="Times New Roman" w:hAnsi="Times New Roman" w:cs="Times New Roman"/>
        </w:rPr>
        <w:t xml:space="preserve">similarly </w:t>
      </w:r>
      <w:r w:rsidR="00155E86">
        <w:rPr>
          <w:rFonts w:ascii="Times New Roman" w:hAnsi="Times New Roman" w:cs="Times New Roman"/>
        </w:rPr>
        <w:t>across all</w:t>
      </w:r>
      <w:r w:rsidRPr="00EF599F">
        <w:rPr>
          <w:rFonts w:ascii="Times New Roman" w:hAnsi="Times New Roman" w:cs="Times New Roman"/>
        </w:rPr>
        <w:t xml:space="preserv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 xml:space="preserve">Figure </w:t>
      </w:r>
      <w:r w:rsidR="003664D6">
        <w:rPr>
          <w:rFonts w:ascii="Times New Roman" w:hAnsi="Times New Roman" w:cs="Times New Roman"/>
        </w:rPr>
        <w:t>5</w:t>
      </w:r>
      <w:r w:rsidR="00F860B9">
        <w:rPr>
          <w:rFonts w:ascii="Times New Roman" w:hAnsi="Times New Roman" w:cs="Times New Roman"/>
        </w:rPr>
        <w:t>)</w:t>
      </w:r>
      <w:r w:rsidRPr="00EF599F">
        <w:rPr>
          <w:rFonts w:ascii="Times New Roman" w:hAnsi="Times New Roman" w:cs="Times New Roman"/>
        </w:rPr>
        <w:t xml:space="preserve">. In particular, transitions from shrub to sparse meadow, mixed-conifer to sparse meadow, and mixed-conifer to shrub were overrepresented </w:t>
      </w:r>
      <w:r w:rsidR="00DB574F" w:rsidRPr="00EF599F">
        <w:rPr>
          <w:rFonts w:ascii="Times New Roman" w:hAnsi="Times New Roman" w:cs="Times New Roman"/>
        </w:rPr>
        <w:t>compared to the null expectation</w:t>
      </w:r>
      <w:r w:rsidR="00DB574F">
        <w:rPr>
          <w:rFonts w:ascii="Times New Roman" w:hAnsi="Times New Roman" w:cs="Times New Roman"/>
        </w:rPr>
        <w:t xml:space="preserve"> of no change</w:t>
      </w:r>
      <w:r w:rsidR="00DB574F" w:rsidRPr="00EF599F">
        <w:rPr>
          <w:rFonts w:ascii="Times New Roman" w:hAnsi="Times New Roman" w:cs="Times New Roman"/>
        </w:rPr>
        <w:t>,</w:t>
      </w:r>
      <w:r w:rsidR="00DB574F">
        <w:rPr>
          <w:rFonts w:ascii="Times New Roman" w:hAnsi="Times New Roman" w:cs="Times New Roman"/>
        </w:rPr>
        <w:t xml:space="preserve"> both </w:t>
      </w:r>
      <w:r w:rsidRPr="00EF599F">
        <w:rPr>
          <w:rFonts w:ascii="Times New Roman" w:hAnsi="Times New Roman" w:cs="Times New Roman"/>
        </w:rPr>
        <w:t>in the watershed</w:t>
      </w:r>
      <w:r w:rsidR="00DB574F">
        <w:rPr>
          <w:rFonts w:ascii="Times New Roman" w:hAnsi="Times New Roman" w:cs="Times New Roman"/>
        </w:rPr>
        <w:t xml:space="preserve"> as a whole</w:t>
      </w:r>
      <w:r w:rsidRPr="00EF599F">
        <w:rPr>
          <w:rFonts w:ascii="Times New Roman" w:hAnsi="Times New Roman" w:cs="Times New Roman"/>
        </w:rPr>
        <w:t xml:space="preserve"> </w:t>
      </w:r>
      <w:r w:rsidR="00DB574F">
        <w:rPr>
          <w:rFonts w:ascii="Times New Roman" w:hAnsi="Times New Roman" w:cs="Times New Roman"/>
        </w:rPr>
        <w:t>(X</w:t>
      </w:r>
      <w:r w:rsidR="00DB574F">
        <w:rPr>
          <w:rFonts w:ascii="Times New Roman" w:hAnsi="Times New Roman" w:cs="Times New Roman"/>
          <w:vertAlign w:val="superscript"/>
        </w:rPr>
        <w:t>2</w:t>
      </w:r>
      <w:r w:rsidR="00DB574F">
        <w:rPr>
          <w:rFonts w:ascii="Times New Roman" w:hAnsi="Times New Roman" w:cs="Times New Roman"/>
        </w:rPr>
        <w:t xml:space="preserve"> = 236, df = 15, P &lt; 0.001) </w:t>
      </w:r>
      <w:r w:rsidRPr="00EF599F">
        <w:rPr>
          <w:rFonts w:ascii="Times New Roman" w:hAnsi="Times New Roman" w:cs="Times New Roman"/>
        </w:rPr>
        <w:t xml:space="preserve">and </w:t>
      </w:r>
      <w:r w:rsidR="00DB574F">
        <w:rPr>
          <w:rFonts w:ascii="Times New Roman" w:hAnsi="Times New Roman" w:cs="Times New Roman"/>
        </w:rPr>
        <w:t>in</w:t>
      </w:r>
      <w:r w:rsidR="00F85993">
        <w:rPr>
          <w:rFonts w:ascii="Times New Roman" w:hAnsi="Times New Roman" w:cs="Times New Roman"/>
        </w:rPr>
        <w:t xml:space="preserve"> unburned, once-burned and </w:t>
      </w:r>
      <w:r w:rsidR="00253B83">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EA3CCF">
        <w:rPr>
          <w:rFonts w:ascii="Times New Roman" w:hAnsi="Times New Roman" w:cs="Times New Roman"/>
          <w:noProof/>
        </w:rPr>
        <w:t>C1</w:t>
      </w:r>
      <w:r w:rsidR="00C66BB8">
        <w:rPr>
          <w:rFonts w:ascii="Times New Roman" w:hAnsi="Times New Roman" w:cs="Times New Roman"/>
        </w:rPr>
        <w:t>c-d</w:t>
      </w:r>
      <w:r w:rsidRPr="00EF599F">
        <w:rPr>
          <w:rFonts w:ascii="Times New Roman" w:hAnsi="Times New Roman" w:cs="Times New Roman"/>
        </w:rPr>
        <w:t xml:space="preserve">). </w:t>
      </w:r>
      <w:r w:rsidR="00F25EDB">
        <w:rPr>
          <w:rFonts w:ascii="Times New Roman" w:hAnsi="Times New Roman" w:cs="Times New Roman"/>
        </w:rPr>
        <w:t>D</w:t>
      </w:r>
      <w:r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 xml:space="preserve">(Figure </w:t>
      </w:r>
      <w:r w:rsidR="00EA3CCF">
        <w:rPr>
          <w:rFonts w:ascii="Times New Roman" w:hAnsi="Times New Roman" w:cs="Times New Roman"/>
        </w:rPr>
        <w:t>C1</w:t>
      </w:r>
      <w:r w:rsidR="0063439C">
        <w:rPr>
          <w:rFonts w:ascii="Times New Roman" w:hAnsi="Times New Roman" w:cs="Times New Roman"/>
        </w:rPr>
        <w:t>)</w:t>
      </w:r>
      <w:r w:rsidRPr="00EF599F">
        <w:rPr>
          <w:rFonts w:ascii="Times New Roman" w:hAnsi="Times New Roman" w:cs="Times New Roman"/>
        </w:rPr>
        <w:t>.</w:t>
      </w:r>
    </w:p>
    <w:p w14:paraId="394BB97B" w14:textId="0045EBB2" w:rsidR="007E778C" w:rsidRPr="00EF599F" w:rsidRDefault="001D39C3" w:rsidP="007E778C">
      <w:pPr>
        <w:spacing w:line="480" w:lineRule="auto"/>
        <w:ind w:firstLine="720"/>
        <w:rPr>
          <w:rFonts w:ascii="Times New Roman" w:hAnsi="Times New Roman" w:cs="Times New Roman"/>
        </w:rPr>
      </w:pPr>
      <w:r>
        <w:rPr>
          <w:rFonts w:ascii="Times New Roman" w:hAnsi="Times New Roman" w:cs="Times New Roman"/>
        </w:rPr>
        <w:t xml:space="preserve">The magnitude of </w:t>
      </w:r>
      <w:r w:rsidR="00C84172">
        <w:rPr>
          <w:rFonts w:ascii="Times New Roman" w:hAnsi="Times New Roman" w:cs="Times New Roman"/>
        </w:rPr>
        <w:t>vegetation type change</w:t>
      </w:r>
      <w:r>
        <w:rPr>
          <w:rFonts w:ascii="Times New Roman" w:hAnsi="Times New Roman" w:cs="Times New Roman"/>
        </w:rPr>
        <w:t xml:space="preserve"> in SCB was much less than in ICB over a similar period of time (Figure 6). Over roughly four decades, net cover of mixed-conifer at SCB only decreased from </w:t>
      </w:r>
      <w:r w:rsidR="00BE62E0">
        <w:rPr>
          <w:rFonts w:ascii="Times New Roman" w:hAnsi="Times New Roman" w:cs="Times New Roman"/>
        </w:rPr>
        <w:t>8</w:t>
      </w:r>
      <w:r w:rsidR="00C84172">
        <w:rPr>
          <w:rFonts w:ascii="Times New Roman" w:hAnsi="Times New Roman" w:cs="Times New Roman"/>
        </w:rPr>
        <w:t>3</w:t>
      </w:r>
      <w:r w:rsidR="00BE62E0">
        <w:rPr>
          <w:rFonts w:ascii="Times New Roman" w:hAnsi="Times New Roman" w:cs="Times New Roman"/>
        </w:rPr>
        <w:t>% to 8</w:t>
      </w:r>
      <w:r w:rsidR="00C84172">
        <w:rPr>
          <w:rFonts w:ascii="Times New Roman" w:hAnsi="Times New Roman" w:cs="Times New Roman"/>
        </w:rPr>
        <w:t>2</w:t>
      </w:r>
      <w:r w:rsidR="00BE62E0">
        <w:rPr>
          <w:rFonts w:ascii="Times New Roman" w:hAnsi="Times New Roman" w:cs="Times New Roman"/>
        </w:rPr>
        <w:t>%, while at ICB it decreased from 81% to 62% (Figure 6).</w:t>
      </w:r>
      <w:r>
        <w:rPr>
          <w:rFonts w:ascii="Times New Roman" w:hAnsi="Times New Roman" w:cs="Times New Roman"/>
        </w:rPr>
        <w:t xml:space="preserve"> </w:t>
      </w:r>
      <w:r w:rsidR="007E778C">
        <w:rPr>
          <w:rFonts w:ascii="Times New Roman" w:hAnsi="Times New Roman" w:cs="Times New Roman"/>
        </w:rPr>
        <w:t xml:space="preserve">Landscape-scale indices of heterogeneity increased slightly in 2014 compared to 1973, though the changes were much less pronounced than those that occurred in the ICB over a similar time period of repeated wildfires (Appendix C). The major differences in land cover patterns for SCB were that the mean size of conifer patches decreased from 15ha to 13ha (Figure </w:t>
      </w:r>
      <w:r w:rsidR="00BE62E0">
        <w:rPr>
          <w:rFonts w:ascii="Times New Roman" w:hAnsi="Times New Roman" w:cs="Times New Roman"/>
        </w:rPr>
        <w:t>C5a</w:t>
      </w:r>
      <w:r w:rsidR="007E778C">
        <w:rPr>
          <w:rFonts w:ascii="Times New Roman" w:hAnsi="Times New Roman" w:cs="Times New Roman"/>
        </w:rPr>
        <w:t xml:space="preserve">), and sparse meadows experienced small increases in mean patch size (0.38 ha to 0.52 ha; Figure </w:t>
      </w:r>
      <w:r w:rsidR="00BE62E0">
        <w:rPr>
          <w:rFonts w:ascii="Times New Roman" w:hAnsi="Times New Roman" w:cs="Times New Roman"/>
        </w:rPr>
        <w:t>C5c</w:t>
      </w:r>
      <w:r w:rsidR="007E778C">
        <w:rPr>
          <w:rFonts w:ascii="Times New Roman" w:hAnsi="Times New Roman" w:cs="Times New Roman"/>
        </w:rPr>
        <w:t xml:space="preserve">). </w:t>
      </w:r>
    </w:p>
    <w:p w14:paraId="142652D0" w14:textId="77777777" w:rsidR="007E778C" w:rsidRDefault="007E778C" w:rsidP="00FF17D0">
      <w:pPr>
        <w:spacing w:line="480" w:lineRule="auto"/>
        <w:ind w:firstLine="720"/>
        <w:rPr>
          <w:rFonts w:ascii="Times New Roman" w:hAnsi="Times New Roman" w:cs="Times New Roman"/>
        </w:rPr>
      </w:pP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65E5FF87">
            <wp:extent cx="5192300" cy="73171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7"/>
                    <a:stretch>
                      <a:fillRect/>
                    </a:stretch>
                  </pic:blipFill>
                  <pic:spPr>
                    <a:xfrm>
                      <a:off x="0" y="0"/>
                      <a:ext cx="5192300" cy="7317125"/>
                    </a:xfrm>
                    <a:prstGeom prst="rect">
                      <a:avLst/>
                    </a:prstGeom>
                  </pic:spPr>
                </pic:pic>
              </a:graphicData>
            </a:graphic>
          </wp:inline>
        </w:drawing>
      </w:r>
    </w:p>
    <w:p w14:paraId="4F6FB42E" w14:textId="259BAF70" w:rsidR="0091423C" w:rsidRPr="00EF599F" w:rsidRDefault="005C4567" w:rsidP="005C4567">
      <w:pPr>
        <w:pStyle w:val="Caption"/>
        <w:rPr>
          <w:rFonts w:ascii="Times New Roman" w:hAnsi="Times New Roman" w:cs="Times New Roman"/>
          <w:i w:val="0"/>
          <w:color w:val="000000" w:themeColor="text1"/>
          <w:sz w:val="24"/>
          <w:szCs w:val="24"/>
        </w:rPr>
      </w:pPr>
      <w:bookmarkStart w:id="38" w:name="_Ref534838"/>
      <w:r w:rsidRPr="000E206E">
        <w:rPr>
          <w:rFonts w:ascii="Times New Roman" w:hAnsi="Times New Roman" w:cs="Times New Roman"/>
          <w:b/>
        </w:rPr>
        <w:t xml:space="preserve">Figure </w:t>
      </w:r>
      <w:bookmarkEnd w:id="38"/>
      <w:r w:rsidR="003664D6">
        <w:rPr>
          <w:rFonts w:ascii="Times New Roman" w:hAnsi="Times New Roman" w:cs="Times New Roman"/>
          <w:b/>
          <w:noProof/>
        </w:rPr>
        <w:t>5</w:t>
      </w:r>
      <w:r w:rsidR="00247216">
        <w:rPr>
          <w:rFonts w:ascii="Times New Roman" w:hAnsi="Times New Roman" w:cs="Times New Roman"/>
          <w:noProof/>
        </w:rPr>
        <w:t>: Comparison of classified aerial images from 1973 (a) and 2014 (b)</w:t>
      </w:r>
      <w:r w:rsidR="00BE62E0">
        <w:rPr>
          <w:rFonts w:ascii="Times New Roman" w:hAnsi="Times New Roman" w:cs="Times New Roman"/>
          <w:noProof/>
        </w:rPr>
        <w:t xml:space="preserve"> in </w:t>
      </w:r>
      <w:r w:rsidR="00B879B5">
        <w:rPr>
          <w:rFonts w:ascii="Times New Roman" w:hAnsi="Times New Roman" w:cs="Times New Roman"/>
          <w:noProof/>
        </w:rPr>
        <w:t>Sugarloaf Creek Basin</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63780850" w14:textId="77777777" w:rsidR="00EA3CCF" w:rsidRDefault="00EA3CCF" w:rsidP="00EA3CCF">
      <w:pPr>
        <w:rPr>
          <w:rFonts w:ascii="Times New Roman" w:hAnsi="Times New Roman" w:cs="Times New Roman"/>
          <w:i/>
          <w:sz w:val="18"/>
          <w:szCs w:val="18"/>
        </w:rPr>
      </w:pPr>
      <w:r>
        <w:rPr>
          <w:rFonts w:ascii="Times New Roman" w:hAnsi="Times New Roman" w:cs="Times New Roman"/>
          <w:i/>
          <w:noProof/>
          <w:sz w:val="18"/>
          <w:szCs w:val="18"/>
          <w:lang w:eastAsia="en-US"/>
        </w:rPr>
        <w:lastRenderedPageBreak/>
        <w:drawing>
          <wp:inline distT="0" distB="0" distL="0" distR="0" wp14:anchorId="5535F206" wp14:editId="6E48AD17">
            <wp:extent cx="4883727" cy="36627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s_PLAND.jpg"/>
                    <pic:cNvPicPr/>
                  </pic:nvPicPr>
                  <pic:blipFill>
                    <a:blip r:embed="rId18">
                      <a:extLst>
                        <a:ext uri="{28A0092B-C50C-407E-A947-70E740481C1C}">
                          <a14:useLocalDpi xmlns:a14="http://schemas.microsoft.com/office/drawing/2010/main" val="0"/>
                        </a:ext>
                      </a:extLst>
                    </a:blip>
                    <a:stretch>
                      <a:fillRect/>
                    </a:stretch>
                  </pic:blipFill>
                  <pic:spPr>
                    <a:xfrm>
                      <a:off x="0" y="0"/>
                      <a:ext cx="4906801" cy="3680100"/>
                    </a:xfrm>
                    <a:prstGeom prst="rect">
                      <a:avLst/>
                    </a:prstGeom>
                  </pic:spPr>
                </pic:pic>
              </a:graphicData>
            </a:graphic>
          </wp:inline>
        </w:drawing>
      </w:r>
    </w:p>
    <w:p w14:paraId="0EE3D383" w14:textId="0C69E5FF" w:rsidR="00EA3CCF" w:rsidRDefault="00EA3CCF" w:rsidP="00EA3CCF">
      <w:pPr>
        <w:rPr>
          <w:rFonts w:ascii="Times New Roman" w:hAnsi="Times New Roman" w:cs="Times New Roman"/>
          <w:i/>
          <w:sz w:val="18"/>
          <w:szCs w:val="18"/>
        </w:rPr>
      </w:pPr>
      <w:r w:rsidRPr="00EA3CCF">
        <w:rPr>
          <w:rFonts w:ascii="Times New Roman" w:hAnsi="Times New Roman" w:cs="Times New Roman"/>
          <w:b/>
          <w:i/>
          <w:sz w:val="18"/>
          <w:szCs w:val="18"/>
        </w:rPr>
        <w:t>Figure 6</w:t>
      </w:r>
      <w:r>
        <w:rPr>
          <w:rFonts w:ascii="Times New Roman" w:hAnsi="Times New Roman" w:cs="Times New Roman"/>
          <w:i/>
          <w:sz w:val="18"/>
          <w:szCs w:val="18"/>
        </w:rPr>
        <w:t xml:space="preserve">. Percent of the total vegetated area covered by each vegetation class for both </w:t>
      </w:r>
      <w:r w:rsidR="00B879B5">
        <w:rPr>
          <w:rFonts w:ascii="Times New Roman" w:hAnsi="Times New Roman" w:cs="Times New Roman"/>
          <w:i/>
          <w:sz w:val="18"/>
          <w:szCs w:val="18"/>
        </w:rPr>
        <w:t>Illilouette Creek Basin (</w:t>
      </w:r>
      <w:r>
        <w:rPr>
          <w:rFonts w:ascii="Times New Roman" w:hAnsi="Times New Roman" w:cs="Times New Roman"/>
          <w:i/>
          <w:sz w:val="18"/>
          <w:szCs w:val="18"/>
        </w:rPr>
        <w:t>ICB</w:t>
      </w:r>
      <w:r w:rsidR="00B879B5">
        <w:rPr>
          <w:rFonts w:ascii="Times New Roman" w:hAnsi="Times New Roman" w:cs="Times New Roman"/>
          <w:i/>
          <w:sz w:val="18"/>
          <w:szCs w:val="18"/>
        </w:rPr>
        <w:t>)</w:t>
      </w:r>
      <w:r>
        <w:rPr>
          <w:rFonts w:ascii="Times New Roman" w:hAnsi="Times New Roman" w:cs="Times New Roman"/>
          <w:i/>
          <w:sz w:val="18"/>
          <w:szCs w:val="18"/>
        </w:rPr>
        <w:t xml:space="preserve"> and </w:t>
      </w:r>
      <w:r w:rsidR="00B879B5">
        <w:rPr>
          <w:rFonts w:ascii="Times New Roman" w:hAnsi="Times New Roman" w:cs="Times New Roman"/>
          <w:i/>
          <w:sz w:val="18"/>
          <w:szCs w:val="18"/>
        </w:rPr>
        <w:t>Sugarloaf Creek Basin (</w:t>
      </w:r>
      <w:r>
        <w:rPr>
          <w:rFonts w:ascii="Times New Roman" w:hAnsi="Times New Roman" w:cs="Times New Roman"/>
          <w:i/>
          <w:sz w:val="18"/>
          <w:szCs w:val="18"/>
        </w:rPr>
        <w:t>SCB</w:t>
      </w:r>
      <w:r w:rsidR="00B879B5">
        <w:rPr>
          <w:rFonts w:ascii="Times New Roman" w:hAnsi="Times New Roman" w:cs="Times New Roman"/>
          <w:i/>
          <w:sz w:val="18"/>
          <w:szCs w:val="18"/>
        </w:rPr>
        <w:t>)</w:t>
      </w:r>
      <w:r>
        <w:rPr>
          <w:rFonts w:ascii="Times New Roman" w:hAnsi="Times New Roman" w:cs="Times New Roman"/>
          <w:i/>
          <w:sz w:val="18"/>
          <w:szCs w:val="18"/>
        </w:rPr>
        <w:t xml:space="preserve">. </w:t>
      </w:r>
    </w:p>
    <w:p w14:paraId="54690862" w14:textId="384736A5" w:rsidR="00D64CEB" w:rsidRDefault="00D64CEB">
      <w:pPr>
        <w:rPr>
          <w:rFonts w:ascii="Times New Roman" w:eastAsiaTheme="majorEastAsia" w:hAnsi="Times New Roman" w:cs="Times New Roman"/>
          <w:color w:val="000000" w:themeColor="text1"/>
          <w:sz w:val="26"/>
          <w:szCs w:val="26"/>
        </w:rPr>
      </w:pPr>
    </w:p>
    <w:p w14:paraId="42779414" w14:textId="5212106E" w:rsidR="0089192C" w:rsidRPr="00182940" w:rsidRDefault="003664D6" w:rsidP="00704BF2">
      <w:pPr>
        <w:spacing w:line="48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Question 3: </w:t>
      </w:r>
      <w:r w:rsidR="00FF17D0" w:rsidRPr="00182940">
        <w:rPr>
          <w:rFonts w:ascii="Times New Roman" w:hAnsi="Times New Roman" w:cs="Times New Roman"/>
          <w:color w:val="000000" w:themeColor="text1"/>
          <w:sz w:val="26"/>
          <w:szCs w:val="26"/>
        </w:rPr>
        <w:t>Soil moisture</w:t>
      </w:r>
      <w:r>
        <w:rPr>
          <w:rFonts w:ascii="Times New Roman" w:hAnsi="Times New Roman" w:cs="Times New Roman"/>
          <w:color w:val="000000" w:themeColor="text1"/>
          <w:sz w:val="26"/>
          <w:szCs w:val="26"/>
        </w:rPr>
        <w:t xml:space="preserve"> variability</w:t>
      </w:r>
    </w:p>
    <w:p w14:paraId="2DE343F9" w14:textId="194C367B"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r w:rsidR="008F4D93" w:rsidRPr="00182940">
        <w:rPr>
          <w:rFonts w:ascii="Times New Roman" w:hAnsi="Times New Roman" w:cs="Times New Roman"/>
          <w:color w:val="000000" w:themeColor="text1"/>
        </w:rPr>
        <w:t>spatially-distributed</w:t>
      </w:r>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w:t>
      </w:r>
      <w:del w:id="39" w:author="Gabrielle Boisrame" w:date="2019-12-31T15:07:00Z">
        <w:r w:rsidR="00FE3886" w:rsidRPr="00182940" w:rsidDel="00B30B2A">
          <w:rPr>
            <w:rFonts w:ascii="Times New Roman" w:hAnsi="Times New Roman" w:cs="Times New Roman"/>
            <w:color w:val="000000" w:themeColor="text1"/>
          </w:rPr>
          <w:delText xml:space="preserve">approximately </w:delText>
        </w:r>
      </w:del>
      <w:ins w:id="40" w:author="Gabrielle Boisrame" w:date="2019-12-31T15:07:00Z">
        <w:r w:rsidR="00B30B2A">
          <w:rPr>
            <w:rFonts w:ascii="Times New Roman" w:hAnsi="Times New Roman" w:cs="Times New Roman"/>
            <w:color w:val="000000" w:themeColor="text1"/>
          </w:rPr>
          <w:t>over</w:t>
        </w:r>
        <w:r w:rsidR="00B30B2A" w:rsidRPr="00182940">
          <w:rPr>
            <w:rFonts w:ascii="Times New Roman" w:hAnsi="Times New Roman" w:cs="Times New Roman"/>
            <w:color w:val="000000" w:themeColor="text1"/>
          </w:rPr>
          <w:t xml:space="preserve"> </w:t>
        </w:r>
      </w:ins>
      <w:r w:rsidR="00FE3886" w:rsidRPr="00182940">
        <w:rPr>
          <w:rFonts w:ascii="Times New Roman" w:hAnsi="Times New Roman" w:cs="Times New Roman"/>
          <w:color w:val="000000" w:themeColor="text1"/>
        </w:rPr>
        <w:t>3 times higher than in the other vegetation types</w:t>
      </w:r>
      <w:del w:id="41" w:author="Gabrielle Boisrame" w:date="2019-12-31T15:09:00Z">
        <w:r w:rsidR="00FE3886" w:rsidRPr="00182940" w:rsidDel="00B30B2A">
          <w:rPr>
            <w:rFonts w:ascii="Times New Roman" w:hAnsi="Times New Roman" w:cs="Times New Roman"/>
            <w:color w:val="000000" w:themeColor="text1"/>
          </w:rPr>
          <w:delText>, which were generally similar to each other</w:delText>
        </w:r>
      </w:del>
      <w:r w:rsidR="00FE3886"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00FE3886" w:rsidRPr="00182940">
        <w:rPr>
          <w:rFonts w:ascii="Times New Roman" w:hAnsi="Times New Roman" w:cs="Times New Roman"/>
          <w:color w:val="000000" w:themeColor="text1"/>
        </w:rPr>
        <w:t>). Furthermore, soil moisture in 2017 was higher than in 2016 or in 2018 across all vegetation types (Figure</w:t>
      </w:r>
      <w:r w:rsidR="00B202D6">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w:t>
      </w:r>
      <w:r w:rsidR="003470F6">
        <w:rPr>
          <w:rFonts w:ascii="Times New Roman" w:hAnsi="Times New Roman" w:cs="Times New Roman"/>
          <w:color w:val="000000" w:themeColor="text1"/>
        </w:rPr>
        <w:t>7</w:t>
      </w:r>
      <w:r w:rsidR="00B202D6">
        <w:rPr>
          <w:rFonts w:ascii="Times New Roman" w:hAnsi="Times New Roman" w:cs="Times New Roman"/>
          <w:color w:val="000000" w:themeColor="text1"/>
        </w:rPr>
        <w:t>, 9</w:t>
      </w:r>
      <w:r w:rsidR="00FE3886" w:rsidRPr="00182940">
        <w:rPr>
          <w:rFonts w:ascii="Times New Roman" w:hAnsi="Times New Roman" w:cs="Times New Roman"/>
          <w:color w:val="000000" w:themeColor="text1"/>
        </w:rPr>
        <w:t>), consistent with measurements that 2017 was the wettest year of the three at our study site and in the southern Sierra Nevada in general (Table</w:t>
      </w:r>
      <w:r w:rsidR="00D949B3">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1</w:t>
      </w:r>
      <w:r w:rsidR="00D949B3">
        <w:rPr>
          <w:rFonts w:ascii="Times New Roman" w:hAnsi="Times New Roman" w:cs="Times New Roman"/>
          <w:color w:val="000000" w:themeColor="text1"/>
        </w:rPr>
        <w:t>, B</w:t>
      </w:r>
      <w:r w:rsidR="002B36C3">
        <w:rPr>
          <w:rFonts w:ascii="Times New Roman" w:hAnsi="Times New Roman" w:cs="Times New Roman"/>
          <w:color w:val="000000" w:themeColor="text1"/>
        </w:rPr>
        <w:t>3</w:t>
      </w:r>
      <w:r w:rsidR="00FE3886" w:rsidRPr="00182940">
        <w:rPr>
          <w:rFonts w:ascii="Times New Roman" w:hAnsi="Times New Roman" w:cs="Times New Roman"/>
          <w:color w:val="000000" w:themeColor="text1"/>
        </w:rPr>
        <w:t xml:space="preserve">). </w:t>
      </w:r>
      <w:del w:id="42" w:author="Gabrielle" w:date="2020-01-04T16:58:00Z">
        <w:r w:rsidR="00B620AC" w:rsidRPr="00182940" w:rsidDel="00664A6C">
          <w:rPr>
            <w:rFonts w:ascii="Times New Roman" w:hAnsi="Times New Roman" w:cs="Times New Roman"/>
            <w:color w:val="000000" w:themeColor="text1"/>
          </w:rPr>
          <w:delText xml:space="preserve">There was more within-year variability during the drier </w:delText>
        </w:r>
        <w:r w:rsidR="000E206E" w:rsidRPr="00182940" w:rsidDel="00664A6C">
          <w:rPr>
            <w:rFonts w:ascii="Times New Roman" w:hAnsi="Times New Roman" w:cs="Times New Roman"/>
            <w:color w:val="000000" w:themeColor="text1"/>
          </w:rPr>
          <w:delText>20</w:delText>
        </w:r>
        <w:r w:rsidR="00B620AC" w:rsidRPr="00182940" w:rsidDel="00664A6C">
          <w:rPr>
            <w:rFonts w:ascii="Times New Roman" w:hAnsi="Times New Roman" w:cs="Times New Roman"/>
            <w:color w:val="000000" w:themeColor="text1"/>
          </w:rPr>
          <w:delText>16 water year</w:delText>
        </w:r>
        <w:r w:rsidR="000E206E" w:rsidRPr="00182940" w:rsidDel="00664A6C">
          <w:rPr>
            <w:rFonts w:ascii="Times New Roman" w:hAnsi="Times New Roman" w:cs="Times New Roman"/>
            <w:color w:val="000000" w:themeColor="text1"/>
          </w:rPr>
          <w:delText xml:space="preserve"> (WY)</w:delText>
        </w:r>
        <w:r w:rsidR="00B620AC" w:rsidRPr="00182940" w:rsidDel="00664A6C">
          <w:rPr>
            <w:rFonts w:ascii="Times New Roman" w:hAnsi="Times New Roman" w:cs="Times New Roman"/>
            <w:color w:val="000000" w:themeColor="text1"/>
          </w:rPr>
          <w:delText>, with s</w:delText>
        </w:r>
      </w:del>
      <w:ins w:id="43" w:author="Gabrielle" w:date="2020-01-04T16:58:00Z">
        <w:del w:id="44" w:author="Stevens, Jens T" w:date="2020-01-08T13:20:00Z">
          <w:r w:rsidR="00664A6C" w:rsidDel="006421F3">
            <w:rPr>
              <w:rFonts w:ascii="Times New Roman" w:hAnsi="Times New Roman" w:cs="Times New Roman"/>
              <w:color w:val="000000" w:themeColor="text1"/>
            </w:rPr>
            <w:delText>S</w:delText>
          </w:r>
        </w:del>
      </w:ins>
      <w:del w:id="45" w:author="Stevens, Jens T" w:date="2020-01-08T13:20:00Z">
        <w:r w:rsidR="00B620AC" w:rsidRPr="00182940" w:rsidDel="006421F3">
          <w:rPr>
            <w:rFonts w:ascii="Times New Roman" w:hAnsi="Times New Roman" w:cs="Times New Roman"/>
            <w:color w:val="000000" w:themeColor="text1"/>
          </w:rPr>
          <w:delText>ummer dry-down more evident</w:delText>
        </w:r>
      </w:del>
      <w:ins w:id="46" w:author="Gabrielle" w:date="2020-01-04T16:58:00Z">
        <w:del w:id="47" w:author="Stevens, Jens T" w:date="2020-01-08T13:20:00Z">
          <w:r w:rsidR="00664A6C" w:rsidDel="006421F3">
            <w:rPr>
              <w:rFonts w:ascii="Times New Roman" w:hAnsi="Times New Roman" w:cs="Times New Roman"/>
              <w:color w:val="000000" w:themeColor="text1"/>
            </w:rPr>
            <w:delText>was more pronounced in 2016</w:delText>
          </w:r>
        </w:del>
      </w:ins>
      <w:del w:id="48" w:author="Stevens, Jens T" w:date="2020-01-08T13:20:00Z">
        <w:r w:rsidR="00B620AC" w:rsidRPr="00182940" w:rsidDel="006421F3">
          <w:rPr>
            <w:rFonts w:ascii="Times New Roman" w:hAnsi="Times New Roman" w:cs="Times New Roman"/>
            <w:color w:val="000000" w:themeColor="text1"/>
          </w:rPr>
          <w:delText xml:space="preserve"> than in the wetter 2017 </w:delText>
        </w:r>
        <w:r w:rsidR="000E206E" w:rsidRPr="00182940" w:rsidDel="006421F3">
          <w:rPr>
            <w:rFonts w:ascii="Times New Roman" w:hAnsi="Times New Roman" w:cs="Times New Roman"/>
            <w:color w:val="000000" w:themeColor="text1"/>
          </w:rPr>
          <w:delText>WY</w:delText>
        </w:r>
        <w:r w:rsidR="00B620AC" w:rsidRPr="00182940" w:rsidDel="006421F3">
          <w:rPr>
            <w:rFonts w:ascii="Times New Roman" w:hAnsi="Times New Roman" w:cs="Times New Roman"/>
            <w:color w:val="000000" w:themeColor="text1"/>
          </w:rPr>
          <w:delText xml:space="preserve"> (Figure </w:delText>
        </w:r>
        <w:r w:rsidR="003470F6" w:rsidDel="006421F3">
          <w:rPr>
            <w:rFonts w:ascii="Times New Roman" w:hAnsi="Times New Roman" w:cs="Times New Roman"/>
            <w:color w:val="000000" w:themeColor="text1"/>
          </w:rPr>
          <w:delText>7</w:delText>
        </w:r>
        <w:r w:rsidR="00B620AC" w:rsidRPr="00182940" w:rsidDel="006421F3">
          <w:rPr>
            <w:rFonts w:ascii="Times New Roman" w:hAnsi="Times New Roman" w:cs="Times New Roman"/>
            <w:color w:val="000000" w:themeColor="text1"/>
          </w:rPr>
          <w:delText>)</w:delText>
        </w:r>
        <w:r w:rsidR="00657DBA" w:rsidRPr="00182940" w:rsidDel="006421F3">
          <w:rPr>
            <w:rFonts w:ascii="Times New Roman" w:hAnsi="Times New Roman" w:cs="Times New Roman"/>
            <w:color w:val="000000" w:themeColor="text1"/>
          </w:rPr>
          <w:delText xml:space="preserve"> despite July measurements being taken on the same dates each year</w:delText>
        </w:r>
      </w:del>
      <w:ins w:id="49" w:author="Gabrielle" w:date="2020-01-04T17:03:00Z">
        <w:del w:id="50" w:author="Stevens, Jens T" w:date="2020-01-08T13:20:00Z">
          <w:r w:rsidR="00664A6C" w:rsidDel="006421F3">
            <w:rPr>
              <w:rFonts w:ascii="Times New Roman" w:hAnsi="Times New Roman" w:cs="Times New Roman"/>
              <w:color w:val="000000" w:themeColor="text1"/>
            </w:rPr>
            <w:delText>. This s</w:delText>
          </w:r>
        </w:del>
      </w:ins>
      <w:ins w:id="51" w:author="Gabrielle" w:date="2020-01-04T17:05:00Z">
        <w:del w:id="52" w:author="Stevens, Jens T" w:date="2020-01-08T13:20:00Z">
          <w:r w:rsidR="00664A6C" w:rsidDel="006421F3">
            <w:rPr>
              <w:rFonts w:ascii="Times New Roman" w:hAnsi="Times New Roman" w:cs="Times New Roman"/>
              <w:color w:val="000000" w:themeColor="text1"/>
            </w:rPr>
            <w:delText>uggest</w:delText>
          </w:r>
        </w:del>
      </w:ins>
      <w:ins w:id="53" w:author="Gabrielle" w:date="2020-01-04T17:03:00Z">
        <w:del w:id="54" w:author="Stevens, Jens T" w:date="2020-01-08T13:20:00Z">
          <w:r w:rsidR="00664A6C" w:rsidDel="006421F3">
            <w:rPr>
              <w:rFonts w:ascii="Times New Roman" w:hAnsi="Times New Roman" w:cs="Times New Roman"/>
              <w:color w:val="000000" w:themeColor="text1"/>
            </w:rPr>
            <w:delText>s</w:delText>
          </w:r>
        </w:del>
      </w:ins>
      <w:ins w:id="55" w:author="Gabrielle" w:date="2020-01-04T16:59:00Z">
        <w:del w:id="56" w:author="Stevens, Jens T" w:date="2020-01-08T13:20:00Z">
          <w:r w:rsidR="00664A6C" w:rsidDel="006421F3">
            <w:rPr>
              <w:rFonts w:ascii="Times New Roman" w:hAnsi="Times New Roman" w:cs="Times New Roman"/>
              <w:color w:val="000000" w:themeColor="text1"/>
            </w:rPr>
            <w:delText xml:space="preserve"> that even mid-summer shallow soil moisture is impacted by the previous winter’s precipitation</w:delText>
          </w:r>
        </w:del>
      </w:ins>
      <w:del w:id="57" w:author="Stevens, Jens T" w:date="2020-01-08T13:20:00Z">
        <w:r w:rsidR="00B620AC" w:rsidRPr="00182940" w:rsidDel="006421F3">
          <w:rPr>
            <w:rFonts w:ascii="Times New Roman" w:hAnsi="Times New Roman" w:cs="Times New Roman"/>
            <w:color w:val="000000" w:themeColor="text1"/>
          </w:rPr>
          <w:delText>.</w:delText>
        </w:r>
      </w:del>
      <w:ins w:id="58" w:author="Gabrielle" w:date="2020-01-04T17:02:00Z">
        <w:del w:id="59" w:author="Stevens, Jens T" w:date="2020-01-08T13:20:00Z">
          <w:r w:rsidR="00664A6C" w:rsidRPr="00664A6C" w:rsidDel="006421F3">
            <w:rPr>
              <w:rFonts w:ascii="Times New Roman" w:hAnsi="Times New Roman" w:cs="Times New Roman"/>
              <w:color w:val="000000" w:themeColor="text1"/>
            </w:rPr>
            <w:delText>.</w:delText>
          </w:r>
        </w:del>
      </w:ins>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ab/>
        <w:t xml:space="preserve"> </w:t>
      </w:r>
    </w:p>
    <w:p w14:paraId="49E85786" w14:textId="164BBB58" w:rsidR="00BD204E" w:rsidRPr="00182940" w:rsidRDefault="00BD204E" w:rsidP="00BD204E">
      <w:pPr>
        <w:keepNext/>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drawing>
          <wp:inline distT="0" distB="0" distL="0" distR="0" wp14:anchorId="18D82791" wp14:editId="65B24243">
            <wp:extent cx="4357781" cy="25781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13663" r="5601" b="13174"/>
                    <a:stretch/>
                  </pic:blipFill>
                  <pic:spPr bwMode="auto">
                    <a:xfrm>
                      <a:off x="0" y="0"/>
                      <a:ext cx="4379755" cy="2591100"/>
                    </a:xfrm>
                    <a:prstGeom prst="rect">
                      <a:avLst/>
                    </a:prstGeom>
                    <a:ln>
                      <a:noFill/>
                    </a:ln>
                    <a:extLst>
                      <a:ext uri="{53640926-AAD7-44D8-BBD7-CCE9431645EC}">
                        <a14:shadowObscured xmlns:a14="http://schemas.microsoft.com/office/drawing/2010/main"/>
                      </a:ex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B196EF5" w14:textId="28844463" w:rsidR="000E206E" w:rsidRPr="00182940" w:rsidRDefault="00BD204E" w:rsidP="00BE62E0">
      <w:pPr>
        <w:pStyle w:val="Caption"/>
      </w:pPr>
      <w:bookmarkStart w:id="60" w:name="_Ref536610448"/>
      <w:r w:rsidRPr="00182940">
        <w:rPr>
          <w:rFonts w:ascii="Times New Roman" w:hAnsi="Times New Roman" w:cs="Times New Roman"/>
          <w:b/>
          <w:color w:val="000000" w:themeColor="text1"/>
        </w:rPr>
        <w:t xml:space="preserve">Figure </w:t>
      </w:r>
      <w:bookmarkEnd w:id="60"/>
      <w:r w:rsidR="00B879B5">
        <w:rPr>
          <w:rFonts w:ascii="Times New Roman" w:hAnsi="Times New Roman" w:cs="Times New Roman"/>
          <w:b/>
          <w:noProof/>
          <w:color w:val="000000" w:themeColor="text1"/>
        </w:rPr>
        <w:t>7</w:t>
      </w:r>
      <w:r w:rsidRPr="00182940">
        <w:rPr>
          <w:rFonts w:ascii="Times New Roman" w:hAnsi="Times New Roman" w:cs="Times New Roman"/>
          <w:color w:val="000000" w:themeColor="text1"/>
        </w:rPr>
        <w:t xml:space="preserve">. Modeled </w:t>
      </w:r>
      <w:del w:id="61" w:author="Gabrielle" w:date="2020-01-08T20:11:00Z">
        <w:r w:rsidRPr="00182940" w:rsidDel="00943684">
          <w:rPr>
            <w:rFonts w:ascii="Times New Roman" w:hAnsi="Times New Roman" w:cs="Times New Roman"/>
            <w:color w:val="000000" w:themeColor="text1"/>
          </w:rPr>
          <w:delText xml:space="preserve">mean </w:delText>
        </w:r>
      </w:del>
      <w:r w:rsidRPr="00182940">
        <w:rPr>
          <w:rFonts w:ascii="Times New Roman" w:hAnsi="Times New Roman" w:cs="Times New Roman"/>
          <w:color w:val="000000" w:themeColor="text1"/>
        </w:rPr>
        <w:t>soil moisture</w:t>
      </w:r>
      <w:r w:rsidR="00D73A63" w:rsidRPr="00182940">
        <w:rPr>
          <w:rFonts w:ascii="Times New Roman" w:hAnsi="Times New Roman" w:cs="Times New Roman"/>
          <w:color w:val="000000" w:themeColor="text1"/>
        </w:rPr>
        <w:t xml:space="preserve"> (</w:t>
      </w:r>
      <w:ins w:id="62" w:author="Gabrielle" w:date="2020-01-08T20:11:00Z">
        <w:r w:rsidR="00943684">
          <w:rPr>
            <w:rFonts w:ascii="Times New Roman" w:hAnsi="Times New Roman" w:cs="Times New Roman"/>
            <w:color w:val="000000" w:themeColor="text1"/>
          </w:rPr>
          <w:t xml:space="preserve">in terms </w:t>
        </w:r>
      </w:ins>
      <w:ins w:id="63" w:author="Gabrielle" w:date="2020-01-08T20:12:00Z">
        <w:r w:rsidR="00943684">
          <w:rPr>
            <w:rFonts w:ascii="Times New Roman" w:hAnsi="Times New Roman" w:cs="Times New Roman"/>
            <w:color w:val="000000" w:themeColor="text1"/>
          </w:rPr>
          <w:t xml:space="preserve">of </w:t>
        </w:r>
      </w:ins>
      <w:r w:rsidR="00D73A63" w:rsidRPr="00182940">
        <w:rPr>
          <w:rFonts w:ascii="Times New Roman" w:hAnsi="Times New Roman" w:cs="Times New Roman"/>
          <w:color w:val="000000" w:themeColor="text1"/>
        </w:rPr>
        <w:t>volumetric water content</w:t>
      </w:r>
      <w:del w:id="64" w:author="Gabrielle" w:date="2020-01-08T20:11:00Z">
        <w:r w:rsidR="00D73A63" w:rsidRPr="00182940" w:rsidDel="00943684">
          <w:rPr>
            <w:rFonts w:ascii="Times New Roman" w:hAnsi="Times New Roman" w:cs="Times New Roman"/>
            <w:color w:val="000000" w:themeColor="text1"/>
          </w:rPr>
          <w:delText>; VWC</w:delText>
        </w:r>
      </w:del>
      <w:r w:rsidR="00D73A63" w:rsidRPr="00182940">
        <w:rPr>
          <w:rFonts w:ascii="Times New Roman" w:hAnsi="Times New Roman" w:cs="Times New Roman"/>
          <w:color w:val="000000" w:themeColor="text1"/>
        </w:rPr>
        <w:t>)</w:t>
      </w:r>
      <w:ins w:id="65" w:author="Gabrielle" w:date="2020-01-08T20:12:00Z">
        <w:r w:rsidR="00943684">
          <w:rPr>
            <w:rFonts w:ascii="Times New Roman" w:hAnsi="Times New Roman" w:cs="Times New Roman"/>
            <w:color w:val="000000" w:themeColor="text1"/>
          </w:rPr>
          <w:t xml:space="preserve"> for all measurements </w:t>
        </w:r>
      </w:ins>
      <w:ins w:id="66" w:author="Gabrielle" w:date="2020-01-08T20:21:00Z">
        <w:r w:rsidR="00AE5346">
          <w:rPr>
            <w:rFonts w:ascii="Times New Roman" w:hAnsi="Times New Roman" w:cs="Times New Roman"/>
            <w:color w:val="000000" w:themeColor="text1"/>
          </w:rPr>
          <w:t>locations</w:t>
        </w:r>
      </w:ins>
      <w:ins w:id="67" w:author="Gabrielle" w:date="2020-01-08T20:12:00Z">
        <w:r w:rsidR="00943684">
          <w:rPr>
            <w:rFonts w:ascii="Times New Roman" w:hAnsi="Times New Roman" w:cs="Times New Roman"/>
            <w:color w:val="000000" w:themeColor="text1"/>
          </w:rPr>
          <w:t xml:space="preserve"> and dates</w:t>
        </w:r>
      </w:ins>
      <w:ins w:id="68" w:author="Gabrielle" w:date="2020-01-08T20:13:00Z">
        <w:r w:rsidR="00943684">
          <w:rPr>
            <w:rFonts w:ascii="Times New Roman" w:hAnsi="Times New Roman" w:cs="Times New Roman"/>
            <w:color w:val="000000" w:themeColor="text1"/>
          </w:rPr>
          <w:t xml:space="preserve">. Values </w:t>
        </w:r>
        <w:proofErr w:type="gramStart"/>
        <w:r w:rsidR="00943684">
          <w:rPr>
            <w:rFonts w:ascii="Times New Roman" w:hAnsi="Times New Roman" w:cs="Times New Roman"/>
            <w:color w:val="000000" w:themeColor="text1"/>
          </w:rPr>
          <w:t>are binned</w:t>
        </w:r>
        <w:proofErr w:type="gramEnd"/>
        <w:r w:rsidR="00943684">
          <w:rPr>
            <w:rFonts w:ascii="Times New Roman" w:hAnsi="Times New Roman" w:cs="Times New Roman"/>
            <w:color w:val="000000" w:themeColor="text1"/>
          </w:rPr>
          <w:t xml:space="preserve"> by date (</w:t>
        </w:r>
      </w:ins>
      <w:del w:id="69" w:author="Gabrielle" w:date="2020-01-08T20:13:00Z">
        <w:r w:rsidR="00D73A63" w:rsidRPr="00182940" w:rsidDel="00943684">
          <w:rPr>
            <w:rFonts w:ascii="Times New Roman" w:hAnsi="Times New Roman" w:cs="Times New Roman"/>
            <w:color w:val="000000" w:themeColor="text1"/>
          </w:rPr>
          <w:delText xml:space="preserve"> </w:delText>
        </w:r>
        <w:r w:rsidRPr="00182940" w:rsidDel="00943684">
          <w:rPr>
            <w:rFonts w:ascii="Times New Roman" w:hAnsi="Times New Roman" w:cs="Times New Roman"/>
            <w:color w:val="000000" w:themeColor="text1"/>
          </w:rPr>
          <w:delText xml:space="preserve">under each vegetation type and </w:delText>
        </w:r>
      </w:del>
      <w:r w:rsidRPr="00182940">
        <w:rPr>
          <w:rFonts w:ascii="Times New Roman" w:hAnsi="Times New Roman" w:cs="Times New Roman"/>
          <w:color w:val="000000" w:themeColor="text1"/>
        </w:rPr>
        <w:t>either June or July of each measurement year</w:t>
      </w:r>
      <w:ins w:id="70" w:author="Gabrielle" w:date="2020-01-08T20:13:00Z">
        <w:r w:rsidR="00AE5346">
          <w:rPr>
            <w:rFonts w:ascii="Times New Roman" w:hAnsi="Times New Roman" w:cs="Times New Roman"/>
            <w:color w:val="000000" w:themeColor="text1"/>
          </w:rPr>
          <w:t>) as well as by vegetation class</w:t>
        </w:r>
      </w:ins>
      <w:ins w:id="71" w:author="Gabrielle" w:date="2020-01-08T20:14:00Z">
        <w:r w:rsidR="00943684">
          <w:rPr>
            <w:rFonts w:ascii="Times New Roman" w:hAnsi="Times New Roman" w:cs="Times New Roman"/>
            <w:color w:val="000000" w:themeColor="text1"/>
          </w:rPr>
          <w:t>:</w:t>
        </w:r>
      </w:ins>
      <w:del w:id="72" w:author="Gabrielle" w:date="2020-01-08T20:14:00Z">
        <w:r w:rsidRPr="00182940" w:rsidDel="00943684">
          <w:rPr>
            <w:rFonts w:ascii="Times New Roman" w:hAnsi="Times New Roman" w:cs="Times New Roman"/>
            <w:color w:val="000000" w:themeColor="text1"/>
          </w:rPr>
          <w:delText>.</w:delText>
        </w:r>
      </w:del>
      <w:r w:rsidRPr="00182940">
        <w:rPr>
          <w:rFonts w:ascii="Times New Roman" w:hAnsi="Times New Roman" w:cs="Times New Roman"/>
          <w:color w:val="000000" w:themeColor="text1"/>
        </w:rPr>
        <w:t xml:space="preserve"> </w:t>
      </w:r>
      <w:ins w:id="73" w:author="Gabrielle" w:date="2020-01-08T20:14:00Z">
        <w:r w:rsidR="00943684">
          <w:rPr>
            <w:rFonts w:ascii="Times New Roman" w:hAnsi="Times New Roman" w:cs="Times New Roman"/>
            <w:color w:val="000000" w:themeColor="text1"/>
          </w:rPr>
          <w:t>d</w:t>
        </w:r>
      </w:ins>
      <w:ins w:id="74" w:author="Gabrielle Boisrame" w:date="2020-01-08T12:55:00Z">
        <w:r w:rsidR="004C698F">
          <w:rPr>
            <w:rFonts w:ascii="Times New Roman" w:hAnsi="Times New Roman" w:cs="Times New Roman"/>
            <w:color w:val="000000" w:themeColor="text1"/>
          </w:rPr>
          <w:t>ense meadow (n=</w:t>
        </w:r>
      </w:ins>
      <w:ins w:id="75" w:author="Gabrielle Boisrame" w:date="2020-01-09T09:31:00Z">
        <w:r w:rsidR="00696EB6">
          <w:rPr>
            <w:rFonts w:ascii="Times New Roman" w:hAnsi="Times New Roman" w:cs="Times New Roman"/>
            <w:color w:val="000000" w:themeColor="text1"/>
          </w:rPr>
          <w:t>9</w:t>
        </w:r>
      </w:ins>
      <w:ins w:id="76" w:author="Gabrielle Boisrame" w:date="2020-01-08T12:55:00Z">
        <w:r w:rsidR="004C698F">
          <w:rPr>
            <w:rFonts w:ascii="Times New Roman" w:hAnsi="Times New Roman" w:cs="Times New Roman"/>
            <w:color w:val="000000" w:themeColor="text1"/>
          </w:rPr>
          <w:t>), conifer (n=</w:t>
        </w:r>
      </w:ins>
      <w:ins w:id="77" w:author="Gabrielle Boisrame" w:date="2020-01-09T09:31:00Z">
        <w:r w:rsidR="00696EB6">
          <w:rPr>
            <w:rFonts w:ascii="Times New Roman" w:hAnsi="Times New Roman" w:cs="Times New Roman"/>
            <w:color w:val="000000" w:themeColor="text1"/>
          </w:rPr>
          <w:t>32</w:t>
        </w:r>
      </w:ins>
      <w:ins w:id="78" w:author="Gabrielle Boisrame" w:date="2020-01-08T12:55:00Z">
        <w:r w:rsidR="004C698F">
          <w:rPr>
            <w:rFonts w:ascii="Times New Roman" w:hAnsi="Times New Roman" w:cs="Times New Roman"/>
            <w:color w:val="000000" w:themeColor="text1"/>
          </w:rPr>
          <w:t>)</w:t>
        </w:r>
      </w:ins>
      <w:ins w:id="79" w:author="Gabrielle Boisrame" w:date="2020-01-08T16:35:00Z">
        <w:r w:rsidR="002C6CB9">
          <w:rPr>
            <w:rFonts w:ascii="Times New Roman" w:hAnsi="Times New Roman" w:cs="Times New Roman"/>
            <w:color w:val="000000" w:themeColor="text1"/>
          </w:rPr>
          <w:t>, shrub (n=</w:t>
        </w:r>
      </w:ins>
      <w:ins w:id="80" w:author="Gabrielle Boisrame" w:date="2020-01-08T16:36:00Z">
        <w:r w:rsidR="002C6CB9">
          <w:rPr>
            <w:rFonts w:ascii="Times New Roman" w:hAnsi="Times New Roman" w:cs="Times New Roman"/>
            <w:color w:val="000000" w:themeColor="text1"/>
          </w:rPr>
          <w:t xml:space="preserve">3), </w:t>
        </w:r>
      </w:ins>
      <w:ins w:id="81" w:author="Gabrielle" w:date="2020-01-08T20:14:00Z">
        <w:r w:rsidR="00943684">
          <w:rPr>
            <w:rFonts w:ascii="Times New Roman" w:hAnsi="Times New Roman" w:cs="Times New Roman"/>
            <w:color w:val="000000" w:themeColor="text1"/>
          </w:rPr>
          <w:t xml:space="preserve">and </w:t>
        </w:r>
      </w:ins>
      <w:ins w:id="82" w:author="Gabrielle Boisrame" w:date="2020-01-08T16:36:00Z">
        <w:r w:rsidR="002C6CB9">
          <w:rPr>
            <w:rFonts w:ascii="Times New Roman" w:hAnsi="Times New Roman" w:cs="Times New Roman"/>
            <w:color w:val="000000" w:themeColor="text1"/>
          </w:rPr>
          <w:t>sparse</w:t>
        </w:r>
      </w:ins>
      <w:ins w:id="83" w:author="Gabrielle" w:date="2020-01-08T20:14:00Z">
        <w:r w:rsidR="00943684">
          <w:rPr>
            <w:rFonts w:ascii="Times New Roman" w:hAnsi="Times New Roman" w:cs="Times New Roman"/>
            <w:color w:val="000000" w:themeColor="text1"/>
          </w:rPr>
          <w:t xml:space="preserve"> meadow</w:t>
        </w:r>
      </w:ins>
      <w:ins w:id="84" w:author="Gabrielle Boisrame" w:date="2020-01-08T16:36:00Z">
        <w:r w:rsidR="002C6CB9">
          <w:rPr>
            <w:rFonts w:ascii="Times New Roman" w:hAnsi="Times New Roman" w:cs="Times New Roman"/>
            <w:color w:val="000000" w:themeColor="text1"/>
          </w:rPr>
          <w:t xml:space="preserve"> (n=3)</w:t>
        </w:r>
      </w:ins>
      <w:ins w:id="85" w:author="Gabrielle" w:date="2020-01-08T20:14:00Z">
        <w:r w:rsidR="00943684">
          <w:rPr>
            <w:rFonts w:ascii="Times New Roman" w:hAnsi="Times New Roman" w:cs="Times New Roman"/>
            <w:color w:val="000000" w:themeColor="text1"/>
          </w:rPr>
          <w:t>. Within each box, the dark horizontal bar denotes the median while the box spans the 25</w:t>
        </w:r>
        <w:r w:rsidR="00943684" w:rsidRPr="0033572F">
          <w:rPr>
            <w:rFonts w:ascii="Times New Roman" w:hAnsi="Times New Roman" w:cs="Times New Roman"/>
            <w:color w:val="000000" w:themeColor="text1"/>
            <w:vertAlign w:val="superscript"/>
          </w:rPr>
          <w:t>th</w:t>
        </w:r>
        <w:r w:rsidR="00943684">
          <w:rPr>
            <w:rFonts w:ascii="Times New Roman" w:hAnsi="Times New Roman" w:cs="Times New Roman"/>
            <w:color w:val="000000" w:themeColor="text1"/>
          </w:rPr>
          <w:t xml:space="preserve"> </w:t>
        </w:r>
      </w:ins>
      <w:ins w:id="86" w:author="Gabrielle" w:date="2020-01-08T20:15:00Z">
        <w:r w:rsidR="00943684">
          <w:rPr>
            <w:rFonts w:ascii="Times New Roman" w:hAnsi="Times New Roman" w:cs="Times New Roman"/>
            <w:color w:val="000000" w:themeColor="text1"/>
          </w:rPr>
          <w:t>to the 75</w:t>
        </w:r>
        <w:bookmarkStart w:id="87" w:name="_GoBack"/>
        <w:r w:rsidR="00943684" w:rsidRPr="0033572F">
          <w:rPr>
            <w:rFonts w:ascii="Times New Roman" w:hAnsi="Times New Roman" w:cs="Times New Roman"/>
            <w:color w:val="000000" w:themeColor="text1"/>
            <w:vertAlign w:val="superscript"/>
          </w:rPr>
          <w:t>th</w:t>
        </w:r>
        <w:bookmarkEnd w:id="87"/>
        <w:r w:rsidR="00943684">
          <w:rPr>
            <w:rFonts w:ascii="Times New Roman" w:hAnsi="Times New Roman" w:cs="Times New Roman"/>
            <w:color w:val="000000" w:themeColor="text1"/>
          </w:rPr>
          <w:t xml:space="preserve"> percentile and dotted bars show the full range of the data. Circles show outliers. Black squares show the mean within each bin.</w:t>
        </w:r>
      </w:ins>
    </w:p>
    <w:p w14:paraId="71B5DB80" w14:textId="77777777" w:rsidR="00BE62E0" w:rsidRDefault="00BE62E0" w:rsidP="00BE62E0">
      <w:pPr>
        <w:rPr>
          <w:rFonts w:ascii="Times New Roman" w:hAnsi="Times New Roman" w:cs="Times New Roman"/>
          <w:b/>
          <w:i/>
          <w:color w:val="000000" w:themeColor="text1"/>
        </w:rPr>
      </w:pPr>
    </w:p>
    <w:p w14:paraId="155E456C" w14:textId="72A87126" w:rsidR="000E206E" w:rsidRPr="00182940" w:rsidRDefault="000E206E" w:rsidP="00BE62E0">
      <w:pPr>
        <w:rPr>
          <w:rFonts w:ascii="Times New Roman" w:hAnsi="Times New Roman" w:cs="Times New Roman"/>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Weather station data from Sugarloaf Creek Basin (SCB) and Illilouette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soil water gain was calculated from shallow soil moisture timeseries</w:t>
      </w:r>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End of water year (WY) deep soil moisture (Volumetric Water Content [VWC]) and number of saturation days were based on the 100 cm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r w:rsidR="00333E9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Correlation </w:t>
            </w:r>
            <w:proofErr w:type="spellStart"/>
            <w:r w:rsidRPr="00182940">
              <w:rPr>
                <w:rFonts w:ascii="Times New Roman" w:hAnsi="Times New Roman" w:cs="Times New Roman"/>
                <w:color w:val="000000" w:themeColor="text1"/>
              </w:rPr>
              <w:t>coeff</w:t>
            </w:r>
            <w:proofErr w:type="spellEnd"/>
            <w:r w:rsidRPr="00182940">
              <w:rPr>
                <w:rFonts w:ascii="Times New Roman" w:hAnsi="Times New Roman" w:cs="Times New Roman"/>
                <w:color w:val="000000" w:themeColor="text1"/>
              </w:rPr>
              <w:t>.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B202D6" w:rsidRPr="00182940" w14:paraId="74E0FE79" w14:textId="77777777" w:rsidTr="00BE62E0">
        <w:trPr>
          <w:trHeight w:val="405"/>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172ED4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6</w:t>
            </w:r>
            <w:r>
              <w:rPr>
                <w:rFonts w:ascii="Times New Roman" w:hAnsi="Times New Roman" w:cs="Times New Roman"/>
                <w:color w:val="000000" w:themeColor="text1"/>
              </w:rPr>
              <w:t>80</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3525072B" w14:textId="77777777" w:rsidTr="00BE62E0">
        <w:trPr>
          <w:trHeight w:val="341"/>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A91A32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w:t>
            </w:r>
            <w:r>
              <w:rPr>
                <w:rFonts w:ascii="Times New Roman" w:hAnsi="Times New Roman" w:cs="Times New Roman"/>
                <w:color w:val="000000" w:themeColor="text1"/>
              </w:rPr>
              <w:t>067</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402D957E"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53</w:t>
            </w:r>
            <w:r>
              <w:rPr>
                <w:rFonts w:ascii="Times New Roman" w:hAnsi="Times New Roman" w:cs="Times New Roman"/>
                <w:color w:val="000000" w:themeColor="text1"/>
              </w:rPr>
              <w:t>7</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0.54</w:t>
            </w:r>
          </w:p>
        </w:tc>
      </w:tr>
      <w:tr w:rsidR="00B202D6" w:rsidRPr="00182940" w14:paraId="56E604A2" w14:textId="77777777" w:rsidTr="00BE62E0">
        <w:trPr>
          <w:trHeight w:val="378"/>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2FCCD9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84</w:t>
            </w:r>
            <w:r>
              <w:rPr>
                <w:rFonts w:ascii="Times New Roman" w:hAnsi="Times New Roman" w:cs="Times New Roman"/>
                <w:color w:val="000000" w:themeColor="text1"/>
              </w:rPr>
              <w:t>2</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0.67</w:t>
            </w:r>
          </w:p>
        </w:tc>
      </w:tr>
      <w:tr w:rsidR="00B202D6" w:rsidRPr="00182940" w14:paraId="72217BB7" w14:textId="77777777" w:rsidTr="00BE62E0">
        <w:trPr>
          <w:trHeight w:val="350"/>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60CB099F"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w:t>
            </w:r>
            <w:r>
              <w:rPr>
                <w:rFonts w:ascii="Times New Roman" w:hAnsi="Times New Roman" w:cs="Times New Roman"/>
                <w:color w:val="000000" w:themeColor="text1"/>
              </w:rPr>
              <w:t>37</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0.84</w:t>
            </w:r>
          </w:p>
        </w:tc>
      </w:tr>
      <w:tr w:rsidR="00B202D6" w:rsidRPr="00182940" w14:paraId="4B7145AA" w14:textId="77777777" w:rsidTr="00BE62E0">
        <w:trPr>
          <w:trHeight w:val="369"/>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683CF54C"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w:t>
            </w:r>
            <w:r>
              <w:rPr>
                <w:rFonts w:ascii="Times New Roman" w:hAnsi="Times New Roman" w:cs="Times New Roman"/>
                <w:color w:val="000000" w:themeColor="text1"/>
              </w:rPr>
              <w:t>77</w:t>
            </w:r>
          </w:p>
        </w:tc>
        <w:tc>
          <w:tcPr>
            <w:tcW w:w="883" w:type="dxa"/>
            <w:tcBorders>
              <w:top w:val="single" w:sz="18" w:space="0" w:color="auto"/>
              <w:right w:val="single" w:sz="18" w:space="0" w:color="000000"/>
            </w:tcBorders>
            <w:shd w:val="clear" w:color="auto" w:fill="CCCCCC" w:themeFill="text2" w:themeFillTint="33"/>
            <w:vAlign w:val="center"/>
          </w:tcPr>
          <w:p w14:paraId="5C1D7036" w14:textId="059B4AF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39</w:t>
            </w:r>
            <w:r>
              <w:rPr>
                <w:rFonts w:ascii="Times New Roman" w:hAnsi="Times New Roman" w:cs="Times New Roman"/>
                <w:color w:val="000000" w:themeColor="text1"/>
              </w:rPr>
              <w:t>7</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56ACDF8D" w14:textId="77777777" w:rsidTr="00BE62E0">
        <w:trPr>
          <w:trHeight w:val="305"/>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31979DDA"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76</w:t>
            </w:r>
            <w:r>
              <w:rPr>
                <w:rFonts w:ascii="Times New Roman" w:hAnsi="Times New Roman" w:cs="Times New Roman"/>
                <w:color w:val="000000" w:themeColor="text1"/>
              </w:rPr>
              <w:t>9</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208F8FE9"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45</w:t>
            </w:r>
            <w:r>
              <w:rPr>
                <w:rFonts w:ascii="Times New Roman" w:hAnsi="Times New Roman" w:cs="Times New Roman"/>
                <w:color w:val="000000" w:themeColor="text1"/>
              </w:rPr>
              <w:t>0</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r>
    </w:tbl>
    <w:p w14:paraId="3599A8EF" w14:textId="3A757323" w:rsidR="006B4E19" w:rsidRPr="00182940" w:rsidRDefault="006B4E19" w:rsidP="006B4E19">
      <w:pPr>
        <w:rPr>
          <w:rFonts w:ascii="Times New Roman" w:hAnsi="Times New Roman" w:cs="Times New Roman"/>
          <w:i/>
          <w:color w:val="000000" w:themeColor="text1"/>
          <w:sz w:val="20"/>
          <w:szCs w:val="20"/>
        </w:rPr>
      </w:pPr>
      <w:proofErr w:type="gramStart"/>
      <w:r w:rsidRPr="00182940">
        <w:rPr>
          <w:rFonts w:ascii="Times New Roman" w:hAnsi="Times New Roman" w:cs="Times New Roman"/>
          <w:i/>
          <w:color w:val="000000" w:themeColor="text1"/>
          <w:sz w:val="20"/>
          <w:szCs w:val="20"/>
        </w:rPr>
        <w:t>* :Approximated</w:t>
      </w:r>
      <w:proofErr w:type="gramEnd"/>
      <w:r w:rsidRPr="00182940">
        <w:rPr>
          <w:rFonts w:ascii="Times New Roman" w:hAnsi="Times New Roman" w:cs="Times New Roman"/>
          <w:i/>
          <w:color w:val="000000" w:themeColor="text1"/>
          <w:sz w:val="20"/>
          <w:szCs w:val="20"/>
        </w:rPr>
        <w:t xml:space="preserve"> due to missing data as a result of the </w:t>
      </w:r>
      <w:r w:rsidR="003470F6">
        <w:rPr>
          <w:rFonts w:ascii="Times New Roman" w:hAnsi="Times New Roman" w:cs="Times New Roman"/>
          <w:i/>
          <w:color w:val="000000" w:themeColor="text1"/>
          <w:sz w:val="20"/>
          <w:szCs w:val="20"/>
        </w:rPr>
        <w:t xml:space="preserve">2017 </w:t>
      </w:r>
      <w:r w:rsidRPr="00182940">
        <w:rPr>
          <w:rFonts w:ascii="Times New Roman" w:hAnsi="Times New Roman" w:cs="Times New Roman"/>
          <w:i/>
          <w:color w:val="000000" w:themeColor="text1"/>
          <w:sz w:val="20"/>
          <w:szCs w:val="20"/>
        </w:rPr>
        <w:t>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6FD0DED8"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A random forest model fit to the measured soil moisture </w:t>
      </w:r>
      <w:r w:rsidR="00C10F0F">
        <w:rPr>
          <w:rFonts w:ascii="Times New Roman" w:hAnsi="Times New Roman" w:cs="Times New Roman"/>
          <w:color w:val="000000" w:themeColor="text1"/>
        </w:rPr>
        <w:t xml:space="preserve">(expressed as % volumetric water content; VWC) </w:t>
      </w:r>
      <w:r w:rsidRPr="00182940">
        <w:rPr>
          <w:rFonts w:ascii="Times New Roman" w:hAnsi="Times New Roman" w:cs="Times New Roman"/>
          <w:color w:val="000000" w:themeColor="text1"/>
        </w:rPr>
        <w:t xml:space="preserve">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r w:rsidR="00C10F0F">
        <w:rPr>
          <w:rFonts w:ascii="Times New Roman" w:hAnsi="Times New Roman" w:cs="Times New Roman"/>
          <w:color w:val="000000" w:themeColor="text1"/>
        </w:rPr>
        <w:t>% VWC</w:t>
      </w:r>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The random forest model trained on ICB measurements fit the SCB soil moisture measurements with a correlation coefficient of 0.82,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01F93294"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soil moisture as a result of fire</w:t>
      </w:r>
      <w:r w:rsidR="003470F6">
        <w:rPr>
          <w:rFonts w:ascii="Times New Roman" w:hAnsi="Times New Roman" w:cs="Times New Roman"/>
          <w:color w:val="000000" w:themeColor="text1"/>
        </w:rPr>
        <w:t xml:space="preserve"> in SCB</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8</w:t>
      </w:r>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 xml:space="preserve">in volumetric water content were less than </w:t>
      </w:r>
      <w:r w:rsidR="0032588E">
        <w:rPr>
          <w:rFonts w:ascii="Times New Roman" w:hAnsi="Times New Roman" w:cs="Times New Roman"/>
          <w:color w:val="000000" w:themeColor="text1"/>
        </w:rPr>
        <w:t xml:space="preserve">5 percentage points (Figure </w:t>
      </w:r>
      <w:r w:rsidR="003470F6">
        <w:rPr>
          <w:rFonts w:ascii="Times New Roman" w:hAnsi="Times New Roman" w:cs="Times New Roman"/>
          <w:color w:val="000000" w:themeColor="text1"/>
        </w:rPr>
        <w:t>8</w:t>
      </w:r>
      <w:r w:rsidR="0032588E">
        <w:rPr>
          <w:rFonts w:ascii="Times New Roman" w:hAnsi="Times New Roman" w:cs="Times New Roman"/>
          <w:color w:val="000000" w:themeColor="text1"/>
        </w:rPr>
        <w:t xml:space="preserve"> inset)</w:t>
      </w:r>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 xml:space="preserve">of up to </w:t>
      </w:r>
      <w:r w:rsidR="0032588E">
        <w:rPr>
          <w:rFonts w:ascii="Times New Roman" w:hAnsi="Times New Roman" w:cs="Times New Roman"/>
          <w:color w:val="000000" w:themeColor="text1"/>
        </w:rPr>
        <w:t>30 percentage points</w:t>
      </w:r>
      <w:r w:rsidR="00AA59D9" w:rsidRPr="00182940">
        <w:rPr>
          <w:rFonts w:ascii="Times New Roman" w:hAnsi="Times New Roman" w:cs="Times New Roman"/>
          <w:color w:val="000000" w:themeColor="text1"/>
        </w:rPr>
        <w:t xml:space="preserve"> </w:t>
      </w:r>
      <w:r w:rsidR="001B1352">
        <w:rPr>
          <w:rFonts w:ascii="Times New Roman" w:hAnsi="Times New Roman" w:cs="Times New Roman"/>
          <w:color w:val="000000" w:themeColor="text1"/>
        </w:rPr>
        <w:t>(Figure D6)</w:t>
      </w:r>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r w:rsidR="003470F6">
        <w:rPr>
          <w:rFonts w:ascii="Times New Roman" w:hAnsi="Times New Roman" w:cs="Times New Roman"/>
          <w:color w:val="000000" w:themeColor="text1"/>
        </w:rPr>
        <w:t>8</w:t>
      </w:r>
      <w:r w:rsidR="003470F6"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7227EF94" wp14:editId="231498FE">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695700" cy="3695700"/>
                    </a:xfrm>
                    <a:prstGeom prst="rect">
                      <a:avLst/>
                    </a:prstGeom>
                    <a:ln>
                      <a:noFill/>
                    </a:ln>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C25B35" w:rsidRPr="00182940">
        <w:rPr>
          <w:noProof/>
          <w:color w:val="000000" w:themeColor="text1"/>
          <w:lang w:eastAsia="en-US"/>
        </w:rPr>
        <w:t xml:space="preserve"> </w:t>
      </w:r>
    </w:p>
    <w:p w14:paraId="6E8A3A96" w14:textId="75AC3E5F"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r w:rsidR="00B879B5">
        <w:rPr>
          <w:rFonts w:ascii="Times New Roman" w:hAnsi="Times New Roman" w:cs="Times New Roman"/>
          <w:b/>
          <w:i/>
          <w:color w:val="000000" w:themeColor="text1"/>
          <w:sz w:val="18"/>
          <w:szCs w:val="18"/>
        </w:rPr>
        <w:t>8</w:t>
      </w:r>
      <w:r w:rsidRPr="00182940">
        <w:rPr>
          <w:rFonts w:ascii="Times New Roman" w:hAnsi="Times New Roman" w:cs="Times New Roman"/>
          <w:i/>
          <w:color w:val="000000" w:themeColor="text1"/>
          <w:sz w:val="18"/>
          <w:szCs w:val="18"/>
        </w:rPr>
        <w:t>. Modeled 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w:t>
      </w:r>
      <w:r w:rsidR="003664D6">
        <w:rPr>
          <w:rFonts w:ascii="Times New Roman" w:hAnsi="Times New Roman" w:cs="Times New Roman"/>
          <w:i/>
          <w:color w:val="000000" w:themeColor="text1"/>
          <w:sz w:val="18"/>
          <w:szCs w:val="18"/>
        </w:rPr>
        <w:t>5</w:t>
      </w:r>
      <w:r w:rsidR="000C7823"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Locations that transitioned from conifer to dense meadow (</w:t>
      </w:r>
      <w:proofErr w:type="spellStart"/>
      <w:r w:rsidRPr="00182940">
        <w:rPr>
          <w:rFonts w:ascii="Times New Roman" w:hAnsi="Times New Roman" w:cs="Times New Roman"/>
          <w:i/>
          <w:color w:val="000000" w:themeColor="text1"/>
          <w:sz w:val="18"/>
          <w:szCs w:val="18"/>
        </w:rPr>
        <w:t>mdw</w:t>
      </w:r>
      <w:proofErr w:type="spellEnd"/>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4E701B5F" w14:textId="77777777" w:rsidR="00BE62E0" w:rsidRDefault="00BE62E0" w:rsidP="004B7294">
      <w:pPr>
        <w:spacing w:line="480" w:lineRule="auto"/>
        <w:ind w:firstLine="720"/>
        <w:rPr>
          <w:rFonts w:ascii="Times New Roman" w:hAnsi="Times New Roman" w:cs="Times New Roman"/>
          <w:color w:val="000000" w:themeColor="text1"/>
        </w:rPr>
      </w:pPr>
    </w:p>
    <w:p w14:paraId="2628C8EB" w14:textId="1C09DCF9"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Consistent with the data from spatially-distributed soil moisture measurements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continuous weather station records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w:t>
      </w:r>
      <w:r w:rsidR="00D525CF" w:rsidRPr="00182940">
        <w:rPr>
          <w:rFonts w:ascii="Times New Roman" w:hAnsi="Times New Roman" w:cs="Times New Roman"/>
          <w:color w:val="000000" w:themeColor="text1"/>
        </w:rPr>
        <w:t>B</w:t>
      </w:r>
      <w:r w:rsidR="00D525CF">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and had the greatest interannual soil moisture differences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59EE10B6"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Cumulative shallow soil water gain showed idiosyncratic trends among sites and years (Table 1)</w:t>
      </w:r>
      <w:r w:rsidR="00BD2653">
        <w:rPr>
          <w:rFonts w:ascii="Times New Roman" w:hAnsi="Times New Roman" w:cs="Times New Roman"/>
          <w:color w:val="000000" w:themeColor="text1"/>
        </w:rPr>
        <w:t xml:space="preserve">, although soil type and texture were generally similar </w:t>
      </w:r>
      <w:r w:rsidR="00B202D6">
        <w:rPr>
          <w:rFonts w:ascii="Times New Roman" w:hAnsi="Times New Roman" w:cs="Times New Roman"/>
          <w:color w:val="000000" w:themeColor="text1"/>
        </w:rPr>
        <w:t>between ICB and SCB for each vegetation type</w:t>
      </w:r>
      <w:r w:rsidR="00BD2653">
        <w:rPr>
          <w:rFonts w:ascii="Times New Roman" w:hAnsi="Times New Roman" w:cs="Times New Roman"/>
          <w:color w:val="000000" w:themeColor="text1"/>
        </w:rPr>
        <w:t xml:space="preserve"> (Appendix B)</w:t>
      </w:r>
      <w:r w:rsidRPr="00182940">
        <w:rPr>
          <w:rFonts w:ascii="Times New Roman" w:hAnsi="Times New Roman" w:cs="Times New Roman"/>
          <w:color w:val="000000" w:themeColor="text1"/>
        </w:rPr>
        <w:t xml:space="preserve">. </w:t>
      </w:r>
      <w:r w:rsidR="00B202D6">
        <w:rPr>
          <w:rFonts w:ascii="Times New Roman" w:hAnsi="Times New Roman" w:cs="Times New Roman"/>
          <w:color w:val="000000" w:themeColor="text1"/>
        </w:rPr>
        <w:t xml:space="preserve">Cumulative soil water gain reflects any detectable increase in VWC of shallow soil, however it does not always reflect change in storage or availability of water for vegetation uptake. </w:t>
      </w:r>
      <w:r w:rsidRPr="00182940">
        <w:rPr>
          <w:rFonts w:ascii="Times New Roman" w:hAnsi="Times New Roman" w:cs="Times New Roman"/>
          <w:color w:val="000000" w:themeColor="text1"/>
        </w:rPr>
        <w:t>At SCB, cumulative soil moisture gain was greatest at the forest site in 2017 but</w:t>
      </w:r>
      <w:r w:rsidR="005C66D4">
        <w:rPr>
          <w:rFonts w:ascii="Times New Roman" w:hAnsi="Times New Roman" w:cs="Times New Roman"/>
          <w:color w:val="000000" w:themeColor="text1"/>
        </w:rPr>
        <w:t xml:space="preserve"> greatest</w:t>
      </w:r>
      <w:r w:rsidRPr="00182940">
        <w:rPr>
          <w:rFonts w:ascii="Times New Roman" w:hAnsi="Times New Roman" w:cs="Times New Roman"/>
          <w:color w:val="000000" w:themeColor="text1"/>
        </w:rPr>
        <w:t xml:space="preserve"> at the wetland site in 2018 (Table 1). Soil moisture gain at the forest site may be explained by rapid wetting and drying during the snowmelt period in 2017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possibly due to relatively shallow snowpack </w:t>
      </w:r>
      <w:r w:rsidR="00A01F55">
        <w:rPr>
          <w:rFonts w:ascii="Times New Roman" w:hAnsi="Times New Roman" w:cs="Times New Roman"/>
          <w:color w:val="000000" w:themeColor="text1"/>
        </w:rPr>
        <w:t xml:space="preserve">(compared to the shrub and wetland sites) </w:t>
      </w:r>
      <w:r w:rsidRPr="00182940">
        <w:rPr>
          <w:rFonts w:ascii="Times New Roman" w:hAnsi="Times New Roman" w:cs="Times New Roman"/>
          <w:color w:val="000000" w:themeColor="text1"/>
        </w:rPr>
        <w:t xml:space="preserve">experiencing diurnal fluctuations in freezing and thawing. Low values of cumulative soil moisture gain may also be attributable to saturation </w:t>
      </w:r>
      <w:r w:rsidR="005C66D4">
        <w:rPr>
          <w:rFonts w:ascii="Times New Roman" w:hAnsi="Times New Roman" w:cs="Times New Roman"/>
          <w:color w:val="000000" w:themeColor="text1"/>
        </w:rPr>
        <w:t>and</w:t>
      </w:r>
      <w:r w:rsidR="002D1D9F">
        <w:rPr>
          <w:rFonts w:ascii="Times New Roman" w:hAnsi="Times New Roman" w:cs="Times New Roman"/>
          <w:color w:val="000000" w:themeColor="text1"/>
        </w:rPr>
        <w:t>/or</w:t>
      </w:r>
      <w:r w:rsidR="005C66D4">
        <w:rPr>
          <w:rFonts w:ascii="Times New Roman" w:hAnsi="Times New Roman" w:cs="Times New Roman"/>
          <w:color w:val="000000" w:themeColor="text1"/>
        </w:rPr>
        <w:t xml:space="preserve"> steady-state</w:t>
      </w:r>
      <w:r w:rsidR="002D1D9F">
        <w:rPr>
          <w:rFonts w:ascii="Times New Roman" w:hAnsi="Times New Roman" w:cs="Times New Roman"/>
          <w:color w:val="000000" w:themeColor="text1"/>
        </w:rPr>
        <w:t xml:space="preserve"> infiltration</w:t>
      </w:r>
      <w:r w:rsidR="005C66D4">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at certain sites</w:t>
      </w:r>
      <w:r w:rsidR="00A01F55">
        <w:rPr>
          <w:rFonts w:ascii="Times New Roman" w:hAnsi="Times New Roman" w:cs="Times New Roman"/>
          <w:color w:val="000000" w:themeColor="text1"/>
        </w:rPr>
        <w:t xml:space="preserve">, as </w:t>
      </w:r>
      <w:r w:rsidR="002D1D9F">
        <w:rPr>
          <w:rFonts w:ascii="Times New Roman" w:hAnsi="Times New Roman" w:cs="Times New Roman"/>
          <w:color w:val="000000" w:themeColor="text1"/>
        </w:rPr>
        <w:t>such conditions</w:t>
      </w:r>
      <w:r w:rsidR="00A01F55">
        <w:rPr>
          <w:rFonts w:ascii="Times New Roman" w:hAnsi="Times New Roman" w:cs="Times New Roman"/>
          <w:color w:val="000000" w:themeColor="text1"/>
        </w:rPr>
        <w:t xml:space="preserve"> preclude additional moisture gain</w:t>
      </w:r>
      <w:r w:rsidR="005C66D4">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r w:rsidR="00B879B5">
        <w:rPr>
          <w:rFonts w:ascii="Times New Roman" w:hAnsi="Times New Roman" w:cs="Times New Roman"/>
          <w:color w:val="000000" w:themeColor="text1"/>
        </w:rPr>
        <w:t>9</w:t>
      </w:r>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w:t>
      </w:r>
      <w:r w:rsidR="00BD2653">
        <w:rPr>
          <w:rFonts w:ascii="Times New Roman" w:hAnsi="Times New Roman" w:cs="Times New Roman"/>
          <w:color w:val="000000" w:themeColor="text1"/>
        </w:rPr>
        <w:t xml:space="preserve">across sites and years </w:t>
      </w:r>
      <w:r w:rsidR="00A800E5" w:rsidRPr="00182940">
        <w:rPr>
          <w:rFonts w:ascii="Times New Roman" w:hAnsi="Times New Roman" w:cs="Times New Roman"/>
          <w:color w:val="000000" w:themeColor="text1"/>
        </w:rPr>
        <w:t xml:space="preserve">(Table 1). </w:t>
      </w:r>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88" w:name="_Ref534405304"/>
      <w:r w:rsidRPr="00182940">
        <w:rPr>
          <w:noProof/>
          <w:color w:val="000000" w:themeColor="text1"/>
          <w:lang w:eastAsia="en-US"/>
        </w:rPr>
        <w:lastRenderedPageBreak/>
        <w:drawing>
          <wp:inline distT="0" distB="0" distL="0" distR="0" wp14:anchorId="43ECD394" wp14:editId="0C36B70B">
            <wp:extent cx="5204936" cy="648392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8315" cy="6488137"/>
                    </a:xfrm>
                    <a:prstGeom prst="rect">
                      <a:avLst/>
                    </a:prstGeom>
                  </pic:spPr>
                </pic:pic>
              </a:graphicData>
            </a:graphic>
          </wp:inline>
        </w:drawing>
      </w:r>
    </w:p>
    <w:p w14:paraId="04BB2E38" w14:textId="1D03F9D9" w:rsidR="00A800E5" w:rsidRPr="00182940" w:rsidRDefault="00A800E5" w:rsidP="00A800E5">
      <w:pPr>
        <w:pStyle w:val="Caption"/>
        <w:rPr>
          <w:rFonts w:ascii="Times New Roman" w:hAnsi="Times New Roman" w:cs="Times New Roman"/>
          <w:color w:val="000000" w:themeColor="text1"/>
        </w:rPr>
      </w:pPr>
      <w:bookmarkStart w:id="89" w:name="_Ref540347"/>
      <w:bookmarkEnd w:id="88"/>
      <w:r w:rsidRPr="00182940">
        <w:rPr>
          <w:rFonts w:ascii="Times New Roman" w:hAnsi="Times New Roman" w:cs="Times New Roman"/>
          <w:b/>
          <w:color w:val="000000" w:themeColor="text1"/>
        </w:rPr>
        <w:t xml:space="preserve">Figure </w:t>
      </w:r>
      <w:bookmarkEnd w:id="89"/>
      <w:r w:rsidR="00B879B5">
        <w:rPr>
          <w:rFonts w:ascii="Times New Roman" w:hAnsi="Times New Roman" w:cs="Times New Roman"/>
          <w:b/>
          <w:noProof/>
          <w:color w:val="000000" w:themeColor="text1"/>
        </w:rPr>
        <w:t>9</w:t>
      </w:r>
      <w:r w:rsidR="00BF728B" w:rsidRPr="00182940">
        <w:rPr>
          <w:rFonts w:ascii="Times New Roman" w:hAnsi="Times New Roman" w:cs="Times New Roman"/>
          <w:b/>
          <w:noProof/>
          <w:color w:val="000000" w:themeColor="text1"/>
        </w:rPr>
        <w:t>:</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10 minute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Discussion</w:t>
      </w:r>
    </w:p>
    <w:p w14:paraId="61C125A3" w14:textId="4225D56D"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Fire-driven changes in dominant vegetation type (from aerial imagery analysis</w:t>
      </w:r>
      <w:r w:rsidR="003470F6">
        <w:rPr>
          <w:rFonts w:ascii="Times New Roman" w:hAnsi="Times New Roman" w:cs="Times New Roman"/>
          <w:color w:val="000000" w:themeColor="text1"/>
        </w:rPr>
        <w:t>; Figure 5</w:t>
      </w:r>
      <w:r w:rsidRPr="00182940">
        <w:rPr>
          <w:rFonts w:ascii="Times New Roman" w:hAnsi="Times New Roman" w:cs="Times New Roman"/>
          <w:color w:val="000000" w:themeColor="text1"/>
        </w:rPr>
        <w:t>) and forest structure (from forestry plot data</w:t>
      </w:r>
      <w:r w:rsidR="003470F6">
        <w:rPr>
          <w:rFonts w:ascii="Times New Roman" w:hAnsi="Times New Roman" w:cs="Times New Roman"/>
          <w:color w:val="000000" w:themeColor="text1"/>
        </w:rPr>
        <w:t>; Figure 3</w:t>
      </w:r>
      <w:r w:rsidRPr="00182940">
        <w:rPr>
          <w:rFonts w:ascii="Times New Roman" w:hAnsi="Times New Roman" w:cs="Times New Roman"/>
          <w:color w:val="000000" w:themeColor="text1"/>
        </w:rPr>
        <w:t xml:space="preserve">) were minimal at Sugarloaf Creek Basin (SCB), despite over 40 years of managed wildfire and ten fires greater than 40 ha over that time period in the basin. </w:t>
      </w:r>
      <w:r w:rsidR="00603CC0">
        <w:rPr>
          <w:rFonts w:ascii="Times New Roman" w:hAnsi="Times New Roman" w:cs="Times New Roman"/>
          <w:color w:val="000000" w:themeColor="text1"/>
        </w:rPr>
        <w:t>The minimal changes</w:t>
      </w:r>
      <w:r w:rsidRPr="00182940">
        <w:rPr>
          <w:rFonts w:ascii="Times New Roman" w:hAnsi="Times New Roman" w:cs="Times New Roman"/>
          <w:color w:val="000000" w:themeColor="text1"/>
        </w:rPr>
        <w:t xml:space="preserve"> are a notable contrast from the nearby Illilouette Creek Basin (ICB</w:t>
      </w:r>
      <w:r w:rsidR="00603CC0">
        <w:rPr>
          <w:rFonts w:ascii="Times New Roman" w:hAnsi="Times New Roman" w:cs="Times New Roman"/>
          <w:color w:val="000000" w:themeColor="text1"/>
        </w:rPr>
        <w:t>; Fig. 6</w:t>
      </w:r>
      <w:r w:rsidRPr="00182940">
        <w:rPr>
          <w:rFonts w:ascii="Times New Roman" w:hAnsi="Times New Roman" w:cs="Times New Roman"/>
          <w:color w:val="000000" w:themeColor="text1"/>
        </w:rPr>
        <w:t xml:space="preserve">), which had a similar duration of a restored semi-natural fire regime </w:t>
      </w:r>
      <w:r w:rsidR="00603CC0">
        <w:rPr>
          <w:rFonts w:ascii="Times New Roman" w:hAnsi="Times New Roman" w:cs="Times New Roman"/>
          <w:color w:val="000000" w:themeColor="text1"/>
        </w:rPr>
        <w:t>yet saw much greater vegetation turnover</w:t>
      </w:r>
      <w:r w:rsidR="00F64C48">
        <w:rPr>
          <w:rFonts w:ascii="Times New Roman" w:hAnsi="Times New Roman" w:cs="Times New Roman"/>
          <w:color w:val="000000" w:themeColor="text1"/>
        </w:rPr>
        <w:t xml:space="preserve"> (even within the first 20 years)</w:t>
      </w:r>
      <w:r w:rsidR="00603CC0">
        <w:rPr>
          <w:rFonts w:ascii="Times New Roman" w:hAnsi="Times New Roman" w:cs="Times New Roman"/>
          <w:color w:val="000000" w:themeColor="text1"/>
        </w:rPr>
        <w:t>, heterogeneity of vegetation patches, and soil moisture response</w:t>
      </w:r>
      <w:r w:rsidR="00603CC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0F2E913A" w:rsidR="00F13F6C" w:rsidRDefault="007400BD"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w:t>
      </w:r>
      <w:r w:rsidR="00FE0670">
        <w:rPr>
          <w:rFonts w:ascii="Times New Roman" w:hAnsi="Times New Roman" w:cs="Times New Roman"/>
          <w:color w:val="000000" w:themeColor="text1"/>
        </w:rPr>
        <w:t xml:space="preserve"> SCB</w:t>
      </w:r>
      <w:r w:rsidR="00764C74" w:rsidRPr="00182940">
        <w:rPr>
          <w:rFonts w:ascii="Times New Roman" w:hAnsi="Times New Roman" w:cs="Times New Roman"/>
          <w:color w:val="000000" w:themeColor="text1"/>
        </w:rPr>
        <w:t xml:space="preserve">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r w:rsidR="00BD2653">
        <w:rPr>
          <w:rFonts w:ascii="Times New Roman" w:hAnsi="Times New Roman" w:cs="Times New Roman"/>
          <w:color w:val="000000" w:themeColor="text1"/>
        </w:rPr>
        <w:t>2-4 times</w:t>
      </w:r>
      <w:r w:rsidR="00D652F0" w:rsidRPr="00182940">
        <w:rPr>
          <w:rFonts w:ascii="Times New Roman" w:hAnsi="Times New Roman" w:cs="Times New Roman"/>
          <w:color w:val="000000" w:themeColor="text1"/>
        </w:rPr>
        <w:t xml:space="preserve"> since 1973. </w:t>
      </w:r>
      <w:r w:rsidR="008E551F" w:rsidRPr="00182940">
        <w:rPr>
          <w:rFonts w:ascii="Times New Roman" w:hAnsi="Times New Roman" w:cs="Times New Roman"/>
          <w:color w:val="000000" w:themeColor="text1"/>
        </w:rPr>
        <w:t>Fires were 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xml:space="preserve">% burning </w:t>
      </w:r>
      <w:r w:rsidR="00FA4746">
        <w:rPr>
          <w:rFonts w:ascii="Times New Roman" w:hAnsi="Times New Roman" w:cs="Times New Roman"/>
          <w:color w:val="000000" w:themeColor="text1"/>
        </w:rPr>
        <w:t>2-4 times</w:t>
      </w:r>
      <w:r w:rsidR="00691C96" w:rsidRPr="00182940">
        <w:rPr>
          <w:rFonts w:ascii="Times New Roman" w:hAnsi="Times New Roman" w:cs="Times New Roman"/>
          <w:color w:val="000000" w:themeColor="text1"/>
        </w:rPr>
        <w:t xml:space="preserve">. </w:t>
      </w:r>
      <w:r w:rsidR="00DA4C86">
        <w:rPr>
          <w:rFonts w:ascii="Times New Roman" w:hAnsi="Times New Roman" w:cs="Times New Roman"/>
          <w:color w:val="000000" w:themeColor="text1"/>
        </w:rPr>
        <w:t>T</w:t>
      </w:r>
      <w:r w:rsidR="00BD2653">
        <w:rPr>
          <w:rFonts w:ascii="Times New Roman" w:hAnsi="Times New Roman" w:cs="Times New Roman"/>
          <w:color w:val="000000" w:themeColor="text1"/>
        </w:rPr>
        <w:t xml:space="preserve">he number of fires &gt;40 ha from 1973 to 2016 was </w:t>
      </w:r>
      <w:r w:rsidR="00DA4C86">
        <w:rPr>
          <w:rFonts w:ascii="Times New Roman" w:hAnsi="Times New Roman" w:cs="Times New Roman"/>
          <w:color w:val="000000" w:themeColor="text1"/>
        </w:rPr>
        <w:t xml:space="preserve">also </w:t>
      </w:r>
      <w:r w:rsidR="00BD2653">
        <w:rPr>
          <w:rFonts w:ascii="Times New Roman" w:hAnsi="Times New Roman" w:cs="Times New Roman"/>
          <w:color w:val="000000" w:themeColor="text1"/>
        </w:rPr>
        <w:t>much higher in ICB (n=27) than SCB (n=10)</w:t>
      </w:r>
      <w:r w:rsidR="00222DF5">
        <w:rPr>
          <w:rFonts w:ascii="Times New Roman" w:hAnsi="Times New Roman" w:cs="Times New Roman"/>
          <w:color w:val="000000" w:themeColor="text1"/>
        </w:rPr>
        <w:t xml:space="preserve">, and particularly in recent decades, with ICB </w:t>
      </w:r>
      <w:r w:rsidR="00D46858">
        <w:rPr>
          <w:rFonts w:ascii="Times New Roman" w:hAnsi="Times New Roman" w:cs="Times New Roman"/>
          <w:color w:val="000000" w:themeColor="text1"/>
        </w:rPr>
        <w:t xml:space="preserve">experiencing </w:t>
      </w:r>
      <w:r w:rsidR="00B677E4">
        <w:rPr>
          <w:rFonts w:ascii="Times New Roman" w:hAnsi="Times New Roman" w:cs="Times New Roman"/>
          <w:color w:val="000000" w:themeColor="text1"/>
        </w:rPr>
        <w:t>12</w:t>
      </w:r>
      <w:r w:rsidR="00D46858">
        <w:rPr>
          <w:rFonts w:ascii="Times New Roman" w:hAnsi="Times New Roman" w:cs="Times New Roman"/>
          <w:color w:val="000000" w:themeColor="text1"/>
        </w:rPr>
        <w:t xml:space="preserve"> fires &gt;40 ha after 1985</w:t>
      </w:r>
      <w:r w:rsidR="00DA4C86">
        <w:rPr>
          <w:rFonts w:ascii="Times New Roman" w:hAnsi="Times New Roman" w:cs="Times New Roman"/>
          <w:color w:val="000000" w:themeColor="text1"/>
        </w:rPr>
        <w:t xml:space="preserve"> (</w:t>
      </w:r>
      <w:r w:rsidR="00DB3D5B" w:rsidRPr="00DB3D5B">
        <w:rPr>
          <w:rFonts w:ascii="Times New Roman" w:hAnsi="Times New Roman" w:cs="Times New Roman"/>
          <w:color w:val="000000" w:themeColor="text1"/>
        </w:rPr>
        <w:t>https://frap.fire.ca.gov/mapping/gis-data/</w:t>
      </w:r>
      <w:r w:rsidR="00447707">
        <w:rPr>
          <w:rFonts w:ascii="Times New Roman" w:hAnsi="Times New Roman" w:cs="Times New Roman"/>
          <w:color w:val="000000" w:themeColor="text1"/>
        </w:rPr>
        <w:t>)</w:t>
      </w:r>
      <w:r w:rsidR="00D46858">
        <w:rPr>
          <w:rFonts w:ascii="Times New Roman" w:hAnsi="Times New Roman" w:cs="Times New Roman"/>
          <w:color w:val="000000" w:themeColor="text1"/>
        </w:rPr>
        <w:t xml:space="preserve"> and SCB only experiencing 3</w:t>
      </w:r>
      <w:r w:rsidR="00DA4C86">
        <w:rPr>
          <w:rFonts w:ascii="Times New Roman" w:hAnsi="Times New Roman" w:cs="Times New Roman"/>
          <w:color w:val="000000" w:themeColor="text1"/>
        </w:rPr>
        <w:t xml:space="preserve"> (Table A1)</w:t>
      </w:r>
      <w:r w:rsidR="00BD2653">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Despite a marked increase over the fire </w:t>
      </w:r>
      <w:r w:rsidR="00FA4746">
        <w:rPr>
          <w:rFonts w:ascii="Times New Roman" w:hAnsi="Times New Roman" w:cs="Times New Roman"/>
          <w:color w:val="000000" w:themeColor="text1"/>
        </w:rPr>
        <w:t xml:space="preserve">exclusion and </w:t>
      </w:r>
      <w:r w:rsidRPr="00182940">
        <w:rPr>
          <w:rFonts w:ascii="Times New Roman" w:hAnsi="Times New Roman" w:cs="Times New Roman"/>
          <w:color w:val="000000" w:themeColor="text1"/>
        </w:rPr>
        <w:t>suppression period</w:t>
      </w:r>
      <w:r w:rsidR="00BD2653">
        <w:rPr>
          <w:rFonts w:ascii="Times New Roman" w:hAnsi="Times New Roman" w:cs="Times New Roman"/>
          <w:color w:val="000000" w:themeColor="text1"/>
        </w:rPr>
        <w:t xml:space="preserve"> </w: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this </w:t>
      </w:r>
      <w:r w:rsidR="00BD2653">
        <w:rPr>
          <w:rFonts w:ascii="Times New Roman" w:hAnsi="Times New Roman" w:cs="Times New Roman"/>
          <w:color w:val="000000" w:themeColor="text1"/>
        </w:rPr>
        <w:t>comparison with ICB demonstrate</w:t>
      </w:r>
      <w:r w:rsidR="00222DF5">
        <w:rPr>
          <w:rFonts w:ascii="Times New Roman" w:hAnsi="Times New Roman" w:cs="Times New Roman"/>
          <w:color w:val="000000" w:themeColor="text1"/>
        </w:rPr>
        <w:t>s</w:t>
      </w:r>
      <w:r w:rsidR="00BD2653">
        <w:rPr>
          <w:rFonts w:ascii="Times New Roman" w:hAnsi="Times New Roman" w:cs="Times New Roman"/>
          <w:color w:val="000000" w:themeColor="text1"/>
        </w:rPr>
        <w:t xml:space="preserve"> that the </w:t>
      </w:r>
      <w:r w:rsidR="004B311A">
        <w:rPr>
          <w:rFonts w:ascii="Times New Roman" w:hAnsi="Times New Roman" w:cs="Times New Roman"/>
          <w:color w:val="000000" w:themeColor="text1"/>
        </w:rPr>
        <w:t>amount of fire activity</w:t>
      </w:r>
      <w:r w:rsidRPr="00182940">
        <w:rPr>
          <w:rFonts w:ascii="Times New Roman" w:hAnsi="Times New Roman" w:cs="Times New Roman"/>
          <w:color w:val="000000" w:themeColor="text1"/>
        </w:rPr>
        <w:t xml:space="preserve"> </w:t>
      </w:r>
      <w:r w:rsidR="00BD2653">
        <w:rPr>
          <w:rFonts w:ascii="Times New Roman" w:hAnsi="Times New Roman" w:cs="Times New Roman"/>
          <w:color w:val="000000" w:themeColor="text1"/>
        </w:rPr>
        <w:t xml:space="preserve">in SCB since 1970 </w:t>
      </w:r>
      <w:r w:rsidRPr="00182940">
        <w:rPr>
          <w:rFonts w:ascii="Times New Roman" w:hAnsi="Times New Roman" w:cs="Times New Roman"/>
          <w:color w:val="000000" w:themeColor="text1"/>
        </w:rPr>
        <w:t>may represent a</w:t>
      </w:r>
      <w:r w:rsidR="00D652F0" w:rsidRPr="00182940">
        <w:rPr>
          <w:rFonts w:ascii="Times New Roman" w:hAnsi="Times New Roman" w:cs="Times New Roman"/>
          <w:color w:val="000000" w:themeColor="text1"/>
        </w:rPr>
        <w:t xml:space="preserve"> relative lack of fire compared to an expected historical fire return interval </w:t>
      </w:r>
      <w:r w:rsidR="00222DF5">
        <w:rPr>
          <w:rFonts w:ascii="Times New Roman" w:hAnsi="Times New Roman" w:cs="Times New Roman"/>
          <w:color w:val="000000" w:themeColor="text1"/>
        </w:rPr>
        <w:t xml:space="preserve">(and what is possible under a managed fire regime) </w:t>
      </w:r>
      <w:r w:rsidR="00D652F0" w:rsidRPr="00182940">
        <w:rPr>
          <w:rFonts w:ascii="Times New Roman" w:hAnsi="Times New Roman" w:cs="Times New Roman"/>
          <w:color w:val="000000" w:themeColor="text1"/>
        </w:rPr>
        <w:t xml:space="preserve">over this period, </w:t>
      </w:r>
      <w:r w:rsidR="004B311A">
        <w:rPr>
          <w:rFonts w:ascii="Times New Roman" w:hAnsi="Times New Roman" w:cs="Times New Roman"/>
          <w:color w:val="000000" w:themeColor="text1"/>
        </w:rPr>
        <w:t>since both ICB and SCB had</w:t>
      </w:r>
      <w:r w:rsidR="00676FF1">
        <w:rPr>
          <w:rFonts w:ascii="Times New Roman" w:hAnsi="Times New Roman" w:cs="Times New Roman"/>
          <w:color w:val="000000" w:themeColor="text1"/>
        </w:rPr>
        <w:t xml:space="preserve"> pre-suppression</w:t>
      </w:r>
      <w:r w:rsidR="004B311A">
        <w:rPr>
          <w:rFonts w:ascii="Times New Roman" w:hAnsi="Times New Roman" w:cs="Times New Roman"/>
          <w:color w:val="000000" w:themeColor="text1"/>
        </w:rPr>
        <w:t xml:space="preserve"> </w:t>
      </w:r>
      <w:r w:rsidR="00676FF1">
        <w:rPr>
          <w:rFonts w:ascii="Times New Roman" w:hAnsi="Times New Roman" w:cs="Times New Roman"/>
          <w:color w:val="000000" w:themeColor="text1"/>
        </w:rPr>
        <w:t>fire return intervals &lt;10 years</w:t>
      </w:r>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D213AA">
        <w:rPr>
          <w:rFonts w:ascii="Times New Roman" w:hAnsi="Times New Roman" w:cs="Times New Roman"/>
          <w:color w:val="000000" w:themeColor="text1"/>
        </w:rPr>
        <w:t>This low fire return interval may partially reflect recent changes in how the managed wildfire policy has been applied:</w:t>
      </w:r>
      <w:r w:rsidR="004926BC" w:rsidRPr="00182940">
        <w:rPr>
          <w:rFonts w:ascii="Times New Roman" w:hAnsi="Times New Roman" w:cs="Times New Roman"/>
          <w:color w:val="000000" w:themeColor="text1"/>
        </w:rPr>
        <w:t xml:space="preserve"> only </w:t>
      </w:r>
      <w:r w:rsidR="00DA4C86">
        <w:rPr>
          <w:rFonts w:ascii="Times New Roman" w:hAnsi="Times New Roman" w:cs="Times New Roman"/>
          <w:color w:val="000000" w:themeColor="text1"/>
        </w:rPr>
        <w:t>1</w:t>
      </w:r>
      <w:r w:rsidR="00DA4C86"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 xml:space="preserve">ha has burned in the </w:t>
      </w:r>
      <w:r w:rsidR="00264D51" w:rsidRPr="00182940">
        <w:rPr>
          <w:rFonts w:ascii="Times New Roman" w:hAnsi="Times New Roman" w:cs="Times New Roman"/>
          <w:color w:val="000000" w:themeColor="text1"/>
        </w:rPr>
        <w:t xml:space="preserve">SCB </w:t>
      </w:r>
      <w:r w:rsidR="00D46858">
        <w:rPr>
          <w:rFonts w:ascii="Times New Roman" w:hAnsi="Times New Roman" w:cs="Times New Roman"/>
          <w:color w:val="000000" w:themeColor="text1"/>
        </w:rPr>
        <w:t>between</w:t>
      </w:r>
      <w:r w:rsidR="00D46858"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2004</w:t>
      </w:r>
      <w:r w:rsidR="00D46858">
        <w:rPr>
          <w:rFonts w:ascii="Times New Roman" w:hAnsi="Times New Roman" w:cs="Times New Roman"/>
          <w:color w:val="000000" w:themeColor="text1"/>
        </w:rPr>
        <w:t xml:space="preserve"> and 2017</w:t>
      </w:r>
      <w:r w:rsidR="004926BC" w:rsidRPr="00182940">
        <w:rPr>
          <w:rFonts w:ascii="Times New Roman" w:hAnsi="Times New Roman" w:cs="Times New Roman"/>
          <w:color w:val="000000" w:themeColor="text1"/>
        </w:rPr>
        <w:t xml:space="preserve">, with 59% of active ignitions </w:t>
      </w:r>
      <w:r w:rsidR="004926BC" w:rsidRPr="00182940">
        <w:rPr>
          <w:rFonts w:ascii="Times New Roman" w:hAnsi="Times New Roman" w:cs="Times New Roman"/>
          <w:color w:val="000000" w:themeColor="text1"/>
        </w:rPr>
        <w:lastRenderedPageBreak/>
        <w:t xml:space="preserve">suppressed, compared with </w:t>
      </w:r>
      <w:r w:rsidR="00DA4C86">
        <w:rPr>
          <w:rFonts w:ascii="Times New Roman" w:hAnsi="Times New Roman" w:cs="Times New Roman"/>
          <w:color w:val="000000" w:themeColor="text1"/>
        </w:rPr>
        <w:t>7,289</w:t>
      </w:r>
      <w:r w:rsidR="004926BC" w:rsidRPr="00182940">
        <w:rPr>
          <w:rFonts w:ascii="Times New Roman" w:hAnsi="Times New Roman" w:cs="Times New Roman"/>
          <w:color w:val="000000" w:themeColor="text1"/>
        </w:rPr>
        <w:t xml:space="preserve"> ha burned and only 23% of ignitions suppressed between 1969 and </w:t>
      </w:r>
      <w:r w:rsidR="00DA4C86" w:rsidRPr="00182940">
        <w:rPr>
          <w:rFonts w:ascii="Times New Roman" w:hAnsi="Times New Roman" w:cs="Times New Roman"/>
          <w:color w:val="000000" w:themeColor="text1"/>
        </w:rPr>
        <w:t>200</w:t>
      </w:r>
      <w:r w:rsidR="00DA4C86">
        <w:rPr>
          <w:rFonts w:ascii="Times New Roman" w:hAnsi="Times New Roman" w:cs="Times New Roman"/>
          <w:color w:val="000000" w:themeColor="text1"/>
        </w:rPr>
        <w:t>3</w:t>
      </w:r>
      <w:r w:rsidR="00DA4C86"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w:t>
      </w:r>
      <w:r w:rsidR="00DA4C86">
        <w:rPr>
          <w:rFonts w:ascii="Times New Roman" w:hAnsi="Times New Roman" w:cs="Times New Roman"/>
          <w:color w:val="000000" w:themeColor="text1"/>
        </w:rPr>
        <w:t xml:space="preserve">Table A1; </w:t>
      </w:r>
      <w:r w:rsidRPr="00182940">
        <w:rPr>
          <w:rFonts w:ascii="Times New Roman" w:hAnsi="Times New Roman" w:cs="Times New Roman"/>
          <w:color w:val="000000" w:themeColor="text1"/>
        </w:rPr>
        <w:t>A. Caprio, personal communication)</w:t>
      </w:r>
      <w:r w:rsidR="004926BC" w:rsidRPr="00182940">
        <w:rPr>
          <w:rFonts w:ascii="Times New Roman" w:hAnsi="Times New Roman" w:cs="Times New Roman"/>
          <w:color w:val="000000" w:themeColor="text1"/>
        </w:rPr>
        <w:t xml:space="preserve">. </w:t>
      </w:r>
    </w:p>
    <w:p w14:paraId="09F3E996" w14:textId="088623E8" w:rsidR="00DA4C86" w:rsidRPr="00182940" w:rsidRDefault="00DA4C86"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Th</w:t>
      </w:r>
      <w:r>
        <w:rPr>
          <w:rFonts w:ascii="Times New Roman" w:hAnsi="Times New Roman" w:cs="Times New Roman"/>
          <w:color w:val="000000" w:themeColor="text1"/>
        </w:rPr>
        <w:t>e greater emphasis on</w:t>
      </w:r>
      <w:r w:rsidRPr="00182940">
        <w:rPr>
          <w:rFonts w:ascii="Times New Roman" w:hAnsi="Times New Roman" w:cs="Times New Roman"/>
          <w:color w:val="000000" w:themeColor="text1"/>
        </w:rPr>
        <w:t xml:space="preserve"> fire suppression </w:t>
      </w:r>
      <w:r>
        <w:rPr>
          <w:rFonts w:ascii="Times New Roman" w:hAnsi="Times New Roman" w:cs="Times New Roman"/>
          <w:color w:val="000000" w:themeColor="text1"/>
        </w:rPr>
        <w:t xml:space="preserve">in recent years </w:t>
      </w:r>
      <w:r w:rsidRPr="00182940">
        <w:rPr>
          <w:rFonts w:ascii="Times New Roman" w:hAnsi="Times New Roman" w:cs="Times New Roman"/>
          <w:color w:val="000000" w:themeColor="text1"/>
        </w:rPr>
        <w:t>suggests that additional changes in vegetation cover and forest structure m</w:t>
      </w:r>
      <w:r w:rsidR="00447707">
        <w:rPr>
          <w:rFonts w:ascii="Times New Roman" w:hAnsi="Times New Roman" w:cs="Times New Roman"/>
          <w:color w:val="000000" w:themeColor="text1"/>
        </w:rPr>
        <w:t>ight</w:t>
      </w:r>
      <w:r w:rsidRPr="00182940">
        <w:rPr>
          <w:rFonts w:ascii="Times New Roman" w:hAnsi="Times New Roman" w:cs="Times New Roman"/>
          <w:color w:val="000000" w:themeColor="text1"/>
        </w:rPr>
        <w:t xml:space="preserve"> have been observed had a historical fire return interval been more closely approximated. </w:t>
      </w:r>
      <w:r>
        <w:rPr>
          <w:rFonts w:ascii="Times New Roman" w:hAnsi="Times New Roman" w:cs="Times New Roman"/>
          <w:color w:val="000000" w:themeColor="text1"/>
        </w:rPr>
        <w:t>This is especially true given that the last large fires across the central and eastern portions of SCB were in 1977 and 1985. While the 2003 fire reburned a portion of the 1985 fire, much of the area affected by the 1985 and 1977 fires has not reburned. This means there is considerable area for which the time since last fire exceeds the historical fire return interval by 3- to 4-fold. In addition, the proportion of area burned at high severity (since 1984) is quite small at only 2% of burned area or 69 ha total (Table A1). For comparison ICB had 1129 ha of area burned at high severity (13% of burned area) from 1984-2016 (B. Collins, unpublished data). Taken together these points all demonstrate that fires in SCB had much less potential to manipulate vegetation structure and composition relative to ICB.</w:t>
      </w:r>
    </w:p>
    <w:p w14:paraId="7856ADA2" w14:textId="67C464D5"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w:t>
      </w:r>
      <w:r w:rsidR="00DA4C86">
        <w:rPr>
          <w:rFonts w:ascii="Times New Roman" w:hAnsi="Times New Roman" w:cs="Times New Roman"/>
          <w:color w:val="000000" w:themeColor="text1"/>
        </w:rPr>
        <w:t xml:space="preserve">predominantly low-severity </w:t>
      </w:r>
      <w:r w:rsidRPr="00182940">
        <w:rPr>
          <w:rFonts w:ascii="Times New Roman" w:hAnsi="Times New Roman" w:cs="Times New Roman"/>
          <w:color w:val="000000" w:themeColor="text1"/>
        </w:rPr>
        <w:t xml:space="preserve">fires that burned in SCB </w:t>
      </w:r>
      <w:r w:rsidR="003D5566">
        <w:rPr>
          <w:rFonts w:ascii="Times New Roman" w:hAnsi="Times New Roman" w:cs="Times New Roman"/>
          <w:color w:val="000000" w:themeColor="text1"/>
        </w:rPr>
        <w:t>by definition</w:t>
      </w:r>
      <w:r w:rsidR="00271A14">
        <w:rPr>
          <w:rFonts w:ascii="Times New Roman" w:hAnsi="Times New Roman" w:cs="Times New Roman"/>
          <w:color w:val="000000" w:themeColor="text1"/>
        </w:rPr>
        <w:t xml:space="preserve"> caused relatively </w:t>
      </w:r>
      <w:r w:rsidR="00E97114">
        <w:rPr>
          <w:rFonts w:ascii="Times New Roman" w:hAnsi="Times New Roman" w:cs="Times New Roman"/>
          <w:color w:val="000000" w:themeColor="text1"/>
        </w:rPr>
        <w:t>little</w:t>
      </w:r>
      <w:r w:rsidR="00271A14">
        <w:rPr>
          <w:rFonts w:ascii="Times New Roman" w:hAnsi="Times New Roman" w:cs="Times New Roman"/>
          <w:color w:val="000000" w:themeColor="text1"/>
        </w:rPr>
        <w:t xml:space="preserve"> conversion to alternative vegetation patches (Figure</w:t>
      </w:r>
      <w:r w:rsidR="00E97114">
        <w:rPr>
          <w:rFonts w:ascii="Times New Roman" w:hAnsi="Times New Roman" w:cs="Times New Roman"/>
          <w:color w:val="000000" w:themeColor="text1"/>
        </w:rPr>
        <w:t>s</w:t>
      </w:r>
      <w:r w:rsidR="00271A14">
        <w:rPr>
          <w:rFonts w:ascii="Times New Roman" w:hAnsi="Times New Roman" w:cs="Times New Roman"/>
          <w:color w:val="000000" w:themeColor="text1"/>
        </w:rPr>
        <w:t xml:space="preserve"> </w:t>
      </w:r>
      <w:r w:rsidR="00E97114">
        <w:rPr>
          <w:rFonts w:ascii="Times New Roman" w:hAnsi="Times New Roman" w:cs="Times New Roman"/>
          <w:color w:val="000000" w:themeColor="text1"/>
        </w:rPr>
        <w:t>3, 6</w:t>
      </w:r>
      <w:r w:rsidR="00271A14">
        <w:rPr>
          <w:rFonts w:ascii="Times New Roman" w:hAnsi="Times New Roman" w:cs="Times New Roman"/>
          <w:color w:val="000000" w:themeColor="text1"/>
        </w:rPr>
        <w:t>)</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vegetation change analysis (Figure </w:t>
      </w:r>
      <w:r w:rsidR="003664D6">
        <w:rPr>
          <w:rFonts w:ascii="Times New Roman" w:hAnsi="Times New Roman" w:cs="Times New Roman"/>
          <w:color w:val="000000" w:themeColor="text1"/>
        </w:rPr>
        <w:t>5</w:t>
      </w:r>
      <w:r w:rsidR="006421F9">
        <w:rPr>
          <w:rFonts w:ascii="Times New Roman" w:hAnsi="Times New Roman" w:cs="Times New Roman"/>
          <w:color w:val="000000" w:themeColor="text1"/>
        </w:rPr>
        <w:t>; Table A1</w:t>
      </w:r>
      <w:r w:rsidRPr="00182940">
        <w:rPr>
          <w:rFonts w:ascii="Times New Roman" w:hAnsi="Times New Roman" w:cs="Times New Roman"/>
          <w:color w:val="000000" w:themeColor="text1"/>
        </w:rPr>
        <w:t>)</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url&gt;stevensjt.shinyapps.io/sdc_app&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w:t>
      </w:r>
      <w:r w:rsidR="00D46858">
        <w:rPr>
          <w:rFonts w:ascii="Times New Roman" w:hAnsi="Times New Roman" w:cs="Times New Roman"/>
          <w:color w:val="000000" w:themeColor="text1"/>
        </w:rPr>
        <w:t>, indicating mild fire weather conditions</w:t>
      </w:r>
      <w:r w:rsidRPr="00182940">
        <w:rPr>
          <w:rFonts w:ascii="Times New Roman" w:hAnsi="Times New Roman" w:cs="Times New Roman"/>
          <w:color w:val="000000" w:themeColor="text1"/>
        </w:rPr>
        <w:t xml:space="preserve">. </w:t>
      </w:r>
    </w:p>
    <w:p w14:paraId="7B1002FD" w14:textId="4AF170C1" w:rsidR="00D01A64" w:rsidRDefault="00603CC0" w:rsidP="00E9711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While weather conditions for many SCB fires may have been </w:t>
      </w:r>
      <w:r>
        <w:rPr>
          <w:rFonts w:ascii="Times New Roman" w:hAnsi="Times New Roman" w:cs="Times New Roman"/>
          <w:color w:val="000000" w:themeColor="text1"/>
        </w:rPr>
        <w:t>mild</w:t>
      </w:r>
      <w:r w:rsidRPr="00182940">
        <w:rPr>
          <w:rFonts w:ascii="Times New Roman" w:hAnsi="Times New Roman" w:cs="Times New Roman"/>
          <w:color w:val="000000" w:themeColor="text1"/>
        </w:rPr>
        <w:t xml:space="preserve">, it is also possible that there was reduced fuel accumulation in SCB relative to ICB in the fire-suppression period, potentially due to lower precipitation and productivity in SCB. Three lines of evidence support wetter </w:t>
      </w:r>
      <w:r>
        <w:rPr>
          <w:rFonts w:ascii="Times New Roman" w:hAnsi="Times New Roman" w:cs="Times New Roman"/>
          <w:color w:val="000000" w:themeColor="text1"/>
        </w:rPr>
        <w:t xml:space="preserve">and more productive </w:t>
      </w:r>
      <w:r w:rsidRPr="00182940">
        <w:rPr>
          <w:rFonts w:ascii="Times New Roman" w:hAnsi="Times New Roman" w:cs="Times New Roman"/>
          <w:color w:val="000000" w:themeColor="text1"/>
        </w:rPr>
        <w:t xml:space="preserve">conditions in ICB vs SCB: first, </w:t>
      </w:r>
      <w:r>
        <w:rPr>
          <w:rFonts w:ascii="Times New Roman" w:hAnsi="Times New Roman" w:cs="Times New Roman"/>
          <w:color w:val="000000" w:themeColor="text1"/>
        </w:rPr>
        <w:t>in-situ weather station data (Table 1) and interpolated PRISM data (Table B</w:t>
      </w:r>
      <w:r w:rsidR="002B36C3">
        <w:rPr>
          <w:rFonts w:ascii="Times New Roman" w:hAnsi="Times New Roman" w:cs="Times New Roman"/>
          <w:color w:val="000000" w:themeColor="text1"/>
        </w:rPr>
        <w:t>3</w:t>
      </w:r>
      <w:r>
        <w:rPr>
          <w:rFonts w:ascii="Times New Roman" w:hAnsi="Times New Roman" w:cs="Times New Roman"/>
          <w:color w:val="000000" w:themeColor="text1"/>
        </w:rPr>
        <w:t xml:space="preserve">) show higher annual precipitation in ICB; second, </w:t>
      </w:r>
      <w:r w:rsidRPr="00182940">
        <w:rPr>
          <w:rFonts w:ascii="Times New Roman" w:hAnsi="Times New Roman" w:cs="Times New Roman"/>
          <w:color w:val="000000" w:themeColor="text1"/>
        </w:rPr>
        <w:t xml:space="preserve">streamflow </w:t>
      </w:r>
      <w:r>
        <w:rPr>
          <w:rFonts w:ascii="Times New Roman" w:hAnsi="Times New Roman" w:cs="Times New Roman"/>
          <w:color w:val="000000" w:themeColor="text1"/>
        </w:rPr>
        <w:t>per watershed</w:t>
      </w:r>
      <w:r w:rsidRPr="00182940">
        <w:rPr>
          <w:rFonts w:ascii="Times New Roman" w:hAnsi="Times New Roman" w:cs="Times New Roman"/>
          <w:color w:val="000000" w:themeColor="text1"/>
        </w:rPr>
        <w:t xml:space="preserve"> area is greater in ICB and its encompassing watersheds (Table A2); </w:t>
      </w:r>
      <w:r>
        <w:rPr>
          <w:rFonts w:ascii="Times New Roman" w:hAnsi="Times New Roman" w:cs="Times New Roman"/>
          <w:color w:val="000000" w:themeColor="text1"/>
        </w:rPr>
        <w:t>third, remote sensing analysis revealed greater vegetation productivity in ICB compared with SCB (Figure 2), which is generally correlated with fuel accumulation</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2016)</w:t>
      </w:r>
      <w:r w:rsidR="007C0FB5">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p>
    <w:p w14:paraId="6F3CEA24" w14:textId="3486AC5D" w:rsidR="00D46858" w:rsidRPr="00182940" w:rsidRDefault="00C24781"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Climatically-driven reductions in</w:t>
      </w:r>
      <w:r w:rsidR="00A93EBC">
        <w:rPr>
          <w:rFonts w:ascii="Times New Roman" w:hAnsi="Times New Roman" w:cs="Times New Roman"/>
          <w:color w:val="000000" w:themeColor="text1"/>
        </w:rPr>
        <w:t xml:space="preserve"> fuel accumulation</w:t>
      </w:r>
      <w:r>
        <w:rPr>
          <w:rFonts w:ascii="Times New Roman" w:hAnsi="Times New Roman" w:cs="Times New Roman"/>
          <w:color w:val="000000" w:themeColor="text1"/>
        </w:rPr>
        <w:t xml:space="preserve"> rates </w:t>
      </w:r>
      <w:r w:rsidR="00A93EBC">
        <w:rPr>
          <w:rFonts w:ascii="Times New Roman" w:hAnsi="Times New Roman" w:cs="Times New Roman"/>
          <w:color w:val="000000" w:themeColor="text1"/>
        </w:rPr>
        <w:t>in SCB</w:t>
      </w:r>
      <w:r>
        <w:rPr>
          <w:rFonts w:ascii="Times New Roman" w:hAnsi="Times New Roman" w:cs="Times New Roman"/>
          <w:color w:val="000000" w:themeColor="text1"/>
        </w:rPr>
        <w:t xml:space="preserve"> could explain differences in alternative vegetation patch sizes post-fire (Appendix C) if tree densities were reduced and less continuous in the drier SCB</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&lt;EndNote&gt;&lt;Cite&gt;&lt;Author&gt;Stephens&lt;/Author&gt;&lt;Year&gt;2018&lt;/Year&gt;&lt;RecNum&gt;3690&lt;/RecNum&gt;&lt;Prefix&gt;e.g.`, &lt;/Prefix&gt;&lt;DisplayText&gt;(e.g., Stephens et al., 2018)&lt;/DisplayText&gt;&lt;record&gt;&lt;rec-number&gt;3690&lt;/rec-number&gt;&lt;foreign-keys&gt;&lt;key app="EN" db-id="w0ppaavf8t2zvwe9f0oxa5rcervz0wedp050" timestamp="1546542914"&gt;3690&lt;/key&gt;&lt;/foreign-keys&gt;&lt;ref-type name="Journal Article"&gt;17&lt;/ref-type&gt;&lt;contributors&gt;&lt;authors&gt;&lt;author&gt;Stephens, Scott L.&lt;/author&gt;&lt;author&gt;Stevens, Jens T.&lt;/author&gt;&lt;author&gt;Collins, Brandon M.&lt;/author&gt;&lt;author&gt;York, Robert A.&lt;/author&gt;&lt;author&gt;Lydersen, Jamie M.&lt;/author&gt;&lt;/authors&gt;&lt;/contributors&gt;&lt;titles&gt;&lt;title&gt;Historical and modern landscape forest structure in fir (Abies)-dominated mixed conifer forests in the northern Sierra Nevada, USA&lt;/title&gt;&lt;secondary-title&gt;Fire Ecology&lt;/secondary-title&gt;&lt;/titles&gt;&lt;periodical&gt;&lt;full-title&gt;Fire Ecology&lt;/full-title&gt;&lt;/periodical&gt;&lt;pages&gt;art.7&lt;/pages&gt;&lt;volume&gt;14&lt;/volume&gt;&lt;number&gt;2&lt;/number&gt;&lt;dates&gt;&lt;year&gt;2018&lt;/year&gt;&lt;pub-dates&gt;&lt;date&gt;December 20&lt;/date&gt;&lt;/pub-dates&gt;&lt;/dates&gt;&lt;isbn&gt;1933-9747&lt;/isbn&gt;&lt;label&gt;Stephens2018&lt;/label&gt;&lt;work-type&gt;journal article&lt;/work-type&gt;&lt;urls&gt;&lt;related-urls&gt;&lt;url&gt;https://doi.org/10.1186/s42408-018-0008-6&lt;/url&gt;&lt;/related-urls&gt;&lt;/urls&gt;&lt;electronic-resource-num&gt;10.1186/s42408-018-0008-6&lt;/electronic-resource-num&gt;&lt;research-notes&gt;My paper&lt;/research-notes&gt;&lt;/record&gt;&lt;/Cite&gt;&lt;/EndNote&gt;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(e.g., Stephens et al., 2018)</w:t>
      </w:r>
      <w:r w:rsidR="007C0FB5">
        <w:rPr>
          <w:rFonts w:ascii="Times New Roman" w:hAnsi="Times New Roman" w:cs="Times New Roman"/>
          <w:color w:val="000000" w:themeColor="text1"/>
        </w:rPr>
        <w:fldChar w:fldCharType="end"/>
      </w:r>
      <w:r w:rsidR="00191F4E">
        <w:rPr>
          <w:rFonts w:ascii="Times New Roman" w:hAnsi="Times New Roman" w:cs="Times New Roman"/>
          <w:color w:val="000000" w:themeColor="text1"/>
        </w:rPr>
        <w:t>. A</w:t>
      </w:r>
      <w:r>
        <w:rPr>
          <w:rFonts w:ascii="Times New Roman" w:hAnsi="Times New Roman" w:cs="Times New Roman"/>
          <w:color w:val="000000" w:themeColor="text1"/>
        </w:rPr>
        <w:t xml:space="preserve">lthough similar </w:t>
      </w:r>
      <w:r w:rsidR="00191F4E">
        <w:rPr>
          <w:rFonts w:ascii="Times New Roman" w:hAnsi="Times New Roman" w:cs="Times New Roman"/>
          <w:color w:val="000000" w:themeColor="text1"/>
        </w:rPr>
        <w:t xml:space="preserve">proportions of both basins were dominated by conifers </w:t>
      </w:r>
      <w:r>
        <w:rPr>
          <w:rFonts w:ascii="Times New Roman" w:hAnsi="Times New Roman" w:cs="Times New Roman"/>
          <w:color w:val="000000" w:themeColor="text1"/>
        </w:rPr>
        <w:t>prior to the reintroduction of managed wildfire (Figure 6)</w:t>
      </w:r>
      <w:r w:rsidR="00191F4E">
        <w:rPr>
          <w:rFonts w:ascii="Times New Roman" w:hAnsi="Times New Roman" w:cs="Times New Roman"/>
          <w:color w:val="000000" w:themeColor="text1"/>
        </w:rPr>
        <w:t>, our analysis did not account for potential differences in forest density</w:t>
      </w:r>
      <w:r>
        <w:rPr>
          <w:rFonts w:ascii="Times New Roman" w:hAnsi="Times New Roman" w:cs="Times New Roman"/>
          <w:color w:val="000000" w:themeColor="text1"/>
        </w:rPr>
        <w:t>.</w:t>
      </w:r>
      <w:r w:rsidR="00A93EBC">
        <w:rPr>
          <w:rFonts w:ascii="Times New Roman" w:hAnsi="Times New Roman" w:cs="Times New Roman"/>
          <w:color w:val="000000" w:themeColor="text1"/>
        </w:rPr>
        <w:t xml:space="preserve"> </w:t>
      </w:r>
      <w:r w:rsidR="00A574BF">
        <w:rPr>
          <w:rFonts w:ascii="Times New Roman" w:hAnsi="Times New Roman" w:cs="Times New Roman"/>
          <w:color w:val="000000" w:themeColor="text1"/>
        </w:rPr>
        <w:t xml:space="preserve">Forest densities in the </w:t>
      </w:r>
      <w:r w:rsidR="00A574BF" w:rsidRPr="009B303E">
        <w:rPr>
          <w:rFonts w:ascii="Times" w:hAnsi="Times" w:cs="Arial"/>
          <w:color w:val="222222"/>
          <w:shd w:val="clear" w:color="auto" w:fill="FFFFFF"/>
        </w:rPr>
        <w:t xml:space="preserve">more productive </w:t>
      </w:r>
      <w:r w:rsidR="00A574BF">
        <w:rPr>
          <w:rFonts w:ascii="Times" w:hAnsi="Times" w:cs="Arial"/>
          <w:color w:val="222222"/>
          <w:shd w:val="clear" w:color="auto" w:fill="FFFFFF"/>
        </w:rPr>
        <w:t>ICB</w:t>
      </w:r>
      <w:r w:rsidR="00A574BF" w:rsidRPr="009B303E">
        <w:rPr>
          <w:rFonts w:ascii="Times" w:hAnsi="Times" w:cs="Arial"/>
          <w:color w:val="222222"/>
          <w:shd w:val="clear" w:color="auto" w:fill="FFFFFF"/>
        </w:rPr>
        <w:t xml:space="preserve"> may have </w:t>
      </w:r>
      <w:r w:rsidR="00D01A64">
        <w:rPr>
          <w:rFonts w:ascii="Times" w:hAnsi="Times" w:cs="Arial"/>
          <w:color w:val="222222"/>
          <w:shd w:val="clear" w:color="auto" w:fill="FFFFFF"/>
        </w:rPr>
        <w:t>increased more</w:t>
      </w:r>
      <w:r w:rsidR="00A574BF" w:rsidRPr="009B303E">
        <w:rPr>
          <w:rFonts w:ascii="Times" w:hAnsi="Times" w:cs="Arial"/>
          <w:color w:val="222222"/>
          <w:shd w:val="clear" w:color="auto" w:fill="FFFFFF"/>
        </w:rPr>
        <w:t xml:space="preserve"> during </w:t>
      </w:r>
      <w:r w:rsidR="00D01A64">
        <w:rPr>
          <w:rFonts w:ascii="Times" w:hAnsi="Times" w:cs="Arial"/>
          <w:color w:val="222222"/>
          <w:shd w:val="clear" w:color="auto" w:fill="FFFFFF"/>
        </w:rPr>
        <w:t>fire exclusion</w:t>
      </w:r>
      <w:r w:rsidR="00A574BF" w:rsidRPr="009B303E">
        <w:rPr>
          <w:rFonts w:ascii="Times" w:hAnsi="Times" w:cs="Arial"/>
          <w:color w:val="222222"/>
          <w:shd w:val="clear" w:color="auto" w:fill="FFFFFF"/>
        </w:rPr>
        <w:t xml:space="preserve"> than </w:t>
      </w:r>
      <w:r w:rsidR="00A574BF">
        <w:rPr>
          <w:rFonts w:ascii="Times" w:hAnsi="Times" w:cs="Arial"/>
          <w:color w:val="222222"/>
          <w:shd w:val="clear" w:color="auto" w:fill="FFFFFF"/>
        </w:rPr>
        <w:t>in SCB</w:t>
      </w:r>
      <w:r w:rsidR="00D01A64">
        <w:rPr>
          <w:rFonts w:ascii="Times" w:hAnsi="Times" w:cs="Arial"/>
          <w:color w:val="222222"/>
          <w:shd w:val="clear" w:color="auto" w:fill="FFFFFF"/>
        </w:rPr>
        <w:t xml:space="preserve">, which could have led to larger patches of alternative vegetation </w:t>
      </w:r>
      <w:r w:rsidR="00A574BF">
        <w:rPr>
          <w:rFonts w:ascii="Times" w:hAnsi="Times" w:cs="Arial"/>
          <w:color w:val="222222"/>
          <w:shd w:val="clear" w:color="auto" w:fill="FFFFFF"/>
        </w:rPr>
        <w:t xml:space="preserve">once fire was reintroduced. </w:t>
      </w:r>
      <w:r w:rsidR="00603CC0" w:rsidRPr="00182940">
        <w:rPr>
          <w:rFonts w:ascii="Times New Roman" w:hAnsi="Times New Roman" w:cs="Times New Roman"/>
          <w:color w:val="000000" w:themeColor="text1"/>
        </w:rPr>
        <w:t>Besides reducing productivity, drier conditions may make the SCB less hydrologically-responsive to wildfire-induced changes</w:t>
      </w:r>
      <w:r w:rsidR="00DB3D5B">
        <w:rPr>
          <w:rFonts w:ascii="Times New Roman" w:hAnsi="Times New Roman" w:cs="Times New Roman"/>
          <w:color w:val="000000" w:themeColor="text1"/>
        </w:rPr>
        <w:t xml:space="preserve"> </w:t>
      </w:r>
      <w:r w:rsidR="00DB3D5B">
        <w:rPr>
          <w:rFonts w:ascii="Times New Roman" w:hAnsi="Times New Roman" w:cs="Times New Roman"/>
          <w:color w:val="000000" w:themeColor="text1"/>
        </w:rPr>
        <w:fldChar w:fldCharType="begin"/>
      </w:r>
      <w:r w:rsidR="00DB3D5B">
        <w:rPr>
          <w:rFonts w:ascii="Times New Roman" w:hAnsi="Times New Roman" w:cs="Times New Roman"/>
          <w:color w:val="000000" w:themeColor="text1"/>
        </w:rPr>
        <w:instrText xml:space="preserve"> ADDIN EN.CITE &lt;EndNote&gt;&lt;Cite&gt;&lt;Author&gt;Saksa&lt;/Author&gt;&lt;Year&gt;in press&lt;/Year&gt;&lt;RecNum&gt;3822&lt;/RecNum&gt;&lt;DisplayText&gt;(Saksa et al., in press)&lt;/DisplayText&gt;&lt;record&gt;&lt;rec-number&gt;3822&lt;/rec-number&gt;&lt;foreign-keys&gt;&lt;key app="EN" db-id="w0ppaavf8t2zvwe9f0oxa5rcervz0wedp050" timestamp="1573235268"&gt;3822&lt;/key&gt;&lt;/foreign-keys&gt;&lt;ref-type name="Journal Article"&gt;17&lt;/ref-type&gt;&lt;contributors&gt;&lt;authors&gt;&lt;author&gt;Saksa, P.C.&lt;/author&gt;&lt;author&gt;Bales, R.C.&lt;/author&gt;&lt;author&gt;Tague, C.L.&lt;/author&gt;&lt;author&gt;Battles, J.J.&lt;/author&gt;&lt;author&gt;Tobin, B.W.&lt;/author&gt;&lt;author&gt;Conklin, M.H.&lt;/author&gt;&lt;/authors&gt;&lt;/contributors&gt;&lt;titles&gt;&lt;title&gt;Fuels treatment and wildfire effects on runoff from Sierra Nevada mixed-conifer forests&lt;/title&gt;&lt;secondary-title&gt;Ecohydrology&lt;/secondary-title&gt;&lt;/titles&gt;&lt;periodical&gt;&lt;full-title&gt;Ecohydrology&lt;/full-title&gt;&lt;/periodical&gt;&lt;pages&gt;e2151&lt;/pages&gt;&lt;number&gt;n/a&lt;/number&gt;&lt;dates&gt;&lt;year&gt;in press&lt;/year&gt;&lt;/dates&gt;&lt;isbn&gt;1936-0584&lt;/isbn&gt;&lt;urls&gt;&lt;related-urls&gt;&lt;url&gt;https://onlinelibrary.wiley.com/doi/abs/10.1002/eco.2151&lt;/url&gt;&lt;/related-urls&gt;&lt;/urls&gt;&lt;electronic-resource-num&gt;10.1002/eco.2151&lt;/electronic-resource-num&gt;&lt;research-notes&gt;Read 19 11/9/19&amp;#xD;Abstract only&amp;#xD;Relevant citation for our Sugarloaf hydrology paper: magnitude of hydro benefit from tree removal (in this case treatment and fire) is greater in wetter basins. &lt;/research-notes&gt;&lt;/record&gt;&lt;/Cite&gt;&lt;/EndNote&gt;</w:instrText>
      </w:r>
      <w:r w:rsidR="00DB3D5B">
        <w:rPr>
          <w:rFonts w:ascii="Times New Roman" w:hAnsi="Times New Roman" w:cs="Times New Roman"/>
          <w:color w:val="000000" w:themeColor="text1"/>
        </w:rPr>
        <w:fldChar w:fldCharType="separate"/>
      </w:r>
      <w:r w:rsidR="00DB3D5B">
        <w:rPr>
          <w:rFonts w:ascii="Times New Roman" w:hAnsi="Times New Roman" w:cs="Times New Roman"/>
          <w:noProof/>
          <w:color w:val="000000" w:themeColor="text1"/>
        </w:rPr>
        <w:t>(Saksa et al., in press)</w:t>
      </w:r>
      <w:r w:rsidR="00DB3D5B">
        <w:rPr>
          <w:rFonts w:ascii="Times New Roman" w:hAnsi="Times New Roman" w:cs="Times New Roman"/>
          <w:color w:val="000000" w:themeColor="text1"/>
        </w:rPr>
        <w:fldChar w:fldCharType="end"/>
      </w:r>
      <w:r w:rsidR="004D3A44">
        <w:rPr>
          <w:rFonts w:ascii="Times New Roman" w:hAnsi="Times New Roman" w:cs="Times New Roman"/>
          <w:color w:val="000000" w:themeColor="text1"/>
        </w:rPr>
        <w:t>. This is because any additional water that becomes available</w:t>
      </w:r>
      <w:r w:rsidR="00D01A64">
        <w:rPr>
          <w:rFonts w:ascii="Times New Roman" w:hAnsi="Times New Roman" w:cs="Times New Roman"/>
          <w:color w:val="000000" w:themeColor="text1"/>
        </w:rPr>
        <w:t xml:space="preserve"> in a water-limited forest</w:t>
      </w:r>
      <w:r w:rsidR="004D3A44">
        <w:rPr>
          <w:rFonts w:ascii="Times New Roman" w:hAnsi="Times New Roman" w:cs="Times New Roman"/>
          <w:color w:val="000000" w:themeColor="text1"/>
        </w:rPr>
        <w:t xml:space="preserve"> (e.g., due to </w:t>
      </w:r>
      <w:r w:rsidR="00D01A64">
        <w:rPr>
          <w:rFonts w:ascii="Times New Roman" w:hAnsi="Times New Roman" w:cs="Times New Roman"/>
          <w:color w:val="000000" w:themeColor="text1"/>
        </w:rPr>
        <w:t xml:space="preserve">fire-caused tree mortality </w:t>
      </w:r>
      <w:r w:rsidR="004D3A44">
        <w:rPr>
          <w:rFonts w:ascii="Times New Roman" w:hAnsi="Times New Roman" w:cs="Times New Roman"/>
          <w:color w:val="000000" w:themeColor="text1"/>
        </w:rPr>
        <w:t>reduc</w:t>
      </w:r>
      <w:r w:rsidR="00D01A64">
        <w:rPr>
          <w:rFonts w:ascii="Times New Roman" w:hAnsi="Times New Roman" w:cs="Times New Roman"/>
          <w:color w:val="000000" w:themeColor="text1"/>
        </w:rPr>
        <w:t>ing</w:t>
      </w:r>
      <w:r w:rsidR="004D3A44">
        <w:rPr>
          <w:rFonts w:ascii="Times New Roman" w:hAnsi="Times New Roman" w:cs="Times New Roman"/>
          <w:color w:val="000000" w:themeColor="text1"/>
        </w:rPr>
        <w:t xml:space="preserve"> </w:t>
      </w:r>
      <w:r w:rsidR="00D01A64">
        <w:rPr>
          <w:rFonts w:ascii="Times New Roman" w:hAnsi="Times New Roman" w:cs="Times New Roman"/>
          <w:color w:val="000000" w:themeColor="text1"/>
        </w:rPr>
        <w:t xml:space="preserve">canopy </w:t>
      </w:r>
      <w:r w:rsidR="004D3A44">
        <w:rPr>
          <w:rFonts w:ascii="Times New Roman" w:hAnsi="Times New Roman" w:cs="Times New Roman"/>
          <w:color w:val="000000" w:themeColor="text1"/>
        </w:rPr>
        <w:t xml:space="preserve">interception </w:t>
      </w:r>
      <w:r w:rsidR="00A955C1">
        <w:rPr>
          <w:rFonts w:ascii="Times New Roman" w:hAnsi="Times New Roman" w:cs="Times New Roman"/>
          <w:color w:val="000000" w:themeColor="text1"/>
        </w:rPr>
        <w:t xml:space="preserve">and competition for </w:t>
      </w:r>
      <w:r w:rsidR="00D01A64">
        <w:rPr>
          <w:rFonts w:ascii="Times New Roman" w:hAnsi="Times New Roman" w:cs="Times New Roman"/>
          <w:color w:val="000000" w:themeColor="text1"/>
        </w:rPr>
        <w:t xml:space="preserve">soil </w:t>
      </w:r>
      <w:r w:rsidR="00A955C1">
        <w:rPr>
          <w:rFonts w:ascii="Times New Roman" w:hAnsi="Times New Roman" w:cs="Times New Roman"/>
          <w:color w:val="000000" w:themeColor="text1"/>
        </w:rPr>
        <w:t>water</w:t>
      </w:r>
      <w:r w:rsidR="004D3A44">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4D3A44">
        <w:rPr>
          <w:rFonts w:ascii="Times New Roman" w:hAnsi="Times New Roman" w:cs="Times New Roman"/>
          <w:color w:val="000000" w:themeColor="text1"/>
        </w:rPr>
        <w:t xml:space="preserve">in a water-limited forest is likely to be taken up by the </w:t>
      </w:r>
      <w:r w:rsidR="00D01A64">
        <w:rPr>
          <w:rFonts w:ascii="Times New Roman" w:hAnsi="Times New Roman" w:cs="Times New Roman"/>
          <w:color w:val="000000" w:themeColor="text1"/>
        </w:rPr>
        <w:t>remaining</w:t>
      </w:r>
      <w:r w:rsidR="004D3A44">
        <w:rPr>
          <w:rFonts w:ascii="Times New Roman" w:hAnsi="Times New Roman" w:cs="Times New Roman"/>
          <w:color w:val="000000" w:themeColor="text1"/>
        </w:rPr>
        <w:t xml:space="preserve"> water-stressed vegetation rather than contributing to increased streamflow or soil moisture</w:t>
      </w:r>
      <w:r w:rsidR="00603CC0" w:rsidRPr="00182940">
        <w:rPr>
          <w:rFonts w:ascii="Times New Roman" w:hAnsi="Times New Roman" w:cs="Times New Roman"/>
          <w:color w:val="000000" w:themeColor="text1"/>
        </w:rPr>
        <w:t xml:space="preserve">. For example, Roche et al. </w:t>
      </w:r>
      <w:r w:rsidR="00603CC0"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 ExcludeAuth="1"&gt;&lt;Author&gt;Roche&lt;/Author&gt;&lt;Year&gt;2018&lt;/Year&gt;&lt;RecNum&gt;3650&lt;/RecNum&gt;&lt;DisplayText&gt;(2018)&lt;/DisplayText&gt;&lt;record&gt;&lt;rec-number&gt;3650&lt;/rec-number&gt;&lt;foreign-keys&gt;&lt;key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603CC0" w:rsidRPr="00182940">
        <w:rPr>
          <w:rFonts w:ascii="Times New Roman" w:hAnsi="Times New Roman" w:cs="Times New Roman"/>
          <w:color w:val="000000" w:themeColor="text1"/>
        </w:rPr>
        <w:fldChar w:fldCharType="separate"/>
      </w:r>
      <w:r w:rsidR="00603CC0" w:rsidRPr="00182940">
        <w:rPr>
          <w:rFonts w:ascii="Times New Roman" w:hAnsi="Times New Roman" w:cs="Times New Roman"/>
          <w:noProof/>
          <w:color w:val="000000" w:themeColor="text1"/>
        </w:rPr>
        <w:t>(2018)</w:t>
      </w:r>
      <w:r w:rsidR="00603CC0" w:rsidRPr="00182940">
        <w:rPr>
          <w:rFonts w:ascii="Times New Roman" w:hAnsi="Times New Roman" w:cs="Times New Roman"/>
          <w:color w:val="000000" w:themeColor="text1"/>
        </w:rPr>
        <w:fldChar w:fldCharType="end"/>
      </w:r>
      <w:r w:rsidR="00603CC0" w:rsidRPr="00182940">
        <w:rPr>
          <w:rFonts w:ascii="Times New Roman" w:hAnsi="Times New Roman" w:cs="Times New Roman"/>
          <w:color w:val="000000" w:themeColor="text1"/>
        </w:rPr>
        <w:t xml:space="preserve"> found that the Kings Watershed had less post-fire reductions in ET than the American River Watershed, which had higher precipitation and greater post-fire basal area. </w:t>
      </w:r>
    </w:p>
    <w:p w14:paraId="7204C2D5" w14:textId="183447D7" w:rsidR="007D43CE" w:rsidRPr="00182940" w:rsidRDefault="00271A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While it is not possible from this study to disentangle the relative contributions of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fire frequency and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productivity to the minimal changes observed in SCB re</w:t>
      </w:r>
      <w:r w:rsidR="00E97114">
        <w:rPr>
          <w:rFonts w:ascii="Times New Roman" w:hAnsi="Times New Roman" w:cs="Times New Roman"/>
          <w:color w:val="000000" w:themeColor="text1"/>
        </w:rPr>
        <w:t>lative to ICB, we found clear evidence of those minimal ecosystem changes from our vegetation patch analysis, our forestry plot analysis, and our soil moisture analysis in response to the restoration of managed wildfire to SCB. With respect to the vegetation patch analysis,</w:t>
      </w:r>
      <w:r>
        <w:rPr>
          <w:rFonts w:ascii="Times New Roman" w:hAnsi="Times New Roman" w:cs="Times New Roman"/>
          <w:color w:val="000000" w:themeColor="text1"/>
        </w:rPr>
        <w:t xml:space="preserve"> </w:t>
      </w:r>
      <w:r w:rsidR="00E97114">
        <w:rPr>
          <w:rFonts w:ascii="Times New Roman" w:hAnsi="Times New Roman" w:cs="Times New Roman"/>
          <w:color w:val="000000" w:themeColor="text1"/>
        </w:rPr>
        <w:t>the proportional area (Figure 6) and</w:t>
      </w:r>
      <w:r w:rsidR="00F13F6C" w:rsidRPr="00182940">
        <w:rPr>
          <w:rFonts w:ascii="Times New Roman" w:hAnsi="Times New Roman" w:cs="Times New Roman"/>
          <w:color w:val="000000" w:themeColor="text1"/>
        </w:rPr>
        <w:t xml:space="preserve"> the maximum patch size </w:t>
      </w:r>
      <w:r w:rsidR="00B42486" w:rsidRPr="00182940">
        <w:rPr>
          <w:rFonts w:ascii="Times New Roman" w:hAnsi="Times New Roman" w:cs="Times New Roman"/>
          <w:color w:val="000000" w:themeColor="text1"/>
        </w:rPr>
        <w:t>of areas</w:t>
      </w:r>
      <w:r w:rsidR="00E97114">
        <w:rPr>
          <w:rFonts w:ascii="Times New Roman" w:hAnsi="Times New Roman" w:cs="Times New Roman"/>
          <w:color w:val="000000" w:themeColor="text1"/>
        </w:rPr>
        <w:t xml:space="preserve"> (Figure C4)</w:t>
      </w:r>
      <w:r w:rsidR="00B42486" w:rsidRPr="00182940">
        <w:rPr>
          <w:rFonts w:ascii="Times New Roman" w:hAnsi="Times New Roman" w:cs="Times New Roman"/>
          <w:color w:val="000000" w:themeColor="text1"/>
        </w:rPr>
        <w:t xml:space="preserve"> converted from forest to non-forest was</w:t>
      </w:r>
      <w:r w:rsidR="00F13F6C" w:rsidRPr="00182940">
        <w:rPr>
          <w:rFonts w:ascii="Times New Roman" w:hAnsi="Times New Roman" w:cs="Times New Roman"/>
          <w:color w:val="000000" w:themeColor="text1"/>
        </w:rPr>
        <w:t xml:space="preserve"> higher in ICB. </w:t>
      </w:r>
      <w:r w:rsidR="007D43CE"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007D43CE" w:rsidRPr="00182940">
        <w:rPr>
          <w:rFonts w:ascii="Times New Roman" w:hAnsi="Times New Roman" w:cs="Times New Roman"/>
          <w:color w:val="000000" w:themeColor="text1"/>
        </w:rPr>
        <w:t xml:space="preserve">high-severity patches to develop, there needs to be a confluence of </w:t>
      </w:r>
      <w:r w:rsidR="003D5566">
        <w:rPr>
          <w:rFonts w:ascii="Times New Roman" w:hAnsi="Times New Roman" w:cs="Times New Roman"/>
          <w:color w:val="000000" w:themeColor="text1"/>
        </w:rPr>
        <w:t xml:space="preserve">topography, </w:t>
      </w:r>
      <w:r w:rsidR="007D43CE" w:rsidRPr="00182940">
        <w:rPr>
          <w:rFonts w:ascii="Times New Roman" w:hAnsi="Times New Roman" w:cs="Times New Roman"/>
          <w:color w:val="000000" w:themeColor="text1"/>
        </w:rPr>
        <w:t xml:space="preserve">weather and fuels sufficient to cause complete tree mortality </w: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2007)</w:t>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5E03C1EC" w14:textId="31D301F0"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forestry plot analysis</w:t>
      </w:r>
      <w:r w:rsidRPr="00182940">
        <w:rPr>
          <w:rFonts w:ascii="Times New Roman" w:hAnsi="Times New Roman" w:cs="Times New Roman"/>
          <w:color w:val="000000" w:themeColor="text1"/>
        </w:rPr>
        <w:t xml:space="preserve">, we did not observe the changes in forest structure from our re-measurement of forestry plots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that we would have expected under managed wildfire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 </w:instrText>
      </w:r>
      <w:r w:rsidR="000A0A3C">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EN.CITE.DATA </w:instrText>
      </w:r>
      <w:r w:rsidR="000A0A3C">
        <w:rPr>
          <w:rFonts w:ascii="Times New Roman" w:hAnsi="Times New Roman" w:cs="Times New Roman"/>
          <w:color w:val="000000" w:themeColor="text1"/>
        </w:rPr>
      </w:r>
      <w:r w:rsidR="000A0A3C">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For instance, we observed a </w:t>
      </w:r>
      <w:r w:rsidRPr="00182940">
        <w:rPr>
          <w:rFonts w:ascii="Times New Roman" w:hAnsi="Times New Roman" w:cs="Times New Roman"/>
          <w:color w:val="000000" w:themeColor="text1"/>
        </w:rPr>
        <w:t xml:space="preserve">uniform decrease in large (&gt;61 cm) and very large (&gt;100 cm) trees, even in unburned red fir forest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This is consistent with long-term trends that have been observed across the western US </w: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(van Mantgem and Stephenson, 2007; van Mantgem et al., 2009; Das et al., 2016)</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and may be indicative of climate or pest/pathogen influences in addition to fire</w:t>
      </w:r>
      <w:r>
        <w:rPr>
          <w:rFonts w:ascii="Times New Roman" w:hAnsi="Times New Roman" w:cs="Times New Roman"/>
          <w:color w:val="000000" w:themeColor="text1"/>
        </w:rPr>
        <w:t>, which we would not expect to disproportionately target large fire-resistant trees in low-severity burns</w:t>
      </w:r>
      <w:r w:rsidRPr="00182940">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0892AE77" w14:textId="332DF342"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While large tree density </w:t>
      </w:r>
      <w:r w:rsidR="00F021F0">
        <w:rPr>
          <w:rFonts w:ascii="Times New Roman" w:hAnsi="Times New Roman" w:cs="Times New Roman"/>
          <w:color w:val="000000" w:themeColor="text1"/>
        </w:rPr>
        <w:t xml:space="preserve">in the forestry plots </w:t>
      </w:r>
      <w:r>
        <w:rPr>
          <w:rFonts w:ascii="Times New Roman" w:hAnsi="Times New Roman" w:cs="Times New Roman"/>
          <w:color w:val="000000" w:themeColor="text1"/>
        </w:rPr>
        <w:t>decreased over time</w:t>
      </w:r>
      <w:r w:rsidRPr="00182940">
        <w:rPr>
          <w:rFonts w:ascii="Times New Roman" w:hAnsi="Times New Roman" w:cs="Times New Roman"/>
          <w:color w:val="000000" w:themeColor="text1"/>
        </w:rPr>
        <w:t xml:space="preserve">, we observed a slight increase in </w:t>
      </w:r>
      <w:r>
        <w:rPr>
          <w:rFonts w:ascii="Times New Roman" w:hAnsi="Times New Roman" w:cs="Times New Roman"/>
          <w:color w:val="000000" w:themeColor="text1"/>
        </w:rPr>
        <w:t xml:space="preserve">small (7.6 – 15.2 cm </w:t>
      </w:r>
      <w:proofErr w:type="spellStart"/>
      <w:r>
        <w:rPr>
          <w:rFonts w:ascii="Times New Roman" w:hAnsi="Times New Roman" w:cs="Times New Roman"/>
          <w:color w:val="000000" w:themeColor="text1"/>
        </w:rPr>
        <w:t>dbh</w:t>
      </w:r>
      <w:proofErr w:type="spellEnd"/>
      <w:r>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tree density </w:t>
      </w:r>
      <w:r w:rsidR="003D5566">
        <w:rPr>
          <w:rFonts w:ascii="Times New Roman" w:hAnsi="Times New Roman" w:cs="Times New Roman"/>
          <w:color w:val="000000" w:themeColor="text1"/>
        </w:rPr>
        <w:t>regardless of number of times burned (</w:t>
      </w:r>
      <w:r w:rsidRPr="00182940">
        <w:rPr>
          <w:rFonts w:ascii="Times New Roman" w:hAnsi="Times New Roman" w:cs="Times New Roman"/>
          <w:color w:val="000000" w:themeColor="text1"/>
        </w:rPr>
        <w:t xml:space="preserve">Figure 4a). One of the objectives of managed wildfire is the removal of smaller understory trees, </w:t>
      </w:r>
      <w:r w:rsidRPr="00182940">
        <w:rPr>
          <w:rFonts w:ascii="Times New Roman" w:hAnsi="Times New Roman" w:cs="Times New Roman"/>
          <w:color w:val="000000" w:themeColor="text1"/>
        </w:rPr>
        <w:lastRenderedPageBreak/>
        <w:t xml:space="preserve">particularly of fire-sensitive species </w: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 North et al., 2015)</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an outcome that has been observed with managed wildfire in other wilderness areas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 </w:instrText>
      </w:r>
      <w:r w:rsidR="000A0A3C">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EN.CITE.DATA </w:instrText>
      </w:r>
      <w:r w:rsidR="000A0A3C">
        <w:rPr>
          <w:rFonts w:ascii="Times New Roman" w:hAnsi="Times New Roman" w:cs="Times New Roman"/>
          <w:color w:val="000000" w:themeColor="text1"/>
        </w:rPr>
      </w:r>
      <w:r w:rsidR="000A0A3C">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However in SCB in twice-burned plots, we saw an increase in species</w:t>
      </w:r>
      <w:r w:rsidR="00F06A60">
        <w:rPr>
          <w:rFonts w:ascii="Times New Roman" w:hAnsi="Times New Roman" w:cs="Times New Roman"/>
          <w:color w:val="000000" w:themeColor="text1"/>
        </w:rPr>
        <w:t xml:space="preserve"> more easily killed by fire</w:t>
      </w:r>
      <w:r w:rsidRPr="00182940">
        <w:rPr>
          <w:rFonts w:ascii="Times New Roman" w:hAnsi="Times New Roman" w:cs="Times New Roman"/>
          <w:color w:val="000000" w:themeColor="text1"/>
        </w:rPr>
        <w:t xml:space="preserve"> (e.g. </w:t>
      </w:r>
      <w:proofErr w:type="spellStart"/>
      <w:r w:rsidRPr="00182940">
        <w:rPr>
          <w:rFonts w:ascii="Times New Roman" w:hAnsi="Times New Roman" w:cs="Times New Roman"/>
          <w:i/>
          <w:color w:val="000000" w:themeColor="text1"/>
        </w:rPr>
        <w:t>Pinus</w:t>
      </w:r>
      <w:proofErr w:type="spellEnd"/>
      <w:r w:rsidRPr="00182940">
        <w:rPr>
          <w:rFonts w:ascii="Times New Roman" w:hAnsi="Times New Roman" w:cs="Times New Roman"/>
          <w:i/>
          <w:color w:val="000000" w:themeColor="text1"/>
        </w:rPr>
        <w:t xml:space="preserve"> </w:t>
      </w:r>
      <w:proofErr w:type="spellStart"/>
      <w:r w:rsidRPr="00182940">
        <w:rPr>
          <w:rFonts w:ascii="Times New Roman" w:hAnsi="Times New Roman" w:cs="Times New Roman"/>
          <w:i/>
          <w:color w:val="000000" w:themeColor="text1"/>
        </w:rPr>
        <w:t>contorta</w:t>
      </w:r>
      <w:proofErr w:type="spellEnd"/>
      <w:r w:rsidRPr="00182940">
        <w:rPr>
          <w:rFonts w:ascii="Times New Roman" w:hAnsi="Times New Roman" w:cs="Times New Roman"/>
          <w:color w:val="000000" w:themeColor="text1"/>
        </w:rPr>
        <w:t xml:space="preserve">) in smaller size classes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c). The four plots that burned twice</w:t>
      </w:r>
      <w:r>
        <w:rPr>
          <w:rFonts w:ascii="Times New Roman" w:hAnsi="Times New Roman" w:cs="Times New Roman"/>
          <w:color w:val="000000" w:themeColor="text1"/>
        </w:rPr>
        <w:t xml:space="preserve"> (Figure 1)</w:t>
      </w:r>
      <w:r w:rsidRPr="00182940">
        <w:rPr>
          <w:rFonts w:ascii="Times New Roman" w:hAnsi="Times New Roman" w:cs="Times New Roman"/>
          <w:color w:val="000000" w:themeColor="text1"/>
        </w:rPr>
        <w:t xml:space="preserve"> were all </w:t>
      </w:r>
      <w:r>
        <w:rPr>
          <w:rFonts w:ascii="Times New Roman" w:hAnsi="Times New Roman" w:cs="Times New Roman"/>
          <w:color w:val="000000" w:themeColor="text1"/>
        </w:rPr>
        <w:t>classified as low to moderate burn severity in the second fire (the initial fire in each case pre-dated remotely sensed burn severity maps)</w:t>
      </w:r>
      <w:r w:rsidR="00BD64A6">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Given the absence of recent fire in the watershed discussed above (Table A1), the regeneration we observed in the smallest size class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a) </w:t>
      </w:r>
      <w:r>
        <w:rPr>
          <w:rFonts w:ascii="Times New Roman" w:hAnsi="Times New Roman" w:cs="Times New Roman"/>
          <w:color w:val="000000" w:themeColor="text1"/>
        </w:rPr>
        <w:t>may have</w:t>
      </w:r>
      <w:r w:rsidRPr="00182940">
        <w:rPr>
          <w:rFonts w:ascii="Times New Roman" w:hAnsi="Times New Roman" w:cs="Times New Roman"/>
          <w:color w:val="000000" w:themeColor="text1"/>
        </w:rPr>
        <w:t xml:space="preserve"> filled in since the fires of the 1980’s and late 1990’s</w:t>
      </w:r>
      <w:r>
        <w:rPr>
          <w:rFonts w:ascii="Times New Roman" w:hAnsi="Times New Roman" w:cs="Times New Roman"/>
          <w:color w:val="000000" w:themeColor="text1"/>
        </w:rPr>
        <w:t xml:space="preserve"> even if those fires did consume much of the </w:t>
      </w:r>
      <w:r w:rsidR="00851714">
        <w:rPr>
          <w:rFonts w:ascii="Times New Roman" w:hAnsi="Times New Roman" w:cs="Times New Roman"/>
          <w:color w:val="000000" w:themeColor="text1"/>
        </w:rPr>
        <w:t xml:space="preserve">previous </w:t>
      </w:r>
      <w:r>
        <w:rPr>
          <w:rFonts w:ascii="Times New Roman" w:hAnsi="Times New Roman" w:cs="Times New Roman"/>
          <w:color w:val="000000" w:themeColor="text1"/>
        </w:rPr>
        <w:t>regeneration layer</w:t>
      </w:r>
      <w:r w:rsidRPr="00182940">
        <w:rPr>
          <w:rFonts w:ascii="Times New Roman" w:hAnsi="Times New Roman" w:cs="Times New Roman"/>
          <w:color w:val="000000" w:themeColor="text1"/>
        </w:rPr>
        <w:t xml:space="preserve">, highlighting the importance of repeated fires to continue to regulate fuels and the spatial heterogeneity of fire-prone forests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BD64A6">
        <w:rPr>
          <w:rFonts w:ascii="Times New Roman" w:hAnsi="Times New Roman" w:cs="Times New Roman"/>
          <w:color w:val="000000" w:themeColor="text1"/>
        </w:rPr>
        <w:t xml:space="preserve">The increase in shrubs at all burn frequencies (Figure 4) was expected, as the dominant shrub species of </w:t>
      </w:r>
      <w:r w:rsidR="00BD64A6">
        <w:rPr>
          <w:rFonts w:ascii="Times New Roman" w:hAnsi="Times New Roman" w:cs="Times New Roman"/>
          <w:i/>
          <w:color w:val="000000" w:themeColor="text1"/>
        </w:rPr>
        <w:t xml:space="preserve">Arctostaphylos </w:t>
      </w:r>
      <w:r w:rsidR="00BD64A6">
        <w:rPr>
          <w:rFonts w:ascii="Times New Roman" w:hAnsi="Times New Roman" w:cs="Times New Roman"/>
          <w:color w:val="000000" w:themeColor="text1"/>
        </w:rPr>
        <w:t xml:space="preserve">and </w:t>
      </w:r>
      <w:r w:rsidR="00BD64A6">
        <w:rPr>
          <w:rFonts w:ascii="Times New Roman" w:hAnsi="Times New Roman" w:cs="Times New Roman"/>
          <w:i/>
          <w:color w:val="000000" w:themeColor="text1"/>
        </w:rPr>
        <w:t xml:space="preserve">Ceanothus </w:t>
      </w:r>
      <w:r w:rsidR="00BD64A6">
        <w:rPr>
          <w:rFonts w:ascii="Times New Roman" w:hAnsi="Times New Roman" w:cs="Times New Roman"/>
          <w:color w:val="000000" w:themeColor="text1"/>
        </w:rPr>
        <w:t>in this system have fire-cued seed germination (Safford and Stevens 2017).</w:t>
      </w:r>
    </w:p>
    <w:p w14:paraId="062FCD80" w14:textId="545732F0" w:rsidR="00D71C45" w:rsidRPr="00182940"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soil moisture analysis, t</w:t>
      </w:r>
      <w:r w:rsidRPr="00182940">
        <w:rPr>
          <w:rFonts w:ascii="Times New Roman" w:hAnsi="Times New Roman" w:cs="Times New Roman"/>
          <w:color w:val="000000" w:themeColor="text1"/>
        </w:rPr>
        <w:t xml:space="preserve">he </w:t>
      </w:r>
      <w:r w:rsidR="00F13F6C" w:rsidRPr="00182940">
        <w:rPr>
          <w:rFonts w:ascii="Times New Roman" w:hAnsi="Times New Roman" w:cs="Times New Roman"/>
          <w:color w:val="000000" w:themeColor="text1"/>
        </w:rPr>
        <w:t xml:space="preserve">lack of a strong watershed-wide signal </w:t>
      </w:r>
      <w:r w:rsidR="00EC6E5F" w:rsidRPr="00182940">
        <w:rPr>
          <w:rFonts w:ascii="Times New Roman" w:hAnsi="Times New Roman" w:cs="Times New Roman"/>
          <w:color w:val="000000" w:themeColor="text1"/>
        </w:rPr>
        <w:t xml:space="preserve">of </w:t>
      </w:r>
      <w:r w:rsidR="00F13F6C" w:rsidRPr="00182940">
        <w:rPr>
          <w:rFonts w:ascii="Times New Roman" w:hAnsi="Times New Roman" w:cs="Times New Roman"/>
          <w:color w:val="000000" w:themeColor="text1"/>
        </w:rPr>
        <w:t xml:space="preserve">changing soil moisture is </w:t>
      </w:r>
      <w:r w:rsidR="00A321EC">
        <w:rPr>
          <w:rFonts w:ascii="Times New Roman" w:hAnsi="Times New Roman" w:cs="Times New Roman"/>
          <w:color w:val="000000" w:themeColor="text1"/>
        </w:rPr>
        <w:t xml:space="preserve">primarily </w:t>
      </w:r>
      <w:r w:rsidR="00F13F6C" w:rsidRPr="00182940">
        <w:rPr>
          <w:rFonts w:ascii="Times New Roman" w:hAnsi="Times New Roman" w:cs="Times New Roman"/>
          <w:color w:val="000000" w:themeColor="text1"/>
        </w:rPr>
        <w:t>due to</w:t>
      </w:r>
      <w:r w:rsidR="00EC6E5F" w:rsidRPr="00182940">
        <w:rPr>
          <w:rFonts w:ascii="Times New Roman" w:hAnsi="Times New Roman" w:cs="Times New Roman"/>
          <w:color w:val="000000" w:themeColor="text1"/>
        </w:rPr>
        <w:t xml:space="preserve"> </w:t>
      </w:r>
      <w:r w:rsidR="00A321EC">
        <w:rPr>
          <w:rFonts w:ascii="Times New Roman" w:hAnsi="Times New Roman" w:cs="Times New Roman"/>
          <w:color w:val="000000" w:themeColor="text1"/>
        </w:rPr>
        <w:t xml:space="preserve">1) </w:t>
      </w:r>
      <w:r w:rsidR="00A321EC" w:rsidRPr="00182940">
        <w:rPr>
          <w:rFonts w:ascii="Times New Roman" w:hAnsi="Times New Roman" w:cs="Times New Roman"/>
          <w:color w:val="000000" w:themeColor="text1"/>
        </w:rPr>
        <w:t>minimal detectable differences between forest, shrub, and dry meadow soil moisture profiles</w:t>
      </w:r>
      <w:ins w:id="90" w:author="Gabrielle" w:date="2020-01-04T18:28:00Z">
        <w:r w:rsidR="004D2C61">
          <w:rPr>
            <w:rFonts w:ascii="Times New Roman" w:hAnsi="Times New Roman" w:cs="Times New Roman"/>
            <w:color w:val="000000" w:themeColor="text1"/>
          </w:rPr>
          <w:t xml:space="preserve"> when accounting for other moisture drivers (Figure D3c)</w:t>
        </w:r>
      </w:ins>
      <w:r w:rsidR="00A321EC">
        <w:rPr>
          <w:rFonts w:ascii="Times New Roman" w:hAnsi="Times New Roman" w:cs="Times New Roman"/>
          <w:color w:val="000000" w:themeColor="text1"/>
        </w:rPr>
        <w:t>, and 2)</w:t>
      </w:r>
      <w:r w:rsidR="00F13F6C" w:rsidRPr="00182940">
        <w:rPr>
          <w:rFonts w:ascii="Times New Roman" w:hAnsi="Times New Roman" w:cs="Times New Roman"/>
          <w:color w:val="000000" w:themeColor="text1"/>
        </w:rPr>
        <w:t xml:space="preserve"> the relatively low initial abundance and minimal post-fire expansion of the dense meadow vegetation class</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 xml:space="preserve">the vegetation type </w:t>
      </w:r>
      <w:r w:rsidR="00A321EC">
        <w:rPr>
          <w:rFonts w:ascii="Times New Roman" w:hAnsi="Times New Roman" w:cs="Times New Roman"/>
          <w:color w:val="000000" w:themeColor="text1"/>
        </w:rPr>
        <w:t>associated with the highest</w:t>
      </w:r>
      <w:r w:rsidR="00A321EC" w:rsidRPr="00182940">
        <w:rPr>
          <w:rFonts w:ascii="Times New Roman" w:hAnsi="Times New Roman" w:cs="Times New Roman"/>
          <w:color w:val="000000" w:themeColor="text1"/>
        </w:rPr>
        <w:t xml:space="preserve"> soil moisture</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Figure</w:t>
      </w:r>
      <w:ins w:id="91" w:author="Gabrielle" w:date="2020-01-04T18:29:00Z">
        <w:r w:rsidR="004D2C61">
          <w:rPr>
            <w:rFonts w:ascii="Times New Roman" w:hAnsi="Times New Roman" w:cs="Times New Roman"/>
            <w:color w:val="000000" w:themeColor="text1"/>
          </w:rPr>
          <w:t>s</w:t>
        </w:r>
      </w:ins>
      <w:r w:rsidR="00A321EC" w:rsidRPr="00182940">
        <w:rPr>
          <w:rFonts w:ascii="Times New Roman" w:hAnsi="Times New Roman" w:cs="Times New Roman"/>
          <w:color w:val="000000" w:themeColor="text1"/>
        </w:rPr>
        <w:t xml:space="preserve"> 7</w:t>
      </w:r>
      <w:ins w:id="92" w:author="Gabrielle" w:date="2020-01-04T18:29:00Z">
        <w:r w:rsidR="004D2C61">
          <w:rPr>
            <w:rFonts w:ascii="Times New Roman" w:hAnsi="Times New Roman" w:cs="Times New Roman"/>
            <w:color w:val="000000" w:themeColor="text1"/>
          </w:rPr>
          <w:t>, D3c</w:t>
        </w:r>
      </w:ins>
      <w:r w:rsidR="00A321EC" w:rsidRPr="00182940">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Both </w:t>
      </w:r>
      <w:r w:rsidR="00F13F6C"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00F13F6C"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00F13F6C" w:rsidRPr="00182940">
        <w:rPr>
          <w:rFonts w:ascii="Times New Roman" w:hAnsi="Times New Roman" w:cs="Times New Roman"/>
          <w:color w:val="000000" w:themeColor="text1"/>
        </w:rPr>
        <w:t xml:space="preserve">. </w:t>
      </w:r>
      <w:r w:rsidR="00F55E6B">
        <w:rPr>
          <w:rFonts w:ascii="Times New Roman" w:hAnsi="Times New Roman" w:cs="Times New Roman"/>
          <w:color w:val="000000" w:themeColor="text1"/>
        </w:rPr>
        <w:t>I</w:t>
      </w:r>
      <w:r w:rsidR="00A321EC" w:rsidRPr="00182940">
        <w:rPr>
          <w:rFonts w:ascii="Times New Roman" w:hAnsi="Times New Roman" w:cs="Times New Roman"/>
          <w:color w:val="000000" w:themeColor="text1"/>
        </w:rPr>
        <w:t>n contrast</w:t>
      </w:r>
      <w:r w:rsidR="00F55E6B">
        <w:rPr>
          <w:rFonts w:ascii="Times New Roman" w:hAnsi="Times New Roman" w:cs="Times New Roman"/>
          <w:color w:val="000000" w:themeColor="text1"/>
        </w:rPr>
        <w:t>, within</w:t>
      </w:r>
      <w:r w:rsidR="00A321EC" w:rsidRPr="00182940">
        <w:rPr>
          <w:rFonts w:ascii="Times New Roman" w:hAnsi="Times New Roman" w:cs="Times New Roman"/>
          <w:color w:val="000000" w:themeColor="text1"/>
        </w:rPr>
        <w:t xml:space="preserve"> the more productive ICB (Appendix B), pronounced increases in the dense meadow vegetation type were observed following fire</w:t>
      </w:r>
      <w:r w:rsidR="00C44E63">
        <w:rPr>
          <w:rFonts w:ascii="Times New Roman" w:hAnsi="Times New Roman" w:cs="Times New Roman"/>
          <w:color w:val="000000" w:themeColor="text1"/>
        </w:rPr>
        <w:t xml:space="preserve"> </w:t>
      </w:r>
      <w:r w:rsidR="00C44E63">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C44E63">
        <w:rPr>
          <w:rFonts w:ascii="Times New Roman" w:hAnsi="Times New Roman" w:cs="Times New Roman"/>
          <w:color w:val="000000" w:themeColor="text1"/>
        </w:rPr>
      </w:r>
      <w:r w:rsidR="00C44E63">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w:t>
      </w:r>
      <w:r w:rsidR="00C44E63">
        <w:rPr>
          <w:rFonts w:ascii="Times New Roman" w:hAnsi="Times New Roman" w:cs="Times New Roman"/>
          <w:color w:val="000000" w:themeColor="text1"/>
        </w:rPr>
        <w:fldChar w:fldCharType="end"/>
      </w:r>
      <w:r w:rsidR="00A321EC" w:rsidRPr="00182940">
        <w:rPr>
          <w:rFonts w:ascii="Times New Roman" w:hAnsi="Times New Roman" w:cs="Times New Roman"/>
          <w:color w:val="000000" w:themeColor="text1"/>
        </w:rPr>
        <w:t>.</w:t>
      </w:r>
      <w:r w:rsidR="00A321EC">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 xml:space="preserve">In ICB, there may have been a greater encroachment of trees, particularly </w:t>
      </w:r>
      <w:proofErr w:type="spellStart"/>
      <w:r w:rsidR="00E575F2" w:rsidRPr="00E575F2">
        <w:rPr>
          <w:rFonts w:ascii="Times New Roman" w:hAnsi="Times New Roman" w:cs="Times New Roman"/>
          <w:i/>
          <w:color w:val="000000" w:themeColor="text1"/>
        </w:rPr>
        <w:t>Pinus</w:t>
      </w:r>
      <w:proofErr w:type="spellEnd"/>
      <w:r w:rsidR="00E575F2" w:rsidRPr="00E575F2">
        <w:rPr>
          <w:rFonts w:ascii="Times New Roman" w:hAnsi="Times New Roman" w:cs="Times New Roman"/>
          <w:i/>
          <w:color w:val="000000" w:themeColor="text1"/>
        </w:rPr>
        <w:t xml:space="preserve"> </w:t>
      </w:r>
      <w:proofErr w:type="spellStart"/>
      <w:r w:rsidR="00E575F2" w:rsidRPr="00E575F2">
        <w:rPr>
          <w:rFonts w:ascii="Times New Roman" w:hAnsi="Times New Roman" w:cs="Times New Roman"/>
          <w:i/>
          <w:color w:val="000000" w:themeColor="text1"/>
        </w:rPr>
        <w:t>contorta</w:t>
      </w:r>
      <w:proofErr w:type="spellEnd"/>
      <w:r w:rsidR="00F55E6B" w:rsidRPr="00182940">
        <w:rPr>
          <w:rFonts w:ascii="Times New Roman" w:hAnsi="Times New Roman" w:cs="Times New Roman"/>
          <w:color w:val="000000" w:themeColor="text1"/>
        </w:rPr>
        <w:t xml:space="preserve">, into meadows </w:t>
      </w:r>
      <w:r w:rsidR="00F55E6B" w:rsidRPr="00182940">
        <w:rPr>
          <w:rFonts w:ascii="Times New Roman" w:hAnsi="Times New Roman" w:cs="Times New Roman"/>
          <w:color w:val="000000" w:themeColor="text1"/>
        </w:rPr>
        <w:lastRenderedPageBreak/>
        <w:t xml:space="preserve">during the </w:t>
      </w:r>
      <w:r w:rsidR="003D5566">
        <w:rPr>
          <w:rFonts w:ascii="Times New Roman" w:hAnsi="Times New Roman" w:cs="Times New Roman"/>
          <w:color w:val="000000" w:themeColor="text1"/>
        </w:rPr>
        <w:t>late</w:t>
      </w:r>
      <w:r w:rsidR="003D5566" w:rsidRPr="00182940">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19</w:t>
      </w:r>
      <w:r w:rsidR="00F55E6B" w:rsidRPr="00182940">
        <w:rPr>
          <w:rFonts w:ascii="Times New Roman" w:hAnsi="Times New Roman" w:cs="Times New Roman"/>
          <w:color w:val="000000" w:themeColor="text1"/>
          <w:vertAlign w:val="superscript"/>
        </w:rPr>
        <w:t>th</w:t>
      </w:r>
      <w:r w:rsidR="00F55E6B" w:rsidRPr="00182940">
        <w:rPr>
          <w:rFonts w:ascii="Times New Roman" w:hAnsi="Times New Roman" w:cs="Times New Roman"/>
          <w:color w:val="000000" w:themeColor="text1"/>
        </w:rPr>
        <w:t xml:space="preserve"> century fire exclusion period. This higher encroachment could be due to the ICB’s higher productivity relative to SCB, greater consistency in soil saturation of the SCB meadows (this limiting conifer growth), or a combination of both.</w:t>
      </w:r>
      <w:r w:rsidR="00F55E6B">
        <w:rPr>
          <w:rFonts w:ascii="Times New Roman" w:hAnsi="Times New Roman" w:cs="Times New Roman"/>
          <w:color w:val="000000" w:themeColor="text1"/>
        </w:rPr>
        <w:t xml:space="preserve"> Alternatively, </w:t>
      </w:r>
      <w:r w:rsidR="00F55E6B" w:rsidRPr="00182940">
        <w:rPr>
          <w:rFonts w:ascii="Times New Roman" w:hAnsi="Times New Roman" w:cs="Times New Roman"/>
          <w:color w:val="000000" w:themeColor="text1"/>
        </w:rPr>
        <w:t>climate, topography and soil type may be constraining meadow locations at SCB more than at ICB,</w:t>
      </w:r>
      <w:r w:rsidR="00F55E6B">
        <w:rPr>
          <w:rFonts w:ascii="Times New Roman" w:hAnsi="Times New Roman" w:cs="Times New Roman"/>
          <w:color w:val="000000" w:themeColor="text1"/>
        </w:rPr>
        <w:t xml:space="preserve"> as we observed little dense meadow encroachment into the margins of existing dense meadows on the rare occasions where those meadow margins burned (Figure 3).</w:t>
      </w:r>
      <w:r w:rsidR="00F55E6B" w:rsidRPr="00182940">
        <w:rPr>
          <w:rFonts w:ascii="Times New Roman" w:hAnsi="Times New Roman" w:cs="Times New Roman"/>
          <w:color w:val="000000" w:themeColor="text1"/>
        </w:rPr>
        <w:t xml:space="preserve"> </w:t>
      </w:r>
      <w:r w:rsidR="00132722">
        <w:rPr>
          <w:rFonts w:ascii="Times New Roman" w:hAnsi="Times New Roman" w:cs="Times New Roman"/>
          <w:color w:val="000000" w:themeColor="text1"/>
        </w:rPr>
        <w:t>It is possible that fire might have greater impacts on soil moisture at shorter time scales; our hydrologic data collection all took place at least a decade following the most recent fire, which could be sufficient time for ET processes (which impact soil moisture) to recover to pre-fire conditions (Roche et al. 2018)</w:t>
      </w:r>
      <w:r w:rsidR="00A321EC">
        <w:rPr>
          <w:rFonts w:ascii="Times New Roman" w:hAnsi="Times New Roman" w:cs="Times New Roman"/>
          <w:color w:val="000000" w:themeColor="text1"/>
        </w:rPr>
        <w:t xml:space="preserve"> and highlights the need for repeated fires to truly restore fire-adapted forests</w:t>
      </w:r>
      <w:r w:rsidR="00132722">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w:t>
      </w:r>
      <w:r w:rsidR="007C07A0" w:rsidRPr="00182940">
        <w:rPr>
          <w:rFonts w:ascii="Times New Roman" w:hAnsi="Times New Roman" w:cs="Times New Roman"/>
          <w:color w:val="000000" w:themeColor="text1"/>
        </w:rPr>
        <w:t xml:space="preserve"> </w:t>
      </w:r>
    </w:p>
    <w:p w14:paraId="6145295F" w14:textId="7883C38C"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w:t>
      </w:r>
      <w:r w:rsidR="00140D62">
        <w:rPr>
          <w:rFonts w:ascii="Times New Roman" w:hAnsi="Times New Roman" w:cs="Times New Roman"/>
          <w:color w:val="000000" w:themeColor="text1"/>
        </w:rPr>
        <w:t>suggest</w:t>
      </w:r>
      <w:r w:rsidR="00140D62"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that our spatially-distributed soil moisture measurements </w:t>
      </w:r>
      <w:r w:rsidR="00140D62">
        <w:rPr>
          <w:rFonts w:ascii="Times New Roman" w:hAnsi="Times New Roman" w:cs="Times New Roman"/>
          <w:color w:val="000000" w:themeColor="text1"/>
        </w:rPr>
        <w:t>can reflect conditions in deeper soils</w:t>
      </w:r>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r w:rsidR="00B879B5">
        <w:rPr>
          <w:rFonts w:ascii="Times New Roman" w:hAnsi="Times New Roman" w:cs="Times New Roman"/>
          <w:color w:val="000000" w:themeColor="text1"/>
        </w:rPr>
        <w:t>9</w:t>
      </w:r>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8 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 </w:instrText>
      </w:r>
      <w:r w:rsidR="002F54CB">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EN.CITE.DATA </w:instrText>
      </w:r>
      <w:r w:rsidR="002F54CB">
        <w:rPr>
          <w:rFonts w:ascii="Times New Roman" w:hAnsi="Times New Roman" w:cs="Times New Roman"/>
          <w:noProof/>
          <w:color w:val="000000" w:themeColor="text1"/>
        </w:rPr>
      </w:r>
      <w:r w:rsidR="002F54CB">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2F54CB">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r w:rsidR="00140D62">
        <w:rPr>
          <w:rFonts w:ascii="Times New Roman" w:hAnsi="Times New Roman" w:cs="Times New Roman"/>
          <w:color w:val="000000" w:themeColor="text1"/>
        </w:rPr>
        <w:t xml:space="preserve"> However, </w:t>
      </w:r>
      <w:r w:rsidR="00F73479">
        <w:rPr>
          <w:rFonts w:ascii="Times New Roman" w:hAnsi="Times New Roman" w:cs="Times New Roman"/>
          <w:color w:val="000000" w:themeColor="text1"/>
        </w:rPr>
        <w:t xml:space="preserve">there is high uncertainty regarding the changes to deeper soil water storage, since </w:t>
      </w:r>
      <w:r w:rsidR="00140D62">
        <w:rPr>
          <w:rFonts w:ascii="Times New Roman" w:hAnsi="Times New Roman" w:cs="Times New Roman"/>
          <w:color w:val="000000" w:themeColor="text1"/>
        </w:rPr>
        <w:t>we cannot determine how broadly these relationships between deep and shallow soils extent beyond the weather station locations.</w:t>
      </w:r>
    </w:p>
    <w:p w14:paraId="075987D3" w14:textId="14454509"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 xml:space="preserve">B, with years since fire, times burned, and year of measurement being the least important predictors in both watersheds (Figure </w:t>
      </w:r>
      <w:r w:rsidR="00C66BB8">
        <w:rPr>
          <w:rFonts w:ascii="Times New Roman" w:hAnsi="Times New Roman" w:cs="Times New Roman"/>
          <w:color w:val="000000" w:themeColor="text1"/>
        </w:rPr>
        <w:t>D</w:t>
      </w:r>
      <w:r w:rsidR="00DF2F99" w:rsidRPr="00182940">
        <w:rPr>
          <w:rFonts w:ascii="Times New Roman" w:hAnsi="Times New Roman" w:cs="Times New Roman"/>
          <w:color w:val="000000" w:themeColor="text1"/>
        </w:rPr>
        <w:t xml:space="preserve">1). </w:t>
      </w:r>
      <w:r w:rsidRPr="00182940">
        <w:rPr>
          <w:rFonts w:ascii="Times New Roman" w:hAnsi="Times New Roman" w:cs="Times New Roman"/>
          <w:color w:val="000000" w:themeColor="text1"/>
        </w:rPr>
        <w:t xml:space="preserve">However, the relatively poor 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indicates that the relative importance of these factors for controlling summer soil moisture varies between the watersheds. The extent to which this variation should be attributed to physical and ecological factors in the watershed, and the extent to which it reflects features of the random forest methodology</w:t>
      </w:r>
      <w:r w:rsidR="00C66BB8">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is not clear</w:t>
      </w:r>
      <w:r w:rsidR="00C66BB8">
        <w:rPr>
          <w:rFonts w:ascii="Times New Roman" w:hAnsi="Times New Roman" w:cs="Times New Roman"/>
          <w:color w:val="000000" w:themeColor="text1"/>
        </w:rPr>
        <w:t xml:space="preserve"> given the information available</w:t>
      </w:r>
      <w:r w:rsidR="00EC6E5F" w:rsidRPr="00182940">
        <w:rPr>
          <w:rFonts w:ascii="Times New Roman" w:hAnsi="Times New Roman" w:cs="Times New Roman"/>
          <w:color w:val="000000" w:themeColor="text1"/>
        </w:rPr>
        <w:t>.</w:t>
      </w:r>
      <w:r w:rsidR="00EC6E5F" w:rsidRPr="00182940" w:rsidDel="00EC6E5F">
        <w:rPr>
          <w:rFonts w:ascii="Times New Roman" w:hAnsi="Times New Roman" w:cs="Times New Roman"/>
          <w:color w:val="000000" w:themeColor="text1"/>
        </w:rPr>
        <w:t xml:space="preserve"> </w:t>
      </w:r>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251309" w:rsidRDefault="008E21AA" w:rsidP="008E21AA">
      <w:pPr>
        <w:spacing w:line="480" w:lineRule="auto"/>
        <w:rPr>
          <w:rFonts w:ascii="Times New Roman" w:hAnsi="Times New Roman" w:cs="Times New Roman"/>
          <w:b/>
          <w:bCs/>
          <w:color w:val="000000" w:themeColor="text1"/>
          <w:sz w:val="32"/>
          <w:szCs w:val="32"/>
        </w:rPr>
      </w:pPr>
      <w:r w:rsidRPr="00251309">
        <w:rPr>
          <w:rFonts w:ascii="Times New Roman" w:hAnsi="Times New Roman" w:cs="Times New Roman"/>
          <w:b/>
          <w:bCs/>
          <w:color w:val="000000" w:themeColor="text1"/>
          <w:sz w:val="32"/>
          <w:szCs w:val="32"/>
        </w:rPr>
        <w:t>Conclusion</w:t>
      </w:r>
    </w:p>
    <w:p w14:paraId="5D09C2A4" w14:textId="0DF94604" w:rsidR="00451170" w:rsidRDefault="00D86D9F" w:rsidP="00100E9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w:t>
      </w:r>
      <w:r w:rsidR="00B12F0C">
        <w:rPr>
          <w:rFonts w:ascii="Times New Roman" w:hAnsi="Times New Roman" w:cs="Times New Roman"/>
          <w:color w:val="000000" w:themeColor="text1"/>
        </w:rPr>
        <w:t>While the nearby ICB is similar to SCB in size, elevation</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forest types</w:t>
      </w:r>
      <w:r w:rsidR="00C44E63">
        <w:rPr>
          <w:rFonts w:ascii="Times New Roman" w:hAnsi="Times New Roman" w:cs="Times New Roman"/>
          <w:color w:val="000000" w:themeColor="text1"/>
        </w:rPr>
        <w:t xml:space="preserve">, and time since establishment of a </w:t>
      </w:r>
      <w:r w:rsidR="00242711" w:rsidRPr="00242711">
        <w:rPr>
          <w:rFonts w:ascii="Times New Roman" w:hAnsi="Times New Roman" w:cs="Times New Roman"/>
          <w:color w:val="000000" w:themeColor="text1"/>
        </w:rPr>
        <w:t xml:space="preserve">managed </w:t>
      </w:r>
      <w:r w:rsidR="00242711">
        <w:rPr>
          <w:rFonts w:ascii="Times New Roman" w:hAnsi="Times New Roman" w:cs="Times New Roman"/>
          <w:color w:val="000000" w:themeColor="text1"/>
        </w:rPr>
        <w:t>wildland fire policy</w:t>
      </w:r>
      <w:r w:rsidR="00C44E63">
        <w:rPr>
          <w:rFonts w:ascii="Times New Roman" w:hAnsi="Times New Roman" w:cs="Times New Roman"/>
          <w:color w:val="000000" w:themeColor="text1"/>
        </w:rPr>
        <w:t xml:space="preserve">, </w:t>
      </w:r>
      <w:r w:rsidR="00B12F0C">
        <w:rPr>
          <w:rFonts w:ascii="Times New Roman" w:hAnsi="Times New Roman" w:cs="Times New Roman"/>
          <w:color w:val="000000" w:themeColor="text1"/>
        </w:rPr>
        <w:t xml:space="preserve">assuming similar </w:t>
      </w:r>
      <w:r w:rsidR="00A70AC5" w:rsidRPr="00182940">
        <w:rPr>
          <w:rFonts w:ascii="Times New Roman" w:hAnsi="Times New Roman" w:cs="Times New Roman"/>
          <w:color w:val="000000" w:themeColor="text1"/>
        </w:rPr>
        <w:t xml:space="preserve">fire-related changes in SCB </w:t>
      </w:r>
      <w:r w:rsidRPr="00182940">
        <w:rPr>
          <w:rFonts w:ascii="Times New Roman" w:hAnsi="Times New Roman" w:cs="Times New Roman"/>
          <w:color w:val="000000" w:themeColor="text1"/>
        </w:rPr>
        <w:t>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availability</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w:t>
      </w:r>
      <w:r w:rsidR="00C44E63">
        <w:rPr>
          <w:rFonts w:ascii="Times New Roman" w:hAnsi="Times New Roman" w:cs="Times New Roman"/>
          <w:color w:val="000000" w:themeColor="text1"/>
        </w:rPr>
        <w:t>This discrepancy highlights</w:t>
      </w:r>
      <w:r w:rsidR="00B12F0C">
        <w:rPr>
          <w:rFonts w:ascii="Times New Roman" w:hAnsi="Times New Roman" w:cs="Times New Roman"/>
          <w:color w:val="000000" w:themeColor="text1"/>
        </w:rPr>
        <w:t xml:space="preserve"> the importance of the place-based field and imagery datasets that we used in our analysis here</w:t>
      </w:r>
      <w:r w:rsidR="007C7A31" w:rsidRPr="00182940">
        <w:rPr>
          <w:rFonts w:ascii="Times New Roman" w:hAnsi="Times New Roman" w:cs="Times New Roman"/>
          <w:color w:val="000000" w:themeColor="text1"/>
        </w:rPr>
        <w:t xml:space="preserve">. </w:t>
      </w:r>
      <w:r w:rsidR="00DD3BAF" w:rsidRPr="00182940">
        <w:rPr>
          <w:rFonts w:ascii="Times New Roman" w:hAnsi="Times New Roman" w:cs="Times New Roman"/>
          <w:color w:val="000000" w:themeColor="text1"/>
        </w:rPr>
        <w:t>While the direction of change and predictors of soil moisture were similar for the two watersheds, the magnitude of change was much lower in SCB</w:t>
      </w:r>
      <w:r w:rsidR="00B12F0C">
        <w:rPr>
          <w:rFonts w:ascii="Times New Roman" w:hAnsi="Times New Roman" w:cs="Times New Roman"/>
          <w:color w:val="000000" w:themeColor="text1"/>
        </w:rPr>
        <w:t>, likely</w:t>
      </w:r>
      <w:r w:rsidR="007C7A31" w:rsidRPr="00182940">
        <w:rPr>
          <w:rFonts w:ascii="Times New Roman" w:hAnsi="Times New Roman" w:cs="Times New Roman"/>
          <w:color w:val="000000" w:themeColor="text1"/>
        </w:rPr>
        <w:t xml:space="preserv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the lower overall productivity</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w:t>
      </w:r>
      <w:r w:rsidR="003A1DDC">
        <w:rPr>
          <w:rFonts w:ascii="Times New Roman" w:hAnsi="Times New Roman" w:cs="Times New Roman"/>
          <w:color w:val="000000" w:themeColor="text1"/>
        </w:rPr>
        <w:t xml:space="preserve">the reduced fire frequency, </w:t>
      </w:r>
      <w:r w:rsidR="007C7A31" w:rsidRPr="00182940">
        <w:rPr>
          <w:rFonts w:ascii="Times New Roman" w:hAnsi="Times New Roman" w:cs="Times New Roman"/>
          <w:color w:val="000000" w:themeColor="text1"/>
        </w:rPr>
        <w:t xml:space="preserve">and the lesser proportions of high severity fire effects relative to ICB led to greater stability in vegetation over time and a </w:t>
      </w:r>
      <w:r w:rsidR="007C7A31" w:rsidRPr="00182940">
        <w:rPr>
          <w:rFonts w:ascii="Times New Roman" w:hAnsi="Times New Roman" w:cs="Times New Roman"/>
          <w:color w:val="000000" w:themeColor="text1"/>
        </w:rPr>
        <w:lastRenderedPageBreak/>
        <w:t>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level experimentation in other watershed</w:t>
      </w:r>
      <w:r w:rsidR="00851714">
        <w:rPr>
          <w:rFonts w:ascii="Times New Roman" w:hAnsi="Times New Roman" w:cs="Times New Roman"/>
          <w:color w:val="000000" w:themeColor="text1"/>
        </w:rPr>
        <w:t>s</w:t>
      </w:r>
      <w:r w:rsidR="00074F85" w:rsidRPr="00182940">
        <w:rPr>
          <w:rFonts w:ascii="Times New Roman" w:hAnsi="Times New Roman" w:cs="Times New Roman"/>
          <w:color w:val="000000" w:themeColor="text1"/>
        </w:rPr>
        <w:t>, including lower elevation sites</w:t>
      </w:r>
      <w:r w:rsidR="00F55E6B">
        <w:rPr>
          <w:rFonts w:ascii="Times New Roman" w:hAnsi="Times New Roman" w:cs="Times New Roman"/>
          <w:color w:val="000000" w:themeColor="text1"/>
        </w:rPr>
        <w:t xml:space="preserve"> more productive than ICB</w:t>
      </w:r>
      <w:r w:rsidR="00074F85"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would </w:t>
      </w:r>
      <w:r w:rsidR="00B12F0C">
        <w:rPr>
          <w:rFonts w:ascii="Times New Roman" w:hAnsi="Times New Roman" w:cs="Times New Roman"/>
          <w:color w:val="000000" w:themeColor="text1"/>
        </w:rPr>
        <w:t>further clarify the range of possible</w:t>
      </w:r>
      <w:r w:rsidR="00F93A3A" w:rsidRPr="00182940">
        <w:rPr>
          <w:rFonts w:ascii="Times New Roman" w:hAnsi="Times New Roman" w:cs="Times New Roman"/>
          <w:color w:val="000000" w:themeColor="text1"/>
        </w:rPr>
        <w:t xml:space="preserve"> landscape and hydrologic response</w:t>
      </w:r>
      <w:r w:rsidR="00B12F0C">
        <w:rPr>
          <w:rFonts w:ascii="Times New Roman" w:hAnsi="Times New Roman" w:cs="Times New Roman"/>
          <w:color w:val="000000" w:themeColor="text1"/>
        </w:rPr>
        <w:t>s</w:t>
      </w:r>
      <w:r w:rsidR="00F93A3A" w:rsidRPr="00182940">
        <w:rPr>
          <w:rFonts w:ascii="Times New Roman" w:hAnsi="Times New Roman" w:cs="Times New Roman"/>
          <w:color w:val="000000" w:themeColor="text1"/>
        </w:rPr>
        <w:t xml:space="preserve"> to natural fire regimes</w:t>
      </w:r>
      <w:r w:rsidR="00074F85" w:rsidRPr="00182940">
        <w:rPr>
          <w:rFonts w:ascii="Times New Roman" w:hAnsi="Times New Roman" w:cs="Times New Roman"/>
          <w:color w:val="000000" w:themeColor="text1"/>
        </w:rPr>
        <w:t>.</w:t>
      </w:r>
    </w:p>
    <w:p w14:paraId="607CD2B8" w14:textId="77777777" w:rsidR="00851714" w:rsidRPr="00182940" w:rsidRDefault="00851714" w:rsidP="00100E90">
      <w:pPr>
        <w:spacing w:line="480" w:lineRule="auto"/>
        <w:ind w:firstLine="720"/>
        <w:rPr>
          <w:rFonts w:ascii="Times New Roman" w:hAnsi="Times New Roman" w:cs="Times New Roman"/>
          <w:color w:val="000000" w:themeColor="text1"/>
        </w:rPr>
      </w:pP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1201E2AB"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t xml:space="preserve">Field work assistance was provided by K. Collins, M. Goering, J. Levine,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C. Phillips, and A. Welsh. Imagery analysis assistance was provided by J. </w:t>
      </w:r>
      <w:proofErr w:type="spellStart"/>
      <w:r w:rsidRPr="00182940">
        <w:rPr>
          <w:rFonts w:ascii="Times New Roman" w:hAnsi="Times New Roman" w:cs="Times New Roman"/>
          <w:color w:val="000000" w:themeColor="text1"/>
        </w:rPr>
        <w:t>Ngyuen</w:t>
      </w:r>
      <w:proofErr w:type="spellEnd"/>
      <w:r w:rsidRPr="00182940">
        <w:rPr>
          <w:rFonts w:ascii="Times New Roman" w:hAnsi="Times New Roman" w:cs="Times New Roman"/>
          <w:color w:val="000000" w:themeColor="text1"/>
        </w:rPr>
        <w:t xml:space="preserv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and S. Tang. A. C. Caprio provided helpful information on the managed fire program at Sequoia Kings Canyon National Park. </w:t>
      </w:r>
      <w:r w:rsidR="003A1DDC">
        <w:rPr>
          <w:rFonts w:ascii="Times New Roman" w:hAnsi="Times New Roman" w:cs="Times New Roman"/>
          <w:color w:val="000000" w:themeColor="text1"/>
        </w:rPr>
        <w:t xml:space="preserve">We thank J. van </w:t>
      </w:r>
      <w:proofErr w:type="spellStart"/>
      <w:r w:rsidR="003A1DDC">
        <w:rPr>
          <w:rFonts w:ascii="Times New Roman" w:hAnsi="Times New Roman" w:cs="Times New Roman"/>
          <w:color w:val="000000" w:themeColor="text1"/>
        </w:rPr>
        <w:t>Wagtendonk</w:t>
      </w:r>
      <w:proofErr w:type="spellEnd"/>
      <w:r w:rsidR="003A1DDC">
        <w:rPr>
          <w:rFonts w:ascii="Times New Roman" w:hAnsi="Times New Roman" w:cs="Times New Roman"/>
          <w:color w:val="000000" w:themeColor="text1"/>
        </w:rPr>
        <w:t xml:space="preserve"> for discussions on fire dynamics in these basins. </w:t>
      </w:r>
      <w:r w:rsidRPr="00182940">
        <w:rPr>
          <w:rFonts w:ascii="Times New Roman" w:hAnsi="Times New Roman" w:cs="Times New Roman"/>
          <w:color w:val="000000" w:themeColor="text1"/>
        </w:rPr>
        <w:t xml:space="preserve">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182940">
        <w:rPr>
          <w:rFonts w:ascii="Times New Roman" w:hAnsi="Times New Roman" w:cs="Times New Roman"/>
          <w:color w:val="000000" w:themeColor="text1"/>
        </w:rPr>
        <w:t>Philomathia</w:t>
      </w:r>
      <w:proofErr w:type="spellEnd"/>
      <w:r w:rsidRPr="00182940">
        <w:rPr>
          <w:rFonts w:ascii="Times New Roman" w:hAnsi="Times New Roman" w:cs="Times New Roman"/>
          <w:color w:val="000000" w:themeColor="text1"/>
        </w:rPr>
        <w:t xml:space="preserve"> Graduate Fellowship in Environmental Sciences.</w:t>
      </w:r>
      <w:r w:rsidR="00FD7209">
        <w:rPr>
          <w:rFonts w:ascii="Times New Roman" w:hAnsi="Times New Roman" w:cs="Times New Roman"/>
          <w:color w:val="000000" w:themeColor="text1"/>
        </w:rPr>
        <w:t xml:space="preserve"> </w:t>
      </w:r>
      <w:r w:rsidR="00F55E6B" w:rsidRPr="00FD7209">
        <w:rPr>
          <w:rFonts w:ascii="Times New Roman" w:hAnsi="Times New Roman" w:cs="Times New Roman"/>
          <w:color w:val="000000" w:themeColor="text1"/>
        </w:rPr>
        <w:t>Any use of trade, firm, or product names is for descriptive purposes only and does not imply endorsement by the U.S. Government</w:t>
      </w:r>
      <w:r w:rsidR="00F55E6B">
        <w:rPr>
          <w:rFonts w:ascii="Times New Roman" w:hAnsi="Times New Roman" w:cs="Times New Roman"/>
          <w:color w:val="000000" w:themeColor="text1"/>
        </w:rPr>
        <w:t>.</w:t>
      </w:r>
      <w:r w:rsidR="00832545" w:rsidRPr="00EF599F">
        <w:rPr>
          <w:rFonts w:ascii="Times New Roman" w:hAnsi="Times New Roman" w:cs="Times New Roman"/>
        </w:rPr>
        <w:br w:type="page"/>
      </w:r>
    </w:p>
    <w:p w14:paraId="4E46B0AD" w14:textId="77777777" w:rsidR="000A0A3C" w:rsidRPr="000A0A3C" w:rsidRDefault="00FF633D" w:rsidP="000A0A3C">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0A0A3C" w:rsidRPr="000A0A3C">
        <w:rPr>
          <w:b/>
          <w:noProof/>
        </w:rPr>
        <w:t>Literature Cited</w:t>
      </w:r>
    </w:p>
    <w:p w14:paraId="2E6D76FB" w14:textId="77777777" w:rsidR="000A0A3C" w:rsidRPr="000A0A3C" w:rsidRDefault="000A0A3C" w:rsidP="000A0A3C">
      <w:pPr>
        <w:pStyle w:val="EndNoteBibliographyTitle"/>
        <w:rPr>
          <w:b/>
          <w:noProof/>
        </w:rPr>
      </w:pPr>
    </w:p>
    <w:p w14:paraId="7096FEA2" w14:textId="77777777" w:rsidR="000A0A3C" w:rsidRPr="000A0A3C" w:rsidRDefault="000A0A3C" w:rsidP="000A0A3C">
      <w:pPr>
        <w:pStyle w:val="EndNoteBibliography"/>
        <w:rPr>
          <w:noProof/>
        </w:rPr>
      </w:pPr>
      <w:r w:rsidRPr="000A0A3C">
        <w:rPr>
          <w:noProof/>
        </w:rPr>
        <w:t>Atchley AL, Kinoshita AM, Lopez SR, Trader L, Middleton R. 2018. Simulating Surface and Subsurface Water Balance Changes Due to Burn Severity. Vadose Zone Journal 17: 13pp.</w:t>
      </w:r>
    </w:p>
    <w:p w14:paraId="7E97A36D" w14:textId="77777777" w:rsidR="000A0A3C" w:rsidRPr="000A0A3C" w:rsidRDefault="000A0A3C" w:rsidP="000A0A3C">
      <w:pPr>
        <w:pStyle w:val="EndNoteBibliography"/>
        <w:rPr>
          <w:noProof/>
        </w:rPr>
      </w:pPr>
      <w:r w:rsidRPr="000A0A3C">
        <w:rPr>
          <w:noProof/>
        </w:rPr>
        <w:t>Bales RC, Hopmans JW, O'Geen AT, Meadows M, Hartsough PC, Kirchner P, Hunsaker CT, Beaudette D. 2011. Soil moisture response to snowmelt and rainfall in a Sierra Nevada mixed-conifer forest. Vadose Zone Journal 10: 786-799.</w:t>
      </w:r>
    </w:p>
    <w:p w14:paraId="68EB007F" w14:textId="77777777" w:rsidR="000A0A3C" w:rsidRPr="000A0A3C" w:rsidRDefault="000A0A3C" w:rsidP="000A0A3C">
      <w:pPr>
        <w:pStyle w:val="EndNoteBibliography"/>
        <w:rPr>
          <w:noProof/>
        </w:rPr>
      </w:pPr>
      <w:r w:rsidRPr="000A0A3C">
        <w:rPr>
          <w:noProof/>
        </w:rPr>
        <w:t>Bates DM, Maechler M, Bolker BM, Walker S. 2013. lme4: Linear mixed-effects models using Eigen and S4. R package version 1.0-5. CRAN.R-project.org/package=lme4.</w:t>
      </w:r>
    </w:p>
    <w:p w14:paraId="4115F4C6" w14:textId="77777777" w:rsidR="000A0A3C" w:rsidRPr="000A0A3C" w:rsidRDefault="000A0A3C" w:rsidP="000A0A3C">
      <w:pPr>
        <w:pStyle w:val="EndNoteBibliography"/>
        <w:rPr>
          <w:noProof/>
        </w:rPr>
      </w:pPr>
      <w:r w:rsidRPr="000A0A3C">
        <w:rPr>
          <w:noProof/>
        </w:rPr>
        <w:t>Blaschke T, Hay GJ, Kelly M, Lang S, Hofmann P, Addink E, Feitosa RQ, Van der Meer F, Van der Werff H, Van Coillie FJIjop, sensing r. 2014. Geographic object-based image analysis–towards a new paradigm.  87: 180-191.</w:t>
      </w:r>
    </w:p>
    <w:p w14:paraId="2661C93B" w14:textId="77777777" w:rsidR="000A0A3C" w:rsidRPr="000A0A3C" w:rsidRDefault="000A0A3C" w:rsidP="000A0A3C">
      <w:pPr>
        <w:pStyle w:val="EndNoteBibliography"/>
        <w:rPr>
          <w:noProof/>
        </w:rPr>
      </w:pPr>
      <w:r w:rsidRPr="000A0A3C">
        <w:rPr>
          <w:noProof/>
        </w:rPr>
        <w:t>Boisramé G, Thompson S, Collins B, Stephens S. 2017a. Managed wildfire effects on forest resilience and water in the Sierra Nevada. Ecosystems 20: 717–732.</w:t>
      </w:r>
    </w:p>
    <w:p w14:paraId="074ECF13" w14:textId="77777777" w:rsidR="000A0A3C" w:rsidRPr="000A0A3C" w:rsidRDefault="000A0A3C" w:rsidP="000A0A3C">
      <w:pPr>
        <w:pStyle w:val="EndNoteBibliography"/>
        <w:rPr>
          <w:noProof/>
        </w:rPr>
      </w:pPr>
      <w:r w:rsidRPr="000A0A3C">
        <w:rPr>
          <w:noProof/>
        </w:rPr>
        <w:t>Boisramé G, Thompson S, Stephens S. 2018. Hydrologic responses to restored wildfire regimes revealed by soil moisture-vegetation relationships. Advances in Water Resources 112: 124-146.</w:t>
      </w:r>
    </w:p>
    <w:p w14:paraId="670C616F" w14:textId="77777777" w:rsidR="000A0A3C" w:rsidRPr="000A0A3C" w:rsidRDefault="000A0A3C" w:rsidP="000A0A3C">
      <w:pPr>
        <w:pStyle w:val="EndNoteBibliography"/>
        <w:rPr>
          <w:noProof/>
        </w:rPr>
      </w:pPr>
      <w:r w:rsidRPr="000A0A3C">
        <w:rPr>
          <w:noProof/>
        </w:rPr>
        <w:t>Boisramé GFS, Thompson SE, Kelly M, Cavalli J, Wilkin KM, Stephens SL. 2017b. Vegetation change during 40years of repeated managed wildfires in the Sierra Nevada, California. Forest Ecology and Management 402: 241-252.</w:t>
      </w:r>
    </w:p>
    <w:p w14:paraId="41DC628A" w14:textId="77777777" w:rsidR="000A0A3C" w:rsidRPr="000A0A3C" w:rsidRDefault="000A0A3C" w:rsidP="000A0A3C">
      <w:pPr>
        <w:pStyle w:val="EndNoteBibliography"/>
        <w:rPr>
          <w:noProof/>
        </w:rPr>
      </w:pPr>
      <w:r w:rsidRPr="000A0A3C">
        <w:rPr>
          <w:noProof/>
        </w:rPr>
        <w:t>Boisramé GFS, Thompson SE, Tague C, Stephens SL. 2019. Restoring a natural fire regime alters the water balance of a Sierra Nevada catchment. Water Resources Research 55: 5751– 5769.</w:t>
      </w:r>
    </w:p>
    <w:p w14:paraId="2B117CE6" w14:textId="77777777" w:rsidR="000A0A3C" w:rsidRPr="000A0A3C" w:rsidRDefault="000A0A3C" w:rsidP="000A0A3C">
      <w:pPr>
        <w:pStyle w:val="EndNoteBibliography"/>
        <w:rPr>
          <w:noProof/>
        </w:rPr>
      </w:pPr>
      <w:r w:rsidRPr="000A0A3C">
        <w:rPr>
          <w:noProof/>
        </w:rPr>
        <w:t>CalFire. 2018a. Top 20 largest California wildfires. http://www.fire.ca.gov/communications/downloads/fact_sheets/Top20_Acres.pdf.</w:t>
      </w:r>
    </w:p>
    <w:p w14:paraId="3623897C" w14:textId="77777777" w:rsidR="000A0A3C" w:rsidRPr="000A0A3C" w:rsidRDefault="000A0A3C" w:rsidP="000A0A3C">
      <w:pPr>
        <w:pStyle w:val="EndNoteBibliography"/>
        <w:rPr>
          <w:noProof/>
        </w:rPr>
      </w:pPr>
      <w:r w:rsidRPr="000A0A3C">
        <w:rPr>
          <w:noProof/>
        </w:rPr>
        <w:lastRenderedPageBreak/>
        <w:t>CalFire. 2018b. Top 20 most destructive California wildfires. http://www.fire.ca.gov/communications/downloads/fact_sheets/Top20_Acres.pdf.</w:t>
      </w:r>
    </w:p>
    <w:p w14:paraId="2967217D" w14:textId="77777777" w:rsidR="000A0A3C" w:rsidRPr="000A0A3C" w:rsidRDefault="000A0A3C" w:rsidP="000A0A3C">
      <w:pPr>
        <w:pStyle w:val="EndNoteBibliography"/>
        <w:rPr>
          <w:noProof/>
        </w:rPr>
      </w:pPr>
      <w:r w:rsidRPr="000A0A3C">
        <w:rPr>
          <w:noProof/>
        </w:rPr>
        <w:t>Caprio AC, Graber DM. 2000. Returning fire to the mountains: can we successfully restore the ecological role of pre-Euroamerican fire regimes to the Sierra Nevada?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64F5ED1E" w14:textId="77777777" w:rsidR="000A0A3C" w:rsidRPr="000A0A3C" w:rsidRDefault="000A0A3C" w:rsidP="000A0A3C">
      <w:pPr>
        <w:pStyle w:val="EndNoteBibliography"/>
        <w:rPr>
          <w:noProof/>
        </w:rPr>
      </w:pPr>
      <w:r w:rsidRPr="000A0A3C">
        <w:rPr>
          <w:noProof/>
        </w:rPr>
        <w:t>Collins BM, Everett RG, Stephens SL. 2011. Impacts of fire exclusion and recent managed fire on forest structure in old growth Sierra Nevada mixed-conifer forests. Ecosphere 2: art51.</w:t>
      </w:r>
    </w:p>
    <w:p w14:paraId="1A24E0E7" w14:textId="77777777" w:rsidR="000A0A3C" w:rsidRPr="000A0A3C" w:rsidRDefault="000A0A3C" w:rsidP="000A0A3C">
      <w:pPr>
        <w:pStyle w:val="EndNoteBibliography"/>
        <w:rPr>
          <w:noProof/>
        </w:rPr>
      </w:pPr>
      <w:r w:rsidRPr="000A0A3C">
        <w:rPr>
          <w:noProof/>
        </w:rPr>
        <w:t>Collins BM, Kelly M, van Wagtendonk JW, Stephens SL. 2007. Spatial patterns of large natural fires in Sierra Nevada wilderness areas. Landscape Ecology 22: 545-557.</w:t>
      </w:r>
    </w:p>
    <w:p w14:paraId="47BBF542" w14:textId="77777777" w:rsidR="000A0A3C" w:rsidRPr="000A0A3C" w:rsidRDefault="000A0A3C" w:rsidP="000A0A3C">
      <w:pPr>
        <w:pStyle w:val="EndNoteBibliography"/>
        <w:rPr>
          <w:noProof/>
        </w:rPr>
      </w:pPr>
      <w:r w:rsidRPr="000A0A3C">
        <w:rPr>
          <w:noProof/>
        </w:rPr>
        <w:t>Collins BM, Lydersen JM, Fry DL, Wilkin K, Moody T, Stephens SL. 2016. Variability in vegetation and surface fuels across mixed-conifer-dominated landscapes with over 40 years of natural fire. Forest Ecology and Management 381: 74-83.</w:t>
      </w:r>
    </w:p>
    <w:p w14:paraId="104B9253" w14:textId="77777777" w:rsidR="000A0A3C" w:rsidRPr="000A0A3C" w:rsidRDefault="000A0A3C" w:rsidP="000A0A3C">
      <w:pPr>
        <w:pStyle w:val="EndNoteBibliography"/>
        <w:rPr>
          <w:noProof/>
        </w:rPr>
      </w:pPr>
      <w:r w:rsidRPr="000A0A3C">
        <w:rPr>
          <w:noProof/>
        </w:rPr>
        <w:t>Collins BM, Miller JD, Thode AE, Kelly M, van Wagtendonk JW, Stephens SL. 2009. Interactions among wildland fires in a long-established Sierra Nevada natural fire area. Ecosystems 12: 114-128.</w:t>
      </w:r>
    </w:p>
    <w:p w14:paraId="3638C164" w14:textId="77777777" w:rsidR="000A0A3C" w:rsidRPr="000A0A3C" w:rsidRDefault="000A0A3C" w:rsidP="000A0A3C">
      <w:pPr>
        <w:pStyle w:val="EndNoteBibliography"/>
        <w:rPr>
          <w:noProof/>
        </w:rPr>
      </w:pPr>
      <w:r w:rsidRPr="000A0A3C">
        <w:rPr>
          <w:noProof/>
        </w:rPr>
        <w:t>Collins BM, Stephens SL. 2007. Managing natural wildfires in Sierra Nevada wilderness areas. Frontiers in Ecology and the Environment 5: 523-527.</w:t>
      </w:r>
    </w:p>
    <w:p w14:paraId="67EE1253" w14:textId="77777777" w:rsidR="000A0A3C" w:rsidRPr="000A0A3C" w:rsidRDefault="000A0A3C" w:rsidP="000A0A3C">
      <w:pPr>
        <w:pStyle w:val="EndNoteBibliography"/>
        <w:rPr>
          <w:noProof/>
        </w:rPr>
      </w:pPr>
      <w:r w:rsidRPr="000A0A3C">
        <w:rPr>
          <w:noProof/>
        </w:rPr>
        <w:t>Das AJ, Stephenson NL, Davis KP. 2016. Why do trees die? Characterizing the drivers of background tree mortality. Ecology 97: 2616-2627.</w:t>
      </w:r>
    </w:p>
    <w:p w14:paraId="004EBEDD" w14:textId="77777777" w:rsidR="000A0A3C" w:rsidRPr="000A0A3C" w:rsidRDefault="000A0A3C" w:rsidP="000A0A3C">
      <w:pPr>
        <w:pStyle w:val="EndNoteBibliography"/>
        <w:rPr>
          <w:noProof/>
        </w:rPr>
      </w:pPr>
      <w:r w:rsidRPr="000A0A3C">
        <w:rPr>
          <w:noProof/>
        </w:rPr>
        <w:lastRenderedPageBreak/>
        <w:t>Ebel BA. 2013. Wildfire and Aspect Effects on Hydrologic States after the 2010 Fourmile Canyon Fire. Vadose Zone Journal 12.</w:t>
      </w:r>
    </w:p>
    <w:p w14:paraId="491F403C" w14:textId="77777777" w:rsidR="000A0A3C" w:rsidRPr="000A0A3C" w:rsidRDefault="000A0A3C" w:rsidP="000A0A3C">
      <w:pPr>
        <w:pStyle w:val="EndNoteBibliography"/>
        <w:rPr>
          <w:noProof/>
        </w:rPr>
      </w:pPr>
      <w:r w:rsidRPr="000A0A3C">
        <w:rPr>
          <w:noProof/>
        </w:rPr>
        <w:t>Famiglietti JS, Rudnicki JW, Rodell M. 1998. Variability in surface moisture content along a hillslope transect: Rattlesnake Hill, Texas. Journal of Hydrology 210: 259-281.</w:t>
      </w:r>
    </w:p>
    <w:p w14:paraId="63C4CA2C" w14:textId="77777777" w:rsidR="000A0A3C" w:rsidRPr="000A0A3C" w:rsidRDefault="000A0A3C" w:rsidP="000A0A3C">
      <w:pPr>
        <w:pStyle w:val="EndNoteBibliography"/>
        <w:rPr>
          <w:noProof/>
        </w:rPr>
      </w:pPr>
      <w:r w:rsidRPr="000A0A3C">
        <w:rPr>
          <w:noProof/>
        </w:rPr>
        <w:t>FRAP. 2017. Fire and Resource Assessment Program. Fire perimeters [Database]. Sacramento, CA: California Department of Forestry and Fire Protection. Available from: http://frap.fire.ca.gov/data/frapgisdata-sw-fireperimeters_download; last accessed 13-March_2019.</w:t>
      </w:r>
    </w:p>
    <w:p w14:paraId="10E29427" w14:textId="77777777" w:rsidR="000A0A3C" w:rsidRPr="000A0A3C" w:rsidRDefault="000A0A3C" w:rsidP="000A0A3C">
      <w:pPr>
        <w:pStyle w:val="EndNoteBibliography"/>
        <w:rPr>
          <w:noProof/>
        </w:rPr>
      </w:pPr>
      <w:r w:rsidRPr="000A0A3C">
        <w:rPr>
          <w:noProof/>
        </w:rPr>
        <w:t>Grant GE, Tague CL, Allen CD. 2013. Watering the forest for the trees: an emerging priority for managing water in forest landscapes. Frontiers in Ecology and the Environment 11: 314-321.</w:t>
      </w:r>
    </w:p>
    <w:p w14:paraId="2A7CB2C6" w14:textId="77777777" w:rsidR="000A0A3C" w:rsidRPr="000A0A3C" w:rsidRDefault="000A0A3C" w:rsidP="000A0A3C">
      <w:pPr>
        <w:pStyle w:val="EndNoteBibliography"/>
        <w:rPr>
          <w:noProof/>
        </w:rPr>
      </w:pPr>
      <w:r w:rsidRPr="000A0A3C">
        <w:rPr>
          <w:noProof/>
        </w:rPr>
        <w:t>Grayson RB, Western AW, Chiew FHS, Blöschl G. 1997. Preferred states in spatial soil moisture patterns: Local and nonlocal controls. Water Resources Research 33: 2897-2908.</w:t>
      </w:r>
    </w:p>
    <w:p w14:paraId="5537E97E" w14:textId="77777777" w:rsidR="000A0A3C" w:rsidRPr="000A0A3C" w:rsidRDefault="000A0A3C" w:rsidP="000A0A3C">
      <w:pPr>
        <w:pStyle w:val="EndNoteBibliography"/>
        <w:rPr>
          <w:noProof/>
        </w:rPr>
      </w:pPr>
      <w:r w:rsidRPr="000A0A3C">
        <w:rPr>
          <w:noProof/>
        </w:rPr>
        <w:t>Halekoh U, Højsgaard S. 2014. A Kenward-Roger Approximation and Parametric Bootstrap Methods for Tests in Linear Mixed Models - The R Package pbkrtest. Journal of Statistical Software 59: 1-30.</w:t>
      </w:r>
    </w:p>
    <w:p w14:paraId="3C3ACBAA" w14:textId="77777777" w:rsidR="000A0A3C" w:rsidRPr="000A0A3C" w:rsidRDefault="000A0A3C" w:rsidP="000A0A3C">
      <w:pPr>
        <w:pStyle w:val="EndNoteBibliography"/>
        <w:rPr>
          <w:noProof/>
        </w:rPr>
      </w:pPr>
      <w:r w:rsidRPr="000A0A3C">
        <w:rPr>
          <w:noProof/>
        </w:rPr>
        <w:t>Hessburg PF, Spies TA, Perry DA, Skinner CN, Taylor AH, Brown PM, Stephens SL, Larson AJ, Churchill DJ, Povak NA, Singleton PH, McComb B, Zielinski WJ, Collins BM, Salter RB, Keane JJ, Franklin JF, Riegel G. 2016. Tamm Review: Management of mixed-severity fire regime forests in Oregon, Washington, and Northern California. Forest Ecology and Management 366: 221-250.</w:t>
      </w:r>
    </w:p>
    <w:p w14:paraId="50DFF871" w14:textId="77777777" w:rsidR="000A0A3C" w:rsidRPr="000A0A3C" w:rsidRDefault="000A0A3C" w:rsidP="000A0A3C">
      <w:pPr>
        <w:pStyle w:val="EndNoteBibliography"/>
        <w:rPr>
          <w:noProof/>
        </w:rPr>
      </w:pPr>
      <w:r w:rsidRPr="000A0A3C">
        <w:rPr>
          <w:noProof/>
        </w:rPr>
        <w:t>Kinoshita AM, Hogue TS. 2015. Increased dry season water yield in burned watersheds in Southern California. Environmental Research Letters 10: 014003.</w:t>
      </w:r>
    </w:p>
    <w:p w14:paraId="15106A95" w14:textId="77777777" w:rsidR="000A0A3C" w:rsidRPr="000A0A3C" w:rsidRDefault="000A0A3C" w:rsidP="000A0A3C">
      <w:pPr>
        <w:pStyle w:val="EndNoteBibliography"/>
        <w:rPr>
          <w:noProof/>
        </w:rPr>
      </w:pPr>
      <w:r w:rsidRPr="000A0A3C">
        <w:rPr>
          <w:noProof/>
        </w:rPr>
        <w:lastRenderedPageBreak/>
        <w:t>Larson AJ, Belote RT, Cansler CA, Parks SA, Dietz M. 2013. Latent resilience in ponderosa pine forest: effects of resumed frequent fire. Ecological Applications.</w:t>
      </w:r>
    </w:p>
    <w:p w14:paraId="66FBBD44" w14:textId="77777777" w:rsidR="000A0A3C" w:rsidRPr="000A0A3C" w:rsidRDefault="000A0A3C" w:rsidP="000A0A3C">
      <w:pPr>
        <w:pStyle w:val="EndNoteBibliography"/>
        <w:rPr>
          <w:noProof/>
        </w:rPr>
      </w:pPr>
      <w:r w:rsidRPr="000A0A3C">
        <w:rPr>
          <w:noProof/>
        </w:rPr>
        <w:t>Liaw A, Wiener MJRn. 2002. Classification and regression by randomForest.  2: 18-22.</w:t>
      </w:r>
    </w:p>
    <w:p w14:paraId="4D371730" w14:textId="77777777" w:rsidR="000A0A3C" w:rsidRPr="000A0A3C" w:rsidRDefault="000A0A3C" w:rsidP="000A0A3C">
      <w:pPr>
        <w:pStyle w:val="EndNoteBibliography"/>
        <w:rPr>
          <w:noProof/>
        </w:rPr>
      </w:pPr>
      <w:r w:rsidRPr="000A0A3C">
        <w:rPr>
          <w:noProof/>
        </w:rPr>
        <w:t>Little RJA. 1988. Missing-data adjustments in large surveys. Journal of Business &amp; Economic Statistics 6: 287-296.</w:t>
      </w:r>
    </w:p>
    <w:p w14:paraId="5E4F19B5" w14:textId="77777777" w:rsidR="000A0A3C" w:rsidRPr="000A0A3C" w:rsidRDefault="000A0A3C" w:rsidP="000A0A3C">
      <w:pPr>
        <w:pStyle w:val="EndNoteBibliography"/>
        <w:rPr>
          <w:noProof/>
        </w:rPr>
      </w:pPr>
      <w:r w:rsidRPr="000A0A3C">
        <w:rPr>
          <w:noProof/>
        </w:rPr>
        <w:t>Mallek C, Safford H, Viers J, Miller J. 2013. Modern departures in fire severity and area vary by forest type, Sierra Nevada and southern Cascades, California, USA. Ecosphere 4: art153.</w:t>
      </w:r>
    </w:p>
    <w:p w14:paraId="73D0D4D4" w14:textId="77777777" w:rsidR="000A0A3C" w:rsidRPr="000A0A3C" w:rsidRDefault="000A0A3C" w:rsidP="000A0A3C">
      <w:pPr>
        <w:pStyle w:val="EndNoteBibliography"/>
        <w:rPr>
          <w:noProof/>
        </w:rPr>
      </w:pPr>
      <w:r w:rsidRPr="000A0A3C">
        <w:rPr>
          <w:noProof/>
        </w:rPr>
        <w:t>McGarigal K, Cushman SA, Ene EJ. 2012. FRAGSTATS v4: spatial pattern analysis program for categorical and continuous maps. Computer software program produced by the authors at the University of Massachusetts, Amherst. Available at the following web site: http://www.umass.edu/landeco/research/fragstats/fragstats.html.</w:t>
      </w:r>
    </w:p>
    <w:p w14:paraId="6A6D9648" w14:textId="77777777" w:rsidR="000A0A3C" w:rsidRPr="000A0A3C" w:rsidRDefault="000A0A3C" w:rsidP="000A0A3C">
      <w:pPr>
        <w:pStyle w:val="EndNoteBibliography"/>
        <w:rPr>
          <w:noProof/>
        </w:rPr>
      </w:pPr>
      <w:r w:rsidRPr="000A0A3C">
        <w:rPr>
          <w:noProof/>
        </w:rPr>
        <w:t>McKelvey KS, Skinner CN, Chang C, Erman DC, Hussari SJ, Parsons DJ, van Wagtendonk JW, Weatherspoon CP. 1996. An overview of fire in the Sierra Nevada. Status of the Sierra Nevada. Sierra Nevada Ecosystems Project: Final Report to Congress. Volume II: Assessments and scientific basis for management options. Davis, CA: University of California, Centers for Water and Wildland Resources, p1033-1040.</w:t>
      </w:r>
    </w:p>
    <w:p w14:paraId="34840A52" w14:textId="77777777" w:rsidR="000A0A3C" w:rsidRPr="000A0A3C" w:rsidRDefault="000A0A3C" w:rsidP="000A0A3C">
      <w:pPr>
        <w:pStyle w:val="EndNoteBibliography"/>
        <w:rPr>
          <w:noProof/>
        </w:rPr>
      </w:pPr>
      <w:r w:rsidRPr="000A0A3C">
        <w:rPr>
          <w:noProof/>
        </w:rPr>
        <w:t>Miller JD, Knapp EE, Key CH, Skinner CN, Isbell CJ, Creasy RM, Sherlock JW. 2009. Calibration and validation of the relative differenced Normalized Burn Ratio (RdNBR) to three measures of fire severity in the Sierra Nevada and Klamath Mountains, California, USA. Remote Sensing of Environment 113: 645-656.</w:t>
      </w:r>
    </w:p>
    <w:p w14:paraId="509ACE54" w14:textId="77777777" w:rsidR="000A0A3C" w:rsidRPr="000A0A3C" w:rsidRDefault="000A0A3C" w:rsidP="000A0A3C">
      <w:pPr>
        <w:pStyle w:val="EndNoteBibliography"/>
        <w:rPr>
          <w:noProof/>
        </w:rPr>
      </w:pPr>
      <w:r w:rsidRPr="000A0A3C">
        <w:rPr>
          <w:noProof/>
        </w:rPr>
        <w:t>North M, Collins BM, Stephens S. 2012. Using fire to increase the scale, benefits, and future maintenance of fuels treatments. Journal of Forestry 110: 392-401.</w:t>
      </w:r>
    </w:p>
    <w:p w14:paraId="7DF075DE" w14:textId="77777777" w:rsidR="000A0A3C" w:rsidRPr="000A0A3C" w:rsidRDefault="000A0A3C" w:rsidP="000A0A3C">
      <w:pPr>
        <w:pStyle w:val="EndNoteBibliography"/>
        <w:rPr>
          <w:noProof/>
        </w:rPr>
      </w:pPr>
      <w:r w:rsidRPr="000A0A3C">
        <w:rPr>
          <w:noProof/>
        </w:rPr>
        <w:lastRenderedPageBreak/>
        <w:t>North MP, Stephens SL, Collins BM, Agee JK, Aplet G, Franklin JF, Fulé PZ. 2015. Reform forest fire management. Science 349: 1280-1281.</w:t>
      </w:r>
    </w:p>
    <w:p w14:paraId="3ACCB940" w14:textId="77777777" w:rsidR="000A0A3C" w:rsidRPr="000A0A3C" w:rsidRDefault="000A0A3C" w:rsidP="000A0A3C">
      <w:pPr>
        <w:pStyle w:val="EndNoteBibliography"/>
        <w:rPr>
          <w:noProof/>
        </w:rPr>
      </w:pPr>
      <w:r w:rsidRPr="000A0A3C">
        <w:rPr>
          <w:noProof/>
        </w:rPr>
        <w:t>Parks SA, Holsinger LM, Miller C, Nelson CR. 2015. Wildland fire as a self-regulating mechanism: the role of previous burns and weather in limiting fire progression. Ecological Applications 25: 1478-1492.</w:t>
      </w:r>
    </w:p>
    <w:p w14:paraId="3BEEE69F" w14:textId="77777777" w:rsidR="000A0A3C" w:rsidRPr="000A0A3C" w:rsidRDefault="000A0A3C" w:rsidP="000A0A3C">
      <w:pPr>
        <w:pStyle w:val="EndNoteBibliography"/>
        <w:rPr>
          <w:noProof/>
        </w:rPr>
      </w:pPr>
      <w:r w:rsidRPr="000A0A3C">
        <w:rPr>
          <w:noProof/>
        </w:rPr>
        <w:t>Ponisio LC, Wilkin K, M'Gonigle LK, Kulhanek K, Cook L, Thorp R, Griswold T, Kremen C. 2016. Pyrodiversity begets plant–pollinator community diversity. Global Change Biology: n/a-n/a.</w:t>
      </w:r>
    </w:p>
    <w:p w14:paraId="36EABF2D" w14:textId="77777777" w:rsidR="000A0A3C" w:rsidRPr="000A0A3C" w:rsidRDefault="000A0A3C" w:rsidP="000A0A3C">
      <w:pPr>
        <w:pStyle w:val="EndNoteBibliography"/>
        <w:rPr>
          <w:noProof/>
        </w:rPr>
      </w:pPr>
      <w:r w:rsidRPr="000A0A3C">
        <w:rPr>
          <w:noProof/>
        </w:rPr>
        <w:t>Robinson NP, Allred BW, Jones MO, Moreno A, Kimball JS, Naugle DE, Erickson TA, Richardson AD. 2017. A Dynamic Landsat Derived Normalized Difference Vegetation Index (NDVI) Product for the Conterminous United States. Remote Sensing 9: 863.</w:t>
      </w:r>
    </w:p>
    <w:p w14:paraId="78483A3E" w14:textId="77777777" w:rsidR="000A0A3C" w:rsidRPr="000A0A3C" w:rsidRDefault="000A0A3C" w:rsidP="000A0A3C">
      <w:pPr>
        <w:pStyle w:val="EndNoteBibliography"/>
        <w:rPr>
          <w:noProof/>
        </w:rPr>
      </w:pPr>
      <w:r w:rsidRPr="000A0A3C">
        <w:rPr>
          <w:noProof/>
        </w:rPr>
        <w:t>Roche JW, Goulden ML, Bales RC. 2018. Estimating evapotranspiration change due to forest treatment and fire at the basin scale in the Sierra Nevada, California. Ecohydrology 11: e1978.</w:t>
      </w:r>
    </w:p>
    <w:p w14:paraId="77A96F4B" w14:textId="77777777" w:rsidR="000A0A3C" w:rsidRPr="000A0A3C" w:rsidRDefault="000A0A3C" w:rsidP="000A0A3C">
      <w:pPr>
        <w:pStyle w:val="EndNoteBibliography"/>
        <w:rPr>
          <w:noProof/>
        </w:rPr>
      </w:pPr>
      <w:r w:rsidRPr="000A0A3C">
        <w:rPr>
          <w:noProof/>
        </w:rPr>
        <w:t>Safford HD, Stevens JT. 2017. Natural Range of Variation (NRV) for yellow pine and mixed conifer forests in the Sierra Nevada, southern Cascades, and Modoc and Inyo National Forests, California, USA. Albany, CA: USDA Forest Service, Pacific Southwest Research Station. General Technical Report PSW-GTR-256.</w:t>
      </w:r>
    </w:p>
    <w:p w14:paraId="5367FCEF" w14:textId="77777777" w:rsidR="000A0A3C" w:rsidRPr="000A0A3C" w:rsidRDefault="000A0A3C" w:rsidP="000A0A3C">
      <w:pPr>
        <w:pStyle w:val="EndNoteBibliography"/>
        <w:rPr>
          <w:noProof/>
        </w:rPr>
      </w:pPr>
      <w:r w:rsidRPr="000A0A3C">
        <w:rPr>
          <w:noProof/>
        </w:rPr>
        <w:t>Saksa PC, Bales RC, Tague CL, Battles JJ, Tobin BW, Conklin MH. in press. Fuels treatment and wildfire effects on runoff from Sierra Nevada mixed-conifer forests. Ecohydrology: e2151.</w:t>
      </w:r>
    </w:p>
    <w:p w14:paraId="7BD4DD03" w14:textId="77777777" w:rsidR="000A0A3C" w:rsidRPr="000A0A3C" w:rsidRDefault="000A0A3C" w:rsidP="000A0A3C">
      <w:pPr>
        <w:pStyle w:val="EndNoteBibliography"/>
        <w:rPr>
          <w:noProof/>
        </w:rPr>
      </w:pPr>
      <w:r w:rsidRPr="000A0A3C">
        <w:rPr>
          <w:noProof/>
        </w:rPr>
        <w:t>Stephens SL, Agee JK, Fulé PZ, North MP, Romme WH, Swetnam TW, Turner MG. 2013. Managing forests and fire in changing climates. Science 342: 41-42.</w:t>
      </w:r>
    </w:p>
    <w:p w14:paraId="5AA1F8C8" w14:textId="77777777" w:rsidR="000A0A3C" w:rsidRPr="000A0A3C" w:rsidRDefault="000A0A3C" w:rsidP="000A0A3C">
      <w:pPr>
        <w:pStyle w:val="EndNoteBibliography"/>
        <w:rPr>
          <w:noProof/>
        </w:rPr>
      </w:pPr>
      <w:r w:rsidRPr="000A0A3C">
        <w:rPr>
          <w:noProof/>
        </w:rPr>
        <w:t>Stephens SL, Collins BM, Biber E, Fulé PZ. 2016. U.S. federal fire and forest policy: emphasizing resilience in dry forests. Ecosphere 7: e01584-n/a.</w:t>
      </w:r>
    </w:p>
    <w:p w14:paraId="221FCF57" w14:textId="77777777" w:rsidR="000A0A3C" w:rsidRPr="000A0A3C" w:rsidRDefault="000A0A3C" w:rsidP="000A0A3C">
      <w:pPr>
        <w:pStyle w:val="EndNoteBibliography"/>
        <w:rPr>
          <w:noProof/>
        </w:rPr>
      </w:pPr>
      <w:r w:rsidRPr="000A0A3C">
        <w:rPr>
          <w:noProof/>
        </w:rPr>
        <w:lastRenderedPageBreak/>
        <w:t>Stephens SL, Stevens JT, Collins BM, York RA, Lydersen JM. 2018. Historical and modern landscape forest structure in fir (Abies)-dominated mixed conifer forests in the northern Sierra Nevada, USA. Fire Ecology 14: art.7.</w:t>
      </w:r>
    </w:p>
    <w:p w14:paraId="0060637B" w14:textId="77777777" w:rsidR="000A0A3C" w:rsidRPr="000A0A3C" w:rsidRDefault="000A0A3C" w:rsidP="000A0A3C">
      <w:pPr>
        <w:pStyle w:val="EndNoteBibliography"/>
        <w:rPr>
          <w:noProof/>
        </w:rPr>
      </w:pPr>
      <w:r w:rsidRPr="000A0A3C">
        <w:rPr>
          <w:noProof/>
        </w:rPr>
        <w:t>Stephenson NL. 1998. Actual evapotranspiration and deficit: biologically meaningful correlates of vegetation distribution across spatial scales. Journal of Biogeography 25: 855-870.</w:t>
      </w:r>
    </w:p>
    <w:p w14:paraId="120ADA6F" w14:textId="77777777" w:rsidR="000A0A3C" w:rsidRPr="000A0A3C" w:rsidRDefault="000A0A3C" w:rsidP="000A0A3C">
      <w:pPr>
        <w:pStyle w:val="EndNoteBibliography"/>
        <w:rPr>
          <w:noProof/>
        </w:rPr>
      </w:pPr>
      <w:r w:rsidRPr="000A0A3C">
        <w:rPr>
          <w:noProof/>
        </w:rPr>
        <w:t>Stevens JT, Collins BM, Miller JD, North MP, Stephens SL. 2017. Changing spatial patterns of stand-replacing fire in California conifer forests. Forest Ecology and Management 406: 28-36.</w:t>
      </w:r>
    </w:p>
    <w:p w14:paraId="66FDAB06" w14:textId="77777777" w:rsidR="000A0A3C" w:rsidRPr="000A0A3C" w:rsidRDefault="000A0A3C" w:rsidP="000A0A3C">
      <w:pPr>
        <w:pStyle w:val="EndNoteBibliography"/>
        <w:rPr>
          <w:noProof/>
        </w:rPr>
      </w:pPr>
      <w:r w:rsidRPr="000A0A3C">
        <w:rPr>
          <w:noProof/>
        </w:rPr>
        <w:t>Stoof CR, Vervoort RW, Iwema J, van den Elsen E, Ferreira AJD, Ritsema CJ. 2012. Hydrological response of a small catchment burned by experimental fire. Hydrol. Earth Syst. Sci. 16: 267-285.</w:t>
      </w:r>
    </w:p>
    <w:p w14:paraId="35215B88" w14:textId="77777777" w:rsidR="000A0A3C" w:rsidRPr="000A0A3C" w:rsidRDefault="000A0A3C" w:rsidP="000A0A3C">
      <w:pPr>
        <w:pStyle w:val="EndNoteBibliography"/>
        <w:rPr>
          <w:noProof/>
        </w:rPr>
      </w:pPr>
      <w:r w:rsidRPr="000A0A3C">
        <w:rPr>
          <w:noProof/>
        </w:rPr>
        <w:t>van Mantgem PJ, Stephenson NL. 2007. Apparent climatically induced increase of tree mortality rates in a temperate forest. Ecology Letters 10: 909-916.</w:t>
      </w:r>
    </w:p>
    <w:p w14:paraId="159DC300" w14:textId="77777777" w:rsidR="000A0A3C" w:rsidRPr="000A0A3C" w:rsidRDefault="000A0A3C" w:rsidP="000A0A3C">
      <w:pPr>
        <w:pStyle w:val="EndNoteBibliography"/>
        <w:rPr>
          <w:noProof/>
        </w:rPr>
      </w:pPr>
      <w:r w:rsidRPr="000A0A3C">
        <w:rPr>
          <w:noProof/>
        </w:rPr>
        <w:t>van Mantgem PJ, Stephenson NL, Byrne JC, Daniels LD, Franklin JF, Fulé PZ, Harmon ME, Larson AJ, Smith JM, Taylor AH, Veblen TT. 2009. Widespread increase of tree mortality rates in the western United States. Science 323: 521-524.</w:t>
      </w:r>
    </w:p>
    <w:p w14:paraId="777461F9" w14:textId="77777777" w:rsidR="000A0A3C" w:rsidRPr="000A0A3C" w:rsidRDefault="000A0A3C" w:rsidP="000A0A3C">
      <w:pPr>
        <w:pStyle w:val="EndNoteBibliography"/>
        <w:rPr>
          <w:noProof/>
        </w:rPr>
      </w:pPr>
      <w:r w:rsidRPr="000A0A3C">
        <w:rPr>
          <w:noProof/>
        </w:rPr>
        <w:t>van Wagtendonk JW. 2007. The history and evolution of wildland fire use. Fire Ecology 3: 3-17.</w:t>
      </w:r>
    </w:p>
    <w:p w14:paraId="67E49D12" w14:textId="77777777" w:rsidR="000A0A3C" w:rsidRPr="000A0A3C" w:rsidRDefault="000A0A3C" w:rsidP="000A0A3C">
      <w:pPr>
        <w:pStyle w:val="EndNoteBibliography"/>
        <w:rPr>
          <w:noProof/>
        </w:rPr>
      </w:pPr>
      <w:r w:rsidRPr="000A0A3C">
        <w:rPr>
          <w:noProof/>
        </w:rPr>
        <w:t>Westerling AL, Swetnam TWJE, Transactions American Geophysical Union. 2003. Interannual to decadal drought and wildfire in the western United States. EOS, Transactions American Geophysical Union 84: 545-555.</w:t>
      </w:r>
    </w:p>
    <w:p w14:paraId="3F611456" w14:textId="77777777" w:rsidR="000A0A3C" w:rsidRPr="000A0A3C" w:rsidRDefault="000A0A3C" w:rsidP="000A0A3C">
      <w:pPr>
        <w:pStyle w:val="EndNoteBibliography"/>
        <w:rPr>
          <w:noProof/>
        </w:rPr>
      </w:pPr>
      <w:r w:rsidRPr="000A0A3C">
        <w:rPr>
          <w:noProof/>
        </w:rPr>
        <w:t>Wine ML, Cadol D. 2016. Hydrologic effects of large southwestern USA wildfires significantly increase regional water supply: fact or fiction? Environmental Research Letters 11: 085006.</w:t>
      </w:r>
    </w:p>
    <w:p w14:paraId="59C796E2" w14:textId="486AAC4E" w:rsidR="006B50C3" w:rsidRPr="006B50C3" w:rsidRDefault="00FF633D" w:rsidP="00DB3D5B">
      <w:pPr>
        <w:ind w:left="450" w:hanging="450"/>
      </w:pPr>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6" w:author="Gabrielle" w:date="2020-01-08T20:00:00Z" w:initials="G">
    <w:p w14:paraId="5F807F3B" w14:textId="77777777" w:rsidR="00696EB6" w:rsidRDefault="00696EB6" w:rsidP="00943684">
      <w:pPr>
        <w:pStyle w:val="CommentText"/>
      </w:pPr>
      <w:r>
        <w:rPr>
          <w:rStyle w:val="CommentReference"/>
        </w:rPr>
        <w:annotationRef/>
      </w:r>
      <w:hyperlink r:id="rId1" w:tgtFrame="_blank" w:history="1">
        <w:r>
          <w:rPr>
            <w:rStyle w:val="Hyperlink"/>
            <w:rFonts w:ascii="Calibri" w:hAnsi="Calibri" w:cs="Calibri"/>
            <w:sz w:val="22"/>
            <w:szCs w:val="22"/>
            <w:bdr w:val="none" w:sz="0" w:space="0" w:color="auto" w:frame="1"/>
            <w:shd w:val="clear" w:color="auto" w:fill="FFFFFF"/>
          </w:rPr>
          <w:t>https://doi.org/10.1198/tast.2009.08199</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807F3B"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1EC0F8" w14:textId="77777777" w:rsidR="00072807" w:rsidRDefault="00072807" w:rsidP="00D55DA2">
      <w:r>
        <w:separator/>
      </w:r>
    </w:p>
  </w:endnote>
  <w:endnote w:type="continuationSeparator" w:id="0">
    <w:p w14:paraId="7F87046A" w14:textId="77777777" w:rsidR="00072807" w:rsidRDefault="00072807" w:rsidP="00D55DA2">
      <w:r>
        <w:continuationSeparator/>
      </w:r>
    </w:p>
  </w:endnote>
  <w:endnote w:type="continuationNotice" w:id="1">
    <w:p w14:paraId="0628D853" w14:textId="77777777" w:rsidR="00072807" w:rsidRDefault="000728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696EB6" w:rsidRDefault="00696EB6"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696EB6" w:rsidRDefault="00696EB6"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27846771" w:rsidR="00696EB6" w:rsidRDefault="00696EB6"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3572F">
      <w:rPr>
        <w:rStyle w:val="PageNumber"/>
        <w:noProof/>
      </w:rPr>
      <w:t>34</w:t>
    </w:r>
    <w:r>
      <w:rPr>
        <w:rStyle w:val="PageNumber"/>
      </w:rPr>
      <w:fldChar w:fldCharType="end"/>
    </w:r>
  </w:p>
  <w:p w14:paraId="0D3A7669" w14:textId="77777777" w:rsidR="00696EB6" w:rsidRDefault="00696EB6"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F9BD1B" w14:textId="77777777" w:rsidR="00072807" w:rsidRDefault="00072807" w:rsidP="00D55DA2">
      <w:r>
        <w:separator/>
      </w:r>
    </w:p>
  </w:footnote>
  <w:footnote w:type="continuationSeparator" w:id="0">
    <w:p w14:paraId="0D8F375F" w14:textId="77777777" w:rsidR="00072807" w:rsidRDefault="00072807" w:rsidP="00D55DA2">
      <w:r>
        <w:continuationSeparator/>
      </w:r>
    </w:p>
  </w:footnote>
  <w:footnote w:type="continuationNotice" w:id="1">
    <w:p w14:paraId="5C327837" w14:textId="77777777" w:rsidR="00072807" w:rsidRDefault="00072807"/>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evens, Jens T">
    <w15:presenceInfo w15:providerId="AD" w15:userId="S::jtstevens@usgs.gov::afb58fa2-2f59-4c9d-bf04-2b3906c540ad"/>
  </w15:person>
  <w15:person w15:author="Gabrielle">
    <w15:presenceInfo w15:providerId="None" w15:userId="Gabrielle"/>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6"/>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systems&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769&lt;/item&gt;&lt;item&gt;2831&lt;/item&gt;&lt;item&gt;2875&lt;/item&gt;&lt;item&gt;3082&lt;/item&gt;&lt;item&gt;3083&lt;/item&gt;&lt;item&gt;3085&lt;/item&gt;&lt;item&gt;3272&lt;/item&gt;&lt;item&gt;3289&lt;/item&gt;&lt;item&gt;3327&lt;/item&gt;&lt;item&gt;3379&lt;/item&gt;&lt;item&gt;3465&lt;/item&gt;&lt;item&gt;3499&lt;/item&gt;&lt;item&gt;3559&lt;/item&gt;&lt;item&gt;3563&lt;/item&gt;&lt;item&gt;3650&lt;/item&gt;&lt;item&gt;3690&lt;/item&gt;&lt;item&gt;3725&lt;/item&gt;&lt;item&gt;3726&lt;/item&gt;&lt;item&gt;3727&lt;/item&gt;&lt;item&gt;3728&lt;/item&gt;&lt;item&gt;3734&lt;/item&gt;&lt;item&gt;3735&lt;/item&gt;&lt;item&gt;3736&lt;/item&gt;&lt;item&gt;3762&lt;/item&gt;&lt;item&gt;3763&lt;/item&gt;&lt;item&gt;3782&lt;/item&gt;&lt;item&gt;3793&lt;/item&gt;&lt;item&gt;3816&lt;/item&gt;&lt;item&gt;3817&lt;/item&gt;&lt;item&gt;3818&lt;/item&gt;&lt;item&gt;3819&lt;/item&gt;&lt;item&gt;3820&lt;/item&gt;&lt;item&gt;3822&lt;/item&gt;&lt;item&gt;3869&lt;/item&gt;&lt;item&gt;3870&lt;/item&gt;&lt;/record-ids&gt;&lt;/item&gt;&lt;/Libraries&gt;"/>
  </w:docVars>
  <w:rsids>
    <w:rsidRoot w:val="008C47DE"/>
    <w:rsid w:val="00000BF5"/>
    <w:rsid w:val="00002C08"/>
    <w:rsid w:val="00003301"/>
    <w:rsid w:val="00003478"/>
    <w:rsid w:val="000034ED"/>
    <w:rsid w:val="00007270"/>
    <w:rsid w:val="00010FB1"/>
    <w:rsid w:val="00011697"/>
    <w:rsid w:val="00012955"/>
    <w:rsid w:val="0001317A"/>
    <w:rsid w:val="00014A60"/>
    <w:rsid w:val="00021FCF"/>
    <w:rsid w:val="00022DAB"/>
    <w:rsid w:val="000234B5"/>
    <w:rsid w:val="000236EF"/>
    <w:rsid w:val="00024BA0"/>
    <w:rsid w:val="00031B79"/>
    <w:rsid w:val="0003234E"/>
    <w:rsid w:val="00032F37"/>
    <w:rsid w:val="00040459"/>
    <w:rsid w:val="00041E5E"/>
    <w:rsid w:val="0004320D"/>
    <w:rsid w:val="000448E5"/>
    <w:rsid w:val="00044E93"/>
    <w:rsid w:val="00045353"/>
    <w:rsid w:val="00051899"/>
    <w:rsid w:val="00051A5D"/>
    <w:rsid w:val="000546FA"/>
    <w:rsid w:val="00057A9F"/>
    <w:rsid w:val="00060598"/>
    <w:rsid w:val="00061CE0"/>
    <w:rsid w:val="00062669"/>
    <w:rsid w:val="00062E9D"/>
    <w:rsid w:val="00064BC7"/>
    <w:rsid w:val="00065F98"/>
    <w:rsid w:val="00066F63"/>
    <w:rsid w:val="0006746A"/>
    <w:rsid w:val="00067C42"/>
    <w:rsid w:val="0007030B"/>
    <w:rsid w:val="0007073A"/>
    <w:rsid w:val="00070CB5"/>
    <w:rsid w:val="00072807"/>
    <w:rsid w:val="000732D6"/>
    <w:rsid w:val="00074F85"/>
    <w:rsid w:val="00075C34"/>
    <w:rsid w:val="00076EE7"/>
    <w:rsid w:val="0008070D"/>
    <w:rsid w:val="00082E0B"/>
    <w:rsid w:val="00083323"/>
    <w:rsid w:val="000838C2"/>
    <w:rsid w:val="000844BC"/>
    <w:rsid w:val="00084F14"/>
    <w:rsid w:val="000851B6"/>
    <w:rsid w:val="00086655"/>
    <w:rsid w:val="00087182"/>
    <w:rsid w:val="00090BDB"/>
    <w:rsid w:val="00090C40"/>
    <w:rsid w:val="00090C49"/>
    <w:rsid w:val="0009214A"/>
    <w:rsid w:val="00092C59"/>
    <w:rsid w:val="0009483D"/>
    <w:rsid w:val="000A0A3C"/>
    <w:rsid w:val="000A0B47"/>
    <w:rsid w:val="000A143F"/>
    <w:rsid w:val="000A1C2E"/>
    <w:rsid w:val="000A5700"/>
    <w:rsid w:val="000A5F26"/>
    <w:rsid w:val="000A6ACD"/>
    <w:rsid w:val="000A7D45"/>
    <w:rsid w:val="000B08AB"/>
    <w:rsid w:val="000B1662"/>
    <w:rsid w:val="000B22D1"/>
    <w:rsid w:val="000B604F"/>
    <w:rsid w:val="000B61C4"/>
    <w:rsid w:val="000B65C5"/>
    <w:rsid w:val="000B6716"/>
    <w:rsid w:val="000B722E"/>
    <w:rsid w:val="000C0035"/>
    <w:rsid w:val="000C0EEC"/>
    <w:rsid w:val="000C125B"/>
    <w:rsid w:val="000C2D17"/>
    <w:rsid w:val="000C4C4D"/>
    <w:rsid w:val="000C7823"/>
    <w:rsid w:val="000D085D"/>
    <w:rsid w:val="000D21FB"/>
    <w:rsid w:val="000D2A97"/>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2A03"/>
    <w:rsid w:val="00123839"/>
    <w:rsid w:val="00123C2F"/>
    <w:rsid w:val="001276AC"/>
    <w:rsid w:val="00130187"/>
    <w:rsid w:val="001301FF"/>
    <w:rsid w:val="00131548"/>
    <w:rsid w:val="00131600"/>
    <w:rsid w:val="00132722"/>
    <w:rsid w:val="00132C35"/>
    <w:rsid w:val="001340EF"/>
    <w:rsid w:val="00134E2F"/>
    <w:rsid w:val="00135306"/>
    <w:rsid w:val="00135CBC"/>
    <w:rsid w:val="00136A94"/>
    <w:rsid w:val="00137260"/>
    <w:rsid w:val="00140558"/>
    <w:rsid w:val="00140D62"/>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5698"/>
    <w:rsid w:val="00166CC8"/>
    <w:rsid w:val="00166CEA"/>
    <w:rsid w:val="00170F6F"/>
    <w:rsid w:val="00170F8D"/>
    <w:rsid w:val="00172B54"/>
    <w:rsid w:val="0017329B"/>
    <w:rsid w:val="00174497"/>
    <w:rsid w:val="00174576"/>
    <w:rsid w:val="0017641D"/>
    <w:rsid w:val="00177CFF"/>
    <w:rsid w:val="00181DBD"/>
    <w:rsid w:val="001820B5"/>
    <w:rsid w:val="00182940"/>
    <w:rsid w:val="001832D2"/>
    <w:rsid w:val="00184665"/>
    <w:rsid w:val="00185505"/>
    <w:rsid w:val="00187320"/>
    <w:rsid w:val="00191F05"/>
    <w:rsid w:val="00191F4A"/>
    <w:rsid w:val="00191F4E"/>
    <w:rsid w:val="00192E55"/>
    <w:rsid w:val="001A162C"/>
    <w:rsid w:val="001A2965"/>
    <w:rsid w:val="001A3B97"/>
    <w:rsid w:val="001A6D0B"/>
    <w:rsid w:val="001A7E5D"/>
    <w:rsid w:val="001B1352"/>
    <w:rsid w:val="001B3AE9"/>
    <w:rsid w:val="001B5E1D"/>
    <w:rsid w:val="001B67D7"/>
    <w:rsid w:val="001B79F8"/>
    <w:rsid w:val="001C1A73"/>
    <w:rsid w:val="001C2421"/>
    <w:rsid w:val="001C37C9"/>
    <w:rsid w:val="001C48C1"/>
    <w:rsid w:val="001C519A"/>
    <w:rsid w:val="001C68F6"/>
    <w:rsid w:val="001C756D"/>
    <w:rsid w:val="001D128F"/>
    <w:rsid w:val="001D1606"/>
    <w:rsid w:val="001D1811"/>
    <w:rsid w:val="001D303C"/>
    <w:rsid w:val="001D39C3"/>
    <w:rsid w:val="001D3CA8"/>
    <w:rsid w:val="001D3EE0"/>
    <w:rsid w:val="001D6172"/>
    <w:rsid w:val="001D762D"/>
    <w:rsid w:val="001D768E"/>
    <w:rsid w:val="001D7FDB"/>
    <w:rsid w:val="001E0396"/>
    <w:rsid w:val="001E2879"/>
    <w:rsid w:val="001E48A1"/>
    <w:rsid w:val="001E57A1"/>
    <w:rsid w:val="001E69A9"/>
    <w:rsid w:val="001E6DFB"/>
    <w:rsid w:val="001E71F0"/>
    <w:rsid w:val="001F02B0"/>
    <w:rsid w:val="001F0E47"/>
    <w:rsid w:val="001F265D"/>
    <w:rsid w:val="001F2741"/>
    <w:rsid w:val="001F3DE4"/>
    <w:rsid w:val="00202C7D"/>
    <w:rsid w:val="0020307F"/>
    <w:rsid w:val="002047E1"/>
    <w:rsid w:val="00210626"/>
    <w:rsid w:val="00211AF2"/>
    <w:rsid w:val="00211BDE"/>
    <w:rsid w:val="00221EA6"/>
    <w:rsid w:val="002222E8"/>
    <w:rsid w:val="00222366"/>
    <w:rsid w:val="00222DF5"/>
    <w:rsid w:val="00223D6B"/>
    <w:rsid w:val="00227E38"/>
    <w:rsid w:val="00230B00"/>
    <w:rsid w:val="00230BA5"/>
    <w:rsid w:val="00231510"/>
    <w:rsid w:val="002316B0"/>
    <w:rsid w:val="002323D4"/>
    <w:rsid w:val="0023250F"/>
    <w:rsid w:val="00233343"/>
    <w:rsid w:val="0023430A"/>
    <w:rsid w:val="002344BD"/>
    <w:rsid w:val="00235172"/>
    <w:rsid w:val="002372EB"/>
    <w:rsid w:val="00237853"/>
    <w:rsid w:val="00240A4A"/>
    <w:rsid w:val="00240AA7"/>
    <w:rsid w:val="00242577"/>
    <w:rsid w:val="00242711"/>
    <w:rsid w:val="00244733"/>
    <w:rsid w:val="00245D44"/>
    <w:rsid w:val="00246C8D"/>
    <w:rsid w:val="00247216"/>
    <w:rsid w:val="0024763A"/>
    <w:rsid w:val="00250334"/>
    <w:rsid w:val="00250CC1"/>
    <w:rsid w:val="00250F8C"/>
    <w:rsid w:val="00251309"/>
    <w:rsid w:val="00253B83"/>
    <w:rsid w:val="00254A8F"/>
    <w:rsid w:val="00255482"/>
    <w:rsid w:val="00255E0B"/>
    <w:rsid w:val="00257C2B"/>
    <w:rsid w:val="002608DB"/>
    <w:rsid w:val="0026128C"/>
    <w:rsid w:val="00261730"/>
    <w:rsid w:val="00261B20"/>
    <w:rsid w:val="00262663"/>
    <w:rsid w:val="00263E05"/>
    <w:rsid w:val="00264D51"/>
    <w:rsid w:val="00271166"/>
    <w:rsid w:val="00271239"/>
    <w:rsid w:val="002718F8"/>
    <w:rsid w:val="00271A14"/>
    <w:rsid w:val="00271B54"/>
    <w:rsid w:val="002723CC"/>
    <w:rsid w:val="0027267F"/>
    <w:rsid w:val="00272D52"/>
    <w:rsid w:val="002732F7"/>
    <w:rsid w:val="00273527"/>
    <w:rsid w:val="00273B87"/>
    <w:rsid w:val="002765BB"/>
    <w:rsid w:val="0027797B"/>
    <w:rsid w:val="00277C30"/>
    <w:rsid w:val="002807C2"/>
    <w:rsid w:val="0028531B"/>
    <w:rsid w:val="00287B3C"/>
    <w:rsid w:val="002916D7"/>
    <w:rsid w:val="00291936"/>
    <w:rsid w:val="002931C4"/>
    <w:rsid w:val="002937C6"/>
    <w:rsid w:val="00293AF9"/>
    <w:rsid w:val="00294C43"/>
    <w:rsid w:val="00296F7F"/>
    <w:rsid w:val="0029760F"/>
    <w:rsid w:val="002A05AC"/>
    <w:rsid w:val="002A13A9"/>
    <w:rsid w:val="002A2CC8"/>
    <w:rsid w:val="002A3AF8"/>
    <w:rsid w:val="002A3BE4"/>
    <w:rsid w:val="002A515A"/>
    <w:rsid w:val="002A6F3E"/>
    <w:rsid w:val="002A740D"/>
    <w:rsid w:val="002A77EA"/>
    <w:rsid w:val="002B042A"/>
    <w:rsid w:val="002B1236"/>
    <w:rsid w:val="002B127C"/>
    <w:rsid w:val="002B1A95"/>
    <w:rsid w:val="002B1B0B"/>
    <w:rsid w:val="002B2E75"/>
    <w:rsid w:val="002B36C3"/>
    <w:rsid w:val="002B37FB"/>
    <w:rsid w:val="002B496E"/>
    <w:rsid w:val="002C0084"/>
    <w:rsid w:val="002C2CA1"/>
    <w:rsid w:val="002C2E48"/>
    <w:rsid w:val="002C3567"/>
    <w:rsid w:val="002C3703"/>
    <w:rsid w:val="002C3E31"/>
    <w:rsid w:val="002C559E"/>
    <w:rsid w:val="002C6412"/>
    <w:rsid w:val="002C6CB9"/>
    <w:rsid w:val="002C6D76"/>
    <w:rsid w:val="002D1D9F"/>
    <w:rsid w:val="002D3EB4"/>
    <w:rsid w:val="002E11B9"/>
    <w:rsid w:val="002E197D"/>
    <w:rsid w:val="002E23F9"/>
    <w:rsid w:val="002E277E"/>
    <w:rsid w:val="002E3C57"/>
    <w:rsid w:val="002E488E"/>
    <w:rsid w:val="002E599C"/>
    <w:rsid w:val="002F17AB"/>
    <w:rsid w:val="002F4166"/>
    <w:rsid w:val="002F4CED"/>
    <w:rsid w:val="002F54CB"/>
    <w:rsid w:val="002F5B52"/>
    <w:rsid w:val="002F5E13"/>
    <w:rsid w:val="002F6F48"/>
    <w:rsid w:val="003008DE"/>
    <w:rsid w:val="00300BCD"/>
    <w:rsid w:val="003012A4"/>
    <w:rsid w:val="00302EF6"/>
    <w:rsid w:val="00304322"/>
    <w:rsid w:val="00306DDE"/>
    <w:rsid w:val="00307361"/>
    <w:rsid w:val="00307415"/>
    <w:rsid w:val="003151AA"/>
    <w:rsid w:val="00316390"/>
    <w:rsid w:val="0032228A"/>
    <w:rsid w:val="00322FC2"/>
    <w:rsid w:val="00323B2C"/>
    <w:rsid w:val="0032588E"/>
    <w:rsid w:val="00330578"/>
    <w:rsid w:val="0033332E"/>
    <w:rsid w:val="00333E97"/>
    <w:rsid w:val="00333F20"/>
    <w:rsid w:val="00334F16"/>
    <w:rsid w:val="0033572F"/>
    <w:rsid w:val="00335977"/>
    <w:rsid w:val="00335FA9"/>
    <w:rsid w:val="00336096"/>
    <w:rsid w:val="003368DA"/>
    <w:rsid w:val="003369A1"/>
    <w:rsid w:val="003378C1"/>
    <w:rsid w:val="00342CF9"/>
    <w:rsid w:val="00345D27"/>
    <w:rsid w:val="003470F6"/>
    <w:rsid w:val="00347968"/>
    <w:rsid w:val="00350309"/>
    <w:rsid w:val="00352241"/>
    <w:rsid w:val="00352B23"/>
    <w:rsid w:val="00353048"/>
    <w:rsid w:val="00361115"/>
    <w:rsid w:val="003612C0"/>
    <w:rsid w:val="003623D2"/>
    <w:rsid w:val="00364834"/>
    <w:rsid w:val="003655A3"/>
    <w:rsid w:val="00365E26"/>
    <w:rsid w:val="003664D6"/>
    <w:rsid w:val="00370C5E"/>
    <w:rsid w:val="00371256"/>
    <w:rsid w:val="00371BF8"/>
    <w:rsid w:val="00372F77"/>
    <w:rsid w:val="003732B5"/>
    <w:rsid w:val="003736E2"/>
    <w:rsid w:val="003774CC"/>
    <w:rsid w:val="00380B80"/>
    <w:rsid w:val="00383E9E"/>
    <w:rsid w:val="00383FE2"/>
    <w:rsid w:val="00384760"/>
    <w:rsid w:val="00391CAE"/>
    <w:rsid w:val="0039290B"/>
    <w:rsid w:val="00393BC7"/>
    <w:rsid w:val="00395A53"/>
    <w:rsid w:val="003A1AD9"/>
    <w:rsid w:val="003A1DDC"/>
    <w:rsid w:val="003A1DE8"/>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D5566"/>
    <w:rsid w:val="003E3E80"/>
    <w:rsid w:val="003E401C"/>
    <w:rsid w:val="003E49D6"/>
    <w:rsid w:val="003E5F7E"/>
    <w:rsid w:val="003F001A"/>
    <w:rsid w:val="003F1170"/>
    <w:rsid w:val="003F172A"/>
    <w:rsid w:val="003F19D7"/>
    <w:rsid w:val="003F4539"/>
    <w:rsid w:val="003F4FF7"/>
    <w:rsid w:val="003F5D51"/>
    <w:rsid w:val="003F62F2"/>
    <w:rsid w:val="003F69B0"/>
    <w:rsid w:val="00400B4C"/>
    <w:rsid w:val="00402934"/>
    <w:rsid w:val="004049FF"/>
    <w:rsid w:val="0040507E"/>
    <w:rsid w:val="004061B6"/>
    <w:rsid w:val="00406919"/>
    <w:rsid w:val="00410DCD"/>
    <w:rsid w:val="004111EF"/>
    <w:rsid w:val="00411F79"/>
    <w:rsid w:val="00414B24"/>
    <w:rsid w:val="004152FC"/>
    <w:rsid w:val="0042022B"/>
    <w:rsid w:val="0042069B"/>
    <w:rsid w:val="004206A3"/>
    <w:rsid w:val="00420E77"/>
    <w:rsid w:val="004216A4"/>
    <w:rsid w:val="00423CCA"/>
    <w:rsid w:val="00424424"/>
    <w:rsid w:val="004248C6"/>
    <w:rsid w:val="004254BD"/>
    <w:rsid w:val="00425786"/>
    <w:rsid w:val="004275F6"/>
    <w:rsid w:val="00430B14"/>
    <w:rsid w:val="00430C06"/>
    <w:rsid w:val="0043254B"/>
    <w:rsid w:val="00432CAF"/>
    <w:rsid w:val="00433F57"/>
    <w:rsid w:val="00440373"/>
    <w:rsid w:val="004404D6"/>
    <w:rsid w:val="004404EB"/>
    <w:rsid w:val="004404FD"/>
    <w:rsid w:val="004406D6"/>
    <w:rsid w:val="00444319"/>
    <w:rsid w:val="004450CE"/>
    <w:rsid w:val="004453E3"/>
    <w:rsid w:val="00445D75"/>
    <w:rsid w:val="00446472"/>
    <w:rsid w:val="0044673E"/>
    <w:rsid w:val="00447673"/>
    <w:rsid w:val="00447707"/>
    <w:rsid w:val="00451170"/>
    <w:rsid w:val="00452E19"/>
    <w:rsid w:val="00453AAC"/>
    <w:rsid w:val="00454131"/>
    <w:rsid w:val="00455746"/>
    <w:rsid w:val="004576CD"/>
    <w:rsid w:val="0046019A"/>
    <w:rsid w:val="0046184A"/>
    <w:rsid w:val="00466D16"/>
    <w:rsid w:val="00467164"/>
    <w:rsid w:val="00467CA1"/>
    <w:rsid w:val="004711FF"/>
    <w:rsid w:val="00471E80"/>
    <w:rsid w:val="004741DE"/>
    <w:rsid w:val="0047444A"/>
    <w:rsid w:val="00474B33"/>
    <w:rsid w:val="004760E3"/>
    <w:rsid w:val="00476506"/>
    <w:rsid w:val="0048014D"/>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4AFF"/>
    <w:rsid w:val="004A56F5"/>
    <w:rsid w:val="004A60D1"/>
    <w:rsid w:val="004A7728"/>
    <w:rsid w:val="004B0395"/>
    <w:rsid w:val="004B06D0"/>
    <w:rsid w:val="004B311A"/>
    <w:rsid w:val="004B6C15"/>
    <w:rsid w:val="004B7294"/>
    <w:rsid w:val="004B7404"/>
    <w:rsid w:val="004C3CC4"/>
    <w:rsid w:val="004C43C0"/>
    <w:rsid w:val="004C4764"/>
    <w:rsid w:val="004C4984"/>
    <w:rsid w:val="004C556E"/>
    <w:rsid w:val="004C698F"/>
    <w:rsid w:val="004C7003"/>
    <w:rsid w:val="004D05F2"/>
    <w:rsid w:val="004D0F74"/>
    <w:rsid w:val="004D26B7"/>
    <w:rsid w:val="004D2B7B"/>
    <w:rsid w:val="004D2C61"/>
    <w:rsid w:val="004D3A44"/>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269"/>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1B2A"/>
    <w:rsid w:val="0055355C"/>
    <w:rsid w:val="00553B8E"/>
    <w:rsid w:val="00554B5F"/>
    <w:rsid w:val="00554EFF"/>
    <w:rsid w:val="00554F03"/>
    <w:rsid w:val="00556035"/>
    <w:rsid w:val="005569AD"/>
    <w:rsid w:val="00561DB2"/>
    <w:rsid w:val="00565DB7"/>
    <w:rsid w:val="00566E8B"/>
    <w:rsid w:val="005702BD"/>
    <w:rsid w:val="00572139"/>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C66D4"/>
    <w:rsid w:val="005D0B08"/>
    <w:rsid w:val="005D0CED"/>
    <w:rsid w:val="005D0DF4"/>
    <w:rsid w:val="005D1F2C"/>
    <w:rsid w:val="005D2F97"/>
    <w:rsid w:val="005D3C6C"/>
    <w:rsid w:val="005D45C6"/>
    <w:rsid w:val="005D45FF"/>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3CC0"/>
    <w:rsid w:val="006042A5"/>
    <w:rsid w:val="00604D81"/>
    <w:rsid w:val="00604F11"/>
    <w:rsid w:val="006068D8"/>
    <w:rsid w:val="00612403"/>
    <w:rsid w:val="00613A13"/>
    <w:rsid w:val="006143E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1F3"/>
    <w:rsid w:val="006421F9"/>
    <w:rsid w:val="006428C5"/>
    <w:rsid w:val="00642D63"/>
    <w:rsid w:val="00642E59"/>
    <w:rsid w:val="00643F97"/>
    <w:rsid w:val="00644D11"/>
    <w:rsid w:val="00646250"/>
    <w:rsid w:val="00646585"/>
    <w:rsid w:val="00651B18"/>
    <w:rsid w:val="0065240D"/>
    <w:rsid w:val="00652E3A"/>
    <w:rsid w:val="0065308B"/>
    <w:rsid w:val="006534A1"/>
    <w:rsid w:val="00654C21"/>
    <w:rsid w:val="006558CD"/>
    <w:rsid w:val="00657DBA"/>
    <w:rsid w:val="00662D7B"/>
    <w:rsid w:val="0066346E"/>
    <w:rsid w:val="00664080"/>
    <w:rsid w:val="00664A6C"/>
    <w:rsid w:val="00665583"/>
    <w:rsid w:val="00667423"/>
    <w:rsid w:val="00671970"/>
    <w:rsid w:val="00671C7B"/>
    <w:rsid w:val="006762A0"/>
    <w:rsid w:val="00676FF1"/>
    <w:rsid w:val="006800F7"/>
    <w:rsid w:val="006830F1"/>
    <w:rsid w:val="00684433"/>
    <w:rsid w:val="0068497F"/>
    <w:rsid w:val="006853E9"/>
    <w:rsid w:val="00685E70"/>
    <w:rsid w:val="00686FDC"/>
    <w:rsid w:val="00687D4D"/>
    <w:rsid w:val="00690080"/>
    <w:rsid w:val="00691C96"/>
    <w:rsid w:val="00692085"/>
    <w:rsid w:val="006932E6"/>
    <w:rsid w:val="00695E68"/>
    <w:rsid w:val="006961B2"/>
    <w:rsid w:val="0069666A"/>
    <w:rsid w:val="00696EB6"/>
    <w:rsid w:val="006A2E82"/>
    <w:rsid w:val="006A3DFE"/>
    <w:rsid w:val="006A7055"/>
    <w:rsid w:val="006B0BF7"/>
    <w:rsid w:val="006B2FD6"/>
    <w:rsid w:val="006B4E19"/>
    <w:rsid w:val="006B50C3"/>
    <w:rsid w:val="006B53CB"/>
    <w:rsid w:val="006B545F"/>
    <w:rsid w:val="006B640B"/>
    <w:rsid w:val="006B6F82"/>
    <w:rsid w:val="006C1218"/>
    <w:rsid w:val="006C1E67"/>
    <w:rsid w:val="006C255B"/>
    <w:rsid w:val="006C3009"/>
    <w:rsid w:val="006C3C82"/>
    <w:rsid w:val="006C67B7"/>
    <w:rsid w:val="006D0C70"/>
    <w:rsid w:val="006D11A9"/>
    <w:rsid w:val="006D2D1F"/>
    <w:rsid w:val="006D717F"/>
    <w:rsid w:val="006D7744"/>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5F0C"/>
    <w:rsid w:val="007060E1"/>
    <w:rsid w:val="00706487"/>
    <w:rsid w:val="00707242"/>
    <w:rsid w:val="0070726F"/>
    <w:rsid w:val="007112E3"/>
    <w:rsid w:val="00711887"/>
    <w:rsid w:val="00711C83"/>
    <w:rsid w:val="00713A4D"/>
    <w:rsid w:val="00720E0B"/>
    <w:rsid w:val="0072115A"/>
    <w:rsid w:val="00721B30"/>
    <w:rsid w:val="00722737"/>
    <w:rsid w:val="00724F0C"/>
    <w:rsid w:val="0072581F"/>
    <w:rsid w:val="00726A53"/>
    <w:rsid w:val="00726FE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6FC2"/>
    <w:rsid w:val="007474B0"/>
    <w:rsid w:val="007475FE"/>
    <w:rsid w:val="0075060F"/>
    <w:rsid w:val="007507AF"/>
    <w:rsid w:val="00751992"/>
    <w:rsid w:val="007540C2"/>
    <w:rsid w:val="00755ECB"/>
    <w:rsid w:val="007575BE"/>
    <w:rsid w:val="00757B6A"/>
    <w:rsid w:val="00761FE1"/>
    <w:rsid w:val="00762670"/>
    <w:rsid w:val="00762E24"/>
    <w:rsid w:val="00764C74"/>
    <w:rsid w:val="00766126"/>
    <w:rsid w:val="00767E64"/>
    <w:rsid w:val="00770B34"/>
    <w:rsid w:val="00771965"/>
    <w:rsid w:val="007729A3"/>
    <w:rsid w:val="007729E4"/>
    <w:rsid w:val="00775798"/>
    <w:rsid w:val="0077598C"/>
    <w:rsid w:val="007769B9"/>
    <w:rsid w:val="00780E98"/>
    <w:rsid w:val="007821CA"/>
    <w:rsid w:val="0078250A"/>
    <w:rsid w:val="00784D75"/>
    <w:rsid w:val="00785762"/>
    <w:rsid w:val="007866A9"/>
    <w:rsid w:val="007906BC"/>
    <w:rsid w:val="007914DF"/>
    <w:rsid w:val="00791E03"/>
    <w:rsid w:val="0079290C"/>
    <w:rsid w:val="00792C7D"/>
    <w:rsid w:val="00792DB5"/>
    <w:rsid w:val="00793039"/>
    <w:rsid w:val="00793A36"/>
    <w:rsid w:val="00793DC3"/>
    <w:rsid w:val="00796F1C"/>
    <w:rsid w:val="007975B3"/>
    <w:rsid w:val="007A020F"/>
    <w:rsid w:val="007A035E"/>
    <w:rsid w:val="007A103D"/>
    <w:rsid w:val="007A2B64"/>
    <w:rsid w:val="007A2CA6"/>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0FB5"/>
    <w:rsid w:val="007C1009"/>
    <w:rsid w:val="007C15FB"/>
    <w:rsid w:val="007C2401"/>
    <w:rsid w:val="007C3289"/>
    <w:rsid w:val="007C5043"/>
    <w:rsid w:val="007C5926"/>
    <w:rsid w:val="007C6207"/>
    <w:rsid w:val="007C6D29"/>
    <w:rsid w:val="007C7A31"/>
    <w:rsid w:val="007D0779"/>
    <w:rsid w:val="007D14DF"/>
    <w:rsid w:val="007D15CE"/>
    <w:rsid w:val="007D3030"/>
    <w:rsid w:val="007D3A0A"/>
    <w:rsid w:val="007D43CE"/>
    <w:rsid w:val="007D5254"/>
    <w:rsid w:val="007D6AE6"/>
    <w:rsid w:val="007D6AF7"/>
    <w:rsid w:val="007D6FBF"/>
    <w:rsid w:val="007E29C7"/>
    <w:rsid w:val="007E44C0"/>
    <w:rsid w:val="007E4A5B"/>
    <w:rsid w:val="007E4DC1"/>
    <w:rsid w:val="007E5381"/>
    <w:rsid w:val="007E778C"/>
    <w:rsid w:val="007E78E5"/>
    <w:rsid w:val="007F14CC"/>
    <w:rsid w:val="007F1B68"/>
    <w:rsid w:val="007F231C"/>
    <w:rsid w:val="007F29F5"/>
    <w:rsid w:val="007F32CC"/>
    <w:rsid w:val="007F3603"/>
    <w:rsid w:val="007F6184"/>
    <w:rsid w:val="00801929"/>
    <w:rsid w:val="00802CAD"/>
    <w:rsid w:val="00803715"/>
    <w:rsid w:val="00805AAB"/>
    <w:rsid w:val="00806C1D"/>
    <w:rsid w:val="00810B17"/>
    <w:rsid w:val="00810F48"/>
    <w:rsid w:val="00811D22"/>
    <w:rsid w:val="008126F8"/>
    <w:rsid w:val="00812D8E"/>
    <w:rsid w:val="0081321A"/>
    <w:rsid w:val="008134BD"/>
    <w:rsid w:val="008146E4"/>
    <w:rsid w:val="00814BFA"/>
    <w:rsid w:val="008162FD"/>
    <w:rsid w:val="00825753"/>
    <w:rsid w:val="00827832"/>
    <w:rsid w:val="00830754"/>
    <w:rsid w:val="0083110E"/>
    <w:rsid w:val="00831CB9"/>
    <w:rsid w:val="00832545"/>
    <w:rsid w:val="008325E4"/>
    <w:rsid w:val="0083369C"/>
    <w:rsid w:val="00833C10"/>
    <w:rsid w:val="00834846"/>
    <w:rsid w:val="00834975"/>
    <w:rsid w:val="00834984"/>
    <w:rsid w:val="00834FD8"/>
    <w:rsid w:val="00836C0E"/>
    <w:rsid w:val="0084138A"/>
    <w:rsid w:val="00842A16"/>
    <w:rsid w:val="00842D33"/>
    <w:rsid w:val="008434E7"/>
    <w:rsid w:val="00846B2C"/>
    <w:rsid w:val="00846B53"/>
    <w:rsid w:val="00850161"/>
    <w:rsid w:val="00851714"/>
    <w:rsid w:val="00851D00"/>
    <w:rsid w:val="0085421B"/>
    <w:rsid w:val="00855601"/>
    <w:rsid w:val="00855ADD"/>
    <w:rsid w:val="0086431D"/>
    <w:rsid w:val="00865168"/>
    <w:rsid w:val="00870407"/>
    <w:rsid w:val="008723FE"/>
    <w:rsid w:val="008730C8"/>
    <w:rsid w:val="00874B48"/>
    <w:rsid w:val="00875356"/>
    <w:rsid w:val="00880806"/>
    <w:rsid w:val="008819DA"/>
    <w:rsid w:val="00882081"/>
    <w:rsid w:val="008831FA"/>
    <w:rsid w:val="00885782"/>
    <w:rsid w:val="008860D2"/>
    <w:rsid w:val="00886B2A"/>
    <w:rsid w:val="008875E0"/>
    <w:rsid w:val="00887993"/>
    <w:rsid w:val="008901F4"/>
    <w:rsid w:val="0089044B"/>
    <w:rsid w:val="0089052E"/>
    <w:rsid w:val="008907CC"/>
    <w:rsid w:val="00890A4B"/>
    <w:rsid w:val="0089192C"/>
    <w:rsid w:val="008959F2"/>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3D82"/>
    <w:rsid w:val="008D4634"/>
    <w:rsid w:val="008D61B9"/>
    <w:rsid w:val="008D6D23"/>
    <w:rsid w:val="008D707F"/>
    <w:rsid w:val="008E0759"/>
    <w:rsid w:val="008E21AA"/>
    <w:rsid w:val="008E3A02"/>
    <w:rsid w:val="008E551F"/>
    <w:rsid w:val="008E5FD2"/>
    <w:rsid w:val="008E6BFC"/>
    <w:rsid w:val="008E7537"/>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4DC5"/>
    <w:rsid w:val="00915248"/>
    <w:rsid w:val="009158C6"/>
    <w:rsid w:val="009167A9"/>
    <w:rsid w:val="0092087C"/>
    <w:rsid w:val="00922657"/>
    <w:rsid w:val="0092289A"/>
    <w:rsid w:val="009230B3"/>
    <w:rsid w:val="009253CF"/>
    <w:rsid w:val="009270BC"/>
    <w:rsid w:val="00927329"/>
    <w:rsid w:val="009314EC"/>
    <w:rsid w:val="00932831"/>
    <w:rsid w:val="00932D61"/>
    <w:rsid w:val="00935DC7"/>
    <w:rsid w:val="00937D60"/>
    <w:rsid w:val="0094203B"/>
    <w:rsid w:val="00943487"/>
    <w:rsid w:val="00943684"/>
    <w:rsid w:val="00947AED"/>
    <w:rsid w:val="0095273F"/>
    <w:rsid w:val="0095422D"/>
    <w:rsid w:val="009544F9"/>
    <w:rsid w:val="00955320"/>
    <w:rsid w:val="009555C1"/>
    <w:rsid w:val="009564B3"/>
    <w:rsid w:val="009614E9"/>
    <w:rsid w:val="00962861"/>
    <w:rsid w:val="009631FD"/>
    <w:rsid w:val="00963398"/>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37E"/>
    <w:rsid w:val="009A3EB7"/>
    <w:rsid w:val="009A4D7D"/>
    <w:rsid w:val="009A5099"/>
    <w:rsid w:val="009A601A"/>
    <w:rsid w:val="009A6239"/>
    <w:rsid w:val="009A7145"/>
    <w:rsid w:val="009A7917"/>
    <w:rsid w:val="009B1036"/>
    <w:rsid w:val="009B1D37"/>
    <w:rsid w:val="009B254A"/>
    <w:rsid w:val="009B2832"/>
    <w:rsid w:val="009B2A87"/>
    <w:rsid w:val="009B3B32"/>
    <w:rsid w:val="009B3CBE"/>
    <w:rsid w:val="009B3F48"/>
    <w:rsid w:val="009B4CDC"/>
    <w:rsid w:val="009B4DAB"/>
    <w:rsid w:val="009B4EC8"/>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D1"/>
    <w:rsid w:val="009F28E0"/>
    <w:rsid w:val="009F2DA7"/>
    <w:rsid w:val="009F37EF"/>
    <w:rsid w:val="009F6352"/>
    <w:rsid w:val="009F7669"/>
    <w:rsid w:val="00A015CC"/>
    <w:rsid w:val="00A01F55"/>
    <w:rsid w:val="00A0249F"/>
    <w:rsid w:val="00A05B0E"/>
    <w:rsid w:val="00A1048F"/>
    <w:rsid w:val="00A10DB1"/>
    <w:rsid w:val="00A121ED"/>
    <w:rsid w:val="00A1346F"/>
    <w:rsid w:val="00A1365D"/>
    <w:rsid w:val="00A20F6C"/>
    <w:rsid w:val="00A21CDA"/>
    <w:rsid w:val="00A2379D"/>
    <w:rsid w:val="00A23CFF"/>
    <w:rsid w:val="00A247F8"/>
    <w:rsid w:val="00A2611B"/>
    <w:rsid w:val="00A26AED"/>
    <w:rsid w:val="00A27DF5"/>
    <w:rsid w:val="00A27F96"/>
    <w:rsid w:val="00A30E48"/>
    <w:rsid w:val="00A31394"/>
    <w:rsid w:val="00A31BE6"/>
    <w:rsid w:val="00A321EC"/>
    <w:rsid w:val="00A324D2"/>
    <w:rsid w:val="00A34FFA"/>
    <w:rsid w:val="00A404AF"/>
    <w:rsid w:val="00A42B72"/>
    <w:rsid w:val="00A43BEE"/>
    <w:rsid w:val="00A44A40"/>
    <w:rsid w:val="00A44E76"/>
    <w:rsid w:val="00A45278"/>
    <w:rsid w:val="00A45BD2"/>
    <w:rsid w:val="00A46DE2"/>
    <w:rsid w:val="00A46EE4"/>
    <w:rsid w:val="00A47817"/>
    <w:rsid w:val="00A51328"/>
    <w:rsid w:val="00A52C94"/>
    <w:rsid w:val="00A52D90"/>
    <w:rsid w:val="00A574BF"/>
    <w:rsid w:val="00A5766E"/>
    <w:rsid w:val="00A5774E"/>
    <w:rsid w:val="00A61714"/>
    <w:rsid w:val="00A62837"/>
    <w:rsid w:val="00A62C82"/>
    <w:rsid w:val="00A63051"/>
    <w:rsid w:val="00A636FB"/>
    <w:rsid w:val="00A64E15"/>
    <w:rsid w:val="00A70AC5"/>
    <w:rsid w:val="00A71FEF"/>
    <w:rsid w:val="00A73785"/>
    <w:rsid w:val="00A7425B"/>
    <w:rsid w:val="00A747B3"/>
    <w:rsid w:val="00A76620"/>
    <w:rsid w:val="00A77A17"/>
    <w:rsid w:val="00A800E5"/>
    <w:rsid w:val="00A81ACD"/>
    <w:rsid w:val="00A823B7"/>
    <w:rsid w:val="00A833CC"/>
    <w:rsid w:val="00A839EB"/>
    <w:rsid w:val="00A83E18"/>
    <w:rsid w:val="00A863F1"/>
    <w:rsid w:val="00A87428"/>
    <w:rsid w:val="00A87B5C"/>
    <w:rsid w:val="00A90470"/>
    <w:rsid w:val="00A918C9"/>
    <w:rsid w:val="00A91A42"/>
    <w:rsid w:val="00A9202A"/>
    <w:rsid w:val="00A93EBC"/>
    <w:rsid w:val="00A941BB"/>
    <w:rsid w:val="00A94C6A"/>
    <w:rsid w:val="00A955C1"/>
    <w:rsid w:val="00AA0A5E"/>
    <w:rsid w:val="00AA0F50"/>
    <w:rsid w:val="00AA14B5"/>
    <w:rsid w:val="00AA180C"/>
    <w:rsid w:val="00AA3089"/>
    <w:rsid w:val="00AA48F9"/>
    <w:rsid w:val="00AA4E93"/>
    <w:rsid w:val="00AA59D9"/>
    <w:rsid w:val="00AA5C93"/>
    <w:rsid w:val="00AA683F"/>
    <w:rsid w:val="00AA78F1"/>
    <w:rsid w:val="00AA7A52"/>
    <w:rsid w:val="00AB148F"/>
    <w:rsid w:val="00AB1E60"/>
    <w:rsid w:val="00AB1EEC"/>
    <w:rsid w:val="00AB3A9A"/>
    <w:rsid w:val="00AB5A3B"/>
    <w:rsid w:val="00AB6E59"/>
    <w:rsid w:val="00AB7402"/>
    <w:rsid w:val="00AC6212"/>
    <w:rsid w:val="00AD0CC6"/>
    <w:rsid w:val="00AD10CC"/>
    <w:rsid w:val="00AD22BC"/>
    <w:rsid w:val="00AD3797"/>
    <w:rsid w:val="00AD5975"/>
    <w:rsid w:val="00AD5B95"/>
    <w:rsid w:val="00AD7A57"/>
    <w:rsid w:val="00AE0958"/>
    <w:rsid w:val="00AE09DE"/>
    <w:rsid w:val="00AE5346"/>
    <w:rsid w:val="00AE560D"/>
    <w:rsid w:val="00AE7110"/>
    <w:rsid w:val="00AF241D"/>
    <w:rsid w:val="00AF2984"/>
    <w:rsid w:val="00AF4E1E"/>
    <w:rsid w:val="00AF69A0"/>
    <w:rsid w:val="00AF6D4E"/>
    <w:rsid w:val="00AF76DE"/>
    <w:rsid w:val="00AF7EDB"/>
    <w:rsid w:val="00B00038"/>
    <w:rsid w:val="00B05579"/>
    <w:rsid w:val="00B055BE"/>
    <w:rsid w:val="00B060D7"/>
    <w:rsid w:val="00B10776"/>
    <w:rsid w:val="00B12DBF"/>
    <w:rsid w:val="00B12E2A"/>
    <w:rsid w:val="00B12F0C"/>
    <w:rsid w:val="00B13593"/>
    <w:rsid w:val="00B13A54"/>
    <w:rsid w:val="00B141B2"/>
    <w:rsid w:val="00B141C5"/>
    <w:rsid w:val="00B152BC"/>
    <w:rsid w:val="00B15A37"/>
    <w:rsid w:val="00B1671A"/>
    <w:rsid w:val="00B16D25"/>
    <w:rsid w:val="00B202D6"/>
    <w:rsid w:val="00B228FE"/>
    <w:rsid w:val="00B24143"/>
    <w:rsid w:val="00B25DFF"/>
    <w:rsid w:val="00B273BC"/>
    <w:rsid w:val="00B27B65"/>
    <w:rsid w:val="00B3097C"/>
    <w:rsid w:val="00B30B2A"/>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0C77"/>
    <w:rsid w:val="00B620AC"/>
    <w:rsid w:val="00B62C24"/>
    <w:rsid w:val="00B63476"/>
    <w:rsid w:val="00B643CC"/>
    <w:rsid w:val="00B6453B"/>
    <w:rsid w:val="00B653CF"/>
    <w:rsid w:val="00B66EE4"/>
    <w:rsid w:val="00B66F8D"/>
    <w:rsid w:val="00B677E4"/>
    <w:rsid w:val="00B71DD5"/>
    <w:rsid w:val="00B73931"/>
    <w:rsid w:val="00B75D81"/>
    <w:rsid w:val="00B77266"/>
    <w:rsid w:val="00B80042"/>
    <w:rsid w:val="00B80E03"/>
    <w:rsid w:val="00B81470"/>
    <w:rsid w:val="00B83B01"/>
    <w:rsid w:val="00B84E42"/>
    <w:rsid w:val="00B879B5"/>
    <w:rsid w:val="00B87B67"/>
    <w:rsid w:val="00B91069"/>
    <w:rsid w:val="00B91561"/>
    <w:rsid w:val="00B9453B"/>
    <w:rsid w:val="00B945C2"/>
    <w:rsid w:val="00B94CDA"/>
    <w:rsid w:val="00B94E67"/>
    <w:rsid w:val="00B959C3"/>
    <w:rsid w:val="00B95F01"/>
    <w:rsid w:val="00BA00BF"/>
    <w:rsid w:val="00BA0D77"/>
    <w:rsid w:val="00BA0F8A"/>
    <w:rsid w:val="00BA1466"/>
    <w:rsid w:val="00BA376B"/>
    <w:rsid w:val="00BA46BE"/>
    <w:rsid w:val="00BA777D"/>
    <w:rsid w:val="00BB090D"/>
    <w:rsid w:val="00BB1004"/>
    <w:rsid w:val="00BB1BBD"/>
    <w:rsid w:val="00BB1F84"/>
    <w:rsid w:val="00BB24D7"/>
    <w:rsid w:val="00BB35B4"/>
    <w:rsid w:val="00BB5F1D"/>
    <w:rsid w:val="00BB7C5B"/>
    <w:rsid w:val="00BC2E6C"/>
    <w:rsid w:val="00BC3767"/>
    <w:rsid w:val="00BC70AA"/>
    <w:rsid w:val="00BC79FA"/>
    <w:rsid w:val="00BC7F0C"/>
    <w:rsid w:val="00BD0EAC"/>
    <w:rsid w:val="00BD204E"/>
    <w:rsid w:val="00BD2653"/>
    <w:rsid w:val="00BD3AEA"/>
    <w:rsid w:val="00BD41B7"/>
    <w:rsid w:val="00BD4EF9"/>
    <w:rsid w:val="00BD5B4D"/>
    <w:rsid w:val="00BD64A6"/>
    <w:rsid w:val="00BE1E30"/>
    <w:rsid w:val="00BE3BF1"/>
    <w:rsid w:val="00BE4CCA"/>
    <w:rsid w:val="00BE62E0"/>
    <w:rsid w:val="00BF161B"/>
    <w:rsid w:val="00BF21DB"/>
    <w:rsid w:val="00BF728B"/>
    <w:rsid w:val="00BF7DD9"/>
    <w:rsid w:val="00C00F21"/>
    <w:rsid w:val="00C01FCA"/>
    <w:rsid w:val="00C03700"/>
    <w:rsid w:val="00C03CE0"/>
    <w:rsid w:val="00C05904"/>
    <w:rsid w:val="00C05E75"/>
    <w:rsid w:val="00C063AF"/>
    <w:rsid w:val="00C10F0F"/>
    <w:rsid w:val="00C124F2"/>
    <w:rsid w:val="00C1503E"/>
    <w:rsid w:val="00C15EAF"/>
    <w:rsid w:val="00C17CE1"/>
    <w:rsid w:val="00C22570"/>
    <w:rsid w:val="00C23509"/>
    <w:rsid w:val="00C24781"/>
    <w:rsid w:val="00C254BE"/>
    <w:rsid w:val="00C25B35"/>
    <w:rsid w:val="00C30590"/>
    <w:rsid w:val="00C31C76"/>
    <w:rsid w:val="00C35B4F"/>
    <w:rsid w:val="00C3742B"/>
    <w:rsid w:val="00C377CA"/>
    <w:rsid w:val="00C378AB"/>
    <w:rsid w:val="00C37E3D"/>
    <w:rsid w:val="00C40B67"/>
    <w:rsid w:val="00C423A8"/>
    <w:rsid w:val="00C4360B"/>
    <w:rsid w:val="00C44245"/>
    <w:rsid w:val="00C4438A"/>
    <w:rsid w:val="00C44AFA"/>
    <w:rsid w:val="00C44E63"/>
    <w:rsid w:val="00C45645"/>
    <w:rsid w:val="00C45949"/>
    <w:rsid w:val="00C53A96"/>
    <w:rsid w:val="00C53C6C"/>
    <w:rsid w:val="00C5450E"/>
    <w:rsid w:val="00C5512B"/>
    <w:rsid w:val="00C55500"/>
    <w:rsid w:val="00C60757"/>
    <w:rsid w:val="00C6221E"/>
    <w:rsid w:val="00C64573"/>
    <w:rsid w:val="00C650C4"/>
    <w:rsid w:val="00C65CA8"/>
    <w:rsid w:val="00C66BB8"/>
    <w:rsid w:val="00C66BF3"/>
    <w:rsid w:val="00C66FCB"/>
    <w:rsid w:val="00C674F4"/>
    <w:rsid w:val="00C74122"/>
    <w:rsid w:val="00C748B9"/>
    <w:rsid w:val="00C771A6"/>
    <w:rsid w:val="00C83870"/>
    <w:rsid w:val="00C838CC"/>
    <w:rsid w:val="00C84172"/>
    <w:rsid w:val="00C9028F"/>
    <w:rsid w:val="00C90409"/>
    <w:rsid w:val="00C91445"/>
    <w:rsid w:val="00C91E79"/>
    <w:rsid w:val="00C924A5"/>
    <w:rsid w:val="00C949AD"/>
    <w:rsid w:val="00C95CDA"/>
    <w:rsid w:val="00C9780E"/>
    <w:rsid w:val="00CA14F2"/>
    <w:rsid w:val="00CA3E11"/>
    <w:rsid w:val="00CA5EF5"/>
    <w:rsid w:val="00CA5F49"/>
    <w:rsid w:val="00CA782D"/>
    <w:rsid w:val="00CB4D3A"/>
    <w:rsid w:val="00CB5133"/>
    <w:rsid w:val="00CB77E6"/>
    <w:rsid w:val="00CC14D9"/>
    <w:rsid w:val="00CC243A"/>
    <w:rsid w:val="00CC3B93"/>
    <w:rsid w:val="00CC4DE7"/>
    <w:rsid w:val="00CC5781"/>
    <w:rsid w:val="00CC61A1"/>
    <w:rsid w:val="00CC6A12"/>
    <w:rsid w:val="00CC7D65"/>
    <w:rsid w:val="00CD0370"/>
    <w:rsid w:val="00CD201C"/>
    <w:rsid w:val="00CD3AED"/>
    <w:rsid w:val="00CD3F88"/>
    <w:rsid w:val="00CD49F1"/>
    <w:rsid w:val="00CD5CD5"/>
    <w:rsid w:val="00CE22C2"/>
    <w:rsid w:val="00CE40CC"/>
    <w:rsid w:val="00CE5475"/>
    <w:rsid w:val="00CF1BA0"/>
    <w:rsid w:val="00CF254C"/>
    <w:rsid w:val="00CF502E"/>
    <w:rsid w:val="00CF62F0"/>
    <w:rsid w:val="00D0128A"/>
    <w:rsid w:val="00D01A64"/>
    <w:rsid w:val="00D0563E"/>
    <w:rsid w:val="00D06315"/>
    <w:rsid w:val="00D10795"/>
    <w:rsid w:val="00D1368B"/>
    <w:rsid w:val="00D14105"/>
    <w:rsid w:val="00D148F7"/>
    <w:rsid w:val="00D16654"/>
    <w:rsid w:val="00D20ABC"/>
    <w:rsid w:val="00D20AC0"/>
    <w:rsid w:val="00D20CF1"/>
    <w:rsid w:val="00D213AA"/>
    <w:rsid w:val="00D227F5"/>
    <w:rsid w:val="00D24153"/>
    <w:rsid w:val="00D259F0"/>
    <w:rsid w:val="00D25BCA"/>
    <w:rsid w:val="00D2614D"/>
    <w:rsid w:val="00D35A07"/>
    <w:rsid w:val="00D36BD2"/>
    <w:rsid w:val="00D41624"/>
    <w:rsid w:val="00D4180B"/>
    <w:rsid w:val="00D418B6"/>
    <w:rsid w:val="00D42186"/>
    <w:rsid w:val="00D43683"/>
    <w:rsid w:val="00D4368D"/>
    <w:rsid w:val="00D43776"/>
    <w:rsid w:val="00D446F5"/>
    <w:rsid w:val="00D46858"/>
    <w:rsid w:val="00D46BB4"/>
    <w:rsid w:val="00D47119"/>
    <w:rsid w:val="00D525CF"/>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949B3"/>
    <w:rsid w:val="00D96C0A"/>
    <w:rsid w:val="00DA0158"/>
    <w:rsid w:val="00DA15F9"/>
    <w:rsid w:val="00DA409D"/>
    <w:rsid w:val="00DA4C86"/>
    <w:rsid w:val="00DA4FE2"/>
    <w:rsid w:val="00DA51AD"/>
    <w:rsid w:val="00DA61B4"/>
    <w:rsid w:val="00DA6A33"/>
    <w:rsid w:val="00DA6E11"/>
    <w:rsid w:val="00DB0C53"/>
    <w:rsid w:val="00DB260D"/>
    <w:rsid w:val="00DB2B2D"/>
    <w:rsid w:val="00DB3D5B"/>
    <w:rsid w:val="00DB4FDA"/>
    <w:rsid w:val="00DB5335"/>
    <w:rsid w:val="00DB574F"/>
    <w:rsid w:val="00DC05C2"/>
    <w:rsid w:val="00DC0835"/>
    <w:rsid w:val="00DC3403"/>
    <w:rsid w:val="00DC494F"/>
    <w:rsid w:val="00DD0876"/>
    <w:rsid w:val="00DD130B"/>
    <w:rsid w:val="00DD1508"/>
    <w:rsid w:val="00DD2A1B"/>
    <w:rsid w:val="00DD38BA"/>
    <w:rsid w:val="00DD3BAF"/>
    <w:rsid w:val="00DD4E9A"/>
    <w:rsid w:val="00DD5CA0"/>
    <w:rsid w:val="00DD7DDD"/>
    <w:rsid w:val="00DE1695"/>
    <w:rsid w:val="00DE6FC0"/>
    <w:rsid w:val="00DF10FB"/>
    <w:rsid w:val="00DF1861"/>
    <w:rsid w:val="00DF1902"/>
    <w:rsid w:val="00DF2F99"/>
    <w:rsid w:val="00DF3BBF"/>
    <w:rsid w:val="00DF4BAA"/>
    <w:rsid w:val="00DF60B9"/>
    <w:rsid w:val="00DF7612"/>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5572"/>
    <w:rsid w:val="00E2626C"/>
    <w:rsid w:val="00E27580"/>
    <w:rsid w:val="00E279B9"/>
    <w:rsid w:val="00E31391"/>
    <w:rsid w:val="00E370B3"/>
    <w:rsid w:val="00E37664"/>
    <w:rsid w:val="00E37A0B"/>
    <w:rsid w:val="00E40ADD"/>
    <w:rsid w:val="00E421E2"/>
    <w:rsid w:val="00E42C16"/>
    <w:rsid w:val="00E4521A"/>
    <w:rsid w:val="00E46DED"/>
    <w:rsid w:val="00E51466"/>
    <w:rsid w:val="00E51DFE"/>
    <w:rsid w:val="00E51ED8"/>
    <w:rsid w:val="00E52256"/>
    <w:rsid w:val="00E56E83"/>
    <w:rsid w:val="00E575F2"/>
    <w:rsid w:val="00E600AD"/>
    <w:rsid w:val="00E60516"/>
    <w:rsid w:val="00E60928"/>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224"/>
    <w:rsid w:val="00E858C7"/>
    <w:rsid w:val="00E864FC"/>
    <w:rsid w:val="00E9272D"/>
    <w:rsid w:val="00E93832"/>
    <w:rsid w:val="00E95E3E"/>
    <w:rsid w:val="00E97114"/>
    <w:rsid w:val="00E974AF"/>
    <w:rsid w:val="00EA0993"/>
    <w:rsid w:val="00EA1E29"/>
    <w:rsid w:val="00EA204D"/>
    <w:rsid w:val="00EA3110"/>
    <w:rsid w:val="00EA3CCF"/>
    <w:rsid w:val="00EA5DDB"/>
    <w:rsid w:val="00EA6EB4"/>
    <w:rsid w:val="00EB153E"/>
    <w:rsid w:val="00EB24AE"/>
    <w:rsid w:val="00EB297A"/>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19B3"/>
    <w:rsid w:val="00EF3115"/>
    <w:rsid w:val="00EF3C41"/>
    <w:rsid w:val="00EF4B73"/>
    <w:rsid w:val="00EF4E76"/>
    <w:rsid w:val="00EF599F"/>
    <w:rsid w:val="00EF60D6"/>
    <w:rsid w:val="00F00433"/>
    <w:rsid w:val="00F021F0"/>
    <w:rsid w:val="00F0332E"/>
    <w:rsid w:val="00F03B93"/>
    <w:rsid w:val="00F041F3"/>
    <w:rsid w:val="00F04F4A"/>
    <w:rsid w:val="00F06A60"/>
    <w:rsid w:val="00F06E99"/>
    <w:rsid w:val="00F10447"/>
    <w:rsid w:val="00F10ADE"/>
    <w:rsid w:val="00F116CF"/>
    <w:rsid w:val="00F11928"/>
    <w:rsid w:val="00F12D8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55E6B"/>
    <w:rsid w:val="00F56931"/>
    <w:rsid w:val="00F6044C"/>
    <w:rsid w:val="00F61521"/>
    <w:rsid w:val="00F61692"/>
    <w:rsid w:val="00F64163"/>
    <w:rsid w:val="00F64B2F"/>
    <w:rsid w:val="00F64C48"/>
    <w:rsid w:val="00F654CC"/>
    <w:rsid w:val="00F655C8"/>
    <w:rsid w:val="00F67ACE"/>
    <w:rsid w:val="00F67CC1"/>
    <w:rsid w:val="00F7083F"/>
    <w:rsid w:val="00F70C57"/>
    <w:rsid w:val="00F70FBB"/>
    <w:rsid w:val="00F71171"/>
    <w:rsid w:val="00F72D40"/>
    <w:rsid w:val="00F73479"/>
    <w:rsid w:val="00F74D40"/>
    <w:rsid w:val="00F8448E"/>
    <w:rsid w:val="00F85993"/>
    <w:rsid w:val="00F860B9"/>
    <w:rsid w:val="00F87B93"/>
    <w:rsid w:val="00F9033D"/>
    <w:rsid w:val="00F93A3A"/>
    <w:rsid w:val="00F93C8E"/>
    <w:rsid w:val="00FA0E07"/>
    <w:rsid w:val="00FA1320"/>
    <w:rsid w:val="00FA2603"/>
    <w:rsid w:val="00FA4746"/>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D7209"/>
    <w:rsid w:val="00FE0670"/>
    <w:rsid w:val="00FE2009"/>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EE84F8E7-1359-604E-A2EE-71316D92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 w:type="paragraph" w:customStyle="1" w:styleId="BodyA">
    <w:name w:val="Body A"/>
    <w:rsid w:val="002B37FB"/>
    <w:pPr>
      <w:pBdr>
        <w:top w:val="nil"/>
        <w:left w:val="nil"/>
        <w:bottom w:val="nil"/>
        <w:right w:val="nil"/>
        <w:between w:val="nil"/>
        <w:bar w:val="nil"/>
      </w:pBdr>
    </w:pPr>
    <w:rPr>
      <w:rFonts w:ascii="Calibri" w:eastAsia="Calibri" w:hAnsi="Calibri" w:cs="Calibri"/>
      <w:color w:val="000000"/>
      <w:u w:color="000000"/>
      <w:bdr w:val="nil"/>
      <w:lang w:eastAsia="en-US"/>
    </w:rPr>
  </w:style>
  <w:style w:type="character" w:customStyle="1" w:styleId="apple-converted-space">
    <w:name w:val="apple-converted-space"/>
    <w:basedOn w:val="DefaultParagraphFont"/>
    <w:rsid w:val="00E60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039031">
      <w:bodyDiv w:val="1"/>
      <w:marLeft w:val="0"/>
      <w:marRight w:val="0"/>
      <w:marTop w:val="0"/>
      <w:marBottom w:val="0"/>
      <w:divBdr>
        <w:top w:val="none" w:sz="0" w:space="0" w:color="auto"/>
        <w:left w:val="none" w:sz="0" w:space="0" w:color="auto"/>
        <w:bottom w:val="none" w:sz="0" w:space="0" w:color="auto"/>
        <w:right w:val="none" w:sz="0" w:space="0" w:color="auto"/>
      </w:divBdr>
    </w:div>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34131467">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36183913">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05468571">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024940750">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58794237">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41238008">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4788444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198/tast.2009.08199" TargetMode="External"/></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comments" Target="comments.xml"/><Relationship Id="rId18" Type="http://schemas.openxmlformats.org/officeDocument/2006/relationships/image" Target="media/image6.jpg"/><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dvi.ntsg.umt.edu/"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emf"/><Relationship Id="rId23" Type="http://schemas.microsoft.com/office/2011/relationships/people" Target="people.xml"/><Relationship Id="rId10" Type="http://schemas.openxmlformats.org/officeDocument/2006/relationships/image" Target="media/image1.jpg"/><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2.xml"/><Relationship Id="rId14" Type="http://schemas.microsoft.com/office/2011/relationships/commentsExtended" Target="commentsExtended.xml"/><Relationship Id="rId22" Type="http://schemas.openxmlformats.org/officeDocument/2006/relationships/fontTable" Target="fontTable.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5BE60E-D27F-4A05-8EF2-05EFFF82C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42</Pages>
  <Words>16716</Words>
  <Characters>95282</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111775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Gabrielle Boisrame</cp:lastModifiedBy>
  <cp:revision>20</cp:revision>
  <cp:lastPrinted>2013-12-07T23:09:00Z</cp:lastPrinted>
  <dcterms:created xsi:type="dcterms:W3CDTF">2019-12-31T22:59:00Z</dcterms:created>
  <dcterms:modified xsi:type="dcterms:W3CDTF">2020-01-09T17:39:00Z</dcterms:modified>
</cp:coreProperties>
</file>