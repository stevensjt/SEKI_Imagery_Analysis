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725C8127" w14:textId="77777777"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2018a, </w:t>
      </w:r>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77777777"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Pr>
          <w:rFonts w:ascii="Times New Roman" w:hAnsi="Times New Roman" w:cs="Times New Roman"/>
        </w:rPr>
        <w:t>Illilouette</w:t>
      </w:r>
      <w:proofErr w:type="spellEnd"/>
      <w:r>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6AF77C0E"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w:t>
      </w:r>
      <w:proofErr w:type="spellStart"/>
      <w:r>
        <w:rPr>
          <w:rFonts w:ascii="Times New Roman" w:hAnsi="Times New Roman" w:cs="Times New Roman"/>
        </w:rPr>
        <w:t>Illilouette</w:t>
      </w:r>
      <w:proofErr w:type="spellEnd"/>
      <w:r>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741B63C3" w:rsidR="0091423C" w:rsidRDefault="0091423C" w:rsidP="00140558">
      <w:pPr>
        <w:spacing w:line="480" w:lineRule="auto"/>
        <w:rPr>
          <w:rFonts w:ascii="Times New Roman" w:hAnsi="Times New Roman" w:cs="Times New Roman"/>
        </w:rPr>
      </w:pPr>
      <w:commentRangeStart w:id="3"/>
      <w:r>
        <w:rPr>
          <w:rFonts w:ascii="Times New Roman" w:hAnsi="Times New Roman" w:cs="Times New Roman"/>
          <w:b/>
        </w:rPr>
        <w:t>Figure 1</w:t>
      </w:r>
      <w:r>
        <w:rPr>
          <w:rFonts w:ascii="Times New Roman" w:hAnsi="Times New Roman" w:cs="Times New Roman"/>
        </w:rPr>
        <w:t xml:space="preserve"> Location/map figure</w:t>
      </w:r>
      <w:commentRangeEnd w:id="3"/>
      <w:r>
        <w:rPr>
          <w:rStyle w:val="CommentReference"/>
        </w:rPr>
        <w:commentReference w:id="3"/>
      </w:r>
    </w:p>
    <w:p w14:paraId="1710F8FB" w14:textId="181CFCDD"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from minimum of -10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xml:space="preserve"> to 31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 xml:space="preserve">53’50”, UGSG </w:t>
      </w:r>
      <w:r w:rsidR="00140558">
        <w:rPr>
          <w:rFonts w:ascii="Times New Roman" w:hAnsi="Times New Roman" w:cs="Times New Roman"/>
        </w:rPr>
        <w:lastRenderedPageBreak/>
        <w:t>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where measurements from 2011-2017 indicate a specific discharge of 0.8 m/year and calibrated streamflow models indicate a specific discharge of 0.9 m/year (Boisrame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commentRangeStart w:id="5"/>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 xml:space="preserve">Vegetation </w:t>
      </w:r>
      <w:r w:rsidR="0091423C">
        <w:rPr>
          <w:rFonts w:ascii="Times New Roman" w:hAnsi="Times New Roman" w:cs="Times New Roman"/>
          <w:i/>
        </w:rPr>
        <w:t>c</w:t>
      </w:r>
      <w:r>
        <w:rPr>
          <w:rFonts w:ascii="Times New Roman" w:hAnsi="Times New Roman" w:cs="Times New Roman"/>
          <w:i/>
        </w:rPr>
        <w:t xml:space="preserve">over </w:t>
      </w:r>
      <w:r w:rsidR="0091423C">
        <w:rPr>
          <w:rFonts w:ascii="Times New Roman" w:hAnsi="Times New Roman" w:cs="Times New Roman"/>
          <w:i/>
        </w:rPr>
        <w:t>c</w:t>
      </w:r>
      <w:r>
        <w:rPr>
          <w:rFonts w:ascii="Times New Roman" w:hAnsi="Times New Roman" w:cs="Times New Roman"/>
          <w:i/>
        </w:rPr>
        <w:t>hange</w:t>
      </w:r>
    </w:p>
    <w:p w14:paraId="757A6425" w14:textId="471EF82C"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8A0D6D1"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lastRenderedPageBreak/>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w:t>
      </w:r>
      <w:r>
        <w:rPr>
          <w:rFonts w:ascii="Times New Roman" w:hAnsi="Times New Roman" w:cs="Times New Roman"/>
        </w:rPr>
        <w:lastRenderedPageBreak/>
        <w:t>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lastRenderedPageBreak/>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will elaborate).</w:t>
      </w:r>
    </w:p>
    <w:p w14:paraId="0881261B" w14:textId="7777777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 xml:space="preserve">installed in fall 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w:t>
      </w:r>
      <w:r w:rsidR="00333F20" w:rsidRPr="00497A36">
        <w:rPr>
          <w:rFonts w:ascii="Times New Roman" w:hAnsi="Times New Roman" w:cs="Times New Roman"/>
          <w:color w:val="000000" w:themeColor="text1"/>
        </w:rPr>
        <w:lastRenderedPageBreak/>
        <w:t>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commentRangeStart w:id="9"/>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commentRangeEnd w:id="9"/>
      <w:r w:rsidR="00497A36">
        <w:rPr>
          <w:rStyle w:val="CommentReference"/>
        </w:rPr>
        <w:commentReference w:id="9"/>
      </w:r>
      <w:r w:rsidR="00643F97" w:rsidRPr="00497A36">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10"/>
      <w:commentRangeStart w:id="11"/>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10"/>
      <w:r w:rsidR="00643F97" w:rsidRPr="00497A36">
        <w:rPr>
          <w:rStyle w:val="CommentReference"/>
          <w:color w:val="000000" w:themeColor="text1"/>
        </w:rPr>
        <w:commentReference w:id="10"/>
      </w:r>
      <w:commentRangeEnd w:id="11"/>
      <w:r w:rsidR="00497A36">
        <w:rPr>
          <w:rStyle w:val="CommentReference"/>
        </w:rPr>
        <w:commentReference w:id="11"/>
      </w:r>
      <w:r w:rsidR="00A62837" w:rsidRPr="00497A36">
        <w:rPr>
          <w:rFonts w:ascii="Times New Roman" w:hAnsi="Times New Roman" w:cs="Times New Roman"/>
          <w:color w:val="000000" w:themeColor="text1"/>
        </w:rPr>
        <w:t xml:space="preserve">. </w:t>
      </w:r>
    </w:p>
    <w:p w14:paraId="1517F411" w14:textId="5718844A"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w:t>
      </w:r>
      <w:commentRangeStart w:id="12"/>
      <w:r w:rsidR="00395A53" w:rsidRPr="00497A36">
        <w:rPr>
          <w:rFonts w:ascii="Times New Roman" w:hAnsi="Times New Roman" w:cs="Times New Roman"/>
          <w:color w:val="000000" w:themeColor="text1"/>
        </w:rPr>
        <w:t>Precipitation was measured by a 0.1 in</w:t>
      </w:r>
      <w:r w:rsidR="00024BA0" w:rsidRPr="00497A36">
        <w:rPr>
          <w:rFonts w:ascii="Times New Roman" w:hAnsi="Times New Roman" w:cs="Times New Roman"/>
          <w:color w:val="000000" w:themeColor="text1"/>
        </w:rPr>
        <w:t>ch</w:t>
      </w:r>
      <w:r w:rsidR="00395A53" w:rsidRPr="00497A36">
        <w:rPr>
          <w:rFonts w:ascii="Times New Roman" w:hAnsi="Times New Roman" w:cs="Times New Roman"/>
          <w:color w:val="000000" w:themeColor="text1"/>
        </w:rPr>
        <w:t xml:space="preserve"> tipping bucket gauge</w:t>
      </w:r>
      <w:r w:rsidR="00024BA0" w:rsidRPr="00497A36">
        <w:rPr>
          <w:rFonts w:ascii="Times New Roman" w:hAnsi="Times New Roman" w:cs="Times New Roman"/>
          <w:color w:val="000000" w:themeColor="text1"/>
        </w:rPr>
        <w:t xml:space="preserve"> and soil moisture was measured with a two-prong electrical conductivity meter</w:t>
      </w:r>
      <w:commentRangeEnd w:id="12"/>
      <w:r w:rsidR="009B6214" w:rsidRPr="00497A36">
        <w:rPr>
          <w:rStyle w:val="CommentReference"/>
          <w:color w:val="000000" w:themeColor="text1"/>
        </w:rPr>
        <w:commentReference w:id="12"/>
      </w:r>
      <w:r w:rsidR="00395A53"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3"/>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3"/>
      <w:r w:rsidR="008C2C14" w:rsidRPr="0091423C">
        <w:rPr>
          <w:rStyle w:val="CommentReference"/>
          <w:color w:val="000000" w:themeColor="text1"/>
        </w:rPr>
        <w:commentReference w:id="13"/>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4"/>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4"/>
      <w:r w:rsidR="008C2C14" w:rsidRPr="0091423C">
        <w:rPr>
          <w:rStyle w:val="CommentReference"/>
          <w:color w:val="000000" w:themeColor="text1"/>
        </w:rPr>
        <w:commentReference w:id="14"/>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91423C">
        <w:rPr>
          <w:rFonts w:ascii="Times New Roman" w:hAnsi="Times New Roman" w:cs="Times New Roman"/>
          <w:color w:val="000000" w:themeColor="text1"/>
        </w:rPr>
        <w:t xml:space="preserve">We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precipitation records</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a fitted</w:t>
      </w:r>
      <w:r w:rsidR="00AF69A0" w:rsidRPr="0091423C">
        <w:rPr>
          <w:rFonts w:ascii="Times New Roman" w:hAnsi="Times New Roman" w:cs="Times New Roman"/>
          <w:color w:val="000000" w:themeColor="text1"/>
        </w:rPr>
        <w:t xml:space="preserve"> </w:t>
      </w:r>
      <w:r w:rsidR="005E596B" w:rsidRPr="0091423C">
        <w:rPr>
          <w:rFonts w:ascii="Times New Roman" w:hAnsi="Times New Roman" w:cs="Times New Roman"/>
          <w:color w:val="000000" w:themeColor="text1"/>
        </w:rPr>
        <w:t xml:space="preserve">Bayesian </w:t>
      </w:r>
      <w:r w:rsidR="00962861" w:rsidRPr="0091423C">
        <w:rPr>
          <w:rFonts w:ascii="Times New Roman" w:hAnsi="Times New Roman" w:cs="Times New Roman"/>
          <w:color w:val="000000" w:themeColor="text1"/>
        </w:rPr>
        <w:t xml:space="preserve">linear </w:t>
      </w:r>
      <w:r w:rsidR="005E596B" w:rsidRPr="0091423C">
        <w:rPr>
          <w:rFonts w:ascii="Times New Roman" w:hAnsi="Times New Roman" w:cs="Times New Roman"/>
          <w:color w:val="000000" w:themeColor="text1"/>
        </w:rPr>
        <w:t>regression</w:t>
      </w:r>
      <w:r w:rsidR="00962861" w:rsidRPr="0091423C">
        <w:rPr>
          <w:rFonts w:ascii="Times New Roman" w:hAnsi="Times New Roman" w:cs="Times New Roman"/>
          <w:color w:val="000000" w:themeColor="text1"/>
        </w:rPr>
        <w:t xml:space="preserve"> model</w:t>
      </w:r>
      <w:r w:rsidR="005E596B" w:rsidRPr="0091423C">
        <w:rPr>
          <w:rFonts w:ascii="Times New Roman" w:hAnsi="Times New Roman" w:cs="Times New Roman"/>
          <w:color w:val="000000" w:themeColor="text1"/>
        </w:rPr>
        <w:t xml:space="preserve"> if at least one </w:t>
      </w:r>
      <w:r w:rsidR="005E596B" w:rsidRPr="0091423C">
        <w:rPr>
          <w:rFonts w:ascii="Times New Roman" w:hAnsi="Times New Roman" w:cs="Times New Roman"/>
          <w:color w:val="000000" w:themeColor="text1"/>
        </w:rPr>
        <w:lastRenderedPageBreak/>
        <w:t>of the stations had a valid precipitation record</w:t>
      </w:r>
      <w:r w:rsidR="00671C7B" w:rsidRPr="0091423C">
        <w:rPr>
          <w:rFonts w:ascii="Times New Roman" w:hAnsi="Times New Roman" w:cs="Times New Roman"/>
          <w:color w:val="000000" w:themeColor="text1"/>
        </w:rPr>
        <w:t xml:space="preserve">. </w:t>
      </w:r>
      <w:commentRangeStart w:id="15"/>
      <w:commentRangeStart w:id="16"/>
      <w:r w:rsidR="00671C7B" w:rsidRPr="0091423C">
        <w:rPr>
          <w:rFonts w:ascii="Times New Roman" w:hAnsi="Times New Roman" w:cs="Times New Roman"/>
          <w:color w:val="000000" w:themeColor="text1"/>
        </w:rPr>
        <w:t xml:space="preserve">A combination of shallow soil moisture water inputs and </w:t>
      </w:r>
      <w:commentRangeStart w:id="17"/>
      <w:commentRangeStart w:id="18"/>
      <w:commentRangeStart w:id="19"/>
      <w:r w:rsidR="00671C7B" w:rsidRPr="0091423C">
        <w:rPr>
          <w:rFonts w:ascii="Times New Roman" w:hAnsi="Times New Roman" w:cs="Times New Roman"/>
          <w:color w:val="000000" w:themeColor="text1"/>
        </w:rPr>
        <w:t xml:space="preserve">calculated snow melt </w:t>
      </w:r>
      <w:commentRangeEnd w:id="17"/>
      <w:r w:rsidR="0072115A" w:rsidRPr="0091423C">
        <w:rPr>
          <w:rStyle w:val="CommentReference"/>
          <w:color w:val="000000" w:themeColor="text1"/>
        </w:rPr>
        <w:commentReference w:id="17"/>
      </w:r>
      <w:commentRangeEnd w:id="18"/>
      <w:r w:rsidR="00170F6F" w:rsidRPr="0091423C">
        <w:rPr>
          <w:rStyle w:val="CommentReference"/>
          <w:color w:val="000000" w:themeColor="text1"/>
        </w:rPr>
        <w:commentReference w:id="18"/>
      </w:r>
      <w:commentRangeEnd w:id="19"/>
      <w:r w:rsidR="0091423C">
        <w:rPr>
          <w:rStyle w:val="CommentReference"/>
        </w:rPr>
        <w:commentReference w:id="19"/>
      </w:r>
      <w:r w:rsidR="00671C7B" w:rsidRPr="0091423C">
        <w:rPr>
          <w:rFonts w:ascii="Times New Roman" w:hAnsi="Times New Roman" w:cs="Times New Roman"/>
          <w:color w:val="000000" w:themeColor="text1"/>
        </w:rPr>
        <w:t>were used to gap-fill precipitation if all 3 stations were lacking records.</w:t>
      </w:r>
      <w:commentRangeEnd w:id="15"/>
      <w:r w:rsidR="00646585" w:rsidRPr="0091423C">
        <w:rPr>
          <w:rStyle w:val="CommentReference"/>
          <w:color w:val="000000" w:themeColor="text1"/>
        </w:rPr>
        <w:commentReference w:id="15"/>
      </w:r>
      <w:commentRangeEnd w:id="16"/>
      <w:r w:rsidR="00AF69A0" w:rsidRPr="0091423C">
        <w:rPr>
          <w:rStyle w:val="CommentReference"/>
          <w:color w:val="000000" w:themeColor="text1"/>
        </w:rPr>
        <w:commentReference w:id="16"/>
      </w:r>
      <w:r w:rsidR="00671C7B" w:rsidRPr="0091423C">
        <w:rPr>
          <w:rFonts w:ascii="Times New Roman" w:hAnsi="Times New Roman" w:cs="Times New Roman"/>
          <w:color w:val="000000" w:themeColor="text1"/>
        </w:rPr>
        <w:t xml:space="preserve"> </w:t>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 details.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04BEBD4"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proofErr w:type="spellStart"/>
      <w:r w:rsidR="00AF69A0" w:rsidRPr="0091423C">
        <w:rPr>
          <w:rFonts w:ascii="Times New Roman" w:hAnsi="Times New Roman" w:cs="Times New Roman"/>
          <w:color w:val="000000" w:themeColor="text1"/>
        </w:rPr>
        <w:t>throughfall</w:t>
      </w:r>
      <w:proofErr w:type="spellEnd"/>
      <w:r w:rsidR="00AF69A0"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Finally, soil moisture and snowpack in SCB w</w:t>
      </w:r>
      <w:r w:rsidR="009253CF" w:rsidRPr="0091423C">
        <w:rPr>
          <w:rFonts w:ascii="Times New Roman" w:hAnsi="Times New Roman" w:cs="Times New Roman"/>
          <w:color w:val="000000" w:themeColor="text1"/>
        </w:rPr>
        <w:t xml:space="preserve">ere </w:t>
      </w:r>
      <w:r w:rsidR="00D8370D" w:rsidRPr="0091423C">
        <w:rPr>
          <w:rFonts w:ascii="Times New Roman" w:hAnsi="Times New Roman" w:cs="Times New Roman"/>
          <w:color w:val="000000" w:themeColor="text1"/>
        </w:rPr>
        <w:t>compared to ICB</w:t>
      </w:r>
      <w:r w:rsidR="000F2185" w:rsidRPr="0091423C">
        <w:rPr>
          <w:rFonts w:ascii="Times New Roman" w:hAnsi="Times New Roman" w:cs="Times New Roman"/>
          <w:color w:val="000000" w:themeColor="text1"/>
        </w:rPr>
        <w:t xml:space="preserve">. </w:t>
      </w:r>
      <w:r w:rsidR="001E48A1" w:rsidRPr="0091423C">
        <w:rPr>
          <w:rFonts w:ascii="Times New Roman" w:hAnsi="Times New Roman" w:cs="Times New Roman"/>
          <w:color w:val="000000" w:themeColor="text1"/>
        </w:rPr>
        <w:t xml:space="preserve"> </w:t>
      </w:r>
      <w:commentRangeStart w:id="20"/>
      <w:commentRangeStart w:id="21"/>
      <w:commentRangeStart w:id="22"/>
      <w:r w:rsidR="00D8370D" w:rsidRPr="0091423C">
        <w:rPr>
          <w:rFonts w:ascii="Times New Roman" w:hAnsi="Times New Roman" w:cs="Times New Roman"/>
          <w:color w:val="000000" w:themeColor="text1"/>
        </w:rPr>
        <w:t xml:space="preserve">Precipitation </w:t>
      </w:r>
      <w:r w:rsidR="000F2185" w:rsidRPr="0091423C">
        <w:rPr>
          <w:rFonts w:ascii="Times New Roman" w:hAnsi="Times New Roman" w:cs="Times New Roman"/>
          <w:color w:val="000000" w:themeColor="text1"/>
        </w:rPr>
        <w:t xml:space="preserve">and temperature </w:t>
      </w:r>
      <w:r w:rsidR="00D8370D" w:rsidRPr="0091423C">
        <w:rPr>
          <w:rFonts w:ascii="Times New Roman" w:hAnsi="Times New Roman" w:cs="Times New Roman"/>
          <w:color w:val="000000" w:themeColor="text1"/>
        </w:rPr>
        <w:t>difference</w:t>
      </w:r>
      <w:r w:rsidR="00040459" w:rsidRPr="0091423C">
        <w:rPr>
          <w:rFonts w:ascii="Times New Roman" w:hAnsi="Times New Roman" w:cs="Times New Roman"/>
          <w:color w:val="000000" w:themeColor="text1"/>
        </w:rPr>
        <w:t>s</w:t>
      </w:r>
      <w:r w:rsidR="00D8370D" w:rsidRPr="0091423C">
        <w:rPr>
          <w:rFonts w:ascii="Times New Roman" w:hAnsi="Times New Roman" w:cs="Times New Roman"/>
          <w:color w:val="000000" w:themeColor="text1"/>
        </w:rPr>
        <w:t xml:space="preserve"> between the two sites </w:t>
      </w:r>
      <w:r w:rsidR="000F2185" w:rsidRPr="0091423C">
        <w:rPr>
          <w:rFonts w:ascii="Times New Roman" w:hAnsi="Times New Roman" w:cs="Times New Roman"/>
          <w:color w:val="000000" w:themeColor="text1"/>
        </w:rPr>
        <w:t xml:space="preserve">are </w:t>
      </w:r>
      <w:r w:rsidR="009253CF" w:rsidRPr="0091423C">
        <w:rPr>
          <w:rFonts w:ascii="Times New Roman" w:hAnsi="Times New Roman" w:cs="Times New Roman"/>
          <w:color w:val="000000" w:themeColor="text1"/>
        </w:rPr>
        <w:t>the driving factor</w:t>
      </w:r>
      <w:r w:rsidR="000F2185" w:rsidRPr="0091423C">
        <w:rPr>
          <w:rFonts w:ascii="Times New Roman" w:hAnsi="Times New Roman" w:cs="Times New Roman"/>
          <w:color w:val="000000" w:themeColor="text1"/>
        </w:rPr>
        <w:t>s</w:t>
      </w:r>
      <w:r w:rsidR="009253CF" w:rsidRPr="0091423C">
        <w:rPr>
          <w:rFonts w:ascii="Times New Roman" w:hAnsi="Times New Roman" w:cs="Times New Roman"/>
          <w:color w:val="000000" w:themeColor="text1"/>
        </w:rPr>
        <w:t xml:space="preserve"> that contribute to the observed differences between the two </w:t>
      </w:r>
      <w:r w:rsidR="00024BA0" w:rsidRPr="0091423C">
        <w:rPr>
          <w:rFonts w:ascii="Times New Roman" w:hAnsi="Times New Roman" w:cs="Times New Roman"/>
          <w:color w:val="000000" w:themeColor="text1"/>
        </w:rPr>
        <w:t>basins</w:t>
      </w:r>
      <w:r w:rsidR="009253CF" w:rsidRPr="0091423C">
        <w:rPr>
          <w:rFonts w:ascii="Times New Roman" w:hAnsi="Times New Roman" w:cs="Times New Roman"/>
          <w:color w:val="000000" w:themeColor="text1"/>
        </w:rPr>
        <w:t xml:space="preserve"> that experience a similar fire regime.</w:t>
      </w:r>
      <w:commentRangeEnd w:id="20"/>
      <w:r w:rsidR="00CC6A12" w:rsidRPr="0091423C">
        <w:rPr>
          <w:rStyle w:val="CommentReference"/>
          <w:color w:val="000000" w:themeColor="text1"/>
        </w:rPr>
        <w:commentReference w:id="20"/>
      </w:r>
      <w:commentRangeEnd w:id="21"/>
      <w:r w:rsidR="00170F6F" w:rsidRPr="0091423C">
        <w:rPr>
          <w:rStyle w:val="CommentReference"/>
          <w:color w:val="000000" w:themeColor="text1"/>
        </w:rPr>
        <w:commentReference w:id="21"/>
      </w:r>
      <w:commentRangeEnd w:id="22"/>
      <w:r w:rsidR="0091423C" w:rsidRPr="0091423C">
        <w:rPr>
          <w:rStyle w:val="CommentReference"/>
          <w:color w:val="000000" w:themeColor="text1"/>
        </w:rPr>
        <w:commentReference w:id="22"/>
      </w:r>
    </w:p>
    <w:p w14:paraId="7EEC6769" w14:textId="76B294C1" w:rsidR="001C519A" w:rsidRDefault="001C519A" w:rsidP="00A44E76">
      <w:pPr>
        <w:spacing w:line="480" w:lineRule="auto"/>
        <w:ind w:firstLine="720"/>
        <w:rPr>
          <w:rFonts w:ascii="Times New Roman" w:hAnsi="Times New Roman" w:cs="Times New Roman"/>
        </w:rPr>
      </w:pPr>
      <w:commentRangeStart w:id="23"/>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3"/>
      <w:r>
        <w:rPr>
          <w:rStyle w:val="CommentReference"/>
        </w:rPr>
        <w:commentReference w:id="23"/>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6C191B3B"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(Figure 2).</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(Figure 3)</w:t>
      </w:r>
      <w:r>
        <w:rPr>
          <w:rFonts w:ascii="Times New Roman" w:hAnsi="Times New Roman" w:cs="Times New Roman"/>
        </w:rPr>
        <w:t xml:space="preserve">. In particular, transitions from </w:t>
      </w:r>
      <w:commentRangeStart w:id="24"/>
      <w:r>
        <w:rPr>
          <w:rFonts w:ascii="Times New Roman" w:hAnsi="Times New Roman" w:cs="Times New Roman"/>
        </w:rPr>
        <w:t xml:space="preserve">shrub to sparse meadow, mixed-conifer to sparse meadow, and mixed-conifer to shrub </w:t>
      </w:r>
      <w:commentRangeEnd w:id="24"/>
      <w:r>
        <w:rPr>
          <w:rStyle w:val="CommentReference"/>
        </w:rPr>
        <w:commentReference w:id="24"/>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5"/>
      <w:r>
        <w:rPr>
          <w:rFonts w:ascii="Times New Roman" w:hAnsi="Times New Roman" w:cs="Times New Roman"/>
        </w:rPr>
        <w:t>shrub to sparse meadow and mixed conifer to sparse meadow</w:t>
      </w:r>
      <w:commentRangeEnd w:id="25"/>
      <w:r>
        <w:rPr>
          <w:rStyle w:val="CommentReference"/>
        </w:rPr>
        <w:commentReference w:id="25"/>
      </w:r>
      <w:r>
        <w:rPr>
          <w:rFonts w:ascii="Times New Roman" w:hAnsi="Times New Roman" w:cs="Times New Roman"/>
        </w:rPr>
        <w:t>, were more strongly overrepresented in the burned areas than in the unburned areas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r w:rsidR="00230BA5" w:rsidRPr="00546827">
        <w:t xml:space="preserve">Figure </w:t>
      </w:r>
      <w:r w:rsidR="00230BA5">
        <w:rPr>
          <w:noProof/>
        </w:rPr>
        <w:t>7</w:t>
      </w:r>
      <w:r w:rsidR="00B63476">
        <w:rPr>
          <w:rFonts w:ascii="Times New Roman" w:hAnsi="Times New Roman" w:cs="Times New Roman"/>
        </w:rPr>
        <w:fldChar w:fldCharType="end"/>
      </w:r>
      <w:r>
        <w:rPr>
          <w:rFonts w:ascii="Times New Roman" w:hAnsi="Times New Roman" w:cs="Times New Roman"/>
        </w:rPr>
        <w:t xml:space="preserve">, bottom row). One area which seemed to respond to fire differently were the dense meadows, which saw a slight tendency for a </w:t>
      </w:r>
      <w:commentRangeStart w:id="26"/>
      <w:r>
        <w:rPr>
          <w:rFonts w:ascii="Times New Roman" w:hAnsi="Times New Roman" w:cs="Times New Roman"/>
        </w:rPr>
        <w:t>shift from mixed-conifer in the burned areas, but a significant loss in the unburned areas, consistent with ideas of meadow encroachment in the absence of fire</w:t>
      </w:r>
      <w:commentRangeEnd w:id="26"/>
      <w:r>
        <w:rPr>
          <w:rStyle w:val="CommentReference"/>
        </w:rPr>
        <w:commentReference w:id="26"/>
      </w:r>
      <w:r>
        <w:rPr>
          <w:rFonts w:ascii="Times New Roman" w:hAnsi="Times New Roman" w:cs="Times New Roman"/>
        </w:rPr>
        <w:t>.</w:t>
      </w:r>
    </w:p>
    <w:p w14:paraId="362F4B7C" w14:textId="77777777" w:rsidR="0091423C" w:rsidRPr="000A5F26" w:rsidRDefault="0091423C" w:rsidP="0091423C">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3">
                      <a:extLst>
                        <a:ext uri="{28A0092B-C50C-407E-A947-70E740481C1C}">
                          <a14:useLocalDpi xmlns:a14="http://schemas.microsoft.com/office/drawing/2010/main" val="0"/>
                        </a:ext>
                      </a:extLst>
                    </a:blip>
                    <a:stretch>
                      <a:fillRect/>
                    </a:stretch>
                  </pic:blipFill>
                  <pic:spPr>
                    <a:xfrm>
                      <a:off x="0" y="0"/>
                      <a:ext cx="4544008" cy="6058677"/>
                    </a:xfrm>
                    <a:prstGeom prst="rect">
                      <a:avLst/>
                    </a:prstGeom>
                  </pic:spPr>
                </pic:pic>
              </a:graphicData>
            </a:graphic>
          </wp:inline>
        </w:drawing>
      </w:r>
    </w:p>
    <w:p w14:paraId="4F6FB42E" w14:textId="20FD9062" w:rsidR="0091423C" w:rsidRPr="0091423C" w:rsidRDefault="0091423C" w:rsidP="0091423C">
      <w:pPr>
        <w:pStyle w:val="Caption"/>
        <w:rPr>
          <w:rFonts w:ascii="Times New Roman" w:hAnsi="Times New Roman" w:cs="Times New Roman"/>
          <w:i w:val="0"/>
          <w:color w:val="000000" w:themeColor="text1"/>
          <w:sz w:val="24"/>
          <w:szCs w:val="24"/>
        </w:rPr>
      </w:pPr>
      <w:bookmarkStart w:id="27" w:name="_Ref534405446"/>
      <w:commentRangeStart w:id="28"/>
      <w:r w:rsidRPr="0091423C">
        <w:rPr>
          <w:rFonts w:ascii="Times New Roman" w:hAnsi="Times New Roman" w:cs="Times New Roman"/>
          <w:i w:val="0"/>
          <w:color w:val="000000" w:themeColor="text1"/>
          <w:sz w:val="24"/>
          <w:szCs w:val="24"/>
        </w:rPr>
        <w:t>Figure</w:t>
      </w:r>
      <w:bookmarkEnd w:id="27"/>
      <w:r>
        <w:rPr>
          <w:rFonts w:ascii="Times New Roman" w:hAnsi="Times New Roman" w:cs="Times New Roman"/>
          <w:i w:val="0"/>
          <w:noProof/>
          <w:color w:val="000000" w:themeColor="text1"/>
          <w:sz w:val="24"/>
          <w:szCs w:val="24"/>
        </w:rPr>
        <w:t xml:space="preserve"> 2</w:t>
      </w:r>
      <w:r w:rsidRPr="0091423C">
        <w:rPr>
          <w:rFonts w:ascii="Times New Roman" w:hAnsi="Times New Roman" w:cs="Times New Roman"/>
          <w:i w:val="0"/>
          <w:color w:val="000000" w:themeColor="text1"/>
          <w:sz w:val="24"/>
          <w:szCs w:val="24"/>
        </w:rPr>
        <w:t xml:space="preserve">: Map of the imagery portion of the watershed, showing times burned. </w:t>
      </w:r>
      <w:commentRangeEnd w:id="28"/>
      <w:r w:rsidR="00CD3AED">
        <w:rPr>
          <w:rStyle w:val="CommentReference"/>
          <w:i w:val="0"/>
          <w:iCs w:val="0"/>
          <w:color w:val="auto"/>
        </w:rPr>
        <w:commentReference w:id="28"/>
      </w:r>
    </w:p>
    <w:p w14:paraId="661680B7" w14:textId="77777777" w:rsidR="00CD3AED" w:rsidRPr="000A5F26" w:rsidRDefault="00CD3AED" w:rsidP="00CD3AED">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854CC51" w14:textId="16DC7FB9" w:rsidR="00CD3AED" w:rsidRPr="00CD3AED" w:rsidRDefault="00CD3AED" w:rsidP="00CD3AED">
      <w:pPr>
        <w:pStyle w:val="Caption"/>
        <w:rPr>
          <w:rFonts w:ascii="Times New Roman" w:hAnsi="Times New Roman" w:cs="Times New Roman"/>
          <w:i w:val="0"/>
          <w:color w:val="000000" w:themeColor="text1"/>
          <w:sz w:val="24"/>
          <w:szCs w:val="24"/>
        </w:rPr>
      </w:pPr>
      <w:bookmarkStart w:id="29" w:name="_Ref534405540"/>
      <w:r w:rsidRPr="00CD3AED">
        <w:rPr>
          <w:rFonts w:ascii="Times New Roman" w:hAnsi="Times New Roman" w:cs="Times New Roman"/>
          <w:i w:val="0"/>
          <w:color w:val="000000" w:themeColor="text1"/>
          <w:sz w:val="24"/>
          <w:szCs w:val="24"/>
        </w:rPr>
        <w:t>Figure</w:t>
      </w:r>
      <w:bookmarkEnd w:id="29"/>
      <w:r w:rsidRPr="00CD3AED">
        <w:rPr>
          <w:rFonts w:ascii="Times New Roman" w:hAnsi="Times New Roman" w:cs="Times New Roman"/>
          <w:i w:val="0"/>
          <w:color w:val="000000" w:themeColor="text1"/>
          <w:sz w:val="24"/>
          <w:szCs w:val="24"/>
        </w:rPr>
        <w:t xml:space="preserve"> 3: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p>
    <w:p w14:paraId="50AEC3EE" w14:textId="77777777" w:rsidR="00FF17D0" w:rsidRPr="0091423C" w:rsidRDefault="00FF17D0" w:rsidP="0091423C">
      <w:pPr>
        <w:spacing w:line="480" w:lineRule="auto"/>
        <w:rPr>
          <w:rFonts w:ascii="Times New Roman" w:hAnsi="Times New Roman" w:cs="Times New Roman"/>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5921AC65"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w:t>
      </w:r>
      <w:r w:rsidR="00CD3AED">
        <w:rPr>
          <w:rFonts w:ascii="Times New Roman" w:hAnsi="Times New Roman" w:cs="Times New Roman"/>
        </w:rPr>
        <w:t xml:space="preserve"> (Figure 4)</w:t>
      </w:r>
      <w:r>
        <w:rPr>
          <w:rFonts w:ascii="Times New Roman" w:hAnsi="Times New Roman" w:cs="Times New Roman"/>
        </w:rPr>
        <w:t xml:space="preserve">. </w:t>
      </w:r>
      <w:r w:rsidR="009A6239">
        <w:rPr>
          <w:rFonts w:ascii="Times New Roman" w:hAnsi="Times New Roman" w:cs="Times New Roman"/>
        </w:rPr>
        <w:t xml:space="preserve">The general trend was that </w:t>
      </w:r>
      <w:r w:rsidR="009A6239">
        <w:rPr>
          <w:rFonts w:ascii="Times New Roman" w:hAnsi="Times New Roman" w:cs="Times New Roman"/>
        </w:rPr>
        <w:lastRenderedPageBreak/>
        <w:t xml:space="preserve">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(Figure 4)</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56DC5B9" w14:textId="7D0B27CD" w:rsidR="00EB35F9" w:rsidRDefault="00EB35F9" w:rsidP="00EB35F9">
      <w:pPr>
        <w:pStyle w:val="Caption"/>
        <w:rPr>
          <w:rFonts w:ascii="Times New Roman" w:hAnsi="Times New Roman" w:cs="Times New Roman"/>
        </w:rPr>
      </w:pPr>
      <w:r>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extLst>
                        <a:ext uri="{28A0092B-C50C-407E-A947-70E740481C1C}">
                          <a14:useLocalDpi xmlns:a14="http://schemas.microsoft.com/office/drawing/2010/main" val="0"/>
                        </a:ext>
                      </a:extLst>
                    </a:blip>
                    <a:stretch>
                      <a:fillRect/>
                    </a:stretch>
                  </pic:blipFill>
                  <pic:spPr>
                    <a:xfrm>
                      <a:off x="0" y="0"/>
                      <a:ext cx="5749290" cy="5749290"/>
                    </a:xfrm>
                    <a:prstGeom prst="rect">
                      <a:avLst/>
                    </a:prstGeom>
                  </pic:spPr>
                </pic:pic>
              </a:graphicData>
            </a:graphic>
          </wp:inline>
        </w:drawing>
      </w:r>
    </w:p>
    <w:p w14:paraId="4F471B5B" w14:textId="0B637D5E" w:rsidR="00EB35F9" w:rsidRPr="00EB35F9" w:rsidRDefault="00EB35F9" w:rsidP="00EB35F9">
      <w:pPr>
        <w:pStyle w:val="Caption"/>
        <w:rPr>
          <w:rFonts w:ascii="Times New Roman" w:hAnsi="Times New Roman" w:cs="Times New Roman"/>
          <w:i w:val="0"/>
          <w:color w:val="000000" w:themeColor="text1"/>
          <w:sz w:val="24"/>
          <w:szCs w:val="24"/>
        </w:rPr>
      </w:pPr>
      <w:r w:rsidRPr="00EB35F9">
        <w:rPr>
          <w:rFonts w:ascii="Times New Roman" w:hAnsi="Times New Roman" w:cs="Times New Roman"/>
          <w:i w:val="0"/>
          <w:color w:val="000000" w:themeColor="text1"/>
          <w:sz w:val="24"/>
          <w:szCs w:val="24"/>
        </w:rPr>
        <w:t>Figure 4: Change in forest structure based on forestry plots</w:t>
      </w:r>
    </w:p>
    <w:p w14:paraId="7BDF84F7" w14:textId="77777777" w:rsidR="00EB35F9" w:rsidRDefault="00EB35F9" w:rsidP="0058792C">
      <w:pPr>
        <w:spacing w:line="480" w:lineRule="auto"/>
        <w:ind w:firstLine="720"/>
        <w:rPr>
          <w:rFonts w:ascii="Times New Roman" w:hAnsi="Times New Roman" w:cs="Times New Roman"/>
        </w:rPr>
      </w:pPr>
    </w:p>
    <w:p w14:paraId="2259DEB2" w14:textId="27D7674C"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(Figure 4,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239C7B90"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(Figure 5)</w:t>
      </w:r>
      <w:proofErr w:type="gramStart"/>
      <w:r w:rsidR="00EB35F9">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2AC739FF" w14:textId="77777777" w:rsidR="00EB35F9" w:rsidRPr="00EB35F9" w:rsidRDefault="00EB35F9" w:rsidP="00EB35F9">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08B272" w14:textId="39509E3C" w:rsidR="00EB35F9" w:rsidRDefault="00EB35F9" w:rsidP="00EB35F9">
      <w:pPr>
        <w:spacing w:line="480" w:lineRule="auto"/>
        <w:rPr>
          <w:rFonts w:ascii="Times New Roman" w:hAnsi="Times New Roman" w:cs="Times New Roman"/>
        </w:rPr>
      </w:pPr>
      <w:bookmarkStart w:id="30" w:name="_Ref534405613"/>
      <w:r w:rsidRPr="00EB35F9">
        <w:rPr>
          <w:rFonts w:ascii="Times New Roman" w:hAnsi="Times New Roman" w:cs="Times New Roman"/>
          <w:iCs/>
        </w:rPr>
        <w:t xml:space="preserve">Figure </w:t>
      </w:r>
      <w:bookmarkEnd w:id="30"/>
      <w:r w:rsidRPr="00EB35F9">
        <w:rPr>
          <w:rFonts w:ascii="Times New Roman" w:hAnsi="Times New Roman" w:cs="Times New Roman"/>
        </w:rPr>
        <w:t>5: 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24739735" w:rsidR="0039290B" w:rsidRPr="00546827" w:rsidRDefault="00C771A6" w:rsidP="0058792C">
      <w:pPr>
        <w:spacing w:line="480" w:lineRule="auto"/>
        <w:ind w:firstLine="720"/>
        <w:rPr>
          <w:rFonts w:ascii="Times New Roman" w:hAnsi="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r w:rsidR="00230BA5">
        <w:t xml:space="preserve">Figure </w:t>
      </w:r>
      <w:r w:rsidR="00230BA5">
        <w:rPr>
          <w:noProof/>
        </w:rPr>
        <w:t>1</w:t>
      </w:r>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r w:rsidR="00A61714">
        <w:rPr>
          <w:rFonts w:ascii="Times New Roman" w:hAnsi="Times New Roman" w:cs="Times New Roman"/>
          <w:color w:val="403152" w:themeColor="accent4" w:themeShade="80"/>
        </w:rPr>
        <w:t xml:space="preserve">However, the fire severity map did not always match apparent fire severity in </w:t>
      </w:r>
      <w:r w:rsidR="00A61714">
        <w:rPr>
          <w:rFonts w:ascii="Times New Roman" w:hAnsi="Times New Roman" w:cs="Times New Roman"/>
          <w:color w:val="403152" w:themeColor="accent4" w:themeShade="80"/>
        </w:rPr>
        <w:lastRenderedPageBreak/>
        <w:t xml:space="preserve">the field, so </w:t>
      </w:r>
      <w:commentRangeStart w:id="31"/>
      <w:r w:rsidR="00A61714">
        <w:rPr>
          <w:rFonts w:ascii="Times New Roman" w:hAnsi="Times New Roman" w:cs="Times New Roman"/>
          <w:color w:val="403152" w:themeColor="accent4" w:themeShade="80"/>
        </w:rPr>
        <w:t>it is possible that fire severity would be a stronger predictor if mapped more accurately.</w:t>
      </w:r>
      <w:commentRangeEnd w:id="31"/>
      <w:r w:rsidR="00A61714">
        <w:rPr>
          <w:rStyle w:val="CommentReference"/>
        </w:rPr>
        <w:commentReference w:id="31"/>
      </w:r>
    </w:p>
    <w:p w14:paraId="7EE33BFD" w14:textId="77777777" w:rsidR="004206A3" w:rsidRDefault="004206A3" w:rsidP="004206A3">
      <w:pPr>
        <w:keepNext/>
        <w:spacing w:line="480" w:lineRule="auto"/>
        <w:ind w:firstLine="720"/>
      </w:pPr>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A2DFB20" w14:textId="4F192195" w:rsidR="004206A3" w:rsidRPr="00C771A6" w:rsidRDefault="004206A3" w:rsidP="004206A3">
      <w:pPr>
        <w:pStyle w:val="Caption"/>
        <w:rPr>
          <w:rFonts w:ascii="Times New Roman" w:hAnsi="Times New Roman" w:cs="Times New Roman"/>
          <w:color w:val="403152" w:themeColor="accent4" w:themeShade="80"/>
        </w:rPr>
      </w:pPr>
      <w:bookmarkStart w:id="32" w:name="_Ref534405156"/>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1</w:t>
      </w:r>
      <w:r w:rsidR="00E84328">
        <w:rPr>
          <w:noProof/>
        </w:rPr>
        <w:fldChar w:fldCharType="end"/>
      </w:r>
      <w:bookmarkEnd w:id="32"/>
      <w:r>
        <w:t>. Relative importance of each variable in predicting plot-level soil moisture.</w:t>
      </w:r>
    </w:p>
    <w:p w14:paraId="6360C4A9" w14:textId="05C991A9"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r w:rsidR="00230BA5" w:rsidRPr="00546827">
        <w:rPr>
          <w:color w:val="1F497D" w:themeColor="text2"/>
        </w:rPr>
        <w:t xml:space="preserve">Figure </w:t>
      </w:r>
      <w:r w:rsidR="00230BA5">
        <w:rPr>
          <w:noProof/>
        </w:rPr>
        <w:t>2</w:t>
      </w:r>
      <w:r w:rsidR="004206A3">
        <w:rPr>
          <w:rFonts w:ascii="Times New Roman" w:hAnsi="Times New Roman" w:cs="Times New Roman"/>
          <w:color w:val="215868" w:themeColor="accent5" w:themeShade="80"/>
        </w:rPr>
        <w:fldChar w:fldCharType="end"/>
      </w:r>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r w:rsidR="00040459">
        <w:rPr>
          <w:rFonts w:ascii="Times New Roman" w:hAnsi="Times New Roman" w:cs="Times New Roman"/>
          <w:color w:val="215868" w:themeColor="accent5" w:themeShade="80"/>
        </w:rPr>
        <w:t>dense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E64D70">
        <w:rPr>
          <w:rFonts w:ascii="Times New Roman" w:hAnsi="Times New Roman" w:cs="Times New Roman"/>
          <w:color w:val="215868" w:themeColor="accent5" w:themeShade="80"/>
        </w:rPr>
        <w:t>A</w:t>
      </w:r>
      <w:r w:rsidR="00E83F00" w:rsidRPr="00904A68">
        <w:rPr>
          <w:rFonts w:ascii="Times New Roman" w:hAnsi="Times New Roman" w:cs="Times New Roman"/>
          <w:color w:val="215868" w:themeColor="accent5" w:themeShade="80"/>
        </w:rPr>
        <w:t xml:space="preserve">. </w:t>
      </w:r>
    </w:p>
    <w:p w14:paraId="3FD4754F" w14:textId="20E5B4EC" w:rsidR="004206A3" w:rsidRDefault="004206A3" w:rsidP="004206A3">
      <w:pPr>
        <w:keepNext/>
        <w:spacing w:line="480" w:lineRule="auto"/>
      </w:pPr>
      <w:commentRangeStart w:id="33"/>
    </w:p>
    <w:p w14:paraId="7DD319C1" w14:textId="5635346F" w:rsidR="00BE3BF1" w:rsidRPr="00904A68" w:rsidRDefault="00395A53" w:rsidP="00546827">
      <w:pPr>
        <w:spacing w:line="480" w:lineRule="auto"/>
        <w:rPr>
          <w:rFonts w:ascii="Times New Roman" w:hAnsi="Times New Roman" w:cs="Times New Roman"/>
          <w:color w:val="215868" w:themeColor="accent5" w:themeShade="80"/>
        </w:rPr>
      </w:pPr>
      <w:commentRangeStart w:id="34"/>
      <w:r w:rsidRPr="00395A53">
        <w:rPr>
          <w:rFonts w:ascii="Times New Roman" w:hAnsi="Times New Roman" w:cs="Times New Roman"/>
          <w:b/>
          <w:i/>
          <w:iCs/>
          <w:noProof/>
          <w:color w:val="215868" w:themeColor="accent5" w:themeShade="80"/>
          <w:sz w:val="18"/>
          <w:szCs w:val="18"/>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549390"/>
                    </a:xfrm>
                    <a:prstGeom prst="rect">
                      <a:avLst/>
                    </a:prstGeom>
                  </pic:spPr>
                </pic:pic>
              </a:graphicData>
            </a:graphic>
          </wp:inline>
        </w:drawing>
      </w:r>
      <w:bookmarkStart w:id="35" w:name="_Ref534405304"/>
      <w:commentRangeEnd w:id="34"/>
      <w:r w:rsidR="007D0779">
        <w:rPr>
          <w:rStyle w:val="CommentReference"/>
        </w:rPr>
        <w:commentReference w:id="34"/>
      </w:r>
      <w:r w:rsidR="00CC6A12" w:rsidRPr="00546827">
        <w:rPr>
          <w:i/>
          <w:iCs/>
          <w:color w:val="1F497D" w:themeColor="text2"/>
          <w:sz w:val="18"/>
          <w:szCs w:val="18"/>
        </w:rPr>
        <w:t xml:space="preserve">Figure </w:t>
      </w:r>
      <w:r w:rsidR="00E84328">
        <w:rPr>
          <w:i/>
          <w:iCs/>
          <w:noProof/>
          <w:color w:val="1F497D" w:themeColor="text2"/>
          <w:sz w:val="18"/>
          <w:szCs w:val="18"/>
        </w:rPr>
        <w:fldChar w:fldCharType="begin"/>
      </w:r>
      <w:r w:rsidR="00E84328">
        <w:rPr>
          <w:noProof/>
        </w:rPr>
        <w:instrText xml:space="preserve"> SEQ Figure \* ARABIC </w:instrText>
      </w:r>
      <w:r w:rsidR="00E84328">
        <w:rPr>
          <w:i/>
          <w:iCs/>
          <w:noProof/>
          <w:color w:val="1F497D" w:themeColor="text2"/>
          <w:sz w:val="18"/>
          <w:szCs w:val="18"/>
        </w:rPr>
        <w:fldChar w:fldCharType="separate"/>
      </w:r>
      <w:r w:rsidR="00230BA5">
        <w:rPr>
          <w:noProof/>
        </w:rPr>
        <w:t>2</w:t>
      </w:r>
      <w:r w:rsidR="00E84328">
        <w:rPr>
          <w:i/>
          <w:iCs/>
          <w:noProof/>
          <w:color w:val="1F497D" w:themeColor="text2"/>
          <w:sz w:val="18"/>
          <w:szCs w:val="18"/>
        </w:rPr>
        <w:fldChar w:fldCharType="end"/>
      </w:r>
      <w:bookmarkEnd w:id="35"/>
      <w:r w:rsidR="004206A3">
        <w:t>:</w:t>
      </w:r>
      <w:r w:rsidR="00937D60">
        <w:rPr>
          <w:rStyle w:val="CommentReference"/>
        </w:rPr>
        <w:commentReference w:id="36"/>
      </w:r>
      <w:commentRangeEnd w:id="33"/>
      <w:r w:rsidR="001D1811">
        <w:rPr>
          <w:rStyle w:val="CommentReference"/>
        </w:rPr>
        <w:commentReference w:id="33"/>
      </w:r>
      <w:commentRangeStart w:id="37"/>
      <w:commentRangeEnd w:id="37"/>
      <w:r w:rsidR="00CC6A12" w:rsidRPr="00904A68">
        <w:rPr>
          <w:rStyle w:val="CommentReference"/>
          <w:color w:val="215868" w:themeColor="accent5" w:themeShade="80"/>
        </w:rPr>
        <w:commentReference w:id="37"/>
      </w:r>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w:t>
      </w:r>
      <w:r w:rsidR="00CC6A12" w:rsidRPr="00904A68">
        <w:rPr>
          <w:rFonts w:ascii="Times New Roman" w:hAnsi="Times New Roman" w:cs="Times New Roman"/>
          <w:color w:val="215868" w:themeColor="accent5" w:themeShade="80"/>
        </w:rPr>
        <w:lastRenderedPageBreak/>
        <w:t xml:space="preserve">the form of rain and snow melt is presented as vertical bars.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r w:rsidR="005E596B">
        <w:rPr>
          <w:rFonts w:ascii="Times New Roman" w:hAnsi="Times New Roman" w:cs="Times New Roman"/>
          <w:color w:val="215868" w:themeColor="accent5" w:themeShade="80"/>
        </w:rPr>
        <w:t>greater</w:t>
      </w:r>
      <w:r w:rsidRPr="00904A68">
        <w:rPr>
          <w:rFonts w:ascii="Times New Roman" w:hAnsi="Times New Roman" w:cs="Times New Roman"/>
          <w:color w:val="215868" w:themeColor="accent5" w:themeShade="80"/>
        </w:rPr>
        <w:t xml:space="preserve"> and more persistent soil moisture during the 2017 water year (WY) than the 2018 WY, </w:t>
      </w:r>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38"/>
      <w:r w:rsidR="00943487" w:rsidRPr="00904A68">
        <w:rPr>
          <w:rFonts w:ascii="Times New Roman" w:hAnsi="Times New Roman" w:cs="Times New Roman"/>
          <w:color w:val="215868" w:themeColor="accent5" w:themeShade="80"/>
        </w:rPr>
        <w:t>interception</w:t>
      </w:r>
      <w:commentRangeEnd w:id="38"/>
      <w:r w:rsidR="00943487" w:rsidRPr="00904A68">
        <w:rPr>
          <w:rStyle w:val="CommentReference"/>
          <w:color w:val="215868" w:themeColor="accent5" w:themeShade="80"/>
        </w:rPr>
        <w:commentReference w:id="38"/>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39"/>
      <w:r w:rsidRPr="00904A68">
        <w:rPr>
          <w:rFonts w:ascii="Times New Roman" w:hAnsi="Times New Roman" w:cs="Times New Roman"/>
          <w:color w:val="215868" w:themeColor="accent5" w:themeShade="80"/>
        </w:rPr>
        <w:t>between the two water years</w:t>
      </w:r>
      <w:commentRangeEnd w:id="39"/>
      <w:r w:rsidRPr="00904A68">
        <w:rPr>
          <w:rStyle w:val="CommentReference"/>
          <w:color w:val="215868" w:themeColor="accent5" w:themeShade="80"/>
        </w:rPr>
        <w:commentReference w:id="39"/>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40"/>
      <w:commentRangeStart w:id="41"/>
      <w:r w:rsidRPr="00904A68">
        <w:rPr>
          <w:rFonts w:ascii="Times New Roman" w:hAnsi="Times New Roman" w:cs="Times New Roman"/>
          <w:color w:val="215868" w:themeColor="accent5" w:themeShade="80"/>
        </w:rPr>
        <w:t>shrub</w:t>
      </w:r>
      <w:commentRangeEnd w:id="40"/>
      <w:r w:rsidR="00B43783">
        <w:rPr>
          <w:rStyle w:val="CommentReference"/>
        </w:rPr>
        <w:commentReference w:id="40"/>
      </w:r>
      <w:commentRangeEnd w:id="41"/>
      <w:r w:rsidR="001F02B0">
        <w:rPr>
          <w:rStyle w:val="CommentReference"/>
        </w:rPr>
        <w:commentReference w:id="41"/>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2CDC04BF"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r w:rsidR="00230BA5" w:rsidRPr="00230BA5">
        <w:rPr>
          <w:color w:val="1F497D" w:themeColor="text2"/>
        </w:rPr>
        <w:t xml:space="preserve">Figure </w:t>
      </w:r>
      <w:r w:rsidR="00230BA5">
        <w:rPr>
          <w:noProof/>
        </w:rPr>
        <w:t>3</w:t>
      </w:r>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r w:rsidR="00024BA0">
        <w:rPr>
          <w:rFonts w:ascii="Times New Roman" w:hAnsi="Times New Roman" w:cs="Times New Roman"/>
          <w:color w:val="215868" w:themeColor="accent5" w:themeShade="80"/>
        </w:rPr>
        <w:t>In SCB</w:t>
      </w:r>
      <w:r>
        <w:rPr>
          <w:rFonts w:ascii="Times New Roman" w:hAnsi="Times New Roman" w:cs="Times New Roman"/>
          <w:color w:val="215868" w:themeColor="accent5" w:themeShade="80"/>
        </w:rPr>
        <w:t xml:space="preserve">, </w:t>
      </w:r>
      <w:r w:rsidR="00230BA5">
        <w:rPr>
          <w:rFonts w:ascii="Times New Roman" w:hAnsi="Times New Roman" w:cs="Times New Roman"/>
          <w:color w:val="215868" w:themeColor="accent5" w:themeShade="80"/>
        </w:rPr>
        <w:t xml:space="preserve">the </w:t>
      </w:r>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03825"/>
                    </a:xfrm>
                    <a:prstGeom prst="rect">
                      <a:avLst/>
                    </a:prstGeom>
                  </pic:spPr>
                </pic:pic>
              </a:graphicData>
            </a:graphic>
          </wp:inline>
        </w:drawing>
      </w:r>
    </w:p>
    <w:p w14:paraId="0DA9F760" w14:textId="70F56205" w:rsidR="00FF033D" w:rsidRPr="00904A68" w:rsidRDefault="00FF033D" w:rsidP="00B10776">
      <w:pPr>
        <w:pStyle w:val="Caption"/>
        <w:jc w:val="center"/>
        <w:rPr>
          <w:rFonts w:ascii="Times New Roman" w:hAnsi="Times New Roman" w:cs="Times New Roman"/>
          <w:color w:val="215868" w:themeColor="accent5" w:themeShade="80"/>
        </w:rPr>
      </w:pPr>
      <w:bookmarkStart w:id="42" w:name="_Ref534405693"/>
      <w:r w:rsidRPr="00B1077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3</w:t>
      </w:r>
      <w:r w:rsidR="00E84328">
        <w:rPr>
          <w:noProof/>
        </w:rPr>
        <w:fldChar w:fldCharType="end"/>
      </w:r>
      <w:bookmarkEnd w:id="42"/>
      <w:r w:rsidR="00B63476">
        <w:t>:</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r w:rsidR="00B55D52">
        <w:rPr>
          <w:rFonts w:ascii="Times New Roman" w:hAnsi="Times New Roman" w:cs="Times New Roman"/>
          <w:color w:val="215868" w:themeColor="accent5" w:themeShade="80"/>
        </w:rPr>
        <w:t xml:space="preserve"> for 2017 and 2018 water years for forest, shrub, and wetland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0BE54C7"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43"/>
      <w:commentRangeStart w:id="44"/>
      <w:r w:rsidRPr="00904A68">
        <w:rPr>
          <w:rFonts w:ascii="Times New Roman" w:hAnsi="Times New Roman" w:cs="Times New Roman"/>
          <w:color w:val="215868" w:themeColor="accent5" w:themeShade="80"/>
        </w:rPr>
        <w:t xml:space="preserve">Differences </w:t>
      </w:r>
      <w:r w:rsidR="00B55D52">
        <w:rPr>
          <w:rFonts w:ascii="Times New Roman" w:hAnsi="Times New Roman" w:cs="Times New Roman"/>
          <w:color w:val="215868" w:themeColor="accent5" w:themeShade="80"/>
        </w:rPr>
        <w:t>in</w:t>
      </w:r>
      <w:r w:rsidRPr="00904A68">
        <w:rPr>
          <w:rFonts w:ascii="Times New Roman" w:hAnsi="Times New Roman" w:cs="Times New Roman"/>
          <w:color w:val="215868" w:themeColor="accent5" w:themeShade="80"/>
        </w:rPr>
        <w:t xml:space="preserve"> weather station vegetation between ICB and SCB </w:t>
      </w:r>
      <w:r w:rsidR="00B55D52">
        <w:rPr>
          <w:rFonts w:ascii="Times New Roman" w:hAnsi="Times New Roman" w:cs="Times New Roman"/>
          <w:color w:val="215868" w:themeColor="accent5" w:themeShade="80"/>
        </w:rPr>
        <w:t xml:space="preserve">do </w:t>
      </w:r>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43"/>
      <w:r w:rsidR="001C68F6" w:rsidRPr="00904A68">
        <w:rPr>
          <w:rStyle w:val="CommentReference"/>
          <w:color w:val="215868" w:themeColor="accent5" w:themeShade="80"/>
        </w:rPr>
        <w:commentReference w:id="43"/>
      </w:r>
      <w:commentRangeEnd w:id="44"/>
      <w:r w:rsidR="009B6214">
        <w:rPr>
          <w:rStyle w:val="CommentReference"/>
        </w:rPr>
        <w:commentReference w:id="44"/>
      </w:r>
    </w:p>
    <w:p w14:paraId="03CE32C6" w14:textId="55C06165" w:rsidR="00F61521" w:rsidRDefault="00250CC1" w:rsidP="00F6152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1</w:t>
      </w:r>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2.0</w:t>
      </w:r>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r w:rsidR="00F61521">
        <w:rPr>
          <w:rFonts w:ascii="Times New Roman" w:hAnsi="Times New Roman" w:cs="Times New Roman"/>
          <w:color w:val="215868" w:themeColor="accent5" w:themeShade="80"/>
        </w:rPr>
        <w:t>3</w:t>
      </w:r>
      <w:r w:rsidR="00087182" w:rsidRPr="00904A68">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7</w:t>
      </w:r>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 </w:t>
      </w:r>
      <w:commentRangeStart w:id="45"/>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5"/>
      <w:r w:rsidR="00B43783" w:rsidRPr="004404D6">
        <w:rPr>
          <w:rStyle w:val="CommentReference"/>
          <w:strike/>
        </w:rPr>
        <w:commentReference w:id="45"/>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r w:rsidR="00323B2C">
        <w:rPr>
          <w:rFonts w:ascii="Times New Roman" w:hAnsi="Times New Roman" w:cs="Times New Roman"/>
          <w:color w:val="215868" w:themeColor="accent5" w:themeShade="80"/>
        </w:rPr>
        <w:t xml:space="preserve">and time </w:t>
      </w:r>
      <w:r w:rsidR="004404D6">
        <w:rPr>
          <w:rFonts w:ascii="Times New Roman" w:hAnsi="Times New Roman" w:cs="Times New Roman"/>
          <w:color w:val="215868"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15868" w:themeColor="accent5" w:themeShade="80"/>
        </w:rPr>
        <w:t>approximate</w:t>
      </w:r>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333A1DE1"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r w:rsidR="002E11B9">
        <w:rPr>
          <w:rFonts w:ascii="Times New Roman" w:hAnsi="Times New Roman" w:cs="Times New Roman"/>
          <w:color w:val="215868" w:themeColor="accent5" w:themeShade="80"/>
        </w:rPr>
        <w:t>most</w:t>
      </w:r>
      <w:r w:rsidRPr="00904A68">
        <w:rPr>
          <w:rFonts w:ascii="Times New Roman" w:hAnsi="Times New Roman" w:cs="Times New Roman"/>
          <w:color w:val="215868" w:themeColor="accent5" w:themeShade="80"/>
        </w:rPr>
        <w:t xml:space="preserve"> sites, years, and locations</w:t>
      </w:r>
      <w:r w:rsidR="002E11B9">
        <w:rPr>
          <w:rFonts w:ascii="Times New Roman" w:hAnsi="Times New Roman" w:cs="Times New Roman"/>
          <w:color w:val="215868" w:themeColor="accent5" w:themeShade="80"/>
        </w:rPr>
        <w:t xml:space="preserve">. Two big exceptions being ICB’s wetland site which retains saturated deep but not shallow soils in the summer, </w:t>
      </w:r>
      <w:commentRangeStart w:id="46"/>
      <w:r w:rsidR="002E11B9">
        <w:rPr>
          <w:rFonts w:ascii="Times New Roman" w:hAnsi="Times New Roman" w:cs="Times New Roman"/>
          <w:color w:val="215868" w:themeColor="accent5" w:themeShade="80"/>
        </w:rPr>
        <w:t>and SCB’s shrub site in the 2018</w:t>
      </w:r>
      <w:commentRangeEnd w:id="46"/>
      <w:r w:rsidR="002E11B9">
        <w:rPr>
          <w:rStyle w:val="CommentReference"/>
        </w:rPr>
        <w:commentReference w:id="46"/>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579920DF" w:rsidR="007A7140" w:rsidRPr="00904A68" w:rsidRDefault="00C53C6C" w:rsidP="00B31016">
            <w:pPr>
              <w:jc w:val="center"/>
              <w:rPr>
                <w:color w:val="215868" w:themeColor="accent5" w:themeShade="80"/>
              </w:rPr>
            </w:pPr>
            <w:r>
              <w:rPr>
                <w:color w:val="215868" w:themeColor="accent5" w:themeShade="80"/>
              </w:rPr>
              <w:t>939</w:t>
            </w:r>
          </w:p>
        </w:tc>
        <w:tc>
          <w:tcPr>
            <w:tcW w:w="778" w:type="dxa"/>
            <w:tcBorders>
              <w:top w:val="single" w:sz="18" w:space="0" w:color="000000"/>
              <w:right w:val="single" w:sz="18" w:space="0" w:color="000000"/>
            </w:tcBorders>
            <w:shd w:val="clear" w:color="auto" w:fill="C6D9F1" w:themeFill="text2" w:themeFillTint="33"/>
            <w:vAlign w:val="center"/>
          </w:tcPr>
          <w:p w14:paraId="0ABEB5D6" w14:textId="288EE693" w:rsidR="007A7140" w:rsidRPr="00904A68" w:rsidRDefault="00C53C6C" w:rsidP="00B31016">
            <w:pPr>
              <w:jc w:val="center"/>
              <w:rPr>
                <w:color w:val="215868" w:themeColor="accent5" w:themeShade="80"/>
              </w:rPr>
            </w:pPr>
            <w:r>
              <w:rPr>
                <w:color w:val="215868" w:themeColor="accent5" w:themeShade="80"/>
              </w:rPr>
              <w:t>394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0D306DE5"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192</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15F4B187" w:rsidR="007A7140" w:rsidRPr="00904A68" w:rsidRDefault="00F61521" w:rsidP="00B31016">
            <w:pPr>
              <w:jc w:val="center"/>
              <w:rPr>
                <w:color w:val="215868" w:themeColor="accent5" w:themeShade="80"/>
              </w:rPr>
            </w:pPr>
            <w:r>
              <w:rPr>
                <w:color w:val="215868" w:themeColor="accent5" w:themeShade="80"/>
              </w:rPr>
              <w:t>657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674B3885" w:rsidR="007A7140" w:rsidRPr="00904A68" w:rsidRDefault="00C53C6C" w:rsidP="00B31016">
            <w:pPr>
              <w:jc w:val="center"/>
              <w:rPr>
                <w:color w:val="215868" w:themeColor="accent5" w:themeShade="80"/>
              </w:rPr>
            </w:pPr>
            <w:r>
              <w:rPr>
                <w:color w:val="215868" w:themeColor="accent5" w:themeShade="80"/>
              </w:rPr>
              <w:t>1152</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47"/>
            <w:commentRangeStart w:id="48"/>
            <w:r w:rsidRPr="00904A68">
              <w:rPr>
                <w:color w:val="215868" w:themeColor="accent5" w:themeShade="80"/>
              </w:rPr>
              <w:t>0.</w:t>
            </w:r>
            <w:r w:rsidR="00BB090D">
              <w:rPr>
                <w:color w:val="215868" w:themeColor="accent5" w:themeShade="80"/>
              </w:rPr>
              <w:t>20</w:t>
            </w:r>
            <w:commentRangeEnd w:id="47"/>
            <w:r w:rsidR="000D45F0">
              <w:rPr>
                <w:rStyle w:val="CommentReference"/>
              </w:rPr>
              <w:commentReference w:id="47"/>
            </w:r>
            <w:commentRangeEnd w:id="48"/>
            <w:r w:rsidR="009B6214">
              <w:rPr>
                <w:rStyle w:val="CommentReference"/>
              </w:rPr>
              <w:commentReference w:id="48"/>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4BC43429"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287</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4111EDAC" w:rsidR="007A7140" w:rsidRPr="00904A68" w:rsidRDefault="00F61521" w:rsidP="00B31016">
            <w:pPr>
              <w:jc w:val="center"/>
              <w:rPr>
                <w:color w:val="215868" w:themeColor="accent5" w:themeShade="80"/>
              </w:rPr>
            </w:pPr>
            <w:r>
              <w:rPr>
                <w:color w:val="215868" w:themeColor="accent5" w:themeShade="80"/>
              </w:rPr>
              <w:t>713</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67D7C516" w:rsidR="007A7140" w:rsidRPr="00904A68" w:rsidRDefault="00C53C6C" w:rsidP="00B31016">
            <w:pPr>
              <w:jc w:val="center"/>
              <w:rPr>
                <w:color w:val="215868" w:themeColor="accent5" w:themeShade="80"/>
              </w:rPr>
            </w:pPr>
            <w:r>
              <w:rPr>
                <w:color w:val="215868" w:themeColor="accent5" w:themeShade="80"/>
              </w:rPr>
              <w:t>426</w:t>
            </w:r>
          </w:p>
        </w:tc>
        <w:tc>
          <w:tcPr>
            <w:tcW w:w="778" w:type="dxa"/>
            <w:tcBorders>
              <w:top w:val="single" w:sz="18" w:space="0" w:color="auto"/>
              <w:right w:val="single" w:sz="18" w:space="0" w:color="000000"/>
            </w:tcBorders>
            <w:shd w:val="clear" w:color="auto" w:fill="C6D9F1" w:themeFill="text2" w:themeFillTint="33"/>
            <w:vAlign w:val="center"/>
          </w:tcPr>
          <w:p w14:paraId="1AFF2D07" w14:textId="5BB0C285" w:rsidR="007A7140" w:rsidRPr="00904A68" w:rsidRDefault="007A7140" w:rsidP="00B31016">
            <w:pPr>
              <w:jc w:val="center"/>
              <w:rPr>
                <w:color w:val="215868" w:themeColor="accent5" w:themeShade="80"/>
              </w:rPr>
            </w:pPr>
            <w:r w:rsidRPr="00904A68">
              <w:rPr>
                <w:color w:val="215868" w:themeColor="accent5" w:themeShade="80"/>
              </w:rPr>
              <w:t>3</w:t>
            </w:r>
            <w:r w:rsidR="00C53C6C">
              <w:rPr>
                <w:color w:val="215868" w:themeColor="accent5" w:themeShade="80"/>
              </w:rPr>
              <w:t>68</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49"/>
            <w:commentRangeStart w:id="50"/>
            <w:commentRangeStart w:id="51"/>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272346E1" w:rsidR="007A7140" w:rsidRPr="00904A68" w:rsidRDefault="00F116CF" w:rsidP="00B31016">
            <w:pPr>
              <w:jc w:val="center"/>
              <w:rPr>
                <w:color w:val="215868" w:themeColor="accent5" w:themeShade="80"/>
              </w:rPr>
            </w:pPr>
            <w:r>
              <w:rPr>
                <w:color w:val="215868" w:themeColor="accent5" w:themeShade="80"/>
              </w:rPr>
              <w:t>840</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0F62E20F" w:rsidR="007A7140" w:rsidRPr="00904A68" w:rsidRDefault="00F116CF" w:rsidP="00B31016">
            <w:pPr>
              <w:jc w:val="center"/>
              <w:rPr>
                <w:color w:val="215868" w:themeColor="accent5" w:themeShade="80"/>
              </w:rPr>
            </w:pPr>
            <w:r>
              <w:rPr>
                <w:color w:val="215868" w:themeColor="accent5" w:themeShade="80"/>
              </w:rPr>
              <w:t>508</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49"/>
            <w:r w:rsidR="00B9453B">
              <w:rPr>
                <w:color w:val="215868" w:themeColor="accent5" w:themeShade="80"/>
              </w:rPr>
              <w:t>6</w:t>
            </w:r>
            <w:r w:rsidR="00E83F00" w:rsidRPr="00904A68">
              <w:rPr>
                <w:rStyle w:val="CommentReference"/>
                <w:color w:val="215868" w:themeColor="accent5" w:themeShade="80"/>
              </w:rPr>
              <w:commentReference w:id="49"/>
            </w:r>
            <w:r w:rsidR="00B43783">
              <w:rPr>
                <w:rStyle w:val="CommentReference"/>
              </w:rPr>
              <w:commentReference w:id="50"/>
            </w:r>
            <w:r w:rsidR="00E9272D">
              <w:rPr>
                <w:rStyle w:val="CommentReference"/>
              </w:rPr>
              <w:commentReference w:id="51"/>
            </w:r>
          </w:p>
        </w:tc>
      </w:tr>
    </w:tbl>
    <w:commentRangeEnd w:id="50"/>
    <w:commentRangeEnd w:id="51"/>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Pr="00546827" w:rsidRDefault="00D1368B" w:rsidP="00546827">
      <w:pPr>
        <w:rPr>
          <w:b/>
          <w:color w:val="215868" w:themeColor="accent5" w:themeShade="80"/>
        </w:rPr>
      </w:pPr>
    </w:p>
    <w:p w14:paraId="12BACE82" w14:textId="5C4C8327"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C45949">
        <w:rPr>
          <w:color w:val="215868" w:themeColor="accent5" w:themeShade="80"/>
        </w:rPr>
        <w:t>Gap-filled p</w:t>
      </w:r>
      <w:r w:rsidR="006558CD">
        <w:rPr>
          <w:color w:val="215868" w:themeColor="accent5" w:themeShade="80"/>
        </w:rPr>
        <w:t>recipitation</w:t>
      </w:r>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2AB7B866" w:rsidR="007A7140" w:rsidRPr="00904A68" w:rsidRDefault="00C45949" w:rsidP="00C4438A">
      <w:pPr>
        <w:spacing w:line="480" w:lineRule="auto"/>
        <w:ind w:firstLine="720"/>
        <w:rPr>
          <w:color w:val="215868" w:themeColor="accent5" w:themeShade="80"/>
        </w:rPr>
      </w:pPr>
      <w:r>
        <w:rPr>
          <w:color w:val="215868" w:themeColor="accent5" w:themeShade="80"/>
        </w:rPr>
        <w:t>For</w:t>
      </w:r>
      <w:r w:rsidR="00D906BE" w:rsidRPr="00904A68">
        <w:rPr>
          <w:color w:val="215868" w:themeColor="accent5" w:themeShade="80"/>
        </w:rPr>
        <w:t xml:space="preserve"> both ICB and SCB, majority of the precipitation is in the form of snow. </w:t>
      </w:r>
      <w:r w:rsidR="00A90470">
        <w:rPr>
          <w:color w:val="215868" w:themeColor="accent5" w:themeShade="80"/>
        </w:rPr>
        <w:t>D</w:t>
      </w:r>
      <w:r w:rsidR="00D906BE"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00D906BE" w:rsidRPr="00904A68">
        <w:rPr>
          <w:color w:val="215868" w:themeColor="accent5" w:themeShade="80"/>
        </w:rPr>
        <w:t>observed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230BA5" w:rsidRPr="00546827">
        <w:rPr>
          <w:color w:val="1F497D" w:themeColor="text2"/>
        </w:rPr>
        <w:t xml:space="preserve">Figure </w:t>
      </w:r>
      <w:r w:rsidR="00230BA5">
        <w:rPr>
          <w:noProof/>
        </w:rPr>
        <w:t>4</w:t>
      </w:r>
      <w:r w:rsidR="00B63476">
        <w:rPr>
          <w:color w:val="215868" w:themeColor="accent5" w:themeShade="80"/>
        </w:rPr>
        <w:fldChar w:fldCharType="end"/>
      </w:r>
      <w:r w:rsidR="00D906BE" w:rsidRPr="00904A68">
        <w:rPr>
          <w:color w:val="215868" w:themeColor="accent5" w:themeShade="80"/>
        </w:rPr>
        <w:t xml:space="preserve">). </w:t>
      </w:r>
      <w:r w:rsidR="00A90470">
        <w:rPr>
          <w:color w:val="215868" w:themeColor="accent5" w:themeShade="80"/>
        </w:rPr>
        <w:t>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230BA5" w:rsidRPr="009B6214">
        <w:rPr>
          <w:color w:val="1F497D" w:themeColor="text2"/>
        </w:rPr>
        <w:t xml:space="preserve">Figure </w:t>
      </w:r>
      <w:r w:rsidR="00230BA5">
        <w:rPr>
          <w:noProof/>
        </w:rPr>
        <w:t>4</w:t>
      </w:r>
      <w:r w:rsidR="00B63476">
        <w:rPr>
          <w:color w:val="215868" w:themeColor="accent5" w:themeShade="80"/>
        </w:rPr>
        <w:fldChar w:fldCharType="end"/>
      </w:r>
      <w:r w:rsidR="00A90470">
        <w:rPr>
          <w:color w:val="215868" w:themeColor="accent5" w:themeShade="80"/>
        </w:rPr>
        <w:t>).</w:t>
      </w:r>
      <w:r>
        <w:rPr>
          <w:color w:val="215868" w:themeColor="accent5" w:themeShade="80"/>
        </w:rPr>
        <w:t xml:space="preserve">in March 2016, January and April 2017, and March 2018 </w:t>
      </w:r>
      <w:r w:rsidR="00A90470">
        <w:rPr>
          <w:color w:val="215868" w:themeColor="accent5" w:themeShade="80"/>
        </w:rPr>
        <w:t>(</w:t>
      </w:r>
      <w:r w:rsidR="00230BA5">
        <w:rPr>
          <w:color w:val="215868" w:themeColor="accent5" w:themeShade="80"/>
        </w:rPr>
        <w:fldChar w:fldCharType="begin"/>
      </w:r>
      <w:r w:rsidR="00230BA5">
        <w:rPr>
          <w:color w:val="215868" w:themeColor="accent5" w:themeShade="80"/>
        </w:rPr>
        <w:instrText xml:space="preserve"> REF _Ref534405756 \h </w:instrText>
      </w:r>
      <w:r w:rsidR="00230BA5">
        <w:rPr>
          <w:color w:val="215868" w:themeColor="accent5" w:themeShade="80"/>
        </w:rPr>
      </w:r>
      <w:r w:rsidR="00230BA5">
        <w:rPr>
          <w:color w:val="215868" w:themeColor="accent5" w:themeShade="80"/>
        </w:rPr>
        <w:fldChar w:fldCharType="separate"/>
      </w:r>
      <w:r w:rsidR="00230BA5" w:rsidRPr="00C80E31">
        <w:rPr>
          <w:color w:val="1F497D" w:themeColor="text2"/>
        </w:rPr>
        <w:t xml:space="preserve">Figure </w:t>
      </w:r>
      <w:r w:rsidR="00230BA5">
        <w:rPr>
          <w:noProof/>
        </w:rPr>
        <w:t>4</w:t>
      </w:r>
      <w:r w:rsidR="00230BA5">
        <w:rPr>
          <w:color w:val="215868" w:themeColor="accent5" w:themeShade="80"/>
        </w:rPr>
        <w:fldChar w:fldCharType="end"/>
      </w:r>
      <w:r w:rsidR="00A90470">
        <w:rPr>
          <w:color w:val="215868" w:themeColor="accent5" w:themeShade="80"/>
        </w:rPr>
        <w:t xml:space="preserve">). </w:t>
      </w:r>
      <w:r w:rsidR="00D906BE" w:rsidRPr="00904A68">
        <w:rPr>
          <w:color w:val="215868" w:themeColor="accent5" w:themeShade="80"/>
        </w:rPr>
        <w:t xml:space="preserve">For both locations and all water years, the </w:t>
      </w:r>
      <w:r w:rsidR="00C4438A" w:rsidRPr="00904A68">
        <w:rPr>
          <w:color w:val="215868" w:themeColor="accent5" w:themeShade="80"/>
        </w:rPr>
        <w:t>wetland</w:t>
      </w:r>
      <w:r w:rsidR="00D906BE" w:rsidRPr="00904A68">
        <w:rPr>
          <w:color w:val="215868" w:themeColor="accent5" w:themeShade="80"/>
        </w:rPr>
        <w:t xml:space="preserve"> station on </w:t>
      </w:r>
      <w:r w:rsidR="00D906BE"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00D906BE"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00D906BE" w:rsidRPr="00904A68">
        <w:rPr>
          <w:color w:val="215868" w:themeColor="accent5" w:themeShade="80"/>
        </w:rPr>
        <w:t>station</w:t>
      </w:r>
      <w:r w:rsidR="006558CD">
        <w:rPr>
          <w:color w:val="215868" w:themeColor="accent5" w:themeShade="80"/>
        </w:rPr>
        <w:t>. Forest</w:t>
      </w:r>
      <w:r w:rsidR="00D906BE" w:rsidRPr="00904A68">
        <w:rPr>
          <w:color w:val="215868" w:themeColor="accent5" w:themeShade="80"/>
        </w:rPr>
        <w:t xml:space="preserve"> station</w:t>
      </w:r>
      <w:r w:rsidR="006558CD">
        <w:rPr>
          <w:color w:val="215868" w:themeColor="accent5" w:themeShade="80"/>
        </w:rPr>
        <w:t xml:space="preserve"> </w:t>
      </w:r>
      <w:r w:rsidR="00D906BE" w:rsidRPr="00904A68">
        <w:rPr>
          <w:color w:val="215868" w:themeColor="accent5" w:themeShade="80"/>
        </w:rPr>
        <w:t>had</w:t>
      </w:r>
      <w:r w:rsidR="006558CD">
        <w:rPr>
          <w:color w:val="215868" w:themeColor="accent5" w:themeShade="80"/>
        </w:rPr>
        <w:t xml:space="preserve"> the</w:t>
      </w:r>
      <w:r w:rsidR="00D906BE"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52"/>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3595"/>
                    </a:xfrm>
                    <a:prstGeom prst="rect">
                      <a:avLst/>
                    </a:prstGeom>
                  </pic:spPr>
                </pic:pic>
              </a:graphicData>
            </a:graphic>
          </wp:inline>
        </w:drawing>
      </w:r>
    </w:p>
    <w:p w14:paraId="5B07C9F0" w14:textId="62016B6F" w:rsidR="009E740F" w:rsidRPr="00904A68" w:rsidRDefault="009E740F" w:rsidP="000A5F26">
      <w:pPr>
        <w:pStyle w:val="Caption"/>
        <w:rPr>
          <w:rFonts w:ascii="Times New Roman" w:hAnsi="Times New Roman" w:cs="Times New Roman"/>
          <w:color w:val="215868" w:themeColor="accent5" w:themeShade="80"/>
        </w:rPr>
      </w:pPr>
      <w:bookmarkStart w:id="53" w:name="_Ref534405756"/>
      <w:r w:rsidRPr="000A5F2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4</w:t>
      </w:r>
      <w:r w:rsidR="00E84328">
        <w:rPr>
          <w:noProof/>
        </w:rPr>
        <w:fldChar w:fldCharType="end"/>
      </w:r>
      <w:bookmarkEnd w:id="53"/>
      <w:r w:rsidR="00B63476">
        <w:t>:</w:t>
      </w:r>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r w:rsidR="00C45949">
        <w:rPr>
          <w:rFonts w:ascii="Times New Roman" w:hAnsi="Times New Roman" w:cs="Times New Roman"/>
          <w:color w:val="215868" w:themeColor="accent5" w:themeShade="80"/>
        </w:rPr>
        <w:t>at</w:t>
      </w:r>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r w:rsidR="007D3030">
        <w:rPr>
          <w:rFonts w:ascii="Times New Roman" w:hAnsi="Times New Roman" w:cs="Times New Roman"/>
          <w:color w:val="215868" w:themeColor="accent5" w:themeShade="80"/>
        </w:rPr>
        <w:t xml:space="preserve"> error bars (squares indicating mean, and bars indicating standard deviation) are shown for </w:t>
      </w:r>
      <w:r w:rsidR="00526BDE">
        <w:rPr>
          <w:rFonts w:ascii="Times New Roman" w:hAnsi="Times New Roman" w:cs="Times New Roman"/>
          <w:color w:val="215868" w:themeColor="accent5" w:themeShade="80"/>
        </w:rPr>
        <w:t>manually</w:t>
      </w:r>
      <w:r w:rsidR="007D3030">
        <w:rPr>
          <w:rFonts w:ascii="Times New Roman" w:hAnsi="Times New Roman" w:cs="Times New Roman"/>
          <w:color w:val="215868" w:themeColor="accent5" w:themeShade="80"/>
        </w:rPr>
        <w:t xml:space="preserve"> measured snow depth</w:t>
      </w:r>
      <w:r w:rsidR="00526BDE">
        <w:rPr>
          <w:rFonts w:ascii="Times New Roman" w:hAnsi="Times New Roman" w:cs="Times New Roman"/>
          <w:color w:val="215868" w:themeColor="accent5" w:themeShade="80"/>
        </w:rPr>
        <w:t>s</w:t>
      </w:r>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693ADAAF" w14:textId="5578AC36" w:rsidR="004111EF" w:rsidRDefault="00153623" w:rsidP="008C47DE">
      <w:pPr>
        <w:spacing w:line="480" w:lineRule="auto"/>
        <w:rPr>
          <w:rFonts w:ascii="Times New Roman" w:hAnsi="Times New Roman" w:cs="Times New Roman"/>
        </w:rPr>
      </w:pPr>
      <w:commentRangeStart w:id="54"/>
      <w:commentRangeEnd w:id="54"/>
      <w:r>
        <w:rPr>
          <w:rStyle w:val="CommentReference"/>
        </w:rPr>
        <w:lastRenderedPageBreak/>
        <w:commentReference w:id="54"/>
      </w:r>
      <w:ins w:id="55"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894830"/>
                      </a:xfrm>
                      <a:prstGeom prst="rect">
                        <a:avLst/>
                      </a:prstGeom>
                    </pic:spPr>
                  </pic:pic>
                </a:graphicData>
              </a:graphic>
            </wp:inline>
          </w:drawing>
        </w:r>
        <w:commentRangeStart w:id="56"/>
        <w:commentRangeStart w:id="57"/>
        <w:commentRangeEnd w:id="56"/>
        <w:r w:rsidR="00B43783">
          <w:rPr>
            <w:rStyle w:val="CommentReference"/>
          </w:rPr>
          <w:commentReference w:id="56"/>
        </w:r>
      </w:ins>
      <w:commentRangeEnd w:id="57"/>
      <w:r w:rsidR="000E323A">
        <w:rPr>
          <w:rStyle w:val="CommentReference"/>
        </w:rPr>
        <w:commentReference w:id="57"/>
      </w:r>
      <w:del w:id="58"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400290"/>
                      </a:xfrm>
                      <a:prstGeom prst="rect">
                        <a:avLst/>
                      </a:prstGeom>
                    </pic:spPr>
                  </pic:pic>
                </a:graphicData>
              </a:graphic>
            </wp:inline>
          </w:drawing>
        </w:r>
      </w:del>
      <w:commentRangeStart w:id="59"/>
      <w:commentRangeEnd w:id="59"/>
      <w:r w:rsidR="008860D2">
        <w:rPr>
          <w:rStyle w:val="CommentReference"/>
        </w:rPr>
        <w:commentReference w:id="59"/>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60"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60"/>
    </w:p>
    <w:p w14:paraId="381CAD92" w14:textId="77777777" w:rsidR="008E6BFC" w:rsidRPr="008E6BFC" w:rsidRDefault="008E6BFC" w:rsidP="008E6BFC">
      <w:pPr>
        <w:pStyle w:val="EndNoteBibliography"/>
        <w:ind w:left="420" w:hanging="420"/>
        <w:rPr>
          <w:noProof/>
        </w:rPr>
      </w:pPr>
      <w:bookmarkStart w:id="61"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61"/>
    </w:p>
    <w:p w14:paraId="59A36885" w14:textId="77777777" w:rsidR="008E6BFC" w:rsidRPr="008E6BFC" w:rsidRDefault="008E6BFC" w:rsidP="008E6BFC">
      <w:pPr>
        <w:pStyle w:val="EndNoteBibliography"/>
        <w:ind w:left="420" w:hanging="420"/>
        <w:rPr>
          <w:noProof/>
        </w:rPr>
      </w:pPr>
      <w:bookmarkStart w:id="62"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62"/>
    </w:p>
    <w:p w14:paraId="4C377652" w14:textId="77777777" w:rsidR="008E6BFC" w:rsidRPr="008E6BFC" w:rsidRDefault="008E6BFC" w:rsidP="008E6BFC">
      <w:pPr>
        <w:pStyle w:val="EndNoteBibliography"/>
        <w:ind w:left="420" w:hanging="420"/>
        <w:rPr>
          <w:noProof/>
        </w:rPr>
      </w:pPr>
      <w:bookmarkStart w:id="63"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63"/>
    </w:p>
    <w:p w14:paraId="1CF517B8" w14:textId="77777777" w:rsidR="008E6BFC" w:rsidRPr="008E6BFC" w:rsidRDefault="008E6BFC" w:rsidP="008E6BFC">
      <w:pPr>
        <w:pStyle w:val="EndNoteBibliography"/>
        <w:ind w:left="420" w:hanging="420"/>
        <w:rPr>
          <w:noProof/>
        </w:rPr>
      </w:pPr>
      <w:bookmarkStart w:id="64"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64"/>
    </w:p>
    <w:p w14:paraId="4CE168EF" w14:textId="77777777" w:rsidR="008E6BFC" w:rsidRPr="008E6BFC" w:rsidRDefault="008E6BFC" w:rsidP="008E6BFC">
      <w:pPr>
        <w:pStyle w:val="EndNoteBibliography"/>
        <w:ind w:left="420" w:hanging="420"/>
        <w:rPr>
          <w:noProof/>
        </w:rPr>
      </w:pPr>
      <w:bookmarkStart w:id="65"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65"/>
    </w:p>
    <w:p w14:paraId="36D6280A" w14:textId="77777777" w:rsidR="008E6BFC" w:rsidRPr="008E6BFC" w:rsidRDefault="008E6BFC" w:rsidP="008E6BFC">
      <w:pPr>
        <w:pStyle w:val="EndNoteBibliography"/>
        <w:ind w:left="420" w:hanging="420"/>
        <w:rPr>
          <w:noProof/>
        </w:rPr>
      </w:pPr>
      <w:bookmarkStart w:id="66"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66"/>
    </w:p>
    <w:p w14:paraId="5BAB3EE9" w14:textId="77777777" w:rsidR="008E6BFC" w:rsidRPr="008E6BFC" w:rsidRDefault="008E6BFC" w:rsidP="008E6BFC">
      <w:pPr>
        <w:pStyle w:val="EndNoteBibliography"/>
        <w:ind w:left="420" w:hanging="420"/>
        <w:rPr>
          <w:noProof/>
        </w:rPr>
      </w:pPr>
      <w:bookmarkStart w:id="67"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67"/>
    </w:p>
    <w:p w14:paraId="2966406D" w14:textId="77777777" w:rsidR="008E6BFC" w:rsidRPr="008E6BFC" w:rsidRDefault="008E6BFC" w:rsidP="008E6BFC">
      <w:pPr>
        <w:pStyle w:val="EndNoteBibliography"/>
        <w:ind w:left="420" w:hanging="420"/>
        <w:rPr>
          <w:noProof/>
        </w:rPr>
      </w:pPr>
      <w:bookmarkStart w:id="68"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68"/>
    </w:p>
    <w:p w14:paraId="06CCDDCA" w14:textId="77777777" w:rsidR="008E6BFC" w:rsidRPr="008E6BFC" w:rsidRDefault="008E6BFC" w:rsidP="008E6BFC">
      <w:pPr>
        <w:pStyle w:val="EndNoteBibliography"/>
        <w:ind w:left="420" w:hanging="420"/>
        <w:rPr>
          <w:noProof/>
        </w:rPr>
      </w:pPr>
      <w:bookmarkStart w:id="69"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69"/>
    </w:p>
    <w:p w14:paraId="089B0E73" w14:textId="77777777" w:rsidR="008E6BFC" w:rsidRPr="008E6BFC" w:rsidRDefault="008E6BFC" w:rsidP="008E6BFC">
      <w:pPr>
        <w:pStyle w:val="EndNoteBibliography"/>
        <w:ind w:left="420" w:hanging="420"/>
        <w:rPr>
          <w:noProof/>
        </w:rPr>
      </w:pPr>
      <w:bookmarkStart w:id="70"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70"/>
    </w:p>
    <w:p w14:paraId="12CC6891" w14:textId="77777777" w:rsidR="008E6BFC" w:rsidRPr="008E6BFC" w:rsidRDefault="008E6BFC" w:rsidP="008E6BFC">
      <w:pPr>
        <w:pStyle w:val="EndNoteBibliography"/>
        <w:ind w:left="420" w:hanging="420"/>
        <w:rPr>
          <w:noProof/>
        </w:rPr>
      </w:pPr>
      <w:bookmarkStart w:id="71"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71"/>
    </w:p>
    <w:p w14:paraId="2145E827" w14:textId="77777777" w:rsidR="008E6BFC" w:rsidRPr="008E6BFC" w:rsidRDefault="008E6BFC" w:rsidP="008E6BFC">
      <w:pPr>
        <w:pStyle w:val="EndNoteBibliography"/>
        <w:ind w:left="420" w:hanging="420"/>
        <w:rPr>
          <w:noProof/>
        </w:rPr>
      </w:pPr>
      <w:bookmarkStart w:id="72"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72"/>
    </w:p>
    <w:p w14:paraId="31226FA9" w14:textId="77777777" w:rsidR="008E6BFC" w:rsidRPr="008E6BFC" w:rsidRDefault="008E6BFC" w:rsidP="008E6BFC">
      <w:pPr>
        <w:pStyle w:val="EndNoteBibliography"/>
        <w:ind w:left="420" w:hanging="420"/>
        <w:rPr>
          <w:noProof/>
        </w:rPr>
      </w:pPr>
      <w:bookmarkStart w:id="73"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73"/>
    </w:p>
    <w:p w14:paraId="72455EFC" w14:textId="77777777" w:rsidR="008E6BFC" w:rsidRPr="008E6BFC" w:rsidRDefault="008E6BFC" w:rsidP="008E6BFC">
      <w:pPr>
        <w:pStyle w:val="EndNoteBibliography"/>
        <w:ind w:left="420" w:hanging="420"/>
        <w:rPr>
          <w:noProof/>
        </w:rPr>
      </w:pPr>
      <w:bookmarkStart w:id="74"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74"/>
    </w:p>
    <w:p w14:paraId="29350F46" w14:textId="77777777" w:rsidR="008E6BFC" w:rsidRPr="008E6BFC" w:rsidRDefault="008E6BFC" w:rsidP="008E6BFC">
      <w:pPr>
        <w:pStyle w:val="EndNoteBibliography"/>
        <w:ind w:left="420" w:hanging="420"/>
        <w:rPr>
          <w:noProof/>
        </w:rPr>
      </w:pPr>
      <w:bookmarkStart w:id="75"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75"/>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76"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77" w:author="Katya" w:date="2019-01-07T09:30:00Z"/>
          <w:rFonts w:ascii="Times New Roman" w:hAnsi="Times New Roman" w:cs="Times New Roman"/>
        </w:rPr>
      </w:pPr>
      <w:del w:id="78"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4590"/>
                      </a:xfrm>
                      <a:prstGeom prst="rect">
                        <a:avLst/>
                      </a:prstGeom>
                    </pic:spPr>
                  </pic:pic>
                </a:graphicData>
              </a:graphic>
            </wp:inline>
          </w:drawing>
        </w:r>
      </w:del>
      <w:commentRangeStart w:id="79"/>
      <w:commentRangeStart w:id="80"/>
      <w:commentRangeEnd w:id="79"/>
      <w:r w:rsidR="00B43783">
        <w:rPr>
          <w:rStyle w:val="CommentReference"/>
        </w:rPr>
        <w:commentReference w:id="79"/>
      </w:r>
      <w:commentRangeEnd w:id="80"/>
    </w:p>
    <w:p w14:paraId="3B640C20" w14:textId="05F23C63" w:rsidR="002C559E" w:rsidRDefault="00BA376B" w:rsidP="008C47DE">
      <w:pPr>
        <w:spacing w:line="480" w:lineRule="auto"/>
        <w:rPr>
          <w:rFonts w:ascii="Times New Roman" w:hAnsi="Times New Roman" w:cs="Times New Roman"/>
        </w:rPr>
      </w:pPr>
      <w:ins w:id="81" w:author="Katya" w:date="2019-01-07T09:30:00Z">
        <w:r>
          <w:rPr>
            <w:rStyle w:val="CommentReference"/>
          </w:rPr>
          <w:commentReference w:id="80"/>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82"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83"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w:t>
      </w:r>
      <w:r w:rsidR="000C2D17">
        <w:rPr>
          <w:rFonts w:ascii="Times New Roman" w:hAnsi="Times New Roman" w:cs="Times New Roman"/>
        </w:rPr>
        <w:lastRenderedPageBreak/>
        <w:t xml:space="preserve">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84" w:author="Katya" w:date="2019-01-07T09:30:00Z"/>
          <w:rFonts w:ascii="Times New Roman" w:hAnsi="Times New Roman" w:cs="Times New Roman"/>
        </w:rPr>
      </w:pPr>
      <w:ins w:id="85"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86" w:author="Katya" w:date="2019-01-07T09:30:00Z"/>
          <w:rFonts w:ascii="Times New Roman" w:hAnsi="Times New Roman" w:cs="Times New Roman"/>
        </w:rPr>
      </w:pPr>
      <w:ins w:id="87"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88" w:author="Katya" w:date="2019-01-07T09:30:00Z"/>
          <w:rFonts w:ascii="Times New Roman" w:hAnsi="Times New Roman" w:cs="Times New Roman"/>
        </w:rPr>
      </w:pPr>
      <w:ins w:id="89" w:author="Katya" w:date="2019-01-07T09:30:00Z">
        <w:r>
          <w:rPr>
            <w:rFonts w:ascii="Times New Roman" w:hAnsi="Times New Roman" w:cs="Times New Roman"/>
          </w:rPr>
          <w:t xml:space="preserve">The first step in obtaining accurate precipitation </w:t>
        </w:r>
        <w:r w:rsidR="007E29C7">
          <w:rPr>
            <w:rFonts w:ascii="Times New Roman" w:hAnsi="Times New Roman" w:cs="Times New Roman"/>
          </w:rPr>
          <w:t>timeseries</w:t>
        </w:r>
        <w:del w:id="90"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91" w:author="Gabrielle Boisrame" w:date="2019-01-07T09:41:00Z">
        <w:r w:rsidR="00AE09DE">
          <w:rPr>
            <w:rFonts w:ascii="Times New Roman" w:hAnsi="Times New Roman" w:cs="Times New Roman"/>
          </w:rPr>
          <w:t>s</w:t>
        </w:r>
      </w:ins>
      <w:ins w:id="92"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93"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94" w:author="Gabrielle Boisrame" w:date="2019-01-07T09:42:00Z">
        <w:r w:rsidR="00AE09DE">
          <w:rPr>
            <w:rFonts w:ascii="Times New Roman" w:hAnsi="Times New Roman" w:cs="Times New Roman"/>
          </w:rPr>
          <w:t>occurred</w:t>
        </w:r>
      </w:ins>
      <w:ins w:id="95" w:author="Gabrielle Boisrame" w:date="2019-01-07T09:41:00Z">
        <w:r w:rsidR="00AE09DE">
          <w:rPr>
            <w:rFonts w:ascii="Times New Roman" w:hAnsi="Times New Roman" w:cs="Times New Roman"/>
          </w:rPr>
          <w:t xml:space="preserve"> </w:t>
        </w:r>
      </w:ins>
      <w:ins w:id="96" w:author="Gabrielle Boisrame" w:date="2019-01-07T09:42:00Z">
        <w:r w:rsidR="00AE09DE">
          <w:rPr>
            <w:rFonts w:ascii="Times New Roman" w:hAnsi="Times New Roman" w:cs="Times New Roman"/>
          </w:rPr>
          <w:t>or when time lapse cameras show that an animal disturbed the station)</w:t>
        </w:r>
      </w:ins>
      <w:ins w:id="97"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98" w:author="Katya" w:date="2019-01-07T09:30:00Z"/>
          <w:rFonts w:ascii="Times New Roman" w:hAnsi="Times New Roman" w:cs="Times New Roman"/>
        </w:rPr>
      </w:pPr>
      <w:commentRangeStart w:id="99"/>
      <w:ins w:id="100" w:author="Katya" w:date="2019-01-07T09:30:00Z">
        <w:r>
          <w:rPr>
            <w:rFonts w:ascii="Times New Roman" w:hAnsi="Times New Roman" w:cs="Times New Roman"/>
          </w:rPr>
          <w:t xml:space="preserve">If all three stations were missing precipitation record, then a combination of </w:t>
        </w:r>
        <w:commentRangeStart w:id="101"/>
        <w:r>
          <w:rPr>
            <w:rFonts w:ascii="Times New Roman" w:hAnsi="Times New Roman" w:cs="Times New Roman"/>
          </w:rPr>
          <w:t>snow melt amounts</w:t>
        </w:r>
      </w:ins>
      <w:commentRangeEnd w:id="101"/>
      <w:r w:rsidR="000E323A">
        <w:rPr>
          <w:rStyle w:val="CommentReference"/>
        </w:rPr>
        <w:commentReference w:id="101"/>
      </w:r>
      <w:ins w:id="102"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103"/>
        <w:commentRangeStart w:id="104"/>
        <w:r w:rsidR="00C66FCB">
          <w:rPr>
            <w:rFonts w:ascii="Times New Roman" w:hAnsi="Times New Roman" w:cs="Times New Roman"/>
          </w:rPr>
          <w:t>0.4</w:t>
        </w:r>
        <w:commentRangeEnd w:id="103"/>
        <w:r w:rsidR="00C66FCB">
          <w:rPr>
            <w:rStyle w:val="CommentReference"/>
          </w:rPr>
          <w:commentReference w:id="103"/>
        </w:r>
      </w:ins>
      <w:commentRangeEnd w:id="104"/>
      <w:r w:rsidR="00722737">
        <w:rPr>
          <w:rStyle w:val="CommentReference"/>
        </w:rPr>
        <w:commentReference w:id="104"/>
      </w:r>
      <w:ins w:id="105" w:author="Katya" w:date="2019-01-07T09:30:00Z">
        <w:r>
          <w:rPr>
            <w:rFonts w:ascii="Times New Roman" w:hAnsi="Times New Roman" w:cs="Times New Roman"/>
          </w:rPr>
          <w:t xml:space="preserve">. </w:t>
        </w:r>
        <w:commentRangeEnd w:id="99"/>
        <w:r>
          <w:rPr>
            <w:rStyle w:val="CommentReference"/>
          </w:rPr>
          <w:commentReference w:id="99"/>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bookmarkStart w:id="106" w:name="_GoBack"/>
        <w:bookmarkEnd w:id="106"/>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107" w:author="Katya" w:date="2019-01-07T09:30:00Z"/>
          <w:rFonts w:ascii="Times New Roman" w:hAnsi="Times New Roman" w:cs="Times New Roman"/>
        </w:rPr>
      </w:pPr>
      <w:ins w:id="108" w:author="Katya" w:date="2019-01-07T09:30:00Z">
        <w:r>
          <w:rPr>
            <w:rFonts w:ascii="Times New Roman" w:hAnsi="Times New Roman" w:cs="Times New Roman"/>
          </w:rPr>
          <w:t xml:space="preserve">In the final step, </w:t>
        </w:r>
      </w:ins>
      <w:ins w:id="109" w:author="Gabrielle Boisrame" w:date="2019-01-07T10:04:00Z">
        <w:r w:rsidR="000E323A">
          <w:rPr>
            <w:rFonts w:ascii="Times New Roman" w:hAnsi="Times New Roman" w:cs="Times New Roman"/>
          </w:rPr>
          <w:t xml:space="preserve">a </w:t>
        </w:r>
      </w:ins>
      <w:ins w:id="110"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r w:rsidR="00962861">
          <w:rPr>
            <w:rFonts w:ascii="Times New Roman" w:hAnsi="Times New Roman" w:cs="Times New Roman"/>
          </w:rPr>
          <w:t>mice.impute.norm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111"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12" w:author="Katya" w:date="2019-01-07T09:30:00Z"/>
          <w:rFonts w:ascii="Times New Roman" w:hAnsi="Times New Roman" w:cs="Times New Roman"/>
        </w:rPr>
      </w:pPr>
      <w:ins w:id="113"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14" w:author="Katya" w:date="2019-01-07T09:30:00Z"/>
          <w:rFonts w:ascii="Times New Roman" w:hAnsi="Times New Roman" w:cs="Times New Roman"/>
        </w:rPr>
      </w:pPr>
      <w:ins w:id="115"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6" w:author="Katya" w:date="2019-01-07T09:30:00Z"/>
          <w:rFonts w:ascii="Times New Roman" w:hAnsi="Times New Roman" w:cs="Times New Roman"/>
        </w:rPr>
      </w:pPr>
      <w:ins w:id="117"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118" w:author="Katya" w:date="2019-01-07T09:30:00Z"/>
          <w:rFonts w:ascii="Times New Roman" w:hAnsi="Times New Roman" w:cs="Times New Roman"/>
        </w:rPr>
      </w:pPr>
      <w:ins w:id="119"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120"/>
        <w:r w:rsidR="003B169F">
          <w:rPr>
            <w:rFonts w:ascii="Times New Roman" w:hAnsi="Times New Roman" w:cs="Times New Roman"/>
          </w:rPr>
          <w:t>Forest (top), shrub (middle), wetland (bottom)</w:t>
        </w:r>
      </w:ins>
      <w:commentRangeEnd w:id="120"/>
      <w:r w:rsidR="000E323A">
        <w:rPr>
          <w:rStyle w:val="CommentReference"/>
        </w:rPr>
        <w:commentReference w:id="120"/>
      </w:r>
    </w:p>
    <w:p w14:paraId="734FDD58" w14:textId="77777777" w:rsidR="007060E1" w:rsidRDefault="007060E1" w:rsidP="007060E1">
      <w:pPr>
        <w:spacing w:line="480" w:lineRule="auto"/>
        <w:ind w:firstLine="720"/>
        <w:rPr>
          <w:ins w:id="121" w:author="Katya" w:date="2019-01-07T09:30:00Z"/>
          <w:rFonts w:ascii="Times New Roman" w:hAnsi="Times New Roman" w:cs="Times New Roman"/>
        </w:rPr>
      </w:pPr>
    </w:p>
    <w:p w14:paraId="2F010E8F" w14:textId="460D8771" w:rsidR="00307361" w:rsidRDefault="00307361" w:rsidP="000C2D17">
      <w:pPr>
        <w:spacing w:line="480" w:lineRule="auto"/>
        <w:rPr>
          <w:ins w:id="122" w:author="Katya" w:date="2019-01-07T09:30:00Z"/>
          <w:rFonts w:ascii="Times New Roman" w:hAnsi="Times New Roman" w:cs="Times New Roman"/>
        </w:rPr>
      </w:pPr>
    </w:p>
    <w:p w14:paraId="1011C129" w14:textId="0A98F838" w:rsidR="00307361" w:rsidRDefault="00307361" w:rsidP="000C2D17">
      <w:pPr>
        <w:spacing w:line="480" w:lineRule="auto"/>
        <w:rPr>
          <w:ins w:id="123"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546827" w:rsidRDefault="00546827">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D72422" w:rsidRDefault="00D72422" w:rsidP="00D72422">
      <w:pPr>
        <w:pStyle w:val="CommentText"/>
      </w:pPr>
      <w:r>
        <w:rPr>
          <w:rStyle w:val="CommentReference"/>
        </w:rPr>
        <w:annotationRef/>
      </w:r>
      <w:r>
        <w:t>Scott</w:t>
      </w:r>
    </w:p>
  </w:comment>
  <w:comment w:id="2" w:author="Jens Stevens" w:date="2018-09-25T17:29:00Z" w:initials="JS">
    <w:p w14:paraId="1E379F23" w14:textId="77777777" w:rsidR="0091423C" w:rsidRDefault="0091423C" w:rsidP="0091423C">
      <w:pPr>
        <w:pStyle w:val="CommentText"/>
      </w:pPr>
      <w:r>
        <w:rPr>
          <w:rStyle w:val="CommentReference"/>
        </w:rPr>
        <w:annotationRef/>
      </w:r>
      <w:r>
        <w:t>Brandon</w:t>
      </w:r>
    </w:p>
  </w:comment>
  <w:comment w:id="3" w:author="Jens Stevens [2]" w:date="2019-01-09T15:25:00Z" w:initials="JS">
    <w:p w14:paraId="18CC9D7D" w14:textId="0D45A4DA" w:rsidR="0091423C" w:rsidRDefault="0091423C">
      <w:pPr>
        <w:pStyle w:val="CommentText"/>
      </w:pPr>
      <w:r>
        <w:rPr>
          <w:rStyle w:val="CommentReference"/>
        </w:rPr>
        <w:annotationRef/>
      </w:r>
      <w:r>
        <w:t>Jens will make this.</w:t>
      </w:r>
    </w:p>
  </w:comment>
  <w:comment w:id="4" w:author="Ekaterina Rakhmatulina" w:date="2019-01-04T17:17:00Z" w:initials="ER">
    <w:p w14:paraId="332345D7" w14:textId="3598692B" w:rsidR="00546827" w:rsidRDefault="00546827">
      <w:pPr>
        <w:pStyle w:val="CommentText"/>
      </w:pPr>
      <w:r>
        <w:rPr>
          <w:rStyle w:val="CommentReference"/>
        </w:rPr>
        <w:annotationRef/>
      </w:r>
      <w:r>
        <w:t>Mean of shrub and wetland stations</w:t>
      </w:r>
    </w:p>
  </w:comment>
  <w:comment w:id="5" w:author="Ekaterina Rakhmatulina" w:date="2019-01-04T17:17:00Z" w:initials="ER">
    <w:p w14:paraId="2810753F" w14:textId="7423A4AF" w:rsidR="00546827" w:rsidRDefault="00546827">
      <w:pPr>
        <w:pStyle w:val="CommentText"/>
      </w:pPr>
      <w:r>
        <w:rPr>
          <w:rStyle w:val="CommentReference"/>
        </w:rPr>
        <w:annotationRef/>
      </w:r>
      <w:r>
        <w:t>Mean of shrub and wetland stations</w:t>
      </w:r>
    </w:p>
  </w:comment>
  <w:comment w:id="6" w:author="Sally Thompson" w:date="2018-10-25T15:53:00Z" w:initials="ST">
    <w:p w14:paraId="691B5617" w14:textId="50235339" w:rsidR="00546827" w:rsidRDefault="00546827">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7" w:author="Jens Stevens" w:date="2018-09-25T17:56:00Z" w:initials="JS">
    <w:p w14:paraId="6B50F124" w14:textId="250E8A08" w:rsidR="00546827" w:rsidRDefault="00546827">
      <w:pPr>
        <w:pStyle w:val="CommentText"/>
      </w:pPr>
      <w:r>
        <w:rPr>
          <w:rStyle w:val="CommentReference"/>
        </w:rPr>
        <w:annotationRef/>
      </w:r>
      <w:r>
        <w:t>Jens will elaborate.</w:t>
      </w:r>
    </w:p>
  </w:comment>
  <w:comment w:id="8" w:author="Ekaterina Rakhmatulina" w:date="2019-01-02T14:51:00Z" w:initials="ER">
    <w:p w14:paraId="7458E802" w14:textId="092E1E74" w:rsidR="00546827" w:rsidRDefault="00546827">
      <w:pPr>
        <w:pStyle w:val="CommentText"/>
      </w:pPr>
      <w:r>
        <w:rPr>
          <w:rStyle w:val="CommentReference"/>
        </w:rPr>
        <w:annotationRef/>
      </w:r>
      <w:r>
        <w:t>Tree density?</w:t>
      </w:r>
    </w:p>
  </w:comment>
  <w:comment w:id="9" w:author="Jens Stevens [2]" w:date="2019-01-09T15:12:00Z" w:initials="JS">
    <w:p w14:paraId="0BAD9C8F" w14:textId="02BBE23F" w:rsidR="00497A36" w:rsidRDefault="00497A36">
      <w:pPr>
        <w:pStyle w:val="CommentText"/>
      </w:pPr>
      <w:r>
        <w:rPr>
          <w:rStyle w:val="CommentReference"/>
        </w:rPr>
        <w:annotationRef/>
      </w:r>
      <w:r>
        <w:t>I don’t think we measured tree density at this site. I don’t think that’s a problem though.</w:t>
      </w:r>
    </w:p>
  </w:comment>
  <w:comment w:id="10" w:author="Ekaterina Rakhmatulina" w:date="2019-01-02T14:52:00Z" w:initials="ER">
    <w:p w14:paraId="5A8C9041" w14:textId="4AA42539" w:rsidR="00546827" w:rsidRDefault="00546827">
      <w:pPr>
        <w:pStyle w:val="CommentText"/>
      </w:pPr>
      <w:r>
        <w:rPr>
          <w:rStyle w:val="CommentReference"/>
        </w:rPr>
        <w:annotationRef/>
      </w:r>
      <w:r>
        <w:t>Should we include pictures, perhaps in the Appendix?</w:t>
      </w:r>
    </w:p>
  </w:comment>
  <w:comment w:id="11" w:author="Jens Stevens [2]" w:date="2019-01-09T15:13:00Z" w:initials="JS">
    <w:p w14:paraId="28C1CBAE" w14:textId="452CC7B1" w:rsidR="00497A36" w:rsidRDefault="00497A36">
      <w:pPr>
        <w:pStyle w:val="CommentText"/>
      </w:pPr>
      <w:r>
        <w:rPr>
          <w:rStyle w:val="CommentReference"/>
        </w:rPr>
        <w:annotationRef/>
      </w:r>
      <w:r>
        <w:t>Probably yes.</w:t>
      </w:r>
    </w:p>
  </w:comment>
  <w:comment w:id="12" w:author="Gabrielle Boisrame" w:date="2019-01-07T10:30:00Z" w:initials="GB">
    <w:p w14:paraId="7B709E52" w14:textId="09AC30BF" w:rsidR="00546827" w:rsidRDefault="00546827">
      <w:pPr>
        <w:pStyle w:val="CommentText"/>
      </w:pPr>
      <w:r>
        <w:rPr>
          <w:rStyle w:val="CommentReference"/>
        </w:rPr>
        <w:annotationRef/>
      </w:r>
      <w:r>
        <w:t>We should give actual brand names.</w:t>
      </w:r>
    </w:p>
  </w:comment>
  <w:comment w:id="13" w:author="Ekaterina Rakhmatulina" w:date="2019-01-02T15:09:00Z" w:initials="ER">
    <w:p w14:paraId="0BEF1FB2" w14:textId="35199830" w:rsidR="00546827" w:rsidRDefault="00546827">
      <w:pPr>
        <w:pStyle w:val="CommentText"/>
      </w:pPr>
      <w:r>
        <w:rPr>
          <w:rStyle w:val="CommentReference"/>
        </w:rPr>
        <w:annotationRef/>
      </w:r>
      <w:r>
        <w:t>32% wetland, 25% shrub, 27% forest</w:t>
      </w:r>
    </w:p>
  </w:comment>
  <w:comment w:id="14" w:author="Ekaterina Rakhmatulina" w:date="2019-01-02T15:10:00Z" w:initials="ER">
    <w:p w14:paraId="4895AF71" w14:textId="38B6EBFA" w:rsidR="00546827" w:rsidRDefault="00546827">
      <w:pPr>
        <w:pStyle w:val="CommentText"/>
      </w:pPr>
      <w:r>
        <w:rPr>
          <w:rStyle w:val="CommentReference"/>
        </w:rPr>
        <w:annotationRef/>
      </w:r>
      <w:r>
        <w:t xml:space="preserve">Forest, &lt;1% </w:t>
      </w:r>
      <w:proofErr w:type="spellStart"/>
      <w:r>
        <w:t>wetland+shrub</w:t>
      </w:r>
      <w:proofErr w:type="spellEnd"/>
    </w:p>
  </w:comment>
  <w:comment w:id="17" w:author="Ekaterina Rakhmatulina" w:date="2018-12-04T13:23:00Z" w:initials="ER">
    <w:p w14:paraId="530E1DD2" w14:textId="6E0731E9" w:rsidR="00546827" w:rsidRDefault="00546827">
      <w:pPr>
        <w:pStyle w:val="CommentText"/>
      </w:pPr>
      <w:r>
        <w:rPr>
          <w:rStyle w:val="CommentReference"/>
        </w:rPr>
        <w:annotationRef/>
      </w:r>
      <w:r>
        <w:t>I approximated density to be 0.4 of water. Should I mention that we don’t have density measurements?</w:t>
      </w:r>
    </w:p>
  </w:comment>
  <w:comment w:id="18" w:author="Gabrielle Boisrame" w:date="2018-12-10T16:22:00Z" w:initials="GB">
    <w:p w14:paraId="001A3F5C" w14:textId="66BBB75E" w:rsidR="00546827" w:rsidRDefault="00546827">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9" w:author="Jens Stevens [2]" w:date="2019-01-09T15:20:00Z" w:initials="JS">
    <w:p w14:paraId="6946566E" w14:textId="235D3C86" w:rsidR="0091423C" w:rsidRDefault="0091423C">
      <w:pPr>
        <w:pStyle w:val="CommentText"/>
      </w:pPr>
      <w:r>
        <w:rPr>
          <w:rStyle w:val="CommentReference"/>
        </w:rPr>
        <w:annotationRef/>
      </w:r>
      <w:r>
        <w:t>I like Gabrielle’s idea.</w:t>
      </w:r>
    </w:p>
  </w:comment>
  <w:comment w:id="15" w:author="Gabrielle" w:date="2018-12-10T21:26:00Z" w:initials="G">
    <w:p w14:paraId="7B7C02C7" w14:textId="27112DA0" w:rsidR="00546827" w:rsidRDefault="00546827">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16" w:author="Ekaterina Rakhmatulina" w:date="2018-12-26T15:35:00Z" w:initials="ER">
    <w:p w14:paraId="6B43E391" w14:textId="4AD7E28C" w:rsidR="00546827" w:rsidRDefault="00546827">
      <w:pPr>
        <w:pStyle w:val="CommentText"/>
      </w:pPr>
      <w:r>
        <w:rPr>
          <w:rStyle w:val="CommentReference"/>
        </w:rPr>
        <w:annotationRef/>
      </w:r>
      <w:r>
        <w:t>I think Appendix makes more sense</w:t>
      </w:r>
    </w:p>
  </w:comment>
  <w:comment w:id="20" w:author="Ekaterina Rakhmatulina" w:date="2018-12-07T18:29:00Z" w:initials="ER">
    <w:p w14:paraId="298257C9" w14:textId="4F6DDE1B" w:rsidR="00546827" w:rsidRDefault="00546827">
      <w:pPr>
        <w:pStyle w:val="CommentText"/>
      </w:pPr>
      <w:r>
        <w:rPr>
          <w:rStyle w:val="CommentReference"/>
        </w:rPr>
        <w:annotationRef/>
      </w:r>
      <w:r>
        <w:t xml:space="preserve">Thoughts? A bit of a strong statement perhaps? </w:t>
      </w:r>
    </w:p>
  </w:comment>
  <w:comment w:id="21" w:author="Gabrielle Boisrame" w:date="2018-12-10T16:23:00Z" w:initials="GB">
    <w:p w14:paraId="19001A95" w14:textId="01C151B2" w:rsidR="00546827" w:rsidRDefault="00546827">
      <w:pPr>
        <w:pStyle w:val="CommentText"/>
      </w:pPr>
      <w:r>
        <w:rPr>
          <w:rStyle w:val="CommentReference"/>
        </w:rPr>
        <w:annotationRef/>
      </w:r>
      <w:r>
        <w:t>We should probably compare temperature too.</w:t>
      </w:r>
    </w:p>
  </w:comment>
  <w:comment w:id="22" w:author="Jens Stevens [2]" w:date="2019-01-09T15:21:00Z" w:initials="JS">
    <w:p w14:paraId="6A4306E3" w14:textId="7AAF751A" w:rsidR="0091423C" w:rsidRDefault="0091423C">
      <w:pPr>
        <w:pStyle w:val="CommentText"/>
      </w:pPr>
      <w:r>
        <w:rPr>
          <w:rStyle w:val="CommentReference"/>
        </w:rPr>
        <w:annotationRef/>
      </w:r>
      <w:r>
        <w:t>I think we should talk about this in the discussion rather than the methods, since we didn’t test these causes against other possibilities, and with a sample size of 2 basins, we can’t really say for sure what is causing differences, given that the sites are different in multiple dimensions.</w:t>
      </w:r>
    </w:p>
  </w:comment>
  <w:comment w:id="23" w:author="Jens Stevens" w:date="2018-09-25T19:15:00Z" w:initials="JS">
    <w:p w14:paraId="14772027" w14:textId="0C0E6041" w:rsidR="00546827" w:rsidRDefault="00546827">
      <w:pPr>
        <w:pStyle w:val="CommentText"/>
      </w:pPr>
      <w:r>
        <w:rPr>
          <w:rStyle w:val="CommentReference"/>
        </w:rPr>
        <w:annotationRef/>
      </w:r>
      <w:r>
        <w:rPr>
          <w:rStyle w:val="CommentReference"/>
        </w:rPr>
        <w:t>Sally, Gabrielle, Katya</w:t>
      </w:r>
    </w:p>
  </w:comment>
  <w:comment w:id="24" w:author="Jens Stevens" w:date="2018-09-25T19:21:00Z" w:initials="JS">
    <w:p w14:paraId="188F215A" w14:textId="77777777" w:rsidR="00546827" w:rsidRDefault="00546827"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5" w:author="Jens Stevens" w:date="2018-09-25T19:22:00Z" w:initials="JS">
    <w:p w14:paraId="45FF40CD" w14:textId="77777777" w:rsidR="00546827" w:rsidRDefault="00546827"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26" w:author="Jens Stevens" w:date="2018-09-25T19:25:00Z" w:initials="JS">
    <w:p w14:paraId="6C65E0C5" w14:textId="77777777" w:rsidR="00546827" w:rsidRDefault="00546827" w:rsidP="00FF17D0">
      <w:pPr>
        <w:pStyle w:val="CommentText"/>
      </w:pPr>
      <w:r>
        <w:rPr>
          <w:rStyle w:val="CommentReference"/>
        </w:rPr>
        <w:annotationRef/>
      </w:r>
      <w:r>
        <w:t>Hydrological implications here, but the total area in dense meadows is such a drop in the bucket in this landscape…</w:t>
      </w:r>
    </w:p>
  </w:comment>
  <w:comment w:id="28" w:author="Jens Stevens [2]" w:date="2019-01-09T15:30:00Z" w:initials="JS">
    <w:p w14:paraId="6EF90DC2" w14:textId="2906B9E3" w:rsidR="00CD3AED" w:rsidRDefault="00CD3AED">
      <w:pPr>
        <w:pStyle w:val="CommentText"/>
      </w:pPr>
      <w:r>
        <w:rPr>
          <w:rStyle w:val="CommentReference"/>
        </w:rPr>
        <w:annotationRef/>
      </w:r>
      <w:r>
        <w:t>Might make this part of Figure 1, and make Figure 2 the side by side classified images from 1973 and 2014</w:t>
      </w:r>
    </w:p>
  </w:comment>
  <w:comment w:id="31" w:author="Gabrielle" w:date="2019-01-07T21:06:00Z" w:initials="G">
    <w:p w14:paraId="04E549E9" w14:textId="6218479B" w:rsidR="00546827" w:rsidRDefault="00546827">
      <w:pPr>
        <w:pStyle w:val="CommentText"/>
      </w:pPr>
      <w:r>
        <w:rPr>
          <w:rStyle w:val="CommentReference"/>
        </w:rPr>
        <w:annotationRef/>
      </w:r>
      <w:r>
        <w:t>It might be worthwhile to try an “observed severity” category rather than relying on Jens’ maps.</w:t>
      </w:r>
    </w:p>
  </w:comment>
  <w:comment w:id="34" w:author="Gabrielle Boisrame" w:date="2019-01-07T10:21:00Z" w:initials="GB">
    <w:p w14:paraId="5B6E2665" w14:textId="0CCFD64D" w:rsidR="00546827" w:rsidRDefault="00546827">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6" w:author="Gabrielle" w:date="2018-12-10T21:09:00Z" w:initials="G">
    <w:p w14:paraId="74C03C78" w14:textId="6596C580" w:rsidR="00546827" w:rsidRDefault="00546827">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3" w:author="Ekaterina Rakhmatulina" w:date="2018-12-25T17:34:00Z" w:initials="ER">
    <w:p w14:paraId="00F100FC" w14:textId="2DC2A177" w:rsidR="00546827" w:rsidRDefault="00546827">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7" w:author="Ekaterina Rakhmatulina" w:date="2018-12-06T10:56:00Z" w:initials="ER">
    <w:p w14:paraId="0A6D444D" w14:textId="77777777" w:rsidR="00546827" w:rsidRDefault="00546827" w:rsidP="00CC6A12">
      <w:pPr>
        <w:pStyle w:val="CommentText"/>
      </w:pPr>
      <w:r>
        <w:rPr>
          <w:rStyle w:val="CommentReference"/>
        </w:rPr>
        <w:annotationRef/>
      </w:r>
      <w:r>
        <w:t>Right now this is a screenshot, I can make this higher quality for the final version</w:t>
      </w:r>
    </w:p>
    <w:p w14:paraId="1CE1F75F" w14:textId="77777777" w:rsidR="00546827" w:rsidRDefault="00546827" w:rsidP="00CC6A12">
      <w:pPr>
        <w:pStyle w:val="CommentText"/>
      </w:pPr>
    </w:p>
  </w:comment>
  <w:comment w:id="38" w:author="Ekaterina Rakhmatulina" w:date="2018-12-10T11:20:00Z" w:initials="ER">
    <w:p w14:paraId="6C5112FD" w14:textId="24EC960A" w:rsidR="00546827" w:rsidRDefault="00546827">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39" w:author="Ekaterina Rakhmatulina" w:date="2018-12-07T17:54:00Z" w:initials="ER">
    <w:p w14:paraId="558E8ADD" w14:textId="77777777" w:rsidR="00546827" w:rsidRDefault="00546827"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0" w:author="Gabrielle" w:date="2018-12-10T21:14:00Z" w:initials="G">
    <w:p w14:paraId="0D3A2C0F" w14:textId="7083DA19" w:rsidR="00546827" w:rsidRDefault="00546827">
      <w:pPr>
        <w:pStyle w:val="CommentText"/>
      </w:pPr>
      <w:r>
        <w:rPr>
          <w:rStyle w:val="CommentReference"/>
        </w:rPr>
        <w:annotationRef/>
      </w:r>
      <w:r>
        <w:t>Again, we should decide whether we want to call this site “shrubland” or something else, maybe “conifer regeneration” or “high severity dry”</w:t>
      </w:r>
    </w:p>
  </w:comment>
  <w:comment w:id="41" w:author="Ekaterina Rakhmatulina" w:date="2018-12-25T19:47:00Z" w:initials="ER">
    <w:p w14:paraId="526F4EB3" w14:textId="7D45A880" w:rsidR="00546827" w:rsidRDefault="00546827">
      <w:pPr>
        <w:pStyle w:val="CommentText"/>
      </w:pPr>
      <w:r>
        <w:rPr>
          <w:rStyle w:val="CommentReference"/>
        </w:rPr>
        <w:annotationRef/>
      </w:r>
      <w:r>
        <w:t>I was trying to stick with Jens’ 4 veg classifications</w:t>
      </w:r>
    </w:p>
  </w:comment>
  <w:comment w:id="43" w:author="Ekaterina Rakhmatulina" w:date="2018-12-10T11:35:00Z" w:initials="ER">
    <w:p w14:paraId="7D8CC0AF" w14:textId="77777777" w:rsidR="00546827" w:rsidRDefault="00546827">
      <w:pPr>
        <w:pStyle w:val="CommentText"/>
      </w:pPr>
      <w:r>
        <w:rPr>
          <w:rStyle w:val="CommentReference"/>
        </w:rPr>
        <w:annotationRef/>
      </w:r>
      <w:r>
        <w:t>Is this necessary?</w:t>
      </w:r>
    </w:p>
    <w:p w14:paraId="596E03AF" w14:textId="79CE61D9" w:rsidR="00546827" w:rsidRDefault="00546827">
      <w:pPr>
        <w:pStyle w:val="CommentText"/>
      </w:pPr>
    </w:p>
  </w:comment>
  <w:comment w:id="44" w:author="Gabrielle Boisrame" w:date="2019-01-07T10:22:00Z" w:initials="GB">
    <w:p w14:paraId="21997842" w14:textId="14325110" w:rsidR="00546827" w:rsidRDefault="00546827">
      <w:pPr>
        <w:pStyle w:val="CommentText"/>
      </w:pPr>
      <w:r>
        <w:rPr>
          <w:rStyle w:val="CommentReference"/>
        </w:rPr>
        <w:annotationRef/>
      </w:r>
      <w:r>
        <w:t>It depends on what we end up deciding the point of this paper is.</w:t>
      </w:r>
    </w:p>
  </w:comment>
  <w:comment w:id="45" w:author="Gabrielle" w:date="2018-12-10T21:17:00Z" w:initials="G">
    <w:p w14:paraId="17E48F82" w14:textId="54646E6B" w:rsidR="00546827" w:rsidRDefault="00546827">
      <w:pPr>
        <w:pStyle w:val="CommentText"/>
      </w:pPr>
      <w:r>
        <w:rPr>
          <w:rStyle w:val="CommentReference"/>
        </w:rPr>
        <w:annotationRef/>
      </w:r>
      <w:r>
        <w:t xml:space="preserve">This is a little confusing </w:t>
      </w:r>
    </w:p>
  </w:comment>
  <w:comment w:id="46" w:author="Ekaterina Rakhmatulina" w:date="2019-01-02T16:29:00Z" w:initials="ER">
    <w:p w14:paraId="43979ADD" w14:textId="5DBF0643" w:rsidR="00546827" w:rsidRDefault="00546827">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47" w:author="Ekaterina Rakhmatulina" w:date="2019-01-02T16:19:00Z" w:initials="ER">
    <w:p w14:paraId="4168FE13" w14:textId="01FF8783" w:rsidR="00546827" w:rsidRDefault="00546827">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8" w:author="Gabrielle Boisrame" w:date="2019-01-07T10:26:00Z" w:initials="GB">
    <w:p w14:paraId="485BB239" w14:textId="575921C4" w:rsidR="00546827" w:rsidRDefault="00546827">
      <w:pPr>
        <w:pStyle w:val="CommentText"/>
      </w:pPr>
      <w:r>
        <w:rPr>
          <w:rStyle w:val="CommentReference"/>
        </w:rPr>
        <w:annotationRef/>
      </w:r>
      <w:r>
        <w:t>That is odd. We can look into it more closely later if it becomes important to our conclusions.</w:t>
      </w:r>
    </w:p>
  </w:comment>
  <w:comment w:id="49" w:author="Ekaterina Rakhmatulina" w:date="2018-12-10T12:32:00Z" w:initials="ER">
    <w:p w14:paraId="1F06D248" w14:textId="4538DEDA" w:rsidR="00546827" w:rsidRDefault="00546827">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0" w:author="Gabrielle" w:date="2018-12-10T21:19:00Z" w:initials="G">
    <w:p w14:paraId="08F5EDA2" w14:textId="11AB9634" w:rsidR="00546827" w:rsidRDefault="00546827">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51" w:author="Ekaterina Rakhmatulina" w:date="2018-12-25T20:42:00Z" w:initials="ER">
    <w:p w14:paraId="41F6EA4E" w14:textId="50084E29" w:rsidR="00546827" w:rsidRDefault="00546827">
      <w:pPr>
        <w:pStyle w:val="CommentText"/>
      </w:pPr>
      <w:r>
        <w:rPr>
          <w:rStyle w:val="CommentReference"/>
        </w:rPr>
        <w:annotationRef/>
      </w:r>
      <w:r>
        <w:t>Ok, changed the correlation coefficient to include only June through Sept</w:t>
      </w:r>
    </w:p>
  </w:comment>
  <w:comment w:id="52" w:author="Ekaterina Rakhmatulina" w:date="2018-12-10T12:00:00Z" w:initials="ER">
    <w:p w14:paraId="2BFD4B63" w14:textId="0793253C" w:rsidR="00546827" w:rsidRDefault="00546827">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54" w:author="Ekaterina Rakhmatulina" w:date="2018-12-06T12:00:00Z" w:initials="ER">
    <w:p w14:paraId="40C82D73" w14:textId="77777777" w:rsidR="00546827" w:rsidRDefault="00546827">
      <w:pPr>
        <w:pStyle w:val="CommentText"/>
      </w:pPr>
      <w:r>
        <w:rPr>
          <w:rStyle w:val="CommentReference"/>
        </w:rPr>
        <w:annotationRef/>
      </w:r>
      <w:r>
        <w:t>Would it be useful to show 12 cm soil moisture for each site for each sampling date?</w:t>
      </w:r>
    </w:p>
    <w:p w14:paraId="267837EE" w14:textId="4066BF5D" w:rsidR="00546827" w:rsidRDefault="00546827">
      <w:pPr>
        <w:pStyle w:val="CommentText"/>
      </w:pPr>
    </w:p>
  </w:comment>
  <w:comment w:id="56" w:author="Gabrielle" w:date="2018-12-10T21:22:00Z" w:initials="G">
    <w:p w14:paraId="10518364" w14:textId="2BB87A29" w:rsidR="00546827" w:rsidRDefault="00546827">
      <w:pPr>
        <w:pStyle w:val="CommentText"/>
      </w:pPr>
      <w:r>
        <w:rPr>
          <w:rStyle w:val="CommentReference"/>
        </w:rPr>
        <w:annotationRef/>
      </w:r>
      <w:r>
        <w:t>I like that idea. You could add a point with error bars showing standard deviation at each date.</w:t>
      </w:r>
    </w:p>
  </w:comment>
  <w:comment w:id="57" w:author="Gabrielle Boisrame" w:date="2019-01-07T10:09:00Z" w:initials="GB">
    <w:p w14:paraId="49F04F14" w14:textId="28F04108" w:rsidR="00546827" w:rsidRDefault="00546827">
      <w:pPr>
        <w:pStyle w:val="CommentText"/>
      </w:pPr>
      <w:r>
        <w:rPr>
          <w:rStyle w:val="CommentReference"/>
        </w:rPr>
        <w:annotationRef/>
      </w:r>
      <w:r>
        <w:t>Also, I think this is a repeat of Figure 2 above. We should fix that.</w:t>
      </w:r>
    </w:p>
  </w:comment>
  <w:comment w:id="59" w:author="Ekaterina Rakhmatulina" w:date="2018-12-06T10:56:00Z" w:initials="ER">
    <w:p w14:paraId="15FC5FF0" w14:textId="77777777" w:rsidR="00546827" w:rsidRDefault="00546827">
      <w:pPr>
        <w:pStyle w:val="CommentText"/>
      </w:pPr>
      <w:r>
        <w:rPr>
          <w:rStyle w:val="CommentReference"/>
        </w:rPr>
        <w:annotationRef/>
      </w:r>
      <w:r>
        <w:t>Right now this is a screenshot, I can make this higher quality for the final version</w:t>
      </w:r>
    </w:p>
    <w:p w14:paraId="2C26D7F8" w14:textId="2FA2DCC6" w:rsidR="00546827" w:rsidRDefault="00546827">
      <w:pPr>
        <w:pStyle w:val="CommentText"/>
      </w:pPr>
    </w:p>
  </w:comment>
  <w:comment w:id="79" w:author="Gabrielle" w:date="2018-12-10T21:24:00Z" w:initials="G">
    <w:p w14:paraId="2C1ADDD0" w14:textId="1ADB5DF2" w:rsidR="00546827" w:rsidRDefault="00546827">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80" w:author="Ekaterina Rakhmatulina" w:date="2019-01-03T17:52:00Z" w:initials="ER">
    <w:p w14:paraId="0FF5103D" w14:textId="77777777" w:rsidR="00546827" w:rsidRDefault="00546827">
      <w:pPr>
        <w:pStyle w:val="CommentText"/>
      </w:pPr>
      <w:r>
        <w:rPr>
          <w:rStyle w:val="CommentReference"/>
        </w:rPr>
        <w:annotationRef/>
      </w:r>
      <w:r>
        <w:t>See below. Is that better?</w:t>
      </w:r>
    </w:p>
    <w:p w14:paraId="4AB9686D" w14:textId="697D88C6" w:rsidR="00546827" w:rsidRDefault="00546827">
      <w:pPr>
        <w:pStyle w:val="CommentText"/>
      </w:pPr>
    </w:p>
  </w:comment>
  <w:comment w:id="101" w:author="Gabrielle Boisrame" w:date="2019-01-07T10:03:00Z" w:initials="GB">
    <w:p w14:paraId="4C502D22" w14:textId="6C17FAF4" w:rsidR="00546827" w:rsidRDefault="00546827">
      <w:pPr>
        <w:pStyle w:val="CommentText"/>
      </w:pPr>
      <w:r>
        <w:rPr>
          <w:rStyle w:val="CommentReference"/>
        </w:rPr>
        <w:annotationRef/>
      </w:r>
      <w:r>
        <w:t>Please clarify how you are measuring snow melt here. Is it just a decrease in snowpack depth?</w:t>
      </w:r>
    </w:p>
  </w:comment>
  <w:comment w:id="103" w:author="Ekaterina Rakhmatulina" w:date="2019-01-04T19:48:00Z" w:initials="ER">
    <w:p w14:paraId="34533F1B" w14:textId="140D7610" w:rsidR="00546827" w:rsidRDefault="00546827">
      <w:pPr>
        <w:pStyle w:val="CommentText"/>
      </w:pPr>
      <w:r>
        <w:rPr>
          <w:rStyle w:val="CommentReference"/>
        </w:rPr>
        <w:annotationRef/>
      </w:r>
      <w:r>
        <w:t>Check with the closest snow survey. But this will not change much of the results either way.</w:t>
      </w:r>
    </w:p>
  </w:comment>
  <w:comment w:id="104" w:author="Gabrielle Boisrame" w:date="2019-01-09T16:37:00Z" w:initials="GB">
    <w:p w14:paraId="642A0FE9" w14:textId="5F134CEF" w:rsidR="00722737" w:rsidRDefault="00722737">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comment>
  <w:comment w:id="99" w:author="Ekaterina Rakhmatulina" w:date="2019-01-03T17:17:00Z" w:initials="ER">
    <w:p w14:paraId="7AB0796B" w14:textId="77777777" w:rsidR="00546827" w:rsidRDefault="00546827"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20" w:author="Gabrielle Boisrame" w:date="2019-01-07T10:05:00Z" w:initials="GB">
    <w:p w14:paraId="196F41DB" w14:textId="388D9BDA" w:rsidR="00546827" w:rsidRDefault="00546827">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0"/>
  <w15:commentEx w15:paraId="0BAD9C8F" w15:paraIdParent="7458E802" w15:done="0"/>
  <w15:commentEx w15:paraId="5A8C9041" w15:done="0"/>
  <w15:commentEx w15:paraId="28C1CBAE" w15:paraIdParent="5A8C9041" w15:done="0"/>
  <w15:commentEx w15:paraId="7B709E52" w15:done="0"/>
  <w15:commentEx w15:paraId="0BEF1FB2" w15:done="0"/>
  <w15:commentEx w15:paraId="4895AF71" w15:done="0"/>
  <w15:commentEx w15:paraId="530E1DD2" w15:done="0"/>
  <w15:commentEx w15:paraId="001A3F5C" w15:paraIdParent="530E1DD2" w15:done="0"/>
  <w15:commentEx w15:paraId="6946566E" w15:paraIdParent="530E1DD2" w15:done="0"/>
  <w15:commentEx w15:paraId="7B7C02C7" w15:done="0"/>
  <w15:commentEx w15:paraId="6B43E391" w15:paraIdParent="7B7C02C7" w15:done="0"/>
  <w15:commentEx w15:paraId="298257C9" w15:done="0"/>
  <w15:commentEx w15:paraId="19001A95" w15:paraIdParent="298257C9" w15:done="0"/>
  <w15:commentEx w15:paraId="6A4306E3" w15:paraIdParent="298257C9" w15:done="0"/>
  <w15:commentEx w15:paraId="14772027" w15:done="0"/>
  <w15:commentEx w15:paraId="188F215A" w15:done="0"/>
  <w15:commentEx w15:paraId="45FF40CD" w15:done="0"/>
  <w15:commentEx w15:paraId="6C65E0C5" w15:done="0"/>
  <w15:commentEx w15:paraId="6EF90DC2" w15:done="0"/>
  <w15:commentEx w15:paraId="04E549E9"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642A0FE9" w15:paraIdParent="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0BAD9C8F" w16cid:durableId="1FE08DF7"/>
  <w16cid:commentId w16cid:paraId="5A8C9041" w16cid:durableId="1FD74EAE"/>
  <w16cid:commentId w16cid:paraId="28C1CBAE" w16cid:durableId="1FE08E22"/>
  <w16cid:commentId w16cid:paraId="7B709E52" w16cid:durableId="1FE082F3"/>
  <w16cid:commentId w16cid:paraId="0BEF1FB2" w16cid:durableId="1FD752B3"/>
  <w16cid:commentId w16cid:paraId="4895AF71" w16cid:durableId="1FD752EF"/>
  <w16cid:commentId w16cid:paraId="530E1DD2" w16cid:durableId="1FB0FE3F"/>
  <w16cid:commentId w16cid:paraId="001A3F5C" w16cid:durableId="1FBA0F75"/>
  <w16cid:commentId w16cid:paraId="6946566E" w16cid:durableId="1FE08FD7"/>
  <w16cid:commentId w16cid:paraId="7B7C02C7" w16cid:durableId="1FBA0F76"/>
  <w16cid:commentId w16cid:paraId="6B43E391" w16cid:durableId="1FCE1E2A"/>
  <w16cid:commentId w16cid:paraId="298257C9" w16cid:durableId="1FB53AA3"/>
  <w16cid:commentId w16cid:paraId="19001A95" w16cid:durableId="1FBA0F79"/>
  <w16cid:commentId w16cid:paraId="6A4306E3" w16cid:durableId="1FE09008"/>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1FE08301"/>
  <w16cid:commentId w16cid:paraId="00F100FC" w16cid:durableId="1FE08303"/>
  <w16cid:commentId w16cid:paraId="1CE1F75F"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267837EE" w16cid:durableId="1FBA0F8A"/>
  <w16cid:commentId w16cid:paraId="10518364" w16cid:durableId="1FBA0F8B"/>
  <w16cid:commentId w16cid:paraId="49F04F14" w16cid:durableId="1FE08315"/>
  <w16cid:commentId w16cid:paraId="2C26D7F8" w16cid:durableId="1FBA0F8C"/>
  <w16cid:commentId w16cid:paraId="2C1ADDD0" w16cid:durableId="1FE08317"/>
  <w16cid:commentId w16cid:paraId="4AB9686D" w16cid:durableId="1FD8CA74"/>
  <w16cid:commentId w16cid:paraId="4C502D22" w16cid:durableId="1FE08319"/>
  <w16cid:commentId w16cid:paraId="34533F1B" w16cid:durableId="1FDA36F2"/>
  <w16cid:commentId w16cid:paraId="7AB0796B" w16cid:durableId="1FDA35ED"/>
  <w16cid:commentId w16cid:paraId="196F41DB" w16cid:durableId="1FE0831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9065AB" w14:textId="77777777" w:rsidR="00CA14F2" w:rsidRDefault="00CA14F2" w:rsidP="00D55DA2">
      <w:r>
        <w:separator/>
      </w:r>
    </w:p>
  </w:endnote>
  <w:endnote w:type="continuationSeparator" w:id="0">
    <w:p w14:paraId="433D661F" w14:textId="77777777" w:rsidR="00CA14F2" w:rsidRDefault="00CA14F2" w:rsidP="00D55DA2">
      <w:r>
        <w:continuationSeparator/>
      </w:r>
    </w:p>
  </w:endnote>
  <w:endnote w:type="continuationNotice" w:id="1">
    <w:p w14:paraId="3FE6315B" w14:textId="77777777" w:rsidR="00CA14F2" w:rsidRDefault="00CA1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46827" w:rsidRDefault="0054682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B58EC41"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2737">
      <w:rPr>
        <w:rStyle w:val="PageNumber"/>
        <w:noProof/>
      </w:rPr>
      <w:t>36</w:t>
    </w:r>
    <w:r>
      <w:rPr>
        <w:rStyle w:val="PageNumber"/>
      </w:rPr>
      <w:fldChar w:fldCharType="end"/>
    </w:r>
  </w:p>
  <w:p w14:paraId="0D3A7669" w14:textId="77777777" w:rsidR="00546827" w:rsidRDefault="0054682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893D26" w14:textId="77777777" w:rsidR="00CA14F2" w:rsidRDefault="00CA14F2" w:rsidP="00D55DA2">
      <w:r>
        <w:separator/>
      </w:r>
    </w:p>
  </w:footnote>
  <w:footnote w:type="continuationSeparator" w:id="0">
    <w:p w14:paraId="30C9E113" w14:textId="77777777" w:rsidR="00CA14F2" w:rsidRDefault="00CA14F2" w:rsidP="00D55DA2">
      <w:r>
        <w:continuationSeparator/>
      </w:r>
    </w:p>
  </w:footnote>
  <w:footnote w:type="continuationNotice" w:id="1">
    <w:p w14:paraId="79FC3F51" w14:textId="77777777" w:rsidR="00CA14F2" w:rsidRDefault="00CA14F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546827" w:rsidRDefault="00546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1EA6"/>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1714"/>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14F2"/>
    <w:rsid w:val="00CA5F49"/>
    <w:rsid w:val="00CC3B93"/>
    <w:rsid w:val="00CC5781"/>
    <w:rsid w:val="00CC61A1"/>
    <w:rsid w:val="00CC6A12"/>
    <w:rsid w:val="00CD201C"/>
    <w:rsid w:val="00CD3AED"/>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DA6BF-2F83-40DD-8ABF-0097C98D6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36</Pages>
  <Words>7140</Words>
  <Characters>40704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9</cp:revision>
  <cp:lastPrinted>2013-12-07T23:09:00Z</cp:lastPrinted>
  <dcterms:created xsi:type="dcterms:W3CDTF">2019-01-06T04:47:00Z</dcterms:created>
  <dcterms:modified xsi:type="dcterms:W3CDTF">2019-01-10T00:40:00Z</dcterms:modified>
</cp:coreProperties>
</file>