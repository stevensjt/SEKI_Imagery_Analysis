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17CD578D" w14:textId="77777777" w:rsidR="00A27DF5" w:rsidRPr="000D085D" w:rsidRDefault="008C47DE" w:rsidP="00A27DF5">
      <w:pPr>
        <w:spacing w:line="480" w:lineRule="auto"/>
        <w:rPr>
          <w:rFonts w:ascii="Times New Roman" w:hAnsi="Times New Roman" w:cs="Times New Roman"/>
          <w:b/>
        </w:rPr>
      </w:pPr>
      <w:r>
        <w:rPr>
          <w:rFonts w:ascii="Times New Roman" w:hAnsi="Times New Roman" w:cs="Times New Roman"/>
          <w:i/>
        </w:rPr>
        <w:t>Vegetation and soil moisture under active fire regime</w:t>
      </w:r>
      <w:r w:rsidR="00A27DF5" w:rsidRPr="000D085D">
        <w:rPr>
          <w:rFonts w:ascii="Times New Roman" w:hAnsi="Times New Roman" w:cs="Times New Roman"/>
          <w:b/>
        </w:rPr>
        <w:t xml:space="preserve"> </w:t>
      </w:r>
    </w:p>
    <w:p w14:paraId="3BA47DA3" w14:textId="77777777" w:rsidR="00A27DF5" w:rsidRPr="000D085D" w:rsidRDefault="00A27DF5" w:rsidP="00A27DF5">
      <w:pPr>
        <w:spacing w:line="480" w:lineRule="auto"/>
        <w:rPr>
          <w:rFonts w:ascii="Times New Roman" w:hAnsi="Times New Roman" w:cs="Times New Roman"/>
        </w:rPr>
      </w:pPr>
    </w:p>
    <w:p w14:paraId="30749FA5"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51D5716" w14:textId="5897EFA9" w:rsidR="00A73785" w:rsidRPr="000D085D" w:rsidRDefault="00DF10FB" w:rsidP="00A27DF5">
      <w:pPr>
        <w:spacing w:line="480" w:lineRule="auto"/>
        <w:rPr>
          <w:rFonts w:ascii="Times New Roman" w:hAnsi="Times New Roman" w:cs="Times New Roman"/>
        </w:rPr>
      </w:pPr>
      <w:r>
        <w:rPr>
          <w:rFonts w:ascii="Times New Roman" w:hAnsi="Times New Roman" w:cs="Times New Roman"/>
        </w:rPr>
        <w:t>Forest v</w:t>
      </w:r>
      <w:r w:rsidR="008C47DE">
        <w:rPr>
          <w:rFonts w:ascii="Times New Roman" w:hAnsi="Times New Roman" w:cs="Times New Roman"/>
        </w:rPr>
        <w:t>egetation</w:t>
      </w:r>
      <w:r>
        <w:rPr>
          <w:rFonts w:ascii="Times New Roman" w:hAnsi="Times New Roman" w:cs="Times New Roman"/>
        </w:rPr>
        <w:t xml:space="preserve"> change</w:t>
      </w:r>
      <w:r w:rsidR="008C47DE">
        <w:rPr>
          <w:rFonts w:ascii="Times New Roman" w:hAnsi="Times New Roman" w:cs="Times New Roman"/>
        </w:rPr>
        <w:t xml:space="preserve"> and </w:t>
      </w:r>
      <w:r>
        <w:rPr>
          <w:rFonts w:ascii="Times New Roman" w:hAnsi="Times New Roman" w:cs="Times New Roman"/>
        </w:rPr>
        <w:t>surface hydrology</w:t>
      </w:r>
      <w:r w:rsidR="008C47DE">
        <w:rPr>
          <w:rFonts w:ascii="Times New Roman" w:hAnsi="Times New Roman" w:cs="Times New Roman"/>
        </w:rPr>
        <w:t xml:space="preserve"> following 48 years of managed wildfire</w:t>
      </w:r>
    </w:p>
    <w:p w14:paraId="51A287CF" w14:textId="77777777" w:rsidR="008730C8" w:rsidRPr="000D085D" w:rsidRDefault="008730C8" w:rsidP="008730C8">
      <w:pPr>
        <w:spacing w:line="480" w:lineRule="auto"/>
        <w:jc w:val="center"/>
        <w:rPr>
          <w:rFonts w:ascii="Times New Roman" w:hAnsi="Times New Roman" w:cs="Times New Roman"/>
        </w:rPr>
      </w:pPr>
    </w:p>
    <w:p w14:paraId="6340FF77"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4F956E51" w14:textId="2FF76522"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Pr="000D085D">
        <w:rPr>
          <w:rFonts w:ascii="Times New Roman" w:hAnsi="Times New Roman"/>
        </w:rPr>
        <w:t xml:space="preserve"> </w:t>
      </w:r>
      <w:r w:rsidR="008C47DE">
        <w:rPr>
          <w:rFonts w:ascii="Times New Roman" w:hAnsi="Times New Roman"/>
        </w:rPr>
        <w:t>Other authors here</w:t>
      </w:r>
      <w:r w:rsidR="00CC3B93">
        <w:rPr>
          <w:rFonts w:ascii="Times New Roman" w:hAnsi="Times New Roman"/>
        </w:rPr>
        <w:t xml:space="preserve">, in whatever order: Ekaterina </w:t>
      </w:r>
      <w:proofErr w:type="spellStart"/>
      <w:r w:rsidR="00CC3B93">
        <w:rPr>
          <w:rFonts w:ascii="Times New Roman" w:hAnsi="Times New Roman"/>
        </w:rPr>
        <w:t>Rakhmatulina</w:t>
      </w:r>
      <w:proofErr w:type="spellEnd"/>
      <w:r w:rsidR="00CC3B93">
        <w:rPr>
          <w:rFonts w:ascii="Times New Roman" w:hAnsi="Times New Roman"/>
        </w:rPr>
        <w:t xml:space="preserve">, Gabrielle </w:t>
      </w:r>
      <w:proofErr w:type="spellStart"/>
      <w:r w:rsidR="00CC3B93">
        <w:rPr>
          <w:rFonts w:ascii="Times New Roman" w:hAnsi="Times New Roman"/>
        </w:rPr>
        <w:t>Boisram</w:t>
      </w:r>
      <w:r w:rsidR="00BB1BBD">
        <w:rPr>
          <w:rFonts w:ascii="Times New Roman" w:hAnsi="Times New Roman"/>
        </w:rPr>
        <w:t>é</w:t>
      </w:r>
      <w:proofErr w:type="spellEnd"/>
      <w:r w:rsidR="00CC3B93">
        <w:rPr>
          <w:rFonts w:ascii="Times New Roman" w:hAnsi="Times New Roman"/>
        </w:rPr>
        <w:t>, Brandon Collins, Scott Stephens, Sally Thompson, others?</w:t>
      </w:r>
    </w:p>
    <w:p w14:paraId="32B5FD75" w14:textId="77777777" w:rsidR="00A73785" w:rsidRPr="000D085D" w:rsidRDefault="00A73785" w:rsidP="00A73785">
      <w:pPr>
        <w:spacing w:line="480" w:lineRule="auto"/>
        <w:rPr>
          <w:rFonts w:ascii="Times New Roman" w:hAnsi="Times New Roman"/>
        </w:rPr>
      </w:pPr>
    </w:p>
    <w:p w14:paraId="0AC937CA"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646E0265"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8C47DE">
        <w:rPr>
          <w:rFonts w:ascii="Times New Roman" w:hAnsi="Times New Roman"/>
        </w:rPr>
        <w:t>Department of</w:t>
      </w:r>
      <w:r w:rsidRPr="000D085D">
        <w:rPr>
          <w:rFonts w:ascii="Times New Roman" w:hAnsi="Times New Roman"/>
        </w:rPr>
        <w:t xml:space="preserve">; </w:t>
      </w:r>
    </w:p>
    <w:p w14:paraId="6B5EB781"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2</w:t>
      </w:r>
      <w:r w:rsidR="008C47DE">
        <w:rPr>
          <w:rFonts w:ascii="Times New Roman" w:hAnsi="Times New Roman"/>
        </w:rPr>
        <w:t>US Geological Survey</w:t>
      </w:r>
    </w:p>
    <w:p w14:paraId="2BB2AF66" w14:textId="77777777" w:rsidR="008730C8" w:rsidRPr="000D085D" w:rsidRDefault="00A73785" w:rsidP="00A27DF5">
      <w:pPr>
        <w:spacing w:line="480" w:lineRule="auto"/>
        <w:rPr>
          <w:rFonts w:ascii="Times New Roman" w:hAnsi="Times New Roman"/>
        </w:rPr>
      </w:pPr>
      <w:r w:rsidRPr="000D085D">
        <w:rPr>
          <w:rFonts w:ascii="Times New Roman" w:hAnsi="Times New Roman"/>
        </w:rPr>
        <w:t>*Corresponding Author: Department of Plant Sciences, UC Davis, 1 Shields Ave, Davis, CA, 95616. E-mail: jtstevens@ucdavis.edu, Telephone: 530-752-5011.</w:t>
      </w:r>
      <w:r w:rsidR="008730C8" w:rsidRPr="000D085D">
        <w:rPr>
          <w:rFonts w:ascii="Times New Roman" w:hAnsi="Times New Roman" w:cs="Times New Roman"/>
        </w:rPr>
        <w:br w:type="page"/>
      </w:r>
    </w:p>
    <w:p w14:paraId="00FFA650" w14:textId="77777777" w:rsidR="00B15A37" w:rsidRPr="000D085D" w:rsidRDefault="00B15A37" w:rsidP="00BE4CCA">
      <w:pPr>
        <w:spacing w:line="480" w:lineRule="auto"/>
        <w:rPr>
          <w:rFonts w:ascii="Times New Roman" w:hAnsi="Times New Roman" w:cs="Times New Roman"/>
          <w:b/>
        </w:rPr>
        <w:sectPr w:rsidR="00B15A37" w:rsidRPr="000D085D" w:rsidSect="00A27DF5">
          <w:headerReference w:type="default" r:id="rId8"/>
          <w:footerReference w:type="even" r:id="rId9"/>
          <w:footerReference w:type="default" r:id="rId10"/>
          <w:pgSz w:w="12240" w:h="15840"/>
          <w:pgMar w:top="1440" w:right="1440" w:bottom="1440" w:left="1440" w:header="720" w:footer="720" w:gutter="0"/>
          <w:lnNumType w:countBy="1" w:restart="continuous"/>
          <w:cols w:space="720"/>
        </w:sectPr>
      </w:pPr>
    </w:p>
    <w:p w14:paraId="6A9BFEC3" w14:textId="77777777" w:rsidR="008C47DE" w:rsidRDefault="008C47DE" w:rsidP="008C47DE">
      <w:pPr>
        <w:spacing w:line="480" w:lineRule="auto"/>
        <w:rPr>
          <w:rFonts w:ascii="Times New Roman" w:hAnsi="Times New Roman" w:cs="Times New Roman"/>
          <w:b/>
        </w:rPr>
      </w:pPr>
      <w:r>
        <w:rPr>
          <w:rFonts w:ascii="Times New Roman" w:hAnsi="Times New Roman" w:cs="Times New Roman"/>
          <w:b/>
        </w:rPr>
        <w:lastRenderedPageBreak/>
        <w:t>Abstract</w:t>
      </w:r>
    </w:p>
    <w:p w14:paraId="7D89656A" w14:textId="77777777" w:rsidR="008C47DE" w:rsidRDefault="008C47DE" w:rsidP="008C47DE">
      <w:pPr>
        <w:spacing w:line="480" w:lineRule="auto"/>
        <w:rPr>
          <w:rFonts w:ascii="Times New Roman" w:hAnsi="Times New Roman" w:cs="Times New Roman"/>
        </w:rPr>
      </w:pPr>
      <w:r>
        <w:rPr>
          <w:rFonts w:ascii="Times New Roman" w:hAnsi="Times New Roman" w:cs="Times New Roman"/>
        </w:rPr>
        <w:t>Something</w:t>
      </w:r>
    </w:p>
    <w:p w14:paraId="1B04925D" w14:textId="77777777" w:rsidR="008C47DE" w:rsidRDefault="008C47DE">
      <w:pPr>
        <w:rPr>
          <w:rFonts w:ascii="Times New Roman" w:hAnsi="Times New Roman" w:cs="Times New Roman"/>
        </w:rPr>
      </w:pPr>
      <w:r>
        <w:rPr>
          <w:rFonts w:ascii="Times New Roman" w:hAnsi="Times New Roman" w:cs="Times New Roman"/>
        </w:rPr>
        <w:br w:type="page"/>
      </w:r>
    </w:p>
    <w:p w14:paraId="196FC132" w14:textId="52D12AE3" w:rsidR="008C47DE" w:rsidRDefault="008C47DE" w:rsidP="008C47DE">
      <w:pPr>
        <w:spacing w:line="480" w:lineRule="auto"/>
        <w:rPr>
          <w:rFonts w:ascii="Times New Roman" w:hAnsi="Times New Roman" w:cs="Times New Roman"/>
        </w:rPr>
      </w:pPr>
      <w:r>
        <w:rPr>
          <w:rFonts w:ascii="Times New Roman" w:hAnsi="Times New Roman" w:cs="Times New Roman"/>
          <w:b/>
        </w:rPr>
        <w:lastRenderedPageBreak/>
        <w:t>Introduction</w:t>
      </w:r>
      <w:r w:rsidR="002316B0">
        <w:rPr>
          <w:rFonts w:ascii="Times New Roman" w:hAnsi="Times New Roman" w:cs="Times New Roman"/>
          <w:b/>
        </w:rPr>
        <w:t xml:space="preserve"> </w:t>
      </w:r>
      <w:r w:rsidR="002316B0">
        <w:rPr>
          <w:rFonts w:ascii="Times New Roman" w:hAnsi="Times New Roman" w:cs="Times New Roman"/>
        </w:rPr>
        <w:t>(General outline to be filled in by co-authors)</w:t>
      </w:r>
    </w:p>
    <w:p w14:paraId="725C8127" w14:textId="77777777" w:rsidR="00D72422" w:rsidRDefault="00D72422" w:rsidP="00D72422">
      <w:pPr>
        <w:spacing w:line="480" w:lineRule="auto"/>
        <w:ind w:firstLine="720"/>
        <w:rPr>
          <w:rFonts w:ascii="Times New Roman" w:hAnsi="Times New Roman" w:cs="Times New Roman"/>
        </w:rPr>
      </w:pPr>
      <w:r>
        <w:rPr>
          <w:rFonts w:ascii="Times New Roman" w:hAnsi="Times New Roman" w:cs="Times New Roman"/>
        </w:rPr>
        <w:t>As in many dry mixed-conifer forests of the western</w:t>
      </w:r>
      <w:r w:rsidR="00A1346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Pr>
          <w:rFonts w:ascii="Times New Roman" w:hAnsi="Times New Roman" w:cs="Times New Roman"/>
        </w:rPr>
        <w:t>out</w:t>
      </w:r>
      <w:r w:rsidR="00A1346F">
        <w:rPr>
          <w:rFonts w:ascii="Times New Roman" w:hAnsi="Times New Roman" w:cs="Times New Roman"/>
        </w:rPr>
        <w:t xml:space="preserve"> the Twentieth Century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&lt;EndNote&gt;&lt;Cite&gt;&lt;Author&gt;McKelvey&lt;/Author&gt;&lt;Year&gt;1996&lt;/Year&gt;&lt;RecNum&gt;33&lt;/RecNum&gt;&lt;DisplayText&gt;(McKelvey et al. 1996)&lt;/DisplayText&gt;&lt;record&gt;&lt;rec-number&gt;33&lt;/rec-number&gt;&lt;foreign-keys&gt;&lt;key app="EN" db-id="9sss0fpeaz5e5he5vt6vas9rrw9e05exp2xa" timestamp="1540486924"&gt;33&lt;/key&gt;&lt;/foreign-keys&gt;&lt;ref-type name="Conference Proceedings"&gt;10&lt;/ref-type&gt;&lt;contributors&gt;&lt;authors&gt;&lt;author&gt;McKelvey, Kevin S&lt;/author&gt;&lt;author&gt;Skinner, Carl N&lt;/author&gt;&lt;author&gt;Chang, Chi-ru&lt;/author&gt;&lt;author&gt;Erman, Don C&lt;/author&gt;&lt;author&gt;Husari, Susan J&lt;/author&gt;&lt;author&gt;Parsons, David J&lt;/author&gt;&lt;author&gt;van Wagtendonk, Jan W&lt;/author&gt;&lt;author&gt;Weatherspoon, C Phillip&lt;/author&gt;&lt;/authors&gt;&lt;/contributors&gt;&lt;titles&gt;&lt;title&gt;An overview of fire in the Sierra Nevada&lt;/title&gt;&lt;secondary-title&gt;Pages 1033-1040 in: Sierra Nevada Ecosystem Project, Final Report to Congress, Vol. II, Assessments and Scientific Basis for Management Options. Davis, CA: University of California, Centers for Water and Wildland Resources. Report No. 37.&lt;/secondary-title&gt;&lt;/titles&gt;&lt;dates&gt;&lt;year&gt;1996&lt;/year&gt;&lt;/dates&gt;&lt;urls&gt;&lt;/urls&gt;&lt;/record&gt;&lt;/Cite&gt;&lt;/EndNote&gt;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11" w:tooltip="McKelvey, 1996 #33" w:history="1">
        <w:r w:rsidR="008E6BFC">
          <w:rPr>
            <w:rFonts w:ascii="Times New Roman" w:hAnsi="Times New Roman" w:cs="Times New Roman"/>
            <w:noProof/>
          </w:rPr>
          <w:t>McKelvey et al. 1996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The consequences of this fire exclusion for the vegetation of the Sierra Nevada are well known</w:t>
      </w:r>
      <w:r w:rsidR="004061B6">
        <w:rPr>
          <w:rFonts w:ascii="Times New Roman" w:hAnsi="Times New Roman" w:cs="Times New Roman"/>
        </w:rPr>
        <w:t>,</w:t>
      </w:r>
      <w:r w:rsidR="00A1346F">
        <w:rPr>
          <w:rFonts w:ascii="Times New Roman" w:hAnsi="Times New Roman" w:cs="Times New Roman"/>
        </w:rPr>
        <w:t xml:space="preserve"> including: increases in forested area, forest stem density and uniformity of stands, </w:t>
      </w:r>
      <w:r>
        <w:rPr>
          <w:rFonts w:ascii="Times New Roman" w:hAnsi="Times New Roman" w:cs="Times New Roman"/>
        </w:rPr>
        <w:t xml:space="preserve">and </w:t>
      </w:r>
      <w:r w:rsidR="00A1346F">
        <w:rPr>
          <w:rFonts w:ascii="Times New Roman" w:hAnsi="Times New Roman" w:cs="Times New Roman"/>
        </w:rPr>
        <w:t>reductions in landscape heterogeneity</w:t>
      </w:r>
      <w:r w:rsidR="00A27F96">
        <w:rPr>
          <w:rFonts w:ascii="Times New Roman" w:hAnsi="Times New Roman" w:cs="Times New Roman"/>
        </w:rPr>
        <w:t xml:space="preserve"> </w:t>
      </w:r>
      <w:r w:rsidR="00A27F96">
        <w:rPr>
          <w:rFonts w:ascii="Times New Roman" w:hAnsi="Times New Roman" w:cs="Times New Roman"/>
        </w:rPr>
        <w:fldChar w:fldCharType="begin"/>
      </w:r>
      <w:r w:rsidR="00A27F96">
        <w:rPr>
          <w:rFonts w:ascii="Times New Roman" w:hAnsi="Times New Roman" w:cs="Times New Roman"/>
        </w:rPr>
        <w:instrText xml:space="preserve"> ADDIN EN.CITE &lt;EndNote&gt;&lt;Cite&gt;&lt;Author&gt;Collins&lt;/Author&gt;&lt;Year&gt;2011&lt;/Year&gt;&lt;RecNum&gt;13&lt;/RecNum&gt;&lt;DisplayText&gt;(Collins et al. 2011)&lt;/DisplayText&gt;&lt;record&gt;&lt;rec-number&gt;13&lt;/rec-number&gt;&lt;foreign-keys&gt;&lt;key app="EN" db-id="9sss0fpeaz5e5he5vt6vas9rrw9e05exp2xa" timestamp="1520357417"&gt;13&lt;/key&gt;&lt;/foreign-keys&gt;&lt;ref-type name="Journal Article"&gt;17&lt;/ref-type&gt;&lt;contributors&gt;&lt;authors&gt;&lt;author&gt;Collins, Brandon M&lt;/author&gt;&lt;author&gt;Everett, Richard G&lt;/author&gt;&lt;author&gt;Stephens, Scott L&lt;/author&gt;&lt;/authors&gt;&lt;/contributors&gt;&lt;titles&gt;&lt;title&gt;Impac</w:instrText>
      </w:r>
      <w:r w:rsidR="00A27F96">
        <w:rPr>
          <w:rFonts w:ascii="Times New Roman" w:hAnsi="Times New Roman" w:cs="Times New Roman" w:hint="eastAsia"/>
        </w:rPr>
        <w:instrText>ts of fire exclusion and recent managed fire on forest structure in old growth Sierra Nevada mixed</w:instrText>
      </w:r>
      <w:r w:rsidR="00A27F96">
        <w:rPr>
          <w:rFonts w:ascii="Times New Roman" w:hAnsi="Times New Roman" w:cs="Times New Roman" w:hint="eastAsia"/>
        </w:rPr>
        <w:instrText>‐</w:instrText>
      </w:r>
      <w:r w:rsidR="00A27F96">
        <w:rPr>
          <w:rFonts w:ascii="Times New Roman" w:hAnsi="Times New Roman" w:cs="Times New Roman" w:hint="eastAsia"/>
        </w:rPr>
        <w:instrText>conifer forests&lt;/title&gt;&lt;secondary-title&gt;Ecosphere&lt;/secondary-title&gt;&lt;/titles&gt;&lt;periodical&gt;&lt;full-title&gt;Ecosphere&lt;/full-title&gt;&lt;/periodical&gt;&lt;pages&gt;1-14&lt;/pages&gt;&lt;v</w:instrText>
      </w:r>
      <w:r w:rsidR="00A27F96">
        <w:rPr>
          <w:rFonts w:ascii="Times New Roman" w:hAnsi="Times New Roman" w:cs="Times New Roman"/>
        </w:rPr>
        <w:instrText>olume&gt;2&lt;/volume&gt;&lt;number&gt;4&lt;/number&gt;&lt;dates&gt;&lt;year&gt;2011&lt;/year&gt;&lt;/dates&gt;&lt;isbn&gt;2150-8925&lt;/isbn&gt;&lt;urls&gt;&lt;/urls&gt;&lt;/record&gt;&lt;/Cite&gt;&lt;/EndNote&gt;</w:instrText>
      </w:r>
      <w:r w:rsidR="00A27F96">
        <w:rPr>
          <w:rFonts w:ascii="Times New Roman" w:hAnsi="Times New Roman" w:cs="Times New Roman"/>
        </w:rPr>
        <w:fldChar w:fldCharType="separate"/>
      </w:r>
      <w:r w:rsidR="00A27F96">
        <w:rPr>
          <w:rFonts w:ascii="Times New Roman" w:hAnsi="Times New Roman" w:cs="Times New Roman"/>
          <w:noProof/>
        </w:rPr>
        <w:t>(</w:t>
      </w:r>
      <w:hyperlink w:anchor="_ENREF_5" w:tooltip="Collins, 2011 #13" w:history="1">
        <w:r w:rsidR="008E6BFC">
          <w:rPr>
            <w:rFonts w:ascii="Times New Roman" w:hAnsi="Times New Roman" w:cs="Times New Roman"/>
            <w:noProof/>
          </w:rPr>
          <w:t>Collins et al. 2011</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w:t>
      </w:r>
      <w:r w:rsidR="00A27F96">
        <w:rPr>
          <w:rFonts w:ascii="Times New Roman" w:hAnsi="Times New Roman" w:cs="Times New Roman"/>
        </w:rPr>
        <w:t>B</w:t>
      </w:r>
      <w:r w:rsidR="00A1346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Pr>
          <w:rFonts w:ascii="Times New Roman" w:hAnsi="Times New Roman" w:cs="Times New Roman"/>
          <w:i/>
        </w:rPr>
        <w:t>severe</w:t>
      </w:r>
      <w:r w:rsidR="00A1346F">
        <w:rPr>
          <w:rFonts w:ascii="Times New Roman" w:hAnsi="Times New Roman" w:cs="Times New Roman"/>
        </w:rPr>
        <w:t xml:space="preserve"> fires</w:t>
      </w:r>
      <w:r w:rsidR="00A27F96">
        <w:rPr>
          <w:rFonts w:ascii="Times New Roman" w:hAnsi="Times New Roman" w:cs="Times New Roman"/>
        </w:rPr>
        <w:t xml:space="preserve"> </w: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 </w:instrText>
      </w:r>
      <w:r w:rsidR="00A27F96">
        <w:rPr>
          <w:rFonts w:ascii="Times New Roman" w:hAnsi="Times New Roman" w:cs="Times New Roman"/>
        </w:rPr>
        <w:fldChar w:fldCharType="begin">
          <w:fldData xml:space="preserve">PEVuZE5vdGU+PENpdGU+PEF1dGhvcj5TdGVwaGVuczwvQXV0aG9yPjxZZWFyPjIwMTM8L1llYXI+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==
</w:fldData>
        </w:fldChar>
      </w:r>
      <w:r w:rsidR="00A27F96">
        <w:rPr>
          <w:rFonts w:ascii="Times New Roman" w:hAnsi="Times New Roman" w:cs="Times New Roman"/>
        </w:rPr>
        <w:instrText xml:space="preserve"> ADDIN EN.CITE.DATA </w:instrText>
      </w:r>
      <w:r w:rsidR="00A27F96">
        <w:rPr>
          <w:rFonts w:ascii="Times New Roman" w:hAnsi="Times New Roman" w:cs="Times New Roman"/>
        </w:rPr>
      </w:r>
      <w:r w:rsidR="00A27F96">
        <w:rPr>
          <w:rFonts w:ascii="Times New Roman" w:hAnsi="Times New Roman" w:cs="Times New Roman"/>
        </w:rPr>
        <w:fldChar w:fldCharType="end"/>
      </w:r>
      <w:r w:rsidR="00A27F96">
        <w:rPr>
          <w:rFonts w:ascii="Times New Roman" w:hAnsi="Times New Roman" w:cs="Times New Roman"/>
        </w:rPr>
      </w:r>
      <w:r w:rsidR="00A27F96">
        <w:rPr>
          <w:rFonts w:ascii="Times New Roman" w:hAnsi="Times New Roman" w:cs="Times New Roman"/>
        </w:rPr>
        <w:fldChar w:fldCharType="separate"/>
      </w:r>
      <w:r w:rsidR="00A27F96">
        <w:rPr>
          <w:rFonts w:ascii="Times New Roman" w:hAnsi="Times New Roman" w:cs="Times New Roman"/>
          <w:noProof/>
        </w:rPr>
        <w:t>(</w:t>
      </w:r>
      <w:hyperlink w:anchor="_ENREF_16" w:tooltip="Westerling, 2003 #7" w:history="1">
        <w:r w:rsidR="008E6BFC">
          <w:rPr>
            <w:rFonts w:ascii="Times New Roman" w:hAnsi="Times New Roman" w:cs="Times New Roman"/>
            <w:noProof/>
          </w:rPr>
          <w:t>Westerling and Swetnam 2003</w:t>
        </w:r>
      </w:hyperlink>
      <w:r w:rsidR="00A27F96">
        <w:rPr>
          <w:rFonts w:ascii="Times New Roman" w:hAnsi="Times New Roman" w:cs="Times New Roman"/>
          <w:noProof/>
        </w:rPr>
        <w:t xml:space="preserve">, </w:t>
      </w:r>
      <w:hyperlink w:anchor="_ENREF_14" w:tooltip="Stephens, 2013 #6" w:history="1">
        <w:r w:rsidR="008E6BFC">
          <w:rPr>
            <w:rFonts w:ascii="Times New Roman" w:hAnsi="Times New Roman" w:cs="Times New Roman"/>
            <w:noProof/>
          </w:rPr>
          <w:t>Stephens et al. 2013</w:t>
        </w:r>
      </w:hyperlink>
      <w:r w:rsidR="00A27F96">
        <w:rPr>
          <w:rFonts w:ascii="Times New Roman" w:hAnsi="Times New Roman" w:cs="Times New Roman"/>
          <w:noProof/>
        </w:rPr>
        <w:t xml:space="preserve">, </w:t>
      </w:r>
      <w:hyperlink w:anchor="_ENREF_12" w:tooltip="North, 2015 #8" w:history="1">
        <w:r w:rsidR="008E6BFC">
          <w:rPr>
            <w:rFonts w:ascii="Times New Roman" w:hAnsi="Times New Roman" w:cs="Times New Roman"/>
            <w:noProof/>
          </w:rPr>
          <w:t>North et al. 2015</w:t>
        </w:r>
      </w:hyperlink>
      <w:r w:rsidR="00A27F96">
        <w:rPr>
          <w:rFonts w:ascii="Times New Roman" w:hAnsi="Times New Roman" w:cs="Times New Roman"/>
          <w:noProof/>
        </w:rPr>
        <w:t xml:space="preserve">, </w:t>
      </w:r>
      <w:hyperlink w:anchor="_ENREF_15" w:tooltip="Stephens, 2016 #2" w:history="1">
        <w:r w:rsidR="008E6BFC">
          <w:rPr>
            <w:rFonts w:ascii="Times New Roman" w:hAnsi="Times New Roman" w:cs="Times New Roman"/>
            <w:noProof/>
          </w:rPr>
          <w:t>Stephens et al. 2016</w:t>
        </w:r>
      </w:hyperlink>
      <w:r w:rsidR="00A27F96">
        <w:rPr>
          <w:rFonts w:ascii="Times New Roman" w:hAnsi="Times New Roman" w:cs="Times New Roman"/>
          <w:noProof/>
        </w:rPr>
        <w:t>)</w:t>
      </w:r>
      <w:r w:rsidR="00A27F96">
        <w:rPr>
          <w:rFonts w:ascii="Times New Roman" w:hAnsi="Times New Roman" w:cs="Times New Roman"/>
        </w:rPr>
        <w:fldChar w:fldCharType="end"/>
      </w:r>
      <w:r w:rsidR="00A1346F">
        <w:rPr>
          <w:rFonts w:ascii="Times New Roman" w:hAnsi="Times New Roman" w:cs="Times New Roman"/>
        </w:rPr>
        <w:t xml:space="preserve"> – for example, half of both the ten largest, and ten most destructive fires in California occurred since 2010 (</w:t>
      </w:r>
      <w:commentRangeStart w:id="0"/>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2018a, </w:t>
      </w:r>
      <w:proofErr w:type="spellStart"/>
      <w:r w:rsidR="00A1346F">
        <w:rPr>
          <w:rFonts w:ascii="Times New Roman" w:hAnsi="Times New Roman" w:cs="Times New Roman"/>
        </w:rPr>
        <w:t>CalFire</w:t>
      </w:r>
      <w:proofErr w:type="spellEnd"/>
      <w:r w:rsidR="00A1346F">
        <w:rPr>
          <w:rFonts w:ascii="Times New Roman" w:hAnsi="Times New Roman" w:cs="Times New Roman"/>
        </w:rPr>
        <w:t xml:space="preserve"> 2018b</w:t>
      </w:r>
      <w:commentRangeEnd w:id="0"/>
      <w:r w:rsidR="00A1346F">
        <w:rPr>
          <w:rStyle w:val="CommentReference"/>
        </w:rPr>
        <w:commentReference w:id="0"/>
      </w:r>
      <w:r w:rsidR="00A1346F">
        <w:rPr>
          <w:rFonts w:ascii="Times New Roman" w:hAnsi="Times New Roman" w:cs="Times New Roman"/>
        </w:rPr>
        <w:t>).</w:t>
      </w:r>
      <w:r w:rsidR="00A27F96">
        <w:rPr>
          <w:rFonts w:ascii="Times New Roman" w:hAnsi="Times New Roman" w:cs="Times New Roman"/>
        </w:rPr>
        <w:t xml:space="preserve">  The destructive nature of contemporary fires, in addition to the related costs of fire suppression on biodiversity, water resources and forest resilience </w:t>
      </w:r>
      <w:r w:rsidR="00A27F96">
        <w:rPr>
          <w:rFonts w:ascii="Times New Roman" w:hAnsi="Times New Roman" w:cs="Times New Roman"/>
        </w:rPr>
        <w:fldChar w:fldCharType="begin"/>
      </w:r>
      <w:r w:rsidR="0089044B">
        <w:rPr>
          <w:rFonts w:ascii="Times New Roman" w:hAnsi="Times New Roman" w:cs="Times New Roman"/>
        </w:rPr>
        <w:instrText xml:space="preserve"> ADDIN EN.CITE &lt;EndNote&gt;&lt;Cite&gt;&lt;Author&gt;Grant&lt;/Author&gt;&lt;Year&gt;2013&lt;/Year&gt;&lt;RecNum&gt;1&lt;/RecNum&gt;&lt;DisplayText&gt;(Grant et al. 2013, Ponisio et al. 2016)&lt;/DisplayText&gt;&lt;record&gt;&lt;rec-number&gt;1&lt;/rec-number&gt;&lt;foreign-keys&gt;&lt;key app="EN" db-id="9sss0fpeaz5e5he5vt6vas9rrw9e05exp2xa" timestamp="1520357278"&gt;1&lt;/key&gt;&lt;/foreign-keys&gt;&lt;ref-type name="Journal Article"&gt;17&lt;/ref-type&gt;&lt;contributors&gt;&lt;authors&gt;&lt;author&gt;Grant, Gordon E&lt;/author&gt;&lt;author&gt;Tague, Christina L&lt;/author&gt;&lt;author&gt;Allen, Craig D&lt;/author&gt;&lt;/authors&gt;&lt;/contributors&gt;&lt;titles&gt;&lt;title&gt;Watering the forest for the trees: an emerging priority for managing water in forest landscapes&lt;/title&gt;&lt;secondary-title&gt;Frontiers in Ecology and the Environment&lt;/secondary-title&gt;&lt;/titles&gt;&lt;periodical&gt;&lt;full-title&gt;Frontiers in Ecology and the Environment&lt;/full-title&gt;&lt;/periodical&gt;&lt;pages&gt;314-321&lt;/pages&gt;&lt;volume&gt;11&lt;/volume&gt;&lt;number&gt;6&lt;/number&gt;&lt;dates&gt;&lt;year&gt;2013&lt;/year&gt;&lt;/dates&gt;&lt;isbn&gt;1540-9309&lt;/isbn&gt;&lt;urls&gt;&lt;/urls&gt;&lt;/record&gt;&lt;/Cite&gt;&lt;Cite&gt;&lt;Author&gt;Ponisio&lt;/Author&gt;&lt;Year&gt;2016&lt;/Year&gt;&lt;RecNum&gt;34&lt;/RecNum&gt;&lt;record&gt;&lt;rec-number&gt;34&lt;/rec-number&gt;&lt;foreign-keys&gt;&lt;key app="EN" db-id="9sss0fpeaz5e5he5vt6vas9rrw9e05exp2xa" timestamp="1540487088"&gt;34&lt;/key&gt;&lt;/foreign-keys&gt;&lt;ref-type name="Journal Article"&gt;17&lt;/ref-type&gt;&lt;contributors&gt;&lt;authors&gt;&lt;author&gt;Ponisio, Lauren C&lt;/author&gt;&lt;author&gt;Wilkin, Kate&lt;/author&gt;&lt;author&gt;M&amp;apos;gonigle, Leithen K&lt;/author&gt;&lt;author&gt;Kulhanek, Kelly&lt;/author&gt;&lt;author&gt;Cook, Lindsay&lt;/author&gt;&lt;author&gt;Thorp, Robbin&lt;/author&gt;&lt;author&gt;Griswold, Terry&lt;/author&gt;&lt;author&gt;Kremen, Claire %J Global change biology&lt;/author&gt;&lt;/authors&gt;&lt;/contributors&gt;&lt;titles&gt;&lt;title&gt;Pyrodiversity begets plant–pollinator community diversity&lt;/title&gt;&lt;/titles&gt;&lt;pages&gt;1794-1808&lt;/pages&gt;&lt;volume&gt;22&lt;/volume&gt;&lt;number&gt;5&lt;/number&gt;&lt;dates&gt;&lt;year&gt;2016&lt;/year&gt;&lt;/dates&gt;&lt;isbn&gt;1354-1013&lt;/isbn&gt;&lt;urls&gt;&lt;/urls&gt;&lt;/record&gt;&lt;/Cite&gt;&lt;/EndNote&gt;</w:instrText>
      </w:r>
      <w:r w:rsidR="00A27F96">
        <w:rPr>
          <w:rFonts w:ascii="Times New Roman" w:hAnsi="Times New Roman" w:cs="Times New Roman"/>
        </w:rPr>
        <w:fldChar w:fldCharType="separate"/>
      </w:r>
      <w:r w:rsidR="0089044B">
        <w:rPr>
          <w:rFonts w:ascii="Times New Roman" w:hAnsi="Times New Roman" w:cs="Times New Roman"/>
          <w:noProof/>
        </w:rPr>
        <w:t>(</w:t>
      </w:r>
      <w:hyperlink w:anchor="_ENREF_9" w:tooltip="Grant, 2013 #1" w:history="1">
        <w:r w:rsidR="008E6BFC">
          <w:rPr>
            <w:rFonts w:ascii="Times New Roman" w:hAnsi="Times New Roman" w:cs="Times New Roman"/>
            <w:noProof/>
          </w:rPr>
          <w:t>Grant et al. 2013</w:t>
        </w:r>
      </w:hyperlink>
      <w:r w:rsidR="0089044B">
        <w:rPr>
          <w:rFonts w:ascii="Times New Roman" w:hAnsi="Times New Roman" w:cs="Times New Roman"/>
          <w:noProof/>
        </w:rPr>
        <w:t xml:space="preserve">, </w:t>
      </w:r>
      <w:hyperlink w:anchor="_ENREF_13" w:tooltip="Ponisio, 2016 #34" w:history="1">
        <w:r w:rsidR="008E6BFC">
          <w:rPr>
            <w:rFonts w:ascii="Times New Roman" w:hAnsi="Times New Roman" w:cs="Times New Roman"/>
            <w:noProof/>
          </w:rPr>
          <w:t>Ponisio et al. 2016</w:t>
        </w:r>
      </w:hyperlink>
      <w:r w:rsidR="0089044B">
        <w:rPr>
          <w:rFonts w:ascii="Times New Roman" w:hAnsi="Times New Roman" w:cs="Times New Roman"/>
          <w:noProof/>
        </w:rPr>
        <w:t>)</w:t>
      </w:r>
      <w:r w:rsidR="00A27F96">
        <w:rPr>
          <w:rFonts w:ascii="Times New Roman" w:hAnsi="Times New Roman" w:cs="Times New Roman"/>
        </w:rPr>
        <w:fldChar w:fldCharType="end"/>
      </w:r>
      <w:r w:rsidR="0089044B">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77777777" w:rsidR="00D72422" w:rsidRDefault="0089044B" w:rsidP="00D72422">
      <w:pPr>
        <w:spacing w:line="480" w:lineRule="auto"/>
        <w:ind w:firstLine="360"/>
        <w:rPr>
          <w:rFonts w:ascii="Times New Roman" w:hAnsi="Times New Roman" w:cs="Times New Roman"/>
        </w:rPr>
      </w:pPr>
      <w:r>
        <w:rPr>
          <w:rFonts w:ascii="Times New Roman" w:hAnsi="Times New Roman" w:cs="Times New Roman"/>
        </w:rPr>
        <w:t xml:space="preserve">An additional forest restoration strategy that is drawing increased attention is managed wildfire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Pr>
          <w:rFonts w:ascii="Times New Roman" w:hAnsi="Times New Roman" w:cs="Times New Roman"/>
        </w:rPr>
        <w:t>Illilouette</w:t>
      </w:r>
      <w:proofErr w:type="spellEnd"/>
      <w:r>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Pr>
          <w:rFonts w:ascii="Times New Roman" w:hAnsi="Times New Roman" w:cs="Times New Roman"/>
        </w:rPr>
        <w:t xml:space="preserve">and </w:t>
      </w:r>
      <w:r>
        <w:rPr>
          <w:rFonts w:ascii="Times New Roman" w:hAnsi="Times New Roman" w:cs="Times New Roman"/>
        </w:rPr>
        <w:t xml:space="preserve">the emergence of non-overlapping fire extents, suggesting self-limiting </w:t>
      </w:r>
      <w:r w:rsidR="0065308B">
        <w:rPr>
          <w:rFonts w:ascii="Times New Roman" w:hAnsi="Times New Roman" w:cs="Times New Roman"/>
        </w:rPr>
        <w:t xml:space="preserve">behavior as the fuel </w:t>
      </w:r>
      <w:r w:rsidR="0065308B">
        <w:rPr>
          <w:rFonts w:ascii="Times New Roman" w:hAnsi="Times New Roman" w:cs="Times New Roman"/>
        </w:rPr>
        <w:lastRenderedPageBreak/>
        <w:t>distribution becomes more fragment</w:t>
      </w:r>
      <w:r w:rsidR="00D72422">
        <w:rPr>
          <w:rFonts w:ascii="Times New Roman" w:hAnsi="Times New Roman" w:cs="Times New Roman"/>
        </w:rPr>
        <w:t>ed</w:t>
      </w:r>
      <w:r>
        <w:rPr>
          <w:rFonts w:ascii="Times New Roman" w:hAnsi="Times New Roman" w:cs="Times New Roman"/>
        </w:rPr>
        <w:t xml:space="preserve"> </w: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 </w:instrText>
      </w:r>
      <w:r w:rsidR="0065308B">
        <w:rPr>
          <w:rFonts w:ascii="Times New Roman" w:hAnsi="Times New Roman" w:cs="Times New Roman"/>
        </w:rPr>
        <w:fldChar w:fldCharType="begin">
          <w:fldData xml:space="preserve">PEVuZE5vdGU+PENpdGU+PEF1dGhvcj5Db2xsaW5zPC9BdXRob3I+PFllYXI+MjAxMTwvWWVhcj48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</w:fldData>
        </w:fldChar>
      </w:r>
      <w:r w:rsidR="0065308B">
        <w:rPr>
          <w:rFonts w:ascii="Times New Roman" w:hAnsi="Times New Roman" w:cs="Times New Roman"/>
        </w:rPr>
        <w:instrText xml:space="preserve"> ADDIN EN.CITE.DATA </w:instrText>
      </w:r>
      <w:r w:rsidR="0065308B">
        <w:rPr>
          <w:rFonts w:ascii="Times New Roman" w:hAnsi="Times New Roman" w:cs="Times New Roman"/>
        </w:rPr>
      </w:r>
      <w:r w:rsidR="0065308B">
        <w:rPr>
          <w:rFonts w:ascii="Times New Roman" w:hAnsi="Times New Roman" w:cs="Times New Roman"/>
        </w:rPr>
        <w:fldChar w:fldCharType="end"/>
      </w:r>
      <w:r w:rsidR="0065308B">
        <w:rPr>
          <w:rFonts w:ascii="Times New Roman" w:hAnsi="Times New Roman" w:cs="Times New Roman"/>
        </w:rPr>
      </w:r>
      <w:r w:rsidR="0065308B">
        <w:rPr>
          <w:rFonts w:ascii="Times New Roman" w:hAnsi="Times New Roman" w:cs="Times New Roman"/>
        </w:rPr>
        <w:fldChar w:fldCharType="separate"/>
      </w:r>
      <w:r w:rsidR="0065308B">
        <w:rPr>
          <w:rFonts w:ascii="Times New Roman" w:hAnsi="Times New Roman" w:cs="Times New Roman"/>
          <w:noProof/>
        </w:rPr>
        <w:t>(</w:t>
      </w:r>
      <w:hyperlink w:anchor="_ENREF_6" w:tooltip="Collins, 2007 #36" w:history="1">
        <w:r w:rsidR="008E6BFC">
          <w:rPr>
            <w:rFonts w:ascii="Times New Roman" w:hAnsi="Times New Roman" w:cs="Times New Roman"/>
            <w:noProof/>
          </w:rPr>
          <w:t>Collins et al. 2007</w:t>
        </w:r>
      </w:hyperlink>
      <w:r w:rsidR="0065308B">
        <w:rPr>
          <w:rFonts w:ascii="Times New Roman" w:hAnsi="Times New Roman" w:cs="Times New Roman"/>
          <w:noProof/>
        </w:rPr>
        <w:t xml:space="preserve">, </w:t>
      </w:r>
      <w:hyperlink w:anchor="_ENREF_8" w:tooltip="Collins, 2009 #35" w:history="1">
        <w:r w:rsidR="008E6BFC">
          <w:rPr>
            <w:rFonts w:ascii="Times New Roman" w:hAnsi="Times New Roman" w:cs="Times New Roman"/>
            <w:noProof/>
          </w:rPr>
          <w:t>Collins et al. 2009</w:t>
        </w:r>
      </w:hyperlink>
      <w:r w:rsidR="0065308B">
        <w:rPr>
          <w:rFonts w:ascii="Times New Roman" w:hAnsi="Times New Roman" w:cs="Times New Roman"/>
          <w:noProof/>
        </w:rPr>
        <w:t xml:space="preserve">, </w:t>
      </w:r>
      <w:hyperlink w:anchor="_ENREF_5" w:tooltip="Collins, 2011 #13" w:history="1">
        <w:r w:rsidR="008E6BFC">
          <w:rPr>
            <w:rFonts w:ascii="Times New Roman" w:hAnsi="Times New Roman" w:cs="Times New Roman"/>
            <w:noProof/>
          </w:rPr>
          <w:t>Collins et al. 2011</w:t>
        </w:r>
      </w:hyperlink>
      <w:r w:rsidR="0065308B">
        <w:rPr>
          <w:rFonts w:ascii="Times New Roman" w:hAnsi="Times New Roman" w:cs="Times New Roman"/>
          <w:noProof/>
        </w:rPr>
        <w:t xml:space="preserve">, </w:t>
      </w:r>
      <w:hyperlink w:anchor="_ENREF_7" w:tooltip="Collins, 2016 #38" w:history="1">
        <w:r w:rsidR="008E6BFC">
          <w:rPr>
            <w:rFonts w:ascii="Times New Roman" w:hAnsi="Times New Roman" w:cs="Times New Roman"/>
            <w:noProof/>
          </w:rPr>
          <w:t>Collins et al. 2016</w:t>
        </w:r>
      </w:hyperlink>
      <w:r w:rsidR="0065308B">
        <w:rPr>
          <w:rFonts w:ascii="Times New Roman" w:hAnsi="Times New Roman" w:cs="Times New Roman"/>
          <w:noProof/>
        </w:rPr>
        <w:t>)</w:t>
      </w:r>
      <w:r w:rsidR="0065308B">
        <w:rPr>
          <w:rFonts w:ascii="Times New Roman" w:hAnsi="Times New Roman" w:cs="Times New Roman"/>
        </w:rPr>
        <w:fldChar w:fldCharType="end"/>
      </w:r>
      <w:r w:rsidR="0065308B">
        <w:rPr>
          <w:rFonts w:ascii="Times New Roman" w:hAnsi="Times New Roman" w:cs="Times New Roman"/>
        </w:rPr>
        <w:t xml:space="preserve">.  </w:t>
      </w:r>
    </w:p>
    <w:p w14:paraId="1D3101A3" w14:textId="6AF77C0E" w:rsidR="0065308B" w:rsidRDefault="0065308B" w:rsidP="00D72422">
      <w:pPr>
        <w:spacing w:line="480" w:lineRule="auto"/>
        <w:ind w:firstLine="360"/>
        <w:rPr>
          <w:rFonts w:ascii="Times New Roman" w:hAnsi="Times New Roman" w:cs="Times New Roman"/>
        </w:rPr>
      </w:pPr>
      <w:r>
        <w:rPr>
          <w:rFonts w:ascii="Times New Roman" w:hAnsi="Times New Roman" w:cs="Times New Roman"/>
        </w:rPr>
        <w:t xml:space="preserve">At </w:t>
      </w:r>
      <w:proofErr w:type="spellStart"/>
      <w:r>
        <w:rPr>
          <w:rFonts w:ascii="Times New Roman" w:hAnsi="Times New Roman" w:cs="Times New Roman"/>
        </w:rPr>
        <w:t>Illilouette</w:t>
      </w:r>
      <w:proofErr w:type="spellEnd"/>
      <w:r>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&lt;EndNote&gt;&lt;Cite&gt;&lt;Author&gt;Boisramé&lt;/Author&gt;&lt;Year&gt;2017&lt;/Year&gt;&lt;RecNum&gt;11&lt;/RecNum&gt;&lt;DisplayText&gt;(Boisramé et al. 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sidR="008E6BFC">
          <w:rPr>
            <w:rFonts w:ascii="Times New Roman" w:hAnsi="Times New Roman" w:cs="Times New Roman"/>
            <w:noProof/>
          </w:rPr>
          <w:t>Boisramé et al. 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&lt;EndNote&gt;&lt;Cite&gt;&lt;Author&gt;Boisramé&lt;/Author&gt;&lt;Year&gt;2018&lt;/Year&gt;&lt;RecNum&gt;10&lt;/RecNum&gt;&lt;DisplayText&gt;(Boisramé et al. 2018)&lt;/DisplayText&gt;&lt;record&gt;&lt;rec-number&gt;10&lt;/rec-number&gt;&lt;foreign-keys&gt;&lt;key app="EN" db-id="9sss0fpeaz5e5he5vt6vas9rrw9e05exp2xa" timestamp="1520357374"&gt;10&lt;/key&gt;&lt;/foreign-keys&gt;&lt;ref-type name="Journal Article"&gt;17&lt;/ref-type&gt;&lt;contributors&gt;&lt;authors&gt;&lt;author&gt;Boisramé, Gabrielle&lt;/author&gt;&lt;author&gt;Thompson, Sally&lt;/author&gt;&lt;author&gt;Stephens, Scott&lt;/author&gt;&lt;/authors&gt;&lt;/contributors&gt;&lt;titles&gt;&lt;title&gt;Hydrologic responses to restored wildfire regimes revealed by soil moisture-vegetation relationships&lt;/title&gt;&lt;secondary-title&gt;Advances in Water Resources&lt;/secondary-title&gt;&lt;/titles&gt;&lt;periodical&gt;&lt;full-title&gt;Advances in Water Resources&lt;/full-title&gt;&lt;/periodical&gt;&lt;pages&gt;124-146&lt;/pages&gt;&lt;volume&gt;112&lt;/volume&gt;&lt;dates&gt;&lt;year&gt;2018&lt;/year&gt;&lt;/dates&gt;&lt;isbn&gt;0309-1708&lt;/isbn&gt;&lt;urls&gt;&lt;/urls&gt;&lt;/record&gt;&lt;/Cite&gt;&lt;/EndNote&gt;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 w:tooltip="Boisramé, 2018 #10" w:history="1">
        <w:r w:rsidR="008E6BFC">
          <w:rPr>
            <w:rFonts w:ascii="Times New Roman" w:hAnsi="Times New Roman" w:cs="Times New Roman"/>
            <w:noProof/>
          </w:rPr>
          <w:t>Boisramé et al. 2018</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consistent with paired basin comparisons which indicate a stabilization or increase in streamflow production per unit precipitation in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relative to declines in neighboring, un-burned forested watersheds </w:t>
      </w:r>
      <w:r>
        <w:rPr>
          <w:rFonts w:ascii="Times New Roman" w:hAnsi="Times New Roman" w:cs="Times New Roman"/>
        </w:rPr>
        <w:fldChar w:fldCharType="begin"/>
      </w:r>
      <w:r>
        <w:rPr>
          <w:rFonts w:ascii="Times New Roman" w:hAnsi="Times New Roman" w:cs="Times New Roman"/>
        </w:rPr>
        <w:instrText xml:space="preserve"> ADDIN EN.CITE &lt;EndNote&gt;&lt;Cite&gt;&lt;Author&gt;Boisramé&lt;/Author&gt;&lt;Year&gt;2017&lt;/Year&gt;&lt;RecNum&gt;9&lt;/RecNum&gt;&lt;DisplayText&gt;(Boisramé et al. 2017a)&lt;/DisplayText&gt;&lt;record&gt;&lt;rec-number&gt;9&lt;/rec-number&gt;&lt;foreign-keys&gt;&lt;key app="EN" db-id="9sss0fpeaz5e5he5vt6vas9rrw9e05exp2xa" timestamp="1520357323"&gt;9&lt;/key&gt;&lt;/foreign-keys&gt;&lt;ref-type name="Journal Article"&gt;17&lt;/ref-type&gt;&lt;contributors&gt;&lt;authors&gt;&lt;author&gt;Boisramé, Gabrielle&lt;/author&gt;&lt;author&gt;Thompson, Sally&lt;/author&gt;&lt;author&gt;Collins, Brandon&lt;/author&gt;&lt;author&gt;Stephens, Scott&lt;/author&gt;&lt;/authors&gt;&lt;/contributors&gt;&lt;titles&gt;&lt;title&gt;Managed wildfire effects on forest resilience and water in the Sierra Nevada&lt;/title&gt;&lt;secondary-title&gt;Ecosystems&lt;/secondary-title&gt;&lt;/titles&gt;&lt;periodical&gt;&lt;full-title&gt;Ecosystems&lt;/full-title&gt;&lt;/periodical&gt;&lt;pages&gt;717-732&lt;/pages&gt;&lt;volume&gt;20&lt;/volume&gt;&lt;number&gt;4&lt;/number&gt;&lt;dates&gt;&lt;year&gt;2017&lt;/year&gt;&lt;/dates&gt;&lt;isbn&gt;1432-9840&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oisramé, 2017 #9" w:history="1">
        <w:r w:rsidR="008E6BFC">
          <w:rPr>
            <w:rFonts w:ascii="Times New Roman" w:hAnsi="Times New Roman" w:cs="Times New Roman"/>
            <w:noProof/>
          </w:rPr>
          <w:t>Boisramé et al. 2017a</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While these results are suggestive of a promising co-benefit for water resources associated with restoration of Sierra Nevada forests, to date they are based only on the relatively productive, wet and mid-elevation forests of the </w:t>
      </w:r>
      <w:proofErr w:type="spellStart"/>
      <w:r>
        <w:rPr>
          <w:rFonts w:ascii="Times New Roman" w:hAnsi="Times New Roman" w:cs="Times New Roman"/>
        </w:rPr>
        <w:t>Illilouette</w:t>
      </w:r>
      <w:proofErr w:type="spellEnd"/>
      <w:r>
        <w:rPr>
          <w:rFonts w:ascii="Times New Roman" w:hAnsi="Times New Roman" w:cs="Times New Roman"/>
        </w:rPr>
        <w:t xml:space="preserve"> Creek Basin.  It is unclear whether managed wildfire will produce equally dramatic changes in the structure and composition of less productive forest sites, which to date are less studied.  Here we attempt to fill this knowledge gap in the Sugarloaf Creek Basin (SCB) in Sequoia-Kings Canyon National park.  We draw on historical aerial photography, historical forest plot surveys, contemporary soil moisture observations and contemporary re-surveying of forest plots to address four questions:</w:t>
      </w:r>
    </w:p>
    <w:p w14:paraId="1F88B461" w14:textId="79E609B0"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How did vegetation cover change in the SCB from 1970-present, and how are these changes associated with fire?</w:t>
      </w:r>
    </w:p>
    <w:p w14:paraId="743E8CDA" w14:textId="651E28BF"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forest composition and structure at the survey plot scale change from 1970-present, and how are these changes associated with fire? </w:t>
      </w:r>
    </w:p>
    <w:p w14:paraId="16CC3B87" w14:textId="0E765652" w:rsidR="0065308B" w:rsidRDefault="0065308B"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Is contemporary vegetation cover associated with differences in soil moisture, and </w:t>
      </w:r>
      <w:r w:rsidR="00F93C8E">
        <w:rPr>
          <w:rFonts w:ascii="Times New Roman" w:hAnsi="Times New Roman" w:cs="Times New Roman"/>
        </w:rPr>
        <w:t xml:space="preserve">what does this imply about hydrologic response to wildfire in the </w:t>
      </w:r>
      <w:proofErr w:type="gramStart"/>
      <w:r w:rsidR="00F93C8E">
        <w:rPr>
          <w:rFonts w:ascii="Times New Roman" w:hAnsi="Times New Roman" w:cs="Times New Roman"/>
        </w:rPr>
        <w:t>SCB?,</w:t>
      </w:r>
      <w:proofErr w:type="gramEnd"/>
      <w:r w:rsidR="00F93C8E">
        <w:rPr>
          <w:rFonts w:ascii="Times New Roman" w:hAnsi="Times New Roman" w:cs="Times New Roman"/>
        </w:rPr>
        <w:t xml:space="preserve"> and finally</w:t>
      </w:r>
    </w:p>
    <w:p w14:paraId="6CDA3B0A" w14:textId="43249050" w:rsidR="00F93C8E" w:rsidRPr="0065308B" w:rsidRDefault="00F93C8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How do these changes compare with those previously described in </w:t>
      </w:r>
      <w:proofErr w:type="spellStart"/>
      <w:r>
        <w:rPr>
          <w:rFonts w:ascii="Times New Roman" w:hAnsi="Times New Roman" w:cs="Times New Roman"/>
        </w:rPr>
        <w:t>Illilouette</w:t>
      </w:r>
      <w:proofErr w:type="spellEnd"/>
      <w:r>
        <w:rPr>
          <w:rFonts w:ascii="Times New Roman" w:hAnsi="Times New Roman" w:cs="Times New Roman"/>
        </w:rPr>
        <w:t xml:space="preserve"> Creek Basin?</w:t>
      </w:r>
    </w:p>
    <w:p w14:paraId="3D671C1C" w14:textId="3B95E230" w:rsidR="00A1346F" w:rsidRPr="00A1346F" w:rsidRDefault="00A1346F" w:rsidP="008C47DE">
      <w:pPr>
        <w:spacing w:line="480" w:lineRule="auto"/>
        <w:rPr>
          <w:rFonts w:ascii="Times New Roman" w:hAnsi="Times New Roman" w:cs="Times New Roman"/>
        </w:rPr>
      </w:pPr>
    </w:p>
    <w:p w14:paraId="753883AD" w14:textId="77777777" w:rsidR="00A1346F" w:rsidRPr="002316B0" w:rsidRDefault="00A1346F" w:rsidP="008C47DE">
      <w:pPr>
        <w:spacing w:line="480" w:lineRule="auto"/>
        <w:rPr>
          <w:rFonts w:ascii="Times New Roman" w:hAnsi="Times New Roman" w:cs="Times New Roman"/>
        </w:rPr>
      </w:pPr>
    </w:p>
    <w:p w14:paraId="743C4BEB" w14:textId="77777777" w:rsidR="008C47DE" w:rsidRDefault="008C47DE" w:rsidP="008C47DE">
      <w:pPr>
        <w:spacing w:line="480" w:lineRule="auto"/>
        <w:rPr>
          <w:rFonts w:ascii="Times New Roman" w:hAnsi="Times New Roman" w:cs="Times New Roman"/>
        </w:rPr>
      </w:pPr>
      <w:r>
        <w:rPr>
          <w:rFonts w:ascii="Times New Roman" w:hAnsi="Times New Roman" w:cs="Times New Roman"/>
          <w:b/>
        </w:rPr>
        <w:t>Methods</w:t>
      </w:r>
    </w:p>
    <w:p w14:paraId="74F30EBE" w14:textId="590D7C84" w:rsidR="00CC3B93" w:rsidRDefault="00CC3B93" w:rsidP="008C47DE">
      <w:pPr>
        <w:spacing w:line="480" w:lineRule="auto"/>
        <w:rPr>
          <w:rFonts w:ascii="Times New Roman" w:hAnsi="Times New Roman" w:cs="Times New Roman"/>
        </w:rPr>
      </w:pPr>
      <w:r>
        <w:rPr>
          <w:rFonts w:ascii="Times New Roman" w:hAnsi="Times New Roman" w:cs="Times New Roman"/>
          <w:i/>
        </w:rPr>
        <w:t>Study site</w:t>
      </w:r>
    </w:p>
    <w:p w14:paraId="571FDC6B" w14:textId="4088E128" w:rsidR="00D72422" w:rsidRDefault="00CC3B93" w:rsidP="00140558">
      <w:pPr>
        <w:spacing w:line="480" w:lineRule="auto"/>
        <w:rPr>
          <w:rFonts w:ascii="Times New Roman" w:hAnsi="Times New Roman" w:cs="Times New Roman"/>
        </w:rPr>
      </w:pPr>
      <w:r>
        <w:rPr>
          <w:rFonts w:ascii="Times New Roman" w:hAnsi="Times New Roman" w:cs="Times New Roman"/>
        </w:rPr>
        <w:tab/>
      </w:r>
      <w:r w:rsidR="005D0DF4">
        <w:rPr>
          <w:rFonts w:ascii="Times New Roman" w:hAnsi="Times New Roman" w:cs="Times New Roman"/>
        </w:rPr>
        <w:t xml:space="preserve">The Sugarloaf Creek Basin </w:t>
      </w:r>
      <w:r w:rsidR="00D72422">
        <w:rPr>
          <w:rFonts w:ascii="Times New Roman" w:hAnsi="Times New Roman" w:cs="Times New Roman"/>
        </w:rPr>
        <w:t>covers</w:t>
      </w:r>
      <w:r w:rsidR="00C40B67">
        <w:rPr>
          <w:rFonts w:ascii="Times New Roman" w:hAnsi="Times New Roman" w:cs="Times New Roman"/>
        </w:rPr>
        <w:t>125 km</w:t>
      </w:r>
      <w:r w:rsidR="00C40B67" w:rsidRPr="00140558">
        <w:rPr>
          <w:rFonts w:ascii="Times New Roman" w:hAnsi="Times New Roman" w:cs="Times New Roman"/>
          <w:vertAlign w:val="superscript"/>
        </w:rPr>
        <w:t>2</w:t>
      </w:r>
      <w:r w:rsidR="00D72422">
        <w:rPr>
          <w:rFonts w:ascii="Times New Roman" w:hAnsi="Times New Roman" w:cs="Times New Roman"/>
        </w:rPr>
        <w:t xml:space="preserve">, </w:t>
      </w:r>
      <w:r w:rsidR="005D0DF4">
        <w:rPr>
          <w:rFonts w:ascii="Times New Roman" w:hAnsi="Times New Roman" w:cs="Times New Roman"/>
        </w:rPr>
        <w:t xml:space="preserve">spanning elevation ranges of </w:t>
      </w:r>
      <w:r w:rsidR="00C40B67">
        <w:rPr>
          <w:rFonts w:ascii="Times New Roman" w:hAnsi="Times New Roman" w:cs="Times New Roman"/>
        </w:rPr>
        <w:t>2000</w:t>
      </w:r>
      <w:r w:rsidR="005D0DF4">
        <w:rPr>
          <w:rFonts w:ascii="Times New Roman" w:hAnsi="Times New Roman" w:cs="Times New Roman"/>
        </w:rPr>
        <w:t xml:space="preserve"> – </w:t>
      </w:r>
      <w:r w:rsidR="00C40B67">
        <w:rPr>
          <w:rFonts w:ascii="Times New Roman" w:hAnsi="Times New Roman" w:cs="Times New Roman"/>
        </w:rPr>
        <w:t>3200 m</w:t>
      </w:r>
      <w:r w:rsidR="005D0DF4">
        <w:rPr>
          <w:rFonts w:ascii="Times New Roman" w:hAnsi="Times New Roman" w:cs="Times New Roman"/>
        </w:rPr>
        <w:t xml:space="preserve"> in </w:t>
      </w:r>
      <w:r w:rsidR="00D72422">
        <w:rPr>
          <w:rFonts w:ascii="Times New Roman" w:hAnsi="Times New Roman" w:cs="Times New Roman"/>
        </w:rPr>
        <w:t>Sequoia-</w:t>
      </w:r>
      <w:r w:rsidR="005D0DF4">
        <w:rPr>
          <w:rFonts w:ascii="Times New Roman" w:hAnsi="Times New Roman" w:cs="Times New Roman"/>
        </w:rPr>
        <w:t xml:space="preserve">Kings Canyon </w:t>
      </w:r>
      <w:r w:rsidR="00D72422">
        <w:rPr>
          <w:rFonts w:ascii="Times New Roman" w:hAnsi="Times New Roman" w:cs="Times New Roman"/>
        </w:rPr>
        <w:t xml:space="preserve">(SEKI) </w:t>
      </w:r>
      <w:r w:rsidR="005D0DF4">
        <w:rPr>
          <w:rFonts w:ascii="Times New Roman" w:hAnsi="Times New Roman" w:cs="Times New Roman"/>
        </w:rPr>
        <w:t>National Park.</w:t>
      </w:r>
      <w:r w:rsidR="00C40B67">
        <w:rPr>
          <w:rFonts w:ascii="Times New Roman" w:hAnsi="Times New Roman" w:cs="Times New Roman"/>
        </w:rPr>
        <w:t xml:space="preserve"> </w:t>
      </w:r>
      <w:commentRangeStart w:id="1"/>
      <w:r w:rsidR="00D72422">
        <w:rPr>
          <w:rFonts w:ascii="Times New Roman" w:hAnsi="Times New Roman" w:cs="Times New Roman"/>
        </w:rPr>
        <w:t>Overview of ecology and forest composition of the watershed</w:t>
      </w:r>
      <w:commentRangeEnd w:id="1"/>
      <w:r w:rsidR="00D72422">
        <w:rPr>
          <w:rStyle w:val="CommentReference"/>
        </w:rPr>
        <w:commentReference w:id="1"/>
      </w:r>
    </w:p>
    <w:p w14:paraId="7AF8D5E2" w14:textId="77777777" w:rsidR="0091423C" w:rsidRPr="00AE7110" w:rsidRDefault="0091423C" w:rsidP="0091423C">
      <w:pPr>
        <w:spacing w:line="480" w:lineRule="auto"/>
        <w:ind w:firstLine="720"/>
        <w:rPr>
          <w:rFonts w:ascii="Times New Roman" w:hAnsi="Times New Roman"/>
        </w:rPr>
      </w:pPr>
      <w:r>
        <w:rPr>
          <w:rFonts w:ascii="Times New Roman" w:hAnsi="Times New Roman" w:cs="Times New Roman"/>
        </w:rPr>
        <w:t xml:space="preserve">Paragraph on </w:t>
      </w:r>
      <w:commentRangeStart w:id="2"/>
      <w:r>
        <w:rPr>
          <w:rFonts w:ascii="Times New Roman" w:hAnsi="Times New Roman" w:cs="Times New Roman"/>
        </w:rPr>
        <w:t>history of managed fire in the watershed, with information about where contemporary fire perimeters come from.</w:t>
      </w:r>
      <w:commentRangeEnd w:id="2"/>
      <w:r>
        <w:rPr>
          <w:rStyle w:val="CommentReference"/>
        </w:rPr>
        <w:t xml:space="preserve"> </w:t>
      </w:r>
      <w:r>
        <w:rPr>
          <w:rStyle w:val="CommentReference"/>
        </w:rPr>
        <w:commentReference w:id="2"/>
      </w:r>
      <w:r w:rsidRPr="00333F20">
        <w:rPr>
          <w:rFonts w:ascii="Times New Roman" w:hAnsi="Times New Roman"/>
          <w:color w:val="000000" w:themeColor="text1"/>
        </w:rPr>
        <w:t xml:space="preserve">  </w:t>
      </w:r>
    </w:p>
    <w:p w14:paraId="5E328B41" w14:textId="741B63C3" w:rsidR="0091423C" w:rsidRDefault="0091423C" w:rsidP="00140558">
      <w:pPr>
        <w:spacing w:line="480" w:lineRule="auto"/>
        <w:rPr>
          <w:rFonts w:ascii="Times New Roman" w:hAnsi="Times New Roman" w:cs="Times New Roman"/>
        </w:rPr>
      </w:pPr>
      <w:commentRangeStart w:id="3"/>
      <w:r>
        <w:rPr>
          <w:rFonts w:ascii="Times New Roman" w:hAnsi="Times New Roman" w:cs="Times New Roman"/>
          <w:b/>
        </w:rPr>
        <w:t>Figure 1</w:t>
      </w:r>
      <w:r>
        <w:rPr>
          <w:rFonts w:ascii="Times New Roman" w:hAnsi="Times New Roman" w:cs="Times New Roman"/>
        </w:rPr>
        <w:t xml:space="preserve"> Location/map figure</w:t>
      </w:r>
      <w:commentRangeEnd w:id="3"/>
      <w:r>
        <w:rPr>
          <w:rStyle w:val="CommentReference"/>
        </w:rPr>
        <w:commentReference w:id="3"/>
      </w:r>
    </w:p>
    <w:p w14:paraId="1710F8FB" w14:textId="181CFCDD" w:rsidR="00D72422" w:rsidRDefault="008D3D58" w:rsidP="00D72422">
      <w:pPr>
        <w:spacing w:line="480" w:lineRule="auto"/>
        <w:ind w:firstLine="720"/>
        <w:rPr>
          <w:rFonts w:ascii="Times New Roman" w:hAnsi="Times New Roman"/>
          <w:color w:val="000000" w:themeColor="text1"/>
        </w:rPr>
      </w:pPr>
      <w:r>
        <w:rPr>
          <w:rFonts w:ascii="Times New Roman" w:hAnsi="Times New Roman" w:cs="Times New Roman"/>
        </w:rPr>
        <w:t>Aver</w:t>
      </w:r>
      <w:r w:rsidR="00D72422">
        <w:rPr>
          <w:rFonts w:ascii="Times New Roman" w:hAnsi="Times New Roman" w:cs="Times New Roman"/>
        </w:rPr>
        <w:t>age</w:t>
      </w:r>
      <w:r>
        <w:rPr>
          <w:rFonts w:ascii="Times New Roman" w:hAnsi="Times New Roman" w:cs="Times New Roman"/>
        </w:rPr>
        <w:t xml:space="preserve"> daily temperatures in the basin range </w:t>
      </w:r>
      <w:r>
        <w:rPr>
          <w:rFonts w:ascii="Times New Roman" w:hAnsi="Times New Roman" w:cs="Times New Roman"/>
        </w:rPr>
        <w:t xml:space="preserve">from minimum of -10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xml:space="preserve"> to 31 </w:t>
      </w:r>
      <w:proofErr w:type="spellStart"/>
      <w:r w:rsidRPr="00140558">
        <w:rPr>
          <w:rFonts w:ascii="Times New Roman" w:hAnsi="Times New Roman" w:cs="Times New Roman"/>
          <w:vertAlign w:val="superscript"/>
        </w:rPr>
        <w:t>o</w:t>
      </w:r>
      <w:r>
        <w:rPr>
          <w:rFonts w:ascii="Times New Roman" w:hAnsi="Times New Roman" w:cs="Times New Roman"/>
        </w:rPr>
        <w:t>C</w:t>
      </w:r>
      <w:proofErr w:type="spellEnd"/>
      <w:r>
        <w:rPr>
          <w:rFonts w:ascii="Times New Roman" w:hAnsi="Times New Roman" w:cs="Times New Roman"/>
        </w:rPr>
        <w:t>, with the annual average being 14.5</w:t>
      </w:r>
      <w:r w:rsidRPr="00140558">
        <w:rPr>
          <w:rFonts w:ascii="Times New Roman" w:hAnsi="Times New Roman" w:cs="Times New Roman"/>
          <w:vertAlign w:val="superscript"/>
        </w:rPr>
        <w:t>o</w:t>
      </w:r>
      <w:r>
        <w:rPr>
          <w:rFonts w:ascii="Times New Roman" w:hAnsi="Times New Roman" w:cs="Times New Roman"/>
        </w:rPr>
        <w:t>C (</w:t>
      </w:r>
      <w:r w:rsidR="00223D6B">
        <w:rPr>
          <w:rFonts w:ascii="Times New Roman" w:hAnsi="Times New Roman" w:cs="Times New Roman"/>
        </w:rPr>
        <w:t>Global Historical Climate Network, station USR0000CSUG)</w:t>
      </w:r>
      <w:r w:rsidR="00140558">
        <w:rPr>
          <w:rFonts w:ascii="Times New Roman" w:hAnsi="Times New Roman" w:cs="Times New Roman"/>
        </w:rPr>
        <w:t>.  Annual precipitation in the basin has not been measured</w:t>
      </w:r>
      <w:r w:rsidR="008E6BFC">
        <w:rPr>
          <w:rFonts w:ascii="Times New Roman" w:hAnsi="Times New Roman" w:cs="Times New Roman"/>
        </w:rPr>
        <w:t xml:space="preserve"> long term</w:t>
      </w:r>
      <w:r w:rsidR="00140558">
        <w:rPr>
          <w:rFonts w:ascii="Times New Roman" w:hAnsi="Times New Roman" w:cs="Times New Roman"/>
        </w:rPr>
        <w:t xml:space="preserve">; the nearest precipitation gage (Cedar Grove) operated only in summer months.  A sense </w:t>
      </w:r>
      <w:r w:rsidR="00140558">
        <w:rPr>
          <w:rFonts w:ascii="Times New Roman" w:hAnsi="Times New Roman" w:cs="Times New Roman"/>
        </w:rPr>
        <w:t xml:space="preserve">of the </w:t>
      </w:r>
      <w:r w:rsidR="008E6BFC">
        <w:rPr>
          <w:rFonts w:ascii="Times New Roman" w:hAnsi="Times New Roman" w:cs="Times New Roman"/>
        </w:rPr>
        <w:t>long</w:t>
      </w:r>
      <w:r w:rsidR="00D72422">
        <w:rPr>
          <w:rFonts w:ascii="Times New Roman" w:hAnsi="Times New Roman" w:cs="Times New Roman"/>
        </w:rPr>
        <w:t>-</w:t>
      </w:r>
      <w:r w:rsidR="008E6BFC">
        <w:rPr>
          <w:rFonts w:ascii="Times New Roman" w:hAnsi="Times New Roman" w:cs="Times New Roman"/>
        </w:rPr>
        <w:t xml:space="preserve">term </w:t>
      </w:r>
      <w:r w:rsidR="00140558">
        <w:rPr>
          <w:rFonts w:ascii="Times New Roman" w:hAnsi="Times New Roman" w:cs="Times New Roman"/>
        </w:rPr>
        <w:t>water balance of the basin, however, can be gained from the specific streamflow measured in the South Fork Kings River downstream of the confluence of Sugarloaf Creek with this river.  Two gages were operational on the South Fork Kings River through to the late 1950s, one at 1056 km</w:t>
      </w:r>
      <w:r w:rsidR="00140558" w:rsidRPr="00140558">
        <w:rPr>
          <w:rFonts w:ascii="Times New Roman" w:hAnsi="Times New Roman" w:cs="Times New Roman"/>
          <w:vertAlign w:val="superscript"/>
        </w:rPr>
        <w:t>2</w:t>
      </w:r>
      <w:r w:rsidR="00140558">
        <w:rPr>
          <w:rFonts w:ascii="Times New Roman" w:hAnsi="Times New Roman" w:cs="Times New Roman"/>
        </w:rPr>
        <w:t xml:space="preserve"> watershed area (1950-1957 at 30</w:t>
      </w:r>
      <w:r w:rsidR="00140558" w:rsidRPr="00463F5A">
        <w:rPr>
          <w:rFonts w:ascii="Times New Roman" w:hAnsi="Times New Roman" w:cs="Times New Roman"/>
          <w:vertAlign w:val="superscript"/>
        </w:rPr>
        <w:t>o</w:t>
      </w:r>
      <w:r w:rsidR="00140558">
        <w:rPr>
          <w:rFonts w:ascii="Times New Roman" w:hAnsi="Times New Roman" w:cs="Times New Roman"/>
        </w:rPr>
        <w:t>48’25”, 118</w:t>
      </w:r>
      <w:r w:rsidR="00140558" w:rsidRPr="00463F5A">
        <w:rPr>
          <w:rFonts w:ascii="Times New Roman" w:hAnsi="Times New Roman" w:cs="Times New Roman"/>
          <w:vertAlign w:val="superscript"/>
        </w:rPr>
        <w:t>o</w:t>
      </w:r>
      <w:r w:rsidR="00140558">
        <w:rPr>
          <w:rFonts w:ascii="Times New Roman" w:hAnsi="Times New Roman" w:cs="Times New Roman"/>
        </w:rPr>
        <w:t>44’55”, USGS SF Kings River Near Cedar Grove CA, gage 11212500), and</w:t>
      </w:r>
      <w:r w:rsidR="00AE7110">
        <w:rPr>
          <w:rFonts w:ascii="Times New Roman" w:hAnsi="Times New Roman" w:cs="Times New Roman"/>
        </w:rPr>
        <w:t xml:space="preserve"> one</w:t>
      </w:r>
      <w:r w:rsidR="00140558">
        <w:rPr>
          <w:rFonts w:ascii="Times New Roman" w:hAnsi="Times New Roman" w:cs="Times New Roman"/>
        </w:rPr>
        <w:t xml:space="preserve"> at 2160 km</w:t>
      </w:r>
      <w:r w:rsidR="00140558" w:rsidRPr="00463F5A">
        <w:rPr>
          <w:rFonts w:ascii="Times New Roman" w:hAnsi="Times New Roman" w:cs="Times New Roman"/>
          <w:vertAlign w:val="superscript"/>
        </w:rPr>
        <w:t>2</w:t>
      </w:r>
      <w:r w:rsidR="00140558">
        <w:rPr>
          <w:rFonts w:ascii="Times New Roman" w:hAnsi="Times New Roman" w:cs="Times New Roman"/>
        </w:rPr>
        <w:t xml:space="preserve"> watershed area (1921-1958 at 36</w:t>
      </w:r>
      <w:r w:rsidR="00140558" w:rsidRPr="00463F5A">
        <w:rPr>
          <w:rFonts w:ascii="Times New Roman" w:hAnsi="Times New Roman" w:cs="Times New Roman"/>
          <w:vertAlign w:val="superscript"/>
        </w:rPr>
        <w:t>o</w:t>
      </w:r>
      <w:r w:rsidR="00140558">
        <w:rPr>
          <w:rFonts w:ascii="Times New Roman" w:hAnsi="Times New Roman" w:cs="Times New Roman"/>
        </w:rPr>
        <w:t>50’50”, 118</w:t>
      </w:r>
      <w:r w:rsidR="00140558" w:rsidRPr="00463F5A">
        <w:rPr>
          <w:rFonts w:ascii="Times New Roman" w:hAnsi="Times New Roman" w:cs="Times New Roman"/>
          <w:vertAlign w:val="superscript"/>
        </w:rPr>
        <w:t>o</w:t>
      </w:r>
      <w:r w:rsidR="00140558">
        <w:rPr>
          <w:rFonts w:ascii="Times New Roman" w:hAnsi="Times New Roman" w:cs="Times New Roman"/>
        </w:rPr>
        <w:t xml:space="preserve">53’50”, UGSG </w:t>
      </w:r>
      <w:r w:rsidR="00140558">
        <w:rPr>
          <w:rFonts w:ascii="Times New Roman" w:hAnsi="Times New Roman" w:cs="Times New Roman"/>
        </w:rPr>
        <w:lastRenderedPageBreak/>
        <w:t>Kings River near Hume, CA, gage 11213000).  The specific discharge at the gages was of 0.55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and 0.48 m/</w:t>
      </w:r>
      <w:proofErr w:type="spellStart"/>
      <w:r w:rsidR="00140558">
        <w:rPr>
          <w:rFonts w:ascii="Times New Roman" w:hAnsi="Times New Roman" w:cs="Times New Roman"/>
        </w:rPr>
        <w:t>yr</w:t>
      </w:r>
      <w:proofErr w:type="spellEnd"/>
      <w:r w:rsidR="00140558">
        <w:rPr>
          <w:rFonts w:ascii="Times New Roman" w:hAnsi="Times New Roman" w:cs="Times New Roman"/>
        </w:rPr>
        <w:t xml:space="preserve"> respectively.  This can be compared to </w:t>
      </w:r>
      <w:proofErr w:type="spellStart"/>
      <w:r w:rsidR="00140558">
        <w:rPr>
          <w:rFonts w:ascii="Times New Roman" w:hAnsi="Times New Roman" w:cs="Times New Roman"/>
        </w:rPr>
        <w:t>Illilouette</w:t>
      </w:r>
      <w:proofErr w:type="spellEnd"/>
      <w:r w:rsidR="00140558">
        <w:rPr>
          <w:rFonts w:ascii="Times New Roman" w:hAnsi="Times New Roman" w:cs="Times New Roman"/>
        </w:rPr>
        <w:t xml:space="preserve"> Creek</w:t>
      </w:r>
      <w:r w:rsidR="008E6BFC">
        <w:rPr>
          <w:rFonts w:ascii="Times New Roman" w:hAnsi="Times New Roman" w:cs="Times New Roman"/>
        </w:rPr>
        <w:t xml:space="preserve"> Basin</w:t>
      </w:r>
      <w:r w:rsidR="00140558">
        <w:rPr>
          <w:rFonts w:ascii="Times New Roman" w:hAnsi="Times New Roman" w:cs="Times New Roman"/>
        </w:rPr>
        <w:t>, where measurements from 2011-2017 indicate a specific discharge of 0.8 m/year and calibrated streamflow models indicate a specific discharge of 0.9 m/year (</w:t>
      </w:r>
      <w:proofErr w:type="spellStart"/>
      <w:r w:rsidR="00140558">
        <w:rPr>
          <w:rFonts w:ascii="Times New Roman" w:hAnsi="Times New Roman" w:cs="Times New Roman"/>
        </w:rPr>
        <w:t>Boisrame</w:t>
      </w:r>
      <w:proofErr w:type="spellEnd"/>
      <w:r w:rsidR="00140558">
        <w:rPr>
          <w:rFonts w:ascii="Times New Roman" w:hAnsi="Times New Roman" w:cs="Times New Roman"/>
        </w:rPr>
        <w:t xml:space="preserve"> et al, in review, 2018).</w:t>
      </w:r>
      <w:r w:rsidR="00D53BBE">
        <w:rPr>
          <w:rFonts w:ascii="Times New Roman" w:hAnsi="Times New Roman" w:cs="Times New Roman"/>
        </w:rPr>
        <w:t xml:space="preserve">  Annual precipitation in </w:t>
      </w:r>
      <w:proofErr w:type="spellStart"/>
      <w:r w:rsidR="00D53BBE">
        <w:rPr>
          <w:rFonts w:ascii="Times New Roman" w:hAnsi="Times New Roman" w:cs="Times New Roman"/>
        </w:rPr>
        <w:t>Illilouette</w:t>
      </w:r>
      <w:proofErr w:type="spellEnd"/>
      <w:r w:rsidR="00D53BBE">
        <w:rPr>
          <w:rFonts w:ascii="Times New Roman" w:hAnsi="Times New Roman" w:cs="Times New Roman"/>
        </w:rPr>
        <w:t xml:space="preserve"> Creek corresponding to the model predictions is approximately 1.1 m/year.  The much lower specific discharge in the South Fork Kings Basin is suggestive of drier conditions in </w:t>
      </w:r>
      <w:r w:rsidR="00D53BBE">
        <w:rPr>
          <w:rFonts w:ascii="Times New Roman" w:hAnsi="Times New Roman" w:cs="Times New Roman"/>
        </w:rPr>
        <w:t>SCB than in the ICB</w:t>
      </w:r>
      <w:r w:rsidR="00D53BBE" w:rsidRPr="009D6FF8">
        <w:rPr>
          <w:rFonts w:ascii="Times New Roman" w:hAnsi="Times New Roman" w:cs="Times New Roman"/>
        </w:rPr>
        <w:t>.</w:t>
      </w:r>
      <w:r w:rsidR="00140558" w:rsidRPr="009D6FF8">
        <w:rPr>
          <w:rFonts w:ascii="Times New Roman" w:hAnsi="Times New Roman" w:cs="Times New Roman"/>
        </w:rPr>
        <w:t xml:space="preserve"> </w:t>
      </w:r>
      <w:r w:rsidR="002C0084" w:rsidRPr="00333F20">
        <w:rPr>
          <w:rFonts w:ascii="Times New Roman" w:hAnsi="Times New Roman"/>
          <w:color w:val="000000" w:themeColor="text1"/>
        </w:rPr>
        <w:t>This is also supported by the 10-minute precipitation record f</w:t>
      </w:r>
      <w:r w:rsidR="00E93832" w:rsidRPr="00333F20">
        <w:rPr>
          <w:rFonts w:ascii="Times New Roman" w:hAnsi="Times New Roman"/>
          <w:color w:val="000000" w:themeColor="text1"/>
        </w:rPr>
        <w:t>rom short-term weather station</w:t>
      </w:r>
      <w:r w:rsidR="002C0084" w:rsidRPr="00333F20">
        <w:rPr>
          <w:rFonts w:ascii="Times New Roman" w:hAnsi="Times New Roman"/>
          <w:color w:val="000000" w:themeColor="text1"/>
        </w:rPr>
        <w:t xml:space="preserve">s installed </w:t>
      </w:r>
      <w:r w:rsidR="00237853" w:rsidRPr="00333F20">
        <w:rPr>
          <w:rFonts w:ascii="Times New Roman" w:hAnsi="Times New Roman"/>
          <w:color w:val="000000" w:themeColor="text1"/>
        </w:rPr>
        <w:t xml:space="preserve">in </w:t>
      </w:r>
      <w:r w:rsidR="002C0084" w:rsidRPr="00333F20">
        <w:rPr>
          <w:rFonts w:ascii="Times New Roman" w:hAnsi="Times New Roman"/>
          <w:color w:val="000000" w:themeColor="text1"/>
        </w:rPr>
        <w:t>both ICB (elevation</w:t>
      </w:r>
      <w:r w:rsidR="00F42D58" w:rsidRPr="00333F20">
        <w:rPr>
          <w:rFonts w:ascii="Times New Roman" w:hAnsi="Times New Roman"/>
          <w:color w:val="000000" w:themeColor="text1"/>
        </w:rPr>
        <w:t xml:space="preserve"> </w:t>
      </w:r>
      <w:r w:rsidR="00B83B01">
        <w:rPr>
          <w:rFonts w:ascii="Times New Roman" w:hAnsi="Times New Roman" w:cs="Times New Roman"/>
          <w:color w:val="000000" w:themeColor="text1"/>
        </w:rPr>
        <w:t>2</w:t>
      </w:r>
      <w:r w:rsidR="00A81ACD">
        <w:rPr>
          <w:rFonts w:ascii="Times New Roman" w:hAnsi="Times New Roman" w:cs="Times New Roman"/>
          <w:color w:val="000000" w:themeColor="text1"/>
        </w:rPr>
        <w:t>,100</w:t>
      </w:r>
      <w:r w:rsidR="00F42D58" w:rsidRPr="00333F20">
        <w:rPr>
          <w:rFonts w:ascii="Times New Roman" w:hAnsi="Times New Roman"/>
          <w:color w:val="000000" w:themeColor="text1"/>
        </w:rPr>
        <w:t xml:space="preserve"> m) </w:t>
      </w:r>
      <w:r w:rsidR="002C0084" w:rsidRPr="00333F20">
        <w:rPr>
          <w:rFonts w:ascii="Times New Roman" w:hAnsi="Times New Roman"/>
          <w:color w:val="000000" w:themeColor="text1"/>
        </w:rPr>
        <w:t>and SCB (elevation</w:t>
      </w:r>
      <w:r w:rsidR="00F42D58" w:rsidRPr="00333F20">
        <w:rPr>
          <w:rFonts w:ascii="Times New Roman" w:hAnsi="Times New Roman"/>
          <w:color w:val="000000" w:themeColor="text1"/>
        </w:rPr>
        <w:t xml:space="preserve"> </w:t>
      </w:r>
      <w:r w:rsidR="00A81ACD">
        <w:rPr>
          <w:rFonts w:ascii="Times New Roman" w:hAnsi="Times New Roman" w:cs="Times New Roman"/>
          <w:color w:val="000000" w:themeColor="text1"/>
        </w:rPr>
        <w:t>2,400</w:t>
      </w:r>
      <w:r w:rsidR="00F42D58" w:rsidRPr="00333F20">
        <w:rPr>
          <w:rFonts w:ascii="Times New Roman" w:hAnsi="Times New Roman"/>
          <w:color w:val="000000" w:themeColor="text1"/>
        </w:rPr>
        <w:t xml:space="preserve"> m</w:t>
      </w:r>
      <w:r w:rsidR="002C0084" w:rsidRPr="00333F20">
        <w:rPr>
          <w:rFonts w:ascii="Times New Roman" w:hAnsi="Times New Roman"/>
          <w:color w:val="000000" w:themeColor="text1"/>
        </w:rPr>
        <w:t xml:space="preserve">). </w:t>
      </w:r>
      <w:r w:rsidR="00E93832" w:rsidRPr="00333F20">
        <w:rPr>
          <w:rFonts w:ascii="Times New Roman" w:hAnsi="Times New Roman"/>
          <w:color w:val="000000" w:themeColor="text1"/>
        </w:rPr>
        <w:t xml:space="preserve"> </w:t>
      </w:r>
      <w:r w:rsidR="009A3EB7" w:rsidRPr="00333F20">
        <w:rPr>
          <w:rFonts w:ascii="Times New Roman" w:hAnsi="Times New Roman"/>
          <w:color w:val="000000" w:themeColor="text1"/>
        </w:rPr>
        <w:t>I</w:t>
      </w:r>
      <w:r w:rsidR="00E93832" w:rsidRPr="00333F20">
        <w:rPr>
          <w:rFonts w:ascii="Times New Roman" w:hAnsi="Times New Roman"/>
          <w:color w:val="000000" w:themeColor="text1"/>
        </w:rPr>
        <w:t xml:space="preserve">n the water year 2016-2017, ICB has received </w:t>
      </w:r>
      <w:commentRangeStart w:id="4"/>
      <w:r w:rsidR="00796F1C" w:rsidRPr="00784D75">
        <w:rPr>
          <w:rFonts w:ascii="Times New Roman" w:hAnsi="Times New Roman" w:cs="Times New Roman"/>
          <w:color w:val="000000" w:themeColor="text1"/>
        </w:rPr>
        <w:t>1</w:t>
      </w:r>
      <w:r w:rsidR="00F61521">
        <w:rPr>
          <w:rFonts w:ascii="Times New Roman" w:hAnsi="Times New Roman" w:cs="Times New Roman"/>
          <w:color w:val="000000" w:themeColor="text1"/>
        </w:rPr>
        <w:t>240</w:t>
      </w:r>
      <w:r w:rsidR="00E93832" w:rsidRPr="00784D75">
        <w:rPr>
          <w:rFonts w:ascii="Times New Roman" w:hAnsi="Times New Roman" w:cs="Times New Roman"/>
          <w:color w:val="000000" w:themeColor="text1"/>
        </w:rPr>
        <w:t xml:space="preserve"> </w:t>
      </w:r>
      <w:commentRangeEnd w:id="4"/>
      <w:r w:rsidR="003B7241">
        <w:rPr>
          <w:rStyle w:val="CommentReference"/>
        </w:rPr>
        <w:commentReference w:id="4"/>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precipitation while SCB has received </w:t>
      </w:r>
      <w:commentRangeStart w:id="5"/>
      <w:r w:rsidR="003B7241">
        <w:rPr>
          <w:rFonts w:ascii="Times New Roman" w:hAnsi="Times New Roman" w:cs="Times New Roman"/>
          <w:color w:val="000000" w:themeColor="text1"/>
        </w:rPr>
        <w:t>1050</w:t>
      </w:r>
      <w:r w:rsidR="00E93832" w:rsidRPr="00784D75">
        <w:rPr>
          <w:rFonts w:ascii="Times New Roman" w:hAnsi="Times New Roman" w:cs="Times New Roman"/>
          <w:color w:val="000000" w:themeColor="text1"/>
        </w:rPr>
        <w:t xml:space="preserve"> </w:t>
      </w:r>
      <w:commentRangeEnd w:id="5"/>
      <w:r w:rsidR="003B7241">
        <w:rPr>
          <w:rStyle w:val="CommentReference"/>
        </w:rPr>
        <w:commentReference w:id="5"/>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In the 2017-2018 water year ICB received </w:t>
      </w:r>
      <w:r w:rsidR="00796F1C" w:rsidRPr="00784D75">
        <w:rPr>
          <w:rFonts w:ascii="Times New Roman" w:hAnsi="Times New Roman" w:cs="Times New Roman"/>
          <w:color w:val="000000" w:themeColor="text1"/>
        </w:rPr>
        <w:t>5</w:t>
      </w:r>
      <w:r w:rsidR="003B7241">
        <w:rPr>
          <w:rFonts w:ascii="Times New Roman" w:hAnsi="Times New Roman" w:cs="Times New Roman"/>
          <w:color w:val="000000" w:themeColor="text1"/>
        </w:rPr>
        <w:t>60</w:t>
      </w:r>
      <w:r w:rsidR="00796F1C" w:rsidRPr="00333F20">
        <w:rPr>
          <w:rFonts w:ascii="Times New Roman" w:hAnsi="Times New Roman"/>
          <w:color w:val="000000" w:themeColor="text1"/>
        </w:rPr>
        <w:t xml:space="preserve"> </w:t>
      </w:r>
      <w:r w:rsidR="00E93832" w:rsidRPr="00333F20">
        <w:rPr>
          <w:rFonts w:ascii="Times New Roman" w:hAnsi="Times New Roman"/>
          <w:color w:val="000000" w:themeColor="text1"/>
        </w:rPr>
        <w:t>m</w:t>
      </w:r>
      <w:r w:rsidR="00796F1C" w:rsidRPr="00333F20">
        <w:rPr>
          <w:rFonts w:ascii="Times New Roman" w:hAnsi="Times New Roman"/>
          <w:color w:val="000000" w:themeColor="text1"/>
        </w:rPr>
        <w:t>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 xml:space="preserve">, while SCB has received </w:t>
      </w:r>
      <w:r w:rsidR="00796F1C" w:rsidRPr="00784D75">
        <w:rPr>
          <w:rFonts w:ascii="Times New Roman" w:hAnsi="Times New Roman" w:cs="Times New Roman"/>
          <w:color w:val="000000" w:themeColor="text1"/>
        </w:rPr>
        <w:t>4</w:t>
      </w:r>
      <w:r w:rsidR="003B7241">
        <w:rPr>
          <w:rFonts w:ascii="Times New Roman" w:hAnsi="Times New Roman" w:cs="Times New Roman"/>
          <w:color w:val="000000" w:themeColor="text1"/>
        </w:rPr>
        <w:t>7</w:t>
      </w:r>
      <w:r w:rsidR="00796F1C" w:rsidRPr="00784D75">
        <w:rPr>
          <w:rFonts w:ascii="Times New Roman" w:hAnsi="Times New Roman" w:cs="Times New Roman"/>
          <w:color w:val="000000" w:themeColor="text1"/>
        </w:rPr>
        <w:t>0</w:t>
      </w:r>
      <w:r w:rsidR="00796F1C" w:rsidRPr="00333F20">
        <w:rPr>
          <w:rFonts w:ascii="Times New Roman" w:hAnsi="Times New Roman"/>
          <w:color w:val="000000" w:themeColor="text1"/>
        </w:rPr>
        <w:t xml:space="preserve"> mm</w:t>
      </w:r>
      <w:r w:rsidR="00E93832" w:rsidRPr="00333F20">
        <w:rPr>
          <w:rFonts w:ascii="Times New Roman" w:hAnsi="Times New Roman"/>
          <w:color w:val="000000" w:themeColor="text1"/>
        </w:rPr>
        <w:t xml:space="preserve"> of </w:t>
      </w:r>
      <w:r w:rsidR="00850161" w:rsidRPr="00333F20">
        <w:rPr>
          <w:rFonts w:ascii="Times New Roman" w:hAnsi="Times New Roman"/>
          <w:color w:val="000000" w:themeColor="text1"/>
        </w:rPr>
        <w:t>precipitation</w:t>
      </w:r>
      <w:r w:rsidR="00E93832" w:rsidRPr="00333F20">
        <w:rPr>
          <w:rFonts w:ascii="Times New Roman" w:hAnsi="Times New Roman"/>
          <w:color w:val="000000" w:themeColor="text1"/>
        </w:rPr>
        <w:t>.</w:t>
      </w:r>
    </w:p>
    <w:p w14:paraId="343E3869" w14:textId="77777777" w:rsidR="0091423C" w:rsidRDefault="0091423C" w:rsidP="008E6BFC">
      <w:pPr>
        <w:spacing w:line="480" w:lineRule="auto"/>
        <w:rPr>
          <w:rFonts w:ascii="Times New Roman" w:hAnsi="Times New Roman" w:cs="Times New Roman"/>
          <w:i/>
        </w:rPr>
      </w:pPr>
    </w:p>
    <w:p w14:paraId="47C1EBA8" w14:textId="7B02BEA8" w:rsidR="008E6BFC" w:rsidRPr="003A6AED" w:rsidRDefault="008E6BFC" w:rsidP="008E6BFC">
      <w:pPr>
        <w:spacing w:line="480" w:lineRule="auto"/>
        <w:rPr>
          <w:rFonts w:ascii="Times New Roman" w:hAnsi="Times New Roman" w:cs="Times New Roman"/>
        </w:rPr>
      </w:pPr>
      <w:r>
        <w:rPr>
          <w:rFonts w:ascii="Times New Roman" w:hAnsi="Times New Roman" w:cs="Times New Roman"/>
          <w:i/>
        </w:rPr>
        <w:t xml:space="preserve">Vegetation </w:t>
      </w:r>
      <w:r w:rsidR="0091423C">
        <w:rPr>
          <w:rFonts w:ascii="Times New Roman" w:hAnsi="Times New Roman" w:cs="Times New Roman"/>
          <w:i/>
        </w:rPr>
        <w:t>c</w:t>
      </w:r>
      <w:r>
        <w:rPr>
          <w:rFonts w:ascii="Times New Roman" w:hAnsi="Times New Roman" w:cs="Times New Roman"/>
          <w:i/>
        </w:rPr>
        <w:t xml:space="preserve">over </w:t>
      </w:r>
      <w:r w:rsidR="0091423C">
        <w:rPr>
          <w:rFonts w:ascii="Times New Roman" w:hAnsi="Times New Roman" w:cs="Times New Roman"/>
          <w:i/>
        </w:rPr>
        <w:t>c</w:t>
      </w:r>
      <w:r>
        <w:rPr>
          <w:rFonts w:ascii="Times New Roman" w:hAnsi="Times New Roman" w:cs="Times New Roman"/>
          <w:i/>
        </w:rPr>
        <w:t>hange</w:t>
      </w:r>
    </w:p>
    <w:p w14:paraId="757A6425" w14:textId="471EF82C" w:rsidR="008E6BFC" w:rsidRDefault="008E6BFC" w:rsidP="008E6BFC">
      <w:pPr>
        <w:spacing w:line="480" w:lineRule="auto"/>
        <w:rPr>
          <w:rFonts w:ascii="Times New Roman" w:hAnsi="Times New Roman" w:cs="Times New Roman"/>
        </w:rPr>
      </w:pPr>
      <w:r>
        <w:rPr>
          <w:rFonts w:ascii="Times New Roman" w:hAnsi="Times New Roman" w:cs="Times New Roman"/>
        </w:rPr>
        <w:tab/>
        <w:t>To compute the change in vegetation cover in SCB since fires were reintroduced in 1972</w:t>
      </w:r>
      <w:r w:rsidR="00AE7110">
        <w:rPr>
          <w:rFonts w:ascii="Times New Roman" w:hAnsi="Times New Roman" w:cs="Times New Roman"/>
        </w:rPr>
        <w:t>,</w:t>
      </w:r>
      <w:r>
        <w:rPr>
          <w:rFonts w:ascii="Times New Roman" w:hAnsi="Times New Roman" w:cs="Times New Roman"/>
        </w:rPr>
        <w:t xml:space="preserve"> we classified aerial photographs into granite, water, sparse meadows, dense meadows, conifer forest and shrublands, following the methods used by </w:t>
      </w:r>
      <w:r>
        <w:rPr>
          <w:rFonts w:ascii="Times New Roman" w:hAnsi="Times New Roman" w:cs="Times New Roman"/>
          <w:noProof/>
        </w:rPr>
        <w:t>Boisramé et al.</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ExcludeAuth="1"&gt;&lt;Author&gt;Boisramé&lt;/Author&gt;&lt;Year&gt;2017&lt;/Year&gt;&lt;RecNum&gt;11&lt;/RecNum&gt;&lt;DisplayText&gt;(2017b)&lt;/DisplayText&gt;&lt;record&gt;&lt;rec-number&gt;11&lt;/rec-number&gt;&lt;foreign-keys&gt;&lt;key app="EN" db-id="9sss0fpeaz5e5he5vt6vas9rrw9e05exp2xa" timestamp="1520357387"&gt;11&lt;/key&gt;&lt;/foreign-keys&gt;&lt;ref-type name="Journal Article"&gt;17&lt;/ref-type&gt;&lt;contributors&gt;&lt;authors&gt;&lt;author&gt;Boisramé, Gabrielle FS&lt;/author&gt;&lt;author&gt;Thompson,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Management&lt;/full-title&gt;&lt;/periodical&gt;&lt;pages&gt;241-252&lt;/pages&gt;&lt;volume&gt;402&lt;/volume&gt;&lt;dates&gt;&lt;year&gt;2017&lt;/year&gt;&lt;/dates&gt;&lt;isbn&gt;0378-1127&lt;/isbn&gt;&lt;urls&gt;&lt;/urls&gt;&lt;/record&gt;&lt;/Cite&gt;&lt;/EndNote&gt;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3" w:tooltip="Boisramé, 2017 #11" w:history="1">
        <w:r>
          <w:rPr>
            <w:rFonts w:ascii="Times New Roman" w:hAnsi="Times New Roman" w:cs="Times New Roman"/>
            <w:noProof/>
          </w:rPr>
          <w:t>2017b</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represented by the 2014 National Agriculture Imagery Program (NAIP). The 1973 images were orthorectified using ERDAS IMAGINE software, using approximately </w:t>
      </w:r>
      <w:r w:rsidRPr="008E6BFC">
        <w:rPr>
          <w:rFonts w:ascii="Times New Roman" w:hAnsi="Times New Roman" w:cs="Times New Roman"/>
          <w:highlight w:val="yellow"/>
        </w:rPr>
        <w:t>#</w:t>
      </w:r>
      <w:r>
        <w:rPr>
          <w:rFonts w:ascii="Times New Roman" w:hAnsi="Times New Roman" w:cs="Times New Roman"/>
        </w:rPr>
        <w:t xml:space="preserve"> control points. The </w:t>
      </w:r>
      <w:proofErr w:type="spellStart"/>
      <w:r>
        <w:rPr>
          <w:rFonts w:ascii="Times New Roman" w:hAnsi="Times New Roman" w:cs="Times New Roman"/>
        </w:rPr>
        <w:t>eCognition</w:t>
      </w:r>
      <w:proofErr w:type="spellEnd"/>
      <w:r>
        <w:rPr>
          <w:rFonts w:ascii="Times New Roman" w:hAnsi="Times New Roman" w:cs="Times New Roman"/>
        </w:rPr>
        <w:t xml:space="preserve"> object-oriented software package was used to classify the images.  Following classification, the 1973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were mosaicked together in ArcGIS, as were the 2014 images (representing approximately </w:t>
      </w:r>
      <w:r w:rsidRPr="008E6BFC">
        <w:rPr>
          <w:rFonts w:ascii="Times New Roman" w:hAnsi="Times New Roman" w:cs="Times New Roman"/>
          <w:highlight w:val="yellow"/>
        </w:rPr>
        <w:t>#</w:t>
      </w:r>
      <w:r>
        <w:rPr>
          <w:rFonts w:ascii="Times New Roman" w:hAnsi="Times New Roman" w:cs="Times New Roman"/>
        </w:rPr>
        <w:t xml:space="preserve"> ha each). </w:t>
      </w:r>
    </w:p>
    <w:p w14:paraId="7360D0A8" w14:textId="38A0D6D1" w:rsidR="008E6BFC" w:rsidRDefault="008E6BFC" w:rsidP="008E6BFC">
      <w:pPr>
        <w:spacing w:line="480" w:lineRule="auto"/>
        <w:ind w:firstLine="720"/>
        <w:rPr>
          <w:rFonts w:ascii="Times New Roman" w:hAnsi="Times New Roman" w:cs="Times New Roman"/>
        </w:rPr>
      </w:pPr>
      <w:r>
        <w:rPr>
          <w:rFonts w:ascii="Times New Roman" w:hAnsi="Times New Roman" w:cs="Times New Roman"/>
        </w:rPr>
        <w:lastRenderedPageBreak/>
        <w:t xml:space="preserve">During post-processing, the vector-object layers produced by </w:t>
      </w:r>
      <w:proofErr w:type="spellStart"/>
      <w:r>
        <w:rPr>
          <w:rFonts w:ascii="Times New Roman" w:hAnsi="Times New Roman" w:cs="Times New Roman"/>
        </w:rPr>
        <w:t>eCognition</w:t>
      </w:r>
      <w:proofErr w:type="spellEnd"/>
      <w:r>
        <w:rPr>
          <w:rFonts w:ascii="Times New Roman" w:hAnsi="Times New Roman" w:cs="Times New Roman"/>
        </w:rPr>
        <w:t xml:space="preserve"> were converted to raster layers in ArcGIS, with a 40 m pixel resolution, ensuring alignment of the 1973 and 2014 </w:t>
      </w:r>
      <w:proofErr w:type="spellStart"/>
      <w:r>
        <w:rPr>
          <w:rFonts w:ascii="Times New Roman" w:hAnsi="Times New Roman" w:cs="Times New Roman"/>
        </w:rPr>
        <w:t>rasters</w:t>
      </w:r>
      <w:proofErr w:type="spellEnd"/>
      <w:r>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B75D81">
        <w:rPr>
          <w:rFonts w:ascii="Times New Roman" w:hAnsi="Times New Roman" w:cs="Times New Roman"/>
          <w:i/>
        </w:rPr>
        <w:t>adjacent</w:t>
      </w:r>
      <w:r>
        <w:rPr>
          <w:rFonts w:ascii="Times New Roman" w:hAnsi="Times New Roman" w:cs="Times New Roman"/>
        </w:rPr>
        <w:t xml:space="preserve"> function in the R library </w:t>
      </w:r>
      <w:r>
        <w:rPr>
          <w:rFonts w:ascii="Times New Roman" w:hAnsi="Times New Roman" w:cs="Times New Roman"/>
          <w:i/>
        </w:rPr>
        <w:t>raster</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0" w:tooltip="Hijmans, 2014 #2935" w:history="1">
        <w:r>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49132E67" w:rsidR="008E6BFC" w:rsidRPr="0091423C" w:rsidRDefault="008E6BFC" w:rsidP="0091423C">
      <w:pPr>
        <w:spacing w:line="480" w:lineRule="auto"/>
        <w:ind w:firstLine="720"/>
        <w:rPr>
          <w:rFonts w:ascii="Times New Roman" w:hAnsi="Times New Roman" w:cs="Times New Roman"/>
        </w:rPr>
      </w:pPr>
      <w:r>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w:t>
      </w:r>
      <w:commentRangeStart w:id="6"/>
      <w:r>
        <w:rPr>
          <w:rFonts w:ascii="Times New Roman" w:hAnsi="Times New Roman" w:cs="Times New Roman"/>
        </w:rPr>
        <w:t xml:space="preserve">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w:t>
      </w:r>
      <w:r>
        <w:rPr>
          <w:rFonts w:ascii="Times New Roman" w:hAnsi="Times New Roman" w:cs="Times New Roman"/>
        </w:rPr>
        <w:lastRenderedPageBreak/>
        <w:t>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6"/>
      <w:r>
        <w:rPr>
          <w:rStyle w:val="CommentReference"/>
        </w:rPr>
        <w:commentReference w:id="6"/>
      </w:r>
    </w:p>
    <w:p w14:paraId="7DAD0D6B" w14:textId="77777777" w:rsidR="0091423C" w:rsidRDefault="0091423C" w:rsidP="008C47DE">
      <w:pPr>
        <w:spacing w:line="480" w:lineRule="auto"/>
        <w:rPr>
          <w:rFonts w:ascii="Times New Roman" w:hAnsi="Times New Roman" w:cs="Times New Roman"/>
          <w:i/>
        </w:rPr>
      </w:pPr>
    </w:p>
    <w:p w14:paraId="48395F6C" w14:textId="618D1D61" w:rsidR="008C47DE" w:rsidRDefault="008C47DE" w:rsidP="008C47DE">
      <w:pPr>
        <w:spacing w:line="480" w:lineRule="auto"/>
        <w:rPr>
          <w:rFonts w:ascii="Times New Roman" w:hAnsi="Times New Roman" w:cs="Times New Roman"/>
        </w:rPr>
      </w:pPr>
      <w:r>
        <w:rPr>
          <w:rFonts w:ascii="Times New Roman" w:hAnsi="Times New Roman" w:cs="Times New Roman"/>
          <w:i/>
        </w:rPr>
        <w:t>Forestry plots</w:t>
      </w:r>
    </w:p>
    <w:p w14:paraId="5C0E7F2F" w14:textId="6A49D957" w:rsidR="00832545" w:rsidRDefault="008C47DE" w:rsidP="008C47DE">
      <w:pPr>
        <w:spacing w:line="480" w:lineRule="auto"/>
        <w:rPr>
          <w:rFonts w:ascii="Times New Roman" w:hAnsi="Times New Roman" w:cs="Times New Roman"/>
        </w:rPr>
      </w:pPr>
      <w:r>
        <w:rPr>
          <w:rFonts w:ascii="Times New Roman" w:hAnsi="Times New Roman" w:cs="Times New Roman"/>
        </w:rPr>
        <w:tab/>
      </w:r>
      <w:r w:rsidR="008E6BFC">
        <w:rPr>
          <w:rFonts w:ascii="Times New Roman" w:hAnsi="Times New Roman" w:cs="Times New Roman"/>
        </w:rPr>
        <w:t>F</w:t>
      </w:r>
      <w:r>
        <w:rPr>
          <w:rFonts w:ascii="Times New Roman" w:hAnsi="Times New Roman" w:cs="Times New Roman"/>
        </w:rPr>
        <w:t xml:space="preserve">orest surveys were conducted in </w:t>
      </w:r>
      <w:r w:rsidR="008E6BFC">
        <w:rPr>
          <w:rFonts w:ascii="Times New Roman" w:hAnsi="Times New Roman" w:cs="Times New Roman"/>
        </w:rPr>
        <w:t xml:space="preserve">Sugarloaf Creek Basin in </w:t>
      </w:r>
      <w:r w:rsidR="00C66BF3">
        <w:rPr>
          <w:rFonts w:ascii="Times New Roman" w:hAnsi="Times New Roman" w:cs="Times New Roman"/>
        </w:rPr>
        <w:t xml:space="preserve">July 1970 by Hammond, Jensen &amp; Wallen Mapping and Forestry Services, Oakland CA. </w:t>
      </w:r>
      <w:r w:rsidR="0092289A">
        <w:rPr>
          <w:rFonts w:ascii="Times New Roman" w:hAnsi="Times New Roman" w:cs="Times New Roman"/>
        </w:rPr>
        <w:t xml:space="preserve">Surveyors measured </w:t>
      </w:r>
      <w:r w:rsidR="0092289A" w:rsidRPr="008E6BFC">
        <w:rPr>
          <w:rFonts w:ascii="Times New Roman" w:hAnsi="Times New Roman" w:cs="Times New Roman"/>
          <w:highlight w:val="yellow"/>
        </w:rPr>
        <w:t>###</w:t>
      </w:r>
      <w:r w:rsidR="0092289A">
        <w:rPr>
          <w:rFonts w:ascii="Times New Roman" w:hAnsi="Times New Roman" w:cs="Times New Roman"/>
        </w:rPr>
        <w:t xml:space="preserve"> plots, which </w:t>
      </w:r>
      <w:r w:rsidR="0092289A">
        <w:rPr>
          <w:rFonts w:ascii="Times New Roman" w:hAnsi="Times New Roman" w:cs="Times New Roman"/>
        </w:rPr>
        <w:t>consisted of five</w:t>
      </w:r>
      <w:r w:rsidR="00C66BF3">
        <w:rPr>
          <w:rFonts w:ascii="Times New Roman" w:hAnsi="Times New Roman" w:cs="Times New Roman"/>
        </w:rPr>
        <w:t xml:space="preserve"> </w:t>
      </w:r>
      <w:r w:rsidR="0092289A">
        <w:rPr>
          <w:rFonts w:ascii="Times New Roman" w:hAnsi="Times New Roman" w:cs="Times New Roman"/>
        </w:rPr>
        <w:t xml:space="preserve">0.2 ac (0.08 ha) </w:t>
      </w:r>
      <w:r w:rsidR="00C66BF3">
        <w:rPr>
          <w:rFonts w:ascii="Times New Roman" w:hAnsi="Times New Roman" w:cs="Times New Roman"/>
        </w:rPr>
        <w:t xml:space="preserve">subplots </w:t>
      </w:r>
      <w:r w:rsidR="0092289A">
        <w:rPr>
          <w:rFonts w:ascii="Times New Roman" w:hAnsi="Times New Roman" w:cs="Times New Roman"/>
        </w:rPr>
        <w:t xml:space="preserve">each. Each subplot was </w:t>
      </w:r>
      <w:r w:rsidR="00C66BF3">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Pr>
          <w:rFonts w:ascii="Times New Roman" w:hAnsi="Times New Roman" w:cs="Times New Roman"/>
        </w:rPr>
        <w:t xml:space="preserve"> level</w:t>
      </w:r>
      <w:r w:rsidR="00C66BF3">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Pr>
          <w:rFonts w:ascii="Times New Roman" w:hAnsi="Times New Roman" w:cs="Times New Roman"/>
        </w:rPr>
        <w:t>We</w:t>
      </w:r>
      <w:r w:rsidR="00C66BF3">
        <w:rPr>
          <w:rFonts w:ascii="Times New Roman" w:hAnsi="Times New Roman" w:cs="Times New Roman"/>
        </w:rPr>
        <w:t xml:space="preserve"> re-surveyed </w:t>
      </w:r>
      <w:r w:rsidR="005E4AD3">
        <w:rPr>
          <w:rFonts w:ascii="Times New Roman" w:hAnsi="Times New Roman" w:cs="Times New Roman"/>
        </w:rPr>
        <w:t>twelve of these</w:t>
      </w:r>
      <w:r w:rsidR="00C66BF3">
        <w:rPr>
          <w:rFonts w:ascii="Times New Roman" w:hAnsi="Times New Roman" w:cs="Times New Roman"/>
        </w:rPr>
        <w:t xml:space="preserve"> plots in 2017 following the same methods</w:t>
      </w:r>
      <w:r w:rsidR="005E4AD3">
        <w:rPr>
          <w:rFonts w:ascii="Times New Roman" w:hAnsi="Times New Roman" w:cs="Times New Roman"/>
        </w:rPr>
        <w:t>, leading to a</w:t>
      </w:r>
      <w:r w:rsidR="00C66BF3">
        <w:rPr>
          <w:rFonts w:ascii="Times New Roman" w:hAnsi="Times New Roman" w:cs="Times New Roman"/>
        </w:rPr>
        <w:t xml:space="preserve"> total of 58 subplots sampled in both 1970 </w:t>
      </w:r>
      <w:r w:rsidR="00C66BF3">
        <w:rPr>
          <w:rFonts w:ascii="Times New Roman" w:hAnsi="Times New Roman" w:cs="Times New Roman"/>
        </w:rPr>
        <w:t>and 2017</w:t>
      </w:r>
      <w:r w:rsidR="005E4AD3">
        <w:rPr>
          <w:rFonts w:ascii="Times New Roman" w:hAnsi="Times New Roman" w:cs="Times New Roman"/>
        </w:rPr>
        <w:t>, which constituted our sample size for analysis</w:t>
      </w:r>
      <w:r w:rsidR="00C66BF3">
        <w:rPr>
          <w:rFonts w:ascii="Times New Roman" w:hAnsi="Times New Roman" w:cs="Times New Roman"/>
        </w:rPr>
        <w:t>.</w:t>
      </w:r>
      <w:r w:rsidR="00CC3B93">
        <w:rPr>
          <w:rFonts w:ascii="Times New Roman" w:hAnsi="Times New Roman" w:cs="Times New Roman"/>
        </w:rPr>
        <w:t xml:space="preserve"> </w:t>
      </w:r>
    </w:p>
    <w:p w14:paraId="0942D782" w14:textId="0D4D8404" w:rsidR="00A44E76" w:rsidRDefault="005E4AD3" w:rsidP="008C47DE">
      <w:pPr>
        <w:spacing w:line="480" w:lineRule="auto"/>
        <w:rPr>
          <w:rFonts w:ascii="Times New Roman" w:hAnsi="Times New Roman" w:cs="Times New Roman"/>
        </w:rPr>
      </w:pPr>
      <w:r>
        <w:rPr>
          <w:rFonts w:ascii="Times New Roman" w:hAnsi="Times New Roman" w:cs="Times New Roman"/>
        </w:rPr>
        <w:tab/>
        <w:t xml:space="preserve">For each subplot, we used the collection of fire perimeters from Sugarloaf basin to identify the number of times each subplot had burned since fire was reintroduced in ####. We analyzed the change in density and basal area by size class, as well as the conifer regeneration density and species composition, </w:t>
      </w:r>
      <w:r w:rsidR="00014A60">
        <w:rPr>
          <w:rFonts w:ascii="Times New Roman" w:hAnsi="Times New Roman" w:cs="Times New Roman"/>
        </w:rPr>
        <w:t xml:space="preserve">as a function of the number of times each plot had burned, </w:t>
      </w:r>
      <w:r>
        <w:rPr>
          <w:rFonts w:ascii="Times New Roman" w:hAnsi="Times New Roman" w:cs="Times New Roman"/>
        </w:rPr>
        <w:t>using mixed-effects linear models with a random effect for plot</w:t>
      </w:r>
      <w:commentRangeStart w:id="7"/>
      <w:r>
        <w:rPr>
          <w:rFonts w:ascii="Times New Roman" w:hAnsi="Times New Roman" w:cs="Times New Roman"/>
        </w:rPr>
        <w:t>.</w:t>
      </w:r>
      <w:commentRangeEnd w:id="7"/>
      <w:r w:rsidR="00014A60">
        <w:rPr>
          <w:rStyle w:val="CommentReference"/>
        </w:rPr>
        <w:commentReference w:id="7"/>
      </w:r>
      <w:r>
        <w:rPr>
          <w:rFonts w:ascii="Times New Roman" w:hAnsi="Times New Roman" w:cs="Times New Roman"/>
        </w:rPr>
        <w:t xml:space="preserve"> </w:t>
      </w:r>
    </w:p>
    <w:p w14:paraId="71CE419A" w14:textId="77777777" w:rsidR="008E6BFC" w:rsidRDefault="008E6BFC" w:rsidP="008C47DE">
      <w:pPr>
        <w:spacing w:line="480" w:lineRule="auto"/>
        <w:rPr>
          <w:rFonts w:ascii="Times New Roman" w:hAnsi="Times New Roman" w:cs="Times New Roman"/>
        </w:rPr>
      </w:pPr>
    </w:p>
    <w:p w14:paraId="2B35769D" w14:textId="53340912" w:rsidR="009E0E8B" w:rsidRPr="009E0E8B" w:rsidRDefault="009E0E8B" w:rsidP="009E0E8B">
      <w:pPr>
        <w:spacing w:line="480" w:lineRule="auto"/>
        <w:rPr>
          <w:rFonts w:ascii="Times New Roman" w:hAnsi="Times New Roman" w:cs="Times New Roman"/>
        </w:rPr>
      </w:pPr>
      <w:r>
        <w:rPr>
          <w:rFonts w:ascii="Times New Roman" w:hAnsi="Times New Roman" w:cs="Times New Roman"/>
          <w:i/>
        </w:rPr>
        <w:t>Soil moisture</w:t>
      </w:r>
    </w:p>
    <w:p w14:paraId="1D657579" w14:textId="0A37AF9D" w:rsidR="009E0E8B" w:rsidRPr="00AE7110" w:rsidRDefault="009E0E8B" w:rsidP="001D6172">
      <w:pPr>
        <w:spacing w:line="480" w:lineRule="auto"/>
        <w:ind w:firstLine="720"/>
        <w:rPr>
          <w:rFonts w:ascii="Times New Roman" w:hAnsi="Times New Roman" w:cs="Times New Roman"/>
          <w:color w:val="000000" w:themeColor="text1"/>
        </w:rPr>
      </w:pPr>
      <w:r w:rsidRPr="00AE7110">
        <w:rPr>
          <w:rFonts w:ascii="Times New Roman" w:hAnsi="Times New Roman" w:cs="Times New Roman"/>
          <w:color w:val="000000" w:themeColor="text1"/>
        </w:rPr>
        <w:lastRenderedPageBreak/>
        <w:t xml:space="preserve">We sampled soil moisture in the field at </w:t>
      </w:r>
      <w:r w:rsidR="00433F57" w:rsidRPr="00AE7110">
        <w:rPr>
          <w:rFonts w:ascii="Times New Roman" w:hAnsi="Times New Roman" w:cs="Times New Roman"/>
          <w:color w:val="000000" w:themeColor="text1"/>
        </w:rPr>
        <w:t>36</w:t>
      </w:r>
      <w:r w:rsidR="005B0769" w:rsidRPr="00AE7110">
        <w:rPr>
          <w:rFonts w:ascii="Times New Roman" w:hAnsi="Times New Roman" w:cs="Times New Roman"/>
          <w:color w:val="000000" w:themeColor="text1"/>
        </w:rPr>
        <w:t xml:space="preserve"> sites</w:t>
      </w:r>
      <w:r w:rsidR="00433F57" w:rsidRPr="00AE7110">
        <w:rPr>
          <w:rFonts w:ascii="Times New Roman" w:hAnsi="Times New Roman" w:cs="Times New Roman"/>
          <w:color w:val="000000" w:themeColor="text1"/>
        </w:rPr>
        <w:t xml:space="preserve"> in</w:t>
      </w:r>
      <w:r w:rsidR="005B0769" w:rsidRPr="00AE7110">
        <w:rPr>
          <w:rFonts w:ascii="Times New Roman" w:hAnsi="Times New Roman" w:cs="Times New Roman"/>
          <w:color w:val="000000" w:themeColor="text1"/>
        </w:rPr>
        <w:t xml:space="preserve"> 2016 and 2017</w:t>
      </w:r>
      <w:r w:rsidR="00433F57" w:rsidRPr="00AE7110">
        <w:rPr>
          <w:rFonts w:ascii="Times New Roman" w:hAnsi="Times New Roman" w:cs="Times New Roman"/>
          <w:color w:val="000000" w:themeColor="text1"/>
        </w:rPr>
        <w:t>, most of which were measured in both early and late summer</w:t>
      </w:r>
      <w:r w:rsidR="00D74F66" w:rsidRPr="00AE7110">
        <w:rPr>
          <w:rFonts w:ascii="Times New Roman" w:hAnsi="Times New Roman" w:cs="Times New Roman"/>
          <w:color w:val="000000" w:themeColor="text1"/>
        </w:rPr>
        <w:t xml:space="preserve"> (some sites had to be omitted during certain site visits due to safety concerns or time constraints)</w:t>
      </w:r>
      <w:r w:rsidR="00433F57" w:rsidRPr="00AE7110">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AE7110">
        <w:rPr>
          <w:rFonts w:ascii="Times New Roman" w:hAnsi="Times New Roman" w:cs="Times New Roman"/>
          <w:color w:val="000000" w:themeColor="text1"/>
        </w:rPr>
        <w:t xml:space="preserve">4 sites were measured twice, and one site was measured only once. </w:t>
      </w:r>
      <w:r w:rsidR="001D6172" w:rsidRPr="00AE7110">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AE7110">
        <w:rPr>
          <w:rFonts w:ascii="Times New Roman" w:hAnsi="Times New Roman" w:cs="Times New Roman"/>
          <w:color w:val="000000" w:themeColor="text1"/>
        </w:rPr>
        <w:t>-</w:t>
      </w:r>
      <w:r w:rsidR="001D6172" w:rsidRPr="00AE7110">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At each site, dominant vegetation cover (to species level when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possible), slope, aspect, and the presence of burned snags or fire scarred</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trees were recorded. Sites were georeferenced using handheld Garmin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GPSMAP 62st and 64st devices (horizontal accuracy 3–10 m). Latitude</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and longitude were assigned to each measurement point based on location</w:t>
      </w:r>
      <w:r w:rsidR="00C31C76" w:rsidRPr="00AE7110">
        <w:rPr>
          <w:rFonts w:ascii="Times New Roman" w:hAnsi="Times New Roman" w:cs="Times New Roman"/>
          <w:color w:val="000000" w:themeColor="text1"/>
        </w:rPr>
        <w:t xml:space="preserve"> </w:t>
      </w:r>
      <w:r w:rsidR="001D6172" w:rsidRPr="00AE7110">
        <w:rPr>
          <w:rFonts w:ascii="Times New Roman" w:hAnsi="Times New Roman" w:cs="Times New Roman"/>
          <w:color w:val="000000" w:themeColor="text1"/>
        </w:rPr>
        <w:t>within the grid or transect. Locations were verified in ArcMap.</w:t>
      </w:r>
    </w:p>
    <w:p w14:paraId="66BA19DC" w14:textId="5ECC3A45" w:rsidR="005B0769" w:rsidRDefault="005B0769" w:rsidP="009A3EB7">
      <w:pPr>
        <w:spacing w:line="480" w:lineRule="auto"/>
        <w:ind w:firstLine="720"/>
        <w:rPr>
          <w:rFonts w:ascii="Times New Roman" w:hAnsi="Times New Roman" w:cs="Times New Roman"/>
        </w:rPr>
      </w:pPr>
      <w:r w:rsidRPr="00AE7110">
        <w:rPr>
          <w:rFonts w:ascii="Times New Roman" w:hAnsi="Times New Roman" w:cs="Times New Roman"/>
          <w:color w:val="000000" w:themeColor="text1"/>
        </w:rPr>
        <w:t>W</w:t>
      </w:r>
      <w:r>
        <w:rPr>
          <w:rFonts w:ascii="Times New Roman" w:hAnsi="Times New Roman" w:cs="Times New Roman"/>
        </w:rPr>
        <w:t xml:space="preserve">e analyzed how soil moisture varied among sampling dates and vegetation types. </w:t>
      </w:r>
      <w:r w:rsidR="001C519A">
        <w:rPr>
          <w:rFonts w:ascii="Times New Roman" w:hAnsi="Times New Roman" w:cs="Times New Roman"/>
        </w:rPr>
        <w:t>For</w:t>
      </w:r>
      <w:r>
        <w:rPr>
          <w:rFonts w:ascii="Times New Roman" w:hAnsi="Times New Roman" w:cs="Times New Roman"/>
        </w:rPr>
        <w:t xml:space="preserve"> each </w:t>
      </w:r>
      <w:r>
        <w:rPr>
          <w:rFonts w:ascii="Times New Roman" w:hAnsi="Times New Roman" w:cs="Times New Roman"/>
        </w:rPr>
        <w:t>sampling date, we compared the a</w:t>
      </w:r>
      <w:r w:rsidR="0084138A">
        <w:rPr>
          <w:rFonts w:ascii="Times New Roman" w:hAnsi="Times New Roman" w:cs="Times New Roman"/>
        </w:rPr>
        <w:t xml:space="preserve">verage </w:t>
      </w:r>
      <w:r w:rsidR="001C519A">
        <w:rPr>
          <w:rFonts w:ascii="Times New Roman" w:hAnsi="Times New Roman" w:cs="Times New Roman"/>
        </w:rPr>
        <w:t xml:space="preserve">soil moisture value within each of the four vegetation types (n = 4 plots for shrub, 5 plots for sparse meadow, 11 plots for dense meadow, and 31 plots for mixed-conifer). We compared soil moisture values using some kind of mixed effects model (Jens </w:t>
      </w:r>
      <w:r w:rsidR="00B535DA">
        <w:rPr>
          <w:rFonts w:ascii="Times New Roman" w:hAnsi="Times New Roman" w:cs="Times New Roman"/>
        </w:rPr>
        <w:t xml:space="preserve">and/or Gabrielle </w:t>
      </w:r>
      <w:r w:rsidR="001C519A">
        <w:rPr>
          <w:rFonts w:ascii="Times New Roman" w:hAnsi="Times New Roman" w:cs="Times New Roman"/>
        </w:rPr>
        <w:t xml:space="preserve">will </w:t>
      </w:r>
      <w:r w:rsidR="001C519A">
        <w:rPr>
          <w:rFonts w:ascii="Times New Roman" w:hAnsi="Times New Roman" w:cs="Times New Roman"/>
        </w:rPr>
        <w:t>elaborate).</w:t>
      </w:r>
    </w:p>
    <w:p w14:paraId="0881261B" w14:textId="77777777" w:rsidR="00497A36" w:rsidRDefault="009A3EB7"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In addition to low-temporal, but high</w:t>
      </w:r>
      <w:r w:rsidR="00ED55B1" w:rsidRPr="00497A36">
        <w:rPr>
          <w:rFonts w:ascii="Times New Roman" w:hAnsi="Times New Roman" w:cs="Times New Roman"/>
          <w:color w:val="000000" w:themeColor="text1"/>
        </w:rPr>
        <w:t>-</w:t>
      </w:r>
      <w:r w:rsidRPr="00497A36">
        <w:rPr>
          <w:rFonts w:ascii="Times New Roman" w:hAnsi="Times New Roman" w:cs="Times New Roman"/>
          <w:color w:val="000000" w:themeColor="text1"/>
        </w:rPr>
        <w:t xml:space="preserve">spatial soil moisture sampling, we have also looked at high-temporal soil moisture dynamics </w:t>
      </w:r>
      <w:r w:rsidR="00553B8E" w:rsidRPr="00497A36">
        <w:rPr>
          <w:rFonts w:ascii="Times New Roman" w:hAnsi="Times New Roman" w:cs="Times New Roman"/>
          <w:color w:val="000000" w:themeColor="text1"/>
        </w:rPr>
        <w:t>in soils</w:t>
      </w:r>
      <w:r w:rsidR="00ED55B1" w:rsidRPr="00497A36">
        <w:rPr>
          <w:rFonts w:ascii="Times New Roman" w:hAnsi="Times New Roman" w:cs="Times New Roman"/>
          <w:color w:val="000000" w:themeColor="text1"/>
        </w:rPr>
        <w:t xml:space="preserve"> </w:t>
      </w:r>
      <w:r w:rsidRPr="00497A36">
        <w:rPr>
          <w:rFonts w:ascii="Times New Roman" w:hAnsi="Times New Roman" w:cs="Times New Roman"/>
          <w:color w:val="000000" w:themeColor="text1"/>
        </w:rPr>
        <w:t>at 3 different depths</w:t>
      </w:r>
      <w:r w:rsidR="00ED55B1" w:rsidRPr="00497A36">
        <w:rPr>
          <w:rFonts w:ascii="Times New Roman" w:hAnsi="Times New Roman" w:cs="Times New Roman"/>
          <w:color w:val="000000" w:themeColor="text1"/>
        </w:rPr>
        <w:t xml:space="preserve"> (12, 60, and 100 cm)</w:t>
      </w:r>
      <w:r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at</w:t>
      </w:r>
      <w:r w:rsidRPr="00497A36">
        <w:rPr>
          <w:rFonts w:ascii="Times New Roman" w:hAnsi="Times New Roman" w:cs="Times New Roman"/>
          <w:color w:val="000000" w:themeColor="text1"/>
        </w:rPr>
        <w:t xml:space="preserve"> three weather stations </w:t>
      </w:r>
      <w:r w:rsidR="00497A36">
        <w:rPr>
          <w:rFonts w:ascii="Times New Roman" w:hAnsi="Times New Roman" w:cs="Times New Roman"/>
          <w:color w:val="000000" w:themeColor="text1"/>
        </w:rPr>
        <w:t xml:space="preserve">installed in fall 2016, </w:t>
      </w:r>
      <w:r w:rsidRPr="00497A36">
        <w:rPr>
          <w:rFonts w:ascii="Times New Roman" w:hAnsi="Times New Roman" w:cs="Times New Roman"/>
          <w:color w:val="000000" w:themeColor="text1"/>
        </w:rPr>
        <w:t>corresponding to</w:t>
      </w:r>
      <w:r w:rsidR="00ED55B1" w:rsidRPr="00497A36">
        <w:rPr>
          <w:rFonts w:ascii="Times New Roman" w:hAnsi="Times New Roman" w:cs="Times New Roman"/>
          <w:color w:val="000000" w:themeColor="text1"/>
        </w:rPr>
        <w:t xml:space="preserve"> </w:t>
      </w:r>
      <w:r w:rsidR="00B24143" w:rsidRPr="00497A36">
        <w:rPr>
          <w:rFonts w:ascii="Times New Roman" w:hAnsi="Times New Roman" w:cs="Times New Roman"/>
          <w:color w:val="000000" w:themeColor="text1"/>
        </w:rPr>
        <w:t>den</w:t>
      </w:r>
      <w:r w:rsidR="00ED55B1" w:rsidRPr="00497A36">
        <w:rPr>
          <w:rFonts w:ascii="Times New Roman" w:hAnsi="Times New Roman" w:cs="Times New Roman"/>
          <w:color w:val="000000" w:themeColor="text1"/>
        </w:rPr>
        <w:t xml:space="preserve">se meadow, </w:t>
      </w:r>
      <w:r w:rsidR="00A62837" w:rsidRPr="00497A36">
        <w:rPr>
          <w:rFonts w:ascii="Times New Roman" w:hAnsi="Times New Roman" w:cs="Times New Roman"/>
          <w:color w:val="000000" w:themeColor="text1"/>
        </w:rPr>
        <w:t>shrub/</w:t>
      </w:r>
      <w:r w:rsidR="00CD201C" w:rsidRPr="00497A36">
        <w:rPr>
          <w:rFonts w:ascii="Times New Roman" w:hAnsi="Times New Roman" w:cs="Times New Roman"/>
          <w:color w:val="000000" w:themeColor="text1"/>
        </w:rPr>
        <w:t xml:space="preserve">conifer </w:t>
      </w:r>
      <w:r w:rsidR="00A62837" w:rsidRPr="00497A36">
        <w:rPr>
          <w:rFonts w:ascii="Times New Roman" w:hAnsi="Times New Roman" w:cs="Times New Roman"/>
          <w:color w:val="000000" w:themeColor="text1"/>
        </w:rPr>
        <w:t>regeneration</w:t>
      </w:r>
      <w:r w:rsidR="00ED55B1" w:rsidRPr="00497A36">
        <w:rPr>
          <w:rFonts w:ascii="Times New Roman" w:hAnsi="Times New Roman" w:cs="Times New Roman"/>
          <w:color w:val="000000" w:themeColor="text1"/>
        </w:rPr>
        <w:t xml:space="preserve">, and </w:t>
      </w:r>
      <w:r w:rsidR="005E596B" w:rsidRPr="00497A36">
        <w:rPr>
          <w:rFonts w:ascii="Times New Roman" w:hAnsi="Times New Roman" w:cs="Times New Roman"/>
          <w:color w:val="000000" w:themeColor="text1"/>
        </w:rPr>
        <w:t xml:space="preserve">mature </w:t>
      </w:r>
      <w:r w:rsidR="00ED55B1" w:rsidRPr="00497A36">
        <w:rPr>
          <w:rFonts w:ascii="Times New Roman" w:hAnsi="Times New Roman" w:cs="Times New Roman"/>
          <w:color w:val="000000" w:themeColor="text1"/>
        </w:rPr>
        <w:t>mixed conifer vegetation types.</w:t>
      </w:r>
      <w:r w:rsidR="00553B8E" w:rsidRPr="00497A36">
        <w:rPr>
          <w:rFonts w:ascii="Times New Roman" w:hAnsi="Times New Roman" w:cs="Times New Roman"/>
          <w:color w:val="000000" w:themeColor="text1"/>
        </w:rPr>
        <w:t xml:space="preserve"> </w:t>
      </w:r>
      <w:r w:rsidR="00333F20" w:rsidRPr="00497A36">
        <w:rPr>
          <w:rFonts w:ascii="Times New Roman" w:hAnsi="Times New Roman" w:cs="Times New Roman"/>
          <w:color w:val="000000" w:themeColor="text1"/>
        </w:rPr>
        <w:t xml:space="preserve">All three weather stations are located within 250m of each other, </w:t>
      </w:r>
      <w:r w:rsidR="00497A36">
        <w:rPr>
          <w:rFonts w:ascii="Times New Roman" w:hAnsi="Times New Roman" w:cs="Times New Roman"/>
          <w:color w:val="000000" w:themeColor="text1"/>
        </w:rPr>
        <w:t>in an area that</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has</w:t>
      </w:r>
      <w:r w:rsidR="00333F20" w:rsidRPr="00497A36">
        <w:rPr>
          <w:rFonts w:ascii="Times New Roman" w:hAnsi="Times New Roman" w:cs="Times New Roman"/>
          <w:color w:val="000000" w:themeColor="text1"/>
        </w:rPr>
        <w:t xml:space="preserve"> burned</w:t>
      </w:r>
      <w:r w:rsidR="00497A36">
        <w:rPr>
          <w:rFonts w:ascii="Times New Roman" w:hAnsi="Times New Roman" w:cs="Times New Roman"/>
          <w:color w:val="000000" w:themeColor="text1"/>
        </w:rPr>
        <w:t xml:space="preserve"> once since 1972,</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by</w:t>
      </w:r>
      <w:r w:rsidR="00333F20" w:rsidRPr="00497A36">
        <w:rPr>
          <w:rFonts w:ascii="Times New Roman" w:hAnsi="Times New Roman" w:cs="Times New Roman"/>
          <w:color w:val="000000" w:themeColor="text1"/>
        </w:rPr>
        <w:t xml:space="preserve"> the Williams fire in </w:t>
      </w:r>
      <w:r w:rsidR="00333F20" w:rsidRPr="00497A36">
        <w:rPr>
          <w:rFonts w:ascii="Times New Roman" w:hAnsi="Times New Roman" w:cs="Times New Roman"/>
          <w:color w:val="000000" w:themeColor="text1"/>
        </w:rPr>
        <w:lastRenderedPageBreak/>
        <w:t>2003 (</w:t>
      </w:r>
      <w:r w:rsidR="00333F20" w:rsidRPr="00546827">
        <w:rPr>
          <w:rFonts w:ascii="Times New Roman" w:hAnsi="Times New Roman" w:cs="Times New Roman"/>
          <w:color w:val="FF0000"/>
        </w:rPr>
        <w:t>CITE Fire Map Data</w:t>
      </w:r>
      <w:r w:rsidR="00333F20"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d</w:t>
      </w:r>
      <w:r w:rsidR="00A62837" w:rsidRPr="00497A36">
        <w:rPr>
          <w:rFonts w:ascii="Times New Roman" w:hAnsi="Times New Roman" w:cs="Times New Roman"/>
          <w:color w:val="000000" w:themeColor="text1"/>
        </w:rPr>
        <w:t xml:space="preserve">ense meadow </w:t>
      </w:r>
      <w:r w:rsidR="008C2C14" w:rsidRPr="00497A36">
        <w:rPr>
          <w:rFonts w:ascii="Times New Roman" w:hAnsi="Times New Roman" w:cs="Times New Roman"/>
          <w:color w:val="000000" w:themeColor="text1"/>
        </w:rPr>
        <w:t xml:space="preserve">weather station </w:t>
      </w:r>
      <w:r w:rsidR="00A62837" w:rsidRPr="00497A36">
        <w:rPr>
          <w:rFonts w:ascii="Times New Roman" w:hAnsi="Times New Roman" w:cs="Times New Roman"/>
          <w:color w:val="000000" w:themeColor="text1"/>
        </w:rPr>
        <w:t xml:space="preserve">site is characterized </w:t>
      </w:r>
      <w:r w:rsidR="005E596B" w:rsidRPr="00497A36">
        <w:rPr>
          <w:rFonts w:ascii="Times New Roman" w:hAnsi="Times New Roman" w:cs="Times New Roman"/>
          <w:color w:val="000000" w:themeColor="text1"/>
        </w:rPr>
        <w:t>by</w:t>
      </w:r>
      <w:r w:rsidR="00A62837" w:rsidRPr="00497A36">
        <w:rPr>
          <w:rFonts w:ascii="Times New Roman" w:hAnsi="Times New Roman" w:cs="Times New Roman"/>
          <w:color w:val="000000" w:themeColor="text1"/>
        </w:rPr>
        <w:t xml:space="preserve"> </w:t>
      </w:r>
      <w:r w:rsidR="008C2C14" w:rsidRPr="00497A36">
        <w:rPr>
          <w:rFonts w:ascii="Times New Roman" w:hAnsi="Times New Roman" w:cs="Times New Roman"/>
          <w:color w:val="000000" w:themeColor="text1"/>
        </w:rPr>
        <w:t xml:space="preserve">high </w:t>
      </w:r>
      <w:r w:rsidR="00A62837" w:rsidRPr="00497A36">
        <w:rPr>
          <w:rFonts w:ascii="Times New Roman" w:hAnsi="Times New Roman" w:cs="Times New Roman"/>
          <w:color w:val="000000" w:themeColor="text1"/>
        </w:rPr>
        <w:t>soil moisture</w:t>
      </w:r>
      <w:r w:rsidR="005E596B" w:rsidRPr="00497A36">
        <w:rPr>
          <w:rFonts w:ascii="Times New Roman" w:hAnsi="Times New Roman" w:cs="Times New Roman"/>
          <w:color w:val="000000" w:themeColor="text1"/>
        </w:rPr>
        <w:t xml:space="preserve"> content</w:t>
      </w:r>
      <w:r w:rsidR="00A62837" w:rsidRPr="00497A36">
        <w:rPr>
          <w:rFonts w:ascii="Times New Roman" w:hAnsi="Times New Roman" w:cs="Times New Roman"/>
          <w:color w:val="000000" w:themeColor="text1"/>
        </w:rPr>
        <w:t xml:space="preserve">, grass cover, some conifer regeneration, but no overstory above the weather station. </w:t>
      </w:r>
      <w:r w:rsidR="00497A36" w:rsidRPr="00497A36">
        <w:rPr>
          <w:rFonts w:ascii="Times New Roman" w:hAnsi="Times New Roman" w:cs="Times New Roman"/>
          <w:color w:val="000000" w:themeColor="text1"/>
        </w:rPr>
        <w:t>Th</w:t>
      </w:r>
      <w:r w:rsidR="00497A36">
        <w:rPr>
          <w:rFonts w:ascii="Times New Roman" w:hAnsi="Times New Roman" w:cs="Times New Roman"/>
          <w:color w:val="000000" w:themeColor="text1"/>
        </w:rPr>
        <w:t xml:space="preserve">is </w:t>
      </w:r>
      <w:r w:rsidR="00A62837" w:rsidRPr="00497A36">
        <w:rPr>
          <w:rFonts w:ascii="Times New Roman" w:hAnsi="Times New Roman" w:cs="Times New Roman"/>
          <w:color w:val="000000" w:themeColor="text1"/>
        </w:rPr>
        <w:t xml:space="preserve">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moderate severity; </w:t>
      </w:r>
      <w:r w:rsidR="00BE1E30" w:rsidRPr="00546827">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A62837" w:rsidRPr="00497A36">
        <w:rPr>
          <w:rFonts w:ascii="Times New Roman" w:hAnsi="Times New Roman" w:cs="Times New Roman"/>
          <w:color w:val="000000" w:themeColor="text1"/>
        </w:rPr>
        <w:t xml:space="preserve">. </w:t>
      </w:r>
      <w:r w:rsidR="00497A36">
        <w:rPr>
          <w:rFonts w:ascii="Times New Roman" w:hAnsi="Times New Roman" w:cs="Times New Roman"/>
          <w:color w:val="000000" w:themeColor="text1"/>
        </w:rPr>
        <w:t>The s</w:t>
      </w:r>
      <w:r w:rsidR="00A62837" w:rsidRPr="00497A36">
        <w:rPr>
          <w:rFonts w:ascii="Times New Roman" w:hAnsi="Times New Roman" w:cs="Times New Roman"/>
          <w:color w:val="000000" w:themeColor="text1"/>
        </w:rPr>
        <w:t>hrub/conifer regeneration</w:t>
      </w:r>
      <w:r w:rsidR="008C2C14" w:rsidRPr="00497A36">
        <w:rPr>
          <w:rFonts w:ascii="Times New Roman" w:hAnsi="Times New Roman" w:cs="Times New Roman"/>
          <w:color w:val="000000" w:themeColor="text1"/>
        </w:rPr>
        <w:t xml:space="preserve"> </w:t>
      </w:r>
      <w:r w:rsidR="00A62837" w:rsidRPr="00497A36">
        <w:rPr>
          <w:rFonts w:ascii="Times New Roman" w:hAnsi="Times New Roman" w:cs="Times New Roman"/>
          <w:color w:val="000000" w:themeColor="text1"/>
        </w:rPr>
        <w:t xml:space="preserve">site is characterized by </w:t>
      </w:r>
      <w:r w:rsidR="00643F97" w:rsidRPr="00497A36">
        <w:rPr>
          <w:rFonts w:ascii="Times New Roman" w:hAnsi="Times New Roman" w:cs="Times New Roman"/>
          <w:color w:val="000000" w:themeColor="text1"/>
        </w:rPr>
        <w:t>drier soils, white</w:t>
      </w:r>
      <w:r w:rsidR="001F2741" w:rsidRPr="00497A36">
        <w:rPr>
          <w:rFonts w:ascii="Times New Roman" w:hAnsi="Times New Roman" w:cs="Times New Roman"/>
          <w:color w:val="000000" w:themeColor="text1"/>
        </w:rPr>
        <w:t>thorn ceanothus</w:t>
      </w:r>
      <w:r w:rsidR="00643F97" w:rsidRPr="00497A36">
        <w:rPr>
          <w:rFonts w:ascii="Times New Roman" w:hAnsi="Times New Roman" w:cs="Times New Roman"/>
          <w:color w:val="000000" w:themeColor="text1"/>
        </w:rPr>
        <w:t xml:space="preserve"> growth with some grasses, </w:t>
      </w:r>
      <w:r w:rsidR="008C2C14" w:rsidRPr="00497A36">
        <w:rPr>
          <w:rFonts w:ascii="Times New Roman" w:hAnsi="Times New Roman" w:cs="Times New Roman"/>
          <w:color w:val="000000" w:themeColor="text1"/>
        </w:rPr>
        <w:t>some conifer regeneration, and no</w:t>
      </w:r>
      <w:r w:rsidR="00643F97" w:rsidRPr="00497A36">
        <w:rPr>
          <w:rFonts w:ascii="Times New Roman" w:hAnsi="Times New Roman" w:cs="Times New Roman"/>
          <w:color w:val="000000" w:themeColor="text1"/>
        </w:rPr>
        <w:t xml:space="preserve"> overstory</w:t>
      </w:r>
      <w:r w:rsidR="008C2C14" w:rsidRPr="00497A36">
        <w:rPr>
          <w:rFonts w:ascii="Times New Roman" w:hAnsi="Times New Roman" w:cs="Times New Roman"/>
          <w:color w:val="000000" w:themeColor="text1"/>
        </w:rPr>
        <w:t xml:space="preserve"> above the station. </w:t>
      </w:r>
      <w:r w:rsidR="00497A36" w:rsidRPr="00497A36">
        <w:rPr>
          <w:rFonts w:ascii="Times New Roman" w:hAnsi="Times New Roman" w:cs="Times New Roman"/>
          <w:color w:val="000000" w:themeColor="text1"/>
        </w:rPr>
        <w:t>This</w:t>
      </w:r>
      <w:r w:rsidR="00643F97" w:rsidRPr="00497A36">
        <w:rPr>
          <w:rFonts w:ascii="Times New Roman" w:hAnsi="Times New Roman" w:cs="Times New Roman"/>
          <w:color w:val="000000" w:themeColor="text1"/>
        </w:rPr>
        <w:t xml:space="preserve"> site burned at high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a visual assessment of burned stumps and aerial imagery showing removal of forest cover; fire severity data showed this as low severity;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BE1E30" w:rsidRPr="00497A36">
        <w:rPr>
          <w:rFonts w:ascii="Times New Roman" w:hAnsi="Times New Roman" w:cs="Times New Roman"/>
          <w:color w:val="000000" w:themeColor="text1"/>
        </w:rPr>
        <w:t>)</w:t>
      </w:r>
      <w:r w:rsidR="00643F97" w:rsidRPr="00497A36">
        <w:rPr>
          <w:rFonts w:ascii="Times New Roman" w:hAnsi="Times New Roman" w:cs="Times New Roman"/>
          <w:color w:val="000000" w:themeColor="text1"/>
        </w:rPr>
        <w:t>. The mixed conifer site is characterized by dry soils, overstory</w:t>
      </w:r>
      <w:r w:rsidR="008C2C14" w:rsidRPr="00497A36">
        <w:rPr>
          <w:rFonts w:ascii="Times New Roman" w:hAnsi="Times New Roman" w:cs="Times New Roman"/>
          <w:color w:val="000000" w:themeColor="text1"/>
        </w:rPr>
        <w:t xml:space="preserve"> above the station</w:t>
      </w:r>
      <w:r w:rsidR="00643F97" w:rsidRPr="00497A36">
        <w:rPr>
          <w:rFonts w:ascii="Times New Roman" w:hAnsi="Times New Roman" w:cs="Times New Roman"/>
          <w:color w:val="000000" w:themeColor="text1"/>
        </w:rPr>
        <w:t xml:space="preserve">, no understory, and </w:t>
      </w:r>
      <w:r w:rsidR="008C2C14" w:rsidRPr="00497A36">
        <w:rPr>
          <w:rFonts w:ascii="Times New Roman" w:hAnsi="Times New Roman" w:cs="Times New Roman"/>
          <w:color w:val="000000" w:themeColor="text1"/>
        </w:rPr>
        <w:t>mature</w:t>
      </w:r>
      <w:r w:rsidR="00643F97" w:rsidRPr="00497A36">
        <w:rPr>
          <w:rFonts w:ascii="Times New Roman" w:hAnsi="Times New Roman" w:cs="Times New Roman"/>
          <w:color w:val="000000" w:themeColor="text1"/>
        </w:rPr>
        <w:t xml:space="preserve"> </w:t>
      </w:r>
      <w:commentRangeStart w:id="8"/>
      <w:commentRangeStart w:id="9"/>
      <w:r w:rsidR="00643F97" w:rsidRPr="00497A36">
        <w:rPr>
          <w:rFonts w:ascii="Times New Roman" w:hAnsi="Times New Roman" w:cs="Times New Roman"/>
          <w:color w:val="000000" w:themeColor="text1"/>
        </w:rPr>
        <w:t>mixed conifers</w:t>
      </w:r>
      <w:commentRangeEnd w:id="8"/>
      <w:r w:rsidR="00643F97" w:rsidRPr="00497A36">
        <w:rPr>
          <w:rStyle w:val="CommentReference"/>
          <w:color w:val="000000" w:themeColor="text1"/>
        </w:rPr>
        <w:commentReference w:id="8"/>
      </w:r>
      <w:commentRangeEnd w:id="9"/>
      <w:r w:rsidR="00497A36">
        <w:rPr>
          <w:rStyle w:val="CommentReference"/>
        </w:rPr>
        <w:commentReference w:id="9"/>
      </w:r>
      <w:r w:rsidR="00643F97" w:rsidRPr="00497A36">
        <w:rPr>
          <w:rFonts w:ascii="Times New Roman" w:hAnsi="Times New Roman" w:cs="Times New Roman"/>
          <w:color w:val="000000" w:themeColor="text1"/>
        </w:rPr>
        <w:t xml:space="preserve">. </w:t>
      </w:r>
      <w:r w:rsidR="00497A36" w:rsidRPr="00497A36">
        <w:rPr>
          <w:rFonts w:ascii="Times New Roman" w:hAnsi="Times New Roman" w:cs="Times New Roman"/>
          <w:color w:val="000000" w:themeColor="text1"/>
        </w:rPr>
        <w:t>This site</w:t>
      </w:r>
      <w:r w:rsidR="00643F97" w:rsidRPr="00497A36">
        <w:rPr>
          <w:rFonts w:ascii="Times New Roman" w:hAnsi="Times New Roman" w:cs="Times New Roman"/>
          <w:color w:val="000000" w:themeColor="text1"/>
        </w:rPr>
        <w:t xml:space="preserve"> burned at low severity in </w:t>
      </w:r>
      <w:r w:rsidR="00333F20" w:rsidRPr="00497A36">
        <w:rPr>
          <w:rFonts w:ascii="Times New Roman" w:hAnsi="Times New Roman" w:cs="Times New Roman"/>
          <w:color w:val="000000" w:themeColor="text1"/>
        </w:rPr>
        <w:t>2003</w:t>
      </w:r>
      <w:r w:rsidR="00BE1E30" w:rsidRPr="00497A36">
        <w:rPr>
          <w:rFonts w:ascii="Times New Roman" w:hAnsi="Times New Roman" w:cs="Times New Roman"/>
          <w:color w:val="000000" w:themeColor="text1"/>
        </w:rPr>
        <w:t xml:space="preserve"> (this severity characterization is based on visual observations of mature trees having survived the 2003 fire and confirmed by remote sensing data; </w:t>
      </w:r>
      <w:r w:rsidR="00BE1E30" w:rsidRPr="008D1085">
        <w:rPr>
          <w:rFonts w:ascii="Times New Roman" w:hAnsi="Times New Roman" w:cs="Times New Roman"/>
          <w:color w:val="FF0000"/>
        </w:rPr>
        <w:t xml:space="preserve">CITE Jens’ fire severity </w:t>
      </w:r>
      <w:r w:rsidR="001F2741">
        <w:rPr>
          <w:rFonts w:ascii="Times New Roman" w:hAnsi="Times New Roman" w:cs="Times New Roman"/>
          <w:color w:val="FF0000"/>
        </w:rPr>
        <w:t>maps</w:t>
      </w:r>
      <w:r w:rsidR="00643F97" w:rsidRPr="00497A36">
        <w:rPr>
          <w:rFonts w:ascii="Times New Roman" w:hAnsi="Times New Roman" w:cs="Times New Roman"/>
          <w:color w:val="000000" w:themeColor="text1"/>
        </w:rPr>
        <w:t xml:space="preserve">. </w:t>
      </w:r>
      <w:commentRangeStart w:id="10"/>
      <w:commentRangeStart w:id="11"/>
      <w:r w:rsidR="00A62837" w:rsidRPr="00497A36">
        <w:rPr>
          <w:rFonts w:ascii="Times New Roman" w:hAnsi="Times New Roman" w:cs="Times New Roman"/>
          <w:color w:val="000000" w:themeColor="text1"/>
        </w:rPr>
        <w:t xml:space="preserve">For simplicity, we are referring to the dense meadow site as “wetland”, </w:t>
      </w:r>
      <w:r w:rsidR="00497A36">
        <w:rPr>
          <w:rFonts w:ascii="Times New Roman" w:hAnsi="Times New Roman" w:cs="Times New Roman"/>
          <w:color w:val="000000" w:themeColor="text1"/>
        </w:rPr>
        <w:t>shrub/</w:t>
      </w:r>
      <w:r w:rsidR="00A62837" w:rsidRPr="00497A36">
        <w:rPr>
          <w:rFonts w:ascii="Times New Roman" w:hAnsi="Times New Roman" w:cs="Times New Roman"/>
          <w:color w:val="000000" w:themeColor="text1"/>
        </w:rPr>
        <w:t xml:space="preserve">conifer regeneration site as “shrub”, and mixed conifer site as “forest” </w:t>
      </w:r>
      <w:r w:rsidR="008C2C14" w:rsidRPr="00497A36">
        <w:rPr>
          <w:rFonts w:ascii="Times New Roman" w:hAnsi="Times New Roman" w:cs="Times New Roman"/>
          <w:color w:val="000000" w:themeColor="text1"/>
        </w:rPr>
        <w:t>for</w:t>
      </w:r>
      <w:r w:rsidR="00A62837" w:rsidRPr="00497A36">
        <w:rPr>
          <w:rFonts w:ascii="Times New Roman" w:hAnsi="Times New Roman" w:cs="Times New Roman"/>
          <w:color w:val="000000" w:themeColor="text1"/>
        </w:rPr>
        <w:t xml:space="preserve"> the rest of the paper</w:t>
      </w:r>
      <w:commentRangeEnd w:id="10"/>
      <w:r w:rsidR="00643F97" w:rsidRPr="00497A36">
        <w:rPr>
          <w:rStyle w:val="CommentReference"/>
          <w:color w:val="000000" w:themeColor="text1"/>
        </w:rPr>
        <w:commentReference w:id="10"/>
      </w:r>
      <w:commentRangeEnd w:id="11"/>
      <w:r w:rsidR="00497A36">
        <w:rPr>
          <w:rStyle w:val="CommentReference"/>
        </w:rPr>
        <w:commentReference w:id="11"/>
      </w:r>
      <w:r w:rsidR="00A62837" w:rsidRPr="00497A36">
        <w:rPr>
          <w:rFonts w:ascii="Times New Roman" w:hAnsi="Times New Roman" w:cs="Times New Roman"/>
          <w:color w:val="000000" w:themeColor="text1"/>
        </w:rPr>
        <w:t xml:space="preserve">. </w:t>
      </w:r>
    </w:p>
    <w:p w14:paraId="1517F411" w14:textId="5718844A" w:rsidR="0072115A" w:rsidRPr="0091423C" w:rsidRDefault="00497A36" w:rsidP="009A3EB7">
      <w:pPr>
        <w:spacing w:line="480" w:lineRule="auto"/>
        <w:ind w:firstLine="720"/>
        <w:rPr>
          <w:rFonts w:ascii="Times New Roman" w:hAnsi="Times New Roman" w:cs="Times New Roman"/>
          <w:color w:val="000000" w:themeColor="text1"/>
        </w:rPr>
      </w:pPr>
      <w:r w:rsidRPr="00497A36">
        <w:rPr>
          <w:rFonts w:ascii="Times New Roman" w:hAnsi="Times New Roman" w:cs="Times New Roman"/>
          <w:color w:val="000000" w:themeColor="text1"/>
        </w:rPr>
        <w:t>At these weather stations, s</w:t>
      </w:r>
      <w:r w:rsidR="00CC6A12" w:rsidRPr="00497A36">
        <w:rPr>
          <w:rFonts w:ascii="Times New Roman" w:hAnsi="Times New Roman" w:cs="Times New Roman"/>
          <w:color w:val="000000" w:themeColor="text1"/>
        </w:rPr>
        <w:t xml:space="preserve">oil moisture </w:t>
      </w:r>
      <w:r w:rsidR="00ED55B1" w:rsidRPr="00497A36">
        <w:rPr>
          <w:rFonts w:ascii="Times New Roman" w:hAnsi="Times New Roman" w:cs="Times New Roman"/>
          <w:color w:val="000000" w:themeColor="text1"/>
        </w:rPr>
        <w:t>and precipitation were collected at 10-min interval</w:t>
      </w:r>
      <w:r>
        <w:rPr>
          <w:rFonts w:ascii="Times New Roman" w:hAnsi="Times New Roman" w:cs="Times New Roman"/>
          <w:color w:val="000000" w:themeColor="text1"/>
        </w:rPr>
        <w:t>s</w:t>
      </w:r>
      <w:r w:rsidR="00ED55B1" w:rsidRPr="00497A36">
        <w:rPr>
          <w:rFonts w:ascii="Times New Roman" w:hAnsi="Times New Roman" w:cs="Times New Roman"/>
          <w:color w:val="000000" w:themeColor="text1"/>
        </w:rPr>
        <w:t>.</w:t>
      </w:r>
      <w:r w:rsidR="00395A53" w:rsidRPr="00497A36">
        <w:rPr>
          <w:rFonts w:ascii="Times New Roman" w:hAnsi="Times New Roman" w:cs="Times New Roman"/>
          <w:color w:val="000000" w:themeColor="text1"/>
        </w:rPr>
        <w:t xml:space="preserve"> </w:t>
      </w:r>
      <w:commentRangeStart w:id="12"/>
      <w:r w:rsidR="00395A53" w:rsidRPr="00497A36">
        <w:rPr>
          <w:rFonts w:ascii="Times New Roman" w:hAnsi="Times New Roman" w:cs="Times New Roman"/>
          <w:color w:val="000000" w:themeColor="text1"/>
        </w:rPr>
        <w:t xml:space="preserve">Precipitation was measured by a </w:t>
      </w:r>
      <w:proofErr w:type="gramStart"/>
      <w:r w:rsidR="00395A53" w:rsidRPr="00497A36">
        <w:rPr>
          <w:rFonts w:ascii="Times New Roman" w:hAnsi="Times New Roman" w:cs="Times New Roman"/>
          <w:color w:val="000000" w:themeColor="text1"/>
        </w:rPr>
        <w:t>0.1 in</w:t>
      </w:r>
      <w:r w:rsidR="00024BA0" w:rsidRPr="00497A36">
        <w:rPr>
          <w:rFonts w:ascii="Times New Roman" w:hAnsi="Times New Roman" w:cs="Times New Roman"/>
          <w:color w:val="000000" w:themeColor="text1"/>
        </w:rPr>
        <w:t>ch</w:t>
      </w:r>
      <w:proofErr w:type="gramEnd"/>
      <w:r w:rsidR="00395A53" w:rsidRPr="00497A36">
        <w:rPr>
          <w:rFonts w:ascii="Times New Roman" w:hAnsi="Times New Roman" w:cs="Times New Roman"/>
          <w:color w:val="000000" w:themeColor="text1"/>
        </w:rPr>
        <w:t xml:space="preserve"> tipping bucket gauge</w:t>
      </w:r>
      <w:r w:rsidR="00024BA0" w:rsidRPr="00497A36">
        <w:rPr>
          <w:rFonts w:ascii="Times New Roman" w:hAnsi="Times New Roman" w:cs="Times New Roman"/>
          <w:color w:val="000000" w:themeColor="text1"/>
        </w:rPr>
        <w:t xml:space="preserve"> and soil moisture was measured with a two-prong electrical conductivity meter</w:t>
      </w:r>
      <w:commentRangeEnd w:id="12"/>
      <w:r w:rsidR="009B6214" w:rsidRPr="00497A36">
        <w:rPr>
          <w:rStyle w:val="CommentReference"/>
          <w:color w:val="000000" w:themeColor="text1"/>
        </w:rPr>
        <w:commentReference w:id="12"/>
      </w:r>
      <w:r w:rsidR="00395A53" w:rsidRPr="00497A36">
        <w:rPr>
          <w:rFonts w:ascii="Times New Roman" w:hAnsi="Times New Roman" w:cs="Times New Roman"/>
          <w:color w:val="000000" w:themeColor="text1"/>
        </w:rPr>
        <w:t xml:space="preserve">. </w:t>
      </w:r>
      <w:r w:rsidR="00796F1C" w:rsidRPr="00497A36">
        <w:rPr>
          <w:rFonts w:ascii="Times New Roman" w:hAnsi="Times New Roman" w:cs="Times New Roman"/>
          <w:color w:val="000000" w:themeColor="text1"/>
        </w:rPr>
        <w:t>Additionally, each day</w:t>
      </w:r>
      <w:r w:rsidR="00ED55B1" w:rsidRPr="00497A36">
        <w:rPr>
          <w:rFonts w:ascii="Times New Roman" w:hAnsi="Times New Roman" w:cs="Times New Roman"/>
          <w:color w:val="000000" w:themeColor="text1"/>
        </w:rPr>
        <w:t xml:space="preserve"> </w:t>
      </w:r>
      <w:r w:rsidR="00F42D58" w:rsidRPr="00497A36">
        <w:rPr>
          <w:rFonts w:ascii="Times New Roman" w:hAnsi="Times New Roman" w:cs="Times New Roman"/>
          <w:color w:val="000000" w:themeColor="text1"/>
        </w:rPr>
        <w:t>f</w:t>
      </w:r>
      <w:r w:rsidR="00ED55B1" w:rsidRPr="00497A36">
        <w:rPr>
          <w:rFonts w:ascii="Times New Roman" w:hAnsi="Times New Roman" w:cs="Times New Roman"/>
          <w:color w:val="000000" w:themeColor="text1"/>
        </w:rPr>
        <w:t xml:space="preserve">our images </w:t>
      </w:r>
      <w:r w:rsidR="00F42D58" w:rsidRPr="00497A36">
        <w:rPr>
          <w:rFonts w:ascii="Times New Roman" w:hAnsi="Times New Roman" w:cs="Times New Roman"/>
          <w:color w:val="000000" w:themeColor="text1"/>
        </w:rPr>
        <w:t xml:space="preserve">were </w:t>
      </w:r>
      <w:r w:rsidR="00ED55B1" w:rsidRPr="00497A36">
        <w:rPr>
          <w:rFonts w:ascii="Times New Roman" w:hAnsi="Times New Roman" w:cs="Times New Roman"/>
          <w:color w:val="000000" w:themeColor="text1"/>
        </w:rPr>
        <w:t xml:space="preserve">taken of the stations and surrounding area </w:t>
      </w:r>
      <w:r w:rsidR="00937D60" w:rsidRPr="00497A36">
        <w:rPr>
          <w:rFonts w:ascii="Times New Roman" w:hAnsi="Times New Roman" w:cs="Times New Roman"/>
          <w:color w:val="000000" w:themeColor="text1"/>
        </w:rPr>
        <w:t xml:space="preserve">by fixed-location time-lapse cameras </w:t>
      </w:r>
      <w:r w:rsidR="00F42D58" w:rsidRPr="00497A36">
        <w:rPr>
          <w:rFonts w:ascii="Times New Roman" w:hAnsi="Times New Roman" w:cs="Times New Roman"/>
          <w:color w:val="000000" w:themeColor="text1"/>
        </w:rPr>
        <w:t xml:space="preserve">and were used </w:t>
      </w:r>
      <w:r w:rsidR="00ED55B1" w:rsidRPr="00497A36">
        <w:rPr>
          <w:rFonts w:ascii="Times New Roman" w:hAnsi="Times New Roman" w:cs="Times New Roman"/>
          <w:color w:val="000000" w:themeColor="text1"/>
        </w:rPr>
        <w:t xml:space="preserve">to calculate snow depth </w:t>
      </w:r>
      <w:r w:rsidR="00ED55B1" w:rsidRPr="0091423C">
        <w:rPr>
          <w:rFonts w:ascii="Times New Roman" w:hAnsi="Times New Roman" w:cs="Times New Roman"/>
          <w:color w:val="000000" w:themeColor="text1"/>
        </w:rPr>
        <w:t xml:space="preserve">and snow cover. </w:t>
      </w:r>
      <w:r w:rsidR="00671C7B" w:rsidRPr="0091423C">
        <w:rPr>
          <w:rFonts w:ascii="Times New Roman" w:hAnsi="Times New Roman" w:cs="Times New Roman"/>
          <w:color w:val="000000" w:themeColor="text1"/>
        </w:rPr>
        <w:t xml:space="preserve">No more than </w:t>
      </w:r>
      <w:commentRangeStart w:id="13"/>
      <w:r w:rsidR="008C2C14" w:rsidRPr="0091423C">
        <w:rPr>
          <w:rFonts w:ascii="Times New Roman" w:hAnsi="Times New Roman" w:cs="Times New Roman"/>
          <w:color w:val="000000" w:themeColor="text1"/>
        </w:rPr>
        <w:t>32</w:t>
      </w:r>
      <w:r w:rsidR="00671C7B" w:rsidRPr="0091423C">
        <w:rPr>
          <w:rFonts w:ascii="Times New Roman" w:hAnsi="Times New Roman" w:cs="Times New Roman"/>
          <w:color w:val="000000" w:themeColor="text1"/>
        </w:rPr>
        <w:t xml:space="preserve"> % </w:t>
      </w:r>
      <w:commentRangeEnd w:id="13"/>
      <w:r w:rsidR="008C2C14" w:rsidRPr="0091423C">
        <w:rPr>
          <w:rStyle w:val="CommentReference"/>
          <w:color w:val="000000" w:themeColor="text1"/>
        </w:rPr>
        <w:commentReference w:id="13"/>
      </w:r>
      <w:r w:rsidR="00671C7B" w:rsidRPr="0091423C">
        <w:rPr>
          <w:rFonts w:ascii="Times New Roman" w:hAnsi="Times New Roman" w:cs="Times New Roman"/>
          <w:color w:val="000000" w:themeColor="text1"/>
        </w:rPr>
        <w:t xml:space="preserve">of the precipitation record </w:t>
      </w:r>
      <w:r w:rsidR="00CC6A12" w:rsidRPr="0091423C">
        <w:rPr>
          <w:rFonts w:ascii="Times New Roman" w:hAnsi="Times New Roman" w:cs="Times New Roman"/>
          <w:color w:val="000000" w:themeColor="text1"/>
        </w:rPr>
        <w:t xml:space="preserve">and </w:t>
      </w:r>
      <w:commentRangeStart w:id="14"/>
      <w:r w:rsidR="008C2C14" w:rsidRPr="0091423C">
        <w:rPr>
          <w:rFonts w:ascii="Times New Roman" w:hAnsi="Times New Roman" w:cs="Times New Roman"/>
          <w:color w:val="000000" w:themeColor="text1"/>
        </w:rPr>
        <w:t>1.3</w:t>
      </w:r>
      <w:r w:rsidR="00CC6A12" w:rsidRPr="0091423C">
        <w:rPr>
          <w:rFonts w:ascii="Times New Roman" w:hAnsi="Times New Roman" w:cs="Times New Roman"/>
          <w:color w:val="000000" w:themeColor="text1"/>
        </w:rPr>
        <w:t xml:space="preserve">% </w:t>
      </w:r>
      <w:commentRangeEnd w:id="14"/>
      <w:r w:rsidR="008C2C14" w:rsidRPr="0091423C">
        <w:rPr>
          <w:rStyle w:val="CommentReference"/>
          <w:color w:val="000000" w:themeColor="text1"/>
        </w:rPr>
        <w:commentReference w:id="14"/>
      </w:r>
      <w:r w:rsidR="00CC6A12" w:rsidRPr="0091423C">
        <w:rPr>
          <w:rFonts w:ascii="Times New Roman" w:hAnsi="Times New Roman" w:cs="Times New Roman"/>
          <w:color w:val="000000" w:themeColor="text1"/>
        </w:rPr>
        <w:t xml:space="preserve">of soil moisture record </w:t>
      </w:r>
      <w:r w:rsidR="00671C7B" w:rsidRPr="0091423C">
        <w:rPr>
          <w:rFonts w:ascii="Times New Roman" w:hAnsi="Times New Roman" w:cs="Times New Roman"/>
          <w:color w:val="000000" w:themeColor="text1"/>
        </w:rPr>
        <w:t>was missing for SCB</w:t>
      </w:r>
      <w:r w:rsidR="0091423C" w:rsidRPr="0091423C">
        <w:rPr>
          <w:rFonts w:ascii="Times New Roman" w:hAnsi="Times New Roman" w:cs="Times New Roman"/>
          <w:color w:val="000000" w:themeColor="text1"/>
        </w:rPr>
        <w:t xml:space="preserve"> at a given station</w:t>
      </w:r>
      <w:r w:rsidR="00671C7B" w:rsidRPr="0091423C">
        <w:rPr>
          <w:rFonts w:ascii="Times New Roman" w:hAnsi="Times New Roman" w:cs="Times New Roman"/>
          <w:color w:val="000000" w:themeColor="text1"/>
        </w:rPr>
        <w:t xml:space="preserve">. Since the installed rain gauges are not heated, </w:t>
      </w:r>
      <w:r w:rsidR="0091423C">
        <w:rPr>
          <w:rFonts w:ascii="Times New Roman" w:hAnsi="Times New Roman" w:cs="Times New Roman"/>
          <w:color w:val="000000" w:themeColor="text1"/>
        </w:rPr>
        <w:t xml:space="preserve">the </w:t>
      </w:r>
      <w:r w:rsidR="00671C7B" w:rsidRPr="0091423C">
        <w:rPr>
          <w:rFonts w:ascii="Times New Roman" w:hAnsi="Times New Roman" w:cs="Times New Roman"/>
          <w:color w:val="000000" w:themeColor="text1"/>
        </w:rPr>
        <w:t xml:space="preserve">precipitation record represents rainfall and snow-melt only. </w:t>
      </w:r>
      <w:r w:rsidR="0091423C">
        <w:rPr>
          <w:rFonts w:ascii="Times New Roman" w:hAnsi="Times New Roman" w:cs="Times New Roman"/>
          <w:color w:val="000000" w:themeColor="text1"/>
        </w:rPr>
        <w:t xml:space="preserve">We </w:t>
      </w:r>
      <w:r w:rsidR="00671C7B" w:rsidRPr="0091423C">
        <w:rPr>
          <w:rFonts w:ascii="Times New Roman" w:hAnsi="Times New Roman" w:cs="Times New Roman"/>
          <w:color w:val="000000" w:themeColor="text1"/>
        </w:rPr>
        <w:t>gap-filled</w:t>
      </w:r>
      <w:r w:rsidR="0091423C">
        <w:rPr>
          <w:rFonts w:ascii="Times New Roman" w:hAnsi="Times New Roman" w:cs="Times New Roman"/>
          <w:color w:val="000000" w:themeColor="text1"/>
        </w:rPr>
        <w:t xml:space="preserve"> missing precipitation records</w:t>
      </w:r>
      <w:r w:rsidR="00671C7B" w:rsidRPr="0091423C">
        <w:rPr>
          <w:rFonts w:ascii="Times New Roman" w:hAnsi="Times New Roman" w:cs="Times New Roman"/>
          <w:color w:val="000000" w:themeColor="text1"/>
        </w:rPr>
        <w:t xml:space="preserve"> using</w:t>
      </w:r>
      <w:r w:rsidR="00962861" w:rsidRPr="0091423C">
        <w:rPr>
          <w:rFonts w:ascii="Times New Roman" w:hAnsi="Times New Roman" w:cs="Times New Roman"/>
          <w:color w:val="000000" w:themeColor="text1"/>
        </w:rPr>
        <w:t xml:space="preserve"> a fitted</w:t>
      </w:r>
      <w:r w:rsidR="00AF69A0" w:rsidRPr="0091423C">
        <w:rPr>
          <w:rFonts w:ascii="Times New Roman" w:hAnsi="Times New Roman" w:cs="Times New Roman"/>
          <w:color w:val="000000" w:themeColor="text1"/>
        </w:rPr>
        <w:t xml:space="preserve"> </w:t>
      </w:r>
      <w:r w:rsidR="005E596B" w:rsidRPr="0091423C">
        <w:rPr>
          <w:rFonts w:ascii="Times New Roman" w:hAnsi="Times New Roman" w:cs="Times New Roman"/>
          <w:color w:val="000000" w:themeColor="text1"/>
        </w:rPr>
        <w:t xml:space="preserve">Bayesian </w:t>
      </w:r>
      <w:r w:rsidR="00962861" w:rsidRPr="0091423C">
        <w:rPr>
          <w:rFonts w:ascii="Times New Roman" w:hAnsi="Times New Roman" w:cs="Times New Roman"/>
          <w:color w:val="000000" w:themeColor="text1"/>
        </w:rPr>
        <w:t xml:space="preserve">linear </w:t>
      </w:r>
      <w:r w:rsidR="005E596B" w:rsidRPr="0091423C">
        <w:rPr>
          <w:rFonts w:ascii="Times New Roman" w:hAnsi="Times New Roman" w:cs="Times New Roman"/>
          <w:color w:val="000000" w:themeColor="text1"/>
        </w:rPr>
        <w:t>regression</w:t>
      </w:r>
      <w:r w:rsidR="00962861" w:rsidRPr="0091423C">
        <w:rPr>
          <w:rFonts w:ascii="Times New Roman" w:hAnsi="Times New Roman" w:cs="Times New Roman"/>
          <w:color w:val="000000" w:themeColor="text1"/>
        </w:rPr>
        <w:t xml:space="preserve"> model</w:t>
      </w:r>
      <w:r w:rsidR="005E596B" w:rsidRPr="0091423C">
        <w:rPr>
          <w:rFonts w:ascii="Times New Roman" w:hAnsi="Times New Roman" w:cs="Times New Roman"/>
          <w:color w:val="000000" w:themeColor="text1"/>
        </w:rPr>
        <w:t xml:space="preserve"> if at least one </w:t>
      </w:r>
      <w:r w:rsidR="005E596B" w:rsidRPr="0091423C">
        <w:rPr>
          <w:rFonts w:ascii="Times New Roman" w:hAnsi="Times New Roman" w:cs="Times New Roman"/>
          <w:color w:val="000000" w:themeColor="text1"/>
        </w:rPr>
        <w:lastRenderedPageBreak/>
        <w:t>of the stations had a valid precipitation record</w:t>
      </w:r>
      <w:r w:rsidR="00671C7B" w:rsidRPr="0091423C">
        <w:rPr>
          <w:rFonts w:ascii="Times New Roman" w:hAnsi="Times New Roman" w:cs="Times New Roman"/>
          <w:color w:val="000000" w:themeColor="text1"/>
        </w:rPr>
        <w:t xml:space="preserve">. </w:t>
      </w:r>
      <w:commentRangeStart w:id="15"/>
      <w:commentRangeStart w:id="16"/>
      <w:r w:rsidR="00671C7B" w:rsidRPr="0091423C">
        <w:rPr>
          <w:rFonts w:ascii="Times New Roman" w:hAnsi="Times New Roman" w:cs="Times New Roman"/>
          <w:color w:val="000000" w:themeColor="text1"/>
        </w:rPr>
        <w:t xml:space="preserve">A combination of shallow soil moisture water inputs and </w:t>
      </w:r>
      <w:commentRangeStart w:id="17"/>
      <w:commentRangeStart w:id="18"/>
      <w:commentRangeStart w:id="19"/>
      <w:r w:rsidR="00671C7B" w:rsidRPr="0091423C">
        <w:rPr>
          <w:rFonts w:ascii="Times New Roman" w:hAnsi="Times New Roman" w:cs="Times New Roman"/>
          <w:color w:val="000000" w:themeColor="text1"/>
        </w:rPr>
        <w:t xml:space="preserve">calculated snow melt </w:t>
      </w:r>
      <w:commentRangeEnd w:id="17"/>
      <w:r w:rsidR="0072115A" w:rsidRPr="0091423C">
        <w:rPr>
          <w:rStyle w:val="CommentReference"/>
          <w:color w:val="000000" w:themeColor="text1"/>
        </w:rPr>
        <w:commentReference w:id="17"/>
      </w:r>
      <w:commentRangeEnd w:id="18"/>
      <w:r w:rsidR="00170F6F" w:rsidRPr="0091423C">
        <w:rPr>
          <w:rStyle w:val="CommentReference"/>
          <w:color w:val="000000" w:themeColor="text1"/>
        </w:rPr>
        <w:commentReference w:id="18"/>
      </w:r>
      <w:commentRangeEnd w:id="19"/>
      <w:r w:rsidR="0091423C">
        <w:rPr>
          <w:rStyle w:val="CommentReference"/>
        </w:rPr>
        <w:commentReference w:id="19"/>
      </w:r>
      <w:r w:rsidR="00671C7B" w:rsidRPr="0091423C">
        <w:rPr>
          <w:rFonts w:ascii="Times New Roman" w:hAnsi="Times New Roman" w:cs="Times New Roman"/>
          <w:color w:val="000000" w:themeColor="text1"/>
        </w:rPr>
        <w:t>were used to gap-fill precipitation if all 3 stations were lacking records.</w:t>
      </w:r>
      <w:commentRangeEnd w:id="15"/>
      <w:r w:rsidR="00646585" w:rsidRPr="0091423C">
        <w:rPr>
          <w:rStyle w:val="CommentReference"/>
          <w:color w:val="000000" w:themeColor="text1"/>
        </w:rPr>
        <w:commentReference w:id="15"/>
      </w:r>
      <w:commentRangeEnd w:id="16"/>
      <w:r w:rsidR="00AF69A0" w:rsidRPr="0091423C">
        <w:rPr>
          <w:rStyle w:val="CommentReference"/>
          <w:color w:val="000000" w:themeColor="text1"/>
        </w:rPr>
        <w:commentReference w:id="16"/>
      </w:r>
      <w:r w:rsidR="00671C7B" w:rsidRPr="0091423C">
        <w:rPr>
          <w:rFonts w:ascii="Times New Roman" w:hAnsi="Times New Roman" w:cs="Times New Roman"/>
          <w:color w:val="000000" w:themeColor="text1"/>
        </w:rPr>
        <w:t xml:space="preserve"> </w:t>
      </w:r>
      <w:r w:rsidR="00AF69A0" w:rsidRPr="0091423C">
        <w:rPr>
          <w:rFonts w:ascii="Times New Roman" w:hAnsi="Times New Roman" w:cs="Times New Roman"/>
          <w:color w:val="000000" w:themeColor="text1"/>
        </w:rPr>
        <w:t xml:space="preserve">Refer to Appendix </w:t>
      </w:r>
      <w:r w:rsidR="00E64D70" w:rsidRPr="0091423C">
        <w:rPr>
          <w:rFonts w:ascii="Times New Roman" w:hAnsi="Times New Roman" w:cs="Times New Roman"/>
          <w:color w:val="000000" w:themeColor="text1"/>
        </w:rPr>
        <w:t>B</w:t>
      </w:r>
      <w:r w:rsidR="00AF69A0" w:rsidRPr="0091423C">
        <w:rPr>
          <w:rFonts w:ascii="Times New Roman" w:hAnsi="Times New Roman" w:cs="Times New Roman"/>
          <w:color w:val="000000" w:themeColor="text1"/>
        </w:rPr>
        <w:t xml:space="preserve"> for details. </w:t>
      </w:r>
      <w:r w:rsidR="00671C7B" w:rsidRPr="0091423C">
        <w:rPr>
          <w:rFonts w:ascii="Times New Roman" w:hAnsi="Times New Roman" w:cs="Times New Roman"/>
          <w:color w:val="000000" w:themeColor="text1"/>
        </w:rPr>
        <w:t xml:space="preserve">Due to the record </w:t>
      </w:r>
      <w:r w:rsidR="00CC6A12" w:rsidRPr="0091423C">
        <w:rPr>
          <w:rFonts w:ascii="Times New Roman" w:hAnsi="Times New Roman" w:cs="Times New Roman"/>
          <w:color w:val="000000" w:themeColor="text1"/>
        </w:rPr>
        <w:t xml:space="preserve">snowpack </w:t>
      </w:r>
      <w:r w:rsidR="00671C7B" w:rsidRPr="0091423C">
        <w:rPr>
          <w:rFonts w:ascii="Times New Roman" w:hAnsi="Times New Roman" w:cs="Times New Roman"/>
          <w:color w:val="000000" w:themeColor="text1"/>
        </w:rPr>
        <w:t>in 2017</w:t>
      </w:r>
      <w:r w:rsidR="00F42D58" w:rsidRPr="0091423C">
        <w:rPr>
          <w:rFonts w:ascii="Times New Roman" w:hAnsi="Times New Roman" w:cs="Times New Roman"/>
          <w:color w:val="000000" w:themeColor="text1"/>
        </w:rPr>
        <w:t xml:space="preserve"> WY</w:t>
      </w:r>
      <w:r w:rsidR="00671C7B" w:rsidRPr="0091423C">
        <w:rPr>
          <w:rFonts w:ascii="Times New Roman" w:hAnsi="Times New Roman" w:cs="Times New Roman"/>
          <w:color w:val="000000" w:themeColor="text1"/>
        </w:rPr>
        <w:t>, we were not able to measure snow depths above the height of the camera (~</w:t>
      </w:r>
      <w:r w:rsidR="00CC6A12" w:rsidRPr="0091423C">
        <w:rPr>
          <w:rFonts w:ascii="Times New Roman" w:hAnsi="Times New Roman" w:cs="Times New Roman"/>
          <w:color w:val="000000" w:themeColor="text1"/>
        </w:rPr>
        <w:t>220</w:t>
      </w:r>
      <w:r w:rsidR="00671C7B" w:rsidRPr="0091423C">
        <w:rPr>
          <w:rFonts w:ascii="Times New Roman" w:hAnsi="Times New Roman" w:cs="Times New Roman"/>
          <w:color w:val="000000" w:themeColor="text1"/>
        </w:rPr>
        <w:t xml:space="preserve"> cm)</w:t>
      </w:r>
      <w:r w:rsidR="0072115A" w:rsidRPr="0091423C">
        <w:rPr>
          <w:rFonts w:ascii="Times New Roman" w:hAnsi="Times New Roman" w:cs="Times New Roman"/>
          <w:color w:val="000000" w:themeColor="text1"/>
        </w:rPr>
        <w:t xml:space="preserve"> in SCB. </w:t>
      </w:r>
      <w:r w:rsidR="00671C7B" w:rsidRPr="0091423C">
        <w:rPr>
          <w:rFonts w:ascii="Times New Roman" w:hAnsi="Times New Roman" w:cs="Times New Roman"/>
          <w:color w:val="000000" w:themeColor="text1"/>
        </w:rPr>
        <w:t xml:space="preserve"> </w:t>
      </w:r>
      <w:r w:rsidR="0072115A" w:rsidRPr="0091423C">
        <w:rPr>
          <w:rFonts w:ascii="Times New Roman" w:hAnsi="Times New Roman" w:cs="Times New Roman"/>
          <w:color w:val="000000" w:themeColor="text1"/>
        </w:rPr>
        <w:t xml:space="preserve">Due to very little missing record of soil moisture, we have linearly interpolated any </w:t>
      </w:r>
      <w:r w:rsidR="00796F1C" w:rsidRPr="0091423C">
        <w:rPr>
          <w:rFonts w:ascii="Times New Roman" w:hAnsi="Times New Roman" w:cs="Times New Roman"/>
          <w:color w:val="000000" w:themeColor="text1"/>
        </w:rPr>
        <w:t>gaps</w:t>
      </w:r>
      <w:r w:rsidR="0072115A" w:rsidRPr="0091423C">
        <w:rPr>
          <w:rFonts w:ascii="Times New Roman" w:hAnsi="Times New Roman" w:cs="Times New Roman"/>
          <w:color w:val="000000" w:themeColor="text1"/>
        </w:rPr>
        <w:t xml:space="preserve">. </w:t>
      </w:r>
    </w:p>
    <w:p w14:paraId="5BE455DC" w14:textId="204BEBD4" w:rsidR="009A3EB7" w:rsidRPr="0091423C" w:rsidRDefault="0072115A" w:rsidP="009A3EB7">
      <w:pPr>
        <w:spacing w:line="480" w:lineRule="auto"/>
        <w:ind w:firstLine="720"/>
        <w:rPr>
          <w:rFonts w:ascii="Times New Roman" w:hAnsi="Times New Roman" w:cs="Times New Roman"/>
          <w:color w:val="000000" w:themeColor="text1"/>
        </w:rPr>
      </w:pPr>
      <w:r w:rsidRPr="0091423C">
        <w:rPr>
          <w:rFonts w:ascii="Times New Roman" w:hAnsi="Times New Roman" w:cs="Times New Roman"/>
          <w:color w:val="000000" w:themeColor="text1"/>
        </w:rPr>
        <w:t>The weather station soil moisture record was used to address questions 3) and 4) of the study</w:t>
      </w:r>
      <w:r w:rsidR="0069666A" w:rsidRPr="0091423C">
        <w:rPr>
          <w:rFonts w:ascii="Times New Roman" w:hAnsi="Times New Roman" w:cs="Times New Roman"/>
          <w:color w:val="000000" w:themeColor="text1"/>
        </w:rPr>
        <w:t>; s</w:t>
      </w:r>
      <w:r w:rsidRPr="0091423C">
        <w:rPr>
          <w:rFonts w:ascii="Times New Roman" w:hAnsi="Times New Roman" w:cs="Times New Roman"/>
          <w:color w:val="000000" w:themeColor="text1"/>
        </w:rPr>
        <w:t xml:space="preserve">ince vegetation </w:t>
      </w:r>
      <w:r w:rsidR="0069666A" w:rsidRPr="0091423C">
        <w:rPr>
          <w:rFonts w:ascii="Times New Roman" w:hAnsi="Times New Roman" w:cs="Times New Roman"/>
          <w:color w:val="000000" w:themeColor="text1"/>
        </w:rPr>
        <w:t>utilizes</w:t>
      </w:r>
      <w:r w:rsidRPr="0091423C">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91423C">
        <w:rPr>
          <w:rFonts w:ascii="Times New Roman" w:hAnsi="Times New Roman" w:cs="Times New Roman"/>
          <w:color w:val="000000" w:themeColor="text1"/>
        </w:rPr>
        <w:t xml:space="preserve">the </w:t>
      </w:r>
      <w:r w:rsidRPr="0091423C">
        <w:rPr>
          <w:rFonts w:ascii="Times New Roman" w:hAnsi="Times New Roman" w:cs="Times New Roman"/>
          <w:color w:val="000000" w:themeColor="text1"/>
        </w:rPr>
        <w:t xml:space="preserve">basin-wide soil moisture </w:t>
      </w:r>
      <w:r w:rsidR="00F42D58" w:rsidRPr="0091423C">
        <w:rPr>
          <w:rFonts w:ascii="Times New Roman" w:hAnsi="Times New Roman" w:cs="Times New Roman"/>
          <w:color w:val="000000" w:themeColor="text1"/>
        </w:rPr>
        <w:t>collection</w:t>
      </w:r>
      <w:r w:rsidR="009544F9" w:rsidRPr="0091423C">
        <w:rPr>
          <w:rFonts w:ascii="Times New Roman" w:hAnsi="Times New Roman" w:cs="Times New Roman"/>
          <w:color w:val="000000" w:themeColor="text1"/>
        </w:rPr>
        <w:t xml:space="preserve">. Due to the close proximity of the weather stations </w:t>
      </w:r>
      <w:r w:rsidR="0069666A" w:rsidRPr="0091423C">
        <w:rPr>
          <w:rFonts w:ascii="Times New Roman" w:hAnsi="Times New Roman" w:cs="Times New Roman"/>
          <w:color w:val="000000" w:themeColor="text1"/>
        </w:rPr>
        <w:t xml:space="preserve">to each other </w:t>
      </w:r>
      <w:r w:rsidR="009544F9" w:rsidRPr="0091423C">
        <w:rPr>
          <w:rFonts w:ascii="Times New Roman" w:hAnsi="Times New Roman" w:cs="Times New Roman"/>
          <w:color w:val="000000" w:themeColor="text1"/>
        </w:rPr>
        <w:t>(&lt;0.5 km)</w:t>
      </w:r>
      <w:r w:rsidR="0069666A" w:rsidRPr="0091423C">
        <w:rPr>
          <w:rFonts w:ascii="Times New Roman" w:hAnsi="Times New Roman" w:cs="Times New Roman"/>
          <w:color w:val="000000" w:themeColor="text1"/>
        </w:rPr>
        <w:t>,</w:t>
      </w:r>
      <w:r w:rsidR="00F42D58"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differences between soil moisture, </w:t>
      </w:r>
      <w:proofErr w:type="spellStart"/>
      <w:r w:rsidR="00AF69A0" w:rsidRPr="0091423C">
        <w:rPr>
          <w:rFonts w:ascii="Times New Roman" w:hAnsi="Times New Roman" w:cs="Times New Roman"/>
          <w:color w:val="000000" w:themeColor="text1"/>
        </w:rPr>
        <w:t>throughfall</w:t>
      </w:r>
      <w:proofErr w:type="spellEnd"/>
      <w:r w:rsidR="00AF69A0" w:rsidRPr="0091423C">
        <w:rPr>
          <w:rFonts w:ascii="Times New Roman" w:hAnsi="Times New Roman" w:cs="Times New Roman"/>
          <w:color w:val="000000" w:themeColor="text1"/>
        </w:rPr>
        <w:t xml:space="preserve">, </w:t>
      </w:r>
      <w:r w:rsidR="009544F9" w:rsidRPr="0091423C">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r w:rsidR="00D8370D" w:rsidRPr="0091423C">
        <w:rPr>
          <w:rFonts w:ascii="Times New Roman" w:hAnsi="Times New Roman" w:cs="Times New Roman"/>
          <w:color w:val="000000" w:themeColor="text1"/>
        </w:rPr>
        <w:t>Finally, soil moisture and snowpack in SCB w</w:t>
      </w:r>
      <w:r w:rsidR="009253CF" w:rsidRPr="0091423C">
        <w:rPr>
          <w:rFonts w:ascii="Times New Roman" w:hAnsi="Times New Roman" w:cs="Times New Roman"/>
          <w:color w:val="000000" w:themeColor="text1"/>
        </w:rPr>
        <w:t xml:space="preserve">ere </w:t>
      </w:r>
      <w:r w:rsidR="00D8370D" w:rsidRPr="0091423C">
        <w:rPr>
          <w:rFonts w:ascii="Times New Roman" w:hAnsi="Times New Roman" w:cs="Times New Roman"/>
          <w:color w:val="000000" w:themeColor="text1"/>
        </w:rPr>
        <w:t>compared to ICB</w:t>
      </w:r>
      <w:r w:rsidR="000F2185" w:rsidRPr="0091423C">
        <w:rPr>
          <w:rFonts w:ascii="Times New Roman" w:hAnsi="Times New Roman" w:cs="Times New Roman"/>
          <w:color w:val="000000" w:themeColor="text1"/>
        </w:rPr>
        <w:t xml:space="preserve">. </w:t>
      </w:r>
      <w:r w:rsidR="001E48A1" w:rsidRPr="0091423C">
        <w:rPr>
          <w:rFonts w:ascii="Times New Roman" w:hAnsi="Times New Roman" w:cs="Times New Roman"/>
          <w:color w:val="000000" w:themeColor="text1"/>
        </w:rPr>
        <w:t xml:space="preserve"> </w:t>
      </w:r>
      <w:commentRangeStart w:id="20"/>
      <w:commentRangeStart w:id="21"/>
      <w:commentRangeStart w:id="22"/>
      <w:r w:rsidR="00D8370D" w:rsidRPr="0091423C">
        <w:rPr>
          <w:rFonts w:ascii="Times New Roman" w:hAnsi="Times New Roman" w:cs="Times New Roman"/>
          <w:color w:val="000000" w:themeColor="text1"/>
        </w:rPr>
        <w:t xml:space="preserve">Precipitation </w:t>
      </w:r>
      <w:r w:rsidR="000F2185" w:rsidRPr="0091423C">
        <w:rPr>
          <w:rFonts w:ascii="Times New Roman" w:hAnsi="Times New Roman" w:cs="Times New Roman"/>
          <w:color w:val="000000" w:themeColor="text1"/>
        </w:rPr>
        <w:t xml:space="preserve">and temperature </w:t>
      </w:r>
      <w:r w:rsidR="00D8370D" w:rsidRPr="0091423C">
        <w:rPr>
          <w:rFonts w:ascii="Times New Roman" w:hAnsi="Times New Roman" w:cs="Times New Roman"/>
          <w:color w:val="000000" w:themeColor="text1"/>
        </w:rPr>
        <w:t>difference</w:t>
      </w:r>
      <w:r w:rsidR="00040459" w:rsidRPr="0091423C">
        <w:rPr>
          <w:rFonts w:ascii="Times New Roman" w:hAnsi="Times New Roman" w:cs="Times New Roman"/>
          <w:color w:val="000000" w:themeColor="text1"/>
        </w:rPr>
        <w:t>s</w:t>
      </w:r>
      <w:r w:rsidR="00D8370D" w:rsidRPr="0091423C">
        <w:rPr>
          <w:rFonts w:ascii="Times New Roman" w:hAnsi="Times New Roman" w:cs="Times New Roman"/>
          <w:color w:val="000000" w:themeColor="text1"/>
        </w:rPr>
        <w:t xml:space="preserve"> between the two sites </w:t>
      </w:r>
      <w:r w:rsidR="000F2185" w:rsidRPr="0091423C">
        <w:rPr>
          <w:rFonts w:ascii="Times New Roman" w:hAnsi="Times New Roman" w:cs="Times New Roman"/>
          <w:color w:val="000000" w:themeColor="text1"/>
        </w:rPr>
        <w:t xml:space="preserve">are </w:t>
      </w:r>
      <w:r w:rsidR="009253CF" w:rsidRPr="0091423C">
        <w:rPr>
          <w:rFonts w:ascii="Times New Roman" w:hAnsi="Times New Roman" w:cs="Times New Roman"/>
          <w:color w:val="000000" w:themeColor="text1"/>
        </w:rPr>
        <w:t>the driving factor</w:t>
      </w:r>
      <w:r w:rsidR="000F2185" w:rsidRPr="0091423C">
        <w:rPr>
          <w:rFonts w:ascii="Times New Roman" w:hAnsi="Times New Roman" w:cs="Times New Roman"/>
          <w:color w:val="000000" w:themeColor="text1"/>
        </w:rPr>
        <w:t>s</w:t>
      </w:r>
      <w:r w:rsidR="009253CF" w:rsidRPr="0091423C">
        <w:rPr>
          <w:rFonts w:ascii="Times New Roman" w:hAnsi="Times New Roman" w:cs="Times New Roman"/>
          <w:color w:val="000000" w:themeColor="text1"/>
        </w:rPr>
        <w:t xml:space="preserve"> that contribute to the observed differences between the two </w:t>
      </w:r>
      <w:r w:rsidR="00024BA0" w:rsidRPr="0091423C">
        <w:rPr>
          <w:rFonts w:ascii="Times New Roman" w:hAnsi="Times New Roman" w:cs="Times New Roman"/>
          <w:color w:val="000000" w:themeColor="text1"/>
        </w:rPr>
        <w:t>basins</w:t>
      </w:r>
      <w:r w:rsidR="009253CF" w:rsidRPr="0091423C">
        <w:rPr>
          <w:rFonts w:ascii="Times New Roman" w:hAnsi="Times New Roman" w:cs="Times New Roman"/>
          <w:color w:val="000000" w:themeColor="text1"/>
        </w:rPr>
        <w:t xml:space="preserve"> that experience a similar fire regime.</w:t>
      </w:r>
      <w:commentRangeEnd w:id="20"/>
      <w:r w:rsidR="00CC6A12" w:rsidRPr="0091423C">
        <w:rPr>
          <w:rStyle w:val="CommentReference"/>
          <w:color w:val="000000" w:themeColor="text1"/>
        </w:rPr>
        <w:commentReference w:id="20"/>
      </w:r>
      <w:commentRangeEnd w:id="21"/>
      <w:r w:rsidR="00170F6F" w:rsidRPr="0091423C">
        <w:rPr>
          <w:rStyle w:val="CommentReference"/>
          <w:color w:val="000000" w:themeColor="text1"/>
        </w:rPr>
        <w:commentReference w:id="21"/>
      </w:r>
      <w:commentRangeEnd w:id="22"/>
      <w:r w:rsidR="0091423C" w:rsidRPr="0091423C">
        <w:rPr>
          <w:rStyle w:val="CommentReference"/>
          <w:color w:val="000000" w:themeColor="text1"/>
        </w:rPr>
        <w:commentReference w:id="22"/>
      </w:r>
    </w:p>
    <w:p w14:paraId="7EEC6769" w14:textId="76B294C1" w:rsidR="001C519A" w:rsidRDefault="001C519A" w:rsidP="00A44E76">
      <w:pPr>
        <w:spacing w:line="480" w:lineRule="auto"/>
        <w:ind w:firstLine="720"/>
        <w:rPr>
          <w:rFonts w:ascii="Times New Roman" w:hAnsi="Times New Roman" w:cs="Times New Roman"/>
        </w:rPr>
      </w:pPr>
      <w:commentRangeStart w:id="23"/>
      <w:r>
        <w:rPr>
          <w:rFonts w:ascii="Times New Roman" w:hAnsi="Times New Roman" w:cs="Times New Roman"/>
        </w:rPr>
        <w:t>Note: I’m not sure if we want to do anything else with the soil moisture data, perhaps some basin-wide extrapolation or inclusion of the sub-surface or stream water dynamics. I’ll leave such decisions to the Thompson Lab folks.</w:t>
      </w:r>
      <w:commentRangeEnd w:id="23"/>
      <w:r>
        <w:rPr>
          <w:rStyle w:val="CommentReference"/>
        </w:rPr>
        <w:commentReference w:id="23"/>
      </w:r>
    </w:p>
    <w:p w14:paraId="623478EF" w14:textId="6F8C5F5C" w:rsidR="00C65CA8" w:rsidRDefault="00C65CA8" w:rsidP="00CC3B93">
      <w:pPr>
        <w:spacing w:line="480" w:lineRule="auto"/>
        <w:rPr>
          <w:rFonts w:ascii="Times New Roman" w:hAnsi="Times New Roman" w:cs="Times New Roman"/>
        </w:rPr>
      </w:pPr>
      <w:r>
        <w:rPr>
          <w:rFonts w:ascii="Times New Roman" w:hAnsi="Times New Roman" w:cs="Times New Roman"/>
        </w:rPr>
        <w:tab/>
      </w:r>
    </w:p>
    <w:p w14:paraId="5DE70236" w14:textId="77777777" w:rsidR="00CC3B93" w:rsidRDefault="00CC3B93" w:rsidP="00CC3B93">
      <w:pPr>
        <w:spacing w:line="480" w:lineRule="auto"/>
        <w:rPr>
          <w:rFonts w:ascii="Times New Roman" w:hAnsi="Times New Roman" w:cs="Times New Roman"/>
        </w:rPr>
      </w:pPr>
    </w:p>
    <w:p w14:paraId="30463655" w14:textId="14ECDB2B" w:rsidR="00832545" w:rsidRDefault="00832545" w:rsidP="00CC3B93">
      <w:pPr>
        <w:spacing w:line="480" w:lineRule="auto"/>
        <w:rPr>
          <w:rFonts w:ascii="Times New Roman" w:hAnsi="Times New Roman" w:cs="Times New Roman"/>
        </w:rPr>
      </w:pPr>
      <w:r>
        <w:rPr>
          <w:rFonts w:ascii="Times New Roman" w:hAnsi="Times New Roman" w:cs="Times New Roman"/>
        </w:rPr>
        <w:br w:type="page"/>
      </w:r>
    </w:p>
    <w:p w14:paraId="0BA882AA" w14:textId="35037277" w:rsidR="008C47DE" w:rsidRDefault="00832545" w:rsidP="008C47DE">
      <w:pPr>
        <w:spacing w:line="480" w:lineRule="auto"/>
        <w:rPr>
          <w:rFonts w:ascii="Times New Roman" w:hAnsi="Times New Roman" w:cs="Times New Roman"/>
        </w:rPr>
      </w:pPr>
      <w:r>
        <w:rPr>
          <w:rFonts w:ascii="Times New Roman" w:hAnsi="Times New Roman" w:cs="Times New Roman"/>
          <w:b/>
        </w:rPr>
        <w:lastRenderedPageBreak/>
        <w:t>Results</w:t>
      </w:r>
    </w:p>
    <w:p w14:paraId="64FFC15F" w14:textId="72981D73" w:rsidR="00FF17D0" w:rsidRDefault="00FF17D0" w:rsidP="00FF17D0">
      <w:pPr>
        <w:spacing w:line="480" w:lineRule="auto"/>
        <w:ind w:firstLine="720"/>
        <w:rPr>
          <w:rFonts w:ascii="Times New Roman" w:hAnsi="Times New Roman" w:cs="Times New Roman"/>
          <w:i/>
        </w:rPr>
      </w:pPr>
      <w:r>
        <w:rPr>
          <w:rFonts w:ascii="Times New Roman" w:hAnsi="Times New Roman" w:cs="Times New Roman"/>
          <w:i/>
        </w:rPr>
        <w:t>Vegetation cover change</w:t>
      </w:r>
    </w:p>
    <w:p w14:paraId="0A73D3C0" w14:textId="6C191B3B" w:rsidR="00FF17D0" w:rsidRDefault="00FF17D0" w:rsidP="00FF17D0">
      <w:pPr>
        <w:spacing w:line="480" w:lineRule="auto"/>
        <w:ind w:firstLine="720"/>
        <w:rPr>
          <w:rFonts w:ascii="Times New Roman" w:hAnsi="Times New Roman" w:cs="Times New Roman"/>
        </w:rPr>
      </w:pPr>
      <w:r>
        <w:rPr>
          <w:rFonts w:ascii="Times New Roman" w:hAnsi="Times New Roman" w:cs="Times New Roman"/>
        </w:rPr>
        <w:t>Within our study landscape, 1331 ha burned 2-4 times, 3076 ha burned once, and 5713 ha did not burn</w:t>
      </w:r>
      <w:r w:rsidR="0091423C">
        <w:rPr>
          <w:rFonts w:ascii="Times New Roman" w:hAnsi="Times New Roman" w:cs="Times New Roman"/>
        </w:rPr>
        <w:t xml:space="preserve"> (Figure 2).</w:t>
      </w:r>
      <w:r>
        <w:rPr>
          <w:rFonts w:ascii="Times New Roman" w:hAnsi="Times New Roman" w:cs="Times New Roman"/>
        </w:rPr>
        <w:t xml:space="preserve"> The vegetation transitions we observed at the watershed scale were generally observed in each of the three burn classes</w:t>
      </w:r>
      <w:r w:rsidR="00CD3AED">
        <w:rPr>
          <w:rFonts w:ascii="Times New Roman" w:hAnsi="Times New Roman" w:cs="Times New Roman"/>
        </w:rPr>
        <w:t xml:space="preserve"> (Figure 3)</w:t>
      </w:r>
      <w:r>
        <w:rPr>
          <w:rFonts w:ascii="Times New Roman" w:hAnsi="Times New Roman" w:cs="Times New Roman"/>
        </w:rPr>
        <w:t xml:space="preserve">. In particular, transitions from </w:t>
      </w:r>
      <w:commentRangeStart w:id="24"/>
      <w:r>
        <w:rPr>
          <w:rFonts w:ascii="Times New Roman" w:hAnsi="Times New Roman" w:cs="Times New Roman"/>
        </w:rPr>
        <w:t xml:space="preserve">shrub to sparse meadow, mixed-conifer to sparse meadow, and mixed-conifer to shrub </w:t>
      </w:r>
      <w:commentRangeEnd w:id="24"/>
      <w:r>
        <w:rPr>
          <w:rStyle w:val="CommentReference"/>
        </w:rPr>
        <w:commentReference w:id="24"/>
      </w:r>
      <w:r>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25"/>
      <w:r>
        <w:rPr>
          <w:rFonts w:ascii="Times New Roman" w:hAnsi="Times New Roman" w:cs="Times New Roman"/>
        </w:rPr>
        <w:t>shrub to sparse meadow and mixed conifer to sparse meadow</w:t>
      </w:r>
      <w:commentRangeEnd w:id="25"/>
      <w:r>
        <w:rPr>
          <w:rStyle w:val="CommentReference"/>
        </w:rPr>
        <w:commentReference w:id="25"/>
      </w:r>
      <w:r>
        <w:rPr>
          <w:rFonts w:ascii="Times New Roman" w:hAnsi="Times New Roman" w:cs="Times New Roman"/>
        </w:rPr>
        <w:t>, were more strongly overrepresented in the burned areas than in the unburned areas (</w:t>
      </w:r>
      <w:r w:rsidR="00B63476">
        <w:rPr>
          <w:rFonts w:ascii="Times New Roman" w:hAnsi="Times New Roman" w:cs="Times New Roman"/>
        </w:rPr>
        <w:fldChar w:fldCharType="begin"/>
      </w:r>
      <w:r w:rsidR="00B63476">
        <w:rPr>
          <w:rFonts w:ascii="Times New Roman" w:hAnsi="Times New Roman" w:cs="Times New Roman"/>
        </w:rPr>
        <w:instrText xml:space="preserve"> REF _Ref534405540 \h </w:instrText>
      </w:r>
      <w:r w:rsidR="00B63476">
        <w:rPr>
          <w:rFonts w:ascii="Times New Roman" w:hAnsi="Times New Roman" w:cs="Times New Roman"/>
        </w:rPr>
      </w:r>
      <w:r w:rsidR="00B63476">
        <w:rPr>
          <w:rFonts w:ascii="Times New Roman" w:hAnsi="Times New Roman" w:cs="Times New Roman"/>
        </w:rPr>
        <w:fldChar w:fldCharType="separate"/>
      </w:r>
      <w:r w:rsidR="00230BA5" w:rsidRPr="00546827">
        <w:t xml:space="preserve">Figure </w:t>
      </w:r>
      <w:r w:rsidR="00230BA5">
        <w:rPr>
          <w:noProof/>
        </w:rPr>
        <w:t>7</w:t>
      </w:r>
      <w:r w:rsidR="00B63476">
        <w:rPr>
          <w:rFonts w:ascii="Times New Roman" w:hAnsi="Times New Roman" w:cs="Times New Roman"/>
        </w:rPr>
        <w:fldChar w:fldCharType="end"/>
      </w:r>
      <w:r>
        <w:rPr>
          <w:rFonts w:ascii="Times New Roman" w:hAnsi="Times New Roman" w:cs="Times New Roman"/>
        </w:rPr>
        <w:t xml:space="preserve">, bottom row). One area which seemed to respond to fire differently were the dense meadows, which saw a slight tendency for a </w:t>
      </w:r>
      <w:commentRangeStart w:id="26"/>
      <w:r>
        <w:rPr>
          <w:rFonts w:ascii="Times New Roman" w:hAnsi="Times New Roman" w:cs="Times New Roman"/>
        </w:rPr>
        <w:t>shift from mixed-conifer in the burned areas, but a significant loss in the unburned areas, consistent with ideas of meadow encroachment in the absence of fire</w:t>
      </w:r>
      <w:commentRangeEnd w:id="26"/>
      <w:r>
        <w:rPr>
          <w:rStyle w:val="CommentReference"/>
        </w:rPr>
        <w:commentReference w:id="26"/>
      </w:r>
      <w:r>
        <w:rPr>
          <w:rFonts w:ascii="Times New Roman" w:hAnsi="Times New Roman" w:cs="Times New Roman"/>
        </w:rPr>
        <w:t>.</w:t>
      </w:r>
    </w:p>
    <w:p w14:paraId="362F4B7C" w14:textId="77777777" w:rsidR="0091423C" w:rsidRPr="000A5F26" w:rsidRDefault="0091423C" w:rsidP="0091423C">
      <w:pPr>
        <w:keepNext/>
        <w:spacing w:line="480" w:lineRule="auto"/>
      </w:pPr>
      <w:r>
        <w:rPr>
          <w:rFonts w:ascii="Times New Roman" w:hAnsi="Times New Roman" w:cs="Times New Roman"/>
          <w:noProof/>
          <w:lang w:eastAsia="en-US"/>
        </w:rPr>
        <w:lastRenderedPageBreak/>
        <w:drawing>
          <wp:inline distT="0" distB="0" distL="0" distR="0" wp14:anchorId="0B602447" wp14:editId="60A1B207">
            <wp:extent cx="4543425" cy="605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3.pdf"/>
                    <pic:cNvPicPr/>
                  </pic:nvPicPr>
                  <pic:blipFill>
                    <a:blip r:embed="rId14">
                      <a:extLst>
                        <a:ext uri="{28A0092B-C50C-407E-A947-70E740481C1C}">
                          <a14:useLocalDpi xmlns:a14="http://schemas.microsoft.com/office/drawing/2010/main" val="0"/>
                        </a:ext>
                      </a:extLst>
                    </a:blip>
                    <a:stretch>
                      <a:fillRect/>
                    </a:stretch>
                  </pic:blipFill>
                  <pic:spPr>
                    <a:xfrm>
                      <a:off x="0" y="0"/>
                      <a:ext cx="4544008" cy="6058677"/>
                    </a:xfrm>
                    <a:prstGeom prst="rect">
                      <a:avLst/>
                    </a:prstGeom>
                  </pic:spPr>
                </pic:pic>
              </a:graphicData>
            </a:graphic>
          </wp:inline>
        </w:drawing>
      </w:r>
    </w:p>
    <w:p w14:paraId="4F6FB42E" w14:textId="20FD9062" w:rsidR="0091423C" w:rsidRPr="0091423C" w:rsidRDefault="0091423C" w:rsidP="0091423C">
      <w:pPr>
        <w:pStyle w:val="Caption"/>
        <w:rPr>
          <w:rFonts w:ascii="Times New Roman" w:hAnsi="Times New Roman" w:cs="Times New Roman"/>
          <w:i w:val="0"/>
          <w:color w:val="000000" w:themeColor="text1"/>
          <w:sz w:val="24"/>
          <w:szCs w:val="24"/>
        </w:rPr>
      </w:pPr>
      <w:bookmarkStart w:id="27" w:name="_Ref534405446"/>
      <w:commentRangeStart w:id="28"/>
      <w:r w:rsidRPr="0091423C">
        <w:rPr>
          <w:rFonts w:ascii="Times New Roman" w:hAnsi="Times New Roman" w:cs="Times New Roman"/>
          <w:i w:val="0"/>
          <w:color w:val="000000" w:themeColor="text1"/>
          <w:sz w:val="24"/>
          <w:szCs w:val="24"/>
        </w:rPr>
        <w:t>Figure</w:t>
      </w:r>
      <w:bookmarkEnd w:id="27"/>
      <w:r>
        <w:rPr>
          <w:rFonts w:ascii="Times New Roman" w:hAnsi="Times New Roman" w:cs="Times New Roman"/>
          <w:i w:val="0"/>
          <w:noProof/>
          <w:color w:val="000000" w:themeColor="text1"/>
          <w:sz w:val="24"/>
          <w:szCs w:val="24"/>
        </w:rPr>
        <w:t xml:space="preserve"> 2</w:t>
      </w:r>
      <w:r w:rsidRPr="0091423C">
        <w:rPr>
          <w:rFonts w:ascii="Times New Roman" w:hAnsi="Times New Roman" w:cs="Times New Roman"/>
          <w:i w:val="0"/>
          <w:color w:val="000000" w:themeColor="text1"/>
          <w:sz w:val="24"/>
          <w:szCs w:val="24"/>
        </w:rPr>
        <w:t>:</w:t>
      </w:r>
      <w:r w:rsidRPr="0091423C">
        <w:rPr>
          <w:rFonts w:ascii="Times New Roman" w:hAnsi="Times New Roman" w:cs="Times New Roman"/>
          <w:i w:val="0"/>
          <w:color w:val="000000" w:themeColor="text1"/>
          <w:sz w:val="24"/>
          <w:szCs w:val="24"/>
        </w:rPr>
        <w:t xml:space="preserve"> Map of the imagery portion of the watershed, showing times burned. </w:t>
      </w:r>
      <w:commentRangeEnd w:id="28"/>
      <w:r w:rsidR="00CD3AED">
        <w:rPr>
          <w:rStyle w:val="CommentReference"/>
          <w:i w:val="0"/>
          <w:iCs w:val="0"/>
          <w:color w:val="auto"/>
        </w:rPr>
        <w:commentReference w:id="28"/>
      </w:r>
    </w:p>
    <w:p w14:paraId="661680B7" w14:textId="77777777" w:rsidR="00CD3AED" w:rsidRPr="000A5F26" w:rsidRDefault="00CD3AED" w:rsidP="00CD3AED">
      <w:pPr>
        <w:keepNext/>
        <w:spacing w:line="480" w:lineRule="auto"/>
      </w:pPr>
      <w:r>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854CC51" w14:textId="16DC7FB9" w:rsidR="00CD3AED" w:rsidRPr="00CD3AED" w:rsidRDefault="00CD3AED" w:rsidP="00CD3AED">
      <w:pPr>
        <w:pStyle w:val="Caption"/>
        <w:rPr>
          <w:rFonts w:ascii="Times New Roman" w:hAnsi="Times New Roman" w:cs="Times New Roman"/>
          <w:i w:val="0"/>
          <w:color w:val="000000" w:themeColor="text1"/>
          <w:sz w:val="24"/>
          <w:szCs w:val="24"/>
        </w:rPr>
      </w:pPr>
      <w:bookmarkStart w:id="29" w:name="_Ref534405540"/>
      <w:r w:rsidRPr="00CD3AED">
        <w:rPr>
          <w:rFonts w:ascii="Times New Roman" w:hAnsi="Times New Roman" w:cs="Times New Roman"/>
          <w:i w:val="0"/>
          <w:color w:val="000000" w:themeColor="text1"/>
          <w:sz w:val="24"/>
          <w:szCs w:val="24"/>
        </w:rPr>
        <w:t>Figure</w:t>
      </w:r>
      <w:bookmarkEnd w:id="29"/>
      <w:r w:rsidRPr="00CD3AED">
        <w:rPr>
          <w:rFonts w:ascii="Times New Roman" w:hAnsi="Times New Roman" w:cs="Times New Roman"/>
          <w:i w:val="0"/>
          <w:color w:val="000000" w:themeColor="text1"/>
          <w:sz w:val="24"/>
          <w:szCs w:val="24"/>
        </w:rPr>
        <w:t xml:space="preserve"> 3</w:t>
      </w:r>
      <w:r w:rsidRPr="00CD3AED">
        <w:rPr>
          <w:rFonts w:ascii="Times New Roman" w:hAnsi="Times New Roman" w:cs="Times New Roman"/>
          <w:i w:val="0"/>
          <w:color w:val="000000" w:themeColor="text1"/>
          <w:sz w:val="24"/>
          <w:szCs w:val="24"/>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p>
    <w:p w14:paraId="50AEC3EE" w14:textId="77777777" w:rsidR="00FF17D0" w:rsidRPr="0091423C" w:rsidRDefault="00FF17D0" w:rsidP="0091423C">
      <w:pPr>
        <w:spacing w:line="480" w:lineRule="auto"/>
        <w:rPr>
          <w:rFonts w:ascii="Times New Roman" w:hAnsi="Times New Roman" w:cs="Times New Roman"/>
        </w:rPr>
      </w:pPr>
    </w:p>
    <w:p w14:paraId="347A882A" w14:textId="44B7AFB7"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Forest composition and structural change</w:t>
      </w:r>
    </w:p>
    <w:p w14:paraId="5CDCD19E" w14:textId="5921AC65" w:rsidR="00832545" w:rsidRDefault="0058792C" w:rsidP="0058792C">
      <w:pPr>
        <w:spacing w:line="480" w:lineRule="auto"/>
        <w:ind w:firstLine="720"/>
        <w:rPr>
          <w:rFonts w:ascii="Times New Roman" w:hAnsi="Times New Roman" w:cs="Times New Roman"/>
        </w:rPr>
      </w:pPr>
      <w:r>
        <w:rPr>
          <w:rFonts w:ascii="Times New Roman" w:hAnsi="Times New Roman" w:cs="Times New Roman"/>
        </w:rPr>
        <w:t>Surprisingly, the number of times the forestry plots burned did not have a strong impact on changes in basal area or density at any size class</w:t>
      </w:r>
      <w:r w:rsidR="00CD3AED">
        <w:rPr>
          <w:rFonts w:ascii="Times New Roman" w:hAnsi="Times New Roman" w:cs="Times New Roman"/>
        </w:rPr>
        <w:t xml:space="preserve"> (Figure 4)</w:t>
      </w:r>
      <w:r>
        <w:rPr>
          <w:rFonts w:ascii="Times New Roman" w:hAnsi="Times New Roman" w:cs="Times New Roman"/>
        </w:rPr>
        <w:t xml:space="preserve">. </w:t>
      </w:r>
      <w:r w:rsidR="009A6239">
        <w:rPr>
          <w:rFonts w:ascii="Times New Roman" w:hAnsi="Times New Roman" w:cs="Times New Roman"/>
        </w:rPr>
        <w:t xml:space="preserve">The general trend was that </w:t>
      </w:r>
      <w:r w:rsidR="009A6239">
        <w:rPr>
          <w:rFonts w:ascii="Times New Roman" w:hAnsi="Times New Roman" w:cs="Times New Roman"/>
        </w:rPr>
        <w:lastRenderedPageBreak/>
        <w:t xml:space="preserve">density increased overall, but decreased in medium (&gt;15.2 </w:t>
      </w:r>
      <w:proofErr w:type="spellStart"/>
      <w:r w:rsidR="009A6239">
        <w:rPr>
          <w:rFonts w:ascii="Times New Roman" w:hAnsi="Times New Roman" w:cs="Times New Roman"/>
        </w:rPr>
        <w:t>dbh</w:t>
      </w:r>
      <w:proofErr w:type="spellEnd"/>
      <w:r w:rsidR="009A6239">
        <w:rPr>
          <w:rFonts w:ascii="Times New Roman" w:hAnsi="Times New Roman" w:cs="Times New Roman"/>
        </w:rPr>
        <w:t xml:space="preserve">) and large (&gt;61 cm </w:t>
      </w:r>
      <w:proofErr w:type="spellStart"/>
      <w:r w:rsidR="009A6239">
        <w:rPr>
          <w:rFonts w:ascii="Times New Roman" w:hAnsi="Times New Roman" w:cs="Times New Roman"/>
        </w:rPr>
        <w:t>dbh</w:t>
      </w:r>
      <w:proofErr w:type="spellEnd"/>
      <w:r w:rsidR="009A6239">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w:t>
      </w:r>
      <w:r w:rsidR="00CD3AED">
        <w:rPr>
          <w:rFonts w:ascii="Times New Roman" w:hAnsi="Times New Roman" w:cs="Times New Roman"/>
        </w:rPr>
        <w:t xml:space="preserve"> (Figure 4)</w:t>
      </w:r>
      <w:r w:rsidR="009A6239">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56DC5B9" w14:textId="7D0B27CD" w:rsidR="00EB35F9" w:rsidRDefault="00EB35F9" w:rsidP="00EB35F9">
      <w:pPr>
        <w:pStyle w:val="Caption"/>
        <w:rPr>
          <w:rFonts w:ascii="Times New Roman" w:hAnsi="Times New Roman" w:cs="Times New Roman"/>
        </w:rPr>
      </w:pPr>
      <w:r>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extLst>
                        <a:ext uri="{28A0092B-C50C-407E-A947-70E740481C1C}">
                          <a14:useLocalDpi xmlns:a14="http://schemas.microsoft.com/office/drawing/2010/main" val="0"/>
                        </a:ext>
                      </a:extLst>
                    </a:blip>
                    <a:stretch>
                      <a:fillRect/>
                    </a:stretch>
                  </pic:blipFill>
                  <pic:spPr>
                    <a:xfrm>
                      <a:off x="0" y="0"/>
                      <a:ext cx="5749290" cy="5749290"/>
                    </a:xfrm>
                    <a:prstGeom prst="rect">
                      <a:avLst/>
                    </a:prstGeom>
                  </pic:spPr>
                </pic:pic>
              </a:graphicData>
            </a:graphic>
          </wp:inline>
        </w:drawing>
      </w:r>
    </w:p>
    <w:p w14:paraId="4F471B5B" w14:textId="0B637D5E" w:rsidR="00EB35F9" w:rsidRPr="00EB35F9" w:rsidRDefault="00EB35F9" w:rsidP="00EB35F9">
      <w:pPr>
        <w:pStyle w:val="Caption"/>
        <w:rPr>
          <w:rFonts w:ascii="Times New Roman" w:hAnsi="Times New Roman" w:cs="Times New Roman"/>
          <w:i w:val="0"/>
          <w:color w:val="000000" w:themeColor="text1"/>
          <w:sz w:val="24"/>
          <w:szCs w:val="24"/>
        </w:rPr>
      </w:pPr>
      <w:r w:rsidRPr="00EB35F9">
        <w:rPr>
          <w:rFonts w:ascii="Times New Roman" w:hAnsi="Times New Roman" w:cs="Times New Roman"/>
          <w:i w:val="0"/>
          <w:color w:val="000000" w:themeColor="text1"/>
          <w:sz w:val="24"/>
          <w:szCs w:val="24"/>
        </w:rPr>
        <w:t xml:space="preserve">Figure </w:t>
      </w:r>
      <w:r w:rsidRPr="00EB35F9">
        <w:rPr>
          <w:rFonts w:ascii="Times New Roman" w:hAnsi="Times New Roman" w:cs="Times New Roman"/>
          <w:i w:val="0"/>
          <w:color w:val="000000" w:themeColor="text1"/>
          <w:sz w:val="24"/>
          <w:szCs w:val="24"/>
        </w:rPr>
        <w:t>4</w:t>
      </w:r>
      <w:r w:rsidRPr="00EB35F9">
        <w:rPr>
          <w:rFonts w:ascii="Times New Roman" w:hAnsi="Times New Roman" w:cs="Times New Roman"/>
          <w:i w:val="0"/>
          <w:color w:val="000000" w:themeColor="text1"/>
          <w:sz w:val="24"/>
          <w:szCs w:val="24"/>
        </w:rPr>
        <w:t>: Change in forest structure based on forestry plots</w:t>
      </w:r>
    </w:p>
    <w:p w14:paraId="7BDF84F7" w14:textId="77777777" w:rsidR="00EB35F9" w:rsidRDefault="00EB35F9" w:rsidP="0058792C">
      <w:pPr>
        <w:spacing w:line="480" w:lineRule="auto"/>
        <w:ind w:firstLine="720"/>
        <w:rPr>
          <w:rFonts w:ascii="Times New Roman" w:hAnsi="Times New Roman" w:cs="Times New Roman"/>
        </w:rPr>
      </w:pPr>
    </w:p>
    <w:p w14:paraId="2259DEB2" w14:textId="27D7674C" w:rsidR="009A6239" w:rsidRDefault="002316B0" w:rsidP="0058792C">
      <w:pPr>
        <w:spacing w:line="480" w:lineRule="auto"/>
        <w:ind w:firstLine="720"/>
        <w:rPr>
          <w:rFonts w:ascii="Times New Roman" w:hAnsi="Times New Roman" w:cs="Times New Roman"/>
        </w:rPr>
      </w:pPr>
      <w:r>
        <w:rPr>
          <w:rFonts w:ascii="Times New Roman" w:hAnsi="Times New Roman" w:cs="Times New Roman"/>
        </w:rPr>
        <w:t>Interestingly, the portions of the watershed that have experienced fire most often (two or more times) appear to have had a different initial forest composition than the potions of the watershed that burned once or not at all</w:t>
      </w:r>
      <w:r w:rsidR="00CD3AED">
        <w:rPr>
          <w:rFonts w:ascii="Times New Roman" w:hAnsi="Times New Roman" w:cs="Times New Roman"/>
        </w:rPr>
        <w:t xml:space="preserve"> (Figure 4, </w:t>
      </w:r>
      <w:r>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Default="00FF17D0" w:rsidP="0058792C">
      <w:pPr>
        <w:spacing w:line="480" w:lineRule="auto"/>
        <w:ind w:firstLine="720"/>
        <w:rPr>
          <w:rFonts w:ascii="Times New Roman" w:hAnsi="Times New Roman" w:cs="Times New Roman"/>
        </w:rPr>
      </w:pPr>
    </w:p>
    <w:p w14:paraId="4A2AAB98" w14:textId="2271ED75" w:rsidR="00FF17D0" w:rsidRPr="00FF17D0" w:rsidRDefault="00FF17D0" w:rsidP="0058792C">
      <w:pPr>
        <w:spacing w:line="480" w:lineRule="auto"/>
        <w:ind w:firstLine="720"/>
        <w:rPr>
          <w:rFonts w:ascii="Times New Roman" w:hAnsi="Times New Roman" w:cs="Times New Roman"/>
          <w:i/>
        </w:rPr>
      </w:pPr>
      <w:r>
        <w:rPr>
          <w:rFonts w:ascii="Times New Roman" w:hAnsi="Times New Roman" w:cs="Times New Roman"/>
          <w:i/>
        </w:rPr>
        <w:t>Soil moisture</w:t>
      </w:r>
    </w:p>
    <w:p w14:paraId="41D40AA3" w14:textId="239C7B90" w:rsidR="0039290B" w:rsidRDefault="0039290B" w:rsidP="0058792C">
      <w:pPr>
        <w:spacing w:line="480" w:lineRule="auto"/>
        <w:ind w:firstLine="720"/>
        <w:rPr>
          <w:rFonts w:ascii="Times New Roman" w:hAnsi="Times New Roman" w:cs="Times New Roman"/>
        </w:rPr>
      </w:pPr>
      <w:r>
        <w:rPr>
          <w:rFonts w:ascii="Times New Roman" w:hAnsi="Times New Roman" w:cs="Times New Roman"/>
        </w:rPr>
        <w:t>Dense meadows were strongly associated with increased soil moisture, although there was considerable variation among sampling dates</w:t>
      </w:r>
      <w:r w:rsidR="00EB35F9">
        <w:rPr>
          <w:rFonts w:ascii="Times New Roman" w:hAnsi="Times New Roman" w:cs="Times New Roman"/>
        </w:rPr>
        <w:t xml:space="preserve"> (Figure 5</w:t>
      </w:r>
      <w:proofErr w:type="gramStart"/>
      <w:r w:rsidR="00EB35F9">
        <w:rPr>
          <w:rFonts w:ascii="Times New Roman" w:hAnsi="Times New Roman" w:cs="Times New Roman"/>
        </w:rPr>
        <w:t>).</w:t>
      </w:r>
      <w:r>
        <w:rPr>
          <w:rFonts w:ascii="Times New Roman" w:hAnsi="Times New Roman" w:cs="Times New Roman"/>
        </w:rPr>
        <w:t>.</w:t>
      </w:r>
      <w:proofErr w:type="gramEnd"/>
      <w:r>
        <w:rPr>
          <w:rFonts w:ascii="Times New Roman" w:hAnsi="Times New Roman" w:cs="Times New Roman"/>
        </w:rPr>
        <w:t xml:space="preserve"> Winter 2015-16 was a dry winter, evident in the lower peak early in the summer, and the more rapid depletion of soil moisture by July. </w:t>
      </w:r>
      <w:r>
        <w:rPr>
          <w:rFonts w:ascii="Times New Roman" w:hAnsi="Times New Roman" w:cs="Times New Roman"/>
          <w:i/>
        </w:rPr>
        <w:t>Presentation of statistical results, think about what’s going on in other veg types</w:t>
      </w:r>
      <w:r>
        <w:rPr>
          <w:rFonts w:ascii="Times New Roman" w:hAnsi="Times New Roman" w:cs="Times New Roman"/>
        </w:rPr>
        <w:t>.</w:t>
      </w:r>
    </w:p>
    <w:p w14:paraId="453D1AAE" w14:textId="09410317" w:rsidR="00EB35F9" w:rsidRDefault="00EB35F9" w:rsidP="0058792C">
      <w:pPr>
        <w:spacing w:line="480" w:lineRule="auto"/>
        <w:ind w:firstLine="720"/>
        <w:rPr>
          <w:rFonts w:ascii="Times New Roman" w:hAnsi="Times New Roman" w:cs="Times New Roman"/>
        </w:rPr>
      </w:pPr>
    </w:p>
    <w:p w14:paraId="1E2030C5" w14:textId="4516534B" w:rsidR="00EB35F9" w:rsidRDefault="00EB35F9" w:rsidP="0058792C">
      <w:pPr>
        <w:spacing w:line="480" w:lineRule="auto"/>
        <w:ind w:firstLine="720"/>
        <w:rPr>
          <w:rFonts w:ascii="Times New Roman" w:hAnsi="Times New Roman" w:cs="Times New Roman"/>
        </w:rPr>
      </w:pPr>
    </w:p>
    <w:p w14:paraId="04862CA1" w14:textId="2E5DC56B" w:rsidR="00EB35F9" w:rsidRDefault="00EB35F9" w:rsidP="0058792C">
      <w:pPr>
        <w:spacing w:line="480" w:lineRule="auto"/>
        <w:ind w:firstLine="720"/>
        <w:rPr>
          <w:rFonts w:ascii="Times New Roman" w:hAnsi="Times New Roman" w:cs="Times New Roman"/>
        </w:rPr>
      </w:pPr>
    </w:p>
    <w:p w14:paraId="2AC739FF" w14:textId="77777777" w:rsidR="00EB35F9" w:rsidRPr="00EB35F9" w:rsidRDefault="00EB35F9" w:rsidP="00EB35F9">
      <w:pPr>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808B272" w14:textId="39509E3C" w:rsidR="00EB35F9" w:rsidRDefault="00EB35F9" w:rsidP="00EB35F9">
      <w:pPr>
        <w:spacing w:line="480" w:lineRule="auto"/>
        <w:rPr>
          <w:rFonts w:ascii="Times New Roman" w:hAnsi="Times New Roman" w:cs="Times New Roman"/>
        </w:rPr>
      </w:pPr>
      <w:bookmarkStart w:id="30" w:name="_Ref534405613"/>
      <w:r w:rsidRPr="00EB35F9">
        <w:rPr>
          <w:rFonts w:ascii="Times New Roman" w:hAnsi="Times New Roman" w:cs="Times New Roman"/>
          <w:iCs/>
        </w:rPr>
        <w:t xml:space="preserve">Figure </w:t>
      </w:r>
      <w:bookmarkEnd w:id="30"/>
      <w:r w:rsidRPr="00EB35F9">
        <w:rPr>
          <w:rFonts w:ascii="Times New Roman" w:hAnsi="Times New Roman" w:cs="Times New Roman"/>
        </w:rPr>
        <w:t>5: Average</w:t>
      </w:r>
      <w:r>
        <w:rPr>
          <w:rFonts w:ascii="Times New Roman" w:hAnsi="Times New Roman" w:cs="Times New Roman"/>
        </w:rPr>
        <w:t xml:space="preserve"> soil moisture by vegetation type and sampling date.</w:t>
      </w:r>
    </w:p>
    <w:p w14:paraId="5E6B6BFE" w14:textId="77777777" w:rsidR="00EB35F9" w:rsidRDefault="00EB35F9" w:rsidP="0058792C">
      <w:pPr>
        <w:spacing w:line="480" w:lineRule="auto"/>
        <w:ind w:firstLine="720"/>
        <w:rPr>
          <w:rFonts w:ascii="Times New Roman" w:hAnsi="Times New Roman" w:cs="Times New Roman"/>
        </w:rPr>
      </w:pPr>
    </w:p>
    <w:p w14:paraId="0BE43943" w14:textId="24739735" w:rsidR="0039290B" w:rsidRPr="00546827" w:rsidRDefault="00C771A6" w:rsidP="0058792C">
      <w:pPr>
        <w:spacing w:line="480" w:lineRule="auto"/>
        <w:ind w:firstLine="720"/>
        <w:rPr>
          <w:rFonts w:ascii="Times New Roman" w:hAnsi="Times New Roman"/>
          <w:color w:val="403152" w:themeColor="accent4" w:themeShade="80"/>
        </w:rPr>
      </w:pPr>
      <w:r w:rsidRPr="00C771A6">
        <w:rPr>
          <w:rFonts w:ascii="Times New Roman" w:hAnsi="Times New Roman" w:cs="Times New Roman"/>
          <w:color w:val="403152" w:themeColor="accent4" w:themeShade="80"/>
        </w:rPr>
        <w:t xml:space="preserve">A random forest model </w:t>
      </w:r>
      <w:r>
        <w:rPr>
          <w:rFonts w:ascii="Times New Roman" w:hAnsi="Times New Roman" w:cs="Times New Roman"/>
          <w:color w:val="403152" w:themeColor="accent4" w:themeShade="80"/>
        </w:rPr>
        <w:t xml:space="preserve">was fit to the data with an accuracy </w:t>
      </w:r>
      <w:proofErr w:type="gramStart"/>
      <w:r>
        <w:rPr>
          <w:rFonts w:ascii="Times New Roman" w:hAnsi="Times New Roman" w:cs="Times New Roman"/>
          <w:color w:val="403152" w:themeColor="accent4" w:themeShade="80"/>
        </w:rPr>
        <w:t>of ?</w:t>
      </w:r>
      <w:proofErr w:type="gramEnd"/>
      <w:r>
        <w:rPr>
          <w:rFonts w:ascii="Times New Roman" w:hAnsi="Times New Roman" w:cs="Times New Roman"/>
          <w:color w:val="403152" w:themeColor="accent4" w:themeShade="80"/>
        </w:rPr>
        <w:t xml:space="preserve">????. This model </w:t>
      </w:r>
      <w:r w:rsidRPr="00C771A6">
        <w:rPr>
          <w:rFonts w:ascii="Times New Roman" w:hAnsi="Times New Roman" w:cs="Times New Roman"/>
          <w:color w:val="403152" w:themeColor="accent4" w:themeShade="80"/>
        </w:rPr>
        <w:t>showed that current vegetation type is the most important predictor of a site’s soil moisture</w:t>
      </w:r>
      <w:r w:rsidR="004206A3">
        <w:rPr>
          <w:rFonts w:ascii="Times New Roman" w:hAnsi="Times New Roman" w:cs="Times New Roman"/>
          <w:color w:val="403152" w:themeColor="accent4" w:themeShade="80"/>
        </w:rPr>
        <w:t xml:space="preserve"> (</w:t>
      </w:r>
      <w:r w:rsidR="004206A3">
        <w:rPr>
          <w:rFonts w:ascii="Times New Roman" w:hAnsi="Times New Roman" w:cs="Times New Roman"/>
          <w:color w:val="403152" w:themeColor="accent4" w:themeShade="80"/>
        </w:rPr>
        <w:fldChar w:fldCharType="begin"/>
      </w:r>
      <w:r w:rsidR="004206A3">
        <w:rPr>
          <w:rFonts w:ascii="Times New Roman" w:hAnsi="Times New Roman" w:cs="Times New Roman"/>
          <w:color w:val="403152" w:themeColor="accent4" w:themeShade="80"/>
        </w:rPr>
        <w:instrText xml:space="preserve"> REF _Ref534405156 \h </w:instrText>
      </w:r>
      <w:r w:rsidR="004206A3">
        <w:rPr>
          <w:rFonts w:ascii="Times New Roman" w:hAnsi="Times New Roman" w:cs="Times New Roman"/>
          <w:color w:val="403152" w:themeColor="accent4" w:themeShade="80"/>
        </w:rPr>
      </w:r>
      <w:r w:rsidR="004206A3">
        <w:rPr>
          <w:rFonts w:ascii="Times New Roman" w:hAnsi="Times New Roman" w:cs="Times New Roman"/>
          <w:color w:val="403152" w:themeColor="accent4" w:themeShade="80"/>
        </w:rPr>
        <w:fldChar w:fldCharType="separate"/>
      </w:r>
      <w:r w:rsidR="00230BA5">
        <w:t xml:space="preserve">Figure </w:t>
      </w:r>
      <w:r w:rsidR="00230BA5">
        <w:rPr>
          <w:noProof/>
        </w:rPr>
        <w:t>1</w:t>
      </w:r>
      <w:r w:rsidR="004206A3">
        <w:rPr>
          <w:rFonts w:ascii="Times New Roman" w:hAnsi="Times New Roman" w:cs="Times New Roman"/>
          <w:color w:val="403152" w:themeColor="accent4" w:themeShade="80"/>
        </w:rPr>
        <w:fldChar w:fldCharType="end"/>
      </w:r>
      <w:r w:rsidR="004206A3">
        <w:rPr>
          <w:rFonts w:ascii="Times New Roman" w:hAnsi="Times New Roman" w:cs="Times New Roman"/>
          <w:color w:val="403152" w:themeColor="accent4" w:themeShade="80"/>
        </w:rPr>
        <w:t>)</w:t>
      </w:r>
      <w:r>
        <w:rPr>
          <w:rFonts w:ascii="Times New Roman" w:hAnsi="Times New Roman" w:cs="Times New Roman"/>
          <w:color w:val="403152" w:themeColor="accent4" w:themeShade="80"/>
        </w:rPr>
        <w:t xml:space="preserve">. Fire history alone (independent from any associated changes in vegetation cover) was not a strong predictor. </w:t>
      </w:r>
      <w:r w:rsidR="00A61714">
        <w:rPr>
          <w:rFonts w:ascii="Times New Roman" w:hAnsi="Times New Roman" w:cs="Times New Roman"/>
          <w:color w:val="403152" w:themeColor="accent4" w:themeShade="80"/>
        </w:rPr>
        <w:t xml:space="preserve">However, the fire severity map did not always match apparent fire severity in </w:t>
      </w:r>
      <w:r w:rsidR="00A61714">
        <w:rPr>
          <w:rFonts w:ascii="Times New Roman" w:hAnsi="Times New Roman" w:cs="Times New Roman"/>
          <w:color w:val="403152" w:themeColor="accent4" w:themeShade="80"/>
        </w:rPr>
        <w:lastRenderedPageBreak/>
        <w:t xml:space="preserve">the field, so </w:t>
      </w:r>
      <w:commentRangeStart w:id="31"/>
      <w:r w:rsidR="00A61714">
        <w:rPr>
          <w:rFonts w:ascii="Times New Roman" w:hAnsi="Times New Roman" w:cs="Times New Roman"/>
          <w:color w:val="403152" w:themeColor="accent4" w:themeShade="80"/>
        </w:rPr>
        <w:t>it is possible that fire severity would be a stronger predictor if mapped more accurately.</w:t>
      </w:r>
      <w:commentRangeEnd w:id="31"/>
      <w:r w:rsidR="00A61714">
        <w:rPr>
          <w:rStyle w:val="CommentReference"/>
        </w:rPr>
        <w:commentReference w:id="31"/>
      </w:r>
    </w:p>
    <w:p w14:paraId="7EE33BFD" w14:textId="77777777" w:rsidR="004206A3" w:rsidRDefault="004206A3" w:rsidP="004206A3">
      <w:pPr>
        <w:keepNext/>
        <w:spacing w:line="480" w:lineRule="auto"/>
        <w:ind w:firstLine="720"/>
      </w:pPr>
      <w:r>
        <w:rPr>
          <w:rFonts w:ascii="Times New Roman" w:hAnsi="Times New Roman" w:cs="Times New Roman"/>
          <w:noProof/>
          <w:color w:val="403152" w:themeColor="accent4" w:themeShade="80"/>
          <w:lang w:eastAsia="en-US"/>
        </w:rPr>
        <w:drawing>
          <wp:inline distT="0" distB="0" distL="0" distR="0" wp14:anchorId="7E82FC97" wp14:editId="45183B6D">
            <wp:extent cx="5943600" cy="2916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portance_AggData.jpe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4A2DFB20" w14:textId="4F192195" w:rsidR="004206A3" w:rsidRPr="00C771A6" w:rsidRDefault="004206A3" w:rsidP="004206A3">
      <w:pPr>
        <w:pStyle w:val="Caption"/>
        <w:rPr>
          <w:rFonts w:ascii="Times New Roman" w:hAnsi="Times New Roman" w:cs="Times New Roman"/>
          <w:color w:val="403152" w:themeColor="accent4" w:themeShade="80"/>
        </w:rPr>
      </w:pPr>
      <w:bookmarkStart w:id="33" w:name="_Ref534405156"/>
      <w:r>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1</w:t>
      </w:r>
      <w:r w:rsidR="00E84328">
        <w:rPr>
          <w:noProof/>
        </w:rPr>
        <w:fldChar w:fldCharType="end"/>
      </w:r>
      <w:bookmarkEnd w:id="33"/>
      <w:r>
        <w:t>. Relative importance of each variable in predicting plot-level soil moisture.</w:t>
      </w:r>
    </w:p>
    <w:p w14:paraId="6360C4A9" w14:textId="05C991A9" w:rsidR="00531A2E" w:rsidRPr="00904A68" w:rsidRDefault="005A6251" w:rsidP="0058792C">
      <w:pPr>
        <w:spacing w:line="480" w:lineRule="auto"/>
        <w:ind w:firstLine="720"/>
        <w:rPr>
          <w:rFonts w:ascii="Times New Roman" w:hAnsi="Times New Roman" w:cs="Times New Roman"/>
          <w:color w:val="215868" w:themeColor="accent5" w:themeShade="80"/>
        </w:rPr>
      </w:pPr>
      <w:proofErr w:type="gramStart"/>
      <w:r w:rsidRPr="00904A68">
        <w:rPr>
          <w:rFonts w:ascii="Times New Roman" w:hAnsi="Times New Roman" w:cs="Times New Roman"/>
          <w:color w:val="215868" w:themeColor="accent5" w:themeShade="80"/>
        </w:rPr>
        <w:t>Similarly</w:t>
      </w:r>
      <w:proofErr w:type="gramEnd"/>
      <w:r w:rsidRPr="00904A68">
        <w:rPr>
          <w:rFonts w:ascii="Times New Roman" w:hAnsi="Times New Roman" w:cs="Times New Roman"/>
          <w:color w:val="215868" w:themeColor="accent5" w:themeShade="80"/>
        </w:rPr>
        <w:t xml:space="preserve"> to the </w:t>
      </w:r>
      <w:r w:rsidR="00AF6D4E" w:rsidRPr="00904A68">
        <w:rPr>
          <w:rFonts w:ascii="Times New Roman" w:hAnsi="Times New Roman" w:cs="Times New Roman"/>
          <w:color w:val="215868" w:themeColor="accent5" w:themeShade="80"/>
        </w:rPr>
        <w:t xml:space="preserve">field-sampled soil moisture, continuous weather station records indicate that </w:t>
      </w:r>
      <w:r w:rsidR="00CC6A12" w:rsidRPr="00904A68">
        <w:rPr>
          <w:rFonts w:ascii="Times New Roman" w:hAnsi="Times New Roman" w:cs="Times New Roman"/>
          <w:color w:val="215868" w:themeColor="accent5" w:themeShade="80"/>
        </w:rPr>
        <w:t xml:space="preserve">the </w:t>
      </w:r>
      <w:r w:rsidR="00AF6D4E" w:rsidRPr="00904A68">
        <w:rPr>
          <w:rFonts w:ascii="Times New Roman" w:hAnsi="Times New Roman" w:cs="Times New Roman"/>
          <w:color w:val="215868" w:themeColor="accent5" w:themeShade="80"/>
        </w:rPr>
        <w:t xml:space="preserve">wetland site is also associated with the highest soil moisture among all three stations. </w:t>
      </w:r>
      <w:r w:rsidR="004206A3">
        <w:rPr>
          <w:rFonts w:ascii="Times New Roman" w:hAnsi="Times New Roman" w:cs="Times New Roman"/>
          <w:color w:val="215868" w:themeColor="accent5" w:themeShade="80"/>
        </w:rPr>
        <w:fldChar w:fldCharType="begin"/>
      </w:r>
      <w:r w:rsidR="004206A3">
        <w:rPr>
          <w:rFonts w:ascii="Times New Roman" w:hAnsi="Times New Roman" w:cs="Times New Roman"/>
          <w:color w:val="215868" w:themeColor="accent5" w:themeShade="80"/>
        </w:rPr>
        <w:instrText xml:space="preserve"> REF _Ref534405304 \h </w:instrText>
      </w:r>
      <w:r w:rsidR="004206A3">
        <w:rPr>
          <w:rFonts w:ascii="Times New Roman" w:hAnsi="Times New Roman" w:cs="Times New Roman"/>
          <w:color w:val="215868" w:themeColor="accent5" w:themeShade="80"/>
        </w:rPr>
      </w:r>
      <w:r w:rsidR="004206A3">
        <w:rPr>
          <w:rFonts w:ascii="Times New Roman" w:hAnsi="Times New Roman" w:cs="Times New Roman"/>
          <w:color w:val="215868" w:themeColor="accent5" w:themeShade="80"/>
        </w:rPr>
        <w:fldChar w:fldCharType="separate"/>
      </w:r>
      <w:r w:rsidR="00230BA5" w:rsidRPr="00546827">
        <w:rPr>
          <w:color w:val="1F497D" w:themeColor="text2"/>
        </w:rPr>
        <w:t xml:space="preserve">Figure </w:t>
      </w:r>
      <w:r w:rsidR="00230BA5">
        <w:rPr>
          <w:noProof/>
        </w:rPr>
        <w:t>2</w:t>
      </w:r>
      <w:r w:rsidR="004206A3">
        <w:rPr>
          <w:rFonts w:ascii="Times New Roman" w:hAnsi="Times New Roman" w:cs="Times New Roman"/>
          <w:color w:val="215868" w:themeColor="accent5" w:themeShade="80"/>
        </w:rPr>
        <w:fldChar w:fldCharType="end"/>
      </w:r>
      <w:r w:rsidR="00AF6D4E" w:rsidRPr="00904A68">
        <w:rPr>
          <w:rFonts w:ascii="Times New Roman" w:hAnsi="Times New Roman" w:cs="Times New Roman"/>
          <w:color w:val="215868" w:themeColor="accent5" w:themeShade="80"/>
        </w:rPr>
        <w:t xml:space="preserve"> shows volumetric soil moisture time series for three soil depths (12, 60, and 100 cm) for </w:t>
      </w:r>
      <w:r w:rsidR="00943487" w:rsidRPr="00904A68">
        <w:rPr>
          <w:rFonts w:ascii="Times New Roman" w:hAnsi="Times New Roman" w:cs="Times New Roman"/>
          <w:color w:val="215868" w:themeColor="accent5" w:themeShade="80"/>
        </w:rPr>
        <w:t>[</w:t>
      </w:r>
      <w:r w:rsidR="00040459">
        <w:rPr>
          <w:rFonts w:ascii="Times New Roman" w:hAnsi="Times New Roman" w:cs="Times New Roman"/>
          <w:color w:val="215868" w:themeColor="accent5" w:themeShade="80"/>
        </w:rPr>
        <w:t>dense</w:t>
      </w:r>
      <w:r w:rsidR="00943487" w:rsidRPr="00904A68">
        <w:rPr>
          <w:rFonts w:ascii="Times New Roman" w:hAnsi="Times New Roman" w:cs="Times New Roman"/>
          <w:color w:val="215868" w:themeColor="accent5" w:themeShade="80"/>
        </w:rPr>
        <w:t>] wetland</w:t>
      </w:r>
      <w:r w:rsidR="0069666A">
        <w:rPr>
          <w:rFonts w:ascii="Times New Roman" w:hAnsi="Times New Roman" w:cs="Times New Roman"/>
          <w:color w:val="215868" w:themeColor="accent5" w:themeShade="80"/>
        </w:rPr>
        <w:t xml:space="preserve">, </w:t>
      </w:r>
      <w:r w:rsidR="00AF6D4E" w:rsidRPr="00904A68">
        <w:rPr>
          <w:rFonts w:ascii="Times New Roman" w:hAnsi="Times New Roman" w:cs="Times New Roman"/>
          <w:color w:val="215868" w:themeColor="accent5" w:themeShade="80"/>
        </w:rPr>
        <w:t xml:space="preserve">shrub, and forest weather stations. </w:t>
      </w:r>
      <w:r w:rsidR="00E83F00" w:rsidRPr="00904A68">
        <w:rPr>
          <w:rFonts w:ascii="Times New Roman" w:hAnsi="Times New Roman" w:cs="Times New Roman"/>
          <w:color w:val="215868" w:themeColor="accent5" w:themeShade="80"/>
        </w:rPr>
        <w:t xml:space="preserve">For ICB results, refer to Appendix </w:t>
      </w:r>
      <w:r w:rsidR="00E64D70">
        <w:rPr>
          <w:rFonts w:ascii="Times New Roman" w:hAnsi="Times New Roman" w:cs="Times New Roman"/>
          <w:color w:val="215868" w:themeColor="accent5" w:themeShade="80"/>
        </w:rPr>
        <w:t>A</w:t>
      </w:r>
      <w:r w:rsidR="00E83F00" w:rsidRPr="00904A68">
        <w:rPr>
          <w:rFonts w:ascii="Times New Roman" w:hAnsi="Times New Roman" w:cs="Times New Roman"/>
          <w:color w:val="215868" w:themeColor="accent5" w:themeShade="80"/>
        </w:rPr>
        <w:t xml:space="preserve">. </w:t>
      </w:r>
    </w:p>
    <w:p w14:paraId="3FD4754F" w14:textId="20E5B4EC" w:rsidR="004206A3" w:rsidRDefault="004206A3" w:rsidP="004206A3">
      <w:pPr>
        <w:keepNext/>
        <w:spacing w:line="480" w:lineRule="auto"/>
      </w:pPr>
      <w:commentRangeStart w:id="34"/>
    </w:p>
    <w:p w14:paraId="7DD319C1" w14:textId="5635346F" w:rsidR="00BE3BF1" w:rsidRPr="00904A68" w:rsidRDefault="00395A53" w:rsidP="00546827">
      <w:pPr>
        <w:spacing w:line="480" w:lineRule="auto"/>
        <w:rPr>
          <w:rFonts w:ascii="Times New Roman" w:hAnsi="Times New Roman" w:cs="Times New Roman"/>
          <w:color w:val="215868" w:themeColor="accent5" w:themeShade="80"/>
        </w:rPr>
      </w:pPr>
      <w:commentRangeStart w:id="35"/>
      <w:r w:rsidRPr="00395A53">
        <w:rPr>
          <w:rFonts w:ascii="Times New Roman" w:hAnsi="Times New Roman" w:cs="Times New Roman"/>
          <w:b/>
          <w:i/>
          <w:iCs/>
          <w:noProof/>
          <w:color w:val="215868" w:themeColor="accent5" w:themeShade="80"/>
          <w:sz w:val="18"/>
          <w:szCs w:val="18"/>
          <w:lang w:eastAsia="en-US"/>
        </w:rPr>
        <w:drawing>
          <wp:inline distT="0" distB="0" distL="0" distR="0" wp14:anchorId="2196DAB1" wp14:editId="5B7A6D61">
            <wp:extent cx="5943600" cy="6549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549390"/>
                    </a:xfrm>
                    <a:prstGeom prst="rect">
                      <a:avLst/>
                    </a:prstGeom>
                  </pic:spPr>
                </pic:pic>
              </a:graphicData>
            </a:graphic>
          </wp:inline>
        </w:drawing>
      </w:r>
      <w:bookmarkStart w:id="36" w:name="_Ref534405304"/>
      <w:commentRangeEnd w:id="35"/>
      <w:r w:rsidR="007D0779">
        <w:rPr>
          <w:rStyle w:val="CommentReference"/>
        </w:rPr>
        <w:commentReference w:id="35"/>
      </w:r>
      <w:r w:rsidR="00CC6A12" w:rsidRPr="00546827">
        <w:rPr>
          <w:i/>
          <w:iCs/>
          <w:color w:val="1F497D" w:themeColor="text2"/>
          <w:sz w:val="18"/>
          <w:szCs w:val="18"/>
        </w:rPr>
        <w:t xml:space="preserve">Figure </w:t>
      </w:r>
      <w:r w:rsidR="00E84328">
        <w:rPr>
          <w:i/>
          <w:iCs/>
          <w:noProof/>
          <w:color w:val="1F497D" w:themeColor="text2"/>
          <w:sz w:val="18"/>
          <w:szCs w:val="18"/>
        </w:rPr>
        <w:fldChar w:fldCharType="begin"/>
      </w:r>
      <w:r w:rsidR="00E84328">
        <w:rPr>
          <w:noProof/>
        </w:rPr>
        <w:instrText xml:space="preserve"> SEQ Figure \* ARABIC </w:instrText>
      </w:r>
      <w:r w:rsidR="00E84328">
        <w:rPr>
          <w:i/>
          <w:iCs/>
          <w:noProof/>
          <w:color w:val="1F497D" w:themeColor="text2"/>
          <w:sz w:val="18"/>
          <w:szCs w:val="18"/>
        </w:rPr>
        <w:fldChar w:fldCharType="separate"/>
      </w:r>
      <w:r w:rsidR="00230BA5">
        <w:rPr>
          <w:noProof/>
        </w:rPr>
        <w:t>2</w:t>
      </w:r>
      <w:r w:rsidR="00E84328">
        <w:rPr>
          <w:i/>
          <w:iCs/>
          <w:noProof/>
          <w:color w:val="1F497D" w:themeColor="text2"/>
          <w:sz w:val="18"/>
          <w:szCs w:val="18"/>
        </w:rPr>
        <w:fldChar w:fldCharType="end"/>
      </w:r>
      <w:bookmarkEnd w:id="36"/>
      <w:r w:rsidR="004206A3">
        <w:t>:</w:t>
      </w:r>
      <w:r w:rsidR="00937D60">
        <w:rPr>
          <w:rStyle w:val="CommentReference"/>
        </w:rPr>
        <w:commentReference w:id="37"/>
      </w:r>
      <w:commentRangeEnd w:id="34"/>
      <w:r w:rsidR="001D1811">
        <w:rPr>
          <w:rStyle w:val="CommentReference"/>
        </w:rPr>
        <w:commentReference w:id="34"/>
      </w:r>
      <w:commentRangeStart w:id="38"/>
      <w:commentRangeEnd w:id="38"/>
      <w:r w:rsidR="00CC6A12" w:rsidRPr="00904A68">
        <w:rPr>
          <w:rStyle w:val="CommentReference"/>
          <w:color w:val="215868" w:themeColor="accent5" w:themeShade="80"/>
        </w:rPr>
        <w:commentReference w:id="38"/>
      </w:r>
      <w:r w:rsidR="00CC6A12" w:rsidRPr="00904A68">
        <w:rPr>
          <w:rFonts w:ascii="Times New Roman" w:hAnsi="Times New Roman" w:cs="Times New Roman"/>
          <w:color w:val="215868" w:themeColor="accent5" w:themeShade="80"/>
        </w:rPr>
        <w:t xml:space="preserve"> volumetric </w:t>
      </w:r>
      <w:r w:rsidR="00937D60" w:rsidRPr="009F15AB">
        <w:rPr>
          <w:rFonts w:ascii="Times New Roman" w:hAnsi="Times New Roman"/>
        </w:rPr>
        <w:t>water content</w:t>
      </w:r>
      <w:r w:rsidR="00CC6A12" w:rsidRPr="00904A68">
        <w:rPr>
          <w:rFonts w:ascii="Times New Roman" w:hAnsi="Times New Roman" w:cs="Times New Roman"/>
          <w:color w:val="215868" w:themeColor="accent5" w:themeShade="80"/>
        </w:rPr>
        <w:t xml:space="preserve"> [%] in</w:t>
      </w:r>
      <w:r w:rsidR="00870407" w:rsidRPr="00904A68">
        <w:rPr>
          <w:rFonts w:ascii="Times New Roman" w:hAnsi="Times New Roman" w:cs="Times New Roman"/>
          <w:color w:val="215868" w:themeColor="accent5" w:themeShade="80"/>
        </w:rPr>
        <w:t xml:space="preserve"> </w:t>
      </w:r>
      <w:r w:rsidR="00CC6A12" w:rsidRPr="00904A68">
        <w:rPr>
          <w:rFonts w:ascii="Times New Roman" w:hAnsi="Times New Roman" w:cs="Times New Roman"/>
          <w:color w:val="215868" w:themeColor="accent5" w:themeShade="80"/>
        </w:rPr>
        <w:t xml:space="preserve">shallow (12 cm), mid (60 cm), and deep (100 cm) soils as measured by wetland (top plot), shrub (middle plot), and forest (bottom plot) weather stations. Data was measured at </w:t>
      </w:r>
      <w:proofErr w:type="gramStart"/>
      <w:r w:rsidR="00CC6A12" w:rsidRPr="00904A68">
        <w:rPr>
          <w:rFonts w:ascii="Times New Roman" w:hAnsi="Times New Roman" w:cs="Times New Roman"/>
          <w:color w:val="215868" w:themeColor="accent5" w:themeShade="80"/>
        </w:rPr>
        <w:t>10 minute</w:t>
      </w:r>
      <w:proofErr w:type="gramEnd"/>
      <w:r w:rsidR="00CC6A12" w:rsidRPr="00904A68">
        <w:rPr>
          <w:rFonts w:ascii="Times New Roman" w:hAnsi="Times New Roman" w:cs="Times New Roman"/>
          <w:color w:val="215868" w:themeColor="accent5" w:themeShade="80"/>
        </w:rPr>
        <w:t xml:space="preserve"> intervals for 2017 and 2018 water years. Daily precipitation in </w:t>
      </w:r>
      <w:r w:rsidR="00CC6A12" w:rsidRPr="00904A68">
        <w:rPr>
          <w:rFonts w:ascii="Times New Roman" w:hAnsi="Times New Roman" w:cs="Times New Roman"/>
          <w:color w:val="215868" w:themeColor="accent5" w:themeShade="80"/>
        </w:rPr>
        <w:lastRenderedPageBreak/>
        <w:t xml:space="preserve">the form of rain and snow melt is presented as vertical bars. Water year (WY) summaries are also provided for total precipitation recorded at each station. </w:t>
      </w:r>
    </w:p>
    <w:p w14:paraId="53539F40" w14:textId="5844E725" w:rsidR="00CC6A12" w:rsidRPr="00904A68" w:rsidRDefault="00CC6A12" w:rsidP="00BE3BF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All three weather stations have experienced </w:t>
      </w:r>
      <w:r w:rsidR="005E596B">
        <w:rPr>
          <w:rFonts w:ascii="Times New Roman" w:hAnsi="Times New Roman" w:cs="Times New Roman"/>
          <w:color w:val="215868" w:themeColor="accent5" w:themeShade="80"/>
        </w:rPr>
        <w:t>greater</w:t>
      </w:r>
      <w:r w:rsidRPr="00904A68">
        <w:rPr>
          <w:rFonts w:ascii="Times New Roman" w:hAnsi="Times New Roman" w:cs="Times New Roman"/>
          <w:color w:val="215868" w:themeColor="accent5" w:themeShade="80"/>
        </w:rPr>
        <w:t xml:space="preserve"> and more persistent soil moisture during the 2017 water year (WY) than the 2018 WY, </w:t>
      </w:r>
      <w:r w:rsidR="00040459">
        <w:rPr>
          <w:rFonts w:ascii="Times New Roman" w:hAnsi="Times New Roman" w:cs="Times New Roman"/>
          <w:color w:val="215868" w:themeColor="accent5" w:themeShade="80"/>
        </w:rPr>
        <w:t>as a result of</w:t>
      </w:r>
      <w:r w:rsidRPr="00904A68">
        <w:rPr>
          <w:rFonts w:ascii="Times New Roman" w:hAnsi="Times New Roman" w:cs="Times New Roman"/>
          <w:color w:val="215868" w:themeColor="accent5" w:themeShade="80"/>
        </w:rPr>
        <w:t xml:space="preserve"> large precipitation differences. </w:t>
      </w:r>
      <w:r w:rsidR="00943487" w:rsidRPr="00904A68">
        <w:rPr>
          <w:rFonts w:ascii="Times New Roman" w:hAnsi="Times New Roman" w:cs="Times New Roman"/>
          <w:color w:val="215868" w:themeColor="accent5" w:themeShade="80"/>
        </w:rPr>
        <w:t>Although precipitation totals are different across the stations</w:t>
      </w:r>
      <w:r w:rsidR="0069666A">
        <w:rPr>
          <w:rFonts w:ascii="Times New Roman" w:hAnsi="Times New Roman" w:cs="Times New Roman"/>
          <w:color w:val="215868" w:themeColor="accent5" w:themeShade="80"/>
        </w:rPr>
        <w:t xml:space="preserve"> and years</w:t>
      </w:r>
      <w:r w:rsidR="00943487" w:rsidRPr="00904A68">
        <w:rPr>
          <w:rFonts w:ascii="Times New Roman" w:hAnsi="Times New Roman" w:cs="Times New Roman"/>
          <w:color w:val="215868" w:themeColor="accent5" w:themeShade="80"/>
        </w:rPr>
        <w:t xml:space="preserve">, forest station </w:t>
      </w:r>
      <w:r w:rsidR="00B43783" w:rsidRPr="00B43783">
        <w:rPr>
          <w:rFonts w:ascii="Times New Roman" w:hAnsi="Times New Roman" w:cs="Times New Roman"/>
          <w:color w:val="1F497D" w:themeColor="text2"/>
        </w:rPr>
        <w:t>measur</w:t>
      </w:r>
      <w:r w:rsidR="00943487" w:rsidRPr="00B43783">
        <w:rPr>
          <w:rFonts w:ascii="Times New Roman" w:hAnsi="Times New Roman" w:cs="Times New Roman"/>
          <w:color w:val="1F497D" w:themeColor="text2"/>
        </w:rPr>
        <w:t xml:space="preserve">ed </w:t>
      </w:r>
      <w:r w:rsidR="00943487" w:rsidRPr="00904A68">
        <w:rPr>
          <w:rFonts w:ascii="Times New Roman" w:hAnsi="Times New Roman" w:cs="Times New Roman"/>
          <w:color w:val="215868" w:themeColor="accent5" w:themeShade="80"/>
        </w:rPr>
        <w:t xml:space="preserve">the least amount of precipitation, likely due to </w:t>
      </w:r>
      <w:commentRangeStart w:id="39"/>
      <w:r w:rsidR="00943487" w:rsidRPr="00904A68">
        <w:rPr>
          <w:rFonts w:ascii="Times New Roman" w:hAnsi="Times New Roman" w:cs="Times New Roman"/>
          <w:color w:val="215868" w:themeColor="accent5" w:themeShade="80"/>
        </w:rPr>
        <w:t>interception</w:t>
      </w:r>
      <w:commentRangeEnd w:id="39"/>
      <w:r w:rsidR="00943487" w:rsidRPr="00904A68">
        <w:rPr>
          <w:rStyle w:val="CommentReference"/>
          <w:color w:val="215868" w:themeColor="accent5" w:themeShade="80"/>
        </w:rPr>
        <w:commentReference w:id="39"/>
      </w:r>
      <w:r w:rsidR="00943487" w:rsidRPr="00904A68">
        <w:rPr>
          <w:rFonts w:ascii="Times New Roman" w:hAnsi="Times New Roman" w:cs="Times New Roman"/>
          <w:color w:val="215868" w:themeColor="accent5" w:themeShade="80"/>
        </w:rPr>
        <w:t>. At the same time, f</w:t>
      </w:r>
      <w:r w:rsidR="00D81477" w:rsidRPr="00904A68">
        <w:rPr>
          <w:rFonts w:ascii="Times New Roman" w:hAnsi="Times New Roman" w:cs="Times New Roman"/>
          <w:color w:val="215868" w:themeColor="accent5" w:themeShade="80"/>
        </w:rPr>
        <w:t>orest</w:t>
      </w:r>
      <w:r w:rsidRPr="00904A68">
        <w:rPr>
          <w:rFonts w:ascii="Times New Roman" w:hAnsi="Times New Roman" w:cs="Times New Roman"/>
          <w:color w:val="215868" w:themeColor="accent5" w:themeShade="80"/>
        </w:rPr>
        <w:t xml:space="preserve"> station shows the greatest soil moisture difference </w:t>
      </w:r>
      <w:commentRangeStart w:id="40"/>
      <w:r w:rsidRPr="00904A68">
        <w:rPr>
          <w:rFonts w:ascii="Times New Roman" w:hAnsi="Times New Roman" w:cs="Times New Roman"/>
          <w:color w:val="215868" w:themeColor="accent5" w:themeShade="80"/>
        </w:rPr>
        <w:t>between the two water years</w:t>
      </w:r>
      <w:commentRangeEnd w:id="40"/>
      <w:r w:rsidRPr="00904A68">
        <w:rPr>
          <w:rStyle w:val="CommentReference"/>
          <w:color w:val="215868" w:themeColor="accent5" w:themeShade="80"/>
        </w:rPr>
        <w:commentReference w:id="40"/>
      </w:r>
      <w:r w:rsidRPr="00904A68">
        <w:rPr>
          <w:rFonts w:ascii="Times New Roman" w:hAnsi="Times New Roman" w:cs="Times New Roman"/>
          <w:color w:val="215868" w:themeColor="accent5" w:themeShade="80"/>
        </w:rPr>
        <w:t xml:space="preserve">. During the 2017 WY, forest station has reached saturation for 56 days. </w:t>
      </w:r>
      <w:proofErr w:type="gramStart"/>
      <w:r w:rsidRPr="00904A68">
        <w:rPr>
          <w:rFonts w:ascii="Times New Roman" w:hAnsi="Times New Roman" w:cs="Times New Roman"/>
          <w:color w:val="215868" w:themeColor="accent5" w:themeShade="80"/>
        </w:rPr>
        <w:t>However</w:t>
      </w:r>
      <w:proofErr w:type="gramEnd"/>
      <w:r w:rsidRPr="00904A68">
        <w:rPr>
          <w:rFonts w:ascii="Times New Roman" w:hAnsi="Times New Roman" w:cs="Times New Roman"/>
          <w:color w:val="215868" w:themeColor="accent5" w:themeShade="80"/>
        </w:rPr>
        <w:t xml:space="preserve"> in the 2018 WY, soil moisture reached peak water content of 20% for a brief period before declining. Both wetland and shrub sites show differences in soil moisture between the different water years with decline</w:t>
      </w:r>
      <w:r w:rsidR="00D81477" w:rsidRPr="00904A68">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 in both the length of the saturation period and end of WY soil moisture. The three vegetation cover types are ranked in average soil moisture from highest to lowest as follows: wetland, </w:t>
      </w:r>
      <w:commentRangeStart w:id="41"/>
      <w:commentRangeStart w:id="42"/>
      <w:r w:rsidRPr="00904A68">
        <w:rPr>
          <w:rFonts w:ascii="Times New Roman" w:hAnsi="Times New Roman" w:cs="Times New Roman"/>
          <w:color w:val="215868" w:themeColor="accent5" w:themeShade="80"/>
        </w:rPr>
        <w:t>shrub</w:t>
      </w:r>
      <w:commentRangeEnd w:id="41"/>
      <w:r w:rsidR="00B43783">
        <w:rPr>
          <w:rStyle w:val="CommentReference"/>
        </w:rPr>
        <w:commentReference w:id="41"/>
      </w:r>
      <w:commentRangeEnd w:id="42"/>
      <w:r w:rsidR="001F02B0">
        <w:rPr>
          <w:rStyle w:val="CommentReference"/>
        </w:rPr>
        <w:commentReference w:id="42"/>
      </w:r>
      <w:r w:rsidRPr="00904A68">
        <w:rPr>
          <w:rFonts w:ascii="Times New Roman" w:hAnsi="Times New Roman" w:cs="Times New Roman"/>
          <w:color w:val="215868" w:themeColor="accent5" w:themeShade="80"/>
        </w:rPr>
        <w:t xml:space="preserve">, </w:t>
      </w:r>
      <w:r w:rsidR="00943487" w:rsidRPr="00904A68">
        <w:rPr>
          <w:rFonts w:ascii="Times New Roman" w:hAnsi="Times New Roman" w:cs="Times New Roman"/>
          <w:color w:val="215868" w:themeColor="accent5" w:themeShade="80"/>
        </w:rPr>
        <w:t xml:space="preserve">followed by </w:t>
      </w:r>
      <w:r w:rsidRPr="00904A68">
        <w:rPr>
          <w:rFonts w:ascii="Times New Roman" w:hAnsi="Times New Roman" w:cs="Times New Roman"/>
          <w:color w:val="215868" w:themeColor="accent5" w:themeShade="80"/>
        </w:rPr>
        <w:t>forest</w:t>
      </w:r>
      <w:r w:rsidR="00943487" w:rsidRPr="00904A68">
        <w:rPr>
          <w:rFonts w:ascii="Times New Roman" w:hAnsi="Times New Roman" w:cs="Times New Roman"/>
          <w:color w:val="215868" w:themeColor="accent5" w:themeShade="80"/>
        </w:rPr>
        <w:t xml:space="preserve"> cover type</w:t>
      </w:r>
      <w:r w:rsidRPr="00904A68">
        <w:rPr>
          <w:rFonts w:ascii="Times New Roman" w:hAnsi="Times New Roman" w:cs="Times New Roman"/>
          <w:color w:val="215868" w:themeColor="accent5" w:themeShade="80"/>
        </w:rPr>
        <w:t xml:space="preserve">. </w:t>
      </w:r>
    </w:p>
    <w:p w14:paraId="4A112F25" w14:textId="2F3869B7" w:rsidR="00CC6A12" w:rsidRPr="00904A68" w:rsidRDefault="00CC6A12"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904A68">
        <w:rPr>
          <w:rFonts w:ascii="Times New Roman" w:hAnsi="Times New Roman" w:cs="Times New Roman"/>
          <w:color w:val="215868" w:themeColor="accent5" w:themeShade="80"/>
        </w:rPr>
        <w:t xml:space="preserve">From correlation analysis, shallow (12 cm) soil </w:t>
      </w:r>
      <w:r w:rsidR="007A7140" w:rsidRPr="00904A68">
        <w:rPr>
          <w:rFonts w:ascii="Times New Roman" w:hAnsi="Times New Roman" w:cs="Times New Roman"/>
          <w:color w:val="215868" w:themeColor="accent5" w:themeShade="80"/>
        </w:rPr>
        <w:t xml:space="preserve">has a strong positive correlation to deep (100 cm) soil (See Table 1 for </w:t>
      </w:r>
      <w:r w:rsidR="00943487" w:rsidRPr="00904A68">
        <w:rPr>
          <w:rFonts w:ascii="Times New Roman" w:hAnsi="Times New Roman" w:cs="Times New Roman"/>
          <w:color w:val="215868" w:themeColor="accent5" w:themeShade="80"/>
        </w:rPr>
        <w:t>Pea</w:t>
      </w:r>
      <w:r w:rsidR="007A7140" w:rsidRPr="00904A68">
        <w:rPr>
          <w:rFonts w:ascii="Times New Roman" w:hAnsi="Times New Roman" w:cs="Times New Roman"/>
          <w:color w:val="215868" w:themeColor="accent5" w:themeShade="80"/>
        </w:rPr>
        <w:t xml:space="preserve">rson correlation coefficients). </w:t>
      </w:r>
    </w:p>
    <w:p w14:paraId="223C5ECF" w14:textId="35AD7FEE" w:rsidR="00943487" w:rsidRPr="00904A68" w:rsidRDefault="00943487" w:rsidP="00DB2B2D">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[This would be a good place to tie Gabrielle’s random forest model if we decide to do so]</w:t>
      </w:r>
    </w:p>
    <w:p w14:paraId="104A7091" w14:textId="77777777" w:rsidR="00CC6A12" w:rsidRDefault="00CC6A12" w:rsidP="00CC6A12">
      <w:pPr>
        <w:spacing w:line="480" w:lineRule="auto"/>
        <w:rPr>
          <w:rFonts w:ascii="Times New Roman" w:hAnsi="Times New Roman" w:cs="Times New Roman"/>
          <w:b/>
        </w:rPr>
      </w:pPr>
    </w:p>
    <w:p w14:paraId="627D8AAA" w14:textId="77777777" w:rsidR="00CC6A12" w:rsidRDefault="00CC6A12" w:rsidP="00CC6A12">
      <w:r>
        <w:br w:type="page"/>
      </w:r>
    </w:p>
    <w:p w14:paraId="01703057" w14:textId="77777777" w:rsidR="00CC6A12" w:rsidRDefault="00CC6A12" w:rsidP="0058792C">
      <w:pPr>
        <w:spacing w:line="480" w:lineRule="auto"/>
        <w:ind w:firstLine="720"/>
        <w:rPr>
          <w:rFonts w:ascii="Times New Roman" w:hAnsi="Times New Roman" w:cs="Times New Roman"/>
        </w:rPr>
      </w:pPr>
    </w:p>
    <w:p w14:paraId="12DD4FFD" w14:textId="79A4BA2E" w:rsidR="00FF17D0" w:rsidRDefault="00FF17D0" w:rsidP="0058792C">
      <w:pPr>
        <w:spacing w:line="480" w:lineRule="auto"/>
        <w:ind w:firstLine="720"/>
        <w:rPr>
          <w:rFonts w:ascii="Times New Roman" w:hAnsi="Times New Roman" w:cs="Times New Roman"/>
        </w:rPr>
      </w:pPr>
    </w:p>
    <w:p w14:paraId="5AF910C1" w14:textId="7D62E08D" w:rsidR="005402A8" w:rsidRDefault="00FF17D0" w:rsidP="00B31016">
      <w:pPr>
        <w:spacing w:line="480" w:lineRule="auto"/>
        <w:ind w:firstLine="720"/>
        <w:rPr>
          <w:rFonts w:ascii="Times New Roman" w:hAnsi="Times New Roman" w:cs="Times New Roman"/>
          <w:i/>
        </w:rPr>
      </w:pPr>
      <w:r>
        <w:rPr>
          <w:rFonts w:ascii="Times New Roman" w:hAnsi="Times New Roman" w:cs="Times New Roman"/>
          <w:i/>
        </w:rPr>
        <w:t>Comparison to ICB</w:t>
      </w:r>
    </w:p>
    <w:p w14:paraId="554D81F3" w14:textId="0F7258B2" w:rsidR="00250CC1"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Much of the completed work so far has focused on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2CDC04BF" w:rsidR="0010444A" w:rsidRDefault="0010444A" w:rsidP="00250CC1">
      <w:pPr>
        <w:spacing w:line="480" w:lineRule="auto"/>
        <w:ind w:firstLine="720"/>
        <w:rPr>
          <w:rFonts w:ascii="Times New Roman" w:hAnsi="Times New Roman" w:cs="Times New Roman"/>
          <w:color w:val="215868" w:themeColor="accent5" w:themeShade="80"/>
        </w:rPr>
      </w:pPr>
      <w:r>
        <w:rPr>
          <w:rFonts w:ascii="Times New Roman" w:hAnsi="Times New Roman" w:cs="Times New Roman"/>
          <w:color w:val="215868" w:themeColor="accent5" w:themeShade="80"/>
        </w:rPr>
        <w:t>On average, SCB is 0.3 degrees Celsius cooler in the summer and 0.2 degrees cooler in the winter</w:t>
      </w:r>
      <w:r w:rsidR="00F67ACE">
        <w:rPr>
          <w:rFonts w:ascii="Times New Roman" w:hAnsi="Times New Roman" w:cs="Times New Roman"/>
          <w:color w:val="215868" w:themeColor="accent5" w:themeShade="80"/>
        </w:rPr>
        <w:t xml:space="preserve"> than ICB</w:t>
      </w:r>
      <w:r w:rsidR="00FF033D">
        <w:rPr>
          <w:rFonts w:ascii="Times New Roman" w:hAnsi="Times New Roman" w:cs="Times New Roman"/>
          <w:color w:val="215868" w:themeColor="accent5" w:themeShade="80"/>
        </w:rPr>
        <w:t xml:space="preserve"> with average summer temperatures of 15.7 degrees Celsius and average winter temperatures of -1.1 degrees Celsius (see </w:t>
      </w:r>
      <w:r w:rsidR="00B63476">
        <w:rPr>
          <w:rFonts w:ascii="Times New Roman" w:hAnsi="Times New Roman" w:cs="Times New Roman"/>
          <w:color w:val="215868" w:themeColor="accent5" w:themeShade="80"/>
        </w:rPr>
        <w:fldChar w:fldCharType="begin"/>
      </w:r>
      <w:r w:rsidR="00B63476">
        <w:rPr>
          <w:rFonts w:ascii="Times New Roman" w:hAnsi="Times New Roman" w:cs="Times New Roman"/>
          <w:color w:val="215868" w:themeColor="accent5" w:themeShade="80"/>
        </w:rPr>
        <w:instrText xml:space="preserve"> REF _Ref534405693 \h </w:instrText>
      </w:r>
      <w:r w:rsidR="00B63476">
        <w:rPr>
          <w:rFonts w:ascii="Times New Roman" w:hAnsi="Times New Roman" w:cs="Times New Roman"/>
          <w:color w:val="215868" w:themeColor="accent5" w:themeShade="80"/>
        </w:rPr>
      </w:r>
      <w:r w:rsidR="00B63476">
        <w:rPr>
          <w:rFonts w:ascii="Times New Roman" w:hAnsi="Times New Roman" w:cs="Times New Roman"/>
          <w:color w:val="215868" w:themeColor="accent5" w:themeShade="80"/>
        </w:rPr>
        <w:fldChar w:fldCharType="separate"/>
      </w:r>
      <w:r w:rsidR="00230BA5" w:rsidRPr="00230BA5">
        <w:rPr>
          <w:color w:val="1F497D" w:themeColor="text2"/>
        </w:rPr>
        <w:t xml:space="preserve">Figure </w:t>
      </w:r>
      <w:r w:rsidR="00230BA5">
        <w:rPr>
          <w:noProof/>
        </w:rPr>
        <w:t>3</w:t>
      </w:r>
      <w:r w:rsidR="00B63476">
        <w:rPr>
          <w:rFonts w:ascii="Times New Roman" w:hAnsi="Times New Roman" w:cs="Times New Roman"/>
          <w:color w:val="215868" w:themeColor="accent5" w:themeShade="80"/>
        </w:rPr>
        <w:fldChar w:fldCharType="end"/>
      </w:r>
      <w:r w:rsidR="00FF033D">
        <w:rPr>
          <w:rFonts w:ascii="Times New Roman" w:hAnsi="Times New Roman" w:cs="Times New Roman"/>
          <w:color w:val="215868" w:themeColor="accent5" w:themeShade="80"/>
        </w:rPr>
        <w:t>)</w:t>
      </w:r>
      <w:r>
        <w:rPr>
          <w:rFonts w:ascii="Times New Roman" w:hAnsi="Times New Roman" w:cs="Times New Roman"/>
          <w:color w:val="215868" w:themeColor="accent5" w:themeShade="80"/>
        </w:rPr>
        <w:t xml:space="preserve">. </w:t>
      </w:r>
      <w:r w:rsidR="00024BA0">
        <w:rPr>
          <w:rFonts w:ascii="Times New Roman" w:hAnsi="Times New Roman" w:cs="Times New Roman"/>
          <w:color w:val="215868" w:themeColor="accent5" w:themeShade="80"/>
        </w:rPr>
        <w:t>In SCB</w:t>
      </w:r>
      <w:r>
        <w:rPr>
          <w:rFonts w:ascii="Times New Roman" w:hAnsi="Times New Roman" w:cs="Times New Roman"/>
          <w:color w:val="215868" w:themeColor="accent5" w:themeShade="80"/>
        </w:rPr>
        <w:t xml:space="preserve">, </w:t>
      </w:r>
      <w:r w:rsidR="00230BA5">
        <w:rPr>
          <w:rFonts w:ascii="Times New Roman" w:hAnsi="Times New Roman" w:cs="Times New Roman"/>
          <w:color w:val="215868" w:themeColor="accent5" w:themeShade="80"/>
        </w:rPr>
        <w:t xml:space="preserve">the </w:t>
      </w:r>
      <w:r>
        <w:rPr>
          <w:rFonts w:ascii="Times New Roman" w:hAnsi="Times New Roman" w:cs="Times New Roman"/>
          <w:color w:val="215868" w:themeColor="accent5" w:themeShade="80"/>
        </w:rPr>
        <w:t xml:space="preserve">forest station </w:t>
      </w:r>
      <w:r w:rsidR="00A47817">
        <w:rPr>
          <w:rFonts w:ascii="Times New Roman" w:hAnsi="Times New Roman" w:cs="Times New Roman"/>
          <w:color w:val="215868" w:themeColor="accent5" w:themeShade="80"/>
        </w:rPr>
        <w:t xml:space="preserve">is on average 0.6 degrees warmer than the wetland station, and 0.1 degrees warmer than the shrub station. </w:t>
      </w:r>
      <w:r w:rsidR="00FF033D">
        <w:rPr>
          <w:rFonts w:ascii="Times New Roman" w:hAnsi="Times New Roman" w:cs="Times New Roman"/>
          <w:color w:val="215868" w:themeColor="accent5" w:themeShade="80"/>
        </w:rPr>
        <w:t xml:space="preserve">That difference is even greater in ICB where the forest station is on average 1.2 degrees warmer than the wetland station and 0.3 degrees warmer than the shrub station. </w:t>
      </w:r>
    </w:p>
    <w:p w14:paraId="34008179" w14:textId="513231B6" w:rsidR="00EA1E29" w:rsidRPr="00B10776" w:rsidRDefault="00EA1E29" w:rsidP="00B10776">
      <w:pPr>
        <w:keepNext/>
        <w:spacing w:line="480" w:lineRule="auto"/>
        <w:ind w:firstLine="720"/>
        <w:jc w:val="center"/>
      </w:pPr>
      <w:r w:rsidRPr="00EA1E29">
        <w:rPr>
          <w:rFonts w:ascii="Times New Roman" w:hAnsi="Times New Roman" w:cs="Times New Roman"/>
          <w:noProof/>
          <w:color w:val="215868" w:themeColor="accent5" w:themeShade="80"/>
          <w:lang w:eastAsia="en-US"/>
        </w:rPr>
        <w:lastRenderedPageBreak/>
        <w:drawing>
          <wp:inline distT="0" distB="0" distL="0" distR="0" wp14:anchorId="4C66A3B5" wp14:editId="18DF17EB">
            <wp:extent cx="5943600" cy="52038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203825"/>
                    </a:xfrm>
                    <a:prstGeom prst="rect">
                      <a:avLst/>
                    </a:prstGeom>
                  </pic:spPr>
                </pic:pic>
              </a:graphicData>
            </a:graphic>
          </wp:inline>
        </w:drawing>
      </w:r>
    </w:p>
    <w:p w14:paraId="0DA9F760" w14:textId="70F56205" w:rsidR="00FF033D" w:rsidRPr="00904A68" w:rsidRDefault="00FF033D" w:rsidP="00B10776">
      <w:pPr>
        <w:pStyle w:val="Caption"/>
        <w:jc w:val="center"/>
        <w:rPr>
          <w:rFonts w:ascii="Times New Roman" w:hAnsi="Times New Roman" w:cs="Times New Roman"/>
          <w:color w:val="215868" w:themeColor="accent5" w:themeShade="80"/>
        </w:rPr>
      </w:pPr>
      <w:bookmarkStart w:id="43" w:name="_Ref534405693"/>
      <w:r w:rsidRPr="00B1077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3</w:t>
      </w:r>
      <w:r w:rsidR="00E84328">
        <w:rPr>
          <w:noProof/>
        </w:rPr>
        <w:fldChar w:fldCharType="end"/>
      </w:r>
      <w:bookmarkEnd w:id="43"/>
      <w:r w:rsidR="00B63476">
        <w:t>:</w:t>
      </w:r>
      <w:r>
        <w:rPr>
          <w:rFonts w:ascii="Times New Roman" w:hAnsi="Times New Roman" w:cs="Times New Roman"/>
          <w:color w:val="215868" w:themeColor="accent5" w:themeShade="80"/>
        </w:rPr>
        <w:t xml:space="preserve"> </w:t>
      </w:r>
      <w:r w:rsidR="000F2185">
        <w:rPr>
          <w:rFonts w:ascii="Times New Roman" w:hAnsi="Times New Roman" w:cs="Times New Roman"/>
          <w:color w:val="215868" w:themeColor="accent5" w:themeShade="80"/>
        </w:rPr>
        <w:t xml:space="preserve">Mean monthly temperatures for SCB’s (top), and ICB’s (bottom) </w:t>
      </w:r>
      <w:r w:rsidR="004404D6">
        <w:rPr>
          <w:rFonts w:ascii="Times New Roman" w:hAnsi="Times New Roman" w:cs="Times New Roman"/>
          <w:color w:val="215868" w:themeColor="accent5" w:themeShade="80"/>
        </w:rPr>
        <w:t>weather stations</w:t>
      </w:r>
      <w:r w:rsidR="00B55D52">
        <w:rPr>
          <w:rFonts w:ascii="Times New Roman" w:hAnsi="Times New Roman" w:cs="Times New Roman"/>
          <w:color w:val="215868" w:themeColor="accent5" w:themeShade="80"/>
        </w:rPr>
        <w:t xml:space="preserve"> for 2017 and 2018 water years for forest, shrub, and wetland stations. </w:t>
      </w:r>
    </w:p>
    <w:p w14:paraId="1468847C" w14:textId="533283CA" w:rsidR="00B31016" w:rsidRPr="00904A68" w:rsidRDefault="00250CC1" w:rsidP="00B31016">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Veg Change Analysis Difference</w:t>
      </w:r>
      <w:r w:rsidRPr="00904A68">
        <w:rPr>
          <w:rFonts w:ascii="Times New Roman" w:hAnsi="Times New Roman" w:cs="Times New Roman"/>
          <w:color w:val="215868" w:themeColor="accent5" w:themeShade="80"/>
        </w:rPr>
        <w:t>]</w:t>
      </w:r>
    </w:p>
    <w:p w14:paraId="3F3A9F14" w14:textId="77D4DAF3" w:rsidR="00B31016" w:rsidRPr="00904A68" w:rsidRDefault="00250CC1" w:rsidP="00250CC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t>
      </w:r>
      <w:r w:rsidR="00B31016" w:rsidRPr="00904A68">
        <w:rPr>
          <w:rFonts w:ascii="Times New Roman" w:hAnsi="Times New Roman" w:cs="Times New Roman"/>
          <w:color w:val="215868" w:themeColor="accent5" w:themeShade="80"/>
        </w:rPr>
        <w:t>Field Measured Soil Moisture</w:t>
      </w:r>
      <w:r w:rsidRPr="00904A68">
        <w:rPr>
          <w:rFonts w:ascii="Times New Roman" w:hAnsi="Times New Roman" w:cs="Times New Roman"/>
          <w:color w:val="215868" w:themeColor="accent5" w:themeShade="80"/>
        </w:rPr>
        <w:t>]</w:t>
      </w:r>
    </w:p>
    <w:p w14:paraId="638B307B" w14:textId="10BE54C7" w:rsidR="00250CC1" w:rsidRPr="00904A68" w:rsidRDefault="00250CC1" w:rsidP="00D81477">
      <w:pPr>
        <w:spacing w:line="480" w:lineRule="auto"/>
        <w:ind w:firstLine="720"/>
        <w:rPr>
          <w:rFonts w:ascii="Times New Roman" w:hAnsi="Times New Roman" w:cs="Times New Roman"/>
          <w:color w:val="215868" w:themeColor="accent5" w:themeShade="80"/>
        </w:rPr>
      </w:pPr>
      <w:commentRangeStart w:id="44"/>
      <w:commentRangeStart w:id="45"/>
      <w:r w:rsidRPr="00904A68">
        <w:rPr>
          <w:rFonts w:ascii="Times New Roman" w:hAnsi="Times New Roman" w:cs="Times New Roman"/>
          <w:color w:val="215868" w:themeColor="accent5" w:themeShade="80"/>
        </w:rPr>
        <w:t xml:space="preserve">Differences </w:t>
      </w:r>
      <w:r w:rsidR="00B55D52">
        <w:rPr>
          <w:rFonts w:ascii="Times New Roman" w:hAnsi="Times New Roman" w:cs="Times New Roman"/>
          <w:color w:val="215868" w:themeColor="accent5" w:themeShade="80"/>
        </w:rPr>
        <w:t>in</w:t>
      </w:r>
      <w:r w:rsidRPr="00904A68">
        <w:rPr>
          <w:rFonts w:ascii="Times New Roman" w:hAnsi="Times New Roman" w:cs="Times New Roman"/>
          <w:color w:val="215868" w:themeColor="accent5" w:themeShade="80"/>
        </w:rPr>
        <w:t xml:space="preserve"> weather station vegetation between ICB and SCB </w:t>
      </w:r>
      <w:r w:rsidR="00B55D52">
        <w:rPr>
          <w:rFonts w:ascii="Times New Roman" w:hAnsi="Times New Roman" w:cs="Times New Roman"/>
          <w:color w:val="215868" w:themeColor="accent5" w:themeShade="80"/>
        </w:rPr>
        <w:t xml:space="preserve">do </w:t>
      </w:r>
      <w:r w:rsidRPr="00904A68">
        <w:rPr>
          <w:rFonts w:ascii="Times New Roman" w:hAnsi="Times New Roman" w:cs="Times New Roman"/>
          <w:color w:val="215868" w:themeColor="accent5" w:themeShade="80"/>
        </w:rPr>
        <w:t xml:space="preserve">exist. The SCB wetland site contains larger portion of conifer regeneration in comparison to ICB which </w:t>
      </w:r>
      <w:r w:rsidR="000C2D17" w:rsidRPr="00904A68">
        <w:rPr>
          <w:rFonts w:ascii="Times New Roman" w:hAnsi="Times New Roman" w:cs="Times New Roman"/>
          <w:color w:val="215868" w:themeColor="accent5" w:themeShade="80"/>
        </w:rPr>
        <w:t>is predominantly vegetated with tall grasses. The shrubland site in ICB prior to the Empire Fire in the fall of 2017 was comprised mostly of white-thorn (</w:t>
      </w:r>
      <w:r w:rsidR="001C68F6" w:rsidRPr="00904A68">
        <w:rPr>
          <w:rFonts w:ascii="Times New Roman" w:hAnsi="Times New Roman" w:cs="Times New Roman"/>
          <w:i/>
          <w:color w:val="215868" w:themeColor="accent5" w:themeShade="80"/>
        </w:rPr>
        <w:t>C</w:t>
      </w:r>
      <w:r w:rsidR="000C2D17" w:rsidRPr="00904A68">
        <w:rPr>
          <w:rFonts w:ascii="Times New Roman" w:hAnsi="Times New Roman" w:cs="Times New Roman"/>
          <w:i/>
          <w:color w:val="215868" w:themeColor="accent5" w:themeShade="80"/>
        </w:rPr>
        <w:t>eanothus</w:t>
      </w:r>
      <w:r w:rsidR="000C2D17" w:rsidRPr="00904A68">
        <w:rPr>
          <w:rFonts w:ascii="Times New Roman" w:hAnsi="Times New Roman" w:cs="Times New Roman"/>
          <w:color w:val="215868" w:themeColor="accent5" w:themeShade="80"/>
        </w:rPr>
        <w:t>)</w:t>
      </w:r>
      <w:r w:rsidR="001C68F6" w:rsidRPr="00904A68">
        <w:rPr>
          <w:rFonts w:ascii="Times New Roman" w:hAnsi="Times New Roman" w:cs="Times New Roman"/>
          <w:color w:val="215868" w:themeColor="accent5" w:themeShade="80"/>
        </w:rPr>
        <w:t xml:space="preserve">. The fire burned the shrub site at high severity, resulting in bare soils with little live vegetation for the following 2018 WY. In </w:t>
      </w:r>
      <w:r w:rsidR="001C68F6" w:rsidRPr="00904A68">
        <w:rPr>
          <w:rFonts w:ascii="Times New Roman" w:hAnsi="Times New Roman" w:cs="Times New Roman"/>
          <w:color w:val="215868" w:themeColor="accent5" w:themeShade="80"/>
        </w:rPr>
        <w:lastRenderedPageBreak/>
        <w:t xml:space="preserve">comparison, the </w:t>
      </w:r>
      <w:r w:rsidR="000C2D17" w:rsidRPr="00904A68">
        <w:rPr>
          <w:rFonts w:ascii="Times New Roman" w:hAnsi="Times New Roman" w:cs="Times New Roman"/>
          <w:color w:val="215868" w:themeColor="accent5" w:themeShade="80"/>
        </w:rPr>
        <w:t xml:space="preserve">SCB shrub site contains a dense growth of </w:t>
      </w:r>
      <w:r w:rsidR="001C68F6" w:rsidRPr="00904A68">
        <w:rPr>
          <w:rFonts w:ascii="Times New Roman" w:hAnsi="Times New Roman" w:cs="Times New Roman"/>
          <w:color w:val="215868" w:themeColor="accent5" w:themeShade="80"/>
        </w:rPr>
        <w:t xml:space="preserve">young </w:t>
      </w:r>
      <w:r w:rsidR="000C2D17" w:rsidRPr="00904A68">
        <w:rPr>
          <w:rFonts w:ascii="Times New Roman" w:hAnsi="Times New Roman" w:cs="Times New Roman"/>
          <w:color w:val="215868" w:themeColor="accent5" w:themeShade="80"/>
        </w:rPr>
        <w:t xml:space="preserve">conifers with a mix of ceanothus. Forest sites are similar in tree density, tree species, and slope for both ICB and SCB </w:t>
      </w:r>
      <w:commentRangeEnd w:id="44"/>
      <w:r w:rsidR="001C68F6" w:rsidRPr="00904A68">
        <w:rPr>
          <w:rStyle w:val="CommentReference"/>
          <w:color w:val="215868" w:themeColor="accent5" w:themeShade="80"/>
        </w:rPr>
        <w:commentReference w:id="44"/>
      </w:r>
      <w:commentRangeEnd w:id="45"/>
      <w:r w:rsidR="009B6214">
        <w:rPr>
          <w:rStyle w:val="CommentReference"/>
        </w:rPr>
        <w:commentReference w:id="45"/>
      </w:r>
    </w:p>
    <w:p w14:paraId="03CE32C6" w14:textId="55C06165" w:rsidR="00F61521" w:rsidRDefault="00250CC1" w:rsidP="00F61521">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Summaries of precipitation and soil moisture from weather stations can be found in Table 1 for </w:t>
      </w:r>
      <w:r w:rsidR="000C2D17" w:rsidRPr="00904A68">
        <w:rPr>
          <w:rFonts w:ascii="Times New Roman" w:hAnsi="Times New Roman" w:cs="Times New Roman"/>
          <w:color w:val="215868" w:themeColor="accent5" w:themeShade="80"/>
        </w:rPr>
        <w:t xml:space="preserve">2017 and 2018 </w:t>
      </w:r>
      <w:r w:rsidR="0069666A">
        <w:rPr>
          <w:rFonts w:ascii="Times New Roman" w:hAnsi="Times New Roman" w:cs="Times New Roman"/>
          <w:color w:val="215868" w:themeColor="accent5" w:themeShade="80"/>
        </w:rPr>
        <w:t>WYs</w:t>
      </w:r>
      <w:r w:rsidR="000C2D17" w:rsidRPr="00904A68">
        <w:rPr>
          <w:rFonts w:ascii="Times New Roman" w:hAnsi="Times New Roman" w:cs="Times New Roman"/>
          <w:color w:val="215868" w:themeColor="accent5" w:themeShade="80"/>
        </w:rPr>
        <w:t xml:space="preserve"> for both sites. </w:t>
      </w:r>
      <w:r w:rsidR="00F00433" w:rsidRPr="00904A68">
        <w:rPr>
          <w:rFonts w:ascii="Times New Roman" w:hAnsi="Times New Roman" w:cs="Times New Roman"/>
          <w:color w:val="215868" w:themeColor="accent5" w:themeShade="80"/>
        </w:rPr>
        <w:t xml:space="preserve">Total precipitation </w:t>
      </w:r>
      <w:r w:rsidR="00087182" w:rsidRPr="00904A68">
        <w:rPr>
          <w:rFonts w:ascii="Times New Roman" w:hAnsi="Times New Roman" w:cs="Times New Roman"/>
          <w:color w:val="215868" w:themeColor="accent5" w:themeShade="80"/>
        </w:rPr>
        <w:t xml:space="preserve">in ICB is </w:t>
      </w:r>
      <w:r w:rsidR="00090BDB">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1</w:t>
      </w:r>
      <w:r w:rsidR="00090BDB">
        <w:rPr>
          <w:rFonts w:ascii="Times New Roman" w:hAnsi="Times New Roman" w:cs="Times New Roman"/>
          <w:color w:val="215868" w:themeColor="accent5" w:themeShade="80"/>
        </w:rPr>
        <w:t>-</w:t>
      </w:r>
      <w:r w:rsidR="00F61521">
        <w:rPr>
          <w:rFonts w:ascii="Times New Roman" w:hAnsi="Times New Roman" w:cs="Times New Roman"/>
          <w:color w:val="215868" w:themeColor="accent5" w:themeShade="80"/>
        </w:rPr>
        <w:t>2.0</w:t>
      </w:r>
      <w:r w:rsidR="00087182" w:rsidRPr="00904A68">
        <w:rPr>
          <w:rFonts w:ascii="Times New Roman" w:hAnsi="Times New Roman" w:cs="Times New Roman"/>
          <w:color w:val="215868" w:themeColor="accent5" w:themeShade="80"/>
        </w:rPr>
        <w:t xml:space="preserve"> times the total precipitation in SCB for the wet 2017 WY. For the drier 2018 WY, total precipitation in ICB is between 1.</w:t>
      </w:r>
      <w:r w:rsidR="00F61521">
        <w:rPr>
          <w:rFonts w:ascii="Times New Roman" w:hAnsi="Times New Roman" w:cs="Times New Roman"/>
          <w:color w:val="215868" w:themeColor="accent5" w:themeShade="80"/>
        </w:rPr>
        <w:t>3</w:t>
      </w:r>
      <w:r w:rsidR="00087182" w:rsidRPr="00904A68">
        <w:rPr>
          <w:rFonts w:ascii="Times New Roman" w:hAnsi="Times New Roman" w:cs="Times New Roman"/>
          <w:color w:val="215868" w:themeColor="accent5" w:themeShade="80"/>
        </w:rPr>
        <w:t>-1.</w:t>
      </w:r>
      <w:r w:rsidR="00F61521">
        <w:rPr>
          <w:rFonts w:ascii="Times New Roman" w:hAnsi="Times New Roman" w:cs="Times New Roman"/>
          <w:color w:val="215868" w:themeColor="accent5" w:themeShade="80"/>
        </w:rPr>
        <w:t>7</w:t>
      </w:r>
      <w:r w:rsidR="00087182" w:rsidRPr="00904A68">
        <w:rPr>
          <w:rFonts w:ascii="Times New Roman" w:hAnsi="Times New Roman" w:cs="Times New Roman"/>
          <w:color w:val="215868" w:themeColor="accent5" w:themeShade="80"/>
        </w:rPr>
        <w:t xml:space="preserve"> times precipitation in SCB.</w:t>
      </w:r>
      <w:r w:rsidR="00090BDB">
        <w:rPr>
          <w:rFonts w:ascii="Times New Roman" w:hAnsi="Times New Roman" w:cs="Times New Roman"/>
          <w:color w:val="215868" w:themeColor="accent5" w:themeShade="80"/>
        </w:rPr>
        <w:t xml:space="preserve"> </w:t>
      </w:r>
      <w:r w:rsidR="00831CB9">
        <w:rPr>
          <w:rFonts w:ascii="Times New Roman" w:hAnsi="Times New Roman" w:cs="Times New Roman"/>
          <w:color w:val="215868" w:themeColor="accent5" w:themeShade="80"/>
        </w:rPr>
        <w:t>Precipitation</w:t>
      </w:r>
      <w:r w:rsidR="00090BDB">
        <w:rPr>
          <w:rFonts w:ascii="Times New Roman" w:hAnsi="Times New Roman" w:cs="Times New Roman"/>
          <w:color w:val="215868" w:themeColor="accent5" w:themeShade="80"/>
        </w:rPr>
        <w:t xml:space="preserve"> total</w:t>
      </w:r>
      <w:r w:rsidR="00831CB9">
        <w:rPr>
          <w:rFonts w:ascii="Times New Roman" w:hAnsi="Times New Roman" w:cs="Times New Roman"/>
          <w:color w:val="215868" w:themeColor="accent5" w:themeShade="80"/>
        </w:rPr>
        <w:t>s</w:t>
      </w:r>
      <w:r w:rsidR="00090BDB">
        <w:rPr>
          <w:rFonts w:ascii="Times New Roman" w:hAnsi="Times New Roman" w:cs="Times New Roman"/>
          <w:color w:val="215868" w:themeColor="accent5" w:themeShade="80"/>
        </w:rPr>
        <w:t xml:space="preserve"> for ICB </w:t>
      </w:r>
      <w:r w:rsidR="00831CB9">
        <w:rPr>
          <w:rFonts w:ascii="Times New Roman" w:hAnsi="Times New Roman" w:cs="Times New Roman"/>
          <w:color w:val="215868" w:themeColor="accent5" w:themeShade="80"/>
        </w:rPr>
        <w:t>are</w:t>
      </w:r>
      <w:r w:rsidR="00090BDB">
        <w:rPr>
          <w:rFonts w:ascii="Times New Roman" w:hAnsi="Times New Roman" w:cs="Times New Roman"/>
          <w:color w:val="215868" w:themeColor="accent5" w:themeShade="80"/>
        </w:rPr>
        <w:t xml:space="preserve"> conservative for 2017 WY because of </w:t>
      </w:r>
      <w:r w:rsidR="005E596B">
        <w:rPr>
          <w:rFonts w:ascii="Times New Roman" w:hAnsi="Times New Roman" w:cs="Times New Roman"/>
          <w:color w:val="215868" w:themeColor="accent5" w:themeShade="80"/>
        </w:rPr>
        <w:t xml:space="preserve">the removal of </w:t>
      </w:r>
      <w:r w:rsidR="00323B2C">
        <w:rPr>
          <w:rFonts w:ascii="Times New Roman" w:hAnsi="Times New Roman" w:cs="Times New Roman"/>
          <w:color w:val="215868" w:themeColor="accent5" w:themeShade="80"/>
        </w:rPr>
        <w:t xml:space="preserve">the </w:t>
      </w:r>
      <w:r w:rsidR="00831CB9">
        <w:rPr>
          <w:rFonts w:ascii="Times New Roman" w:hAnsi="Times New Roman" w:cs="Times New Roman"/>
          <w:color w:val="215868" w:themeColor="accent5" w:themeShade="80"/>
        </w:rPr>
        <w:t>weather stations</w:t>
      </w:r>
      <w:r w:rsidR="00323B2C">
        <w:rPr>
          <w:rFonts w:ascii="Times New Roman" w:hAnsi="Times New Roman" w:cs="Times New Roman"/>
          <w:color w:val="215868" w:themeColor="accent5" w:themeShade="80"/>
        </w:rPr>
        <w:t xml:space="preserve"> prior to</w:t>
      </w:r>
      <w:r w:rsidR="00831CB9">
        <w:rPr>
          <w:rFonts w:ascii="Times New Roman" w:hAnsi="Times New Roman" w:cs="Times New Roman"/>
          <w:color w:val="215868" w:themeColor="accent5" w:themeShade="80"/>
        </w:rPr>
        <w:t xml:space="preserve"> the </w:t>
      </w:r>
      <w:r w:rsidR="00090BDB">
        <w:rPr>
          <w:rFonts w:ascii="Times New Roman" w:hAnsi="Times New Roman" w:cs="Times New Roman"/>
          <w:color w:val="215868" w:themeColor="accent5" w:themeShade="80"/>
        </w:rPr>
        <w:t>Empire Fire (September through</w:t>
      </w:r>
      <w:r w:rsidR="00831CB9">
        <w:rPr>
          <w:rFonts w:ascii="Times New Roman" w:hAnsi="Times New Roman" w:cs="Times New Roman"/>
          <w:color w:val="215868" w:themeColor="accent5" w:themeShade="80"/>
        </w:rPr>
        <w:t xml:space="preserve"> the</w:t>
      </w:r>
      <w:r w:rsidR="00090BDB">
        <w:rPr>
          <w:rFonts w:ascii="Times New Roman" w:hAnsi="Times New Roman" w:cs="Times New Roman"/>
          <w:color w:val="215868" w:themeColor="accent5" w:themeShade="80"/>
        </w:rPr>
        <w:t xml:space="preserve"> end of November). There were at least two non-recorded precipitation events during </w:t>
      </w:r>
      <w:r w:rsidR="00831CB9">
        <w:rPr>
          <w:rFonts w:ascii="Times New Roman" w:hAnsi="Times New Roman" w:cs="Times New Roman"/>
          <w:color w:val="215868" w:themeColor="accent5" w:themeShade="80"/>
        </w:rPr>
        <w:t>the time the stations were non-operational.</w:t>
      </w:r>
    </w:p>
    <w:p w14:paraId="0DA96823" w14:textId="56C1838D" w:rsidR="009B6214" w:rsidRDefault="00087182"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 xml:space="preserve"> </w:t>
      </w:r>
      <w:commentRangeStart w:id="46"/>
      <w:r w:rsidRPr="004404D6">
        <w:rPr>
          <w:rFonts w:ascii="Times New Roman" w:hAnsi="Times New Roman" w:cs="Times New Roman"/>
          <w:strike/>
          <w:color w:val="215868"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46"/>
      <w:r w:rsidR="00B43783" w:rsidRPr="004404D6">
        <w:rPr>
          <w:rStyle w:val="CommentReference"/>
          <w:strike/>
        </w:rPr>
        <w:commentReference w:id="46"/>
      </w:r>
      <w:r w:rsidR="00E83F00" w:rsidRPr="004404D6">
        <w:rPr>
          <w:rFonts w:ascii="Times New Roman" w:hAnsi="Times New Roman" w:cs="Times New Roman"/>
          <w:strike/>
          <w:color w:val="215868" w:themeColor="accent5" w:themeShade="80"/>
        </w:rPr>
        <w:t>.</w:t>
      </w:r>
      <w:r w:rsidR="00E83F00" w:rsidRPr="00904A68">
        <w:rPr>
          <w:rFonts w:ascii="Times New Roman" w:hAnsi="Times New Roman" w:cs="Times New Roman"/>
          <w:color w:val="215868" w:themeColor="accent5" w:themeShade="80"/>
        </w:rPr>
        <w:t xml:space="preserve"> </w:t>
      </w:r>
      <w:r w:rsidR="004404D6">
        <w:rPr>
          <w:rFonts w:ascii="Times New Roman" w:hAnsi="Times New Roman" w:cs="Times New Roman"/>
          <w:color w:val="215868" w:themeColor="accent5" w:themeShade="80"/>
        </w:rPr>
        <w:t xml:space="preserve">Cumulative shallow soil moisture gain was calculated from depth </w:t>
      </w:r>
      <w:r w:rsidR="00323B2C">
        <w:rPr>
          <w:rFonts w:ascii="Times New Roman" w:hAnsi="Times New Roman" w:cs="Times New Roman"/>
          <w:color w:val="215868" w:themeColor="accent5" w:themeShade="80"/>
        </w:rPr>
        <w:t xml:space="preserve">and time </w:t>
      </w:r>
      <w:r w:rsidR="004404D6">
        <w:rPr>
          <w:rFonts w:ascii="Times New Roman" w:hAnsi="Times New Roman" w:cs="Times New Roman"/>
          <w:color w:val="215868" w:themeColor="accent5" w:themeShade="80"/>
        </w:rPr>
        <w:t xml:space="preserve">integrated soil moisture timeseries. Cumulative soil moisture is another metric to gauge how much water shallow soils have received. It is a useful metric to </w:t>
      </w:r>
      <w:r w:rsidR="00B55D52">
        <w:rPr>
          <w:rFonts w:ascii="Times New Roman" w:hAnsi="Times New Roman" w:cs="Times New Roman"/>
          <w:color w:val="215868" w:themeColor="accent5" w:themeShade="80"/>
        </w:rPr>
        <w:t>approximate</w:t>
      </w:r>
      <w:r w:rsidR="004404D6">
        <w:rPr>
          <w:rFonts w:ascii="Times New Roman" w:hAnsi="Times New Roman" w:cs="Times New Roman"/>
          <w:color w:val="215868" w:themeColor="accent5" w:themeShade="80"/>
        </w:rPr>
        <w:t xml:space="preserve"> precipitation amounts when the tipping bucket record is missing or not reliable. Although in the case of saturated wetland sites, water gain cannot be calculated. </w:t>
      </w:r>
    </w:p>
    <w:p w14:paraId="05CA7A97" w14:textId="333A1DE1" w:rsidR="00250CC1" w:rsidRPr="00904A68" w:rsidRDefault="00E83F00"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Table 1 also provides Pearson correlation coefficients, relating how much 12 cm soil moisture correlates to 100 cm soil moisture at weather stations</w:t>
      </w:r>
      <w:r w:rsidR="004404D6">
        <w:rPr>
          <w:rFonts w:ascii="Times New Roman" w:hAnsi="Times New Roman" w:cs="Times New Roman"/>
          <w:color w:val="215868" w:themeColor="accent5" w:themeShade="80"/>
        </w:rPr>
        <w:t xml:space="preserve"> between the months of June and September</w:t>
      </w:r>
      <w:r w:rsidRPr="00904A68">
        <w:rPr>
          <w:rFonts w:ascii="Times New Roman" w:hAnsi="Times New Roman" w:cs="Times New Roman"/>
          <w:color w:val="215868" w:themeColor="accent5" w:themeShade="80"/>
        </w:rPr>
        <w:t xml:space="preserve">. </w:t>
      </w:r>
      <w:r w:rsidR="0069666A">
        <w:rPr>
          <w:rFonts w:ascii="Times New Roman" w:hAnsi="Times New Roman" w:cs="Times New Roman"/>
          <w:color w:val="215868" w:themeColor="accent5" w:themeShade="80"/>
        </w:rPr>
        <w:t>This correlation is</w:t>
      </w:r>
      <w:r w:rsidRPr="00904A68">
        <w:rPr>
          <w:rFonts w:ascii="Times New Roman" w:hAnsi="Times New Roman" w:cs="Times New Roman"/>
          <w:color w:val="215868" w:themeColor="accent5" w:themeShade="80"/>
        </w:rPr>
        <w:t xml:space="preserve"> strong</w:t>
      </w:r>
      <w:r w:rsidR="0069666A">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across </w:t>
      </w:r>
      <w:r w:rsidR="002E11B9">
        <w:rPr>
          <w:rFonts w:ascii="Times New Roman" w:hAnsi="Times New Roman" w:cs="Times New Roman"/>
          <w:color w:val="215868" w:themeColor="accent5" w:themeShade="80"/>
        </w:rPr>
        <w:t>most</w:t>
      </w:r>
      <w:r w:rsidRPr="00904A68">
        <w:rPr>
          <w:rFonts w:ascii="Times New Roman" w:hAnsi="Times New Roman" w:cs="Times New Roman"/>
          <w:color w:val="215868" w:themeColor="accent5" w:themeShade="80"/>
        </w:rPr>
        <w:t xml:space="preserve"> sites, years, and locations</w:t>
      </w:r>
      <w:r w:rsidR="002E11B9">
        <w:rPr>
          <w:rFonts w:ascii="Times New Roman" w:hAnsi="Times New Roman" w:cs="Times New Roman"/>
          <w:color w:val="215868" w:themeColor="accent5" w:themeShade="80"/>
        </w:rPr>
        <w:t xml:space="preserve">. Two big exceptions being ICB’s wetland site which retains saturated deep but not shallow soils in the summer, </w:t>
      </w:r>
      <w:commentRangeStart w:id="47"/>
      <w:r w:rsidR="002E11B9">
        <w:rPr>
          <w:rFonts w:ascii="Times New Roman" w:hAnsi="Times New Roman" w:cs="Times New Roman"/>
          <w:color w:val="215868" w:themeColor="accent5" w:themeShade="80"/>
        </w:rPr>
        <w:t>and SCB’s shrub site in the 2018</w:t>
      </w:r>
      <w:commentRangeEnd w:id="47"/>
      <w:r w:rsidR="002E11B9">
        <w:rPr>
          <w:rStyle w:val="CommentReference"/>
        </w:rPr>
        <w:commentReference w:id="47"/>
      </w:r>
      <w:r w:rsidR="002E11B9">
        <w:rPr>
          <w:rFonts w:ascii="Times New Roman" w:hAnsi="Times New Roman" w:cs="Times New Roman"/>
          <w:color w:val="215868" w:themeColor="accent5" w:themeShade="80"/>
        </w:rPr>
        <w:t xml:space="preserve"> WY. </w:t>
      </w:r>
      <w:r w:rsidRPr="00904A68">
        <w:rPr>
          <w:rFonts w:ascii="Times New Roman" w:hAnsi="Times New Roman" w:cs="Times New Roman"/>
          <w:color w:val="215868" w:themeColor="accent5" w:themeShade="80"/>
        </w:rPr>
        <w:t>The</w:t>
      </w:r>
      <w:r w:rsidR="00060598">
        <w:rPr>
          <w:rFonts w:ascii="Times New Roman" w:hAnsi="Times New Roman" w:cs="Times New Roman"/>
          <w:color w:val="215868" w:themeColor="accent5" w:themeShade="80"/>
        </w:rPr>
        <w:t xml:space="preserve"> overall</w:t>
      </w:r>
      <w:r w:rsidRPr="00904A68">
        <w:rPr>
          <w:rFonts w:ascii="Times New Roman" w:hAnsi="Times New Roman" w:cs="Times New Roman"/>
          <w:color w:val="215868" w:themeColor="accent5" w:themeShade="80"/>
        </w:rPr>
        <w:t xml:space="preserve"> strong relationship between shallow and deep soil moisture provides additional confidence in </w:t>
      </w:r>
      <w:r w:rsidR="00B43783" w:rsidRPr="00B43783">
        <w:rPr>
          <w:rFonts w:ascii="Times New Roman" w:hAnsi="Times New Roman" w:cs="Times New Roman"/>
          <w:color w:val="1F497D" w:themeColor="text2"/>
        </w:rPr>
        <w:t>the usefulness of</w:t>
      </w:r>
      <w:r w:rsidR="00B43783">
        <w:rPr>
          <w:rFonts w:ascii="Times New Roman" w:hAnsi="Times New Roman" w:cs="Times New Roman"/>
          <w:color w:val="215868" w:themeColor="accent5" w:themeShade="80"/>
        </w:rPr>
        <w:t xml:space="preserve"> </w:t>
      </w:r>
      <w:r w:rsidRPr="00904A68">
        <w:rPr>
          <w:rFonts w:ascii="Times New Roman" w:hAnsi="Times New Roman" w:cs="Times New Roman"/>
          <w:color w:val="215868" w:themeColor="accent5" w:themeShade="80"/>
        </w:rPr>
        <w:t xml:space="preserve">our analysis of field collected soil moisture that only extended to 12 cm. </w:t>
      </w:r>
      <w:r w:rsidR="00D35A07" w:rsidRPr="00904A68">
        <w:rPr>
          <w:rFonts w:ascii="Times New Roman" w:hAnsi="Times New Roman" w:cs="Times New Roman"/>
          <w:color w:val="215868" w:themeColor="accent5" w:themeShade="80"/>
        </w:rPr>
        <w:t xml:space="preserve"> </w:t>
      </w:r>
    </w:p>
    <w:tbl>
      <w:tblPr>
        <w:tblStyle w:val="TableGrid"/>
        <w:tblW w:w="9877" w:type="dxa"/>
        <w:tblLook w:val="04A0" w:firstRow="1" w:lastRow="0" w:firstColumn="1" w:lastColumn="0" w:noHBand="0" w:noVBand="1"/>
      </w:tblPr>
      <w:tblGrid>
        <w:gridCol w:w="617"/>
        <w:gridCol w:w="1029"/>
        <w:gridCol w:w="769"/>
        <w:gridCol w:w="778"/>
        <w:gridCol w:w="748"/>
        <w:gridCol w:w="748"/>
        <w:gridCol w:w="748"/>
        <w:gridCol w:w="748"/>
        <w:gridCol w:w="718"/>
        <w:gridCol w:w="696"/>
        <w:gridCol w:w="696"/>
        <w:gridCol w:w="2181"/>
      </w:tblGrid>
      <w:tr w:rsidR="007A7140" w:rsidRPr="00904A68" w14:paraId="3F568C35" w14:textId="77777777" w:rsidTr="00BB090D">
        <w:trPr>
          <w:trHeight w:val="1080"/>
        </w:trPr>
        <w:tc>
          <w:tcPr>
            <w:tcW w:w="1646" w:type="dxa"/>
            <w:gridSpan w:val="2"/>
            <w:tcBorders>
              <w:top w:val="single" w:sz="18" w:space="0" w:color="000000"/>
              <w:left w:val="single" w:sz="18" w:space="0" w:color="000000"/>
              <w:bottom w:val="nil"/>
              <w:right w:val="single" w:sz="18" w:space="0" w:color="000000"/>
            </w:tcBorders>
            <w:shd w:val="clear" w:color="auto" w:fill="DBE5F1" w:themeFill="accent1" w:themeFillTint="33"/>
          </w:tcPr>
          <w:p w14:paraId="32692CB6" w14:textId="77777777" w:rsidR="007A7140" w:rsidRPr="00904A68" w:rsidRDefault="007A7140" w:rsidP="00B31016">
            <w:pPr>
              <w:rPr>
                <w:color w:val="215868" w:themeColor="accent5" w:themeShade="80"/>
              </w:rPr>
            </w:pPr>
            <w:r w:rsidRPr="00904A68">
              <w:rPr>
                <w:color w:val="215868" w:themeColor="accent5" w:themeShade="80"/>
              </w:rPr>
              <w:lastRenderedPageBreak/>
              <w:t>Weather Station Vegetation Type</w:t>
            </w:r>
          </w:p>
        </w:tc>
        <w:tc>
          <w:tcPr>
            <w:tcW w:w="1547" w:type="dxa"/>
            <w:gridSpan w:val="2"/>
            <w:tcBorders>
              <w:top w:val="single" w:sz="18" w:space="0" w:color="000000"/>
              <w:left w:val="single" w:sz="18" w:space="0" w:color="000000"/>
              <w:right w:val="single" w:sz="18" w:space="0" w:color="000000"/>
            </w:tcBorders>
            <w:shd w:val="clear" w:color="auto" w:fill="FDE9D9" w:themeFill="accent6" w:themeFillTint="33"/>
          </w:tcPr>
          <w:p w14:paraId="07E510B9" w14:textId="77777777" w:rsidR="007A7140" w:rsidRPr="00904A68" w:rsidRDefault="007A7140" w:rsidP="00B31016">
            <w:pPr>
              <w:rPr>
                <w:color w:val="215868" w:themeColor="accent5" w:themeShade="80"/>
              </w:rPr>
            </w:pPr>
            <w:r w:rsidRPr="00904A68">
              <w:rPr>
                <w:color w:val="215868" w:themeColor="accent5" w:themeShade="80"/>
              </w:rPr>
              <w:t>Total precipitation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79BF2B12" w14:textId="77777777" w:rsidR="007A7140" w:rsidRPr="00904A68" w:rsidRDefault="007A7140" w:rsidP="00B31016">
            <w:pPr>
              <w:rPr>
                <w:color w:val="215868" w:themeColor="accent5" w:themeShade="80"/>
              </w:rPr>
            </w:pPr>
            <w:r w:rsidRPr="00904A68">
              <w:rPr>
                <w:color w:val="215868" w:themeColor="accent5" w:themeShade="80"/>
              </w:rPr>
              <w:t>Cumulative shallow soil water gain [mm]</w:t>
            </w:r>
          </w:p>
        </w:tc>
        <w:tc>
          <w:tcPr>
            <w:tcW w:w="1496" w:type="dxa"/>
            <w:gridSpan w:val="2"/>
            <w:tcBorders>
              <w:top w:val="single" w:sz="18" w:space="0" w:color="000000"/>
              <w:left w:val="single" w:sz="18" w:space="0" w:color="000000"/>
              <w:right w:val="single" w:sz="18" w:space="0" w:color="000000"/>
            </w:tcBorders>
            <w:shd w:val="clear" w:color="auto" w:fill="FDE9D9" w:themeFill="accent6" w:themeFillTint="33"/>
          </w:tcPr>
          <w:p w14:paraId="35E455A3" w14:textId="77777777" w:rsidR="007A7140" w:rsidRPr="00904A68" w:rsidRDefault="007A7140" w:rsidP="00B31016">
            <w:pPr>
              <w:rPr>
                <w:color w:val="215868" w:themeColor="accent5" w:themeShade="80"/>
              </w:rPr>
            </w:pPr>
            <w:r w:rsidRPr="00904A68">
              <w:rPr>
                <w:color w:val="215868" w:themeColor="accent5" w:themeShade="80"/>
              </w:rPr>
              <w:t xml:space="preserve">End of WY </w:t>
            </w:r>
          </w:p>
          <w:p w14:paraId="13B6310C" w14:textId="77777777" w:rsidR="007A7140" w:rsidRPr="00904A68" w:rsidRDefault="007A7140" w:rsidP="00B31016">
            <w:pPr>
              <w:rPr>
                <w:color w:val="215868" w:themeColor="accent5" w:themeShade="80"/>
              </w:rPr>
            </w:pPr>
            <w:r w:rsidRPr="00904A68">
              <w:rPr>
                <w:color w:val="215868" w:themeColor="accent5" w:themeShade="80"/>
              </w:rPr>
              <w:t>VWC [%]</w:t>
            </w:r>
          </w:p>
        </w:tc>
        <w:tc>
          <w:tcPr>
            <w:tcW w:w="1414" w:type="dxa"/>
            <w:gridSpan w:val="2"/>
            <w:tcBorders>
              <w:top w:val="single" w:sz="18" w:space="0" w:color="000000"/>
              <w:left w:val="single" w:sz="18" w:space="0" w:color="000000"/>
              <w:right w:val="single" w:sz="18" w:space="0" w:color="000000"/>
            </w:tcBorders>
            <w:shd w:val="clear" w:color="auto" w:fill="FDE9D9" w:themeFill="accent6" w:themeFillTint="33"/>
          </w:tcPr>
          <w:p w14:paraId="4F84633D" w14:textId="77777777" w:rsidR="007A7140" w:rsidRPr="00904A68" w:rsidRDefault="007A7140" w:rsidP="00B31016">
            <w:pPr>
              <w:rPr>
                <w:color w:val="215868" w:themeColor="accent5" w:themeShade="80"/>
              </w:rPr>
            </w:pPr>
            <w:r w:rsidRPr="00904A68">
              <w:rPr>
                <w:color w:val="215868" w:themeColor="accent5" w:themeShade="80"/>
              </w:rPr>
              <w:t>Days Saturated at 100 cm</w:t>
            </w:r>
          </w:p>
        </w:tc>
        <w:tc>
          <w:tcPr>
            <w:tcW w:w="2278" w:type="dxa"/>
            <w:gridSpan w:val="2"/>
            <w:tcBorders>
              <w:top w:val="single" w:sz="18" w:space="0" w:color="000000"/>
              <w:left w:val="single" w:sz="18" w:space="0" w:color="000000"/>
              <w:bottom w:val="nil"/>
              <w:right w:val="single" w:sz="18" w:space="0" w:color="000000"/>
            </w:tcBorders>
            <w:shd w:val="clear" w:color="auto" w:fill="FDE9D9" w:themeFill="accent6" w:themeFillTint="33"/>
          </w:tcPr>
          <w:p w14:paraId="24DFF8BF" w14:textId="61777ECF" w:rsidR="007A7140" w:rsidRPr="00904A68" w:rsidRDefault="007A7140" w:rsidP="00B31016">
            <w:pPr>
              <w:rPr>
                <w:color w:val="215868" w:themeColor="accent5" w:themeShade="80"/>
              </w:rPr>
            </w:pPr>
            <w:r w:rsidRPr="00904A68">
              <w:rPr>
                <w:color w:val="215868" w:themeColor="accent5" w:themeShade="80"/>
              </w:rPr>
              <w:t xml:space="preserve">Correlation </w:t>
            </w:r>
            <w:proofErr w:type="spellStart"/>
            <w:r w:rsidRPr="00904A68">
              <w:rPr>
                <w:color w:val="215868" w:themeColor="accent5" w:themeShade="80"/>
              </w:rPr>
              <w:t>coeff</w:t>
            </w:r>
            <w:proofErr w:type="spellEnd"/>
            <w:r w:rsidRPr="00904A68">
              <w:rPr>
                <w:color w:val="215868" w:themeColor="accent5" w:themeShade="80"/>
              </w:rPr>
              <w:t xml:space="preserve">. between 12 &amp; </w:t>
            </w:r>
            <w:r w:rsidR="00850161">
              <w:rPr>
                <w:color w:val="215868" w:themeColor="accent5" w:themeShade="80"/>
              </w:rPr>
              <w:t>10</w:t>
            </w:r>
            <w:r w:rsidRPr="00904A68">
              <w:rPr>
                <w:color w:val="215868" w:themeColor="accent5" w:themeShade="80"/>
              </w:rPr>
              <w:t>0 cm VWC</w:t>
            </w:r>
            <w:r w:rsidR="004404D6">
              <w:rPr>
                <w:color w:val="215868" w:themeColor="accent5" w:themeShade="80"/>
              </w:rPr>
              <w:t xml:space="preserve"> for Jun-Sept</w:t>
            </w:r>
          </w:p>
        </w:tc>
      </w:tr>
      <w:tr w:rsidR="00E83F00" w:rsidRPr="00904A68" w14:paraId="71E010E1" w14:textId="77777777" w:rsidTr="00BB090D">
        <w:trPr>
          <w:trHeight w:val="90"/>
        </w:trPr>
        <w:tc>
          <w:tcPr>
            <w:tcW w:w="1646" w:type="dxa"/>
            <w:gridSpan w:val="2"/>
            <w:tcBorders>
              <w:top w:val="nil"/>
              <w:left w:val="single" w:sz="18" w:space="0" w:color="000000"/>
              <w:bottom w:val="single" w:sz="18" w:space="0" w:color="auto"/>
              <w:right w:val="single" w:sz="18" w:space="0" w:color="000000"/>
            </w:tcBorders>
            <w:shd w:val="clear" w:color="auto" w:fill="DBE5F1" w:themeFill="accent1" w:themeFillTint="33"/>
            <w:vAlign w:val="bottom"/>
          </w:tcPr>
          <w:p w14:paraId="764D9867" w14:textId="77777777" w:rsidR="007A7140" w:rsidRPr="00904A68" w:rsidRDefault="007A7140" w:rsidP="00B31016">
            <w:pPr>
              <w:jc w:val="right"/>
              <w:rPr>
                <w:color w:val="215868" w:themeColor="accent5" w:themeShade="80"/>
              </w:rPr>
            </w:pPr>
            <w:r w:rsidRPr="00904A68">
              <w:rPr>
                <w:color w:val="215868" w:themeColor="accent5" w:themeShade="80"/>
              </w:rPr>
              <w:t>WY:</w:t>
            </w:r>
          </w:p>
        </w:tc>
        <w:tc>
          <w:tcPr>
            <w:tcW w:w="769" w:type="dxa"/>
            <w:tcBorders>
              <w:left w:val="single" w:sz="18" w:space="0" w:color="000000"/>
              <w:bottom w:val="single" w:sz="18" w:space="0" w:color="auto"/>
            </w:tcBorders>
            <w:shd w:val="clear" w:color="auto" w:fill="FABF8F" w:themeFill="accent6" w:themeFillTint="99"/>
          </w:tcPr>
          <w:p w14:paraId="19DCAEBE" w14:textId="77777777" w:rsidR="007A7140" w:rsidRPr="00904A68" w:rsidRDefault="007A7140" w:rsidP="00B31016">
            <w:pPr>
              <w:rPr>
                <w:color w:val="215868" w:themeColor="accent5" w:themeShade="80"/>
              </w:rPr>
            </w:pPr>
            <w:r w:rsidRPr="00904A68">
              <w:rPr>
                <w:color w:val="215868" w:themeColor="accent5" w:themeShade="80"/>
              </w:rPr>
              <w:t>2017</w:t>
            </w:r>
          </w:p>
        </w:tc>
        <w:tc>
          <w:tcPr>
            <w:tcW w:w="778" w:type="dxa"/>
            <w:tcBorders>
              <w:bottom w:val="single" w:sz="18" w:space="0" w:color="auto"/>
              <w:right w:val="single" w:sz="18" w:space="0" w:color="000000"/>
            </w:tcBorders>
            <w:shd w:val="clear" w:color="auto" w:fill="D99594" w:themeFill="accent2" w:themeFillTint="99"/>
          </w:tcPr>
          <w:p w14:paraId="4228644C"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29C9712"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6C5C50BF" w14:textId="77777777" w:rsidR="007A7140" w:rsidRPr="00904A68" w:rsidRDefault="007A7140" w:rsidP="00B31016">
            <w:pPr>
              <w:rPr>
                <w:color w:val="215868" w:themeColor="accent5" w:themeShade="80"/>
              </w:rPr>
            </w:pPr>
            <w:r w:rsidRPr="00904A68">
              <w:rPr>
                <w:color w:val="215868" w:themeColor="accent5" w:themeShade="80"/>
              </w:rPr>
              <w:t>2018</w:t>
            </w:r>
          </w:p>
        </w:tc>
        <w:tc>
          <w:tcPr>
            <w:tcW w:w="748" w:type="dxa"/>
            <w:tcBorders>
              <w:left w:val="single" w:sz="18" w:space="0" w:color="000000"/>
              <w:bottom w:val="single" w:sz="18" w:space="0" w:color="auto"/>
            </w:tcBorders>
            <w:shd w:val="clear" w:color="auto" w:fill="FABF8F" w:themeFill="accent6" w:themeFillTint="99"/>
          </w:tcPr>
          <w:p w14:paraId="2C92ACF8" w14:textId="77777777" w:rsidR="007A7140" w:rsidRPr="00904A68" w:rsidRDefault="007A7140" w:rsidP="00B31016">
            <w:pPr>
              <w:rPr>
                <w:color w:val="215868" w:themeColor="accent5" w:themeShade="80"/>
              </w:rPr>
            </w:pPr>
            <w:r w:rsidRPr="00904A68">
              <w:rPr>
                <w:color w:val="215868" w:themeColor="accent5" w:themeShade="80"/>
              </w:rPr>
              <w:t>2017</w:t>
            </w:r>
          </w:p>
        </w:tc>
        <w:tc>
          <w:tcPr>
            <w:tcW w:w="748" w:type="dxa"/>
            <w:tcBorders>
              <w:bottom w:val="single" w:sz="18" w:space="0" w:color="auto"/>
              <w:right w:val="single" w:sz="18" w:space="0" w:color="000000"/>
            </w:tcBorders>
            <w:shd w:val="clear" w:color="auto" w:fill="D99594" w:themeFill="accent2" w:themeFillTint="99"/>
          </w:tcPr>
          <w:p w14:paraId="12026A0F" w14:textId="77777777" w:rsidR="007A7140" w:rsidRPr="00904A68" w:rsidRDefault="007A7140" w:rsidP="00B31016">
            <w:pPr>
              <w:rPr>
                <w:color w:val="215868" w:themeColor="accent5" w:themeShade="80"/>
              </w:rPr>
            </w:pPr>
            <w:r w:rsidRPr="00904A68">
              <w:rPr>
                <w:color w:val="215868" w:themeColor="accent5" w:themeShade="80"/>
              </w:rPr>
              <w:t>2018</w:t>
            </w:r>
          </w:p>
        </w:tc>
        <w:tc>
          <w:tcPr>
            <w:tcW w:w="718" w:type="dxa"/>
            <w:tcBorders>
              <w:left w:val="single" w:sz="18" w:space="0" w:color="000000"/>
              <w:bottom w:val="single" w:sz="18" w:space="0" w:color="auto"/>
            </w:tcBorders>
            <w:shd w:val="clear" w:color="auto" w:fill="FABF8F" w:themeFill="accent6" w:themeFillTint="99"/>
          </w:tcPr>
          <w:p w14:paraId="01AB6B43"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696" w:type="dxa"/>
            <w:tcBorders>
              <w:bottom w:val="single" w:sz="18" w:space="0" w:color="auto"/>
              <w:right w:val="single" w:sz="18" w:space="0" w:color="000000"/>
            </w:tcBorders>
            <w:shd w:val="clear" w:color="auto" w:fill="D99594" w:themeFill="accent2" w:themeFillTint="99"/>
          </w:tcPr>
          <w:p w14:paraId="283EAA7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c>
          <w:tcPr>
            <w:tcW w:w="696" w:type="dxa"/>
            <w:tcBorders>
              <w:bottom w:val="single" w:sz="18" w:space="0" w:color="auto"/>
              <w:right w:val="single" w:sz="4" w:space="0" w:color="000000"/>
            </w:tcBorders>
            <w:shd w:val="clear" w:color="auto" w:fill="FABF8F" w:themeFill="accent6" w:themeFillTint="99"/>
          </w:tcPr>
          <w:p w14:paraId="071DF811"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2017</w:t>
            </w:r>
          </w:p>
        </w:tc>
        <w:tc>
          <w:tcPr>
            <w:tcW w:w="1582" w:type="dxa"/>
            <w:tcBorders>
              <w:left w:val="single" w:sz="4" w:space="0" w:color="000000"/>
              <w:bottom w:val="single" w:sz="18" w:space="0" w:color="000000"/>
              <w:right w:val="single" w:sz="18" w:space="0" w:color="000000"/>
            </w:tcBorders>
            <w:shd w:val="clear" w:color="auto" w:fill="D99594" w:themeFill="accent2" w:themeFillTint="99"/>
          </w:tcPr>
          <w:p w14:paraId="23C25914" w14:textId="77777777" w:rsidR="007A7140" w:rsidRPr="00904A68" w:rsidRDefault="007A7140" w:rsidP="00B31016">
            <w:pPr>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2018</w:t>
            </w:r>
          </w:p>
        </w:tc>
      </w:tr>
      <w:tr w:rsidR="00E83F00" w:rsidRPr="00904A68" w14:paraId="2AB47DEB" w14:textId="77777777" w:rsidTr="00BB090D">
        <w:trPr>
          <w:trHeight w:val="432"/>
        </w:trPr>
        <w:tc>
          <w:tcPr>
            <w:tcW w:w="617" w:type="dxa"/>
            <w:tcBorders>
              <w:top w:val="single" w:sz="18" w:space="0" w:color="000000"/>
              <w:left w:val="single" w:sz="18" w:space="0" w:color="000000"/>
            </w:tcBorders>
            <w:shd w:val="clear" w:color="auto" w:fill="C6D9F1" w:themeFill="text2" w:themeFillTint="33"/>
            <w:vAlign w:val="center"/>
          </w:tcPr>
          <w:p w14:paraId="3BF485EB" w14:textId="77777777" w:rsidR="007A7140" w:rsidRPr="00904A68" w:rsidRDefault="007A7140" w:rsidP="00B31016">
            <w:pPr>
              <w:jc w:val="center"/>
              <w:rPr>
                <w:color w:val="215868" w:themeColor="accent5" w:themeShade="80"/>
              </w:rPr>
            </w:pPr>
            <w:r w:rsidRPr="00904A68">
              <w:rPr>
                <w:color w:val="215868" w:themeColor="accent5" w:themeShade="80"/>
              </w:rPr>
              <w:t>S</w:t>
            </w:r>
            <w:r w:rsidRPr="00904A68">
              <w:rPr>
                <w:color w:val="215868" w:themeColor="accent5" w:themeShade="80"/>
                <w:shd w:val="clear" w:color="auto" w:fill="C6D9F1" w:themeFill="text2" w:themeFillTint="33"/>
              </w:rPr>
              <w:t>CB</w:t>
            </w:r>
          </w:p>
        </w:tc>
        <w:tc>
          <w:tcPr>
            <w:tcW w:w="1029" w:type="dxa"/>
            <w:vMerge w:val="restart"/>
            <w:tcBorders>
              <w:top w:val="single" w:sz="18" w:space="0" w:color="000000"/>
              <w:right w:val="single" w:sz="18" w:space="0" w:color="000000"/>
            </w:tcBorders>
            <w:shd w:val="clear" w:color="auto" w:fill="DBE5F1" w:themeFill="accent1" w:themeFillTint="33"/>
            <w:vAlign w:val="center"/>
          </w:tcPr>
          <w:p w14:paraId="2EC25DB7"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Wetland</w:t>
            </w:r>
          </w:p>
        </w:tc>
        <w:tc>
          <w:tcPr>
            <w:tcW w:w="769" w:type="dxa"/>
            <w:tcBorders>
              <w:top w:val="single" w:sz="18" w:space="0" w:color="000000"/>
              <w:left w:val="single" w:sz="18" w:space="0" w:color="000000"/>
            </w:tcBorders>
            <w:shd w:val="clear" w:color="auto" w:fill="C6D9F1" w:themeFill="text2" w:themeFillTint="33"/>
            <w:vAlign w:val="center"/>
          </w:tcPr>
          <w:p w14:paraId="71920B0C" w14:textId="579920DF" w:rsidR="007A7140" w:rsidRPr="00904A68" w:rsidRDefault="00C53C6C" w:rsidP="00B31016">
            <w:pPr>
              <w:jc w:val="center"/>
              <w:rPr>
                <w:color w:val="215868" w:themeColor="accent5" w:themeShade="80"/>
              </w:rPr>
            </w:pPr>
            <w:r>
              <w:rPr>
                <w:color w:val="215868" w:themeColor="accent5" w:themeShade="80"/>
              </w:rPr>
              <w:t>939</w:t>
            </w:r>
          </w:p>
        </w:tc>
        <w:tc>
          <w:tcPr>
            <w:tcW w:w="778" w:type="dxa"/>
            <w:tcBorders>
              <w:top w:val="single" w:sz="18" w:space="0" w:color="000000"/>
              <w:right w:val="single" w:sz="18" w:space="0" w:color="000000"/>
            </w:tcBorders>
            <w:shd w:val="clear" w:color="auto" w:fill="C6D9F1" w:themeFill="text2" w:themeFillTint="33"/>
            <w:vAlign w:val="center"/>
          </w:tcPr>
          <w:p w14:paraId="0ABEB5D6" w14:textId="288EE693" w:rsidR="007A7140" w:rsidRPr="00904A68" w:rsidRDefault="00C53C6C" w:rsidP="00B31016">
            <w:pPr>
              <w:jc w:val="center"/>
              <w:rPr>
                <w:color w:val="215868" w:themeColor="accent5" w:themeShade="80"/>
              </w:rPr>
            </w:pPr>
            <w:r>
              <w:rPr>
                <w:color w:val="215868" w:themeColor="accent5" w:themeShade="80"/>
              </w:rPr>
              <w:t>394</w:t>
            </w:r>
          </w:p>
        </w:tc>
        <w:tc>
          <w:tcPr>
            <w:tcW w:w="748" w:type="dxa"/>
            <w:tcBorders>
              <w:top w:val="single" w:sz="18" w:space="0" w:color="000000"/>
              <w:left w:val="single" w:sz="18" w:space="0" w:color="000000"/>
            </w:tcBorders>
            <w:shd w:val="clear" w:color="auto" w:fill="C6D9F1" w:themeFill="text2" w:themeFillTint="33"/>
            <w:vAlign w:val="center"/>
          </w:tcPr>
          <w:p w14:paraId="51528A90" w14:textId="77777777" w:rsidR="007A7140" w:rsidRPr="00904A68" w:rsidRDefault="007A7140" w:rsidP="00B31016">
            <w:pPr>
              <w:jc w:val="center"/>
              <w:rPr>
                <w:color w:val="215868" w:themeColor="accent5" w:themeShade="80"/>
              </w:rPr>
            </w:pPr>
            <w:r w:rsidRPr="00904A68">
              <w:rPr>
                <w:color w:val="215868" w:themeColor="accent5" w:themeShade="80"/>
              </w:rPr>
              <w:t>473</w:t>
            </w:r>
          </w:p>
        </w:tc>
        <w:tc>
          <w:tcPr>
            <w:tcW w:w="748" w:type="dxa"/>
            <w:tcBorders>
              <w:top w:val="single" w:sz="18" w:space="0" w:color="000000"/>
              <w:right w:val="single" w:sz="18" w:space="0" w:color="000000"/>
            </w:tcBorders>
            <w:shd w:val="clear" w:color="auto" w:fill="C6D9F1" w:themeFill="text2" w:themeFillTint="33"/>
            <w:vAlign w:val="center"/>
          </w:tcPr>
          <w:p w14:paraId="669A9C83" w14:textId="77777777" w:rsidR="007A7140" w:rsidRPr="00904A68" w:rsidRDefault="007A7140" w:rsidP="00B31016">
            <w:pPr>
              <w:jc w:val="center"/>
              <w:rPr>
                <w:color w:val="215868" w:themeColor="accent5" w:themeShade="80"/>
              </w:rPr>
            </w:pPr>
            <w:r w:rsidRPr="00904A68">
              <w:rPr>
                <w:color w:val="215868" w:themeColor="accent5" w:themeShade="80"/>
              </w:rPr>
              <w:t>469</w:t>
            </w:r>
          </w:p>
        </w:tc>
        <w:tc>
          <w:tcPr>
            <w:tcW w:w="748" w:type="dxa"/>
            <w:tcBorders>
              <w:top w:val="single" w:sz="18" w:space="0" w:color="000000"/>
              <w:left w:val="single" w:sz="18" w:space="0" w:color="000000"/>
            </w:tcBorders>
            <w:shd w:val="clear" w:color="auto" w:fill="C6D9F1" w:themeFill="text2" w:themeFillTint="33"/>
            <w:vAlign w:val="center"/>
          </w:tcPr>
          <w:p w14:paraId="54734480"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48" w:type="dxa"/>
            <w:tcBorders>
              <w:top w:val="single" w:sz="18" w:space="0" w:color="000000"/>
              <w:right w:val="single" w:sz="18" w:space="0" w:color="000000"/>
            </w:tcBorders>
            <w:shd w:val="clear" w:color="auto" w:fill="C6D9F1" w:themeFill="text2" w:themeFillTint="33"/>
            <w:vAlign w:val="center"/>
          </w:tcPr>
          <w:p w14:paraId="6517C674" w14:textId="77777777" w:rsidR="007A7140" w:rsidRPr="00904A68" w:rsidRDefault="007A7140" w:rsidP="00B31016">
            <w:pPr>
              <w:jc w:val="center"/>
              <w:rPr>
                <w:color w:val="215868" w:themeColor="accent5" w:themeShade="80"/>
              </w:rPr>
            </w:pPr>
            <w:r w:rsidRPr="00904A68">
              <w:rPr>
                <w:color w:val="215868" w:themeColor="accent5" w:themeShade="80"/>
              </w:rPr>
              <w:t>14</w:t>
            </w:r>
          </w:p>
        </w:tc>
        <w:tc>
          <w:tcPr>
            <w:tcW w:w="718" w:type="dxa"/>
            <w:tcBorders>
              <w:top w:val="single" w:sz="18" w:space="0" w:color="000000"/>
              <w:left w:val="single" w:sz="18" w:space="0" w:color="000000"/>
            </w:tcBorders>
            <w:shd w:val="clear" w:color="auto" w:fill="C6D9F1" w:themeFill="text2" w:themeFillTint="33"/>
            <w:vAlign w:val="center"/>
          </w:tcPr>
          <w:p w14:paraId="5C2535D1" w14:textId="77777777" w:rsidR="007A7140" w:rsidRPr="00904A68" w:rsidRDefault="007A7140" w:rsidP="00B31016">
            <w:pPr>
              <w:jc w:val="center"/>
              <w:rPr>
                <w:color w:val="215868" w:themeColor="accent5" w:themeShade="80"/>
              </w:rPr>
            </w:pPr>
            <w:r w:rsidRPr="00904A68">
              <w:rPr>
                <w:color w:val="215868" w:themeColor="accent5" w:themeShade="80"/>
              </w:rPr>
              <w:t>155</w:t>
            </w:r>
          </w:p>
        </w:tc>
        <w:tc>
          <w:tcPr>
            <w:tcW w:w="696" w:type="dxa"/>
            <w:tcBorders>
              <w:top w:val="single" w:sz="18" w:space="0" w:color="000000"/>
              <w:right w:val="single" w:sz="18" w:space="0" w:color="000000"/>
            </w:tcBorders>
            <w:shd w:val="clear" w:color="auto" w:fill="C6D9F1" w:themeFill="text2" w:themeFillTint="33"/>
            <w:vAlign w:val="center"/>
          </w:tcPr>
          <w:p w14:paraId="1A8E7F6D" w14:textId="77777777" w:rsidR="007A7140" w:rsidRPr="00904A68" w:rsidRDefault="007A7140" w:rsidP="00B31016">
            <w:pPr>
              <w:jc w:val="center"/>
              <w:rPr>
                <w:color w:val="215868" w:themeColor="accent5" w:themeShade="80"/>
              </w:rPr>
            </w:pPr>
            <w:r w:rsidRPr="00904A68">
              <w:rPr>
                <w:color w:val="215868" w:themeColor="accent5" w:themeShade="80"/>
              </w:rPr>
              <w:t>81</w:t>
            </w:r>
          </w:p>
        </w:tc>
        <w:tc>
          <w:tcPr>
            <w:tcW w:w="696" w:type="dxa"/>
            <w:tcBorders>
              <w:top w:val="single" w:sz="18" w:space="0" w:color="000000"/>
              <w:right w:val="single" w:sz="4" w:space="0" w:color="000000"/>
            </w:tcBorders>
            <w:shd w:val="clear" w:color="auto" w:fill="C6D9F1" w:themeFill="text2" w:themeFillTint="33"/>
          </w:tcPr>
          <w:p w14:paraId="67BB2CAC" w14:textId="40AFE321" w:rsidR="007A7140" w:rsidRPr="00904A68" w:rsidRDefault="007A7140" w:rsidP="00B31016">
            <w:pPr>
              <w:jc w:val="center"/>
              <w:rPr>
                <w:color w:val="215868" w:themeColor="accent5" w:themeShade="80"/>
              </w:rPr>
            </w:pPr>
            <w:r w:rsidRPr="00904A68">
              <w:rPr>
                <w:color w:val="215868" w:themeColor="accent5" w:themeShade="80"/>
              </w:rPr>
              <w:t>0.8</w:t>
            </w:r>
            <w:r w:rsidR="00E9272D">
              <w:rPr>
                <w:color w:val="215868" w:themeColor="accent5" w:themeShade="80"/>
              </w:rPr>
              <w:t>8</w:t>
            </w:r>
          </w:p>
        </w:tc>
        <w:tc>
          <w:tcPr>
            <w:tcW w:w="1582" w:type="dxa"/>
            <w:tcBorders>
              <w:top w:val="single" w:sz="18" w:space="0" w:color="000000"/>
              <w:left w:val="single" w:sz="4" w:space="0" w:color="000000"/>
              <w:right w:val="single" w:sz="18" w:space="0" w:color="000000"/>
            </w:tcBorders>
            <w:shd w:val="clear" w:color="auto" w:fill="C6D9F1" w:themeFill="text2" w:themeFillTint="33"/>
          </w:tcPr>
          <w:p w14:paraId="12ADA58B" w14:textId="34893366" w:rsidR="007A7140" w:rsidRPr="00904A68" w:rsidRDefault="007A7140" w:rsidP="00B31016">
            <w:pPr>
              <w:jc w:val="center"/>
              <w:rPr>
                <w:color w:val="215868" w:themeColor="accent5" w:themeShade="80"/>
              </w:rPr>
            </w:pPr>
            <w:r w:rsidRPr="00904A68">
              <w:rPr>
                <w:color w:val="215868" w:themeColor="accent5" w:themeShade="80"/>
              </w:rPr>
              <w:t>0.</w:t>
            </w:r>
            <w:r w:rsidR="00E9272D">
              <w:rPr>
                <w:color w:val="215868" w:themeColor="accent5" w:themeShade="80"/>
              </w:rPr>
              <w:t>94</w:t>
            </w:r>
          </w:p>
        </w:tc>
      </w:tr>
      <w:tr w:rsidR="00E83F00" w:rsidRPr="00904A68" w14:paraId="445029D5" w14:textId="77777777" w:rsidTr="00BB090D">
        <w:trPr>
          <w:trHeight w:val="432"/>
        </w:trPr>
        <w:tc>
          <w:tcPr>
            <w:tcW w:w="617" w:type="dxa"/>
            <w:tcBorders>
              <w:top w:val="single" w:sz="4" w:space="0" w:color="000000"/>
              <w:left w:val="single" w:sz="18" w:space="0" w:color="000000"/>
              <w:bottom w:val="single" w:sz="18" w:space="0" w:color="auto"/>
            </w:tcBorders>
            <w:shd w:val="clear" w:color="auto" w:fill="95B3D7" w:themeFill="accent1" w:themeFillTint="99"/>
            <w:vAlign w:val="center"/>
          </w:tcPr>
          <w:p w14:paraId="694F7197" w14:textId="77777777" w:rsidR="007A7140" w:rsidRPr="00904A68" w:rsidRDefault="007A7140" w:rsidP="00B31016">
            <w:pPr>
              <w:jc w:val="center"/>
              <w:rPr>
                <w:color w:val="215868" w:themeColor="accent5" w:themeShade="80"/>
              </w:rPr>
            </w:pPr>
            <w:r w:rsidRPr="00904A68">
              <w:rPr>
                <w:color w:val="215868" w:themeColor="accent5" w:themeShade="80"/>
              </w:rPr>
              <w:t>I</w:t>
            </w:r>
            <w:r w:rsidRPr="00904A68">
              <w:rPr>
                <w:color w:val="215868" w:themeColor="accent5" w:themeShade="80"/>
                <w:shd w:val="clear" w:color="auto" w:fill="95B3D7" w:themeFill="accent1" w:themeFillTint="99"/>
              </w:rPr>
              <w:t>CB</w:t>
            </w:r>
          </w:p>
        </w:tc>
        <w:tc>
          <w:tcPr>
            <w:tcW w:w="1029" w:type="dxa"/>
            <w:vMerge/>
            <w:tcBorders>
              <w:top w:val="single" w:sz="4" w:space="0" w:color="000000"/>
              <w:bottom w:val="single" w:sz="18" w:space="0" w:color="auto"/>
              <w:right w:val="single" w:sz="18" w:space="0" w:color="000000"/>
            </w:tcBorders>
            <w:shd w:val="clear" w:color="auto" w:fill="DBE5F1" w:themeFill="accent1" w:themeFillTint="33"/>
          </w:tcPr>
          <w:p w14:paraId="27C5AA2A"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top w:val="single" w:sz="4" w:space="0" w:color="000000"/>
              <w:left w:val="single" w:sz="18" w:space="0" w:color="000000"/>
              <w:bottom w:val="single" w:sz="18" w:space="0" w:color="auto"/>
            </w:tcBorders>
            <w:shd w:val="clear" w:color="auto" w:fill="95B3D7" w:themeFill="accent1" w:themeFillTint="99"/>
            <w:vAlign w:val="center"/>
          </w:tcPr>
          <w:p w14:paraId="651DCDD8" w14:textId="0D306DE5"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192</w:t>
            </w:r>
          </w:p>
        </w:tc>
        <w:tc>
          <w:tcPr>
            <w:tcW w:w="778" w:type="dxa"/>
            <w:tcBorders>
              <w:top w:val="single" w:sz="4" w:space="0" w:color="000000"/>
              <w:bottom w:val="single" w:sz="18" w:space="0" w:color="auto"/>
              <w:right w:val="single" w:sz="18" w:space="0" w:color="000000"/>
            </w:tcBorders>
            <w:shd w:val="clear" w:color="auto" w:fill="95B3D7" w:themeFill="accent1" w:themeFillTint="99"/>
            <w:vAlign w:val="center"/>
          </w:tcPr>
          <w:p w14:paraId="436EC756" w14:textId="15F4B187" w:rsidR="007A7140" w:rsidRPr="00904A68" w:rsidRDefault="00F61521" w:rsidP="00B31016">
            <w:pPr>
              <w:jc w:val="center"/>
              <w:rPr>
                <w:color w:val="215868" w:themeColor="accent5" w:themeShade="80"/>
              </w:rPr>
            </w:pPr>
            <w:r>
              <w:rPr>
                <w:color w:val="215868" w:themeColor="accent5" w:themeShade="80"/>
              </w:rPr>
              <w:t>657</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0BE20F5A"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7A73B2C1" w14:textId="77777777" w:rsidR="007A7140" w:rsidRPr="00904A68" w:rsidRDefault="007A7140" w:rsidP="00B31016">
            <w:pPr>
              <w:jc w:val="center"/>
              <w:rPr>
                <w:color w:val="215868" w:themeColor="accent5" w:themeShade="80"/>
              </w:rPr>
            </w:pPr>
            <w:r w:rsidRPr="00904A68">
              <w:rPr>
                <w:color w:val="215868" w:themeColor="accent5" w:themeShade="80"/>
              </w:rPr>
              <w:t>30</w:t>
            </w:r>
          </w:p>
        </w:tc>
        <w:tc>
          <w:tcPr>
            <w:tcW w:w="748" w:type="dxa"/>
            <w:tcBorders>
              <w:top w:val="single" w:sz="4" w:space="0" w:color="000000"/>
              <w:left w:val="single" w:sz="18" w:space="0" w:color="000000"/>
              <w:bottom w:val="single" w:sz="18" w:space="0" w:color="auto"/>
            </w:tcBorders>
            <w:shd w:val="clear" w:color="auto" w:fill="95B3D7" w:themeFill="accent1" w:themeFillTint="99"/>
            <w:vAlign w:val="center"/>
          </w:tcPr>
          <w:p w14:paraId="439D85C2"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48" w:type="dxa"/>
            <w:tcBorders>
              <w:top w:val="single" w:sz="4" w:space="0" w:color="000000"/>
              <w:bottom w:val="single" w:sz="18" w:space="0" w:color="auto"/>
              <w:right w:val="single" w:sz="18" w:space="0" w:color="000000"/>
            </w:tcBorders>
            <w:shd w:val="clear" w:color="auto" w:fill="95B3D7" w:themeFill="accent1" w:themeFillTint="99"/>
            <w:vAlign w:val="center"/>
          </w:tcPr>
          <w:p w14:paraId="0D212FD5" w14:textId="77777777" w:rsidR="007A7140" w:rsidRPr="00904A68" w:rsidRDefault="007A7140" w:rsidP="00B31016">
            <w:pPr>
              <w:jc w:val="center"/>
              <w:rPr>
                <w:color w:val="215868" w:themeColor="accent5" w:themeShade="80"/>
              </w:rPr>
            </w:pPr>
            <w:r w:rsidRPr="00904A68">
              <w:rPr>
                <w:color w:val="215868" w:themeColor="accent5" w:themeShade="80"/>
              </w:rPr>
              <w:t>43</w:t>
            </w:r>
          </w:p>
        </w:tc>
        <w:tc>
          <w:tcPr>
            <w:tcW w:w="718" w:type="dxa"/>
            <w:tcBorders>
              <w:top w:val="single" w:sz="4" w:space="0" w:color="000000"/>
              <w:left w:val="single" w:sz="18" w:space="0" w:color="000000"/>
              <w:bottom w:val="single" w:sz="18" w:space="0" w:color="auto"/>
            </w:tcBorders>
            <w:shd w:val="clear" w:color="auto" w:fill="95B3D7" w:themeFill="accent1" w:themeFillTint="99"/>
            <w:vAlign w:val="center"/>
          </w:tcPr>
          <w:p w14:paraId="4D34B560"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18" w:space="0" w:color="000000"/>
            </w:tcBorders>
            <w:shd w:val="clear" w:color="auto" w:fill="95B3D7" w:themeFill="accent1" w:themeFillTint="99"/>
            <w:vAlign w:val="center"/>
          </w:tcPr>
          <w:p w14:paraId="7A1F0A26" w14:textId="77777777" w:rsidR="007A7140" w:rsidRPr="00904A68" w:rsidRDefault="007A7140" w:rsidP="00B31016">
            <w:pPr>
              <w:jc w:val="center"/>
              <w:rPr>
                <w:color w:val="215868" w:themeColor="accent5" w:themeShade="80"/>
              </w:rPr>
            </w:pPr>
            <w:r w:rsidRPr="00904A68">
              <w:rPr>
                <w:color w:val="215868" w:themeColor="accent5" w:themeShade="80"/>
              </w:rPr>
              <w:t>365</w:t>
            </w:r>
          </w:p>
        </w:tc>
        <w:tc>
          <w:tcPr>
            <w:tcW w:w="696" w:type="dxa"/>
            <w:tcBorders>
              <w:top w:val="single" w:sz="4" w:space="0" w:color="000000"/>
              <w:bottom w:val="single" w:sz="18" w:space="0" w:color="auto"/>
              <w:right w:val="single" w:sz="4" w:space="0" w:color="000000"/>
            </w:tcBorders>
            <w:shd w:val="clear" w:color="auto" w:fill="95B3D7" w:themeFill="accent1" w:themeFillTint="99"/>
          </w:tcPr>
          <w:p w14:paraId="13D551B0" w14:textId="155B7C8B"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90</w:t>
            </w:r>
          </w:p>
        </w:tc>
        <w:tc>
          <w:tcPr>
            <w:tcW w:w="1582" w:type="dxa"/>
            <w:tcBorders>
              <w:top w:val="single" w:sz="4" w:space="0" w:color="000000"/>
              <w:left w:val="single" w:sz="4" w:space="0" w:color="000000"/>
              <w:bottom w:val="single" w:sz="18" w:space="0" w:color="auto"/>
              <w:right w:val="single" w:sz="18" w:space="0" w:color="000000"/>
            </w:tcBorders>
            <w:shd w:val="clear" w:color="auto" w:fill="95B3D7" w:themeFill="accent1" w:themeFillTint="99"/>
          </w:tcPr>
          <w:p w14:paraId="79AB8668" w14:textId="5EF94EAA" w:rsidR="007A7140" w:rsidRPr="00904A68" w:rsidRDefault="007A7140" w:rsidP="00B31016">
            <w:pPr>
              <w:jc w:val="center"/>
              <w:rPr>
                <w:color w:val="215868" w:themeColor="accent5" w:themeShade="80"/>
              </w:rPr>
            </w:pPr>
            <w:r w:rsidRPr="00904A68">
              <w:rPr>
                <w:color w:val="215868" w:themeColor="accent5" w:themeShade="80"/>
              </w:rPr>
              <w:t>0.</w:t>
            </w:r>
            <w:r w:rsidR="00935DC7">
              <w:rPr>
                <w:color w:val="215868" w:themeColor="accent5" w:themeShade="80"/>
              </w:rPr>
              <w:t>19</w:t>
            </w:r>
          </w:p>
        </w:tc>
      </w:tr>
      <w:tr w:rsidR="00E83F00" w:rsidRPr="00904A68" w14:paraId="2955A093"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5261B981"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0A165DA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Shrub</w:t>
            </w:r>
          </w:p>
        </w:tc>
        <w:tc>
          <w:tcPr>
            <w:tcW w:w="769" w:type="dxa"/>
            <w:tcBorders>
              <w:top w:val="single" w:sz="18" w:space="0" w:color="auto"/>
              <w:left w:val="single" w:sz="18" w:space="0" w:color="000000"/>
            </w:tcBorders>
            <w:shd w:val="clear" w:color="auto" w:fill="C6D9F1" w:themeFill="text2" w:themeFillTint="33"/>
            <w:vAlign w:val="center"/>
          </w:tcPr>
          <w:p w14:paraId="1712EC8A" w14:textId="674B3885" w:rsidR="007A7140" w:rsidRPr="00904A68" w:rsidRDefault="00C53C6C" w:rsidP="00B31016">
            <w:pPr>
              <w:jc w:val="center"/>
              <w:rPr>
                <w:color w:val="215868" w:themeColor="accent5" w:themeShade="80"/>
              </w:rPr>
            </w:pPr>
            <w:r>
              <w:rPr>
                <w:color w:val="215868" w:themeColor="accent5" w:themeShade="80"/>
              </w:rPr>
              <w:t>1152</w:t>
            </w:r>
          </w:p>
        </w:tc>
        <w:tc>
          <w:tcPr>
            <w:tcW w:w="778" w:type="dxa"/>
            <w:tcBorders>
              <w:top w:val="single" w:sz="18" w:space="0" w:color="auto"/>
              <w:right w:val="single" w:sz="18" w:space="0" w:color="000000"/>
            </w:tcBorders>
            <w:shd w:val="clear" w:color="auto" w:fill="C6D9F1" w:themeFill="text2" w:themeFillTint="33"/>
            <w:vAlign w:val="center"/>
          </w:tcPr>
          <w:p w14:paraId="4C09380F" w14:textId="77777777" w:rsidR="007A7140" w:rsidRPr="00904A68" w:rsidRDefault="007A7140" w:rsidP="00B31016">
            <w:pPr>
              <w:jc w:val="center"/>
              <w:rPr>
                <w:color w:val="215868" w:themeColor="accent5" w:themeShade="80"/>
              </w:rPr>
            </w:pPr>
            <w:r w:rsidRPr="00904A68">
              <w:rPr>
                <w:color w:val="215868" w:themeColor="accent5" w:themeShade="80"/>
              </w:rPr>
              <w:t>546</w:t>
            </w:r>
          </w:p>
        </w:tc>
        <w:tc>
          <w:tcPr>
            <w:tcW w:w="748" w:type="dxa"/>
            <w:tcBorders>
              <w:top w:val="single" w:sz="18" w:space="0" w:color="auto"/>
              <w:left w:val="single" w:sz="18" w:space="0" w:color="000000"/>
            </w:tcBorders>
            <w:shd w:val="clear" w:color="auto" w:fill="C6D9F1" w:themeFill="text2" w:themeFillTint="33"/>
            <w:vAlign w:val="center"/>
          </w:tcPr>
          <w:p w14:paraId="18B86DB2" w14:textId="77777777" w:rsidR="007A7140" w:rsidRPr="00904A68" w:rsidRDefault="007A7140" w:rsidP="00B31016">
            <w:pPr>
              <w:jc w:val="center"/>
              <w:rPr>
                <w:color w:val="215868" w:themeColor="accent5" w:themeShade="80"/>
              </w:rPr>
            </w:pPr>
            <w:r w:rsidRPr="00904A68">
              <w:rPr>
                <w:color w:val="215868" w:themeColor="accent5" w:themeShade="80"/>
              </w:rPr>
              <w:t>362</w:t>
            </w:r>
          </w:p>
        </w:tc>
        <w:tc>
          <w:tcPr>
            <w:tcW w:w="748" w:type="dxa"/>
            <w:tcBorders>
              <w:top w:val="single" w:sz="18" w:space="0" w:color="auto"/>
              <w:right w:val="single" w:sz="18" w:space="0" w:color="000000"/>
            </w:tcBorders>
            <w:shd w:val="clear" w:color="auto" w:fill="C6D9F1" w:themeFill="text2" w:themeFillTint="33"/>
            <w:vAlign w:val="center"/>
          </w:tcPr>
          <w:p w14:paraId="7654FBC2" w14:textId="77777777" w:rsidR="007A7140" w:rsidRPr="00904A68" w:rsidRDefault="007A7140" w:rsidP="00B31016">
            <w:pPr>
              <w:jc w:val="center"/>
              <w:rPr>
                <w:color w:val="215868" w:themeColor="accent5" w:themeShade="80"/>
              </w:rPr>
            </w:pPr>
            <w:r w:rsidRPr="00904A68">
              <w:rPr>
                <w:color w:val="215868" w:themeColor="accent5" w:themeShade="80"/>
              </w:rPr>
              <w:t>287</w:t>
            </w:r>
          </w:p>
        </w:tc>
        <w:tc>
          <w:tcPr>
            <w:tcW w:w="748" w:type="dxa"/>
            <w:tcBorders>
              <w:top w:val="single" w:sz="18" w:space="0" w:color="auto"/>
              <w:left w:val="single" w:sz="18" w:space="0" w:color="000000"/>
            </w:tcBorders>
            <w:shd w:val="clear" w:color="auto" w:fill="C6D9F1" w:themeFill="text2" w:themeFillTint="33"/>
            <w:vAlign w:val="center"/>
          </w:tcPr>
          <w:p w14:paraId="354B4739" w14:textId="77777777" w:rsidR="007A7140" w:rsidRPr="00904A68" w:rsidRDefault="007A7140" w:rsidP="00B31016">
            <w:pPr>
              <w:jc w:val="center"/>
              <w:rPr>
                <w:color w:val="215868" w:themeColor="accent5" w:themeShade="80"/>
              </w:rPr>
            </w:pPr>
            <w:r w:rsidRPr="00904A68">
              <w:rPr>
                <w:color w:val="215868" w:themeColor="accent5" w:themeShade="80"/>
              </w:rPr>
              <w:t>16</w:t>
            </w:r>
          </w:p>
        </w:tc>
        <w:tc>
          <w:tcPr>
            <w:tcW w:w="748" w:type="dxa"/>
            <w:tcBorders>
              <w:top w:val="single" w:sz="18" w:space="0" w:color="auto"/>
              <w:right w:val="single" w:sz="18" w:space="0" w:color="000000"/>
            </w:tcBorders>
            <w:shd w:val="clear" w:color="auto" w:fill="C6D9F1" w:themeFill="text2" w:themeFillTint="33"/>
            <w:vAlign w:val="center"/>
          </w:tcPr>
          <w:p w14:paraId="23F83864"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18" w:type="dxa"/>
            <w:tcBorders>
              <w:top w:val="single" w:sz="18" w:space="0" w:color="auto"/>
              <w:left w:val="single" w:sz="18" w:space="0" w:color="000000"/>
            </w:tcBorders>
            <w:shd w:val="clear" w:color="auto" w:fill="C6D9F1" w:themeFill="text2" w:themeFillTint="33"/>
            <w:vAlign w:val="center"/>
          </w:tcPr>
          <w:p w14:paraId="04981046" w14:textId="77777777" w:rsidR="007A7140" w:rsidRPr="00904A68" w:rsidRDefault="007A7140" w:rsidP="00B31016">
            <w:pPr>
              <w:jc w:val="center"/>
              <w:rPr>
                <w:color w:val="215868" w:themeColor="accent5" w:themeShade="80"/>
              </w:rPr>
            </w:pPr>
            <w:r w:rsidRPr="00904A68">
              <w:rPr>
                <w:color w:val="215868" w:themeColor="accent5" w:themeShade="80"/>
              </w:rPr>
              <w:t>88</w:t>
            </w:r>
          </w:p>
        </w:tc>
        <w:tc>
          <w:tcPr>
            <w:tcW w:w="696" w:type="dxa"/>
            <w:tcBorders>
              <w:top w:val="single" w:sz="18" w:space="0" w:color="auto"/>
              <w:right w:val="single" w:sz="18" w:space="0" w:color="000000"/>
            </w:tcBorders>
            <w:shd w:val="clear" w:color="auto" w:fill="C6D9F1" w:themeFill="text2" w:themeFillTint="33"/>
            <w:vAlign w:val="center"/>
          </w:tcPr>
          <w:p w14:paraId="58B50CE5"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34BC8143" w14:textId="3481EB7B"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94</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3EB7B989" w14:textId="02F6E39C" w:rsidR="007A7140" w:rsidRPr="00904A68" w:rsidRDefault="007A7140" w:rsidP="00B31016">
            <w:pPr>
              <w:jc w:val="center"/>
              <w:rPr>
                <w:color w:val="215868" w:themeColor="accent5" w:themeShade="80"/>
              </w:rPr>
            </w:pPr>
            <w:commentRangeStart w:id="48"/>
            <w:commentRangeStart w:id="49"/>
            <w:r w:rsidRPr="00904A68">
              <w:rPr>
                <w:color w:val="215868" w:themeColor="accent5" w:themeShade="80"/>
              </w:rPr>
              <w:t>0.</w:t>
            </w:r>
            <w:r w:rsidR="00BB090D">
              <w:rPr>
                <w:color w:val="215868" w:themeColor="accent5" w:themeShade="80"/>
              </w:rPr>
              <w:t>20</w:t>
            </w:r>
            <w:commentRangeEnd w:id="48"/>
            <w:r w:rsidR="000D45F0">
              <w:rPr>
                <w:rStyle w:val="CommentReference"/>
              </w:rPr>
              <w:commentReference w:id="48"/>
            </w:r>
            <w:commentRangeEnd w:id="49"/>
            <w:r w:rsidR="009B6214">
              <w:rPr>
                <w:rStyle w:val="CommentReference"/>
              </w:rPr>
              <w:commentReference w:id="49"/>
            </w:r>
          </w:p>
        </w:tc>
      </w:tr>
      <w:tr w:rsidR="00E83F00" w:rsidRPr="00904A68" w14:paraId="79F64B00" w14:textId="77777777" w:rsidTr="00BB090D">
        <w:trPr>
          <w:trHeight w:val="432"/>
        </w:trPr>
        <w:tc>
          <w:tcPr>
            <w:tcW w:w="617" w:type="dxa"/>
            <w:tcBorders>
              <w:left w:val="single" w:sz="18" w:space="0" w:color="000000"/>
              <w:bottom w:val="single" w:sz="18" w:space="0" w:color="auto"/>
            </w:tcBorders>
            <w:shd w:val="clear" w:color="auto" w:fill="95B3D7" w:themeFill="accent1" w:themeFillTint="99"/>
            <w:vAlign w:val="center"/>
          </w:tcPr>
          <w:p w14:paraId="54FDFF24" w14:textId="77777777" w:rsidR="007A7140" w:rsidRPr="00904A68" w:rsidRDefault="007A7140" w:rsidP="00B31016">
            <w:pPr>
              <w:jc w:val="center"/>
              <w:rPr>
                <w:color w:val="215868" w:themeColor="accent5" w:themeShade="80"/>
              </w:rPr>
            </w:pPr>
            <w:r w:rsidRPr="00904A68">
              <w:rPr>
                <w:color w:val="215868" w:themeColor="accent5" w:themeShade="80"/>
              </w:rPr>
              <w:t>ICB</w:t>
            </w:r>
          </w:p>
        </w:tc>
        <w:tc>
          <w:tcPr>
            <w:tcW w:w="1029" w:type="dxa"/>
            <w:vMerge/>
            <w:tcBorders>
              <w:bottom w:val="single" w:sz="18" w:space="0" w:color="auto"/>
              <w:right w:val="single" w:sz="18" w:space="0" w:color="000000"/>
            </w:tcBorders>
            <w:shd w:val="clear" w:color="auto" w:fill="DBE5F1" w:themeFill="accent1" w:themeFillTint="33"/>
          </w:tcPr>
          <w:p w14:paraId="2F31FCD1"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auto"/>
            </w:tcBorders>
            <w:shd w:val="clear" w:color="auto" w:fill="95B3D7" w:themeFill="accent1" w:themeFillTint="99"/>
            <w:vAlign w:val="center"/>
          </w:tcPr>
          <w:p w14:paraId="2BBCB79E" w14:textId="4BC43429" w:rsidR="007A7140" w:rsidRPr="00904A68" w:rsidRDefault="007A7140" w:rsidP="00B31016">
            <w:pPr>
              <w:jc w:val="center"/>
              <w:rPr>
                <w:color w:val="215868" w:themeColor="accent5" w:themeShade="80"/>
              </w:rPr>
            </w:pPr>
            <w:r w:rsidRPr="00904A68">
              <w:rPr>
                <w:color w:val="215868" w:themeColor="accent5" w:themeShade="80"/>
              </w:rPr>
              <w:t>1</w:t>
            </w:r>
            <w:r w:rsidR="00F61521">
              <w:rPr>
                <w:color w:val="215868" w:themeColor="accent5" w:themeShade="80"/>
              </w:rPr>
              <w:t>287</w:t>
            </w:r>
          </w:p>
        </w:tc>
        <w:tc>
          <w:tcPr>
            <w:tcW w:w="778" w:type="dxa"/>
            <w:tcBorders>
              <w:bottom w:val="single" w:sz="18" w:space="0" w:color="auto"/>
              <w:right w:val="single" w:sz="18" w:space="0" w:color="000000"/>
            </w:tcBorders>
            <w:shd w:val="clear" w:color="auto" w:fill="95B3D7" w:themeFill="accent1" w:themeFillTint="99"/>
            <w:vAlign w:val="center"/>
          </w:tcPr>
          <w:p w14:paraId="01DCEC23" w14:textId="4111EDAC" w:rsidR="007A7140" w:rsidRPr="00904A68" w:rsidRDefault="00F61521" w:rsidP="00B31016">
            <w:pPr>
              <w:jc w:val="center"/>
              <w:rPr>
                <w:color w:val="215868" w:themeColor="accent5" w:themeShade="80"/>
              </w:rPr>
            </w:pPr>
            <w:r>
              <w:rPr>
                <w:color w:val="215868" w:themeColor="accent5" w:themeShade="80"/>
              </w:rPr>
              <w:t>713</w:t>
            </w:r>
          </w:p>
        </w:tc>
        <w:tc>
          <w:tcPr>
            <w:tcW w:w="748" w:type="dxa"/>
            <w:tcBorders>
              <w:left w:val="single" w:sz="18" w:space="0" w:color="000000"/>
              <w:bottom w:val="single" w:sz="18" w:space="0" w:color="auto"/>
            </w:tcBorders>
            <w:shd w:val="clear" w:color="auto" w:fill="95B3D7" w:themeFill="accent1" w:themeFillTint="99"/>
            <w:vAlign w:val="center"/>
          </w:tcPr>
          <w:p w14:paraId="135BB5FC" w14:textId="77777777" w:rsidR="007A7140" w:rsidRPr="00904A68" w:rsidRDefault="007A7140" w:rsidP="00B31016">
            <w:pPr>
              <w:jc w:val="center"/>
              <w:rPr>
                <w:color w:val="215868" w:themeColor="accent5" w:themeShade="80"/>
              </w:rPr>
            </w:pPr>
            <w:r w:rsidRPr="00904A68">
              <w:rPr>
                <w:color w:val="215868" w:themeColor="accent5" w:themeShade="80"/>
              </w:rPr>
              <w:t>940</w:t>
            </w:r>
          </w:p>
        </w:tc>
        <w:tc>
          <w:tcPr>
            <w:tcW w:w="748" w:type="dxa"/>
            <w:tcBorders>
              <w:bottom w:val="single" w:sz="18" w:space="0" w:color="auto"/>
              <w:right w:val="single" w:sz="18" w:space="0" w:color="000000"/>
            </w:tcBorders>
            <w:shd w:val="clear" w:color="auto" w:fill="95B3D7" w:themeFill="accent1" w:themeFillTint="99"/>
            <w:vAlign w:val="center"/>
          </w:tcPr>
          <w:p w14:paraId="40615206" w14:textId="77777777" w:rsidR="007A7140" w:rsidRPr="00904A68" w:rsidRDefault="007A7140" w:rsidP="00B31016">
            <w:pPr>
              <w:jc w:val="center"/>
              <w:rPr>
                <w:color w:val="215868" w:themeColor="accent5" w:themeShade="80"/>
              </w:rPr>
            </w:pPr>
            <w:r w:rsidRPr="00904A68">
              <w:rPr>
                <w:color w:val="215868" w:themeColor="accent5" w:themeShade="80"/>
              </w:rPr>
              <w:t>378</w:t>
            </w:r>
          </w:p>
        </w:tc>
        <w:tc>
          <w:tcPr>
            <w:tcW w:w="748" w:type="dxa"/>
            <w:tcBorders>
              <w:left w:val="single" w:sz="18" w:space="0" w:color="000000"/>
              <w:bottom w:val="single" w:sz="18" w:space="0" w:color="auto"/>
            </w:tcBorders>
            <w:shd w:val="clear" w:color="auto" w:fill="95B3D7" w:themeFill="accent1" w:themeFillTint="99"/>
            <w:vAlign w:val="center"/>
          </w:tcPr>
          <w:p w14:paraId="709499FA" w14:textId="77777777" w:rsidR="007A7140" w:rsidRPr="00904A68" w:rsidRDefault="007A7140" w:rsidP="00B31016">
            <w:pPr>
              <w:jc w:val="center"/>
              <w:rPr>
                <w:color w:val="215868" w:themeColor="accent5" w:themeShade="80"/>
              </w:rPr>
            </w:pPr>
            <w:r w:rsidRPr="00904A68">
              <w:rPr>
                <w:color w:val="215868" w:themeColor="accent5" w:themeShade="80"/>
              </w:rPr>
              <w:t>10</w:t>
            </w:r>
          </w:p>
        </w:tc>
        <w:tc>
          <w:tcPr>
            <w:tcW w:w="748" w:type="dxa"/>
            <w:tcBorders>
              <w:bottom w:val="single" w:sz="18" w:space="0" w:color="auto"/>
              <w:right w:val="single" w:sz="18" w:space="0" w:color="000000"/>
            </w:tcBorders>
            <w:shd w:val="clear" w:color="auto" w:fill="95B3D7" w:themeFill="accent1" w:themeFillTint="99"/>
            <w:vAlign w:val="center"/>
          </w:tcPr>
          <w:p w14:paraId="0FE3F7F2"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718" w:type="dxa"/>
            <w:tcBorders>
              <w:left w:val="single" w:sz="18" w:space="0" w:color="000000"/>
              <w:bottom w:val="single" w:sz="18" w:space="0" w:color="auto"/>
            </w:tcBorders>
            <w:shd w:val="clear" w:color="auto" w:fill="95B3D7" w:themeFill="accent1" w:themeFillTint="99"/>
            <w:vAlign w:val="center"/>
          </w:tcPr>
          <w:p w14:paraId="37ABB696" w14:textId="19823C0C" w:rsidR="007A7140" w:rsidRPr="00904A68" w:rsidRDefault="007A7140" w:rsidP="00B31016">
            <w:pPr>
              <w:jc w:val="center"/>
              <w:rPr>
                <w:color w:val="215868" w:themeColor="accent5" w:themeShade="80"/>
              </w:rPr>
            </w:pPr>
            <w:r w:rsidRPr="00904A68">
              <w:rPr>
                <w:color w:val="215868" w:themeColor="accent5" w:themeShade="80"/>
              </w:rPr>
              <w:t>86</w:t>
            </w:r>
            <w:r w:rsidR="001C68F6" w:rsidRPr="00904A68">
              <w:rPr>
                <w:color w:val="215868" w:themeColor="accent5" w:themeShade="80"/>
              </w:rPr>
              <w:t>*</w:t>
            </w:r>
          </w:p>
        </w:tc>
        <w:tc>
          <w:tcPr>
            <w:tcW w:w="696" w:type="dxa"/>
            <w:tcBorders>
              <w:bottom w:val="single" w:sz="18" w:space="0" w:color="auto"/>
              <w:right w:val="single" w:sz="18" w:space="0" w:color="000000"/>
            </w:tcBorders>
            <w:shd w:val="clear" w:color="auto" w:fill="95B3D7" w:themeFill="accent1" w:themeFillTint="99"/>
            <w:vAlign w:val="center"/>
          </w:tcPr>
          <w:p w14:paraId="518870C2"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auto"/>
              <w:right w:val="single" w:sz="4" w:space="0" w:color="000000"/>
            </w:tcBorders>
            <w:shd w:val="clear" w:color="auto" w:fill="95B3D7" w:themeFill="accent1" w:themeFillTint="99"/>
          </w:tcPr>
          <w:p w14:paraId="7A5A9B43" w14:textId="6F61BA90"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c>
          <w:tcPr>
            <w:tcW w:w="1582" w:type="dxa"/>
            <w:tcBorders>
              <w:left w:val="single" w:sz="4" w:space="0" w:color="000000"/>
              <w:bottom w:val="single" w:sz="18" w:space="0" w:color="auto"/>
              <w:right w:val="single" w:sz="18" w:space="0" w:color="000000"/>
            </w:tcBorders>
            <w:shd w:val="clear" w:color="auto" w:fill="95B3D7" w:themeFill="accent1" w:themeFillTint="99"/>
          </w:tcPr>
          <w:p w14:paraId="010362EA" w14:textId="76962037" w:rsidR="007A7140" w:rsidRPr="00904A68" w:rsidRDefault="007A7140" w:rsidP="00B31016">
            <w:pPr>
              <w:jc w:val="center"/>
              <w:rPr>
                <w:color w:val="215868" w:themeColor="accent5" w:themeShade="80"/>
              </w:rPr>
            </w:pPr>
            <w:r w:rsidRPr="00904A68">
              <w:rPr>
                <w:color w:val="215868" w:themeColor="accent5" w:themeShade="80"/>
              </w:rPr>
              <w:t>0.8</w:t>
            </w:r>
            <w:r w:rsidR="003368DA">
              <w:rPr>
                <w:color w:val="215868" w:themeColor="accent5" w:themeShade="80"/>
              </w:rPr>
              <w:t>7</w:t>
            </w:r>
          </w:p>
        </w:tc>
      </w:tr>
      <w:tr w:rsidR="00E83F00" w:rsidRPr="00904A68" w14:paraId="1B113617" w14:textId="77777777" w:rsidTr="00BB090D">
        <w:trPr>
          <w:trHeight w:val="432"/>
        </w:trPr>
        <w:tc>
          <w:tcPr>
            <w:tcW w:w="617" w:type="dxa"/>
            <w:tcBorders>
              <w:top w:val="single" w:sz="18" w:space="0" w:color="auto"/>
              <w:left w:val="single" w:sz="18" w:space="0" w:color="000000"/>
            </w:tcBorders>
            <w:shd w:val="clear" w:color="auto" w:fill="C6D9F1" w:themeFill="text2" w:themeFillTint="33"/>
            <w:vAlign w:val="center"/>
          </w:tcPr>
          <w:p w14:paraId="78A82E57" w14:textId="77777777" w:rsidR="007A7140" w:rsidRPr="00904A68" w:rsidRDefault="007A7140" w:rsidP="00B31016">
            <w:pPr>
              <w:jc w:val="center"/>
              <w:rPr>
                <w:color w:val="215868" w:themeColor="accent5" w:themeShade="80"/>
              </w:rPr>
            </w:pPr>
            <w:r w:rsidRPr="00904A68">
              <w:rPr>
                <w:color w:val="215868" w:themeColor="accent5" w:themeShade="80"/>
              </w:rPr>
              <w:t>SCB</w:t>
            </w:r>
          </w:p>
        </w:tc>
        <w:tc>
          <w:tcPr>
            <w:tcW w:w="1029" w:type="dxa"/>
            <w:vMerge w:val="restart"/>
            <w:tcBorders>
              <w:top w:val="single" w:sz="18" w:space="0" w:color="auto"/>
              <w:right w:val="single" w:sz="18" w:space="0" w:color="000000"/>
            </w:tcBorders>
            <w:shd w:val="clear" w:color="auto" w:fill="DBE5F1" w:themeFill="accent1" w:themeFillTint="33"/>
            <w:vAlign w:val="center"/>
          </w:tcPr>
          <w:p w14:paraId="6706C833" w14:textId="77777777" w:rsidR="007A7140" w:rsidRPr="00904A68" w:rsidRDefault="007A7140" w:rsidP="00B31016">
            <w:pPr>
              <w:spacing w:line="480" w:lineRule="auto"/>
              <w:jc w:val="center"/>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Forest</w:t>
            </w:r>
          </w:p>
        </w:tc>
        <w:tc>
          <w:tcPr>
            <w:tcW w:w="769" w:type="dxa"/>
            <w:tcBorders>
              <w:top w:val="single" w:sz="18" w:space="0" w:color="auto"/>
              <w:left w:val="single" w:sz="18" w:space="0" w:color="000000"/>
            </w:tcBorders>
            <w:shd w:val="clear" w:color="auto" w:fill="C6D9F1" w:themeFill="text2" w:themeFillTint="33"/>
            <w:vAlign w:val="center"/>
          </w:tcPr>
          <w:p w14:paraId="0A3B2B77" w14:textId="67D7C516" w:rsidR="007A7140" w:rsidRPr="00904A68" w:rsidRDefault="00C53C6C" w:rsidP="00B31016">
            <w:pPr>
              <w:jc w:val="center"/>
              <w:rPr>
                <w:color w:val="215868" w:themeColor="accent5" w:themeShade="80"/>
              </w:rPr>
            </w:pPr>
            <w:r>
              <w:rPr>
                <w:color w:val="215868" w:themeColor="accent5" w:themeShade="80"/>
              </w:rPr>
              <w:t>426</w:t>
            </w:r>
          </w:p>
        </w:tc>
        <w:tc>
          <w:tcPr>
            <w:tcW w:w="778" w:type="dxa"/>
            <w:tcBorders>
              <w:top w:val="single" w:sz="18" w:space="0" w:color="auto"/>
              <w:right w:val="single" w:sz="18" w:space="0" w:color="000000"/>
            </w:tcBorders>
            <w:shd w:val="clear" w:color="auto" w:fill="C6D9F1" w:themeFill="text2" w:themeFillTint="33"/>
            <w:vAlign w:val="center"/>
          </w:tcPr>
          <w:p w14:paraId="1AFF2D07" w14:textId="5BB0C285" w:rsidR="007A7140" w:rsidRPr="00904A68" w:rsidRDefault="007A7140" w:rsidP="00B31016">
            <w:pPr>
              <w:jc w:val="center"/>
              <w:rPr>
                <w:color w:val="215868" w:themeColor="accent5" w:themeShade="80"/>
              </w:rPr>
            </w:pPr>
            <w:r w:rsidRPr="00904A68">
              <w:rPr>
                <w:color w:val="215868" w:themeColor="accent5" w:themeShade="80"/>
              </w:rPr>
              <w:t>3</w:t>
            </w:r>
            <w:r w:rsidR="00C53C6C">
              <w:rPr>
                <w:color w:val="215868" w:themeColor="accent5" w:themeShade="80"/>
              </w:rPr>
              <w:t>68</w:t>
            </w:r>
          </w:p>
        </w:tc>
        <w:tc>
          <w:tcPr>
            <w:tcW w:w="748" w:type="dxa"/>
            <w:tcBorders>
              <w:top w:val="single" w:sz="18" w:space="0" w:color="auto"/>
              <w:left w:val="single" w:sz="18" w:space="0" w:color="000000"/>
            </w:tcBorders>
            <w:shd w:val="clear" w:color="auto" w:fill="C6D9F1" w:themeFill="text2" w:themeFillTint="33"/>
            <w:vAlign w:val="center"/>
          </w:tcPr>
          <w:p w14:paraId="4A6F333E" w14:textId="77777777" w:rsidR="007A7140" w:rsidRPr="00904A68" w:rsidRDefault="007A7140" w:rsidP="00B31016">
            <w:pPr>
              <w:jc w:val="center"/>
              <w:rPr>
                <w:color w:val="215868" w:themeColor="accent5" w:themeShade="80"/>
              </w:rPr>
            </w:pPr>
            <w:r w:rsidRPr="00904A68">
              <w:rPr>
                <w:color w:val="215868" w:themeColor="accent5" w:themeShade="80"/>
              </w:rPr>
              <w:t>834</w:t>
            </w:r>
          </w:p>
        </w:tc>
        <w:tc>
          <w:tcPr>
            <w:tcW w:w="748" w:type="dxa"/>
            <w:tcBorders>
              <w:top w:val="single" w:sz="18" w:space="0" w:color="auto"/>
              <w:right w:val="single" w:sz="18" w:space="0" w:color="000000"/>
            </w:tcBorders>
            <w:shd w:val="clear" w:color="auto" w:fill="C6D9F1" w:themeFill="text2" w:themeFillTint="33"/>
            <w:vAlign w:val="center"/>
          </w:tcPr>
          <w:p w14:paraId="270DB93A" w14:textId="77777777" w:rsidR="007A7140" w:rsidRPr="00904A68" w:rsidRDefault="007A7140" w:rsidP="00B31016">
            <w:pPr>
              <w:jc w:val="center"/>
              <w:rPr>
                <w:color w:val="215868" w:themeColor="accent5" w:themeShade="80"/>
              </w:rPr>
            </w:pPr>
            <w:r w:rsidRPr="00904A68">
              <w:rPr>
                <w:color w:val="215868" w:themeColor="accent5" w:themeShade="80"/>
              </w:rPr>
              <w:t>184</w:t>
            </w:r>
          </w:p>
        </w:tc>
        <w:tc>
          <w:tcPr>
            <w:tcW w:w="748" w:type="dxa"/>
            <w:tcBorders>
              <w:top w:val="single" w:sz="18" w:space="0" w:color="auto"/>
              <w:left w:val="single" w:sz="18" w:space="0" w:color="000000"/>
            </w:tcBorders>
            <w:shd w:val="clear" w:color="auto" w:fill="C6D9F1" w:themeFill="text2" w:themeFillTint="33"/>
            <w:vAlign w:val="center"/>
          </w:tcPr>
          <w:p w14:paraId="5487A888" w14:textId="77777777" w:rsidR="007A7140" w:rsidRPr="00904A68" w:rsidRDefault="007A7140" w:rsidP="00B31016">
            <w:pPr>
              <w:jc w:val="center"/>
              <w:rPr>
                <w:color w:val="215868" w:themeColor="accent5" w:themeShade="80"/>
              </w:rPr>
            </w:pPr>
            <w:r w:rsidRPr="00904A68">
              <w:rPr>
                <w:color w:val="215868" w:themeColor="accent5" w:themeShade="80"/>
              </w:rPr>
              <w:t>4.7</w:t>
            </w:r>
          </w:p>
        </w:tc>
        <w:tc>
          <w:tcPr>
            <w:tcW w:w="748" w:type="dxa"/>
            <w:tcBorders>
              <w:top w:val="single" w:sz="18" w:space="0" w:color="auto"/>
              <w:right w:val="single" w:sz="18" w:space="0" w:color="000000"/>
            </w:tcBorders>
            <w:shd w:val="clear" w:color="auto" w:fill="C6D9F1" w:themeFill="text2" w:themeFillTint="33"/>
            <w:vAlign w:val="center"/>
          </w:tcPr>
          <w:p w14:paraId="735947A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top w:val="single" w:sz="18" w:space="0" w:color="auto"/>
              <w:left w:val="single" w:sz="18" w:space="0" w:color="000000"/>
            </w:tcBorders>
            <w:shd w:val="clear" w:color="auto" w:fill="C6D9F1" w:themeFill="text2" w:themeFillTint="33"/>
            <w:vAlign w:val="center"/>
          </w:tcPr>
          <w:p w14:paraId="431F31EE" w14:textId="77777777" w:rsidR="007A7140" w:rsidRPr="00904A68" w:rsidRDefault="007A7140" w:rsidP="00B31016">
            <w:pPr>
              <w:jc w:val="center"/>
              <w:rPr>
                <w:color w:val="215868" w:themeColor="accent5" w:themeShade="80"/>
              </w:rPr>
            </w:pPr>
            <w:r w:rsidRPr="00904A68">
              <w:rPr>
                <w:color w:val="215868" w:themeColor="accent5" w:themeShade="80"/>
              </w:rPr>
              <w:t>56</w:t>
            </w:r>
          </w:p>
        </w:tc>
        <w:tc>
          <w:tcPr>
            <w:tcW w:w="696" w:type="dxa"/>
            <w:tcBorders>
              <w:top w:val="single" w:sz="18" w:space="0" w:color="auto"/>
              <w:right w:val="single" w:sz="18" w:space="0" w:color="000000"/>
            </w:tcBorders>
            <w:shd w:val="clear" w:color="auto" w:fill="C6D9F1" w:themeFill="text2" w:themeFillTint="33"/>
            <w:vAlign w:val="center"/>
          </w:tcPr>
          <w:p w14:paraId="1ECB43F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top w:val="single" w:sz="18" w:space="0" w:color="auto"/>
              <w:right w:val="single" w:sz="4" w:space="0" w:color="000000"/>
            </w:tcBorders>
            <w:shd w:val="clear" w:color="auto" w:fill="C6D9F1" w:themeFill="text2" w:themeFillTint="33"/>
          </w:tcPr>
          <w:p w14:paraId="76FB1FA9" w14:textId="053F89E0" w:rsidR="007A7140" w:rsidRPr="00904A68" w:rsidRDefault="007A7140" w:rsidP="00B31016">
            <w:pPr>
              <w:jc w:val="center"/>
              <w:rPr>
                <w:color w:val="215868" w:themeColor="accent5" w:themeShade="80"/>
              </w:rPr>
            </w:pPr>
            <w:r w:rsidRPr="00904A68">
              <w:rPr>
                <w:color w:val="215868" w:themeColor="accent5" w:themeShade="80"/>
              </w:rPr>
              <w:t>0.</w:t>
            </w:r>
            <w:r w:rsidR="00BB090D">
              <w:rPr>
                <w:color w:val="215868" w:themeColor="accent5" w:themeShade="80"/>
              </w:rPr>
              <w:t>99</w:t>
            </w:r>
          </w:p>
        </w:tc>
        <w:tc>
          <w:tcPr>
            <w:tcW w:w="1582" w:type="dxa"/>
            <w:tcBorders>
              <w:top w:val="single" w:sz="18" w:space="0" w:color="auto"/>
              <w:left w:val="single" w:sz="4" w:space="0" w:color="000000"/>
              <w:right w:val="single" w:sz="18" w:space="0" w:color="000000"/>
            </w:tcBorders>
            <w:shd w:val="clear" w:color="auto" w:fill="C6D9F1" w:themeFill="text2" w:themeFillTint="33"/>
          </w:tcPr>
          <w:p w14:paraId="1AFA9ACC" w14:textId="1586741B" w:rsidR="007A7140" w:rsidRPr="00904A68" w:rsidRDefault="007A7140" w:rsidP="00B31016">
            <w:pPr>
              <w:jc w:val="center"/>
              <w:rPr>
                <w:color w:val="215868" w:themeColor="accent5" w:themeShade="80"/>
              </w:rPr>
            </w:pPr>
            <w:r w:rsidRPr="00904A68">
              <w:rPr>
                <w:color w:val="215868" w:themeColor="accent5" w:themeShade="80"/>
              </w:rPr>
              <w:t>0.9</w:t>
            </w:r>
            <w:r w:rsidR="00BB090D">
              <w:rPr>
                <w:color w:val="215868" w:themeColor="accent5" w:themeShade="80"/>
              </w:rPr>
              <w:t>7</w:t>
            </w:r>
          </w:p>
        </w:tc>
      </w:tr>
      <w:tr w:rsidR="00E83F00" w:rsidRPr="00904A68" w14:paraId="7DD3244F" w14:textId="77777777" w:rsidTr="00BB090D">
        <w:trPr>
          <w:trHeight w:val="432"/>
        </w:trPr>
        <w:tc>
          <w:tcPr>
            <w:tcW w:w="617" w:type="dxa"/>
            <w:tcBorders>
              <w:left w:val="single" w:sz="18" w:space="0" w:color="000000"/>
              <w:bottom w:val="single" w:sz="18" w:space="0" w:color="000000"/>
            </w:tcBorders>
            <w:shd w:val="clear" w:color="auto" w:fill="95B3D7" w:themeFill="accent1" w:themeFillTint="99"/>
            <w:vAlign w:val="center"/>
          </w:tcPr>
          <w:p w14:paraId="7E54C9BF" w14:textId="77777777" w:rsidR="007A7140" w:rsidRPr="00904A68" w:rsidRDefault="007A7140" w:rsidP="00B31016">
            <w:pPr>
              <w:jc w:val="center"/>
              <w:rPr>
                <w:color w:val="215868" w:themeColor="accent5" w:themeShade="80"/>
              </w:rPr>
            </w:pPr>
            <w:commentRangeStart w:id="50"/>
            <w:commentRangeStart w:id="51"/>
            <w:commentRangeStart w:id="52"/>
            <w:r w:rsidRPr="00904A68">
              <w:rPr>
                <w:color w:val="215868" w:themeColor="accent5" w:themeShade="80"/>
              </w:rPr>
              <w:t>ICB</w:t>
            </w:r>
          </w:p>
        </w:tc>
        <w:tc>
          <w:tcPr>
            <w:tcW w:w="1029" w:type="dxa"/>
            <w:vMerge/>
            <w:tcBorders>
              <w:bottom w:val="single" w:sz="18" w:space="0" w:color="000000"/>
              <w:right w:val="single" w:sz="18" w:space="0" w:color="000000"/>
            </w:tcBorders>
            <w:shd w:val="clear" w:color="auto" w:fill="DBE5F1" w:themeFill="accent1" w:themeFillTint="33"/>
          </w:tcPr>
          <w:p w14:paraId="15CCA9D6" w14:textId="77777777" w:rsidR="007A7140" w:rsidRPr="00904A68" w:rsidRDefault="007A7140" w:rsidP="00B31016">
            <w:pPr>
              <w:spacing w:line="480" w:lineRule="auto"/>
              <w:rPr>
                <w:rFonts w:ascii="Times New Roman" w:hAnsi="Times New Roman" w:cs="Times New Roman"/>
                <w:color w:val="215868" w:themeColor="accent5" w:themeShade="80"/>
              </w:rPr>
            </w:pPr>
          </w:p>
        </w:tc>
        <w:tc>
          <w:tcPr>
            <w:tcW w:w="769" w:type="dxa"/>
            <w:tcBorders>
              <w:left w:val="single" w:sz="18" w:space="0" w:color="000000"/>
              <w:bottom w:val="single" w:sz="18" w:space="0" w:color="000000"/>
            </w:tcBorders>
            <w:shd w:val="clear" w:color="auto" w:fill="95B3D7" w:themeFill="accent1" w:themeFillTint="99"/>
            <w:vAlign w:val="center"/>
          </w:tcPr>
          <w:p w14:paraId="679C3D8C" w14:textId="272346E1" w:rsidR="007A7140" w:rsidRPr="00904A68" w:rsidRDefault="00F116CF" w:rsidP="00B31016">
            <w:pPr>
              <w:jc w:val="center"/>
              <w:rPr>
                <w:color w:val="215868" w:themeColor="accent5" w:themeShade="80"/>
              </w:rPr>
            </w:pPr>
            <w:r>
              <w:rPr>
                <w:color w:val="215868" w:themeColor="accent5" w:themeShade="80"/>
              </w:rPr>
              <w:t>840</w:t>
            </w:r>
          </w:p>
        </w:tc>
        <w:tc>
          <w:tcPr>
            <w:tcW w:w="778" w:type="dxa"/>
            <w:tcBorders>
              <w:bottom w:val="single" w:sz="18" w:space="0" w:color="000000"/>
              <w:right w:val="single" w:sz="18" w:space="0" w:color="000000"/>
            </w:tcBorders>
            <w:shd w:val="clear" w:color="auto" w:fill="95B3D7" w:themeFill="accent1" w:themeFillTint="99"/>
            <w:vAlign w:val="center"/>
          </w:tcPr>
          <w:p w14:paraId="6FF216A6" w14:textId="0F62E20F" w:rsidR="007A7140" w:rsidRPr="00904A68" w:rsidRDefault="00F116CF" w:rsidP="00B31016">
            <w:pPr>
              <w:jc w:val="center"/>
              <w:rPr>
                <w:color w:val="215868" w:themeColor="accent5" w:themeShade="80"/>
              </w:rPr>
            </w:pPr>
            <w:r>
              <w:rPr>
                <w:color w:val="215868" w:themeColor="accent5" w:themeShade="80"/>
              </w:rPr>
              <w:t>508</w:t>
            </w:r>
          </w:p>
        </w:tc>
        <w:tc>
          <w:tcPr>
            <w:tcW w:w="748" w:type="dxa"/>
            <w:tcBorders>
              <w:left w:val="single" w:sz="18" w:space="0" w:color="000000"/>
              <w:bottom w:val="single" w:sz="18" w:space="0" w:color="000000"/>
            </w:tcBorders>
            <w:shd w:val="clear" w:color="auto" w:fill="95B3D7" w:themeFill="accent1" w:themeFillTint="99"/>
            <w:vAlign w:val="center"/>
          </w:tcPr>
          <w:p w14:paraId="355BC2A2" w14:textId="77777777" w:rsidR="007A7140" w:rsidRPr="00904A68" w:rsidRDefault="007A7140" w:rsidP="00B31016">
            <w:pPr>
              <w:jc w:val="center"/>
              <w:rPr>
                <w:color w:val="215868" w:themeColor="accent5" w:themeShade="80"/>
              </w:rPr>
            </w:pPr>
            <w:r w:rsidRPr="00904A68">
              <w:rPr>
                <w:color w:val="215868" w:themeColor="accent5" w:themeShade="80"/>
              </w:rPr>
              <w:t>776</w:t>
            </w:r>
          </w:p>
        </w:tc>
        <w:tc>
          <w:tcPr>
            <w:tcW w:w="748" w:type="dxa"/>
            <w:tcBorders>
              <w:bottom w:val="single" w:sz="18" w:space="0" w:color="000000"/>
              <w:right w:val="single" w:sz="18" w:space="0" w:color="000000"/>
            </w:tcBorders>
            <w:shd w:val="clear" w:color="auto" w:fill="95B3D7" w:themeFill="accent1" w:themeFillTint="99"/>
            <w:vAlign w:val="center"/>
          </w:tcPr>
          <w:p w14:paraId="1C46A316" w14:textId="77777777" w:rsidR="007A7140" w:rsidRPr="00904A68" w:rsidRDefault="007A7140" w:rsidP="00B31016">
            <w:pPr>
              <w:jc w:val="center"/>
              <w:rPr>
                <w:color w:val="215868" w:themeColor="accent5" w:themeShade="80"/>
              </w:rPr>
            </w:pPr>
            <w:r w:rsidRPr="00904A68">
              <w:rPr>
                <w:color w:val="215868" w:themeColor="accent5" w:themeShade="80"/>
              </w:rPr>
              <w:t>334</w:t>
            </w:r>
          </w:p>
        </w:tc>
        <w:tc>
          <w:tcPr>
            <w:tcW w:w="748" w:type="dxa"/>
            <w:tcBorders>
              <w:left w:val="single" w:sz="18" w:space="0" w:color="000000"/>
              <w:bottom w:val="single" w:sz="18" w:space="0" w:color="000000"/>
            </w:tcBorders>
            <w:shd w:val="clear" w:color="auto" w:fill="95B3D7" w:themeFill="accent1" w:themeFillTint="99"/>
            <w:vAlign w:val="center"/>
          </w:tcPr>
          <w:p w14:paraId="5CEB3B7D" w14:textId="77777777" w:rsidR="007A7140" w:rsidRPr="00904A68" w:rsidRDefault="007A7140" w:rsidP="00B31016">
            <w:pPr>
              <w:jc w:val="center"/>
              <w:rPr>
                <w:color w:val="215868" w:themeColor="accent5" w:themeShade="80"/>
              </w:rPr>
            </w:pPr>
            <w:r w:rsidRPr="00904A68">
              <w:rPr>
                <w:color w:val="215868" w:themeColor="accent5" w:themeShade="80"/>
              </w:rPr>
              <w:t>3.5</w:t>
            </w:r>
          </w:p>
        </w:tc>
        <w:tc>
          <w:tcPr>
            <w:tcW w:w="748" w:type="dxa"/>
            <w:tcBorders>
              <w:bottom w:val="single" w:sz="18" w:space="0" w:color="000000"/>
              <w:right w:val="single" w:sz="18" w:space="0" w:color="000000"/>
            </w:tcBorders>
            <w:shd w:val="clear" w:color="auto" w:fill="95B3D7" w:themeFill="accent1" w:themeFillTint="99"/>
            <w:vAlign w:val="center"/>
          </w:tcPr>
          <w:p w14:paraId="4756029A" w14:textId="77777777" w:rsidR="007A7140" w:rsidRPr="00904A68" w:rsidRDefault="007A7140" w:rsidP="00B31016">
            <w:pPr>
              <w:jc w:val="center"/>
              <w:rPr>
                <w:color w:val="215868" w:themeColor="accent5" w:themeShade="80"/>
              </w:rPr>
            </w:pPr>
            <w:r w:rsidRPr="00904A68">
              <w:rPr>
                <w:color w:val="215868" w:themeColor="accent5" w:themeShade="80"/>
              </w:rPr>
              <w:t>3.4</w:t>
            </w:r>
          </w:p>
        </w:tc>
        <w:tc>
          <w:tcPr>
            <w:tcW w:w="718" w:type="dxa"/>
            <w:tcBorders>
              <w:left w:val="single" w:sz="18" w:space="0" w:color="000000"/>
              <w:bottom w:val="single" w:sz="18" w:space="0" w:color="000000"/>
            </w:tcBorders>
            <w:shd w:val="clear" w:color="auto" w:fill="95B3D7" w:themeFill="accent1" w:themeFillTint="99"/>
            <w:vAlign w:val="center"/>
          </w:tcPr>
          <w:p w14:paraId="49AE9FC4" w14:textId="77777777" w:rsidR="007A7140" w:rsidRPr="00904A68" w:rsidRDefault="007A7140" w:rsidP="00B31016">
            <w:pPr>
              <w:jc w:val="center"/>
              <w:rPr>
                <w:color w:val="215868" w:themeColor="accent5" w:themeShade="80"/>
              </w:rPr>
            </w:pPr>
            <w:r w:rsidRPr="00904A68">
              <w:rPr>
                <w:color w:val="215868" w:themeColor="accent5" w:themeShade="80"/>
              </w:rPr>
              <w:t>31*</w:t>
            </w:r>
          </w:p>
        </w:tc>
        <w:tc>
          <w:tcPr>
            <w:tcW w:w="696" w:type="dxa"/>
            <w:tcBorders>
              <w:bottom w:val="single" w:sz="18" w:space="0" w:color="000000"/>
              <w:right w:val="single" w:sz="18" w:space="0" w:color="000000"/>
            </w:tcBorders>
            <w:shd w:val="clear" w:color="auto" w:fill="95B3D7" w:themeFill="accent1" w:themeFillTint="99"/>
            <w:vAlign w:val="center"/>
          </w:tcPr>
          <w:p w14:paraId="4B340987" w14:textId="77777777" w:rsidR="007A7140" w:rsidRPr="00904A68" w:rsidRDefault="007A7140" w:rsidP="00B31016">
            <w:pPr>
              <w:jc w:val="center"/>
              <w:rPr>
                <w:color w:val="215868" w:themeColor="accent5" w:themeShade="80"/>
              </w:rPr>
            </w:pPr>
            <w:r w:rsidRPr="00904A68">
              <w:rPr>
                <w:color w:val="215868" w:themeColor="accent5" w:themeShade="80"/>
              </w:rPr>
              <w:t>0</w:t>
            </w:r>
          </w:p>
        </w:tc>
        <w:tc>
          <w:tcPr>
            <w:tcW w:w="696" w:type="dxa"/>
            <w:tcBorders>
              <w:bottom w:val="single" w:sz="18" w:space="0" w:color="000000"/>
              <w:right w:val="single" w:sz="4" w:space="0" w:color="000000"/>
            </w:tcBorders>
            <w:shd w:val="clear" w:color="auto" w:fill="95B3D7" w:themeFill="accent1" w:themeFillTint="99"/>
          </w:tcPr>
          <w:p w14:paraId="265E6C64" w14:textId="7C3E3359" w:rsidR="007A7140" w:rsidRPr="00904A68" w:rsidRDefault="007A7140" w:rsidP="00B31016">
            <w:pPr>
              <w:jc w:val="center"/>
              <w:rPr>
                <w:color w:val="215868" w:themeColor="accent5" w:themeShade="80"/>
              </w:rPr>
            </w:pPr>
            <w:r w:rsidRPr="00904A68">
              <w:rPr>
                <w:color w:val="215868" w:themeColor="accent5" w:themeShade="80"/>
              </w:rPr>
              <w:t>0.</w:t>
            </w:r>
            <w:r w:rsidR="00B9453B">
              <w:rPr>
                <w:color w:val="215868" w:themeColor="accent5" w:themeShade="80"/>
              </w:rPr>
              <w:t>9</w:t>
            </w:r>
            <w:r w:rsidR="00803715">
              <w:rPr>
                <w:color w:val="215868" w:themeColor="accent5" w:themeShade="80"/>
              </w:rPr>
              <w:t>0</w:t>
            </w:r>
          </w:p>
        </w:tc>
        <w:tc>
          <w:tcPr>
            <w:tcW w:w="1582" w:type="dxa"/>
            <w:tcBorders>
              <w:left w:val="single" w:sz="4" w:space="0" w:color="000000"/>
              <w:bottom w:val="single" w:sz="18" w:space="0" w:color="000000"/>
              <w:right w:val="single" w:sz="18" w:space="0" w:color="000000"/>
            </w:tcBorders>
            <w:shd w:val="clear" w:color="auto" w:fill="95B3D7" w:themeFill="accent1" w:themeFillTint="99"/>
          </w:tcPr>
          <w:p w14:paraId="0F7104D5" w14:textId="253D49C5" w:rsidR="007A7140" w:rsidRPr="00904A68" w:rsidRDefault="007A7140" w:rsidP="00B31016">
            <w:pPr>
              <w:jc w:val="center"/>
              <w:rPr>
                <w:color w:val="215868" w:themeColor="accent5" w:themeShade="80"/>
              </w:rPr>
            </w:pPr>
            <w:r w:rsidRPr="00904A68">
              <w:rPr>
                <w:color w:val="215868" w:themeColor="accent5" w:themeShade="80"/>
              </w:rPr>
              <w:t>0.8</w:t>
            </w:r>
            <w:commentRangeEnd w:id="50"/>
            <w:r w:rsidR="00B9453B">
              <w:rPr>
                <w:color w:val="215868" w:themeColor="accent5" w:themeShade="80"/>
              </w:rPr>
              <w:t>6</w:t>
            </w:r>
            <w:r w:rsidR="00E83F00" w:rsidRPr="00904A68">
              <w:rPr>
                <w:rStyle w:val="CommentReference"/>
                <w:color w:val="215868" w:themeColor="accent5" w:themeShade="80"/>
              </w:rPr>
              <w:commentReference w:id="50"/>
            </w:r>
            <w:r w:rsidR="00B43783">
              <w:rPr>
                <w:rStyle w:val="CommentReference"/>
              </w:rPr>
              <w:commentReference w:id="51"/>
            </w:r>
            <w:r w:rsidR="00E9272D">
              <w:rPr>
                <w:rStyle w:val="CommentReference"/>
              </w:rPr>
              <w:commentReference w:id="52"/>
            </w:r>
          </w:p>
        </w:tc>
      </w:tr>
    </w:tbl>
    <w:commentRangeEnd w:id="51"/>
    <w:commentRangeEnd w:id="52"/>
    <w:p w14:paraId="2824EF19" w14:textId="5E8BEF6C" w:rsidR="007A7140" w:rsidRPr="00904A68" w:rsidRDefault="00250CC1" w:rsidP="00250CC1">
      <w:pPr>
        <w:rPr>
          <w:color w:val="215868" w:themeColor="accent5" w:themeShade="80"/>
        </w:rPr>
      </w:pPr>
      <w:proofErr w:type="gramStart"/>
      <w:r w:rsidRPr="00904A68">
        <w:rPr>
          <w:color w:val="215868" w:themeColor="accent5" w:themeShade="80"/>
        </w:rPr>
        <w:t>* :Approximated</w:t>
      </w:r>
      <w:proofErr w:type="gramEnd"/>
      <w:r w:rsidRPr="00904A68">
        <w:rPr>
          <w:color w:val="215868" w:themeColor="accent5" w:themeShade="80"/>
        </w:rPr>
        <w:t xml:space="preserve"> due to missing data as a result of the Empire Fire</w:t>
      </w:r>
    </w:p>
    <w:p w14:paraId="47BE56B3" w14:textId="6EEC001D" w:rsidR="00D1368B" w:rsidRPr="00546827" w:rsidRDefault="00D1368B" w:rsidP="00546827">
      <w:pPr>
        <w:rPr>
          <w:b/>
          <w:color w:val="215868" w:themeColor="accent5" w:themeShade="80"/>
        </w:rPr>
      </w:pPr>
    </w:p>
    <w:p w14:paraId="12BACE82" w14:textId="5C4C8327" w:rsidR="00F00433" w:rsidRPr="00904A68" w:rsidRDefault="007A7140" w:rsidP="00C4438A">
      <w:pPr>
        <w:spacing w:line="480" w:lineRule="auto"/>
        <w:rPr>
          <w:color w:val="215868" w:themeColor="accent5" w:themeShade="80"/>
        </w:rPr>
      </w:pPr>
      <w:r w:rsidRPr="006558CD">
        <w:rPr>
          <w:b/>
          <w:color w:val="215868" w:themeColor="accent5" w:themeShade="80"/>
        </w:rPr>
        <w:t>Table 1</w:t>
      </w:r>
      <w:r w:rsidRPr="00904A68">
        <w:rPr>
          <w:color w:val="215868" w:themeColor="accent5" w:themeShade="80"/>
        </w:rPr>
        <w:t xml:space="preserve">: </w:t>
      </w:r>
      <w:r w:rsidR="00C45949">
        <w:rPr>
          <w:color w:val="215868" w:themeColor="accent5" w:themeShade="80"/>
        </w:rPr>
        <w:t>Gap-filled p</w:t>
      </w:r>
      <w:r w:rsidR="006558CD">
        <w:rPr>
          <w:color w:val="215868" w:themeColor="accent5" w:themeShade="80"/>
        </w:rPr>
        <w:t>recipitation</w:t>
      </w:r>
      <w:r w:rsidR="00C4438A" w:rsidRPr="00904A68">
        <w:rPr>
          <w:color w:val="215868" w:themeColor="accent5" w:themeShade="80"/>
        </w:rPr>
        <w:t xml:space="preserve"> totals measured by rain gauge</w:t>
      </w:r>
      <w:r w:rsidR="00C45949">
        <w:rPr>
          <w:color w:val="215868" w:themeColor="accent5" w:themeShade="80"/>
        </w:rPr>
        <w:t xml:space="preserve">; </w:t>
      </w:r>
      <w:r w:rsidR="00C4438A" w:rsidRPr="00904A68">
        <w:rPr>
          <w:color w:val="215868" w:themeColor="accent5" w:themeShade="80"/>
        </w:rPr>
        <w:t>cumulative shallow soil water gains calculated from shallow soil moisture timeseries</w:t>
      </w:r>
      <w:r w:rsidR="006558CD">
        <w:rPr>
          <w:color w:val="215868" w:themeColor="accent5" w:themeShade="80"/>
        </w:rPr>
        <w:t xml:space="preserve">; </w:t>
      </w:r>
      <w:r w:rsidR="00C4438A" w:rsidRPr="00904A68">
        <w:rPr>
          <w:color w:val="215868" w:themeColor="accent5" w:themeShade="80"/>
        </w:rPr>
        <w:t>end of the water year deep soil moisture and number of saturation days calculated from 100 cm soil moisture probe record. Pearson’s correlation coefficient calculated between 12 cm and 100 cm soils</w:t>
      </w:r>
      <w:r w:rsidR="00E9272D">
        <w:rPr>
          <w:color w:val="215868" w:themeColor="accent5" w:themeShade="80"/>
        </w:rPr>
        <w:t xml:space="preserve"> for months of June through September</w:t>
      </w:r>
      <w:r w:rsidR="00C4438A" w:rsidRPr="00904A68">
        <w:rPr>
          <w:color w:val="215868" w:themeColor="accent5" w:themeShade="80"/>
        </w:rPr>
        <w:t xml:space="preserve">. Analysis was done for both SCB and ICB locations, and all three vegetation cover types represented by weather stations at each location. </w:t>
      </w:r>
    </w:p>
    <w:p w14:paraId="010090FF" w14:textId="77777777" w:rsidR="007A7140" w:rsidRPr="00904A68" w:rsidRDefault="007A7140" w:rsidP="007A7140">
      <w:pPr>
        <w:rPr>
          <w:color w:val="215868" w:themeColor="accent5" w:themeShade="80"/>
        </w:rPr>
      </w:pPr>
    </w:p>
    <w:p w14:paraId="0DC73F5C" w14:textId="2AB7B866" w:rsidR="007A7140" w:rsidRPr="00904A68" w:rsidRDefault="00C45949" w:rsidP="00C4438A">
      <w:pPr>
        <w:spacing w:line="480" w:lineRule="auto"/>
        <w:ind w:firstLine="720"/>
        <w:rPr>
          <w:color w:val="215868" w:themeColor="accent5" w:themeShade="80"/>
        </w:rPr>
      </w:pPr>
      <w:r>
        <w:rPr>
          <w:color w:val="215868" w:themeColor="accent5" w:themeShade="80"/>
        </w:rPr>
        <w:t>For</w:t>
      </w:r>
      <w:r w:rsidR="00D906BE" w:rsidRPr="00904A68">
        <w:rPr>
          <w:color w:val="215868" w:themeColor="accent5" w:themeShade="80"/>
        </w:rPr>
        <w:t xml:space="preserve"> both ICB and SCB, majority of the precipitation is in the form of snow. </w:t>
      </w:r>
      <w:r w:rsidR="00A90470">
        <w:rPr>
          <w:color w:val="215868" w:themeColor="accent5" w:themeShade="80"/>
        </w:rPr>
        <w:t>D</w:t>
      </w:r>
      <w:r w:rsidR="00D906BE" w:rsidRPr="00904A68">
        <w:rPr>
          <w:color w:val="215868" w:themeColor="accent5" w:themeShade="80"/>
        </w:rPr>
        <w:t xml:space="preserve">ifferences in snowpack depth between the three stations </w:t>
      </w:r>
      <w:r w:rsidR="00C4438A" w:rsidRPr="00904A68">
        <w:rPr>
          <w:color w:val="215868" w:themeColor="accent5" w:themeShade="80"/>
        </w:rPr>
        <w:t xml:space="preserve">was </w:t>
      </w:r>
      <w:r w:rsidR="00D906BE" w:rsidRPr="00904A68">
        <w:rPr>
          <w:color w:val="215868" w:themeColor="accent5" w:themeShade="80"/>
        </w:rPr>
        <w:t>observed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230BA5" w:rsidRPr="00546827">
        <w:rPr>
          <w:color w:val="1F497D" w:themeColor="text2"/>
        </w:rPr>
        <w:t xml:space="preserve">Figure </w:t>
      </w:r>
      <w:r w:rsidR="00230BA5">
        <w:rPr>
          <w:noProof/>
        </w:rPr>
        <w:t>4</w:t>
      </w:r>
      <w:r w:rsidR="00B63476">
        <w:rPr>
          <w:color w:val="215868" w:themeColor="accent5" w:themeShade="80"/>
        </w:rPr>
        <w:fldChar w:fldCharType="end"/>
      </w:r>
      <w:r w:rsidR="00D906BE" w:rsidRPr="00904A68">
        <w:rPr>
          <w:color w:val="215868" w:themeColor="accent5" w:themeShade="80"/>
        </w:rPr>
        <w:t xml:space="preserve">). </w:t>
      </w:r>
      <w:r w:rsidR="00A90470">
        <w:rPr>
          <w:color w:val="215868" w:themeColor="accent5" w:themeShade="80"/>
        </w:rPr>
        <w:t>Sugarloaf has missing snow depth record due to cameras being covered with snow for much of the 2017 WY. However, it is clear that SCB had more snow that winter than ICB. Snow depth was comparable between the two sites during the 2018 WY.  In ICB manual snow depth measurements were taken in a grid around each weather station either once or twice each winter [give exact dates] (</w:t>
      </w:r>
      <w:r w:rsidR="00B63476">
        <w:rPr>
          <w:color w:val="215868" w:themeColor="accent5" w:themeShade="80"/>
        </w:rPr>
        <w:fldChar w:fldCharType="begin"/>
      </w:r>
      <w:r w:rsidR="00B63476">
        <w:rPr>
          <w:color w:val="215868" w:themeColor="accent5" w:themeShade="80"/>
        </w:rPr>
        <w:instrText xml:space="preserve"> REF _Ref534405756 \h </w:instrText>
      </w:r>
      <w:r w:rsidR="00B63476">
        <w:rPr>
          <w:color w:val="215868" w:themeColor="accent5" w:themeShade="80"/>
        </w:rPr>
      </w:r>
      <w:r w:rsidR="00B63476">
        <w:rPr>
          <w:color w:val="215868" w:themeColor="accent5" w:themeShade="80"/>
        </w:rPr>
        <w:fldChar w:fldCharType="separate"/>
      </w:r>
      <w:r w:rsidR="00230BA5" w:rsidRPr="009B6214">
        <w:rPr>
          <w:color w:val="1F497D" w:themeColor="text2"/>
        </w:rPr>
        <w:t xml:space="preserve">Figure </w:t>
      </w:r>
      <w:r w:rsidR="00230BA5">
        <w:rPr>
          <w:noProof/>
        </w:rPr>
        <w:t>4</w:t>
      </w:r>
      <w:r w:rsidR="00B63476">
        <w:rPr>
          <w:color w:val="215868" w:themeColor="accent5" w:themeShade="80"/>
        </w:rPr>
        <w:fldChar w:fldCharType="end"/>
      </w:r>
      <w:r w:rsidR="00A90470">
        <w:rPr>
          <w:color w:val="215868" w:themeColor="accent5" w:themeShade="80"/>
        </w:rPr>
        <w:t>).</w:t>
      </w:r>
      <w:r>
        <w:rPr>
          <w:color w:val="215868" w:themeColor="accent5" w:themeShade="80"/>
        </w:rPr>
        <w:t xml:space="preserve">in March 2016, January and April 2017, and March 2018 </w:t>
      </w:r>
      <w:r w:rsidR="00A90470">
        <w:rPr>
          <w:color w:val="215868" w:themeColor="accent5" w:themeShade="80"/>
        </w:rPr>
        <w:t>(</w:t>
      </w:r>
      <w:r w:rsidR="00230BA5">
        <w:rPr>
          <w:color w:val="215868" w:themeColor="accent5" w:themeShade="80"/>
        </w:rPr>
        <w:fldChar w:fldCharType="begin"/>
      </w:r>
      <w:r w:rsidR="00230BA5">
        <w:rPr>
          <w:color w:val="215868" w:themeColor="accent5" w:themeShade="80"/>
        </w:rPr>
        <w:instrText xml:space="preserve"> REF _Ref534405756 \h </w:instrText>
      </w:r>
      <w:r w:rsidR="00230BA5">
        <w:rPr>
          <w:color w:val="215868" w:themeColor="accent5" w:themeShade="80"/>
        </w:rPr>
      </w:r>
      <w:r w:rsidR="00230BA5">
        <w:rPr>
          <w:color w:val="215868" w:themeColor="accent5" w:themeShade="80"/>
        </w:rPr>
        <w:fldChar w:fldCharType="separate"/>
      </w:r>
      <w:r w:rsidR="00230BA5" w:rsidRPr="00C80E31">
        <w:rPr>
          <w:color w:val="1F497D" w:themeColor="text2"/>
        </w:rPr>
        <w:t xml:space="preserve">Figure </w:t>
      </w:r>
      <w:r w:rsidR="00230BA5">
        <w:rPr>
          <w:noProof/>
        </w:rPr>
        <w:t>4</w:t>
      </w:r>
      <w:r w:rsidR="00230BA5">
        <w:rPr>
          <w:color w:val="215868" w:themeColor="accent5" w:themeShade="80"/>
        </w:rPr>
        <w:fldChar w:fldCharType="end"/>
      </w:r>
      <w:r w:rsidR="00A90470">
        <w:rPr>
          <w:color w:val="215868" w:themeColor="accent5" w:themeShade="80"/>
        </w:rPr>
        <w:t xml:space="preserve">). </w:t>
      </w:r>
      <w:r w:rsidR="00D906BE" w:rsidRPr="00904A68">
        <w:rPr>
          <w:color w:val="215868" w:themeColor="accent5" w:themeShade="80"/>
        </w:rPr>
        <w:t xml:space="preserve">For both locations and all water years, the </w:t>
      </w:r>
      <w:r w:rsidR="00C4438A" w:rsidRPr="00904A68">
        <w:rPr>
          <w:color w:val="215868" w:themeColor="accent5" w:themeShade="80"/>
        </w:rPr>
        <w:t>wetland</w:t>
      </w:r>
      <w:r w:rsidR="00D906BE" w:rsidRPr="00904A68">
        <w:rPr>
          <w:color w:val="215868" w:themeColor="accent5" w:themeShade="80"/>
        </w:rPr>
        <w:t xml:space="preserve"> station on </w:t>
      </w:r>
      <w:r w:rsidR="00D906BE" w:rsidRPr="00904A68">
        <w:rPr>
          <w:color w:val="215868" w:themeColor="accent5" w:themeShade="80"/>
        </w:rPr>
        <w:lastRenderedPageBreak/>
        <w:t xml:space="preserve">average had </w:t>
      </w:r>
      <w:r w:rsidR="00C4438A" w:rsidRPr="00904A68">
        <w:rPr>
          <w:color w:val="215868" w:themeColor="accent5" w:themeShade="80"/>
        </w:rPr>
        <w:t xml:space="preserve">the greatest </w:t>
      </w:r>
      <w:r w:rsidR="00D906BE" w:rsidRPr="00904A68">
        <w:rPr>
          <w:color w:val="215868" w:themeColor="accent5" w:themeShade="80"/>
        </w:rPr>
        <w:t xml:space="preserve">snow depth with the latest melt date, followed by the </w:t>
      </w:r>
      <w:r w:rsidR="00C4438A" w:rsidRPr="00904A68">
        <w:rPr>
          <w:color w:val="215868" w:themeColor="accent5" w:themeShade="80"/>
        </w:rPr>
        <w:t xml:space="preserve">shrub </w:t>
      </w:r>
      <w:r w:rsidR="00D906BE" w:rsidRPr="00904A68">
        <w:rPr>
          <w:color w:val="215868" w:themeColor="accent5" w:themeShade="80"/>
        </w:rPr>
        <w:t>station</w:t>
      </w:r>
      <w:r w:rsidR="006558CD">
        <w:rPr>
          <w:color w:val="215868" w:themeColor="accent5" w:themeShade="80"/>
        </w:rPr>
        <w:t>. Forest</w:t>
      </w:r>
      <w:r w:rsidR="00D906BE" w:rsidRPr="00904A68">
        <w:rPr>
          <w:color w:val="215868" w:themeColor="accent5" w:themeShade="80"/>
        </w:rPr>
        <w:t xml:space="preserve"> station</w:t>
      </w:r>
      <w:r w:rsidR="006558CD">
        <w:rPr>
          <w:color w:val="215868" w:themeColor="accent5" w:themeShade="80"/>
        </w:rPr>
        <w:t xml:space="preserve"> </w:t>
      </w:r>
      <w:r w:rsidR="00D906BE" w:rsidRPr="00904A68">
        <w:rPr>
          <w:color w:val="215868" w:themeColor="accent5" w:themeShade="80"/>
        </w:rPr>
        <w:t>had</w:t>
      </w:r>
      <w:r w:rsidR="006558CD">
        <w:rPr>
          <w:color w:val="215868" w:themeColor="accent5" w:themeShade="80"/>
        </w:rPr>
        <w:t xml:space="preserve"> the</w:t>
      </w:r>
      <w:r w:rsidR="00D906BE" w:rsidRPr="00904A68">
        <w:rPr>
          <w:color w:val="215868" w:themeColor="accent5" w:themeShade="80"/>
        </w:rPr>
        <w:t xml:space="preserve"> lowest snowpack depth and earliest melt date. </w:t>
      </w:r>
    </w:p>
    <w:p w14:paraId="085529C5" w14:textId="77777777" w:rsidR="007A7140" w:rsidRPr="00904A68" w:rsidRDefault="007A7140" w:rsidP="00D81477">
      <w:pPr>
        <w:spacing w:line="480" w:lineRule="auto"/>
        <w:ind w:firstLine="720"/>
        <w:rPr>
          <w:rFonts w:ascii="Times New Roman" w:hAnsi="Times New Roman" w:cs="Times New Roman"/>
          <w:i/>
          <w:color w:val="215868" w:themeColor="accent5" w:themeShade="80"/>
        </w:rPr>
      </w:pPr>
    </w:p>
    <w:p w14:paraId="4AAC55D8" w14:textId="69DDF89B" w:rsidR="009E740F" w:rsidRPr="000A5F26" w:rsidRDefault="00E56E83" w:rsidP="000A5F26">
      <w:pPr>
        <w:keepNext/>
        <w:spacing w:line="480" w:lineRule="auto"/>
        <w:ind w:firstLine="720"/>
      </w:pPr>
      <w:r w:rsidRPr="00904A68">
        <w:rPr>
          <w:rStyle w:val="CommentReference"/>
          <w:color w:val="215868" w:themeColor="accent5" w:themeShade="80"/>
        </w:rPr>
        <w:commentReference w:id="53"/>
      </w:r>
      <w:r w:rsidR="002C6412" w:rsidRPr="002C6412">
        <w:rPr>
          <w:rFonts w:ascii="Times New Roman" w:hAnsi="Times New Roman" w:cs="Times New Roman"/>
          <w:i/>
          <w:noProof/>
          <w:color w:val="215868" w:themeColor="accent5" w:themeShade="80"/>
          <w:lang w:eastAsia="en-US"/>
        </w:rPr>
        <w:drawing>
          <wp:inline distT="0" distB="0" distL="0" distR="0" wp14:anchorId="0397439B" wp14:editId="0D58C2F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63595"/>
                    </a:xfrm>
                    <a:prstGeom prst="rect">
                      <a:avLst/>
                    </a:prstGeom>
                  </pic:spPr>
                </pic:pic>
              </a:graphicData>
            </a:graphic>
          </wp:inline>
        </w:drawing>
      </w:r>
    </w:p>
    <w:p w14:paraId="5B07C9F0" w14:textId="62016B6F" w:rsidR="009E740F" w:rsidRPr="00904A68" w:rsidRDefault="009E740F" w:rsidP="000A5F26">
      <w:pPr>
        <w:pStyle w:val="Caption"/>
        <w:rPr>
          <w:rFonts w:ascii="Times New Roman" w:hAnsi="Times New Roman" w:cs="Times New Roman"/>
          <w:color w:val="215868" w:themeColor="accent5" w:themeShade="80"/>
        </w:rPr>
      </w:pPr>
      <w:bookmarkStart w:id="54" w:name="_Ref534405756"/>
      <w:r w:rsidRPr="000A5F26">
        <w:t xml:space="preserve">Figure </w:t>
      </w:r>
      <w:r w:rsidR="00E84328">
        <w:rPr>
          <w:noProof/>
        </w:rPr>
        <w:fldChar w:fldCharType="begin"/>
      </w:r>
      <w:r w:rsidR="00E84328">
        <w:rPr>
          <w:noProof/>
        </w:rPr>
        <w:instrText xml:space="preserve"> SEQ Figure \* ARABIC </w:instrText>
      </w:r>
      <w:r w:rsidR="00E84328">
        <w:rPr>
          <w:noProof/>
        </w:rPr>
        <w:fldChar w:fldCharType="separate"/>
      </w:r>
      <w:r w:rsidR="00230BA5">
        <w:rPr>
          <w:noProof/>
        </w:rPr>
        <w:t>4</w:t>
      </w:r>
      <w:r w:rsidR="00E84328">
        <w:rPr>
          <w:noProof/>
        </w:rPr>
        <w:fldChar w:fldCharType="end"/>
      </w:r>
      <w:bookmarkEnd w:id="54"/>
      <w:r w:rsidR="00B63476">
        <w:t>:</w:t>
      </w:r>
      <w:r w:rsidR="00526BDE" w:rsidRPr="000A5F26">
        <w:t xml:space="preserve"> </w:t>
      </w:r>
      <w:r w:rsidR="00526BDE">
        <w:rPr>
          <w:rFonts w:ascii="Times New Roman" w:hAnsi="Times New Roman" w:cs="Times New Roman"/>
          <w:color w:val="215868" w:themeColor="accent5" w:themeShade="80"/>
        </w:rPr>
        <w:t>S</w:t>
      </w:r>
      <w:r w:rsidRPr="00904A68">
        <w:rPr>
          <w:rFonts w:ascii="Times New Roman" w:hAnsi="Times New Roman" w:cs="Times New Roman"/>
          <w:color w:val="215868" w:themeColor="accent5" w:themeShade="80"/>
        </w:rPr>
        <w:t xml:space="preserve">now depth (in mm) for Sugarloaf Creek Basin (top) and </w:t>
      </w:r>
      <w:proofErr w:type="spellStart"/>
      <w:r w:rsidRPr="00904A68">
        <w:rPr>
          <w:rFonts w:ascii="Times New Roman" w:hAnsi="Times New Roman" w:cs="Times New Roman"/>
          <w:color w:val="215868" w:themeColor="accent5" w:themeShade="80"/>
        </w:rPr>
        <w:t>Illilouette</w:t>
      </w:r>
      <w:proofErr w:type="spellEnd"/>
      <w:r w:rsidRPr="00904A68">
        <w:rPr>
          <w:rFonts w:ascii="Times New Roman" w:hAnsi="Times New Roman" w:cs="Times New Roman"/>
          <w:color w:val="215868" w:themeColor="accent5" w:themeShade="80"/>
        </w:rPr>
        <w:t xml:space="preserve"> Creek Basin (bottom) as measured from </w:t>
      </w:r>
      <w:r w:rsidR="00D906BE" w:rsidRPr="00904A68">
        <w:rPr>
          <w:rFonts w:ascii="Times New Roman" w:hAnsi="Times New Roman" w:cs="Times New Roman"/>
          <w:color w:val="215868" w:themeColor="accent5" w:themeShade="80"/>
        </w:rPr>
        <w:t>images taken four times each day</w:t>
      </w:r>
      <w:r w:rsidR="006558CD">
        <w:rPr>
          <w:rFonts w:ascii="Times New Roman" w:hAnsi="Times New Roman" w:cs="Times New Roman"/>
          <w:color w:val="215868" w:themeColor="accent5" w:themeShade="80"/>
        </w:rPr>
        <w:t xml:space="preserve"> </w:t>
      </w:r>
      <w:r w:rsidR="00C45949">
        <w:rPr>
          <w:rFonts w:ascii="Times New Roman" w:hAnsi="Times New Roman" w:cs="Times New Roman"/>
          <w:color w:val="215868" w:themeColor="accent5" w:themeShade="80"/>
        </w:rPr>
        <w:t>at</w:t>
      </w:r>
      <w:r w:rsidR="006558CD">
        <w:rPr>
          <w:rFonts w:ascii="Times New Roman" w:hAnsi="Times New Roman" w:cs="Times New Roman"/>
          <w:color w:val="215868" w:themeColor="accent5" w:themeShade="80"/>
        </w:rPr>
        <w:t xml:space="preserve"> wetland, shrub, and forest weather station sites.</w:t>
      </w:r>
      <w:r w:rsidR="007D3030">
        <w:rPr>
          <w:rFonts w:ascii="Times New Roman" w:hAnsi="Times New Roman" w:cs="Times New Roman"/>
          <w:color w:val="215868" w:themeColor="accent5" w:themeShade="80"/>
        </w:rPr>
        <w:t xml:space="preserve"> </w:t>
      </w:r>
      <w:r w:rsidR="00520373">
        <w:rPr>
          <w:rFonts w:ascii="Times New Roman" w:hAnsi="Times New Roman" w:cs="Times New Roman"/>
          <w:color w:val="215868" w:themeColor="accent5" w:themeShade="80"/>
        </w:rPr>
        <w:t>Additionally,</w:t>
      </w:r>
      <w:r w:rsidR="007D3030">
        <w:rPr>
          <w:rFonts w:ascii="Times New Roman" w:hAnsi="Times New Roman" w:cs="Times New Roman"/>
          <w:color w:val="215868" w:themeColor="accent5" w:themeShade="80"/>
        </w:rPr>
        <w:t xml:space="preserve"> error bars (squares indicating mean, and bars indicating standard deviation) are shown for </w:t>
      </w:r>
      <w:r w:rsidR="00526BDE">
        <w:rPr>
          <w:rFonts w:ascii="Times New Roman" w:hAnsi="Times New Roman" w:cs="Times New Roman"/>
          <w:color w:val="215868" w:themeColor="accent5" w:themeShade="80"/>
        </w:rPr>
        <w:t>manually</w:t>
      </w:r>
      <w:r w:rsidR="007D3030">
        <w:rPr>
          <w:rFonts w:ascii="Times New Roman" w:hAnsi="Times New Roman" w:cs="Times New Roman"/>
          <w:color w:val="215868" w:themeColor="accent5" w:themeShade="80"/>
        </w:rPr>
        <w:t xml:space="preserve"> measured snow depth</w:t>
      </w:r>
      <w:r w:rsidR="00526BDE">
        <w:rPr>
          <w:rFonts w:ascii="Times New Roman" w:hAnsi="Times New Roman" w:cs="Times New Roman"/>
          <w:color w:val="215868" w:themeColor="accent5" w:themeShade="80"/>
        </w:rPr>
        <w:t>s</w:t>
      </w:r>
      <w:r w:rsidR="007D3030">
        <w:rPr>
          <w:rFonts w:ascii="Times New Roman" w:hAnsi="Times New Roman" w:cs="Times New Roman"/>
          <w:color w:val="215868" w:themeColor="accent5" w:themeShade="80"/>
        </w:rPr>
        <w:t xml:space="preserve"> in ICB. </w:t>
      </w:r>
    </w:p>
    <w:p w14:paraId="51E5F10E" w14:textId="67DF8FB2" w:rsidR="00904A68" w:rsidRPr="00904A68" w:rsidRDefault="00904A68" w:rsidP="00D81477">
      <w:pPr>
        <w:spacing w:line="480" w:lineRule="auto"/>
        <w:ind w:firstLine="720"/>
        <w:rPr>
          <w:rFonts w:ascii="Times New Roman" w:hAnsi="Times New Roman" w:cs="Times New Roman"/>
          <w:color w:val="215868" w:themeColor="accent5" w:themeShade="80"/>
        </w:rPr>
      </w:pPr>
      <w:r w:rsidRPr="00904A68">
        <w:rPr>
          <w:rFonts w:ascii="Times New Roman" w:hAnsi="Times New Roman" w:cs="Times New Roman"/>
          <w:color w:val="215868"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2A4D9141" w14:textId="7EBEB515" w:rsidR="00D81477" w:rsidRPr="00D81477" w:rsidRDefault="00D81477" w:rsidP="00D81477">
      <w:pPr>
        <w:spacing w:line="480" w:lineRule="auto"/>
        <w:ind w:firstLine="720"/>
        <w:rPr>
          <w:rFonts w:ascii="Times New Roman" w:hAnsi="Times New Roman" w:cs="Times New Roman"/>
        </w:rPr>
      </w:pPr>
    </w:p>
    <w:p w14:paraId="165B022F" w14:textId="77777777" w:rsidR="00832545" w:rsidRDefault="00832545">
      <w:pPr>
        <w:rPr>
          <w:rFonts w:ascii="Times New Roman" w:hAnsi="Times New Roman" w:cs="Times New Roman"/>
        </w:rPr>
      </w:pPr>
      <w:r>
        <w:rPr>
          <w:rFonts w:ascii="Times New Roman" w:hAnsi="Times New Roman" w:cs="Times New Roman"/>
        </w:rPr>
        <w:br w:type="page"/>
      </w:r>
    </w:p>
    <w:p w14:paraId="20B8CF35" w14:textId="18768F17" w:rsidR="00832545" w:rsidRDefault="00832545" w:rsidP="008C47DE">
      <w:pPr>
        <w:spacing w:line="480" w:lineRule="auto"/>
        <w:rPr>
          <w:rFonts w:ascii="Times New Roman" w:hAnsi="Times New Roman" w:cs="Times New Roman"/>
        </w:rPr>
      </w:pPr>
      <w:r>
        <w:rPr>
          <w:rFonts w:ascii="Times New Roman" w:hAnsi="Times New Roman" w:cs="Times New Roman"/>
          <w:b/>
        </w:rPr>
        <w:lastRenderedPageBreak/>
        <w:t>Discussion</w:t>
      </w:r>
    </w:p>
    <w:p w14:paraId="04AB42A2" w14:textId="47E1E0C9" w:rsidR="00832545" w:rsidRDefault="002316B0" w:rsidP="008C47DE">
      <w:pPr>
        <w:spacing w:line="480" w:lineRule="auto"/>
        <w:rPr>
          <w:rFonts w:ascii="Times New Roman" w:hAnsi="Times New Roman" w:cs="Times New Roman"/>
        </w:rPr>
      </w:pPr>
      <w:r>
        <w:rPr>
          <w:rFonts w:ascii="Times New Roman" w:hAnsi="Times New Roman" w:cs="Times New Roman"/>
        </w:rPr>
        <w:t>This will be written once the analyses are complete and the core focus of the paper is agreed upon. All authors will contribute here.</w:t>
      </w:r>
    </w:p>
    <w:p w14:paraId="54648EAE" w14:textId="7D0CC6AB" w:rsidR="00832545" w:rsidRDefault="00832545">
      <w:pPr>
        <w:rPr>
          <w:rFonts w:ascii="Times New Roman" w:hAnsi="Times New Roman" w:cs="Times New Roman"/>
        </w:rPr>
      </w:pPr>
      <w:r>
        <w:rPr>
          <w:rFonts w:ascii="Times New Roman" w:hAnsi="Times New Roman" w:cs="Times New Roman"/>
        </w:rPr>
        <w:br w:type="page"/>
      </w:r>
    </w:p>
    <w:p w14:paraId="693ADAAF" w14:textId="5578AC36" w:rsidR="004111EF" w:rsidRDefault="00153623" w:rsidP="008C47DE">
      <w:pPr>
        <w:spacing w:line="480" w:lineRule="auto"/>
        <w:rPr>
          <w:rFonts w:ascii="Times New Roman" w:hAnsi="Times New Roman" w:cs="Times New Roman"/>
        </w:rPr>
      </w:pPr>
      <w:commentRangeStart w:id="55"/>
      <w:commentRangeEnd w:id="55"/>
      <w:r>
        <w:rPr>
          <w:rStyle w:val="CommentReference"/>
        </w:rPr>
        <w:lastRenderedPageBreak/>
        <w:commentReference w:id="55"/>
      </w:r>
      <w:ins w:id="56" w:author="Katya" w:date="2019-01-07T09:30:00Z">
        <w:r w:rsidR="00962861" w:rsidRPr="00962861">
          <w:rPr>
            <w:noProof/>
          </w:rPr>
          <w:t xml:space="preserve"> </w:t>
        </w:r>
        <w:r w:rsidR="00962861" w:rsidRPr="00962861">
          <w:rPr>
            <w:rFonts w:ascii="Times New Roman" w:hAnsi="Times New Roman" w:cs="Times New Roman"/>
            <w:noProof/>
            <w:lang w:eastAsia="en-US"/>
          </w:rPr>
          <w:drawing>
            <wp:inline distT="0" distB="0" distL="0" distR="0" wp14:anchorId="2B5C528B" wp14:editId="425C8F9D">
              <wp:extent cx="5943600" cy="689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894830"/>
                      </a:xfrm>
                      <a:prstGeom prst="rect">
                        <a:avLst/>
                      </a:prstGeom>
                    </pic:spPr>
                  </pic:pic>
                </a:graphicData>
              </a:graphic>
            </wp:inline>
          </w:drawing>
        </w:r>
        <w:commentRangeStart w:id="57"/>
        <w:commentRangeStart w:id="58"/>
        <w:commentRangeEnd w:id="57"/>
        <w:r w:rsidR="00B43783">
          <w:rPr>
            <w:rStyle w:val="CommentReference"/>
          </w:rPr>
          <w:commentReference w:id="57"/>
        </w:r>
      </w:ins>
      <w:commentRangeEnd w:id="58"/>
      <w:r w:rsidR="000E323A">
        <w:rPr>
          <w:rStyle w:val="CommentReference"/>
        </w:rPr>
        <w:commentReference w:id="58"/>
      </w:r>
      <w:del w:id="59" w:author="Katya" w:date="2019-01-07T09:30:00Z">
        <w:r w:rsidR="00A87428" w:rsidRPr="00A87428">
          <w:rPr>
            <w:rFonts w:ascii="Times New Roman" w:hAnsi="Times New Roman" w:cs="Times New Roman"/>
            <w:noProof/>
            <w:lang w:eastAsia="en-US"/>
          </w:rPr>
          <w:drawing>
            <wp:inline distT="0" distB="0" distL="0" distR="0" wp14:anchorId="13DF652B" wp14:editId="23E185DF">
              <wp:extent cx="5943600" cy="7400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400290"/>
                      </a:xfrm>
                      <a:prstGeom prst="rect">
                        <a:avLst/>
                      </a:prstGeom>
                    </pic:spPr>
                  </pic:pic>
                </a:graphicData>
              </a:graphic>
            </wp:inline>
          </w:drawing>
        </w:r>
      </w:del>
      <w:commentRangeStart w:id="60"/>
      <w:commentRangeEnd w:id="60"/>
      <w:r w:rsidR="008860D2">
        <w:rPr>
          <w:rStyle w:val="CommentReference"/>
        </w:rPr>
        <w:commentReference w:id="60"/>
      </w:r>
    </w:p>
    <w:p w14:paraId="774EBCB0" w14:textId="77777777" w:rsidR="008F3247" w:rsidRDefault="008F3247" w:rsidP="008C47DE">
      <w:pPr>
        <w:spacing w:line="480" w:lineRule="auto"/>
        <w:rPr>
          <w:rFonts w:ascii="Times New Roman" w:hAnsi="Times New Roman" w:cs="Times New Roman"/>
          <w:b/>
        </w:rPr>
      </w:pPr>
    </w:p>
    <w:p w14:paraId="34D2D390" w14:textId="2C8C8326" w:rsidR="004111EF" w:rsidRDefault="004111EF" w:rsidP="008C47DE">
      <w:pPr>
        <w:spacing w:line="480" w:lineRule="auto"/>
        <w:rPr>
          <w:rFonts w:ascii="Times New Roman" w:hAnsi="Times New Roman" w:cs="Times New Roman"/>
        </w:rPr>
      </w:pPr>
      <w:r w:rsidRPr="008860D2">
        <w:rPr>
          <w:rFonts w:ascii="Times New Roman" w:hAnsi="Times New Roman" w:cs="Times New Roman"/>
          <w:b/>
        </w:rPr>
        <w:lastRenderedPageBreak/>
        <w:t>Figure 6:</w:t>
      </w:r>
      <w:r>
        <w:rPr>
          <w:rFonts w:ascii="Times New Roman" w:hAnsi="Times New Roman" w:cs="Times New Roman"/>
        </w:rPr>
        <w:t xml:space="preserve"> volumetric soil moisture [%] </w:t>
      </w:r>
      <w:proofErr w:type="gramStart"/>
      <w:r w:rsidR="008860D2">
        <w:rPr>
          <w:rFonts w:ascii="Times New Roman" w:hAnsi="Times New Roman" w:cs="Times New Roman"/>
        </w:rPr>
        <w:t>in  shallow</w:t>
      </w:r>
      <w:proofErr w:type="gramEnd"/>
      <w:r w:rsidR="008860D2">
        <w:rPr>
          <w:rFonts w:ascii="Times New Roman" w:hAnsi="Times New Roman" w:cs="Times New Roman"/>
        </w:rPr>
        <w:t xml:space="preserve"> (12 cm), mid (60 cm), and deep (100 cm) soils as measured by wetland (top plot) , shrub (middle plot) , and forest (bottom plot) weather stations</w:t>
      </w:r>
      <w:r w:rsidR="000C2D17">
        <w:rPr>
          <w:rFonts w:ascii="Times New Roman" w:hAnsi="Times New Roman" w:cs="Times New Roman"/>
        </w:rPr>
        <w:t xml:space="preserve"> in Sugarloaf Creek Basin</w:t>
      </w:r>
      <w:r w:rsidR="008860D2">
        <w:rPr>
          <w:rFonts w:ascii="Times New Roman" w:hAnsi="Times New Roman" w:cs="Times New Roman"/>
        </w:rPr>
        <w:t xml:space="preserve">. Data was measured at </w:t>
      </w:r>
      <w:proofErr w:type="gramStart"/>
      <w:r w:rsidR="008860D2">
        <w:rPr>
          <w:rFonts w:ascii="Times New Roman" w:hAnsi="Times New Roman" w:cs="Times New Roman"/>
        </w:rPr>
        <w:t>10 minute</w:t>
      </w:r>
      <w:proofErr w:type="gramEnd"/>
      <w:r w:rsidR="008860D2">
        <w:rPr>
          <w:rFonts w:ascii="Times New Roman" w:hAnsi="Times New Roman" w:cs="Times New Roman"/>
        </w:rPr>
        <w:t xml:space="preserve"> intervals for 2017 and 2018 water years. Daily precipitation in the form of rain and snow melt is presented as vertical bars. Water year (WY) summaries are also provided for total precipitation recorded at each station. </w:t>
      </w:r>
    </w:p>
    <w:p w14:paraId="4136EAAA" w14:textId="77777777" w:rsidR="008F3247" w:rsidRDefault="008F3247">
      <w:r>
        <w:br w:type="page"/>
      </w:r>
    </w:p>
    <w:p w14:paraId="24742D18" w14:textId="37033422" w:rsidR="004453E3" w:rsidRDefault="004453E3"/>
    <w:p w14:paraId="10F3CF4D" w14:textId="495CE8EA" w:rsidR="004453E3" w:rsidRDefault="004453E3"/>
    <w:p w14:paraId="7C92D275" w14:textId="77777777" w:rsidR="005B6107" w:rsidRDefault="005B6107" w:rsidP="008F3247">
      <w:pPr>
        <w:rPr>
          <w:rFonts w:ascii="Times New Roman" w:hAnsi="Times New Roman"/>
        </w:rPr>
      </w:pPr>
    </w:p>
    <w:p w14:paraId="0F7948E7" w14:textId="4E4216FC" w:rsidR="008E6BFC" w:rsidRPr="008E6BFC" w:rsidRDefault="00CC3B93" w:rsidP="008E6BFC">
      <w:pPr>
        <w:pStyle w:val="EndNoteBibliographyTitle"/>
        <w:rPr>
          <w:b/>
          <w:noProof/>
        </w:rPr>
      </w:pPr>
      <w:r>
        <w:rPr>
          <w:rFonts w:cstheme="minorBidi"/>
        </w:rPr>
        <w:fldChar w:fldCharType="begin"/>
      </w:r>
      <w:r>
        <w:instrText xml:space="preserve"> ADDIN EN.REFLIST </w:instrText>
      </w:r>
      <w:r>
        <w:rPr>
          <w:rFonts w:cstheme="minorBidi"/>
        </w:rPr>
        <w:fldChar w:fldCharType="separate"/>
      </w:r>
      <w:r w:rsidR="008E6BFC" w:rsidRPr="008E6BFC">
        <w:rPr>
          <w:b/>
          <w:noProof/>
        </w:rPr>
        <w:t>Literature Cited</w:t>
      </w:r>
    </w:p>
    <w:p w14:paraId="6B2F584A" w14:textId="77777777" w:rsidR="008E6BFC" w:rsidRPr="008E6BFC" w:rsidRDefault="008E6BFC" w:rsidP="008E6BFC">
      <w:pPr>
        <w:pStyle w:val="EndNoteBibliographyTitle"/>
        <w:rPr>
          <w:b/>
          <w:noProof/>
        </w:rPr>
      </w:pPr>
    </w:p>
    <w:p w14:paraId="612F2EDB" w14:textId="77777777" w:rsidR="008E6BFC" w:rsidRPr="008E6BFC" w:rsidRDefault="008E6BFC" w:rsidP="008E6BFC">
      <w:pPr>
        <w:pStyle w:val="EndNoteBibliography"/>
        <w:ind w:left="420" w:hanging="420"/>
        <w:rPr>
          <w:noProof/>
        </w:rPr>
      </w:pPr>
      <w:bookmarkStart w:id="61" w:name="_ENREF_1"/>
      <w:r w:rsidRPr="008E6BFC">
        <w:rPr>
          <w:noProof/>
        </w:rPr>
        <w:t xml:space="preserve">Boisramé, G., S. Thompson, B. Collins, and S. Stephens. 2017a. Managed wildfire effects on forest resilience and water in the Sierra Nevada. Ecosystems </w:t>
      </w:r>
      <w:r w:rsidRPr="008E6BFC">
        <w:rPr>
          <w:b/>
          <w:noProof/>
        </w:rPr>
        <w:t>20</w:t>
      </w:r>
      <w:r w:rsidRPr="008E6BFC">
        <w:rPr>
          <w:noProof/>
        </w:rPr>
        <w:t>:717-732.</w:t>
      </w:r>
      <w:bookmarkEnd w:id="61"/>
    </w:p>
    <w:p w14:paraId="381CAD92" w14:textId="77777777" w:rsidR="008E6BFC" w:rsidRPr="008E6BFC" w:rsidRDefault="008E6BFC" w:rsidP="008E6BFC">
      <w:pPr>
        <w:pStyle w:val="EndNoteBibliography"/>
        <w:ind w:left="420" w:hanging="420"/>
        <w:rPr>
          <w:noProof/>
        </w:rPr>
      </w:pPr>
      <w:bookmarkStart w:id="62" w:name="_ENREF_2"/>
      <w:r w:rsidRPr="008E6BFC">
        <w:rPr>
          <w:noProof/>
        </w:rPr>
        <w:t xml:space="preserve">Boisramé, G., S. Thompson, and S. Stephens. 2018. Hydrologic responses to restored wildfire regimes revealed by soil moisture-vegetation relationships. Advances in Water Resources </w:t>
      </w:r>
      <w:r w:rsidRPr="008E6BFC">
        <w:rPr>
          <w:b/>
          <w:noProof/>
        </w:rPr>
        <w:t>112</w:t>
      </w:r>
      <w:r w:rsidRPr="008E6BFC">
        <w:rPr>
          <w:noProof/>
        </w:rPr>
        <w:t>:124-146.</w:t>
      </w:r>
      <w:bookmarkEnd w:id="62"/>
    </w:p>
    <w:p w14:paraId="59A36885" w14:textId="77777777" w:rsidR="008E6BFC" w:rsidRPr="008E6BFC" w:rsidRDefault="008E6BFC" w:rsidP="008E6BFC">
      <w:pPr>
        <w:pStyle w:val="EndNoteBibliography"/>
        <w:ind w:left="420" w:hanging="420"/>
        <w:rPr>
          <w:noProof/>
        </w:rPr>
      </w:pPr>
      <w:bookmarkStart w:id="63" w:name="_ENREF_3"/>
      <w:r w:rsidRPr="008E6BFC">
        <w:rPr>
          <w:noProof/>
        </w:rPr>
        <w:t xml:space="preserve">Boisramé, G. F., S. E. Thompson, M. Kelly, J. Cavalli, K. M. Wilkin, and S. L. Stephens. 2017b. Vegetation change during 40years of repeated managed wildfires in the Sierra Nevada, California. Forest Ecology and Management </w:t>
      </w:r>
      <w:r w:rsidRPr="008E6BFC">
        <w:rPr>
          <w:b/>
          <w:noProof/>
        </w:rPr>
        <w:t>402</w:t>
      </w:r>
      <w:r w:rsidRPr="008E6BFC">
        <w:rPr>
          <w:noProof/>
        </w:rPr>
        <w:t>:241-252.</w:t>
      </w:r>
      <w:bookmarkEnd w:id="63"/>
    </w:p>
    <w:p w14:paraId="4C377652" w14:textId="77777777" w:rsidR="008E6BFC" w:rsidRPr="008E6BFC" w:rsidRDefault="008E6BFC" w:rsidP="008E6BFC">
      <w:pPr>
        <w:pStyle w:val="EndNoteBibliography"/>
        <w:ind w:left="420" w:hanging="420"/>
        <w:rPr>
          <w:noProof/>
        </w:rPr>
      </w:pPr>
      <w:bookmarkStart w:id="64" w:name="_ENREF_4"/>
      <w:r w:rsidRPr="008E6BFC">
        <w:rPr>
          <w:noProof/>
        </w:rPr>
        <w:t xml:space="preserve">Boisramé, G. F. S., S. E. Thompson, M. Kelly, J. Cavalli, K. M. Wilkin, and S. L. Stephens. 2017c. Vegetation change during 40years of repeated managed wildfires in the Sierra Nevada, California. Forest Ecology and Management </w:t>
      </w:r>
      <w:r w:rsidRPr="008E6BFC">
        <w:rPr>
          <w:b/>
          <w:noProof/>
        </w:rPr>
        <w:t>402</w:t>
      </w:r>
      <w:r w:rsidRPr="008E6BFC">
        <w:rPr>
          <w:noProof/>
        </w:rPr>
        <w:t>:241-252.</w:t>
      </w:r>
      <w:bookmarkEnd w:id="64"/>
    </w:p>
    <w:p w14:paraId="1CF517B8" w14:textId="77777777" w:rsidR="008E6BFC" w:rsidRPr="008E6BFC" w:rsidRDefault="008E6BFC" w:rsidP="008E6BFC">
      <w:pPr>
        <w:pStyle w:val="EndNoteBibliography"/>
        <w:ind w:left="420" w:hanging="420"/>
        <w:rPr>
          <w:noProof/>
        </w:rPr>
      </w:pPr>
      <w:bookmarkStart w:id="65" w:name="_ENREF_5"/>
      <w:r w:rsidRPr="008E6BFC">
        <w:rPr>
          <w:rFonts w:hint="eastAsia"/>
          <w:noProof/>
        </w:rPr>
        <w:t>Collins, B. M., R. G. Everett, and S. L. Stephens. 2011. Impacts of fire exclusion and recent managed fire on forest structure in old growth Sierra Nevada mixed</w:t>
      </w:r>
      <w:r w:rsidRPr="008E6BFC">
        <w:rPr>
          <w:rFonts w:hint="eastAsia"/>
          <w:noProof/>
        </w:rPr>
        <w:t>‐</w:t>
      </w:r>
      <w:r w:rsidRPr="008E6BFC">
        <w:rPr>
          <w:rFonts w:hint="eastAsia"/>
          <w:noProof/>
        </w:rPr>
        <w:t xml:space="preserve">conifer forests. Ecosphere </w:t>
      </w:r>
      <w:r w:rsidRPr="008E6BFC">
        <w:rPr>
          <w:b/>
          <w:noProof/>
        </w:rPr>
        <w:t>2</w:t>
      </w:r>
      <w:r w:rsidRPr="008E6BFC">
        <w:rPr>
          <w:noProof/>
        </w:rPr>
        <w:t>:1-14.</w:t>
      </w:r>
      <w:bookmarkEnd w:id="65"/>
    </w:p>
    <w:p w14:paraId="4CE168EF" w14:textId="77777777" w:rsidR="008E6BFC" w:rsidRPr="008E6BFC" w:rsidRDefault="008E6BFC" w:rsidP="008E6BFC">
      <w:pPr>
        <w:pStyle w:val="EndNoteBibliography"/>
        <w:ind w:left="420" w:hanging="420"/>
        <w:rPr>
          <w:noProof/>
        </w:rPr>
      </w:pPr>
      <w:bookmarkStart w:id="66" w:name="_ENREF_6"/>
      <w:r w:rsidRPr="008E6BFC">
        <w:rPr>
          <w:noProof/>
        </w:rPr>
        <w:t xml:space="preserve">Collins, B. M., M. Kelly, J. W. van Wagtendonk, and S. L. J. L. E. Stephens. 2007. Spatial patterns of large natural fires in Sierra Nevada wilderness areas.  </w:t>
      </w:r>
      <w:r w:rsidRPr="008E6BFC">
        <w:rPr>
          <w:b/>
          <w:noProof/>
        </w:rPr>
        <w:t>22</w:t>
      </w:r>
      <w:r w:rsidRPr="008E6BFC">
        <w:rPr>
          <w:noProof/>
        </w:rPr>
        <w:t>:545-557.</w:t>
      </w:r>
      <w:bookmarkEnd w:id="66"/>
    </w:p>
    <w:p w14:paraId="36D6280A" w14:textId="77777777" w:rsidR="008E6BFC" w:rsidRPr="008E6BFC" w:rsidRDefault="008E6BFC" w:rsidP="008E6BFC">
      <w:pPr>
        <w:pStyle w:val="EndNoteBibliography"/>
        <w:ind w:left="420" w:hanging="420"/>
        <w:rPr>
          <w:noProof/>
        </w:rPr>
      </w:pPr>
      <w:bookmarkStart w:id="67" w:name="_ENREF_7"/>
      <w:r w:rsidRPr="008E6BFC">
        <w:rPr>
          <w:noProof/>
        </w:rPr>
        <w:t xml:space="preserve">Collins, B. M., J. M. Lydersen, D. L. Fry, K. Wilkin, T. Moody, S. L. J. F. E. Stephens, and Management. 2016. Variability in vegetation and surface fuels across mixed-conifer-dominated landscapes with over 40 years of natural fire.  </w:t>
      </w:r>
      <w:r w:rsidRPr="008E6BFC">
        <w:rPr>
          <w:b/>
          <w:noProof/>
        </w:rPr>
        <w:t>381</w:t>
      </w:r>
      <w:r w:rsidRPr="008E6BFC">
        <w:rPr>
          <w:noProof/>
        </w:rPr>
        <w:t>:74-83.</w:t>
      </w:r>
      <w:bookmarkEnd w:id="67"/>
    </w:p>
    <w:p w14:paraId="5BAB3EE9" w14:textId="77777777" w:rsidR="008E6BFC" w:rsidRPr="008E6BFC" w:rsidRDefault="008E6BFC" w:rsidP="008E6BFC">
      <w:pPr>
        <w:pStyle w:val="EndNoteBibliography"/>
        <w:ind w:left="420" w:hanging="420"/>
        <w:rPr>
          <w:noProof/>
        </w:rPr>
      </w:pPr>
      <w:bookmarkStart w:id="68" w:name="_ENREF_8"/>
      <w:r w:rsidRPr="008E6BFC">
        <w:rPr>
          <w:noProof/>
        </w:rPr>
        <w:lastRenderedPageBreak/>
        <w:t xml:space="preserve">Collins, B. M., J. D. Miller, A. E. Thode, M. Kelly, J. W. Van Wagtendonk, and S. L. J. E. Stephens. 2009. Interactions among wildland fires in a long-established Sierra Nevada natural fire area.  </w:t>
      </w:r>
      <w:r w:rsidRPr="008E6BFC">
        <w:rPr>
          <w:b/>
          <w:noProof/>
        </w:rPr>
        <w:t>12</w:t>
      </w:r>
      <w:r w:rsidRPr="008E6BFC">
        <w:rPr>
          <w:noProof/>
        </w:rPr>
        <w:t>:114-128.</w:t>
      </w:r>
      <w:bookmarkEnd w:id="68"/>
    </w:p>
    <w:p w14:paraId="2966406D" w14:textId="77777777" w:rsidR="008E6BFC" w:rsidRPr="008E6BFC" w:rsidRDefault="008E6BFC" w:rsidP="008E6BFC">
      <w:pPr>
        <w:pStyle w:val="EndNoteBibliography"/>
        <w:ind w:left="420" w:hanging="420"/>
        <w:rPr>
          <w:noProof/>
        </w:rPr>
      </w:pPr>
      <w:bookmarkStart w:id="69" w:name="_ENREF_9"/>
      <w:r w:rsidRPr="008E6BFC">
        <w:rPr>
          <w:noProof/>
        </w:rPr>
        <w:t xml:space="preserve">Grant, G. E., C. L. Tague, and C. D. Allen. 2013. Watering the forest for the trees: an emerging priority for managing water in forest landscapes. Frontiers in Ecology and the Environment </w:t>
      </w:r>
      <w:r w:rsidRPr="008E6BFC">
        <w:rPr>
          <w:b/>
          <w:noProof/>
        </w:rPr>
        <w:t>11</w:t>
      </w:r>
      <w:r w:rsidRPr="008E6BFC">
        <w:rPr>
          <w:noProof/>
        </w:rPr>
        <w:t>:314-321.</w:t>
      </w:r>
      <w:bookmarkEnd w:id="69"/>
    </w:p>
    <w:p w14:paraId="06CCDDCA" w14:textId="77777777" w:rsidR="008E6BFC" w:rsidRPr="008E6BFC" w:rsidRDefault="008E6BFC" w:rsidP="008E6BFC">
      <w:pPr>
        <w:pStyle w:val="EndNoteBibliography"/>
        <w:ind w:left="420" w:hanging="420"/>
        <w:rPr>
          <w:noProof/>
        </w:rPr>
      </w:pPr>
      <w:bookmarkStart w:id="70" w:name="_ENREF_10"/>
      <w:r w:rsidRPr="008E6BFC">
        <w:rPr>
          <w:noProof/>
        </w:rPr>
        <w:t xml:space="preserve">Hijmans, R., and J. van Etten. 2014. raster: Geographic data analysis and modeling. R package version </w:t>
      </w:r>
      <w:r w:rsidRPr="008E6BFC">
        <w:rPr>
          <w:b/>
          <w:noProof/>
        </w:rPr>
        <w:t>517</w:t>
      </w:r>
      <w:r w:rsidRPr="008E6BFC">
        <w:rPr>
          <w:noProof/>
        </w:rPr>
        <w:t>:2.2-12.</w:t>
      </w:r>
      <w:bookmarkEnd w:id="70"/>
    </w:p>
    <w:p w14:paraId="089B0E73" w14:textId="77777777" w:rsidR="008E6BFC" w:rsidRPr="008E6BFC" w:rsidRDefault="008E6BFC" w:rsidP="008E6BFC">
      <w:pPr>
        <w:pStyle w:val="EndNoteBibliography"/>
        <w:ind w:left="420" w:hanging="420"/>
        <w:rPr>
          <w:noProof/>
        </w:rPr>
      </w:pPr>
      <w:bookmarkStart w:id="71" w:name="_ENREF_11"/>
      <w:r w:rsidRPr="008E6BFC">
        <w:rPr>
          <w:noProof/>
        </w:rPr>
        <w:t>McKelvey, K. S., C. N. Skinner, C.-r. Chang, D. C. Erman, S. J. Husari, D. J. Parsons, J. W. van Wagtendonk, and C. P. Weatherspoon. 1996. An overview of fire in the Sierra Nevada.</w:t>
      </w:r>
      <w:r w:rsidRPr="008E6BFC">
        <w:rPr>
          <w:i/>
          <w:noProof/>
        </w:rPr>
        <w:t>in</w:t>
      </w:r>
      <w:r w:rsidRPr="008E6BFC">
        <w:rPr>
          <w:noProof/>
        </w:rPr>
        <w:t xml:space="preserve"> Pages 1033-1040 in: Sierra Nevada Ecosystem Project, Final Report to Congress, Vol. II, Assessments and Scientific Basis for Management Options. Davis, CA: University of California, Centers for Water and Wildland Resources. Report No. 37.</w:t>
      </w:r>
      <w:bookmarkEnd w:id="71"/>
    </w:p>
    <w:p w14:paraId="12CC6891" w14:textId="77777777" w:rsidR="008E6BFC" w:rsidRPr="008E6BFC" w:rsidRDefault="008E6BFC" w:rsidP="008E6BFC">
      <w:pPr>
        <w:pStyle w:val="EndNoteBibliography"/>
        <w:ind w:left="420" w:hanging="420"/>
        <w:rPr>
          <w:noProof/>
        </w:rPr>
      </w:pPr>
      <w:bookmarkStart w:id="72" w:name="_ENREF_12"/>
      <w:r w:rsidRPr="008E6BFC">
        <w:rPr>
          <w:noProof/>
        </w:rPr>
        <w:t xml:space="preserve">North, M., S. Stephens, B. Collins, J. Agee, G. Aplet, J. Franklin, and P. Fulé. 2015. Reform forest fire management. Science </w:t>
      </w:r>
      <w:r w:rsidRPr="008E6BFC">
        <w:rPr>
          <w:b/>
          <w:noProof/>
        </w:rPr>
        <w:t>349</w:t>
      </w:r>
      <w:r w:rsidRPr="008E6BFC">
        <w:rPr>
          <w:noProof/>
        </w:rPr>
        <w:t>:1280-1281.</w:t>
      </w:r>
      <w:bookmarkEnd w:id="72"/>
    </w:p>
    <w:p w14:paraId="2145E827" w14:textId="77777777" w:rsidR="008E6BFC" w:rsidRPr="008E6BFC" w:rsidRDefault="008E6BFC" w:rsidP="008E6BFC">
      <w:pPr>
        <w:pStyle w:val="EndNoteBibliography"/>
        <w:ind w:left="420" w:hanging="420"/>
        <w:rPr>
          <w:noProof/>
        </w:rPr>
      </w:pPr>
      <w:bookmarkStart w:id="73" w:name="_ENREF_13"/>
      <w:r w:rsidRPr="008E6BFC">
        <w:rPr>
          <w:noProof/>
        </w:rPr>
        <w:t xml:space="preserve">Ponisio, L. C., K. Wilkin, L. K. M'gonigle, K. Kulhanek, L. Cook, R. Thorp, T. Griswold, and C. J. G. c. b. Kremen. 2016. Pyrodiversity begets plant–pollinator community diversity.  </w:t>
      </w:r>
      <w:r w:rsidRPr="008E6BFC">
        <w:rPr>
          <w:b/>
          <w:noProof/>
        </w:rPr>
        <w:t>22</w:t>
      </w:r>
      <w:r w:rsidRPr="008E6BFC">
        <w:rPr>
          <w:noProof/>
        </w:rPr>
        <w:t>:1794-1808.</w:t>
      </w:r>
      <w:bookmarkEnd w:id="73"/>
    </w:p>
    <w:p w14:paraId="31226FA9" w14:textId="77777777" w:rsidR="008E6BFC" w:rsidRPr="008E6BFC" w:rsidRDefault="008E6BFC" w:rsidP="008E6BFC">
      <w:pPr>
        <w:pStyle w:val="EndNoteBibliography"/>
        <w:ind w:left="420" w:hanging="420"/>
        <w:rPr>
          <w:noProof/>
        </w:rPr>
      </w:pPr>
      <w:bookmarkStart w:id="74" w:name="_ENREF_14"/>
      <w:r w:rsidRPr="008E6BFC">
        <w:rPr>
          <w:noProof/>
        </w:rPr>
        <w:t xml:space="preserve">Stephens, S. L., J. K. Agee, P. Fulé, M. North, W. Romme, T. Swetnam, and M. G. Turner. 2013. Managing forests and fire in changing climates. Science </w:t>
      </w:r>
      <w:r w:rsidRPr="008E6BFC">
        <w:rPr>
          <w:b/>
          <w:noProof/>
        </w:rPr>
        <w:t>342</w:t>
      </w:r>
      <w:r w:rsidRPr="008E6BFC">
        <w:rPr>
          <w:noProof/>
        </w:rPr>
        <w:t>:41-42.</w:t>
      </w:r>
      <w:bookmarkEnd w:id="74"/>
    </w:p>
    <w:p w14:paraId="72455EFC" w14:textId="77777777" w:rsidR="008E6BFC" w:rsidRPr="008E6BFC" w:rsidRDefault="008E6BFC" w:rsidP="008E6BFC">
      <w:pPr>
        <w:pStyle w:val="EndNoteBibliography"/>
        <w:ind w:left="420" w:hanging="420"/>
        <w:rPr>
          <w:noProof/>
        </w:rPr>
      </w:pPr>
      <w:bookmarkStart w:id="75" w:name="_ENREF_15"/>
      <w:r w:rsidRPr="008E6BFC">
        <w:rPr>
          <w:noProof/>
        </w:rPr>
        <w:t xml:space="preserve">Stephens, S. L., B. M. Collins, E. Biber, and P. Z. Fulé. 2016. US federal fire and forest policy: emphasizing resilience in dry forests. Ecosphere </w:t>
      </w:r>
      <w:r w:rsidRPr="008E6BFC">
        <w:rPr>
          <w:b/>
          <w:noProof/>
        </w:rPr>
        <w:t>7</w:t>
      </w:r>
      <w:r w:rsidRPr="008E6BFC">
        <w:rPr>
          <w:noProof/>
        </w:rPr>
        <w:t>.</w:t>
      </w:r>
      <w:bookmarkEnd w:id="75"/>
    </w:p>
    <w:p w14:paraId="29350F46" w14:textId="77777777" w:rsidR="008E6BFC" w:rsidRPr="008E6BFC" w:rsidRDefault="008E6BFC" w:rsidP="008E6BFC">
      <w:pPr>
        <w:pStyle w:val="EndNoteBibliography"/>
        <w:ind w:left="420" w:hanging="420"/>
        <w:rPr>
          <w:noProof/>
        </w:rPr>
      </w:pPr>
      <w:bookmarkStart w:id="76" w:name="_ENREF_16"/>
      <w:r w:rsidRPr="008E6BFC">
        <w:rPr>
          <w:noProof/>
        </w:rPr>
        <w:lastRenderedPageBreak/>
        <w:t xml:space="preserve">Westerling, A. L., and T. W. Swetnam. 2003. Interannual to decadal drought and wildfire in the western United States. EOS, Transactions American Geophysical Union </w:t>
      </w:r>
      <w:r w:rsidRPr="008E6BFC">
        <w:rPr>
          <w:b/>
          <w:noProof/>
        </w:rPr>
        <w:t>84</w:t>
      </w:r>
      <w:r w:rsidRPr="008E6BFC">
        <w:rPr>
          <w:noProof/>
        </w:rPr>
        <w:t>:545-555.</w:t>
      </w:r>
      <w:bookmarkEnd w:id="76"/>
    </w:p>
    <w:p w14:paraId="2CCB99D1" w14:textId="69D57058" w:rsidR="002C559E" w:rsidRDefault="00CC3B93" w:rsidP="008C47DE">
      <w:pPr>
        <w:spacing w:line="480" w:lineRule="auto"/>
        <w:rPr>
          <w:rFonts w:ascii="Times New Roman" w:hAnsi="Times New Roman" w:cs="Times New Roman"/>
        </w:rPr>
      </w:pPr>
      <w:r>
        <w:rPr>
          <w:rFonts w:ascii="Times New Roman" w:hAnsi="Times New Roman" w:cs="Times New Roman"/>
        </w:rPr>
        <w:fldChar w:fldCharType="end"/>
      </w:r>
    </w:p>
    <w:p w14:paraId="3C43C127" w14:textId="77777777" w:rsidR="002C559E" w:rsidRDefault="002C559E">
      <w:pPr>
        <w:rPr>
          <w:rFonts w:ascii="Times New Roman" w:hAnsi="Times New Roman" w:cs="Times New Roman"/>
        </w:rPr>
      </w:pPr>
      <w:r>
        <w:rPr>
          <w:rFonts w:ascii="Times New Roman" w:hAnsi="Times New Roman" w:cs="Times New Roman"/>
        </w:rPr>
        <w:br w:type="page"/>
      </w:r>
    </w:p>
    <w:p w14:paraId="6DE4491B" w14:textId="2356C28F" w:rsidR="00B152BC" w:rsidRDefault="002C559E" w:rsidP="008C47DE">
      <w:pPr>
        <w:spacing w:line="480" w:lineRule="auto"/>
        <w:rPr>
          <w:rFonts w:ascii="Times New Roman" w:hAnsi="Times New Roman" w:cs="Times New Roman"/>
        </w:rPr>
      </w:pPr>
      <w:r>
        <w:rPr>
          <w:rFonts w:ascii="Times New Roman" w:hAnsi="Times New Roman" w:cs="Times New Roman"/>
        </w:rPr>
        <w:lastRenderedPageBreak/>
        <w:t xml:space="preserve">Appendix </w:t>
      </w:r>
      <w:ins w:id="77" w:author="Katya" w:date="2019-01-07T09:30:00Z">
        <w:r w:rsidR="00581374">
          <w:rPr>
            <w:rFonts w:ascii="Times New Roman" w:hAnsi="Times New Roman" w:cs="Times New Roman"/>
          </w:rPr>
          <w:t>A</w:t>
        </w:r>
      </w:ins>
    </w:p>
    <w:p w14:paraId="26CC0F6B" w14:textId="7F5DF61A" w:rsidR="00BA376B" w:rsidRDefault="002C559E" w:rsidP="008C47DE">
      <w:pPr>
        <w:spacing w:line="480" w:lineRule="auto"/>
        <w:rPr>
          <w:ins w:id="78" w:author="Katya" w:date="2019-01-07T09:30:00Z"/>
          <w:rFonts w:ascii="Times New Roman" w:hAnsi="Times New Roman" w:cs="Times New Roman"/>
        </w:rPr>
      </w:pPr>
      <w:del w:id="79" w:author="Katya" w:date="2019-01-07T09:30:00Z">
        <w:r w:rsidRPr="002C559E">
          <w:rPr>
            <w:rFonts w:ascii="Times New Roman" w:hAnsi="Times New Roman" w:cs="Times New Roman"/>
            <w:noProof/>
            <w:lang w:eastAsia="en-US"/>
          </w:rPr>
          <w:drawing>
            <wp:inline distT="0" distB="0" distL="0" distR="0" wp14:anchorId="756934A7" wp14:editId="1967709B">
              <wp:extent cx="5943600" cy="75145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514590"/>
                      </a:xfrm>
                      <a:prstGeom prst="rect">
                        <a:avLst/>
                      </a:prstGeom>
                    </pic:spPr>
                  </pic:pic>
                </a:graphicData>
              </a:graphic>
            </wp:inline>
          </w:drawing>
        </w:r>
      </w:del>
      <w:commentRangeStart w:id="80"/>
      <w:commentRangeStart w:id="81"/>
      <w:commentRangeEnd w:id="80"/>
      <w:r w:rsidR="00B43783">
        <w:rPr>
          <w:rStyle w:val="CommentReference"/>
        </w:rPr>
        <w:commentReference w:id="80"/>
      </w:r>
      <w:commentRangeEnd w:id="81"/>
    </w:p>
    <w:p w14:paraId="3B640C20" w14:textId="05F23C63" w:rsidR="002C559E" w:rsidRDefault="00BA376B" w:rsidP="008C47DE">
      <w:pPr>
        <w:spacing w:line="480" w:lineRule="auto"/>
        <w:rPr>
          <w:rFonts w:ascii="Times New Roman" w:hAnsi="Times New Roman" w:cs="Times New Roman"/>
        </w:rPr>
      </w:pPr>
      <w:ins w:id="82" w:author="Katya" w:date="2019-01-07T09:30:00Z">
        <w:r>
          <w:rPr>
            <w:rStyle w:val="CommentReference"/>
          </w:rPr>
          <w:commentReference w:id="81"/>
        </w:r>
        <w:r w:rsidR="00C53C6C" w:rsidRPr="00C53C6C">
          <w:rPr>
            <w:rFonts w:ascii="Times New Roman" w:hAnsi="Times New Roman" w:cs="Times New Roman"/>
            <w:noProof/>
            <w:lang w:eastAsia="en-US"/>
          </w:rPr>
          <w:drawing>
            <wp:inline distT="0" distB="0" distL="0" distR="0" wp14:anchorId="39034A48" wp14:editId="2130697D">
              <wp:extent cx="5943600" cy="662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628765"/>
                      </a:xfrm>
                      <a:prstGeom prst="rect">
                        <a:avLst/>
                      </a:prstGeom>
                    </pic:spPr>
                  </pic:pic>
                </a:graphicData>
              </a:graphic>
            </wp:inline>
          </w:drawing>
        </w:r>
      </w:ins>
    </w:p>
    <w:p w14:paraId="21A089AE" w14:textId="63DA6251" w:rsidR="002C559E" w:rsidRDefault="002C559E" w:rsidP="000C2D17">
      <w:pPr>
        <w:spacing w:line="480" w:lineRule="auto"/>
        <w:rPr>
          <w:ins w:id="83" w:author="Katya" w:date="2019-01-07T09:30:00Z"/>
          <w:rFonts w:ascii="Times New Roman" w:hAnsi="Times New Roman" w:cs="Times New Roman"/>
        </w:rPr>
      </w:pPr>
      <w:r>
        <w:rPr>
          <w:rFonts w:ascii="Times New Roman" w:hAnsi="Times New Roman" w:cs="Times New Roman"/>
        </w:rPr>
        <w:t xml:space="preserve">Figure A.1: </w:t>
      </w:r>
      <w:r w:rsidR="000C2D17">
        <w:rPr>
          <w:rFonts w:ascii="Times New Roman" w:hAnsi="Times New Roman" w:cs="Times New Roman"/>
        </w:rPr>
        <w:t>volumetric soil moisture [%] in</w:t>
      </w:r>
      <w:del w:id="84" w:author="Katya" w:date="2019-01-07T09:30:00Z">
        <w:r w:rsidR="000C2D17">
          <w:rPr>
            <w:rFonts w:ascii="Times New Roman" w:hAnsi="Times New Roman" w:cs="Times New Roman"/>
          </w:rPr>
          <w:delText xml:space="preserve"> </w:delText>
        </w:r>
      </w:del>
      <w:r w:rsidR="000C2D17">
        <w:rPr>
          <w:rFonts w:ascii="Times New Roman" w:hAnsi="Times New Roman" w:cs="Times New Roman"/>
        </w:rPr>
        <w:t xml:space="preserve"> shallow (12 cm), mid (60 cm), and deep (100 cm) soils as measured by wetland (top plot</w:t>
      </w:r>
      <w:proofErr w:type="gramStart"/>
      <w:r w:rsidR="000C2D17">
        <w:rPr>
          <w:rFonts w:ascii="Times New Roman" w:hAnsi="Times New Roman" w:cs="Times New Roman"/>
        </w:rPr>
        <w:t>) ,</w:t>
      </w:r>
      <w:proofErr w:type="gramEnd"/>
      <w:r w:rsidR="000C2D17">
        <w:rPr>
          <w:rFonts w:ascii="Times New Roman" w:hAnsi="Times New Roman" w:cs="Times New Roman"/>
        </w:rPr>
        <w:t xml:space="preserve"> shrub (middle plot) , and forest (bottom plot) weather </w:t>
      </w:r>
      <w:r w:rsidR="000C2D17">
        <w:rPr>
          <w:rFonts w:ascii="Times New Roman" w:hAnsi="Times New Roman" w:cs="Times New Roman"/>
        </w:rPr>
        <w:lastRenderedPageBreak/>
        <w:t xml:space="preserve">stations in </w:t>
      </w:r>
      <w:proofErr w:type="spellStart"/>
      <w:r w:rsidR="000C2D17">
        <w:rPr>
          <w:rFonts w:ascii="Times New Roman" w:hAnsi="Times New Roman" w:cs="Times New Roman"/>
        </w:rPr>
        <w:t>Illilouette</w:t>
      </w:r>
      <w:proofErr w:type="spellEnd"/>
      <w:r w:rsidR="000C2D17">
        <w:rPr>
          <w:rFonts w:ascii="Times New Roman" w:hAnsi="Times New Roman" w:cs="Times New Roman"/>
        </w:rPr>
        <w:t xml:space="preserve"> Creek Basin. Data was measured at </w:t>
      </w:r>
      <w:proofErr w:type="gramStart"/>
      <w:r w:rsidR="000C2D17">
        <w:rPr>
          <w:rFonts w:ascii="Times New Roman" w:hAnsi="Times New Roman" w:cs="Times New Roman"/>
        </w:rPr>
        <w:t>10 minute</w:t>
      </w:r>
      <w:proofErr w:type="gramEnd"/>
      <w:r w:rsidR="000C2D17">
        <w:rPr>
          <w:rFonts w:ascii="Times New Roman" w:hAnsi="Times New Roman" w:cs="Times New Roman"/>
        </w:rPr>
        <w:t xml:space="preserve"> intervals for part of 2016, 2017 and 2018 water years. Daily precipitation in the form of rain and snow melt is presented as vertical bars. Water year (WY) summaries are also provided for total precipitation recorded at each station. </w:t>
      </w:r>
      <w:r>
        <w:rPr>
          <w:rFonts w:ascii="Times New Roman" w:hAnsi="Times New Roman" w:cs="Times New Roman"/>
        </w:rPr>
        <w:t xml:space="preserve">The Empire fire has burned through the area where the stations were installed, resulting in the prior removal of the station and lack of data for the month of October and November 2017. </w:t>
      </w:r>
    </w:p>
    <w:p w14:paraId="1555BF20" w14:textId="77777777" w:rsidR="00581374" w:rsidRDefault="00581374">
      <w:pPr>
        <w:rPr>
          <w:ins w:id="85" w:author="Katya" w:date="2019-01-07T09:30:00Z"/>
          <w:rFonts w:ascii="Times New Roman" w:hAnsi="Times New Roman" w:cs="Times New Roman"/>
        </w:rPr>
      </w:pPr>
      <w:ins w:id="86" w:author="Katya" w:date="2019-01-07T09:30:00Z">
        <w:r>
          <w:rPr>
            <w:rFonts w:ascii="Times New Roman" w:hAnsi="Times New Roman" w:cs="Times New Roman"/>
          </w:rPr>
          <w:br w:type="page"/>
        </w:r>
      </w:ins>
    </w:p>
    <w:p w14:paraId="5A5647B3" w14:textId="7A831252" w:rsidR="00581374" w:rsidRDefault="00581374" w:rsidP="000C2D17">
      <w:pPr>
        <w:spacing w:line="480" w:lineRule="auto"/>
        <w:rPr>
          <w:ins w:id="87" w:author="Katya" w:date="2019-01-07T09:30:00Z"/>
          <w:rFonts w:ascii="Times New Roman" w:hAnsi="Times New Roman" w:cs="Times New Roman"/>
        </w:rPr>
      </w:pPr>
      <w:ins w:id="88" w:author="Katya" w:date="2019-01-07T09:30:00Z">
        <w:r>
          <w:rPr>
            <w:rFonts w:ascii="Times New Roman" w:hAnsi="Times New Roman" w:cs="Times New Roman"/>
          </w:rPr>
          <w:lastRenderedPageBreak/>
          <w:t>Appendix B</w:t>
        </w:r>
        <w:r w:rsidR="00307361">
          <w:rPr>
            <w:rFonts w:ascii="Times New Roman" w:hAnsi="Times New Roman" w:cs="Times New Roman"/>
          </w:rPr>
          <w:t>: Precipitation Gap Filling</w:t>
        </w:r>
      </w:ins>
    </w:p>
    <w:p w14:paraId="60B4086D" w14:textId="0C93B4EF" w:rsidR="00307361" w:rsidRDefault="00307361" w:rsidP="007060E1">
      <w:pPr>
        <w:spacing w:line="480" w:lineRule="auto"/>
        <w:ind w:firstLine="720"/>
        <w:rPr>
          <w:ins w:id="89" w:author="Katya" w:date="2019-01-07T09:30:00Z"/>
          <w:rFonts w:ascii="Times New Roman" w:hAnsi="Times New Roman" w:cs="Times New Roman"/>
        </w:rPr>
      </w:pPr>
      <w:ins w:id="90" w:author="Katya" w:date="2019-01-07T09:30:00Z">
        <w:r>
          <w:rPr>
            <w:rFonts w:ascii="Times New Roman" w:hAnsi="Times New Roman" w:cs="Times New Roman"/>
          </w:rPr>
          <w:t xml:space="preserve">The first step in obtaining accurate precipitation </w:t>
        </w:r>
        <w:r w:rsidR="007E29C7">
          <w:rPr>
            <w:rFonts w:ascii="Times New Roman" w:hAnsi="Times New Roman" w:cs="Times New Roman"/>
          </w:rPr>
          <w:t>timeseries</w:t>
        </w:r>
        <w:del w:id="91" w:author="Gabrielle Boisrame" w:date="2019-01-07T09:41:00Z">
          <w:r w:rsidDel="00AE09DE">
            <w:rPr>
              <w:rFonts w:ascii="Times New Roman" w:hAnsi="Times New Roman" w:cs="Times New Roman"/>
            </w:rPr>
            <w:delText>,</w:delText>
          </w:r>
        </w:del>
        <w:r>
          <w:rPr>
            <w:rFonts w:ascii="Times New Roman" w:hAnsi="Times New Roman" w:cs="Times New Roman"/>
          </w:rPr>
          <w:t xml:space="preserve"> was to remove all incorrect precipitation record</w:t>
        </w:r>
      </w:ins>
      <w:ins w:id="92" w:author="Gabrielle Boisrame" w:date="2019-01-07T09:41:00Z">
        <w:r w:rsidR="00AE09DE">
          <w:rPr>
            <w:rFonts w:ascii="Times New Roman" w:hAnsi="Times New Roman" w:cs="Times New Roman"/>
          </w:rPr>
          <w:t>s</w:t>
        </w:r>
      </w:ins>
      <w:ins w:id="93" w:author="Katya" w:date="2019-01-07T09:30:00Z">
        <w:r>
          <w:rPr>
            <w:rFonts w:ascii="Times New Roman" w:hAnsi="Times New Roman" w:cs="Times New Roman"/>
          </w:rPr>
          <w:t>. This includes times when the rain gauge is upside down or damaged</w:t>
        </w:r>
        <w:r w:rsidR="007E29C7">
          <w:rPr>
            <w:rFonts w:ascii="Times New Roman" w:hAnsi="Times New Roman" w:cs="Times New Roman"/>
          </w:rPr>
          <w:t xml:space="preserve"> in</w:t>
        </w:r>
        <w:r>
          <w:rPr>
            <w:rFonts w:ascii="Times New Roman" w:hAnsi="Times New Roman" w:cs="Times New Roman"/>
          </w:rPr>
          <w:t xml:space="preserve"> any other visible way</w:t>
        </w:r>
      </w:ins>
      <w:ins w:id="94" w:author="Gabrielle Boisrame" w:date="2019-01-07T09:41:00Z">
        <w:r w:rsidR="00AE09DE">
          <w:rPr>
            <w:rFonts w:ascii="Times New Roman" w:hAnsi="Times New Roman" w:cs="Times New Roman"/>
          </w:rPr>
          <w:t xml:space="preserve">, or when false precipitation measurements are clearly caused by a person or animal moving the gauge (e.g., when maintenance </w:t>
        </w:r>
      </w:ins>
      <w:ins w:id="95" w:author="Gabrielle Boisrame" w:date="2019-01-07T09:42:00Z">
        <w:r w:rsidR="00AE09DE">
          <w:rPr>
            <w:rFonts w:ascii="Times New Roman" w:hAnsi="Times New Roman" w:cs="Times New Roman"/>
          </w:rPr>
          <w:t>occurred</w:t>
        </w:r>
      </w:ins>
      <w:ins w:id="96" w:author="Gabrielle Boisrame" w:date="2019-01-07T09:41:00Z">
        <w:r w:rsidR="00AE09DE">
          <w:rPr>
            <w:rFonts w:ascii="Times New Roman" w:hAnsi="Times New Roman" w:cs="Times New Roman"/>
          </w:rPr>
          <w:t xml:space="preserve"> </w:t>
        </w:r>
      </w:ins>
      <w:ins w:id="97" w:author="Gabrielle Boisrame" w:date="2019-01-07T09:42:00Z">
        <w:r w:rsidR="00AE09DE">
          <w:rPr>
            <w:rFonts w:ascii="Times New Roman" w:hAnsi="Times New Roman" w:cs="Times New Roman"/>
          </w:rPr>
          <w:t>or when time lapse cameras show that an animal disturbed the station)</w:t>
        </w:r>
      </w:ins>
      <w:ins w:id="98" w:author="Katya" w:date="2019-01-07T09:30:00Z">
        <w:r>
          <w:rPr>
            <w:rFonts w:ascii="Times New Roman" w:hAnsi="Times New Roman" w:cs="Times New Roman"/>
          </w:rPr>
          <w:t xml:space="preserve">. The next step was to set precipitation record as missing for the times when the station recorded zero precipitation, but the </w:t>
        </w:r>
        <w:r w:rsidR="003A2D90">
          <w:rPr>
            <w:rFonts w:ascii="Times New Roman" w:hAnsi="Times New Roman" w:cs="Times New Roman"/>
          </w:rPr>
          <w:t>surrounding</w:t>
        </w:r>
        <w:r>
          <w:rPr>
            <w:rFonts w:ascii="Times New Roman" w:hAnsi="Times New Roman" w:cs="Times New Roman"/>
          </w:rPr>
          <w:t xml:space="preserve"> stations have recorded </w:t>
        </w:r>
        <w:r w:rsidR="007E29C7">
          <w:rPr>
            <w:rFonts w:ascii="Times New Roman" w:hAnsi="Times New Roman" w:cs="Times New Roman"/>
          </w:rPr>
          <w:t xml:space="preserve">a </w:t>
        </w:r>
        <w:r>
          <w:rPr>
            <w:rFonts w:ascii="Times New Roman" w:hAnsi="Times New Roman" w:cs="Times New Roman"/>
          </w:rPr>
          <w:t>precipitation</w:t>
        </w:r>
        <w:r w:rsidR="007E29C7">
          <w:rPr>
            <w:rFonts w:ascii="Times New Roman" w:hAnsi="Times New Roman" w:cs="Times New Roman"/>
          </w:rPr>
          <w:t xml:space="preserve"> event</w:t>
        </w:r>
        <w:r>
          <w:rPr>
            <w:rFonts w:ascii="Times New Roman" w:hAnsi="Times New Roman" w:cs="Times New Roman"/>
          </w:rPr>
          <w:t xml:space="preserve"> and </w:t>
        </w:r>
        <w:r w:rsidR="003A2D90">
          <w:rPr>
            <w:rFonts w:ascii="Times New Roman" w:hAnsi="Times New Roman" w:cs="Times New Roman"/>
          </w:rPr>
          <w:t xml:space="preserve">there </w:t>
        </w:r>
        <w:r w:rsidR="007E29C7">
          <w:rPr>
            <w:rFonts w:ascii="Times New Roman" w:hAnsi="Times New Roman" w:cs="Times New Roman"/>
          </w:rPr>
          <w:t xml:space="preserve">was </w:t>
        </w:r>
        <w:r w:rsidR="003A2D90">
          <w:rPr>
            <w:rFonts w:ascii="Times New Roman" w:hAnsi="Times New Roman" w:cs="Times New Roman"/>
          </w:rPr>
          <w:t xml:space="preserve">a pulse in shallow soil moisture content. This type of missing data has mostly occurred in the winter months when the tipping bucket </w:t>
        </w:r>
        <w:r w:rsidR="007E29C7">
          <w:rPr>
            <w:rFonts w:ascii="Times New Roman" w:hAnsi="Times New Roman" w:cs="Times New Roman"/>
          </w:rPr>
          <w:t>was</w:t>
        </w:r>
        <w:r w:rsidR="003A2D90">
          <w:rPr>
            <w:rFonts w:ascii="Times New Roman" w:hAnsi="Times New Roman" w:cs="Times New Roman"/>
          </w:rPr>
          <w:t xml:space="preserve"> likely to be frozen and/or the rain gauge </w:t>
        </w:r>
        <w:r w:rsidR="007E29C7">
          <w:rPr>
            <w:rFonts w:ascii="Times New Roman" w:hAnsi="Times New Roman" w:cs="Times New Roman"/>
          </w:rPr>
          <w:t>was</w:t>
        </w:r>
        <w:r w:rsidR="003A2D90">
          <w:rPr>
            <w:rFonts w:ascii="Times New Roman" w:hAnsi="Times New Roman" w:cs="Times New Roman"/>
          </w:rPr>
          <w:t xml:space="preserve"> covered </w:t>
        </w:r>
        <w:r w:rsidR="007E29C7">
          <w:rPr>
            <w:rFonts w:ascii="Times New Roman" w:hAnsi="Times New Roman" w:cs="Times New Roman"/>
          </w:rPr>
          <w:t>with</w:t>
        </w:r>
        <w:r w:rsidR="003A2D90">
          <w:rPr>
            <w:rFonts w:ascii="Times New Roman" w:hAnsi="Times New Roman" w:cs="Times New Roman"/>
          </w:rPr>
          <w:t xml:space="preserve"> snow. After this step, in Sugarloaf Creek Basin, 32% of precipitation at the forest, 25% at the shrub, and 27% at the wetland station </w:t>
        </w:r>
        <w:r w:rsidR="007E29C7">
          <w:rPr>
            <w:rFonts w:ascii="Times New Roman" w:hAnsi="Times New Roman" w:cs="Times New Roman"/>
          </w:rPr>
          <w:t xml:space="preserve">was </w:t>
        </w:r>
        <w:r w:rsidR="003A2D90">
          <w:rPr>
            <w:rFonts w:ascii="Times New Roman" w:hAnsi="Times New Roman" w:cs="Times New Roman"/>
          </w:rPr>
          <w:t xml:space="preserve">missing. In </w:t>
        </w:r>
        <w:proofErr w:type="spellStart"/>
        <w:r w:rsidR="003A2D90">
          <w:rPr>
            <w:rFonts w:ascii="Times New Roman" w:hAnsi="Times New Roman" w:cs="Times New Roman"/>
          </w:rPr>
          <w:t>Illilouette</w:t>
        </w:r>
        <w:proofErr w:type="spellEnd"/>
        <w:r w:rsidR="003A2D90">
          <w:rPr>
            <w:rFonts w:ascii="Times New Roman" w:hAnsi="Times New Roman" w:cs="Times New Roman"/>
          </w:rPr>
          <w:t xml:space="preserve"> Creek Basin, these percentages </w:t>
        </w:r>
        <w:r w:rsidR="007E29C7">
          <w:rPr>
            <w:rFonts w:ascii="Times New Roman" w:hAnsi="Times New Roman" w:cs="Times New Roman"/>
          </w:rPr>
          <w:t>were</w:t>
        </w:r>
        <w:r w:rsidR="003A2D90">
          <w:rPr>
            <w:rFonts w:ascii="Times New Roman" w:hAnsi="Times New Roman" w:cs="Times New Roman"/>
          </w:rPr>
          <w:t xml:space="preserve">: </w:t>
        </w:r>
        <w:r w:rsidR="007060E1">
          <w:rPr>
            <w:rFonts w:ascii="Times New Roman" w:hAnsi="Times New Roman" w:cs="Times New Roman"/>
          </w:rPr>
          <w:t xml:space="preserve">24%, 10%, and 19% respectively. </w:t>
        </w:r>
      </w:ins>
    </w:p>
    <w:p w14:paraId="25985998" w14:textId="2F3C76F0" w:rsidR="007E29C7" w:rsidRDefault="007E29C7" w:rsidP="00C66FCB">
      <w:pPr>
        <w:spacing w:line="480" w:lineRule="auto"/>
        <w:ind w:firstLine="720"/>
        <w:rPr>
          <w:ins w:id="99" w:author="Katya" w:date="2019-01-07T09:30:00Z"/>
          <w:rFonts w:ascii="Times New Roman" w:hAnsi="Times New Roman" w:cs="Times New Roman"/>
        </w:rPr>
      </w:pPr>
      <w:commentRangeStart w:id="100"/>
      <w:ins w:id="101" w:author="Katya" w:date="2019-01-07T09:30:00Z">
        <w:r>
          <w:rPr>
            <w:rFonts w:ascii="Times New Roman" w:hAnsi="Times New Roman" w:cs="Times New Roman"/>
          </w:rPr>
          <w:t xml:space="preserve">If all three stations were missing precipitation record, then a combination of </w:t>
        </w:r>
        <w:commentRangeStart w:id="102"/>
        <w:r>
          <w:rPr>
            <w:rFonts w:ascii="Times New Roman" w:hAnsi="Times New Roman" w:cs="Times New Roman"/>
          </w:rPr>
          <w:t>snow melt amounts</w:t>
        </w:r>
      </w:ins>
      <w:commentRangeEnd w:id="102"/>
      <w:r w:rsidR="000E323A">
        <w:rPr>
          <w:rStyle w:val="CommentReference"/>
        </w:rPr>
        <w:commentReference w:id="102"/>
      </w:r>
      <w:ins w:id="103" w:author="Katya" w:date="2019-01-07T09:30:00Z">
        <w:r>
          <w:rPr>
            <w:rFonts w:ascii="Times New Roman" w:hAnsi="Times New Roman" w:cs="Times New Roman"/>
          </w:rPr>
          <w:t xml:space="preserve"> and shallow soil water inputs wa</w:t>
        </w:r>
        <w:r w:rsidR="00C66FCB">
          <w:rPr>
            <w:rFonts w:ascii="Times New Roman" w:hAnsi="Times New Roman" w:cs="Times New Roman"/>
          </w:rPr>
          <w:t>s</w:t>
        </w:r>
        <w:r>
          <w:rPr>
            <w:rFonts w:ascii="Times New Roman" w:hAnsi="Times New Roman" w:cs="Times New Roman"/>
          </w:rPr>
          <w:t xml:space="preserve"> used to gap-fill the record (Figure B.1). Snow melt depth was converted </w:t>
        </w:r>
        <w:r w:rsidR="00C66FCB">
          <w:rPr>
            <w:rFonts w:ascii="Times New Roman" w:hAnsi="Times New Roman" w:cs="Times New Roman"/>
          </w:rPr>
          <w:t xml:space="preserve">to water equivalent using density of </w:t>
        </w:r>
        <w:commentRangeStart w:id="104"/>
        <w:r w:rsidR="00C66FCB">
          <w:rPr>
            <w:rFonts w:ascii="Times New Roman" w:hAnsi="Times New Roman" w:cs="Times New Roman"/>
          </w:rPr>
          <w:t>0.4</w:t>
        </w:r>
        <w:commentRangeEnd w:id="104"/>
        <w:r w:rsidR="00C66FCB">
          <w:rPr>
            <w:rStyle w:val="CommentReference"/>
          </w:rPr>
          <w:commentReference w:id="104"/>
        </w:r>
        <w:r>
          <w:rPr>
            <w:rFonts w:ascii="Times New Roman" w:hAnsi="Times New Roman" w:cs="Times New Roman"/>
          </w:rPr>
          <w:t xml:space="preserve">. </w:t>
        </w:r>
        <w:commentRangeEnd w:id="100"/>
        <w:r>
          <w:rPr>
            <w:rStyle w:val="CommentReference"/>
          </w:rPr>
          <w:commentReference w:id="100"/>
        </w:r>
        <w:r w:rsidR="00C66FCB">
          <w:rPr>
            <w:rFonts w:ascii="Times New Roman" w:hAnsi="Times New Roman" w:cs="Times New Roman"/>
          </w:rPr>
          <w:t>Shallow soil water inputs were estimated b</w:t>
        </w:r>
        <w:r w:rsidR="004971DF">
          <w:rPr>
            <w:rFonts w:ascii="Times New Roman" w:hAnsi="Times New Roman" w:cs="Times New Roman"/>
          </w:rPr>
          <w:t>y</w:t>
        </w:r>
        <w:r w:rsidR="00C66FCB">
          <w:rPr>
            <w:rFonts w:ascii="Times New Roman" w:hAnsi="Times New Roman" w:cs="Times New Roman"/>
          </w:rPr>
          <w:t xml:space="preserve"> smoothing 10-min soil moisture content at the depth of 12 cm, and then depth integrating moisture content over the time series. Positive change was counted as</w:t>
        </w:r>
        <w:r w:rsidR="004971DF">
          <w:rPr>
            <w:rFonts w:ascii="Times New Roman" w:hAnsi="Times New Roman" w:cs="Times New Roman"/>
          </w:rPr>
          <w:t xml:space="preserve"> water</w:t>
        </w:r>
        <w:r w:rsidR="00C66FCB">
          <w:rPr>
            <w:rFonts w:ascii="Times New Roman" w:hAnsi="Times New Roman" w:cs="Times New Roman"/>
          </w:rPr>
          <w:t xml:space="preserve"> accumulation, and negative change was counted as </w:t>
        </w:r>
        <w:r w:rsidR="004971DF">
          <w:rPr>
            <w:rFonts w:ascii="Times New Roman" w:hAnsi="Times New Roman" w:cs="Times New Roman"/>
          </w:rPr>
          <w:t xml:space="preserve">water </w:t>
        </w:r>
        <w:r w:rsidR="00C66FCB">
          <w:rPr>
            <w:rFonts w:ascii="Times New Roman" w:hAnsi="Times New Roman" w:cs="Times New Roman"/>
          </w:rPr>
          <w:t>loss. While shallow soil water input</w:t>
        </w:r>
        <w:r w:rsidR="004971DF">
          <w:rPr>
            <w:rFonts w:ascii="Times New Roman" w:hAnsi="Times New Roman" w:cs="Times New Roman"/>
          </w:rPr>
          <w:t xml:space="preserve"> </w:t>
        </w:r>
        <w:r w:rsidR="00C66FCB">
          <w:rPr>
            <w:rFonts w:ascii="Times New Roman" w:hAnsi="Times New Roman" w:cs="Times New Roman"/>
          </w:rPr>
          <w:t xml:space="preserve">metric is not a good approximation for the precipitation amount, it is a good metric to detect precipitation and melt events in the absence of rain gauge data. </w:t>
        </w:r>
      </w:ins>
    </w:p>
    <w:p w14:paraId="1A222BE0" w14:textId="5B129524" w:rsidR="004971DF" w:rsidRDefault="004971DF" w:rsidP="004971DF">
      <w:pPr>
        <w:spacing w:line="480" w:lineRule="auto"/>
        <w:ind w:firstLine="720"/>
        <w:rPr>
          <w:ins w:id="105" w:author="Katya" w:date="2019-01-07T09:30:00Z"/>
          <w:rFonts w:ascii="Times New Roman" w:hAnsi="Times New Roman" w:cs="Times New Roman"/>
        </w:rPr>
      </w:pPr>
      <w:ins w:id="106" w:author="Katya" w:date="2019-01-07T09:30:00Z">
        <w:r>
          <w:rPr>
            <w:rFonts w:ascii="Times New Roman" w:hAnsi="Times New Roman" w:cs="Times New Roman"/>
          </w:rPr>
          <w:t xml:space="preserve">In the final step, </w:t>
        </w:r>
      </w:ins>
      <w:ins w:id="107" w:author="Gabrielle Boisrame" w:date="2019-01-07T10:04:00Z">
        <w:r w:rsidR="000E323A">
          <w:rPr>
            <w:rFonts w:ascii="Times New Roman" w:hAnsi="Times New Roman" w:cs="Times New Roman"/>
          </w:rPr>
          <w:t xml:space="preserve">a </w:t>
        </w:r>
      </w:ins>
      <w:ins w:id="108" w:author="Katya" w:date="2019-01-07T09:30:00Z">
        <w:r>
          <w:rPr>
            <w:rFonts w:ascii="Times New Roman" w:hAnsi="Times New Roman" w:cs="Times New Roman"/>
          </w:rPr>
          <w:t xml:space="preserve">Bayesian </w:t>
        </w:r>
        <w:r w:rsidR="00962861">
          <w:rPr>
            <w:rFonts w:ascii="Times New Roman" w:hAnsi="Times New Roman" w:cs="Times New Roman"/>
          </w:rPr>
          <w:t xml:space="preserve">linear </w:t>
        </w:r>
        <w:r>
          <w:rPr>
            <w:rFonts w:ascii="Times New Roman" w:hAnsi="Times New Roman" w:cs="Times New Roman"/>
          </w:rPr>
          <w:t>regression</w:t>
        </w:r>
        <w:r w:rsidR="00962861">
          <w:rPr>
            <w:rFonts w:ascii="Times New Roman" w:hAnsi="Times New Roman" w:cs="Times New Roman"/>
          </w:rPr>
          <w:t xml:space="preserve"> model</w:t>
        </w:r>
        <w:r>
          <w:rPr>
            <w:rFonts w:ascii="Times New Roman" w:hAnsi="Times New Roman" w:cs="Times New Roman"/>
          </w:rPr>
          <w:t xml:space="preserve"> (</w:t>
        </w:r>
        <w:proofErr w:type="spellStart"/>
        <w:proofErr w:type="gramStart"/>
        <w:r w:rsidR="00962861">
          <w:rPr>
            <w:rFonts w:ascii="Times New Roman" w:hAnsi="Times New Roman" w:cs="Times New Roman"/>
          </w:rPr>
          <w:t>mice.impute</w:t>
        </w:r>
        <w:proofErr w:type="gramEnd"/>
        <w:r w:rsidR="00962861">
          <w:rPr>
            <w:rFonts w:ascii="Times New Roman" w:hAnsi="Times New Roman" w:cs="Times New Roman"/>
          </w:rPr>
          <w:t>.norm</w:t>
        </w:r>
        <w:proofErr w:type="spellEnd"/>
        <w:r>
          <w:rPr>
            <w:rFonts w:ascii="Times New Roman" w:hAnsi="Times New Roman" w:cs="Times New Roman"/>
          </w:rPr>
          <w:t xml:space="preserve"> function in R package “MICE”) was used to impute missing data when there was record for at least one </w:t>
        </w:r>
        <w:r>
          <w:rPr>
            <w:rFonts w:ascii="Times New Roman" w:hAnsi="Times New Roman" w:cs="Times New Roman"/>
          </w:rPr>
          <w:lastRenderedPageBreak/>
          <w:t xml:space="preserve">station. All predictions were rounded to the nearest 0.1 inch (0.254 mm), since that is the smallest measurement detected by the rain gauge </w:t>
        </w:r>
      </w:ins>
    </w:p>
    <w:p w14:paraId="4749D613" w14:textId="5F1BE3C1" w:rsidR="007E5381" w:rsidRDefault="007E5381" w:rsidP="007060E1">
      <w:pPr>
        <w:spacing w:line="480" w:lineRule="auto"/>
        <w:ind w:firstLine="720"/>
        <w:rPr>
          <w:ins w:id="109" w:author="Katya" w:date="2019-01-07T09:30:00Z"/>
          <w:rFonts w:ascii="Times New Roman" w:hAnsi="Times New Roman" w:cs="Times New Roman"/>
        </w:rPr>
      </w:pPr>
    </w:p>
    <w:p w14:paraId="0B8C5640" w14:textId="6BFF4E11" w:rsidR="007E5381" w:rsidRDefault="003B169F" w:rsidP="007060E1">
      <w:pPr>
        <w:spacing w:line="480" w:lineRule="auto"/>
        <w:ind w:firstLine="720"/>
        <w:rPr>
          <w:ins w:id="110" w:author="Katya" w:date="2019-01-07T09:30:00Z"/>
          <w:rFonts w:ascii="Times New Roman" w:hAnsi="Times New Roman" w:cs="Times New Roman"/>
        </w:rPr>
      </w:pPr>
      <w:ins w:id="111" w:author="Katya" w:date="2019-01-07T09:30:00Z">
        <w:r w:rsidRPr="003B16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259" cy="2430546"/>
                      </a:xfrm>
                      <a:prstGeom prst="rect">
                        <a:avLst/>
                      </a:prstGeom>
                    </pic:spPr>
                  </pic:pic>
                </a:graphicData>
              </a:graphic>
            </wp:inline>
          </w:drawing>
        </w:r>
      </w:ins>
    </w:p>
    <w:p w14:paraId="524084F2" w14:textId="0DFD6A9D" w:rsidR="003B169F" w:rsidRDefault="003B169F" w:rsidP="007060E1">
      <w:pPr>
        <w:spacing w:line="480" w:lineRule="auto"/>
        <w:ind w:firstLine="720"/>
        <w:rPr>
          <w:ins w:id="112" w:author="Katya" w:date="2019-01-07T09:30:00Z"/>
          <w:rFonts w:ascii="Times New Roman" w:hAnsi="Times New Roman" w:cs="Times New Roman"/>
        </w:rPr>
      </w:pPr>
      <w:ins w:id="113" w:author="Katya" w:date="2019-01-07T09:30:00Z">
        <w:r w:rsidRPr="003B16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4140" cy="2471459"/>
                      </a:xfrm>
                      <a:prstGeom prst="rect">
                        <a:avLst/>
                      </a:prstGeom>
                    </pic:spPr>
                  </pic:pic>
                </a:graphicData>
              </a:graphic>
            </wp:inline>
          </w:drawing>
        </w:r>
      </w:ins>
    </w:p>
    <w:p w14:paraId="18311AE5" w14:textId="2DA1DF7F" w:rsidR="003B169F" w:rsidRDefault="003B169F" w:rsidP="007060E1">
      <w:pPr>
        <w:spacing w:line="480" w:lineRule="auto"/>
        <w:ind w:firstLine="720"/>
        <w:rPr>
          <w:ins w:id="114" w:author="Katya" w:date="2019-01-07T09:30:00Z"/>
          <w:rFonts w:ascii="Times New Roman" w:hAnsi="Times New Roman" w:cs="Times New Roman"/>
        </w:rPr>
      </w:pPr>
      <w:ins w:id="115" w:author="Katya" w:date="2019-01-07T09:30:00Z">
        <w:r w:rsidRPr="003B16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8655" cy="2412249"/>
                      </a:xfrm>
                      <a:prstGeom prst="rect">
                        <a:avLst/>
                      </a:prstGeom>
                    </pic:spPr>
                  </pic:pic>
                </a:graphicData>
              </a:graphic>
            </wp:inline>
          </w:drawing>
        </w:r>
      </w:ins>
    </w:p>
    <w:p w14:paraId="0B53D843" w14:textId="22729296" w:rsidR="003B169F" w:rsidRDefault="007E29C7" w:rsidP="007060E1">
      <w:pPr>
        <w:spacing w:line="480" w:lineRule="auto"/>
        <w:ind w:firstLine="720"/>
        <w:rPr>
          <w:ins w:id="116" w:author="Katya" w:date="2019-01-07T09:30:00Z"/>
          <w:rFonts w:ascii="Times New Roman" w:hAnsi="Times New Roman" w:cs="Times New Roman"/>
        </w:rPr>
      </w:pPr>
      <w:ins w:id="117" w:author="Katya" w:date="2019-01-07T09:30:00Z">
        <w:r>
          <w:rPr>
            <w:rFonts w:ascii="Times New Roman" w:hAnsi="Times New Roman" w:cs="Times New Roman"/>
          </w:rPr>
          <w:t>Figure B.1:</w:t>
        </w:r>
        <w:r w:rsidR="004971DF">
          <w:rPr>
            <w:rFonts w:ascii="Times New Roman" w:hAnsi="Times New Roman" w:cs="Times New Roman"/>
          </w:rPr>
          <w:t xml:space="preserve"> </w:t>
        </w:r>
        <w:commentRangeStart w:id="118"/>
        <w:r w:rsidR="003B169F">
          <w:rPr>
            <w:rFonts w:ascii="Times New Roman" w:hAnsi="Times New Roman" w:cs="Times New Roman"/>
          </w:rPr>
          <w:t>Forest (top), shrub (middle), wetland (bottom)</w:t>
        </w:r>
      </w:ins>
      <w:commentRangeEnd w:id="118"/>
      <w:r w:rsidR="000E323A">
        <w:rPr>
          <w:rStyle w:val="CommentReference"/>
        </w:rPr>
        <w:commentReference w:id="118"/>
      </w:r>
    </w:p>
    <w:p w14:paraId="734FDD58" w14:textId="77777777" w:rsidR="007060E1" w:rsidRDefault="007060E1" w:rsidP="007060E1">
      <w:pPr>
        <w:spacing w:line="480" w:lineRule="auto"/>
        <w:ind w:firstLine="720"/>
        <w:rPr>
          <w:ins w:id="119" w:author="Katya" w:date="2019-01-07T09:30:00Z"/>
          <w:rFonts w:ascii="Times New Roman" w:hAnsi="Times New Roman" w:cs="Times New Roman"/>
        </w:rPr>
      </w:pPr>
    </w:p>
    <w:p w14:paraId="2F010E8F" w14:textId="460D8771" w:rsidR="00307361" w:rsidRDefault="00307361" w:rsidP="000C2D17">
      <w:pPr>
        <w:spacing w:line="480" w:lineRule="auto"/>
        <w:rPr>
          <w:ins w:id="120" w:author="Katya" w:date="2019-01-07T09:30:00Z"/>
          <w:rFonts w:ascii="Times New Roman" w:hAnsi="Times New Roman" w:cs="Times New Roman"/>
        </w:rPr>
      </w:pPr>
    </w:p>
    <w:p w14:paraId="1011C129" w14:textId="0A98F838" w:rsidR="00307361" w:rsidRDefault="00307361" w:rsidP="000C2D17">
      <w:pPr>
        <w:spacing w:line="480" w:lineRule="auto"/>
        <w:rPr>
          <w:ins w:id="121" w:author="Katya" w:date="2019-01-07T09:30:00Z"/>
          <w:rFonts w:ascii="Times New Roman" w:hAnsi="Times New Roman" w:cs="Times New Roman"/>
        </w:rPr>
      </w:pPr>
    </w:p>
    <w:p w14:paraId="6A8FA58A" w14:textId="6BF7F463" w:rsidR="007060E1" w:rsidRPr="000C2D17" w:rsidRDefault="007060E1" w:rsidP="000C2D17">
      <w:pPr>
        <w:spacing w:line="480" w:lineRule="auto"/>
        <w:rPr>
          <w:rFonts w:ascii="Times New Roman" w:hAnsi="Times New Roman" w:cs="Times New Roman"/>
        </w:rPr>
      </w:pPr>
    </w:p>
    <w:sectPr w:rsidR="007060E1" w:rsidRPr="000C2D17" w:rsidSect="0075060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lly Thompson" w:date="2018-10-25T09:28:00Z" w:initials="ST">
    <w:p w14:paraId="5A1E33AF" w14:textId="490C03F6" w:rsidR="00546827" w:rsidRDefault="00546827">
      <w:pPr>
        <w:pStyle w:val="CommentText"/>
      </w:pPr>
      <w:r>
        <w:rPr>
          <w:rStyle w:val="CommentReference"/>
        </w:rPr>
        <w:annotationRef/>
      </w:r>
      <w:hyperlink r:id="rId1" w:history="1">
        <w:r w:rsidRPr="00476E03">
          <w:rPr>
            <w:rStyle w:val="Hyperlink"/>
          </w:rPr>
          <w:t>http://www.fire.ca.gov/communications/downloads/fact_sheets/Top20_Destruction.pdf</w:t>
        </w:r>
      </w:hyperlink>
      <w:r>
        <w:br/>
      </w:r>
      <w:r>
        <w:br/>
      </w:r>
      <w:r w:rsidRPr="00A1346F">
        <w:t>http://www.fire.ca.gov/communications/downloads/fact_sheets/Top20_Acres.pdf</w:t>
      </w:r>
    </w:p>
  </w:comment>
  <w:comment w:id="1" w:author="Jens Stevens" w:date="2018-09-25T17:29:00Z" w:initials="JS">
    <w:p w14:paraId="332F3B97" w14:textId="77777777" w:rsidR="00D72422" w:rsidRDefault="00D72422" w:rsidP="00D72422">
      <w:pPr>
        <w:pStyle w:val="CommentText"/>
      </w:pPr>
      <w:r>
        <w:rPr>
          <w:rStyle w:val="CommentReference"/>
        </w:rPr>
        <w:annotationRef/>
      </w:r>
      <w:r>
        <w:t>Scott</w:t>
      </w:r>
    </w:p>
  </w:comment>
  <w:comment w:id="2" w:author="Jens Stevens" w:date="2018-09-25T17:29:00Z" w:initials="JS">
    <w:p w14:paraId="1E379F23" w14:textId="77777777" w:rsidR="0091423C" w:rsidRDefault="0091423C" w:rsidP="0091423C">
      <w:pPr>
        <w:pStyle w:val="CommentText"/>
      </w:pPr>
      <w:r>
        <w:rPr>
          <w:rStyle w:val="CommentReference"/>
        </w:rPr>
        <w:annotationRef/>
      </w:r>
      <w:r>
        <w:t>Brandon</w:t>
      </w:r>
    </w:p>
  </w:comment>
  <w:comment w:id="3" w:author="Jens Stevens [2]" w:date="2019-01-09T15:25:00Z" w:initials="JS">
    <w:p w14:paraId="18CC9D7D" w14:textId="0D45A4DA" w:rsidR="0091423C" w:rsidRDefault="0091423C">
      <w:pPr>
        <w:pStyle w:val="CommentText"/>
      </w:pPr>
      <w:r>
        <w:rPr>
          <w:rStyle w:val="CommentReference"/>
        </w:rPr>
        <w:annotationRef/>
      </w:r>
      <w:r>
        <w:t>Jens will make this.</w:t>
      </w:r>
    </w:p>
  </w:comment>
  <w:comment w:id="4" w:author="Ekaterina Rakhmatulina" w:date="2019-01-04T17:17:00Z" w:initials="ER">
    <w:p w14:paraId="332345D7" w14:textId="3598692B" w:rsidR="00546827" w:rsidRDefault="00546827">
      <w:pPr>
        <w:pStyle w:val="CommentText"/>
      </w:pPr>
      <w:r>
        <w:rPr>
          <w:rStyle w:val="CommentReference"/>
        </w:rPr>
        <w:annotationRef/>
      </w:r>
      <w:r>
        <w:t>Mean of shrub and wetland stations</w:t>
      </w:r>
    </w:p>
  </w:comment>
  <w:comment w:id="5" w:author="Ekaterina Rakhmatulina" w:date="2019-01-04T17:17:00Z" w:initials="ER">
    <w:p w14:paraId="2810753F" w14:textId="7423A4AF" w:rsidR="00546827" w:rsidRDefault="00546827">
      <w:pPr>
        <w:pStyle w:val="CommentText"/>
      </w:pPr>
      <w:r>
        <w:rPr>
          <w:rStyle w:val="CommentReference"/>
        </w:rPr>
        <w:annotationRef/>
      </w:r>
      <w:r>
        <w:t>Mean of shrub and wetland stations</w:t>
      </w:r>
    </w:p>
  </w:comment>
  <w:comment w:id="6" w:author="Sally Thompson" w:date="2018-10-25T15:53:00Z" w:initials="ST">
    <w:p w14:paraId="691B5617" w14:textId="50235339" w:rsidR="00546827" w:rsidRDefault="00546827">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7" w:author="Jens Stevens" w:date="2018-09-25T17:56:00Z" w:initials="JS">
    <w:p w14:paraId="6B50F124" w14:textId="250E8A08" w:rsidR="00546827" w:rsidRDefault="00546827">
      <w:pPr>
        <w:pStyle w:val="CommentText"/>
      </w:pPr>
      <w:r>
        <w:rPr>
          <w:rStyle w:val="CommentReference"/>
        </w:rPr>
        <w:annotationRef/>
      </w:r>
      <w:r>
        <w:t>Jens will elaborate.</w:t>
      </w:r>
    </w:p>
  </w:comment>
  <w:comment w:id="8" w:author="Ekaterina Rakhmatulina" w:date="2019-01-02T14:51:00Z" w:initials="ER">
    <w:p w14:paraId="7458E802" w14:textId="092E1E74" w:rsidR="00546827" w:rsidRDefault="00546827">
      <w:pPr>
        <w:pStyle w:val="CommentText"/>
      </w:pPr>
      <w:r>
        <w:rPr>
          <w:rStyle w:val="CommentReference"/>
        </w:rPr>
        <w:annotationRef/>
      </w:r>
      <w:r>
        <w:t>Tree density?</w:t>
      </w:r>
    </w:p>
  </w:comment>
  <w:comment w:id="9" w:author="Jens Stevens [2]" w:date="2019-01-09T15:12:00Z" w:initials="JS">
    <w:p w14:paraId="0BAD9C8F" w14:textId="02BBE23F" w:rsidR="00497A36" w:rsidRDefault="00497A36">
      <w:pPr>
        <w:pStyle w:val="CommentText"/>
      </w:pPr>
      <w:r>
        <w:rPr>
          <w:rStyle w:val="CommentReference"/>
        </w:rPr>
        <w:annotationRef/>
      </w:r>
      <w:r>
        <w:t>I don’t think we measured tree density at this site. I don’t think that’s a problem though.</w:t>
      </w:r>
    </w:p>
  </w:comment>
  <w:comment w:id="10" w:author="Ekaterina Rakhmatulina" w:date="2019-01-02T14:52:00Z" w:initials="ER">
    <w:p w14:paraId="5A8C9041" w14:textId="4AA42539" w:rsidR="00546827" w:rsidRDefault="00546827">
      <w:pPr>
        <w:pStyle w:val="CommentText"/>
      </w:pPr>
      <w:r>
        <w:rPr>
          <w:rStyle w:val="CommentReference"/>
        </w:rPr>
        <w:annotationRef/>
      </w:r>
      <w:r>
        <w:t>Should we include pictures, perhaps in the Appendix?</w:t>
      </w:r>
    </w:p>
  </w:comment>
  <w:comment w:id="11" w:author="Jens Stevens [2]" w:date="2019-01-09T15:13:00Z" w:initials="JS">
    <w:p w14:paraId="28C1CBAE" w14:textId="452CC7B1" w:rsidR="00497A36" w:rsidRDefault="00497A36">
      <w:pPr>
        <w:pStyle w:val="CommentText"/>
      </w:pPr>
      <w:r>
        <w:rPr>
          <w:rStyle w:val="CommentReference"/>
        </w:rPr>
        <w:annotationRef/>
      </w:r>
      <w:r>
        <w:t>Probably yes.</w:t>
      </w:r>
    </w:p>
  </w:comment>
  <w:comment w:id="12" w:author="Gabrielle Boisrame" w:date="2019-01-07T10:30:00Z" w:initials="GB">
    <w:p w14:paraId="7B709E52" w14:textId="09AC30BF" w:rsidR="00546827" w:rsidRDefault="00546827">
      <w:pPr>
        <w:pStyle w:val="CommentText"/>
      </w:pPr>
      <w:r>
        <w:rPr>
          <w:rStyle w:val="CommentReference"/>
        </w:rPr>
        <w:annotationRef/>
      </w:r>
      <w:r>
        <w:t>We should give actual brand names.</w:t>
      </w:r>
    </w:p>
  </w:comment>
  <w:comment w:id="13" w:author="Ekaterina Rakhmatulina" w:date="2019-01-02T15:09:00Z" w:initials="ER">
    <w:p w14:paraId="0BEF1FB2" w14:textId="35199830" w:rsidR="00546827" w:rsidRDefault="00546827">
      <w:pPr>
        <w:pStyle w:val="CommentText"/>
      </w:pPr>
      <w:r>
        <w:rPr>
          <w:rStyle w:val="CommentReference"/>
        </w:rPr>
        <w:annotationRef/>
      </w:r>
      <w:r>
        <w:t>32% wetland, 25% shrub, 27% forest</w:t>
      </w:r>
    </w:p>
  </w:comment>
  <w:comment w:id="14" w:author="Ekaterina Rakhmatulina" w:date="2019-01-02T15:10:00Z" w:initials="ER">
    <w:p w14:paraId="4895AF71" w14:textId="38B6EBFA" w:rsidR="00546827" w:rsidRDefault="00546827">
      <w:pPr>
        <w:pStyle w:val="CommentText"/>
      </w:pPr>
      <w:r>
        <w:rPr>
          <w:rStyle w:val="CommentReference"/>
        </w:rPr>
        <w:annotationRef/>
      </w:r>
      <w:r>
        <w:t xml:space="preserve">Forest, &lt;1% </w:t>
      </w:r>
      <w:proofErr w:type="spellStart"/>
      <w:r>
        <w:t>wetland+shrub</w:t>
      </w:r>
      <w:proofErr w:type="spellEnd"/>
    </w:p>
  </w:comment>
  <w:comment w:id="17" w:author="Ekaterina Rakhmatulina" w:date="2018-12-04T13:23:00Z" w:initials="ER">
    <w:p w14:paraId="530E1DD2" w14:textId="6E0731E9" w:rsidR="00546827" w:rsidRDefault="00546827">
      <w:pPr>
        <w:pStyle w:val="CommentText"/>
      </w:pPr>
      <w:r>
        <w:rPr>
          <w:rStyle w:val="CommentReference"/>
        </w:rPr>
        <w:annotationRef/>
      </w:r>
      <w:r>
        <w:t>I approximated density to be 0.4 of water. Should I mention that we don’t have density measurements?</w:t>
      </w:r>
    </w:p>
  </w:comment>
  <w:comment w:id="18" w:author="Gabrielle Boisrame" w:date="2018-12-10T16:22:00Z" w:initials="GB">
    <w:p w14:paraId="001A3F5C" w14:textId="66BBB75E" w:rsidR="00546827" w:rsidRDefault="00546827">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9" w:author="Jens Stevens [2]" w:date="2019-01-09T15:20:00Z" w:initials="JS">
    <w:p w14:paraId="6946566E" w14:textId="235D3C86" w:rsidR="0091423C" w:rsidRDefault="0091423C">
      <w:pPr>
        <w:pStyle w:val="CommentText"/>
      </w:pPr>
      <w:r>
        <w:rPr>
          <w:rStyle w:val="CommentReference"/>
        </w:rPr>
        <w:annotationRef/>
      </w:r>
      <w:r>
        <w:t>I like Gabrielle’s idea.</w:t>
      </w:r>
    </w:p>
  </w:comment>
  <w:comment w:id="15" w:author="Gabrielle" w:date="2018-12-10T21:26:00Z" w:initials="G">
    <w:p w14:paraId="7B7C02C7" w14:textId="27112DA0" w:rsidR="00546827" w:rsidRDefault="00546827">
      <w:pPr>
        <w:pStyle w:val="CommentText"/>
      </w:pPr>
      <w:r>
        <w:rPr>
          <w:rStyle w:val="CommentReference"/>
        </w:rPr>
        <w:annotationRef/>
      </w:r>
      <w:r>
        <w:t xml:space="preserve">I think this will need more detail, if not here </w:t>
      </w:r>
      <w:proofErr w:type="spellStart"/>
      <w:r>
        <w:t>then</w:t>
      </w:r>
      <w:proofErr w:type="spellEnd"/>
      <w:r>
        <w:t xml:space="preserve"> in an appendix. </w:t>
      </w:r>
    </w:p>
  </w:comment>
  <w:comment w:id="16" w:author="Ekaterina Rakhmatulina" w:date="2018-12-26T15:35:00Z" w:initials="ER">
    <w:p w14:paraId="6B43E391" w14:textId="4AD7E28C" w:rsidR="00546827" w:rsidRDefault="00546827">
      <w:pPr>
        <w:pStyle w:val="CommentText"/>
      </w:pPr>
      <w:r>
        <w:rPr>
          <w:rStyle w:val="CommentReference"/>
        </w:rPr>
        <w:annotationRef/>
      </w:r>
      <w:r>
        <w:t>I think Appendix makes more sense</w:t>
      </w:r>
    </w:p>
  </w:comment>
  <w:comment w:id="20" w:author="Ekaterina Rakhmatulina" w:date="2018-12-07T18:29:00Z" w:initials="ER">
    <w:p w14:paraId="298257C9" w14:textId="4F6DDE1B" w:rsidR="00546827" w:rsidRDefault="00546827">
      <w:pPr>
        <w:pStyle w:val="CommentText"/>
      </w:pPr>
      <w:r>
        <w:rPr>
          <w:rStyle w:val="CommentReference"/>
        </w:rPr>
        <w:annotationRef/>
      </w:r>
      <w:r>
        <w:t xml:space="preserve">Thoughts? A bit of a strong statement perhaps? </w:t>
      </w:r>
    </w:p>
  </w:comment>
  <w:comment w:id="21" w:author="Gabrielle Boisrame" w:date="2018-12-10T16:23:00Z" w:initials="GB">
    <w:p w14:paraId="19001A95" w14:textId="01C151B2" w:rsidR="00546827" w:rsidRDefault="00546827">
      <w:pPr>
        <w:pStyle w:val="CommentText"/>
      </w:pPr>
      <w:r>
        <w:rPr>
          <w:rStyle w:val="CommentReference"/>
        </w:rPr>
        <w:annotationRef/>
      </w:r>
      <w:r>
        <w:t>We should probably compare temperature too.</w:t>
      </w:r>
    </w:p>
  </w:comment>
  <w:comment w:id="22" w:author="Jens Stevens [2]" w:date="2019-01-09T15:21:00Z" w:initials="JS">
    <w:p w14:paraId="6A4306E3" w14:textId="7AAF751A" w:rsidR="0091423C" w:rsidRDefault="0091423C">
      <w:pPr>
        <w:pStyle w:val="CommentText"/>
      </w:pPr>
      <w:r>
        <w:rPr>
          <w:rStyle w:val="CommentReference"/>
        </w:rPr>
        <w:annotationRef/>
      </w:r>
      <w:r>
        <w:t>I think we should talk about this in the discussion rather than the methods, since we didn’t test these causes against other possibilities, and with a sample size of 2 basins, we can’t really say for sure what is causing differences, given that the sites are different in multiple dimensions.</w:t>
      </w:r>
    </w:p>
  </w:comment>
  <w:comment w:id="23" w:author="Jens Stevens" w:date="2018-09-25T19:15:00Z" w:initials="JS">
    <w:p w14:paraId="14772027" w14:textId="0C0E6041" w:rsidR="00546827" w:rsidRDefault="00546827">
      <w:pPr>
        <w:pStyle w:val="CommentText"/>
      </w:pPr>
      <w:r>
        <w:rPr>
          <w:rStyle w:val="CommentReference"/>
        </w:rPr>
        <w:annotationRef/>
      </w:r>
      <w:r>
        <w:rPr>
          <w:rStyle w:val="CommentReference"/>
        </w:rPr>
        <w:t>Sally, Gabrielle, Katya</w:t>
      </w:r>
    </w:p>
  </w:comment>
  <w:comment w:id="24" w:author="Jens Stevens" w:date="2018-09-25T19:21:00Z" w:initials="JS">
    <w:p w14:paraId="188F215A" w14:textId="77777777" w:rsidR="00546827" w:rsidRDefault="00546827"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5" w:author="Jens Stevens" w:date="2018-09-25T19:22:00Z" w:initials="JS">
    <w:p w14:paraId="45FF40CD" w14:textId="77777777" w:rsidR="00546827" w:rsidRDefault="00546827" w:rsidP="00FF17D0">
      <w:pPr>
        <w:pStyle w:val="CommentText"/>
      </w:pPr>
      <w:r>
        <w:rPr>
          <w:rStyle w:val="CommentReference"/>
        </w:rPr>
        <w:annotationRef/>
      </w:r>
      <w:proofErr w:type="gramStart"/>
      <w:r>
        <w:t>Again</w:t>
      </w:r>
      <w:proofErr w:type="gramEnd"/>
      <w:r>
        <w:t xml:space="preserve">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26" w:author="Jens Stevens" w:date="2018-09-25T19:25:00Z" w:initials="JS">
    <w:p w14:paraId="6C65E0C5" w14:textId="77777777" w:rsidR="00546827" w:rsidRDefault="00546827" w:rsidP="00FF17D0">
      <w:pPr>
        <w:pStyle w:val="CommentText"/>
      </w:pPr>
      <w:r>
        <w:rPr>
          <w:rStyle w:val="CommentReference"/>
        </w:rPr>
        <w:annotationRef/>
      </w:r>
      <w:r>
        <w:t>Hydrological implications here, but the total area in dense meadows is such a drop in the bucket in this landscape…</w:t>
      </w:r>
    </w:p>
  </w:comment>
  <w:comment w:id="28" w:author="Jens Stevens [2]" w:date="2019-01-09T15:30:00Z" w:initials="JS">
    <w:p w14:paraId="6EF90DC2" w14:textId="2906B9E3" w:rsidR="00CD3AED" w:rsidRDefault="00CD3AED">
      <w:pPr>
        <w:pStyle w:val="CommentText"/>
      </w:pPr>
      <w:r>
        <w:rPr>
          <w:rStyle w:val="CommentReference"/>
        </w:rPr>
        <w:annotationRef/>
      </w:r>
      <w:r>
        <w:t>Might make this part of Figure 1, and make Figure 2 the side by side classified images from 1973 and 2014</w:t>
      </w:r>
    </w:p>
  </w:comment>
  <w:comment w:id="31" w:author="Gabrielle" w:date="2019-01-07T21:06:00Z" w:initials="G">
    <w:p w14:paraId="04E549E9" w14:textId="6218479B" w:rsidR="00546827" w:rsidRDefault="00546827">
      <w:pPr>
        <w:pStyle w:val="CommentText"/>
      </w:pPr>
      <w:r>
        <w:rPr>
          <w:rStyle w:val="CommentReference"/>
        </w:rPr>
        <w:annotationRef/>
      </w:r>
      <w:bookmarkStart w:id="32" w:name="_GoBack"/>
      <w:bookmarkEnd w:id="32"/>
      <w:r>
        <w:t>It might be worthwhile to try an “observed severity” category rather than relying on Jens’ maps.</w:t>
      </w:r>
    </w:p>
  </w:comment>
  <w:comment w:id="35" w:author="Gabrielle Boisrame" w:date="2019-01-07T10:21:00Z" w:initials="GB">
    <w:p w14:paraId="5B6E2665" w14:textId="0CCFD64D" w:rsidR="00546827" w:rsidRDefault="00546827">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7" w:author="Gabrielle" w:date="2018-12-10T21:09:00Z" w:initials="G">
    <w:p w14:paraId="74C03C78" w14:textId="6596C580" w:rsidR="00546827" w:rsidRDefault="00546827">
      <w:pPr>
        <w:pStyle w:val="CommentText"/>
      </w:pPr>
      <w:r>
        <w:rPr>
          <w:rStyle w:val="CommentReference"/>
        </w:rPr>
        <w:annotationRef/>
      </w:r>
      <w:r>
        <w:t>I’m suspicious of the tallest precipitation line at the forest station. It appears to show higher precipitation than was ever recorded at the other stations. Katya, can you check that value?</w:t>
      </w:r>
    </w:p>
  </w:comment>
  <w:comment w:id="34" w:author="Ekaterina Rakhmatulina" w:date="2018-12-25T17:34:00Z" w:initials="ER">
    <w:p w14:paraId="00F100FC" w14:textId="2DC2A177" w:rsidR="00546827" w:rsidRDefault="00546827">
      <w:pPr>
        <w:pStyle w:val="CommentText"/>
      </w:pPr>
      <w:r>
        <w:rPr>
          <w:rStyle w:val="CommentReference"/>
        </w:rPr>
        <w:annotationRef/>
      </w:r>
      <w:r>
        <w:t xml:space="preserve">Did check it, looks accurate. I think it is there because of high melt rates. This is daily </w:t>
      </w:r>
      <w:proofErr w:type="spellStart"/>
      <w:r>
        <w:t>precip</w:t>
      </w:r>
      <w:proofErr w:type="spellEnd"/>
      <w:r>
        <w:t xml:space="preserve"> aggregation. Since the forest station had less snow in general, melt was actually measured. </w:t>
      </w:r>
    </w:p>
  </w:comment>
  <w:comment w:id="38" w:author="Ekaterina Rakhmatulina" w:date="2018-12-06T10:56:00Z" w:initials="ER">
    <w:p w14:paraId="0A6D444D" w14:textId="77777777" w:rsidR="00546827" w:rsidRDefault="00546827" w:rsidP="00CC6A12">
      <w:pPr>
        <w:pStyle w:val="CommentText"/>
      </w:pPr>
      <w:r>
        <w:rPr>
          <w:rStyle w:val="CommentReference"/>
        </w:rPr>
        <w:annotationRef/>
      </w:r>
      <w:r>
        <w:t xml:space="preserve">Right </w:t>
      </w:r>
      <w:proofErr w:type="gramStart"/>
      <w:r>
        <w:t>now</w:t>
      </w:r>
      <w:proofErr w:type="gramEnd"/>
      <w:r>
        <w:t xml:space="preserve"> this is a screenshot, I can make this higher quality for the final version</w:t>
      </w:r>
    </w:p>
    <w:p w14:paraId="1CE1F75F" w14:textId="77777777" w:rsidR="00546827" w:rsidRDefault="00546827" w:rsidP="00CC6A12">
      <w:pPr>
        <w:pStyle w:val="CommentText"/>
      </w:pPr>
    </w:p>
  </w:comment>
  <w:comment w:id="39" w:author="Ekaterina Rakhmatulina" w:date="2018-12-10T11:20:00Z" w:initials="ER">
    <w:p w14:paraId="6C5112FD" w14:textId="24EC960A" w:rsidR="00546827" w:rsidRDefault="00546827">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40" w:author="Ekaterina Rakhmatulina" w:date="2018-12-07T17:54:00Z" w:initials="ER">
    <w:p w14:paraId="558E8ADD" w14:textId="77777777" w:rsidR="00546827" w:rsidRDefault="00546827"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41" w:author="Gabrielle" w:date="2018-12-10T21:14:00Z" w:initials="G">
    <w:p w14:paraId="0D3A2C0F" w14:textId="7083DA19" w:rsidR="00546827" w:rsidRDefault="00546827">
      <w:pPr>
        <w:pStyle w:val="CommentText"/>
      </w:pPr>
      <w:r>
        <w:rPr>
          <w:rStyle w:val="CommentReference"/>
        </w:rPr>
        <w:annotationRef/>
      </w:r>
      <w:r>
        <w:t>Again, we should decide whether we want to call this site “shrubland” or something else, maybe “conifer regeneration” or “high severity dry”</w:t>
      </w:r>
    </w:p>
  </w:comment>
  <w:comment w:id="42" w:author="Ekaterina Rakhmatulina" w:date="2018-12-25T19:47:00Z" w:initials="ER">
    <w:p w14:paraId="526F4EB3" w14:textId="7D45A880" w:rsidR="00546827" w:rsidRDefault="00546827">
      <w:pPr>
        <w:pStyle w:val="CommentText"/>
      </w:pPr>
      <w:r>
        <w:rPr>
          <w:rStyle w:val="CommentReference"/>
        </w:rPr>
        <w:annotationRef/>
      </w:r>
      <w:r>
        <w:t>I was trying to stick with Jens’ 4 veg classifications</w:t>
      </w:r>
    </w:p>
  </w:comment>
  <w:comment w:id="44" w:author="Ekaterina Rakhmatulina" w:date="2018-12-10T11:35:00Z" w:initials="ER">
    <w:p w14:paraId="7D8CC0AF" w14:textId="77777777" w:rsidR="00546827" w:rsidRDefault="00546827">
      <w:pPr>
        <w:pStyle w:val="CommentText"/>
      </w:pPr>
      <w:r>
        <w:rPr>
          <w:rStyle w:val="CommentReference"/>
        </w:rPr>
        <w:annotationRef/>
      </w:r>
      <w:r>
        <w:t>Is this necessary?</w:t>
      </w:r>
    </w:p>
    <w:p w14:paraId="596E03AF" w14:textId="79CE61D9" w:rsidR="00546827" w:rsidRDefault="00546827">
      <w:pPr>
        <w:pStyle w:val="CommentText"/>
      </w:pPr>
    </w:p>
  </w:comment>
  <w:comment w:id="45" w:author="Gabrielle Boisrame" w:date="2019-01-07T10:22:00Z" w:initials="GB">
    <w:p w14:paraId="21997842" w14:textId="14325110" w:rsidR="00546827" w:rsidRDefault="00546827">
      <w:pPr>
        <w:pStyle w:val="CommentText"/>
      </w:pPr>
      <w:r>
        <w:rPr>
          <w:rStyle w:val="CommentReference"/>
        </w:rPr>
        <w:annotationRef/>
      </w:r>
      <w:r>
        <w:t>It depends on what we end up deciding the point of this paper is.</w:t>
      </w:r>
    </w:p>
  </w:comment>
  <w:comment w:id="46" w:author="Gabrielle" w:date="2018-12-10T21:17:00Z" w:initials="G">
    <w:p w14:paraId="17E48F82" w14:textId="54646E6B" w:rsidR="00546827" w:rsidRDefault="00546827">
      <w:pPr>
        <w:pStyle w:val="CommentText"/>
      </w:pPr>
      <w:r>
        <w:rPr>
          <w:rStyle w:val="CommentReference"/>
        </w:rPr>
        <w:annotationRef/>
      </w:r>
      <w:r>
        <w:t xml:space="preserve">This is a little confusing </w:t>
      </w:r>
    </w:p>
  </w:comment>
  <w:comment w:id="47" w:author="Ekaterina Rakhmatulina" w:date="2019-01-02T16:29:00Z" w:initials="ER">
    <w:p w14:paraId="43979ADD" w14:textId="5DBF0643" w:rsidR="00546827" w:rsidRDefault="00546827">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48" w:author="Ekaterina Rakhmatulina" w:date="2019-01-02T16:19:00Z" w:initials="ER">
    <w:p w14:paraId="4168FE13" w14:textId="01FF8783" w:rsidR="00546827" w:rsidRDefault="00546827">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9" w:author="Gabrielle Boisrame" w:date="2019-01-07T10:26:00Z" w:initials="GB">
    <w:p w14:paraId="485BB239" w14:textId="575921C4" w:rsidR="00546827" w:rsidRDefault="00546827">
      <w:pPr>
        <w:pStyle w:val="CommentText"/>
      </w:pPr>
      <w:r>
        <w:rPr>
          <w:rStyle w:val="CommentReference"/>
        </w:rPr>
        <w:annotationRef/>
      </w:r>
      <w:r>
        <w:t>That is odd. We can look into it more closely later if it becomes important to our conclusions.</w:t>
      </w:r>
    </w:p>
  </w:comment>
  <w:comment w:id="50" w:author="Ekaterina Rakhmatulina" w:date="2018-12-10T12:32:00Z" w:initials="ER">
    <w:p w14:paraId="1F06D248" w14:textId="4538DEDA" w:rsidR="00546827" w:rsidRDefault="00546827">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51" w:author="Gabrielle" w:date="2018-12-10T21:19:00Z" w:initials="G">
    <w:p w14:paraId="08F5EDA2" w14:textId="11AB9634" w:rsidR="00546827" w:rsidRDefault="00546827">
      <w:pPr>
        <w:pStyle w:val="CommentText"/>
      </w:pPr>
      <w:r>
        <w:rPr>
          <w:rStyle w:val="CommentReference"/>
        </w:rPr>
        <w:annotationRef/>
      </w:r>
      <w:r>
        <w:t xml:space="preserve">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w:t>
      </w:r>
      <w:proofErr w:type="gramStart"/>
      <w:r>
        <w:t>really</w:t>
      </w:r>
      <w:proofErr w:type="gramEnd"/>
      <w:r>
        <w:t xml:space="preserve"> we mostly care about the summer correlation because that’s when we took the surface measurements.</w:t>
      </w:r>
    </w:p>
  </w:comment>
  <w:comment w:id="52" w:author="Ekaterina Rakhmatulina" w:date="2018-12-25T20:42:00Z" w:initials="ER">
    <w:p w14:paraId="41F6EA4E" w14:textId="50084E29" w:rsidR="00546827" w:rsidRDefault="00546827">
      <w:pPr>
        <w:pStyle w:val="CommentText"/>
      </w:pPr>
      <w:r>
        <w:rPr>
          <w:rStyle w:val="CommentReference"/>
        </w:rPr>
        <w:annotationRef/>
      </w:r>
      <w:r>
        <w:t>Ok, changed the correlation coefficient to include only June through Sept</w:t>
      </w:r>
    </w:p>
  </w:comment>
  <w:comment w:id="53" w:author="Ekaterina Rakhmatulina" w:date="2018-12-10T12:00:00Z" w:initials="ER">
    <w:p w14:paraId="2BFD4B63" w14:textId="0793253C" w:rsidR="00546827" w:rsidRDefault="00546827">
      <w:pPr>
        <w:pStyle w:val="CommentText"/>
      </w:pPr>
      <w:r>
        <w:rPr>
          <w:rStyle w:val="CommentReference"/>
        </w:rPr>
        <w:annotationRef/>
      </w:r>
      <w:r>
        <w:t xml:space="preserve">Looks like the snowpack is actually a lot deeper for 2017WY in SCB. I suspect this might be a mistake in measurement since it is rather inconsistent with </w:t>
      </w:r>
      <w:proofErr w:type="spellStart"/>
      <w:r>
        <w:t>precip</w:t>
      </w:r>
      <w:proofErr w:type="spellEnd"/>
      <w:r>
        <w:t xml:space="preserve"> values </w:t>
      </w:r>
    </w:p>
  </w:comment>
  <w:comment w:id="55" w:author="Ekaterina Rakhmatulina" w:date="2018-12-06T12:00:00Z" w:initials="ER">
    <w:p w14:paraId="40C82D73" w14:textId="77777777" w:rsidR="00546827" w:rsidRDefault="00546827">
      <w:pPr>
        <w:pStyle w:val="CommentText"/>
      </w:pPr>
      <w:r>
        <w:rPr>
          <w:rStyle w:val="CommentReference"/>
        </w:rPr>
        <w:annotationRef/>
      </w:r>
      <w:r>
        <w:t>Would it be useful to show 12 cm soil moisture for each site for each sampling date?</w:t>
      </w:r>
    </w:p>
    <w:p w14:paraId="267837EE" w14:textId="4066BF5D" w:rsidR="00546827" w:rsidRDefault="00546827">
      <w:pPr>
        <w:pStyle w:val="CommentText"/>
      </w:pPr>
    </w:p>
  </w:comment>
  <w:comment w:id="57" w:author="Gabrielle" w:date="2018-12-10T21:22:00Z" w:initials="G">
    <w:p w14:paraId="10518364" w14:textId="2BB87A29" w:rsidR="00546827" w:rsidRDefault="00546827">
      <w:pPr>
        <w:pStyle w:val="CommentText"/>
      </w:pPr>
      <w:r>
        <w:rPr>
          <w:rStyle w:val="CommentReference"/>
        </w:rPr>
        <w:annotationRef/>
      </w:r>
      <w:r>
        <w:t>I like that idea. You could add a point with error bars showing standard deviation at each date.</w:t>
      </w:r>
    </w:p>
  </w:comment>
  <w:comment w:id="58" w:author="Gabrielle Boisrame" w:date="2019-01-07T10:09:00Z" w:initials="GB">
    <w:p w14:paraId="49F04F14" w14:textId="28F04108" w:rsidR="00546827" w:rsidRDefault="00546827">
      <w:pPr>
        <w:pStyle w:val="CommentText"/>
      </w:pPr>
      <w:r>
        <w:rPr>
          <w:rStyle w:val="CommentReference"/>
        </w:rPr>
        <w:annotationRef/>
      </w:r>
      <w:r>
        <w:t>Also, I think this is a repeat of Figure 2 above. We should fix that.</w:t>
      </w:r>
    </w:p>
  </w:comment>
  <w:comment w:id="60" w:author="Ekaterina Rakhmatulina" w:date="2018-12-06T10:56:00Z" w:initials="ER">
    <w:p w14:paraId="15FC5FF0" w14:textId="77777777" w:rsidR="00546827" w:rsidRDefault="00546827">
      <w:pPr>
        <w:pStyle w:val="CommentText"/>
      </w:pPr>
      <w:r>
        <w:rPr>
          <w:rStyle w:val="CommentReference"/>
        </w:rPr>
        <w:annotationRef/>
      </w:r>
      <w:r>
        <w:t xml:space="preserve">Right </w:t>
      </w:r>
      <w:proofErr w:type="gramStart"/>
      <w:r>
        <w:t>now</w:t>
      </w:r>
      <w:proofErr w:type="gramEnd"/>
      <w:r>
        <w:t xml:space="preserve"> this is a screenshot, I can make this higher quality for the final version</w:t>
      </w:r>
    </w:p>
    <w:p w14:paraId="2C26D7F8" w14:textId="2FA2DCC6" w:rsidR="00546827" w:rsidRDefault="00546827">
      <w:pPr>
        <w:pStyle w:val="CommentText"/>
      </w:pPr>
    </w:p>
  </w:comment>
  <w:comment w:id="80" w:author="Gabrielle" w:date="2018-12-10T21:24:00Z" w:initials="G">
    <w:p w14:paraId="2C1ADDD0" w14:textId="1ADB5DF2" w:rsidR="00546827" w:rsidRDefault="00546827">
      <w:pPr>
        <w:pStyle w:val="CommentText"/>
      </w:pPr>
      <w:r>
        <w:rPr>
          <w:rStyle w:val="CommentReference"/>
        </w:rPr>
        <w:annotationRef/>
      </w:r>
      <w:r>
        <w:t>These plots are great, but would it be possible to change them so that the axes are always on the same scale? I think it would help with comparison, especially for precipitation.</w:t>
      </w:r>
    </w:p>
  </w:comment>
  <w:comment w:id="81" w:author="Ekaterina Rakhmatulina" w:date="2019-01-03T17:52:00Z" w:initials="ER">
    <w:p w14:paraId="0FF5103D" w14:textId="77777777" w:rsidR="00546827" w:rsidRDefault="00546827">
      <w:pPr>
        <w:pStyle w:val="CommentText"/>
      </w:pPr>
      <w:r>
        <w:rPr>
          <w:rStyle w:val="CommentReference"/>
        </w:rPr>
        <w:annotationRef/>
      </w:r>
      <w:r>
        <w:t>See below. Is that better?</w:t>
      </w:r>
    </w:p>
    <w:p w14:paraId="4AB9686D" w14:textId="697D88C6" w:rsidR="00546827" w:rsidRDefault="00546827">
      <w:pPr>
        <w:pStyle w:val="CommentText"/>
      </w:pPr>
    </w:p>
  </w:comment>
  <w:comment w:id="102" w:author="Gabrielle Boisrame" w:date="2019-01-07T10:03:00Z" w:initials="GB">
    <w:p w14:paraId="4C502D22" w14:textId="6C17FAF4" w:rsidR="00546827" w:rsidRDefault="00546827">
      <w:pPr>
        <w:pStyle w:val="CommentText"/>
      </w:pPr>
      <w:r>
        <w:rPr>
          <w:rStyle w:val="CommentReference"/>
        </w:rPr>
        <w:annotationRef/>
      </w:r>
      <w:r>
        <w:t>Please clarify how you are measuring snow melt here. Is it just a decrease in snowpack depth?</w:t>
      </w:r>
    </w:p>
  </w:comment>
  <w:comment w:id="104" w:author="Ekaterina Rakhmatulina" w:date="2019-01-04T19:48:00Z" w:initials="ER">
    <w:p w14:paraId="34533F1B" w14:textId="140D7610" w:rsidR="00546827" w:rsidRDefault="00546827">
      <w:pPr>
        <w:pStyle w:val="CommentText"/>
      </w:pPr>
      <w:r>
        <w:rPr>
          <w:rStyle w:val="CommentReference"/>
        </w:rPr>
        <w:annotationRef/>
      </w:r>
      <w:r>
        <w:t>Check with the closest snow survey. But this will not change much of the results either way.</w:t>
      </w:r>
    </w:p>
  </w:comment>
  <w:comment w:id="100" w:author="Ekaterina Rakhmatulina" w:date="2019-01-03T17:17:00Z" w:initials="ER">
    <w:p w14:paraId="7AB0796B" w14:textId="77777777" w:rsidR="00546827" w:rsidRDefault="00546827"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18" w:author="Gabrielle Boisrame" w:date="2019-01-07T10:05:00Z" w:initials="GB">
    <w:p w14:paraId="196F41DB" w14:textId="388D9BDA" w:rsidR="00546827" w:rsidRDefault="00546827">
      <w:pPr>
        <w:pStyle w:val="CommentText"/>
      </w:pPr>
      <w:r>
        <w:rPr>
          <w:rStyle w:val="CommentReference"/>
        </w:rPr>
        <w:annotationRef/>
      </w:r>
      <w:r>
        <w:t>This is Sugarloaf,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1E33AF" w15:done="0"/>
  <w15:commentEx w15:paraId="332F3B97" w15:done="0"/>
  <w15:commentEx w15:paraId="1E379F23" w15:done="0"/>
  <w15:commentEx w15:paraId="18CC9D7D" w15:done="0"/>
  <w15:commentEx w15:paraId="332345D7" w15:done="0"/>
  <w15:commentEx w15:paraId="2810753F" w15:done="0"/>
  <w15:commentEx w15:paraId="691B5617" w15:done="0"/>
  <w15:commentEx w15:paraId="6B50F124" w15:done="0"/>
  <w15:commentEx w15:paraId="7458E802" w15:done="0"/>
  <w15:commentEx w15:paraId="0BAD9C8F" w15:paraIdParent="7458E802" w15:done="0"/>
  <w15:commentEx w15:paraId="5A8C9041" w15:done="0"/>
  <w15:commentEx w15:paraId="28C1CBAE" w15:paraIdParent="5A8C9041" w15:done="0"/>
  <w15:commentEx w15:paraId="7B709E52" w15:done="0"/>
  <w15:commentEx w15:paraId="0BEF1FB2" w15:done="0"/>
  <w15:commentEx w15:paraId="4895AF71" w15:done="0"/>
  <w15:commentEx w15:paraId="530E1DD2" w15:done="0"/>
  <w15:commentEx w15:paraId="001A3F5C" w15:paraIdParent="530E1DD2" w15:done="0"/>
  <w15:commentEx w15:paraId="6946566E" w15:paraIdParent="530E1DD2" w15:done="0"/>
  <w15:commentEx w15:paraId="7B7C02C7" w15:done="0"/>
  <w15:commentEx w15:paraId="6B43E391" w15:paraIdParent="7B7C02C7" w15:done="0"/>
  <w15:commentEx w15:paraId="298257C9" w15:done="0"/>
  <w15:commentEx w15:paraId="19001A95" w15:paraIdParent="298257C9" w15:done="0"/>
  <w15:commentEx w15:paraId="6A4306E3" w15:paraIdParent="298257C9" w15:done="0"/>
  <w15:commentEx w15:paraId="14772027" w15:done="0"/>
  <w15:commentEx w15:paraId="188F215A" w15:done="0"/>
  <w15:commentEx w15:paraId="45FF40CD" w15:done="0"/>
  <w15:commentEx w15:paraId="6C65E0C5" w15:done="0"/>
  <w15:commentEx w15:paraId="6EF90DC2" w15:done="0"/>
  <w15:commentEx w15:paraId="04E549E9" w15:done="0"/>
  <w15:commentEx w15:paraId="5B6E2665" w15:done="0"/>
  <w15:commentEx w15:paraId="74C03C78" w15:done="0"/>
  <w15:commentEx w15:paraId="00F100FC" w15:paraIdParent="74C03C78" w15:done="0"/>
  <w15:commentEx w15:paraId="1CE1F75F" w15:done="0"/>
  <w15:commentEx w15:paraId="6C5112FD" w15:done="0"/>
  <w15:commentEx w15:paraId="558E8ADD" w15:done="0"/>
  <w15:commentEx w15:paraId="0D3A2C0F" w15:done="0"/>
  <w15:commentEx w15:paraId="526F4EB3" w15:paraIdParent="0D3A2C0F" w15:done="0"/>
  <w15:commentEx w15:paraId="596E03AF" w15:done="0"/>
  <w15:commentEx w15:paraId="21997842"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2BFD4B63" w15:done="0"/>
  <w15:commentEx w15:paraId="267837EE" w15:done="0"/>
  <w15:commentEx w15:paraId="10518364" w15:paraIdParent="267837EE" w15:done="0"/>
  <w15:commentEx w15:paraId="49F04F14" w15:paraIdParent="267837EE" w15:done="0"/>
  <w15:commentEx w15:paraId="2C26D7F8" w15:done="0"/>
  <w15:commentEx w15:paraId="2C1ADDD0" w15:done="0"/>
  <w15:commentEx w15:paraId="4AB9686D" w15:paraIdParent="2C1ADDD0" w15:done="0"/>
  <w15:commentEx w15:paraId="4C502D22" w15:done="0"/>
  <w15:commentEx w15:paraId="34533F1B" w15:done="0"/>
  <w15:commentEx w15:paraId="7AB0796B" w15:done="0"/>
  <w15:commentEx w15:paraId="196F41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1E33AF" w16cid:durableId="1F7C0B43"/>
  <w16cid:commentId w16cid:paraId="332F3B97" w16cid:durableId="1F7C08D2"/>
  <w16cid:commentId w16cid:paraId="1E379F23" w16cid:durableId="1F7C08D4"/>
  <w16cid:commentId w16cid:paraId="18CC9D7D" w16cid:durableId="1FE090D8"/>
  <w16cid:commentId w16cid:paraId="332345D7" w16cid:durableId="1FDA13A2"/>
  <w16cid:commentId w16cid:paraId="2810753F" w16cid:durableId="1FDA13B1"/>
  <w16cid:commentId w16cid:paraId="691B5617" w16cid:durableId="1F7C658C"/>
  <w16cid:commentId w16cid:paraId="6B50F124" w16cid:durableId="1F7C08D5"/>
  <w16cid:commentId w16cid:paraId="7458E802" w16cid:durableId="1FD74E6D"/>
  <w16cid:commentId w16cid:paraId="0BAD9C8F" w16cid:durableId="1FE08DF7"/>
  <w16cid:commentId w16cid:paraId="5A8C9041" w16cid:durableId="1FD74EAE"/>
  <w16cid:commentId w16cid:paraId="28C1CBAE" w16cid:durableId="1FE08E22"/>
  <w16cid:commentId w16cid:paraId="7B709E52" w16cid:durableId="1FE082F3"/>
  <w16cid:commentId w16cid:paraId="0BEF1FB2" w16cid:durableId="1FD752B3"/>
  <w16cid:commentId w16cid:paraId="4895AF71" w16cid:durableId="1FD752EF"/>
  <w16cid:commentId w16cid:paraId="530E1DD2" w16cid:durableId="1FB0FE3F"/>
  <w16cid:commentId w16cid:paraId="001A3F5C" w16cid:durableId="1FBA0F75"/>
  <w16cid:commentId w16cid:paraId="6946566E" w16cid:durableId="1FE08FD7"/>
  <w16cid:commentId w16cid:paraId="7B7C02C7" w16cid:durableId="1FBA0F76"/>
  <w16cid:commentId w16cid:paraId="6B43E391" w16cid:durableId="1FCE1E2A"/>
  <w16cid:commentId w16cid:paraId="298257C9" w16cid:durableId="1FB53AA3"/>
  <w16cid:commentId w16cid:paraId="19001A95" w16cid:durableId="1FBA0F79"/>
  <w16cid:commentId w16cid:paraId="6A4306E3" w16cid:durableId="1FE09008"/>
  <w16cid:commentId w16cid:paraId="14772027" w16cid:durableId="1F7C08D8"/>
  <w16cid:commentId w16cid:paraId="188F215A" w16cid:durableId="1F7C08D9"/>
  <w16cid:commentId w16cid:paraId="45FF40CD" w16cid:durableId="1F7C08DA"/>
  <w16cid:commentId w16cid:paraId="6C65E0C5" w16cid:durableId="1F7C08DB"/>
  <w16cid:commentId w16cid:paraId="6EF90DC2" w16cid:durableId="1FE09211"/>
  <w16cid:commentId w16cid:paraId="04E549E9" w16cid:durableId="1FE08300"/>
  <w16cid:commentId w16cid:paraId="5B6E2665" w16cid:durableId="1FE08301"/>
  <w16cid:commentId w16cid:paraId="00F100FC" w16cid:durableId="1FE08303"/>
  <w16cid:commentId w16cid:paraId="1CE1F75F" w16cid:durableId="1FE08304"/>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267837EE" w16cid:durableId="1FBA0F8A"/>
  <w16cid:commentId w16cid:paraId="10518364" w16cid:durableId="1FBA0F8B"/>
  <w16cid:commentId w16cid:paraId="49F04F14" w16cid:durableId="1FE08315"/>
  <w16cid:commentId w16cid:paraId="2C26D7F8" w16cid:durableId="1FBA0F8C"/>
  <w16cid:commentId w16cid:paraId="2C1ADDD0" w16cid:durableId="1FE08317"/>
  <w16cid:commentId w16cid:paraId="4AB9686D" w16cid:durableId="1FD8CA74"/>
  <w16cid:commentId w16cid:paraId="4C502D22" w16cid:durableId="1FE08319"/>
  <w16cid:commentId w16cid:paraId="34533F1B" w16cid:durableId="1FDA36F2"/>
  <w16cid:commentId w16cid:paraId="7AB0796B" w16cid:durableId="1FDA35ED"/>
  <w16cid:commentId w16cid:paraId="196F41DB" w16cid:durableId="1FE083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8B310" w14:textId="77777777" w:rsidR="00865168" w:rsidRDefault="00865168" w:rsidP="00D55DA2">
      <w:r>
        <w:separator/>
      </w:r>
    </w:p>
  </w:endnote>
  <w:endnote w:type="continuationSeparator" w:id="0">
    <w:p w14:paraId="16B29822" w14:textId="77777777" w:rsidR="00865168" w:rsidRDefault="00865168" w:rsidP="00D55DA2">
      <w:r>
        <w:continuationSeparator/>
      </w:r>
    </w:p>
  </w:endnote>
  <w:endnote w:type="continuationNotice" w:id="1">
    <w:p w14:paraId="2B3656AB" w14:textId="77777777" w:rsidR="00865168" w:rsidRDefault="008651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546827" w:rsidRDefault="00546827"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79C793A4" w:rsidR="00546827" w:rsidRDefault="00546827"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0D3A7669" w14:textId="77777777" w:rsidR="00546827" w:rsidRDefault="00546827"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1A882" w14:textId="77777777" w:rsidR="00865168" w:rsidRDefault="00865168" w:rsidP="00D55DA2">
      <w:r>
        <w:separator/>
      </w:r>
    </w:p>
  </w:footnote>
  <w:footnote w:type="continuationSeparator" w:id="0">
    <w:p w14:paraId="571E1551" w14:textId="77777777" w:rsidR="00865168" w:rsidRDefault="00865168" w:rsidP="00D55DA2">
      <w:r>
        <w:continuationSeparator/>
      </w:r>
    </w:p>
  </w:footnote>
  <w:footnote w:type="continuationNotice" w:id="1">
    <w:p w14:paraId="6EF55297" w14:textId="77777777" w:rsidR="00865168" w:rsidRDefault="008651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95144" w14:textId="77777777" w:rsidR="00546827" w:rsidRDefault="005468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9sss0fpeaz5e5he5vt6vas9rrw9e05exp2xa&quot;&gt;RAPIDlibrary&lt;record-ids&gt;&lt;item&gt;1&lt;/item&gt;&lt;item&gt;2&lt;/item&gt;&lt;item&gt;6&lt;/item&gt;&lt;item&gt;7&lt;/item&gt;&lt;item&gt;8&lt;/item&gt;&lt;item&gt;9&lt;/item&gt;&lt;item&gt;10&lt;/item&gt;&lt;item&gt;11&lt;/item&gt;&lt;item&gt;13&lt;/item&gt;&lt;item&gt;33&lt;/item&gt;&lt;item&gt;34&lt;/item&gt;&lt;item&gt;35&lt;/item&gt;&lt;item&gt;36&lt;/item&gt;&lt;item&gt;38&lt;/item&gt;&lt;/record-ids&gt;&lt;/item&gt;&lt;/Libraries&gt;"/>
  </w:docVars>
  <w:rsids>
    <w:rsidRoot w:val="008C47DE"/>
    <w:rsid w:val="00003301"/>
    <w:rsid w:val="00003478"/>
    <w:rsid w:val="000034ED"/>
    <w:rsid w:val="00007270"/>
    <w:rsid w:val="00011697"/>
    <w:rsid w:val="00012955"/>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B08AB"/>
    <w:rsid w:val="000B1662"/>
    <w:rsid w:val="000B22D1"/>
    <w:rsid w:val="000B61C4"/>
    <w:rsid w:val="000B65C5"/>
    <w:rsid w:val="000B6716"/>
    <w:rsid w:val="000C0EEC"/>
    <w:rsid w:val="000C2D17"/>
    <w:rsid w:val="000C4C4D"/>
    <w:rsid w:val="000D085D"/>
    <w:rsid w:val="000D21FB"/>
    <w:rsid w:val="000D2B66"/>
    <w:rsid w:val="000D434C"/>
    <w:rsid w:val="000D45F0"/>
    <w:rsid w:val="000D6138"/>
    <w:rsid w:val="000D621A"/>
    <w:rsid w:val="000E0240"/>
    <w:rsid w:val="000E10DE"/>
    <w:rsid w:val="000E1805"/>
    <w:rsid w:val="000E26C3"/>
    <w:rsid w:val="000E323A"/>
    <w:rsid w:val="000E7998"/>
    <w:rsid w:val="000F2185"/>
    <w:rsid w:val="0010444A"/>
    <w:rsid w:val="001146A6"/>
    <w:rsid w:val="00115ACD"/>
    <w:rsid w:val="00121D51"/>
    <w:rsid w:val="001301FF"/>
    <w:rsid w:val="00135306"/>
    <w:rsid w:val="00140558"/>
    <w:rsid w:val="00142C62"/>
    <w:rsid w:val="00144031"/>
    <w:rsid w:val="00145DA4"/>
    <w:rsid w:val="0014643E"/>
    <w:rsid w:val="00146F6E"/>
    <w:rsid w:val="00153623"/>
    <w:rsid w:val="0016145E"/>
    <w:rsid w:val="00163046"/>
    <w:rsid w:val="00166CC8"/>
    <w:rsid w:val="00170F6F"/>
    <w:rsid w:val="0017329B"/>
    <w:rsid w:val="00174497"/>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8E"/>
    <w:rsid w:val="001E48A1"/>
    <w:rsid w:val="001E57A1"/>
    <w:rsid w:val="001E69A9"/>
    <w:rsid w:val="001F02B0"/>
    <w:rsid w:val="001F265D"/>
    <w:rsid w:val="001F2741"/>
    <w:rsid w:val="001F3DE4"/>
    <w:rsid w:val="00211BDE"/>
    <w:rsid w:val="00221EA6"/>
    <w:rsid w:val="00222366"/>
    <w:rsid w:val="00223D6B"/>
    <w:rsid w:val="00230B00"/>
    <w:rsid w:val="00230BA5"/>
    <w:rsid w:val="002316B0"/>
    <w:rsid w:val="002323D4"/>
    <w:rsid w:val="0023250F"/>
    <w:rsid w:val="0023430A"/>
    <w:rsid w:val="00237853"/>
    <w:rsid w:val="00240AA7"/>
    <w:rsid w:val="00242577"/>
    <w:rsid w:val="0024763A"/>
    <w:rsid w:val="00250334"/>
    <w:rsid w:val="00250CC1"/>
    <w:rsid w:val="00255E0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515A"/>
    <w:rsid w:val="002A740D"/>
    <w:rsid w:val="002B1236"/>
    <w:rsid w:val="002B127C"/>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2228A"/>
    <w:rsid w:val="00323B2C"/>
    <w:rsid w:val="00330578"/>
    <w:rsid w:val="00333F20"/>
    <w:rsid w:val="00336096"/>
    <w:rsid w:val="003368DA"/>
    <w:rsid w:val="00345D27"/>
    <w:rsid w:val="00350309"/>
    <w:rsid w:val="00353048"/>
    <w:rsid w:val="00361115"/>
    <w:rsid w:val="00364834"/>
    <w:rsid w:val="003655A3"/>
    <w:rsid w:val="00370C5E"/>
    <w:rsid w:val="00371BF8"/>
    <w:rsid w:val="003774CC"/>
    <w:rsid w:val="00380B80"/>
    <w:rsid w:val="00383FE2"/>
    <w:rsid w:val="0039290B"/>
    <w:rsid w:val="00393BC7"/>
    <w:rsid w:val="00395A53"/>
    <w:rsid w:val="003A2D90"/>
    <w:rsid w:val="003A6AED"/>
    <w:rsid w:val="003B169F"/>
    <w:rsid w:val="003B7241"/>
    <w:rsid w:val="003C580D"/>
    <w:rsid w:val="003C77F4"/>
    <w:rsid w:val="003C7DBB"/>
    <w:rsid w:val="003D273E"/>
    <w:rsid w:val="003D4882"/>
    <w:rsid w:val="003E3E80"/>
    <w:rsid w:val="003E401C"/>
    <w:rsid w:val="003F001A"/>
    <w:rsid w:val="003F172A"/>
    <w:rsid w:val="003F4FF7"/>
    <w:rsid w:val="003F69B0"/>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50CE"/>
    <w:rsid w:val="004453E3"/>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296C"/>
    <w:rsid w:val="0049562C"/>
    <w:rsid w:val="00496801"/>
    <w:rsid w:val="004971DF"/>
    <w:rsid w:val="00497A36"/>
    <w:rsid w:val="00497A5E"/>
    <w:rsid w:val="004A0BCA"/>
    <w:rsid w:val="004A7728"/>
    <w:rsid w:val="004B0395"/>
    <w:rsid w:val="004B06D0"/>
    <w:rsid w:val="004B6C15"/>
    <w:rsid w:val="004B7404"/>
    <w:rsid w:val="004C4984"/>
    <w:rsid w:val="004D26B7"/>
    <w:rsid w:val="004D2B7B"/>
    <w:rsid w:val="004E0AD9"/>
    <w:rsid w:val="004E0DE4"/>
    <w:rsid w:val="004E41F1"/>
    <w:rsid w:val="004E5E4C"/>
    <w:rsid w:val="004F14CA"/>
    <w:rsid w:val="004F1A72"/>
    <w:rsid w:val="004F5A60"/>
    <w:rsid w:val="004F664C"/>
    <w:rsid w:val="00503271"/>
    <w:rsid w:val="005036F2"/>
    <w:rsid w:val="00505174"/>
    <w:rsid w:val="005051F2"/>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355C"/>
    <w:rsid w:val="00553B8E"/>
    <w:rsid w:val="00554F03"/>
    <w:rsid w:val="005569AD"/>
    <w:rsid w:val="00561DB2"/>
    <w:rsid w:val="00566E8B"/>
    <w:rsid w:val="005702BD"/>
    <w:rsid w:val="00574A02"/>
    <w:rsid w:val="00575E32"/>
    <w:rsid w:val="00581374"/>
    <w:rsid w:val="0058792C"/>
    <w:rsid w:val="00592E9E"/>
    <w:rsid w:val="00595439"/>
    <w:rsid w:val="005A15F0"/>
    <w:rsid w:val="005A5EE5"/>
    <w:rsid w:val="005A6251"/>
    <w:rsid w:val="005B0769"/>
    <w:rsid w:val="005B5F6D"/>
    <w:rsid w:val="005B6107"/>
    <w:rsid w:val="005B64EE"/>
    <w:rsid w:val="005C12F9"/>
    <w:rsid w:val="005C40A5"/>
    <w:rsid w:val="005D0B08"/>
    <w:rsid w:val="005D0CED"/>
    <w:rsid w:val="005D0DF4"/>
    <w:rsid w:val="005D3C6C"/>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428C5"/>
    <w:rsid w:val="00643F97"/>
    <w:rsid w:val="00646585"/>
    <w:rsid w:val="0065240D"/>
    <w:rsid w:val="0065308B"/>
    <w:rsid w:val="006558CD"/>
    <w:rsid w:val="00662D7B"/>
    <w:rsid w:val="00665583"/>
    <w:rsid w:val="00671C7B"/>
    <w:rsid w:val="006762A0"/>
    <w:rsid w:val="006800F7"/>
    <w:rsid w:val="00684433"/>
    <w:rsid w:val="00686FDC"/>
    <w:rsid w:val="006932E6"/>
    <w:rsid w:val="0069666A"/>
    <w:rsid w:val="006A3DFE"/>
    <w:rsid w:val="006B0BF7"/>
    <w:rsid w:val="006B545F"/>
    <w:rsid w:val="006B640B"/>
    <w:rsid w:val="006C1218"/>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6A53"/>
    <w:rsid w:val="00732F46"/>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DB5"/>
    <w:rsid w:val="00793039"/>
    <w:rsid w:val="00793A36"/>
    <w:rsid w:val="00796F1C"/>
    <w:rsid w:val="007A020F"/>
    <w:rsid w:val="007A035E"/>
    <w:rsid w:val="007A2B64"/>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6FBF"/>
    <w:rsid w:val="007E29C7"/>
    <w:rsid w:val="007E5381"/>
    <w:rsid w:val="007E78E5"/>
    <w:rsid w:val="007F1B68"/>
    <w:rsid w:val="007F6184"/>
    <w:rsid w:val="00803715"/>
    <w:rsid w:val="00805AAB"/>
    <w:rsid w:val="00806C1D"/>
    <w:rsid w:val="00810F48"/>
    <w:rsid w:val="008126F8"/>
    <w:rsid w:val="00812D8E"/>
    <w:rsid w:val="0081321A"/>
    <w:rsid w:val="00814BFA"/>
    <w:rsid w:val="00825753"/>
    <w:rsid w:val="0083110E"/>
    <w:rsid w:val="00831CB9"/>
    <w:rsid w:val="00832545"/>
    <w:rsid w:val="008325E4"/>
    <w:rsid w:val="00833C10"/>
    <w:rsid w:val="00834975"/>
    <w:rsid w:val="00834984"/>
    <w:rsid w:val="0084138A"/>
    <w:rsid w:val="008434E7"/>
    <w:rsid w:val="00850161"/>
    <w:rsid w:val="0085421B"/>
    <w:rsid w:val="00855601"/>
    <w:rsid w:val="00855ADD"/>
    <w:rsid w:val="00865168"/>
    <w:rsid w:val="00870407"/>
    <w:rsid w:val="008730C8"/>
    <w:rsid w:val="00882081"/>
    <w:rsid w:val="008831FA"/>
    <w:rsid w:val="008860D2"/>
    <w:rsid w:val="008875E0"/>
    <w:rsid w:val="008901F4"/>
    <w:rsid w:val="0089044B"/>
    <w:rsid w:val="0089052E"/>
    <w:rsid w:val="008907CC"/>
    <w:rsid w:val="008A22ED"/>
    <w:rsid w:val="008A2442"/>
    <w:rsid w:val="008A6EA3"/>
    <w:rsid w:val="008B0B1B"/>
    <w:rsid w:val="008B3812"/>
    <w:rsid w:val="008B469B"/>
    <w:rsid w:val="008B4DB3"/>
    <w:rsid w:val="008B6F6F"/>
    <w:rsid w:val="008C2638"/>
    <w:rsid w:val="008C2C14"/>
    <w:rsid w:val="008C449F"/>
    <w:rsid w:val="008C47DE"/>
    <w:rsid w:val="008C631D"/>
    <w:rsid w:val="008D1E11"/>
    <w:rsid w:val="008D3D58"/>
    <w:rsid w:val="008E0759"/>
    <w:rsid w:val="008E3A02"/>
    <w:rsid w:val="008E5FD2"/>
    <w:rsid w:val="008E6BFC"/>
    <w:rsid w:val="008F2CB8"/>
    <w:rsid w:val="008F3247"/>
    <w:rsid w:val="00904A68"/>
    <w:rsid w:val="009051C8"/>
    <w:rsid w:val="00906656"/>
    <w:rsid w:val="00906BCE"/>
    <w:rsid w:val="009123C1"/>
    <w:rsid w:val="0091423C"/>
    <w:rsid w:val="009158C6"/>
    <w:rsid w:val="00922657"/>
    <w:rsid w:val="0092289A"/>
    <w:rsid w:val="009230B3"/>
    <w:rsid w:val="009253CF"/>
    <w:rsid w:val="00927329"/>
    <w:rsid w:val="009314EC"/>
    <w:rsid w:val="00935DC7"/>
    <w:rsid w:val="00937D60"/>
    <w:rsid w:val="00943487"/>
    <w:rsid w:val="0095273F"/>
    <w:rsid w:val="009544F9"/>
    <w:rsid w:val="009555C1"/>
    <w:rsid w:val="00962861"/>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322B"/>
    <w:rsid w:val="009969FC"/>
    <w:rsid w:val="009A0266"/>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C595A"/>
    <w:rsid w:val="009C5EB9"/>
    <w:rsid w:val="009D00A6"/>
    <w:rsid w:val="009D20B4"/>
    <w:rsid w:val="009D4BF7"/>
    <w:rsid w:val="009D6FF8"/>
    <w:rsid w:val="009E0E8B"/>
    <w:rsid w:val="009E1323"/>
    <w:rsid w:val="009E1FB9"/>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43BEE"/>
    <w:rsid w:val="00A44E76"/>
    <w:rsid w:val="00A46DE2"/>
    <w:rsid w:val="00A46EE4"/>
    <w:rsid w:val="00A47817"/>
    <w:rsid w:val="00A52C94"/>
    <w:rsid w:val="00A52D90"/>
    <w:rsid w:val="00A61714"/>
    <w:rsid w:val="00A62837"/>
    <w:rsid w:val="00A63051"/>
    <w:rsid w:val="00A636FB"/>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6221E"/>
    <w:rsid w:val="00C65CA8"/>
    <w:rsid w:val="00C66BF3"/>
    <w:rsid w:val="00C66FCB"/>
    <w:rsid w:val="00C74122"/>
    <w:rsid w:val="00C748B9"/>
    <w:rsid w:val="00C771A6"/>
    <w:rsid w:val="00C9028F"/>
    <w:rsid w:val="00C91445"/>
    <w:rsid w:val="00C91E79"/>
    <w:rsid w:val="00C9780E"/>
    <w:rsid w:val="00CA5F49"/>
    <w:rsid w:val="00CC3B93"/>
    <w:rsid w:val="00CC5781"/>
    <w:rsid w:val="00CC61A1"/>
    <w:rsid w:val="00CC6A12"/>
    <w:rsid w:val="00CD201C"/>
    <w:rsid w:val="00CD3AED"/>
    <w:rsid w:val="00CD49F1"/>
    <w:rsid w:val="00CD5CD5"/>
    <w:rsid w:val="00CE40CC"/>
    <w:rsid w:val="00CF254C"/>
    <w:rsid w:val="00CF62F0"/>
    <w:rsid w:val="00D0563E"/>
    <w:rsid w:val="00D06315"/>
    <w:rsid w:val="00D1368B"/>
    <w:rsid w:val="00D14105"/>
    <w:rsid w:val="00D148F7"/>
    <w:rsid w:val="00D16654"/>
    <w:rsid w:val="00D20ABC"/>
    <w:rsid w:val="00D20AC0"/>
    <w:rsid w:val="00D24153"/>
    <w:rsid w:val="00D259F0"/>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38BA"/>
    <w:rsid w:val="00DD7DDD"/>
    <w:rsid w:val="00DE1695"/>
    <w:rsid w:val="00DE6FC0"/>
    <w:rsid w:val="00DF10FB"/>
    <w:rsid w:val="00DF3BBF"/>
    <w:rsid w:val="00DF60B9"/>
    <w:rsid w:val="00E05715"/>
    <w:rsid w:val="00E13911"/>
    <w:rsid w:val="00E17C98"/>
    <w:rsid w:val="00E212A6"/>
    <w:rsid w:val="00E22993"/>
    <w:rsid w:val="00E22D28"/>
    <w:rsid w:val="00E23A6A"/>
    <w:rsid w:val="00E253FE"/>
    <w:rsid w:val="00E2626C"/>
    <w:rsid w:val="00E279B9"/>
    <w:rsid w:val="00E31391"/>
    <w:rsid w:val="00E37664"/>
    <w:rsid w:val="00E46DED"/>
    <w:rsid w:val="00E51ED8"/>
    <w:rsid w:val="00E56E83"/>
    <w:rsid w:val="00E600AD"/>
    <w:rsid w:val="00E60516"/>
    <w:rsid w:val="00E62D0F"/>
    <w:rsid w:val="00E64C91"/>
    <w:rsid w:val="00E64D70"/>
    <w:rsid w:val="00E676B5"/>
    <w:rsid w:val="00E7279F"/>
    <w:rsid w:val="00E752B9"/>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280"/>
    <w:rsid w:val="00EF0F8D"/>
    <w:rsid w:val="00EF18DA"/>
    <w:rsid w:val="00EF3115"/>
    <w:rsid w:val="00EF4E76"/>
    <w:rsid w:val="00EF60D6"/>
    <w:rsid w:val="00F00433"/>
    <w:rsid w:val="00F03B93"/>
    <w:rsid w:val="00F04F4A"/>
    <w:rsid w:val="00F06E99"/>
    <w:rsid w:val="00F10447"/>
    <w:rsid w:val="00F10ADE"/>
    <w:rsid w:val="00F116CF"/>
    <w:rsid w:val="00F11928"/>
    <w:rsid w:val="00F2115C"/>
    <w:rsid w:val="00F229F3"/>
    <w:rsid w:val="00F2437C"/>
    <w:rsid w:val="00F27162"/>
    <w:rsid w:val="00F35F1A"/>
    <w:rsid w:val="00F363E9"/>
    <w:rsid w:val="00F3790F"/>
    <w:rsid w:val="00F37972"/>
    <w:rsid w:val="00F37AEB"/>
    <w:rsid w:val="00F4197F"/>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93C8E"/>
    <w:rsid w:val="00FA0E07"/>
    <w:rsid w:val="00FA1320"/>
    <w:rsid w:val="00FA2603"/>
    <w:rsid w:val="00FA7CAA"/>
    <w:rsid w:val="00FB3C91"/>
    <w:rsid w:val="00FB4598"/>
    <w:rsid w:val="00FC3F78"/>
    <w:rsid w:val="00FC4C92"/>
    <w:rsid w:val="00FC7DD6"/>
    <w:rsid w:val="00FD55B8"/>
    <w:rsid w:val="00FD5CAC"/>
    <w:rsid w:val="00FD6F0D"/>
    <w:rsid w:val="00FE31AC"/>
    <w:rsid w:val="00FE5311"/>
    <w:rsid w:val="00FE5E96"/>
    <w:rsid w:val="00FE66CC"/>
    <w:rsid w:val="00FE6DC8"/>
    <w:rsid w:val="00FE77D1"/>
    <w:rsid w:val="00FE7D99"/>
    <w:rsid w:val="00FF033D"/>
    <w:rsid w:val="00FF17D0"/>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62EF"/>
    <w:rPr>
      <w:sz w:val="24"/>
      <w:szCs w:val="24"/>
    </w:rPr>
  </w:style>
  <w:style w:type="paragraph" w:styleId="Heading1">
    <w:name w:val="heading 1"/>
    <w:basedOn w:val="Normal"/>
    <w:next w:val="Normal"/>
    <w:link w:val="Heading1Char"/>
    <w:uiPriority w:val="9"/>
    <w:qFormat/>
    <w:rsid w:val="00C4438A"/>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4438A"/>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uiPriority w:val="35"/>
    <w:unhideWhenUsed/>
    <w:qFormat/>
    <w:rsid w:val="009F15AB"/>
    <w:pPr>
      <w:spacing w:after="200"/>
    </w:pPr>
    <w:rPr>
      <w:i/>
      <w:iCs/>
      <w:color w:val="1F497D"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2071029174">
          <w:marLeft w:val="0"/>
          <w:marRight w:val="0"/>
          <w:marTop w:val="0"/>
          <w:marBottom w:val="0"/>
          <w:divBdr>
            <w:top w:val="none" w:sz="0" w:space="0" w:color="auto"/>
            <w:left w:val="none" w:sz="0" w:space="0" w:color="auto"/>
            <w:bottom w:val="none" w:sz="0" w:space="0" w:color="auto"/>
            <w:right w:val="none" w:sz="0" w:space="0" w:color="auto"/>
          </w:divBdr>
        </w:div>
        <w:div w:id="177038978">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473642751">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494535903">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sChild>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92977735">
          <w:marLeft w:val="0"/>
          <w:marRight w:val="0"/>
          <w:marTop w:val="0"/>
          <w:marBottom w:val="0"/>
          <w:divBdr>
            <w:top w:val="none" w:sz="0" w:space="0" w:color="auto"/>
            <w:left w:val="none" w:sz="0" w:space="0" w:color="auto"/>
            <w:bottom w:val="none" w:sz="0" w:space="0" w:color="auto"/>
            <w:right w:val="none" w:sz="0" w:space="0" w:color="auto"/>
          </w:divBdr>
        </w:div>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277757331">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150371803">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sChild>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759914144">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fire.ca.gov/communications/downloads/fact_sheets/Top20_Destruction.pdf" TargetMode="External"/></Relationship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em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730A5-5F8D-994A-B34D-D5EF3AF9D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36</Pages>
  <Words>7140</Words>
  <Characters>40703</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8</cp:revision>
  <cp:lastPrinted>2013-12-07T23:09:00Z</cp:lastPrinted>
  <dcterms:created xsi:type="dcterms:W3CDTF">2019-01-06T04:47:00Z</dcterms:created>
  <dcterms:modified xsi:type="dcterms:W3CDTF">2019-01-09T22:57:00Z</dcterms:modified>
</cp:coreProperties>
</file>