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in whatever order: Ekaterina Rakhmatulina,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A45278">
      <w:pPr>
        <w:pStyle w:val="Heading1"/>
      </w:pPr>
      <w:r w:rsidRPr="00A45278">
        <w:rPr>
          <w:color w:val="000000" w:themeColor="text1"/>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A56A3FB" w:rsidR="008C47DE" w:rsidRDefault="008C47DE" w:rsidP="00146031">
      <w:pPr>
        <w:pStyle w:val="Heading1"/>
      </w:pPr>
      <w:r w:rsidRPr="00A45278">
        <w:rPr>
          <w:b/>
          <w:color w:val="000000" w:themeColor="text1"/>
        </w:rPr>
        <w:lastRenderedPageBreak/>
        <w:t>Introduction</w:t>
      </w:r>
      <w:r w:rsidR="002316B0">
        <w:rPr>
          <w:b/>
        </w:rPr>
        <w:t xml:space="preserve"> </w:t>
      </w:r>
    </w:p>
    <w:p w14:paraId="725C8127" w14:textId="231F3038" w:rsidR="00D72422" w:rsidRDefault="00D72422" w:rsidP="00D72422">
      <w:pPr>
        <w:spacing w:line="480" w:lineRule="auto"/>
        <w:ind w:firstLine="720"/>
        <w:rPr>
          <w:rFonts w:ascii="Times New Roman" w:hAnsi="Times New Roman" w:cs="Times New Roman"/>
        </w:rPr>
      </w:pPr>
      <w:r>
        <w:rPr>
          <w:rFonts w:ascii="Times New Roman" w:hAnsi="Times New Roman" w:cs="Times New Roman"/>
        </w:rPr>
        <w:t>As in many dry mixed-conifer forests of the western</w:t>
      </w:r>
      <w:r w:rsidR="00A1346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sidR="00A1346F">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sidR="00A1346F">
        <w:rPr>
          <w:rFonts w:ascii="Times New Roman" w:hAnsi="Times New Roman" w:cs="Times New Roman"/>
        </w:rPr>
        <w:t xml:space="preserve"> including: increases in forested area, forest stem density and uniformity of stands, </w:t>
      </w:r>
      <w:r>
        <w:rPr>
          <w:rFonts w:ascii="Times New Roman" w:hAnsi="Times New Roman" w:cs="Times New Roman"/>
        </w:rPr>
        <w:t xml:space="preserve">and </w:t>
      </w:r>
      <w:r w:rsidR="00A1346F">
        <w:rPr>
          <w:rFonts w:ascii="Times New Roman" w:hAnsi="Times New Roman" w:cs="Times New Roman"/>
        </w:rPr>
        <w:t>reductions in landscape heterogeneity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w:t>
      </w:r>
      <w:r w:rsidR="00A27F96">
        <w:rPr>
          <w:rFonts w:ascii="Times New Roman" w:hAnsi="Times New Roman" w:cs="Times New Roman"/>
        </w:rPr>
        <w:t>B</w:t>
      </w:r>
      <w:r w:rsidR="00A1346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Pr>
          <w:rFonts w:ascii="Times New Roman" w:hAnsi="Times New Roman" w:cs="Times New Roman"/>
          <w:i/>
        </w:rPr>
        <w:t>severe</w:t>
      </w:r>
      <w:r w:rsidR="00A1346F">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 for example, half of both the ten largest, and ten most destructive fires in California occurred since 2010 (</w:t>
      </w:r>
      <w:commentRangeStart w:id="0"/>
      <w:r w:rsidR="00A1346F">
        <w:rPr>
          <w:rFonts w:ascii="Times New Roman" w:hAnsi="Times New Roman" w:cs="Times New Roman"/>
        </w:rPr>
        <w:t>CalFire, 2018a, CalFire 2018b</w:t>
      </w:r>
      <w:commentRangeEnd w:id="0"/>
      <w:r w:rsidR="00A1346F">
        <w:rPr>
          <w:rStyle w:val="CommentReference"/>
        </w:rPr>
        <w:commentReference w:id="0"/>
      </w:r>
      <w:r w:rsidR="00A1346F">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7BD476CF" w:rsidR="00D72422" w:rsidRDefault="0089044B" w:rsidP="00D72422">
      <w:pPr>
        <w:spacing w:line="480" w:lineRule="auto"/>
        <w:ind w:firstLine="360"/>
        <w:rPr>
          <w:rFonts w:ascii="Times New Roman" w:hAnsi="Times New Roman" w:cs="Times New Roman"/>
        </w:rPr>
      </w:pPr>
      <w:r>
        <w:rPr>
          <w:rFonts w:ascii="Times New Roman" w:hAnsi="Times New Roman" w:cs="Times New Roman"/>
        </w:rPr>
        <w:t xml:space="preserve">An additional forest restoration strategy that is drawing increased attention is managed wildfire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Illilouette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w:t>
      </w:r>
      <w:r w:rsidR="0065308B">
        <w:rPr>
          <w:rFonts w:ascii="Times New Roman" w:hAnsi="Times New Roman" w:cs="Times New Roman"/>
        </w:rPr>
        <w:lastRenderedPageBreak/>
        <w:t>distribution becomes more fragment</w:t>
      </w:r>
      <w:r w:rsidR="00D72422">
        <w:rPr>
          <w:rFonts w:ascii="Times New Roman" w:hAnsi="Times New Roman" w:cs="Times New Roman"/>
        </w:rPr>
        <w:t>ed</w:t>
      </w:r>
      <w:r>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w:t>
      </w:r>
    </w:p>
    <w:p w14:paraId="1D3101A3" w14:textId="6992EC5C" w:rsidR="0065308B" w:rsidRDefault="0065308B" w:rsidP="00D72422">
      <w:pPr>
        <w:spacing w:line="480" w:lineRule="auto"/>
        <w:ind w:firstLine="360"/>
        <w:rPr>
          <w:rFonts w:ascii="Times New Roman" w:hAnsi="Times New Roman" w:cs="Times New Roman"/>
        </w:rPr>
      </w:pPr>
      <w:r>
        <w:rPr>
          <w:rFonts w:ascii="Times New Roman" w:hAnsi="Times New Roman" w:cs="Times New Roman"/>
        </w:rPr>
        <w:t xml:space="preserve">At Illilouette Creek, which is the wetter, more productive, and better observed of the two basins, the imposition of managed wildfire lead to large (20%) decreases in forested area with the emergence of large new areas of shrubland, grasslands and dense meadows/wetlands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Illilouette Creek Basin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consistent with paired basin comparisons which indicate a stabilization or increase in streamflow production per unit precipitation in the Illilouette Creek basin, relative to declines in neighboring, un-burned forested watersheds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While these results are suggestive of a promising co-benefit for water resources associated with restoration of Sierra Nevada forests, to date they are based only on the relatively productive, wet and mid-elevation forests of the Illilouette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do these changes compare with those previously described in Illilouette Creek Basin?</w:t>
      </w: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Pr="00A45278" w:rsidRDefault="008C47DE" w:rsidP="00A45278">
      <w:pPr>
        <w:pStyle w:val="Heading1"/>
        <w:rPr>
          <w:color w:val="000000" w:themeColor="text1"/>
        </w:rPr>
      </w:pPr>
      <w:r w:rsidRPr="00A45278">
        <w:rPr>
          <w:color w:val="000000" w:themeColor="text1"/>
        </w:rPr>
        <w:t>Methods</w:t>
      </w:r>
    </w:p>
    <w:p w14:paraId="74F30EBE" w14:textId="590D7C84" w:rsidR="00CC3B93" w:rsidRPr="00A45278" w:rsidRDefault="00CC3B93" w:rsidP="00A45278">
      <w:pPr>
        <w:pStyle w:val="Heading2"/>
        <w:rPr>
          <w:color w:val="000000" w:themeColor="text1"/>
        </w:rPr>
      </w:pPr>
      <w:r w:rsidRPr="00A45278">
        <w:rPr>
          <w:color w:val="000000" w:themeColor="text1"/>
        </w:rPr>
        <w:t>Study site</w:t>
      </w:r>
    </w:p>
    <w:p w14:paraId="571FDC6B" w14:textId="4088E128" w:rsidR="00D72422" w:rsidRDefault="00CC3B93" w:rsidP="00140558">
      <w:pPr>
        <w:spacing w:line="480" w:lineRule="auto"/>
        <w:rPr>
          <w:rFonts w:ascii="Times New Roman" w:hAnsi="Times New Roman" w:cs="Times New Roman"/>
        </w:rPr>
      </w:pPr>
      <w:r>
        <w:rPr>
          <w:rFonts w:ascii="Times New Roman" w:hAnsi="Times New Roman" w:cs="Times New Roman"/>
        </w:rPr>
        <w:tab/>
      </w:r>
      <w:r w:rsidR="005D0DF4">
        <w:rPr>
          <w:rFonts w:ascii="Times New Roman" w:hAnsi="Times New Roman" w:cs="Times New Roman"/>
        </w:rPr>
        <w:t xml:space="preserve">The Sugarloaf Creek Basin </w:t>
      </w:r>
      <w:r w:rsidR="00D72422">
        <w:rPr>
          <w:rFonts w:ascii="Times New Roman" w:hAnsi="Times New Roman" w:cs="Times New Roman"/>
        </w:rPr>
        <w:t>covers</w:t>
      </w:r>
      <w:r w:rsidR="00C40B67">
        <w:rPr>
          <w:rFonts w:ascii="Times New Roman" w:hAnsi="Times New Roman" w:cs="Times New Roman"/>
        </w:rPr>
        <w:t>125 km</w:t>
      </w:r>
      <w:r w:rsidR="00C40B67" w:rsidRPr="00140558">
        <w:rPr>
          <w:rFonts w:ascii="Times New Roman" w:hAnsi="Times New Roman" w:cs="Times New Roman"/>
          <w:vertAlign w:val="superscript"/>
        </w:rPr>
        <w:t>2</w:t>
      </w:r>
      <w:r w:rsidR="00D72422">
        <w:rPr>
          <w:rFonts w:ascii="Times New Roman" w:hAnsi="Times New Roman" w:cs="Times New Roman"/>
        </w:rPr>
        <w:t xml:space="preserve">, </w:t>
      </w:r>
      <w:r w:rsidR="005D0DF4">
        <w:rPr>
          <w:rFonts w:ascii="Times New Roman" w:hAnsi="Times New Roman" w:cs="Times New Roman"/>
        </w:rPr>
        <w:t xml:space="preserve">spanning elevation ranges of </w:t>
      </w:r>
      <w:r w:rsidR="00C40B67">
        <w:rPr>
          <w:rFonts w:ascii="Times New Roman" w:hAnsi="Times New Roman" w:cs="Times New Roman"/>
        </w:rPr>
        <w:t>2000</w:t>
      </w:r>
      <w:r w:rsidR="005D0DF4">
        <w:rPr>
          <w:rFonts w:ascii="Times New Roman" w:hAnsi="Times New Roman" w:cs="Times New Roman"/>
        </w:rPr>
        <w:t xml:space="preserve"> – </w:t>
      </w:r>
      <w:r w:rsidR="00C40B67">
        <w:rPr>
          <w:rFonts w:ascii="Times New Roman" w:hAnsi="Times New Roman" w:cs="Times New Roman"/>
        </w:rPr>
        <w:t>3200 m</w:t>
      </w:r>
      <w:r w:rsidR="005D0DF4">
        <w:rPr>
          <w:rFonts w:ascii="Times New Roman" w:hAnsi="Times New Roman" w:cs="Times New Roman"/>
        </w:rPr>
        <w:t xml:space="preserve"> in </w:t>
      </w:r>
      <w:r w:rsidR="00D72422">
        <w:rPr>
          <w:rFonts w:ascii="Times New Roman" w:hAnsi="Times New Roman" w:cs="Times New Roman"/>
        </w:rPr>
        <w:t>Sequoia-</w:t>
      </w:r>
      <w:r w:rsidR="005D0DF4">
        <w:rPr>
          <w:rFonts w:ascii="Times New Roman" w:hAnsi="Times New Roman" w:cs="Times New Roman"/>
        </w:rPr>
        <w:t xml:space="preserve">Kings Canyon </w:t>
      </w:r>
      <w:r w:rsidR="00D72422">
        <w:rPr>
          <w:rFonts w:ascii="Times New Roman" w:hAnsi="Times New Roman" w:cs="Times New Roman"/>
        </w:rPr>
        <w:t xml:space="preserve">(SEKI) </w:t>
      </w:r>
      <w:r w:rsidR="005D0DF4">
        <w:rPr>
          <w:rFonts w:ascii="Times New Roman" w:hAnsi="Times New Roman" w:cs="Times New Roman"/>
        </w:rPr>
        <w:t>National Park.</w:t>
      </w:r>
      <w:r w:rsidR="00C40B67">
        <w:rPr>
          <w:rFonts w:ascii="Times New Roman" w:hAnsi="Times New Roman" w:cs="Times New Roman"/>
        </w:rPr>
        <w:t xml:space="preserve"> </w:t>
      </w:r>
      <w:commentRangeStart w:id="1"/>
      <w:r w:rsidR="00D72422">
        <w:rPr>
          <w:rFonts w:ascii="Times New Roman" w:hAnsi="Times New Roman" w:cs="Times New Roman"/>
        </w:rPr>
        <w:t>Overview of ecology and forest composition of the watershed</w:t>
      </w:r>
      <w:commentRangeEnd w:id="1"/>
      <w:r w:rsidR="00D72422">
        <w:rPr>
          <w:rStyle w:val="CommentReference"/>
        </w:rPr>
        <w:commentReference w:id="1"/>
      </w:r>
    </w:p>
    <w:p w14:paraId="7AF8D5E2" w14:textId="77777777" w:rsidR="0091423C" w:rsidRPr="00AE7110" w:rsidRDefault="0091423C" w:rsidP="0091423C">
      <w:pPr>
        <w:spacing w:line="480" w:lineRule="auto"/>
        <w:ind w:firstLine="720"/>
        <w:rPr>
          <w:rFonts w:ascii="Times New Roman" w:hAnsi="Times New Roman"/>
        </w:rPr>
      </w:pPr>
      <w:r>
        <w:rPr>
          <w:rFonts w:ascii="Times New Roman" w:hAnsi="Times New Roman" w:cs="Times New Roman"/>
        </w:rPr>
        <w:t xml:space="preserve">Paragraph on </w:t>
      </w:r>
      <w:commentRangeStart w:id="2"/>
      <w:r>
        <w:rPr>
          <w:rFonts w:ascii="Times New Roman" w:hAnsi="Times New Roman" w:cs="Times New Roman"/>
        </w:rPr>
        <w:t>history of managed fire in the watershed, with information about where contemporary fire perimeters come from.</w:t>
      </w:r>
      <w:commentRangeEnd w:id="2"/>
      <w:r>
        <w:rPr>
          <w:rStyle w:val="CommentReference"/>
        </w:rPr>
        <w:t xml:space="preserve"> </w:t>
      </w:r>
      <w:r>
        <w:rPr>
          <w:rStyle w:val="CommentReference"/>
        </w:rPr>
        <w:commentReference w:id="2"/>
      </w:r>
      <w:r w:rsidRPr="00333F20">
        <w:rPr>
          <w:rFonts w:ascii="Times New Roman" w:hAnsi="Times New Roman"/>
          <w:color w:val="000000" w:themeColor="text1"/>
        </w:rPr>
        <w:t xml:space="preserve">  </w:t>
      </w:r>
    </w:p>
    <w:p w14:paraId="5E328B41" w14:textId="54A422F7" w:rsidR="0091423C" w:rsidRPr="00DD130B" w:rsidRDefault="00DD130B" w:rsidP="00DD130B">
      <w:pPr>
        <w:pStyle w:val="Caption"/>
      </w:pPr>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1</w:t>
      </w:r>
      <w:r w:rsidR="00E51466">
        <w:rPr>
          <w:noProof/>
        </w:rPr>
        <w:fldChar w:fldCharType="end"/>
      </w:r>
      <w:r>
        <w:t xml:space="preserve"> </w:t>
      </w:r>
      <w:commentRangeStart w:id="3"/>
      <w:r w:rsidR="0091423C">
        <w:rPr>
          <w:rFonts w:ascii="Times New Roman" w:hAnsi="Times New Roman" w:cs="Times New Roman"/>
        </w:rPr>
        <w:t>Location/map figure</w:t>
      </w:r>
      <w:commentRangeEnd w:id="3"/>
      <w:r w:rsidR="0091423C">
        <w:rPr>
          <w:rStyle w:val="CommentReference"/>
        </w:rPr>
        <w:commentReference w:id="3"/>
      </w:r>
    </w:p>
    <w:p w14:paraId="1710F8FB" w14:textId="4D493C9B" w:rsidR="00D72422" w:rsidRDefault="008D3D58" w:rsidP="00D72422">
      <w:pPr>
        <w:spacing w:line="480" w:lineRule="auto"/>
        <w:ind w:firstLine="720"/>
        <w:rPr>
          <w:rFonts w:ascii="Times New Roman" w:hAnsi="Times New Roman"/>
          <w:color w:val="000000" w:themeColor="text1"/>
        </w:rPr>
      </w:pPr>
      <w:r>
        <w:rPr>
          <w:rFonts w:ascii="Times New Roman" w:hAnsi="Times New Roman" w:cs="Times New Roman"/>
        </w:rPr>
        <w:t>Aver</w:t>
      </w:r>
      <w:r w:rsidR="00D72422">
        <w:rPr>
          <w:rFonts w:ascii="Times New Roman" w:hAnsi="Times New Roman" w:cs="Times New Roman"/>
        </w:rPr>
        <w:t>age</w:t>
      </w:r>
      <w:r>
        <w:rPr>
          <w:rFonts w:ascii="Times New Roman" w:hAnsi="Times New Roman" w:cs="Times New Roman"/>
        </w:rPr>
        <w:t xml:space="preserve"> daily temperatures in the basin range from minimum of -10 </w:t>
      </w:r>
      <w:r w:rsidRPr="00140558">
        <w:rPr>
          <w:rFonts w:ascii="Times New Roman" w:hAnsi="Times New Roman" w:cs="Times New Roman"/>
          <w:vertAlign w:val="superscript"/>
        </w:rPr>
        <w:t>o</w:t>
      </w:r>
      <w:r>
        <w:rPr>
          <w:rFonts w:ascii="Times New Roman" w:hAnsi="Times New Roman" w:cs="Times New Roman"/>
        </w:rPr>
        <w:t xml:space="preserve">C to 31 </w:t>
      </w:r>
      <w:r w:rsidRPr="00140558">
        <w:rPr>
          <w:rFonts w:ascii="Times New Roman" w:hAnsi="Times New Roman" w:cs="Times New Roman"/>
          <w:vertAlign w:val="superscript"/>
        </w:rPr>
        <w:t>o</w:t>
      </w:r>
      <w:r>
        <w:rPr>
          <w:rFonts w:ascii="Times New Roman" w:hAnsi="Times New Roman" w:cs="Times New Roman"/>
        </w:rPr>
        <w:t>C, with the annual average being 14.5</w:t>
      </w:r>
      <w:r w:rsidRPr="00140558">
        <w:rPr>
          <w:rFonts w:ascii="Times New Roman" w:hAnsi="Times New Roman" w:cs="Times New Roman"/>
          <w:vertAlign w:val="superscript"/>
        </w:rPr>
        <w:t>o</w:t>
      </w:r>
      <w:r>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long</w:t>
      </w:r>
      <w:r w:rsidR="00D72422">
        <w:rPr>
          <w:rFonts w:ascii="Times New Roman" w:hAnsi="Times New Roman" w:cs="Times New Roman"/>
        </w:rPr>
        <w:t>-</w:t>
      </w:r>
      <w:r w:rsidR="008E6BFC">
        <w:rPr>
          <w:rFonts w:ascii="Times New Roman" w:hAnsi="Times New Roman" w:cs="Times New Roman"/>
        </w:rPr>
        <w:t xml:space="preserve">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w:t>
      </w:r>
      <w:r w:rsidR="00AE7110">
        <w:rPr>
          <w:rFonts w:ascii="Times New Roman" w:hAnsi="Times New Roman" w:cs="Times New Roman"/>
        </w:rPr>
        <w:t xml:space="preserve"> one</w:t>
      </w:r>
      <w:r w:rsidR="00140558">
        <w:rPr>
          <w:rFonts w:ascii="Times New Roman" w:hAnsi="Times New Roman" w:cs="Times New Roman"/>
        </w:rPr>
        <w:t xml:space="preserve">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53’50”, UGSG Kings River near Hume, CA, gage 11213000).  The specific discharge at the gages was of 0.55 m/yr and 0.48 m/yr respectively.  This can be compared to Illilouette Creek</w:t>
      </w:r>
      <w:r w:rsidR="008E6BFC">
        <w:rPr>
          <w:rFonts w:ascii="Times New Roman" w:hAnsi="Times New Roman" w:cs="Times New Roman"/>
        </w:rPr>
        <w:t xml:space="preserve"> Basin</w:t>
      </w:r>
      <w:r w:rsidR="00140558">
        <w:rPr>
          <w:rFonts w:ascii="Times New Roman" w:hAnsi="Times New Roman" w:cs="Times New Roman"/>
        </w:rPr>
        <w:t xml:space="preserve">, where </w:t>
      </w:r>
      <w:r w:rsidR="00140558">
        <w:rPr>
          <w:rFonts w:ascii="Times New Roman" w:hAnsi="Times New Roman" w:cs="Times New Roman"/>
        </w:rPr>
        <w:lastRenderedPageBreak/>
        <w:t>measurements from 2011-2017 indicate a specific discharge of 0.8 m/year and calibrated streamflow models indicate a specific discharge of 0.9 m/year (Boisrame et al, in review, 2018).</w:t>
      </w:r>
      <w:r w:rsidR="00D53BBE">
        <w:rPr>
          <w:rFonts w:ascii="Times New Roman" w:hAnsi="Times New Roman" w:cs="Times New Roman"/>
        </w:rPr>
        <w:t xml:space="preserve">  Annual precipitation in Illilouette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333F20">
        <w:rPr>
          <w:rFonts w:ascii="Times New Roman" w:hAnsi="Times New Roman"/>
          <w:color w:val="000000" w:themeColor="text1"/>
        </w:rPr>
        <w:t>This is also supported by the 10-minute precipitation record f</w:t>
      </w:r>
      <w:r w:rsidR="00E93832" w:rsidRPr="00333F20">
        <w:rPr>
          <w:rFonts w:ascii="Times New Roman" w:hAnsi="Times New Roman"/>
          <w:color w:val="000000" w:themeColor="text1"/>
        </w:rPr>
        <w:t>rom short-term weather station</w:t>
      </w:r>
      <w:r w:rsidR="002C0084" w:rsidRPr="00333F20">
        <w:rPr>
          <w:rFonts w:ascii="Times New Roman" w:hAnsi="Times New Roman"/>
          <w:color w:val="000000" w:themeColor="text1"/>
        </w:rPr>
        <w:t xml:space="preserve">s installed </w:t>
      </w:r>
      <w:r w:rsidR="00237853" w:rsidRPr="00333F20">
        <w:rPr>
          <w:rFonts w:ascii="Times New Roman" w:hAnsi="Times New Roman"/>
          <w:color w:val="000000" w:themeColor="text1"/>
        </w:rPr>
        <w:t xml:space="preserve">in </w:t>
      </w:r>
      <w:r w:rsidR="002C0084" w:rsidRPr="00333F20">
        <w:rPr>
          <w:rFonts w:ascii="Times New Roman" w:hAnsi="Times New Roman"/>
          <w:color w:val="000000" w:themeColor="text1"/>
        </w:rPr>
        <w:t>both ICB (elevation</w:t>
      </w:r>
      <w:r w:rsidR="00F42D58" w:rsidRPr="00333F20">
        <w:rPr>
          <w:rFonts w:ascii="Times New Roman" w:hAnsi="Times New Roman"/>
          <w:color w:val="000000" w:themeColor="text1"/>
        </w:rPr>
        <w:t xml:space="preserve"> </w:t>
      </w:r>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r w:rsidR="00F42D58" w:rsidRPr="00333F20">
        <w:rPr>
          <w:rFonts w:ascii="Times New Roman" w:hAnsi="Times New Roman"/>
          <w:color w:val="000000" w:themeColor="text1"/>
        </w:rPr>
        <w:t xml:space="preserve"> m) </w:t>
      </w:r>
      <w:r w:rsidR="002C0084" w:rsidRPr="00333F20">
        <w:rPr>
          <w:rFonts w:ascii="Times New Roman" w:hAnsi="Times New Roman"/>
          <w:color w:val="000000" w:themeColor="text1"/>
        </w:rPr>
        <w:t>and SCB (elevation</w:t>
      </w:r>
      <w:r w:rsidR="00F42D58" w:rsidRPr="00333F20">
        <w:rPr>
          <w:rFonts w:ascii="Times New Roman" w:hAnsi="Times New Roman"/>
          <w:color w:val="000000" w:themeColor="text1"/>
        </w:rPr>
        <w:t xml:space="preserve"> </w:t>
      </w:r>
      <w:r w:rsidR="00A81ACD">
        <w:rPr>
          <w:rFonts w:ascii="Times New Roman" w:hAnsi="Times New Roman" w:cs="Times New Roman"/>
          <w:color w:val="000000" w:themeColor="text1"/>
        </w:rPr>
        <w:t>2,400</w:t>
      </w:r>
      <w:r w:rsidR="00F42D58" w:rsidRPr="00333F20">
        <w:rPr>
          <w:rFonts w:ascii="Times New Roman" w:hAnsi="Times New Roman"/>
          <w:color w:val="000000" w:themeColor="text1"/>
        </w:rPr>
        <w:t xml:space="preserve"> m</w:t>
      </w:r>
      <w:r w:rsidR="002C0084" w:rsidRPr="00333F20">
        <w:rPr>
          <w:rFonts w:ascii="Times New Roman" w:hAnsi="Times New Roman"/>
          <w:color w:val="000000" w:themeColor="text1"/>
        </w:rPr>
        <w:t xml:space="preserve">). </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I</w:t>
      </w:r>
      <w:r w:rsidR="00E93832" w:rsidRPr="00333F20">
        <w:rPr>
          <w:rFonts w:ascii="Times New Roman" w:hAnsi="Times New Roman"/>
          <w:color w:val="000000" w:themeColor="text1"/>
        </w:rPr>
        <w:t xml:space="preserve">n the water year 2016-2017, ICB has received </w:t>
      </w:r>
      <w:commentRangeStart w:id="4"/>
      <w:r w:rsidR="00796F1C" w:rsidRPr="00784D75">
        <w:rPr>
          <w:rFonts w:ascii="Times New Roman" w:hAnsi="Times New Roman" w:cs="Times New Roman"/>
          <w:color w:val="000000" w:themeColor="text1"/>
        </w:rPr>
        <w:t>1</w:t>
      </w:r>
      <w:r w:rsidR="009A14BD">
        <w:rPr>
          <w:rFonts w:ascii="Times New Roman" w:hAnsi="Times New Roman" w:cs="Times New Roman"/>
          <w:color w:val="000000" w:themeColor="text1"/>
        </w:rPr>
        <w:t>130</w:t>
      </w:r>
      <w:r w:rsidR="00E93832" w:rsidRPr="00784D75">
        <w:rPr>
          <w:rFonts w:ascii="Times New Roman" w:hAnsi="Times New Roman" w:cs="Times New Roman"/>
          <w:color w:val="000000" w:themeColor="text1"/>
        </w:rPr>
        <w:t xml:space="preserve"> </w:t>
      </w:r>
      <w:commentRangeEnd w:id="4"/>
      <w:r w:rsidR="003B7241">
        <w:rPr>
          <w:rStyle w:val="CommentReference"/>
        </w:rPr>
        <w:commentReference w:id="4"/>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precipitation while SCB has received </w:t>
      </w:r>
      <w:r w:rsidR="009A14BD">
        <w:rPr>
          <w:rFonts w:ascii="Times New Roman" w:hAnsi="Times New Roman" w:cs="Times New Roman"/>
          <w:color w:val="000000" w:themeColor="text1"/>
        </w:rPr>
        <w:t>780</w:t>
      </w:r>
      <w:commentRangeStart w:id="5"/>
      <w:r w:rsidR="00E93832" w:rsidRPr="00784D75">
        <w:rPr>
          <w:rFonts w:ascii="Times New Roman" w:hAnsi="Times New Roman" w:cs="Times New Roman"/>
          <w:color w:val="000000" w:themeColor="text1"/>
        </w:rPr>
        <w:t xml:space="preserve"> </w:t>
      </w:r>
      <w:commentRangeEnd w:id="5"/>
      <w:r w:rsidR="003B7241">
        <w:rPr>
          <w:rStyle w:val="CommentReference"/>
        </w:rPr>
        <w:commentReference w:id="5"/>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In the 2017-2018 water year ICB received </w:t>
      </w:r>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r w:rsidR="00796F1C" w:rsidRPr="00333F20">
        <w:rPr>
          <w:rFonts w:ascii="Times New Roman" w:hAnsi="Times New Roman"/>
          <w:color w:val="000000" w:themeColor="text1"/>
        </w:rPr>
        <w:t xml:space="preserve"> </w:t>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while SCB has received </w:t>
      </w:r>
      <w:r w:rsidR="00796F1C" w:rsidRPr="00784D75">
        <w:rPr>
          <w:rFonts w:ascii="Times New Roman" w:hAnsi="Times New Roman" w:cs="Times New Roman"/>
          <w:color w:val="000000" w:themeColor="text1"/>
        </w:rPr>
        <w:t>4</w:t>
      </w:r>
      <w:r w:rsidR="009A14BD">
        <w:rPr>
          <w:rFonts w:ascii="Times New Roman" w:hAnsi="Times New Roman" w:cs="Times New Roman"/>
          <w:color w:val="000000" w:themeColor="text1"/>
        </w:rPr>
        <w:t>9</w:t>
      </w:r>
      <w:r w:rsidR="00796F1C" w:rsidRPr="00784D75">
        <w:rPr>
          <w:rFonts w:ascii="Times New Roman" w:hAnsi="Times New Roman" w:cs="Times New Roman"/>
          <w:color w:val="000000" w:themeColor="text1"/>
        </w:rPr>
        <w:t>0</w:t>
      </w:r>
      <w:r w:rsidR="00796F1C" w:rsidRPr="00333F20">
        <w:rPr>
          <w:rFonts w:ascii="Times New Roman" w:hAnsi="Times New Roman"/>
          <w:color w:val="000000" w:themeColor="text1"/>
        </w:rPr>
        <w:t xml:space="preserve"> mm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w:t>
      </w:r>
    </w:p>
    <w:p w14:paraId="343E3869" w14:textId="77777777" w:rsidR="0091423C" w:rsidRDefault="0091423C" w:rsidP="008E6BFC">
      <w:pPr>
        <w:spacing w:line="480" w:lineRule="auto"/>
        <w:rPr>
          <w:rFonts w:ascii="Times New Roman" w:hAnsi="Times New Roman" w:cs="Times New Roman"/>
          <w:i/>
        </w:rPr>
      </w:pPr>
    </w:p>
    <w:p w14:paraId="47C1EBA8" w14:textId="7B02BEA8" w:rsidR="008E6BFC" w:rsidRPr="00A45278" w:rsidRDefault="008E6BFC" w:rsidP="00A45278">
      <w:pPr>
        <w:pStyle w:val="Heading2"/>
        <w:rPr>
          <w:color w:val="000000" w:themeColor="text1"/>
        </w:rPr>
      </w:pPr>
      <w:r w:rsidRPr="00A45278">
        <w:rPr>
          <w:color w:val="000000" w:themeColor="text1"/>
        </w:rPr>
        <w:t xml:space="preserve">Vegetation </w:t>
      </w:r>
      <w:r w:rsidR="0091423C" w:rsidRPr="00A45278">
        <w:rPr>
          <w:color w:val="000000" w:themeColor="text1"/>
        </w:rPr>
        <w:t>c</w:t>
      </w:r>
      <w:r w:rsidRPr="00A45278">
        <w:rPr>
          <w:color w:val="000000" w:themeColor="text1"/>
        </w:rPr>
        <w:t xml:space="preserve">over </w:t>
      </w:r>
      <w:r w:rsidR="0091423C" w:rsidRPr="00A45278">
        <w:rPr>
          <w:color w:val="000000" w:themeColor="text1"/>
        </w:rPr>
        <w:t>c</w:t>
      </w:r>
      <w:r w:rsidRPr="00A45278">
        <w:rPr>
          <w:color w:val="000000" w:themeColor="text1"/>
        </w:rPr>
        <w:t>hange</w:t>
      </w:r>
    </w:p>
    <w:p w14:paraId="757A6425" w14:textId="0D14542A" w:rsidR="008E6BFC" w:rsidRDefault="008E6BFC" w:rsidP="008E6BFC">
      <w:pPr>
        <w:spacing w:line="480" w:lineRule="auto"/>
        <w:rPr>
          <w:rFonts w:ascii="Times New Roman" w:hAnsi="Times New Roman" w:cs="Times New Roman"/>
        </w:rPr>
      </w:pPr>
      <w:r>
        <w:rPr>
          <w:rFonts w:ascii="Times New Roman" w:hAnsi="Times New Roman" w:cs="Times New Roman"/>
        </w:rPr>
        <w:tab/>
        <w:t>To compute the change in vegetation cover in SCB since fires were reintroduced in 1972</w:t>
      </w:r>
      <w:r w:rsidR="00AE7110">
        <w:rPr>
          <w:rFonts w:ascii="Times New Roman" w:hAnsi="Times New Roman" w:cs="Times New Roman"/>
        </w:rPr>
        <w:t>,</w:t>
      </w:r>
      <w:r>
        <w:rPr>
          <w:rFonts w:ascii="Times New Roman" w:hAnsi="Times New Roman" w:cs="Times New Roman"/>
        </w:rPr>
        <w:t xml:space="preserve">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eCognition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5FED8D4C"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During post-processing, the vector-object layers produced by eCognition were converted to raster layers in ArcGIS, with a 40 m pixel resolution, ensuring alignment of the 1973 and 2014 rasters to enable a change detection analysis. Because of likely errors introduced in the </w:t>
      </w:r>
      <w:r>
        <w:rPr>
          <w:rFonts w:ascii="Times New Roman" w:hAnsi="Times New Roman" w:cs="Times New Roman"/>
        </w:rPr>
        <w:lastRenderedPageBreak/>
        <w:t xml:space="preserve">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49132E67" w:rsidR="008E6BFC" w:rsidRPr="0091423C" w:rsidRDefault="008E6BFC" w:rsidP="0091423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6"/>
      <w:r>
        <w:rPr>
          <w:rFonts w:ascii="Times New Roman" w:hAnsi="Times New Roman" w:cs="Times New Roman"/>
        </w:rPr>
        <w:t xml:space="preserve">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w:t>
      </w:r>
      <w:r>
        <w:rPr>
          <w:rFonts w:ascii="Times New Roman" w:hAnsi="Times New Roman" w:cs="Times New Roman"/>
        </w:rPr>
        <w:lastRenderedPageBreak/>
        <w:t>expectation, as a percentage (increase or decrease) from the null expectation for a given transition class.</w:t>
      </w:r>
      <w:commentRangeEnd w:id="6"/>
      <w:r>
        <w:rPr>
          <w:rStyle w:val="CommentReference"/>
        </w:rPr>
        <w:commentReference w:id="6"/>
      </w:r>
    </w:p>
    <w:p w14:paraId="7DAD0D6B" w14:textId="77777777" w:rsidR="0091423C" w:rsidRDefault="0091423C" w:rsidP="008C47DE">
      <w:pPr>
        <w:spacing w:line="480" w:lineRule="auto"/>
        <w:rPr>
          <w:rFonts w:ascii="Times New Roman" w:hAnsi="Times New Roman" w:cs="Times New Roman"/>
          <w:i/>
        </w:rPr>
      </w:pPr>
    </w:p>
    <w:p w14:paraId="48395F6C" w14:textId="618D1D61" w:rsidR="008C47DE" w:rsidRPr="00A45278" w:rsidRDefault="008C47DE" w:rsidP="00A45278">
      <w:pPr>
        <w:pStyle w:val="Heading2"/>
        <w:rPr>
          <w:color w:val="000000" w:themeColor="text1"/>
        </w:rPr>
      </w:pPr>
      <w:r w:rsidRPr="00A45278">
        <w:rPr>
          <w:color w:val="000000" w:themeColor="text1"/>
        </w:rPr>
        <w:t>Forestry plots</w:t>
      </w:r>
    </w:p>
    <w:p w14:paraId="5C0E7F2F" w14:textId="6A49D957"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 cm DBH), saplings (stems 0.6 m tall up to 7.6 cm DBH), and seedlings (stems &lt;0.6 m tall). The surveyors estimated representative tree heights and woody (shrub) ground cover within the plots. All shrubs and trees were identified to species</w:t>
      </w:r>
      <w:r w:rsidR="005D0DF4">
        <w:rPr>
          <w:rFonts w:ascii="Times New Roman" w:hAnsi="Times New Roman" w:cs="Times New Roman"/>
        </w:rPr>
        <w:t xml:space="preserve"> level</w:t>
      </w:r>
      <w:r w:rsidR="00C66BF3">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Pr>
          <w:rFonts w:ascii="Times New Roman" w:hAnsi="Times New Roman" w:cs="Times New Roman"/>
        </w:rPr>
        <w:t>We</w:t>
      </w:r>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7"/>
      <w:r>
        <w:rPr>
          <w:rFonts w:ascii="Times New Roman" w:hAnsi="Times New Roman" w:cs="Times New Roman"/>
        </w:rPr>
        <w:t>.</w:t>
      </w:r>
      <w:commentRangeEnd w:id="7"/>
      <w:r w:rsidR="00014A60">
        <w:rPr>
          <w:rStyle w:val="CommentReference"/>
        </w:rPr>
        <w:commentReference w:id="7"/>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7E6FEF5" w:rsidR="009E0E8B" w:rsidRDefault="009E0E8B" w:rsidP="00A45278">
      <w:pPr>
        <w:pStyle w:val="Heading2"/>
        <w:rPr>
          <w:color w:val="000000" w:themeColor="text1"/>
        </w:rPr>
      </w:pPr>
      <w:r w:rsidRPr="00A45278">
        <w:rPr>
          <w:color w:val="000000" w:themeColor="text1"/>
        </w:rPr>
        <w:t>Soil</w:t>
      </w:r>
      <w:r>
        <w:t xml:space="preserve"> </w:t>
      </w:r>
      <w:r w:rsidRPr="00A45278">
        <w:rPr>
          <w:color w:val="000000" w:themeColor="text1"/>
        </w:rPr>
        <w:t>moisture</w:t>
      </w:r>
    </w:p>
    <w:p w14:paraId="53CFD81E" w14:textId="77777777" w:rsidR="0089192C" w:rsidRPr="0089192C" w:rsidRDefault="0089192C" w:rsidP="0089192C"/>
    <w:p w14:paraId="1D657579" w14:textId="0A37AF9D" w:rsidR="009E0E8B" w:rsidRPr="00AE7110" w:rsidRDefault="009E0E8B" w:rsidP="001D6172">
      <w:pPr>
        <w:spacing w:line="480" w:lineRule="auto"/>
        <w:ind w:firstLine="720"/>
        <w:rPr>
          <w:rFonts w:ascii="Times New Roman" w:hAnsi="Times New Roman" w:cs="Times New Roman"/>
          <w:color w:val="000000" w:themeColor="text1"/>
        </w:rPr>
      </w:pPr>
      <w:r w:rsidRPr="00AE7110">
        <w:rPr>
          <w:rFonts w:ascii="Times New Roman" w:hAnsi="Times New Roman" w:cs="Times New Roman"/>
          <w:color w:val="000000" w:themeColor="text1"/>
        </w:rPr>
        <w:t xml:space="preserve">We sampled soil moisture in the field at </w:t>
      </w:r>
      <w:r w:rsidR="00433F57" w:rsidRPr="00AE7110">
        <w:rPr>
          <w:rFonts w:ascii="Times New Roman" w:hAnsi="Times New Roman" w:cs="Times New Roman"/>
          <w:color w:val="000000" w:themeColor="text1"/>
        </w:rPr>
        <w:t>36</w:t>
      </w:r>
      <w:r w:rsidR="005B0769" w:rsidRPr="00AE7110">
        <w:rPr>
          <w:rFonts w:ascii="Times New Roman" w:hAnsi="Times New Roman" w:cs="Times New Roman"/>
          <w:color w:val="000000" w:themeColor="text1"/>
        </w:rPr>
        <w:t xml:space="preserve"> sites</w:t>
      </w:r>
      <w:r w:rsidR="00433F57" w:rsidRPr="00AE7110">
        <w:rPr>
          <w:rFonts w:ascii="Times New Roman" w:hAnsi="Times New Roman" w:cs="Times New Roman"/>
          <w:color w:val="000000" w:themeColor="text1"/>
        </w:rPr>
        <w:t xml:space="preserve"> in</w:t>
      </w:r>
      <w:r w:rsidR="005B0769" w:rsidRPr="00AE7110">
        <w:rPr>
          <w:rFonts w:ascii="Times New Roman" w:hAnsi="Times New Roman" w:cs="Times New Roman"/>
          <w:color w:val="000000" w:themeColor="text1"/>
        </w:rPr>
        <w:t xml:space="preserve"> 2016 and 2017</w:t>
      </w:r>
      <w:r w:rsidR="00433F57" w:rsidRPr="00AE7110">
        <w:rPr>
          <w:rFonts w:ascii="Times New Roman" w:hAnsi="Times New Roman" w:cs="Times New Roman"/>
          <w:color w:val="000000" w:themeColor="text1"/>
        </w:rPr>
        <w:t>, most of which were measured in both early and late summer</w:t>
      </w:r>
      <w:r w:rsidR="00D74F66" w:rsidRPr="00AE7110">
        <w:rPr>
          <w:rFonts w:ascii="Times New Roman" w:hAnsi="Times New Roman" w:cs="Times New Roman"/>
          <w:color w:val="000000" w:themeColor="text1"/>
        </w:rPr>
        <w:t xml:space="preserve"> (some sites had to be omitted during certain site visits due to safety concerns or time constraints)</w:t>
      </w:r>
      <w:r w:rsidR="00433F57" w:rsidRPr="00AE7110">
        <w:rPr>
          <w:rFonts w:ascii="Times New Roman" w:hAnsi="Times New Roman" w:cs="Times New Roman"/>
          <w:color w:val="000000" w:themeColor="text1"/>
        </w:rPr>
        <w:t xml:space="preserve">. Twenty-nine of these sites were re-measured in June </w:t>
      </w:r>
      <w:r w:rsidR="00433F57" w:rsidRPr="00AE7110">
        <w:rPr>
          <w:rFonts w:ascii="Times New Roman" w:hAnsi="Times New Roman" w:cs="Times New Roman"/>
          <w:color w:val="000000" w:themeColor="text1"/>
        </w:rPr>
        <w:lastRenderedPageBreak/>
        <w:t xml:space="preserve">of 2018. Eleven sites were measured a total of 5 times, 16 sites were measured 4 times, 8 sites were measured 3 times, </w:t>
      </w:r>
      <w:r w:rsidR="00D74F66" w:rsidRPr="00AE7110">
        <w:rPr>
          <w:rFonts w:ascii="Times New Roman" w:hAnsi="Times New Roman" w:cs="Times New Roman"/>
          <w:color w:val="000000" w:themeColor="text1"/>
        </w:rPr>
        <w:t xml:space="preserve">4 sites were measured twice, and one site was measured only once. </w:t>
      </w:r>
      <w:r w:rsidR="001D6172" w:rsidRPr="00AE7110">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AE7110">
        <w:rPr>
          <w:rFonts w:ascii="Times New Roman" w:hAnsi="Times New Roman" w:cs="Times New Roman"/>
          <w:color w:val="000000" w:themeColor="text1"/>
        </w:rPr>
        <w:t>-</w:t>
      </w:r>
      <w:r w:rsidR="001D6172" w:rsidRPr="00AE7110">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At each site, dominant vegetation cover (to species level when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possible), slope, aspect, and the presence of burned snags or fire scarred</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trees were recorded. Sites were georeferenced using handheld Garmin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GPSMAP 62st and 64st devices (horizontal accuracy 3–10 m). Latitude</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and longitude were assigned to each measurement point based on location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sidRPr="00AE7110">
        <w:rPr>
          <w:rFonts w:ascii="Times New Roman" w:hAnsi="Times New Roman" w:cs="Times New Roman"/>
          <w:color w:val="000000" w:themeColor="text1"/>
        </w:rPr>
        <w:t>W</w:t>
      </w:r>
      <w:r>
        <w:rPr>
          <w:rFonts w:ascii="Times New Roman" w:hAnsi="Times New Roman" w:cs="Times New Roman"/>
        </w:rPr>
        <w:t xml:space="preserve">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will elaborate).</w:t>
      </w:r>
    </w:p>
    <w:p w14:paraId="0881261B" w14:textId="12C66C67" w:rsidR="00497A36" w:rsidRDefault="009A3EB7"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In addition to low-temporal, but high</w:t>
      </w:r>
      <w:r w:rsidR="00ED55B1" w:rsidRPr="00497A36">
        <w:rPr>
          <w:rFonts w:ascii="Times New Roman" w:hAnsi="Times New Roman" w:cs="Times New Roman"/>
          <w:color w:val="000000" w:themeColor="text1"/>
        </w:rPr>
        <w:t>-</w:t>
      </w:r>
      <w:r w:rsidRPr="00497A36">
        <w:rPr>
          <w:rFonts w:ascii="Times New Roman" w:hAnsi="Times New Roman" w:cs="Times New Roman"/>
          <w:color w:val="000000" w:themeColor="text1"/>
        </w:rPr>
        <w:t xml:space="preserve">spatial soil moisture sampling, we have also looked at high-temporal soil moisture dynamics </w:t>
      </w:r>
      <w:r w:rsidR="00553B8E" w:rsidRPr="00497A36">
        <w:rPr>
          <w:rFonts w:ascii="Times New Roman" w:hAnsi="Times New Roman" w:cs="Times New Roman"/>
          <w:color w:val="000000" w:themeColor="text1"/>
        </w:rPr>
        <w:t>in soils</w:t>
      </w:r>
      <w:r w:rsidR="00ED55B1" w:rsidRPr="00497A36">
        <w:rPr>
          <w:rFonts w:ascii="Times New Roman" w:hAnsi="Times New Roman" w:cs="Times New Roman"/>
          <w:color w:val="000000" w:themeColor="text1"/>
        </w:rPr>
        <w:t xml:space="preserve"> </w:t>
      </w:r>
      <w:r w:rsidRPr="00497A36">
        <w:rPr>
          <w:rFonts w:ascii="Times New Roman" w:hAnsi="Times New Roman" w:cs="Times New Roman"/>
          <w:color w:val="000000" w:themeColor="text1"/>
        </w:rPr>
        <w:t>at 3 different depths</w:t>
      </w:r>
      <w:r w:rsidR="00ED55B1" w:rsidRPr="00497A36">
        <w:rPr>
          <w:rFonts w:ascii="Times New Roman" w:hAnsi="Times New Roman" w:cs="Times New Roman"/>
          <w:color w:val="000000" w:themeColor="text1"/>
        </w:rPr>
        <w:t xml:space="preserve"> (12, 60, and 100 cm)</w:t>
      </w:r>
      <w:r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at</w:t>
      </w:r>
      <w:r w:rsidRPr="00497A36">
        <w:rPr>
          <w:rFonts w:ascii="Times New Roman" w:hAnsi="Times New Roman" w:cs="Times New Roman"/>
          <w:color w:val="000000" w:themeColor="text1"/>
        </w:rPr>
        <w:t xml:space="preserve"> three weather stations </w:t>
      </w:r>
      <w:r w:rsidR="00497A36">
        <w:rPr>
          <w:rFonts w:ascii="Times New Roman" w:hAnsi="Times New Roman" w:cs="Times New Roman"/>
          <w:color w:val="000000" w:themeColor="text1"/>
        </w:rPr>
        <w:t>installed in</w:t>
      </w:r>
      <w:r w:rsidR="00FC0986">
        <w:rPr>
          <w:rFonts w:ascii="Times New Roman" w:hAnsi="Times New Roman" w:cs="Times New Roman"/>
          <w:color w:val="000000" w:themeColor="text1"/>
        </w:rPr>
        <w:t xml:space="preserve"> the</w:t>
      </w:r>
      <w:r w:rsidR="00497A36">
        <w:rPr>
          <w:rFonts w:ascii="Times New Roman" w:hAnsi="Times New Roman" w:cs="Times New Roman"/>
          <w:color w:val="000000" w:themeColor="text1"/>
        </w:rPr>
        <w:t xml:space="preserve"> fall </w:t>
      </w:r>
      <w:r w:rsidR="00FC0986">
        <w:rPr>
          <w:rFonts w:ascii="Times New Roman" w:hAnsi="Times New Roman" w:cs="Times New Roman"/>
          <w:color w:val="000000" w:themeColor="text1"/>
        </w:rPr>
        <w:t xml:space="preserve">of </w:t>
      </w:r>
      <w:r w:rsidR="00497A36">
        <w:rPr>
          <w:rFonts w:ascii="Times New Roman" w:hAnsi="Times New Roman" w:cs="Times New Roman"/>
          <w:color w:val="000000" w:themeColor="text1"/>
        </w:rPr>
        <w:t xml:space="preserve">2016, </w:t>
      </w:r>
      <w:r w:rsidRPr="00497A36">
        <w:rPr>
          <w:rFonts w:ascii="Times New Roman" w:hAnsi="Times New Roman" w:cs="Times New Roman"/>
          <w:color w:val="000000" w:themeColor="text1"/>
        </w:rPr>
        <w:t>corresponding to</w:t>
      </w:r>
      <w:r w:rsidR="00ED55B1" w:rsidRPr="00497A36">
        <w:rPr>
          <w:rFonts w:ascii="Times New Roman" w:hAnsi="Times New Roman" w:cs="Times New Roman"/>
          <w:color w:val="000000" w:themeColor="text1"/>
        </w:rPr>
        <w:t xml:space="preserve"> </w:t>
      </w:r>
      <w:r w:rsidR="00B24143" w:rsidRPr="00497A36">
        <w:rPr>
          <w:rFonts w:ascii="Times New Roman" w:hAnsi="Times New Roman" w:cs="Times New Roman"/>
          <w:color w:val="000000" w:themeColor="text1"/>
        </w:rPr>
        <w:t>den</w:t>
      </w:r>
      <w:r w:rsidR="00ED55B1" w:rsidRPr="00497A36">
        <w:rPr>
          <w:rFonts w:ascii="Times New Roman" w:hAnsi="Times New Roman" w:cs="Times New Roman"/>
          <w:color w:val="000000" w:themeColor="text1"/>
        </w:rPr>
        <w:t xml:space="preserve">se meadow, </w:t>
      </w:r>
      <w:r w:rsidR="00A62837" w:rsidRPr="00497A36">
        <w:rPr>
          <w:rFonts w:ascii="Times New Roman" w:hAnsi="Times New Roman" w:cs="Times New Roman"/>
          <w:color w:val="000000" w:themeColor="text1"/>
        </w:rPr>
        <w:t>shrub/</w:t>
      </w:r>
      <w:r w:rsidR="00CD201C" w:rsidRPr="00497A36">
        <w:rPr>
          <w:rFonts w:ascii="Times New Roman" w:hAnsi="Times New Roman" w:cs="Times New Roman"/>
          <w:color w:val="000000" w:themeColor="text1"/>
        </w:rPr>
        <w:t xml:space="preserve">conifer </w:t>
      </w:r>
      <w:r w:rsidR="00A62837" w:rsidRPr="00497A36">
        <w:rPr>
          <w:rFonts w:ascii="Times New Roman" w:hAnsi="Times New Roman" w:cs="Times New Roman"/>
          <w:color w:val="000000" w:themeColor="text1"/>
        </w:rPr>
        <w:t>regeneration</w:t>
      </w:r>
      <w:r w:rsidR="00ED55B1" w:rsidRPr="00497A36">
        <w:rPr>
          <w:rFonts w:ascii="Times New Roman" w:hAnsi="Times New Roman" w:cs="Times New Roman"/>
          <w:color w:val="000000" w:themeColor="text1"/>
        </w:rPr>
        <w:t xml:space="preserve">, and </w:t>
      </w:r>
      <w:r w:rsidR="005E596B" w:rsidRPr="00497A36">
        <w:rPr>
          <w:rFonts w:ascii="Times New Roman" w:hAnsi="Times New Roman" w:cs="Times New Roman"/>
          <w:color w:val="000000" w:themeColor="text1"/>
        </w:rPr>
        <w:t xml:space="preserve">mature </w:t>
      </w:r>
      <w:r w:rsidR="00ED55B1" w:rsidRPr="00497A36">
        <w:rPr>
          <w:rFonts w:ascii="Times New Roman" w:hAnsi="Times New Roman" w:cs="Times New Roman"/>
          <w:color w:val="000000" w:themeColor="text1"/>
        </w:rPr>
        <w:t>mixed conifer vegetation types.</w:t>
      </w:r>
      <w:r w:rsidR="00553B8E" w:rsidRPr="00497A36">
        <w:rPr>
          <w:rFonts w:ascii="Times New Roman" w:hAnsi="Times New Roman" w:cs="Times New Roman"/>
          <w:color w:val="000000" w:themeColor="text1"/>
        </w:rPr>
        <w:t xml:space="preserve"> </w:t>
      </w:r>
      <w:r w:rsidR="00333F20" w:rsidRPr="00497A36">
        <w:rPr>
          <w:rFonts w:ascii="Times New Roman" w:hAnsi="Times New Roman" w:cs="Times New Roman"/>
          <w:color w:val="000000" w:themeColor="text1"/>
        </w:rPr>
        <w:t xml:space="preserve">All three weather stations are located within 250m of each other, </w:t>
      </w:r>
      <w:r w:rsidR="00497A36">
        <w:rPr>
          <w:rFonts w:ascii="Times New Roman" w:hAnsi="Times New Roman" w:cs="Times New Roman"/>
          <w:color w:val="000000" w:themeColor="text1"/>
        </w:rPr>
        <w:t>in an area that</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has</w:t>
      </w:r>
      <w:r w:rsidR="00333F20" w:rsidRPr="00497A36">
        <w:rPr>
          <w:rFonts w:ascii="Times New Roman" w:hAnsi="Times New Roman" w:cs="Times New Roman"/>
          <w:color w:val="000000" w:themeColor="text1"/>
        </w:rPr>
        <w:t xml:space="preserve"> burned</w:t>
      </w:r>
      <w:r w:rsidR="00497A36">
        <w:rPr>
          <w:rFonts w:ascii="Times New Roman" w:hAnsi="Times New Roman" w:cs="Times New Roman"/>
          <w:color w:val="000000" w:themeColor="text1"/>
        </w:rPr>
        <w:t xml:space="preserve"> once since 1972,</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by</w:t>
      </w:r>
      <w:r w:rsidR="00333F20" w:rsidRPr="00497A36">
        <w:rPr>
          <w:rFonts w:ascii="Times New Roman" w:hAnsi="Times New Roman" w:cs="Times New Roman"/>
          <w:color w:val="000000" w:themeColor="text1"/>
        </w:rPr>
        <w:t xml:space="preserve"> the Williams fire in 2003 (</w:t>
      </w:r>
      <w:r w:rsidR="00333F20" w:rsidRPr="00546827">
        <w:rPr>
          <w:rFonts w:ascii="Times New Roman" w:hAnsi="Times New Roman" w:cs="Times New Roman"/>
          <w:color w:val="FF0000"/>
        </w:rPr>
        <w:t>CITE Fire Map Data</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d</w:t>
      </w:r>
      <w:r w:rsidR="00A62837" w:rsidRPr="00497A36">
        <w:rPr>
          <w:rFonts w:ascii="Times New Roman" w:hAnsi="Times New Roman" w:cs="Times New Roman"/>
          <w:color w:val="000000" w:themeColor="text1"/>
        </w:rPr>
        <w:t xml:space="preserve">ense meadow </w:t>
      </w:r>
      <w:r w:rsidR="008C2C14" w:rsidRPr="00497A36">
        <w:rPr>
          <w:rFonts w:ascii="Times New Roman" w:hAnsi="Times New Roman" w:cs="Times New Roman"/>
          <w:color w:val="000000" w:themeColor="text1"/>
        </w:rPr>
        <w:t xml:space="preserve">weather station </w:t>
      </w:r>
      <w:r w:rsidR="00A62837" w:rsidRPr="00497A36">
        <w:rPr>
          <w:rFonts w:ascii="Times New Roman" w:hAnsi="Times New Roman" w:cs="Times New Roman"/>
          <w:color w:val="000000" w:themeColor="text1"/>
        </w:rPr>
        <w:t xml:space="preserve">site is characterized </w:t>
      </w:r>
      <w:r w:rsidR="005E596B" w:rsidRPr="00497A36">
        <w:rPr>
          <w:rFonts w:ascii="Times New Roman" w:hAnsi="Times New Roman" w:cs="Times New Roman"/>
          <w:color w:val="000000" w:themeColor="text1"/>
        </w:rPr>
        <w:t>by</w:t>
      </w:r>
      <w:r w:rsidR="00A62837" w:rsidRPr="00497A36">
        <w:rPr>
          <w:rFonts w:ascii="Times New Roman" w:hAnsi="Times New Roman" w:cs="Times New Roman"/>
          <w:color w:val="000000" w:themeColor="text1"/>
        </w:rPr>
        <w:t xml:space="preserve"> </w:t>
      </w:r>
      <w:r w:rsidR="008C2C14" w:rsidRPr="00497A36">
        <w:rPr>
          <w:rFonts w:ascii="Times New Roman" w:hAnsi="Times New Roman" w:cs="Times New Roman"/>
          <w:color w:val="000000" w:themeColor="text1"/>
        </w:rPr>
        <w:t xml:space="preserve">high </w:t>
      </w:r>
      <w:r w:rsidR="00A62837" w:rsidRPr="00497A36">
        <w:rPr>
          <w:rFonts w:ascii="Times New Roman" w:hAnsi="Times New Roman" w:cs="Times New Roman"/>
          <w:color w:val="000000" w:themeColor="text1"/>
        </w:rPr>
        <w:t>soil moisture</w:t>
      </w:r>
      <w:r w:rsidR="005E596B" w:rsidRPr="00497A36">
        <w:rPr>
          <w:rFonts w:ascii="Times New Roman" w:hAnsi="Times New Roman" w:cs="Times New Roman"/>
          <w:color w:val="000000" w:themeColor="text1"/>
        </w:rPr>
        <w:t xml:space="preserve"> content</w:t>
      </w:r>
      <w:r w:rsidR="00A62837" w:rsidRPr="00497A36">
        <w:rPr>
          <w:rFonts w:ascii="Times New Roman" w:hAnsi="Times New Roman" w:cs="Times New Roman"/>
          <w:color w:val="000000" w:themeColor="text1"/>
        </w:rPr>
        <w:t xml:space="preserve">, grass cover, some conifer regeneration, but no overstory above the weather station. </w:t>
      </w:r>
      <w:r w:rsidR="00497A36" w:rsidRPr="00497A36">
        <w:rPr>
          <w:rFonts w:ascii="Times New Roman" w:hAnsi="Times New Roman" w:cs="Times New Roman"/>
          <w:color w:val="000000" w:themeColor="text1"/>
        </w:rPr>
        <w:t>Th</w:t>
      </w:r>
      <w:r w:rsidR="00497A36">
        <w:rPr>
          <w:rFonts w:ascii="Times New Roman" w:hAnsi="Times New Roman" w:cs="Times New Roman"/>
          <w:color w:val="000000" w:themeColor="text1"/>
        </w:rPr>
        <w:t xml:space="preserve">is </w:t>
      </w:r>
      <w:r w:rsidR="00A62837" w:rsidRPr="00497A36">
        <w:rPr>
          <w:rFonts w:ascii="Times New Roman" w:hAnsi="Times New Roman" w:cs="Times New Roman"/>
          <w:color w:val="000000" w:themeColor="text1"/>
        </w:rPr>
        <w:t xml:space="preserve">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w:t>
      </w:r>
      <w:r w:rsidR="00BE1E30" w:rsidRPr="00497A36">
        <w:rPr>
          <w:rFonts w:ascii="Times New Roman" w:hAnsi="Times New Roman" w:cs="Times New Roman"/>
          <w:color w:val="000000" w:themeColor="text1"/>
        </w:rPr>
        <w:lastRenderedPageBreak/>
        <w:t xml:space="preserve">characterization is based on a visual assessment of burned stumps and aerial imagery showing removal of forest cover; fire severity data showed this as moderate severity; </w:t>
      </w:r>
      <w:r w:rsidR="00BE1E30" w:rsidRPr="00546827">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A62837"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s</w:t>
      </w:r>
      <w:r w:rsidR="00A62837" w:rsidRPr="00497A36">
        <w:rPr>
          <w:rFonts w:ascii="Times New Roman" w:hAnsi="Times New Roman" w:cs="Times New Roman"/>
          <w:color w:val="000000" w:themeColor="text1"/>
        </w:rPr>
        <w:t>hrub/conifer regeneration</w:t>
      </w:r>
      <w:r w:rsidR="008C2C14" w:rsidRPr="00497A36">
        <w:rPr>
          <w:rFonts w:ascii="Times New Roman" w:hAnsi="Times New Roman" w:cs="Times New Roman"/>
          <w:color w:val="000000" w:themeColor="text1"/>
        </w:rPr>
        <w:t xml:space="preserve"> </w:t>
      </w:r>
      <w:r w:rsidR="00A62837" w:rsidRPr="00497A36">
        <w:rPr>
          <w:rFonts w:ascii="Times New Roman" w:hAnsi="Times New Roman" w:cs="Times New Roman"/>
          <w:color w:val="000000" w:themeColor="text1"/>
        </w:rPr>
        <w:t xml:space="preserve">site is characterized by </w:t>
      </w:r>
      <w:r w:rsidR="00643F97" w:rsidRPr="00497A36">
        <w:rPr>
          <w:rFonts w:ascii="Times New Roman" w:hAnsi="Times New Roman" w:cs="Times New Roman"/>
          <w:color w:val="000000" w:themeColor="text1"/>
        </w:rPr>
        <w:t>drier soils, white</w:t>
      </w:r>
      <w:r w:rsidR="001F2741" w:rsidRPr="00497A36">
        <w:rPr>
          <w:rFonts w:ascii="Times New Roman" w:hAnsi="Times New Roman" w:cs="Times New Roman"/>
          <w:color w:val="000000" w:themeColor="text1"/>
        </w:rPr>
        <w:t>thorn ceanothus</w:t>
      </w:r>
      <w:r w:rsidR="00643F97" w:rsidRPr="00497A36">
        <w:rPr>
          <w:rFonts w:ascii="Times New Roman" w:hAnsi="Times New Roman" w:cs="Times New Roman"/>
          <w:color w:val="000000" w:themeColor="text1"/>
        </w:rPr>
        <w:t xml:space="preserve"> growth with some grasses, </w:t>
      </w:r>
      <w:r w:rsidR="008C2C14" w:rsidRPr="00497A36">
        <w:rPr>
          <w:rFonts w:ascii="Times New Roman" w:hAnsi="Times New Roman" w:cs="Times New Roman"/>
          <w:color w:val="000000" w:themeColor="text1"/>
        </w:rPr>
        <w:t>some conifer regeneration, and no</w:t>
      </w:r>
      <w:r w:rsidR="00643F97" w:rsidRPr="00497A36">
        <w:rPr>
          <w:rFonts w:ascii="Times New Roman" w:hAnsi="Times New Roman" w:cs="Times New Roman"/>
          <w:color w:val="000000" w:themeColor="text1"/>
        </w:rPr>
        <w:t xml:space="preserve"> overstory</w:t>
      </w:r>
      <w:r w:rsidR="008C2C14" w:rsidRPr="00497A36">
        <w:rPr>
          <w:rFonts w:ascii="Times New Roman" w:hAnsi="Times New Roman" w:cs="Times New Roman"/>
          <w:color w:val="000000" w:themeColor="text1"/>
        </w:rPr>
        <w:t xml:space="preserve"> above the station. </w:t>
      </w:r>
      <w:r w:rsidR="00497A36" w:rsidRPr="00497A36">
        <w:rPr>
          <w:rFonts w:ascii="Times New Roman" w:hAnsi="Times New Roman" w:cs="Times New Roman"/>
          <w:color w:val="000000" w:themeColor="text1"/>
        </w:rPr>
        <w:t>This</w:t>
      </w:r>
      <w:r w:rsidR="00643F97" w:rsidRPr="00497A36">
        <w:rPr>
          <w:rFonts w:ascii="Times New Roman" w:hAnsi="Times New Roman" w:cs="Times New Roman"/>
          <w:color w:val="000000" w:themeColor="text1"/>
        </w:rPr>
        <w:t xml:space="preserve"> 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low severity;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643F97" w:rsidRPr="00497A36">
        <w:rPr>
          <w:rFonts w:ascii="Times New Roman" w:hAnsi="Times New Roman" w:cs="Times New Roman"/>
          <w:color w:val="000000" w:themeColor="text1"/>
        </w:rPr>
        <w:t>. The mixed conifer site is characterized by dry soils, overstory</w:t>
      </w:r>
      <w:r w:rsidR="008C2C14" w:rsidRPr="00497A36">
        <w:rPr>
          <w:rFonts w:ascii="Times New Roman" w:hAnsi="Times New Roman" w:cs="Times New Roman"/>
          <w:color w:val="000000" w:themeColor="text1"/>
        </w:rPr>
        <w:t xml:space="preserve"> above the station</w:t>
      </w:r>
      <w:r w:rsidR="00643F97" w:rsidRPr="00497A36">
        <w:rPr>
          <w:rFonts w:ascii="Times New Roman" w:hAnsi="Times New Roman" w:cs="Times New Roman"/>
          <w:color w:val="000000" w:themeColor="text1"/>
        </w:rPr>
        <w:t xml:space="preserve">, no understory, and </w:t>
      </w:r>
      <w:r w:rsidR="008C2C14" w:rsidRPr="00497A36">
        <w:rPr>
          <w:rFonts w:ascii="Times New Roman" w:hAnsi="Times New Roman" w:cs="Times New Roman"/>
          <w:color w:val="000000" w:themeColor="text1"/>
        </w:rPr>
        <w:t>mature</w:t>
      </w:r>
      <w:r w:rsidR="00643F97" w:rsidRPr="00497A36">
        <w:rPr>
          <w:rFonts w:ascii="Times New Roman" w:hAnsi="Times New Roman" w:cs="Times New Roman"/>
          <w:color w:val="000000" w:themeColor="text1"/>
        </w:rPr>
        <w:t xml:space="preserve"> </w:t>
      </w:r>
      <w:commentRangeStart w:id="8"/>
      <w:r w:rsidR="00643F97" w:rsidRPr="00497A36">
        <w:rPr>
          <w:rFonts w:ascii="Times New Roman" w:hAnsi="Times New Roman" w:cs="Times New Roman"/>
          <w:color w:val="000000" w:themeColor="text1"/>
        </w:rPr>
        <w:t>mixed conifers</w:t>
      </w:r>
      <w:commentRangeEnd w:id="8"/>
      <w:r w:rsidR="00643F97" w:rsidRPr="00497A36">
        <w:rPr>
          <w:rStyle w:val="CommentReference"/>
          <w:color w:val="000000" w:themeColor="text1"/>
        </w:rPr>
        <w:commentReference w:id="8"/>
      </w:r>
      <w:r w:rsidR="00633E62">
        <w:rPr>
          <w:rFonts w:ascii="Times New Roman" w:hAnsi="Times New Roman" w:cs="Times New Roman"/>
          <w:color w:val="000000" w:themeColor="text1"/>
        </w:rPr>
        <w:t xml:space="preserve">. </w:t>
      </w:r>
      <w:r w:rsidR="00497A36" w:rsidRPr="00497A36">
        <w:rPr>
          <w:rFonts w:ascii="Times New Roman" w:hAnsi="Times New Roman" w:cs="Times New Roman"/>
          <w:color w:val="000000" w:themeColor="text1"/>
        </w:rPr>
        <w:t>This site</w:t>
      </w:r>
      <w:r w:rsidR="00643F97" w:rsidRPr="00497A36">
        <w:rPr>
          <w:rFonts w:ascii="Times New Roman" w:hAnsi="Times New Roman" w:cs="Times New Roman"/>
          <w:color w:val="000000" w:themeColor="text1"/>
        </w:rPr>
        <w:t xml:space="preserve"> burned at low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visual observations of mature trees having survived the 2003 fire and confirmed by remote sensing data;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643F97" w:rsidRPr="00497A36">
        <w:rPr>
          <w:rFonts w:ascii="Times New Roman" w:hAnsi="Times New Roman" w:cs="Times New Roman"/>
          <w:color w:val="000000" w:themeColor="text1"/>
        </w:rPr>
        <w:t xml:space="preserve">. </w:t>
      </w:r>
      <w:commentRangeStart w:id="9"/>
      <w:commentRangeStart w:id="10"/>
      <w:r w:rsidR="00A62837" w:rsidRPr="00497A36">
        <w:rPr>
          <w:rFonts w:ascii="Times New Roman" w:hAnsi="Times New Roman" w:cs="Times New Roman"/>
          <w:color w:val="000000" w:themeColor="text1"/>
        </w:rPr>
        <w:t xml:space="preserve">For simplicity, we are referring to the dense meadow site as “wetland”, </w:t>
      </w:r>
      <w:r w:rsidR="00497A36">
        <w:rPr>
          <w:rFonts w:ascii="Times New Roman" w:hAnsi="Times New Roman" w:cs="Times New Roman"/>
          <w:color w:val="000000" w:themeColor="text1"/>
        </w:rPr>
        <w:t>shrub/</w:t>
      </w:r>
      <w:r w:rsidR="00A62837" w:rsidRPr="00497A36">
        <w:rPr>
          <w:rFonts w:ascii="Times New Roman" w:hAnsi="Times New Roman" w:cs="Times New Roman"/>
          <w:color w:val="000000" w:themeColor="text1"/>
        </w:rPr>
        <w:t xml:space="preserve">conifer regeneration site as “shrub”, and mixed conifer site as “forest” </w:t>
      </w:r>
      <w:r w:rsidR="008C2C14" w:rsidRPr="00497A36">
        <w:rPr>
          <w:rFonts w:ascii="Times New Roman" w:hAnsi="Times New Roman" w:cs="Times New Roman"/>
          <w:color w:val="000000" w:themeColor="text1"/>
        </w:rPr>
        <w:t>for</w:t>
      </w:r>
      <w:r w:rsidR="00A62837" w:rsidRPr="00497A36">
        <w:rPr>
          <w:rFonts w:ascii="Times New Roman" w:hAnsi="Times New Roman" w:cs="Times New Roman"/>
          <w:color w:val="000000" w:themeColor="text1"/>
        </w:rPr>
        <w:t xml:space="preserve"> the rest of the paper</w:t>
      </w:r>
      <w:commentRangeEnd w:id="9"/>
      <w:r w:rsidR="00643F97" w:rsidRPr="00497A36">
        <w:rPr>
          <w:rStyle w:val="CommentReference"/>
          <w:color w:val="000000" w:themeColor="text1"/>
        </w:rPr>
        <w:commentReference w:id="9"/>
      </w:r>
      <w:commentRangeEnd w:id="10"/>
      <w:r w:rsidR="00497A36">
        <w:rPr>
          <w:rStyle w:val="CommentReference"/>
        </w:rPr>
        <w:commentReference w:id="10"/>
      </w:r>
      <w:r w:rsidR="00A62837" w:rsidRPr="00497A36">
        <w:rPr>
          <w:rFonts w:ascii="Times New Roman" w:hAnsi="Times New Roman" w:cs="Times New Roman"/>
          <w:color w:val="000000" w:themeColor="text1"/>
        </w:rPr>
        <w:t xml:space="preserve">. </w:t>
      </w:r>
      <w:r w:rsidR="00633E62">
        <w:rPr>
          <w:rFonts w:ascii="Times New Roman" w:hAnsi="Times New Roman" w:cs="Times New Roman"/>
          <w:color w:val="000000" w:themeColor="text1"/>
        </w:rPr>
        <w:t xml:space="preserve">Refer to Appendix A for visuals of the weather station sites. </w:t>
      </w:r>
    </w:p>
    <w:p w14:paraId="1517F411" w14:textId="36A42566" w:rsidR="0072115A" w:rsidRPr="0091423C" w:rsidRDefault="00497A36"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At these weather stations, s</w:t>
      </w:r>
      <w:r w:rsidR="00CC6A12" w:rsidRPr="00497A36">
        <w:rPr>
          <w:rFonts w:ascii="Times New Roman" w:hAnsi="Times New Roman" w:cs="Times New Roman"/>
          <w:color w:val="000000" w:themeColor="text1"/>
        </w:rPr>
        <w:t xml:space="preserve">oil moisture </w:t>
      </w:r>
      <w:r w:rsidR="00ED55B1" w:rsidRPr="00497A36">
        <w:rPr>
          <w:rFonts w:ascii="Times New Roman" w:hAnsi="Times New Roman" w:cs="Times New Roman"/>
          <w:color w:val="000000" w:themeColor="text1"/>
        </w:rPr>
        <w:t>and precipitation were collected at 10-min interval</w:t>
      </w:r>
      <w:r>
        <w:rPr>
          <w:rFonts w:ascii="Times New Roman" w:hAnsi="Times New Roman" w:cs="Times New Roman"/>
          <w:color w:val="000000" w:themeColor="text1"/>
        </w:rPr>
        <w:t>s</w:t>
      </w:r>
      <w:r w:rsidR="00ED55B1" w:rsidRPr="00497A36">
        <w:rPr>
          <w:rFonts w:ascii="Times New Roman" w:hAnsi="Times New Roman" w:cs="Times New Roman"/>
          <w:color w:val="000000" w:themeColor="text1"/>
        </w:rPr>
        <w:t>.</w:t>
      </w:r>
      <w:r w:rsidR="00395A53" w:rsidRPr="00497A36">
        <w:rPr>
          <w:rFonts w:ascii="Times New Roman" w:hAnsi="Times New Roman" w:cs="Times New Roman"/>
          <w:color w:val="000000" w:themeColor="text1"/>
        </w:rPr>
        <w:t xml:space="preserve"> Precipitation was measured by a 0.1 in</w:t>
      </w:r>
      <w:r w:rsidR="00024BA0" w:rsidRPr="00497A36">
        <w:rPr>
          <w:rFonts w:ascii="Times New Roman" w:hAnsi="Times New Roman" w:cs="Times New Roman"/>
          <w:color w:val="000000" w:themeColor="text1"/>
        </w:rPr>
        <w:t>ch</w:t>
      </w:r>
      <w:r w:rsidR="00395A53" w:rsidRPr="00497A36">
        <w:rPr>
          <w:rFonts w:ascii="Times New Roman" w:hAnsi="Times New Roman" w:cs="Times New Roman"/>
          <w:color w:val="000000" w:themeColor="text1"/>
        </w:rPr>
        <w:t xml:space="preserve"> </w:t>
      </w:r>
      <w:r w:rsidR="000A6ACD">
        <w:rPr>
          <w:rFonts w:ascii="Times New Roman" w:hAnsi="Times New Roman" w:cs="Times New Roman"/>
          <w:color w:val="000000" w:themeColor="text1"/>
        </w:rPr>
        <w:t xml:space="preserve">Campbell Scientific’s TE525 </w:t>
      </w:r>
      <w:r w:rsidR="00395A53" w:rsidRPr="00497A36">
        <w:rPr>
          <w:rFonts w:ascii="Times New Roman" w:hAnsi="Times New Roman" w:cs="Times New Roman"/>
          <w:color w:val="000000" w:themeColor="text1"/>
        </w:rPr>
        <w:t>tipping bucket gaug</w:t>
      </w:r>
      <w:r w:rsidR="000A6ACD">
        <w:rPr>
          <w:rFonts w:ascii="Times New Roman" w:hAnsi="Times New Roman" w:cs="Times New Roman"/>
          <w:color w:val="000000" w:themeColor="text1"/>
        </w:rPr>
        <w:t>e (6 in</w:t>
      </w:r>
      <w:r w:rsidR="00F0332E">
        <w:rPr>
          <w:rFonts w:ascii="Times New Roman" w:hAnsi="Times New Roman" w:cs="Times New Roman"/>
          <w:color w:val="000000" w:themeColor="text1"/>
        </w:rPr>
        <w:t>ch</w:t>
      </w:r>
      <w:r w:rsidR="000A6ACD">
        <w:rPr>
          <w:rFonts w:ascii="Times New Roman" w:hAnsi="Times New Roman" w:cs="Times New Roman"/>
          <w:color w:val="000000" w:themeColor="text1"/>
        </w:rPr>
        <w:t xml:space="preserve"> </w:t>
      </w:r>
      <w:r w:rsidR="00F0332E">
        <w:rPr>
          <w:rFonts w:ascii="Times New Roman" w:hAnsi="Times New Roman" w:cs="Times New Roman"/>
          <w:color w:val="000000" w:themeColor="text1"/>
        </w:rPr>
        <w:t xml:space="preserve">diameter </w:t>
      </w:r>
      <w:r w:rsidR="000A6ACD">
        <w:rPr>
          <w:rFonts w:ascii="Times New Roman" w:hAnsi="Times New Roman" w:cs="Times New Roman"/>
          <w:color w:val="000000" w:themeColor="text1"/>
        </w:rPr>
        <w:t xml:space="preserve">orifice), </w:t>
      </w:r>
      <w:r w:rsidR="00024BA0" w:rsidRPr="00497A36">
        <w:rPr>
          <w:rFonts w:ascii="Times New Roman" w:hAnsi="Times New Roman" w:cs="Times New Roman"/>
          <w:color w:val="000000" w:themeColor="text1"/>
        </w:rPr>
        <w:t>and soil moisture was measured with a</w:t>
      </w:r>
      <w:r w:rsidR="000A6ACD">
        <w:rPr>
          <w:rFonts w:ascii="Times New Roman" w:hAnsi="Times New Roman" w:cs="Times New Roman"/>
          <w:color w:val="000000" w:themeColor="text1"/>
        </w:rPr>
        <w:t xml:space="preserve"> horizontally installed Campbell Scientific’s 300 mm </w:t>
      </w:r>
      <w:r w:rsidR="00024BA0" w:rsidRPr="00497A36">
        <w:rPr>
          <w:rFonts w:ascii="Times New Roman" w:hAnsi="Times New Roman" w:cs="Times New Roman"/>
          <w:color w:val="000000" w:themeColor="text1"/>
        </w:rPr>
        <w:t>two-prong</w:t>
      </w:r>
      <w:r w:rsidR="000A6ACD">
        <w:rPr>
          <w:rFonts w:ascii="Times New Roman" w:hAnsi="Times New Roman" w:cs="Times New Roman"/>
          <w:color w:val="000000" w:themeColor="text1"/>
        </w:rPr>
        <w:t xml:space="preserve"> water content reflectometers (CS650). </w:t>
      </w:r>
      <w:r w:rsidR="00796F1C" w:rsidRPr="00497A36">
        <w:rPr>
          <w:rFonts w:ascii="Times New Roman" w:hAnsi="Times New Roman" w:cs="Times New Roman"/>
          <w:color w:val="000000" w:themeColor="text1"/>
        </w:rPr>
        <w:t>Additionally, each day</w:t>
      </w:r>
      <w:r w:rsidR="00ED55B1" w:rsidRPr="00497A36">
        <w:rPr>
          <w:rFonts w:ascii="Times New Roman" w:hAnsi="Times New Roman" w:cs="Times New Roman"/>
          <w:color w:val="000000" w:themeColor="text1"/>
        </w:rPr>
        <w:t xml:space="preserve"> </w:t>
      </w:r>
      <w:r w:rsidR="00F42D58" w:rsidRPr="00497A36">
        <w:rPr>
          <w:rFonts w:ascii="Times New Roman" w:hAnsi="Times New Roman" w:cs="Times New Roman"/>
          <w:color w:val="000000" w:themeColor="text1"/>
        </w:rPr>
        <w:t>f</w:t>
      </w:r>
      <w:r w:rsidR="00ED55B1" w:rsidRPr="00497A36">
        <w:rPr>
          <w:rFonts w:ascii="Times New Roman" w:hAnsi="Times New Roman" w:cs="Times New Roman"/>
          <w:color w:val="000000" w:themeColor="text1"/>
        </w:rPr>
        <w:t xml:space="preserve">our images </w:t>
      </w:r>
      <w:r w:rsidR="00F42D58" w:rsidRPr="00497A36">
        <w:rPr>
          <w:rFonts w:ascii="Times New Roman" w:hAnsi="Times New Roman" w:cs="Times New Roman"/>
          <w:color w:val="000000" w:themeColor="text1"/>
        </w:rPr>
        <w:t xml:space="preserve">were </w:t>
      </w:r>
      <w:r w:rsidR="00ED55B1" w:rsidRPr="00497A36">
        <w:rPr>
          <w:rFonts w:ascii="Times New Roman" w:hAnsi="Times New Roman" w:cs="Times New Roman"/>
          <w:color w:val="000000" w:themeColor="text1"/>
        </w:rPr>
        <w:t xml:space="preserve">taken of the stations and surrounding area </w:t>
      </w:r>
      <w:r w:rsidR="00937D60" w:rsidRPr="00497A36">
        <w:rPr>
          <w:rFonts w:ascii="Times New Roman" w:hAnsi="Times New Roman" w:cs="Times New Roman"/>
          <w:color w:val="000000" w:themeColor="text1"/>
        </w:rPr>
        <w:t xml:space="preserve">by fixed-location time-lapse cameras </w:t>
      </w:r>
      <w:r w:rsidR="00F0332E">
        <w:rPr>
          <w:rFonts w:ascii="Times New Roman" w:hAnsi="Times New Roman" w:cs="Times New Roman"/>
          <w:color w:val="000000" w:themeColor="text1"/>
        </w:rPr>
        <w:t xml:space="preserve">(Brinno TLC200) </w:t>
      </w:r>
      <w:r w:rsidR="00F42D58" w:rsidRPr="00497A36">
        <w:rPr>
          <w:rFonts w:ascii="Times New Roman" w:hAnsi="Times New Roman" w:cs="Times New Roman"/>
          <w:color w:val="000000" w:themeColor="text1"/>
        </w:rPr>
        <w:t xml:space="preserve">and were used </w:t>
      </w:r>
      <w:r w:rsidR="00ED55B1" w:rsidRPr="00497A36">
        <w:rPr>
          <w:rFonts w:ascii="Times New Roman" w:hAnsi="Times New Roman" w:cs="Times New Roman"/>
          <w:color w:val="000000" w:themeColor="text1"/>
        </w:rPr>
        <w:t xml:space="preserve">to calculate snow depth </w:t>
      </w:r>
      <w:r w:rsidR="00ED55B1" w:rsidRPr="0091423C">
        <w:rPr>
          <w:rFonts w:ascii="Times New Roman" w:hAnsi="Times New Roman" w:cs="Times New Roman"/>
          <w:color w:val="000000" w:themeColor="text1"/>
        </w:rPr>
        <w:t xml:space="preserve">and snow cover. </w:t>
      </w:r>
      <w:r w:rsidR="00671C7B" w:rsidRPr="0091423C">
        <w:rPr>
          <w:rFonts w:ascii="Times New Roman" w:hAnsi="Times New Roman" w:cs="Times New Roman"/>
          <w:color w:val="000000" w:themeColor="text1"/>
        </w:rPr>
        <w:t xml:space="preserve">No more than </w:t>
      </w:r>
      <w:commentRangeStart w:id="11"/>
      <w:r w:rsidR="008C2C14" w:rsidRPr="0091423C">
        <w:rPr>
          <w:rFonts w:ascii="Times New Roman" w:hAnsi="Times New Roman" w:cs="Times New Roman"/>
          <w:color w:val="000000" w:themeColor="text1"/>
        </w:rPr>
        <w:t>32</w:t>
      </w:r>
      <w:r w:rsidR="00671C7B" w:rsidRPr="0091423C">
        <w:rPr>
          <w:rFonts w:ascii="Times New Roman" w:hAnsi="Times New Roman" w:cs="Times New Roman"/>
          <w:color w:val="000000" w:themeColor="text1"/>
        </w:rPr>
        <w:t xml:space="preserve"> % </w:t>
      </w:r>
      <w:commentRangeEnd w:id="11"/>
      <w:r w:rsidR="008C2C14" w:rsidRPr="0091423C">
        <w:rPr>
          <w:rStyle w:val="CommentReference"/>
          <w:color w:val="000000" w:themeColor="text1"/>
        </w:rPr>
        <w:commentReference w:id="11"/>
      </w:r>
      <w:r w:rsidR="00671C7B" w:rsidRPr="0091423C">
        <w:rPr>
          <w:rFonts w:ascii="Times New Roman" w:hAnsi="Times New Roman" w:cs="Times New Roman"/>
          <w:color w:val="000000" w:themeColor="text1"/>
        </w:rPr>
        <w:t xml:space="preserve">of the precipitation record </w:t>
      </w:r>
      <w:r w:rsidR="00CC6A12" w:rsidRPr="0091423C">
        <w:rPr>
          <w:rFonts w:ascii="Times New Roman" w:hAnsi="Times New Roman" w:cs="Times New Roman"/>
          <w:color w:val="000000" w:themeColor="text1"/>
        </w:rPr>
        <w:t xml:space="preserve">and </w:t>
      </w:r>
      <w:commentRangeStart w:id="12"/>
      <w:r w:rsidR="008C2C14" w:rsidRPr="0091423C">
        <w:rPr>
          <w:rFonts w:ascii="Times New Roman" w:hAnsi="Times New Roman" w:cs="Times New Roman"/>
          <w:color w:val="000000" w:themeColor="text1"/>
        </w:rPr>
        <w:t>1.3</w:t>
      </w:r>
      <w:r w:rsidR="00CC6A12" w:rsidRPr="0091423C">
        <w:rPr>
          <w:rFonts w:ascii="Times New Roman" w:hAnsi="Times New Roman" w:cs="Times New Roman"/>
          <w:color w:val="000000" w:themeColor="text1"/>
        </w:rPr>
        <w:t xml:space="preserve">% </w:t>
      </w:r>
      <w:commentRangeEnd w:id="12"/>
      <w:r w:rsidR="008C2C14" w:rsidRPr="0091423C">
        <w:rPr>
          <w:rStyle w:val="CommentReference"/>
          <w:color w:val="000000" w:themeColor="text1"/>
        </w:rPr>
        <w:commentReference w:id="12"/>
      </w:r>
      <w:r w:rsidR="00CC6A12" w:rsidRPr="0091423C">
        <w:rPr>
          <w:rFonts w:ascii="Times New Roman" w:hAnsi="Times New Roman" w:cs="Times New Roman"/>
          <w:color w:val="000000" w:themeColor="text1"/>
        </w:rPr>
        <w:t xml:space="preserve">of soil moisture record </w:t>
      </w:r>
      <w:r w:rsidR="00671C7B" w:rsidRPr="0091423C">
        <w:rPr>
          <w:rFonts w:ascii="Times New Roman" w:hAnsi="Times New Roman" w:cs="Times New Roman"/>
          <w:color w:val="000000" w:themeColor="text1"/>
        </w:rPr>
        <w:t>was missing for SCB</w:t>
      </w:r>
      <w:r w:rsidR="0091423C" w:rsidRPr="0091423C">
        <w:rPr>
          <w:rFonts w:ascii="Times New Roman" w:hAnsi="Times New Roman" w:cs="Times New Roman"/>
          <w:color w:val="000000" w:themeColor="text1"/>
        </w:rPr>
        <w:t xml:space="preserve"> at a given station</w:t>
      </w:r>
      <w:r w:rsidR="00671C7B" w:rsidRPr="0091423C">
        <w:rPr>
          <w:rFonts w:ascii="Times New Roman" w:hAnsi="Times New Roman" w:cs="Times New Roman"/>
          <w:color w:val="000000" w:themeColor="text1"/>
        </w:rPr>
        <w:t xml:space="preserve">. Since the installed rain gauges are not heated, </w:t>
      </w:r>
      <w:r w:rsidR="0091423C">
        <w:rPr>
          <w:rFonts w:ascii="Times New Roman" w:hAnsi="Times New Roman" w:cs="Times New Roman"/>
          <w:color w:val="000000" w:themeColor="text1"/>
        </w:rPr>
        <w:t xml:space="preserve">the </w:t>
      </w:r>
      <w:r w:rsidR="00671C7B" w:rsidRPr="0091423C">
        <w:rPr>
          <w:rFonts w:ascii="Times New Roman" w:hAnsi="Times New Roman" w:cs="Times New Roman"/>
          <w:color w:val="000000" w:themeColor="text1"/>
        </w:rPr>
        <w:t xml:space="preserve">precipitation record represents rainfall and snow-melt only. </w:t>
      </w:r>
      <w:r w:rsidR="0089192C">
        <w:rPr>
          <w:rFonts w:ascii="Times New Roman" w:hAnsi="Times New Roman" w:cs="Times New Roman"/>
          <w:color w:val="000000" w:themeColor="text1"/>
        </w:rPr>
        <w:t>I</w:t>
      </w:r>
      <w:r w:rsidR="0089192C" w:rsidRPr="0091423C">
        <w:rPr>
          <w:rFonts w:ascii="Times New Roman" w:hAnsi="Times New Roman" w:cs="Times New Roman"/>
          <w:color w:val="000000" w:themeColor="text1"/>
        </w:rPr>
        <w:t>f at least one of the stations had a valid precipitation record</w:t>
      </w:r>
      <w:r w:rsidR="0089192C">
        <w:rPr>
          <w:rFonts w:ascii="Times New Roman" w:hAnsi="Times New Roman" w:cs="Times New Roman"/>
          <w:color w:val="000000" w:themeColor="text1"/>
        </w:rPr>
        <w:t>, w</w:t>
      </w:r>
      <w:r w:rsidR="0091423C">
        <w:rPr>
          <w:rFonts w:ascii="Times New Roman" w:hAnsi="Times New Roman" w:cs="Times New Roman"/>
          <w:color w:val="000000" w:themeColor="text1"/>
        </w:rPr>
        <w:t xml:space="preserve">e </w:t>
      </w:r>
      <w:r w:rsidR="00671C7B" w:rsidRPr="0091423C">
        <w:rPr>
          <w:rFonts w:ascii="Times New Roman" w:hAnsi="Times New Roman" w:cs="Times New Roman"/>
          <w:color w:val="000000" w:themeColor="text1"/>
        </w:rPr>
        <w:t>gap-filled</w:t>
      </w:r>
      <w:r w:rsidR="0091423C">
        <w:rPr>
          <w:rFonts w:ascii="Times New Roman" w:hAnsi="Times New Roman" w:cs="Times New Roman"/>
          <w:color w:val="000000" w:themeColor="text1"/>
        </w:rPr>
        <w:t xml:space="preserve"> missing </w:t>
      </w:r>
      <w:r w:rsidR="0089192C">
        <w:rPr>
          <w:rFonts w:ascii="Times New Roman" w:hAnsi="Times New Roman" w:cs="Times New Roman"/>
          <w:color w:val="000000" w:themeColor="text1"/>
        </w:rPr>
        <w:t>data</w:t>
      </w:r>
      <w:r w:rsidR="00671C7B" w:rsidRPr="0091423C">
        <w:rPr>
          <w:rFonts w:ascii="Times New Roman" w:hAnsi="Times New Roman" w:cs="Times New Roman"/>
          <w:color w:val="000000" w:themeColor="text1"/>
        </w:rPr>
        <w:t xml:space="preserve"> using</w:t>
      </w:r>
      <w:r w:rsidR="00962861" w:rsidRPr="0091423C">
        <w:rPr>
          <w:rFonts w:ascii="Times New Roman" w:hAnsi="Times New Roman" w:cs="Times New Roman"/>
          <w:color w:val="000000" w:themeColor="text1"/>
        </w:rPr>
        <w:t xml:space="preserve"> </w:t>
      </w:r>
      <w:r w:rsidR="00550D1E">
        <w:rPr>
          <w:rFonts w:ascii="Times New Roman" w:hAnsi="Times New Roman" w:cs="Times New Roman"/>
          <w:color w:val="000000" w:themeColor="text1"/>
        </w:rPr>
        <w:t xml:space="preserve">multiple imputation </w:t>
      </w:r>
      <w:r w:rsidR="006830F1">
        <w:rPr>
          <w:rFonts w:ascii="Times New Roman" w:hAnsi="Times New Roman" w:cs="Times New Roman"/>
          <w:color w:val="000000" w:themeColor="text1"/>
        </w:rPr>
        <w:t xml:space="preserve">via </w:t>
      </w:r>
      <w:r w:rsidR="00550D1E">
        <w:rPr>
          <w:rFonts w:ascii="Times New Roman" w:hAnsi="Times New Roman" w:cs="Times New Roman"/>
          <w:color w:val="000000" w:themeColor="text1"/>
        </w:rPr>
        <w:t xml:space="preserve">predictive mean matching, a </w:t>
      </w:r>
      <w:r w:rsidR="00550D1E">
        <w:rPr>
          <w:rFonts w:ascii="Times New Roman" w:hAnsi="Times New Roman" w:cs="Times New Roman"/>
          <w:color w:val="000000" w:themeColor="text1"/>
        </w:rPr>
        <w:lastRenderedPageBreak/>
        <w:t>semi-parametric imputation method</w:t>
      </w:r>
      <w:r w:rsidR="0089192C">
        <w:rPr>
          <w:rFonts w:ascii="Times New Roman" w:hAnsi="Times New Roman" w:cs="Times New Roman"/>
          <w:color w:val="000000" w:themeColor="text1"/>
        </w:rPr>
        <w:t xml:space="preserve"> </w:t>
      </w:r>
      <w:r w:rsidR="00550D1E">
        <w:rPr>
          <w:rFonts w:ascii="Times New Roman" w:hAnsi="Times New Roman" w:cs="Times New Roman"/>
          <w:color w:val="000000" w:themeColor="text1"/>
        </w:rPr>
        <w:t>(</w:t>
      </w:r>
      <w:r w:rsidR="006830F1">
        <w:rPr>
          <w:rFonts w:ascii="Times New Roman" w:hAnsi="Times New Roman" w:cs="Times New Roman"/>
          <w:color w:val="000000" w:themeColor="text1"/>
        </w:rPr>
        <w:t>Little, 1988</w:t>
      </w:r>
      <w:r w:rsidR="00550D1E">
        <w:rPr>
          <w:rFonts w:ascii="Times New Roman" w:hAnsi="Times New Roman" w:cs="Times New Roman"/>
          <w:color w:val="000000" w:themeColor="text1"/>
        </w:rPr>
        <w:t>)</w:t>
      </w:r>
      <w:r w:rsidR="00671C7B" w:rsidRPr="0091423C">
        <w:rPr>
          <w:rFonts w:ascii="Times New Roman" w:hAnsi="Times New Roman" w:cs="Times New Roman"/>
          <w:color w:val="000000" w:themeColor="text1"/>
        </w:rPr>
        <w:t xml:space="preserve">. </w:t>
      </w:r>
      <w:r w:rsidR="0089192C">
        <w:rPr>
          <w:rFonts w:ascii="Times New Roman" w:hAnsi="Times New Roman" w:cs="Times New Roman"/>
          <w:color w:val="000000" w:themeColor="text1"/>
        </w:rPr>
        <w:t>Predictive mean matching</w:t>
      </w:r>
      <w:r w:rsidR="006830F1">
        <w:rPr>
          <w:rFonts w:ascii="Times New Roman" w:hAnsi="Times New Roman" w:cs="Times New Roman"/>
          <w:color w:val="000000" w:themeColor="text1"/>
        </w:rPr>
        <w:t xml:space="preserve"> works well for large datasets with non-normal distributions, discrete, and bounded variables. The precipitation measured by tipping buckets falls under </w:t>
      </w:r>
      <w:r w:rsidR="00DD130B">
        <w:rPr>
          <w:rFonts w:ascii="Times New Roman" w:hAnsi="Times New Roman" w:cs="Times New Roman"/>
          <w:color w:val="000000" w:themeColor="text1"/>
        </w:rPr>
        <w:t>this</w:t>
      </w:r>
      <w:r w:rsidR="006830F1">
        <w:rPr>
          <w:rFonts w:ascii="Times New Roman" w:hAnsi="Times New Roman" w:cs="Times New Roman"/>
          <w:color w:val="000000" w:themeColor="text1"/>
        </w:rPr>
        <w:t xml:space="preserve"> description. </w:t>
      </w:r>
      <w:commentRangeStart w:id="13"/>
      <w:commentRangeStart w:id="14"/>
      <w:r w:rsidR="0089192C" w:rsidRPr="0091423C">
        <w:rPr>
          <w:rFonts w:ascii="Times New Roman" w:hAnsi="Times New Roman" w:cs="Times New Roman"/>
          <w:color w:val="000000" w:themeColor="text1"/>
        </w:rPr>
        <w:t xml:space="preserve">A combination of shallow soil moisture water inputs and </w:t>
      </w:r>
      <w:commentRangeStart w:id="15"/>
      <w:commentRangeStart w:id="16"/>
      <w:commentRangeStart w:id="17"/>
      <w:r w:rsidR="0089192C" w:rsidRPr="0091423C">
        <w:rPr>
          <w:rFonts w:ascii="Times New Roman" w:hAnsi="Times New Roman" w:cs="Times New Roman"/>
          <w:color w:val="000000" w:themeColor="text1"/>
        </w:rPr>
        <w:t xml:space="preserve">calculated snow melt </w:t>
      </w:r>
      <w:commentRangeEnd w:id="15"/>
      <w:r w:rsidR="0089192C" w:rsidRPr="0091423C">
        <w:rPr>
          <w:rStyle w:val="CommentReference"/>
          <w:color w:val="000000" w:themeColor="text1"/>
        </w:rPr>
        <w:commentReference w:id="15"/>
      </w:r>
      <w:commentRangeEnd w:id="16"/>
      <w:r w:rsidR="0089192C" w:rsidRPr="0091423C">
        <w:rPr>
          <w:rStyle w:val="CommentReference"/>
          <w:color w:val="000000" w:themeColor="text1"/>
        </w:rPr>
        <w:commentReference w:id="16"/>
      </w:r>
      <w:commentRangeEnd w:id="17"/>
      <w:r w:rsidR="0089192C">
        <w:rPr>
          <w:rStyle w:val="CommentReference"/>
        </w:rPr>
        <w:commentReference w:id="17"/>
      </w:r>
      <w:r w:rsidR="0089192C" w:rsidRPr="0091423C">
        <w:rPr>
          <w:rFonts w:ascii="Times New Roman" w:hAnsi="Times New Roman" w:cs="Times New Roman"/>
          <w:color w:val="000000" w:themeColor="text1"/>
        </w:rPr>
        <w:t>were used to gap-fill precipitation if all 3 stations were lacking records.</w:t>
      </w:r>
      <w:commentRangeEnd w:id="13"/>
      <w:r w:rsidR="0089192C" w:rsidRPr="0091423C">
        <w:rPr>
          <w:rStyle w:val="CommentReference"/>
          <w:color w:val="000000" w:themeColor="text1"/>
        </w:rPr>
        <w:commentReference w:id="13"/>
      </w:r>
      <w:commentRangeEnd w:id="14"/>
      <w:r w:rsidR="0089192C">
        <w:rPr>
          <w:rFonts w:ascii="Times New Roman" w:hAnsi="Times New Roman" w:cs="Times New Roman"/>
          <w:color w:val="000000" w:themeColor="text1"/>
        </w:rPr>
        <w:t xml:space="preserve"> </w:t>
      </w:r>
      <w:r w:rsidR="0089192C" w:rsidRPr="0091423C">
        <w:rPr>
          <w:rStyle w:val="CommentReference"/>
          <w:color w:val="000000" w:themeColor="text1"/>
        </w:rPr>
        <w:commentReference w:id="14"/>
      </w:r>
      <w:r w:rsidR="00AF69A0" w:rsidRPr="0091423C">
        <w:rPr>
          <w:rFonts w:ascii="Times New Roman" w:hAnsi="Times New Roman" w:cs="Times New Roman"/>
          <w:color w:val="000000" w:themeColor="text1"/>
        </w:rPr>
        <w:t xml:space="preserve">Refer to Appendix </w:t>
      </w:r>
      <w:r w:rsidR="00E64D70" w:rsidRPr="0091423C">
        <w:rPr>
          <w:rFonts w:ascii="Times New Roman" w:hAnsi="Times New Roman" w:cs="Times New Roman"/>
          <w:color w:val="000000" w:themeColor="text1"/>
        </w:rPr>
        <w:t>B</w:t>
      </w:r>
      <w:r w:rsidR="00AF69A0" w:rsidRPr="0091423C">
        <w:rPr>
          <w:rFonts w:ascii="Times New Roman" w:hAnsi="Times New Roman" w:cs="Times New Roman"/>
          <w:color w:val="000000" w:themeColor="text1"/>
        </w:rPr>
        <w:t xml:space="preserve"> for</w:t>
      </w:r>
      <w:r w:rsidR="006830F1">
        <w:rPr>
          <w:rFonts w:ascii="Times New Roman" w:hAnsi="Times New Roman" w:cs="Times New Roman"/>
          <w:color w:val="000000" w:themeColor="text1"/>
        </w:rPr>
        <w:t xml:space="preserve"> more details about precipitation gap filling method</w:t>
      </w:r>
      <w:r w:rsidR="0089192C">
        <w:rPr>
          <w:rFonts w:ascii="Times New Roman" w:hAnsi="Times New Roman" w:cs="Times New Roman"/>
          <w:color w:val="000000" w:themeColor="text1"/>
        </w:rPr>
        <w:t>ology</w:t>
      </w:r>
      <w:r w:rsidR="00AF69A0" w:rsidRPr="0091423C">
        <w:rPr>
          <w:rFonts w:ascii="Times New Roman" w:hAnsi="Times New Roman" w:cs="Times New Roman"/>
          <w:color w:val="000000" w:themeColor="text1"/>
        </w:rPr>
        <w:t xml:space="preserve">. </w:t>
      </w:r>
      <w:r w:rsidR="00671C7B" w:rsidRPr="0091423C">
        <w:rPr>
          <w:rFonts w:ascii="Times New Roman" w:hAnsi="Times New Roman" w:cs="Times New Roman"/>
          <w:color w:val="000000" w:themeColor="text1"/>
        </w:rPr>
        <w:t xml:space="preserve">Due to the record </w:t>
      </w:r>
      <w:r w:rsidR="00CC6A12" w:rsidRPr="0091423C">
        <w:rPr>
          <w:rFonts w:ascii="Times New Roman" w:hAnsi="Times New Roman" w:cs="Times New Roman"/>
          <w:color w:val="000000" w:themeColor="text1"/>
        </w:rPr>
        <w:t xml:space="preserve">snowpack </w:t>
      </w:r>
      <w:r w:rsidR="00671C7B" w:rsidRPr="0091423C">
        <w:rPr>
          <w:rFonts w:ascii="Times New Roman" w:hAnsi="Times New Roman" w:cs="Times New Roman"/>
          <w:color w:val="000000" w:themeColor="text1"/>
        </w:rPr>
        <w:t>in 2017</w:t>
      </w:r>
      <w:r w:rsidR="00F42D58" w:rsidRPr="0091423C">
        <w:rPr>
          <w:rFonts w:ascii="Times New Roman" w:hAnsi="Times New Roman" w:cs="Times New Roman"/>
          <w:color w:val="000000" w:themeColor="text1"/>
        </w:rPr>
        <w:t xml:space="preserve"> WY</w:t>
      </w:r>
      <w:r w:rsidR="00671C7B" w:rsidRPr="0091423C">
        <w:rPr>
          <w:rFonts w:ascii="Times New Roman" w:hAnsi="Times New Roman" w:cs="Times New Roman"/>
          <w:color w:val="000000" w:themeColor="text1"/>
        </w:rPr>
        <w:t>, we were not able to measure snow depths above the height of the camera (~</w:t>
      </w:r>
      <w:r w:rsidR="00CC6A12" w:rsidRPr="0091423C">
        <w:rPr>
          <w:rFonts w:ascii="Times New Roman" w:hAnsi="Times New Roman" w:cs="Times New Roman"/>
          <w:color w:val="000000" w:themeColor="text1"/>
        </w:rPr>
        <w:t>220</w:t>
      </w:r>
      <w:r w:rsidR="00671C7B" w:rsidRPr="0091423C">
        <w:rPr>
          <w:rFonts w:ascii="Times New Roman" w:hAnsi="Times New Roman" w:cs="Times New Roman"/>
          <w:color w:val="000000" w:themeColor="text1"/>
        </w:rPr>
        <w:t xml:space="preserve"> cm)</w:t>
      </w:r>
      <w:r w:rsidR="0072115A" w:rsidRPr="0091423C">
        <w:rPr>
          <w:rFonts w:ascii="Times New Roman" w:hAnsi="Times New Roman" w:cs="Times New Roman"/>
          <w:color w:val="000000" w:themeColor="text1"/>
        </w:rPr>
        <w:t xml:space="preserve"> in SCB. </w:t>
      </w:r>
      <w:r w:rsidR="00671C7B" w:rsidRPr="0091423C">
        <w:rPr>
          <w:rFonts w:ascii="Times New Roman" w:hAnsi="Times New Roman" w:cs="Times New Roman"/>
          <w:color w:val="000000" w:themeColor="text1"/>
        </w:rPr>
        <w:t xml:space="preserve"> </w:t>
      </w:r>
      <w:r w:rsidR="0072115A" w:rsidRPr="0091423C">
        <w:rPr>
          <w:rFonts w:ascii="Times New Roman" w:hAnsi="Times New Roman" w:cs="Times New Roman"/>
          <w:color w:val="000000" w:themeColor="text1"/>
        </w:rPr>
        <w:t xml:space="preserve">Due to very little missing record of soil moisture, we have linearly interpolated any </w:t>
      </w:r>
      <w:r w:rsidR="00796F1C" w:rsidRPr="0091423C">
        <w:rPr>
          <w:rFonts w:ascii="Times New Roman" w:hAnsi="Times New Roman" w:cs="Times New Roman"/>
          <w:color w:val="000000" w:themeColor="text1"/>
        </w:rPr>
        <w:t>gaps</w:t>
      </w:r>
      <w:r w:rsidR="0072115A" w:rsidRPr="0091423C">
        <w:rPr>
          <w:rFonts w:ascii="Times New Roman" w:hAnsi="Times New Roman" w:cs="Times New Roman"/>
          <w:color w:val="000000" w:themeColor="text1"/>
        </w:rPr>
        <w:t xml:space="preserve">. </w:t>
      </w:r>
    </w:p>
    <w:p w14:paraId="5BE455DC" w14:textId="2E47D6B7" w:rsidR="009A3EB7" w:rsidRPr="0091423C" w:rsidRDefault="0072115A" w:rsidP="009A3EB7">
      <w:pPr>
        <w:spacing w:line="480" w:lineRule="auto"/>
        <w:ind w:firstLine="720"/>
        <w:rPr>
          <w:rFonts w:ascii="Times New Roman" w:hAnsi="Times New Roman" w:cs="Times New Roman"/>
          <w:color w:val="000000" w:themeColor="text1"/>
        </w:rPr>
      </w:pPr>
      <w:r w:rsidRPr="0091423C">
        <w:rPr>
          <w:rFonts w:ascii="Times New Roman" w:hAnsi="Times New Roman" w:cs="Times New Roman"/>
          <w:color w:val="000000" w:themeColor="text1"/>
        </w:rPr>
        <w:t>The weather station soil moisture record was used to address questions 3) and 4) of the study</w:t>
      </w:r>
      <w:r w:rsidR="0069666A" w:rsidRPr="0091423C">
        <w:rPr>
          <w:rFonts w:ascii="Times New Roman" w:hAnsi="Times New Roman" w:cs="Times New Roman"/>
          <w:color w:val="000000" w:themeColor="text1"/>
        </w:rPr>
        <w:t>; s</w:t>
      </w:r>
      <w:r w:rsidRPr="0091423C">
        <w:rPr>
          <w:rFonts w:ascii="Times New Roman" w:hAnsi="Times New Roman" w:cs="Times New Roman"/>
          <w:color w:val="000000" w:themeColor="text1"/>
        </w:rPr>
        <w:t xml:space="preserve">ince vegetation </w:t>
      </w:r>
      <w:r w:rsidR="0069666A" w:rsidRPr="0091423C">
        <w:rPr>
          <w:rFonts w:ascii="Times New Roman" w:hAnsi="Times New Roman" w:cs="Times New Roman"/>
          <w:color w:val="000000" w:themeColor="text1"/>
        </w:rPr>
        <w:t>utilizes</w:t>
      </w:r>
      <w:r w:rsidRPr="0091423C">
        <w:rPr>
          <w:rFonts w:ascii="Times New Roman" w:hAnsi="Times New Roman" w:cs="Times New Roman"/>
          <w:color w:val="000000" w:themeColor="text1"/>
        </w:rPr>
        <w:t xml:space="preserve"> deep soil moisture, weather station data was used to compare how shallow soil moisture compares to deeper soil moisture for different vegetation types being measured in </w:t>
      </w:r>
      <w:r w:rsidR="00F42D58" w:rsidRPr="0091423C">
        <w:rPr>
          <w:rFonts w:ascii="Times New Roman" w:hAnsi="Times New Roman" w:cs="Times New Roman"/>
          <w:color w:val="000000" w:themeColor="text1"/>
        </w:rPr>
        <w:t xml:space="preserve">the </w:t>
      </w:r>
      <w:r w:rsidRPr="0091423C">
        <w:rPr>
          <w:rFonts w:ascii="Times New Roman" w:hAnsi="Times New Roman" w:cs="Times New Roman"/>
          <w:color w:val="000000" w:themeColor="text1"/>
        </w:rPr>
        <w:t xml:space="preserve">basin-wide soil moisture </w:t>
      </w:r>
      <w:r w:rsidR="00F42D58" w:rsidRPr="0091423C">
        <w:rPr>
          <w:rFonts w:ascii="Times New Roman" w:hAnsi="Times New Roman" w:cs="Times New Roman"/>
          <w:color w:val="000000" w:themeColor="text1"/>
        </w:rPr>
        <w:t>collection</w:t>
      </w:r>
      <w:r w:rsidR="009544F9" w:rsidRPr="0091423C">
        <w:rPr>
          <w:rFonts w:ascii="Times New Roman" w:hAnsi="Times New Roman" w:cs="Times New Roman"/>
          <w:color w:val="000000" w:themeColor="text1"/>
        </w:rPr>
        <w:t xml:space="preserve">. Due to the close proximity of the weather stations </w:t>
      </w:r>
      <w:r w:rsidR="0069666A" w:rsidRPr="0091423C">
        <w:rPr>
          <w:rFonts w:ascii="Times New Roman" w:hAnsi="Times New Roman" w:cs="Times New Roman"/>
          <w:color w:val="000000" w:themeColor="text1"/>
        </w:rPr>
        <w:t xml:space="preserve">to each other </w:t>
      </w:r>
      <w:r w:rsidR="009544F9" w:rsidRPr="0091423C">
        <w:rPr>
          <w:rFonts w:ascii="Times New Roman" w:hAnsi="Times New Roman" w:cs="Times New Roman"/>
          <w:color w:val="000000" w:themeColor="text1"/>
        </w:rPr>
        <w:t>(&lt;0.5 km)</w:t>
      </w:r>
      <w:r w:rsidR="0069666A" w:rsidRPr="0091423C">
        <w:rPr>
          <w:rFonts w:ascii="Times New Roman" w:hAnsi="Times New Roman" w:cs="Times New Roman"/>
          <w:color w:val="000000" w:themeColor="text1"/>
        </w:rPr>
        <w:t>,</w:t>
      </w:r>
      <w:r w:rsidR="00F42D58"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differences between soil moisture, </w:t>
      </w:r>
      <w:r w:rsidR="00AF69A0" w:rsidRPr="0091423C">
        <w:rPr>
          <w:rFonts w:ascii="Times New Roman" w:hAnsi="Times New Roman" w:cs="Times New Roman"/>
          <w:color w:val="000000" w:themeColor="text1"/>
        </w:rPr>
        <w:t xml:space="preserve">throughfall, </w:t>
      </w:r>
      <w:r w:rsidR="009544F9" w:rsidRPr="0091423C">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r w:rsidR="00D8370D" w:rsidRPr="0091423C">
        <w:rPr>
          <w:rFonts w:ascii="Times New Roman" w:hAnsi="Times New Roman" w:cs="Times New Roman"/>
          <w:color w:val="000000" w:themeColor="text1"/>
        </w:rPr>
        <w:t xml:space="preserve">Finally, </w:t>
      </w:r>
      <w:r w:rsidR="00DD130B">
        <w:rPr>
          <w:rFonts w:ascii="Times New Roman" w:hAnsi="Times New Roman" w:cs="Times New Roman"/>
          <w:color w:val="000000" w:themeColor="text1"/>
        </w:rPr>
        <w:t xml:space="preserve">hydrologic and climatic variables were compared between ICB and SCB with the goal of understanding what drives the observed soil moisture and associated vegetation cover differences between the two sites. </w:t>
      </w:r>
    </w:p>
    <w:p w14:paraId="7EEC6769" w14:textId="76B294C1" w:rsidR="001C519A" w:rsidRDefault="001C519A" w:rsidP="00A44E76">
      <w:pPr>
        <w:spacing w:line="480" w:lineRule="auto"/>
        <w:ind w:firstLine="720"/>
        <w:rPr>
          <w:rFonts w:ascii="Times New Roman" w:hAnsi="Times New Roman" w:cs="Times New Roman"/>
        </w:rPr>
      </w:pPr>
      <w:commentRangeStart w:id="18"/>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18"/>
      <w:r>
        <w:rPr>
          <w:rStyle w:val="CommentReference"/>
        </w:rPr>
        <w:commentReference w:id="18"/>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Pr="00A45278" w:rsidRDefault="00832545" w:rsidP="00A45278">
      <w:pPr>
        <w:pStyle w:val="Heading1"/>
        <w:rPr>
          <w:color w:val="000000" w:themeColor="text1"/>
        </w:rPr>
      </w:pPr>
      <w:r w:rsidRPr="00A45278">
        <w:rPr>
          <w:color w:val="000000" w:themeColor="text1"/>
        </w:rPr>
        <w:lastRenderedPageBreak/>
        <w:t>Results</w:t>
      </w:r>
    </w:p>
    <w:p w14:paraId="64FFC15F" w14:textId="72981D73" w:rsidR="00FF17D0" w:rsidRPr="00A45278" w:rsidRDefault="00FF17D0" w:rsidP="00A45278">
      <w:pPr>
        <w:pStyle w:val="Heading2"/>
        <w:rPr>
          <w:color w:val="000000" w:themeColor="text1"/>
        </w:rPr>
      </w:pPr>
      <w:r w:rsidRPr="00A45278">
        <w:rPr>
          <w:color w:val="000000" w:themeColor="text1"/>
        </w:rPr>
        <w:t>Vegetation cover change</w:t>
      </w:r>
    </w:p>
    <w:p w14:paraId="0A73D3C0" w14:textId="097EFA43"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Within our study landscape, 1331 ha burned 2-4 times, 3076 ha burned once, and 5713 ha did not burn</w:t>
      </w:r>
      <w:r w:rsidR="0091423C">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_Ref534838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2</w:t>
      </w:r>
      <w:r w:rsidR="00DD130B">
        <w:rPr>
          <w:rFonts w:ascii="Times New Roman" w:hAnsi="Times New Roman" w:cs="Times New Roman"/>
        </w:rPr>
        <w:fldChar w:fldCharType="end"/>
      </w:r>
      <w:r w:rsidR="0091423C">
        <w:rPr>
          <w:rFonts w:ascii="Times New Roman" w:hAnsi="Times New Roman" w:cs="Times New Roman"/>
        </w:rPr>
        <w:t>).</w:t>
      </w:r>
      <w:r>
        <w:rPr>
          <w:rFonts w:ascii="Times New Roman" w:hAnsi="Times New Roman" w:cs="Times New Roman"/>
        </w:rPr>
        <w:t xml:space="preserve"> The vegetation transitions we observed at the watershed scale were generally observed in each of the three burn classes</w:t>
      </w:r>
      <w:r w:rsidR="00CD3AED">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_Ref534838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2</w:t>
      </w:r>
      <w:r w:rsidR="00DD130B">
        <w:rPr>
          <w:rFonts w:ascii="Times New Roman" w:hAnsi="Times New Roman" w:cs="Times New Roman"/>
        </w:rPr>
        <w:fldChar w:fldCharType="end"/>
      </w:r>
      <w:r w:rsidR="00CD3AED">
        <w:rPr>
          <w:rFonts w:ascii="Times New Roman" w:hAnsi="Times New Roman" w:cs="Times New Roman"/>
        </w:rPr>
        <w:t>)</w:t>
      </w:r>
      <w:r>
        <w:rPr>
          <w:rFonts w:ascii="Times New Roman" w:hAnsi="Times New Roman" w:cs="Times New Roman"/>
        </w:rPr>
        <w:t xml:space="preserve">. In particular, transitions from </w:t>
      </w:r>
      <w:commentRangeStart w:id="19"/>
      <w:r>
        <w:rPr>
          <w:rFonts w:ascii="Times New Roman" w:hAnsi="Times New Roman" w:cs="Times New Roman"/>
        </w:rPr>
        <w:t xml:space="preserve">shrub to sparse meadow, mixed-conifer to sparse meadow, and mixed-conifer to shrub </w:t>
      </w:r>
      <w:commentRangeEnd w:id="19"/>
      <w:r>
        <w:rPr>
          <w:rStyle w:val="CommentReference"/>
        </w:rPr>
        <w:commentReference w:id="19"/>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0"/>
      <w:r>
        <w:rPr>
          <w:rFonts w:ascii="Times New Roman" w:hAnsi="Times New Roman" w:cs="Times New Roman"/>
        </w:rPr>
        <w:t>shrub to sparse meadow and mixed conifer to sparse meadow</w:t>
      </w:r>
      <w:commentRangeEnd w:id="20"/>
      <w:r>
        <w:rPr>
          <w:rStyle w:val="CommentReference"/>
        </w:rPr>
        <w:commentReference w:id="20"/>
      </w:r>
      <w:r>
        <w:rPr>
          <w:rFonts w:ascii="Times New Roman" w:hAnsi="Times New Roman" w:cs="Times New Roman"/>
        </w:rPr>
        <w:t>, were more strongly overrepresented in the burned areas than in the unburned areas (</w:t>
      </w:r>
      <w:r w:rsidR="00DD130B">
        <w:rPr>
          <w:rFonts w:ascii="Times New Roman" w:hAnsi="Times New Roman" w:cs="Times New Roman"/>
        </w:rPr>
        <w:fldChar w:fldCharType="begin"/>
      </w:r>
      <w:r w:rsidR="00DD130B">
        <w:rPr>
          <w:rFonts w:ascii="Times New Roman" w:hAnsi="Times New Roman" w:cs="Times New Roman"/>
        </w:rPr>
        <w:instrText xml:space="preserve"> REF _Ref536611059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3</w:t>
      </w:r>
      <w:r w:rsidR="00DD130B">
        <w:rPr>
          <w:rFonts w:ascii="Times New Roman" w:hAnsi="Times New Roman" w:cs="Times New Roman"/>
        </w:rPr>
        <w:fldChar w:fldCharType="end"/>
      </w:r>
      <w:r w:rsidR="00DD130B">
        <w:rPr>
          <w:rFonts w:ascii="Times New Roman" w:hAnsi="Times New Roman" w:cs="Times New Roman"/>
        </w:rPr>
        <w:t xml:space="preserve">, </w:t>
      </w:r>
      <w:r>
        <w:rPr>
          <w:rFonts w:ascii="Times New Roman" w:hAnsi="Times New Roman" w:cs="Times New Roman"/>
        </w:rPr>
        <w:t xml:space="preserve">bottom row). One area which seemed to respond to fire differently were the dense meadows, which saw a slight tendency for a </w:t>
      </w:r>
      <w:commentRangeStart w:id="21"/>
      <w:r>
        <w:rPr>
          <w:rFonts w:ascii="Times New Roman" w:hAnsi="Times New Roman" w:cs="Times New Roman"/>
        </w:rPr>
        <w:t>shift from mixed-conifer in the burned areas, but a significant loss in the unburned areas, consistent with ideas of meadow encroachment in the absence of fire</w:t>
      </w:r>
      <w:commentRangeEnd w:id="21"/>
      <w:r>
        <w:rPr>
          <w:rStyle w:val="CommentReference"/>
        </w:rPr>
        <w:commentReference w:id="21"/>
      </w:r>
      <w:r>
        <w:rPr>
          <w:rFonts w:ascii="Times New Roman" w:hAnsi="Times New Roman" w:cs="Times New Roman"/>
        </w:rPr>
        <w:t>.</w:t>
      </w:r>
    </w:p>
    <w:p w14:paraId="5FF53C08" w14:textId="77777777" w:rsidR="005C4567" w:rsidRDefault="0091423C" w:rsidP="005C4567">
      <w:pPr>
        <w:keepNext/>
        <w:spacing w:line="480" w:lineRule="auto"/>
      </w:pPr>
      <w:r>
        <w:rPr>
          <w:rFonts w:ascii="Times New Roman" w:hAnsi="Times New Roman" w:cs="Times New Roman"/>
          <w:noProof/>
          <w:lang w:eastAsia="en-US"/>
        </w:rPr>
        <w:lastRenderedPageBreak/>
        <w:drawing>
          <wp:inline distT="0" distB="0" distL="0" distR="0" wp14:anchorId="0B602447" wp14:editId="60A1B207">
            <wp:extent cx="4543425" cy="605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3">
                      <a:extLst>
                        <a:ext uri="{28A0092B-C50C-407E-A947-70E740481C1C}">
                          <a14:useLocalDpi xmlns:a14="http://schemas.microsoft.com/office/drawing/2010/main"/>
                        </a:ext>
                      </a:extLst>
                    </a:blip>
                    <a:stretch>
                      <a:fillRect/>
                    </a:stretch>
                  </pic:blipFill>
                  <pic:spPr>
                    <a:xfrm>
                      <a:off x="0" y="0"/>
                      <a:ext cx="4544008" cy="6058677"/>
                    </a:xfrm>
                    <a:prstGeom prst="rect">
                      <a:avLst/>
                    </a:prstGeom>
                  </pic:spPr>
                </pic:pic>
              </a:graphicData>
            </a:graphic>
          </wp:inline>
        </w:drawing>
      </w:r>
    </w:p>
    <w:p w14:paraId="4F6FB42E" w14:textId="550CB350" w:rsidR="0091423C" w:rsidRPr="0091423C" w:rsidRDefault="005C4567" w:rsidP="005C4567">
      <w:pPr>
        <w:pStyle w:val="Caption"/>
        <w:rPr>
          <w:rFonts w:ascii="Times New Roman" w:hAnsi="Times New Roman" w:cs="Times New Roman"/>
          <w:i w:val="0"/>
          <w:color w:val="000000" w:themeColor="text1"/>
          <w:sz w:val="24"/>
          <w:szCs w:val="24"/>
        </w:rPr>
      </w:pPr>
      <w:bookmarkStart w:id="22" w:name="_Ref534838"/>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2</w:t>
      </w:r>
      <w:r w:rsidR="00E51466">
        <w:rPr>
          <w:noProof/>
        </w:rPr>
        <w:fldChar w:fldCharType="end"/>
      </w:r>
      <w:bookmarkEnd w:id="22"/>
      <w:r>
        <w:t xml:space="preserve">. </w:t>
      </w:r>
      <w:commentRangeStart w:id="23"/>
      <w:r w:rsidR="0091423C" w:rsidRPr="0091423C">
        <w:rPr>
          <w:rFonts w:ascii="Times New Roman" w:hAnsi="Times New Roman" w:cs="Times New Roman"/>
          <w:i w:val="0"/>
          <w:color w:val="000000" w:themeColor="text1"/>
          <w:sz w:val="24"/>
          <w:szCs w:val="24"/>
        </w:rPr>
        <w:t xml:space="preserve">Map of the imagery portion of the watershed, showing times burned. </w:t>
      </w:r>
      <w:commentRangeEnd w:id="23"/>
      <w:r w:rsidR="00CD3AED">
        <w:rPr>
          <w:rStyle w:val="CommentReference"/>
          <w:i w:val="0"/>
          <w:iCs w:val="0"/>
          <w:color w:val="auto"/>
        </w:rPr>
        <w:commentReference w:id="23"/>
      </w:r>
    </w:p>
    <w:p w14:paraId="1B551797" w14:textId="77777777" w:rsidR="005C4567" w:rsidRDefault="00CD3AED" w:rsidP="005C4567">
      <w:pPr>
        <w:keepNext/>
        <w:spacing w:line="480" w:lineRule="auto"/>
      </w:pPr>
      <w:r>
        <w:rPr>
          <w:rFonts w:ascii="Times New Roman" w:hAnsi="Times New Roman" w:cs="Times New Roman"/>
          <w:noProof/>
          <w:lang w:eastAsia="en-US"/>
        </w:rPr>
        <w:lastRenderedPageBreak/>
        <w:drawing>
          <wp:inline distT="0" distB="0" distL="0" distR="0" wp14:anchorId="382EFF1E" wp14:editId="7DFDE48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661680B7" w14:textId="034E6834" w:rsidR="00CD3AED" w:rsidRPr="000A5F26" w:rsidRDefault="005C4567" w:rsidP="005C4567">
      <w:pPr>
        <w:pStyle w:val="Caption"/>
      </w:pPr>
      <w:bookmarkStart w:id="24" w:name="_Ref536611059"/>
      <w:bookmarkStart w:id="25" w:name="_Ref534801"/>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3</w:t>
      </w:r>
      <w:r w:rsidR="00E51466">
        <w:rPr>
          <w:noProof/>
        </w:rPr>
        <w:fldChar w:fldCharType="end"/>
      </w:r>
      <w:bookmarkEnd w:id="24"/>
      <w:r>
        <w:t xml:space="preserve">. </w:t>
      </w:r>
      <w:r w:rsidRPr="00CD3AED">
        <w:rPr>
          <w:rFonts w:ascii="Times New Roman" w:hAnsi="Times New Roman" w:cs="Times New Roman"/>
          <w:i w:val="0"/>
          <w:color w:val="000000" w:themeColor="text1"/>
          <w:sz w:val="24"/>
          <w:szCs w:val="24"/>
        </w:rPr>
        <w:t>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5"/>
    </w:p>
    <w:p w14:paraId="50AEC3EE" w14:textId="77777777" w:rsidR="00FF17D0" w:rsidRPr="0091423C" w:rsidRDefault="00FF17D0" w:rsidP="0091423C">
      <w:pPr>
        <w:spacing w:line="480" w:lineRule="auto"/>
        <w:rPr>
          <w:rFonts w:ascii="Times New Roman" w:hAnsi="Times New Roman" w:cs="Times New Roman"/>
        </w:rPr>
      </w:pPr>
    </w:p>
    <w:p w14:paraId="347A882A" w14:textId="282C5F53" w:rsidR="00FF17D0" w:rsidRDefault="00FF17D0" w:rsidP="0089192C">
      <w:pPr>
        <w:pStyle w:val="Heading2"/>
        <w:rPr>
          <w:color w:val="000000" w:themeColor="text1"/>
        </w:rPr>
      </w:pPr>
      <w:r w:rsidRPr="0089192C">
        <w:rPr>
          <w:color w:val="000000" w:themeColor="text1"/>
        </w:rPr>
        <w:t>Forest composition and structural change</w:t>
      </w:r>
    </w:p>
    <w:p w14:paraId="4951C9FE" w14:textId="77777777" w:rsidR="0089192C" w:rsidRPr="0089192C" w:rsidRDefault="0089192C" w:rsidP="0089192C"/>
    <w:p w14:paraId="5CDCD19E" w14:textId="1B65E98E"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lastRenderedPageBreak/>
        <w:t>Surprisingly, the number of times the forestry plots burned did not have a strong impact on changes in basal area or density at any size class</w:t>
      </w:r>
      <w:r w:rsidR="00CD3AED">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_Ref536611211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4</w:t>
      </w:r>
      <w:r w:rsidR="00DD130B">
        <w:rPr>
          <w:rFonts w:ascii="Times New Roman" w:hAnsi="Times New Roman" w:cs="Times New Roman"/>
        </w:rPr>
        <w:fldChar w:fldCharType="end"/>
      </w:r>
      <w:r w:rsidR="00CD3AED">
        <w:rPr>
          <w:rFonts w:ascii="Times New Roman" w:hAnsi="Times New Roman" w:cs="Times New Roman"/>
        </w:rPr>
        <w:t>)</w:t>
      </w:r>
      <w:r>
        <w:rPr>
          <w:rFonts w:ascii="Times New Roman" w:hAnsi="Times New Roman" w:cs="Times New Roman"/>
        </w:rPr>
        <w:t xml:space="preserve">. </w:t>
      </w:r>
      <w:r w:rsidR="009A6239">
        <w:rPr>
          <w:rFonts w:ascii="Times New Roman" w:hAnsi="Times New Roman" w:cs="Times New Roman"/>
        </w:rPr>
        <w:t>The general trend was that density increased overall, but decreased in medium (&gt;15.2 dbh) and large (&gt;61 cm dbh) size classes, while tree basal area decreased in all size classes. The one instance where fire may have had an impact was on decreasing the density of medium and large trees, which both increased slightly in plots that had never burned</w:t>
      </w:r>
      <w:r w:rsidR="00CD3AED">
        <w:rPr>
          <w:rFonts w:ascii="Times New Roman" w:hAnsi="Times New Roman" w:cs="Times New Roman"/>
        </w:rPr>
        <w:t xml:space="preserve"> (</w:t>
      </w:r>
      <w:r w:rsidR="00DD130B">
        <w:rPr>
          <w:rFonts w:ascii="Times New Roman" w:hAnsi="Times New Roman" w:cs="Times New Roman"/>
        </w:rPr>
        <w:fldChar w:fldCharType="begin"/>
      </w:r>
      <w:r w:rsidR="00DD130B">
        <w:rPr>
          <w:rFonts w:ascii="Times New Roman" w:hAnsi="Times New Roman" w:cs="Times New Roman"/>
        </w:rPr>
        <w:instrText xml:space="preserve"> REF _Ref536611211 \h </w:instrText>
      </w:r>
      <w:r w:rsidR="00DD130B">
        <w:rPr>
          <w:rFonts w:ascii="Times New Roman" w:hAnsi="Times New Roman" w:cs="Times New Roman"/>
        </w:rPr>
      </w:r>
      <w:r w:rsidR="00DD130B">
        <w:rPr>
          <w:rFonts w:ascii="Times New Roman" w:hAnsi="Times New Roman" w:cs="Times New Roman"/>
        </w:rPr>
        <w:fldChar w:fldCharType="separate"/>
      </w:r>
      <w:r w:rsidR="00A64E15">
        <w:t xml:space="preserve">Figure </w:t>
      </w:r>
      <w:r w:rsidR="00A64E15">
        <w:rPr>
          <w:noProof/>
        </w:rPr>
        <w:t>4</w:t>
      </w:r>
      <w:r w:rsidR="00DD130B">
        <w:rPr>
          <w:rFonts w:ascii="Times New Roman" w:hAnsi="Times New Roman" w:cs="Times New Roman"/>
        </w:rPr>
        <w:fldChar w:fldCharType="end"/>
      </w:r>
      <w:r w:rsidR="00CD3AED">
        <w:rPr>
          <w:rFonts w:ascii="Times New Roman" w:hAnsi="Times New Roman" w:cs="Times New Roman"/>
        </w:rPr>
        <w:t>)</w:t>
      </w:r>
      <w:r w:rsidR="009A6239">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38F57D29" w14:textId="77777777" w:rsidR="005C4567" w:rsidRDefault="00EB35F9" w:rsidP="005C4567">
      <w:pPr>
        <w:pStyle w:val="Caption"/>
        <w:keepNext/>
      </w:pPr>
      <w:r>
        <w:rPr>
          <w:rFonts w:ascii="Times New Roman" w:hAnsi="Times New Roman" w:cs="Times New Roman"/>
          <w:noProof/>
          <w:lang w:eastAsia="en-US"/>
        </w:rPr>
        <w:lastRenderedPageBreak/>
        <w:drawing>
          <wp:inline distT="0" distB="0" distL="0" distR="0" wp14:anchorId="75F14108" wp14:editId="4C211C2A">
            <wp:extent cx="5749290" cy="57492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extLst>
                        <a:ext uri="{28A0092B-C50C-407E-A947-70E740481C1C}">
                          <a14:useLocalDpi xmlns:a14="http://schemas.microsoft.com/office/drawing/2010/main"/>
                        </a:ext>
                      </a:extLst>
                    </a:blip>
                    <a:stretch>
                      <a:fillRect/>
                    </a:stretch>
                  </pic:blipFill>
                  <pic:spPr>
                    <a:xfrm>
                      <a:off x="0" y="0"/>
                      <a:ext cx="5749290" cy="5749290"/>
                    </a:xfrm>
                    <a:prstGeom prst="rect">
                      <a:avLst/>
                    </a:prstGeom>
                  </pic:spPr>
                </pic:pic>
              </a:graphicData>
            </a:graphic>
          </wp:inline>
        </w:drawing>
      </w:r>
    </w:p>
    <w:p w14:paraId="356DC5B9" w14:textId="15B67E61" w:rsidR="00EB35F9" w:rsidRDefault="005C4567" w:rsidP="005C4567">
      <w:pPr>
        <w:pStyle w:val="Caption"/>
        <w:rPr>
          <w:rFonts w:ascii="Times New Roman" w:hAnsi="Times New Roman" w:cs="Times New Roman"/>
        </w:rPr>
      </w:pPr>
      <w:bookmarkStart w:id="26" w:name="_Ref536611211"/>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4</w:t>
      </w:r>
      <w:r w:rsidR="00E51466">
        <w:rPr>
          <w:noProof/>
        </w:rPr>
        <w:fldChar w:fldCharType="end"/>
      </w:r>
      <w:bookmarkEnd w:id="26"/>
      <w:r>
        <w:t xml:space="preserve">. </w:t>
      </w:r>
      <w:r w:rsidRPr="00EB35F9">
        <w:rPr>
          <w:rFonts w:ascii="Times New Roman" w:hAnsi="Times New Roman" w:cs="Times New Roman"/>
          <w:i w:val="0"/>
          <w:color w:val="000000" w:themeColor="text1"/>
          <w:sz w:val="24"/>
          <w:szCs w:val="24"/>
        </w:rPr>
        <w:t>Change in forest structure based on forestry plots</w:t>
      </w:r>
    </w:p>
    <w:p w14:paraId="2259DEB2" w14:textId="45BC029C"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t>Interestingly, the portions of the watershed that have experienced fire most often (two or more times) appear to have had a different initial forest composition than the potions of the watershed that burned once or not at all</w:t>
      </w:r>
      <w:r w:rsidR="00CD3AED">
        <w:rPr>
          <w:rFonts w:ascii="Times New Roman" w:hAnsi="Times New Roman" w:cs="Times New Roman"/>
        </w:rPr>
        <w:t xml:space="preserve"> (</w:t>
      </w:r>
      <w:r w:rsidR="005C4567">
        <w:rPr>
          <w:rFonts w:ascii="Times New Roman" w:hAnsi="Times New Roman" w:cs="Times New Roman"/>
        </w:rPr>
        <w:fldChar w:fldCharType="begin"/>
      </w:r>
      <w:r w:rsidR="005C4567">
        <w:rPr>
          <w:rFonts w:ascii="Times New Roman" w:hAnsi="Times New Roman" w:cs="Times New Roman"/>
        </w:rPr>
        <w:instrText xml:space="preserve"> REF _Ref536611211 \h </w:instrText>
      </w:r>
      <w:r w:rsidR="005C4567">
        <w:rPr>
          <w:rFonts w:ascii="Times New Roman" w:hAnsi="Times New Roman" w:cs="Times New Roman"/>
        </w:rPr>
      </w:r>
      <w:r w:rsidR="005C4567">
        <w:rPr>
          <w:rFonts w:ascii="Times New Roman" w:hAnsi="Times New Roman" w:cs="Times New Roman"/>
        </w:rPr>
        <w:fldChar w:fldCharType="separate"/>
      </w:r>
      <w:r w:rsidR="00A64E15">
        <w:t xml:space="preserve">Figure </w:t>
      </w:r>
      <w:r w:rsidR="00A64E15">
        <w:rPr>
          <w:noProof/>
        </w:rPr>
        <w:t>4</w:t>
      </w:r>
      <w:r w:rsidR="005C4567">
        <w:rPr>
          <w:rFonts w:ascii="Times New Roman" w:hAnsi="Times New Roman" w:cs="Times New Roman"/>
        </w:rPr>
        <w:fldChar w:fldCharType="end"/>
      </w:r>
      <w:r w:rsidR="00CD3AED">
        <w:rPr>
          <w:rFonts w:ascii="Times New Roman" w:hAnsi="Times New Roman" w:cs="Times New Roman"/>
        </w:rPr>
        <w:t xml:space="preserve">, </w:t>
      </w:r>
      <w:r>
        <w:rPr>
          <w:rFonts w:ascii="Times New Roman" w:hAnsi="Times New Roman" w:cs="Times New Roman"/>
        </w:rPr>
        <w:t xml:space="preserve">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w:t>
      </w:r>
      <w:r>
        <w:rPr>
          <w:rFonts w:ascii="Times New Roman" w:hAnsi="Times New Roman" w:cs="Times New Roman"/>
        </w:rPr>
        <w:lastRenderedPageBreak/>
        <w:t xml:space="preserve">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0ED2A7AF" w:rsidR="00FF17D0" w:rsidRDefault="00FF17D0" w:rsidP="0089192C">
      <w:pPr>
        <w:pStyle w:val="Heading2"/>
        <w:rPr>
          <w:color w:val="000000" w:themeColor="text1"/>
        </w:rPr>
      </w:pPr>
      <w:r w:rsidRPr="0089192C">
        <w:rPr>
          <w:color w:val="000000" w:themeColor="text1"/>
        </w:rPr>
        <w:t>Soil moisture</w:t>
      </w:r>
    </w:p>
    <w:p w14:paraId="42779414" w14:textId="77777777" w:rsidR="0089192C" w:rsidRPr="0089192C" w:rsidRDefault="0089192C" w:rsidP="0089192C"/>
    <w:p w14:paraId="41D40AA3" w14:textId="69E4CE48"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Dense meadows were strongly associated with increased soil moisture, although there was considerable variation among sampling dates</w:t>
      </w:r>
      <w:r w:rsidR="00EB35F9">
        <w:rPr>
          <w:rFonts w:ascii="Times New Roman" w:hAnsi="Times New Roman" w:cs="Times New Roman"/>
        </w:rPr>
        <w:t xml:space="preserve"> (</w:t>
      </w:r>
      <w:r w:rsidR="004C556E">
        <w:rPr>
          <w:rFonts w:ascii="Times New Roman" w:hAnsi="Times New Roman" w:cs="Times New Roman"/>
        </w:rPr>
        <w:fldChar w:fldCharType="begin"/>
      </w:r>
      <w:r w:rsidR="004C556E">
        <w:rPr>
          <w:rFonts w:ascii="Times New Roman" w:hAnsi="Times New Roman" w:cs="Times New Roman"/>
        </w:rPr>
        <w:instrText xml:space="preserve"> REF _Ref536610885 \h </w:instrText>
      </w:r>
      <w:r w:rsidR="004C556E">
        <w:rPr>
          <w:rFonts w:ascii="Times New Roman" w:hAnsi="Times New Roman" w:cs="Times New Roman"/>
        </w:rPr>
      </w:r>
      <w:r w:rsidR="004C556E">
        <w:rPr>
          <w:rFonts w:ascii="Times New Roman" w:hAnsi="Times New Roman" w:cs="Times New Roman"/>
        </w:rPr>
        <w:fldChar w:fldCharType="separate"/>
      </w:r>
      <w:r w:rsidR="00A64E15">
        <w:t xml:space="preserve">Figure </w:t>
      </w:r>
      <w:r w:rsidR="00A64E15">
        <w:rPr>
          <w:noProof/>
        </w:rPr>
        <w:t>5</w:t>
      </w:r>
      <w:r w:rsidR="004C556E">
        <w:rPr>
          <w:rFonts w:ascii="Times New Roman" w:hAnsi="Times New Roman" w:cs="Times New Roman"/>
        </w:rPr>
        <w:fldChar w:fldCharType="end"/>
      </w:r>
      <w:r w:rsidR="00EB35F9">
        <w:rPr>
          <w:rFonts w:ascii="Times New Roman" w:hAnsi="Times New Roman" w:cs="Times New Roman"/>
        </w:rPr>
        <w:t>).</w:t>
      </w:r>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453D1AAE" w14:textId="09410317" w:rsidR="00EB35F9" w:rsidRDefault="00EB35F9" w:rsidP="0058792C">
      <w:pPr>
        <w:spacing w:line="480" w:lineRule="auto"/>
        <w:ind w:firstLine="720"/>
        <w:rPr>
          <w:rFonts w:ascii="Times New Roman" w:hAnsi="Times New Roman" w:cs="Times New Roman"/>
        </w:rPr>
      </w:pPr>
    </w:p>
    <w:p w14:paraId="1E2030C5" w14:textId="4516534B" w:rsidR="00EB35F9" w:rsidRDefault="00EB35F9" w:rsidP="0058792C">
      <w:pPr>
        <w:spacing w:line="480" w:lineRule="auto"/>
        <w:ind w:firstLine="720"/>
        <w:rPr>
          <w:rFonts w:ascii="Times New Roman" w:hAnsi="Times New Roman" w:cs="Times New Roman"/>
        </w:rPr>
      </w:pPr>
    </w:p>
    <w:p w14:paraId="04862CA1" w14:textId="2E5DC56B" w:rsidR="00EB35F9" w:rsidRDefault="00EB35F9" w:rsidP="0058792C">
      <w:pPr>
        <w:spacing w:line="480" w:lineRule="auto"/>
        <w:ind w:firstLine="720"/>
        <w:rPr>
          <w:rFonts w:ascii="Times New Roman" w:hAnsi="Times New Roman" w:cs="Times New Roman"/>
        </w:rPr>
      </w:pPr>
    </w:p>
    <w:p w14:paraId="0837ABDC" w14:textId="77777777" w:rsidR="005C4567" w:rsidRDefault="00EB35F9" w:rsidP="005C4567">
      <w:pPr>
        <w:keepNext/>
        <w:spacing w:line="480" w:lineRule="auto"/>
      </w:pPr>
      <w:r>
        <w:rPr>
          <w:rFonts w:ascii="Times New Roman" w:hAnsi="Times New Roman" w:cs="Times New Roman"/>
          <w:noProof/>
          <w:lang w:eastAsia="en-US"/>
        </w:rPr>
        <w:lastRenderedPageBreak/>
        <w:drawing>
          <wp:inline distT="0" distB="0" distL="0" distR="0" wp14:anchorId="40B2A2D8" wp14:editId="201E13B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6">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2AC739FF" w14:textId="51B7F9BC" w:rsidR="00EB35F9" w:rsidRPr="00EB35F9" w:rsidRDefault="005C4567" w:rsidP="005C4567">
      <w:pPr>
        <w:pStyle w:val="Caption"/>
        <w:rPr>
          <w:rFonts w:ascii="Times New Roman" w:hAnsi="Times New Roman" w:cs="Times New Roman"/>
        </w:rPr>
      </w:pPr>
      <w:bookmarkStart w:id="27" w:name="_Ref536610885"/>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5</w:t>
      </w:r>
      <w:r w:rsidR="00E51466">
        <w:rPr>
          <w:noProof/>
        </w:rPr>
        <w:fldChar w:fldCharType="end"/>
      </w:r>
      <w:bookmarkEnd w:id="27"/>
      <w:r>
        <w:t xml:space="preserve">. </w:t>
      </w:r>
      <w:r w:rsidRPr="00EB35F9">
        <w:rPr>
          <w:rFonts w:ascii="Times New Roman" w:hAnsi="Times New Roman" w:cs="Times New Roman"/>
        </w:rPr>
        <w:t>Average</w:t>
      </w:r>
      <w:r>
        <w:rPr>
          <w:rFonts w:ascii="Times New Roman" w:hAnsi="Times New Roman" w:cs="Times New Roman"/>
        </w:rPr>
        <w:t xml:space="preserve"> soil moisture by vegetation type and sampling date.</w:t>
      </w:r>
    </w:p>
    <w:p w14:paraId="5E6B6BFE" w14:textId="77777777" w:rsidR="00EB35F9" w:rsidRDefault="00EB35F9" w:rsidP="0058792C">
      <w:pPr>
        <w:spacing w:line="480" w:lineRule="auto"/>
        <w:ind w:firstLine="720"/>
        <w:rPr>
          <w:rFonts w:ascii="Times New Roman" w:hAnsi="Times New Roman" w:cs="Times New Roman"/>
        </w:rPr>
      </w:pPr>
    </w:p>
    <w:p w14:paraId="0BE43943" w14:textId="24470424" w:rsidR="0039290B" w:rsidRPr="00546827" w:rsidRDefault="00C771A6" w:rsidP="0058792C">
      <w:pPr>
        <w:spacing w:line="480" w:lineRule="auto"/>
        <w:ind w:firstLine="720"/>
        <w:rPr>
          <w:rFonts w:ascii="Times New Roman" w:hAnsi="Times New Roman"/>
          <w:color w:val="404040" w:themeColor="accent4" w:themeShade="80"/>
        </w:rPr>
      </w:pPr>
      <w:r w:rsidRPr="00C771A6">
        <w:rPr>
          <w:rFonts w:ascii="Times New Roman" w:hAnsi="Times New Roman" w:cs="Times New Roman"/>
          <w:color w:val="404040" w:themeColor="accent4" w:themeShade="80"/>
        </w:rPr>
        <w:t xml:space="preserve">A random forest model </w:t>
      </w:r>
      <w:r>
        <w:rPr>
          <w:rFonts w:ascii="Times New Roman" w:hAnsi="Times New Roman" w:cs="Times New Roman"/>
          <w:color w:val="404040" w:themeColor="accent4" w:themeShade="80"/>
        </w:rPr>
        <w:t xml:space="preserve">was fit to the data with an accuracy of ?????. This model </w:t>
      </w:r>
      <w:r w:rsidRPr="00C771A6">
        <w:rPr>
          <w:rFonts w:ascii="Times New Roman" w:hAnsi="Times New Roman" w:cs="Times New Roman"/>
          <w:color w:val="404040" w:themeColor="accent4" w:themeShade="80"/>
        </w:rPr>
        <w:t>showed that current vegetation type is the most important predictor of a site’s soil moisture</w:t>
      </w:r>
      <w:r w:rsidR="004206A3">
        <w:rPr>
          <w:rFonts w:ascii="Times New Roman" w:hAnsi="Times New Roman" w:cs="Times New Roman"/>
          <w:color w:val="404040" w:themeColor="accent4" w:themeShade="80"/>
        </w:rPr>
        <w:t xml:space="preserve"> (</w:t>
      </w:r>
      <w:r w:rsidR="004C556E">
        <w:rPr>
          <w:rFonts w:ascii="Times New Roman" w:hAnsi="Times New Roman" w:cs="Times New Roman"/>
          <w:color w:val="404040" w:themeColor="accent4" w:themeShade="80"/>
        </w:rPr>
        <w:fldChar w:fldCharType="begin"/>
      </w:r>
      <w:r w:rsidR="004C556E">
        <w:rPr>
          <w:rFonts w:ascii="Times New Roman" w:hAnsi="Times New Roman" w:cs="Times New Roman"/>
          <w:color w:val="404040" w:themeColor="accent4" w:themeShade="80"/>
        </w:rPr>
        <w:instrText xml:space="preserve"> REF _Ref534405156 \h </w:instrText>
      </w:r>
      <w:r w:rsidR="004C556E">
        <w:rPr>
          <w:rFonts w:ascii="Times New Roman" w:hAnsi="Times New Roman" w:cs="Times New Roman"/>
          <w:color w:val="404040" w:themeColor="accent4" w:themeShade="80"/>
        </w:rPr>
      </w:r>
      <w:r w:rsidR="004C556E">
        <w:rPr>
          <w:rFonts w:ascii="Times New Roman" w:hAnsi="Times New Roman" w:cs="Times New Roman"/>
          <w:color w:val="404040" w:themeColor="accent4" w:themeShade="80"/>
        </w:rPr>
        <w:fldChar w:fldCharType="separate"/>
      </w:r>
      <w:r w:rsidR="00A64E15">
        <w:t xml:space="preserve">Figure </w:t>
      </w:r>
      <w:r w:rsidR="00A64E15">
        <w:rPr>
          <w:noProof/>
        </w:rPr>
        <w:t>6</w:t>
      </w:r>
      <w:r w:rsidR="004C556E">
        <w:rPr>
          <w:rFonts w:ascii="Times New Roman" w:hAnsi="Times New Roman" w:cs="Times New Roman"/>
          <w:color w:val="404040" w:themeColor="accent4" w:themeShade="80"/>
        </w:rPr>
        <w:fldChar w:fldCharType="end"/>
      </w:r>
      <w:r w:rsidR="004206A3">
        <w:rPr>
          <w:rFonts w:ascii="Times New Roman" w:hAnsi="Times New Roman" w:cs="Times New Roman"/>
          <w:color w:val="404040" w:themeColor="accent4" w:themeShade="80"/>
        </w:rPr>
        <w:t>)</w:t>
      </w:r>
      <w:r>
        <w:rPr>
          <w:rFonts w:ascii="Times New Roman" w:hAnsi="Times New Roman" w:cs="Times New Roman"/>
          <w:color w:val="404040" w:themeColor="accent4" w:themeShade="80"/>
        </w:rPr>
        <w:t xml:space="preserve">. Fire history alone (independent from any associated changes in vegetation cover) was not a strong predictor. </w:t>
      </w:r>
      <w:r w:rsidR="00A61714">
        <w:rPr>
          <w:rFonts w:ascii="Times New Roman" w:hAnsi="Times New Roman" w:cs="Times New Roman"/>
          <w:color w:val="404040" w:themeColor="accent4" w:themeShade="80"/>
        </w:rPr>
        <w:t xml:space="preserve">However, the fire severity map did not always match apparent fire severity in </w:t>
      </w:r>
      <w:r w:rsidR="00A61714">
        <w:rPr>
          <w:rFonts w:ascii="Times New Roman" w:hAnsi="Times New Roman" w:cs="Times New Roman"/>
          <w:color w:val="404040" w:themeColor="accent4" w:themeShade="80"/>
        </w:rPr>
        <w:lastRenderedPageBreak/>
        <w:t xml:space="preserve">the field, so </w:t>
      </w:r>
      <w:commentRangeStart w:id="28"/>
      <w:r w:rsidR="00A61714">
        <w:rPr>
          <w:rFonts w:ascii="Times New Roman" w:hAnsi="Times New Roman" w:cs="Times New Roman"/>
          <w:color w:val="404040" w:themeColor="accent4" w:themeShade="80"/>
        </w:rPr>
        <w:t>it is possible that fire severity would be a stronger predictor if mapped more accurately.</w:t>
      </w:r>
      <w:commentRangeEnd w:id="28"/>
      <w:r w:rsidR="00A61714">
        <w:rPr>
          <w:rStyle w:val="CommentReference"/>
        </w:rPr>
        <w:commentReference w:id="28"/>
      </w:r>
    </w:p>
    <w:p w14:paraId="7EE33BFD" w14:textId="5D87486D" w:rsidR="004206A3" w:rsidRDefault="004711FF" w:rsidP="00A64E15">
      <w:pPr>
        <w:keepNext/>
        <w:spacing w:line="480" w:lineRule="auto"/>
      </w:pPr>
      <w:r>
        <w:rPr>
          <w:noProof/>
          <w:lang w:eastAsia="en-US"/>
        </w:rPr>
        <w:drawing>
          <wp:inline distT="0" distB="0" distL="0" distR="0" wp14:anchorId="29F27662" wp14:editId="1B43BF45">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p>
    <w:p w14:paraId="4A2DFB20" w14:textId="5480335F" w:rsidR="004206A3" w:rsidRDefault="004206A3" w:rsidP="004206A3">
      <w:pPr>
        <w:pStyle w:val="Caption"/>
      </w:pPr>
      <w:bookmarkStart w:id="29" w:name="_Ref534405156"/>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6</w:t>
      </w:r>
      <w:r w:rsidR="00E51466">
        <w:rPr>
          <w:noProof/>
        </w:rPr>
        <w:fldChar w:fldCharType="end"/>
      </w:r>
      <w:bookmarkEnd w:id="29"/>
      <w:r>
        <w:t>. Relative importance of each variable in predicting plot-level soil moisture.</w:t>
      </w:r>
    </w:p>
    <w:p w14:paraId="783CB4F2" w14:textId="24D144F7" w:rsidR="00BD204E" w:rsidRDefault="00BD204E" w:rsidP="00BD204E"/>
    <w:p w14:paraId="0B4F734D" w14:textId="419B7FDE" w:rsidR="00BD204E" w:rsidRDefault="00BD204E" w:rsidP="001D762D">
      <w:pPr>
        <w:spacing w:line="480" w:lineRule="auto"/>
      </w:pPr>
      <w:r>
        <w:tab/>
        <w:t xml:space="preserve">The random forest model allows for isolating different sources of variation in soil moisture. </w:t>
      </w:r>
      <w:r>
        <w:fldChar w:fldCharType="begin"/>
      </w:r>
      <w:r>
        <w:instrText xml:space="preserve"> REF _Ref536610448 \h </w:instrText>
      </w:r>
      <w:r>
        <w:fldChar w:fldCharType="separate"/>
      </w:r>
      <w:r w:rsidR="00A64E15">
        <w:t xml:space="preserve">Figure </w:t>
      </w:r>
      <w:r w:rsidR="00A64E15">
        <w:rPr>
          <w:noProof/>
        </w:rPr>
        <w:t>7</w:t>
      </w:r>
      <w:r>
        <w:fldChar w:fldCharType="end"/>
      </w:r>
      <w:r>
        <w:t xml:space="preserve"> shows modeled mean soil moisture across all measurement sites, divided by dominant vegetation. The modeled variations between dates show the influence of the very wet winter of water year 2017: June 2017 had the wettest soil for all vegetation types, and even in July of 2017 mean soil moisture is similar to the values from June of the previous year. </w:t>
      </w:r>
      <w:r w:rsidR="004C556E">
        <w:fldChar w:fldCharType="begin"/>
      </w:r>
      <w:r w:rsidR="004C556E">
        <w:instrText xml:space="preserve"> REF _Ref536610448 \h </w:instrText>
      </w:r>
      <w:r w:rsidR="004C556E">
        <w:fldChar w:fldCharType="separate"/>
      </w:r>
      <w:r w:rsidR="00A64E15">
        <w:t xml:space="preserve">Figure </w:t>
      </w:r>
      <w:r w:rsidR="00A64E15">
        <w:rPr>
          <w:noProof/>
        </w:rPr>
        <w:t>7</w:t>
      </w:r>
      <w:r w:rsidR="004C556E">
        <w:fldChar w:fldCharType="end"/>
      </w:r>
      <w:r w:rsidR="004C556E">
        <w:t xml:space="preserve"> </w:t>
      </w:r>
      <w:r>
        <w:t xml:space="preserve">is different from </w:t>
      </w:r>
      <w:r w:rsidR="004C556E">
        <w:fldChar w:fldCharType="begin"/>
      </w:r>
      <w:r w:rsidR="004C556E">
        <w:instrText xml:space="preserve"> REF _Ref536610885 \h </w:instrText>
      </w:r>
      <w:r w:rsidR="004C556E">
        <w:fldChar w:fldCharType="separate"/>
      </w:r>
      <w:r w:rsidR="00A64E15">
        <w:t xml:space="preserve">Figure </w:t>
      </w:r>
      <w:r w:rsidR="00A64E15">
        <w:rPr>
          <w:noProof/>
        </w:rPr>
        <w:t>5</w:t>
      </w:r>
      <w:r w:rsidR="004C556E">
        <w:fldChar w:fldCharType="end"/>
      </w:r>
      <w:r w:rsidR="004C556E">
        <w:t xml:space="preserve"> </w:t>
      </w:r>
      <w:r w:rsidR="00383E9E">
        <w:t xml:space="preserve">both because one is modeled and one is measured, but also </w:t>
      </w:r>
      <w:r>
        <w:t xml:space="preserve">because </w:t>
      </w:r>
      <w:r w:rsidR="004C556E">
        <w:fldChar w:fldCharType="begin"/>
      </w:r>
      <w:r w:rsidR="004C556E">
        <w:instrText xml:space="preserve"> REF _Ref536610885 \h </w:instrText>
      </w:r>
      <w:r w:rsidR="004C556E">
        <w:fldChar w:fldCharType="separate"/>
      </w:r>
      <w:r w:rsidR="00A64E15">
        <w:t xml:space="preserve">Figure </w:t>
      </w:r>
      <w:r w:rsidR="00A64E15">
        <w:rPr>
          <w:noProof/>
        </w:rPr>
        <w:t>5</w:t>
      </w:r>
      <w:r w:rsidR="004C556E">
        <w:fldChar w:fldCharType="end"/>
      </w:r>
      <w:r w:rsidR="004C556E">
        <w:t xml:space="preserve"> </w:t>
      </w:r>
      <w:r>
        <w:t xml:space="preserve">shows only measurements from those sites that were measured in each trip (some </w:t>
      </w:r>
      <w:r>
        <w:lastRenderedPageBreak/>
        <w:t>sites could not be visited during individual trips due to time or safety constraints)</w:t>
      </w:r>
      <w:r w:rsidR="00383E9E">
        <w:t xml:space="preserve"> whereas </w:t>
      </w:r>
      <w:r w:rsidR="00383E9E">
        <w:fldChar w:fldCharType="begin"/>
      </w:r>
      <w:r w:rsidR="00383E9E">
        <w:instrText xml:space="preserve"> REF _Ref536610448 \h </w:instrText>
      </w:r>
      <w:r w:rsidR="00383E9E">
        <w:fldChar w:fldCharType="separate"/>
      </w:r>
      <w:r w:rsidR="00A64E15">
        <w:t xml:space="preserve">Figure </w:t>
      </w:r>
      <w:r w:rsidR="00A64E15">
        <w:rPr>
          <w:noProof/>
        </w:rPr>
        <w:t>7</w:t>
      </w:r>
      <w:r w:rsidR="00383E9E">
        <w:fldChar w:fldCharType="end"/>
      </w:r>
      <w:r w:rsidR="00383E9E">
        <w:t xml:space="preserve"> uses all sites for each trip.</w:t>
      </w:r>
    </w:p>
    <w:p w14:paraId="2EC9D766" w14:textId="45F792B6" w:rsidR="00BD204E" w:rsidRDefault="00154934" w:rsidP="001D762D">
      <w:pPr>
        <w:spacing w:line="480" w:lineRule="auto"/>
      </w:pPr>
      <w:r>
        <w:tab/>
        <w:t>The relationship between soil moisture and physical properties was similar for ICB and SCB, but not identical. For both, vegetation was the most important predictor. The random forest model trained on ICB measurements fit the measured SCB soil moisture measurements with a correlation coefficient of 0.73 (0.</w:t>
      </w:r>
      <w:r w:rsidR="009E1FD3">
        <w:t>82</w:t>
      </w:r>
      <w:r>
        <w:t xml:space="preserve"> for site means), whereas the model fit to SCB data was able to predict them with a correlation of 0.</w:t>
      </w:r>
      <w:r w:rsidR="009E1FD3">
        <w:t>98</w:t>
      </w:r>
      <w:r w:rsidR="00100B17">
        <w:t xml:space="preserve"> (</w:t>
      </w:r>
      <w:r w:rsidR="004C556E">
        <w:fldChar w:fldCharType="begin"/>
      </w:r>
      <w:r w:rsidR="004C556E">
        <w:instrText xml:space="preserve"> REF _Ref189030 \h </w:instrText>
      </w:r>
      <w:r w:rsidR="004C556E">
        <w:fldChar w:fldCharType="separate"/>
      </w:r>
      <w:r w:rsidR="00A64E15">
        <w:t xml:space="preserve">Figure </w:t>
      </w:r>
      <w:r w:rsidR="00A64E15">
        <w:rPr>
          <w:noProof/>
        </w:rPr>
        <w:t>8</w:t>
      </w:r>
      <w:r w:rsidR="004C556E">
        <w:fldChar w:fldCharType="end"/>
      </w:r>
      <w:r w:rsidR="009E1FD3">
        <w:t xml:space="preserve">, </w:t>
      </w:r>
      <w:r w:rsidR="009E1FD3">
        <w:fldChar w:fldCharType="begin"/>
      </w:r>
      <w:r w:rsidR="009E1FD3">
        <w:instrText xml:space="preserve"> REF _Ref2328677 \h </w:instrText>
      </w:r>
      <w:r w:rsidR="009E1FD3">
        <w:fldChar w:fldCharType="separate"/>
      </w:r>
      <w:r w:rsidR="00A64E15">
        <w:t xml:space="preserve">Figure </w:t>
      </w:r>
      <w:r w:rsidR="00A64E15">
        <w:rPr>
          <w:noProof/>
        </w:rPr>
        <w:t>9</w:t>
      </w:r>
      <w:r w:rsidR="009E1FD3">
        <w:fldChar w:fldCharType="end"/>
      </w:r>
      <w:r w:rsidR="00100B17">
        <w:t>)</w:t>
      </w:r>
      <w:r>
        <w:t xml:space="preserve">. </w:t>
      </w:r>
    </w:p>
    <w:p w14:paraId="49E85786" w14:textId="77777777" w:rsidR="00BD204E" w:rsidRDefault="00BD204E" w:rsidP="00BD204E">
      <w:pPr>
        <w:keepNext/>
      </w:pPr>
      <w:r>
        <w:rPr>
          <w:noProof/>
          <w:lang w:eastAsia="en-US"/>
        </w:rPr>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1974BA1A" w14:textId="66964BAD" w:rsidR="00BD204E" w:rsidRDefault="00BD204E" w:rsidP="00BD204E">
      <w:pPr>
        <w:pStyle w:val="Caption"/>
      </w:pPr>
      <w:bookmarkStart w:id="30" w:name="_Ref536610448"/>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7</w:t>
      </w:r>
      <w:r w:rsidR="00E51466">
        <w:rPr>
          <w:noProof/>
        </w:rPr>
        <w:fldChar w:fldCharType="end"/>
      </w:r>
      <w:bookmarkEnd w:id="30"/>
      <w:r>
        <w:t xml:space="preserve">. Modeled mean soil moisture under each vegetation type and either June or July of each measurement year. The average is taken across all </w:t>
      </w:r>
      <w:r w:rsidR="00CD0370">
        <w:t>measurement points. Averaging across site means gives similar results, but with smaller magnitudes of variation between years</w:t>
      </w:r>
      <w:r>
        <w:t>.</w:t>
      </w:r>
    </w:p>
    <w:p w14:paraId="27928CA4" w14:textId="78060BEE" w:rsidR="00154934" w:rsidRDefault="009E1FD3" w:rsidP="00154934">
      <w:pPr>
        <w:keepNext/>
      </w:pPr>
      <w:r>
        <w:rPr>
          <w:noProof/>
          <w:lang w:eastAsia="en-US"/>
        </w:rPr>
        <w:lastRenderedPageBreak/>
        <w:drawing>
          <wp:inline distT="0" distB="0" distL="0" distR="0" wp14:anchorId="1B04A1F3" wp14:editId="5A81627E">
            <wp:extent cx="4194515" cy="3752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152" cy="3760577"/>
                    </a:xfrm>
                    <a:prstGeom prst="rect">
                      <a:avLst/>
                    </a:prstGeom>
                  </pic:spPr>
                </pic:pic>
              </a:graphicData>
            </a:graphic>
          </wp:inline>
        </w:drawing>
      </w:r>
    </w:p>
    <w:p w14:paraId="3D765202" w14:textId="3D11B44C" w:rsidR="00BD204E" w:rsidRDefault="00154934" w:rsidP="00154934">
      <w:pPr>
        <w:pStyle w:val="Caption"/>
      </w:pPr>
      <w:bookmarkStart w:id="31" w:name="_Ref189030"/>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8</w:t>
      </w:r>
      <w:r w:rsidR="00E51466">
        <w:rPr>
          <w:noProof/>
        </w:rPr>
        <w:fldChar w:fldCharType="end"/>
      </w:r>
      <w:bookmarkEnd w:id="31"/>
      <w:r>
        <w:t>. Modeled versus measured soil moisture in SCB (site means). Red points are calculated using a model trained on ICB data; black points are from a model trained on SCB data.</w:t>
      </w:r>
    </w:p>
    <w:p w14:paraId="28650D99" w14:textId="16763829" w:rsidR="009E1FD3" w:rsidRDefault="009E1FD3" w:rsidP="009E1FD3"/>
    <w:p w14:paraId="59E721D9" w14:textId="77777777" w:rsidR="009E1FD3" w:rsidRDefault="009E1FD3" w:rsidP="009E1FD3">
      <w:pPr>
        <w:keepNext/>
      </w:pPr>
      <w:r>
        <w:rPr>
          <w:noProof/>
          <w:lang w:eastAsia="en-US"/>
        </w:rPr>
        <w:drawing>
          <wp:inline distT="0" distB="0" distL="0" distR="0" wp14:anchorId="46E81E51" wp14:editId="56DDA8F7">
            <wp:extent cx="4087154" cy="3314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4783" cy="3328997"/>
                    </a:xfrm>
                    <a:prstGeom prst="rect">
                      <a:avLst/>
                    </a:prstGeom>
                  </pic:spPr>
                </pic:pic>
              </a:graphicData>
            </a:graphic>
          </wp:inline>
        </w:drawing>
      </w:r>
    </w:p>
    <w:p w14:paraId="50554892" w14:textId="18EB7A52" w:rsidR="009E1FD3" w:rsidRPr="009E1FD3" w:rsidRDefault="009E1FD3" w:rsidP="009E1FD3">
      <w:pPr>
        <w:pStyle w:val="Caption"/>
      </w:pPr>
      <w:bookmarkStart w:id="32" w:name="_Ref2328677"/>
      <w:r>
        <w:t xml:space="preserve">Figure </w:t>
      </w:r>
      <w:fldSimple w:instr=" SEQ Figure \* ARABIC ">
        <w:r w:rsidR="00A64E15">
          <w:rPr>
            <w:noProof/>
          </w:rPr>
          <w:t>9</w:t>
        </w:r>
      </w:fldSimple>
      <w:bookmarkEnd w:id="32"/>
      <w:r>
        <w:t>. Errors in predicting SLB soil moisture using a model trained on SLB data (grey) and on ICB data (red).</w:t>
      </w:r>
    </w:p>
    <w:p w14:paraId="447A595B" w14:textId="77777777" w:rsidR="00154934" w:rsidRDefault="00154934" w:rsidP="00BD204E"/>
    <w:p w14:paraId="2DF9D849" w14:textId="77777777" w:rsidR="00BD204E" w:rsidRPr="00BD204E" w:rsidRDefault="00BD204E" w:rsidP="00BD204E"/>
    <w:p w14:paraId="3FD4754F" w14:textId="5BAC3896" w:rsidR="004206A3" w:rsidRPr="00444319" w:rsidRDefault="005A6251" w:rsidP="00444319">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Similarly to the </w:t>
      </w:r>
      <w:r w:rsidR="00AF6D4E" w:rsidRPr="00904A68">
        <w:rPr>
          <w:rFonts w:ascii="Times New Roman" w:hAnsi="Times New Roman" w:cs="Times New Roman"/>
          <w:color w:val="2F2F2F" w:themeColor="accent5" w:themeShade="80"/>
        </w:rPr>
        <w:t xml:space="preserve">field-sampled soil moisture, continuous weather station records indicate that </w:t>
      </w:r>
      <w:r w:rsidR="00CC6A12" w:rsidRPr="00904A68">
        <w:rPr>
          <w:rFonts w:ascii="Times New Roman" w:hAnsi="Times New Roman" w:cs="Times New Roman"/>
          <w:color w:val="2F2F2F" w:themeColor="accent5" w:themeShade="80"/>
        </w:rPr>
        <w:t xml:space="preserve">the </w:t>
      </w:r>
      <w:r w:rsidR="00AF6D4E" w:rsidRPr="00904A68">
        <w:rPr>
          <w:rFonts w:ascii="Times New Roman" w:hAnsi="Times New Roman" w:cs="Times New Roman"/>
          <w:color w:val="2F2F2F" w:themeColor="accent5" w:themeShade="80"/>
        </w:rPr>
        <w:t xml:space="preserve">wetland site is also associated with the highest soil moisture among all three stations. </w:t>
      </w:r>
      <w:r w:rsidR="0033332E">
        <w:rPr>
          <w:rFonts w:ascii="Times New Roman" w:hAnsi="Times New Roman" w:cs="Times New Roman"/>
          <w:color w:val="2F2F2F" w:themeColor="accent5" w:themeShade="80"/>
        </w:rPr>
        <w:fldChar w:fldCharType="begin"/>
      </w:r>
      <w:r w:rsidR="0033332E">
        <w:rPr>
          <w:rFonts w:ascii="Times New Roman" w:hAnsi="Times New Roman" w:cs="Times New Roman"/>
          <w:color w:val="2F2F2F" w:themeColor="accent5" w:themeShade="80"/>
        </w:rPr>
        <w:instrText xml:space="preserve"> REF _Ref540347 \h </w:instrText>
      </w:r>
      <w:r w:rsidR="0033332E">
        <w:rPr>
          <w:rFonts w:ascii="Times New Roman" w:hAnsi="Times New Roman" w:cs="Times New Roman"/>
          <w:color w:val="2F2F2F" w:themeColor="accent5" w:themeShade="80"/>
        </w:rPr>
      </w:r>
      <w:r w:rsidR="0033332E">
        <w:rPr>
          <w:rFonts w:ascii="Times New Roman" w:hAnsi="Times New Roman" w:cs="Times New Roman"/>
          <w:color w:val="2F2F2F" w:themeColor="accent5" w:themeShade="80"/>
        </w:rPr>
        <w:fldChar w:fldCharType="separate"/>
      </w:r>
      <w:r w:rsidR="00A64E15">
        <w:t xml:space="preserve">Figure </w:t>
      </w:r>
      <w:r w:rsidR="00A64E15">
        <w:rPr>
          <w:noProof/>
        </w:rPr>
        <w:t>10</w:t>
      </w:r>
      <w:r w:rsidR="0033332E">
        <w:rPr>
          <w:rFonts w:ascii="Times New Roman" w:hAnsi="Times New Roman" w:cs="Times New Roman"/>
          <w:color w:val="2F2F2F" w:themeColor="accent5" w:themeShade="80"/>
        </w:rPr>
        <w:fldChar w:fldCharType="end"/>
      </w:r>
      <w:r w:rsidR="0033332E">
        <w:rPr>
          <w:rFonts w:ascii="Times New Roman" w:hAnsi="Times New Roman" w:cs="Times New Roman"/>
          <w:color w:val="2F2F2F" w:themeColor="accent5" w:themeShade="80"/>
        </w:rPr>
        <w:t xml:space="preserve"> </w:t>
      </w:r>
      <w:r w:rsidR="00AF6D4E" w:rsidRPr="00904A68">
        <w:rPr>
          <w:rFonts w:ascii="Times New Roman" w:hAnsi="Times New Roman" w:cs="Times New Roman"/>
          <w:color w:val="2F2F2F" w:themeColor="accent5" w:themeShade="80"/>
        </w:rPr>
        <w:t xml:space="preserve">shows volumetric soil moisture time series for three soil depths (12, 60, and 100 cm) for </w:t>
      </w:r>
      <w:r w:rsidR="00943487" w:rsidRPr="00904A68">
        <w:rPr>
          <w:rFonts w:ascii="Times New Roman" w:hAnsi="Times New Roman" w:cs="Times New Roman"/>
          <w:color w:val="2F2F2F" w:themeColor="accent5" w:themeShade="80"/>
        </w:rPr>
        <w:t>[</w:t>
      </w:r>
      <w:r w:rsidR="00040459">
        <w:rPr>
          <w:rFonts w:ascii="Times New Roman" w:hAnsi="Times New Roman" w:cs="Times New Roman"/>
          <w:color w:val="2F2F2F" w:themeColor="accent5" w:themeShade="80"/>
        </w:rPr>
        <w:t>dense</w:t>
      </w:r>
      <w:r w:rsidR="00943487" w:rsidRPr="00904A68">
        <w:rPr>
          <w:rFonts w:ascii="Times New Roman" w:hAnsi="Times New Roman" w:cs="Times New Roman"/>
          <w:color w:val="2F2F2F" w:themeColor="accent5" w:themeShade="80"/>
        </w:rPr>
        <w:t>] wetland</w:t>
      </w:r>
      <w:r w:rsidR="0069666A">
        <w:rPr>
          <w:rFonts w:ascii="Times New Roman" w:hAnsi="Times New Roman" w:cs="Times New Roman"/>
          <w:color w:val="2F2F2F" w:themeColor="accent5" w:themeShade="80"/>
        </w:rPr>
        <w:t xml:space="preserve">, </w:t>
      </w:r>
      <w:r w:rsidR="00AF6D4E" w:rsidRPr="00904A68">
        <w:rPr>
          <w:rFonts w:ascii="Times New Roman" w:hAnsi="Times New Roman" w:cs="Times New Roman"/>
          <w:color w:val="2F2F2F" w:themeColor="accent5" w:themeShade="80"/>
        </w:rPr>
        <w:t xml:space="preserve">shrub, and forest weather stations. </w:t>
      </w:r>
      <w:r w:rsidR="00E83F00" w:rsidRPr="00904A68">
        <w:rPr>
          <w:rFonts w:ascii="Times New Roman" w:hAnsi="Times New Roman" w:cs="Times New Roman"/>
          <w:color w:val="2F2F2F" w:themeColor="accent5" w:themeShade="80"/>
        </w:rPr>
        <w:t xml:space="preserve">For ICB results, refer to Appendix </w:t>
      </w:r>
      <w:r w:rsidR="00E64D70">
        <w:rPr>
          <w:rFonts w:ascii="Times New Roman" w:hAnsi="Times New Roman" w:cs="Times New Roman"/>
          <w:color w:val="2F2F2F" w:themeColor="accent5" w:themeShade="80"/>
        </w:rPr>
        <w:t>A</w:t>
      </w:r>
      <w:r w:rsidR="00E83F00" w:rsidRPr="00904A68">
        <w:rPr>
          <w:rFonts w:ascii="Times New Roman" w:hAnsi="Times New Roman" w:cs="Times New Roman"/>
          <w:color w:val="2F2F2F" w:themeColor="accent5" w:themeShade="80"/>
        </w:rPr>
        <w:t>.</w:t>
      </w:r>
    </w:p>
    <w:p w14:paraId="2A7C0C1D" w14:textId="77777777" w:rsidR="00792C7D" w:rsidRDefault="007D0779" w:rsidP="00546827">
      <w:pPr>
        <w:spacing w:line="480" w:lineRule="auto"/>
        <w:rPr>
          <w:i/>
          <w:iCs/>
          <w:color w:val="000000" w:themeColor="text2"/>
          <w:sz w:val="18"/>
          <w:szCs w:val="18"/>
        </w:rPr>
      </w:pPr>
      <w:bookmarkStart w:id="33" w:name="_Ref534405304"/>
      <w:commentRangeStart w:id="34"/>
      <w:commentRangeEnd w:id="34"/>
      <w:r>
        <w:rPr>
          <w:rStyle w:val="CommentReference"/>
        </w:rPr>
        <w:lastRenderedPageBreak/>
        <w:commentReference w:id="34"/>
      </w:r>
      <w:r w:rsidR="00444319" w:rsidRPr="00444319">
        <w:rPr>
          <w:i/>
          <w:iCs/>
          <w:noProof/>
          <w:color w:val="000000" w:themeColor="text2"/>
          <w:sz w:val="18"/>
          <w:szCs w:val="18"/>
          <w:lang w:eastAsia="en-US"/>
        </w:rPr>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158" cy="7074379"/>
                    </a:xfrm>
                    <a:prstGeom prst="rect">
                      <a:avLst/>
                    </a:prstGeom>
                  </pic:spPr>
                </pic:pic>
              </a:graphicData>
            </a:graphic>
          </wp:inline>
        </w:drawing>
      </w:r>
    </w:p>
    <w:p w14:paraId="7DD319C1" w14:textId="25355C41" w:rsidR="00BE3BF1" w:rsidRPr="00904A68" w:rsidRDefault="004C556E" w:rsidP="004C556E">
      <w:pPr>
        <w:pStyle w:val="Caption"/>
        <w:rPr>
          <w:rFonts w:ascii="Times New Roman" w:hAnsi="Times New Roman" w:cs="Times New Roman"/>
          <w:color w:val="2F2F2F" w:themeColor="accent5" w:themeShade="80"/>
        </w:rPr>
      </w:pPr>
      <w:bookmarkStart w:id="35" w:name="_Ref540347"/>
      <w:bookmarkEnd w:id="33"/>
      <w:r>
        <w:t xml:space="preserve">Figure </w:t>
      </w:r>
      <w:r w:rsidR="00E51466">
        <w:rPr>
          <w:noProof/>
        </w:rPr>
        <w:fldChar w:fldCharType="begin"/>
      </w:r>
      <w:r w:rsidR="00E51466">
        <w:rPr>
          <w:noProof/>
        </w:rPr>
        <w:instrText xml:space="preserve"> SEQ Figure \* ARABIC </w:instrText>
      </w:r>
      <w:r w:rsidR="00E51466">
        <w:rPr>
          <w:noProof/>
        </w:rPr>
        <w:fldChar w:fldCharType="separate"/>
      </w:r>
      <w:r w:rsidR="00A64E15">
        <w:rPr>
          <w:noProof/>
        </w:rPr>
        <w:t>10</w:t>
      </w:r>
      <w:r w:rsidR="00E51466">
        <w:rPr>
          <w:noProof/>
        </w:rPr>
        <w:fldChar w:fldCharType="end"/>
      </w:r>
      <w:bookmarkEnd w:id="35"/>
      <w:r>
        <w:t>:</w:t>
      </w:r>
      <w:commentRangeStart w:id="36"/>
      <w:commentRangeStart w:id="37"/>
      <w:commentRangeStart w:id="38"/>
      <w:commentRangeEnd w:id="36"/>
      <w:commentRangeEnd w:id="37"/>
      <w:commentRangeEnd w:id="38"/>
      <w:r w:rsidR="00CC6A12" w:rsidRPr="00904A68">
        <w:rPr>
          <w:rFonts w:ascii="Times New Roman" w:hAnsi="Times New Roman" w:cs="Times New Roman"/>
          <w:color w:val="2F2F2F" w:themeColor="accent5" w:themeShade="80"/>
        </w:rPr>
        <w:t xml:space="preserve">volumetric </w:t>
      </w:r>
      <w:r w:rsidR="00937D60" w:rsidRPr="009F15AB">
        <w:rPr>
          <w:rFonts w:ascii="Times New Roman" w:hAnsi="Times New Roman"/>
        </w:rPr>
        <w:t>water content</w:t>
      </w:r>
      <w:r w:rsidR="00CC6A12" w:rsidRPr="00904A68">
        <w:rPr>
          <w:rFonts w:ascii="Times New Roman" w:hAnsi="Times New Roman" w:cs="Times New Roman"/>
          <w:color w:val="2F2F2F" w:themeColor="accent5" w:themeShade="80"/>
        </w:rPr>
        <w:t xml:space="preserve"> [%] in</w:t>
      </w:r>
      <w:r w:rsidR="00870407" w:rsidRPr="00904A68">
        <w:rPr>
          <w:rFonts w:ascii="Times New Roman" w:hAnsi="Times New Roman" w:cs="Times New Roman"/>
          <w:color w:val="2F2F2F" w:themeColor="accent5" w:themeShade="80"/>
        </w:rPr>
        <w:t xml:space="preserve"> </w:t>
      </w:r>
      <w:r w:rsidR="00CC6A12" w:rsidRPr="00904A68">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10 minute intervals for 2017 and 2018 water years. Daily </w:t>
      </w:r>
      <w:r w:rsidR="00A5774E">
        <w:rPr>
          <w:rFonts w:ascii="Times New Roman" w:hAnsi="Times New Roman" w:cs="Times New Roman"/>
          <w:color w:val="2F2F2F" w:themeColor="accent5" w:themeShade="80"/>
        </w:rPr>
        <w:t>water inputs</w:t>
      </w:r>
      <w:r w:rsidR="00CC6A12" w:rsidRPr="00904A68">
        <w:rPr>
          <w:rFonts w:ascii="Times New Roman" w:hAnsi="Times New Roman" w:cs="Times New Roman"/>
          <w:color w:val="2F2F2F" w:themeColor="accent5" w:themeShade="80"/>
        </w:rPr>
        <w:t xml:space="preserve"> in the form of rain and snow melt is presented as vertical bars.</w:t>
      </w:r>
      <w:r w:rsidR="00444319">
        <w:rPr>
          <w:rFonts w:ascii="Times New Roman" w:hAnsi="Times New Roman" w:cs="Times New Roman"/>
          <w:color w:val="2F2F2F" w:themeColor="accent5" w:themeShade="80"/>
        </w:rPr>
        <w:t xml:space="preserve"> </w:t>
      </w:r>
      <w:r w:rsidR="00A5774E">
        <w:rPr>
          <w:rFonts w:ascii="Times New Roman" w:hAnsi="Times New Roman" w:cs="Times New Roman"/>
          <w:color w:val="2F2F2F" w:themeColor="accent5" w:themeShade="80"/>
        </w:rPr>
        <w:t>Grey regions</w:t>
      </w:r>
      <w:r w:rsidR="00444319">
        <w:rPr>
          <w:rFonts w:ascii="Times New Roman" w:hAnsi="Times New Roman" w:cs="Times New Roman"/>
          <w:color w:val="2F2F2F" w:themeColor="accent5" w:themeShade="80"/>
        </w:rPr>
        <w:t xml:space="preserve"> represent period</w:t>
      </w:r>
      <w:r w:rsidR="00A5774E">
        <w:rPr>
          <w:rFonts w:ascii="Times New Roman" w:hAnsi="Times New Roman" w:cs="Times New Roman"/>
          <w:color w:val="2F2F2F" w:themeColor="accent5" w:themeShade="80"/>
        </w:rPr>
        <w:t>s</w:t>
      </w:r>
      <w:bookmarkStart w:id="39" w:name="_GoBack"/>
      <w:bookmarkEnd w:id="39"/>
      <w:r w:rsidR="00444319">
        <w:rPr>
          <w:rFonts w:ascii="Times New Roman" w:hAnsi="Times New Roman" w:cs="Times New Roman"/>
          <w:color w:val="2F2F2F" w:themeColor="accent5" w:themeShade="80"/>
        </w:rPr>
        <w:t xml:space="preserve"> of time when snow is present around the base of the weather station. For shrub station, there is no snowpack record</w:t>
      </w:r>
      <w:r>
        <w:rPr>
          <w:rFonts w:ascii="Times New Roman" w:hAnsi="Times New Roman" w:cs="Times New Roman"/>
          <w:color w:val="2F2F2F" w:themeColor="accent5" w:themeShade="80"/>
        </w:rPr>
        <w:t xml:space="preserve"> for the end of 2017 winter; b</w:t>
      </w:r>
      <w:r w:rsidR="00444319">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904A68">
        <w:rPr>
          <w:rFonts w:ascii="Times New Roman" w:hAnsi="Times New Roman" w:cs="Times New Roman"/>
          <w:color w:val="2F2F2F" w:themeColor="accent5" w:themeShade="80"/>
        </w:rPr>
        <w:t xml:space="preserve"> Water year (WY) summaries are also provided for total precipitation recorded at each station. </w:t>
      </w:r>
    </w:p>
    <w:p w14:paraId="53539F40" w14:textId="5844E725" w:rsidR="00CC6A12" w:rsidRPr="00904A68" w:rsidRDefault="00CC6A12" w:rsidP="00BE3BF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lastRenderedPageBreak/>
        <w:t xml:space="preserve">All three weather stations have experienced </w:t>
      </w:r>
      <w:r w:rsidR="005E596B">
        <w:rPr>
          <w:rFonts w:ascii="Times New Roman" w:hAnsi="Times New Roman" w:cs="Times New Roman"/>
          <w:color w:val="2F2F2F" w:themeColor="accent5" w:themeShade="80"/>
        </w:rPr>
        <w:t>greater</w:t>
      </w:r>
      <w:r w:rsidRPr="00904A68">
        <w:rPr>
          <w:rFonts w:ascii="Times New Roman" w:hAnsi="Times New Roman" w:cs="Times New Roman"/>
          <w:color w:val="2F2F2F" w:themeColor="accent5" w:themeShade="80"/>
        </w:rPr>
        <w:t xml:space="preserve"> and more persistent soil moisture during the 2017 water year (WY) than the 2018 WY, </w:t>
      </w:r>
      <w:r w:rsidR="00040459">
        <w:rPr>
          <w:rFonts w:ascii="Times New Roman" w:hAnsi="Times New Roman" w:cs="Times New Roman"/>
          <w:color w:val="2F2F2F" w:themeColor="accent5" w:themeShade="80"/>
        </w:rPr>
        <w:t>as a result of</w:t>
      </w:r>
      <w:r w:rsidRPr="00904A68">
        <w:rPr>
          <w:rFonts w:ascii="Times New Roman" w:hAnsi="Times New Roman" w:cs="Times New Roman"/>
          <w:color w:val="2F2F2F" w:themeColor="accent5" w:themeShade="80"/>
        </w:rPr>
        <w:t xml:space="preserve"> large precipitation differences. </w:t>
      </w:r>
      <w:r w:rsidR="00943487" w:rsidRPr="00904A68">
        <w:rPr>
          <w:rFonts w:ascii="Times New Roman" w:hAnsi="Times New Roman" w:cs="Times New Roman"/>
          <w:color w:val="2F2F2F" w:themeColor="accent5" w:themeShade="80"/>
        </w:rPr>
        <w:t>Although precipitation totals are different across the stations</w:t>
      </w:r>
      <w:r w:rsidR="0069666A">
        <w:rPr>
          <w:rFonts w:ascii="Times New Roman" w:hAnsi="Times New Roman" w:cs="Times New Roman"/>
          <w:color w:val="2F2F2F" w:themeColor="accent5" w:themeShade="80"/>
        </w:rPr>
        <w:t xml:space="preserve"> and years</w:t>
      </w:r>
      <w:r w:rsidR="00943487" w:rsidRPr="00904A68">
        <w:rPr>
          <w:rFonts w:ascii="Times New Roman" w:hAnsi="Times New Roman" w:cs="Times New Roman"/>
          <w:color w:val="2F2F2F" w:themeColor="accent5" w:themeShade="80"/>
        </w:rPr>
        <w:t xml:space="preserve">, forest station </w:t>
      </w:r>
      <w:r w:rsidR="00B43783" w:rsidRPr="00B43783">
        <w:rPr>
          <w:rFonts w:ascii="Times New Roman" w:hAnsi="Times New Roman" w:cs="Times New Roman"/>
          <w:color w:val="000000" w:themeColor="text2"/>
        </w:rPr>
        <w:t>measur</w:t>
      </w:r>
      <w:r w:rsidR="00943487" w:rsidRPr="00B43783">
        <w:rPr>
          <w:rFonts w:ascii="Times New Roman" w:hAnsi="Times New Roman" w:cs="Times New Roman"/>
          <w:color w:val="000000" w:themeColor="text2"/>
        </w:rPr>
        <w:t xml:space="preserve">ed </w:t>
      </w:r>
      <w:r w:rsidR="00943487" w:rsidRPr="00904A68">
        <w:rPr>
          <w:rFonts w:ascii="Times New Roman" w:hAnsi="Times New Roman" w:cs="Times New Roman"/>
          <w:color w:val="2F2F2F" w:themeColor="accent5" w:themeShade="80"/>
        </w:rPr>
        <w:t xml:space="preserve">the least amount of precipitation, likely due to </w:t>
      </w:r>
      <w:commentRangeStart w:id="40"/>
      <w:r w:rsidR="00943487" w:rsidRPr="00904A68">
        <w:rPr>
          <w:rFonts w:ascii="Times New Roman" w:hAnsi="Times New Roman" w:cs="Times New Roman"/>
          <w:color w:val="2F2F2F" w:themeColor="accent5" w:themeShade="80"/>
        </w:rPr>
        <w:t>interception</w:t>
      </w:r>
      <w:commentRangeEnd w:id="40"/>
      <w:r w:rsidR="00943487" w:rsidRPr="00904A68">
        <w:rPr>
          <w:rStyle w:val="CommentReference"/>
          <w:color w:val="2F2F2F" w:themeColor="accent5" w:themeShade="80"/>
        </w:rPr>
        <w:commentReference w:id="40"/>
      </w:r>
      <w:r w:rsidR="00943487" w:rsidRPr="00904A68">
        <w:rPr>
          <w:rFonts w:ascii="Times New Roman" w:hAnsi="Times New Roman" w:cs="Times New Roman"/>
          <w:color w:val="2F2F2F" w:themeColor="accent5" w:themeShade="80"/>
        </w:rPr>
        <w:t>. At the same time, f</w:t>
      </w:r>
      <w:r w:rsidR="00D81477" w:rsidRPr="00904A68">
        <w:rPr>
          <w:rFonts w:ascii="Times New Roman" w:hAnsi="Times New Roman" w:cs="Times New Roman"/>
          <w:color w:val="2F2F2F" w:themeColor="accent5" w:themeShade="80"/>
        </w:rPr>
        <w:t>orest</w:t>
      </w:r>
      <w:r w:rsidRPr="00904A68">
        <w:rPr>
          <w:rFonts w:ascii="Times New Roman" w:hAnsi="Times New Roman" w:cs="Times New Roman"/>
          <w:color w:val="2F2F2F" w:themeColor="accent5" w:themeShade="80"/>
        </w:rPr>
        <w:t xml:space="preserve"> station shows the greatest soil moisture difference </w:t>
      </w:r>
      <w:commentRangeStart w:id="41"/>
      <w:r w:rsidRPr="00904A68">
        <w:rPr>
          <w:rFonts w:ascii="Times New Roman" w:hAnsi="Times New Roman" w:cs="Times New Roman"/>
          <w:color w:val="2F2F2F" w:themeColor="accent5" w:themeShade="80"/>
        </w:rPr>
        <w:t>between the two water years</w:t>
      </w:r>
      <w:commentRangeEnd w:id="41"/>
      <w:r w:rsidRPr="00904A68">
        <w:rPr>
          <w:rStyle w:val="CommentReference"/>
          <w:color w:val="2F2F2F" w:themeColor="accent5" w:themeShade="80"/>
        </w:rPr>
        <w:commentReference w:id="41"/>
      </w:r>
      <w:r w:rsidRPr="00904A68">
        <w:rPr>
          <w:rFonts w:ascii="Times New Roman" w:hAnsi="Times New Roman" w:cs="Times New Roman"/>
          <w:color w:val="2F2F2F"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F2F2F" w:themeColor="accent5" w:themeShade="80"/>
        </w:rPr>
        <w:t>s</w:t>
      </w:r>
      <w:r w:rsidRPr="00904A68">
        <w:rPr>
          <w:rFonts w:ascii="Times New Roman" w:hAnsi="Times New Roman" w:cs="Times New Roman"/>
          <w:color w:val="2F2F2F" w:themeColor="accent5" w:themeShade="80"/>
        </w:rPr>
        <w:t xml:space="preserve"> in both the length of the saturation period and end of WY soil moisture. The three vegetation cover types are ranked in average soil moisture from highest to lowest as follows: wetland, </w:t>
      </w:r>
      <w:commentRangeStart w:id="42"/>
      <w:commentRangeStart w:id="43"/>
      <w:r w:rsidRPr="00904A68">
        <w:rPr>
          <w:rFonts w:ascii="Times New Roman" w:hAnsi="Times New Roman" w:cs="Times New Roman"/>
          <w:color w:val="2F2F2F" w:themeColor="accent5" w:themeShade="80"/>
        </w:rPr>
        <w:t>shrub</w:t>
      </w:r>
      <w:commentRangeEnd w:id="42"/>
      <w:r w:rsidR="00B43783">
        <w:rPr>
          <w:rStyle w:val="CommentReference"/>
        </w:rPr>
        <w:commentReference w:id="42"/>
      </w:r>
      <w:commentRangeEnd w:id="43"/>
      <w:r w:rsidR="001F02B0">
        <w:rPr>
          <w:rStyle w:val="CommentReference"/>
        </w:rPr>
        <w:commentReference w:id="43"/>
      </w:r>
      <w:r w:rsidRPr="00904A68">
        <w:rPr>
          <w:rFonts w:ascii="Times New Roman" w:hAnsi="Times New Roman" w:cs="Times New Roman"/>
          <w:color w:val="2F2F2F" w:themeColor="accent5" w:themeShade="80"/>
        </w:rPr>
        <w:t xml:space="preserve">, </w:t>
      </w:r>
      <w:r w:rsidR="00943487" w:rsidRPr="00904A68">
        <w:rPr>
          <w:rFonts w:ascii="Times New Roman" w:hAnsi="Times New Roman" w:cs="Times New Roman"/>
          <w:color w:val="2F2F2F" w:themeColor="accent5" w:themeShade="80"/>
        </w:rPr>
        <w:t xml:space="preserve">followed by </w:t>
      </w:r>
      <w:r w:rsidRPr="00904A68">
        <w:rPr>
          <w:rFonts w:ascii="Times New Roman" w:hAnsi="Times New Roman" w:cs="Times New Roman"/>
          <w:color w:val="2F2F2F" w:themeColor="accent5" w:themeShade="80"/>
        </w:rPr>
        <w:t>forest</w:t>
      </w:r>
      <w:r w:rsidR="00943487" w:rsidRPr="00904A68">
        <w:rPr>
          <w:rFonts w:ascii="Times New Roman" w:hAnsi="Times New Roman" w:cs="Times New Roman"/>
          <w:color w:val="2F2F2F" w:themeColor="accent5" w:themeShade="80"/>
        </w:rPr>
        <w:t xml:space="preserve"> cover type</w:t>
      </w:r>
      <w:r w:rsidRPr="00904A68">
        <w:rPr>
          <w:rFonts w:ascii="Times New Roman" w:hAnsi="Times New Roman" w:cs="Times New Roman"/>
          <w:color w:val="2F2F2F" w:themeColor="accent5" w:themeShade="80"/>
        </w:rPr>
        <w:t xml:space="preserve">. </w:t>
      </w:r>
    </w:p>
    <w:p w14:paraId="4A112F25" w14:textId="7424A9A5" w:rsidR="00CC6A12" w:rsidRDefault="00CC6A12" w:rsidP="00DB2B2D">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F2F2F" w:themeColor="accent5" w:themeShade="80"/>
        </w:rPr>
        <w:t xml:space="preserve">From correlation analysis, shallow (12 cm) soil </w:t>
      </w:r>
      <w:r w:rsidR="007A7140" w:rsidRPr="00904A68">
        <w:rPr>
          <w:rFonts w:ascii="Times New Roman" w:hAnsi="Times New Roman" w:cs="Times New Roman"/>
          <w:color w:val="2F2F2F" w:themeColor="accent5" w:themeShade="80"/>
        </w:rPr>
        <w:t xml:space="preserve">has a strong positive correlation to deep (100 cm) soil (See Table 1 for </w:t>
      </w:r>
      <w:r w:rsidR="00943487" w:rsidRPr="00904A68">
        <w:rPr>
          <w:rFonts w:ascii="Times New Roman" w:hAnsi="Times New Roman" w:cs="Times New Roman"/>
          <w:color w:val="2F2F2F" w:themeColor="accent5" w:themeShade="80"/>
        </w:rPr>
        <w:t>Pea</w:t>
      </w:r>
      <w:r w:rsidR="007A7140" w:rsidRPr="00904A68">
        <w:rPr>
          <w:rFonts w:ascii="Times New Roman" w:hAnsi="Times New Roman" w:cs="Times New Roman"/>
          <w:color w:val="2F2F2F" w:themeColor="accent5" w:themeShade="80"/>
        </w:rPr>
        <w:t xml:space="preserve">rson correlation coefficients). </w:t>
      </w:r>
    </w:p>
    <w:p w14:paraId="3D8D0CF0" w14:textId="6026EC7F" w:rsidR="001D762D" w:rsidRDefault="00A71FEF" w:rsidP="00DB2B2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Comparison between </w:t>
      </w:r>
      <w:r w:rsidR="004F4FD9">
        <w:rPr>
          <w:rFonts w:ascii="Times New Roman" w:hAnsi="Times New Roman" w:cs="Times New Roman"/>
          <w:color w:val="2F2F2F" w:themeColor="accent5" w:themeShade="80"/>
        </w:rPr>
        <w:t>manually</w:t>
      </w:r>
      <w:r>
        <w:rPr>
          <w:rFonts w:ascii="Times New Roman" w:hAnsi="Times New Roman" w:cs="Times New Roman"/>
          <w:color w:val="2F2F2F" w:themeColor="accent5" w:themeShade="80"/>
        </w:rPr>
        <w:t xml:space="preserve"> collected soil moisture data </w:t>
      </w:r>
      <w:r w:rsidR="004F4FD9">
        <w:rPr>
          <w:rFonts w:ascii="Times New Roman" w:hAnsi="Times New Roman" w:cs="Times New Roman"/>
          <w:color w:val="2F2F2F" w:themeColor="accent5" w:themeShade="80"/>
        </w:rPr>
        <w:t>measured</w:t>
      </w:r>
      <w:r>
        <w:rPr>
          <w:rFonts w:ascii="Times New Roman" w:hAnsi="Times New Roman" w:cs="Times New Roman"/>
          <w:color w:val="2F2F2F" w:themeColor="accent5" w:themeShade="80"/>
        </w:rPr>
        <w:t xml:space="preserve"> in a grid around each weather station site and weather station recorded 12 cm soil moisture was made. For a spring date of May 23</w:t>
      </w:r>
      <w:r w:rsidRPr="00A71FEF">
        <w:rPr>
          <w:rFonts w:ascii="Times New Roman" w:hAnsi="Times New Roman" w:cs="Times New Roman"/>
          <w:color w:val="2F2F2F" w:themeColor="accent5" w:themeShade="80"/>
          <w:vertAlign w:val="superscript"/>
        </w:rPr>
        <w:t>rd</w:t>
      </w:r>
      <w:r>
        <w:rPr>
          <w:rFonts w:ascii="Times New Roman" w:hAnsi="Times New Roman" w:cs="Times New Roman"/>
          <w:color w:val="2F2F2F" w:themeColor="accent5" w:themeShade="80"/>
        </w:rPr>
        <w:t>, 2017, manually collected soil moisture data for wetland, shrub, and forest stations were 48%</w:t>
      </w:r>
      <w:r>
        <w:rPr>
          <w:rFonts w:ascii="Times New Roman" w:hAnsi="Times New Roman" w:cs="Times New Roman"/>
          <w:color w:val="2F2F2F" w:themeColor="accent5" w:themeShade="80"/>
        </w:rPr>
        <w:sym w:font="Symbol" w:char="F0B1"/>
      </w:r>
      <w:r>
        <w:rPr>
          <w:rFonts w:ascii="Times New Roman" w:hAnsi="Times New Roman" w:cs="Times New Roman"/>
          <w:color w:val="2F2F2F" w:themeColor="accent5" w:themeShade="80"/>
        </w:rPr>
        <w:t>13%, 7.5%</w:t>
      </w:r>
      <w:r>
        <w:rPr>
          <w:rFonts w:ascii="Times New Roman" w:hAnsi="Times New Roman" w:cs="Times New Roman"/>
          <w:color w:val="2F2F2F" w:themeColor="accent5" w:themeShade="80"/>
        </w:rPr>
        <w:sym w:font="Symbol" w:char="F0B1"/>
      </w:r>
      <w:r>
        <w:rPr>
          <w:rFonts w:ascii="Times New Roman" w:hAnsi="Times New Roman" w:cs="Times New Roman"/>
          <w:color w:val="2F2F2F" w:themeColor="accent5" w:themeShade="80"/>
        </w:rPr>
        <w:t xml:space="preserve">1.8%, </w:t>
      </w:r>
      <w:r w:rsidR="00997624">
        <w:rPr>
          <w:rFonts w:ascii="Times New Roman" w:hAnsi="Times New Roman" w:cs="Times New Roman"/>
          <w:color w:val="2F2F2F" w:themeColor="accent5" w:themeShade="80"/>
        </w:rPr>
        <w:t xml:space="preserve">and </w:t>
      </w:r>
      <w:r>
        <w:rPr>
          <w:rFonts w:ascii="Times New Roman" w:hAnsi="Times New Roman" w:cs="Times New Roman"/>
          <w:color w:val="2F2F2F" w:themeColor="accent5" w:themeShade="80"/>
        </w:rPr>
        <w:t>8.7%</w:t>
      </w:r>
      <w:r>
        <w:rPr>
          <w:rFonts w:ascii="Times New Roman" w:hAnsi="Times New Roman" w:cs="Times New Roman"/>
          <w:color w:val="2F2F2F" w:themeColor="accent5" w:themeShade="80"/>
        </w:rPr>
        <w:sym w:font="Symbol" w:char="F0B1"/>
      </w:r>
      <w:r>
        <w:rPr>
          <w:rFonts w:ascii="Times New Roman" w:hAnsi="Times New Roman" w:cs="Times New Roman"/>
          <w:color w:val="2F2F2F" w:themeColor="accent5" w:themeShade="80"/>
        </w:rPr>
        <w:t xml:space="preserve">2.3% respectively. For the same collection date, the wetland, shrub, and forest weather stations’ 12 cm soil moisture sensors have measured 49%, </w:t>
      </w:r>
      <w:r w:rsidR="00997624">
        <w:rPr>
          <w:rFonts w:ascii="Times New Roman" w:hAnsi="Times New Roman" w:cs="Times New Roman"/>
          <w:color w:val="2F2F2F" w:themeColor="accent5" w:themeShade="80"/>
        </w:rPr>
        <w:t xml:space="preserve">10%, and 11% respectively. For a late summer date of August 5th (wetland and forest) and 9th (shrub), 2017, manually collected soil moisture data for wetland, shrub, and forest </w:t>
      </w:r>
      <w:r w:rsidR="00997624">
        <w:rPr>
          <w:rFonts w:ascii="Times New Roman" w:hAnsi="Times New Roman" w:cs="Times New Roman"/>
          <w:color w:val="2F2F2F" w:themeColor="accent5" w:themeShade="80"/>
        </w:rPr>
        <w:lastRenderedPageBreak/>
        <w:t>stations were 41%</w:t>
      </w:r>
      <w:r w:rsidR="00997624">
        <w:rPr>
          <w:rFonts w:ascii="Times New Roman" w:hAnsi="Times New Roman" w:cs="Times New Roman"/>
          <w:color w:val="2F2F2F" w:themeColor="accent5" w:themeShade="80"/>
        </w:rPr>
        <w:sym w:font="Symbol" w:char="F0B1"/>
      </w:r>
      <w:r w:rsidR="00997624">
        <w:rPr>
          <w:rFonts w:ascii="Times New Roman" w:hAnsi="Times New Roman" w:cs="Times New Roman"/>
          <w:color w:val="2F2F2F" w:themeColor="accent5" w:themeShade="80"/>
        </w:rPr>
        <w:t>14%, 1.0%</w:t>
      </w:r>
      <w:r w:rsidR="00997624">
        <w:rPr>
          <w:rFonts w:ascii="Times New Roman" w:hAnsi="Times New Roman" w:cs="Times New Roman"/>
          <w:color w:val="2F2F2F" w:themeColor="accent5" w:themeShade="80"/>
        </w:rPr>
        <w:sym w:font="Symbol" w:char="F0B1"/>
      </w:r>
      <w:r w:rsidR="00997624">
        <w:rPr>
          <w:rFonts w:ascii="Times New Roman" w:hAnsi="Times New Roman" w:cs="Times New Roman"/>
          <w:color w:val="2F2F2F" w:themeColor="accent5" w:themeShade="80"/>
        </w:rPr>
        <w:t>0.6%, and 1.3%</w:t>
      </w:r>
      <w:r w:rsidR="00997624">
        <w:rPr>
          <w:rFonts w:ascii="Times New Roman" w:hAnsi="Times New Roman" w:cs="Times New Roman"/>
          <w:color w:val="2F2F2F" w:themeColor="accent5" w:themeShade="80"/>
        </w:rPr>
        <w:sym w:font="Symbol" w:char="F0B1"/>
      </w:r>
      <w:r w:rsidR="00997624">
        <w:rPr>
          <w:rFonts w:ascii="Times New Roman" w:hAnsi="Times New Roman" w:cs="Times New Roman"/>
          <w:color w:val="2F2F2F" w:themeColor="accent5" w:themeShade="80"/>
        </w:rPr>
        <w:t>1.2%. For the same collection date</w:t>
      </w:r>
      <w:r w:rsidR="004F4FD9">
        <w:rPr>
          <w:rFonts w:ascii="Times New Roman" w:hAnsi="Times New Roman" w:cs="Times New Roman"/>
          <w:color w:val="2F2F2F" w:themeColor="accent5" w:themeShade="80"/>
        </w:rPr>
        <w:t>s</w:t>
      </w:r>
      <w:r w:rsidR="00997624">
        <w:rPr>
          <w:rFonts w:ascii="Times New Roman" w:hAnsi="Times New Roman" w:cs="Times New Roman"/>
          <w:color w:val="2F2F2F" w:themeColor="accent5" w:themeShade="80"/>
        </w:rPr>
        <w:t>, the wetland, shrub, and forest weather stations’ 12 cm soil moisture sensors have measured 49%, 2.2%, and 2.9% respectively. It appears that manually sampled soil moisture is consiste</w:t>
      </w:r>
      <w:r w:rsidR="00C55500">
        <w:rPr>
          <w:rFonts w:ascii="Times New Roman" w:hAnsi="Times New Roman" w:cs="Times New Roman"/>
          <w:color w:val="2F2F2F" w:themeColor="accent5" w:themeShade="80"/>
        </w:rPr>
        <w:t>ntly lower than</w:t>
      </w:r>
      <w:r w:rsidR="004F4FD9">
        <w:rPr>
          <w:rFonts w:ascii="Times New Roman" w:hAnsi="Times New Roman" w:cs="Times New Roman"/>
          <w:color w:val="2F2F2F" w:themeColor="accent5" w:themeShade="80"/>
        </w:rPr>
        <w:t xml:space="preserve"> </w:t>
      </w:r>
      <w:r w:rsidR="00C55500">
        <w:rPr>
          <w:rFonts w:ascii="Times New Roman" w:hAnsi="Times New Roman" w:cs="Times New Roman"/>
          <w:color w:val="2F2F2F" w:themeColor="accent5" w:themeShade="80"/>
        </w:rPr>
        <w:t>soil moisture data</w:t>
      </w:r>
      <w:r w:rsidR="004F4FD9">
        <w:rPr>
          <w:rFonts w:ascii="Times New Roman" w:hAnsi="Times New Roman" w:cs="Times New Roman"/>
          <w:color w:val="2F2F2F" w:themeColor="accent5" w:themeShade="80"/>
        </w:rPr>
        <w:t xml:space="preserve"> measured by the weather stations</w:t>
      </w:r>
      <w:r w:rsidR="00C55500">
        <w:rPr>
          <w:rFonts w:ascii="Times New Roman" w:hAnsi="Times New Roman" w:cs="Times New Roman"/>
          <w:color w:val="2F2F2F" w:themeColor="accent5" w:themeShade="80"/>
        </w:rPr>
        <w:t>. This makes sense since manually collected soil moisture measures average soil water content vertically from the surface to the depth of 12 cm. Meanwhile weather station</w:t>
      </w:r>
      <w:r w:rsidR="004F4FD9">
        <w:rPr>
          <w:rFonts w:ascii="Times New Roman" w:hAnsi="Times New Roman" w:cs="Times New Roman"/>
          <w:color w:val="2F2F2F" w:themeColor="accent5" w:themeShade="80"/>
        </w:rPr>
        <w:t>’s</w:t>
      </w:r>
      <w:r w:rsidR="00C55500">
        <w:rPr>
          <w:rFonts w:ascii="Times New Roman" w:hAnsi="Times New Roman" w:cs="Times New Roman"/>
          <w:color w:val="2F2F2F" w:themeColor="accent5" w:themeShade="80"/>
        </w:rPr>
        <w:t xml:space="preserve"> moisture probe measures average soil water content horizontally at the depth of 12 cm. </w:t>
      </w:r>
    </w:p>
    <w:p w14:paraId="627D8AAA" w14:textId="0F72C27D" w:rsidR="00CC6A12" w:rsidRDefault="00CC6A12" w:rsidP="00CC6A12"/>
    <w:p w14:paraId="12DD4FFD" w14:textId="7251C1C9" w:rsidR="00FF17D0" w:rsidRDefault="004C556E" w:rsidP="004C556E">
      <w:pPr>
        <w:pStyle w:val="Heading2"/>
        <w:rPr>
          <w:color w:val="000000" w:themeColor="text1"/>
        </w:rPr>
      </w:pPr>
      <w:r w:rsidRPr="004C556E">
        <w:rPr>
          <w:color w:val="000000" w:themeColor="text1"/>
        </w:rPr>
        <w:t>Comparison to ICB</w:t>
      </w:r>
    </w:p>
    <w:p w14:paraId="458434BB" w14:textId="77777777" w:rsidR="004C556E" w:rsidRPr="004C556E" w:rsidRDefault="004C556E" w:rsidP="004C556E"/>
    <w:p w14:paraId="554D81F3" w14:textId="0F7258B2" w:rsidR="00250CC1" w:rsidRDefault="00250CC1" w:rsidP="00250CC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Much of the completed work so far has focused on Illilouette Creek Basin, in Yosemite National Park (cite Gabrielle, Scott, and Brandon’s papers). In this section we compare climatic differences and consequent soil moisture responses across different vegetation types between the two basins. </w:t>
      </w:r>
    </w:p>
    <w:p w14:paraId="30C166E7" w14:textId="0D459CF0" w:rsidR="0010444A" w:rsidRDefault="0010444A" w:rsidP="00250CC1">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On average, SCB is 0.3 degrees Celsius cooler in the summer and 0.2 degrees cooler in the winter</w:t>
      </w:r>
      <w:r w:rsidR="00F67ACE">
        <w:rPr>
          <w:rFonts w:ascii="Times New Roman" w:hAnsi="Times New Roman" w:cs="Times New Roman"/>
          <w:color w:val="2F2F2F" w:themeColor="accent5" w:themeShade="80"/>
        </w:rPr>
        <w:t xml:space="preserve"> than ICB</w:t>
      </w:r>
      <w:r w:rsidR="00FF033D">
        <w:rPr>
          <w:rFonts w:ascii="Times New Roman" w:hAnsi="Times New Roman" w:cs="Times New Roman"/>
          <w:color w:val="2F2F2F" w:themeColor="accent5" w:themeShade="80"/>
        </w:rPr>
        <w:t xml:space="preserve"> with average summer temperatures of 15.7 degrees Celsius and average winter temperatures of -1.1 degrees Celsius </w:t>
      </w:r>
      <w:r w:rsidR="00024BA0">
        <w:rPr>
          <w:rFonts w:ascii="Times New Roman" w:hAnsi="Times New Roman" w:cs="Times New Roman"/>
          <w:color w:val="2F2F2F" w:themeColor="accent5" w:themeShade="80"/>
        </w:rPr>
        <w:t>In SCB</w:t>
      </w:r>
      <w:r>
        <w:rPr>
          <w:rFonts w:ascii="Times New Roman" w:hAnsi="Times New Roman" w:cs="Times New Roman"/>
          <w:color w:val="2F2F2F" w:themeColor="accent5" w:themeShade="80"/>
        </w:rPr>
        <w:t xml:space="preserve">, </w:t>
      </w:r>
      <w:r w:rsidR="00230BA5">
        <w:rPr>
          <w:rFonts w:ascii="Times New Roman" w:hAnsi="Times New Roman" w:cs="Times New Roman"/>
          <w:color w:val="2F2F2F" w:themeColor="accent5" w:themeShade="80"/>
        </w:rPr>
        <w:t xml:space="preserve">the </w:t>
      </w:r>
      <w:r>
        <w:rPr>
          <w:rFonts w:ascii="Times New Roman" w:hAnsi="Times New Roman" w:cs="Times New Roman"/>
          <w:color w:val="2F2F2F" w:themeColor="accent5" w:themeShade="80"/>
        </w:rPr>
        <w:t xml:space="preserve">forest station </w:t>
      </w:r>
      <w:r w:rsidR="00A47817">
        <w:rPr>
          <w:rFonts w:ascii="Times New Roman" w:hAnsi="Times New Roman" w:cs="Times New Roman"/>
          <w:color w:val="2F2F2F" w:themeColor="accent5" w:themeShade="80"/>
        </w:rPr>
        <w:t xml:space="preserve">is on average 0.6 degrees warmer than the wetland station, and 0.1 degrees warmer than the shrub station. </w:t>
      </w:r>
      <w:r w:rsidR="00FF033D">
        <w:rPr>
          <w:rFonts w:ascii="Times New Roman" w:hAnsi="Times New Roman" w:cs="Times New Roman"/>
          <w:color w:val="2F2F2F" w:themeColor="accent5" w:themeShade="80"/>
        </w:rPr>
        <w:t>That difference is even greater in ICB where the forest station is on average 1.2 degrees warmer than the wetland station and 0.3 degrees warmer than the shrub station</w:t>
      </w:r>
      <w:r w:rsidR="004F4FD9">
        <w:rPr>
          <w:rFonts w:ascii="Times New Roman" w:hAnsi="Times New Roman" w:cs="Times New Roman"/>
          <w:color w:val="2F2F2F" w:themeColor="accent5" w:themeShade="80"/>
        </w:rPr>
        <w:t xml:space="preserve"> (see Appendix A for graphical comparison)</w:t>
      </w:r>
      <w:r w:rsidR="00FF033D">
        <w:rPr>
          <w:rFonts w:ascii="Times New Roman" w:hAnsi="Times New Roman" w:cs="Times New Roman"/>
          <w:color w:val="2F2F2F" w:themeColor="accent5" w:themeShade="80"/>
        </w:rPr>
        <w:t xml:space="preserve">. </w:t>
      </w:r>
    </w:p>
    <w:p w14:paraId="1468847C" w14:textId="69E636CA" w:rsidR="00B31016" w:rsidRPr="00904A68" w:rsidRDefault="00250CC1" w:rsidP="00B31016">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w:t>
      </w:r>
      <w:r w:rsidR="00B31016" w:rsidRPr="00904A68">
        <w:rPr>
          <w:rFonts w:ascii="Times New Roman" w:hAnsi="Times New Roman" w:cs="Times New Roman"/>
          <w:color w:val="2F2F2F" w:themeColor="accent5" w:themeShade="80"/>
        </w:rPr>
        <w:t>Veg Change Analysis Difference</w:t>
      </w:r>
      <w:r w:rsidRPr="00904A68">
        <w:rPr>
          <w:rFonts w:ascii="Times New Roman" w:hAnsi="Times New Roman" w:cs="Times New Roman"/>
          <w:color w:val="2F2F2F"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w:t>
      </w:r>
      <w:r w:rsidR="00B31016" w:rsidRPr="00904A68">
        <w:rPr>
          <w:rFonts w:ascii="Times New Roman" w:hAnsi="Times New Roman" w:cs="Times New Roman"/>
          <w:color w:val="2F2F2F" w:themeColor="accent5" w:themeShade="80"/>
        </w:rPr>
        <w:t>Field Measured Soil Moisture</w:t>
      </w:r>
      <w:r w:rsidRPr="00904A68">
        <w:rPr>
          <w:rFonts w:ascii="Times New Roman" w:hAnsi="Times New Roman" w:cs="Times New Roman"/>
          <w:color w:val="2F2F2F" w:themeColor="accent5" w:themeShade="80"/>
        </w:rPr>
        <w:t>]</w:t>
      </w:r>
    </w:p>
    <w:p w14:paraId="638B307B" w14:textId="10BE54C7" w:rsidR="00250CC1" w:rsidRPr="000D3809" w:rsidRDefault="00250CC1" w:rsidP="00D81477">
      <w:pPr>
        <w:spacing w:line="480" w:lineRule="auto"/>
        <w:ind w:firstLine="720"/>
        <w:rPr>
          <w:rFonts w:ascii="Times New Roman" w:hAnsi="Times New Roman" w:cs="Times New Roman"/>
          <w:strike/>
          <w:color w:val="2F2F2F" w:themeColor="accent5" w:themeShade="80"/>
        </w:rPr>
      </w:pPr>
      <w:commentRangeStart w:id="44"/>
      <w:commentRangeStart w:id="45"/>
      <w:commentRangeStart w:id="46"/>
      <w:r w:rsidRPr="000D3809">
        <w:rPr>
          <w:rFonts w:ascii="Times New Roman" w:hAnsi="Times New Roman" w:cs="Times New Roman"/>
          <w:strike/>
          <w:color w:val="2F2F2F" w:themeColor="accent5" w:themeShade="80"/>
        </w:rPr>
        <w:t xml:space="preserve">Differences </w:t>
      </w:r>
      <w:r w:rsidR="00B55D52" w:rsidRPr="000D3809">
        <w:rPr>
          <w:rFonts w:ascii="Times New Roman" w:hAnsi="Times New Roman" w:cs="Times New Roman"/>
          <w:strike/>
          <w:color w:val="2F2F2F" w:themeColor="accent5" w:themeShade="80"/>
        </w:rPr>
        <w:t>in</w:t>
      </w:r>
      <w:r w:rsidRPr="000D3809">
        <w:rPr>
          <w:rFonts w:ascii="Times New Roman" w:hAnsi="Times New Roman" w:cs="Times New Roman"/>
          <w:strike/>
          <w:color w:val="2F2F2F" w:themeColor="accent5" w:themeShade="80"/>
        </w:rPr>
        <w:t xml:space="preserve"> weather station vegetation between ICB and SCB </w:t>
      </w:r>
      <w:r w:rsidR="00B55D52" w:rsidRPr="000D3809">
        <w:rPr>
          <w:rFonts w:ascii="Times New Roman" w:hAnsi="Times New Roman" w:cs="Times New Roman"/>
          <w:strike/>
          <w:color w:val="2F2F2F" w:themeColor="accent5" w:themeShade="80"/>
        </w:rPr>
        <w:t xml:space="preserve">do </w:t>
      </w:r>
      <w:r w:rsidRPr="000D3809">
        <w:rPr>
          <w:rFonts w:ascii="Times New Roman" w:hAnsi="Times New Roman" w:cs="Times New Roman"/>
          <w:strike/>
          <w:color w:val="2F2F2F" w:themeColor="accent5" w:themeShade="80"/>
        </w:rPr>
        <w:t xml:space="preserve">exist. The SCB wetland site contains larger portion of conifer regeneration in comparison to ICB which </w:t>
      </w:r>
      <w:r w:rsidR="000C2D17" w:rsidRPr="000D3809">
        <w:rPr>
          <w:rFonts w:ascii="Times New Roman" w:hAnsi="Times New Roman" w:cs="Times New Roman"/>
          <w:strike/>
          <w:color w:val="2F2F2F" w:themeColor="accent5" w:themeShade="80"/>
        </w:rPr>
        <w:t xml:space="preserve">is </w:t>
      </w:r>
      <w:r w:rsidR="000C2D17" w:rsidRPr="000D3809">
        <w:rPr>
          <w:rFonts w:ascii="Times New Roman" w:hAnsi="Times New Roman" w:cs="Times New Roman"/>
          <w:strike/>
          <w:color w:val="2F2F2F" w:themeColor="accent5" w:themeShade="80"/>
        </w:rPr>
        <w:lastRenderedPageBreak/>
        <w:t>predominantly vegetated with tall grasses. The shrubland site in ICB prior to the Empire Fire in the fall of 2017 was comprised mostly of white-thorn (</w:t>
      </w:r>
      <w:r w:rsidR="001C68F6" w:rsidRPr="000D3809">
        <w:rPr>
          <w:rFonts w:ascii="Times New Roman" w:hAnsi="Times New Roman" w:cs="Times New Roman"/>
          <w:i/>
          <w:strike/>
          <w:color w:val="2F2F2F" w:themeColor="accent5" w:themeShade="80"/>
        </w:rPr>
        <w:t>C</w:t>
      </w:r>
      <w:r w:rsidR="000C2D17" w:rsidRPr="000D3809">
        <w:rPr>
          <w:rFonts w:ascii="Times New Roman" w:hAnsi="Times New Roman" w:cs="Times New Roman"/>
          <w:i/>
          <w:strike/>
          <w:color w:val="2F2F2F" w:themeColor="accent5" w:themeShade="80"/>
        </w:rPr>
        <w:t>eanothus</w:t>
      </w:r>
      <w:r w:rsidR="000C2D17" w:rsidRPr="000D3809">
        <w:rPr>
          <w:rFonts w:ascii="Times New Roman" w:hAnsi="Times New Roman" w:cs="Times New Roman"/>
          <w:strike/>
          <w:color w:val="2F2F2F" w:themeColor="accent5" w:themeShade="80"/>
        </w:rPr>
        <w:t>)</w:t>
      </w:r>
      <w:r w:rsidR="001C68F6" w:rsidRPr="000D3809">
        <w:rPr>
          <w:rFonts w:ascii="Times New Roman" w:hAnsi="Times New Roman" w:cs="Times New Roman"/>
          <w:strike/>
          <w:color w:val="2F2F2F" w:themeColor="accent5" w:themeShade="80"/>
        </w:rPr>
        <w:t xml:space="preserve">. The fire burned the shrub site at high severity, resulting in bare soils with little live vegetation for the following 2018 WY. In comparison, the </w:t>
      </w:r>
      <w:r w:rsidR="000C2D17" w:rsidRPr="000D3809">
        <w:rPr>
          <w:rFonts w:ascii="Times New Roman" w:hAnsi="Times New Roman" w:cs="Times New Roman"/>
          <w:strike/>
          <w:color w:val="2F2F2F" w:themeColor="accent5" w:themeShade="80"/>
        </w:rPr>
        <w:t xml:space="preserve">SCB shrub site contains a dense growth of </w:t>
      </w:r>
      <w:r w:rsidR="001C68F6" w:rsidRPr="000D3809">
        <w:rPr>
          <w:rFonts w:ascii="Times New Roman" w:hAnsi="Times New Roman" w:cs="Times New Roman"/>
          <w:strike/>
          <w:color w:val="2F2F2F" w:themeColor="accent5" w:themeShade="80"/>
        </w:rPr>
        <w:t xml:space="preserve">young </w:t>
      </w:r>
      <w:r w:rsidR="000C2D17" w:rsidRPr="000D3809">
        <w:rPr>
          <w:rFonts w:ascii="Times New Roman" w:hAnsi="Times New Roman" w:cs="Times New Roman"/>
          <w:strike/>
          <w:color w:val="2F2F2F" w:themeColor="accent5" w:themeShade="80"/>
        </w:rPr>
        <w:t xml:space="preserve">conifers with a mix of ceanothus. Forest sites are similar in tree density, tree species, and slope for both ICB and SCB </w:t>
      </w:r>
      <w:commentRangeEnd w:id="44"/>
      <w:r w:rsidR="001C68F6" w:rsidRPr="000D3809">
        <w:rPr>
          <w:rStyle w:val="CommentReference"/>
          <w:strike/>
          <w:color w:val="2F2F2F" w:themeColor="accent5" w:themeShade="80"/>
        </w:rPr>
        <w:commentReference w:id="44"/>
      </w:r>
      <w:commentRangeEnd w:id="45"/>
      <w:r w:rsidR="009B6214" w:rsidRPr="000D3809">
        <w:rPr>
          <w:rStyle w:val="CommentReference"/>
          <w:strike/>
        </w:rPr>
        <w:commentReference w:id="45"/>
      </w:r>
      <w:commentRangeEnd w:id="46"/>
      <w:r w:rsidR="000D3809">
        <w:rPr>
          <w:rStyle w:val="CommentReference"/>
        </w:rPr>
        <w:commentReference w:id="46"/>
      </w:r>
    </w:p>
    <w:p w14:paraId="03CE32C6" w14:textId="36DCF375" w:rsidR="00F61521" w:rsidRDefault="00250CC1" w:rsidP="00F61521">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F2F2F" w:themeColor="accent5" w:themeShade="80"/>
        </w:rPr>
        <w:t xml:space="preserve">2017 and 2018 </w:t>
      </w:r>
      <w:r w:rsidR="0069666A">
        <w:rPr>
          <w:rFonts w:ascii="Times New Roman" w:hAnsi="Times New Roman" w:cs="Times New Roman"/>
          <w:color w:val="2F2F2F" w:themeColor="accent5" w:themeShade="80"/>
        </w:rPr>
        <w:t>WYs</w:t>
      </w:r>
      <w:r w:rsidR="000C2D17" w:rsidRPr="00904A68">
        <w:rPr>
          <w:rFonts w:ascii="Times New Roman" w:hAnsi="Times New Roman" w:cs="Times New Roman"/>
          <w:color w:val="2F2F2F" w:themeColor="accent5" w:themeShade="80"/>
        </w:rPr>
        <w:t xml:space="preserve"> for both sites. </w:t>
      </w:r>
      <w:r w:rsidR="00F00433" w:rsidRPr="00904A68">
        <w:rPr>
          <w:rFonts w:ascii="Times New Roman" w:hAnsi="Times New Roman" w:cs="Times New Roman"/>
          <w:color w:val="2F2F2F" w:themeColor="accent5" w:themeShade="80"/>
        </w:rPr>
        <w:t xml:space="preserve">Total precipitation </w:t>
      </w:r>
      <w:r w:rsidR="00087182" w:rsidRPr="00904A68">
        <w:rPr>
          <w:rFonts w:ascii="Times New Roman" w:hAnsi="Times New Roman" w:cs="Times New Roman"/>
          <w:color w:val="2F2F2F" w:themeColor="accent5" w:themeShade="80"/>
        </w:rPr>
        <w:t xml:space="preserve">in ICB is </w:t>
      </w:r>
      <w:r w:rsidR="00090BDB">
        <w:rPr>
          <w:rFonts w:ascii="Times New Roman" w:hAnsi="Times New Roman" w:cs="Times New Roman"/>
          <w:color w:val="2F2F2F" w:themeColor="accent5" w:themeShade="80"/>
        </w:rPr>
        <w:t>1.</w:t>
      </w:r>
      <w:r w:rsidR="00246C8D">
        <w:rPr>
          <w:rFonts w:ascii="Times New Roman" w:hAnsi="Times New Roman" w:cs="Times New Roman"/>
          <w:color w:val="2F2F2F" w:themeColor="accent5" w:themeShade="80"/>
        </w:rPr>
        <w:t>3</w:t>
      </w:r>
      <w:r w:rsidR="00090BDB">
        <w:rPr>
          <w:rFonts w:ascii="Times New Roman" w:hAnsi="Times New Roman" w:cs="Times New Roman"/>
          <w:color w:val="2F2F2F" w:themeColor="accent5" w:themeShade="80"/>
        </w:rPr>
        <w:t>-</w:t>
      </w:r>
      <w:r w:rsidR="00246C8D">
        <w:rPr>
          <w:rFonts w:ascii="Times New Roman" w:hAnsi="Times New Roman" w:cs="Times New Roman"/>
          <w:color w:val="2F2F2F" w:themeColor="accent5" w:themeShade="80"/>
        </w:rPr>
        <w:t>1.6</w:t>
      </w:r>
      <w:r w:rsidR="00087182" w:rsidRPr="00904A68">
        <w:rPr>
          <w:rFonts w:ascii="Times New Roman" w:hAnsi="Times New Roman" w:cs="Times New Roman"/>
          <w:color w:val="2F2F2F" w:themeColor="accent5" w:themeShade="80"/>
        </w:rPr>
        <w:t xml:space="preserve"> times the total precipitation in SCB for the wet 2017 WY. For the drier 2018 WY, total precipitation in ICB is between 1.</w:t>
      </w:r>
      <w:r w:rsidR="00246C8D">
        <w:rPr>
          <w:rFonts w:ascii="Times New Roman" w:hAnsi="Times New Roman" w:cs="Times New Roman"/>
          <w:color w:val="2F2F2F" w:themeColor="accent5" w:themeShade="80"/>
        </w:rPr>
        <w:t>1</w:t>
      </w:r>
      <w:r w:rsidR="00087182" w:rsidRPr="00904A68">
        <w:rPr>
          <w:rFonts w:ascii="Times New Roman" w:hAnsi="Times New Roman" w:cs="Times New Roman"/>
          <w:color w:val="2F2F2F" w:themeColor="accent5" w:themeShade="80"/>
        </w:rPr>
        <w:t>-1.</w:t>
      </w:r>
      <w:r w:rsidR="00246C8D">
        <w:rPr>
          <w:rFonts w:ascii="Times New Roman" w:hAnsi="Times New Roman" w:cs="Times New Roman"/>
          <w:color w:val="2F2F2F" w:themeColor="accent5" w:themeShade="80"/>
        </w:rPr>
        <w:t>2</w:t>
      </w:r>
      <w:r w:rsidR="00087182" w:rsidRPr="00904A68">
        <w:rPr>
          <w:rFonts w:ascii="Times New Roman" w:hAnsi="Times New Roman" w:cs="Times New Roman"/>
          <w:color w:val="2F2F2F" w:themeColor="accent5" w:themeShade="80"/>
        </w:rPr>
        <w:t xml:space="preserve"> times precipitation in SCB.</w:t>
      </w:r>
      <w:r w:rsidR="00090BDB">
        <w:rPr>
          <w:rFonts w:ascii="Times New Roman" w:hAnsi="Times New Roman" w:cs="Times New Roman"/>
          <w:color w:val="2F2F2F" w:themeColor="accent5" w:themeShade="80"/>
        </w:rPr>
        <w:t xml:space="preserve"> </w:t>
      </w:r>
      <w:r w:rsidR="00831CB9">
        <w:rPr>
          <w:rFonts w:ascii="Times New Roman" w:hAnsi="Times New Roman" w:cs="Times New Roman"/>
          <w:color w:val="2F2F2F" w:themeColor="accent5" w:themeShade="80"/>
        </w:rPr>
        <w:t>Precipitation</w:t>
      </w:r>
      <w:r w:rsidR="00090BDB">
        <w:rPr>
          <w:rFonts w:ascii="Times New Roman" w:hAnsi="Times New Roman" w:cs="Times New Roman"/>
          <w:color w:val="2F2F2F" w:themeColor="accent5" w:themeShade="80"/>
        </w:rPr>
        <w:t xml:space="preserve"> total</w:t>
      </w:r>
      <w:r w:rsidR="00831CB9">
        <w:rPr>
          <w:rFonts w:ascii="Times New Roman" w:hAnsi="Times New Roman" w:cs="Times New Roman"/>
          <w:color w:val="2F2F2F" w:themeColor="accent5" w:themeShade="80"/>
        </w:rPr>
        <w:t>s</w:t>
      </w:r>
      <w:r w:rsidR="00090BDB">
        <w:rPr>
          <w:rFonts w:ascii="Times New Roman" w:hAnsi="Times New Roman" w:cs="Times New Roman"/>
          <w:color w:val="2F2F2F" w:themeColor="accent5" w:themeShade="80"/>
        </w:rPr>
        <w:t xml:space="preserve"> for ICB </w:t>
      </w:r>
      <w:r w:rsidR="00831CB9">
        <w:rPr>
          <w:rFonts w:ascii="Times New Roman" w:hAnsi="Times New Roman" w:cs="Times New Roman"/>
          <w:color w:val="2F2F2F" w:themeColor="accent5" w:themeShade="80"/>
        </w:rPr>
        <w:t>are</w:t>
      </w:r>
      <w:r w:rsidR="00090BDB">
        <w:rPr>
          <w:rFonts w:ascii="Times New Roman" w:hAnsi="Times New Roman" w:cs="Times New Roman"/>
          <w:color w:val="2F2F2F" w:themeColor="accent5" w:themeShade="80"/>
        </w:rPr>
        <w:t xml:space="preserve"> conservative for 2017 WY because of </w:t>
      </w:r>
      <w:r w:rsidR="005E596B">
        <w:rPr>
          <w:rFonts w:ascii="Times New Roman" w:hAnsi="Times New Roman" w:cs="Times New Roman"/>
          <w:color w:val="2F2F2F" w:themeColor="accent5" w:themeShade="80"/>
        </w:rPr>
        <w:t xml:space="preserve">the removal of </w:t>
      </w:r>
      <w:r w:rsidR="00323B2C">
        <w:rPr>
          <w:rFonts w:ascii="Times New Roman" w:hAnsi="Times New Roman" w:cs="Times New Roman"/>
          <w:color w:val="2F2F2F" w:themeColor="accent5" w:themeShade="80"/>
        </w:rPr>
        <w:t xml:space="preserve">the </w:t>
      </w:r>
      <w:r w:rsidR="00831CB9">
        <w:rPr>
          <w:rFonts w:ascii="Times New Roman" w:hAnsi="Times New Roman" w:cs="Times New Roman"/>
          <w:color w:val="2F2F2F" w:themeColor="accent5" w:themeShade="80"/>
        </w:rPr>
        <w:t>weather stations</w:t>
      </w:r>
      <w:r w:rsidR="00323B2C">
        <w:rPr>
          <w:rFonts w:ascii="Times New Roman" w:hAnsi="Times New Roman" w:cs="Times New Roman"/>
          <w:color w:val="2F2F2F" w:themeColor="accent5" w:themeShade="80"/>
        </w:rPr>
        <w:t xml:space="preserve"> prior to</w:t>
      </w:r>
      <w:r w:rsidR="00831CB9">
        <w:rPr>
          <w:rFonts w:ascii="Times New Roman" w:hAnsi="Times New Roman" w:cs="Times New Roman"/>
          <w:color w:val="2F2F2F" w:themeColor="accent5" w:themeShade="80"/>
        </w:rPr>
        <w:t xml:space="preserve"> the </w:t>
      </w:r>
      <w:r w:rsidR="00090BDB">
        <w:rPr>
          <w:rFonts w:ascii="Times New Roman" w:hAnsi="Times New Roman" w:cs="Times New Roman"/>
          <w:color w:val="2F2F2F" w:themeColor="accent5" w:themeShade="80"/>
        </w:rPr>
        <w:t>Empire Fire (September through</w:t>
      </w:r>
      <w:r w:rsidR="00831CB9">
        <w:rPr>
          <w:rFonts w:ascii="Times New Roman" w:hAnsi="Times New Roman" w:cs="Times New Roman"/>
          <w:color w:val="2F2F2F" w:themeColor="accent5" w:themeShade="80"/>
        </w:rPr>
        <w:t xml:space="preserve"> the</w:t>
      </w:r>
      <w:r w:rsidR="00090BDB">
        <w:rPr>
          <w:rFonts w:ascii="Times New Roman" w:hAnsi="Times New Roman" w:cs="Times New Roman"/>
          <w:color w:val="2F2F2F" w:themeColor="accent5" w:themeShade="80"/>
        </w:rPr>
        <w:t xml:space="preserve"> end of November). There were at least two non-recorded precipitation events during </w:t>
      </w:r>
      <w:r w:rsidR="00831CB9">
        <w:rPr>
          <w:rFonts w:ascii="Times New Roman" w:hAnsi="Times New Roman" w:cs="Times New Roman"/>
          <w:color w:val="2F2F2F" w:themeColor="accent5" w:themeShade="80"/>
        </w:rPr>
        <w:t>the time the stations were non-operational.</w:t>
      </w:r>
    </w:p>
    <w:p w14:paraId="0DA96823" w14:textId="56C1838D" w:rsidR="009B6214" w:rsidRDefault="00087182" w:rsidP="00D81477">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 </w:t>
      </w:r>
      <w:commentRangeStart w:id="47"/>
      <w:r w:rsidRPr="004404D6">
        <w:rPr>
          <w:rFonts w:ascii="Times New Roman" w:hAnsi="Times New Roman" w:cs="Times New Roman"/>
          <w:strike/>
          <w:color w:val="2F2F2F"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47"/>
      <w:r w:rsidR="00B43783" w:rsidRPr="004404D6">
        <w:rPr>
          <w:rStyle w:val="CommentReference"/>
          <w:strike/>
        </w:rPr>
        <w:commentReference w:id="47"/>
      </w:r>
      <w:r w:rsidR="00E83F00" w:rsidRPr="004404D6">
        <w:rPr>
          <w:rFonts w:ascii="Times New Roman" w:hAnsi="Times New Roman" w:cs="Times New Roman"/>
          <w:strike/>
          <w:color w:val="2F2F2F" w:themeColor="accent5" w:themeShade="80"/>
        </w:rPr>
        <w:t>.</w:t>
      </w:r>
      <w:r w:rsidR="00E83F00" w:rsidRPr="00904A68">
        <w:rPr>
          <w:rFonts w:ascii="Times New Roman" w:hAnsi="Times New Roman" w:cs="Times New Roman"/>
          <w:color w:val="2F2F2F" w:themeColor="accent5" w:themeShade="80"/>
        </w:rPr>
        <w:t xml:space="preserve"> </w:t>
      </w:r>
      <w:r w:rsidR="004404D6">
        <w:rPr>
          <w:rFonts w:ascii="Times New Roman" w:hAnsi="Times New Roman" w:cs="Times New Roman"/>
          <w:color w:val="2F2F2F" w:themeColor="accent5" w:themeShade="80"/>
        </w:rPr>
        <w:t xml:space="preserve">Cumulative shallow soil moisture gain was calculated from depth </w:t>
      </w:r>
      <w:r w:rsidR="00323B2C">
        <w:rPr>
          <w:rFonts w:ascii="Times New Roman" w:hAnsi="Times New Roman" w:cs="Times New Roman"/>
          <w:color w:val="2F2F2F" w:themeColor="accent5" w:themeShade="80"/>
        </w:rPr>
        <w:t xml:space="preserve">and time </w:t>
      </w:r>
      <w:r w:rsidR="004404D6">
        <w:rPr>
          <w:rFonts w:ascii="Times New Roman" w:hAnsi="Times New Roman" w:cs="Times New Roman"/>
          <w:color w:val="2F2F2F" w:themeColor="accent5" w:themeShade="80"/>
        </w:rPr>
        <w:t xml:space="preserve">integrated soil moisture timeseries. Cumulative soil moisture is another metric to gauge how much water shallow soils have received. It is a useful metric to </w:t>
      </w:r>
      <w:r w:rsidR="00B55D52">
        <w:rPr>
          <w:rFonts w:ascii="Times New Roman" w:hAnsi="Times New Roman" w:cs="Times New Roman"/>
          <w:color w:val="2F2F2F" w:themeColor="accent5" w:themeShade="80"/>
        </w:rPr>
        <w:t>approximate</w:t>
      </w:r>
      <w:r w:rsidR="004404D6">
        <w:rPr>
          <w:rFonts w:ascii="Times New Roman" w:hAnsi="Times New Roman" w:cs="Times New Roman"/>
          <w:color w:val="2F2F2F" w:themeColor="accent5" w:themeShade="80"/>
        </w:rPr>
        <w:t xml:space="preserve"> precipitation amounts when the tipping bucket record is missing or not reliable. Although in the case of saturated wetland sites, water gain cannot be calculated. </w:t>
      </w:r>
    </w:p>
    <w:p w14:paraId="05CA7A97" w14:textId="22D7E023" w:rsidR="00250CC1" w:rsidRDefault="00E83F00" w:rsidP="00D81477">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F2F2F" w:themeColor="accent5" w:themeShade="80"/>
        </w:rPr>
        <w:t xml:space="preserve"> between the months of June and September</w:t>
      </w:r>
      <w:r w:rsidRPr="00904A68">
        <w:rPr>
          <w:rFonts w:ascii="Times New Roman" w:hAnsi="Times New Roman" w:cs="Times New Roman"/>
          <w:color w:val="2F2F2F" w:themeColor="accent5" w:themeShade="80"/>
        </w:rPr>
        <w:t xml:space="preserve">. </w:t>
      </w:r>
      <w:r w:rsidR="0069666A">
        <w:rPr>
          <w:rFonts w:ascii="Times New Roman" w:hAnsi="Times New Roman" w:cs="Times New Roman"/>
          <w:color w:val="2F2F2F" w:themeColor="accent5" w:themeShade="80"/>
        </w:rPr>
        <w:t>This correlation is</w:t>
      </w:r>
      <w:r w:rsidRPr="00904A68">
        <w:rPr>
          <w:rFonts w:ascii="Times New Roman" w:hAnsi="Times New Roman" w:cs="Times New Roman"/>
          <w:color w:val="2F2F2F" w:themeColor="accent5" w:themeShade="80"/>
        </w:rPr>
        <w:t xml:space="preserve"> strong</w:t>
      </w:r>
      <w:r w:rsidR="0069666A">
        <w:rPr>
          <w:rFonts w:ascii="Times New Roman" w:hAnsi="Times New Roman" w:cs="Times New Roman"/>
          <w:color w:val="2F2F2F" w:themeColor="accent5" w:themeShade="80"/>
        </w:rPr>
        <w:t xml:space="preserve"> </w:t>
      </w:r>
      <w:r w:rsidRPr="00904A68">
        <w:rPr>
          <w:rFonts w:ascii="Times New Roman" w:hAnsi="Times New Roman" w:cs="Times New Roman"/>
          <w:color w:val="2F2F2F" w:themeColor="accent5" w:themeShade="80"/>
        </w:rPr>
        <w:t xml:space="preserve">across </w:t>
      </w:r>
      <w:r w:rsidR="002E11B9">
        <w:rPr>
          <w:rFonts w:ascii="Times New Roman" w:hAnsi="Times New Roman" w:cs="Times New Roman"/>
          <w:color w:val="2F2F2F" w:themeColor="accent5" w:themeShade="80"/>
        </w:rPr>
        <w:t>most</w:t>
      </w:r>
      <w:r w:rsidRPr="00904A68">
        <w:rPr>
          <w:rFonts w:ascii="Times New Roman" w:hAnsi="Times New Roman" w:cs="Times New Roman"/>
          <w:color w:val="2F2F2F" w:themeColor="accent5" w:themeShade="80"/>
        </w:rPr>
        <w:t xml:space="preserve"> sites, years, and locations</w:t>
      </w:r>
      <w:r w:rsidR="002E11B9">
        <w:rPr>
          <w:rFonts w:ascii="Times New Roman" w:hAnsi="Times New Roman" w:cs="Times New Roman"/>
          <w:color w:val="2F2F2F" w:themeColor="accent5" w:themeShade="80"/>
        </w:rPr>
        <w:t xml:space="preserve">. Two big exceptions being ICB’s wetland site which retains saturated deep but not shallow soils in the summer, </w:t>
      </w:r>
      <w:commentRangeStart w:id="48"/>
      <w:r w:rsidR="002E11B9">
        <w:rPr>
          <w:rFonts w:ascii="Times New Roman" w:hAnsi="Times New Roman" w:cs="Times New Roman"/>
          <w:color w:val="2F2F2F" w:themeColor="accent5" w:themeShade="80"/>
        </w:rPr>
        <w:t xml:space="preserve">and </w:t>
      </w:r>
      <w:r w:rsidR="002E11B9">
        <w:rPr>
          <w:rFonts w:ascii="Times New Roman" w:hAnsi="Times New Roman" w:cs="Times New Roman"/>
          <w:color w:val="2F2F2F" w:themeColor="accent5" w:themeShade="80"/>
        </w:rPr>
        <w:lastRenderedPageBreak/>
        <w:t>SCB’s shrub site in the 2018</w:t>
      </w:r>
      <w:commentRangeEnd w:id="48"/>
      <w:r w:rsidR="002E11B9">
        <w:rPr>
          <w:rStyle w:val="CommentReference"/>
        </w:rPr>
        <w:commentReference w:id="48"/>
      </w:r>
      <w:r w:rsidR="002E11B9">
        <w:rPr>
          <w:rFonts w:ascii="Times New Roman" w:hAnsi="Times New Roman" w:cs="Times New Roman"/>
          <w:color w:val="2F2F2F" w:themeColor="accent5" w:themeShade="80"/>
        </w:rPr>
        <w:t xml:space="preserve"> WY. </w:t>
      </w:r>
      <w:r w:rsidRPr="00904A68">
        <w:rPr>
          <w:rFonts w:ascii="Times New Roman" w:hAnsi="Times New Roman" w:cs="Times New Roman"/>
          <w:color w:val="2F2F2F" w:themeColor="accent5" w:themeShade="80"/>
        </w:rPr>
        <w:t>The</w:t>
      </w:r>
      <w:r w:rsidR="00060598">
        <w:rPr>
          <w:rFonts w:ascii="Times New Roman" w:hAnsi="Times New Roman" w:cs="Times New Roman"/>
          <w:color w:val="2F2F2F" w:themeColor="accent5" w:themeShade="80"/>
        </w:rPr>
        <w:t xml:space="preserve"> overall</w:t>
      </w:r>
      <w:r w:rsidRPr="00904A68">
        <w:rPr>
          <w:rFonts w:ascii="Times New Roman" w:hAnsi="Times New Roman" w:cs="Times New Roman"/>
          <w:color w:val="2F2F2F" w:themeColor="accent5" w:themeShade="80"/>
        </w:rPr>
        <w:t xml:space="preserve"> strong relationship between shallow and deep soil moisture provides additional confidence in </w:t>
      </w:r>
      <w:r w:rsidR="00B43783" w:rsidRPr="00B43783">
        <w:rPr>
          <w:rFonts w:ascii="Times New Roman" w:hAnsi="Times New Roman" w:cs="Times New Roman"/>
          <w:color w:val="000000" w:themeColor="text2"/>
        </w:rPr>
        <w:t>the usefulness of</w:t>
      </w:r>
      <w:r w:rsidR="00B43783">
        <w:rPr>
          <w:rFonts w:ascii="Times New Roman" w:hAnsi="Times New Roman" w:cs="Times New Roman"/>
          <w:color w:val="2F2F2F" w:themeColor="accent5" w:themeShade="80"/>
        </w:rPr>
        <w:t xml:space="preserve"> </w:t>
      </w:r>
      <w:r w:rsidRPr="00904A68">
        <w:rPr>
          <w:rFonts w:ascii="Times New Roman" w:hAnsi="Times New Roman" w:cs="Times New Roman"/>
          <w:color w:val="2F2F2F" w:themeColor="accent5" w:themeShade="80"/>
        </w:rPr>
        <w:t xml:space="preserve">our analysis of field collected soil moisture that only extended to 12 cm. </w:t>
      </w:r>
      <w:r w:rsidR="00D35A07" w:rsidRPr="00904A68">
        <w:rPr>
          <w:rFonts w:ascii="Times New Roman" w:hAnsi="Times New Roman" w:cs="Times New Roman"/>
          <w:color w:val="2F2F2F" w:themeColor="accent5" w:themeShade="80"/>
        </w:rPr>
        <w:t xml:space="preserve"> </w:t>
      </w:r>
    </w:p>
    <w:p w14:paraId="4EBE63A6" w14:textId="0DFF2580" w:rsidR="007A592E" w:rsidRDefault="007A592E" w:rsidP="00D81477">
      <w:pPr>
        <w:spacing w:line="480" w:lineRule="auto"/>
        <w:ind w:firstLine="720"/>
        <w:rPr>
          <w:rFonts w:ascii="Times New Roman" w:hAnsi="Times New Roman" w:cs="Times New Roman"/>
          <w:color w:val="2F2F2F" w:themeColor="accent5" w:themeShade="80"/>
        </w:rPr>
      </w:pPr>
    </w:p>
    <w:p w14:paraId="104E47AA" w14:textId="77777777" w:rsidR="007A592E" w:rsidRPr="00904A68" w:rsidRDefault="007A592E" w:rsidP="00D81477">
      <w:pPr>
        <w:spacing w:line="480" w:lineRule="auto"/>
        <w:ind w:firstLine="720"/>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A7140" w:rsidRPr="00904A68" w14:paraId="3F568C35" w14:textId="77777777" w:rsidTr="006830F1">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2692CB6"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7E510B9"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79BF2B12"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5E455A3"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 xml:space="preserve">End of WY </w:t>
            </w:r>
          </w:p>
          <w:p w14:paraId="13B6310C"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VWC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4F84633D" w14:textId="77777777"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4DFF8BF" w14:textId="61777ECF" w:rsidR="007A7140" w:rsidRPr="006830F1" w:rsidRDefault="007A7140" w:rsidP="00B31016">
            <w:pPr>
              <w:rPr>
                <w:rFonts w:ascii="Calibri" w:hAnsi="Calibri"/>
                <w:color w:val="2F2F2F" w:themeColor="accent5" w:themeShade="80"/>
              </w:rPr>
            </w:pPr>
            <w:r w:rsidRPr="006830F1">
              <w:rPr>
                <w:rFonts w:ascii="Calibri" w:hAnsi="Calibri"/>
                <w:color w:val="2F2F2F" w:themeColor="accent5" w:themeShade="80"/>
              </w:rPr>
              <w:t xml:space="preserve">Correlation coeff. between 12 &amp; </w:t>
            </w:r>
            <w:r w:rsidR="00850161" w:rsidRPr="006830F1">
              <w:rPr>
                <w:rFonts w:ascii="Calibri" w:hAnsi="Calibri"/>
                <w:color w:val="2F2F2F" w:themeColor="accent5" w:themeShade="80"/>
              </w:rPr>
              <w:t>10</w:t>
            </w:r>
            <w:r w:rsidRPr="006830F1">
              <w:rPr>
                <w:rFonts w:ascii="Calibri" w:hAnsi="Calibri"/>
                <w:color w:val="2F2F2F" w:themeColor="accent5" w:themeShade="80"/>
              </w:rPr>
              <w:t>0 cm VWC</w:t>
            </w:r>
            <w:r w:rsidR="004404D6" w:rsidRPr="006830F1">
              <w:rPr>
                <w:rFonts w:ascii="Calibri" w:hAnsi="Calibri"/>
                <w:color w:val="2F2F2F" w:themeColor="accent5" w:themeShade="80"/>
              </w:rPr>
              <w:t xml:space="preserve"> for Jun-Sept</w:t>
            </w:r>
          </w:p>
        </w:tc>
      </w:tr>
      <w:tr w:rsidR="00E83F00" w:rsidRPr="007A592E" w14:paraId="71E010E1" w14:textId="77777777" w:rsidTr="006830F1">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64D9867" w14:textId="77777777" w:rsidR="007A7140" w:rsidRPr="006830F1" w:rsidRDefault="007A7140" w:rsidP="00B31016">
            <w:pPr>
              <w:jc w:val="right"/>
              <w:rPr>
                <w:rFonts w:ascii="Calibri" w:hAnsi="Calibri"/>
                <w:color w:val="2F2F2F" w:themeColor="accent5" w:themeShade="80"/>
              </w:rPr>
            </w:pPr>
            <w:r w:rsidRPr="006830F1">
              <w:rPr>
                <w:rFonts w:ascii="Calibri" w:hAnsi="Calibri"/>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19DCAEBE"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28644C"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29C9712"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C5C50BF"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C92ACF8"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12026A0F" w14:textId="77777777" w:rsidR="007A7140" w:rsidRPr="006830F1" w:rsidRDefault="007A7140" w:rsidP="00B31016">
            <w:pPr>
              <w:rPr>
                <w:rFonts w:ascii="Calibri" w:hAnsi="Calibri"/>
                <w:b/>
                <w:color w:val="2F2F2F" w:themeColor="accent5" w:themeShade="80"/>
              </w:rPr>
            </w:pPr>
            <w:r w:rsidRPr="006830F1">
              <w:rPr>
                <w:rFonts w:ascii="Calibri" w:hAnsi="Calibri"/>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01AB6B43"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83EAA74"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071DF811"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23C25914" w14:textId="77777777" w:rsidR="007A7140" w:rsidRPr="006830F1" w:rsidRDefault="007A7140" w:rsidP="00B31016">
            <w:pPr>
              <w:jc w:val="center"/>
              <w:rPr>
                <w:rFonts w:ascii="Calibri" w:hAnsi="Calibri" w:cs="Times New Roman"/>
                <w:b/>
                <w:color w:val="2F2F2F" w:themeColor="accent5" w:themeShade="80"/>
              </w:rPr>
            </w:pPr>
            <w:r w:rsidRPr="006830F1">
              <w:rPr>
                <w:rFonts w:ascii="Calibri" w:hAnsi="Calibri" w:cs="Times New Roman"/>
                <w:b/>
                <w:color w:val="2F2F2F" w:themeColor="accent5" w:themeShade="80"/>
              </w:rPr>
              <w:t>2018</w:t>
            </w:r>
          </w:p>
        </w:tc>
      </w:tr>
      <w:tr w:rsidR="00E83F00" w:rsidRPr="00904A68" w14:paraId="2AB47DEB" w14:textId="77777777" w:rsidTr="006830F1">
        <w:trPr>
          <w:trHeight w:val="432"/>
        </w:trPr>
        <w:tc>
          <w:tcPr>
            <w:tcW w:w="617" w:type="dxa"/>
            <w:tcBorders>
              <w:top w:val="single" w:sz="18" w:space="0" w:color="000000"/>
              <w:left w:val="single" w:sz="18" w:space="0" w:color="000000"/>
            </w:tcBorders>
            <w:shd w:val="clear" w:color="auto" w:fill="CCCCCC" w:themeFill="text2" w:themeFillTint="33"/>
            <w:vAlign w:val="center"/>
          </w:tcPr>
          <w:p w14:paraId="3BF485EB"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S</w:t>
            </w:r>
            <w:r w:rsidRPr="006830F1">
              <w:rPr>
                <w:rFonts w:ascii="Calibri" w:hAnsi="Calibri"/>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2EC25DB7" w14:textId="77777777" w:rsidR="007A7140" w:rsidRPr="006830F1" w:rsidRDefault="007A7140" w:rsidP="00B31016">
            <w:pPr>
              <w:spacing w:line="480" w:lineRule="auto"/>
              <w:jc w:val="center"/>
              <w:rPr>
                <w:rFonts w:ascii="Calibri" w:hAnsi="Calibri" w:cs="Times New Roman"/>
                <w:color w:val="2F2F2F" w:themeColor="accent5" w:themeShade="80"/>
              </w:rPr>
            </w:pPr>
            <w:r w:rsidRPr="006830F1">
              <w:rPr>
                <w:rFonts w:ascii="Calibri" w:hAnsi="Calibri"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71920B0C" w14:textId="06D8AD1A"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0ABEB5D6" w14:textId="6BB03179"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51528A90"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669A9C83"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4734480"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6517C674"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5C2535D1"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A8E7F6D"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67BB2CAC" w14:textId="40AFE321"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r w:rsidR="00E9272D" w:rsidRPr="006830F1">
              <w:rPr>
                <w:rFonts w:ascii="Calibri" w:hAnsi="Calibri"/>
                <w:color w:val="2F2F2F" w:themeColor="accent5" w:themeShade="80"/>
              </w:rPr>
              <w:t>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12ADA58B" w14:textId="34893366"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E9272D" w:rsidRPr="006830F1">
              <w:rPr>
                <w:rFonts w:ascii="Calibri" w:hAnsi="Calibri"/>
                <w:color w:val="2F2F2F" w:themeColor="accent5" w:themeShade="80"/>
              </w:rPr>
              <w:t>94</w:t>
            </w:r>
          </w:p>
        </w:tc>
      </w:tr>
      <w:tr w:rsidR="00E83F00" w:rsidRPr="00904A68" w14:paraId="445029D5" w14:textId="77777777" w:rsidTr="006830F1">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694F7197"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I</w:t>
            </w:r>
            <w:r w:rsidRPr="006830F1">
              <w:rPr>
                <w:rFonts w:ascii="Calibri" w:hAnsi="Calibri"/>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27C5AA2A" w14:textId="77777777" w:rsidR="007A7140" w:rsidRPr="006830F1" w:rsidRDefault="007A7140" w:rsidP="00B31016">
            <w:pPr>
              <w:spacing w:line="480" w:lineRule="auto"/>
              <w:rPr>
                <w:rFonts w:ascii="Calibri" w:hAnsi="Calibri"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51DCDD8" w14:textId="70561C5F"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w:t>
            </w:r>
            <w:r w:rsidR="00F61521" w:rsidRPr="006830F1">
              <w:rPr>
                <w:rFonts w:ascii="Calibri" w:hAnsi="Calibri"/>
                <w:color w:val="2F2F2F" w:themeColor="accent5" w:themeShade="80"/>
              </w:rPr>
              <w:t>1</w:t>
            </w:r>
            <w:r w:rsidR="00246C8D" w:rsidRPr="006830F1">
              <w:rPr>
                <w:rFonts w:ascii="Calibri" w:hAnsi="Calibri"/>
                <w:color w:val="2F2F2F" w:themeColor="accent5" w:themeShade="80"/>
              </w:rPr>
              <w:t>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36EC756" w14:textId="414C7D5A"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BE20F5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73B2C1"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39D85C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D212FD5"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D34B560"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1F0A2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3D551B0" w14:textId="155B7C8B"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935DC7" w:rsidRPr="006830F1">
              <w:rPr>
                <w:rFonts w:ascii="Calibri" w:hAnsi="Calibri"/>
                <w:color w:val="2F2F2F" w:themeColor="accent5" w:themeShade="80"/>
              </w:rPr>
              <w:t>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79AB8668" w14:textId="5EF94EAA"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935DC7" w:rsidRPr="006830F1">
              <w:rPr>
                <w:rFonts w:ascii="Calibri" w:hAnsi="Calibri"/>
                <w:color w:val="2F2F2F" w:themeColor="accent5" w:themeShade="80"/>
              </w:rPr>
              <w:t>19</w:t>
            </w:r>
          </w:p>
        </w:tc>
      </w:tr>
      <w:tr w:rsidR="00E83F00" w:rsidRPr="00904A68" w14:paraId="2955A093"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5261B981"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0A165DA3" w14:textId="77777777" w:rsidR="007A7140" w:rsidRPr="006830F1" w:rsidRDefault="007A7140" w:rsidP="00B31016">
            <w:pPr>
              <w:spacing w:line="480" w:lineRule="auto"/>
              <w:jc w:val="center"/>
              <w:rPr>
                <w:rFonts w:ascii="Calibri" w:hAnsi="Calibri" w:cs="Times New Roman"/>
                <w:color w:val="2F2F2F" w:themeColor="accent5" w:themeShade="80"/>
              </w:rPr>
            </w:pPr>
            <w:r w:rsidRPr="006830F1">
              <w:rPr>
                <w:rFonts w:ascii="Calibri" w:hAnsi="Calibri"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12EC8A" w14:textId="4B38A7D4"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4C09380F"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18B86DB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7654FBC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54B4739"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3F83864"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0498104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8B50CE5"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4BC8143" w14:textId="3481EB7B"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BB090D" w:rsidRPr="006830F1">
              <w:rPr>
                <w:rFonts w:ascii="Calibri" w:hAnsi="Calibri"/>
                <w:color w:val="2F2F2F" w:themeColor="accent5" w:themeShade="80"/>
              </w:rPr>
              <w:t>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3EB7B989" w14:textId="02F6E39C" w:rsidR="007A7140" w:rsidRPr="006830F1" w:rsidRDefault="007A7140" w:rsidP="007A592E">
            <w:pPr>
              <w:jc w:val="center"/>
              <w:rPr>
                <w:rFonts w:ascii="Calibri" w:hAnsi="Calibri"/>
                <w:color w:val="2F2F2F" w:themeColor="accent5" w:themeShade="80"/>
              </w:rPr>
            </w:pPr>
            <w:commentRangeStart w:id="49"/>
            <w:commentRangeStart w:id="50"/>
            <w:r w:rsidRPr="006830F1">
              <w:rPr>
                <w:rFonts w:ascii="Calibri" w:hAnsi="Calibri"/>
                <w:color w:val="2F2F2F" w:themeColor="accent5" w:themeShade="80"/>
              </w:rPr>
              <w:t>0.</w:t>
            </w:r>
            <w:r w:rsidR="00BB090D" w:rsidRPr="006830F1">
              <w:rPr>
                <w:rFonts w:ascii="Calibri" w:hAnsi="Calibri"/>
                <w:color w:val="2F2F2F" w:themeColor="accent5" w:themeShade="80"/>
              </w:rPr>
              <w:t>20</w:t>
            </w:r>
            <w:commentRangeEnd w:id="49"/>
            <w:r w:rsidR="000D45F0" w:rsidRPr="006830F1">
              <w:rPr>
                <w:rStyle w:val="CommentReference"/>
                <w:rFonts w:ascii="Calibri" w:hAnsi="Calibri"/>
              </w:rPr>
              <w:commentReference w:id="49"/>
            </w:r>
            <w:commentRangeEnd w:id="50"/>
            <w:r w:rsidR="009B6214" w:rsidRPr="006830F1">
              <w:rPr>
                <w:rStyle w:val="CommentReference"/>
                <w:rFonts w:ascii="Calibri" w:hAnsi="Calibri"/>
              </w:rPr>
              <w:commentReference w:id="50"/>
            </w:r>
          </w:p>
        </w:tc>
      </w:tr>
      <w:tr w:rsidR="00E83F00" w:rsidRPr="00904A68" w14:paraId="79F64B00" w14:textId="77777777" w:rsidTr="006830F1">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54FDFF24"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2F31FCD1" w14:textId="77777777" w:rsidR="007A7140" w:rsidRPr="006830F1" w:rsidRDefault="007A7140" w:rsidP="00B31016">
            <w:pPr>
              <w:spacing w:line="480" w:lineRule="auto"/>
              <w:rPr>
                <w:rFonts w:ascii="Calibri" w:hAnsi="Calibri"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2BBCB79E" w14:textId="250602F4"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w:t>
            </w:r>
            <w:r w:rsidR="00246C8D" w:rsidRPr="006830F1">
              <w:rPr>
                <w:rFonts w:ascii="Calibri" w:hAnsi="Calibri"/>
                <w:color w:val="2F2F2F" w:themeColor="accent5" w:themeShade="80"/>
              </w:rPr>
              <w:t>151</w:t>
            </w:r>
          </w:p>
        </w:tc>
        <w:tc>
          <w:tcPr>
            <w:tcW w:w="883" w:type="dxa"/>
            <w:tcBorders>
              <w:bottom w:val="single" w:sz="18" w:space="0" w:color="auto"/>
              <w:right w:val="single" w:sz="18" w:space="0" w:color="000000"/>
            </w:tcBorders>
            <w:shd w:val="clear" w:color="auto" w:fill="EAEAEA" w:themeFill="accent1" w:themeFillTint="99"/>
            <w:vAlign w:val="center"/>
          </w:tcPr>
          <w:p w14:paraId="01DCEC23" w14:textId="7B05D11E"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135BB5FC"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061520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709499F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0FE3F7F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37ABB696" w14:textId="19823C0C"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86</w:t>
            </w:r>
            <w:r w:rsidR="001C68F6" w:rsidRPr="006830F1">
              <w:rPr>
                <w:rFonts w:ascii="Calibri" w:hAnsi="Calibri"/>
                <w:color w:val="2F2F2F" w:themeColor="accent5" w:themeShade="80"/>
              </w:rPr>
              <w:t>*</w:t>
            </w:r>
          </w:p>
        </w:tc>
        <w:tc>
          <w:tcPr>
            <w:tcW w:w="883" w:type="dxa"/>
            <w:tcBorders>
              <w:bottom w:val="single" w:sz="18" w:space="0" w:color="auto"/>
              <w:right w:val="single" w:sz="18" w:space="0" w:color="000000"/>
            </w:tcBorders>
            <w:shd w:val="clear" w:color="auto" w:fill="EAEAEA" w:themeFill="accent1" w:themeFillTint="99"/>
            <w:vAlign w:val="center"/>
          </w:tcPr>
          <w:p w14:paraId="518870C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7A5A9B43" w14:textId="6F61BA90"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r w:rsidR="003368DA" w:rsidRPr="006830F1">
              <w:rPr>
                <w:rFonts w:ascii="Calibri" w:hAnsi="Calibri"/>
                <w:color w:val="2F2F2F" w:themeColor="accent5" w:themeShade="80"/>
              </w:rPr>
              <w:t>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010362EA" w14:textId="7696203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r w:rsidR="003368DA" w:rsidRPr="006830F1">
              <w:rPr>
                <w:rFonts w:ascii="Calibri" w:hAnsi="Calibri"/>
                <w:color w:val="2F2F2F" w:themeColor="accent5" w:themeShade="80"/>
              </w:rPr>
              <w:t>7</w:t>
            </w:r>
          </w:p>
        </w:tc>
      </w:tr>
      <w:tr w:rsidR="00E83F00" w:rsidRPr="00904A68" w14:paraId="1B113617"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78A82E57" w14:textId="77777777" w:rsidR="007A7140" w:rsidRPr="006830F1" w:rsidRDefault="007A7140" w:rsidP="00B31016">
            <w:pPr>
              <w:jc w:val="center"/>
              <w:rPr>
                <w:rFonts w:ascii="Calibri" w:hAnsi="Calibri"/>
                <w:color w:val="2F2F2F" w:themeColor="accent5" w:themeShade="80"/>
              </w:rPr>
            </w:pPr>
            <w:r w:rsidRPr="006830F1">
              <w:rPr>
                <w:rFonts w:ascii="Calibri" w:hAnsi="Calibri"/>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6706C833" w14:textId="77777777" w:rsidR="007A7140" w:rsidRPr="006830F1" w:rsidRDefault="007A7140" w:rsidP="00B31016">
            <w:pPr>
              <w:spacing w:line="480" w:lineRule="auto"/>
              <w:jc w:val="center"/>
              <w:rPr>
                <w:rFonts w:ascii="Calibri" w:hAnsi="Calibri" w:cs="Times New Roman"/>
                <w:color w:val="2F2F2F" w:themeColor="accent5" w:themeShade="80"/>
              </w:rPr>
            </w:pPr>
            <w:r w:rsidRPr="006830F1">
              <w:rPr>
                <w:rFonts w:ascii="Calibri" w:hAnsi="Calibri"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0A3B2B77" w14:textId="02220B57"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1AFF2D07" w14:textId="0ED936C8"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w:t>
            </w:r>
            <w:r w:rsidR="00F87B93" w:rsidRPr="006830F1">
              <w:rPr>
                <w:rFonts w:ascii="Calibri" w:hAnsi="Calibri"/>
                <w:color w:val="2F2F2F" w:themeColor="accent5" w:themeShade="80"/>
              </w:rPr>
              <w:t>96</w:t>
            </w:r>
          </w:p>
        </w:tc>
        <w:tc>
          <w:tcPr>
            <w:tcW w:w="883" w:type="dxa"/>
            <w:tcBorders>
              <w:top w:val="single" w:sz="18" w:space="0" w:color="auto"/>
              <w:left w:val="single" w:sz="18" w:space="0" w:color="000000"/>
            </w:tcBorders>
            <w:shd w:val="clear" w:color="auto" w:fill="CCCCCC" w:themeFill="text2" w:themeFillTint="33"/>
            <w:vAlign w:val="center"/>
          </w:tcPr>
          <w:p w14:paraId="4A6F333E"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70DB93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5487A888"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35947A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31F31EE"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1ECB43F7"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6FB1FA9" w14:textId="053F89E0"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BB090D" w:rsidRPr="006830F1">
              <w:rPr>
                <w:rFonts w:ascii="Calibri" w:hAnsi="Calibri"/>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AFA9ACC" w14:textId="1586741B"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0.9</w:t>
            </w:r>
            <w:r w:rsidR="00BB090D" w:rsidRPr="006830F1">
              <w:rPr>
                <w:rFonts w:ascii="Calibri" w:hAnsi="Calibri"/>
                <w:color w:val="2F2F2F" w:themeColor="accent5" w:themeShade="80"/>
              </w:rPr>
              <w:t>7</w:t>
            </w:r>
          </w:p>
        </w:tc>
      </w:tr>
      <w:tr w:rsidR="00E83F00" w:rsidRPr="00904A68" w14:paraId="7DD3244F" w14:textId="77777777" w:rsidTr="006830F1">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7E54C9BF" w14:textId="77777777" w:rsidR="007A7140" w:rsidRPr="006830F1" w:rsidRDefault="007A7140" w:rsidP="00B31016">
            <w:pPr>
              <w:jc w:val="center"/>
              <w:rPr>
                <w:rFonts w:ascii="Calibri" w:hAnsi="Calibri"/>
                <w:color w:val="2F2F2F" w:themeColor="accent5" w:themeShade="80"/>
              </w:rPr>
            </w:pPr>
            <w:commentRangeStart w:id="51"/>
            <w:commentRangeStart w:id="52"/>
            <w:commentRangeStart w:id="53"/>
            <w:r w:rsidRPr="006830F1">
              <w:rPr>
                <w:rFonts w:ascii="Calibri" w:hAnsi="Calibri"/>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15CCA9D6" w14:textId="77777777" w:rsidR="007A7140" w:rsidRPr="006830F1" w:rsidRDefault="007A7140" w:rsidP="00B31016">
            <w:pPr>
              <w:spacing w:line="480" w:lineRule="auto"/>
              <w:rPr>
                <w:rFonts w:ascii="Calibri" w:hAnsi="Calibri"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679C3D8C" w14:textId="30D63428" w:rsidR="007A7140" w:rsidRPr="006830F1" w:rsidRDefault="00246C8D" w:rsidP="007A592E">
            <w:pPr>
              <w:jc w:val="center"/>
              <w:rPr>
                <w:rFonts w:ascii="Calibri" w:hAnsi="Calibri"/>
                <w:color w:val="2F2F2F" w:themeColor="accent5" w:themeShade="80"/>
              </w:rPr>
            </w:pPr>
            <w:r w:rsidRPr="006830F1">
              <w:rPr>
                <w:rFonts w:ascii="Calibri" w:hAnsi="Calibri"/>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FF216A6" w14:textId="33432172" w:rsidR="007A7140" w:rsidRPr="006830F1" w:rsidRDefault="00F87B93" w:rsidP="007A592E">
            <w:pPr>
              <w:jc w:val="center"/>
              <w:rPr>
                <w:rFonts w:ascii="Calibri" w:hAnsi="Calibri"/>
                <w:color w:val="2F2F2F" w:themeColor="accent5" w:themeShade="80"/>
              </w:rPr>
            </w:pPr>
            <w:r w:rsidRPr="006830F1">
              <w:rPr>
                <w:rFonts w:ascii="Calibri" w:hAnsi="Calibri"/>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355BC2A2"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46A316"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5CEB3B7D"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756029A"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AE9FC4"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4B340987" w14:textId="77777777"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265E6C64" w14:textId="7C3E3359"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w:t>
            </w:r>
            <w:r w:rsidR="00B9453B" w:rsidRPr="006830F1">
              <w:rPr>
                <w:rFonts w:ascii="Calibri" w:hAnsi="Calibri"/>
                <w:color w:val="2F2F2F" w:themeColor="accent5" w:themeShade="80"/>
              </w:rPr>
              <w:t>9</w:t>
            </w:r>
            <w:r w:rsidR="00803715" w:rsidRPr="006830F1">
              <w:rPr>
                <w:rFonts w:ascii="Calibri" w:hAnsi="Calibri"/>
                <w:color w:val="2F2F2F" w:themeColor="accent5" w:themeShade="80"/>
              </w:rPr>
              <w:t>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0F7104D5" w14:textId="253D49C5" w:rsidR="007A7140" w:rsidRPr="006830F1" w:rsidRDefault="007A7140" w:rsidP="007A592E">
            <w:pPr>
              <w:jc w:val="center"/>
              <w:rPr>
                <w:rFonts w:ascii="Calibri" w:hAnsi="Calibri"/>
                <w:color w:val="2F2F2F" w:themeColor="accent5" w:themeShade="80"/>
              </w:rPr>
            </w:pPr>
            <w:r w:rsidRPr="006830F1">
              <w:rPr>
                <w:rFonts w:ascii="Calibri" w:hAnsi="Calibri"/>
                <w:color w:val="2F2F2F" w:themeColor="accent5" w:themeShade="80"/>
              </w:rPr>
              <w:t>0.8</w:t>
            </w:r>
            <w:commentRangeEnd w:id="51"/>
            <w:r w:rsidR="00B9453B" w:rsidRPr="006830F1">
              <w:rPr>
                <w:rFonts w:ascii="Calibri" w:hAnsi="Calibri"/>
                <w:color w:val="2F2F2F" w:themeColor="accent5" w:themeShade="80"/>
              </w:rPr>
              <w:t>6</w:t>
            </w:r>
            <w:r w:rsidR="00E83F00" w:rsidRPr="006830F1">
              <w:rPr>
                <w:rStyle w:val="CommentReference"/>
                <w:rFonts w:ascii="Calibri" w:hAnsi="Calibri"/>
                <w:color w:val="2F2F2F" w:themeColor="accent5" w:themeShade="80"/>
              </w:rPr>
              <w:commentReference w:id="51"/>
            </w:r>
            <w:r w:rsidR="00B43783" w:rsidRPr="006830F1">
              <w:rPr>
                <w:rStyle w:val="CommentReference"/>
                <w:rFonts w:ascii="Calibri" w:hAnsi="Calibri"/>
              </w:rPr>
              <w:commentReference w:id="52"/>
            </w:r>
            <w:r w:rsidR="00E9272D" w:rsidRPr="006830F1">
              <w:rPr>
                <w:rStyle w:val="CommentReference"/>
                <w:rFonts w:ascii="Calibri" w:hAnsi="Calibri"/>
              </w:rPr>
              <w:commentReference w:id="53"/>
            </w:r>
          </w:p>
        </w:tc>
      </w:tr>
    </w:tbl>
    <w:commentRangeEnd w:id="52"/>
    <w:commentRangeEnd w:id="53"/>
    <w:p w14:paraId="2824EF19" w14:textId="5E8BEF6C" w:rsidR="007A7140" w:rsidRPr="00904A68" w:rsidRDefault="00250CC1" w:rsidP="00250CC1">
      <w:pPr>
        <w:rPr>
          <w:color w:val="2F2F2F" w:themeColor="accent5" w:themeShade="80"/>
        </w:rPr>
      </w:pPr>
      <w:r w:rsidRPr="00904A68">
        <w:rPr>
          <w:color w:val="2F2F2F" w:themeColor="accent5" w:themeShade="80"/>
        </w:rPr>
        <w:t>* :Approximated due to missing data as a result of the Empire Fire</w:t>
      </w:r>
    </w:p>
    <w:p w14:paraId="47BE56B3" w14:textId="6EEC001D" w:rsidR="00D1368B" w:rsidRPr="00546827" w:rsidRDefault="00D1368B" w:rsidP="00546827">
      <w:pPr>
        <w:rPr>
          <w:b/>
          <w:color w:val="2F2F2F" w:themeColor="accent5" w:themeShade="80"/>
        </w:rPr>
      </w:pPr>
    </w:p>
    <w:p w14:paraId="3C85BB28" w14:textId="6D91E91F" w:rsidR="004F4FD9" w:rsidRPr="00904A68" w:rsidRDefault="007A7140" w:rsidP="00C4438A">
      <w:pPr>
        <w:spacing w:line="480" w:lineRule="auto"/>
        <w:rPr>
          <w:color w:val="2F2F2F" w:themeColor="accent5" w:themeShade="80"/>
        </w:rPr>
      </w:pPr>
      <w:r w:rsidRPr="006558CD">
        <w:rPr>
          <w:b/>
          <w:color w:val="2F2F2F" w:themeColor="accent5" w:themeShade="80"/>
        </w:rPr>
        <w:t>Table 1</w:t>
      </w:r>
      <w:r w:rsidRPr="00904A68">
        <w:rPr>
          <w:color w:val="2F2F2F" w:themeColor="accent5" w:themeShade="80"/>
        </w:rPr>
        <w:t xml:space="preserve">: </w:t>
      </w:r>
      <w:r w:rsidR="00C45949">
        <w:rPr>
          <w:color w:val="2F2F2F" w:themeColor="accent5" w:themeShade="80"/>
        </w:rPr>
        <w:t>Gap-filled p</w:t>
      </w:r>
      <w:r w:rsidR="006558CD">
        <w:rPr>
          <w:color w:val="2F2F2F" w:themeColor="accent5" w:themeShade="80"/>
        </w:rPr>
        <w:t>recipitation</w:t>
      </w:r>
      <w:r w:rsidR="00C4438A" w:rsidRPr="00904A68">
        <w:rPr>
          <w:color w:val="2F2F2F" w:themeColor="accent5" w:themeShade="80"/>
        </w:rPr>
        <w:t xml:space="preserve"> totals measured by rain gauge</w:t>
      </w:r>
      <w:r w:rsidR="00C45949">
        <w:rPr>
          <w:color w:val="2F2F2F" w:themeColor="accent5" w:themeShade="80"/>
        </w:rPr>
        <w:t xml:space="preserve">; </w:t>
      </w:r>
      <w:r w:rsidR="00C4438A" w:rsidRPr="00904A68">
        <w:rPr>
          <w:color w:val="2F2F2F" w:themeColor="accent5" w:themeShade="80"/>
        </w:rPr>
        <w:t>cumulative shallow soil water gains calculated from shallow soil moisture timeseries</w:t>
      </w:r>
      <w:r w:rsidR="006558CD">
        <w:rPr>
          <w:color w:val="2F2F2F" w:themeColor="accent5" w:themeShade="80"/>
        </w:rPr>
        <w:t xml:space="preserve">; </w:t>
      </w:r>
      <w:r w:rsidR="00C4438A" w:rsidRPr="00904A68">
        <w:rPr>
          <w:color w:val="2F2F2F" w:themeColor="accent5" w:themeShade="80"/>
        </w:rPr>
        <w:t>end of the water year deep soil moisture and number of saturation days calculated from 100 cm soil moisture probe record. Pearson’s correlation coefficient calculated between 12 cm and 100 cm soils</w:t>
      </w:r>
      <w:r w:rsidR="00E9272D">
        <w:rPr>
          <w:color w:val="2F2F2F" w:themeColor="accent5" w:themeShade="80"/>
        </w:rPr>
        <w:t xml:space="preserve"> for months of June through September</w:t>
      </w:r>
      <w:r w:rsidR="00C4438A" w:rsidRPr="00904A68">
        <w:rPr>
          <w:color w:val="2F2F2F" w:themeColor="accent5" w:themeShade="80"/>
        </w:rPr>
        <w:t xml:space="preserve">. Analysis was done for both SCB and ICB locations, and all three vegetation cover types represented by weather stations at each location. </w:t>
      </w:r>
      <w:r w:rsidR="004F4FD9">
        <w:rPr>
          <w:color w:val="2F2F2F" w:themeColor="accent5" w:themeShade="80"/>
        </w:rPr>
        <w:t xml:space="preserve"> </w:t>
      </w:r>
    </w:p>
    <w:p w14:paraId="51E5F10E" w14:textId="05AFAEA1" w:rsidR="00904A68" w:rsidRPr="00904A68" w:rsidRDefault="00EF0114" w:rsidP="00D81477">
      <w:pPr>
        <w:spacing w:line="480" w:lineRule="auto"/>
        <w:ind w:firstLine="720"/>
        <w:rPr>
          <w:rFonts w:ascii="Times New Roman" w:hAnsi="Times New Roman" w:cs="Times New Roman"/>
          <w:color w:val="2F2F2F" w:themeColor="accent5" w:themeShade="80"/>
        </w:rPr>
      </w:pPr>
      <w:r w:rsidRPr="00904A68">
        <w:rPr>
          <w:rFonts w:ascii="Times New Roman" w:hAnsi="Times New Roman" w:cs="Times New Roman"/>
          <w:color w:val="2F2F2F" w:themeColor="accent5" w:themeShade="80"/>
        </w:rPr>
        <w:t xml:space="preserve"> </w:t>
      </w:r>
      <w:r w:rsidR="00904A68" w:rsidRPr="00904A68">
        <w:rPr>
          <w:rFonts w:ascii="Times New Roman" w:hAnsi="Times New Roman" w:cs="Times New Roman"/>
          <w:color w:val="2F2F2F" w:themeColor="accent5" w:themeShade="80"/>
        </w:rPr>
        <w:t xml:space="preserve">[For the discussion section: Difference in vegetation types has implications on snowpack depth and melt timing which further influence seasonal soil moisture and vegetation species. </w:t>
      </w:r>
      <w:r w:rsidR="00904A68" w:rsidRPr="00904A68">
        <w:rPr>
          <w:rFonts w:ascii="Times New Roman" w:hAnsi="Times New Roman" w:cs="Times New Roman"/>
          <w:color w:val="2F2F2F" w:themeColor="accent5" w:themeShade="80"/>
        </w:rPr>
        <w:lastRenderedPageBreak/>
        <w:t>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A45278">
      <w:pPr>
        <w:pStyle w:val="Heading1"/>
      </w:pPr>
      <w: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24742D18" w14:textId="0533317D" w:rsidR="004453E3" w:rsidRDefault="00832545" w:rsidP="009B6CE1">
      <w:r>
        <w:rPr>
          <w:rFonts w:ascii="Times New Roman" w:hAnsi="Times New Roman" w:cs="Times New Roman"/>
        </w:rPr>
        <w:br w:type="page"/>
      </w:r>
    </w:p>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6830F1" w:rsidRDefault="00CC3B93" w:rsidP="008E6BFC">
      <w:pPr>
        <w:pStyle w:val="EndNoteBibliographyTitle"/>
        <w:rPr>
          <w:b/>
          <w:noProof/>
        </w:rPr>
      </w:pPr>
      <w:r w:rsidRPr="006830F1">
        <w:rPr>
          <w:rFonts w:cstheme="minorBidi"/>
        </w:rPr>
        <w:fldChar w:fldCharType="begin"/>
      </w:r>
      <w:r w:rsidRPr="000D3809">
        <w:instrText xml:space="preserve"> ADDIN EN.REFLIST </w:instrText>
      </w:r>
      <w:r w:rsidRPr="006830F1">
        <w:rPr>
          <w:rFonts w:cstheme="minorBidi"/>
        </w:rPr>
        <w:fldChar w:fldCharType="separate"/>
      </w:r>
      <w:r w:rsidR="008E6BFC" w:rsidRPr="006830F1">
        <w:rPr>
          <w:b/>
          <w:noProof/>
        </w:rPr>
        <w:t>Literature Cited</w:t>
      </w:r>
    </w:p>
    <w:p w14:paraId="6B2F584A" w14:textId="77777777" w:rsidR="008E6BFC" w:rsidRPr="006830F1" w:rsidRDefault="008E6BFC" w:rsidP="008E6BFC">
      <w:pPr>
        <w:pStyle w:val="EndNoteBibliographyTitle"/>
        <w:rPr>
          <w:b/>
          <w:noProof/>
        </w:rPr>
      </w:pPr>
    </w:p>
    <w:p w14:paraId="612F2EDB" w14:textId="77777777" w:rsidR="008E6BFC" w:rsidRPr="006830F1" w:rsidRDefault="008E6BFC" w:rsidP="008E6BFC">
      <w:pPr>
        <w:pStyle w:val="EndNoteBibliography"/>
        <w:ind w:left="420" w:hanging="420"/>
        <w:rPr>
          <w:noProof/>
        </w:rPr>
      </w:pPr>
      <w:bookmarkStart w:id="54" w:name="_ENREF_1"/>
      <w:r w:rsidRPr="006830F1">
        <w:rPr>
          <w:noProof/>
        </w:rPr>
        <w:t xml:space="preserve">Boisramé, G., S. Thompson, B. Collins, and S. Stephens. 2017a. Managed wildfire effects on forest resilience and water in the Sierra Nevada. Ecosystems </w:t>
      </w:r>
      <w:r w:rsidRPr="006830F1">
        <w:rPr>
          <w:b/>
          <w:noProof/>
        </w:rPr>
        <w:t>20</w:t>
      </w:r>
      <w:r w:rsidRPr="006830F1">
        <w:rPr>
          <w:noProof/>
        </w:rPr>
        <w:t>:717-732.</w:t>
      </w:r>
      <w:bookmarkEnd w:id="54"/>
    </w:p>
    <w:p w14:paraId="381CAD92" w14:textId="77777777" w:rsidR="008E6BFC" w:rsidRPr="006830F1" w:rsidRDefault="008E6BFC" w:rsidP="008E6BFC">
      <w:pPr>
        <w:pStyle w:val="EndNoteBibliography"/>
        <w:ind w:left="420" w:hanging="420"/>
        <w:rPr>
          <w:noProof/>
        </w:rPr>
      </w:pPr>
      <w:bookmarkStart w:id="55" w:name="_ENREF_2"/>
      <w:r w:rsidRPr="006830F1">
        <w:rPr>
          <w:noProof/>
        </w:rPr>
        <w:t xml:space="preserve">Boisramé, G., S. Thompson, and S. Stephens. 2018. Hydrologic responses to restored wildfire regimes revealed by soil moisture-vegetation relationships. Advances in Water Resources </w:t>
      </w:r>
      <w:r w:rsidRPr="006830F1">
        <w:rPr>
          <w:b/>
          <w:noProof/>
        </w:rPr>
        <w:t>112</w:t>
      </w:r>
      <w:r w:rsidRPr="006830F1">
        <w:rPr>
          <w:noProof/>
        </w:rPr>
        <w:t>:124-146.</w:t>
      </w:r>
      <w:bookmarkEnd w:id="55"/>
    </w:p>
    <w:p w14:paraId="59A36885" w14:textId="77777777" w:rsidR="008E6BFC" w:rsidRPr="006830F1" w:rsidRDefault="008E6BFC" w:rsidP="008E6BFC">
      <w:pPr>
        <w:pStyle w:val="EndNoteBibliography"/>
        <w:ind w:left="420" w:hanging="420"/>
        <w:rPr>
          <w:noProof/>
        </w:rPr>
      </w:pPr>
      <w:bookmarkStart w:id="56" w:name="_ENREF_3"/>
      <w:r w:rsidRPr="006830F1">
        <w:rPr>
          <w:noProof/>
        </w:rPr>
        <w:t xml:space="preserve">Boisramé, G. F., S. E. Thompson, M. Kelly, J. Cavalli, K. M. Wilkin, and S. L. Stephens. 2017b. Vegetation change during 40years of repeated managed wildfires in the Sierra Nevada, California. Forest Ecology and Management </w:t>
      </w:r>
      <w:r w:rsidRPr="006830F1">
        <w:rPr>
          <w:b/>
          <w:noProof/>
        </w:rPr>
        <w:t>402</w:t>
      </w:r>
      <w:r w:rsidRPr="006830F1">
        <w:rPr>
          <w:noProof/>
        </w:rPr>
        <w:t>:241-252.</w:t>
      </w:r>
      <w:bookmarkEnd w:id="56"/>
    </w:p>
    <w:p w14:paraId="4C377652" w14:textId="77777777" w:rsidR="008E6BFC" w:rsidRPr="006830F1" w:rsidRDefault="008E6BFC" w:rsidP="008E6BFC">
      <w:pPr>
        <w:pStyle w:val="EndNoteBibliography"/>
        <w:ind w:left="420" w:hanging="420"/>
        <w:rPr>
          <w:noProof/>
        </w:rPr>
      </w:pPr>
      <w:bookmarkStart w:id="57" w:name="_ENREF_4"/>
      <w:r w:rsidRPr="006830F1">
        <w:rPr>
          <w:noProof/>
        </w:rPr>
        <w:t xml:space="preserve">Boisramé, G. F. S., S. E. Thompson, M. Kelly, J. Cavalli, K. M. Wilkin, and S. L. Stephens. 2017c. Vegetation change during 40years of repeated managed wildfires in the Sierra Nevada, California. Forest Ecology and Management </w:t>
      </w:r>
      <w:r w:rsidRPr="006830F1">
        <w:rPr>
          <w:b/>
          <w:noProof/>
        </w:rPr>
        <w:t>402</w:t>
      </w:r>
      <w:r w:rsidRPr="006830F1">
        <w:rPr>
          <w:noProof/>
        </w:rPr>
        <w:t>:241-252.</w:t>
      </w:r>
      <w:bookmarkEnd w:id="57"/>
    </w:p>
    <w:p w14:paraId="1CF517B8" w14:textId="77777777" w:rsidR="008E6BFC" w:rsidRPr="006830F1" w:rsidRDefault="008E6BFC" w:rsidP="008E6BFC">
      <w:pPr>
        <w:pStyle w:val="EndNoteBibliography"/>
        <w:ind w:left="420" w:hanging="420"/>
        <w:rPr>
          <w:noProof/>
        </w:rPr>
      </w:pPr>
      <w:bookmarkStart w:id="58" w:name="_ENREF_5"/>
      <w:r w:rsidRPr="006830F1">
        <w:rPr>
          <w:rFonts w:hint="eastAsia"/>
          <w:noProof/>
        </w:rPr>
        <w:t>Collins, B. M., R. G. Everett, and S. L. Stephens. 2011. Impacts of fire exclusion and recent managed fire on forest structure in old growth Sierra Nevada mixed</w:t>
      </w:r>
      <w:r w:rsidRPr="006830F1">
        <w:rPr>
          <w:rFonts w:hint="eastAsia"/>
          <w:noProof/>
        </w:rPr>
        <w:t>‐</w:t>
      </w:r>
      <w:r w:rsidRPr="006830F1">
        <w:rPr>
          <w:rFonts w:hint="eastAsia"/>
          <w:noProof/>
        </w:rPr>
        <w:t xml:space="preserve">conifer forests. Ecosphere </w:t>
      </w:r>
      <w:r w:rsidRPr="006830F1">
        <w:rPr>
          <w:b/>
          <w:noProof/>
        </w:rPr>
        <w:t>2</w:t>
      </w:r>
      <w:r w:rsidRPr="006830F1">
        <w:rPr>
          <w:noProof/>
        </w:rPr>
        <w:t>:1-14.</w:t>
      </w:r>
      <w:bookmarkEnd w:id="58"/>
    </w:p>
    <w:p w14:paraId="4CE168EF" w14:textId="77777777" w:rsidR="008E6BFC" w:rsidRPr="006830F1" w:rsidRDefault="008E6BFC" w:rsidP="008E6BFC">
      <w:pPr>
        <w:pStyle w:val="EndNoteBibliography"/>
        <w:ind w:left="420" w:hanging="420"/>
        <w:rPr>
          <w:noProof/>
        </w:rPr>
      </w:pPr>
      <w:bookmarkStart w:id="59" w:name="_ENREF_6"/>
      <w:r w:rsidRPr="006830F1">
        <w:rPr>
          <w:noProof/>
        </w:rPr>
        <w:t xml:space="preserve">Collins, B. M., M. Kelly, J. W. van Wagtendonk, and S. L. J. L. E. Stephens. 2007. Spatial patterns of large natural fires in Sierra Nevada wilderness areas.  </w:t>
      </w:r>
      <w:r w:rsidRPr="006830F1">
        <w:rPr>
          <w:b/>
          <w:noProof/>
        </w:rPr>
        <w:t>22</w:t>
      </w:r>
      <w:r w:rsidRPr="006830F1">
        <w:rPr>
          <w:noProof/>
        </w:rPr>
        <w:t>:545-557.</w:t>
      </w:r>
      <w:bookmarkEnd w:id="59"/>
    </w:p>
    <w:p w14:paraId="36D6280A" w14:textId="77777777" w:rsidR="008E6BFC" w:rsidRPr="006830F1" w:rsidRDefault="008E6BFC" w:rsidP="008E6BFC">
      <w:pPr>
        <w:pStyle w:val="EndNoteBibliography"/>
        <w:ind w:left="420" w:hanging="420"/>
        <w:rPr>
          <w:noProof/>
        </w:rPr>
      </w:pPr>
      <w:bookmarkStart w:id="60" w:name="_ENREF_7"/>
      <w:r w:rsidRPr="006830F1">
        <w:rPr>
          <w:noProof/>
        </w:rPr>
        <w:t xml:space="preserve">Collins, B. M., J. M. Lydersen, D. L. Fry, K. Wilkin, T. Moody, S. L. J. F. E. Stephens, and Management. 2016. Variability in vegetation and surface fuels across mixed-conifer-dominated landscapes with over 40 years of natural fire.  </w:t>
      </w:r>
      <w:r w:rsidRPr="006830F1">
        <w:rPr>
          <w:b/>
          <w:noProof/>
        </w:rPr>
        <w:t>381</w:t>
      </w:r>
      <w:r w:rsidRPr="006830F1">
        <w:rPr>
          <w:noProof/>
        </w:rPr>
        <w:t>:74-83.</w:t>
      </w:r>
      <w:bookmarkEnd w:id="60"/>
    </w:p>
    <w:p w14:paraId="5BAB3EE9" w14:textId="77777777" w:rsidR="008E6BFC" w:rsidRPr="006830F1" w:rsidRDefault="008E6BFC" w:rsidP="008E6BFC">
      <w:pPr>
        <w:pStyle w:val="EndNoteBibliography"/>
        <w:ind w:left="420" w:hanging="420"/>
        <w:rPr>
          <w:noProof/>
        </w:rPr>
      </w:pPr>
      <w:bookmarkStart w:id="61" w:name="_ENREF_8"/>
      <w:r w:rsidRPr="006830F1">
        <w:rPr>
          <w:noProof/>
        </w:rPr>
        <w:lastRenderedPageBreak/>
        <w:t xml:space="preserve">Collins, B. M., J. D. Miller, A. E. Thode, M. Kelly, J. W. Van Wagtendonk, and S. L. J. E. Stephens. 2009. Interactions among wildland fires in a long-established Sierra Nevada natural fire area.  </w:t>
      </w:r>
      <w:r w:rsidRPr="006830F1">
        <w:rPr>
          <w:b/>
          <w:noProof/>
        </w:rPr>
        <w:t>12</w:t>
      </w:r>
      <w:r w:rsidRPr="006830F1">
        <w:rPr>
          <w:noProof/>
        </w:rPr>
        <w:t>:114-128.</w:t>
      </w:r>
      <w:bookmarkEnd w:id="61"/>
    </w:p>
    <w:p w14:paraId="2966406D" w14:textId="77777777" w:rsidR="008E6BFC" w:rsidRPr="006830F1" w:rsidRDefault="008E6BFC" w:rsidP="008E6BFC">
      <w:pPr>
        <w:pStyle w:val="EndNoteBibliography"/>
        <w:ind w:left="420" w:hanging="420"/>
        <w:rPr>
          <w:noProof/>
        </w:rPr>
      </w:pPr>
      <w:bookmarkStart w:id="62" w:name="_ENREF_9"/>
      <w:r w:rsidRPr="006830F1">
        <w:rPr>
          <w:noProof/>
        </w:rPr>
        <w:t xml:space="preserve">Grant, G. E., C. L. Tague, and C. D. Allen. 2013. Watering the forest for the trees: an emerging priority for managing water in forest landscapes. Frontiers in Ecology and the Environment </w:t>
      </w:r>
      <w:r w:rsidRPr="006830F1">
        <w:rPr>
          <w:b/>
          <w:noProof/>
        </w:rPr>
        <w:t>11</w:t>
      </w:r>
      <w:r w:rsidRPr="006830F1">
        <w:rPr>
          <w:noProof/>
        </w:rPr>
        <w:t>:314-321.</w:t>
      </w:r>
      <w:bookmarkEnd w:id="62"/>
    </w:p>
    <w:p w14:paraId="06CCDDCA" w14:textId="00973A6A" w:rsidR="008E6BFC" w:rsidRPr="006830F1" w:rsidRDefault="008E6BFC" w:rsidP="008E6BFC">
      <w:pPr>
        <w:pStyle w:val="EndNoteBibliography"/>
        <w:ind w:left="420" w:hanging="420"/>
        <w:rPr>
          <w:noProof/>
        </w:rPr>
      </w:pPr>
      <w:bookmarkStart w:id="63" w:name="_ENREF_10"/>
      <w:r w:rsidRPr="006830F1">
        <w:rPr>
          <w:noProof/>
        </w:rPr>
        <w:t xml:space="preserve">Hijmans, R., and J. van Etten. 2014. raster: Geographic data analysis and modeling. R package version </w:t>
      </w:r>
      <w:r w:rsidRPr="006830F1">
        <w:rPr>
          <w:b/>
          <w:noProof/>
        </w:rPr>
        <w:t>517</w:t>
      </w:r>
      <w:r w:rsidRPr="006830F1">
        <w:rPr>
          <w:noProof/>
        </w:rPr>
        <w:t>:2.2-12.</w:t>
      </w:r>
      <w:bookmarkEnd w:id="63"/>
    </w:p>
    <w:p w14:paraId="44A8B432" w14:textId="76F1DE3F" w:rsidR="006830F1" w:rsidRPr="006830F1" w:rsidRDefault="006830F1" w:rsidP="006830F1">
      <w:pPr>
        <w:spacing w:line="480" w:lineRule="auto"/>
        <w:ind w:left="450" w:hanging="450"/>
        <w:rPr>
          <w:rFonts w:ascii="Times New Roman" w:eastAsia="Times New Roman" w:hAnsi="Times New Roman" w:cs="Times New Roman"/>
          <w:lang w:eastAsia="en-US"/>
        </w:rPr>
      </w:pPr>
      <w:r w:rsidRPr="006830F1">
        <w:rPr>
          <w:rFonts w:ascii="Times New Roman" w:eastAsia="Times New Roman" w:hAnsi="Times New Roman" w:cs="Times New Roman"/>
          <w:lang w:eastAsia="en-US"/>
        </w:rPr>
        <w:t>Little, R.J.A. (1988), Missing data adjustments in large surveys (with discussion), Journal of Business Economics and Statistics, 6, 287–301</w:t>
      </w:r>
    </w:p>
    <w:p w14:paraId="089B0E73" w14:textId="77777777" w:rsidR="008E6BFC" w:rsidRPr="006830F1" w:rsidRDefault="008E6BFC" w:rsidP="008E6BFC">
      <w:pPr>
        <w:pStyle w:val="EndNoteBibliography"/>
        <w:ind w:left="420" w:hanging="420"/>
        <w:rPr>
          <w:noProof/>
        </w:rPr>
      </w:pPr>
      <w:bookmarkStart w:id="64" w:name="_ENREF_11"/>
      <w:r w:rsidRPr="006830F1">
        <w:rPr>
          <w:noProof/>
        </w:rPr>
        <w:t>McKelvey, K. S., C. N. Skinner, C.-r. Chang, D. C. Erman, S. J. Husari, D. J. Parsons, J. W. van Wagtendonk, and C. P. Weatherspoon. 1996. An overview of fire in the Sierra Nevada.</w:t>
      </w:r>
      <w:r w:rsidRPr="006830F1">
        <w:rPr>
          <w:i/>
          <w:noProof/>
        </w:rPr>
        <w:t>in</w:t>
      </w:r>
      <w:r w:rsidRPr="006830F1">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64"/>
    </w:p>
    <w:p w14:paraId="12CC6891" w14:textId="77777777" w:rsidR="008E6BFC" w:rsidRPr="006830F1" w:rsidRDefault="008E6BFC" w:rsidP="008E6BFC">
      <w:pPr>
        <w:pStyle w:val="EndNoteBibliography"/>
        <w:ind w:left="420" w:hanging="420"/>
        <w:rPr>
          <w:noProof/>
        </w:rPr>
      </w:pPr>
      <w:bookmarkStart w:id="65" w:name="_ENREF_12"/>
      <w:r w:rsidRPr="006830F1">
        <w:rPr>
          <w:noProof/>
        </w:rPr>
        <w:t xml:space="preserve">North, M., S. Stephens, B. Collins, J. Agee, G. Aplet, J. Franklin, and P. Fulé. 2015. Reform forest fire management. Science </w:t>
      </w:r>
      <w:r w:rsidRPr="006830F1">
        <w:rPr>
          <w:b/>
          <w:noProof/>
        </w:rPr>
        <w:t>349</w:t>
      </w:r>
      <w:r w:rsidRPr="006830F1">
        <w:rPr>
          <w:noProof/>
        </w:rPr>
        <w:t>:1280-1281.</w:t>
      </w:r>
      <w:bookmarkEnd w:id="65"/>
    </w:p>
    <w:p w14:paraId="2145E827" w14:textId="77777777" w:rsidR="008E6BFC" w:rsidRPr="006830F1" w:rsidRDefault="008E6BFC" w:rsidP="008E6BFC">
      <w:pPr>
        <w:pStyle w:val="EndNoteBibliography"/>
        <w:ind w:left="420" w:hanging="420"/>
        <w:rPr>
          <w:noProof/>
        </w:rPr>
      </w:pPr>
      <w:bookmarkStart w:id="66" w:name="_ENREF_13"/>
      <w:r w:rsidRPr="006830F1">
        <w:rPr>
          <w:noProof/>
        </w:rPr>
        <w:t xml:space="preserve">Ponisio, L. C., K. Wilkin, L. K. M'gonigle, K. Kulhanek, L. Cook, R. Thorp, T. Griswold, and C. J. G. c. b. Kremen. 2016. Pyrodiversity begets plant–pollinator community diversity.  </w:t>
      </w:r>
      <w:r w:rsidRPr="006830F1">
        <w:rPr>
          <w:b/>
          <w:noProof/>
        </w:rPr>
        <w:t>22</w:t>
      </w:r>
      <w:r w:rsidRPr="006830F1">
        <w:rPr>
          <w:noProof/>
        </w:rPr>
        <w:t>:1794-1808.</w:t>
      </w:r>
      <w:bookmarkEnd w:id="66"/>
    </w:p>
    <w:p w14:paraId="31226FA9" w14:textId="77777777" w:rsidR="008E6BFC" w:rsidRPr="006830F1" w:rsidRDefault="008E6BFC" w:rsidP="008E6BFC">
      <w:pPr>
        <w:pStyle w:val="EndNoteBibliography"/>
        <w:ind w:left="420" w:hanging="420"/>
        <w:rPr>
          <w:noProof/>
        </w:rPr>
      </w:pPr>
      <w:bookmarkStart w:id="67" w:name="_ENREF_14"/>
      <w:r w:rsidRPr="006830F1">
        <w:rPr>
          <w:noProof/>
        </w:rPr>
        <w:t xml:space="preserve">Stephens, S. L., J. K. Agee, P. Fulé, M. North, W. Romme, T. Swetnam, and M. G. Turner. 2013. Managing forests and fire in changing climates. Science </w:t>
      </w:r>
      <w:r w:rsidRPr="006830F1">
        <w:rPr>
          <w:b/>
          <w:noProof/>
        </w:rPr>
        <w:t>342</w:t>
      </w:r>
      <w:r w:rsidRPr="006830F1">
        <w:rPr>
          <w:noProof/>
        </w:rPr>
        <w:t>:41-42.</w:t>
      </w:r>
      <w:bookmarkEnd w:id="67"/>
    </w:p>
    <w:p w14:paraId="72455EFC" w14:textId="77777777" w:rsidR="008E6BFC" w:rsidRPr="006830F1" w:rsidRDefault="008E6BFC" w:rsidP="008E6BFC">
      <w:pPr>
        <w:pStyle w:val="EndNoteBibliography"/>
        <w:ind w:left="420" w:hanging="420"/>
        <w:rPr>
          <w:noProof/>
        </w:rPr>
      </w:pPr>
      <w:bookmarkStart w:id="68" w:name="_ENREF_15"/>
      <w:r w:rsidRPr="006830F1">
        <w:rPr>
          <w:noProof/>
        </w:rPr>
        <w:lastRenderedPageBreak/>
        <w:t xml:space="preserve">Stephens, S. L., B. M. Collins, E. Biber, and P. Z. Fulé. 2016. US federal fire and forest policy: emphasizing resilience in dry forests. Ecosphere </w:t>
      </w:r>
      <w:r w:rsidRPr="006830F1">
        <w:rPr>
          <w:b/>
          <w:noProof/>
        </w:rPr>
        <w:t>7</w:t>
      </w:r>
      <w:r w:rsidRPr="006830F1">
        <w:rPr>
          <w:noProof/>
        </w:rPr>
        <w:t>.</w:t>
      </w:r>
      <w:bookmarkEnd w:id="68"/>
    </w:p>
    <w:p w14:paraId="29350F46" w14:textId="77777777" w:rsidR="008E6BFC" w:rsidRPr="006830F1" w:rsidRDefault="008E6BFC" w:rsidP="008E6BFC">
      <w:pPr>
        <w:pStyle w:val="EndNoteBibliography"/>
        <w:ind w:left="420" w:hanging="420"/>
        <w:rPr>
          <w:noProof/>
        </w:rPr>
      </w:pPr>
      <w:bookmarkStart w:id="69" w:name="_ENREF_16"/>
      <w:r w:rsidRPr="006830F1">
        <w:rPr>
          <w:noProof/>
        </w:rPr>
        <w:t xml:space="preserve">Westerling, A. L., and T. W. Swetnam. 2003. Interannual to decadal drought and wildfire in the western United States. EOS, Transactions American Geophysical Union </w:t>
      </w:r>
      <w:r w:rsidRPr="006830F1">
        <w:rPr>
          <w:b/>
          <w:noProof/>
        </w:rPr>
        <w:t>84</w:t>
      </w:r>
      <w:r w:rsidRPr="006830F1">
        <w:rPr>
          <w:noProof/>
        </w:rPr>
        <w:t>:545-555.</w:t>
      </w:r>
      <w:bookmarkEnd w:id="69"/>
    </w:p>
    <w:p w14:paraId="2CCB99D1" w14:textId="69D57058" w:rsidR="002C559E" w:rsidRDefault="00CC3B93" w:rsidP="008C47DE">
      <w:pPr>
        <w:spacing w:line="480" w:lineRule="auto"/>
        <w:rPr>
          <w:rFonts w:ascii="Times New Roman" w:hAnsi="Times New Roman" w:cs="Times New Roman"/>
        </w:rPr>
      </w:pPr>
      <w:r w:rsidRPr="006830F1">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19DC55AC" w:rsidR="00B152BC" w:rsidRDefault="002C559E" w:rsidP="00A45278">
      <w:pPr>
        <w:pStyle w:val="Heading1"/>
        <w:rPr>
          <w:color w:val="000000" w:themeColor="text1"/>
        </w:rPr>
      </w:pPr>
      <w:r w:rsidRPr="006830F1">
        <w:rPr>
          <w:color w:val="000000" w:themeColor="text1"/>
        </w:rPr>
        <w:lastRenderedPageBreak/>
        <w:t xml:space="preserve">Appendix </w:t>
      </w:r>
      <w:ins w:id="70" w:author="Katya" w:date="2019-01-07T09:30:00Z">
        <w:r w:rsidR="00581374" w:rsidRPr="006830F1">
          <w:rPr>
            <w:color w:val="000000" w:themeColor="text1"/>
          </w:rPr>
          <w:t>A</w:t>
        </w:r>
      </w:ins>
      <w:r w:rsidR="00EF0114" w:rsidRPr="006830F1">
        <w:rPr>
          <w:color w:val="000000" w:themeColor="text1"/>
        </w:rPr>
        <w:t>: Sugarloaf Creek Basin and Illilouette Creek Basin weather station sites</w:t>
      </w:r>
    </w:p>
    <w:p w14:paraId="34CF68AC" w14:textId="139E268A" w:rsidR="000D3809" w:rsidRDefault="000D3809" w:rsidP="000D3809"/>
    <w:p w14:paraId="3DC921CD" w14:textId="7ACD166F" w:rsidR="000D3809" w:rsidRPr="000D3809" w:rsidRDefault="000D3809" w:rsidP="000D3809">
      <w:pPr>
        <w:spacing w:line="480" w:lineRule="auto"/>
        <w:ind w:firstLine="720"/>
        <w:rPr>
          <w:rFonts w:ascii="Times New Roman" w:hAnsi="Times New Roman" w:cs="Times New Roman"/>
          <w:color w:val="2F2F2F" w:themeColor="accent5" w:themeShade="80"/>
        </w:rPr>
      </w:pPr>
      <w:r w:rsidRPr="000D3809">
        <w:rPr>
          <w:rFonts w:ascii="Times New Roman" w:hAnsi="Times New Roman" w:cs="Times New Roman"/>
          <w:color w:val="2F2F2F" w:themeColor="accent5" w:themeShade="80"/>
        </w:rPr>
        <w:t>Differences in weather station vegetation between ICB and SCB do exist. The SCB wetland site contains larger portion of conifer regeneration in comparison to ICB which is predominantly vegetated with tall grasses. The shrubland site in ICB prior to the Empire Fire in the fall of 2017 was comprised mostly of white-thorn (</w:t>
      </w:r>
      <w:r w:rsidRPr="000D3809">
        <w:rPr>
          <w:rFonts w:ascii="Times New Roman" w:hAnsi="Times New Roman" w:cs="Times New Roman"/>
          <w:i/>
          <w:color w:val="2F2F2F" w:themeColor="accent5" w:themeShade="80"/>
        </w:rPr>
        <w:t>Ceanothus</w:t>
      </w:r>
      <w:r w:rsidRPr="000D3809">
        <w:rPr>
          <w:rFonts w:ascii="Times New Roman" w:hAnsi="Times New Roman" w:cs="Times New Roman"/>
          <w:color w:val="2F2F2F" w:themeColor="accent5" w:themeShade="80"/>
        </w:rPr>
        <w:t>). The fire burned the shrub site at high severity, resulting in bare soils with little live vegetation for the following 2018 WY. In comparison, the SCB shrub site contains a dense growth of young conifers with a mix of ceanothus. Forest sites are similar in tree density, tree species, and slope for both ICB and SCB</w:t>
      </w:r>
      <w:r>
        <w:rPr>
          <w:rFonts w:ascii="Times New Roman" w:hAnsi="Times New Roman" w:cs="Times New Roman"/>
          <w:color w:val="2F2F2F" w:themeColor="accent5" w:themeShade="80"/>
        </w:rPr>
        <w:t xml:space="preserve">. Refer to Figure A.1 for imagery of SCB weather stations, Figure A.2 for pre-Empire fire ICB weather stations, and Figure A.3 for post-Empire fire ICB weather stations. </w:t>
      </w:r>
    </w:p>
    <w:p w14:paraId="35392A84" w14:textId="77777777" w:rsidR="000D3809" w:rsidRPr="000D3809" w:rsidRDefault="000D3809" w:rsidP="000D3809"/>
    <w:p w14:paraId="06E92397" w14:textId="5213FB02" w:rsidR="00A62C82" w:rsidRPr="00A62C82" w:rsidRDefault="000D3809" w:rsidP="00576926">
      <w:pPr>
        <w:jc w:val="center"/>
        <w:rPr>
          <w:sz w:val="18"/>
          <w:szCs w:val="18"/>
        </w:rPr>
      </w:pPr>
      <w:r>
        <w:rPr>
          <w:noProof/>
          <w:lang w:eastAsia="en-US"/>
        </w:rPr>
        <w:lastRenderedPageBreak/>
        <mc:AlternateContent>
          <mc:Choice Requires="wps">
            <w:drawing>
              <wp:anchor distT="0" distB="0" distL="114300" distR="114300" simplePos="0" relativeHeight="251660288" behindDoc="0" locked="0" layoutInCell="1" allowOverlap="1" wp14:anchorId="689FCCBC" wp14:editId="0C7BEAAE">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22248A7D" w14:textId="7EC67BD4" w:rsidR="0033332E" w:rsidRPr="00A62C82" w:rsidRDefault="0033332E">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FCCBC"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22248A7D" w14:textId="7EC67BD4" w:rsidR="0033332E" w:rsidRPr="00A62C82" w:rsidRDefault="0033332E">
                      <w:pPr>
                        <w:rPr>
                          <w:b/>
                          <w:sz w:val="32"/>
                        </w:rPr>
                      </w:pPr>
                      <w:r w:rsidRPr="00A62C82">
                        <w:rPr>
                          <w:b/>
                          <w:sz w:val="32"/>
                        </w:rPr>
                        <w:t>Shrub</w:t>
                      </w:r>
                    </w:p>
                  </w:txbxContent>
                </v:textbox>
              </v:shape>
            </w:pict>
          </mc:Fallback>
        </mc:AlternateContent>
      </w:r>
      <w:r>
        <w:rPr>
          <w:noProof/>
          <w:lang w:eastAsia="en-US"/>
        </w:rPr>
        <mc:AlternateContent>
          <mc:Choice Requires="wps">
            <w:drawing>
              <wp:anchor distT="0" distB="0" distL="114300" distR="114300" simplePos="0" relativeHeight="251662336" behindDoc="0" locked="0" layoutInCell="1" allowOverlap="1" wp14:anchorId="7956466A" wp14:editId="23A99FD5">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339E1848" w14:textId="09BD4C11" w:rsidR="0033332E" w:rsidRPr="00A62C82" w:rsidRDefault="0033332E" w:rsidP="00A62C82">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6466A" id="Text Box 37" o:spid="_x0000_s1027" type="#_x0000_t202" style="position:absolute;left:0;text-align:left;margin-left:319.3pt;margin-top:165.35pt;width:77.85pt;height:2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339E1848" w14:textId="09BD4C11" w:rsidR="0033332E" w:rsidRPr="00A62C82" w:rsidRDefault="0033332E" w:rsidP="00A62C82">
                      <w:pPr>
                        <w:rPr>
                          <w:b/>
                          <w:sz w:val="32"/>
                        </w:rPr>
                      </w:pPr>
                      <w:r>
                        <w:rPr>
                          <w:b/>
                          <w:sz w:val="32"/>
                        </w:rPr>
                        <w:t>Wetland</w:t>
                      </w:r>
                    </w:p>
                  </w:txbxContent>
                </v:textbox>
              </v:shape>
            </w:pict>
          </mc:Fallback>
        </mc:AlternateContent>
      </w:r>
      <w:r w:rsidR="006A2E82" w:rsidRPr="00A62C82">
        <w:rPr>
          <w:noProof/>
          <w:lang w:eastAsia="en-US"/>
        </w:rPr>
        <w:drawing>
          <wp:inline distT="0" distB="0" distL="0" distR="0" wp14:anchorId="0A19BB08" wp14:editId="6D7CBE89">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00A62C82" w:rsidRPr="00A62C82">
        <w:rPr>
          <w:noProof/>
          <w:lang w:eastAsia="en-US"/>
        </w:rPr>
        <w:drawing>
          <wp:inline distT="0" distB="0" distL="0" distR="0" wp14:anchorId="4D4CCB78" wp14:editId="463D0AA6">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4B2A9DC7" w14:textId="21533890" w:rsidR="007F3603" w:rsidRDefault="006A2E82" w:rsidP="00576926">
      <w:pPr>
        <w:jc w:val="center"/>
      </w:pPr>
      <w:r>
        <w:rPr>
          <w:noProof/>
          <w:lang w:eastAsia="en-US"/>
        </w:rPr>
        <mc:AlternateContent>
          <mc:Choice Requires="wps">
            <w:drawing>
              <wp:anchor distT="0" distB="0" distL="114300" distR="114300" simplePos="0" relativeHeight="251664384" behindDoc="0" locked="0" layoutInCell="1" allowOverlap="1" wp14:anchorId="6F1FF422" wp14:editId="54F082CC">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D1269A2" w14:textId="062AD3A1" w:rsidR="0033332E" w:rsidRPr="00A62C82" w:rsidRDefault="0033332E" w:rsidP="00A62C82">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F422" id="Text Box 38" o:spid="_x0000_s1028" type="#_x0000_t202" style="position:absolute;left:0;text-align:left;margin-left:335.45pt;margin-top:163.2pt;width:64.4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D1269A2" w14:textId="062AD3A1" w:rsidR="0033332E" w:rsidRPr="00A62C82" w:rsidRDefault="0033332E" w:rsidP="00A62C82">
                      <w:pPr>
                        <w:rPr>
                          <w:b/>
                          <w:sz w:val="32"/>
                        </w:rPr>
                      </w:pPr>
                      <w:r>
                        <w:rPr>
                          <w:b/>
                          <w:sz w:val="32"/>
                        </w:rPr>
                        <w:t>Forest</w:t>
                      </w:r>
                    </w:p>
                  </w:txbxContent>
                </v:textbox>
              </v:shape>
            </w:pict>
          </mc:Fallback>
        </mc:AlternateContent>
      </w:r>
      <w:r w:rsidR="00A62C82" w:rsidRPr="00A62C82">
        <w:rPr>
          <w:noProof/>
          <w:lang w:eastAsia="en-US"/>
        </w:rPr>
        <w:drawing>
          <wp:inline distT="0" distB="0" distL="0" distR="0" wp14:anchorId="6DC4E0BD" wp14:editId="1AD8A8A0">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0ADA2F0" w14:textId="580EDF99" w:rsidR="001D7FDB" w:rsidRPr="001D7FDB" w:rsidRDefault="001D7FDB" w:rsidP="00576926">
      <w:pPr>
        <w:pStyle w:val="Caption"/>
        <w:jc w:val="center"/>
      </w:pPr>
      <w:r>
        <w:t>Figure A.</w:t>
      </w:r>
      <w:r w:rsidR="00146031">
        <w:t>1</w:t>
      </w:r>
      <w:r>
        <w:t>: Images of weather stations taken by installed snow cameras in Sugarloaf Creek Basin. Top image is of the wetland site, middle is of the shrub site, and bottom is of the forest site.</w:t>
      </w:r>
    </w:p>
    <w:p w14:paraId="4F750981" w14:textId="668BFD48" w:rsidR="00257C2B" w:rsidRDefault="00257C2B"/>
    <w:p w14:paraId="684A0846" w14:textId="6F337365" w:rsidR="001D7FDB" w:rsidRDefault="001D7FDB" w:rsidP="00576926">
      <w:pPr>
        <w:jc w:val="center"/>
      </w:pPr>
      <w:r w:rsidRPr="001D7FDB">
        <w:rPr>
          <w:noProof/>
          <w:lang w:eastAsia="en-US"/>
        </w:rPr>
        <w:lastRenderedPageBreak/>
        <mc:AlternateContent>
          <mc:Choice Requires="wps">
            <w:drawing>
              <wp:anchor distT="0" distB="0" distL="114300" distR="114300" simplePos="0" relativeHeight="251668480" behindDoc="0" locked="0" layoutInCell="1" allowOverlap="1" wp14:anchorId="0B1FBEF1" wp14:editId="5672F10D">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8D1344E" w14:textId="77777777" w:rsidR="0033332E" w:rsidRPr="00A62C82" w:rsidRDefault="0033332E"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BEF1" id="Text Box 54" o:spid="_x0000_s1029" type="#_x0000_t202" style="position:absolute;left:0;text-align:left;margin-left:243.3pt;margin-top:108.65pt;width:77.85pt;height:2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68D1344E" w14:textId="77777777" w:rsidR="0033332E" w:rsidRPr="00A62C82" w:rsidRDefault="0033332E" w:rsidP="001D7FDB">
                      <w:pPr>
                        <w:rPr>
                          <w:b/>
                          <w:sz w:val="32"/>
                        </w:rPr>
                      </w:pPr>
                      <w:r>
                        <w:rPr>
                          <w:b/>
                          <w:sz w:val="32"/>
                        </w:rPr>
                        <w:t>Wetland</w:t>
                      </w:r>
                    </w:p>
                  </w:txbxContent>
                </v:textbox>
              </v:shape>
            </w:pict>
          </mc:Fallback>
        </mc:AlternateContent>
      </w:r>
      <w:r w:rsidRPr="00257C2B">
        <w:rPr>
          <w:noProof/>
          <w:lang w:eastAsia="en-US"/>
        </w:rPr>
        <w:drawing>
          <wp:anchor distT="0" distB="0" distL="114300" distR="114300" simplePos="0" relativeHeight="251665408" behindDoc="0" locked="0" layoutInCell="1" allowOverlap="1" wp14:anchorId="11B74123" wp14:editId="6764039F">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257C2B">
        <w:rPr>
          <w:noProof/>
          <w:lang w:eastAsia="en-US"/>
        </w:rPr>
        <w:drawing>
          <wp:inline distT="0" distB="0" distL="0" distR="0" wp14:anchorId="484E041C" wp14:editId="49B3A6E0">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286E8848" w14:textId="67C94954" w:rsidR="006C3009" w:rsidRDefault="001D7FDB" w:rsidP="00576926">
      <w:pPr>
        <w:jc w:val="center"/>
      </w:pPr>
      <w:r w:rsidRPr="001D7FDB">
        <w:rPr>
          <w:noProof/>
          <w:lang w:eastAsia="en-US"/>
        </w:rPr>
        <mc:AlternateContent>
          <mc:Choice Requires="wps">
            <w:drawing>
              <wp:anchor distT="0" distB="0" distL="114300" distR="114300" simplePos="0" relativeHeight="251669504" behindDoc="0" locked="0" layoutInCell="1" allowOverlap="1" wp14:anchorId="280204B8" wp14:editId="7FD0C17B">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25C307A1" w14:textId="77777777" w:rsidR="0033332E" w:rsidRPr="00A62C82" w:rsidRDefault="0033332E"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04B8" id="Text Box 55" o:spid="_x0000_s1030" type="#_x0000_t202" style="position:absolute;left:0;text-align:left;margin-left:436.8pt;margin-top:114.35pt;width:64.45pt;height:2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25C307A1" w14:textId="77777777" w:rsidR="0033332E" w:rsidRPr="00A62C82" w:rsidRDefault="0033332E" w:rsidP="001D7FDB">
                      <w:pPr>
                        <w:rPr>
                          <w:b/>
                          <w:sz w:val="32"/>
                        </w:rPr>
                      </w:pPr>
                      <w:r>
                        <w:rPr>
                          <w:b/>
                          <w:sz w:val="32"/>
                        </w:rPr>
                        <w:t>Forest</w:t>
                      </w:r>
                    </w:p>
                  </w:txbxContent>
                </v:textbox>
              </v:shape>
            </w:pict>
          </mc:Fallback>
        </mc:AlternateContent>
      </w:r>
      <w:r w:rsidRPr="001D7FDB">
        <w:rPr>
          <w:noProof/>
          <w:lang w:eastAsia="en-US"/>
        </w:rPr>
        <mc:AlternateContent>
          <mc:Choice Requires="wps">
            <w:drawing>
              <wp:anchor distT="0" distB="0" distL="114300" distR="114300" simplePos="0" relativeHeight="251667456" behindDoc="0" locked="0" layoutInCell="1" allowOverlap="1" wp14:anchorId="4C981026" wp14:editId="12F0AF99">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0E9A0D1F" w14:textId="77777777" w:rsidR="0033332E" w:rsidRPr="00A62C82" w:rsidRDefault="0033332E"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81026" id="Text Box 53" o:spid="_x0000_s1031" type="#_x0000_t202" style="position:absolute;left:0;text-align:left;margin-left:258.55pt;margin-top:114.35pt;width:62.75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0E9A0D1F" w14:textId="77777777" w:rsidR="0033332E" w:rsidRPr="00A62C82" w:rsidRDefault="0033332E" w:rsidP="001D7FDB">
                      <w:pPr>
                        <w:rPr>
                          <w:b/>
                          <w:sz w:val="32"/>
                        </w:rPr>
                      </w:pPr>
                      <w:r w:rsidRPr="00A62C82">
                        <w:rPr>
                          <w:b/>
                          <w:sz w:val="32"/>
                        </w:rPr>
                        <w:t>Shrub</w:t>
                      </w:r>
                    </w:p>
                  </w:txbxContent>
                </v:textbox>
              </v:shape>
            </w:pict>
          </mc:Fallback>
        </mc:AlternateContent>
      </w:r>
      <w:r w:rsidRPr="006C3009">
        <w:rPr>
          <w:noProof/>
          <w:lang w:eastAsia="en-US"/>
        </w:rPr>
        <w:drawing>
          <wp:inline distT="0" distB="0" distL="0" distR="0" wp14:anchorId="17508534" wp14:editId="0C15AD01">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4C25788E" w14:textId="0F10A4D4" w:rsidR="001D7FDB" w:rsidRPr="001D7FDB" w:rsidRDefault="001D7FDB" w:rsidP="00576926">
      <w:pPr>
        <w:pStyle w:val="Caption"/>
        <w:jc w:val="center"/>
      </w:pPr>
      <w:r>
        <w:t>Figure A.</w:t>
      </w:r>
      <w:r w:rsidR="00146031">
        <w:t>2</w:t>
      </w:r>
      <w:r>
        <w:t>: Images of weather stations taken on October 11</w:t>
      </w:r>
      <w:r w:rsidRPr="001D7FDB">
        <w:rPr>
          <w:vertAlign w:val="superscript"/>
        </w:rPr>
        <w:t>th</w:t>
      </w:r>
      <w:r>
        <w:t>, 2015 by installed snow cameras in Illilouette Creek Basin. Top left image is of the wetland site, bottom left is of the shrub site, and right image is of the forest site.</w:t>
      </w:r>
    </w:p>
    <w:p w14:paraId="300F010B" w14:textId="77777777" w:rsidR="001D7FDB" w:rsidRDefault="001D7FDB"/>
    <w:p w14:paraId="7FF17336" w14:textId="3D547B2F" w:rsidR="006A2E82" w:rsidRDefault="001D7FDB" w:rsidP="00576926">
      <w:pPr>
        <w:jc w:val="center"/>
      </w:pPr>
      <w:r w:rsidRPr="001D7FDB">
        <w:rPr>
          <w:noProof/>
          <w:lang w:eastAsia="en-US"/>
        </w:rPr>
        <w:lastRenderedPageBreak/>
        <mc:AlternateContent>
          <mc:Choice Requires="wps">
            <w:drawing>
              <wp:anchor distT="0" distB="0" distL="114300" distR="114300" simplePos="0" relativeHeight="251671552" behindDoc="0" locked="0" layoutInCell="1" allowOverlap="1" wp14:anchorId="68AE2B03" wp14:editId="086D66AA">
                <wp:simplePos x="0" y="0"/>
                <wp:positionH relativeFrom="column">
                  <wp:posOffset>4101465</wp:posOffset>
                </wp:positionH>
                <wp:positionV relativeFrom="paragraph">
                  <wp:posOffset>4085590</wp:posOffset>
                </wp:positionV>
                <wp:extent cx="796925" cy="372110"/>
                <wp:effectExtent l="0" t="0" r="3175" b="0"/>
                <wp:wrapNone/>
                <wp:docPr id="56" name="Text Box 56"/>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20A154BA" w14:textId="77777777" w:rsidR="0033332E" w:rsidRPr="00A62C82" w:rsidRDefault="0033332E"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B03" id="Text Box 56" o:spid="_x0000_s1032" type="#_x0000_t202" style="position:absolute;left:0;text-align:left;margin-left:322.95pt;margin-top:321.7pt;width:62.75pt;height:2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" fillcolor="white [3201]" stroked="f" strokeweight=".5pt">
                <v:textbox>
                  <w:txbxContent>
                    <w:p w14:paraId="20A154BA" w14:textId="77777777" w:rsidR="0033332E" w:rsidRPr="00A62C82" w:rsidRDefault="0033332E" w:rsidP="001D7FDB">
                      <w:pPr>
                        <w:rPr>
                          <w:b/>
                          <w:sz w:val="32"/>
                        </w:rPr>
                      </w:pPr>
                      <w:r w:rsidRPr="00A62C82">
                        <w:rPr>
                          <w:b/>
                          <w:sz w:val="32"/>
                        </w:rPr>
                        <w:t>Shrub</w:t>
                      </w:r>
                    </w:p>
                  </w:txbxContent>
                </v:textbox>
              </v:shape>
            </w:pict>
          </mc:Fallback>
        </mc:AlternateContent>
      </w:r>
      <w:r w:rsidRPr="001D7FDB">
        <w:rPr>
          <w:noProof/>
          <w:lang w:eastAsia="en-US"/>
        </w:rPr>
        <mc:AlternateContent>
          <mc:Choice Requires="wps">
            <w:drawing>
              <wp:anchor distT="0" distB="0" distL="114300" distR="114300" simplePos="0" relativeHeight="251672576" behindDoc="0" locked="0" layoutInCell="1" allowOverlap="1" wp14:anchorId="46837BD6" wp14:editId="2567338F">
                <wp:simplePos x="0" y="0"/>
                <wp:positionH relativeFrom="column">
                  <wp:posOffset>3886200</wp:posOffset>
                </wp:positionH>
                <wp:positionV relativeFrom="paragraph">
                  <wp:posOffset>1803400</wp:posOffset>
                </wp:positionV>
                <wp:extent cx="988695" cy="37211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926C129" w14:textId="77777777" w:rsidR="0033332E" w:rsidRPr="00A62C82" w:rsidRDefault="0033332E"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37BD6" id="Text Box 57" o:spid="_x0000_s1033" type="#_x0000_t202" style="position:absolute;left:0;text-align:left;margin-left:306pt;margin-top:142pt;width:77.85pt;height:2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" fillcolor="white [3201]" stroked="f" strokeweight=".5pt">
                <v:textbox>
                  <w:txbxContent>
                    <w:p w14:paraId="6926C129" w14:textId="77777777" w:rsidR="0033332E" w:rsidRPr="00A62C82" w:rsidRDefault="0033332E" w:rsidP="001D7FDB">
                      <w:pPr>
                        <w:rPr>
                          <w:b/>
                          <w:sz w:val="32"/>
                        </w:rPr>
                      </w:pPr>
                      <w:r>
                        <w:rPr>
                          <w:b/>
                          <w:sz w:val="32"/>
                        </w:rPr>
                        <w:t>Wetland</w:t>
                      </w:r>
                    </w:p>
                  </w:txbxContent>
                </v:textbox>
              </v:shape>
            </w:pict>
          </mc:Fallback>
        </mc:AlternateContent>
      </w:r>
      <w:r w:rsidR="00342CF9" w:rsidRPr="00342CF9">
        <w:rPr>
          <w:noProof/>
          <w:lang w:eastAsia="en-US"/>
        </w:rPr>
        <w:drawing>
          <wp:inline distT="0" distB="0" distL="0" distR="0" wp14:anchorId="1CDD1E87" wp14:editId="3FD968A2">
            <wp:extent cx="4958739"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005270" cy="2307451"/>
                    </a:xfrm>
                    <a:prstGeom prst="rect">
                      <a:avLst/>
                    </a:prstGeom>
                    <a:ln>
                      <a:noFill/>
                    </a:ln>
                    <a:extLst>
                      <a:ext uri="{53640926-AAD7-44D8-BBD7-CCE9431645EC}">
                        <a14:shadowObscured xmlns:a14="http://schemas.microsoft.com/office/drawing/2010/main"/>
                      </a:ext>
                    </a:extLst>
                  </pic:spPr>
                </pic:pic>
              </a:graphicData>
            </a:graphic>
          </wp:inline>
        </w:drawing>
      </w:r>
      <w:r w:rsidR="00342CF9" w:rsidRPr="00342CF9">
        <w:rPr>
          <w:noProof/>
          <w:lang w:eastAsia="en-US"/>
        </w:rPr>
        <w:drawing>
          <wp:inline distT="0" distB="0" distL="0" distR="0" wp14:anchorId="1B428245" wp14:editId="6210350F">
            <wp:extent cx="4958715" cy="22884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976888" cy="2296848"/>
                    </a:xfrm>
                    <a:prstGeom prst="rect">
                      <a:avLst/>
                    </a:prstGeom>
                    <a:ln>
                      <a:noFill/>
                    </a:ln>
                    <a:extLst>
                      <a:ext uri="{53640926-AAD7-44D8-BBD7-CCE9431645EC}">
                        <a14:shadowObscured xmlns:a14="http://schemas.microsoft.com/office/drawing/2010/main"/>
                      </a:ext>
                    </a:extLst>
                  </pic:spPr>
                </pic:pic>
              </a:graphicData>
            </a:graphic>
          </wp:inline>
        </w:drawing>
      </w:r>
    </w:p>
    <w:p w14:paraId="4903A6E3" w14:textId="28DD2F59" w:rsidR="00342CF9" w:rsidRDefault="001D7FDB" w:rsidP="00576926">
      <w:pPr>
        <w:jc w:val="center"/>
      </w:pPr>
      <w:r w:rsidRPr="001D7FDB">
        <w:rPr>
          <w:noProof/>
          <w:lang w:eastAsia="en-US"/>
        </w:rPr>
        <mc:AlternateContent>
          <mc:Choice Requires="wps">
            <w:drawing>
              <wp:anchor distT="0" distB="0" distL="114300" distR="114300" simplePos="0" relativeHeight="251673600" behindDoc="0" locked="0" layoutInCell="1" allowOverlap="1" wp14:anchorId="59559851" wp14:editId="7D92F635">
                <wp:simplePos x="0" y="0"/>
                <wp:positionH relativeFrom="column">
                  <wp:posOffset>4083050</wp:posOffset>
                </wp:positionH>
                <wp:positionV relativeFrom="paragraph">
                  <wp:posOffset>1797685</wp:posOffset>
                </wp:positionV>
                <wp:extent cx="818515" cy="3721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106666D" w14:textId="77777777" w:rsidR="0033332E" w:rsidRPr="00A62C82" w:rsidRDefault="0033332E"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59851" id="Text Box 58" o:spid="_x0000_s1034" type="#_x0000_t202" style="position:absolute;left:0;text-align:left;margin-left:321.5pt;margin-top:141.55pt;width:64.45pt;height:29.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" fillcolor="white [3201]" stroked="f" strokeweight=".5pt">
                <v:textbox>
                  <w:txbxContent>
                    <w:p w14:paraId="7106666D" w14:textId="77777777" w:rsidR="0033332E" w:rsidRPr="00A62C82" w:rsidRDefault="0033332E" w:rsidP="001D7FDB">
                      <w:pPr>
                        <w:rPr>
                          <w:b/>
                          <w:sz w:val="32"/>
                        </w:rPr>
                      </w:pPr>
                      <w:r>
                        <w:rPr>
                          <w:b/>
                          <w:sz w:val="32"/>
                        </w:rPr>
                        <w:t>Forest</w:t>
                      </w:r>
                    </w:p>
                  </w:txbxContent>
                </v:textbox>
              </v:shape>
            </w:pict>
          </mc:Fallback>
        </mc:AlternateContent>
      </w:r>
      <w:r w:rsidR="00342CF9" w:rsidRPr="00342CF9">
        <w:rPr>
          <w:noProof/>
          <w:lang w:eastAsia="en-US"/>
        </w:rPr>
        <w:drawing>
          <wp:inline distT="0" distB="0" distL="0" distR="0" wp14:anchorId="502CB76B" wp14:editId="56164467">
            <wp:extent cx="4958715" cy="2295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980410" cy="2305746"/>
                    </a:xfrm>
                    <a:prstGeom prst="rect">
                      <a:avLst/>
                    </a:prstGeom>
                    <a:ln>
                      <a:noFill/>
                    </a:ln>
                    <a:extLst>
                      <a:ext uri="{53640926-AAD7-44D8-BBD7-CCE9431645EC}">
                        <a14:shadowObscured xmlns:a14="http://schemas.microsoft.com/office/drawing/2010/main"/>
                      </a:ext>
                    </a:extLst>
                  </pic:spPr>
                </pic:pic>
              </a:graphicData>
            </a:graphic>
          </wp:inline>
        </w:drawing>
      </w:r>
    </w:p>
    <w:p w14:paraId="0AA8A36F" w14:textId="23673A93" w:rsidR="001D7FDB" w:rsidRDefault="001D7FDB" w:rsidP="00576926">
      <w:pPr>
        <w:pStyle w:val="Caption"/>
        <w:jc w:val="center"/>
      </w:pPr>
      <w:r>
        <w:t>Figure A.</w:t>
      </w:r>
      <w:r w:rsidR="00146031">
        <w:t>3</w:t>
      </w:r>
      <w:r>
        <w:t>: Images of weather stations taken on December 15</w:t>
      </w:r>
      <w:r w:rsidRPr="001D7FDB">
        <w:rPr>
          <w:vertAlign w:val="superscript"/>
        </w:rPr>
        <w:t>th</w:t>
      </w:r>
      <w:r>
        <w:t>, 2017 shortly after the Empire Fire (August-November 2017) has burned through the area in Illilouette Creek Basin. Top image is of the wetland site, middle is of the shrub site, and bottom is of the forest site.</w:t>
      </w:r>
    </w:p>
    <w:p w14:paraId="6E24AF1F" w14:textId="1C962D52" w:rsidR="000D3809" w:rsidRDefault="000D3809" w:rsidP="001D7FDB">
      <w:pPr>
        <w:spacing w:line="480" w:lineRule="auto"/>
        <w:rPr>
          <w:rFonts w:ascii="Times New Roman" w:hAnsi="Times New Roman" w:cs="Times New Roman"/>
        </w:rPr>
      </w:pPr>
    </w:p>
    <w:p w14:paraId="485566C0" w14:textId="69634EA9" w:rsidR="000D3809" w:rsidRPr="001D7FDB" w:rsidRDefault="000D3809" w:rsidP="000D3809">
      <w:pPr>
        <w:spacing w:line="480" w:lineRule="auto"/>
        <w:ind w:left="720"/>
        <w:rPr>
          <w:rFonts w:ascii="Times New Roman" w:hAnsi="Times New Roman" w:cs="Times New Roman"/>
        </w:rPr>
      </w:pPr>
      <w:r>
        <w:rPr>
          <w:rFonts w:ascii="Times New Roman" w:hAnsi="Times New Roman" w:cs="Times New Roman"/>
        </w:rPr>
        <w:lastRenderedPageBreak/>
        <w:tab/>
        <w:t xml:space="preserve">Similarly to </w:t>
      </w:r>
      <w:r>
        <w:rPr>
          <w:rFonts w:ascii="Times New Roman" w:hAnsi="Times New Roman" w:cs="Times New Roman"/>
        </w:rPr>
        <w:fldChar w:fldCharType="begin"/>
      </w:r>
      <w:r>
        <w:rPr>
          <w:rFonts w:ascii="Times New Roman" w:hAnsi="Times New Roman" w:cs="Times New Roman"/>
        </w:rPr>
        <w:instrText xml:space="preserve"> REF _Ref540347 \h </w:instrText>
      </w:r>
      <w:r>
        <w:rPr>
          <w:rFonts w:ascii="Times New Roman" w:hAnsi="Times New Roman" w:cs="Times New Roman"/>
        </w:rPr>
      </w:r>
      <w:r>
        <w:rPr>
          <w:rFonts w:ascii="Times New Roman" w:hAnsi="Times New Roman" w:cs="Times New Roman"/>
        </w:rPr>
        <w:fldChar w:fldCharType="separate"/>
      </w:r>
      <w:r w:rsidR="00A64E15">
        <w:t xml:space="preserve">Figure </w:t>
      </w:r>
      <w:r w:rsidR="00A64E15">
        <w:rPr>
          <w:noProof/>
        </w:rPr>
        <w:t>10</w:t>
      </w:r>
      <w:r>
        <w:rPr>
          <w:rFonts w:ascii="Times New Roman" w:hAnsi="Times New Roman" w:cs="Times New Roman"/>
        </w:rPr>
        <w:fldChar w:fldCharType="end"/>
      </w:r>
      <w:r>
        <w:rPr>
          <w:rFonts w:ascii="Times New Roman" w:hAnsi="Times New Roman" w:cs="Times New Roman"/>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486E3D78" w14:textId="77777777" w:rsidR="001D7FDB" w:rsidRDefault="001D7FDB" w:rsidP="006A2E82"/>
    <w:p w14:paraId="1844ADD0" w14:textId="649CE6D1" w:rsidR="00342CF9" w:rsidRDefault="00342CF9" w:rsidP="006A2E82"/>
    <w:p w14:paraId="796A237D" w14:textId="77777777" w:rsidR="00576926" w:rsidRDefault="006A2E82" w:rsidP="00576926">
      <w:pPr>
        <w:spacing w:line="480" w:lineRule="auto"/>
        <w:jc w:val="center"/>
        <w:rPr>
          <w:rFonts w:ascii="Times New Roman" w:hAnsi="Times New Roman" w:cs="Times New Roman"/>
          <w:color w:val="2F2F2F" w:themeColor="accent5" w:themeShade="80"/>
        </w:rPr>
      </w:pPr>
      <w:r w:rsidRPr="006A2E82">
        <w:rPr>
          <w:rFonts w:ascii="Times New Roman" w:hAnsi="Times New Roman" w:cs="Times New Roman"/>
          <w:noProof/>
          <w:lang w:eastAsia="en-US"/>
        </w:rPr>
        <w:drawing>
          <wp:inline distT="0" distB="0" distL="0" distR="0" wp14:anchorId="1D9B9CA2" wp14:editId="2A5570C3">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4109" cy="6221293"/>
                    </a:xfrm>
                    <a:prstGeom prst="rect">
                      <a:avLst/>
                    </a:prstGeom>
                  </pic:spPr>
                </pic:pic>
              </a:graphicData>
            </a:graphic>
          </wp:inline>
        </w:drawing>
      </w:r>
    </w:p>
    <w:p w14:paraId="21A089AE" w14:textId="23651F2F" w:rsidR="002C559E" w:rsidRDefault="006A2E82" w:rsidP="00576926">
      <w:pPr>
        <w:pStyle w:val="Caption"/>
        <w:jc w:val="center"/>
      </w:pPr>
      <w:r>
        <w:rPr>
          <w:color w:val="2F2F2F" w:themeColor="accent5" w:themeShade="80"/>
        </w:rPr>
        <w:lastRenderedPageBreak/>
        <w:t>Figure A.</w:t>
      </w:r>
      <w:r w:rsidR="00146031">
        <w:rPr>
          <w:color w:val="2F2F2F" w:themeColor="accent5" w:themeShade="80"/>
        </w:rPr>
        <w:t>4</w:t>
      </w:r>
      <w:r>
        <w:rPr>
          <w:color w:val="2F2F2F" w:themeColor="accent5" w:themeShade="80"/>
        </w:rPr>
        <w:t xml:space="preserve">: </w:t>
      </w:r>
      <w:r w:rsidRPr="00904A68">
        <w:rPr>
          <w:color w:val="2F2F2F" w:themeColor="accent5" w:themeShade="80"/>
        </w:rPr>
        <w:t xml:space="preserve">volumetric </w:t>
      </w:r>
      <w:r w:rsidRPr="009F15AB">
        <w:t>water content</w:t>
      </w:r>
      <w:r w:rsidRPr="00904A68">
        <w:rPr>
          <w:color w:val="2F2F2F" w:themeColor="accent5" w:themeShade="80"/>
        </w:rPr>
        <w:t xml:space="preserve"> [%] </w:t>
      </w:r>
      <w:r w:rsidR="000C2D17">
        <w:t>shallow (12 cm), mid (60 cm), and deep (100 cm) soils as measured by wetland (top plot), shrub (middle plot)</w:t>
      </w:r>
      <w:r>
        <w:t>,</w:t>
      </w:r>
      <w:r w:rsidR="000C2D17">
        <w:t xml:space="preserve"> and forest (bottom plot) weather stations in Illilouette Creek Basin. Data was measured at 10 minute intervals for part of 2016, 2017 and 2018 water years. Daily precipitation in the form of rain and snow melt is presented as vertical bars</w:t>
      </w:r>
      <w:r w:rsidR="000C2D17" w:rsidRPr="004C556E">
        <w:rPr>
          <w:color w:val="000000" w:themeColor="text1"/>
        </w:rPr>
        <w:t>.</w:t>
      </w:r>
      <w:r w:rsidR="004C556E" w:rsidRPr="004C556E">
        <w:rPr>
          <w:color w:val="000000" w:themeColor="text1"/>
        </w:rPr>
        <w:t xml:space="preserve"> Gray horizontal lines represent period of time when snow is present around the base of the weather station.</w:t>
      </w:r>
      <w:r w:rsidR="004C556E">
        <w:t xml:space="preserve"> </w:t>
      </w:r>
      <w:r w:rsidR="000C2D17">
        <w:t xml:space="preserve">Water year (WY) summaries are also provided for total precipitation recorded at each station. </w:t>
      </w:r>
      <w:r w:rsidR="002C559E">
        <w:t xml:space="preserve">The Empire fire has burned through the area where the stations were installed, resulting in the prior removal of the station and lack of data for the month of </w:t>
      </w:r>
      <w:r w:rsidR="00992B3B">
        <w:t>September</w:t>
      </w:r>
      <w:r w:rsidR="002C559E">
        <w:t xml:space="preserve"> </w:t>
      </w:r>
      <w:r w:rsidR="00992B3B">
        <w:t>through</w:t>
      </w:r>
      <w:r w:rsidR="002C559E">
        <w:t xml:space="preserve"> November 2017.</w:t>
      </w:r>
    </w:p>
    <w:p w14:paraId="14B4882B" w14:textId="4AA9D4EB" w:rsidR="00444319" w:rsidRDefault="000D3809" w:rsidP="00576926">
      <w:pPr>
        <w:spacing w:line="480" w:lineRule="auto"/>
        <w:rPr>
          <w:rFonts w:ascii="Times New Roman" w:hAnsi="Times New Roman" w:cs="Times New Roman"/>
        </w:rPr>
      </w:pPr>
      <w:r>
        <w:rPr>
          <w:rFonts w:ascii="Times New Roman" w:hAnsi="Times New Roman" w:cs="Times New Roman"/>
        </w:rPr>
        <w:tab/>
      </w:r>
      <w:r w:rsidR="00576926">
        <w:rPr>
          <w:rFonts w:ascii="Times New Roman" w:hAnsi="Times New Roman" w:cs="Times New Roman"/>
        </w:rPr>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570DE580" w14:textId="77777777" w:rsidR="00444319" w:rsidRPr="00B10776" w:rsidRDefault="00444319" w:rsidP="00444319">
      <w:pPr>
        <w:keepNext/>
        <w:spacing w:line="480" w:lineRule="auto"/>
        <w:ind w:firstLine="720"/>
        <w:jc w:val="center"/>
      </w:pPr>
      <w:r w:rsidRPr="00EA1E29">
        <w:rPr>
          <w:rFonts w:ascii="Times New Roman" w:hAnsi="Times New Roman" w:cs="Times New Roman"/>
          <w:noProof/>
          <w:color w:val="2F2F2F" w:themeColor="accent5" w:themeShade="80"/>
          <w:lang w:eastAsia="en-US"/>
        </w:rPr>
        <w:drawing>
          <wp:inline distT="0" distB="0" distL="0" distR="0" wp14:anchorId="2EDAE549" wp14:editId="0F06C066">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7516" cy="3508718"/>
                    </a:xfrm>
                    <a:prstGeom prst="rect">
                      <a:avLst/>
                    </a:prstGeom>
                  </pic:spPr>
                </pic:pic>
              </a:graphicData>
            </a:graphic>
          </wp:inline>
        </w:drawing>
      </w:r>
    </w:p>
    <w:p w14:paraId="4B2A3FB5" w14:textId="498DE3F6" w:rsidR="00444319" w:rsidRDefault="00444319" w:rsidP="00444319">
      <w:pPr>
        <w:pStyle w:val="Caption"/>
        <w:jc w:val="center"/>
        <w:rPr>
          <w:rFonts w:ascii="Times New Roman" w:hAnsi="Times New Roman" w:cs="Times New Roman"/>
          <w:color w:val="2F2F2F" w:themeColor="accent5" w:themeShade="80"/>
        </w:rPr>
      </w:pPr>
      <w:bookmarkStart w:id="71" w:name="_Ref534405693"/>
      <w:r w:rsidRPr="00B10776">
        <w:t xml:space="preserve">Figure </w:t>
      </w:r>
      <w:bookmarkEnd w:id="71"/>
      <w:r>
        <w:rPr>
          <w:noProof/>
        </w:rPr>
        <w:t>A.</w:t>
      </w:r>
      <w:r w:rsidR="00146031">
        <w:rPr>
          <w:noProof/>
        </w:rPr>
        <w:t>5</w:t>
      </w:r>
      <w:r>
        <w:t>:</w:t>
      </w:r>
      <w:r>
        <w:rPr>
          <w:rFonts w:ascii="Times New Roman" w:hAnsi="Times New Roman" w:cs="Times New Roman"/>
          <w:color w:val="2F2F2F" w:themeColor="accent5" w:themeShade="80"/>
        </w:rPr>
        <w:t xml:space="preserve"> Mean monthly temperatures for SCB’s (top), and ICB’s (bottom) weather stations for 2017 and 2018 water years for forest, shrub, and wetland stations. </w:t>
      </w:r>
    </w:p>
    <w:p w14:paraId="498E8080" w14:textId="290615ED" w:rsidR="00576926" w:rsidRPr="00904A68" w:rsidRDefault="00576926" w:rsidP="00576926">
      <w:pPr>
        <w:spacing w:line="480" w:lineRule="auto"/>
        <w:ind w:firstLine="720"/>
        <w:rPr>
          <w:color w:val="2F2F2F" w:themeColor="accent5" w:themeShade="80"/>
        </w:rPr>
      </w:pPr>
      <w:r>
        <w:rPr>
          <w:color w:val="2F2F2F" w:themeColor="accent5" w:themeShade="80"/>
        </w:rPr>
        <w:t>For</w:t>
      </w:r>
      <w:r w:rsidRPr="00904A68">
        <w:rPr>
          <w:color w:val="2F2F2F" w:themeColor="accent5" w:themeShade="80"/>
        </w:rPr>
        <w:t xml:space="preserve"> both ICB and SCB, majority of the precipitation is in the form of snow. </w:t>
      </w:r>
      <w:r>
        <w:rPr>
          <w:color w:val="2F2F2F" w:themeColor="accent5" w:themeShade="80"/>
        </w:rPr>
        <w:t>D</w:t>
      </w:r>
      <w:r w:rsidRPr="00904A68">
        <w:rPr>
          <w:color w:val="2F2F2F" w:themeColor="accent5" w:themeShade="80"/>
        </w:rPr>
        <w:t>ifferences in snowpack depth between the three stations was observed (</w:t>
      </w:r>
      <w:r>
        <w:rPr>
          <w:color w:val="2F2F2F" w:themeColor="accent5" w:themeShade="80"/>
        </w:rPr>
        <w:t>Figure A.6</w:t>
      </w:r>
      <w:r w:rsidRPr="00904A68">
        <w:rPr>
          <w:color w:val="2F2F2F" w:themeColor="accent5" w:themeShade="80"/>
        </w:rPr>
        <w:t xml:space="preserve">). </w:t>
      </w:r>
      <w:r>
        <w:rPr>
          <w:color w:val="2F2F2F" w:themeColor="accent5" w:themeShade="80"/>
        </w:rPr>
        <w:t xml:space="preserve">Sugarloaf has missing snow depth record due to cameras being covered with snow for much of the 2017 WY. </w:t>
      </w:r>
      <w:r>
        <w:rPr>
          <w:color w:val="2F2F2F" w:themeColor="accent5" w:themeShade="80"/>
        </w:rPr>
        <w:lastRenderedPageBreak/>
        <w:t xml:space="preserve">However, it is clear that SCB had more snow that winter than ICB. Snow depth was comparable between the two sites during the 2018 WY.  In ICB manual snow depth measurements were taken in a grid around each weather station in March 2016, January and April 2017, and March 2018 (Figure A.6). </w:t>
      </w:r>
      <w:r w:rsidRPr="00904A68">
        <w:rPr>
          <w:color w:val="2F2F2F" w:themeColor="accent5" w:themeShade="80"/>
        </w:rPr>
        <w:t>For both locations and all water years, the wetland station on average had the greatest snow depth with the latest melt date, followed by the shrub station</w:t>
      </w:r>
      <w:r>
        <w:rPr>
          <w:color w:val="2F2F2F" w:themeColor="accent5" w:themeShade="80"/>
        </w:rPr>
        <w:t>. Forest</w:t>
      </w:r>
      <w:r w:rsidRPr="00904A68">
        <w:rPr>
          <w:color w:val="2F2F2F" w:themeColor="accent5" w:themeShade="80"/>
        </w:rPr>
        <w:t xml:space="preserve"> station</w:t>
      </w:r>
      <w:r>
        <w:rPr>
          <w:color w:val="2F2F2F" w:themeColor="accent5" w:themeShade="80"/>
        </w:rPr>
        <w:t xml:space="preserve"> </w:t>
      </w:r>
      <w:r w:rsidRPr="00904A68">
        <w:rPr>
          <w:color w:val="2F2F2F" w:themeColor="accent5" w:themeShade="80"/>
        </w:rPr>
        <w:t>had</w:t>
      </w:r>
      <w:r>
        <w:rPr>
          <w:color w:val="2F2F2F" w:themeColor="accent5" w:themeShade="80"/>
        </w:rPr>
        <w:t xml:space="preserve"> the</w:t>
      </w:r>
      <w:r w:rsidRPr="00904A68">
        <w:rPr>
          <w:color w:val="2F2F2F" w:themeColor="accent5" w:themeShade="80"/>
        </w:rPr>
        <w:t xml:space="preserve"> lowest snowpack depth and earliest melt date. </w:t>
      </w:r>
    </w:p>
    <w:p w14:paraId="636F2151" w14:textId="77777777" w:rsidR="00576926" w:rsidRPr="00576926" w:rsidRDefault="00576926" w:rsidP="00576926"/>
    <w:p w14:paraId="61D57CF3" w14:textId="77777777" w:rsidR="001F0E47" w:rsidRPr="000A5F26" w:rsidRDefault="001F0E47" w:rsidP="001F0E47">
      <w:pPr>
        <w:keepNext/>
        <w:spacing w:line="480" w:lineRule="auto"/>
        <w:ind w:firstLine="720"/>
      </w:pPr>
      <w:r w:rsidRPr="002C6412">
        <w:rPr>
          <w:rFonts w:ascii="Times New Roman" w:hAnsi="Times New Roman" w:cs="Times New Roman"/>
          <w:i/>
          <w:noProof/>
          <w:color w:val="2F2F2F" w:themeColor="accent5" w:themeShade="80"/>
          <w:lang w:eastAsia="en-US"/>
        </w:rPr>
        <w:drawing>
          <wp:inline distT="0" distB="0" distL="0" distR="0" wp14:anchorId="4149F1C1" wp14:editId="4CCC56D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56276B3D" w14:textId="61213352" w:rsidR="001F0E47" w:rsidRPr="00904A68" w:rsidRDefault="001F0E47" w:rsidP="001F0E47">
      <w:pPr>
        <w:pStyle w:val="Caption"/>
        <w:rPr>
          <w:rFonts w:ascii="Times New Roman" w:hAnsi="Times New Roman" w:cs="Times New Roman"/>
          <w:color w:val="2F2F2F" w:themeColor="accent5" w:themeShade="80"/>
        </w:rPr>
      </w:pPr>
      <w:bookmarkStart w:id="72" w:name="_Ref534405756"/>
      <w:r w:rsidRPr="000A5F26">
        <w:t xml:space="preserve">Figure </w:t>
      </w:r>
      <w:bookmarkEnd w:id="72"/>
      <w:r>
        <w:rPr>
          <w:noProof/>
        </w:rPr>
        <w:t>A.</w:t>
      </w:r>
      <w:r w:rsidR="00146031">
        <w:rPr>
          <w:noProof/>
        </w:rPr>
        <w:t>6</w:t>
      </w:r>
      <w:r>
        <w:t>:</w:t>
      </w:r>
      <w:r w:rsidRPr="000A5F26">
        <w:t xml:space="preserve"> </w:t>
      </w:r>
      <w:r>
        <w:rPr>
          <w:rFonts w:ascii="Times New Roman" w:hAnsi="Times New Roman" w:cs="Times New Roman"/>
          <w:color w:val="2F2F2F" w:themeColor="accent5" w:themeShade="80"/>
        </w:rPr>
        <w:t>S</w:t>
      </w:r>
      <w:r w:rsidRPr="00904A68">
        <w:rPr>
          <w:rFonts w:ascii="Times New Roman" w:hAnsi="Times New Roman" w:cs="Times New Roman"/>
          <w:color w:val="2F2F2F" w:themeColor="accent5" w:themeShade="80"/>
        </w:rPr>
        <w:t>now depth (in mm) for Sugarloaf Creek Basin (top) and Illilouette Creek Basin (bottom) as measured from images taken four times each day</w:t>
      </w:r>
      <w:r>
        <w:rPr>
          <w:rFonts w:ascii="Times New Roman" w:hAnsi="Times New Roman" w:cs="Times New Roman"/>
          <w:color w:val="2F2F2F" w:themeColor="accent5" w:themeShade="80"/>
        </w:rPr>
        <w:t xml:space="preserve"> at wetland, shrub, and forest weather station sites. Additionally, error bars (squares indicating mean, and bars indicating standard deviation) are shown for manually measured snow depths in ICB. </w:t>
      </w:r>
    </w:p>
    <w:p w14:paraId="7896814E" w14:textId="77777777" w:rsidR="001F0E47" w:rsidRPr="001F0E47" w:rsidRDefault="001F0E47" w:rsidP="001F0E47"/>
    <w:p w14:paraId="1555BF20" w14:textId="1C055C59" w:rsidR="00581374" w:rsidRDefault="00581374">
      <w:pPr>
        <w:rPr>
          <w:ins w:id="73" w:author="Katya" w:date="2019-01-07T09:30:00Z"/>
          <w:rFonts w:ascii="Times New Roman" w:hAnsi="Times New Roman" w:cs="Times New Roman"/>
        </w:rPr>
      </w:pPr>
      <w:ins w:id="74" w:author="Katya" w:date="2019-01-07T09:30:00Z">
        <w:r>
          <w:rPr>
            <w:rFonts w:ascii="Times New Roman" w:hAnsi="Times New Roman" w:cs="Times New Roman"/>
          </w:rPr>
          <w:br w:type="page"/>
        </w:r>
      </w:ins>
    </w:p>
    <w:p w14:paraId="5A5647B3" w14:textId="7A831252" w:rsidR="00581374" w:rsidRDefault="00581374" w:rsidP="00A45278">
      <w:pPr>
        <w:pStyle w:val="Heading1"/>
        <w:rPr>
          <w:ins w:id="75" w:author="Katya" w:date="2019-01-07T09:30:00Z"/>
        </w:rPr>
      </w:pPr>
      <w:ins w:id="76" w:author="Katya" w:date="2019-01-07T09:30:00Z">
        <w:r>
          <w:lastRenderedPageBreak/>
          <w:t>Appendix B</w:t>
        </w:r>
        <w:r w:rsidR="00307361">
          <w:t>: Precipitation Gap Filling</w:t>
        </w:r>
      </w:ins>
    </w:p>
    <w:p w14:paraId="60B4086D" w14:textId="0C93B4EF" w:rsidR="00307361" w:rsidRPr="00915248" w:rsidRDefault="00307361" w:rsidP="007060E1">
      <w:pPr>
        <w:spacing w:line="480" w:lineRule="auto"/>
        <w:ind w:firstLine="720"/>
        <w:rPr>
          <w:ins w:id="77" w:author="Katya" w:date="2019-01-07T09:30:00Z"/>
          <w:rFonts w:ascii="Times New Roman" w:hAnsi="Times New Roman" w:cs="Times New Roman"/>
          <w:color w:val="000000" w:themeColor="text1"/>
        </w:rPr>
      </w:pPr>
      <w:ins w:id="78" w:author="Katya" w:date="2019-01-07T09:30:00Z">
        <w:r w:rsidRPr="00915248">
          <w:rPr>
            <w:rFonts w:ascii="Times New Roman" w:hAnsi="Times New Roman" w:cs="Times New Roman"/>
            <w:color w:val="000000" w:themeColor="text1"/>
          </w:rPr>
          <w:t xml:space="preserve">The first step in obtaining accurate precipitation </w:t>
        </w:r>
        <w:r w:rsidR="007E29C7" w:rsidRPr="00915248">
          <w:rPr>
            <w:rFonts w:ascii="Times New Roman" w:hAnsi="Times New Roman" w:cs="Times New Roman"/>
            <w:color w:val="000000" w:themeColor="text1"/>
          </w:rPr>
          <w:t>timeseries</w:t>
        </w:r>
        <w:del w:id="79" w:author="Gabrielle Boisrame" w:date="2019-01-07T09:41:00Z">
          <w:r w:rsidRPr="00915248" w:rsidDel="00AE09DE">
            <w:rPr>
              <w:rFonts w:ascii="Times New Roman" w:hAnsi="Times New Roman" w:cs="Times New Roman"/>
              <w:color w:val="000000" w:themeColor="text1"/>
            </w:rPr>
            <w:delText>,</w:delText>
          </w:r>
        </w:del>
        <w:r w:rsidRPr="00915248">
          <w:rPr>
            <w:rFonts w:ascii="Times New Roman" w:hAnsi="Times New Roman" w:cs="Times New Roman"/>
            <w:color w:val="000000" w:themeColor="text1"/>
          </w:rPr>
          <w:t xml:space="preserve"> was to remove all incorrect precipitation record</w:t>
        </w:r>
      </w:ins>
      <w:ins w:id="80" w:author="Gabrielle Boisrame" w:date="2019-01-07T09:41:00Z">
        <w:r w:rsidR="00AE09DE" w:rsidRPr="00915248">
          <w:rPr>
            <w:rFonts w:ascii="Times New Roman" w:hAnsi="Times New Roman" w:cs="Times New Roman"/>
            <w:color w:val="000000" w:themeColor="text1"/>
          </w:rPr>
          <w:t>s</w:t>
        </w:r>
      </w:ins>
      <w:ins w:id="81" w:author="Katya" w:date="2019-01-07T09:30:00Z">
        <w:r w:rsidRPr="00915248">
          <w:rPr>
            <w:rFonts w:ascii="Times New Roman" w:hAnsi="Times New Roman" w:cs="Times New Roman"/>
            <w:color w:val="000000" w:themeColor="text1"/>
          </w:rPr>
          <w:t>. This includes times when the rain gauge is upside down or damaged</w:t>
        </w:r>
        <w:r w:rsidR="007E29C7" w:rsidRPr="00915248">
          <w:rPr>
            <w:rFonts w:ascii="Times New Roman" w:hAnsi="Times New Roman" w:cs="Times New Roman"/>
            <w:color w:val="000000" w:themeColor="text1"/>
          </w:rPr>
          <w:t xml:space="preserve"> in</w:t>
        </w:r>
        <w:r w:rsidRPr="00915248">
          <w:rPr>
            <w:rFonts w:ascii="Times New Roman" w:hAnsi="Times New Roman" w:cs="Times New Roman"/>
            <w:color w:val="000000" w:themeColor="text1"/>
          </w:rPr>
          <w:t xml:space="preserve"> any other visible way</w:t>
        </w:r>
      </w:ins>
      <w:ins w:id="82" w:author="Gabrielle Boisrame" w:date="2019-01-07T09:41:00Z">
        <w:r w:rsidR="00AE09DE" w:rsidRPr="00915248">
          <w:rPr>
            <w:rFonts w:ascii="Times New Roman" w:hAnsi="Times New Roman" w:cs="Times New Roman"/>
            <w:color w:val="000000" w:themeColor="text1"/>
          </w:rPr>
          <w:t xml:space="preserve">, or when false precipitation measurements are clearly caused by a person or animal moving the gauge (e.g., when maintenance </w:t>
        </w:r>
      </w:ins>
      <w:ins w:id="83" w:author="Gabrielle Boisrame" w:date="2019-01-07T09:42:00Z">
        <w:r w:rsidR="00AE09DE" w:rsidRPr="00915248">
          <w:rPr>
            <w:rFonts w:ascii="Times New Roman" w:hAnsi="Times New Roman" w:cs="Times New Roman"/>
            <w:color w:val="000000" w:themeColor="text1"/>
          </w:rPr>
          <w:t>occurred</w:t>
        </w:r>
      </w:ins>
      <w:ins w:id="84" w:author="Gabrielle Boisrame" w:date="2019-01-07T09:41:00Z">
        <w:r w:rsidR="00AE09DE" w:rsidRPr="00915248">
          <w:rPr>
            <w:rFonts w:ascii="Times New Roman" w:hAnsi="Times New Roman" w:cs="Times New Roman"/>
            <w:color w:val="000000" w:themeColor="text1"/>
          </w:rPr>
          <w:t xml:space="preserve"> </w:t>
        </w:r>
      </w:ins>
      <w:ins w:id="85" w:author="Gabrielle Boisrame" w:date="2019-01-07T09:42:00Z">
        <w:r w:rsidR="00AE09DE" w:rsidRPr="00915248">
          <w:rPr>
            <w:rFonts w:ascii="Times New Roman" w:hAnsi="Times New Roman" w:cs="Times New Roman"/>
            <w:color w:val="000000" w:themeColor="text1"/>
          </w:rPr>
          <w:t>or when time lapse cameras show that an animal disturbed the station)</w:t>
        </w:r>
      </w:ins>
      <w:ins w:id="86" w:author="Katya" w:date="2019-01-07T09:30:00Z">
        <w:r w:rsidRPr="00915248">
          <w:rPr>
            <w:rFonts w:ascii="Times New Roman" w:hAnsi="Times New Roman" w:cs="Times New Roman"/>
            <w:color w:val="000000" w:themeColor="text1"/>
          </w:rPr>
          <w:t xml:space="preserve">. The next step was to set precipitation record as missing for the times when the station recorded zero precipitation, but the </w:t>
        </w:r>
        <w:r w:rsidR="003A2D90" w:rsidRPr="00915248">
          <w:rPr>
            <w:rFonts w:ascii="Times New Roman" w:hAnsi="Times New Roman" w:cs="Times New Roman"/>
            <w:color w:val="000000" w:themeColor="text1"/>
          </w:rPr>
          <w:t>surrounding</w:t>
        </w:r>
        <w:r w:rsidRPr="00915248">
          <w:rPr>
            <w:rFonts w:ascii="Times New Roman" w:hAnsi="Times New Roman" w:cs="Times New Roman"/>
            <w:color w:val="000000" w:themeColor="text1"/>
          </w:rPr>
          <w:t xml:space="preserve"> stations have recorded </w:t>
        </w:r>
        <w:r w:rsidR="007E29C7" w:rsidRPr="00915248">
          <w:rPr>
            <w:rFonts w:ascii="Times New Roman" w:hAnsi="Times New Roman" w:cs="Times New Roman"/>
            <w:color w:val="000000" w:themeColor="text1"/>
          </w:rPr>
          <w:t xml:space="preserve">a </w:t>
        </w:r>
        <w:r w:rsidRPr="00915248">
          <w:rPr>
            <w:rFonts w:ascii="Times New Roman" w:hAnsi="Times New Roman" w:cs="Times New Roman"/>
            <w:color w:val="000000" w:themeColor="text1"/>
          </w:rPr>
          <w:t>precipitation</w:t>
        </w:r>
        <w:r w:rsidR="007E29C7" w:rsidRPr="00915248">
          <w:rPr>
            <w:rFonts w:ascii="Times New Roman" w:hAnsi="Times New Roman" w:cs="Times New Roman"/>
            <w:color w:val="000000" w:themeColor="text1"/>
          </w:rPr>
          <w:t xml:space="preserve"> event</w:t>
        </w:r>
        <w:r w:rsidRPr="00915248">
          <w:rPr>
            <w:rFonts w:ascii="Times New Roman" w:hAnsi="Times New Roman" w:cs="Times New Roman"/>
            <w:color w:val="000000" w:themeColor="text1"/>
          </w:rPr>
          <w:t xml:space="preserve"> and </w:t>
        </w:r>
        <w:r w:rsidR="003A2D90" w:rsidRPr="00915248">
          <w:rPr>
            <w:rFonts w:ascii="Times New Roman" w:hAnsi="Times New Roman" w:cs="Times New Roman"/>
            <w:color w:val="000000" w:themeColor="text1"/>
          </w:rPr>
          <w:t xml:space="preserve">there </w:t>
        </w:r>
        <w:r w:rsidR="007E29C7" w:rsidRPr="00915248">
          <w:rPr>
            <w:rFonts w:ascii="Times New Roman" w:hAnsi="Times New Roman" w:cs="Times New Roman"/>
            <w:color w:val="000000" w:themeColor="text1"/>
          </w:rPr>
          <w:t xml:space="preserve">was </w:t>
        </w:r>
        <w:r w:rsidR="003A2D90" w:rsidRPr="00915248">
          <w:rPr>
            <w:rFonts w:ascii="Times New Roman" w:hAnsi="Times New Roman" w:cs="Times New Roman"/>
            <w:color w:val="000000" w:themeColor="text1"/>
          </w:rPr>
          <w:t xml:space="preserve">a pulse in shallow soil moisture content. This type of missing data has mostly occurred in the winter months when the tipping bucket </w:t>
        </w:r>
        <w:r w:rsidR="007E29C7" w:rsidRPr="00915248">
          <w:rPr>
            <w:rFonts w:ascii="Times New Roman" w:hAnsi="Times New Roman" w:cs="Times New Roman"/>
            <w:color w:val="000000" w:themeColor="text1"/>
          </w:rPr>
          <w:t>was</w:t>
        </w:r>
        <w:r w:rsidR="003A2D90" w:rsidRPr="00915248">
          <w:rPr>
            <w:rFonts w:ascii="Times New Roman" w:hAnsi="Times New Roman" w:cs="Times New Roman"/>
            <w:color w:val="000000" w:themeColor="text1"/>
          </w:rPr>
          <w:t xml:space="preserve"> likely to be frozen and/or the rain gauge </w:t>
        </w:r>
        <w:r w:rsidR="007E29C7" w:rsidRPr="00915248">
          <w:rPr>
            <w:rFonts w:ascii="Times New Roman" w:hAnsi="Times New Roman" w:cs="Times New Roman"/>
            <w:color w:val="000000" w:themeColor="text1"/>
          </w:rPr>
          <w:t>was</w:t>
        </w:r>
        <w:r w:rsidR="003A2D90" w:rsidRPr="00915248">
          <w:rPr>
            <w:rFonts w:ascii="Times New Roman" w:hAnsi="Times New Roman" w:cs="Times New Roman"/>
            <w:color w:val="000000" w:themeColor="text1"/>
          </w:rPr>
          <w:t xml:space="preserve"> covered </w:t>
        </w:r>
        <w:r w:rsidR="007E29C7" w:rsidRPr="00915248">
          <w:rPr>
            <w:rFonts w:ascii="Times New Roman" w:hAnsi="Times New Roman" w:cs="Times New Roman"/>
            <w:color w:val="000000" w:themeColor="text1"/>
          </w:rPr>
          <w:t>with</w:t>
        </w:r>
        <w:r w:rsidR="003A2D90" w:rsidRPr="00915248">
          <w:rPr>
            <w:rFonts w:ascii="Times New Roman" w:hAnsi="Times New Roman" w:cs="Times New Roman"/>
            <w:color w:val="000000" w:themeColor="text1"/>
          </w:rPr>
          <w:t xml:space="preserve"> snow. After this step, in Sugarloaf Creek Basin, 32% of precipitation at the forest, 25% at the shrub, and 27% at the wetland station </w:t>
        </w:r>
        <w:r w:rsidR="007E29C7" w:rsidRPr="00915248">
          <w:rPr>
            <w:rFonts w:ascii="Times New Roman" w:hAnsi="Times New Roman" w:cs="Times New Roman"/>
            <w:color w:val="000000" w:themeColor="text1"/>
          </w:rPr>
          <w:t xml:space="preserve">was </w:t>
        </w:r>
        <w:r w:rsidR="003A2D90" w:rsidRPr="00915248">
          <w:rPr>
            <w:rFonts w:ascii="Times New Roman" w:hAnsi="Times New Roman" w:cs="Times New Roman"/>
            <w:color w:val="000000" w:themeColor="text1"/>
          </w:rPr>
          <w:t xml:space="preserve">missing. In Illilouette Creek Basin, these percentages </w:t>
        </w:r>
        <w:r w:rsidR="007E29C7" w:rsidRPr="00915248">
          <w:rPr>
            <w:rFonts w:ascii="Times New Roman" w:hAnsi="Times New Roman" w:cs="Times New Roman"/>
            <w:color w:val="000000" w:themeColor="text1"/>
          </w:rPr>
          <w:t>were</w:t>
        </w:r>
        <w:r w:rsidR="003A2D90" w:rsidRPr="00915248">
          <w:rPr>
            <w:rFonts w:ascii="Times New Roman" w:hAnsi="Times New Roman" w:cs="Times New Roman"/>
            <w:color w:val="000000" w:themeColor="text1"/>
          </w:rPr>
          <w:t xml:space="preserve">: </w:t>
        </w:r>
        <w:r w:rsidR="007060E1" w:rsidRPr="00915248">
          <w:rPr>
            <w:rFonts w:ascii="Times New Roman" w:hAnsi="Times New Roman" w:cs="Times New Roman"/>
            <w:color w:val="000000" w:themeColor="text1"/>
          </w:rPr>
          <w:t xml:space="preserve">24%, 10%, and 19% respectively. </w:t>
        </w:r>
      </w:ins>
    </w:p>
    <w:p w14:paraId="25985998" w14:textId="5F9EF83D" w:rsidR="007E29C7" w:rsidRPr="00915248" w:rsidRDefault="007E29C7" w:rsidP="00C66FCB">
      <w:pPr>
        <w:spacing w:line="480" w:lineRule="auto"/>
        <w:ind w:firstLine="720"/>
        <w:rPr>
          <w:ins w:id="87" w:author="Katya" w:date="2019-01-07T09:30:00Z"/>
          <w:rFonts w:ascii="Times New Roman" w:hAnsi="Times New Roman" w:cs="Times New Roman"/>
          <w:color w:val="000000" w:themeColor="text1"/>
        </w:rPr>
      </w:pPr>
      <w:commentRangeStart w:id="88"/>
      <w:ins w:id="89" w:author="Katya" w:date="2019-01-07T09:30:00Z">
        <w:r w:rsidRPr="00915248">
          <w:rPr>
            <w:rFonts w:ascii="Times New Roman" w:hAnsi="Times New Roman" w:cs="Times New Roman"/>
            <w:color w:val="000000" w:themeColor="text1"/>
          </w:rPr>
          <w:t xml:space="preserve">If all three stations were missing precipitation record, then a combination of </w:t>
        </w:r>
        <w:commentRangeStart w:id="90"/>
        <w:r w:rsidRPr="00915248">
          <w:rPr>
            <w:rFonts w:ascii="Times New Roman" w:hAnsi="Times New Roman" w:cs="Times New Roman"/>
            <w:color w:val="000000" w:themeColor="text1"/>
          </w:rPr>
          <w:t>snow melt amounts</w:t>
        </w:r>
      </w:ins>
      <w:commentRangeEnd w:id="90"/>
      <w:r w:rsidR="000E323A" w:rsidRPr="00915248">
        <w:rPr>
          <w:rStyle w:val="CommentReference"/>
          <w:color w:val="000000" w:themeColor="text1"/>
        </w:rPr>
        <w:commentReference w:id="90"/>
      </w:r>
      <w:ins w:id="91" w:author="Katya" w:date="2019-01-07T09:30:00Z">
        <w:r w:rsidRPr="00915248">
          <w:rPr>
            <w:rFonts w:ascii="Times New Roman" w:hAnsi="Times New Roman" w:cs="Times New Roman"/>
            <w:color w:val="000000" w:themeColor="text1"/>
          </w:rPr>
          <w:t xml:space="preserve"> and shallow soil water inputs wa</w:t>
        </w:r>
        <w:r w:rsidR="00C66FCB" w:rsidRPr="00915248">
          <w:rPr>
            <w:rFonts w:ascii="Times New Roman" w:hAnsi="Times New Roman" w:cs="Times New Roman"/>
            <w:color w:val="000000" w:themeColor="text1"/>
          </w:rPr>
          <w:t>s</w:t>
        </w:r>
        <w:r w:rsidRPr="00915248">
          <w:rPr>
            <w:rFonts w:ascii="Times New Roman" w:hAnsi="Times New Roman" w:cs="Times New Roman"/>
            <w:color w:val="000000" w:themeColor="text1"/>
          </w:rPr>
          <w:t xml:space="preserve"> used to gap-fill the record (Figure B.1). Snow melt </w:t>
        </w:r>
      </w:ins>
      <w:r w:rsidR="00467CA1" w:rsidRPr="00915248">
        <w:rPr>
          <w:rFonts w:ascii="Times New Roman" w:hAnsi="Times New Roman" w:cs="Times New Roman"/>
          <w:color w:val="000000" w:themeColor="text1"/>
        </w:rPr>
        <w:t xml:space="preserve">was measured </w:t>
      </w:r>
      <w:r w:rsidR="00F42C04" w:rsidRPr="00915248">
        <w:rPr>
          <w:rFonts w:ascii="Times New Roman" w:hAnsi="Times New Roman" w:cs="Times New Roman"/>
          <w:color w:val="000000" w:themeColor="text1"/>
        </w:rPr>
        <w:t xml:space="preserve">as a decrease in snow depth. Snow depth was </w:t>
      </w:r>
      <w:ins w:id="92" w:author="Katya" w:date="2019-01-07T09:30:00Z">
        <w:r w:rsidRPr="00915248">
          <w:rPr>
            <w:rFonts w:ascii="Times New Roman" w:hAnsi="Times New Roman" w:cs="Times New Roman"/>
            <w:color w:val="000000" w:themeColor="text1"/>
          </w:rPr>
          <w:t xml:space="preserve">converted </w:t>
        </w:r>
        <w:r w:rsidR="00C66FCB" w:rsidRPr="00915248">
          <w:rPr>
            <w:rFonts w:ascii="Times New Roman" w:hAnsi="Times New Roman" w:cs="Times New Roman"/>
            <w:color w:val="000000" w:themeColor="text1"/>
          </w:rPr>
          <w:t xml:space="preserve">to water equivalent using density of </w:t>
        </w:r>
        <w:commentRangeStart w:id="93"/>
        <w:commentRangeStart w:id="94"/>
        <w:commentRangeStart w:id="95"/>
        <w:r w:rsidR="00C66FCB" w:rsidRPr="00915248">
          <w:rPr>
            <w:rFonts w:ascii="Times New Roman" w:hAnsi="Times New Roman" w:cs="Times New Roman"/>
            <w:color w:val="000000" w:themeColor="text1"/>
          </w:rPr>
          <w:t>0.4</w:t>
        </w:r>
        <w:commentRangeEnd w:id="93"/>
        <w:r w:rsidR="00C66FCB" w:rsidRPr="00915248">
          <w:rPr>
            <w:rStyle w:val="CommentReference"/>
            <w:color w:val="000000" w:themeColor="text1"/>
          </w:rPr>
          <w:commentReference w:id="93"/>
        </w:r>
      </w:ins>
      <w:commentRangeEnd w:id="94"/>
      <w:r w:rsidR="00722737" w:rsidRPr="00915248">
        <w:rPr>
          <w:rStyle w:val="CommentReference"/>
          <w:color w:val="000000" w:themeColor="text1"/>
        </w:rPr>
        <w:commentReference w:id="94"/>
      </w:r>
      <w:commentRangeEnd w:id="95"/>
      <w:r w:rsidR="00F42C04" w:rsidRPr="00915248">
        <w:rPr>
          <w:rStyle w:val="CommentReference"/>
          <w:color w:val="000000" w:themeColor="text1"/>
        </w:rPr>
        <w:commentReference w:id="95"/>
      </w:r>
      <w:ins w:id="96" w:author="Katya" w:date="2019-01-07T09:30:00Z">
        <w:r w:rsidRPr="00915248">
          <w:rPr>
            <w:rFonts w:ascii="Times New Roman" w:hAnsi="Times New Roman" w:cs="Times New Roman"/>
            <w:color w:val="000000" w:themeColor="text1"/>
          </w:rPr>
          <w:t xml:space="preserve">. </w:t>
        </w:r>
      </w:ins>
      <w:commentRangeEnd w:id="88"/>
      <w:r w:rsidR="00F42C04" w:rsidRPr="00915248">
        <w:rPr>
          <w:rFonts w:ascii="Times New Roman" w:hAnsi="Times New Roman" w:cs="Times New Roman"/>
          <w:color w:val="000000" w:themeColor="text1"/>
        </w:rPr>
        <w:t xml:space="preserve">and then was rounded to the nearest 0.1 inch </w:t>
      </w:r>
      <w:r w:rsidRPr="00915248">
        <w:rPr>
          <w:rStyle w:val="CommentReference"/>
          <w:color w:val="000000" w:themeColor="text1"/>
        </w:rPr>
        <w:commentReference w:id="88"/>
      </w:r>
      <w:r w:rsidR="00F42C04" w:rsidRPr="00915248">
        <w:rPr>
          <w:rFonts w:ascii="Times New Roman" w:hAnsi="Times New Roman" w:cs="Times New Roman"/>
          <w:color w:val="000000" w:themeColor="text1"/>
        </w:rPr>
        <w:t xml:space="preserve">to match the resolution of the precipitation gauge. </w:t>
      </w:r>
      <w:ins w:id="97" w:author="Katya" w:date="2019-01-07T09:30:00Z">
        <w:r w:rsidR="00C66FCB" w:rsidRPr="00915248">
          <w:rPr>
            <w:rFonts w:ascii="Times New Roman" w:hAnsi="Times New Roman" w:cs="Times New Roman"/>
            <w:color w:val="000000" w:themeColor="text1"/>
          </w:rPr>
          <w:t>Shallow soil water inputs were estimated b</w:t>
        </w:r>
        <w:r w:rsidR="004971DF" w:rsidRPr="00915248">
          <w:rPr>
            <w:rFonts w:ascii="Times New Roman" w:hAnsi="Times New Roman" w:cs="Times New Roman"/>
            <w:color w:val="000000" w:themeColor="text1"/>
          </w:rPr>
          <w:t>y</w:t>
        </w:r>
        <w:r w:rsidR="00C66FCB" w:rsidRPr="00915248">
          <w:rPr>
            <w:rFonts w:ascii="Times New Roman" w:hAnsi="Times New Roman" w:cs="Times New Roman"/>
            <w:color w:val="000000" w:themeColor="text1"/>
          </w:rPr>
          <w:t xml:space="preserve"> smoothing 10-min soil moisture content at the depth of 12 cm, and then depth integrating moisture content over the time series. Positive change was counted as</w:t>
        </w:r>
        <w:r w:rsidR="004971DF" w:rsidRPr="00915248">
          <w:rPr>
            <w:rFonts w:ascii="Times New Roman" w:hAnsi="Times New Roman" w:cs="Times New Roman"/>
            <w:color w:val="000000" w:themeColor="text1"/>
          </w:rPr>
          <w:t xml:space="preserve"> water</w:t>
        </w:r>
        <w:r w:rsidR="00C66FCB" w:rsidRPr="00915248">
          <w:rPr>
            <w:rFonts w:ascii="Times New Roman" w:hAnsi="Times New Roman" w:cs="Times New Roman"/>
            <w:color w:val="000000" w:themeColor="text1"/>
          </w:rPr>
          <w:t xml:space="preserve"> accumulation, and negative change was counted as </w:t>
        </w:r>
        <w:r w:rsidR="004971DF" w:rsidRPr="00915248">
          <w:rPr>
            <w:rFonts w:ascii="Times New Roman" w:hAnsi="Times New Roman" w:cs="Times New Roman"/>
            <w:color w:val="000000" w:themeColor="text1"/>
          </w:rPr>
          <w:t xml:space="preserve">water </w:t>
        </w:r>
        <w:r w:rsidR="00C66FCB" w:rsidRPr="00915248">
          <w:rPr>
            <w:rFonts w:ascii="Times New Roman" w:hAnsi="Times New Roman" w:cs="Times New Roman"/>
            <w:color w:val="000000" w:themeColor="text1"/>
          </w:rPr>
          <w:t>loss. While shallow soil water input</w:t>
        </w:r>
        <w:r w:rsidR="004971DF" w:rsidRPr="00915248">
          <w:rPr>
            <w:rFonts w:ascii="Times New Roman" w:hAnsi="Times New Roman" w:cs="Times New Roman"/>
            <w:color w:val="000000" w:themeColor="text1"/>
          </w:rPr>
          <w:t xml:space="preserve"> </w:t>
        </w:r>
        <w:r w:rsidR="00C66FCB" w:rsidRPr="00915248">
          <w:rPr>
            <w:rFonts w:ascii="Times New Roman" w:hAnsi="Times New Roman" w:cs="Times New Roman"/>
            <w:color w:val="000000" w:themeColor="text1"/>
          </w:rPr>
          <w:t xml:space="preserve">metric is not a good approximation for the precipitation amount, it is a good metric to detect precipitation and melt events in the absence of rain gauge data. </w:t>
        </w:r>
      </w:ins>
    </w:p>
    <w:p w14:paraId="1A222BE0" w14:textId="3E8D2A7A" w:rsidR="004971DF" w:rsidRPr="00915248" w:rsidRDefault="004971DF" w:rsidP="004971DF">
      <w:pPr>
        <w:spacing w:line="480" w:lineRule="auto"/>
        <w:ind w:firstLine="720"/>
        <w:rPr>
          <w:ins w:id="98" w:author="Katya" w:date="2019-01-07T09:30:00Z"/>
          <w:rFonts w:ascii="Times New Roman" w:hAnsi="Times New Roman" w:cs="Times New Roman"/>
          <w:color w:val="000000" w:themeColor="text1"/>
        </w:rPr>
      </w:pPr>
      <w:ins w:id="99" w:author="Katya" w:date="2019-01-07T09:30:00Z">
        <w:r w:rsidRPr="00915248">
          <w:rPr>
            <w:rFonts w:ascii="Times New Roman" w:hAnsi="Times New Roman" w:cs="Times New Roman"/>
            <w:color w:val="000000" w:themeColor="text1"/>
          </w:rPr>
          <w:t xml:space="preserve">In the final step, </w:t>
        </w:r>
      </w:ins>
      <w:ins w:id="100" w:author="Gabrielle Boisrame" w:date="2019-01-07T10:04:00Z">
        <w:r w:rsidR="000E323A" w:rsidRPr="00915248">
          <w:rPr>
            <w:rFonts w:ascii="Times New Roman" w:hAnsi="Times New Roman" w:cs="Times New Roman"/>
            <w:color w:val="000000" w:themeColor="text1"/>
          </w:rPr>
          <w:t xml:space="preserve">a </w:t>
        </w:r>
      </w:ins>
      <w:r w:rsidR="00F42C04" w:rsidRPr="00915248">
        <w:rPr>
          <w:rFonts w:ascii="Times New Roman" w:hAnsi="Times New Roman" w:cs="Times New Roman"/>
          <w:color w:val="000000" w:themeColor="text1"/>
        </w:rPr>
        <w:t>predictive mean matching</w:t>
      </w:r>
      <w:ins w:id="101" w:author="Katya" w:date="2019-01-07T09:30:00Z">
        <w:r w:rsidRPr="00915248">
          <w:rPr>
            <w:rFonts w:ascii="Times New Roman" w:hAnsi="Times New Roman" w:cs="Times New Roman"/>
            <w:color w:val="000000" w:themeColor="text1"/>
          </w:rPr>
          <w:t xml:space="preserve"> (</w:t>
        </w:r>
        <w:r w:rsidR="00962861" w:rsidRPr="00915248">
          <w:rPr>
            <w:rFonts w:ascii="Times New Roman" w:hAnsi="Times New Roman" w:cs="Times New Roman"/>
            <w:color w:val="000000" w:themeColor="text1"/>
          </w:rPr>
          <w:t>mice.impute.</w:t>
        </w:r>
      </w:ins>
      <w:r w:rsidR="00F42C04" w:rsidRPr="00915248">
        <w:rPr>
          <w:rFonts w:ascii="Times New Roman" w:hAnsi="Times New Roman" w:cs="Times New Roman"/>
          <w:color w:val="000000" w:themeColor="text1"/>
        </w:rPr>
        <w:t>pmm</w:t>
      </w:r>
      <w:ins w:id="102" w:author="Katya" w:date="2019-01-07T09:30:00Z">
        <w:r w:rsidRPr="00915248">
          <w:rPr>
            <w:rFonts w:ascii="Times New Roman" w:hAnsi="Times New Roman" w:cs="Times New Roman"/>
            <w:color w:val="000000" w:themeColor="text1"/>
          </w:rPr>
          <w:t xml:space="preserve"> function in R package “MICE”) was used to </w:t>
        </w:r>
      </w:ins>
      <w:r w:rsidR="00F42C04" w:rsidRPr="00915248">
        <w:rPr>
          <w:rFonts w:ascii="Times New Roman" w:hAnsi="Times New Roman" w:cs="Times New Roman"/>
          <w:color w:val="000000" w:themeColor="text1"/>
        </w:rPr>
        <w:t xml:space="preserve">perform multiple </w:t>
      </w:r>
      <w:ins w:id="103" w:author="Katya" w:date="2019-01-07T09:30:00Z">
        <w:r w:rsidRPr="00915248">
          <w:rPr>
            <w:rFonts w:ascii="Times New Roman" w:hAnsi="Times New Roman" w:cs="Times New Roman"/>
            <w:color w:val="000000" w:themeColor="text1"/>
          </w:rPr>
          <w:t>imput</w:t>
        </w:r>
      </w:ins>
      <w:r w:rsidR="00F42C04" w:rsidRPr="00915248">
        <w:rPr>
          <w:rFonts w:ascii="Times New Roman" w:hAnsi="Times New Roman" w:cs="Times New Roman"/>
          <w:color w:val="000000" w:themeColor="text1"/>
        </w:rPr>
        <w:t>ations of the</w:t>
      </w:r>
      <w:ins w:id="104" w:author="Katya" w:date="2019-01-07T09:30:00Z">
        <w:r w:rsidRPr="00915248">
          <w:rPr>
            <w:rFonts w:ascii="Times New Roman" w:hAnsi="Times New Roman" w:cs="Times New Roman"/>
            <w:color w:val="000000" w:themeColor="text1"/>
          </w:rPr>
          <w:t xml:space="preserve"> missing data when there was record </w:t>
        </w:r>
        <w:r w:rsidRPr="00915248">
          <w:rPr>
            <w:rFonts w:ascii="Times New Roman" w:hAnsi="Times New Roman" w:cs="Times New Roman"/>
            <w:color w:val="000000" w:themeColor="text1"/>
          </w:rPr>
          <w:lastRenderedPageBreak/>
          <w:t xml:space="preserve">for at least one station. </w:t>
        </w:r>
      </w:ins>
      <w:r w:rsidR="005B7637" w:rsidRPr="00915248">
        <w:rPr>
          <w:rFonts w:ascii="Times New Roman" w:hAnsi="Times New Roman" w:cs="Times New Roman"/>
          <w:color w:val="000000" w:themeColor="text1"/>
        </w:rPr>
        <w:t xml:space="preserve">Predictive mean matching is an advantageous technique for large datasets having non-normal distributions, and </w:t>
      </w:r>
      <w:r w:rsidR="00152A90" w:rsidRPr="00915248">
        <w:rPr>
          <w:rFonts w:ascii="Times New Roman" w:hAnsi="Times New Roman" w:cs="Times New Roman"/>
          <w:color w:val="000000" w:themeColor="text1"/>
        </w:rPr>
        <w:t xml:space="preserve">discrete values with physical bounds (in our case precipitation cannot be less than zero). </w:t>
      </w:r>
      <w:r w:rsidR="007D5254" w:rsidRPr="00915248">
        <w:rPr>
          <w:rFonts w:ascii="Times New Roman" w:hAnsi="Times New Roman" w:cs="Times New Roman"/>
          <w:color w:val="000000" w:themeColor="text1"/>
        </w:rPr>
        <w:t xml:space="preserve">Five imputations were performed </w:t>
      </w:r>
      <w:r w:rsidR="00F171C8" w:rsidRPr="00915248">
        <w:rPr>
          <w:rFonts w:ascii="Times New Roman" w:hAnsi="Times New Roman" w:cs="Times New Roman"/>
          <w:color w:val="000000" w:themeColor="text1"/>
        </w:rPr>
        <w:t xml:space="preserve">with </w:t>
      </w:r>
      <w:r w:rsidR="00F42CF0" w:rsidRPr="00915248">
        <w:rPr>
          <w:rFonts w:ascii="Times New Roman" w:hAnsi="Times New Roman" w:cs="Times New Roman"/>
          <w:color w:val="000000" w:themeColor="text1"/>
        </w:rPr>
        <w:t xml:space="preserve">a random selection of one observed value from a pool of 5 donors of the closest predicted values. </w:t>
      </w:r>
      <w:r w:rsidR="002222E8" w:rsidRPr="00915248">
        <w:rPr>
          <w:rFonts w:ascii="Times New Roman" w:hAnsi="Times New Roman" w:cs="Times New Roman"/>
          <w:color w:val="000000" w:themeColor="text1"/>
        </w:rPr>
        <w:t xml:space="preserve">After </w:t>
      </w:r>
      <w:r w:rsidR="00915248" w:rsidRPr="00915248">
        <w:rPr>
          <w:rFonts w:ascii="Times New Roman" w:hAnsi="Times New Roman" w:cs="Times New Roman"/>
          <w:color w:val="000000" w:themeColor="text1"/>
        </w:rPr>
        <w:t xml:space="preserve">this step, precipitation record was complete with no missing values. </w:t>
      </w:r>
      <w:ins w:id="105" w:author="Katya" w:date="2019-01-07T09:30:00Z">
        <w:r w:rsidRPr="00915248">
          <w:rPr>
            <w:rFonts w:ascii="Times New Roman" w:hAnsi="Times New Roman" w:cs="Times New Roman"/>
            <w:color w:val="000000" w:themeColor="text1"/>
          </w:rPr>
          <w:t>All predictions were rounded to the nearest 0.1 inch (2</w:t>
        </w:r>
      </w:ins>
      <w:r w:rsidR="00F42C04" w:rsidRPr="00915248">
        <w:rPr>
          <w:rFonts w:ascii="Times New Roman" w:hAnsi="Times New Roman" w:cs="Times New Roman"/>
          <w:color w:val="000000" w:themeColor="text1"/>
        </w:rPr>
        <w:t>.</w:t>
      </w:r>
      <w:ins w:id="106" w:author="Katya" w:date="2019-01-07T09:30:00Z">
        <w:r w:rsidRPr="00915248">
          <w:rPr>
            <w:rFonts w:ascii="Times New Roman" w:hAnsi="Times New Roman" w:cs="Times New Roman"/>
            <w:color w:val="000000" w:themeColor="text1"/>
          </w:rPr>
          <w:t>54 mm), since that is the smallest measurement detected by the rain gauge</w:t>
        </w:r>
      </w:ins>
      <w:r w:rsidR="00F42C04" w:rsidRPr="00915248">
        <w:rPr>
          <w:rFonts w:ascii="Times New Roman" w:hAnsi="Times New Roman" w:cs="Times New Roman"/>
          <w:color w:val="000000" w:themeColor="text1"/>
        </w:rPr>
        <w:t xml:space="preserve">. </w:t>
      </w:r>
    </w:p>
    <w:p w14:paraId="4749D613" w14:textId="5F1BE3C1" w:rsidR="007E5381" w:rsidRDefault="007E5381" w:rsidP="007060E1">
      <w:pPr>
        <w:spacing w:line="480" w:lineRule="auto"/>
        <w:ind w:firstLine="720"/>
        <w:rPr>
          <w:ins w:id="107"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108" w:author="Katya" w:date="2019-01-07T09:30:00Z"/>
          <w:rFonts w:ascii="Times New Roman" w:hAnsi="Times New Roman" w:cs="Times New Roman"/>
        </w:rPr>
      </w:pPr>
      <w:ins w:id="109"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110" w:author="Katya" w:date="2019-01-07T09:30:00Z"/>
          <w:rFonts w:ascii="Times New Roman" w:hAnsi="Times New Roman" w:cs="Times New Roman"/>
        </w:rPr>
      </w:pPr>
      <w:ins w:id="111"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112" w:author="Katya" w:date="2019-01-07T09:30:00Z"/>
          <w:rFonts w:ascii="Times New Roman" w:hAnsi="Times New Roman" w:cs="Times New Roman"/>
        </w:rPr>
      </w:pPr>
      <w:ins w:id="113"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ins>
    </w:p>
    <w:p w14:paraId="0B53D843" w14:textId="0D4CAE8D" w:rsidR="003B169F" w:rsidRDefault="007E29C7" w:rsidP="007060E1">
      <w:pPr>
        <w:spacing w:line="480" w:lineRule="auto"/>
        <w:ind w:firstLine="720"/>
        <w:rPr>
          <w:ins w:id="114" w:author="Katya" w:date="2019-01-07T09:30:00Z"/>
          <w:rFonts w:ascii="Times New Roman" w:hAnsi="Times New Roman" w:cs="Times New Roman"/>
        </w:rPr>
      </w:pPr>
      <w:ins w:id="115" w:author="Katya" w:date="2019-01-07T09:30:00Z">
        <w:r>
          <w:rPr>
            <w:rFonts w:ascii="Times New Roman" w:hAnsi="Times New Roman" w:cs="Times New Roman"/>
          </w:rPr>
          <w:t>Figure B.1:</w:t>
        </w:r>
        <w:r w:rsidR="004971DF">
          <w:rPr>
            <w:rFonts w:ascii="Times New Roman" w:hAnsi="Times New Roman" w:cs="Times New Roman"/>
          </w:rPr>
          <w:t xml:space="preserve"> </w:t>
        </w:r>
      </w:ins>
      <w:r w:rsidR="00915248">
        <w:rPr>
          <w:rFonts w:ascii="Times New Roman" w:hAnsi="Times New Roman" w:cs="Times New Roman"/>
        </w:rPr>
        <w:t>Tipping bucket, snow melt, and shallow soil water inputs records for f</w:t>
      </w:r>
      <w:commentRangeStart w:id="116"/>
      <w:commentRangeStart w:id="117"/>
      <w:ins w:id="118" w:author="Katya" w:date="2019-01-07T09:30:00Z">
        <w:r w:rsidR="003B169F">
          <w:rPr>
            <w:rFonts w:ascii="Times New Roman" w:hAnsi="Times New Roman" w:cs="Times New Roman"/>
          </w:rPr>
          <w:t xml:space="preserve">orest (top), shrub (middle), </w:t>
        </w:r>
      </w:ins>
      <w:r w:rsidR="00915248">
        <w:rPr>
          <w:rFonts w:ascii="Times New Roman" w:hAnsi="Times New Roman" w:cs="Times New Roman"/>
        </w:rPr>
        <w:t xml:space="preserve">and </w:t>
      </w:r>
      <w:ins w:id="119" w:author="Katya" w:date="2019-01-07T09:30:00Z">
        <w:r w:rsidR="003B169F">
          <w:rPr>
            <w:rFonts w:ascii="Times New Roman" w:hAnsi="Times New Roman" w:cs="Times New Roman"/>
          </w:rPr>
          <w:t>wetland (bottom)</w:t>
        </w:r>
      </w:ins>
      <w:commentRangeEnd w:id="116"/>
      <w:r w:rsidR="000E323A">
        <w:rPr>
          <w:rStyle w:val="CommentReference"/>
        </w:rPr>
        <w:commentReference w:id="116"/>
      </w:r>
      <w:commentRangeEnd w:id="117"/>
      <w:r w:rsidR="00915248">
        <w:rPr>
          <w:rStyle w:val="CommentReference"/>
        </w:rPr>
        <w:commentReference w:id="117"/>
      </w:r>
      <w:r w:rsidR="00915248">
        <w:rPr>
          <w:rFonts w:ascii="Times New Roman" w:hAnsi="Times New Roman" w:cs="Times New Roman"/>
        </w:rPr>
        <w:t xml:space="preserve"> stations in SCB. </w:t>
      </w:r>
    </w:p>
    <w:p w14:paraId="734FDD58" w14:textId="77777777" w:rsidR="007060E1" w:rsidRDefault="007060E1" w:rsidP="007060E1">
      <w:pPr>
        <w:spacing w:line="480" w:lineRule="auto"/>
        <w:ind w:firstLine="720"/>
        <w:rPr>
          <w:ins w:id="120" w:author="Katya" w:date="2019-01-07T09:30:00Z"/>
          <w:rFonts w:ascii="Times New Roman" w:hAnsi="Times New Roman" w:cs="Times New Roman"/>
        </w:rPr>
      </w:pPr>
    </w:p>
    <w:p w14:paraId="2F010E8F" w14:textId="460D8771" w:rsidR="00307361" w:rsidRDefault="00307361" w:rsidP="000C2D17">
      <w:pPr>
        <w:spacing w:line="480" w:lineRule="auto"/>
        <w:rPr>
          <w:ins w:id="121" w:author="Katya" w:date="2019-01-07T09:30:00Z"/>
          <w:rFonts w:ascii="Times New Roman" w:hAnsi="Times New Roman" w:cs="Times New Roman"/>
        </w:rPr>
      </w:pPr>
    </w:p>
    <w:p w14:paraId="1011C129" w14:textId="0A98F838" w:rsidR="00307361" w:rsidRDefault="00307361" w:rsidP="000C2D17">
      <w:pPr>
        <w:spacing w:line="480" w:lineRule="auto"/>
        <w:rPr>
          <w:ins w:id="122"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33332E" w:rsidRDefault="0033332E">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332F3B97" w14:textId="77777777" w:rsidR="0033332E" w:rsidRDefault="0033332E" w:rsidP="00D72422">
      <w:pPr>
        <w:pStyle w:val="CommentText"/>
      </w:pPr>
      <w:r>
        <w:rPr>
          <w:rStyle w:val="CommentReference"/>
        </w:rPr>
        <w:annotationRef/>
      </w:r>
      <w:r>
        <w:t>Scott</w:t>
      </w:r>
    </w:p>
  </w:comment>
  <w:comment w:id="2" w:author="Jens Stevens" w:date="2018-09-25T17:29:00Z" w:initials="JS">
    <w:p w14:paraId="1E379F23" w14:textId="77777777" w:rsidR="0033332E" w:rsidRDefault="0033332E" w:rsidP="0091423C">
      <w:pPr>
        <w:pStyle w:val="CommentText"/>
      </w:pPr>
      <w:r>
        <w:rPr>
          <w:rStyle w:val="CommentReference"/>
        </w:rPr>
        <w:annotationRef/>
      </w:r>
      <w:r>
        <w:t>Brandon</w:t>
      </w:r>
    </w:p>
  </w:comment>
  <w:comment w:id="3" w:author="Jens Stevens [2]" w:date="2019-01-09T15:25:00Z" w:initials="JS">
    <w:p w14:paraId="18CC9D7D" w14:textId="0D45A4DA" w:rsidR="0033332E" w:rsidRDefault="0033332E">
      <w:pPr>
        <w:pStyle w:val="CommentText"/>
      </w:pPr>
      <w:r>
        <w:rPr>
          <w:rStyle w:val="CommentReference"/>
        </w:rPr>
        <w:annotationRef/>
      </w:r>
      <w:r>
        <w:t>Jens will make this.</w:t>
      </w:r>
    </w:p>
  </w:comment>
  <w:comment w:id="4" w:author="Ekaterina Rakhmatulina" w:date="2019-01-04T17:17:00Z" w:initials="ER">
    <w:p w14:paraId="332345D7" w14:textId="3598692B" w:rsidR="0033332E" w:rsidRDefault="0033332E">
      <w:pPr>
        <w:pStyle w:val="CommentText"/>
      </w:pPr>
      <w:r>
        <w:rPr>
          <w:rStyle w:val="CommentReference"/>
        </w:rPr>
        <w:annotationRef/>
      </w:r>
      <w:r>
        <w:t>Mean of shrub and wetland stations</w:t>
      </w:r>
    </w:p>
  </w:comment>
  <w:comment w:id="5" w:author="Ekaterina Rakhmatulina" w:date="2019-01-04T17:17:00Z" w:initials="ER">
    <w:p w14:paraId="2810753F" w14:textId="7423A4AF" w:rsidR="0033332E" w:rsidRDefault="0033332E">
      <w:pPr>
        <w:pStyle w:val="CommentText"/>
      </w:pPr>
      <w:r>
        <w:rPr>
          <w:rStyle w:val="CommentReference"/>
        </w:rPr>
        <w:annotationRef/>
      </w:r>
      <w:r>
        <w:t>Mean of shrub and wetland stations</w:t>
      </w:r>
    </w:p>
  </w:comment>
  <w:comment w:id="6" w:author="Sally Thompson" w:date="2018-10-25T15:53:00Z" w:initials="ST">
    <w:p w14:paraId="691B5617" w14:textId="50235339" w:rsidR="0033332E" w:rsidRDefault="0033332E">
      <w:pPr>
        <w:pStyle w:val="CommentText"/>
      </w:pPr>
      <w:r>
        <w:rPr>
          <w:rStyle w:val="CommentReference"/>
        </w:rPr>
        <w:annotationRef/>
      </w:r>
      <w:r>
        <w:t>Jens, this seems very sensible – is it a standard (named) method for analyzing change?  Seems like a citation woul be good to have…</w:t>
      </w:r>
    </w:p>
  </w:comment>
  <w:comment w:id="7" w:author="Jens Stevens" w:date="2018-09-25T17:56:00Z" w:initials="JS">
    <w:p w14:paraId="6B50F124" w14:textId="250E8A08" w:rsidR="0033332E" w:rsidRDefault="0033332E">
      <w:pPr>
        <w:pStyle w:val="CommentText"/>
      </w:pPr>
      <w:r>
        <w:rPr>
          <w:rStyle w:val="CommentReference"/>
        </w:rPr>
        <w:annotationRef/>
      </w:r>
      <w:r>
        <w:t>Jens will elaborate.</w:t>
      </w:r>
    </w:p>
  </w:comment>
  <w:comment w:id="8" w:author="Ekaterina Rakhmatulina" w:date="2019-01-02T14:51:00Z" w:initials="ER">
    <w:p w14:paraId="7458E802" w14:textId="092E1E74" w:rsidR="0033332E" w:rsidRDefault="0033332E">
      <w:pPr>
        <w:pStyle w:val="CommentText"/>
      </w:pPr>
      <w:r>
        <w:rPr>
          <w:rStyle w:val="CommentReference"/>
        </w:rPr>
        <w:annotationRef/>
      </w:r>
      <w:r>
        <w:t>Tree density?</w:t>
      </w:r>
    </w:p>
  </w:comment>
  <w:comment w:id="9" w:author="Ekaterina Rakhmatulina" w:date="2019-01-02T14:52:00Z" w:initials="ER">
    <w:p w14:paraId="5A8C9041" w14:textId="4AA42539" w:rsidR="0033332E" w:rsidRDefault="0033332E">
      <w:pPr>
        <w:pStyle w:val="CommentText"/>
      </w:pPr>
      <w:r>
        <w:rPr>
          <w:rStyle w:val="CommentReference"/>
        </w:rPr>
        <w:annotationRef/>
      </w:r>
      <w:r>
        <w:t>Should we include pictures, perhaps in the Appendix?</w:t>
      </w:r>
    </w:p>
  </w:comment>
  <w:comment w:id="10" w:author="Jens Stevens [2]" w:date="2019-01-09T15:13:00Z" w:initials="JS">
    <w:p w14:paraId="28C1CBAE" w14:textId="452CC7B1" w:rsidR="0033332E" w:rsidRDefault="0033332E">
      <w:pPr>
        <w:pStyle w:val="CommentText"/>
      </w:pPr>
      <w:r>
        <w:rPr>
          <w:rStyle w:val="CommentReference"/>
        </w:rPr>
        <w:annotationRef/>
      </w:r>
      <w:r>
        <w:t>Probably yes.</w:t>
      </w:r>
    </w:p>
  </w:comment>
  <w:comment w:id="11" w:author="Ekaterina Rakhmatulina" w:date="2019-01-02T15:09:00Z" w:initials="ER">
    <w:p w14:paraId="0BEF1FB2" w14:textId="35199830" w:rsidR="0033332E" w:rsidRDefault="0033332E">
      <w:pPr>
        <w:pStyle w:val="CommentText"/>
      </w:pPr>
      <w:r>
        <w:rPr>
          <w:rStyle w:val="CommentReference"/>
        </w:rPr>
        <w:annotationRef/>
      </w:r>
      <w:r>
        <w:t>32% wetland, 25% shrub, 27% forest</w:t>
      </w:r>
    </w:p>
  </w:comment>
  <w:comment w:id="12" w:author="Ekaterina Rakhmatulina" w:date="2019-01-02T15:10:00Z" w:initials="ER">
    <w:p w14:paraId="4895AF71" w14:textId="38B6EBFA" w:rsidR="0033332E" w:rsidRDefault="0033332E">
      <w:pPr>
        <w:pStyle w:val="CommentText"/>
      </w:pPr>
      <w:r>
        <w:rPr>
          <w:rStyle w:val="CommentReference"/>
        </w:rPr>
        <w:annotationRef/>
      </w:r>
      <w:r>
        <w:t>Forest, &lt;1% wetland+shrub</w:t>
      </w:r>
    </w:p>
  </w:comment>
  <w:comment w:id="15" w:author="Ekaterina Rakhmatulina" w:date="2018-12-04T13:23:00Z" w:initials="ER">
    <w:p w14:paraId="352B529B" w14:textId="77777777" w:rsidR="0033332E" w:rsidRDefault="0033332E" w:rsidP="0089192C">
      <w:pPr>
        <w:pStyle w:val="CommentText"/>
      </w:pPr>
      <w:r>
        <w:rPr>
          <w:rStyle w:val="CommentReference"/>
        </w:rPr>
        <w:annotationRef/>
      </w:r>
      <w:r>
        <w:t>I approximated density to be 0.4 of water. Should I mention that we don’t have density measurements?</w:t>
      </w:r>
    </w:p>
  </w:comment>
  <w:comment w:id="16" w:author="Gabrielle Boisrame" w:date="2018-12-10T16:22:00Z" w:initials="GB">
    <w:p w14:paraId="5A0CC9C4" w14:textId="77777777" w:rsidR="0033332E" w:rsidRDefault="0033332E" w:rsidP="0089192C">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7" w:author="Jens Stevens [2]" w:date="2019-01-09T15:20:00Z" w:initials="JS">
    <w:p w14:paraId="37A54CA7" w14:textId="77777777" w:rsidR="0033332E" w:rsidRDefault="0033332E" w:rsidP="0089192C">
      <w:pPr>
        <w:pStyle w:val="CommentText"/>
      </w:pPr>
      <w:r>
        <w:rPr>
          <w:rStyle w:val="CommentReference"/>
        </w:rPr>
        <w:annotationRef/>
      </w:r>
      <w:r>
        <w:t>I like Gabrielle’s idea.</w:t>
      </w:r>
    </w:p>
  </w:comment>
  <w:comment w:id="13" w:author="Gabrielle" w:date="2018-12-10T21:26:00Z" w:initials="G">
    <w:p w14:paraId="5B7A8473" w14:textId="77777777" w:rsidR="0033332E" w:rsidRDefault="0033332E" w:rsidP="0089192C">
      <w:pPr>
        <w:pStyle w:val="CommentText"/>
      </w:pPr>
      <w:r>
        <w:rPr>
          <w:rStyle w:val="CommentReference"/>
        </w:rPr>
        <w:annotationRef/>
      </w:r>
      <w:r>
        <w:t xml:space="preserve">I think this will need more detail, if not here then in an appendix. </w:t>
      </w:r>
    </w:p>
  </w:comment>
  <w:comment w:id="14" w:author="Ekaterina Rakhmatulina" w:date="2018-12-26T15:35:00Z" w:initials="ER">
    <w:p w14:paraId="06380B32" w14:textId="77777777" w:rsidR="0033332E" w:rsidRDefault="0033332E" w:rsidP="0089192C">
      <w:pPr>
        <w:pStyle w:val="CommentText"/>
      </w:pPr>
      <w:r>
        <w:rPr>
          <w:rStyle w:val="CommentReference"/>
        </w:rPr>
        <w:annotationRef/>
      </w:r>
      <w:r>
        <w:t>I think Appendix makes more sense</w:t>
      </w:r>
    </w:p>
  </w:comment>
  <w:comment w:id="18" w:author="Jens Stevens" w:date="2018-09-25T19:15:00Z" w:initials="JS">
    <w:p w14:paraId="14772027" w14:textId="0C0E6041" w:rsidR="0033332E" w:rsidRDefault="0033332E">
      <w:pPr>
        <w:pStyle w:val="CommentText"/>
      </w:pPr>
      <w:r>
        <w:rPr>
          <w:rStyle w:val="CommentReference"/>
        </w:rPr>
        <w:annotationRef/>
      </w:r>
      <w:r>
        <w:rPr>
          <w:rStyle w:val="CommentReference"/>
        </w:rPr>
        <w:t>Sally, Gabrielle, Katya</w:t>
      </w:r>
    </w:p>
  </w:comment>
  <w:comment w:id="19" w:author="Jens Stevens" w:date="2018-09-25T19:21:00Z" w:initials="JS">
    <w:p w14:paraId="188F215A" w14:textId="77777777" w:rsidR="0033332E" w:rsidRDefault="0033332E"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0" w:author="Jens Stevens" w:date="2018-09-25T19:22:00Z" w:initials="JS">
    <w:p w14:paraId="45FF40CD" w14:textId="77777777" w:rsidR="0033332E" w:rsidRDefault="0033332E" w:rsidP="00FF17D0">
      <w:pPr>
        <w:pStyle w:val="CommentText"/>
      </w:pPr>
      <w:r>
        <w:rPr>
          <w:rStyle w:val="CommentReference"/>
        </w:rPr>
        <w:annotationRef/>
      </w:r>
      <w:r>
        <w:t>Again with Sugarloaf being drier than Illilouette (we’ll need to show this, maybe with weather station data?), it seems like shrubs are much less a factor in Sugarloaf than the dry grasslands after fire. Makes for an interesting contrast with Illilouette.</w:t>
      </w:r>
    </w:p>
  </w:comment>
  <w:comment w:id="21" w:author="Jens Stevens" w:date="2018-09-25T19:25:00Z" w:initials="JS">
    <w:p w14:paraId="6C65E0C5" w14:textId="77777777" w:rsidR="0033332E" w:rsidRDefault="0033332E" w:rsidP="00FF17D0">
      <w:pPr>
        <w:pStyle w:val="CommentText"/>
      </w:pPr>
      <w:r>
        <w:rPr>
          <w:rStyle w:val="CommentReference"/>
        </w:rPr>
        <w:annotationRef/>
      </w:r>
      <w:r>
        <w:t>Hydrological implications here, but the total area in dense meadows is such a drop in the bucket in this landscape…</w:t>
      </w:r>
    </w:p>
  </w:comment>
  <w:comment w:id="23" w:author="Jens Stevens [2]" w:date="2019-01-09T15:30:00Z" w:initials="JS">
    <w:p w14:paraId="6EF90DC2" w14:textId="2906B9E3" w:rsidR="0033332E" w:rsidRDefault="0033332E">
      <w:pPr>
        <w:pStyle w:val="CommentText"/>
      </w:pPr>
      <w:r>
        <w:rPr>
          <w:rStyle w:val="CommentReference"/>
        </w:rPr>
        <w:annotationRef/>
      </w:r>
      <w:r>
        <w:t>Might make this part of Figure 1, and make Figure 2 the side by side classified images from 1973 and 2014</w:t>
      </w:r>
    </w:p>
  </w:comment>
  <w:comment w:id="28" w:author="Gabrielle" w:date="2019-01-07T21:06:00Z" w:initials="G">
    <w:p w14:paraId="04E549E9" w14:textId="6218479B" w:rsidR="0033332E" w:rsidRDefault="0033332E">
      <w:pPr>
        <w:pStyle w:val="CommentText"/>
      </w:pPr>
      <w:r>
        <w:rPr>
          <w:rStyle w:val="CommentReference"/>
        </w:rPr>
        <w:annotationRef/>
      </w:r>
      <w:r>
        <w:t>It might be worthwhile to try an “observed severity” category rather than relying on Jens’ maps.</w:t>
      </w:r>
    </w:p>
  </w:comment>
  <w:comment w:id="34" w:author="Gabrielle Boisrame" w:date="2019-01-07T10:21:00Z" w:initials="GB">
    <w:p w14:paraId="5B6E2665" w14:textId="0CCFD64D" w:rsidR="0033332E" w:rsidRDefault="0033332E">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40" w:author="Ekaterina Rakhmatulina" w:date="2018-12-10T11:20:00Z" w:initials="ER">
    <w:p w14:paraId="6C5112FD" w14:textId="24EC960A" w:rsidR="0033332E" w:rsidRDefault="0033332E">
      <w:pPr>
        <w:pStyle w:val="CommentText"/>
      </w:pPr>
      <w:r>
        <w:rPr>
          <w:rStyle w:val="CommentReference"/>
        </w:rPr>
        <w:annotationRef/>
      </w:r>
      <w:r>
        <w:t xml:space="preserve">Thoughts on differences in precip between shrub and wetland stations? Ablation/wind redistribution in the winter and evaporation from the gauge differences in the summer? Or simply measurement/interpolation error? </w:t>
      </w:r>
    </w:p>
  </w:comment>
  <w:comment w:id="41" w:author="Ekaterina Rakhmatulina" w:date="2018-12-07T17:54:00Z" w:initials="ER">
    <w:p w14:paraId="558E8ADD" w14:textId="77777777" w:rsidR="0033332E" w:rsidRDefault="0033332E"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42" w:author="Gabrielle" w:date="2018-12-10T21:14:00Z" w:initials="G">
    <w:p w14:paraId="0D3A2C0F" w14:textId="7083DA19" w:rsidR="0033332E" w:rsidRDefault="0033332E">
      <w:pPr>
        <w:pStyle w:val="CommentText"/>
      </w:pPr>
      <w:r>
        <w:rPr>
          <w:rStyle w:val="CommentReference"/>
        </w:rPr>
        <w:annotationRef/>
      </w:r>
      <w:r>
        <w:t>Again, we should decide whether we want to call this site “shrubland” or something else, maybe “conifer regeneration” or “high severity dry”</w:t>
      </w:r>
    </w:p>
  </w:comment>
  <w:comment w:id="43" w:author="Ekaterina Rakhmatulina" w:date="2018-12-25T19:47:00Z" w:initials="ER">
    <w:p w14:paraId="526F4EB3" w14:textId="7D45A880" w:rsidR="0033332E" w:rsidRDefault="0033332E">
      <w:pPr>
        <w:pStyle w:val="CommentText"/>
      </w:pPr>
      <w:r>
        <w:rPr>
          <w:rStyle w:val="CommentReference"/>
        </w:rPr>
        <w:annotationRef/>
      </w:r>
      <w:r>
        <w:t>I was trying to stick with Jens’ 4 veg classifications</w:t>
      </w:r>
    </w:p>
  </w:comment>
  <w:comment w:id="44" w:author="Ekaterina Rakhmatulina" w:date="2018-12-10T11:35:00Z" w:initials="ER">
    <w:p w14:paraId="7D8CC0AF" w14:textId="77777777" w:rsidR="0033332E" w:rsidRDefault="0033332E">
      <w:pPr>
        <w:pStyle w:val="CommentText"/>
      </w:pPr>
      <w:r>
        <w:rPr>
          <w:rStyle w:val="CommentReference"/>
        </w:rPr>
        <w:annotationRef/>
      </w:r>
      <w:r>
        <w:t>Is this necessary?</w:t>
      </w:r>
    </w:p>
    <w:p w14:paraId="596E03AF" w14:textId="79CE61D9" w:rsidR="0033332E" w:rsidRDefault="0033332E">
      <w:pPr>
        <w:pStyle w:val="CommentText"/>
      </w:pPr>
    </w:p>
  </w:comment>
  <w:comment w:id="45" w:author="Gabrielle Boisrame" w:date="2019-01-07T10:22:00Z" w:initials="GB">
    <w:p w14:paraId="21997842" w14:textId="14325110" w:rsidR="0033332E" w:rsidRDefault="0033332E">
      <w:pPr>
        <w:pStyle w:val="CommentText"/>
      </w:pPr>
      <w:r>
        <w:rPr>
          <w:rStyle w:val="CommentReference"/>
        </w:rPr>
        <w:annotationRef/>
      </w:r>
      <w:r>
        <w:t>It depends on what we end up deciding the point of this paper is.</w:t>
      </w:r>
    </w:p>
  </w:comment>
  <w:comment w:id="46" w:author="Ekaterina Rakhmatulina" w:date="2019-02-08T17:41:00Z" w:initials="ER">
    <w:p w14:paraId="111B17C9" w14:textId="20A49943" w:rsidR="0033332E" w:rsidRDefault="0033332E">
      <w:pPr>
        <w:pStyle w:val="CommentText"/>
      </w:pPr>
      <w:r>
        <w:rPr>
          <w:rStyle w:val="CommentReference"/>
        </w:rPr>
        <w:annotationRef/>
      </w:r>
      <w:r>
        <w:t>I put this into the Appendix</w:t>
      </w:r>
    </w:p>
  </w:comment>
  <w:comment w:id="47" w:author="Gabrielle" w:date="2018-12-10T21:17:00Z" w:initials="G">
    <w:p w14:paraId="17E48F82" w14:textId="54646E6B" w:rsidR="0033332E" w:rsidRDefault="0033332E">
      <w:pPr>
        <w:pStyle w:val="CommentText"/>
      </w:pPr>
      <w:r>
        <w:rPr>
          <w:rStyle w:val="CommentReference"/>
        </w:rPr>
        <w:annotationRef/>
      </w:r>
      <w:r>
        <w:t xml:space="preserve">This is a little confusing </w:t>
      </w:r>
    </w:p>
  </w:comment>
  <w:comment w:id="48" w:author="Ekaterina Rakhmatulina" w:date="2019-01-02T16:29:00Z" w:initials="ER">
    <w:p w14:paraId="43979ADD" w14:textId="5DBF0643" w:rsidR="0033332E" w:rsidRDefault="0033332E">
      <w:pPr>
        <w:pStyle w:val="CommentText"/>
      </w:pPr>
      <w:r>
        <w:rPr>
          <w:rStyle w:val="CommentReference"/>
        </w:rPr>
        <w:annotationRef/>
      </w:r>
      <w:r>
        <w:t>Don’t really have an explanation for this yet.  Maybe plants are actually using shallow moisture while deep moisture continuously declines throughout the summer months irregardless of precip</w:t>
      </w:r>
    </w:p>
  </w:comment>
  <w:comment w:id="49" w:author="Ekaterina Rakhmatulina" w:date="2019-01-02T16:19:00Z" w:initials="ER">
    <w:p w14:paraId="4168FE13" w14:textId="01FF8783" w:rsidR="0033332E" w:rsidRDefault="0033332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50" w:author="Gabrielle Boisrame" w:date="2019-01-07T10:26:00Z" w:initials="GB">
    <w:p w14:paraId="485BB239" w14:textId="575921C4" w:rsidR="0033332E" w:rsidRDefault="0033332E">
      <w:pPr>
        <w:pStyle w:val="CommentText"/>
      </w:pPr>
      <w:r>
        <w:rPr>
          <w:rStyle w:val="CommentReference"/>
        </w:rPr>
        <w:annotationRef/>
      </w:r>
      <w:r>
        <w:t>That is odd. We can look into it more closely later if it becomes important to our conclusions.</w:t>
      </w:r>
    </w:p>
  </w:comment>
  <w:comment w:id="51" w:author="Ekaterina Rakhmatulina" w:date="2018-12-10T12:32:00Z" w:initials="ER">
    <w:p w14:paraId="1F06D248" w14:textId="4538DEDA" w:rsidR="0033332E" w:rsidRDefault="0033332E">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52" w:author="Gabrielle" w:date="2018-12-10T21:19:00Z" w:initials="G">
    <w:p w14:paraId="08F5EDA2" w14:textId="11AB9634" w:rsidR="0033332E" w:rsidRDefault="0033332E">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53" w:author="Ekaterina Rakhmatulina" w:date="2018-12-25T20:42:00Z" w:initials="ER">
    <w:p w14:paraId="41F6EA4E" w14:textId="50084E29" w:rsidR="0033332E" w:rsidRDefault="0033332E">
      <w:pPr>
        <w:pStyle w:val="CommentText"/>
      </w:pPr>
      <w:r>
        <w:rPr>
          <w:rStyle w:val="CommentReference"/>
        </w:rPr>
        <w:annotationRef/>
      </w:r>
      <w:r>
        <w:t>Ok, changed the correlation coefficient to include only June through Sept</w:t>
      </w:r>
    </w:p>
  </w:comment>
  <w:comment w:id="90" w:author="Gabrielle Boisrame" w:date="2019-01-07T10:03:00Z" w:initials="GB">
    <w:p w14:paraId="4C502D22" w14:textId="6C17FAF4" w:rsidR="0033332E" w:rsidRDefault="0033332E">
      <w:pPr>
        <w:pStyle w:val="CommentText"/>
      </w:pPr>
      <w:r>
        <w:rPr>
          <w:rStyle w:val="CommentReference"/>
        </w:rPr>
        <w:annotationRef/>
      </w:r>
      <w:r>
        <w:t>Please clarify how you are measuring snow melt here. Is it just a decrease in snowpack depth?</w:t>
      </w:r>
    </w:p>
  </w:comment>
  <w:comment w:id="93" w:author="Ekaterina Rakhmatulina" w:date="2019-01-04T19:48:00Z" w:initials="ER">
    <w:p w14:paraId="34533F1B" w14:textId="140D7610" w:rsidR="0033332E" w:rsidRDefault="0033332E">
      <w:pPr>
        <w:pStyle w:val="CommentText"/>
      </w:pPr>
      <w:r>
        <w:rPr>
          <w:rStyle w:val="CommentReference"/>
        </w:rPr>
        <w:annotationRef/>
      </w:r>
      <w:r>
        <w:t>Check with the closest snow survey. But this will not change much of the results either way.</w:t>
      </w:r>
    </w:p>
  </w:comment>
  <w:comment w:id="94" w:author="Gabrielle Boisrame" w:date="2019-01-09T16:37:00Z" w:initials="GB">
    <w:p w14:paraId="2368CA00" w14:textId="77777777" w:rsidR="0033332E" w:rsidRDefault="0033332E">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42A0FE9" w14:textId="116A193F" w:rsidR="0033332E" w:rsidRDefault="0033332E">
      <w:pPr>
        <w:pStyle w:val="CommentText"/>
      </w:pPr>
    </w:p>
  </w:comment>
  <w:comment w:id="95" w:author="Ekaterina Rakhmatulina" w:date="2019-02-08T18:17:00Z" w:initials="ER">
    <w:p w14:paraId="7E734400" w14:textId="7D14C57D" w:rsidR="0033332E" w:rsidRDefault="0033332E">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88" w:author="Ekaterina Rakhmatulina" w:date="2019-01-03T17:17:00Z" w:initials="ER">
    <w:p w14:paraId="7AB0796B" w14:textId="77777777" w:rsidR="0033332E" w:rsidRDefault="0033332E"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16" w:author="Gabrielle Boisrame" w:date="2019-01-07T10:05:00Z" w:initials="GB">
    <w:p w14:paraId="196F41DB" w14:textId="388D9BDA" w:rsidR="0033332E" w:rsidRDefault="0033332E">
      <w:pPr>
        <w:pStyle w:val="CommentText"/>
      </w:pPr>
      <w:r>
        <w:rPr>
          <w:rStyle w:val="CommentReference"/>
        </w:rPr>
        <w:annotationRef/>
      </w:r>
      <w:r>
        <w:t>This is Sugarloaf, right?</w:t>
      </w:r>
    </w:p>
  </w:comment>
  <w:comment w:id="117" w:author="Ekaterina Rakhmatulina" w:date="2019-02-08T18:34:00Z" w:initials="ER">
    <w:p w14:paraId="11039105" w14:textId="50DF2BE8" w:rsidR="0033332E" w:rsidRDefault="0033332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332F3B97" w15:done="0"/>
  <w15:commentEx w15:paraId="1E379F23" w15:done="0"/>
  <w15:commentEx w15:paraId="18CC9D7D" w15:done="0"/>
  <w15:commentEx w15:paraId="332345D7" w15:done="0"/>
  <w15:commentEx w15:paraId="2810753F" w15:done="0"/>
  <w15:commentEx w15:paraId="691B5617" w15:done="0"/>
  <w15:commentEx w15:paraId="6B50F124" w15:done="0"/>
  <w15:commentEx w15:paraId="7458E802" w15:done="1"/>
  <w15:commentEx w15:paraId="5A8C9041" w15:done="1"/>
  <w15:commentEx w15:paraId="28C1CBAE" w15:paraIdParent="5A8C9041" w15:done="1"/>
  <w15:commentEx w15:paraId="0BEF1FB2" w15:done="0"/>
  <w15:commentEx w15:paraId="4895AF71" w15:done="0"/>
  <w15:commentEx w15:paraId="352B529B" w15:done="0"/>
  <w15:commentEx w15:paraId="5A0CC9C4" w15:paraIdParent="352B529B" w15:done="0"/>
  <w15:commentEx w15:paraId="37A54CA7" w15:paraIdParent="352B529B" w15:done="0"/>
  <w15:commentEx w15:paraId="5B7A8473" w15:done="1"/>
  <w15:commentEx w15:paraId="06380B32" w15:paraIdParent="5B7A8473" w15:done="1"/>
  <w15:commentEx w15:paraId="14772027" w15:done="0"/>
  <w15:commentEx w15:paraId="188F215A" w15:done="0"/>
  <w15:commentEx w15:paraId="45FF40CD" w15:done="0"/>
  <w15:commentEx w15:paraId="6C65E0C5" w15:done="0"/>
  <w15:commentEx w15:paraId="6EF90DC2" w15:done="0"/>
  <w15:commentEx w15:paraId="04E549E9" w15:done="0"/>
  <w15:commentEx w15:paraId="5B6E2665" w15:done="1"/>
  <w15:commentEx w15:paraId="6C5112FD" w15:done="0"/>
  <w15:commentEx w15:paraId="558E8ADD" w15:done="1"/>
  <w15:commentEx w15:paraId="0D3A2C0F" w15:done="0"/>
  <w15:commentEx w15:paraId="526F4EB3" w15:paraIdParent="0D3A2C0F" w15:done="0"/>
  <w15:commentEx w15:paraId="596E03AF" w15:done="0"/>
  <w15:commentEx w15:paraId="21997842" w15:paraIdParent="596E03AF" w15:done="0"/>
  <w15:commentEx w15:paraId="111B17C9"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4C502D22" w15:done="0"/>
  <w15:commentEx w15:paraId="34533F1B" w15:done="0"/>
  <w15:commentEx w15:paraId="642A0FE9" w15:paraIdParent="34533F1B" w15:done="0"/>
  <w15:commentEx w15:paraId="7E734400" w15:paraIdParent="34533F1B" w15:done="0"/>
  <w15:commentEx w15:paraId="7AB0796B" w15:done="0"/>
  <w15:commentEx w15:paraId="196F41DB" w15:done="1"/>
  <w15:commentEx w15:paraId="11039105" w15:paraIdParent="196F41D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332F3B97" w16cid:durableId="1F7C08D2"/>
  <w16cid:commentId w16cid:paraId="1E379F23" w16cid:durableId="1F7C08D4"/>
  <w16cid:commentId w16cid:paraId="18CC9D7D" w16cid:durableId="1FE090D8"/>
  <w16cid:commentId w16cid:paraId="332345D7" w16cid:durableId="1FDA13A2"/>
  <w16cid:commentId w16cid:paraId="2810753F" w16cid:durableId="1FDA13B1"/>
  <w16cid:commentId w16cid:paraId="691B5617" w16cid:durableId="1F7C658C"/>
  <w16cid:commentId w16cid:paraId="6B50F124" w16cid:durableId="1F7C08D5"/>
  <w16cid:commentId w16cid:paraId="7458E802" w16cid:durableId="1FD74E6D"/>
  <w16cid:commentId w16cid:paraId="5A8C9041" w16cid:durableId="1FD74EAE"/>
  <w16cid:commentId w16cid:paraId="28C1CBAE" w16cid:durableId="1FE08E22"/>
  <w16cid:commentId w16cid:paraId="0BEF1FB2" w16cid:durableId="1FD752B3"/>
  <w16cid:commentId w16cid:paraId="4895AF71" w16cid:durableId="1FD752EF"/>
  <w16cid:commentId w16cid:paraId="352B529B" w16cid:durableId="1FB0FE3F"/>
  <w16cid:commentId w16cid:paraId="5A0CC9C4" w16cid:durableId="1FBA0F75"/>
  <w16cid:commentId w16cid:paraId="37A54CA7" w16cid:durableId="1FE08FD7"/>
  <w16cid:commentId w16cid:paraId="5B7A8473" w16cid:durableId="1FBA0F76"/>
  <w16cid:commentId w16cid:paraId="06380B32" w16cid:durableId="1FCE1E2A"/>
  <w16cid:commentId w16cid:paraId="14772027" w16cid:durableId="1F7C08D8"/>
  <w16cid:commentId w16cid:paraId="188F215A" w16cid:durableId="1F7C08D9"/>
  <w16cid:commentId w16cid:paraId="45FF40CD" w16cid:durableId="1F7C08DA"/>
  <w16cid:commentId w16cid:paraId="6C65E0C5" w16cid:durableId="1F7C08DB"/>
  <w16cid:commentId w16cid:paraId="6EF90DC2" w16cid:durableId="1FE09211"/>
  <w16cid:commentId w16cid:paraId="04E549E9" w16cid:durableId="1FE08300"/>
  <w16cid:commentId w16cid:paraId="5B6E2665" w16cid:durableId="20096F61"/>
  <w16cid:commentId w16cid:paraId="1CA007F3" w16cid:durableId="20059DE1"/>
  <w16cid:commentId w16cid:paraId="425DBA70" w16cid:durableId="20096F63"/>
  <w16cid:commentId w16cid:paraId="6CDD279A" w16cid:durableId="1FE08304"/>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21997842" w16cid:durableId="1FE0830A"/>
  <w16cid:commentId w16cid:paraId="111B17C9" w16cid:durableId="20083DCE"/>
  <w16cid:commentId w16cid:paraId="17E48F82" w16cid:durableId="1FBA0F84"/>
  <w16cid:commentId w16cid:paraId="43979ADD" w16cid:durableId="1FD7655F"/>
  <w16cid:commentId w16cid:paraId="4168FE13" w16cid:durableId="1FD76325"/>
  <w16cid:commentId w16cid:paraId="485BB239" w16cid:durableId="1FE0830E"/>
  <w16cid:commentId w16cid:paraId="1F06D248" w16cid:durableId="1FB8DB43"/>
  <w16cid:commentId w16cid:paraId="08F5EDA2" w16cid:durableId="1FBA0F86"/>
  <w16cid:commentId w16cid:paraId="41F6EA4E" w16cid:durableId="1FCD1499"/>
  <w16cid:commentId w16cid:paraId="4C502D22" w16cid:durableId="1FE08319"/>
  <w16cid:commentId w16cid:paraId="34533F1B" w16cid:durableId="1FDA36F2"/>
  <w16cid:commentId w16cid:paraId="642A0FE9" w16cid:durableId="20059DF9"/>
  <w16cid:commentId w16cid:paraId="7E734400" w16cid:durableId="2008461F"/>
  <w16cid:commentId w16cid:paraId="7AB0796B" w16cid:durableId="1FDA35ED"/>
  <w16cid:commentId w16cid:paraId="196F41DB" w16cid:durableId="1FE0831C"/>
  <w16cid:commentId w16cid:paraId="11039105" w16cid:durableId="20084A3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1D0570" w14:textId="77777777" w:rsidR="0001317A" w:rsidRDefault="0001317A" w:rsidP="00D55DA2">
      <w:r>
        <w:separator/>
      </w:r>
    </w:p>
  </w:endnote>
  <w:endnote w:type="continuationSeparator" w:id="0">
    <w:p w14:paraId="4639F5EA" w14:textId="77777777" w:rsidR="0001317A" w:rsidRDefault="0001317A" w:rsidP="00D55DA2">
      <w:r>
        <w:continuationSeparator/>
      </w:r>
    </w:p>
  </w:endnote>
  <w:endnote w:type="continuationNotice" w:id="1">
    <w:p w14:paraId="4FA2A1CA" w14:textId="77777777" w:rsidR="0001317A" w:rsidRDefault="000131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HGGothicM">
    <w:altName w:val="HGｺﾞｼｯｸM"/>
    <w:panose1 w:val="00000000000000000000"/>
    <w:charset w:val="8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33332E" w:rsidRDefault="0033332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33332E" w:rsidRDefault="0033332E"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68870060" w:rsidR="0033332E" w:rsidRDefault="0033332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774E">
      <w:rPr>
        <w:rStyle w:val="PageNumber"/>
        <w:noProof/>
      </w:rPr>
      <w:t>33</w:t>
    </w:r>
    <w:r>
      <w:rPr>
        <w:rStyle w:val="PageNumber"/>
      </w:rPr>
      <w:fldChar w:fldCharType="end"/>
    </w:r>
  </w:p>
  <w:p w14:paraId="0D3A7669" w14:textId="77777777" w:rsidR="0033332E" w:rsidRDefault="0033332E"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03F3A1" w14:textId="77777777" w:rsidR="0001317A" w:rsidRDefault="0001317A" w:rsidP="00D55DA2">
      <w:r>
        <w:separator/>
      </w:r>
    </w:p>
  </w:footnote>
  <w:footnote w:type="continuationSeparator" w:id="0">
    <w:p w14:paraId="21C8DDD1" w14:textId="77777777" w:rsidR="0001317A" w:rsidRDefault="0001317A" w:rsidP="00D55DA2">
      <w:r>
        <w:continuationSeparator/>
      </w:r>
    </w:p>
  </w:footnote>
  <w:footnote w:type="continuationNotice" w:id="1">
    <w:p w14:paraId="3CAFFDCD" w14:textId="77777777" w:rsidR="0001317A" w:rsidRDefault="0001317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95144" w14:textId="77777777" w:rsidR="0033332E" w:rsidRDefault="003333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EEC"/>
    <w:rsid w:val="000C2D17"/>
    <w:rsid w:val="000C4C4D"/>
    <w:rsid w:val="000D085D"/>
    <w:rsid w:val="000D21FB"/>
    <w:rsid w:val="000D2B66"/>
    <w:rsid w:val="000D3809"/>
    <w:rsid w:val="000D434C"/>
    <w:rsid w:val="000D45F0"/>
    <w:rsid w:val="000D6138"/>
    <w:rsid w:val="000D621A"/>
    <w:rsid w:val="000E0240"/>
    <w:rsid w:val="000E10DE"/>
    <w:rsid w:val="000E1805"/>
    <w:rsid w:val="000E26C3"/>
    <w:rsid w:val="000E323A"/>
    <w:rsid w:val="000E7998"/>
    <w:rsid w:val="000F2185"/>
    <w:rsid w:val="00100B17"/>
    <w:rsid w:val="0010432E"/>
    <w:rsid w:val="0010444A"/>
    <w:rsid w:val="001146A6"/>
    <w:rsid w:val="00115ACD"/>
    <w:rsid w:val="00121D51"/>
    <w:rsid w:val="001301FF"/>
    <w:rsid w:val="00135306"/>
    <w:rsid w:val="00140558"/>
    <w:rsid w:val="00142C62"/>
    <w:rsid w:val="00144031"/>
    <w:rsid w:val="00145DA4"/>
    <w:rsid w:val="00146031"/>
    <w:rsid w:val="0014643E"/>
    <w:rsid w:val="00146F6E"/>
    <w:rsid w:val="00152A90"/>
    <w:rsid w:val="00153623"/>
    <w:rsid w:val="00154934"/>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6C8D"/>
    <w:rsid w:val="0024763A"/>
    <w:rsid w:val="00250334"/>
    <w:rsid w:val="00250CC1"/>
    <w:rsid w:val="00255E0B"/>
    <w:rsid w:val="00257C2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332E"/>
    <w:rsid w:val="00333F20"/>
    <w:rsid w:val="00336096"/>
    <w:rsid w:val="003368DA"/>
    <w:rsid w:val="00342CF9"/>
    <w:rsid w:val="00345D27"/>
    <w:rsid w:val="00350309"/>
    <w:rsid w:val="00353048"/>
    <w:rsid w:val="00361115"/>
    <w:rsid w:val="00364834"/>
    <w:rsid w:val="003655A3"/>
    <w:rsid w:val="00370C5E"/>
    <w:rsid w:val="00371BF8"/>
    <w:rsid w:val="003774CC"/>
    <w:rsid w:val="00380B80"/>
    <w:rsid w:val="00383E9E"/>
    <w:rsid w:val="00383FE2"/>
    <w:rsid w:val="0039290B"/>
    <w:rsid w:val="00393BC7"/>
    <w:rsid w:val="00395A53"/>
    <w:rsid w:val="003A2D90"/>
    <w:rsid w:val="003A505E"/>
    <w:rsid w:val="003A6AED"/>
    <w:rsid w:val="003B169F"/>
    <w:rsid w:val="003B7241"/>
    <w:rsid w:val="003C580D"/>
    <w:rsid w:val="003C77F4"/>
    <w:rsid w:val="003C7DBB"/>
    <w:rsid w:val="003D273E"/>
    <w:rsid w:val="003D4882"/>
    <w:rsid w:val="003E3E80"/>
    <w:rsid w:val="003E401C"/>
    <w:rsid w:val="003F001A"/>
    <w:rsid w:val="003F1170"/>
    <w:rsid w:val="003F172A"/>
    <w:rsid w:val="003F4FF7"/>
    <w:rsid w:val="003F69B0"/>
    <w:rsid w:val="00400B4C"/>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562C"/>
    <w:rsid w:val="00496801"/>
    <w:rsid w:val="004971DF"/>
    <w:rsid w:val="00497A36"/>
    <w:rsid w:val="00497A5E"/>
    <w:rsid w:val="004A0BCA"/>
    <w:rsid w:val="004A7728"/>
    <w:rsid w:val="004B0395"/>
    <w:rsid w:val="004B06D0"/>
    <w:rsid w:val="004B6C15"/>
    <w:rsid w:val="004B7404"/>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0D1E"/>
    <w:rsid w:val="0055355C"/>
    <w:rsid w:val="00553B8E"/>
    <w:rsid w:val="00554EFF"/>
    <w:rsid w:val="00554F03"/>
    <w:rsid w:val="005569AD"/>
    <w:rsid w:val="00561DB2"/>
    <w:rsid w:val="00566E8B"/>
    <w:rsid w:val="005702BD"/>
    <w:rsid w:val="00574A02"/>
    <w:rsid w:val="00575E32"/>
    <w:rsid w:val="00576926"/>
    <w:rsid w:val="00581374"/>
    <w:rsid w:val="0058792C"/>
    <w:rsid w:val="00592E9E"/>
    <w:rsid w:val="00595439"/>
    <w:rsid w:val="005A15F0"/>
    <w:rsid w:val="005A5EE5"/>
    <w:rsid w:val="005A6251"/>
    <w:rsid w:val="005B0769"/>
    <w:rsid w:val="005B5F6D"/>
    <w:rsid w:val="005B6107"/>
    <w:rsid w:val="005B64EE"/>
    <w:rsid w:val="005B7637"/>
    <w:rsid w:val="005C12F9"/>
    <w:rsid w:val="005C40A5"/>
    <w:rsid w:val="005C4567"/>
    <w:rsid w:val="005D0B08"/>
    <w:rsid w:val="005D0CED"/>
    <w:rsid w:val="005D0DF4"/>
    <w:rsid w:val="005D3C6C"/>
    <w:rsid w:val="005D737B"/>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33E62"/>
    <w:rsid w:val="006428C5"/>
    <w:rsid w:val="00643F97"/>
    <w:rsid w:val="00646250"/>
    <w:rsid w:val="00646585"/>
    <w:rsid w:val="0065240D"/>
    <w:rsid w:val="0065308B"/>
    <w:rsid w:val="006558CD"/>
    <w:rsid w:val="00662D7B"/>
    <w:rsid w:val="00665583"/>
    <w:rsid w:val="00671C7B"/>
    <w:rsid w:val="006762A0"/>
    <w:rsid w:val="006800F7"/>
    <w:rsid w:val="006830F1"/>
    <w:rsid w:val="00684433"/>
    <w:rsid w:val="00686FDC"/>
    <w:rsid w:val="006932E6"/>
    <w:rsid w:val="0069666A"/>
    <w:rsid w:val="006A2E82"/>
    <w:rsid w:val="006A3DFE"/>
    <w:rsid w:val="006B0BF7"/>
    <w:rsid w:val="006B545F"/>
    <w:rsid w:val="006B640B"/>
    <w:rsid w:val="006C1218"/>
    <w:rsid w:val="006C1E67"/>
    <w:rsid w:val="006C3009"/>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2737"/>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6F1C"/>
    <w:rsid w:val="007A020F"/>
    <w:rsid w:val="007A035E"/>
    <w:rsid w:val="007A2B64"/>
    <w:rsid w:val="007A592E"/>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5254"/>
    <w:rsid w:val="007D6FBF"/>
    <w:rsid w:val="007E29C7"/>
    <w:rsid w:val="007E5381"/>
    <w:rsid w:val="007E78E5"/>
    <w:rsid w:val="007F1B68"/>
    <w:rsid w:val="007F3603"/>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65168"/>
    <w:rsid w:val="00870407"/>
    <w:rsid w:val="008730C8"/>
    <w:rsid w:val="00882081"/>
    <w:rsid w:val="008831FA"/>
    <w:rsid w:val="008860D2"/>
    <w:rsid w:val="008875E0"/>
    <w:rsid w:val="008901F4"/>
    <w:rsid w:val="0089044B"/>
    <w:rsid w:val="0089052E"/>
    <w:rsid w:val="008907CC"/>
    <w:rsid w:val="0089192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B6CE1"/>
    <w:rsid w:val="009C595A"/>
    <w:rsid w:val="009C5EB9"/>
    <w:rsid w:val="009D00A6"/>
    <w:rsid w:val="009D20B4"/>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4FFA"/>
    <w:rsid w:val="00A43BEE"/>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55500"/>
    <w:rsid w:val="00C6221E"/>
    <w:rsid w:val="00C65CA8"/>
    <w:rsid w:val="00C66BF3"/>
    <w:rsid w:val="00C66FCB"/>
    <w:rsid w:val="00C674F4"/>
    <w:rsid w:val="00C74122"/>
    <w:rsid w:val="00C748B9"/>
    <w:rsid w:val="00C771A6"/>
    <w:rsid w:val="00C9028F"/>
    <w:rsid w:val="00C91445"/>
    <w:rsid w:val="00C91E79"/>
    <w:rsid w:val="00C9780E"/>
    <w:rsid w:val="00CA14F2"/>
    <w:rsid w:val="00CA5F49"/>
    <w:rsid w:val="00CC3B93"/>
    <w:rsid w:val="00CC5781"/>
    <w:rsid w:val="00CC61A1"/>
    <w:rsid w:val="00CC6A12"/>
    <w:rsid w:val="00CD0370"/>
    <w:rsid w:val="00CD201C"/>
    <w:rsid w:val="00CD3AED"/>
    <w:rsid w:val="00CD49F1"/>
    <w:rsid w:val="00CD5CD5"/>
    <w:rsid w:val="00CE40CC"/>
    <w:rsid w:val="00CE5475"/>
    <w:rsid w:val="00CF254C"/>
    <w:rsid w:val="00CF62F0"/>
    <w:rsid w:val="00D0563E"/>
    <w:rsid w:val="00D06315"/>
    <w:rsid w:val="00D1368B"/>
    <w:rsid w:val="00D14105"/>
    <w:rsid w:val="00D148F7"/>
    <w:rsid w:val="00D16654"/>
    <w:rsid w:val="00D20ABC"/>
    <w:rsid w:val="00D20AC0"/>
    <w:rsid w:val="00D24153"/>
    <w:rsid w:val="00D259F0"/>
    <w:rsid w:val="00D25BCA"/>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2422"/>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130B"/>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466"/>
    <w:rsid w:val="00E51ED8"/>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55B1"/>
    <w:rsid w:val="00EE40B1"/>
    <w:rsid w:val="00EE4175"/>
    <w:rsid w:val="00EE469B"/>
    <w:rsid w:val="00EF0114"/>
    <w:rsid w:val="00EF0280"/>
    <w:rsid w:val="00EF0F8D"/>
    <w:rsid w:val="00EF18DA"/>
    <w:rsid w:val="00EF3115"/>
    <w:rsid w:val="00EF4E76"/>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7162"/>
    <w:rsid w:val="00F35F1A"/>
    <w:rsid w:val="00F363E9"/>
    <w:rsid w:val="00F372EA"/>
    <w:rsid w:val="00F3790F"/>
    <w:rsid w:val="00F37972"/>
    <w:rsid w:val="00F37AEB"/>
    <w:rsid w:val="00F4197F"/>
    <w:rsid w:val="00F42C04"/>
    <w:rsid w:val="00F42CF0"/>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87B93"/>
    <w:rsid w:val="00F93C8E"/>
    <w:rsid w:val="00FA0E07"/>
    <w:rsid w:val="00FA1320"/>
    <w:rsid w:val="00FA2603"/>
    <w:rsid w:val="00FA7CAA"/>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40"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F33E1-8E53-4CE8-B644-8228BD60C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42</Pages>
  <Words>8143</Words>
  <Characters>46420</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9</cp:revision>
  <cp:lastPrinted>2013-12-07T23:09:00Z</cp:lastPrinted>
  <dcterms:created xsi:type="dcterms:W3CDTF">2019-02-09T02:50:00Z</dcterms:created>
  <dcterms:modified xsi:type="dcterms:W3CDTF">2019-03-01T18:41:00Z</dcterms:modified>
</cp:coreProperties>
</file>