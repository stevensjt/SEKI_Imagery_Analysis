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4040E1" w14:textId="11EDB92F" w:rsidR="0036555F" w:rsidRPr="0016288C" w:rsidRDefault="0036555F" w:rsidP="0036555F">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t xml:space="preserve">Appendix A: Sugarloaf Creek Basin </w:t>
      </w:r>
      <w:r>
        <w:rPr>
          <w:rFonts w:ascii="Times New Roman" w:hAnsi="Times New Roman" w:cs="Times New Roman"/>
          <w:color w:val="000000" w:themeColor="text1"/>
        </w:rPr>
        <w:t>Site Information</w:t>
      </w:r>
    </w:p>
    <w:p w14:paraId="08811F5A" w14:textId="77777777" w:rsidR="00BC3F8B" w:rsidRPr="0036555F" w:rsidRDefault="00BC3F8B" w:rsidP="00441D44">
      <w:pPr>
        <w:rPr>
          <w:rFonts w:ascii="Times New Roman" w:hAnsi="Times New Roman" w:cs="Times New Roman"/>
          <w:color w:val="000000" w:themeColor="text1"/>
        </w:rPr>
      </w:pPr>
    </w:p>
    <w:p w14:paraId="4F59A9D7" w14:textId="12701C92" w:rsidR="00441D44" w:rsidRPr="0016288C" w:rsidRDefault="00441D44" w:rsidP="00441D44">
      <w:pPr>
        <w:rPr>
          <w:rFonts w:ascii="Times New Roman" w:hAnsi="Times New Roman" w:cs="Times New Roman"/>
          <w:color w:val="000000" w:themeColor="text1"/>
        </w:rPr>
      </w:pPr>
      <w:r w:rsidRPr="0016288C">
        <w:rPr>
          <w:rFonts w:ascii="Times New Roman" w:hAnsi="Times New Roman" w:cs="Times New Roman"/>
          <w:color w:val="000000" w:themeColor="text1"/>
        </w:rPr>
        <w:t>Table A</w:t>
      </w:r>
      <w:r w:rsidR="0036555F">
        <w:rPr>
          <w:rFonts w:ascii="Times New Roman" w:hAnsi="Times New Roman" w:cs="Times New Roman"/>
          <w:color w:val="000000" w:themeColor="text1"/>
        </w:rPr>
        <w:t>1</w:t>
      </w:r>
      <w:r w:rsidRPr="0016288C">
        <w:rPr>
          <w:rFonts w:ascii="Times New Roman" w:hAnsi="Times New Roman" w:cs="Times New Roman"/>
          <w:color w:val="000000" w:themeColor="text1"/>
        </w:rPr>
        <w:t>. All fires from FRAP (2017) perimeter database the burned within SCB. Fires included in the analysis burned 57% of SCB.</w:t>
      </w:r>
    </w:p>
    <w:tbl>
      <w:tblPr>
        <w:tblStyle w:val="TableGrid"/>
        <w:tblW w:w="0" w:type="auto"/>
        <w:tblLook w:val="04A0" w:firstRow="1" w:lastRow="0" w:firstColumn="1" w:lastColumn="0" w:noHBand="0" w:noVBand="1"/>
      </w:tblPr>
      <w:tblGrid>
        <w:gridCol w:w="726"/>
        <w:gridCol w:w="1632"/>
        <w:gridCol w:w="1080"/>
        <w:gridCol w:w="990"/>
        <w:gridCol w:w="1440"/>
        <w:gridCol w:w="1350"/>
      </w:tblGrid>
      <w:tr w:rsidR="0016288C" w:rsidRPr="0016288C" w14:paraId="502431E6" w14:textId="77777777" w:rsidTr="006E43F2">
        <w:trPr>
          <w:trHeight w:val="300"/>
        </w:trPr>
        <w:tc>
          <w:tcPr>
            <w:tcW w:w="726" w:type="dxa"/>
            <w:tcBorders>
              <w:left w:val="nil"/>
              <w:right w:val="nil"/>
            </w:tcBorders>
            <w:noWrap/>
            <w:vAlign w:val="center"/>
            <w:hideMark/>
          </w:tcPr>
          <w:p w14:paraId="3DD58C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Year</w:t>
            </w:r>
          </w:p>
        </w:tc>
        <w:tc>
          <w:tcPr>
            <w:tcW w:w="1632" w:type="dxa"/>
            <w:tcBorders>
              <w:left w:val="nil"/>
              <w:right w:val="nil"/>
            </w:tcBorders>
            <w:noWrap/>
            <w:vAlign w:val="center"/>
            <w:hideMark/>
          </w:tcPr>
          <w:p w14:paraId="44742EB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Name</w:t>
            </w:r>
          </w:p>
        </w:tc>
        <w:tc>
          <w:tcPr>
            <w:tcW w:w="1080" w:type="dxa"/>
            <w:tcBorders>
              <w:left w:val="nil"/>
              <w:right w:val="nil"/>
            </w:tcBorders>
            <w:noWrap/>
            <w:vAlign w:val="center"/>
            <w:hideMark/>
          </w:tcPr>
          <w:p w14:paraId="38317DB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Report date</w:t>
            </w:r>
          </w:p>
        </w:tc>
        <w:tc>
          <w:tcPr>
            <w:tcW w:w="990" w:type="dxa"/>
            <w:tcBorders>
              <w:left w:val="nil"/>
              <w:right w:val="nil"/>
            </w:tcBorders>
            <w:noWrap/>
            <w:vAlign w:val="center"/>
            <w:hideMark/>
          </w:tcPr>
          <w:p w14:paraId="5DB0E81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Total area (ha)</w:t>
            </w:r>
          </w:p>
        </w:tc>
        <w:tc>
          <w:tcPr>
            <w:tcW w:w="1440" w:type="dxa"/>
            <w:tcBorders>
              <w:left w:val="nil"/>
              <w:right w:val="nil"/>
            </w:tcBorders>
            <w:noWrap/>
            <w:vAlign w:val="center"/>
            <w:hideMark/>
          </w:tcPr>
          <w:p w14:paraId="66C58C6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Area of watershed burned (ha)</w:t>
            </w:r>
          </w:p>
        </w:tc>
        <w:tc>
          <w:tcPr>
            <w:tcW w:w="1350" w:type="dxa"/>
            <w:tcBorders>
              <w:left w:val="nil"/>
              <w:right w:val="nil"/>
            </w:tcBorders>
            <w:noWrap/>
            <w:vAlign w:val="center"/>
            <w:hideMark/>
          </w:tcPr>
          <w:p w14:paraId="43A94761" w14:textId="7CFAB455"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Included in analyses?</w:t>
            </w:r>
          </w:p>
        </w:tc>
      </w:tr>
      <w:tr w:rsidR="0016288C" w:rsidRPr="0016288C" w14:paraId="493F9420" w14:textId="77777777" w:rsidTr="006E43F2">
        <w:trPr>
          <w:trHeight w:val="300"/>
        </w:trPr>
        <w:tc>
          <w:tcPr>
            <w:tcW w:w="726" w:type="dxa"/>
            <w:tcBorders>
              <w:left w:val="nil"/>
              <w:bottom w:val="nil"/>
              <w:right w:val="nil"/>
            </w:tcBorders>
            <w:noWrap/>
            <w:hideMark/>
          </w:tcPr>
          <w:p w14:paraId="179B205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1952</w:t>
            </w:r>
          </w:p>
        </w:tc>
        <w:tc>
          <w:tcPr>
            <w:tcW w:w="1632" w:type="dxa"/>
            <w:tcBorders>
              <w:left w:val="nil"/>
              <w:bottom w:val="nil"/>
              <w:right w:val="nil"/>
            </w:tcBorders>
            <w:noWrap/>
            <w:hideMark/>
          </w:tcPr>
          <w:p w14:paraId="353497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left w:val="nil"/>
              <w:bottom w:val="nil"/>
              <w:right w:val="nil"/>
            </w:tcBorders>
            <w:noWrap/>
            <w:hideMark/>
          </w:tcPr>
          <w:p w14:paraId="3D91BC5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19-Jun</w:t>
            </w:r>
          </w:p>
        </w:tc>
        <w:tc>
          <w:tcPr>
            <w:tcW w:w="990" w:type="dxa"/>
            <w:tcBorders>
              <w:left w:val="nil"/>
              <w:bottom w:val="nil"/>
              <w:right w:val="nil"/>
            </w:tcBorders>
            <w:noWrap/>
            <w:vAlign w:val="center"/>
            <w:hideMark/>
          </w:tcPr>
          <w:p w14:paraId="1AF2E0D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440" w:type="dxa"/>
            <w:tcBorders>
              <w:left w:val="nil"/>
              <w:bottom w:val="nil"/>
              <w:right w:val="nil"/>
            </w:tcBorders>
            <w:noWrap/>
            <w:vAlign w:val="center"/>
            <w:hideMark/>
          </w:tcPr>
          <w:p w14:paraId="72A8A1BF"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w:t>
            </w:r>
          </w:p>
        </w:tc>
        <w:tc>
          <w:tcPr>
            <w:tcW w:w="1350" w:type="dxa"/>
            <w:tcBorders>
              <w:left w:val="nil"/>
              <w:bottom w:val="nil"/>
              <w:right w:val="nil"/>
            </w:tcBorders>
            <w:noWrap/>
            <w:vAlign w:val="center"/>
            <w:hideMark/>
          </w:tcPr>
          <w:p w14:paraId="4A521013"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8B35625" w14:textId="77777777" w:rsidTr="006E43F2">
        <w:trPr>
          <w:trHeight w:val="300"/>
        </w:trPr>
        <w:tc>
          <w:tcPr>
            <w:tcW w:w="726" w:type="dxa"/>
            <w:tcBorders>
              <w:top w:val="nil"/>
              <w:left w:val="nil"/>
              <w:bottom w:val="nil"/>
              <w:right w:val="nil"/>
            </w:tcBorders>
            <w:noWrap/>
            <w:hideMark/>
          </w:tcPr>
          <w:p w14:paraId="272266B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1964</w:t>
            </w:r>
          </w:p>
        </w:tc>
        <w:tc>
          <w:tcPr>
            <w:tcW w:w="1632" w:type="dxa"/>
            <w:tcBorders>
              <w:top w:val="nil"/>
              <w:left w:val="nil"/>
              <w:bottom w:val="nil"/>
              <w:right w:val="nil"/>
            </w:tcBorders>
            <w:noWrap/>
            <w:hideMark/>
          </w:tcPr>
          <w:p w14:paraId="6DCA70AF"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0A51E85B"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2-Oct</w:t>
            </w:r>
          </w:p>
        </w:tc>
        <w:tc>
          <w:tcPr>
            <w:tcW w:w="990" w:type="dxa"/>
            <w:tcBorders>
              <w:top w:val="nil"/>
              <w:left w:val="nil"/>
              <w:bottom w:val="nil"/>
              <w:right w:val="nil"/>
            </w:tcBorders>
            <w:noWrap/>
            <w:vAlign w:val="center"/>
            <w:hideMark/>
          </w:tcPr>
          <w:p w14:paraId="034BAB6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bottom w:val="nil"/>
              <w:right w:val="nil"/>
            </w:tcBorders>
            <w:noWrap/>
            <w:vAlign w:val="center"/>
            <w:hideMark/>
          </w:tcPr>
          <w:p w14:paraId="08FC2933"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4CC550A3" w14:textId="77777777" w:rsidR="00441D44" w:rsidRPr="0016288C" w:rsidRDefault="00441D44" w:rsidP="006E43F2">
            <w:pPr>
              <w:jc w:val="center"/>
              <w:rPr>
                <w:color w:val="000000" w:themeColor="text1"/>
              </w:rPr>
            </w:pPr>
          </w:p>
        </w:tc>
      </w:tr>
      <w:tr w:rsidR="0016288C" w:rsidRPr="0016288C" w14:paraId="013DCACF" w14:textId="77777777" w:rsidTr="006E43F2">
        <w:trPr>
          <w:trHeight w:val="300"/>
        </w:trPr>
        <w:tc>
          <w:tcPr>
            <w:tcW w:w="726" w:type="dxa"/>
            <w:tcBorders>
              <w:top w:val="nil"/>
              <w:left w:val="nil"/>
              <w:bottom w:val="nil"/>
              <w:right w:val="nil"/>
            </w:tcBorders>
            <w:noWrap/>
            <w:hideMark/>
          </w:tcPr>
          <w:p w14:paraId="22FCAB4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1971</w:t>
            </w:r>
          </w:p>
        </w:tc>
        <w:tc>
          <w:tcPr>
            <w:tcW w:w="1632" w:type="dxa"/>
            <w:tcBorders>
              <w:top w:val="nil"/>
              <w:left w:val="nil"/>
              <w:bottom w:val="nil"/>
              <w:right w:val="nil"/>
            </w:tcBorders>
            <w:noWrap/>
            <w:hideMark/>
          </w:tcPr>
          <w:p w14:paraId="524464F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Ball Dome</w:t>
            </w:r>
          </w:p>
        </w:tc>
        <w:tc>
          <w:tcPr>
            <w:tcW w:w="1080" w:type="dxa"/>
            <w:tcBorders>
              <w:top w:val="nil"/>
              <w:left w:val="nil"/>
              <w:bottom w:val="nil"/>
              <w:right w:val="nil"/>
            </w:tcBorders>
            <w:noWrap/>
            <w:hideMark/>
          </w:tcPr>
          <w:p w14:paraId="24E32AB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bottom w:val="nil"/>
              <w:right w:val="nil"/>
            </w:tcBorders>
            <w:noWrap/>
            <w:vAlign w:val="center"/>
            <w:hideMark/>
          </w:tcPr>
          <w:p w14:paraId="39EA31B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440" w:type="dxa"/>
            <w:tcBorders>
              <w:top w:val="nil"/>
              <w:left w:val="nil"/>
              <w:bottom w:val="nil"/>
              <w:right w:val="nil"/>
            </w:tcBorders>
            <w:noWrap/>
            <w:vAlign w:val="center"/>
            <w:hideMark/>
          </w:tcPr>
          <w:p w14:paraId="688198F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99</w:t>
            </w:r>
          </w:p>
        </w:tc>
        <w:tc>
          <w:tcPr>
            <w:tcW w:w="1350" w:type="dxa"/>
            <w:tcBorders>
              <w:top w:val="nil"/>
              <w:left w:val="nil"/>
              <w:bottom w:val="nil"/>
              <w:right w:val="nil"/>
            </w:tcBorders>
            <w:noWrap/>
            <w:vAlign w:val="center"/>
            <w:hideMark/>
          </w:tcPr>
          <w:p w14:paraId="4ED5F5A6"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3E2DD6E7" w14:textId="77777777" w:rsidTr="006E43F2">
        <w:trPr>
          <w:trHeight w:val="300"/>
        </w:trPr>
        <w:tc>
          <w:tcPr>
            <w:tcW w:w="726" w:type="dxa"/>
            <w:tcBorders>
              <w:top w:val="nil"/>
              <w:left w:val="nil"/>
              <w:bottom w:val="nil"/>
              <w:right w:val="nil"/>
            </w:tcBorders>
            <w:noWrap/>
            <w:hideMark/>
          </w:tcPr>
          <w:p w14:paraId="3A9A11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1972</w:t>
            </w:r>
          </w:p>
        </w:tc>
        <w:tc>
          <w:tcPr>
            <w:tcW w:w="1632" w:type="dxa"/>
            <w:tcBorders>
              <w:top w:val="nil"/>
              <w:left w:val="nil"/>
              <w:bottom w:val="nil"/>
              <w:right w:val="nil"/>
            </w:tcBorders>
            <w:noWrap/>
            <w:hideMark/>
          </w:tcPr>
          <w:p w14:paraId="438E411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 Valley</w:t>
            </w:r>
          </w:p>
        </w:tc>
        <w:tc>
          <w:tcPr>
            <w:tcW w:w="1080" w:type="dxa"/>
            <w:tcBorders>
              <w:top w:val="nil"/>
              <w:left w:val="nil"/>
              <w:bottom w:val="nil"/>
              <w:right w:val="nil"/>
            </w:tcBorders>
            <w:noWrap/>
            <w:hideMark/>
          </w:tcPr>
          <w:p w14:paraId="436351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15-Sep</w:t>
            </w:r>
          </w:p>
        </w:tc>
        <w:tc>
          <w:tcPr>
            <w:tcW w:w="990" w:type="dxa"/>
            <w:tcBorders>
              <w:top w:val="nil"/>
              <w:left w:val="nil"/>
              <w:bottom w:val="nil"/>
              <w:right w:val="nil"/>
            </w:tcBorders>
            <w:noWrap/>
            <w:vAlign w:val="center"/>
            <w:hideMark/>
          </w:tcPr>
          <w:p w14:paraId="542D9B3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16</w:t>
            </w:r>
          </w:p>
        </w:tc>
        <w:tc>
          <w:tcPr>
            <w:tcW w:w="1440" w:type="dxa"/>
            <w:tcBorders>
              <w:top w:val="nil"/>
              <w:left w:val="nil"/>
              <w:bottom w:val="nil"/>
              <w:right w:val="nil"/>
            </w:tcBorders>
            <w:noWrap/>
            <w:vAlign w:val="center"/>
            <w:hideMark/>
          </w:tcPr>
          <w:p w14:paraId="74A94AF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350" w:type="dxa"/>
            <w:tcBorders>
              <w:top w:val="nil"/>
              <w:left w:val="nil"/>
              <w:bottom w:val="nil"/>
              <w:right w:val="nil"/>
            </w:tcBorders>
            <w:noWrap/>
            <w:vAlign w:val="center"/>
            <w:hideMark/>
          </w:tcPr>
          <w:p w14:paraId="1DAE2E2B" w14:textId="77777777" w:rsidR="00441D44" w:rsidRPr="0016288C" w:rsidRDefault="00441D44" w:rsidP="006E43F2">
            <w:pPr>
              <w:jc w:val="center"/>
              <w:rPr>
                <w:rFonts w:ascii="Times New Roman" w:hAnsi="Times New Roman" w:cs="Times New Roman"/>
                <w:color w:val="000000" w:themeColor="text1"/>
                <w:sz w:val="24"/>
                <w:szCs w:val="24"/>
              </w:rPr>
            </w:pPr>
          </w:p>
        </w:tc>
      </w:tr>
      <w:tr w:rsidR="0016288C" w:rsidRPr="0016288C" w14:paraId="4302E148" w14:textId="77777777" w:rsidTr="006E43F2">
        <w:trPr>
          <w:trHeight w:val="300"/>
        </w:trPr>
        <w:tc>
          <w:tcPr>
            <w:tcW w:w="726" w:type="dxa"/>
            <w:tcBorders>
              <w:top w:val="nil"/>
              <w:left w:val="nil"/>
              <w:bottom w:val="nil"/>
              <w:right w:val="nil"/>
            </w:tcBorders>
            <w:noWrap/>
            <w:hideMark/>
          </w:tcPr>
          <w:p w14:paraId="7F9A26F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1973</w:t>
            </w:r>
          </w:p>
        </w:tc>
        <w:tc>
          <w:tcPr>
            <w:tcW w:w="1632" w:type="dxa"/>
            <w:tcBorders>
              <w:top w:val="nil"/>
              <w:left w:val="nil"/>
              <w:bottom w:val="nil"/>
              <w:right w:val="nil"/>
            </w:tcBorders>
            <w:noWrap/>
            <w:hideMark/>
          </w:tcPr>
          <w:p w14:paraId="57D6DEA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So. Sentinel</w:t>
            </w:r>
          </w:p>
        </w:tc>
        <w:tc>
          <w:tcPr>
            <w:tcW w:w="1080" w:type="dxa"/>
            <w:tcBorders>
              <w:top w:val="nil"/>
              <w:left w:val="nil"/>
              <w:bottom w:val="nil"/>
              <w:right w:val="nil"/>
            </w:tcBorders>
            <w:noWrap/>
            <w:hideMark/>
          </w:tcPr>
          <w:p w14:paraId="69277FC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28-Aug</w:t>
            </w:r>
          </w:p>
        </w:tc>
        <w:tc>
          <w:tcPr>
            <w:tcW w:w="990" w:type="dxa"/>
            <w:tcBorders>
              <w:top w:val="nil"/>
              <w:left w:val="nil"/>
              <w:bottom w:val="nil"/>
              <w:right w:val="nil"/>
            </w:tcBorders>
            <w:noWrap/>
            <w:vAlign w:val="center"/>
            <w:hideMark/>
          </w:tcPr>
          <w:p w14:paraId="2B5F00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1084</w:t>
            </w:r>
          </w:p>
        </w:tc>
        <w:tc>
          <w:tcPr>
            <w:tcW w:w="1440" w:type="dxa"/>
            <w:tcBorders>
              <w:top w:val="nil"/>
              <w:left w:val="nil"/>
              <w:bottom w:val="nil"/>
              <w:right w:val="nil"/>
            </w:tcBorders>
            <w:noWrap/>
            <w:vAlign w:val="center"/>
            <w:hideMark/>
          </w:tcPr>
          <w:p w14:paraId="769BEE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1038</w:t>
            </w:r>
          </w:p>
        </w:tc>
        <w:tc>
          <w:tcPr>
            <w:tcW w:w="1350" w:type="dxa"/>
            <w:tcBorders>
              <w:top w:val="nil"/>
              <w:left w:val="nil"/>
              <w:bottom w:val="nil"/>
              <w:right w:val="nil"/>
            </w:tcBorders>
            <w:noWrap/>
            <w:vAlign w:val="center"/>
            <w:hideMark/>
          </w:tcPr>
          <w:p w14:paraId="5711053D" w14:textId="4A8905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1FCF9A5" w14:textId="77777777" w:rsidTr="006E43F2">
        <w:trPr>
          <w:trHeight w:val="300"/>
        </w:trPr>
        <w:tc>
          <w:tcPr>
            <w:tcW w:w="726" w:type="dxa"/>
            <w:tcBorders>
              <w:top w:val="nil"/>
              <w:left w:val="nil"/>
              <w:bottom w:val="nil"/>
              <w:right w:val="nil"/>
            </w:tcBorders>
            <w:noWrap/>
            <w:hideMark/>
          </w:tcPr>
          <w:p w14:paraId="6089651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1974</w:t>
            </w:r>
          </w:p>
        </w:tc>
        <w:tc>
          <w:tcPr>
            <w:tcW w:w="1632" w:type="dxa"/>
            <w:tcBorders>
              <w:top w:val="nil"/>
              <w:left w:val="nil"/>
              <w:bottom w:val="nil"/>
              <w:right w:val="nil"/>
            </w:tcBorders>
            <w:noWrap/>
            <w:hideMark/>
          </w:tcPr>
          <w:p w14:paraId="11F9013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Comanche</w:t>
            </w:r>
          </w:p>
        </w:tc>
        <w:tc>
          <w:tcPr>
            <w:tcW w:w="1080" w:type="dxa"/>
            <w:tcBorders>
              <w:top w:val="nil"/>
              <w:left w:val="nil"/>
              <w:bottom w:val="nil"/>
              <w:right w:val="nil"/>
            </w:tcBorders>
            <w:noWrap/>
            <w:hideMark/>
          </w:tcPr>
          <w:p w14:paraId="18AFB81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22-Jul</w:t>
            </w:r>
          </w:p>
        </w:tc>
        <w:tc>
          <w:tcPr>
            <w:tcW w:w="990" w:type="dxa"/>
            <w:tcBorders>
              <w:top w:val="nil"/>
              <w:left w:val="nil"/>
              <w:bottom w:val="nil"/>
              <w:right w:val="nil"/>
            </w:tcBorders>
            <w:noWrap/>
            <w:vAlign w:val="center"/>
            <w:hideMark/>
          </w:tcPr>
          <w:p w14:paraId="283593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440" w:type="dxa"/>
            <w:tcBorders>
              <w:top w:val="nil"/>
              <w:left w:val="nil"/>
              <w:bottom w:val="nil"/>
              <w:right w:val="nil"/>
            </w:tcBorders>
            <w:noWrap/>
            <w:vAlign w:val="center"/>
            <w:hideMark/>
          </w:tcPr>
          <w:p w14:paraId="2A715D2E"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1219</w:t>
            </w:r>
          </w:p>
        </w:tc>
        <w:tc>
          <w:tcPr>
            <w:tcW w:w="1350" w:type="dxa"/>
            <w:tcBorders>
              <w:top w:val="nil"/>
              <w:left w:val="nil"/>
              <w:bottom w:val="nil"/>
              <w:right w:val="nil"/>
            </w:tcBorders>
            <w:noWrap/>
            <w:vAlign w:val="center"/>
            <w:hideMark/>
          </w:tcPr>
          <w:p w14:paraId="5A1064EF" w14:textId="32FBB47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402D4581" w14:textId="77777777" w:rsidTr="006E43F2">
        <w:trPr>
          <w:trHeight w:val="300"/>
        </w:trPr>
        <w:tc>
          <w:tcPr>
            <w:tcW w:w="726" w:type="dxa"/>
            <w:tcBorders>
              <w:top w:val="nil"/>
              <w:left w:val="nil"/>
              <w:bottom w:val="nil"/>
              <w:right w:val="nil"/>
            </w:tcBorders>
            <w:noWrap/>
            <w:hideMark/>
          </w:tcPr>
          <w:p w14:paraId="2101FA1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1976</w:t>
            </w:r>
          </w:p>
        </w:tc>
        <w:tc>
          <w:tcPr>
            <w:tcW w:w="1632" w:type="dxa"/>
            <w:tcBorders>
              <w:top w:val="nil"/>
              <w:left w:val="nil"/>
              <w:bottom w:val="nil"/>
              <w:right w:val="nil"/>
            </w:tcBorders>
            <w:noWrap/>
            <w:hideMark/>
          </w:tcPr>
          <w:p w14:paraId="63E44BA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In Between</w:t>
            </w:r>
          </w:p>
        </w:tc>
        <w:tc>
          <w:tcPr>
            <w:tcW w:w="1080" w:type="dxa"/>
            <w:tcBorders>
              <w:top w:val="nil"/>
              <w:left w:val="nil"/>
              <w:bottom w:val="nil"/>
              <w:right w:val="nil"/>
            </w:tcBorders>
            <w:noWrap/>
            <w:hideMark/>
          </w:tcPr>
          <w:p w14:paraId="4838075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29-Jul</w:t>
            </w:r>
          </w:p>
        </w:tc>
        <w:tc>
          <w:tcPr>
            <w:tcW w:w="990" w:type="dxa"/>
            <w:tcBorders>
              <w:top w:val="nil"/>
              <w:left w:val="nil"/>
              <w:bottom w:val="nil"/>
              <w:right w:val="nil"/>
            </w:tcBorders>
            <w:noWrap/>
            <w:vAlign w:val="center"/>
            <w:hideMark/>
          </w:tcPr>
          <w:p w14:paraId="287E3FC4"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440" w:type="dxa"/>
            <w:tcBorders>
              <w:top w:val="nil"/>
              <w:left w:val="nil"/>
              <w:bottom w:val="nil"/>
              <w:right w:val="nil"/>
            </w:tcBorders>
            <w:noWrap/>
            <w:vAlign w:val="center"/>
            <w:hideMark/>
          </w:tcPr>
          <w:p w14:paraId="0E610D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w:t>
            </w:r>
          </w:p>
        </w:tc>
        <w:tc>
          <w:tcPr>
            <w:tcW w:w="1350" w:type="dxa"/>
            <w:tcBorders>
              <w:top w:val="nil"/>
              <w:left w:val="nil"/>
              <w:bottom w:val="nil"/>
              <w:right w:val="nil"/>
            </w:tcBorders>
            <w:noWrap/>
            <w:vAlign w:val="center"/>
            <w:hideMark/>
          </w:tcPr>
          <w:p w14:paraId="3C55BC80" w14:textId="558AFC59"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70F413B" w14:textId="77777777" w:rsidTr="006E43F2">
        <w:trPr>
          <w:trHeight w:val="300"/>
        </w:trPr>
        <w:tc>
          <w:tcPr>
            <w:tcW w:w="726" w:type="dxa"/>
            <w:tcBorders>
              <w:top w:val="nil"/>
              <w:left w:val="nil"/>
              <w:bottom w:val="nil"/>
              <w:right w:val="nil"/>
            </w:tcBorders>
            <w:noWrap/>
            <w:hideMark/>
          </w:tcPr>
          <w:p w14:paraId="23D038E3"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062319D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0BA2D128"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20-Jul</w:t>
            </w:r>
          </w:p>
        </w:tc>
        <w:tc>
          <w:tcPr>
            <w:tcW w:w="990" w:type="dxa"/>
            <w:tcBorders>
              <w:top w:val="nil"/>
              <w:left w:val="nil"/>
              <w:bottom w:val="nil"/>
              <w:right w:val="nil"/>
            </w:tcBorders>
            <w:noWrap/>
            <w:vAlign w:val="center"/>
            <w:hideMark/>
          </w:tcPr>
          <w:p w14:paraId="003E97A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440" w:type="dxa"/>
            <w:tcBorders>
              <w:top w:val="nil"/>
              <w:left w:val="nil"/>
              <w:bottom w:val="nil"/>
              <w:right w:val="nil"/>
            </w:tcBorders>
            <w:noWrap/>
            <w:vAlign w:val="center"/>
            <w:hideMark/>
          </w:tcPr>
          <w:p w14:paraId="7C4D2E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264</w:t>
            </w:r>
          </w:p>
        </w:tc>
        <w:tc>
          <w:tcPr>
            <w:tcW w:w="1350" w:type="dxa"/>
            <w:tcBorders>
              <w:top w:val="nil"/>
              <w:left w:val="nil"/>
              <w:bottom w:val="nil"/>
              <w:right w:val="nil"/>
            </w:tcBorders>
            <w:noWrap/>
            <w:vAlign w:val="center"/>
            <w:hideMark/>
          </w:tcPr>
          <w:p w14:paraId="37ED5629" w14:textId="2092394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39AB437" w14:textId="77777777" w:rsidTr="006E43F2">
        <w:trPr>
          <w:trHeight w:val="300"/>
        </w:trPr>
        <w:tc>
          <w:tcPr>
            <w:tcW w:w="726" w:type="dxa"/>
            <w:tcBorders>
              <w:top w:val="nil"/>
              <w:left w:val="nil"/>
              <w:bottom w:val="nil"/>
              <w:right w:val="nil"/>
            </w:tcBorders>
            <w:noWrap/>
            <w:hideMark/>
          </w:tcPr>
          <w:p w14:paraId="0F46423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1977</w:t>
            </w:r>
          </w:p>
        </w:tc>
        <w:tc>
          <w:tcPr>
            <w:tcW w:w="1632" w:type="dxa"/>
            <w:tcBorders>
              <w:top w:val="nil"/>
              <w:left w:val="nil"/>
              <w:bottom w:val="nil"/>
              <w:right w:val="nil"/>
            </w:tcBorders>
            <w:noWrap/>
            <w:hideMark/>
          </w:tcPr>
          <w:p w14:paraId="1566D9E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25C3177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26-Jun</w:t>
            </w:r>
          </w:p>
        </w:tc>
        <w:tc>
          <w:tcPr>
            <w:tcW w:w="990" w:type="dxa"/>
            <w:tcBorders>
              <w:top w:val="nil"/>
              <w:left w:val="nil"/>
              <w:bottom w:val="nil"/>
              <w:right w:val="nil"/>
            </w:tcBorders>
            <w:noWrap/>
            <w:vAlign w:val="center"/>
            <w:hideMark/>
          </w:tcPr>
          <w:p w14:paraId="4867025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4219</w:t>
            </w:r>
          </w:p>
        </w:tc>
        <w:tc>
          <w:tcPr>
            <w:tcW w:w="1440" w:type="dxa"/>
            <w:tcBorders>
              <w:top w:val="nil"/>
              <w:left w:val="nil"/>
              <w:bottom w:val="nil"/>
              <w:right w:val="nil"/>
            </w:tcBorders>
            <w:noWrap/>
            <w:vAlign w:val="center"/>
            <w:hideMark/>
          </w:tcPr>
          <w:p w14:paraId="32D0E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1594</w:t>
            </w:r>
          </w:p>
        </w:tc>
        <w:tc>
          <w:tcPr>
            <w:tcW w:w="1350" w:type="dxa"/>
            <w:tcBorders>
              <w:top w:val="nil"/>
              <w:left w:val="nil"/>
              <w:bottom w:val="nil"/>
              <w:right w:val="nil"/>
            </w:tcBorders>
            <w:noWrap/>
            <w:vAlign w:val="center"/>
            <w:hideMark/>
          </w:tcPr>
          <w:p w14:paraId="1431BFE0" w14:textId="7D1982C7"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11552F20" w14:textId="77777777" w:rsidTr="006E43F2">
        <w:trPr>
          <w:trHeight w:val="300"/>
        </w:trPr>
        <w:tc>
          <w:tcPr>
            <w:tcW w:w="726" w:type="dxa"/>
            <w:tcBorders>
              <w:top w:val="nil"/>
              <w:left w:val="nil"/>
              <w:bottom w:val="nil"/>
              <w:right w:val="nil"/>
            </w:tcBorders>
            <w:noWrap/>
            <w:hideMark/>
          </w:tcPr>
          <w:p w14:paraId="710072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1980</w:t>
            </w:r>
          </w:p>
        </w:tc>
        <w:tc>
          <w:tcPr>
            <w:tcW w:w="1632" w:type="dxa"/>
            <w:tcBorders>
              <w:top w:val="nil"/>
              <w:left w:val="nil"/>
              <w:bottom w:val="nil"/>
              <w:right w:val="nil"/>
            </w:tcBorders>
            <w:noWrap/>
            <w:hideMark/>
          </w:tcPr>
          <w:p w14:paraId="39368900"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Roaring</w:t>
            </w:r>
          </w:p>
        </w:tc>
        <w:tc>
          <w:tcPr>
            <w:tcW w:w="1080" w:type="dxa"/>
            <w:tcBorders>
              <w:top w:val="nil"/>
              <w:left w:val="nil"/>
              <w:bottom w:val="nil"/>
              <w:right w:val="nil"/>
            </w:tcBorders>
            <w:noWrap/>
            <w:hideMark/>
          </w:tcPr>
          <w:p w14:paraId="7C32847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1-Aug</w:t>
            </w:r>
          </w:p>
        </w:tc>
        <w:tc>
          <w:tcPr>
            <w:tcW w:w="990" w:type="dxa"/>
            <w:tcBorders>
              <w:top w:val="nil"/>
              <w:left w:val="nil"/>
              <w:bottom w:val="nil"/>
              <w:right w:val="nil"/>
            </w:tcBorders>
            <w:noWrap/>
            <w:vAlign w:val="center"/>
            <w:hideMark/>
          </w:tcPr>
          <w:p w14:paraId="39109D4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170</w:t>
            </w:r>
          </w:p>
        </w:tc>
        <w:tc>
          <w:tcPr>
            <w:tcW w:w="1440" w:type="dxa"/>
            <w:tcBorders>
              <w:top w:val="nil"/>
              <w:left w:val="nil"/>
              <w:bottom w:val="nil"/>
              <w:right w:val="nil"/>
            </w:tcBorders>
            <w:noWrap/>
            <w:vAlign w:val="center"/>
            <w:hideMark/>
          </w:tcPr>
          <w:p w14:paraId="4D6F6551"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72</w:t>
            </w:r>
          </w:p>
        </w:tc>
        <w:tc>
          <w:tcPr>
            <w:tcW w:w="1350" w:type="dxa"/>
            <w:tcBorders>
              <w:top w:val="nil"/>
              <w:left w:val="nil"/>
              <w:bottom w:val="nil"/>
              <w:right w:val="nil"/>
            </w:tcBorders>
            <w:noWrap/>
            <w:vAlign w:val="center"/>
            <w:hideMark/>
          </w:tcPr>
          <w:p w14:paraId="458EC62B" w14:textId="6206286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D3616C6" w14:textId="77777777" w:rsidTr="006E43F2">
        <w:trPr>
          <w:trHeight w:val="300"/>
        </w:trPr>
        <w:tc>
          <w:tcPr>
            <w:tcW w:w="726" w:type="dxa"/>
            <w:tcBorders>
              <w:top w:val="nil"/>
              <w:left w:val="nil"/>
              <w:bottom w:val="nil"/>
              <w:right w:val="nil"/>
            </w:tcBorders>
            <w:noWrap/>
            <w:hideMark/>
          </w:tcPr>
          <w:p w14:paraId="0BFD876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1985</w:t>
            </w:r>
          </w:p>
        </w:tc>
        <w:tc>
          <w:tcPr>
            <w:tcW w:w="1632" w:type="dxa"/>
            <w:tcBorders>
              <w:top w:val="nil"/>
              <w:left w:val="nil"/>
              <w:bottom w:val="nil"/>
              <w:right w:val="nil"/>
            </w:tcBorders>
            <w:noWrap/>
            <w:hideMark/>
          </w:tcPr>
          <w:p w14:paraId="183FB39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5EDA4EE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7812991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1153</w:t>
            </w:r>
          </w:p>
        </w:tc>
        <w:tc>
          <w:tcPr>
            <w:tcW w:w="1440" w:type="dxa"/>
            <w:tcBorders>
              <w:top w:val="nil"/>
              <w:left w:val="nil"/>
              <w:bottom w:val="nil"/>
              <w:right w:val="nil"/>
            </w:tcBorders>
            <w:noWrap/>
            <w:vAlign w:val="center"/>
            <w:hideMark/>
          </w:tcPr>
          <w:p w14:paraId="7C88BE28"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1152</w:t>
            </w:r>
          </w:p>
        </w:tc>
        <w:tc>
          <w:tcPr>
            <w:tcW w:w="1350" w:type="dxa"/>
            <w:tcBorders>
              <w:top w:val="nil"/>
              <w:left w:val="nil"/>
              <w:bottom w:val="nil"/>
              <w:right w:val="nil"/>
            </w:tcBorders>
            <w:noWrap/>
            <w:vAlign w:val="center"/>
            <w:hideMark/>
          </w:tcPr>
          <w:p w14:paraId="24F3EF75" w14:textId="2F8BB10F"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CE2DCBE" w14:textId="77777777" w:rsidTr="006E43F2">
        <w:trPr>
          <w:trHeight w:val="300"/>
        </w:trPr>
        <w:tc>
          <w:tcPr>
            <w:tcW w:w="726" w:type="dxa"/>
            <w:tcBorders>
              <w:top w:val="nil"/>
              <w:left w:val="nil"/>
              <w:bottom w:val="nil"/>
              <w:right w:val="nil"/>
            </w:tcBorders>
            <w:noWrap/>
            <w:hideMark/>
          </w:tcPr>
          <w:p w14:paraId="5F14776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1988</w:t>
            </w:r>
          </w:p>
        </w:tc>
        <w:tc>
          <w:tcPr>
            <w:tcW w:w="1632" w:type="dxa"/>
            <w:tcBorders>
              <w:top w:val="nil"/>
              <w:left w:val="nil"/>
              <w:bottom w:val="nil"/>
              <w:right w:val="nil"/>
            </w:tcBorders>
            <w:noWrap/>
            <w:hideMark/>
          </w:tcPr>
          <w:p w14:paraId="2F35A394" w14:textId="77777777" w:rsidR="00441D44" w:rsidRPr="0016288C" w:rsidRDefault="00441D44" w:rsidP="006E43F2">
            <w:pPr>
              <w:rPr>
                <w:rFonts w:ascii="Times New Roman" w:hAnsi="Times New Roman" w:cs="Times New Roman"/>
                <w:color w:val="000000" w:themeColor="text1"/>
                <w:sz w:val="24"/>
                <w:szCs w:val="24"/>
              </w:rPr>
            </w:pPr>
            <w:proofErr w:type="spellStart"/>
            <w:r w:rsidRPr="0016288C">
              <w:rPr>
                <w:rFonts w:ascii="Times New Roman" w:hAnsi="Times New Roman" w:cs="Times New Roman"/>
                <w:color w:val="000000" w:themeColor="text1"/>
                <w:sz w:val="24"/>
                <w:szCs w:val="24"/>
              </w:rPr>
              <w:t>Sugarbaby</w:t>
            </w:r>
            <w:proofErr w:type="spellEnd"/>
          </w:p>
        </w:tc>
        <w:tc>
          <w:tcPr>
            <w:tcW w:w="1080" w:type="dxa"/>
            <w:tcBorders>
              <w:top w:val="nil"/>
              <w:left w:val="nil"/>
              <w:bottom w:val="nil"/>
              <w:right w:val="nil"/>
            </w:tcBorders>
            <w:noWrap/>
            <w:hideMark/>
          </w:tcPr>
          <w:p w14:paraId="37D1339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20-Jun</w:t>
            </w:r>
          </w:p>
        </w:tc>
        <w:tc>
          <w:tcPr>
            <w:tcW w:w="990" w:type="dxa"/>
            <w:tcBorders>
              <w:top w:val="nil"/>
              <w:left w:val="nil"/>
              <w:bottom w:val="nil"/>
              <w:right w:val="nil"/>
            </w:tcBorders>
            <w:noWrap/>
            <w:vAlign w:val="center"/>
            <w:hideMark/>
          </w:tcPr>
          <w:p w14:paraId="6FB504FD"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440" w:type="dxa"/>
            <w:tcBorders>
              <w:top w:val="nil"/>
              <w:left w:val="nil"/>
              <w:bottom w:val="nil"/>
              <w:right w:val="nil"/>
            </w:tcBorders>
            <w:noWrap/>
            <w:vAlign w:val="center"/>
            <w:hideMark/>
          </w:tcPr>
          <w:p w14:paraId="0E8D55A6"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3</w:t>
            </w:r>
          </w:p>
        </w:tc>
        <w:tc>
          <w:tcPr>
            <w:tcW w:w="1350" w:type="dxa"/>
            <w:tcBorders>
              <w:top w:val="nil"/>
              <w:left w:val="nil"/>
              <w:bottom w:val="nil"/>
              <w:right w:val="nil"/>
            </w:tcBorders>
            <w:noWrap/>
            <w:vAlign w:val="center"/>
            <w:hideMark/>
          </w:tcPr>
          <w:p w14:paraId="5F1B7EF8" w14:textId="3331D038"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2BBA0AB6" w14:textId="77777777" w:rsidTr="006E43F2">
        <w:trPr>
          <w:trHeight w:val="300"/>
        </w:trPr>
        <w:tc>
          <w:tcPr>
            <w:tcW w:w="726" w:type="dxa"/>
            <w:tcBorders>
              <w:top w:val="nil"/>
              <w:left w:val="nil"/>
              <w:bottom w:val="nil"/>
              <w:right w:val="nil"/>
            </w:tcBorders>
            <w:noWrap/>
            <w:hideMark/>
          </w:tcPr>
          <w:p w14:paraId="663B2709"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1992</w:t>
            </w:r>
          </w:p>
        </w:tc>
        <w:tc>
          <w:tcPr>
            <w:tcW w:w="1632" w:type="dxa"/>
            <w:tcBorders>
              <w:top w:val="nil"/>
              <w:left w:val="nil"/>
              <w:bottom w:val="nil"/>
              <w:right w:val="nil"/>
            </w:tcBorders>
            <w:noWrap/>
            <w:hideMark/>
          </w:tcPr>
          <w:p w14:paraId="06555F16"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Ellis Meadow</w:t>
            </w:r>
          </w:p>
        </w:tc>
        <w:tc>
          <w:tcPr>
            <w:tcW w:w="1080" w:type="dxa"/>
            <w:tcBorders>
              <w:top w:val="nil"/>
              <w:left w:val="nil"/>
              <w:bottom w:val="nil"/>
              <w:right w:val="nil"/>
            </w:tcBorders>
            <w:noWrap/>
            <w:hideMark/>
          </w:tcPr>
          <w:p w14:paraId="142D882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2-Jun</w:t>
            </w:r>
          </w:p>
        </w:tc>
        <w:tc>
          <w:tcPr>
            <w:tcW w:w="990" w:type="dxa"/>
            <w:tcBorders>
              <w:top w:val="nil"/>
              <w:left w:val="nil"/>
              <w:bottom w:val="nil"/>
              <w:right w:val="nil"/>
            </w:tcBorders>
            <w:noWrap/>
            <w:vAlign w:val="center"/>
            <w:hideMark/>
          </w:tcPr>
          <w:p w14:paraId="31CD7D70"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440" w:type="dxa"/>
            <w:tcBorders>
              <w:top w:val="nil"/>
              <w:left w:val="nil"/>
              <w:bottom w:val="nil"/>
              <w:right w:val="nil"/>
            </w:tcBorders>
            <w:noWrap/>
            <w:vAlign w:val="center"/>
            <w:hideMark/>
          </w:tcPr>
          <w:p w14:paraId="335204C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w:t>
            </w:r>
          </w:p>
        </w:tc>
        <w:tc>
          <w:tcPr>
            <w:tcW w:w="1350" w:type="dxa"/>
            <w:tcBorders>
              <w:top w:val="nil"/>
              <w:left w:val="nil"/>
              <w:bottom w:val="nil"/>
              <w:right w:val="nil"/>
            </w:tcBorders>
            <w:noWrap/>
            <w:vAlign w:val="center"/>
            <w:hideMark/>
          </w:tcPr>
          <w:p w14:paraId="6C8E575A" w14:textId="401664F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6E1FAF7" w14:textId="77777777" w:rsidTr="006E43F2">
        <w:trPr>
          <w:trHeight w:val="300"/>
        </w:trPr>
        <w:tc>
          <w:tcPr>
            <w:tcW w:w="726" w:type="dxa"/>
            <w:tcBorders>
              <w:top w:val="nil"/>
              <w:left w:val="nil"/>
              <w:bottom w:val="nil"/>
              <w:right w:val="nil"/>
            </w:tcBorders>
            <w:noWrap/>
            <w:hideMark/>
          </w:tcPr>
          <w:p w14:paraId="1B39BB11"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1997</w:t>
            </w:r>
          </w:p>
        </w:tc>
        <w:tc>
          <w:tcPr>
            <w:tcW w:w="1632" w:type="dxa"/>
            <w:tcBorders>
              <w:top w:val="nil"/>
              <w:left w:val="nil"/>
              <w:bottom w:val="nil"/>
              <w:right w:val="nil"/>
            </w:tcBorders>
            <w:noWrap/>
            <w:hideMark/>
          </w:tcPr>
          <w:p w14:paraId="10CA319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Sugarloaf</w:t>
            </w:r>
          </w:p>
        </w:tc>
        <w:tc>
          <w:tcPr>
            <w:tcW w:w="1080" w:type="dxa"/>
            <w:tcBorders>
              <w:top w:val="nil"/>
              <w:left w:val="nil"/>
              <w:bottom w:val="nil"/>
              <w:right w:val="nil"/>
            </w:tcBorders>
            <w:noWrap/>
            <w:hideMark/>
          </w:tcPr>
          <w:p w14:paraId="37DCA94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15-Aug</w:t>
            </w:r>
          </w:p>
        </w:tc>
        <w:tc>
          <w:tcPr>
            <w:tcW w:w="990" w:type="dxa"/>
            <w:tcBorders>
              <w:top w:val="nil"/>
              <w:left w:val="nil"/>
              <w:bottom w:val="nil"/>
              <w:right w:val="nil"/>
            </w:tcBorders>
            <w:noWrap/>
            <w:vAlign w:val="center"/>
            <w:hideMark/>
          </w:tcPr>
          <w:p w14:paraId="27579ABC"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440" w:type="dxa"/>
            <w:tcBorders>
              <w:top w:val="nil"/>
              <w:left w:val="nil"/>
              <w:bottom w:val="nil"/>
              <w:right w:val="nil"/>
            </w:tcBorders>
            <w:noWrap/>
            <w:vAlign w:val="center"/>
            <w:hideMark/>
          </w:tcPr>
          <w:p w14:paraId="66D7D4C5"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114</w:t>
            </w:r>
          </w:p>
        </w:tc>
        <w:tc>
          <w:tcPr>
            <w:tcW w:w="1350" w:type="dxa"/>
            <w:tcBorders>
              <w:top w:val="nil"/>
              <w:left w:val="nil"/>
              <w:bottom w:val="nil"/>
              <w:right w:val="nil"/>
            </w:tcBorders>
            <w:noWrap/>
            <w:vAlign w:val="center"/>
            <w:hideMark/>
          </w:tcPr>
          <w:p w14:paraId="010A656F" w14:textId="703BCDED"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32DB9888" w14:textId="77777777" w:rsidTr="006E43F2">
        <w:trPr>
          <w:trHeight w:val="300"/>
        </w:trPr>
        <w:tc>
          <w:tcPr>
            <w:tcW w:w="726" w:type="dxa"/>
            <w:tcBorders>
              <w:top w:val="nil"/>
              <w:left w:val="nil"/>
              <w:bottom w:val="nil"/>
              <w:right w:val="nil"/>
            </w:tcBorders>
            <w:noWrap/>
            <w:hideMark/>
          </w:tcPr>
          <w:p w14:paraId="26658C95"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1999</w:t>
            </w:r>
          </w:p>
        </w:tc>
        <w:tc>
          <w:tcPr>
            <w:tcW w:w="1632" w:type="dxa"/>
            <w:tcBorders>
              <w:top w:val="nil"/>
              <w:left w:val="nil"/>
              <w:bottom w:val="nil"/>
              <w:right w:val="nil"/>
            </w:tcBorders>
            <w:noWrap/>
            <w:hideMark/>
          </w:tcPr>
          <w:p w14:paraId="20CEED9C"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3D7E41B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18-Sep</w:t>
            </w:r>
          </w:p>
        </w:tc>
        <w:tc>
          <w:tcPr>
            <w:tcW w:w="990" w:type="dxa"/>
            <w:tcBorders>
              <w:top w:val="nil"/>
              <w:left w:val="nil"/>
              <w:bottom w:val="nil"/>
              <w:right w:val="nil"/>
            </w:tcBorders>
            <w:noWrap/>
            <w:vAlign w:val="center"/>
            <w:hideMark/>
          </w:tcPr>
          <w:p w14:paraId="2FABE8FA"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440" w:type="dxa"/>
            <w:tcBorders>
              <w:top w:val="nil"/>
              <w:left w:val="nil"/>
              <w:bottom w:val="nil"/>
              <w:right w:val="nil"/>
            </w:tcBorders>
            <w:noWrap/>
            <w:vAlign w:val="center"/>
            <w:hideMark/>
          </w:tcPr>
          <w:p w14:paraId="711598BB"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232</w:t>
            </w:r>
          </w:p>
        </w:tc>
        <w:tc>
          <w:tcPr>
            <w:tcW w:w="1350" w:type="dxa"/>
            <w:tcBorders>
              <w:top w:val="nil"/>
              <w:left w:val="nil"/>
              <w:bottom w:val="nil"/>
              <w:right w:val="nil"/>
            </w:tcBorders>
            <w:noWrap/>
            <w:vAlign w:val="center"/>
            <w:hideMark/>
          </w:tcPr>
          <w:p w14:paraId="64913CEF" w14:textId="652D80DB"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563CB098" w14:textId="77777777" w:rsidTr="006E43F2">
        <w:trPr>
          <w:trHeight w:val="300"/>
        </w:trPr>
        <w:tc>
          <w:tcPr>
            <w:tcW w:w="726" w:type="dxa"/>
            <w:tcBorders>
              <w:top w:val="nil"/>
              <w:left w:val="nil"/>
              <w:bottom w:val="nil"/>
              <w:right w:val="nil"/>
            </w:tcBorders>
            <w:noWrap/>
            <w:hideMark/>
          </w:tcPr>
          <w:p w14:paraId="2D776EFA"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2003</w:t>
            </w:r>
          </w:p>
        </w:tc>
        <w:tc>
          <w:tcPr>
            <w:tcW w:w="1632" w:type="dxa"/>
            <w:tcBorders>
              <w:top w:val="nil"/>
              <w:left w:val="nil"/>
              <w:bottom w:val="nil"/>
              <w:right w:val="nil"/>
            </w:tcBorders>
            <w:noWrap/>
            <w:hideMark/>
          </w:tcPr>
          <w:p w14:paraId="59E930E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Williams</w:t>
            </w:r>
          </w:p>
        </w:tc>
        <w:tc>
          <w:tcPr>
            <w:tcW w:w="1080" w:type="dxa"/>
            <w:tcBorders>
              <w:top w:val="nil"/>
              <w:left w:val="nil"/>
              <w:bottom w:val="nil"/>
              <w:right w:val="nil"/>
            </w:tcBorders>
            <w:noWrap/>
            <w:hideMark/>
          </w:tcPr>
          <w:p w14:paraId="6206F8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28-Jul</w:t>
            </w:r>
          </w:p>
        </w:tc>
        <w:tc>
          <w:tcPr>
            <w:tcW w:w="990" w:type="dxa"/>
            <w:tcBorders>
              <w:top w:val="nil"/>
              <w:left w:val="nil"/>
              <w:bottom w:val="nil"/>
              <w:right w:val="nil"/>
            </w:tcBorders>
            <w:noWrap/>
            <w:vAlign w:val="center"/>
            <w:hideMark/>
          </w:tcPr>
          <w:p w14:paraId="407AD846" w14:textId="108B2288" w:rsidR="00441D44" w:rsidRPr="0016288C" w:rsidRDefault="00490CF8"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1429</w:t>
            </w:r>
          </w:p>
        </w:tc>
        <w:tc>
          <w:tcPr>
            <w:tcW w:w="1440" w:type="dxa"/>
            <w:tcBorders>
              <w:top w:val="nil"/>
              <w:left w:val="nil"/>
              <w:bottom w:val="nil"/>
              <w:right w:val="nil"/>
            </w:tcBorders>
            <w:noWrap/>
            <w:vAlign w:val="center"/>
            <w:hideMark/>
          </w:tcPr>
          <w:p w14:paraId="43C7CA19" w14:textId="76F8FCC3"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14</w:t>
            </w:r>
            <w:r w:rsidR="00490CF8" w:rsidRPr="0016288C">
              <w:rPr>
                <w:rFonts w:ascii="Times New Roman" w:hAnsi="Times New Roman" w:cs="Times New Roman"/>
                <w:color w:val="000000" w:themeColor="text1"/>
                <w:sz w:val="24"/>
                <w:szCs w:val="24"/>
              </w:rPr>
              <w:t>27</w:t>
            </w:r>
          </w:p>
        </w:tc>
        <w:tc>
          <w:tcPr>
            <w:tcW w:w="1350" w:type="dxa"/>
            <w:tcBorders>
              <w:top w:val="nil"/>
              <w:left w:val="nil"/>
              <w:bottom w:val="nil"/>
              <w:right w:val="nil"/>
            </w:tcBorders>
            <w:noWrap/>
            <w:vAlign w:val="center"/>
            <w:hideMark/>
          </w:tcPr>
          <w:p w14:paraId="62A104A9" w14:textId="347FB9A6" w:rsidR="00441D44" w:rsidRPr="0016288C" w:rsidRDefault="005C5E99"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Y</w:t>
            </w:r>
          </w:p>
        </w:tc>
      </w:tr>
      <w:tr w:rsidR="0016288C" w:rsidRPr="0016288C" w14:paraId="057A134E" w14:textId="77777777" w:rsidTr="006E43F2">
        <w:trPr>
          <w:trHeight w:val="300"/>
        </w:trPr>
        <w:tc>
          <w:tcPr>
            <w:tcW w:w="726" w:type="dxa"/>
            <w:tcBorders>
              <w:top w:val="nil"/>
              <w:left w:val="nil"/>
              <w:bottom w:val="nil"/>
              <w:right w:val="nil"/>
            </w:tcBorders>
            <w:noWrap/>
            <w:hideMark/>
          </w:tcPr>
          <w:p w14:paraId="714F91F4"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2004</w:t>
            </w:r>
          </w:p>
        </w:tc>
        <w:tc>
          <w:tcPr>
            <w:tcW w:w="1632" w:type="dxa"/>
            <w:tcBorders>
              <w:top w:val="nil"/>
              <w:left w:val="nil"/>
              <w:bottom w:val="nil"/>
              <w:right w:val="nil"/>
            </w:tcBorders>
            <w:noWrap/>
            <w:hideMark/>
          </w:tcPr>
          <w:p w14:paraId="149F3C92"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Ferguson</w:t>
            </w:r>
          </w:p>
        </w:tc>
        <w:tc>
          <w:tcPr>
            <w:tcW w:w="1080" w:type="dxa"/>
            <w:tcBorders>
              <w:top w:val="nil"/>
              <w:left w:val="nil"/>
              <w:bottom w:val="nil"/>
              <w:right w:val="nil"/>
            </w:tcBorders>
            <w:noWrap/>
            <w:hideMark/>
          </w:tcPr>
          <w:p w14:paraId="3BE37B7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7-Jul</w:t>
            </w:r>
          </w:p>
        </w:tc>
        <w:tc>
          <w:tcPr>
            <w:tcW w:w="990" w:type="dxa"/>
            <w:tcBorders>
              <w:top w:val="nil"/>
              <w:left w:val="nil"/>
              <w:bottom w:val="nil"/>
              <w:right w:val="nil"/>
            </w:tcBorders>
            <w:noWrap/>
            <w:vAlign w:val="center"/>
            <w:hideMark/>
          </w:tcPr>
          <w:p w14:paraId="21054B12"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440" w:type="dxa"/>
            <w:tcBorders>
              <w:top w:val="nil"/>
              <w:left w:val="nil"/>
              <w:bottom w:val="nil"/>
              <w:right w:val="nil"/>
            </w:tcBorders>
            <w:noWrap/>
            <w:vAlign w:val="center"/>
            <w:hideMark/>
          </w:tcPr>
          <w:p w14:paraId="631DB12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w:t>
            </w:r>
          </w:p>
        </w:tc>
        <w:tc>
          <w:tcPr>
            <w:tcW w:w="1350" w:type="dxa"/>
            <w:tcBorders>
              <w:top w:val="nil"/>
              <w:left w:val="nil"/>
              <w:bottom w:val="nil"/>
              <w:right w:val="nil"/>
            </w:tcBorders>
            <w:noWrap/>
            <w:vAlign w:val="center"/>
            <w:hideMark/>
          </w:tcPr>
          <w:p w14:paraId="0522072E" w14:textId="77777777" w:rsidR="00441D44" w:rsidRPr="0016288C" w:rsidRDefault="00441D44" w:rsidP="006E43F2">
            <w:pPr>
              <w:jc w:val="center"/>
              <w:rPr>
                <w:rFonts w:ascii="Times New Roman" w:hAnsi="Times New Roman" w:cs="Times New Roman"/>
                <w:color w:val="000000" w:themeColor="text1"/>
                <w:sz w:val="24"/>
                <w:szCs w:val="24"/>
              </w:rPr>
            </w:pPr>
          </w:p>
        </w:tc>
      </w:tr>
      <w:tr w:rsidR="00441D44" w:rsidRPr="0016288C" w14:paraId="1CD5ACA6" w14:textId="77777777" w:rsidTr="006E43F2">
        <w:trPr>
          <w:trHeight w:val="300"/>
        </w:trPr>
        <w:tc>
          <w:tcPr>
            <w:tcW w:w="726" w:type="dxa"/>
            <w:tcBorders>
              <w:top w:val="nil"/>
              <w:left w:val="nil"/>
              <w:right w:val="nil"/>
            </w:tcBorders>
            <w:noWrap/>
            <w:hideMark/>
          </w:tcPr>
          <w:p w14:paraId="37435587"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2006</w:t>
            </w:r>
          </w:p>
        </w:tc>
        <w:tc>
          <w:tcPr>
            <w:tcW w:w="1632" w:type="dxa"/>
            <w:tcBorders>
              <w:top w:val="nil"/>
              <w:left w:val="nil"/>
              <w:right w:val="nil"/>
            </w:tcBorders>
            <w:noWrap/>
            <w:hideMark/>
          </w:tcPr>
          <w:p w14:paraId="2D34ECBE"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Pond</w:t>
            </w:r>
          </w:p>
        </w:tc>
        <w:tc>
          <w:tcPr>
            <w:tcW w:w="1080" w:type="dxa"/>
            <w:tcBorders>
              <w:top w:val="nil"/>
              <w:left w:val="nil"/>
              <w:right w:val="nil"/>
            </w:tcBorders>
            <w:noWrap/>
            <w:hideMark/>
          </w:tcPr>
          <w:p w14:paraId="626B008D" w14:textId="77777777" w:rsidR="00441D44" w:rsidRPr="0016288C" w:rsidRDefault="00441D44" w:rsidP="006E43F2">
            <w:pP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13-Aug</w:t>
            </w:r>
          </w:p>
        </w:tc>
        <w:tc>
          <w:tcPr>
            <w:tcW w:w="990" w:type="dxa"/>
            <w:tcBorders>
              <w:top w:val="nil"/>
              <w:left w:val="nil"/>
              <w:right w:val="nil"/>
            </w:tcBorders>
            <w:noWrap/>
            <w:vAlign w:val="center"/>
            <w:hideMark/>
          </w:tcPr>
          <w:p w14:paraId="3E00FEA9"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5</w:t>
            </w:r>
          </w:p>
        </w:tc>
        <w:tc>
          <w:tcPr>
            <w:tcW w:w="1440" w:type="dxa"/>
            <w:tcBorders>
              <w:top w:val="nil"/>
              <w:left w:val="nil"/>
              <w:right w:val="nil"/>
            </w:tcBorders>
            <w:noWrap/>
            <w:vAlign w:val="center"/>
            <w:hideMark/>
          </w:tcPr>
          <w:p w14:paraId="47366047" w14:textId="77777777" w:rsidR="00441D44" w:rsidRPr="0016288C" w:rsidRDefault="00441D44" w:rsidP="006E43F2">
            <w:pPr>
              <w:jc w:val="center"/>
              <w:rPr>
                <w:rFonts w:ascii="Times New Roman" w:hAnsi="Times New Roman" w:cs="Times New Roman"/>
                <w:color w:val="000000" w:themeColor="text1"/>
                <w:sz w:val="24"/>
                <w:szCs w:val="24"/>
              </w:rPr>
            </w:pPr>
            <w:r w:rsidRPr="0016288C">
              <w:rPr>
                <w:rFonts w:ascii="Times New Roman" w:hAnsi="Times New Roman" w:cs="Times New Roman"/>
                <w:color w:val="000000" w:themeColor="text1"/>
                <w:sz w:val="24"/>
                <w:szCs w:val="24"/>
              </w:rPr>
              <w:t>0</w:t>
            </w:r>
          </w:p>
        </w:tc>
        <w:tc>
          <w:tcPr>
            <w:tcW w:w="1350" w:type="dxa"/>
            <w:tcBorders>
              <w:top w:val="nil"/>
              <w:left w:val="nil"/>
              <w:right w:val="nil"/>
            </w:tcBorders>
            <w:noWrap/>
            <w:vAlign w:val="center"/>
            <w:hideMark/>
          </w:tcPr>
          <w:p w14:paraId="0C185731" w14:textId="77777777" w:rsidR="00441D44" w:rsidRPr="0016288C" w:rsidRDefault="00441D44" w:rsidP="006E43F2">
            <w:pPr>
              <w:jc w:val="center"/>
              <w:rPr>
                <w:rFonts w:ascii="Times New Roman" w:hAnsi="Times New Roman" w:cs="Times New Roman"/>
                <w:color w:val="000000" w:themeColor="text1"/>
                <w:sz w:val="24"/>
                <w:szCs w:val="24"/>
              </w:rPr>
            </w:pPr>
          </w:p>
        </w:tc>
      </w:tr>
    </w:tbl>
    <w:p w14:paraId="4C4D1879" w14:textId="77777777" w:rsidR="00441D44" w:rsidRPr="0016288C" w:rsidRDefault="00441D44" w:rsidP="00441D44">
      <w:pPr>
        <w:rPr>
          <w:rFonts w:ascii="Times New Roman" w:hAnsi="Times New Roman" w:cs="Times New Roman"/>
          <w:color w:val="000000" w:themeColor="text1"/>
        </w:rPr>
      </w:pPr>
    </w:p>
    <w:p w14:paraId="216D7448" w14:textId="77777777" w:rsidR="00641B54" w:rsidRDefault="00641B54">
      <w:pPr>
        <w:rPr>
          <w:rFonts w:ascii="Times New Roman" w:hAnsi="Times New Roman" w:cs="Times New Roman"/>
          <w:color w:val="000000" w:themeColor="text1"/>
        </w:rPr>
      </w:pPr>
    </w:p>
    <w:p w14:paraId="4B7F18A1" w14:textId="77777777" w:rsidR="0036555F" w:rsidRDefault="0036555F">
      <w:pPr>
        <w:rPr>
          <w:rFonts w:ascii="Times New Roman" w:hAnsi="Times New Roman" w:cs="Times New Roman"/>
          <w:color w:val="000000" w:themeColor="text1"/>
        </w:rPr>
      </w:pPr>
      <w:r>
        <w:rPr>
          <w:rFonts w:ascii="Times New Roman" w:hAnsi="Times New Roman" w:cs="Times New Roman"/>
          <w:color w:val="000000" w:themeColor="text1"/>
        </w:rPr>
        <w:br w:type="page"/>
      </w:r>
    </w:p>
    <w:p w14:paraId="245F431A" w14:textId="7294A4B1" w:rsidR="00EB6236" w:rsidRDefault="00641B54">
      <w:pPr>
        <w:rPr>
          <w:rFonts w:ascii="Times New Roman" w:hAnsi="Times New Roman" w:cs="Times New Roman"/>
          <w:color w:val="000000" w:themeColor="text1"/>
        </w:rPr>
      </w:pPr>
      <w:r>
        <w:rPr>
          <w:rFonts w:ascii="Times New Roman" w:hAnsi="Times New Roman" w:cs="Times New Roman"/>
          <w:color w:val="000000" w:themeColor="text1"/>
        </w:rPr>
        <w:lastRenderedPageBreak/>
        <w:t>Table A</w:t>
      </w:r>
      <w:r w:rsidR="0036555F">
        <w:rPr>
          <w:rFonts w:ascii="Times New Roman" w:hAnsi="Times New Roman" w:cs="Times New Roman"/>
          <w:color w:val="000000" w:themeColor="text1"/>
        </w:rPr>
        <w:t>2</w:t>
      </w:r>
      <w:r>
        <w:rPr>
          <w:rFonts w:ascii="Times New Roman" w:hAnsi="Times New Roman" w:cs="Times New Roman"/>
          <w:color w:val="000000" w:themeColor="text1"/>
        </w:rPr>
        <w:t xml:space="preserve">. </w:t>
      </w:r>
      <w:r w:rsidR="00EB6236">
        <w:rPr>
          <w:rFonts w:ascii="Times New Roman" w:hAnsi="Times New Roman" w:cs="Times New Roman"/>
          <w:color w:val="000000" w:themeColor="text1"/>
        </w:rPr>
        <w:t xml:space="preserve">Specific discharge </w:t>
      </w:r>
      <w:r w:rsidR="00EB6236">
        <w:rPr>
          <w:rFonts w:ascii="Times New Roman" w:hAnsi="Times New Roman" w:cs="Times New Roman"/>
        </w:rPr>
        <w:t>(total streamflow volume divided by watershed area)</w:t>
      </w:r>
      <w:r>
        <w:rPr>
          <w:rFonts w:ascii="Times New Roman" w:hAnsi="Times New Roman" w:cs="Times New Roman"/>
          <w:color w:val="000000" w:themeColor="text1"/>
        </w:rPr>
        <w:t xml:space="preserve"> from the Merced Watershed (which contains ICB) and South Fork Kings River Watershed (which contains SCB)</w:t>
      </w:r>
      <w:r w:rsidR="00EB6236">
        <w:rPr>
          <w:rFonts w:ascii="Times New Roman" w:hAnsi="Times New Roman" w:cs="Times New Roman"/>
          <w:color w:val="000000" w:themeColor="text1"/>
        </w:rPr>
        <w:t xml:space="preserve"> illustrate drier conditions in the region including SCB.</w:t>
      </w:r>
    </w:p>
    <w:tbl>
      <w:tblPr>
        <w:tblStyle w:val="TableGrid"/>
        <w:tblW w:w="0" w:type="auto"/>
        <w:tblLayout w:type="fixed"/>
        <w:tblLook w:val="04A0" w:firstRow="1" w:lastRow="0" w:firstColumn="1" w:lastColumn="0" w:noHBand="0" w:noVBand="1"/>
      </w:tblPr>
      <w:tblGrid>
        <w:gridCol w:w="1255"/>
        <w:gridCol w:w="1530"/>
        <w:gridCol w:w="1170"/>
        <w:gridCol w:w="1530"/>
        <w:gridCol w:w="1530"/>
        <w:gridCol w:w="810"/>
        <w:gridCol w:w="1525"/>
      </w:tblGrid>
      <w:tr w:rsidR="00DB2115" w14:paraId="1260A55C" w14:textId="77777777" w:rsidTr="00DB2115">
        <w:tc>
          <w:tcPr>
            <w:tcW w:w="1255" w:type="dxa"/>
          </w:tcPr>
          <w:p w14:paraId="198ED1D0" w14:textId="61981834"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Large Watershed</w:t>
            </w:r>
          </w:p>
        </w:tc>
        <w:tc>
          <w:tcPr>
            <w:tcW w:w="1530" w:type="dxa"/>
          </w:tcPr>
          <w:p w14:paraId="1713E332" w14:textId="49E71528"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Measurement Point</w:t>
            </w:r>
          </w:p>
        </w:tc>
        <w:tc>
          <w:tcPr>
            <w:tcW w:w="1170" w:type="dxa"/>
          </w:tcPr>
          <w:p w14:paraId="70FFA557" w14:textId="23C1170D" w:rsidR="00EB6236" w:rsidRPr="003F2AD4" w:rsidRDefault="00EB6236" w:rsidP="006E424D">
            <w:pPr>
              <w:rPr>
                <w:rFonts w:ascii="Times New Roman" w:hAnsi="Times New Roman" w:cs="Times New Roman"/>
                <w:b/>
                <w:color w:val="000000" w:themeColor="text1"/>
              </w:rPr>
            </w:pPr>
            <w:r w:rsidRPr="003F2AD4">
              <w:rPr>
                <w:rFonts w:ascii="Times New Roman" w:hAnsi="Times New Roman" w:cs="Times New Roman"/>
                <w:b/>
                <w:color w:val="000000" w:themeColor="text1"/>
              </w:rPr>
              <w:t>Gage #</w:t>
            </w:r>
            <w:r w:rsidR="00DB2115">
              <w:rPr>
                <w:rFonts w:ascii="Times New Roman" w:hAnsi="Times New Roman" w:cs="Times New Roman"/>
                <w:b/>
                <w:color w:val="000000" w:themeColor="text1"/>
              </w:rPr>
              <w:t xml:space="preserve"> or Data Source</w:t>
            </w:r>
          </w:p>
        </w:tc>
        <w:tc>
          <w:tcPr>
            <w:tcW w:w="1530" w:type="dxa"/>
          </w:tcPr>
          <w:p w14:paraId="1A76F2F1" w14:textId="3592F18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Lat/Lon</w:t>
            </w:r>
          </w:p>
        </w:tc>
        <w:tc>
          <w:tcPr>
            <w:tcW w:w="1530" w:type="dxa"/>
          </w:tcPr>
          <w:p w14:paraId="6052D699" w14:textId="018CBDAF"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Sub-watershed Area</w:t>
            </w:r>
          </w:p>
        </w:tc>
        <w:tc>
          <w:tcPr>
            <w:tcW w:w="810" w:type="dxa"/>
          </w:tcPr>
          <w:p w14:paraId="64FF9D9F" w14:textId="4E655983"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Years</w:t>
            </w:r>
          </w:p>
        </w:tc>
        <w:tc>
          <w:tcPr>
            <w:tcW w:w="1525" w:type="dxa"/>
          </w:tcPr>
          <w:p w14:paraId="3D4EC822" w14:textId="75DB26A0" w:rsidR="00EB6236" w:rsidRPr="003F2AD4" w:rsidRDefault="00EB6236">
            <w:pPr>
              <w:rPr>
                <w:rFonts w:ascii="Times New Roman" w:hAnsi="Times New Roman" w:cs="Times New Roman"/>
                <w:b/>
                <w:color w:val="000000" w:themeColor="text1"/>
              </w:rPr>
            </w:pPr>
            <w:r w:rsidRPr="003F2AD4">
              <w:rPr>
                <w:rFonts w:ascii="Times New Roman" w:hAnsi="Times New Roman" w:cs="Times New Roman"/>
                <w:b/>
                <w:color w:val="000000" w:themeColor="text1"/>
              </w:rPr>
              <w:t>Mean Annual Specific Discharge (Flow/Area)</w:t>
            </w:r>
          </w:p>
        </w:tc>
      </w:tr>
      <w:tr w:rsidR="00DB2115" w14:paraId="36FFD51E" w14:textId="77777777" w:rsidTr="00DB2115">
        <w:tc>
          <w:tcPr>
            <w:tcW w:w="1255" w:type="dxa"/>
          </w:tcPr>
          <w:p w14:paraId="20B46835" w14:textId="5EABDB29"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440E6C0E" w14:textId="4A5DF6C3" w:rsidR="00EB6236" w:rsidRDefault="00EB6236">
            <w:pPr>
              <w:rPr>
                <w:rFonts w:ascii="Times New Roman" w:hAnsi="Times New Roman" w:cs="Times New Roman"/>
                <w:color w:val="000000" w:themeColor="text1"/>
              </w:rPr>
            </w:pPr>
            <w:r w:rsidRPr="00EF599F">
              <w:rPr>
                <w:rFonts w:ascii="Times New Roman" w:hAnsi="Times New Roman" w:cs="Times New Roman"/>
              </w:rPr>
              <w:t>SF Kings River Near Cedar Grove</w:t>
            </w:r>
            <w:r w:rsidR="003F2AD4">
              <w:rPr>
                <w:rFonts w:ascii="Times New Roman" w:hAnsi="Times New Roman" w:cs="Times New Roman"/>
              </w:rPr>
              <w:t>,</w:t>
            </w:r>
            <w:r w:rsidRPr="00EF599F">
              <w:rPr>
                <w:rFonts w:ascii="Times New Roman" w:hAnsi="Times New Roman" w:cs="Times New Roman"/>
              </w:rPr>
              <w:t xml:space="preserve"> CA</w:t>
            </w:r>
          </w:p>
        </w:tc>
        <w:tc>
          <w:tcPr>
            <w:tcW w:w="1170" w:type="dxa"/>
          </w:tcPr>
          <w:p w14:paraId="65BC9374" w14:textId="77777777" w:rsidR="006E424D" w:rsidRDefault="006E424D">
            <w:pPr>
              <w:rPr>
                <w:rFonts w:ascii="Times New Roman" w:hAnsi="Times New Roman" w:cs="Times New Roman"/>
              </w:rPr>
            </w:pPr>
            <w:r>
              <w:rPr>
                <w:rFonts w:ascii="Times New Roman" w:hAnsi="Times New Roman" w:cs="Times New Roman"/>
              </w:rPr>
              <w:t>USGS</w:t>
            </w:r>
          </w:p>
          <w:p w14:paraId="785434C4" w14:textId="56390D35" w:rsidR="00EB6236" w:rsidRDefault="00EB6236">
            <w:pPr>
              <w:rPr>
                <w:rFonts w:ascii="Times New Roman" w:hAnsi="Times New Roman" w:cs="Times New Roman"/>
                <w:color w:val="000000" w:themeColor="text1"/>
              </w:rPr>
            </w:pPr>
            <w:r w:rsidRPr="00EF599F">
              <w:rPr>
                <w:rFonts w:ascii="Times New Roman" w:hAnsi="Times New Roman" w:cs="Times New Roman"/>
              </w:rPr>
              <w:t>11212500</w:t>
            </w:r>
          </w:p>
        </w:tc>
        <w:tc>
          <w:tcPr>
            <w:tcW w:w="1530" w:type="dxa"/>
          </w:tcPr>
          <w:p w14:paraId="517941AE" w14:textId="180BBEB6" w:rsidR="00EB6236" w:rsidRDefault="002128F6">
            <w:pPr>
              <w:rPr>
                <w:rFonts w:ascii="Times New Roman" w:hAnsi="Times New Roman" w:cs="Times New Roman"/>
                <w:color w:val="000000" w:themeColor="text1"/>
              </w:rPr>
            </w:pPr>
            <w:r>
              <w:rPr>
                <w:rFonts w:ascii="Times New Roman" w:hAnsi="Times New Roman" w:cs="Times New Roman"/>
              </w:rPr>
              <w:t>36</w:t>
            </w:r>
            <w:r w:rsidR="00EB6236" w:rsidRPr="00EF599F">
              <w:rPr>
                <w:rFonts w:ascii="Times New Roman" w:hAnsi="Times New Roman" w:cs="Times New Roman"/>
                <w:vertAlign w:val="superscript"/>
              </w:rPr>
              <w:t>o</w:t>
            </w:r>
            <w:r w:rsidR="00EB6236">
              <w:rPr>
                <w:rFonts w:ascii="Times New Roman" w:hAnsi="Times New Roman" w:cs="Times New Roman"/>
              </w:rPr>
              <w:t xml:space="preserve">48’25” </w:t>
            </w:r>
            <w:proofErr w:type="gramStart"/>
            <w:r w:rsidR="00EB6236">
              <w:rPr>
                <w:rFonts w:ascii="Times New Roman" w:hAnsi="Times New Roman" w:cs="Times New Roman"/>
              </w:rPr>
              <w:t xml:space="preserve">N </w:t>
            </w:r>
            <w:r w:rsidR="00EB6236" w:rsidRPr="00EF599F">
              <w:rPr>
                <w:rFonts w:ascii="Times New Roman" w:hAnsi="Times New Roman" w:cs="Times New Roman"/>
              </w:rPr>
              <w:t xml:space="preserve"> 118</w:t>
            </w:r>
            <w:proofErr w:type="gramEnd"/>
            <w:r w:rsidR="00EB6236" w:rsidRPr="00EF599F">
              <w:rPr>
                <w:rFonts w:ascii="Times New Roman" w:hAnsi="Times New Roman" w:cs="Times New Roman"/>
                <w:vertAlign w:val="superscript"/>
              </w:rPr>
              <w:t>o</w:t>
            </w:r>
            <w:r w:rsidR="00EB6236" w:rsidRPr="00EF599F">
              <w:rPr>
                <w:rFonts w:ascii="Times New Roman" w:hAnsi="Times New Roman" w:cs="Times New Roman"/>
              </w:rPr>
              <w:t>44’55”</w:t>
            </w:r>
            <w:r w:rsidR="00EB6236">
              <w:rPr>
                <w:rFonts w:ascii="Times New Roman" w:hAnsi="Times New Roman" w:cs="Times New Roman"/>
              </w:rPr>
              <w:t xml:space="preserve"> W</w:t>
            </w:r>
          </w:p>
        </w:tc>
        <w:tc>
          <w:tcPr>
            <w:tcW w:w="1530" w:type="dxa"/>
          </w:tcPr>
          <w:p w14:paraId="33D9A16E" w14:textId="25CBBA87" w:rsidR="00EB6236" w:rsidRDefault="00EB6236">
            <w:pPr>
              <w:rPr>
                <w:rFonts w:ascii="Times New Roman" w:hAnsi="Times New Roman" w:cs="Times New Roman"/>
                <w:color w:val="000000" w:themeColor="text1"/>
              </w:rPr>
            </w:pPr>
            <w:r w:rsidRPr="00EF599F">
              <w:rPr>
                <w:rFonts w:ascii="Times New Roman" w:hAnsi="Times New Roman" w:cs="Times New Roman"/>
              </w:rPr>
              <w:t>1056 km</w:t>
            </w:r>
            <w:r w:rsidRPr="00EF599F">
              <w:rPr>
                <w:rFonts w:ascii="Times New Roman" w:hAnsi="Times New Roman" w:cs="Times New Roman"/>
                <w:vertAlign w:val="superscript"/>
              </w:rPr>
              <w:t>2</w:t>
            </w:r>
          </w:p>
        </w:tc>
        <w:tc>
          <w:tcPr>
            <w:tcW w:w="810" w:type="dxa"/>
          </w:tcPr>
          <w:p w14:paraId="3F12BE0C" w14:textId="4890C927" w:rsidR="00EB6236" w:rsidRDefault="00EB6236">
            <w:pPr>
              <w:rPr>
                <w:rFonts w:ascii="Times New Roman" w:hAnsi="Times New Roman" w:cs="Times New Roman"/>
                <w:color w:val="000000" w:themeColor="text1"/>
              </w:rPr>
            </w:pPr>
            <w:r w:rsidRPr="00EF599F">
              <w:rPr>
                <w:rFonts w:ascii="Times New Roman" w:hAnsi="Times New Roman" w:cs="Times New Roman"/>
              </w:rPr>
              <w:t>1950-1957</w:t>
            </w:r>
          </w:p>
        </w:tc>
        <w:tc>
          <w:tcPr>
            <w:tcW w:w="1525" w:type="dxa"/>
          </w:tcPr>
          <w:p w14:paraId="4D1197F8" w14:textId="492E74B3" w:rsidR="00EB6236" w:rsidRDefault="00EB6236">
            <w:pPr>
              <w:rPr>
                <w:rFonts w:ascii="Times New Roman" w:hAnsi="Times New Roman" w:cs="Times New Roman"/>
                <w:color w:val="000000" w:themeColor="text1"/>
              </w:rPr>
            </w:pPr>
            <w:r w:rsidRPr="00EF599F">
              <w:rPr>
                <w:rFonts w:ascii="Times New Roman" w:hAnsi="Times New Roman" w:cs="Times New Roman"/>
              </w:rPr>
              <w:t>0.55 m/</w:t>
            </w:r>
            <w:proofErr w:type="spellStart"/>
            <w:r w:rsidRPr="00EF599F">
              <w:rPr>
                <w:rFonts w:ascii="Times New Roman" w:hAnsi="Times New Roman" w:cs="Times New Roman"/>
              </w:rPr>
              <w:t>yr</w:t>
            </w:r>
            <w:proofErr w:type="spellEnd"/>
          </w:p>
        </w:tc>
      </w:tr>
      <w:tr w:rsidR="00DB2115" w14:paraId="6A3DE096" w14:textId="77777777" w:rsidTr="00DB2115">
        <w:tc>
          <w:tcPr>
            <w:tcW w:w="1255" w:type="dxa"/>
          </w:tcPr>
          <w:p w14:paraId="0F9FB971" w14:textId="0445A8AC" w:rsidR="00EB6236" w:rsidRDefault="00EB6236">
            <w:pPr>
              <w:rPr>
                <w:rFonts w:ascii="Times New Roman" w:hAnsi="Times New Roman" w:cs="Times New Roman"/>
                <w:color w:val="000000" w:themeColor="text1"/>
              </w:rPr>
            </w:pPr>
            <w:r>
              <w:rPr>
                <w:rFonts w:ascii="Times New Roman" w:hAnsi="Times New Roman" w:cs="Times New Roman"/>
                <w:color w:val="000000" w:themeColor="text1"/>
              </w:rPr>
              <w:t>South Fork Kings</w:t>
            </w:r>
          </w:p>
        </w:tc>
        <w:tc>
          <w:tcPr>
            <w:tcW w:w="1530" w:type="dxa"/>
          </w:tcPr>
          <w:p w14:paraId="7D99D9D9" w14:textId="00E0755C" w:rsidR="00EB6236" w:rsidRDefault="00EB6236">
            <w:pPr>
              <w:rPr>
                <w:rFonts w:ascii="Times New Roman" w:hAnsi="Times New Roman" w:cs="Times New Roman"/>
                <w:color w:val="000000" w:themeColor="text1"/>
              </w:rPr>
            </w:pPr>
            <w:r w:rsidRPr="00EF599F">
              <w:rPr>
                <w:rFonts w:ascii="Times New Roman" w:hAnsi="Times New Roman" w:cs="Times New Roman"/>
              </w:rPr>
              <w:t>Kings River near Hume, CA</w:t>
            </w:r>
          </w:p>
        </w:tc>
        <w:tc>
          <w:tcPr>
            <w:tcW w:w="1170" w:type="dxa"/>
          </w:tcPr>
          <w:p w14:paraId="2F1CF457" w14:textId="77777777" w:rsidR="006E424D" w:rsidRDefault="006E424D">
            <w:pPr>
              <w:rPr>
                <w:rFonts w:ascii="Times New Roman" w:hAnsi="Times New Roman" w:cs="Times New Roman"/>
              </w:rPr>
            </w:pPr>
            <w:r>
              <w:rPr>
                <w:rFonts w:ascii="Times New Roman" w:hAnsi="Times New Roman" w:cs="Times New Roman"/>
              </w:rPr>
              <w:t>USGS</w:t>
            </w:r>
          </w:p>
          <w:p w14:paraId="124743B5" w14:textId="4D040ABE" w:rsidR="00EB6236" w:rsidRDefault="00EB6236">
            <w:pPr>
              <w:rPr>
                <w:rFonts w:ascii="Times New Roman" w:hAnsi="Times New Roman" w:cs="Times New Roman"/>
                <w:color w:val="000000" w:themeColor="text1"/>
              </w:rPr>
            </w:pPr>
            <w:r w:rsidRPr="00EF599F">
              <w:rPr>
                <w:rFonts w:ascii="Times New Roman" w:hAnsi="Times New Roman" w:cs="Times New Roman"/>
              </w:rPr>
              <w:t>11213000</w:t>
            </w:r>
          </w:p>
        </w:tc>
        <w:tc>
          <w:tcPr>
            <w:tcW w:w="1530" w:type="dxa"/>
          </w:tcPr>
          <w:p w14:paraId="560151F4" w14:textId="77777777" w:rsidR="00EB6236" w:rsidRDefault="00EB6236">
            <w:pPr>
              <w:rPr>
                <w:rFonts w:ascii="Times New Roman" w:hAnsi="Times New Roman" w:cs="Times New Roman"/>
              </w:rPr>
            </w:pPr>
            <w:r w:rsidRPr="00EF599F">
              <w:rPr>
                <w:rFonts w:ascii="Times New Roman" w:hAnsi="Times New Roman" w:cs="Times New Roman"/>
              </w:rPr>
              <w:t>36</w:t>
            </w:r>
            <w:r w:rsidRPr="00EF599F">
              <w:rPr>
                <w:rFonts w:ascii="Times New Roman" w:hAnsi="Times New Roman" w:cs="Times New Roman"/>
                <w:vertAlign w:val="superscript"/>
              </w:rPr>
              <w:t>o</w:t>
            </w:r>
            <w:r>
              <w:rPr>
                <w:rFonts w:ascii="Times New Roman" w:hAnsi="Times New Roman" w:cs="Times New Roman"/>
              </w:rPr>
              <w:t>50’50” N</w:t>
            </w:r>
          </w:p>
          <w:p w14:paraId="52FD438E" w14:textId="368B56C1" w:rsidR="00EB6236" w:rsidRDefault="00EB6236">
            <w:pPr>
              <w:rPr>
                <w:rFonts w:ascii="Times New Roman" w:hAnsi="Times New Roman" w:cs="Times New Roman"/>
                <w:color w:val="000000" w:themeColor="text1"/>
              </w:rPr>
            </w:pPr>
            <w:r w:rsidRPr="00EF599F">
              <w:rPr>
                <w:rFonts w:ascii="Times New Roman" w:hAnsi="Times New Roman" w:cs="Times New Roman"/>
              </w:rPr>
              <w:t>118</w:t>
            </w:r>
            <w:r w:rsidRPr="00EF599F">
              <w:rPr>
                <w:rFonts w:ascii="Times New Roman" w:hAnsi="Times New Roman" w:cs="Times New Roman"/>
                <w:vertAlign w:val="superscript"/>
              </w:rPr>
              <w:t>o</w:t>
            </w:r>
            <w:r w:rsidRPr="00EF599F">
              <w:rPr>
                <w:rFonts w:ascii="Times New Roman" w:hAnsi="Times New Roman" w:cs="Times New Roman"/>
              </w:rPr>
              <w:t>53’50”</w:t>
            </w:r>
            <w:r>
              <w:rPr>
                <w:rFonts w:ascii="Times New Roman" w:hAnsi="Times New Roman" w:cs="Times New Roman"/>
              </w:rPr>
              <w:t xml:space="preserve"> W</w:t>
            </w:r>
          </w:p>
        </w:tc>
        <w:tc>
          <w:tcPr>
            <w:tcW w:w="1530" w:type="dxa"/>
          </w:tcPr>
          <w:p w14:paraId="59157F64" w14:textId="3C22E4D3" w:rsidR="00EB6236" w:rsidRDefault="00EB6236">
            <w:pPr>
              <w:rPr>
                <w:rFonts w:ascii="Times New Roman" w:hAnsi="Times New Roman" w:cs="Times New Roman"/>
                <w:color w:val="000000" w:themeColor="text1"/>
              </w:rPr>
            </w:pPr>
            <w:r w:rsidRPr="00EF599F">
              <w:rPr>
                <w:rFonts w:ascii="Times New Roman" w:hAnsi="Times New Roman" w:cs="Times New Roman"/>
              </w:rPr>
              <w:t>2160 km</w:t>
            </w:r>
            <w:r w:rsidRPr="00EF599F">
              <w:rPr>
                <w:rFonts w:ascii="Times New Roman" w:hAnsi="Times New Roman" w:cs="Times New Roman"/>
                <w:vertAlign w:val="superscript"/>
              </w:rPr>
              <w:t>2</w:t>
            </w:r>
          </w:p>
        </w:tc>
        <w:tc>
          <w:tcPr>
            <w:tcW w:w="810" w:type="dxa"/>
          </w:tcPr>
          <w:p w14:paraId="28C5133E" w14:textId="70121795" w:rsidR="00EB6236" w:rsidRDefault="00EB6236">
            <w:pPr>
              <w:rPr>
                <w:rFonts w:ascii="Times New Roman" w:hAnsi="Times New Roman" w:cs="Times New Roman"/>
                <w:color w:val="000000" w:themeColor="text1"/>
              </w:rPr>
            </w:pPr>
            <w:r w:rsidRPr="00EF599F">
              <w:rPr>
                <w:rFonts w:ascii="Times New Roman" w:hAnsi="Times New Roman" w:cs="Times New Roman"/>
              </w:rPr>
              <w:t>1921-1958</w:t>
            </w:r>
          </w:p>
        </w:tc>
        <w:tc>
          <w:tcPr>
            <w:tcW w:w="1525" w:type="dxa"/>
          </w:tcPr>
          <w:p w14:paraId="2B800B4A" w14:textId="34DFE950" w:rsidR="00EB6236" w:rsidRDefault="003F2AD4">
            <w:pPr>
              <w:rPr>
                <w:rFonts w:ascii="Times New Roman" w:hAnsi="Times New Roman" w:cs="Times New Roman"/>
                <w:color w:val="000000" w:themeColor="text1"/>
              </w:rPr>
            </w:pPr>
            <w:r w:rsidRPr="00EF599F">
              <w:rPr>
                <w:rFonts w:ascii="Times New Roman" w:hAnsi="Times New Roman" w:cs="Times New Roman"/>
              </w:rPr>
              <w:t>0.48 m/</w:t>
            </w:r>
            <w:proofErr w:type="spellStart"/>
            <w:r w:rsidRPr="00EF599F">
              <w:rPr>
                <w:rFonts w:ascii="Times New Roman" w:hAnsi="Times New Roman" w:cs="Times New Roman"/>
              </w:rPr>
              <w:t>yr</w:t>
            </w:r>
            <w:proofErr w:type="spellEnd"/>
          </w:p>
        </w:tc>
      </w:tr>
      <w:tr w:rsidR="00DB2115" w14:paraId="16DA0B4C" w14:textId="77777777" w:rsidTr="00DB2115">
        <w:tc>
          <w:tcPr>
            <w:tcW w:w="1255" w:type="dxa"/>
          </w:tcPr>
          <w:p w14:paraId="62DDB800" w14:textId="0A592DC8"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EE8CC36" w14:textId="74EB9F0F"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Ill. Falls Bridge</w:t>
            </w:r>
          </w:p>
        </w:tc>
        <w:tc>
          <w:tcPr>
            <w:tcW w:w="1170" w:type="dxa"/>
          </w:tcPr>
          <w:p w14:paraId="73EF2940" w14:textId="3903EDC8" w:rsidR="00EB6236" w:rsidRDefault="00DB2115">
            <w:pPr>
              <w:rPr>
                <w:rFonts w:ascii="Times New Roman" w:hAnsi="Times New Roman" w:cs="Times New Roman"/>
                <w:color w:val="000000" w:themeColor="text1"/>
              </w:rPr>
            </w:pPr>
            <w:r w:rsidRPr="00DB2115">
              <w:rPr>
                <w:rFonts w:ascii="Times New Roman" w:hAnsi="Times New Roman" w:cs="Times New Roman"/>
                <w:color w:val="000000" w:themeColor="text1"/>
              </w:rPr>
              <w:t>irma.nps.gov/</w:t>
            </w:r>
            <w:proofErr w:type="spellStart"/>
            <w:r w:rsidRPr="00DB2115">
              <w:rPr>
                <w:rFonts w:ascii="Times New Roman" w:hAnsi="Times New Roman" w:cs="Times New Roman"/>
                <w:color w:val="000000" w:themeColor="text1"/>
              </w:rPr>
              <w:t>AQWebPortal</w:t>
            </w:r>
            <w:proofErr w:type="spellEnd"/>
          </w:p>
        </w:tc>
        <w:tc>
          <w:tcPr>
            <w:tcW w:w="1530" w:type="dxa"/>
          </w:tcPr>
          <w:p w14:paraId="390E8359" w14:textId="654689C7" w:rsidR="00EB6236" w:rsidRDefault="00DB2115">
            <w:pPr>
              <w:rPr>
                <w:rFonts w:ascii="Times New Roman" w:hAnsi="Times New Roman" w:cs="Times New Roman"/>
                <w:color w:val="000000" w:themeColor="text1"/>
              </w:rPr>
            </w:pPr>
            <w:r>
              <w:rPr>
                <w:rFonts w:ascii="Times New Roman" w:hAnsi="Times New Roman" w:cs="Times New Roman"/>
                <w:color w:val="000000" w:themeColor="text1"/>
              </w:rPr>
              <w:t>37°42′43″ N 119°33′</w:t>
            </w:r>
            <w:r w:rsidRPr="00DB2115">
              <w:rPr>
                <w:rFonts w:ascii="Times New Roman" w:hAnsi="Times New Roman" w:cs="Times New Roman"/>
                <w:color w:val="000000" w:themeColor="text1"/>
              </w:rPr>
              <w:t>35″</w:t>
            </w:r>
            <w:r>
              <w:rPr>
                <w:rFonts w:ascii="Times New Roman" w:hAnsi="Times New Roman" w:cs="Times New Roman"/>
                <w:color w:val="000000" w:themeColor="text1"/>
              </w:rPr>
              <w:t xml:space="preserve"> W</w:t>
            </w:r>
          </w:p>
        </w:tc>
        <w:tc>
          <w:tcPr>
            <w:tcW w:w="1530" w:type="dxa"/>
          </w:tcPr>
          <w:p w14:paraId="7CD1B3FC" w14:textId="2749A784"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13F2D5C4" w14:textId="0EFA1BE9"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2011-2017</w:t>
            </w:r>
          </w:p>
        </w:tc>
        <w:tc>
          <w:tcPr>
            <w:tcW w:w="1525" w:type="dxa"/>
          </w:tcPr>
          <w:p w14:paraId="65FF868F" w14:textId="07F4326C" w:rsidR="00EB6236" w:rsidRDefault="006E424D">
            <w:pPr>
              <w:rPr>
                <w:rFonts w:ascii="Times New Roman" w:hAnsi="Times New Roman" w:cs="Times New Roman"/>
                <w:color w:val="000000" w:themeColor="text1"/>
              </w:rPr>
            </w:pPr>
            <w:r>
              <w:rPr>
                <w:rFonts w:ascii="Times New Roman" w:hAnsi="Times New Roman" w:cs="Times New Roman"/>
              </w:rPr>
              <w:t>0.8 m/</w:t>
            </w:r>
            <w:proofErr w:type="spellStart"/>
            <w:r>
              <w:rPr>
                <w:rFonts w:ascii="Times New Roman" w:hAnsi="Times New Roman" w:cs="Times New Roman"/>
              </w:rPr>
              <w:t>y</w:t>
            </w:r>
            <w:r w:rsidRPr="00EF599F">
              <w:rPr>
                <w:rFonts w:ascii="Times New Roman" w:hAnsi="Times New Roman" w:cs="Times New Roman"/>
              </w:rPr>
              <w:t>r</w:t>
            </w:r>
            <w:proofErr w:type="spellEnd"/>
          </w:p>
        </w:tc>
      </w:tr>
      <w:tr w:rsidR="00DB2115" w14:paraId="5C26D254" w14:textId="77777777" w:rsidTr="00DB2115">
        <w:tc>
          <w:tcPr>
            <w:tcW w:w="1255" w:type="dxa"/>
          </w:tcPr>
          <w:p w14:paraId="45F012F0" w14:textId="3EAA2021"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26136119" w14:textId="76D4A0A6" w:rsidR="00EB6236" w:rsidRDefault="006E424D">
            <w:pPr>
              <w:rPr>
                <w:rFonts w:ascii="Times New Roman" w:hAnsi="Times New Roman" w:cs="Times New Roman"/>
                <w:color w:val="000000" w:themeColor="text1"/>
              </w:rPr>
            </w:pP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at </w:t>
            </w:r>
            <w:r w:rsidR="006B24D4">
              <w:rPr>
                <w:rFonts w:ascii="Times New Roman" w:hAnsi="Times New Roman" w:cs="Times New Roman"/>
                <w:color w:val="000000" w:themeColor="text1"/>
              </w:rPr>
              <w:t xml:space="preserve">base of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Falls</w:t>
            </w:r>
          </w:p>
        </w:tc>
        <w:tc>
          <w:tcPr>
            <w:tcW w:w="1170" w:type="dxa"/>
          </w:tcPr>
          <w:p w14:paraId="5080C2BD" w14:textId="3B596A8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Modeled (</w:t>
            </w:r>
            <w:proofErr w:type="spellStart"/>
            <w:r>
              <w:rPr>
                <w:rFonts w:ascii="Times New Roman" w:hAnsi="Times New Roman" w:cs="Times New Roman"/>
                <w:color w:val="000000" w:themeColor="text1"/>
              </w:rPr>
              <w:t>Boisrame</w:t>
            </w:r>
            <w:proofErr w:type="spellEnd"/>
            <w:r>
              <w:rPr>
                <w:rFonts w:ascii="Times New Roman" w:hAnsi="Times New Roman" w:cs="Times New Roman"/>
                <w:color w:val="000000" w:themeColor="text1"/>
              </w:rPr>
              <w:t xml:space="preserve"> et al. 2019, in review)</w:t>
            </w:r>
          </w:p>
        </w:tc>
        <w:tc>
          <w:tcPr>
            <w:tcW w:w="1530" w:type="dxa"/>
          </w:tcPr>
          <w:p w14:paraId="76BBB183" w14:textId="14A1AC5F" w:rsidR="00EB6236" w:rsidRDefault="006B24D4" w:rsidP="006B24D4">
            <w:pPr>
              <w:rPr>
                <w:rFonts w:ascii="Times New Roman" w:hAnsi="Times New Roman" w:cs="Times New Roman"/>
                <w:color w:val="000000" w:themeColor="text1"/>
              </w:rPr>
            </w:pPr>
            <w:r w:rsidRPr="006B24D4">
              <w:rPr>
                <w:rFonts w:ascii="Times New Roman" w:hAnsi="Times New Roman" w:cs="Times New Roman"/>
                <w:color w:val="000000" w:themeColor="text1"/>
              </w:rPr>
              <w:t>37°43'32"N</w:t>
            </w:r>
            <w:r>
              <w:rPr>
                <w:rFonts w:ascii="Times New Roman" w:hAnsi="Times New Roman" w:cs="Times New Roman"/>
                <w:color w:val="000000" w:themeColor="text1"/>
              </w:rPr>
              <w:t xml:space="preserve"> 119°33'27</w:t>
            </w:r>
            <w:r w:rsidRPr="006B24D4">
              <w:rPr>
                <w:rFonts w:ascii="Times New Roman" w:hAnsi="Times New Roman" w:cs="Times New Roman"/>
                <w:color w:val="000000" w:themeColor="text1"/>
              </w:rPr>
              <w:t xml:space="preserve">"W  </w:t>
            </w:r>
          </w:p>
        </w:tc>
        <w:tc>
          <w:tcPr>
            <w:tcW w:w="1530" w:type="dxa"/>
          </w:tcPr>
          <w:p w14:paraId="1995DB2A" w14:textId="5A369EF2"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150</w:t>
            </w:r>
            <w:r w:rsidRPr="00EF599F">
              <w:rPr>
                <w:rFonts w:ascii="Times New Roman" w:hAnsi="Times New Roman" w:cs="Times New Roman"/>
              </w:rPr>
              <w:t xml:space="preserve"> km</w:t>
            </w:r>
            <w:r w:rsidRPr="00EF599F">
              <w:rPr>
                <w:rFonts w:ascii="Times New Roman" w:hAnsi="Times New Roman" w:cs="Times New Roman"/>
                <w:vertAlign w:val="superscript"/>
              </w:rPr>
              <w:t>2</w:t>
            </w:r>
          </w:p>
        </w:tc>
        <w:tc>
          <w:tcPr>
            <w:tcW w:w="810" w:type="dxa"/>
          </w:tcPr>
          <w:p w14:paraId="25059561" w14:textId="2FD9DCA3" w:rsidR="00EB6236" w:rsidRDefault="00BF5627">
            <w:pPr>
              <w:rPr>
                <w:rFonts w:ascii="Times New Roman" w:hAnsi="Times New Roman" w:cs="Times New Roman"/>
                <w:color w:val="000000" w:themeColor="text1"/>
              </w:rPr>
            </w:pPr>
            <w:r>
              <w:rPr>
                <w:rFonts w:ascii="Times New Roman" w:hAnsi="Times New Roman" w:cs="Times New Roman"/>
                <w:color w:val="000000" w:themeColor="text1"/>
              </w:rPr>
              <w:t>1972-2017</w:t>
            </w:r>
          </w:p>
        </w:tc>
        <w:tc>
          <w:tcPr>
            <w:tcW w:w="1525" w:type="dxa"/>
          </w:tcPr>
          <w:p w14:paraId="624069C7" w14:textId="4EADDBFA" w:rsidR="00EB6236" w:rsidRDefault="006E424D">
            <w:pPr>
              <w:rPr>
                <w:rFonts w:ascii="Times New Roman" w:hAnsi="Times New Roman" w:cs="Times New Roman"/>
                <w:color w:val="000000" w:themeColor="text1"/>
              </w:rPr>
            </w:pPr>
            <w:r w:rsidRPr="00EF599F">
              <w:rPr>
                <w:rFonts w:ascii="Times New Roman" w:hAnsi="Times New Roman" w:cs="Times New Roman"/>
              </w:rPr>
              <w:t>0.9 m/year</w:t>
            </w:r>
          </w:p>
        </w:tc>
      </w:tr>
      <w:tr w:rsidR="00DB2115" w14:paraId="7B8C3771" w14:textId="77777777" w:rsidTr="00DB2115">
        <w:tc>
          <w:tcPr>
            <w:tcW w:w="1255" w:type="dxa"/>
          </w:tcPr>
          <w:p w14:paraId="585FD4F4" w14:textId="6D3619CB"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6F7978D1" w14:textId="06986EF8"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Merced River at Happy Isles </w:t>
            </w:r>
            <w:r>
              <w:rPr>
                <w:rFonts w:ascii="Times New Roman" w:hAnsi="Times New Roman" w:cs="Times New Roman"/>
              </w:rPr>
              <w:t xml:space="preserve">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221CE483" w14:textId="47A72B70" w:rsidR="00EB6236" w:rsidRDefault="006E424D">
            <w:pPr>
              <w:rPr>
                <w:rFonts w:ascii="Times New Roman" w:hAnsi="Times New Roman" w:cs="Times New Roman"/>
                <w:color w:val="000000" w:themeColor="text1"/>
              </w:rPr>
            </w:pPr>
            <w:r>
              <w:rPr>
                <w:rFonts w:ascii="Times New Roman" w:hAnsi="Times New Roman" w:cs="Times New Roman"/>
              </w:rPr>
              <w:t xml:space="preserve">USGS </w:t>
            </w:r>
            <w:r w:rsidRPr="00335FA9">
              <w:rPr>
                <w:rFonts w:ascii="Times New Roman" w:hAnsi="Times New Roman" w:cs="Times New Roman"/>
              </w:rPr>
              <w:t>11264500</w:t>
            </w:r>
          </w:p>
        </w:tc>
        <w:tc>
          <w:tcPr>
            <w:tcW w:w="1530" w:type="dxa"/>
          </w:tcPr>
          <w:p w14:paraId="49772F5C" w14:textId="4A4FC09A" w:rsidR="00EB6236" w:rsidRDefault="002128F6" w:rsidP="002128F6">
            <w:pPr>
              <w:rPr>
                <w:rFonts w:ascii="Times New Roman" w:hAnsi="Times New Roman" w:cs="Times New Roman"/>
                <w:color w:val="000000" w:themeColor="text1"/>
              </w:rPr>
            </w:pPr>
            <w:r>
              <w:rPr>
                <w:rFonts w:ascii="Times New Roman" w:hAnsi="Times New Roman" w:cs="Times New Roman"/>
                <w:color w:val="000000" w:themeColor="text1"/>
              </w:rPr>
              <w:t>37°43’53″ N 119°33’33</w:t>
            </w:r>
            <w:r w:rsidRPr="00DB2115">
              <w:rPr>
                <w:rFonts w:ascii="Times New Roman" w:hAnsi="Times New Roman" w:cs="Times New Roman"/>
                <w:color w:val="000000" w:themeColor="text1"/>
              </w:rPr>
              <w:t>″</w:t>
            </w:r>
            <w:r>
              <w:rPr>
                <w:rFonts w:ascii="Times New Roman" w:hAnsi="Times New Roman" w:cs="Times New Roman"/>
                <w:color w:val="000000" w:themeColor="text1"/>
              </w:rPr>
              <w:t xml:space="preserve"> W</w:t>
            </w:r>
          </w:p>
        </w:tc>
        <w:tc>
          <w:tcPr>
            <w:tcW w:w="1530" w:type="dxa"/>
          </w:tcPr>
          <w:p w14:paraId="7C60B7FB" w14:textId="3E526E93" w:rsidR="00EB6236" w:rsidRDefault="006E424D">
            <w:pPr>
              <w:rPr>
                <w:rFonts w:ascii="Times New Roman" w:hAnsi="Times New Roman" w:cs="Times New Roman"/>
                <w:color w:val="000000" w:themeColor="text1"/>
              </w:rPr>
            </w:pPr>
            <w:r>
              <w:rPr>
                <w:rFonts w:ascii="Times New Roman" w:hAnsi="Times New Roman" w:cs="Times New Roman"/>
              </w:rPr>
              <w:t xml:space="preserve">469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57F170A" w14:textId="58C38C2C"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17A3A20B" w14:textId="1F34559D"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0.66 m/</w:t>
            </w:r>
            <w:proofErr w:type="spellStart"/>
            <w:r>
              <w:rPr>
                <w:rFonts w:ascii="Times New Roman" w:hAnsi="Times New Roman" w:cs="Times New Roman"/>
                <w:color w:val="000000" w:themeColor="text1"/>
              </w:rPr>
              <w:t>yr</w:t>
            </w:r>
            <w:proofErr w:type="spellEnd"/>
          </w:p>
        </w:tc>
      </w:tr>
      <w:tr w:rsidR="00DB2115" w14:paraId="0C483DB4" w14:textId="77777777" w:rsidTr="00DB2115">
        <w:tc>
          <w:tcPr>
            <w:tcW w:w="1255" w:type="dxa"/>
          </w:tcPr>
          <w:p w14:paraId="4D37D3C6" w14:textId="4F1C199D" w:rsidR="00EB6236" w:rsidRDefault="003F2AD4">
            <w:pPr>
              <w:rPr>
                <w:rFonts w:ascii="Times New Roman" w:hAnsi="Times New Roman" w:cs="Times New Roman"/>
                <w:color w:val="000000" w:themeColor="text1"/>
              </w:rPr>
            </w:pPr>
            <w:r>
              <w:rPr>
                <w:rFonts w:ascii="Times New Roman" w:hAnsi="Times New Roman" w:cs="Times New Roman"/>
                <w:color w:val="000000" w:themeColor="text1"/>
              </w:rPr>
              <w:t>Merced</w:t>
            </w:r>
          </w:p>
        </w:tc>
        <w:tc>
          <w:tcPr>
            <w:tcW w:w="1530" w:type="dxa"/>
          </w:tcPr>
          <w:p w14:paraId="71C43828" w14:textId="3C92924D" w:rsidR="00EB6236" w:rsidRDefault="006E424D">
            <w:pPr>
              <w:rPr>
                <w:rFonts w:ascii="Times New Roman" w:hAnsi="Times New Roman" w:cs="Times New Roman"/>
                <w:color w:val="000000" w:themeColor="text1"/>
              </w:rPr>
            </w:pPr>
            <w:r>
              <w:rPr>
                <w:rFonts w:ascii="Times New Roman" w:hAnsi="Times New Roman" w:cs="Times New Roman"/>
              </w:rPr>
              <w:t xml:space="preserve">Merced River at </w:t>
            </w:r>
            <w:proofErr w:type="spellStart"/>
            <w:r>
              <w:rPr>
                <w:rFonts w:ascii="Times New Roman" w:hAnsi="Times New Roman" w:cs="Times New Roman"/>
              </w:rPr>
              <w:t>Pohono</w:t>
            </w:r>
            <w:proofErr w:type="spellEnd"/>
            <w:r>
              <w:rPr>
                <w:rFonts w:ascii="Times New Roman" w:hAnsi="Times New Roman" w:cs="Times New Roman"/>
              </w:rPr>
              <w:t xml:space="preserve"> Bridge </w:t>
            </w:r>
            <w:proofErr w:type="spellStart"/>
            <w:r>
              <w:rPr>
                <w:rFonts w:ascii="Times New Roman" w:hAnsi="Times New Roman" w:cs="Times New Roman"/>
              </w:rPr>
              <w:t>nr</w:t>
            </w:r>
            <w:proofErr w:type="spellEnd"/>
            <w:r>
              <w:rPr>
                <w:rFonts w:ascii="Times New Roman" w:hAnsi="Times New Roman" w:cs="Times New Roman"/>
              </w:rPr>
              <w:t xml:space="preserve"> Yosemite CA</w:t>
            </w:r>
          </w:p>
        </w:tc>
        <w:tc>
          <w:tcPr>
            <w:tcW w:w="1170" w:type="dxa"/>
          </w:tcPr>
          <w:p w14:paraId="0FAB3F96" w14:textId="7BF19F13"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 xml:space="preserve">USGS </w:t>
            </w:r>
            <w:r w:rsidRPr="00335977">
              <w:rPr>
                <w:rFonts w:ascii="Times New Roman" w:hAnsi="Times New Roman" w:cs="Times New Roman"/>
              </w:rPr>
              <w:t>11266500</w:t>
            </w:r>
          </w:p>
        </w:tc>
        <w:tc>
          <w:tcPr>
            <w:tcW w:w="1530" w:type="dxa"/>
          </w:tcPr>
          <w:p w14:paraId="37B30415" w14:textId="77777777" w:rsidR="00EB6236" w:rsidRDefault="00EB6236">
            <w:pPr>
              <w:rPr>
                <w:rFonts w:ascii="Times New Roman" w:hAnsi="Times New Roman" w:cs="Times New Roman"/>
                <w:color w:val="000000" w:themeColor="text1"/>
              </w:rPr>
            </w:pPr>
          </w:p>
        </w:tc>
        <w:tc>
          <w:tcPr>
            <w:tcW w:w="1530" w:type="dxa"/>
          </w:tcPr>
          <w:p w14:paraId="69B06202" w14:textId="52C13872" w:rsidR="00EB6236" w:rsidRDefault="006E424D">
            <w:pPr>
              <w:rPr>
                <w:rFonts w:ascii="Times New Roman" w:hAnsi="Times New Roman" w:cs="Times New Roman"/>
                <w:color w:val="000000" w:themeColor="text1"/>
              </w:rPr>
            </w:pPr>
            <w:r>
              <w:rPr>
                <w:rFonts w:ascii="Times New Roman" w:hAnsi="Times New Roman" w:cs="Times New Roman"/>
              </w:rPr>
              <w:t>831</w:t>
            </w:r>
            <w:r w:rsidRPr="00CC14D9">
              <w:rPr>
                <w:rFonts w:ascii="Times New Roman" w:hAnsi="Times New Roman" w:cs="Times New Roman"/>
              </w:rPr>
              <w:t xml:space="preserve"> </w:t>
            </w:r>
            <w:r w:rsidRPr="00EF599F">
              <w:rPr>
                <w:rFonts w:ascii="Times New Roman" w:hAnsi="Times New Roman" w:cs="Times New Roman"/>
              </w:rPr>
              <w:t>km</w:t>
            </w:r>
            <w:r w:rsidRPr="00EF599F">
              <w:rPr>
                <w:rFonts w:ascii="Times New Roman" w:hAnsi="Times New Roman" w:cs="Times New Roman"/>
                <w:vertAlign w:val="superscript"/>
              </w:rPr>
              <w:t>2</w:t>
            </w:r>
          </w:p>
        </w:tc>
        <w:tc>
          <w:tcPr>
            <w:tcW w:w="810" w:type="dxa"/>
          </w:tcPr>
          <w:p w14:paraId="2EACD266" w14:textId="4E6CA1D0" w:rsidR="00EB6236" w:rsidRDefault="006E424D">
            <w:pPr>
              <w:rPr>
                <w:rFonts w:ascii="Times New Roman" w:hAnsi="Times New Roman" w:cs="Times New Roman"/>
                <w:color w:val="000000" w:themeColor="text1"/>
              </w:rPr>
            </w:pPr>
            <w:r>
              <w:rPr>
                <w:rFonts w:ascii="Times New Roman" w:hAnsi="Times New Roman" w:cs="Times New Roman"/>
              </w:rPr>
              <w:t>1921-1958</w:t>
            </w:r>
          </w:p>
        </w:tc>
        <w:tc>
          <w:tcPr>
            <w:tcW w:w="1525" w:type="dxa"/>
          </w:tcPr>
          <w:p w14:paraId="37106D92" w14:textId="25318FBF" w:rsidR="00EB6236" w:rsidRDefault="006E424D">
            <w:pPr>
              <w:rPr>
                <w:rFonts w:ascii="Times New Roman" w:hAnsi="Times New Roman" w:cs="Times New Roman"/>
                <w:color w:val="000000" w:themeColor="text1"/>
              </w:rPr>
            </w:pPr>
            <w:r>
              <w:rPr>
                <w:rFonts w:ascii="Times New Roman" w:hAnsi="Times New Roman" w:cs="Times New Roman"/>
                <w:color w:val="000000" w:themeColor="text1"/>
              </w:rPr>
              <w:t>0.65 m/</w:t>
            </w:r>
            <w:proofErr w:type="spellStart"/>
            <w:r>
              <w:rPr>
                <w:rFonts w:ascii="Times New Roman" w:hAnsi="Times New Roman" w:cs="Times New Roman"/>
                <w:color w:val="000000" w:themeColor="text1"/>
              </w:rPr>
              <w:t>yr</w:t>
            </w:r>
            <w:proofErr w:type="spellEnd"/>
          </w:p>
        </w:tc>
      </w:tr>
    </w:tbl>
    <w:p w14:paraId="76D69E3E" w14:textId="674D87CA" w:rsidR="00441D44" w:rsidRPr="0016288C" w:rsidRDefault="00441D44">
      <w:pPr>
        <w:rPr>
          <w:rFonts w:ascii="Times New Roman" w:eastAsiaTheme="majorEastAsia" w:hAnsi="Times New Roman" w:cs="Times New Roman"/>
          <w:color w:val="000000" w:themeColor="text1"/>
          <w:sz w:val="32"/>
          <w:szCs w:val="32"/>
        </w:rPr>
      </w:pPr>
      <w:r w:rsidRPr="0016288C">
        <w:rPr>
          <w:rFonts w:ascii="Times New Roman" w:hAnsi="Times New Roman" w:cs="Times New Roman"/>
          <w:color w:val="000000" w:themeColor="text1"/>
        </w:rPr>
        <w:br w:type="page"/>
      </w:r>
    </w:p>
    <w:p w14:paraId="65978443" w14:textId="7E9A33D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BC764E">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 Sugarloaf Creek Basin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weather station sites</w:t>
      </w:r>
    </w:p>
    <w:p w14:paraId="00B9E7FE" w14:textId="77777777" w:rsidR="00CF5D1A" w:rsidRPr="0016288C" w:rsidRDefault="00CF5D1A" w:rsidP="00CF5D1A">
      <w:pPr>
        <w:rPr>
          <w:rFonts w:ascii="Times New Roman" w:hAnsi="Times New Roman" w:cs="Times New Roman"/>
          <w:color w:val="000000" w:themeColor="text1"/>
        </w:rPr>
      </w:pPr>
    </w:p>
    <w:p w14:paraId="7705B318" w14:textId="68B3C223" w:rsidR="00CF5D1A"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At Sugarloaf, </w:t>
      </w:r>
      <w:r w:rsidR="00F0305D">
        <w:rPr>
          <w:rFonts w:ascii="Times New Roman" w:hAnsi="Times New Roman" w:cs="Times New Roman"/>
          <w:color w:val="000000" w:themeColor="text1"/>
        </w:rPr>
        <w:t xml:space="preserve">we </w:t>
      </w:r>
      <w:r w:rsidRPr="0016288C">
        <w:rPr>
          <w:rFonts w:ascii="Times New Roman" w:hAnsi="Times New Roman" w:cs="Times New Roman"/>
          <w:color w:val="000000" w:themeColor="text1"/>
        </w:rPr>
        <w:t xml:space="preserve">manually collected soil moisture data </w:t>
      </w:r>
      <w:r w:rsidR="00F0305D">
        <w:rPr>
          <w:rFonts w:ascii="Times New Roman" w:hAnsi="Times New Roman" w:cs="Times New Roman"/>
          <w:color w:val="000000" w:themeColor="text1"/>
        </w:rPr>
        <w:t xml:space="preserve">at a depth of </w:t>
      </w:r>
      <w:commentRangeStart w:id="0"/>
      <w:r w:rsidR="00F0305D">
        <w:rPr>
          <w:rFonts w:ascii="Times New Roman" w:hAnsi="Times New Roman" w:cs="Times New Roman"/>
          <w:color w:val="000000" w:themeColor="text1"/>
        </w:rPr>
        <w:t>x cm</w:t>
      </w:r>
      <w:commentRangeEnd w:id="0"/>
      <w:r w:rsidR="00F0305D">
        <w:rPr>
          <w:rStyle w:val="CommentReference"/>
        </w:rPr>
        <w:commentReference w:id="0"/>
      </w:r>
      <w:r w:rsidR="00F0305D">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measured in a grid around each weather station site</w:t>
      </w:r>
      <w:r w:rsidR="00F0305D">
        <w:rPr>
          <w:rFonts w:ascii="Times New Roman" w:hAnsi="Times New Roman" w:cs="Times New Roman"/>
          <w:color w:val="000000" w:themeColor="text1"/>
        </w:rPr>
        <w:t>,</w:t>
      </w:r>
      <w:r w:rsidRPr="0016288C">
        <w:rPr>
          <w:rFonts w:ascii="Times New Roman" w:hAnsi="Times New Roman" w:cs="Times New Roman"/>
          <w:color w:val="000000" w:themeColor="text1"/>
        </w:rPr>
        <w:t xml:space="preserve"> and </w:t>
      </w:r>
      <w:r w:rsidR="00F0305D">
        <w:rPr>
          <w:rFonts w:ascii="Times New Roman" w:hAnsi="Times New Roman" w:cs="Times New Roman"/>
          <w:color w:val="000000" w:themeColor="text1"/>
        </w:rPr>
        <w:t xml:space="preserve">compared these measurements to continuous soil moisture measurements collected at 12 cm depth at each </w:t>
      </w:r>
      <w:r w:rsidRPr="0016288C">
        <w:rPr>
          <w:rFonts w:ascii="Times New Roman" w:hAnsi="Times New Roman" w:cs="Times New Roman"/>
          <w:color w:val="000000" w:themeColor="text1"/>
        </w:rPr>
        <w:t xml:space="preserve">weather station </w:t>
      </w:r>
      <w:r w:rsidR="00F0305D">
        <w:rPr>
          <w:rFonts w:ascii="Times New Roman" w:hAnsi="Times New Roman" w:cs="Times New Roman"/>
          <w:color w:val="000000" w:themeColor="text1"/>
        </w:rPr>
        <w:t>using buried TRD probes</w:t>
      </w:r>
      <w:r w:rsidRPr="0016288C">
        <w:rPr>
          <w:rFonts w:ascii="Times New Roman" w:hAnsi="Times New Roman" w:cs="Times New Roman"/>
          <w:color w:val="000000" w:themeColor="text1"/>
        </w:rPr>
        <w:t xml:space="preserve">. </w:t>
      </w:r>
      <w:r w:rsidR="00F0305D">
        <w:rPr>
          <w:rFonts w:ascii="Times New Roman" w:hAnsi="Times New Roman" w:cs="Times New Roman"/>
          <w:color w:val="000000" w:themeColor="text1"/>
        </w:rPr>
        <w:t>On</w:t>
      </w:r>
      <w:r w:rsidRPr="0016288C">
        <w:rPr>
          <w:rFonts w:ascii="Times New Roman" w:hAnsi="Times New Roman" w:cs="Times New Roman"/>
          <w:color w:val="000000" w:themeColor="text1"/>
        </w:rPr>
        <w:t xml:space="preserve"> May 23</w:t>
      </w:r>
      <w:r w:rsidRPr="0016288C">
        <w:rPr>
          <w:rFonts w:ascii="Times New Roman" w:hAnsi="Times New Roman" w:cs="Times New Roman"/>
          <w:color w:val="000000" w:themeColor="text1"/>
          <w:vertAlign w:val="superscript"/>
        </w:rPr>
        <w:t>rd</w:t>
      </w:r>
      <w:r w:rsidRPr="0016288C">
        <w:rPr>
          <w:rFonts w:ascii="Times New Roman" w:hAnsi="Times New Roman" w:cs="Times New Roman"/>
          <w:color w:val="000000" w:themeColor="text1"/>
        </w:rPr>
        <w:t xml:space="preserve">, 2017, </w:t>
      </w:r>
      <w:r w:rsidR="00F0305D">
        <w:rPr>
          <w:rFonts w:ascii="Times New Roman" w:hAnsi="Times New Roman" w:cs="Times New Roman"/>
          <w:color w:val="000000" w:themeColor="text1"/>
        </w:rPr>
        <w:t>the spatially-distributed</w:t>
      </w:r>
      <w:r w:rsidRPr="0016288C">
        <w:rPr>
          <w:rFonts w:ascii="Times New Roman" w:hAnsi="Times New Roman" w:cs="Times New Roman"/>
          <w:color w:val="000000" w:themeColor="text1"/>
        </w:rPr>
        <w:t xml:space="preserve"> soil moisture </w:t>
      </w:r>
      <w:r w:rsidR="00F0305D">
        <w:rPr>
          <w:rFonts w:ascii="Times New Roman" w:hAnsi="Times New Roman" w:cs="Times New Roman"/>
          <w:color w:val="000000" w:themeColor="text1"/>
        </w:rPr>
        <w:t>means</w:t>
      </w:r>
      <w:r w:rsidRPr="0016288C">
        <w:rPr>
          <w:rFonts w:ascii="Times New Roman" w:hAnsi="Times New Roman" w:cs="Times New Roman"/>
          <w:color w:val="000000" w:themeColor="text1"/>
        </w:rPr>
        <w:t xml:space="preserve"> for </w:t>
      </w:r>
      <w:r w:rsidR="00F0305D">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wetland, shrub, and forest stations were 48%</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13%, 7.5%</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1.8%, and 8.7%</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 xml:space="preserve">2.3% respectively. For the same collection date, the wetland, shrub, and forest weather stations’ 12 cm soil moisture sensors measured 49%, 10%, and 11% respectively. </w:t>
      </w:r>
      <w:r w:rsidR="00F0305D">
        <w:rPr>
          <w:rFonts w:ascii="Times New Roman" w:hAnsi="Times New Roman" w:cs="Times New Roman"/>
          <w:color w:val="000000" w:themeColor="text1"/>
        </w:rPr>
        <w:t>On</w:t>
      </w:r>
      <w:r w:rsidRPr="0016288C">
        <w:rPr>
          <w:rFonts w:ascii="Times New Roman" w:hAnsi="Times New Roman" w:cs="Times New Roman"/>
          <w:color w:val="000000" w:themeColor="text1"/>
        </w:rPr>
        <w:t xml:space="preserve"> August 5th (wetland and forest) and 9th (shrub), 2017, </w:t>
      </w:r>
      <w:r w:rsidR="00F0305D">
        <w:rPr>
          <w:rFonts w:ascii="Times New Roman" w:hAnsi="Times New Roman" w:cs="Times New Roman"/>
          <w:color w:val="000000" w:themeColor="text1"/>
        </w:rPr>
        <w:t>spatially-distributed</w:t>
      </w:r>
      <w:r w:rsidR="00F0305D" w:rsidRP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soil moisture data for wetland, shrub, and forest stations were 41%</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14%, 1.0%</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0.6%, and 1.3%</w:t>
      </w:r>
      <w:r w:rsidRPr="0016288C">
        <w:rPr>
          <w:rFonts w:ascii="Times New Roman" w:hAnsi="Times New Roman" w:cs="Times New Roman"/>
          <w:color w:val="000000" w:themeColor="text1"/>
        </w:rPr>
        <w:sym w:font="Symbol" w:char="F0B1"/>
      </w:r>
      <w:r w:rsidRPr="0016288C">
        <w:rPr>
          <w:rFonts w:ascii="Times New Roman" w:hAnsi="Times New Roman" w:cs="Times New Roman"/>
          <w:color w:val="000000" w:themeColor="text1"/>
        </w:rPr>
        <w:t>1.2%</w:t>
      </w:r>
      <w:r w:rsidR="00F0305D">
        <w:rPr>
          <w:rFonts w:ascii="Times New Roman" w:hAnsi="Times New Roman" w:cs="Times New Roman"/>
          <w:color w:val="000000" w:themeColor="text1"/>
        </w:rPr>
        <w:t xml:space="preserve"> respectively, while the</w:t>
      </w:r>
      <w:r w:rsidRPr="0016288C">
        <w:rPr>
          <w:rFonts w:ascii="Times New Roman" w:hAnsi="Times New Roman" w:cs="Times New Roman"/>
          <w:color w:val="000000" w:themeColor="text1"/>
        </w:rPr>
        <w:t xml:space="preserve"> weather stations’ 12 cm soil moisture sensors measured 49%, 2.2%, and 2.9% respectively. </w:t>
      </w:r>
      <w:r w:rsidR="00F0305D">
        <w:rPr>
          <w:rFonts w:ascii="Times New Roman" w:hAnsi="Times New Roman" w:cs="Times New Roman"/>
          <w:color w:val="000000" w:themeColor="text1"/>
        </w:rPr>
        <w:t>S</w:t>
      </w:r>
      <w:r w:rsidR="00F0305D">
        <w:rPr>
          <w:rFonts w:ascii="Times New Roman" w:hAnsi="Times New Roman" w:cs="Times New Roman"/>
          <w:color w:val="000000" w:themeColor="text1"/>
        </w:rPr>
        <w:t>patially-distributed</w:t>
      </w:r>
      <w:r w:rsidR="00F0305D" w:rsidRP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soil moisture is </w:t>
      </w:r>
      <w:r w:rsidR="00F0305D">
        <w:rPr>
          <w:rFonts w:ascii="Times New Roman" w:hAnsi="Times New Roman" w:cs="Times New Roman"/>
          <w:color w:val="000000" w:themeColor="text1"/>
        </w:rPr>
        <w:t xml:space="preserve">slightly but </w:t>
      </w:r>
      <w:r w:rsidRPr="0016288C">
        <w:rPr>
          <w:rFonts w:ascii="Times New Roman" w:hAnsi="Times New Roman" w:cs="Times New Roman"/>
          <w:color w:val="000000" w:themeColor="text1"/>
        </w:rPr>
        <w:t>consistently lower than soil moisture data measured by the weather stations</w:t>
      </w:r>
      <w:r w:rsidR="00560192">
        <w:rPr>
          <w:rFonts w:ascii="Times New Roman" w:hAnsi="Times New Roman" w:cs="Times New Roman"/>
          <w:color w:val="000000" w:themeColor="text1"/>
        </w:rPr>
        <w:t xml:space="preserve"> at equivalent depths</w:t>
      </w:r>
      <w:r w:rsidRPr="0016288C">
        <w:rPr>
          <w:rFonts w:ascii="Times New Roman" w:hAnsi="Times New Roman" w:cs="Times New Roman"/>
          <w:color w:val="000000" w:themeColor="text1"/>
        </w:rPr>
        <w:t xml:space="preserve">. This </w:t>
      </w:r>
      <w:r w:rsidR="00560192">
        <w:rPr>
          <w:rFonts w:ascii="Times New Roman" w:hAnsi="Times New Roman" w:cs="Times New Roman"/>
          <w:color w:val="000000" w:themeColor="text1"/>
        </w:rPr>
        <w:t>is unsurprising because</w:t>
      </w:r>
      <w:r w:rsidRPr="0016288C">
        <w:rPr>
          <w:rFonts w:ascii="Times New Roman" w:hAnsi="Times New Roman" w:cs="Times New Roman"/>
          <w:color w:val="000000" w:themeColor="text1"/>
        </w:rPr>
        <w:t xml:space="preserve"> manually collected soil moisture measures average soil water content vertically from the surface to the depth of 12 cm</w:t>
      </w:r>
      <w:r w:rsidR="00F0305D">
        <w:rPr>
          <w:rFonts w:ascii="Times New Roman" w:hAnsi="Times New Roman" w:cs="Times New Roman"/>
          <w:color w:val="000000" w:themeColor="text1"/>
        </w:rPr>
        <w:t>, while the buried</w:t>
      </w:r>
      <w:r w:rsidRPr="0016288C">
        <w:rPr>
          <w:rFonts w:ascii="Times New Roman" w:hAnsi="Times New Roman" w:cs="Times New Roman"/>
          <w:color w:val="000000" w:themeColor="text1"/>
        </w:rPr>
        <w:t xml:space="preserve"> moisture probe</w:t>
      </w:r>
      <w:r w:rsidR="00F0305D">
        <w:rPr>
          <w:rFonts w:ascii="Times New Roman" w:hAnsi="Times New Roman" w:cs="Times New Roman"/>
          <w:color w:val="000000" w:themeColor="text1"/>
        </w:rPr>
        <w:t>s</w:t>
      </w:r>
      <w:r w:rsidRPr="0016288C">
        <w:rPr>
          <w:rFonts w:ascii="Times New Roman" w:hAnsi="Times New Roman" w:cs="Times New Roman"/>
          <w:color w:val="000000" w:themeColor="text1"/>
        </w:rPr>
        <w:t xml:space="preserve"> measure average soil water content horizontally at the depth of 12 cm. </w:t>
      </w:r>
    </w:p>
    <w:p w14:paraId="5381D0A9" w14:textId="2C52858E" w:rsidR="00070B79" w:rsidRDefault="00070B79" w:rsidP="00CE2D4C">
      <w:pPr>
        <w:spacing w:line="480" w:lineRule="auto"/>
        <w:ind w:firstLine="720"/>
        <w:rPr>
          <w:rFonts w:ascii="Times New Roman" w:hAnsi="Times New Roman" w:cs="Times New Roman"/>
        </w:rPr>
      </w:pPr>
      <w:commentRangeStart w:id="1"/>
      <w:r w:rsidRPr="00CE2D4C">
        <w:rPr>
          <w:rFonts w:ascii="Times New Roman" w:hAnsi="Times New Roman" w:cs="Times New Roman"/>
        </w:rPr>
        <w:t>Cumulative shallow soil moisture gain (Table 1) was calculated from depth and time integrated soil moisture timeseries. Cumulative soil moisture is another metric to gauge how much water shallow soils have received. It is a useful metric to approximate precipitation amounts when the tipping bucket record is missing or not reliable. Although in the case of saturated wetland sites, water gain cannot be calculated.</w:t>
      </w:r>
      <w:commentRangeEnd w:id="1"/>
      <w:r w:rsidRPr="00CE2D4C">
        <w:rPr>
          <w:rStyle w:val="CommentReference"/>
        </w:rPr>
        <w:commentReference w:id="1"/>
      </w:r>
    </w:p>
    <w:p w14:paraId="063A4641" w14:textId="6323952C" w:rsidR="00B736BF" w:rsidRDefault="00B736BF" w:rsidP="00CE2D4C">
      <w:pPr>
        <w:spacing w:line="480" w:lineRule="auto"/>
        <w:ind w:firstLine="720"/>
        <w:rPr>
          <w:rFonts w:ascii="Times New Roman" w:hAnsi="Times New Roman" w:cs="Times New Roman"/>
        </w:rPr>
      </w:pPr>
      <w:r>
        <w:rPr>
          <w:rFonts w:ascii="Times New Roman" w:hAnsi="Times New Roman" w:cs="Times New Roman"/>
        </w:rPr>
        <w:t xml:space="preserve">Soil samples were collected during installation of the soil moisture probes at each weather station, and analyzed for organic matter content as well as soil texture. Soil types were </w:t>
      </w:r>
      <w:r>
        <w:rPr>
          <w:rFonts w:ascii="Times New Roman" w:hAnsi="Times New Roman" w:cs="Times New Roman"/>
        </w:rPr>
        <w:lastRenderedPageBreak/>
        <w:t>loamy sand or sand at all sites and depths, with shallow wetland soils in both ICB and SCB showing higher organic matter and silt content (Table A.1).</w:t>
      </w:r>
    </w:p>
    <w:tbl>
      <w:tblPr>
        <w:tblW w:w="7460" w:type="dxa"/>
        <w:tblLook w:val="04A0" w:firstRow="1" w:lastRow="0" w:firstColumn="1" w:lastColumn="0" w:noHBand="0" w:noVBand="1"/>
      </w:tblPr>
      <w:tblGrid>
        <w:gridCol w:w="1204"/>
        <w:gridCol w:w="1720"/>
        <w:gridCol w:w="1180"/>
        <w:gridCol w:w="880"/>
        <w:gridCol w:w="780"/>
        <w:gridCol w:w="886"/>
        <w:gridCol w:w="810"/>
      </w:tblGrid>
      <w:tr w:rsidR="0025564C" w:rsidRPr="0025564C" w14:paraId="6D32D8CF" w14:textId="77777777" w:rsidTr="00641B54">
        <w:trPr>
          <w:trHeight w:val="375"/>
        </w:trPr>
        <w:tc>
          <w:tcPr>
            <w:tcW w:w="120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0318DAF" w14:textId="77777777" w:rsidR="0025564C" w:rsidRPr="0025564C" w:rsidRDefault="0025564C" w:rsidP="0025564C">
            <w:pP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Watershed</w:t>
            </w:r>
          </w:p>
        </w:tc>
        <w:tc>
          <w:tcPr>
            <w:tcW w:w="1720" w:type="dxa"/>
            <w:tcBorders>
              <w:top w:val="single" w:sz="8" w:space="0" w:color="auto"/>
              <w:left w:val="nil"/>
              <w:bottom w:val="nil"/>
              <w:right w:val="nil"/>
            </w:tcBorders>
            <w:shd w:val="clear" w:color="auto" w:fill="auto"/>
            <w:noWrap/>
            <w:vAlign w:val="bottom"/>
            <w:hideMark/>
          </w:tcPr>
          <w:p w14:paraId="68156A76"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Site</w:t>
            </w:r>
          </w:p>
        </w:tc>
        <w:tc>
          <w:tcPr>
            <w:tcW w:w="1180" w:type="dxa"/>
            <w:tcBorders>
              <w:top w:val="single" w:sz="8" w:space="0" w:color="auto"/>
              <w:left w:val="nil"/>
              <w:bottom w:val="nil"/>
              <w:right w:val="nil"/>
            </w:tcBorders>
            <w:shd w:val="clear" w:color="auto" w:fill="auto"/>
            <w:noWrap/>
            <w:vAlign w:val="bottom"/>
            <w:hideMark/>
          </w:tcPr>
          <w:p w14:paraId="18A21353"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Depth (cm)</w:t>
            </w:r>
          </w:p>
        </w:tc>
        <w:tc>
          <w:tcPr>
            <w:tcW w:w="880" w:type="dxa"/>
            <w:tcBorders>
              <w:top w:val="single" w:sz="8" w:space="0" w:color="auto"/>
              <w:left w:val="nil"/>
              <w:bottom w:val="nil"/>
              <w:right w:val="nil"/>
            </w:tcBorders>
            <w:shd w:val="clear" w:color="auto" w:fill="auto"/>
            <w:noWrap/>
            <w:vAlign w:val="bottom"/>
            <w:hideMark/>
          </w:tcPr>
          <w:p w14:paraId="1CCC248E"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Sand %</w:t>
            </w:r>
          </w:p>
        </w:tc>
        <w:tc>
          <w:tcPr>
            <w:tcW w:w="780" w:type="dxa"/>
            <w:tcBorders>
              <w:top w:val="single" w:sz="8" w:space="0" w:color="auto"/>
              <w:left w:val="nil"/>
              <w:bottom w:val="nil"/>
              <w:right w:val="nil"/>
            </w:tcBorders>
            <w:shd w:val="clear" w:color="auto" w:fill="auto"/>
            <w:noWrap/>
            <w:vAlign w:val="bottom"/>
            <w:hideMark/>
          </w:tcPr>
          <w:p w14:paraId="5EA32769"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Silt %</w:t>
            </w:r>
          </w:p>
        </w:tc>
        <w:tc>
          <w:tcPr>
            <w:tcW w:w="886" w:type="dxa"/>
            <w:tcBorders>
              <w:top w:val="single" w:sz="8" w:space="0" w:color="auto"/>
              <w:left w:val="nil"/>
              <w:bottom w:val="nil"/>
              <w:right w:val="nil"/>
            </w:tcBorders>
            <w:shd w:val="clear" w:color="auto" w:fill="auto"/>
            <w:noWrap/>
            <w:vAlign w:val="bottom"/>
            <w:hideMark/>
          </w:tcPr>
          <w:p w14:paraId="342BE074"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Clay %</w:t>
            </w:r>
          </w:p>
        </w:tc>
        <w:tc>
          <w:tcPr>
            <w:tcW w:w="810" w:type="dxa"/>
            <w:tcBorders>
              <w:top w:val="single" w:sz="8" w:space="0" w:color="auto"/>
              <w:left w:val="nil"/>
              <w:bottom w:val="nil"/>
              <w:right w:val="single" w:sz="8" w:space="0" w:color="auto"/>
            </w:tcBorders>
            <w:shd w:val="clear" w:color="auto" w:fill="auto"/>
            <w:noWrap/>
            <w:vAlign w:val="bottom"/>
            <w:hideMark/>
          </w:tcPr>
          <w:p w14:paraId="124E9EE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OM %</w:t>
            </w:r>
          </w:p>
        </w:tc>
      </w:tr>
      <w:tr w:rsidR="0025564C" w:rsidRPr="0025564C" w14:paraId="61E45B83" w14:textId="77777777" w:rsidTr="00641B54">
        <w:trPr>
          <w:trHeight w:val="300"/>
        </w:trPr>
        <w:tc>
          <w:tcPr>
            <w:tcW w:w="120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52B475AF" w14:textId="27B04088"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 </w:t>
            </w:r>
            <w:r>
              <w:rPr>
                <w:rFonts w:ascii="Calibri" w:eastAsia="Times New Roman" w:hAnsi="Calibri" w:cs="Calibri"/>
                <w:color w:val="000000"/>
                <w:sz w:val="22"/>
                <w:szCs w:val="22"/>
                <w:lang w:eastAsia="en-US"/>
              </w:rPr>
              <w:t>ICB</w:t>
            </w:r>
          </w:p>
        </w:tc>
        <w:tc>
          <w:tcPr>
            <w:tcW w:w="1720" w:type="dxa"/>
            <w:vMerge w:val="restart"/>
            <w:tcBorders>
              <w:top w:val="single" w:sz="4" w:space="0" w:color="auto"/>
              <w:left w:val="nil"/>
              <w:bottom w:val="single" w:sz="4" w:space="0" w:color="000000"/>
              <w:right w:val="nil"/>
            </w:tcBorders>
            <w:shd w:val="clear" w:color="auto" w:fill="auto"/>
            <w:noWrap/>
            <w:vAlign w:val="center"/>
            <w:hideMark/>
          </w:tcPr>
          <w:p w14:paraId="70139768"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single" w:sz="4" w:space="0" w:color="auto"/>
              <w:left w:val="nil"/>
              <w:bottom w:val="nil"/>
              <w:right w:val="nil"/>
            </w:tcBorders>
            <w:shd w:val="clear" w:color="auto" w:fill="auto"/>
            <w:noWrap/>
            <w:vAlign w:val="bottom"/>
            <w:hideMark/>
          </w:tcPr>
          <w:p w14:paraId="3AA473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single" w:sz="4" w:space="0" w:color="auto"/>
              <w:left w:val="nil"/>
              <w:bottom w:val="nil"/>
              <w:right w:val="nil"/>
            </w:tcBorders>
            <w:shd w:val="clear" w:color="auto" w:fill="auto"/>
            <w:noWrap/>
            <w:vAlign w:val="bottom"/>
            <w:hideMark/>
          </w:tcPr>
          <w:p w14:paraId="51DCE1E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71.3</w:t>
            </w:r>
          </w:p>
        </w:tc>
        <w:tc>
          <w:tcPr>
            <w:tcW w:w="780" w:type="dxa"/>
            <w:tcBorders>
              <w:top w:val="single" w:sz="4" w:space="0" w:color="auto"/>
              <w:left w:val="nil"/>
              <w:bottom w:val="nil"/>
              <w:right w:val="nil"/>
            </w:tcBorders>
            <w:shd w:val="clear" w:color="auto" w:fill="auto"/>
            <w:noWrap/>
            <w:vAlign w:val="bottom"/>
            <w:hideMark/>
          </w:tcPr>
          <w:p w14:paraId="21D239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10.4</w:t>
            </w:r>
          </w:p>
        </w:tc>
        <w:tc>
          <w:tcPr>
            <w:tcW w:w="886" w:type="dxa"/>
            <w:tcBorders>
              <w:top w:val="single" w:sz="4" w:space="0" w:color="auto"/>
              <w:left w:val="nil"/>
              <w:bottom w:val="nil"/>
              <w:right w:val="nil"/>
            </w:tcBorders>
            <w:shd w:val="clear" w:color="auto" w:fill="auto"/>
            <w:noWrap/>
            <w:vAlign w:val="bottom"/>
            <w:hideMark/>
          </w:tcPr>
          <w:p w14:paraId="18F599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6.1</w:t>
            </w:r>
          </w:p>
        </w:tc>
        <w:tc>
          <w:tcPr>
            <w:tcW w:w="810" w:type="dxa"/>
            <w:tcBorders>
              <w:top w:val="single" w:sz="4" w:space="0" w:color="auto"/>
              <w:left w:val="nil"/>
              <w:bottom w:val="nil"/>
              <w:right w:val="single" w:sz="8" w:space="0" w:color="auto"/>
            </w:tcBorders>
            <w:shd w:val="clear" w:color="auto" w:fill="auto"/>
            <w:noWrap/>
            <w:vAlign w:val="bottom"/>
            <w:hideMark/>
          </w:tcPr>
          <w:p w14:paraId="211947C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13.0</w:t>
            </w:r>
          </w:p>
        </w:tc>
      </w:tr>
      <w:tr w:rsidR="0025564C" w:rsidRPr="0025564C" w14:paraId="43F06519"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10979AD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231BF3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25209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03B7C2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84.4</w:t>
            </w:r>
          </w:p>
        </w:tc>
        <w:tc>
          <w:tcPr>
            <w:tcW w:w="780" w:type="dxa"/>
            <w:tcBorders>
              <w:top w:val="nil"/>
              <w:left w:val="nil"/>
              <w:bottom w:val="nil"/>
              <w:right w:val="nil"/>
            </w:tcBorders>
            <w:shd w:val="clear" w:color="auto" w:fill="auto"/>
            <w:noWrap/>
            <w:vAlign w:val="bottom"/>
            <w:hideMark/>
          </w:tcPr>
          <w:p w14:paraId="2516D25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w:t>
            </w:r>
          </w:p>
        </w:tc>
        <w:tc>
          <w:tcPr>
            <w:tcW w:w="886" w:type="dxa"/>
            <w:tcBorders>
              <w:top w:val="nil"/>
              <w:left w:val="nil"/>
              <w:bottom w:val="nil"/>
              <w:right w:val="nil"/>
            </w:tcBorders>
            <w:shd w:val="clear" w:color="auto" w:fill="auto"/>
            <w:noWrap/>
            <w:vAlign w:val="bottom"/>
            <w:hideMark/>
          </w:tcPr>
          <w:p w14:paraId="778F38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4C71C7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1.8</w:t>
            </w:r>
          </w:p>
        </w:tc>
      </w:tr>
      <w:tr w:rsidR="0025564C" w:rsidRPr="0025564C" w14:paraId="3B460A3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8634772"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single" w:sz="4" w:space="0" w:color="auto"/>
              <w:left w:val="nil"/>
              <w:bottom w:val="single" w:sz="4" w:space="0" w:color="000000"/>
              <w:right w:val="nil"/>
            </w:tcBorders>
            <w:vAlign w:val="center"/>
            <w:hideMark/>
          </w:tcPr>
          <w:p w14:paraId="13B8D8AD"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355D2CDB" w14:textId="28F11B43"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w:t>
            </w:r>
            <w:r w:rsidR="00641B54">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528E966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single" w:sz="4" w:space="0" w:color="auto"/>
              <w:right w:val="nil"/>
            </w:tcBorders>
            <w:shd w:val="clear" w:color="auto" w:fill="auto"/>
            <w:noWrap/>
            <w:vAlign w:val="bottom"/>
            <w:hideMark/>
          </w:tcPr>
          <w:p w14:paraId="432C431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41664C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3A25129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2C70123B"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90282A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405BDE2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Near Wetland</w:t>
            </w:r>
          </w:p>
        </w:tc>
        <w:tc>
          <w:tcPr>
            <w:tcW w:w="1180" w:type="dxa"/>
            <w:tcBorders>
              <w:top w:val="nil"/>
              <w:left w:val="nil"/>
              <w:bottom w:val="nil"/>
              <w:right w:val="nil"/>
            </w:tcBorders>
            <w:shd w:val="clear" w:color="auto" w:fill="auto"/>
            <w:noWrap/>
            <w:vAlign w:val="bottom"/>
            <w:hideMark/>
          </w:tcPr>
          <w:p w14:paraId="1F660D3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91657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86.8</w:t>
            </w:r>
          </w:p>
        </w:tc>
        <w:tc>
          <w:tcPr>
            <w:tcW w:w="780" w:type="dxa"/>
            <w:tcBorders>
              <w:top w:val="nil"/>
              <w:left w:val="nil"/>
              <w:bottom w:val="nil"/>
              <w:right w:val="nil"/>
            </w:tcBorders>
            <w:shd w:val="clear" w:color="auto" w:fill="auto"/>
            <w:noWrap/>
            <w:vAlign w:val="bottom"/>
            <w:hideMark/>
          </w:tcPr>
          <w:p w14:paraId="5926519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2E13D94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nil"/>
              <w:right w:val="single" w:sz="8" w:space="0" w:color="auto"/>
            </w:tcBorders>
            <w:shd w:val="clear" w:color="auto" w:fill="auto"/>
            <w:noWrap/>
            <w:vAlign w:val="bottom"/>
            <w:hideMark/>
          </w:tcPr>
          <w:p w14:paraId="4A835C1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3.5</w:t>
            </w:r>
          </w:p>
        </w:tc>
      </w:tr>
      <w:tr w:rsidR="0025564C" w:rsidRPr="0025564C" w14:paraId="47F281AE"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6278264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661E25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433F37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20-30</w:t>
            </w:r>
          </w:p>
        </w:tc>
        <w:tc>
          <w:tcPr>
            <w:tcW w:w="880" w:type="dxa"/>
            <w:tcBorders>
              <w:top w:val="nil"/>
              <w:left w:val="nil"/>
              <w:bottom w:val="single" w:sz="4" w:space="0" w:color="auto"/>
              <w:right w:val="nil"/>
            </w:tcBorders>
            <w:shd w:val="clear" w:color="auto" w:fill="auto"/>
            <w:noWrap/>
            <w:vAlign w:val="bottom"/>
            <w:hideMark/>
          </w:tcPr>
          <w:p w14:paraId="380F5B3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85.5</w:t>
            </w:r>
          </w:p>
        </w:tc>
        <w:tc>
          <w:tcPr>
            <w:tcW w:w="780" w:type="dxa"/>
            <w:tcBorders>
              <w:top w:val="nil"/>
              <w:left w:val="nil"/>
              <w:bottom w:val="single" w:sz="4" w:space="0" w:color="auto"/>
              <w:right w:val="nil"/>
            </w:tcBorders>
            <w:shd w:val="clear" w:color="auto" w:fill="auto"/>
            <w:noWrap/>
            <w:vAlign w:val="bottom"/>
            <w:hideMark/>
          </w:tcPr>
          <w:p w14:paraId="402A4D8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86" w:type="dxa"/>
            <w:tcBorders>
              <w:top w:val="nil"/>
              <w:left w:val="nil"/>
              <w:bottom w:val="single" w:sz="4" w:space="0" w:color="auto"/>
              <w:right w:val="nil"/>
            </w:tcBorders>
            <w:shd w:val="clear" w:color="auto" w:fill="auto"/>
            <w:noWrap/>
            <w:vAlign w:val="bottom"/>
            <w:hideMark/>
          </w:tcPr>
          <w:p w14:paraId="31ED0F0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5.8</w:t>
            </w:r>
          </w:p>
        </w:tc>
        <w:tc>
          <w:tcPr>
            <w:tcW w:w="810" w:type="dxa"/>
            <w:tcBorders>
              <w:top w:val="nil"/>
              <w:left w:val="nil"/>
              <w:bottom w:val="single" w:sz="4" w:space="0" w:color="auto"/>
              <w:right w:val="single" w:sz="8" w:space="0" w:color="auto"/>
            </w:tcBorders>
            <w:shd w:val="clear" w:color="auto" w:fill="auto"/>
            <w:noWrap/>
            <w:vAlign w:val="bottom"/>
            <w:hideMark/>
          </w:tcPr>
          <w:p w14:paraId="6E6586D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2.8</w:t>
            </w:r>
          </w:p>
        </w:tc>
      </w:tr>
      <w:tr w:rsidR="0025564C" w:rsidRPr="0025564C" w14:paraId="733DB9B2"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3D65C40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single" w:sz="4" w:space="0" w:color="auto"/>
              <w:bottom w:val="single" w:sz="4" w:space="0" w:color="000000"/>
              <w:right w:val="nil"/>
            </w:tcBorders>
            <w:shd w:val="clear" w:color="auto" w:fill="auto"/>
            <w:noWrap/>
            <w:vAlign w:val="center"/>
            <w:hideMark/>
          </w:tcPr>
          <w:p w14:paraId="041F30BF"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3B9DB2D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2BE245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88.0</w:t>
            </w:r>
          </w:p>
        </w:tc>
        <w:tc>
          <w:tcPr>
            <w:tcW w:w="780" w:type="dxa"/>
            <w:tcBorders>
              <w:top w:val="nil"/>
              <w:left w:val="nil"/>
              <w:bottom w:val="nil"/>
              <w:right w:val="nil"/>
            </w:tcBorders>
            <w:shd w:val="clear" w:color="auto" w:fill="auto"/>
            <w:noWrap/>
            <w:vAlign w:val="bottom"/>
            <w:hideMark/>
          </w:tcPr>
          <w:p w14:paraId="229630C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76DAA68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10" w:type="dxa"/>
            <w:tcBorders>
              <w:top w:val="nil"/>
              <w:left w:val="nil"/>
              <w:bottom w:val="nil"/>
              <w:right w:val="single" w:sz="8" w:space="0" w:color="auto"/>
            </w:tcBorders>
            <w:shd w:val="clear" w:color="auto" w:fill="auto"/>
            <w:noWrap/>
            <w:vAlign w:val="bottom"/>
            <w:hideMark/>
          </w:tcPr>
          <w:p w14:paraId="3D33472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r w:rsidR="0025564C" w:rsidRPr="0025564C" w14:paraId="2012D9AA"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209DEA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6FAF38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302600E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3CFC9C5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89.8</w:t>
            </w:r>
          </w:p>
        </w:tc>
        <w:tc>
          <w:tcPr>
            <w:tcW w:w="780" w:type="dxa"/>
            <w:tcBorders>
              <w:top w:val="nil"/>
              <w:left w:val="nil"/>
              <w:bottom w:val="nil"/>
              <w:right w:val="nil"/>
            </w:tcBorders>
            <w:shd w:val="clear" w:color="auto" w:fill="auto"/>
            <w:noWrap/>
            <w:vAlign w:val="bottom"/>
            <w:hideMark/>
          </w:tcPr>
          <w:p w14:paraId="420799D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38A4AE5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20C0D0B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1EA9DC27"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0E350D8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single" w:sz="4" w:space="0" w:color="auto"/>
              <w:bottom w:val="single" w:sz="4" w:space="0" w:color="000000"/>
              <w:right w:val="nil"/>
            </w:tcBorders>
            <w:vAlign w:val="center"/>
            <w:hideMark/>
          </w:tcPr>
          <w:p w14:paraId="245595F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02660F7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06C756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780" w:type="dxa"/>
            <w:tcBorders>
              <w:top w:val="nil"/>
              <w:left w:val="nil"/>
              <w:bottom w:val="single" w:sz="4" w:space="0" w:color="auto"/>
              <w:right w:val="nil"/>
            </w:tcBorders>
            <w:shd w:val="clear" w:color="auto" w:fill="auto"/>
            <w:noWrap/>
            <w:vAlign w:val="bottom"/>
            <w:hideMark/>
          </w:tcPr>
          <w:p w14:paraId="7BE04E66"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86" w:type="dxa"/>
            <w:tcBorders>
              <w:top w:val="nil"/>
              <w:left w:val="nil"/>
              <w:bottom w:val="single" w:sz="4" w:space="0" w:color="auto"/>
              <w:right w:val="nil"/>
            </w:tcBorders>
            <w:shd w:val="clear" w:color="auto" w:fill="auto"/>
            <w:noWrap/>
            <w:vAlign w:val="bottom"/>
            <w:hideMark/>
          </w:tcPr>
          <w:p w14:paraId="672CA46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NA</w:t>
            </w:r>
          </w:p>
        </w:tc>
        <w:tc>
          <w:tcPr>
            <w:tcW w:w="810" w:type="dxa"/>
            <w:tcBorders>
              <w:top w:val="nil"/>
              <w:left w:val="nil"/>
              <w:bottom w:val="single" w:sz="4" w:space="0" w:color="auto"/>
              <w:right w:val="single" w:sz="8" w:space="0" w:color="auto"/>
            </w:tcBorders>
            <w:shd w:val="clear" w:color="auto" w:fill="auto"/>
            <w:noWrap/>
            <w:vAlign w:val="bottom"/>
            <w:hideMark/>
          </w:tcPr>
          <w:p w14:paraId="36ACCFB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5A955C9D"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756F85E1"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26FEE0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B0BE5A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0-10</w:t>
            </w:r>
          </w:p>
        </w:tc>
        <w:tc>
          <w:tcPr>
            <w:tcW w:w="880" w:type="dxa"/>
            <w:tcBorders>
              <w:top w:val="nil"/>
              <w:left w:val="nil"/>
              <w:bottom w:val="nil"/>
              <w:right w:val="nil"/>
            </w:tcBorders>
            <w:shd w:val="clear" w:color="auto" w:fill="auto"/>
            <w:noWrap/>
            <w:vAlign w:val="bottom"/>
            <w:hideMark/>
          </w:tcPr>
          <w:p w14:paraId="0276005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87.6</w:t>
            </w:r>
          </w:p>
        </w:tc>
        <w:tc>
          <w:tcPr>
            <w:tcW w:w="780" w:type="dxa"/>
            <w:tcBorders>
              <w:top w:val="nil"/>
              <w:left w:val="nil"/>
              <w:bottom w:val="nil"/>
              <w:right w:val="nil"/>
            </w:tcBorders>
            <w:shd w:val="clear" w:color="auto" w:fill="auto"/>
            <w:noWrap/>
            <w:vAlign w:val="bottom"/>
            <w:hideMark/>
          </w:tcPr>
          <w:p w14:paraId="03F8378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nil"/>
              <w:right w:val="nil"/>
            </w:tcBorders>
            <w:shd w:val="clear" w:color="auto" w:fill="auto"/>
            <w:noWrap/>
            <w:vAlign w:val="bottom"/>
            <w:hideMark/>
          </w:tcPr>
          <w:p w14:paraId="64768CF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330B7BB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1.6</w:t>
            </w:r>
          </w:p>
        </w:tc>
      </w:tr>
      <w:tr w:rsidR="0025564C" w:rsidRPr="0025564C" w14:paraId="314BD505"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2F0EE407"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694EB71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BD298F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50-60</w:t>
            </w:r>
          </w:p>
        </w:tc>
        <w:tc>
          <w:tcPr>
            <w:tcW w:w="880" w:type="dxa"/>
            <w:tcBorders>
              <w:top w:val="nil"/>
              <w:left w:val="nil"/>
              <w:bottom w:val="nil"/>
              <w:right w:val="nil"/>
            </w:tcBorders>
            <w:shd w:val="clear" w:color="auto" w:fill="auto"/>
            <w:noWrap/>
            <w:vAlign w:val="bottom"/>
            <w:hideMark/>
          </w:tcPr>
          <w:p w14:paraId="29430AA2"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90.8</w:t>
            </w:r>
          </w:p>
        </w:tc>
        <w:tc>
          <w:tcPr>
            <w:tcW w:w="780" w:type="dxa"/>
            <w:tcBorders>
              <w:top w:val="nil"/>
              <w:left w:val="nil"/>
              <w:bottom w:val="nil"/>
              <w:right w:val="nil"/>
            </w:tcBorders>
            <w:shd w:val="clear" w:color="auto" w:fill="auto"/>
            <w:noWrap/>
            <w:vAlign w:val="bottom"/>
            <w:hideMark/>
          </w:tcPr>
          <w:p w14:paraId="0BFBA69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3.0</w:t>
            </w:r>
          </w:p>
        </w:tc>
        <w:tc>
          <w:tcPr>
            <w:tcW w:w="886" w:type="dxa"/>
            <w:tcBorders>
              <w:top w:val="nil"/>
              <w:left w:val="nil"/>
              <w:bottom w:val="nil"/>
              <w:right w:val="nil"/>
            </w:tcBorders>
            <w:shd w:val="clear" w:color="auto" w:fill="auto"/>
            <w:noWrap/>
            <w:vAlign w:val="bottom"/>
            <w:hideMark/>
          </w:tcPr>
          <w:p w14:paraId="5032E27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4B26F9D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w:t>
            </w:r>
          </w:p>
        </w:tc>
      </w:tr>
      <w:tr w:rsidR="0025564C" w:rsidRPr="0025564C" w14:paraId="0AA82BF6" w14:textId="77777777" w:rsidTr="00641B54">
        <w:trPr>
          <w:trHeight w:val="300"/>
        </w:trPr>
        <w:tc>
          <w:tcPr>
            <w:tcW w:w="1204" w:type="dxa"/>
            <w:vMerge/>
            <w:tcBorders>
              <w:top w:val="nil"/>
              <w:left w:val="single" w:sz="8" w:space="0" w:color="auto"/>
              <w:bottom w:val="single" w:sz="4" w:space="0" w:color="000000"/>
              <w:right w:val="single" w:sz="4" w:space="0" w:color="auto"/>
            </w:tcBorders>
            <w:vAlign w:val="center"/>
            <w:hideMark/>
          </w:tcPr>
          <w:p w14:paraId="4537FCD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FEB2CF5"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C28619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443576C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89.9</w:t>
            </w:r>
          </w:p>
        </w:tc>
        <w:tc>
          <w:tcPr>
            <w:tcW w:w="780" w:type="dxa"/>
            <w:tcBorders>
              <w:top w:val="nil"/>
              <w:left w:val="nil"/>
              <w:bottom w:val="single" w:sz="4" w:space="0" w:color="auto"/>
              <w:right w:val="nil"/>
            </w:tcBorders>
            <w:shd w:val="clear" w:color="auto" w:fill="auto"/>
            <w:noWrap/>
            <w:vAlign w:val="bottom"/>
            <w:hideMark/>
          </w:tcPr>
          <w:p w14:paraId="5219EF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4.0</w:t>
            </w:r>
          </w:p>
        </w:tc>
        <w:tc>
          <w:tcPr>
            <w:tcW w:w="886" w:type="dxa"/>
            <w:tcBorders>
              <w:top w:val="nil"/>
              <w:left w:val="nil"/>
              <w:bottom w:val="single" w:sz="4" w:space="0" w:color="auto"/>
              <w:right w:val="nil"/>
            </w:tcBorders>
            <w:shd w:val="clear" w:color="auto" w:fill="auto"/>
            <w:noWrap/>
            <w:vAlign w:val="bottom"/>
            <w:hideMark/>
          </w:tcPr>
          <w:p w14:paraId="4807F6D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4" w:space="0" w:color="auto"/>
              <w:right w:val="single" w:sz="8" w:space="0" w:color="auto"/>
            </w:tcBorders>
            <w:shd w:val="clear" w:color="auto" w:fill="auto"/>
            <w:noWrap/>
            <w:vAlign w:val="bottom"/>
            <w:hideMark/>
          </w:tcPr>
          <w:p w14:paraId="7494C72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1.2</w:t>
            </w:r>
          </w:p>
        </w:tc>
      </w:tr>
      <w:tr w:rsidR="0025564C" w:rsidRPr="0025564C" w14:paraId="38BDA708" w14:textId="77777777" w:rsidTr="00641B54">
        <w:trPr>
          <w:trHeight w:val="300"/>
        </w:trPr>
        <w:tc>
          <w:tcPr>
            <w:tcW w:w="120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70AB304A"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SCB</w:t>
            </w:r>
          </w:p>
        </w:tc>
        <w:tc>
          <w:tcPr>
            <w:tcW w:w="1720" w:type="dxa"/>
            <w:vMerge w:val="restart"/>
            <w:tcBorders>
              <w:top w:val="nil"/>
              <w:left w:val="nil"/>
              <w:bottom w:val="single" w:sz="4" w:space="0" w:color="000000"/>
              <w:right w:val="nil"/>
            </w:tcBorders>
            <w:shd w:val="clear" w:color="auto" w:fill="auto"/>
            <w:noWrap/>
            <w:vAlign w:val="center"/>
            <w:hideMark/>
          </w:tcPr>
          <w:p w14:paraId="7268825D"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Wetland</w:t>
            </w:r>
          </w:p>
        </w:tc>
        <w:tc>
          <w:tcPr>
            <w:tcW w:w="1180" w:type="dxa"/>
            <w:tcBorders>
              <w:top w:val="nil"/>
              <w:left w:val="nil"/>
              <w:bottom w:val="nil"/>
              <w:right w:val="nil"/>
            </w:tcBorders>
            <w:shd w:val="clear" w:color="auto" w:fill="auto"/>
            <w:noWrap/>
            <w:vAlign w:val="bottom"/>
            <w:hideMark/>
          </w:tcPr>
          <w:p w14:paraId="2E5E10D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9B7CC1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72.9</w:t>
            </w:r>
          </w:p>
        </w:tc>
        <w:tc>
          <w:tcPr>
            <w:tcW w:w="780" w:type="dxa"/>
            <w:tcBorders>
              <w:top w:val="nil"/>
              <w:left w:val="nil"/>
              <w:bottom w:val="nil"/>
              <w:right w:val="nil"/>
            </w:tcBorders>
            <w:shd w:val="clear" w:color="auto" w:fill="auto"/>
            <w:noWrap/>
            <w:vAlign w:val="bottom"/>
            <w:hideMark/>
          </w:tcPr>
          <w:p w14:paraId="4B1E322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13.1</w:t>
            </w:r>
          </w:p>
        </w:tc>
        <w:tc>
          <w:tcPr>
            <w:tcW w:w="886" w:type="dxa"/>
            <w:tcBorders>
              <w:top w:val="nil"/>
              <w:left w:val="nil"/>
              <w:bottom w:val="nil"/>
              <w:right w:val="nil"/>
            </w:tcBorders>
            <w:shd w:val="clear" w:color="auto" w:fill="auto"/>
            <w:noWrap/>
            <w:vAlign w:val="bottom"/>
            <w:hideMark/>
          </w:tcPr>
          <w:p w14:paraId="6075DB4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7.5</w:t>
            </w:r>
          </w:p>
        </w:tc>
        <w:tc>
          <w:tcPr>
            <w:tcW w:w="810" w:type="dxa"/>
            <w:tcBorders>
              <w:top w:val="nil"/>
              <w:left w:val="nil"/>
              <w:bottom w:val="nil"/>
              <w:right w:val="single" w:sz="8" w:space="0" w:color="auto"/>
            </w:tcBorders>
            <w:shd w:val="clear" w:color="auto" w:fill="auto"/>
            <w:noWrap/>
            <w:vAlign w:val="bottom"/>
            <w:hideMark/>
          </w:tcPr>
          <w:p w14:paraId="246B057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6.5</w:t>
            </w:r>
          </w:p>
        </w:tc>
      </w:tr>
      <w:tr w:rsidR="0025564C" w:rsidRPr="0025564C" w14:paraId="323C469E"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5EBDC0F6"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30A07C27"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7C7B565" w14:textId="2DE377CE"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6386934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80.2</w:t>
            </w:r>
          </w:p>
        </w:tc>
        <w:tc>
          <w:tcPr>
            <w:tcW w:w="780" w:type="dxa"/>
            <w:tcBorders>
              <w:top w:val="nil"/>
              <w:left w:val="nil"/>
              <w:bottom w:val="nil"/>
              <w:right w:val="nil"/>
            </w:tcBorders>
            <w:shd w:val="clear" w:color="auto" w:fill="auto"/>
            <w:noWrap/>
            <w:vAlign w:val="bottom"/>
            <w:hideMark/>
          </w:tcPr>
          <w:p w14:paraId="3CCCA50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86" w:type="dxa"/>
            <w:tcBorders>
              <w:top w:val="nil"/>
              <w:left w:val="nil"/>
              <w:bottom w:val="nil"/>
              <w:right w:val="nil"/>
            </w:tcBorders>
            <w:shd w:val="clear" w:color="auto" w:fill="auto"/>
            <w:noWrap/>
            <w:vAlign w:val="bottom"/>
            <w:hideMark/>
          </w:tcPr>
          <w:p w14:paraId="11E37A5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nil"/>
              <w:right w:val="single" w:sz="8" w:space="0" w:color="auto"/>
            </w:tcBorders>
            <w:shd w:val="clear" w:color="auto" w:fill="auto"/>
            <w:noWrap/>
            <w:vAlign w:val="bottom"/>
            <w:hideMark/>
          </w:tcPr>
          <w:p w14:paraId="5ED87CE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2.3</w:t>
            </w:r>
          </w:p>
        </w:tc>
      </w:tr>
      <w:tr w:rsidR="0025564C" w:rsidRPr="0025564C" w14:paraId="399AD668"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4D6DE4AE"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BEAB36B"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45F1B8EF" w14:textId="1ADBD8B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4" w:space="0" w:color="auto"/>
              <w:right w:val="nil"/>
            </w:tcBorders>
            <w:shd w:val="clear" w:color="auto" w:fill="auto"/>
            <w:noWrap/>
            <w:vAlign w:val="bottom"/>
            <w:hideMark/>
          </w:tcPr>
          <w:p w14:paraId="655070FA"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79.4</w:t>
            </w:r>
          </w:p>
        </w:tc>
        <w:tc>
          <w:tcPr>
            <w:tcW w:w="780" w:type="dxa"/>
            <w:tcBorders>
              <w:top w:val="nil"/>
              <w:left w:val="nil"/>
              <w:bottom w:val="single" w:sz="4" w:space="0" w:color="auto"/>
              <w:right w:val="nil"/>
            </w:tcBorders>
            <w:shd w:val="clear" w:color="auto" w:fill="auto"/>
            <w:noWrap/>
            <w:vAlign w:val="bottom"/>
            <w:hideMark/>
          </w:tcPr>
          <w:p w14:paraId="5A0B23F3"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9.8</w:t>
            </w:r>
          </w:p>
        </w:tc>
        <w:tc>
          <w:tcPr>
            <w:tcW w:w="886" w:type="dxa"/>
            <w:tcBorders>
              <w:top w:val="nil"/>
              <w:left w:val="nil"/>
              <w:bottom w:val="single" w:sz="4" w:space="0" w:color="auto"/>
              <w:right w:val="nil"/>
            </w:tcBorders>
            <w:shd w:val="clear" w:color="auto" w:fill="auto"/>
            <w:noWrap/>
            <w:vAlign w:val="bottom"/>
            <w:hideMark/>
          </w:tcPr>
          <w:p w14:paraId="786F0827"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w:t>
            </w:r>
          </w:p>
        </w:tc>
        <w:tc>
          <w:tcPr>
            <w:tcW w:w="810" w:type="dxa"/>
            <w:tcBorders>
              <w:top w:val="nil"/>
              <w:left w:val="nil"/>
              <w:bottom w:val="single" w:sz="4" w:space="0" w:color="auto"/>
              <w:right w:val="single" w:sz="8" w:space="0" w:color="auto"/>
            </w:tcBorders>
            <w:shd w:val="clear" w:color="auto" w:fill="auto"/>
            <w:noWrap/>
            <w:vAlign w:val="bottom"/>
            <w:hideMark/>
          </w:tcPr>
          <w:p w14:paraId="5698A91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2.0</w:t>
            </w:r>
          </w:p>
        </w:tc>
      </w:tr>
      <w:tr w:rsidR="0025564C" w:rsidRPr="0025564C" w14:paraId="4B3C433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04201679"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4" w:space="0" w:color="000000"/>
              <w:right w:val="nil"/>
            </w:tcBorders>
            <w:shd w:val="clear" w:color="auto" w:fill="auto"/>
            <w:noWrap/>
            <w:vAlign w:val="center"/>
            <w:hideMark/>
          </w:tcPr>
          <w:p w14:paraId="5E0AC665"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Shrub</w:t>
            </w:r>
          </w:p>
        </w:tc>
        <w:tc>
          <w:tcPr>
            <w:tcW w:w="1180" w:type="dxa"/>
            <w:tcBorders>
              <w:top w:val="nil"/>
              <w:left w:val="nil"/>
              <w:bottom w:val="nil"/>
              <w:right w:val="nil"/>
            </w:tcBorders>
            <w:shd w:val="clear" w:color="auto" w:fill="auto"/>
            <w:noWrap/>
            <w:vAlign w:val="bottom"/>
            <w:hideMark/>
          </w:tcPr>
          <w:p w14:paraId="5E69F17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2162890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87.9</w:t>
            </w:r>
          </w:p>
        </w:tc>
        <w:tc>
          <w:tcPr>
            <w:tcW w:w="780" w:type="dxa"/>
            <w:tcBorders>
              <w:top w:val="nil"/>
              <w:left w:val="nil"/>
              <w:bottom w:val="nil"/>
              <w:right w:val="nil"/>
            </w:tcBorders>
            <w:shd w:val="clear" w:color="auto" w:fill="auto"/>
            <w:noWrap/>
            <w:vAlign w:val="bottom"/>
            <w:hideMark/>
          </w:tcPr>
          <w:p w14:paraId="5C30917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4E4A331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nil"/>
              <w:right w:val="single" w:sz="8" w:space="0" w:color="auto"/>
            </w:tcBorders>
            <w:shd w:val="clear" w:color="auto" w:fill="auto"/>
            <w:noWrap/>
            <w:vAlign w:val="bottom"/>
            <w:hideMark/>
          </w:tcPr>
          <w:p w14:paraId="0F97BD0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7A03CFA0"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61EB3DE4"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18B2346A"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07917F28" w14:textId="23F93850"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50</w:t>
            </w:r>
            <w:r w:rsidR="00641B54">
              <w:rPr>
                <w:rFonts w:ascii="Calibri" w:eastAsia="Times New Roman" w:hAnsi="Calibri" w:cs="Calibri"/>
                <w:color w:val="000000"/>
                <w:sz w:val="22"/>
                <w:szCs w:val="22"/>
                <w:lang w:eastAsia="en-US"/>
              </w:rPr>
              <w:t>-60</w:t>
            </w:r>
          </w:p>
        </w:tc>
        <w:tc>
          <w:tcPr>
            <w:tcW w:w="880" w:type="dxa"/>
            <w:tcBorders>
              <w:top w:val="nil"/>
              <w:left w:val="nil"/>
              <w:bottom w:val="nil"/>
              <w:right w:val="nil"/>
            </w:tcBorders>
            <w:shd w:val="clear" w:color="auto" w:fill="auto"/>
            <w:noWrap/>
            <w:vAlign w:val="bottom"/>
            <w:hideMark/>
          </w:tcPr>
          <w:p w14:paraId="73C7E14B"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88.4</w:t>
            </w:r>
          </w:p>
        </w:tc>
        <w:tc>
          <w:tcPr>
            <w:tcW w:w="780" w:type="dxa"/>
            <w:tcBorders>
              <w:top w:val="nil"/>
              <w:left w:val="nil"/>
              <w:bottom w:val="nil"/>
              <w:right w:val="nil"/>
            </w:tcBorders>
            <w:shd w:val="clear" w:color="auto" w:fill="auto"/>
            <w:noWrap/>
            <w:vAlign w:val="bottom"/>
            <w:hideMark/>
          </w:tcPr>
          <w:p w14:paraId="561AEA3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61971BA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D0D15A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2.9</w:t>
            </w:r>
          </w:p>
        </w:tc>
      </w:tr>
      <w:tr w:rsidR="0025564C" w:rsidRPr="0025564C" w14:paraId="42D9D8D6"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7F411CF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4" w:space="0" w:color="000000"/>
              <w:right w:val="nil"/>
            </w:tcBorders>
            <w:vAlign w:val="center"/>
            <w:hideMark/>
          </w:tcPr>
          <w:p w14:paraId="00021D76"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4" w:space="0" w:color="auto"/>
              <w:right w:val="nil"/>
            </w:tcBorders>
            <w:shd w:val="clear" w:color="auto" w:fill="auto"/>
            <w:noWrap/>
            <w:vAlign w:val="bottom"/>
            <w:hideMark/>
          </w:tcPr>
          <w:p w14:paraId="6C30DB9B" w14:textId="3F85DE9D"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90-100</w:t>
            </w:r>
          </w:p>
        </w:tc>
        <w:tc>
          <w:tcPr>
            <w:tcW w:w="880" w:type="dxa"/>
            <w:tcBorders>
              <w:top w:val="nil"/>
              <w:left w:val="nil"/>
              <w:bottom w:val="single" w:sz="4" w:space="0" w:color="auto"/>
              <w:right w:val="nil"/>
            </w:tcBorders>
            <w:shd w:val="clear" w:color="auto" w:fill="auto"/>
            <w:noWrap/>
            <w:vAlign w:val="bottom"/>
            <w:hideMark/>
          </w:tcPr>
          <w:p w14:paraId="2965BBCD"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87.7</w:t>
            </w:r>
          </w:p>
        </w:tc>
        <w:tc>
          <w:tcPr>
            <w:tcW w:w="780" w:type="dxa"/>
            <w:tcBorders>
              <w:top w:val="nil"/>
              <w:left w:val="nil"/>
              <w:bottom w:val="single" w:sz="4" w:space="0" w:color="auto"/>
              <w:right w:val="nil"/>
            </w:tcBorders>
            <w:shd w:val="clear" w:color="auto" w:fill="auto"/>
            <w:noWrap/>
            <w:vAlign w:val="bottom"/>
            <w:hideMark/>
          </w:tcPr>
          <w:p w14:paraId="3EE27DD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86" w:type="dxa"/>
            <w:tcBorders>
              <w:top w:val="nil"/>
              <w:left w:val="nil"/>
              <w:bottom w:val="single" w:sz="4" w:space="0" w:color="auto"/>
              <w:right w:val="nil"/>
            </w:tcBorders>
            <w:shd w:val="clear" w:color="auto" w:fill="auto"/>
            <w:noWrap/>
            <w:vAlign w:val="bottom"/>
            <w:hideMark/>
          </w:tcPr>
          <w:p w14:paraId="120371B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10" w:type="dxa"/>
            <w:tcBorders>
              <w:top w:val="nil"/>
              <w:left w:val="nil"/>
              <w:bottom w:val="single" w:sz="4" w:space="0" w:color="auto"/>
              <w:right w:val="single" w:sz="8" w:space="0" w:color="auto"/>
            </w:tcBorders>
            <w:shd w:val="clear" w:color="auto" w:fill="auto"/>
            <w:noWrap/>
            <w:vAlign w:val="bottom"/>
            <w:hideMark/>
          </w:tcPr>
          <w:p w14:paraId="292D1DB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1.4</w:t>
            </w:r>
          </w:p>
        </w:tc>
      </w:tr>
      <w:tr w:rsidR="0025564C" w:rsidRPr="0025564C" w14:paraId="578B5751"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3A605E0A"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val="restart"/>
            <w:tcBorders>
              <w:top w:val="nil"/>
              <w:left w:val="nil"/>
              <w:bottom w:val="single" w:sz="8" w:space="0" w:color="000000"/>
              <w:right w:val="nil"/>
            </w:tcBorders>
            <w:shd w:val="clear" w:color="auto" w:fill="auto"/>
            <w:noWrap/>
            <w:vAlign w:val="center"/>
            <w:hideMark/>
          </w:tcPr>
          <w:p w14:paraId="1E046660" w14:textId="77777777" w:rsidR="0025564C" w:rsidRPr="0025564C" w:rsidRDefault="0025564C" w:rsidP="0025564C">
            <w:pPr>
              <w:jc w:val="center"/>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Forest</w:t>
            </w:r>
          </w:p>
        </w:tc>
        <w:tc>
          <w:tcPr>
            <w:tcW w:w="1180" w:type="dxa"/>
            <w:tcBorders>
              <w:top w:val="nil"/>
              <w:left w:val="nil"/>
              <w:bottom w:val="nil"/>
              <w:right w:val="nil"/>
            </w:tcBorders>
            <w:shd w:val="clear" w:color="auto" w:fill="auto"/>
            <w:noWrap/>
            <w:vAlign w:val="bottom"/>
            <w:hideMark/>
          </w:tcPr>
          <w:p w14:paraId="29D821F4"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0-12</w:t>
            </w:r>
          </w:p>
        </w:tc>
        <w:tc>
          <w:tcPr>
            <w:tcW w:w="880" w:type="dxa"/>
            <w:tcBorders>
              <w:top w:val="nil"/>
              <w:left w:val="nil"/>
              <w:bottom w:val="nil"/>
              <w:right w:val="nil"/>
            </w:tcBorders>
            <w:shd w:val="clear" w:color="auto" w:fill="auto"/>
            <w:noWrap/>
            <w:vAlign w:val="bottom"/>
            <w:hideMark/>
          </w:tcPr>
          <w:p w14:paraId="639B6681"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85.1</w:t>
            </w:r>
          </w:p>
        </w:tc>
        <w:tc>
          <w:tcPr>
            <w:tcW w:w="780" w:type="dxa"/>
            <w:tcBorders>
              <w:top w:val="nil"/>
              <w:left w:val="nil"/>
              <w:bottom w:val="nil"/>
              <w:right w:val="nil"/>
            </w:tcBorders>
            <w:shd w:val="clear" w:color="auto" w:fill="auto"/>
            <w:noWrap/>
            <w:vAlign w:val="bottom"/>
            <w:hideMark/>
          </w:tcPr>
          <w:p w14:paraId="5BB84D09"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4.8</w:t>
            </w:r>
          </w:p>
        </w:tc>
        <w:tc>
          <w:tcPr>
            <w:tcW w:w="886" w:type="dxa"/>
            <w:tcBorders>
              <w:top w:val="nil"/>
              <w:left w:val="nil"/>
              <w:bottom w:val="nil"/>
              <w:right w:val="nil"/>
            </w:tcBorders>
            <w:shd w:val="clear" w:color="auto" w:fill="auto"/>
            <w:noWrap/>
            <w:vAlign w:val="bottom"/>
            <w:hideMark/>
          </w:tcPr>
          <w:p w14:paraId="48703AD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5.7</w:t>
            </w:r>
          </w:p>
        </w:tc>
        <w:tc>
          <w:tcPr>
            <w:tcW w:w="810" w:type="dxa"/>
            <w:tcBorders>
              <w:top w:val="nil"/>
              <w:left w:val="nil"/>
              <w:bottom w:val="nil"/>
              <w:right w:val="single" w:sz="8" w:space="0" w:color="auto"/>
            </w:tcBorders>
            <w:shd w:val="clear" w:color="auto" w:fill="auto"/>
            <w:noWrap/>
            <w:vAlign w:val="bottom"/>
            <w:hideMark/>
          </w:tcPr>
          <w:p w14:paraId="148F46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4.4</w:t>
            </w:r>
          </w:p>
        </w:tc>
      </w:tr>
      <w:tr w:rsidR="0025564C" w:rsidRPr="0025564C" w14:paraId="6BA77487" w14:textId="77777777" w:rsidTr="00641B54">
        <w:trPr>
          <w:trHeight w:val="300"/>
        </w:trPr>
        <w:tc>
          <w:tcPr>
            <w:tcW w:w="1204" w:type="dxa"/>
            <w:vMerge/>
            <w:tcBorders>
              <w:top w:val="nil"/>
              <w:left w:val="single" w:sz="8" w:space="0" w:color="auto"/>
              <w:bottom w:val="single" w:sz="8" w:space="0" w:color="000000"/>
              <w:right w:val="single" w:sz="4" w:space="0" w:color="auto"/>
            </w:tcBorders>
            <w:vAlign w:val="center"/>
            <w:hideMark/>
          </w:tcPr>
          <w:p w14:paraId="17A1B018"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30ED5140"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nil"/>
              <w:right w:val="nil"/>
            </w:tcBorders>
            <w:shd w:val="clear" w:color="auto" w:fill="auto"/>
            <w:noWrap/>
            <w:vAlign w:val="bottom"/>
            <w:hideMark/>
          </w:tcPr>
          <w:p w14:paraId="1B52D77F" w14:textId="6C3B5ED1"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45-55</w:t>
            </w:r>
          </w:p>
        </w:tc>
        <w:tc>
          <w:tcPr>
            <w:tcW w:w="880" w:type="dxa"/>
            <w:tcBorders>
              <w:top w:val="nil"/>
              <w:left w:val="nil"/>
              <w:bottom w:val="nil"/>
              <w:right w:val="nil"/>
            </w:tcBorders>
            <w:shd w:val="clear" w:color="auto" w:fill="auto"/>
            <w:noWrap/>
            <w:vAlign w:val="bottom"/>
            <w:hideMark/>
          </w:tcPr>
          <w:p w14:paraId="5421F56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88.8</w:t>
            </w:r>
          </w:p>
        </w:tc>
        <w:tc>
          <w:tcPr>
            <w:tcW w:w="780" w:type="dxa"/>
            <w:tcBorders>
              <w:top w:val="nil"/>
              <w:left w:val="nil"/>
              <w:bottom w:val="nil"/>
              <w:right w:val="nil"/>
            </w:tcBorders>
            <w:shd w:val="clear" w:color="auto" w:fill="auto"/>
            <w:noWrap/>
            <w:vAlign w:val="bottom"/>
            <w:hideMark/>
          </w:tcPr>
          <w:p w14:paraId="35D0818E"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3.9</w:t>
            </w:r>
          </w:p>
        </w:tc>
        <w:tc>
          <w:tcPr>
            <w:tcW w:w="886" w:type="dxa"/>
            <w:tcBorders>
              <w:top w:val="nil"/>
              <w:left w:val="nil"/>
              <w:bottom w:val="nil"/>
              <w:right w:val="nil"/>
            </w:tcBorders>
            <w:shd w:val="clear" w:color="auto" w:fill="auto"/>
            <w:noWrap/>
            <w:vAlign w:val="bottom"/>
            <w:hideMark/>
          </w:tcPr>
          <w:p w14:paraId="1B06F835"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nil"/>
              <w:right w:val="single" w:sz="8" w:space="0" w:color="auto"/>
            </w:tcBorders>
            <w:shd w:val="clear" w:color="auto" w:fill="auto"/>
            <w:noWrap/>
            <w:vAlign w:val="bottom"/>
            <w:hideMark/>
          </w:tcPr>
          <w:p w14:paraId="756CD80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2.4</w:t>
            </w:r>
          </w:p>
        </w:tc>
      </w:tr>
      <w:tr w:rsidR="0025564C" w:rsidRPr="0025564C" w14:paraId="6D495B08" w14:textId="77777777" w:rsidTr="00641B54">
        <w:trPr>
          <w:trHeight w:val="315"/>
        </w:trPr>
        <w:tc>
          <w:tcPr>
            <w:tcW w:w="1204" w:type="dxa"/>
            <w:vMerge/>
            <w:tcBorders>
              <w:top w:val="nil"/>
              <w:left w:val="single" w:sz="8" w:space="0" w:color="auto"/>
              <w:bottom w:val="single" w:sz="8" w:space="0" w:color="000000"/>
              <w:right w:val="single" w:sz="4" w:space="0" w:color="auto"/>
            </w:tcBorders>
            <w:vAlign w:val="center"/>
            <w:hideMark/>
          </w:tcPr>
          <w:p w14:paraId="122E5B0D" w14:textId="77777777" w:rsidR="0025564C" w:rsidRPr="0025564C" w:rsidRDefault="0025564C" w:rsidP="0025564C">
            <w:pPr>
              <w:rPr>
                <w:rFonts w:ascii="Calibri" w:eastAsia="Times New Roman" w:hAnsi="Calibri" w:cs="Calibri"/>
                <w:color w:val="000000"/>
                <w:sz w:val="22"/>
                <w:szCs w:val="22"/>
                <w:lang w:eastAsia="en-US"/>
              </w:rPr>
            </w:pPr>
          </w:p>
        </w:tc>
        <w:tc>
          <w:tcPr>
            <w:tcW w:w="1720" w:type="dxa"/>
            <w:vMerge/>
            <w:tcBorders>
              <w:top w:val="nil"/>
              <w:left w:val="nil"/>
              <w:bottom w:val="single" w:sz="8" w:space="0" w:color="000000"/>
              <w:right w:val="nil"/>
            </w:tcBorders>
            <w:vAlign w:val="center"/>
            <w:hideMark/>
          </w:tcPr>
          <w:p w14:paraId="1767CCE1" w14:textId="77777777" w:rsidR="0025564C" w:rsidRPr="0025564C" w:rsidRDefault="0025564C" w:rsidP="0025564C">
            <w:pPr>
              <w:rPr>
                <w:rFonts w:ascii="Calibri" w:eastAsia="Times New Roman" w:hAnsi="Calibri" w:cs="Calibri"/>
                <w:color w:val="000000"/>
                <w:sz w:val="22"/>
                <w:szCs w:val="22"/>
                <w:lang w:eastAsia="en-US"/>
              </w:rPr>
            </w:pPr>
          </w:p>
        </w:tc>
        <w:tc>
          <w:tcPr>
            <w:tcW w:w="1180" w:type="dxa"/>
            <w:tcBorders>
              <w:top w:val="nil"/>
              <w:left w:val="nil"/>
              <w:bottom w:val="single" w:sz="8" w:space="0" w:color="auto"/>
              <w:right w:val="nil"/>
            </w:tcBorders>
            <w:shd w:val="clear" w:color="auto" w:fill="auto"/>
            <w:noWrap/>
            <w:vAlign w:val="bottom"/>
            <w:hideMark/>
          </w:tcPr>
          <w:p w14:paraId="042B8E56" w14:textId="63ED9ED9" w:rsidR="0025564C" w:rsidRPr="0025564C" w:rsidRDefault="00641B54" w:rsidP="0025564C">
            <w:pPr>
              <w:jc w:val="right"/>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90-</w:t>
            </w:r>
            <w:r w:rsidR="0025564C" w:rsidRPr="0025564C">
              <w:rPr>
                <w:rFonts w:ascii="Calibri" w:eastAsia="Times New Roman" w:hAnsi="Calibri" w:cs="Calibri"/>
                <w:color w:val="000000"/>
                <w:sz w:val="22"/>
                <w:szCs w:val="22"/>
                <w:lang w:eastAsia="en-US"/>
              </w:rPr>
              <w:t>100</w:t>
            </w:r>
          </w:p>
        </w:tc>
        <w:tc>
          <w:tcPr>
            <w:tcW w:w="880" w:type="dxa"/>
            <w:tcBorders>
              <w:top w:val="nil"/>
              <w:left w:val="nil"/>
              <w:bottom w:val="single" w:sz="8" w:space="0" w:color="auto"/>
              <w:right w:val="nil"/>
            </w:tcBorders>
            <w:shd w:val="clear" w:color="auto" w:fill="auto"/>
            <w:noWrap/>
            <w:vAlign w:val="bottom"/>
            <w:hideMark/>
          </w:tcPr>
          <w:p w14:paraId="16002E5F"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87.1</w:t>
            </w:r>
          </w:p>
        </w:tc>
        <w:tc>
          <w:tcPr>
            <w:tcW w:w="780" w:type="dxa"/>
            <w:tcBorders>
              <w:top w:val="nil"/>
              <w:left w:val="nil"/>
              <w:bottom w:val="single" w:sz="8" w:space="0" w:color="auto"/>
              <w:right w:val="nil"/>
            </w:tcBorders>
            <w:shd w:val="clear" w:color="auto" w:fill="auto"/>
            <w:noWrap/>
            <w:vAlign w:val="bottom"/>
            <w:hideMark/>
          </w:tcPr>
          <w:p w14:paraId="1FFF9DAC"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5.9</w:t>
            </w:r>
          </w:p>
        </w:tc>
        <w:tc>
          <w:tcPr>
            <w:tcW w:w="886" w:type="dxa"/>
            <w:tcBorders>
              <w:top w:val="nil"/>
              <w:left w:val="nil"/>
              <w:bottom w:val="single" w:sz="8" w:space="0" w:color="auto"/>
              <w:right w:val="nil"/>
            </w:tcBorders>
            <w:shd w:val="clear" w:color="auto" w:fill="auto"/>
            <w:noWrap/>
            <w:vAlign w:val="bottom"/>
            <w:hideMark/>
          </w:tcPr>
          <w:p w14:paraId="2C509AF0"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4.9</w:t>
            </w:r>
          </w:p>
        </w:tc>
        <w:tc>
          <w:tcPr>
            <w:tcW w:w="810" w:type="dxa"/>
            <w:tcBorders>
              <w:top w:val="nil"/>
              <w:left w:val="nil"/>
              <w:bottom w:val="single" w:sz="8" w:space="0" w:color="auto"/>
              <w:right w:val="single" w:sz="8" w:space="0" w:color="auto"/>
            </w:tcBorders>
            <w:shd w:val="clear" w:color="auto" w:fill="auto"/>
            <w:noWrap/>
            <w:vAlign w:val="bottom"/>
            <w:hideMark/>
          </w:tcPr>
          <w:p w14:paraId="2B54BFA8" w14:textId="77777777" w:rsidR="0025564C" w:rsidRPr="0025564C" w:rsidRDefault="0025564C" w:rsidP="0025564C">
            <w:pPr>
              <w:jc w:val="right"/>
              <w:rPr>
                <w:rFonts w:ascii="Calibri" w:eastAsia="Times New Roman" w:hAnsi="Calibri" w:cs="Calibri"/>
                <w:color w:val="000000"/>
                <w:sz w:val="22"/>
                <w:szCs w:val="22"/>
                <w:lang w:eastAsia="en-US"/>
              </w:rPr>
            </w:pPr>
            <w:r w:rsidRPr="0025564C">
              <w:rPr>
                <w:rFonts w:ascii="Calibri" w:eastAsia="Times New Roman" w:hAnsi="Calibri" w:cs="Calibri"/>
                <w:color w:val="000000"/>
                <w:sz w:val="22"/>
                <w:szCs w:val="22"/>
                <w:lang w:eastAsia="en-US"/>
              </w:rPr>
              <w:t>2.2</w:t>
            </w:r>
          </w:p>
        </w:tc>
      </w:tr>
    </w:tbl>
    <w:p w14:paraId="3E806BAE" w14:textId="577AE04F" w:rsidR="00B736BF" w:rsidRDefault="0049023C" w:rsidP="0049023C">
      <w:pPr>
        <w:spacing w:line="480" w:lineRule="auto"/>
        <w:jc w:val="both"/>
        <w:rPr>
          <w:rFonts w:ascii="Times New Roman" w:hAnsi="Times New Roman" w:cs="Times New Roman"/>
          <w:i/>
        </w:rPr>
      </w:pPr>
      <w:r>
        <w:rPr>
          <w:rFonts w:ascii="Times New Roman" w:hAnsi="Times New Roman" w:cs="Times New Roman"/>
          <w:i/>
        </w:rPr>
        <w:t xml:space="preserve">Table </w:t>
      </w:r>
      <w:r w:rsidR="00BC764E">
        <w:rPr>
          <w:rFonts w:ascii="Times New Roman" w:hAnsi="Times New Roman" w:cs="Times New Roman"/>
          <w:i/>
        </w:rPr>
        <w:t>B</w:t>
      </w:r>
      <w:r>
        <w:rPr>
          <w:rFonts w:ascii="Times New Roman" w:hAnsi="Times New Roman" w:cs="Times New Roman"/>
          <w:i/>
        </w:rPr>
        <w:t>1:  Soil texture and organic matter (OM) percent composition for soil samples collected at the weather stations at different depths</w:t>
      </w:r>
      <w:r w:rsidR="0025564C">
        <w:rPr>
          <w:rFonts w:ascii="Times New Roman" w:hAnsi="Times New Roman" w:cs="Times New Roman"/>
          <w:i/>
        </w:rPr>
        <w:t xml:space="preserve">. </w:t>
      </w:r>
      <w:r w:rsidR="00BE430B">
        <w:rPr>
          <w:rFonts w:ascii="Times New Roman" w:hAnsi="Times New Roman" w:cs="Times New Roman"/>
          <w:i/>
        </w:rPr>
        <w:t>For comparison, we also include a</w:t>
      </w:r>
      <w:r w:rsidR="0025564C">
        <w:rPr>
          <w:rFonts w:ascii="Times New Roman" w:hAnsi="Times New Roman" w:cs="Times New Roman"/>
          <w:i/>
        </w:rPr>
        <w:t xml:space="preserve">n additional dense meadow site near the </w:t>
      </w:r>
      <w:r>
        <w:rPr>
          <w:rFonts w:ascii="Times New Roman" w:hAnsi="Times New Roman" w:cs="Times New Roman"/>
          <w:i/>
        </w:rPr>
        <w:t>wetland weather station in ICB.</w:t>
      </w:r>
      <w:r w:rsidR="0025564C">
        <w:rPr>
          <w:rFonts w:ascii="Times New Roman" w:hAnsi="Times New Roman" w:cs="Times New Roman"/>
          <w:i/>
        </w:rPr>
        <w:t xml:space="preserve"> </w:t>
      </w:r>
      <w:r w:rsidR="00BE430B">
        <w:rPr>
          <w:rFonts w:ascii="Times New Roman" w:hAnsi="Times New Roman" w:cs="Times New Roman"/>
          <w:i/>
        </w:rPr>
        <w:t>“NA” indicates where there was insufficient sample for analysis</w:t>
      </w:r>
      <w:r w:rsidR="0025564C">
        <w:rPr>
          <w:rFonts w:ascii="Times New Roman" w:hAnsi="Times New Roman" w:cs="Times New Roman"/>
          <w:i/>
        </w:rPr>
        <w:t>.</w:t>
      </w:r>
    </w:p>
    <w:p w14:paraId="20AC5541" w14:textId="77777777" w:rsidR="0049023C" w:rsidRPr="0049023C" w:rsidRDefault="0049023C" w:rsidP="0049023C">
      <w:pPr>
        <w:spacing w:line="480" w:lineRule="auto"/>
        <w:jc w:val="both"/>
        <w:rPr>
          <w:rFonts w:ascii="Times New Roman" w:hAnsi="Times New Roman" w:cs="Times New Roman"/>
          <w:i/>
        </w:rPr>
      </w:pPr>
    </w:p>
    <w:p w14:paraId="11922B63" w14:textId="34F88D07" w:rsidR="008231EE" w:rsidRDefault="00CF5D1A" w:rsidP="008231EE">
      <w:pPr>
        <w:spacing w:line="480" w:lineRule="auto"/>
        <w:ind w:firstLine="720"/>
        <w:rPr>
          <w:rFonts w:ascii="Times New Roman" w:hAnsi="Times New Roman" w:cs="Times New Roman"/>
        </w:rPr>
      </w:pPr>
      <w:r w:rsidRPr="0016288C">
        <w:rPr>
          <w:rFonts w:ascii="Times New Roman" w:hAnsi="Times New Roman" w:cs="Times New Roman"/>
          <w:color w:val="000000" w:themeColor="text1"/>
        </w:rPr>
        <w:t xml:space="preserve">Differences in weather station vegetation between ICB and SCB do exist. The SCB wetland site contains larger portion of conifer regeneration in comparison to ICB which is predominantly vegetated </w:t>
      </w:r>
      <w:r w:rsidRPr="00070B79">
        <w:rPr>
          <w:rFonts w:ascii="Times New Roman" w:hAnsi="Times New Roman" w:cs="Times New Roman"/>
        </w:rPr>
        <w:t>with tall grasses. The shrubland site in ICB prior to the Empire Fire in the fall of 201</w:t>
      </w:r>
      <w:r w:rsidR="008231EE">
        <w:rPr>
          <w:rFonts w:ascii="Times New Roman" w:hAnsi="Times New Roman" w:cs="Times New Roman"/>
        </w:rPr>
        <w:t>7 was comprised mostly of white</w:t>
      </w:r>
      <w:r w:rsidRPr="00070B79">
        <w:rPr>
          <w:rFonts w:ascii="Times New Roman" w:hAnsi="Times New Roman" w:cs="Times New Roman"/>
        </w:rPr>
        <w:t>thorn</w:t>
      </w:r>
      <w:r w:rsidR="008231EE">
        <w:rPr>
          <w:rFonts w:ascii="Times New Roman" w:hAnsi="Times New Roman" w:cs="Times New Roman"/>
        </w:rPr>
        <w:t xml:space="preserve"> ceanothus</w:t>
      </w:r>
      <w:r w:rsidRPr="00070B79">
        <w:rPr>
          <w:rFonts w:ascii="Times New Roman" w:hAnsi="Times New Roman" w:cs="Times New Roman"/>
        </w:rPr>
        <w:t xml:space="preserve"> (</w:t>
      </w:r>
      <w:r w:rsidRPr="00070B79">
        <w:rPr>
          <w:rFonts w:ascii="Times New Roman" w:hAnsi="Times New Roman" w:cs="Times New Roman"/>
          <w:i/>
        </w:rPr>
        <w:t>Ceanothus</w:t>
      </w:r>
      <w:r w:rsidR="008231EE">
        <w:rPr>
          <w:rFonts w:ascii="Times New Roman" w:hAnsi="Times New Roman" w:cs="Times New Roman"/>
          <w:i/>
        </w:rPr>
        <w:t xml:space="preserve"> </w:t>
      </w:r>
      <w:proofErr w:type="spellStart"/>
      <w:r w:rsidR="008231EE">
        <w:rPr>
          <w:rFonts w:ascii="Times New Roman" w:hAnsi="Times New Roman" w:cs="Times New Roman"/>
          <w:i/>
        </w:rPr>
        <w:t>cordulatus</w:t>
      </w:r>
      <w:proofErr w:type="spellEnd"/>
      <w:r w:rsidRPr="00070B79">
        <w:rPr>
          <w:rFonts w:ascii="Times New Roman" w:hAnsi="Times New Roman" w:cs="Times New Roman"/>
        </w:rPr>
        <w:t>).</w:t>
      </w:r>
      <w:r w:rsidR="008231EE">
        <w:rPr>
          <w:rFonts w:ascii="Times New Roman" w:hAnsi="Times New Roman" w:cs="Times New Roman"/>
        </w:rPr>
        <w:t xml:space="preserve"> </w:t>
      </w:r>
      <w:r w:rsidR="008231EE" w:rsidRPr="00070B79">
        <w:rPr>
          <w:rFonts w:ascii="Times New Roman" w:hAnsi="Times New Roman" w:cs="Times New Roman"/>
        </w:rPr>
        <w:t xml:space="preserve">The </w:t>
      </w:r>
      <w:r w:rsidR="008231EE" w:rsidRPr="00070B79">
        <w:rPr>
          <w:rFonts w:ascii="Times New Roman" w:hAnsi="Times New Roman" w:cs="Times New Roman"/>
        </w:rPr>
        <w:lastRenderedPageBreak/>
        <w:t xml:space="preserve">Empire fire burned the shrub site at high severity, resulting </w:t>
      </w:r>
      <w:r w:rsidR="008231EE" w:rsidRPr="0016288C">
        <w:rPr>
          <w:rFonts w:ascii="Times New Roman" w:hAnsi="Times New Roman" w:cs="Times New Roman"/>
          <w:color w:val="000000" w:themeColor="text1"/>
        </w:rPr>
        <w:t>in bare soils with little live vegetation for the following 2018 WY. In comparison, the SCB shrub site contains a dense growth of young conifers with a mix of ceanothus. Forest sites are similar in tree density, tree species, and slope for both ICB and SCB. Refer to Fig</w:t>
      </w:r>
      <w:r w:rsidR="008231EE" w:rsidRPr="00070B79">
        <w:rPr>
          <w:rFonts w:ascii="Times New Roman" w:hAnsi="Times New Roman" w:cs="Times New Roman"/>
        </w:rPr>
        <w:t xml:space="preserve">ure </w:t>
      </w:r>
      <w:r w:rsidR="00F0305D">
        <w:rPr>
          <w:rFonts w:ascii="Times New Roman" w:hAnsi="Times New Roman" w:cs="Times New Roman"/>
        </w:rPr>
        <w:t>B</w:t>
      </w:r>
      <w:r w:rsidR="008231EE" w:rsidRPr="00070B79">
        <w:rPr>
          <w:rFonts w:ascii="Times New Roman" w:hAnsi="Times New Roman" w:cs="Times New Roman"/>
        </w:rPr>
        <w:t>1 for imagery of SCB weather stations</w:t>
      </w:r>
      <w:r w:rsidR="00F0305D">
        <w:rPr>
          <w:rFonts w:ascii="Times New Roman" w:hAnsi="Times New Roman" w:cs="Times New Roman"/>
        </w:rPr>
        <w:t xml:space="preserve"> and</w:t>
      </w:r>
      <w:r w:rsidR="008231EE" w:rsidRPr="00070B79">
        <w:rPr>
          <w:rFonts w:ascii="Times New Roman" w:hAnsi="Times New Roman" w:cs="Times New Roman"/>
        </w:rPr>
        <w:t xml:space="preserve"> Figure </w:t>
      </w:r>
      <w:r w:rsidR="00F0305D">
        <w:rPr>
          <w:rFonts w:ascii="Times New Roman" w:hAnsi="Times New Roman" w:cs="Times New Roman"/>
        </w:rPr>
        <w:t>B2</w:t>
      </w:r>
      <w:r w:rsidR="008231EE" w:rsidRPr="00070B79">
        <w:rPr>
          <w:rFonts w:ascii="Times New Roman" w:hAnsi="Times New Roman" w:cs="Times New Roman"/>
        </w:rPr>
        <w:t xml:space="preserve"> for </w:t>
      </w:r>
      <w:r w:rsidR="00F0305D">
        <w:rPr>
          <w:rFonts w:ascii="Times New Roman" w:hAnsi="Times New Roman" w:cs="Times New Roman"/>
        </w:rPr>
        <w:t xml:space="preserve">imagery of </w:t>
      </w:r>
      <w:r w:rsidR="008231EE" w:rsidRPr="00070B79">
        <w:rPr>
          <w:rFonts w:ascii="Times New Roman" w:hAnsi="Times New Roman" w:cs="Times New Roman"/>
        </w:rPr>
        <w:t>pre-Empire fire ICB weather stations.</w:t>
      </w:r>
      <w:r w:rsidR="00135441">
        <w:rPr>
          <w:rFonts w:ascii="Times New Roman" w:hAnsi="Times New Roman" w:cs="Times New Roman"/>
        </w:rPr>
        <w:t xml:space="preserve"> The SCB stations </w:t>
      </w:r>
      <w:r w:rsidR="00F0305D">
        <w:rPr>
          <w:rFonts w:ascii="Times New Roman" w:hAnsi="Times New Roman" w:cs="Times New Roman"/>
        </w:rPr>
        <w:t>were</w:t>
      </w:r>
      <w:r w:rsidR="00135441">
        <w:rPr>
          <w:rFonts w:ascii="Times New Roman" w:hAnsi="Times New Roman" w:cs="Times New Roman"/>
        </w:rPr>
        <w:t xml:space="preserve"> installed slightly higher (~2400 m elevation) than in ICB (~2100 m elevation).</w:t>
      </w:r>
    </w:p>
    <w:p w14:paraId="46743F69" w14:textId="48413C04" w:rsidR="0060035F" w:rsidRDefault="00070B79" w:rsidP="008231EE">
      <w:pPr>
        <w:spacing w:line="480" w:lineRule="auto"/>
        <w:ind w:firstLine="720"/>
        <w:rPr>
          <w:rFonts w:ascii="Times New Roman" w:hAnsi="Times New Roman" w:cs="Times New Roman"/>
        </w:rPr>
      </w:pPr>
      <w:r w:rsidRPr="00070B79">
        <w:rPr>
          <w:rFonts w:ascii="Times New Roman" w:hAnsi="Times New Roman" w:cs="Times New Roman"/>
        </w:rPr>
        <w:t xml:space="preserve">Weather station data support greater water inputs into ICB than SCB (Table </w:t>
      </w:r>
      <w:r w:rsidR="00F0305D">
        <w:rPr>
          <w:rFonts w:ascii="Times New Roman" w:hAnsi="Times New Roman" w:cs="Times New Roman"/>
        </w:rPr>
        <w:t>B2</w:t>
      </w:r>
      <w:r w:rsidRPr="00070B79">
        <w:rPr>
          <w:rFonts w:ascii="Times New Roman" w:hAnsi="Times New Roman" w:cs="Times New Roman"/>
        </w:rPr>
        <w:t xml:space="preserve">). Total precipitation in ICB was 1.3-1.6 times the total precipitation in SCB for the wet 2017 WY. For the drier 2018 WY, total precipitation in ICB was between 1.1-1.2 times precipitation in SCB. </w:t>
      </w:r>
      <w:r w:rsidR="008231EE" w:rsidRPr="00070B79">
        <w:rPr>
          <w:rFonts w:ascii="Times New Roman" w:hAnsi="Times New Roman" w:cs="Times New Roman"/>
        </w:rPr>
        <w:t xml:space="preserve">Precipitation totals for ICB are conservative for 2017 WY because of the removal of the weather stations prior to the Empire Fire (September through the end of November). There were at least two non-recorded precipitation events during the time the stations were non-operational. </w:t>
      </w:r>
      <w:r w:rsidR="008231EE">
        <w:rPr>
          <w:rFonts w:ascii="Times New Roman" w:hAnsi="Times New Roman" w:cs="Times New Roman"/>
        </w:rPr>
        <w:t xml:space="preserve">Comparing the weather station precipitation estimates to PRISM data </w:t>
      </w:r>
      <w:r w:rsidR="008E5EA9">
        <w:rPr>
          <w:rFonts w:ascii="Times New Roman" w:hAnsi="Times New Roman" w:cs="Times New Roman"/>
        </w:rPr>
        <w:t>(</w:t>
      </w:r>
      <w:hyperlink r:id="rId8" w:history="1">
        <w:r w:rsidR="008E5EA9" w:rsidRPr="00D90D8C">
          <w:rPr>
            <w:rStyle w:val="Hyperlink"/>
            <w:rFonts w:ascii="Times New Roman" w:hAnsi="Times New Roman" w:cs="Times New Roman"/>
          </w:rPr>
          <w:t>http://www.prism.oregonstate.edu</w:t>
        </w:r>
      </w:hyperlink>
      <w:r w:rsidR="008E5EA9">
        <w:rPr>
          <w:rFonts w:ascii="Times New Roman" w:hAnsi="Times New Roman" w:cs="Times New Roman"/>
        </w:rPr>
        <w:t xml:space="preserve">) </w:t>
      </w:r>
      <w:r w:rsidR="008231EE">
        <w:rPr>
          <w:rFonts w:ascii="Times New Roman" w:hAnsi="Times New Roman" w:cs="Times New Roman"/>
        </w:rPr>
        <w:t>at the same locations shows the same general trends in space and time, giving us high confidence in our calculated precipitation trends even if the exact values do not agree (Table A.2). PRISM precipitation is highly uncertain in the Sierra Nevada, and therefore we do not believe that the differences in annual total precipitation necessarily indicate an error in our measurements (</w:t>
      </w:r>
      <w:commentRangeStart w:id="2"/>
      <w:r w:rsidR="008231EE" w:rsidRPr="00C6666E">
        <w:rPr>
          <w:rFonts w:ascii="Times New Roman" w:hAnsi="Times New Roman" w:cs="Times New Roman"/>
          <w:color w:val="FF0000"/>
        </w:rPr>
        <w:t>CITE</w:t>
      </w:r>
      <w:commentRangeEnd w:id="2"/>
      <w:r w:rsidR="008E5EA9" w:rsidRPr="00C6666E">
        <w:rPr>
          <w:rStyle w:val="CommentReference"/>
          <w:color w:val="FF0000"/>
        </w:rPr>
        <w:commentReference w:id="2"/>
      </w:r>
      <w:r w:rsidR="008231EE">
        <w:rPr>
          <w:rFonts w:ascii="Times New Roman" w:hAnsi="Times New Roman" w:cs="Times New Roman"/>
        </w:rPr>
        <w:t>). However, the fact that our weather stations consistently estimated less precipitation than PRISM could be partly due to precipitation that was not captured by our gauges due to damage from animal activity or extreme weather.</w:t>
      </w:r>
    </w:p>
    <w:p w14:paraId="1F05B87D" w14:textId="77777777" w:rsidR="0060035F" w:rsidRDefault="0060035F">
      <w:pPr>
        <w:rPr>
          <w:rFonts w:ascii="Times New Roman" w:hAnsi="Times New Roman" w:cs="Times New Roman"/>
        </w:rPr>
      </w:pPr>
      <w:r>
        <w:rPr>
          <w:rFonts w:ascii="Times New Roman" w:hAnsi="Times New Roman" w:cs="Times New Roman"/>
        </w:rPr>
        <w:br w:type="page"/>
      </w:r>
    </w:p>
    <w:p w14:paraId="2C8FC134" w14:textId="77777777" w:rsidR="008231EE" w:rsidRDefault="008231EE" w:rsidP="008231EE">
      <w:pPr>
        <w:spacing w:line="48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2785"/>
        <w:gridCol w:w="1530"/>
        <w:gridCol w:w="1710"/>
        <w:gridCol w:w="1620"/>
      </w:tblGrid>
      <w:tr w:rsidR="005E034E" w14:paraId="6724A683" w14:textId="77777777" w:rsidTr="00641B54">
        <w:tc>
          <w:tcPr>
            <w:tcW w:w="2785" w:type="dxa"/>
          </w:tcPr>
          <w:p w14:paraId="1C24154E" w14:textId="77777777" w:rsidR="005E034E" w:rsidRDefault="005E034E" w:rsidP="006E43F2"/>
        </w:tc>
        <w:tc>
          <w:tcPr>
            <w:tcW w:w="1530" w:type="dxa"/>
          </w:tcPr>
          <w:p w14:paraId="031A3B0A" w14:textId="407D9049" w:rsidR="005E034E" w:rsidRPr="008E5EA9" w:rsidRDefault="005E034E" w:rsidP="008E5EA9">
            <w:pPr>
              <w:jc w:val="right"/>
              <w:rPr>
                <w:b/>
              </w:rPr>
            </w:pPr>
            <w:r>
              <w:rPr>
                <w:b/>
              </w:rPr>
              <w:t>WY 2016</w:t>
            </w:r>
          </w:p>
        </w:tc>
        <w:tc>
          <w:tcPr>
            <w:tcW w:w="1710" w:type="dxa"/>
          </w:tcPr>
          <w:p w14:paraId="2F520497" w14:textId="48A1D2A1" w:rsidR="005E034E" w:rsidRPr="008E5EA9" w:rsidRDefault="005E034E" w:rsidP="008E5EA9">
            <w:pPr>
              <w:jc w:val="right"/>
              <w:rPr>
                <w:b/>
              </w:rPr>
            </w:pPr>
            <w:r w:rsidRPr="008E5EA9">
              <w:rPr>
                <w:b/>
              </w:rPr>
              <w:t xml:space="preserve">WY </w:t>
            </w:r>
            <w:r>
              <w:rPr>
                <w:b/>
              </w:rPr>
              <w:t>2017</w:t>
            </w:r>
          </w:p>
        </w:tc>
        <w:tc>
          <w:tcPr>
            <w:tcW w:w="1620" w:type="dxa"/>
          </w:tcPr>
          <w:p w14:paraId="7886D19F" w14:textId="7C5B2F3C" w:rsidR="005E034E" w:rsidRPr="008E5EA9" w:rsidRDefault="005E034E" w:rsidP="008E5EA9">
            <w:pPr>
              <w:jc w:val="right"/>
              <w:rPr>
                <w:b/>
              </w:rPr>
            </w:pPr>
            <w:r w:rsidRPr="008E5EA9">
              <w:rPr>
                <w:b/>
              </w:rPr>
              <w:t xml:space="preserve">WY </w:t>
            </w:r>
            <w:r>
              <w:rPr>
                <w:b/>
              </w:rPr>
              <w:t>2018</w:t>
            </w:r>
          </w:p>
        </w:tc>
      </w:tr>
      <w:tr w:rsidR="005E034E" w14:paraId="4428E080" w14:textId="77777777" w:rsidTr="00641B54">
        <w:tc>
          <w:tcPr>
            <w:tcW w:w="2785" w:type="dxa"/>
          </w:tcPr>
          <w:p w14:paraId="0414E335" w14:textId="77777777" w:rsidR="005E034E" w:rsidRDefault="005E034E" w:rsidP="006E43F2">
            <w:r>
              <w:t>Weather Station, ICB</w:t>
            </w:r>
          </w:p>
        </w:tc>
        <w:tc>
          <w:tcPr>
            <w:tcW w:w="1530" w:type="dxa"/>
          </w:tcPr>
          <w:p w14:paraId="5E76EC63" w14:textId="3A296096" w:rsidR="005E034E" w:rsidRDefault="005E034E" w:rsidP="006E43F2">
            <w:pPr>
              <w:jc w:val="right"/>
            </w:pPr>
            <w:commentRangeStart w:id="3"/>
            <w:r>
              <w:t>?</w:t>
            </w:r>
            <w:commentRangeEnd w:id="3"/>
            <w:r>
              <w:rPr>
                <w:rStyle w:val="CommentReference"/>
              </w:rPr>
              <w:commentReference w:id="3"/>
            </w:r>
          </w:p>
        </w:tc>
        <w:tc>
          <w:tcPr>
            <w:tcW w:w="1710" w:type="dxa"/>
          </w:tcPr>
          <w:p w14:paraId="305D2625" w14:textId="2057AC3A" w:rsidR="005E034E" w:rsidRDefault="005E034E" w:rsidP="006E43F2">
            <w:pPr>
              <w:jc w:val="right"/>
            </w:pPr>
            <w:r>
              <w:t>1,130 mm</w:t>
            </w:r>
          </w:p>
        </w:tc>
        <w:tc>
          <w:tcPr>
            <w:tcW w:w="1620" w:type="dxa"/>
          </w:tcPr>
          <w:p w14:paraId="008D34A2" w14:textId="77777777" w:rsidR="005E034E" w:rsidRDefault="005E034E" w:rsidP="006E43F2">
            <w:pPr>
              <w:jc w:val="right"/>
            </w:pPr>
            <w:r>
              <w:t>560 mm</w:t>
            </w:r>
          </w:p>
        </w:tc>
      </w:tr>
      <w:tr w:rsidR="005E034E" w14:paraId="33F62C1F" w14:textId="77777777" w:rsidTr="00641B54">
        <w:tc>
          <w:tcPr>
            <w:tcW w:w="2785" w:type="dxa"/>
          </w:tcPr>
          <w:p w14:paraId="6F396A70" w14:textId="77777777" w:rsidR="005E034E" w:rsidRDefault="005E034E" w:rsidP="006E43F2">
            <w:r>
              <w:t>PRISM, ICB</w:t>
            </w:r>
          </w:p>
        </w:tc>
        <w:tc>
          <w:tcPr>
            <w:tcW w:w="1530" w:type="dxa"/>
          </w:tcPr>
          <w:p w14:paraId="1C4E09D2" w14:textId="259B7A6A" w:rsidR="005E034E" w:rsidRDefault="009E3B6B" w:rsidP="006E43F2">
            <w:pPr>
              <w:jc w:val="right"/>
            </w:pPr>
            <w:r>
              <w:t>1,028 mm</w:t>
            </w:r>
          </w:p>
        </w:tc>
        <w:tc>
          <w:tcPr>
            <w:tcW w:w="1710" w:type="dxa"/>
          </w:tcPr>
          <w:p w14:paraId="08B52B20" w14:textId="13576F1B" w:rsidR="005E034E" w:rsidRDefault="005E034E" w:rsidP="006E43F2">
            <w:pPr>
              <w:jc w:val="right"/>
            </w:pPr>
            <w:r>
              <w:t>2,017 mm</w:t>
            </w:r>
          </w:p>
        </w:tc>
        <w:tc>
          <w:tcPr>
            <w:tcW w:w="1620" w:type="dxa"/>
          </w:tcPr>
          <w:p w14:paraId="29441569" w14:textId="77777777" w:rsidR="005E034E" w:rsidRDefault="005E034E" w:rsidP="006E43F2">
            <w:pPr>
              <w:jc w:val="right"/>
            </w:pPr>
            <w:r>
              <w:t>797 mm</w:t>
            </w:r>
          </w:p>
        </w:tc>
      </w:tr>
      <w:tr w:rsidR="005E034E" w14:paraId="58DC99ED" w14:textId="77777777" w:rsidTr="00641B54">
        <w:tc>
          <w:tcPr>
            <w:tcW w:w="2785" w:type="dxa"/>
          </w:tcPr>
          <w:p w14:paraId="060765FA" w14:textId="77777777" w:rsidR="005E034E" w:rsidRDefault="005E034E" w:rsidP="006E43F2">
            <w:r>
              <w:t>Weather Station, SCB</w:t>
            </w:r>
          </w:p>
        </w:tc>
        <w:tc>
          <w:tcPr>
            <w:tcW w:w="1530" w:type="dxa"/>
          </w:tcPr>
          <w:p w14:paraId="17030F8C" w14:textId="2BCBFB0D" w:rsidR="005E034E" w:rsidRDefault="005E034E" w:rsidP="006E43F2">
            <w:pPr>
              <w:jc w:val="right"/>
            </w:pPr>
            <w:r>
              <w:t>NA</w:t>
            </w:r>
          </w:p>
        </w:tc>
        <w:tc>
          <w:tcPr>
            <w:tcW w:w="1710" w:type="dxa"/>
          </w:tcPr>
          <w:p w14:paraId="64DFCA96" w14:textId="78DB7ACD" w:rsidR="005E034E" w:rsidRDefault="005E034E" w:rsidP="006E43F2">
            <w:pPr>
              <w:jc w:val="right"/>
            </w:pPr>
            <w:r>
              <w:t>780 mm</w:t>
            </w:r>
          </w:p>
        </w:tc>
        <w:tc>
          <w:tcPr>
            <w:tcW w:w="1620" w:type="dxa"/>
          </w:tcPr>
          <w:p w14:paraId="786BC11E" w14:textId="77777777" w:rsidR="005E034E" w:rsidRDefault="005E034E" w:rsidP="006E43F2">
            <w:pPr>
              <w:jc w:val="right"/>
            </w:pPr>
            <w:r>
              <w:t>490 mm</w:t>
            </w:r>
          </w:p>
        </w:tc>
      </w:tr>
      <w:tr w:rsidR="005E034E" w14:paraId="35DE70B4" w14:textId="77777777" w:rsidTr="00641B54">
        <w:tc>
          <w:tcPr>
            <w:tcW w:w="2785" w:type="dxa"/>
          </w:tcPr>
          <w:p w14:paraId="220A0705" w14:textId="77777777" w:rsidR="005E034E" w:rsidRDefault="005E034E" w:rsidP="006E43F2">
            <w:r>
              <w:t>PRISM, SCB</w:t>
            </w:r>
          </w:p>
        </w:tc>
        <w:tc>
          <w:tcPr>
            <w:tcW w:w="1530" w:type="dxa"/>
          </w:tcPr>
          <w:p w14:paraId="7E0D8A98" w14:textId="6EA7EBB6" w:rsidR="005E034E" w:rsidRDefault="009E3B6B" w:rsidP="006E43F2">
            <w:pPr>
              <w:jc w:val="right"/>
            </w:pPr>
            <w:r>
              <w:t>843 mm</w:t>
            </w:r>
          </w:p>
        </w:tc>
        <w:tc>
          <w:tcPr>
            <w:tcW w:w="1710" w:type="dxa"/>
          </w:tcPr>
          <w:p w14:paraId="75BC1032" w14:textId="6B78381C" w:rsidR="005E034E" w:rsidRDefault="005E034E" w:rsidP="006E43F2">
            <w:pPr>
              <w:jc w:val="right"/>
            </w:pPr>
            <w:r>
              <w:t>1,491 mm</w:t>
            </w:r>
          </w:p>
        </w:tc>
        <w:tc>
          <w:tcPr>
            <w:tcW w:w="1620" w:type="dxa"/>
          </w:tcPr>
          <w:p w14:paraId="4AC65602" w14:textId="77777777" w:rsidR="005E034E" w:rsidRDefault="005E034E" w:rsidP="006E43F2">
            <w:pPr>
              <w:jc w:val="right"/>
            </w:pPr>
            <w:r>
              <w:t>673 mm</w:t>
            </w:r>
          </w:p>
        </w:tc>
      </w:tr>
      <w:tr w:rsidR="005E034E" w14:paraId="39C30A01" w14:textId="77777777" w:rsidTr="00641B54">
        <w:tc>
          <w:tcPr>
            <w:tcW w:w="2785" w:type="dxa"/>
          </w:tcPr>
          <w:p w14:paraId="31968B66" w14:textId="3918BC40" w:rsidR="005E034E" w:rsidRDefault="005E034E" w:rsidP="00641B54">
            <w:r>
              <w:t xml:space="preserve">ICB/SCB, </w:t>
            </w:r>
            <w:r w:rsidR="00641B54">
              <w:t>Weather Stations</w:t>
            </w:r>
            <w:r>
              <w:t>.</w:t>
            </w:r>
          </w:p>
        </w:tc>
        <w:tc>
          <w:tcPr>
            <w:tcW w:w="1530" w:type="dxa"/>
          </w:tcPr>
          <w:p w14:paraId="36180FBD" w14:textId="5E4AE2A3" w:rsidR="005E034E" w:rsidRDefault="005E034E" w:rsidP="006E43F2">
            <w:pPr>
              <w:jc w:val="right"/>
            </w:pPr>
            <w:r>
              <w:t>NA</w:t>
            </w:r>
          </w:p>
        </w:tc>
        <w:tc>
          <w:tcPr>
            <w:tcW w:w="1710" w:type="dxa"/>
          </w:tcPr>
          <w:p w14:paraId="776E9201" w14:textId="688AF64E" w:rsidR="005E034E" w:rsidRDefault="005E034E" w:rsidP="006E43F2">
            <w:pPr>
              <w:jc w:val="right"/>
            </w:pPr>
            <w:r>
              <w:t>1.45</w:t>
            </w:r>
          </w:p>
        </w:tc>
        <w:tc>
          <w:tcPr>
            <w:tcW w:w="1620" w:type="dxa"/>
          </w:tcPr>
          <w:p w14:paraId="67E43B47" w14:textId="77777777" w:rsidR="005E034E" w:rsidRDefault="005E034E" w:rsidP="006E43F2">
            <w:pPr>
              <w:jc w:val="right"/>
            </w:pPr>
            <w:r>
              <w:t>1.14</w:t>
            </w:r>
          </w:p>
        </w:tc>
      </w:tr>
      <w:tr w:rsidR="005E034E" w14:paraId="71367599" w14:textId="77777777" w:rsidTr="00641B54">
        <w:tc>
          <w:tcPr>
            <w:tcW w:w="2785" w:type="dxa"/>
          </w:tcPr>
          <w:p w14:paraId="0A63A1D5" w14:textId="77777777" w:rsidR="005E034E" w:rsidRDefault="005E034E" w:rsidP="006E43F2">
            <w:r>
              <w:t>ICB/SCB, PRISM</w:t>
            </w:r>
          </w:p>
        </w:tc>
        <w:tc>
          <w:tcPr>
            <w:tcW w:w="1530" w:type="dxa"/>
          </w:tcPr>
          <w:p w14:paraId="00D0777B" w14:textId="5DC35DCE" w:rsidR="005E034E" w:rsidRDefault="009E3B6B" w:rsidP="006E43F2">
            <w:pPr>
              <w:jc w:val="right"/>
            </w:pPr>
            <w:r>
              <w:t>1.22</w:t>
            </w:r>
          </w:p>
        </w:tc>
        <w:tc>
          <w:tcPr>
            <w:tcW w:w="1710" w:type="dxa"/>
          </w:tcPr>
          <w:p w14:paraId="2B441736" w14:textId="542093BC" w:rsidR="005E034E" w:rsidRDefault="005E034E" w:rsidP="006E43F2">
            <w:pPr>
              <w:jc w:val="right"/>
            </w:pPr>
            <w:r>
              <w:t>1.35</w:t>
            </w:r>
          </w:p>
        </w:tc>
        <w:tc>
          <w:tcPr>
            <w:tcW w:w="1620" w:type="dxa"/>
          </w:tcPr>
          <w:p w14:paraId="6E3B3A3F" w14:textId="77777777" w:rsidR="005E034E" w:rsidRDefault="005E034E" w:rsidP="006E43F2">
            <w:pPr>
              <w:jc w:val="right"/>
            </w:pPr>
            <w:r>
              <w:t>1.19</w:t>
            </w:r>
          </w:p>
        </w:tc>
      </w:tr>
      <w:tr w:rsidR="005E034E" w14:paraId="5B6EE126" w14:textId="77777777" w:rsidTr="00641B54">
        <w:tc>
          <w:tcPr>
            <w:tcW w:w="2785" w:type="dxa"/>
          </w:tcPr>
          <w:p w14:paraId="514A7261" w14:textId="77777777" w:rsidR="005E034E" w:rsidRDefault="005E034E" w:rsidP="006E43F2">
            <w:r>
              <w:t>PRISM/Station, ICB</w:t>
            </w:r>
          </w:p>
        </w:tc>
        <w:tc>
          <w:tcPr>
            <w:tcW w:w="1530" w:type="dxa"/>
          </w:tcPr>
          <w:p w14:paraId="681F2944" w14:textId="3B0A8CE5" w:rsidR="005E034E" w:rsidRDefault="009E3B6B" w:rsidP="006E43F2">
            <w:pPr>
              <w:jc w:val="right"/>
            </w:pPr>
            <w:r>
              <w:t>?</w:t>
            </w:r>
          </w:p>
        </w:tc>
        <w:tc>
          <w:tcPr>
            <w:tcW w:w="1710" w:type="dxa"/>
          </w:tcPr>
          <w:p w14:paraId="3012E08F" w14:textId="5884578A" w:rsidR="005E034E" w:rsidRDefault="005E034E" w:rsidP="006E43F2">
            <w:pPr>
              <w:jc w:val="right"/>
            </w:pPr>
            <w:r>
              <w:t>1.78</w:t>
            </w:r>
          </w:p>
        </w:tc>
        <w:tc>
          <w:tcPr>
            <w:tcW w:w="1620" w:type="dxa"/>
          </w:tcPr>
          <w:p w14:paraId="5F3DA850" w14:textId="77777777" w:rsidR="005E034E" w:rsidRDefault="005E034E" w:rsidP="006E43F2">
            <w:pPr>
              <w:jc w:val="right"/>
            </w:pPr>
            <w:r>
              <w:t>1.42</w:t>
            </w:r>
          </w:p>
        </w:tc>
      </w:tr>
      <w:tr w:rsidR="005E034E" w14:paraId="20C0775C" w14:textId="77777777" w:rsidTr="00641B54">
        <w:tc>
          <w:tcPr>
            <w:tcW w:w="2785" w:type="dxa"/>
          </w:tcPr>
          <w:p w14:paraId="47C051B6" w14:textId="77777777" w:rsidR="005E034E" w:rsidRDefault="005E034E" w:rsidP="006E43F2">
            <w:r>
              <w:t>PRISM/Station, SCB</w:t>
            </w:r>
          </w:p>
        </w:tc>
        <w:tc>
          <w:tcPr>
            <w:tcW w:w="1530" w:type="dxa"/>
          </w:tcPr>
          <w:p w14:paraId="38B26268" w14:textId="5419A614" w:rsidR="005E034E" w:rsidRDefault="005E034E" w:rsidP="006E43F2">
            <w:pPr>
              <w:jc w:val="right"/>
            </w:pPr>
            <w:r>
              <w:t>NA</w:t>
            </w:r>
          </w:p>
        </w:tc>
        <w:tc>
          <w:tcPr>
            <w:tcW w:w="1710" w:type="dxa"/>
          </w:tcPr>
          <w:p w14:paraId="380B83F7" w14:textId="0E7EFCBC" w:rsidR="005E034E" w:rsidRDefault="005E034E" w:rsidP="006E43F2">
            <w:pPr>
              <w:jc w:val="right"/>
            </w:pPr>
            <w:r>
              <w:t>1.91</w:t>
            </w:r>
          </w:p>
        </w:tc>
        <w:tc>
          <w:tcPr>
            <w:tcW w:w="1620" w:type="dxa"/>
          </w:tcPr>
          <w:p w14:paraId="2CD27432" w14:textId="77777777" w:rsidR="005E034E" w:rsidRDefault="005E034E" w:rsidP="006E43F2">
            <w:pPr>
              <w:jc w:val="right"/>
            </w:pPr>
            <w:r>
              <w:t>1.37</w:t>
            </w:r>
          </w:p>
        </w:tc>
      </w:tr>
    </w:tbl>
    <w:p w14:paraId="69126A8A" w14:textId="1338E2FC" w:rsidR="008E5EA9" w:rsidRDefault="008E5EA9" w:rsidP="00641B54">
      <w:pPr>
        <w:rPr>
          <w:rFonts w:ascii="Times New Roman" w:hAnsi="Times New Roman" w:cs="Times New Roman"/>
          <w:i/>
        </w:rPr>
      </w:pPr>
      <w:r>
        <w:rPr>
          <w:rFonts w:ascii="Times New Roman" w:hAnsi="Times New Roman" w:cs="Times New Roman"/>
          <w:i/>
        </w:rPr>
        <w:t xml:space="preserve">Table </w:t>
      </w:r>
      <w:r w:rsidR="00BC764E">
        <w:rPr>
          <w:rFonts w:ascii="Times New Roman" w:hAnsi="Times New Roman" w:cs="Times New Roman"/>
          <w:i/>
        </w:rPr>
        <w:t>B</w:t>
      </w:r>
      <w:r>
        <w:rPr>
          <w:rFonts w:ascii="Times New Roman" w:hAnsi="Times New Roman" w:cs="Times New Roman"/>
          <w:i/>
        </w:rPr>
        <w:t xml:space="preserve">2. Annual precipitation estimates for water years (WY) 2017 and 2018. Weather station estimates are averaged between the non-forest stations at each watershed (ICB and SCB) as these stations should not experience interception losses. The ratio of precipitation between sites and between datasets </w:t>
      </w:r>
      <w:r w:rsidR="00B013B9">
        <w:rPr>
          <w:rFonts w:ascii="Times New Roman" w:hAnsi="Times New Roman" w:cs="Times New Roman"/>
          <w:i/>
        </w:rPr>
        <w:t>show that for 2016-2018 ICB always received more annual precipitation than SCB (regardless of dataset), and PRISM always estimated higher precipitation than our weather stations.</w:t>
      </w:r>
    </w:p>
    <w:p w14:paraId="2A5536BC" w14:textId="77777777" w:rsidR="00641B54" w:rsidRPr="008E5EA9" w:rsidRDefault="00641B54" w:rsidP="00641B54">
      <w:pPr>
        <w:rPr>
          <w:rFonts w:ascii="Times New Roman" w:hAnsi="Times New Roman" w:cs="Times New Roman"/>
          <w:i/>
        </w:rPr>
      </w:pPr>
    </w:p>
    <w:p w14:paraId="18828AD3" w14:textId="215E0FC8" w:rsidR="00CF5D1A" w:rsidRPr="0016288C" w:rsidRDefault="008E5EA9" w:rsidP="00CF5D1A">
      <w:pPr>
        <w:spacing w:line="480" w:lineRule="auto"/>
        <w:ind w:firstLine="720"/>
        <w:rPr>
          <w:rFonts w:ascii="Times New Roman" w:hAnsi="Times New Roman" w:cs="Times New Roman"/>
          <w:color w:val="000000" w:themeColor="text1"/>
        </w:rPr>
      </w:pPr>
      <w:r>
        <w:rPr>
          <w:rFonts w:ascii="Times New Roman" w:hAnsi="Times New Roman" w:cs="Times New Roman"/>
          <w:color w:val="000000" w:themeColor="text1"/>
        </w:rPr>
        <w:t xml:space="preserve">ICB and SCB showed similar temperatures. </w:t>
      </w:r>
      <w:r w:rsidR="00CF5D1A" w:rsidRPr="0016288C">
        <w:rPr>
          <w:rFonts w:ascii="Times New Roman" w:hAnsi="Times New Roman" w:cs="Times New Roman"/>
          <w:color w:val="000000" w:themeColor="text1"/>
        </w:rPr>
        <w:t>On average, SCB is 0.3 degrees Celsius cooler in the summer and 0.2 degrees cooler in the winter than ICB with average summer temperatures of 15.7 degrees Celsius and average winter temperatures of -1.1 degrees Celsius</w:t>
      </w:r>
      <w:r>
        <w:rPr>
          <w:rFonts w:ascii="Times New Roman" w:hAnsi="Times New Roman" w:cs="Times New Roman"/>
          <w:color w:val="000000" w:themeColor="text1"/>
        </w:rPr>
        <w:t>.</w:t>
      </w:r>
      <w:r w:rsidR="00CF5D1A" w:rsidRPr="0016288C">
        <w:rPr>
          <w:rFonts w:ascii="Times New Roman" w:hAnsi="Times New Roman" w:cs="Times New Roman"/>
          <w:color w:val="000000" w:themeColor="text1"/>
        </w:rPr>
        <w:t xml:space="preserve"> In SCB, the forest station is on average 0.6 degrees warmer than the wetland station, and 0.1 degrees warmer than the shrub station. That difference is even greater in ICB where the forest station is on average 1.2 degrees warmer than the wetland station and 0.3 degrees warmer than the shrub station </w:t>
      </w:r>
      <w:r w:rsidR="00B736BF">
        <w:rPr>
          <w:rFonts w:ascii="Times New Roman" w:hAnsi="Times New Roman" w:cs="Times New Roman"/>
          <w:color w:val="000000" w:themeColor="text1"/>
        </w:rPr>
        <w:t>(Figure A.5</w:t>
      </w:r>
      <w:r w:rsidR="00CF5D1A" w:rsidRPr="0016288C">
        <w:rPr>
          <w:rFonts w:ascii="Times New Roman" w:hAnsi="Times New Roman" w:cs="Times New Roman"/>
          <w:color w:val="000000" w:themeColor="text1"/>
        </w:rPr>
        <w:t>).</w:t>
      </w:r>
    </w:p>
    <w:p w14:paraId="63147D31" w14:textId="77777777" w:rsidR="00CF5D1A" w:rsidRPr="0016288C" w:rsidRDefault="00CF5D1A" w:rsidP="00CF5D1A">
      <w:pPr>
        <w:rPr>
          <w:rFonts w:ascii="Times New Roman" w:hAnsi="Times New Roman" w:cs="Times New Roman"/>
          <w:color w:val="000000" w:themeColor="text1"/>
        </w:rPr>
      </w:pPr>
    </w:p>
    <w:p w14:paraId="2413B804" w14:textId="77777777" w:rsidR="00CF5D1A" w:rsidRPr="0016288C" w:rsidRDefault="00CF5D1A" w:rsidP="00CF5D1A">
      <w:pPr>
        <w:jc w:val="center"/>
        <w:rPr>
          <w:rFonts w:ascii="Times New Roman" w:hAnsi="Times New Roman" w:cs="Times New Roman"/>
          <w:color w:val="000000" w:themeColor="text1"/>
          <w:sz w:val="18"/>
          <w:szCs w:val="18"/>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59264" behindDoc="0" locked="0" layoutInCell="1" allowOverlap="1" wp14:anchorId="6B1D2257" wp14:editId="57BB453C">
                <wp:simplePos x="0" y="0"/>
                <wp:positionH relativeFrom="column">
                  <wp:posOffset>4277359</wp:posOffset>
                </wp:positionH>
                <wp:positionV relativeFrom="paragraph">
                  <wp:posOffset>4613910</wp:posOffset>
                </wp:positionV>
                <wp:extent cx="797442" cy="372139"/>
                <wp:effectExtent l="0" t="0" r="3175" b="0"/>
                <wp:wrapNone/>
                <wp:docPr id="35" name="Text Box 35"/>
                <wp:cNvGraphicFramePr/>
                <a:graphic xmlns:a="http://schemas.openxmlformats.org/drawingml/2006/main">
                  <a:graphicData uri="http://schemas.microsoft.com/office/word/2010/wordprocessingShape">
                    <wps:wsp>
                      <wps:cNvSpPr txBox="1"/>
                      <wps:spPr>
                        <a:xfrm>
                          <a:off x="0" y="0"/>
                          <a:ext cx="797442" cy="372139"/>
                        </a:xfrm>
                        <a:prstGeom prst="rect">
                          <a:avLst/>
                        </a:prstGeom>
                        <a:solidFill>
                          <a:schemeClr val="lt1"/>
                        </a:solidFill>
                        <a:ln w="6350">
                          <a:noFill/>
                        </a:ln>
                      </wps:spPr>
                      <wps:txbx>
                        <w:txbxContent>
                          <w:p w14:paraId="4A46DA45" w14:textId="77777777" w:rsidR="000D2A3B" w:rsidRPr="00A62C82" w:rsidRDefault="000D2A3B"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D2257" id="_x0000_t202" coordsize="21600,21600" o:spt="202" path="m,l,21600r21600,l21600,xe">
                <v:stroke joinstyle="miter"/>
                <v:path gradientshapeok="t" o:connecttype="rect"/>
              </v:shapetype>
              <v:shape id="Text Box 35" o:spid="_x0000_s1026" type="#_x0000_t202" style="position:absolute;left:0;text-align:left;margin-left:336.8pt;margin-top:363.3pt;width:62.8pt;height:2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" fillcolor="white [3201]" stroked="f" strokeweight=".5pt">
                <v:textbox>
                  <w:txbxContent>
                    <w:p w14:paraId="4A46DA45" w14:textId="77777777" w:rsidR="000D2A3B" w:rsidRPr="00A62C82" w:rsidRDefault="000D2A3B"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0288" behindDoc="0" locked="0" layoutInCell="1" allowOverlap="1" wp14:anchorId="465C02B6" wp14:editId="52E0D9E1">
                <wp:simplePos x="0" y="0"/>
                <wp:positionH relativeFrom="column">
                  <wp:posOffset>4055322</wp:posOffset>
                </wp:positionH>
                <wp:positionV relativeFrom="paragraph">
                  <wp:posOffset>2099945</wp:posOffset>
                </wp:positionV>
                <wp:extent cx="988695" cy="372110"/>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9B11711" w14:textId="77777777" w:rsidR="000D2A3B" w:rsidRPr="00A62C82" w:rsidRDefault="000D2A3B"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C02B6" id="Text Box 37" o:spid="_x0000_s1027" type="#_x0000_t202" style="position:absolute;left:0;text-align:left;margin-left:319.3pt;margin-top:165.35pt;width:77.85pt;height:2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" fillcolor="white [3201]" stroked="f" strokeweight=".5pt">
                <v:textbox>
                  <w:txbxContent>
                    <w:p w14:paraId="29B11711" w14:textId="77777777" w:rsidR="000D2A3B" w:rsidRPr="00A62C82" w:rsidRDefault="000D2A3B"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17137DCF" wp14:editId="61CE2558">
            <wp:extent cx="5114925" cy="2558243"/>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120278" cy="2560920"/>
                    </a:xfrm>
                    <a:prstGeom prst="rect">
                      <a:avLst/>
                    </a:prstGeom>
                    <a:ln>
                      <a:noFill/>
                    </a:ln>
                    <a:extLst>
                      <a:ext uri="{53640926-AAD7-44D8-BBD7-CCE9431645EC}">
                        <a14:shadowObscured xmlns:a14="http://schemas.microsoft.com/office/drawing/2010/main"/>
                      </a:ext>
                    </a:extLst>
                  </pic:spPr>
                </pic:pic>
              </a:graphicData>
            </a:graphic>
          </wp:inline>
        </w:drawing>
      </w:r>
      <w:r w:rsidRPr="0016288C">
        <w:rPr>
          <w:rFonts w:ascii="Times New Roman" w:hAnsi="Times New Roman" w:cs="Times New Roman"/>
          <w:noProof/>
          <w:color w:val="000000" w:themeColor="text1"/>
          <w:lang w:eastAsia="en-US"/>
        </w:rPr>
        <w:drawing>
          <wp:inline distT="0" distB="0" distL="0" distR="0" wp14:anchorId="3C7B952F" wp14:editId="6C16FB59">
            <wp:extent cx="5136515" cy="253340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5140297" cy="2535269"/>
                    </a:xfrm>
                    <a:prstGeom prst="rect">
                      <a:avLst/>
                    </a:prstGeom>
                    <a:ln>
                      <a:noFill/>
                    </a:ln>
                    <a:extLst>
                      <a:ext uri="{53640926-AAD7-44D8-BBD7-CCE9431645EC}">
                        <a14:shadowObscured xmlns:a14="http://schemas.microsoft.com/office/drawing/2010/main"/>
                      </a:ext>
                    </a:extLst>
                  </pic:spPr>
                </pic:pic>
              </a:graphicData>
            </a:graphic>
          </wp:inline>
        </w:drawing>
      </w:r>
    </w:p>
    <w:p w14:paraId="2387248E"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1312" behindDoc="0" locked="0" layoutInCell="1" allowOverlap="1" wp14:anchorId="48B565EA" wp14:editId="7213A117">
                <wp:simplePos x="0" y="0"/>
                <wp:positionH relativeFrom="column">
                  <wp:posOffset>4260427</wp:posOffset>
                </wp:positionH>
                <wp:positionV relativeFrom="paragraph">
                  <wp:posOffset>2072640</wp:posOffset>
                </wp:positionV>
                <wp:extent cx="818707" cy="372139"/>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18707" cy="372139"/>
                        </a:xfrm>
                        <a:prstGeom prst="rect">
                          <a:avLst/>
                        </a:prstGeom>
                        <a:solidFill>
                          <a:schemeClr val="lt1"/>
                        </a:solidFill>
                        <a:ln w="6350">
                          <a:noFill/>
                        </a:ln>
                      </wps:spPr>
                      <wps:txbx>
                        <w:txbxContent>
                          <w:p w14:paraId="5B372EFA" w14:textId="77777777" w:rsidR="000D2A3B" w:rsidRPr="00A62C82" w:rsidRDefault="000D2A3B"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565EA" id="Text Box 38" o:spid="_x0000_s1028" type="#_x0000_t202" style="position:absolute;left:0;text-align:left;margin-left:335.45pt;margin-top:163.2pt;width:64.45pt;height:2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" fillcolor="white [3201]" stroked="f" strokeweight=".5pt">
                <v:textbox>
                  <w:txbxContent>
                    <w:p w14:paraId="5B372EFA" w14:textId="77777777" w:rsidR="000D2A3B" w:rsidRPr="00A62C82" w:rsidRDefault="000D2A3B"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17DC73" wp14:editId="0C71139A">
            <wp:extent cx="5136515" cy="25307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5140483" cy="2532743"/>
                    </a:xfrm>
                    <a:prstGeom prst="rect">
                      <a:avLst/>
                    </a:prstGeom>
                    <a:ln>
                      <a:noFill/>
                    </a:ln>
                    <a:extLst>
                      <a:ext uri="{53640926-AAD7-44D8-BBD7-CCE9431645EC}">
                        <a14:shadowObscured xmlns:a14="http://schemas.microsoft.com/office/drawing/2010/main"/>
                      </a:ext>
                    </a:extLst>
                  </pic:spPr>
                </pic:pic>
              </a:graphicData>
            </a:graphic>
          </wp:inline>
        </w:drawing>
      </w:r>
    </w:p>
    <w:p w14:paraId="129230C8" w14:textId="709D5B81"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00F0305D">
        <w:rPr>
          <w:rFonts w:ascii="Times New Roman" w:hAnsi="Times New Roman" w:cs="Times New Roman"/>
          <w:color w:val="000000" w:themeColor="text1"/>
        </w:rPr>
        <w:t>B</w:t>
      </w:r>
      <w:r w:rsidRPr="0016288C">
        <w:rPr>
          <w:rFonts w:ascii="Times New Roman" w:hAnsi="Times New Roman" w:cs="Times New Roman"/>
          <w:color w:val="000000" w:themeColor="text1"/>
        </w:rPr>
        <w:t>1: Images of weather stations taken by installed snow cameras in Sugarloaf Creek Basin. Top image is of the wetland site, middle is of the shrub site, and bottom is of the forest site.</w:t>
      </w:r>
    </w:p>
    <w:p w14:paraId="0D66304B" w14:textId="77777777" w:rsidR="00CF5D1A" w:rsidRPr="0016288C" w:rsidRDefault="00CF5D1A" w:rsidP="00CF5D1A">
      <w:pPr>
        <w:rPr>
          <w:rFonts w:ascii="Times New Roman" w:hAnsi="Times New Roman" w:cs="Times New Roman"/>
          <w:color w:val="000000" w:themeColor="text1"/>
        </w:rPr>
      </w:pPr>
    </w:p>
    <w:p w14:paraId="2457533D"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mc:AlternateContent>
          <mc:Choice Requires="wps">
            <w:drawing>
              <wp:anchor distT="0" distB="0" distL="114300" distR="114300" simplePos="0" relativeHeight="251664384" behindDoc="0" locked="0" layoutInCell="1" allowOverlap="1" wp14:anchorId="6909BD1B" wp14:editId="35A89D8F">
                <wp:simplePos x="0" y="0"/>
                <wp:positionH relativeFrom="column">
                  <wp:posOffset>3089910</wp:posOffset>
                </wp:positionH>
                <wp:positionV relativeFrom="paragraph">
                  <wp:posOffset>1379855</wp:posOffset>
                </wp:positionV>
                <wp:extent cx="988695" cy="372110"/>
                <wp:effectExtent l="0" t="0" r="1905" b="0"/>
                <wp:wrapNone/>
                <wp:docPr id="54" name="Text Box 54"/>
                <wp:cNvGraphicFramePr/>
                <a:graphic xmlns:a="http://schemas.openxmlformats.org/drawingml/2006/main">
                  <a:graphicData uri="http://schemas.microsoft.com/office/word/2010/wordprocessingShape">
                    <wps:wsp>
                      <wps:cNvSpPr txBox="1"/>
                      <wps:spPr>
                        <a:xfrm>
                          <a:off x="0" y="0"/>
                          <a:ext cx="988695" cy="372110"/>
                        </a:xfrm>
                        <a:prstGeom prst="rect">
                          <a:avLst/>
                        </a:prstGeom>
                        <a:solidFill>
                          <a:schemeClr val="lt1"/>
                        </a:solidFill>
                        <a:ln w="6350">
                          <a:noFill/>
                        </a:ln>
                      </wps:spPr>
                      <wps:txbx>
                        <w:txbxContent>
                          <w:p w14:paraId="258185EF" w14:textId="77777777" w:rsidR="000D2A3B" w:rsidRPr="00A62C82" w:rsidRDefault="000D2A3B" w:rsidP="00CF5D1A">
                            <w:pPr>
                              <w:rPr>
                                <w:b/>
                                <w:sz w:val="32"/>
                              </w:rPr>
                            </w:pPr>
                            <w:r>
                              <w:rPr>
                                <w:b/>
                                <w:sz w:val="32"/>
                              </w:rPr>
                              <w:t>Wetland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9BD1B" id="Text Box 54" o:spid="_x0000_s1029" type="#_x0000_t202" style="position:absolute;left:0;text-align:left;margin-left:243.3pt;margin-top:108.65pt;width:77.85pt;height:29.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" fillcolor="white [3201]" stroked="f" strokeweight=".5pt">
                <v:textbox>
                  <w:txbxContent>
                    <w:p w14:paraId="258185EF" w14:textId="77777777" w:rsidR="000D2A3B" w:rsidRPr="00A62C82" w:rsidRDefault="000D2A3B" w:rsidP="00CF5D1A">
                      <w:pPr>
                        <w:rPr>
                          <w:b/>
                          <w:sz w:val="32"/>
                        </w:rPr>
                      </w:pPr>
                      <w:r>
                        <w:rPr>
                          <w:b/>
                          <w:sz w:val="32"/>
                        </w:rPr>
                        <w:t>Wetland</w:t>
                      </w:r>
                    </w:p>
                  </w:txbxContent>
                </v:textbox>
              </v:shape>
            </w:pict>
          </mc:Fallback>
        </mc:AlternateContent>
      </w:r>
      <w:r w:rsidRPr="0016288C">
        <w:rPr>
          <w:rFonts w:ascii="Times New Roman" w:hAnsi="Times New Roman" w:cs="Times New Roman"/>
          <w:noProof/>
          <w:color w:val="000000" w:themeColor="text1"/>
          <w:lang w:eastAsia="en-US"/>
        </w:rPr>
        <w:drawing>
          <wp:anchor distT="0" distB="0" distL="114300" distR="114300" simplePos="0" relativeHeight="251662336" behindDoc="0" locked="0" layoutInCell="1" allowOverlap="1" wp14:anchorId="20B14E3E" wp14:editId="4D136B74">
            <wp:simplePos x="0" y="0"/>
            <wp:positionH relativeFrom="column">
              <wp:posOffset>3458845</wp:posOffset>
            </wp:positionH>
            <wp:positionV relativeFrom="paragraph">
              <wp:posOffset>847725</wp:posOffset>
            </wp:positionV>
            <wp:extent cx="3839845" cy="2155825"/>
            <wp:effectExtent l="381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a:ext>
                      </a:extLst>
                    </a:blip>
                    <a:stretch>
                      <a:fillRect/>
                    </a:stretch>
                  </pic:blipFill>
                  <pic:spPr>
                    <a:xfrm rot="16200000">
                      <a:off x="0" y="0"/>
                      <a:ext cx="3839845" cy="2155825"/>
                    </a:xfrm>
                    <a:prstGeom prst="rect">
                      <a:avLst/>
                    </a:prstGeom>
                  </pic:spPr>
                </pic:pic>
              </a:graphicData>
            </a:graphic>
            <wp14:sizeRelH relativeFrom="page">
              <wp14:pctWidth>0</wp14:pctWidth>
            </wp14:sizeRelH>
            <wp14:sizeRelV relativeFrom="page">
              <wp14:pctHeight>0</wp14:pctHeight>
            </wp14:sizeRelV>
          </wp:anchor>
        </w:drawing>
      </w:r>
      <w:r w:rsidRPr="0016288C">
        <w:rPr>
          <w:rFonts w:ascii="Times New Roman" w:hAnsi="Times New Roman" w:cs="Times New Roman"/>
          <w:noProof/>
          <w:color w:val="000000" w:themeColor="text1"/>
          <w:lang w:eastAsia="en-US"/>
        </w:rPr>
        <w:drawing>
          <wp:inline distT="0" distB="0" distL="0" distR="0" wp14:anchorId="7D0E0D30" wp14:editId="1F1CF8A7">
            <wp:extent cx="4165600" cy="1924068"/>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4219411" cy="1948923"/>
                    </a:xfrm>
                    <a:prstGeom prst="rect">
                      <a:avLst/>
                    </a:prstGeom>
                    <a:ln>
                      <a:noFill/>
                    </a:ln>
                    <a:extLst>
                      <a:ext uri="{53640926-AAD7-44D8-BBD7-CCE9431645EC}">
                        <a14:shadowObscured xmlns:a14="http://schemas.microsoft.com/office/drawing/2010/main"/>
                      </a:ext>
                    </a:extLst>
                  </pic:spPr>
                </pic:pic>
              </a:graphicData>
            </a:graphic>
          </wp:inline>
        </w:drawing>
      </w:r>
    </w:p>
    <w:p w14:paraId="45210228" w14:textId="77777777" w:rsidR="00CF5D1A" w:rsidRPr="0016288C" w:rsidRDefault="00CF5D1A" w:rsidP="00CF5D1A">
      <w:pPr>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5408" behindDoc="0" locked="0" layoutInCell="1" allowOverlap="1" wp14:anchorId="357BEF38" wp14:editId="6E94F4EF">
                <wp:simplePos x="0" y="0"/>
                <wp:positionH relativeFrom="column">
                  <wp:posOffset>5547360</wp:posOffset>
                </wp:positionH>
                <wp:positionV relativeFrom="paragraph">
                  <wp:posOffset>1452457</wp:posOffset>
                </wp:positionV>
                <wp:extent cx="818515" cy="37211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818515" cy="372110"/>
                        </a:xfrm>
                        <a:prstGeom prst="rect">
                          <a:avLst/>
                        </a:prstGeom>
                        <a:solidFill>
                          <a:schemeClr val="lt1"/>
                        </a:solidFill>
                        <a:ln w="6350">
                          <a:noFill/>
                        </a:ln>
                      </wps:spPr>
                      <wps:txbx>
                        <w:txbxContent>
                          <w:p w14:paraId="7F129B89" w14:textId="77777777" w:rsidR="000D2A3B" w:rsidRPr="00A62C82" w:rsidRDefault="000D2A3B" w:rsidP="00CF5D1A">
                            <w:pPr>
                              <w:rPr>
                                <w:b/>
                                <w:sz w:val="32"/>
                              </w:rPr>
                            </w:pPr>
                            <w:r>
                              <w:rPr>
                                <w:b/>
                                <w:sz w:val="32"/>
                              </w:rPr>
                              <w:t>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BEF38" id="Text Box 55" o:spid="_x0000_s1030" type="#_x0000_t202" style="position:absolute;left:0;text-align:left;margin-left:436.8pt;margin-top:114.35pt;width:64.45pt;height:29.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" fillcolor="white [3201]" stroked="f" strokeweight=".5pt">
                <v:textbox>
                  <w:txbxContent>
                    <w:p w14:paraId="7F129B89" w14:textId="77777777" w:rsidR="000D2A3B" w:rsidRPr="00A62C82" w:rsidRDefault="000D2A3B" w:rsidP="00CF5D1A">
                      <w:pPr>
                        <w:rPr>
                          <w:b/>
                          <w:sz w:val="32"/>
                        </w:rPr>
                      </w:pPr>
                      <w:r>
                        <w:rPr>
                          <w:b/>
                          <w:sz w:val="32"/>
                        </w:rPr>
                        <w:t>Forest</w:t>
                      </w:r>
                    </w:p>
                  </w:txbxContent>
                </v:textbox>
              </v:shape>
            </w:pict>
          </mc:Fallback>
        </mc:AlternateContent>
      </w:r>
      <w:r w:rsidRPr="0016288C">
        <w:rPr>
          <w:rFonts w:ascii="Times New Roman" w:hAnsi="Times New Roman" w:cs="Times New Roman"/>
          <w:noProof/>
          <w:color w:val="000000" w:themeColor="text1"/>
          <w:lang w:eastAsia="en-US"/>
        </w:rPr>
        <mc:AlternateContent>
          <mc:Choice Requires="wps">
            <w:drawing>
              <wp:anchor distT="0" distB="0" distL="114300" distR="114300" simplePos="0" relativeHeight="251663360" behindDoc="0" locked="0" layoutInCell="1" allowOverlap="1" wp14:anchorId="63855A80" wp14:editId="0DEDCD13">
                <wp:simplePos x="0" y="0"/>
                <wp:positionH relativeFrom="column">
                  <wp:posOffset>3283796</wp:posOffset>
                </wp:positionH>
                <wp:positionV relativeFrom="paragraph">
                  <wp:posOffset>1452457</wp:posOffset>
                </wp:positionV>
                <wp:extent cx="796925" cy="372110"/>
                <wp:effectExtent l="0" t="0" r="3175" b="0"/>
                <wp:wrapNone/>
                <wp:docPr id="53" name="Text Box 53"/>
                <wp:cNvGraphicFramePr/>
                <a:graphic xmlns:a="http://schemas.openxmlformats.org/drawingml/2006/main">
                  <a:graphicData uri="http://schemas.microsoft.com/office/word/2010/wordprocessingShape">
                    <wps:wsp>
                      <wps:cNvSpPr txBox="1"/>
                      <wps:spPr>
                        <a:xfrm>
                          <a:off x="0" y="0"/>
                          <a:ext cx="796925" cy="372110"/>
                        </a:xfrm>
                        <a:prstGeom prst="rect">
                          <a:avLst/>
                        </a:prstGeom>
                        <a:solidFill>
                          <a:schemeClr val="lt1"/>
                        </a:solidFill>
                        <a:ln w="6350">
                          <a:noFill/>
                        </a:ln>
                      </wps:spPr>
                      <wps:txbx>
                        <w:txbxContent>
                          <w:p w14:paraId="148981D5" w14:textId="77777777" w:rsidR="000D2A3B" w:rsidRPr="00A62C82" w:rsidRDefault="000D2A3B" w:rsidP="00CF5D1A">
                            <w:pPr>
                              <w:rPr>
                                <w:b/>
                                <w:sz w:val="32"/>
                              </w:rPr>
                            </w:pPr>
                            <w:r w:rsidRPr="00A62C82">
                              <w:rPr>
                                <w:b/>
                                <w:sz w:val="32"/>
                              </w:rPr>
                              <w:t>Shrub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55A80" id="Text Box 53" o:spid="_x0000_s1031" type="#_x0000_t202" style="position:absolute;left:0;text-align:left;margin-left:258.55pt;margin-top:114.35pt;width:62.75pt;height:2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" fillcolor="white [3201]" stroked="f" strokeweight=".5pt">
                <v:textbox>
                  <w:txbxContent>
                    <w:p w14:paraId="148981D5" w14:textId="77777777" w:rsidR="000D2A3B" w:rsidRPr="00A62C82" w:rsidRDefault="000D2A3B" w:rsidP="00CF5D1A">
                      <w:pPr>
                        <w:rPr>
                          <w:b/>
                          <w:sz w:val="32"/>
                        </w:rPr>
                      </w:pPr>
                      <w:r w:rsidRPr="00A62C82">
                        <w:rPr>
                          <w:b/>
                          <w:sz w:val="32"/>
                        </w:rPr>
                        <w:t>Shrub</w:t>
                      </w:r>
                    </w:p>
                  </w:txbxContent>
                </v:textbox>
              </v:shape>
            </w:pict>
          </mc:Fallback>
        </mc:AlternateContent>
      </w:r>
      <w:r w:rsidRPr="0016288C">
        <w:rPr>
          <w:rFonts w:ascii="Times New Roman" w:hAnsi="Times New Roman" w:cs="Times New Roman"/>
          <w:noProof/>
          <w:color w:val="000000" w:themeColor="text1"/>
          <w:lang w:eastAsia="en-US"/>
        </w:rPr>
        <w:drawing>
          <wp:inline distT="0" distB="0" distL="0" distR="0" wp14:anchorId="76E10CF1" wp14:editId="32BA7ED9">
            <wp:extent cx="4165600" cy="1921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4217312" cy="1945101"/>
                    </a:xfrm>
                    <a:prstGeom prst="rect">
                      <a:avLst/>
                    </a:prstGeom>
                    <a:ln>
                      <a:noFill/>
                    </a:ln>
                    <a:extLst>
                      <a:ext uri="{53640926-AAD7-44D8-BBD7-CCE9431645EC}">
                        <a14:shadowObscured xmlns:a14="http://schemas.microsoft.com/office/drawing/2010/main"/>
                      </a:ext>
                    </a:extLst>
                  </pic:spPr>
                </pic:pic>
              </a:graphicData>
            </a:graphic>
          </wp:inline>
        </w:drawing>
      </w:r>
    </w:p>
    <w:p w14:paraId="1E5C9ED0" w14:textId="487667DA"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00F0305D">
        <w:rPr>
          <w:rFonts w:ascii="Times New Roman" w:hAnsi="Times New Roman" w:cs="Times New Roman"/>
          <w:color w:val="000000" w:themeColor="text1"/>
        </w:rPr>
        <w:t>B</w:t>
      </w:r>
      <w:r w:rsidRPr="0016288C">
        <w:rPr>
          <w:rFonts w:ascii="Times New Roman" w:hAnsi="Times New Roman" w:cs="Times New Roman"/>
          <w:color w:val="000000" w:themeColor="text1"/>
        </w:rPr>
        <w:t>2: Images of weather stations taken on October 11</w:t>
      </w:r>
      <w:r w:rsidRPr="0016288C">
        <w:rPr>
          <w:rFonts w:ascii="Times New Roman" w:hAnsi="Times New Roman" w:cs="Times New Roman"/>
          <w:color w:val="000000" w:themeColor="text1"/>
          <w:vertAlign w:val="superscript"/>
        </w:rPr>
        <w:t>th</w:t>
      </w:r>
      <w:r w:rsidRPr="0016288C">
        <w:rPr>
          <w:rFonts w:ascii="Times New Roman" w:hAnsi="Times New Roman" w:cs="Times New Roman"/>
          <w:color w:val="000000" w:themeColor="text1"/>
        </w:rPr>
        <w:t xml:space="preserve">, 2015 by installed snow cameras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Top left image is of the wetland site, bottom left is of the shrub site, and right image is of the forest site.</w:t>
      </w:r>
    </w:p>
    <w:p w14:paraId="624542B7" w14:textId="77777777" w:rsidR="00CF5D1A" w:rsidRPr="0016288C" w:rsidRDefault="00CF5D1A" w:rsidP="00CF5D1A">
      <w:pPr>
        <w:rPr>
          <w:rFonts w:ascii="Times New Roman" w:hAnsi="Times New Roman" w:cs="Times New Roman"/>
          <w:color w:val="000000" w:themeColor="text1"/>
        </w:rPr>
      </w:pPr>
    </w:p>
    <w:p w14:paraId="5877AE82" w14:textId="394D0440" w:rsidR="00CF5D1A" w:rsidRPr="0016288C" w:rsidRDefault="00CF5D1A" w:rsidP="00070B79">
      <w:pPr>
        <w:jc w:val="center"/>
        <w:rPr>
          <w:rFonts w:ascii="Times New Roman" w:hAnsi="Times New Roman" w:cs="Times New Roman"/>
          <w:color w:val="000000" w:themeColor="text1"/>
        </w:rPr>
      </w:pPr>
    </w:p>
    <w:p w14:paraId="026E9D81" w14:textId="77777777" w:rsidR="00CF5D1A" w:rsidRPr="0016288C" w:rsidRDefault="00CF5D1A" w:rsidP="00CF5D1A">
      <w:pPr>
        <w:spacing w:line="480" w:lineRule="auto"/>
        <w:rPr>
          <w:rFonts w:ascii="Times New Roman" w:hAnsi="Times New Roman" w:cs="Times New Roman"/>
          <w:color w:val="000000" w:themeColor="text1"/>
        </w:rPr>
      </w:pPr>
    </w:p>
    <w:p w14:paraId="7EE7B4C6" w14:textId="77777777" w:rsidR="00070B79" w:rsidRDefault="00CF5D1A" w:rsidP="00CF5D1A">
      <w:pPr>
        <w:spacing w:line="480" w:lineRule="auto"/>
        <w:ind w:left="720"/>
        <w:rPr>
          <w:rFonts w:ascii="Times New Roman" w:hAnsi="Times New Roman" w:cs="Times New Roman"/>
          <w:color w:val="000000" w:themeColor="text1"/>
        </w:rPr>
      </w:pPr>
      <w:r w:rsidRPr="0016288C">
        <w:rPr>
          <w:rFonts w:ascii="Times New Roman" w:hAnsi="Times New Roman" w:cs="Times New Roman"/>
          <w:color w:val="000000" w:themeColor="text1"/>
        </w:rPr>
        <w:tab/>
      </w:r>
    </w:p>
    <w:p w14:paraId="4ED3BB22" w14:textId="77777777" w:rsidR="00070B79" w:rsidRDefault="00070B79">
      <w:pPr>
        <w:rPr>
          <w:rFonts w:ascii="Times New Roman" w:hAnsi="Times New Roman" w:cs="Times New Roman"/>
          <w:color w:val="000000" w:themeColor="text1"/>
        </w:rPr>
      </w:pPr>
      <w:r>
        <w:rPr>
          <w:rFonts w:ascii="Times New Roman" w:hAnsi="Times New Roman" w:cs="Times New Roman"/>
          <w:color w:val="000000" w:themeColor="text1"/>
        </w:rPr>
        <w:br w:type="page"/>
      </w:r>
    </w:p>
    <w:p w14:paraId="689CFD08" w14:textId="342F87BB" w:rsidR="00CF5D1A" w:rsidRPr="0016288C" w:rsidRDefault="00CF5D1A" w:rsidP="00CF5D1A">
      <w:pPr>
        <w:spacing w:line="480" w:lineRule="auto"/>
        <w:ind w:left="720"/>
        <w:rPr>
          <w:rFonts w:ascii="Times New Roman" w:hAnsi="Times New Roman" w:cs="Times New Roman"/>
          <w:color w:val="000000" w:themeColor="text1"/>
        </w:rPr>
      </w:pPr>
      <w:proofErr w:type="gramStart"/>
      <w:r w:rsidRPr="0016288C">
        <w:rPr>
          <w:rFonts w:ascii="Times New Roman" w:hAnsi="Times New Roman" w:cs="Times New Roman"/>
          <w:color w:val="000000" w:themeColor="text1"/>
        </w:rPr>
        <w:lastRenderedPageBreak/>
        <w:t>Similarly</w:t>
      </w:r>
      <w:proofErr w:type="gramEnd"/>
      <w:r w:rsidRPr="0016288C">
        <w:rPr>
          <w:rFonts w:ascii="Times New Roman" w:hAnsi="Times New Roman" w:cs="Times New Roman"/>
          <w:color w:val="000000" w:themeColor="text1"/>
        </w:rPr>
        <w:t xml:space="preserve"> to Figure </w:t>
      </w:r>
      <w:r w:rsidRPr="0016288C">
        <w:rPr>
          <w:rFonts w:ascii="Times New Roman" w:hAnsi="Times New Roman" w:cs="Times New Roman"/>
          <w:noProof/>
          <w:color w:val="000000" w:themeColor="text1"/>
        </w:rPr>
        <w:t>10</w:t>
      </w:r>
      <w:r w:rsidRPr="0016288C">
        <w:rPr>
          <w:rFonts w:ascii="Times New Roman" w:hAnsi="Times New Roman" w:cs="Times New Roman"/>
          <w:color w:val="000000" w:themeColor="text1"/>
        </w:rPr>
        <w:t xml:space="preserve"> in the Soil Moisture section of Results, figure </w:t>
      </w:r>
      <w:r w:rsidR="003370D0">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4 provides soil moisture data in ICB at 12, 60, and 100 cm depths as recorded by the wetland, shrub, and forest weather stations. Gray shading signifies presence of snow around weather station’s base for a given time period.  </w:t>
      </w:r>
    </w:p>
    <w:p w14:paraId="69A40B53" w14:textId="77777777" w:rsidR="00CF5D1A" w:rsidRPr="0016288C" w:rsidRDefault="00CF5D1A" w:rsidP="00CF5D1A">
      <w:pPr>
        <w:rPr>
          <w:rFonts w:ascii="Times New Roman" w:hAnsi="Times New Roman" w:cs="Times New Roman"/>
          <w:color w:val="000000" w:themeColor="text1"/>
        </w:rPr>
      </w:pPr>
    </w:p>
    <w:p w14:paraId="555363D1" w14:textId="77777777" w:rsidR="00CF5D1A" w:rsidRPr="0016288C" w:rsidRDefault="00CF5D1A" w:rsidP="00CF5D1A">
      <w:pPr>
        <w:rPr>
          <w:rFonts w:ascii="Times New Roman" w:hAnsi="Times New Roman" w:cs="Times New Roman"/>
          <w:color w:val="000000" w:themeColor="text1"/>
        </w:rPr>
      </w:pPr>
    </w:p>
    <w:p w14:paraId="7B291BA5" w14:textId="77777777" w:rsidR="00CF5D1A" w:rsidRPr="0016288C" w:rsidRDefault="00CF5D1A" w:rsidP="00CF5D1A">
      <w:pPr>
        <w:spacing w:line="480" w:lineRule="auto"/>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4B0DCE9" wp14:editId="00179AE9">
            <wp:extent cx="4988682" cy="621453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4109" cy="6221293"/>
                    </a:xfrm>
                    <a:prstGeom prst="rect">
                      <a:avLst/>
                    </a:prstGeom>
                  </pic:spPr>
                </pic:pic>
              </a:graphicData>
            </a:graphic>
          </wp:inline>
        </w:drawing>
      </w:r>
    </w:p>
    <w:p w14:paraId="73167728" w14:textId="14330F06" w:rsidR="00CF5D1A" w:rsidRPr="0016288C" w:rsidRDefault="00CF5D1A" w:rsidP="00CF5D1A">
      <w:pPr>
        <w:pStyle w:val="Caption"/>
        <w:jc w:val="center"/>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Figure </w:t>
      </w:r>
      <w:r w:rsidR="003370D0">
        <w:rPr>
          <w:rFonts w:ascii="Times New Roman" w:hAnsi="Times New Roman" w:cs="Times New Roman"/>
          <w:color w:val="000000" w:themeColor="text1"/>
        </w:rPr>
        <w:t>B</w:t>
      </w:r>
      <w:r w:rsidRPr="0016288C">
        <w:rPr>
          <w:rFonts w:ascii="Times New Roman" w:hAnsi="Times New Roman" w:cs="Times New Roman"/>
          <w:color w:val="000000" w:themeColor="text1"/>
        </w:rPr>
        <w:t xml:space="preserve">4: volumetric water content [%] shallow (12 cm), mid (60 cm), and deep (100 cm) soils as measured by wetland (top plot), shrub (middle plot), and forest (bottom plot) weather stations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Data was measured at </w:t>
      </w:r>
      <w:proofErr w:type="gramStart"/>
      <w:r w:rsidRPr="0016288C">
        <w:rPr>
          <w:rFonts w:ascii="Times New Roman" w:hAnsi="Times New Roman" w:cs="Times New Roman"/>
          <w:color w:val="000000" w:themeColor="text1"/>
        </w:rPr>
        <w:t>10 minute</w:t>
      </w:r>
      <w:proofErr w:type="gramEnd"/>
      <w:r w:rsidRPr="0016288C">
        <w:rPr>
          <w:rFonts w:ascii="Times New Roman" w:hAnsi="Times New Roman" w:cs="Times New Roman"/>
          <w:color w:val="000000" w:themeColor="text1"/>
        </w:rPr>
        <w:t xml:space="preserve"> intervals for part of 2016, 2017 and 2018 water years. Daily precipitation in the form of rain and snow melt is presented as vertical bars. Gray horizontal lines represent period of time when snow is present around the base of the weather station. Water year (WY) summaries are also provided for total precipitation recorded at each station. The Empire fire has burned through the area where the stations were installed, resulting in the prior removal of the station and lack of data for the month of September through November 2017.</w:t>
      </w:r>
    </w:p>
    <w:p w14:paraId="3FE6413A" w14:textId="31433DD0" w:rsidR="00CF5D1A" w:rsidRPr="0016288C" w:rsidRDefault="00CF5D1A" w:rsidP="00CF5D1A">
      <w:pPr>
        <w:spacing w:line="480" w:lineRule="auto"/>
        <w:rPr>
          <w:rFonts w:ascii="Times New Roman" w:hAnsi="Times New Roman" w:cs="Times New Roman"/>
          <w:color w:val="000000" w:themeColor="text1"/>
        </w:rPr>
      </w:pPr>
      <w:r w:rsidRPr="0016288C">
        <w:rPr>
          <w:rFonts w:ascii="Times New Roman" w:hAnsi="Times New Roman" w:cs="Times New Roman"/>
          <w:color w:val="000000" w:themeColor="text1"/>
        </w:rPr>
        <w:tab/>
        <w:t xml:space="preserve">Figure </w:t>
      </w:r>
      <w:r w:rsidR="003370D0">
        <w:rPr>
          <w:rFonts w:ascii="Times New Roman" w:hAnsi="Times New Roman" w:cs="Times New Roman"/>
          <w:color w:val="000000" w:themeColor="text1"/>
        </w:rPr>
        <w:t>B</w:t>
      </w:r>
      <w:bookmarkStart w:id="4" w:name="_GoBack"/>
      <w:bookmarkEnd w:id="4"/>
      <w:r w:rsidRPr="0016288C">
        <w:rPr>
          <w:rFonts w:ascii="Times New Roman" w:hAnsi="Times New Roman" w:cs="Times New Roman"/>
          <w:color w:val="000000" w:themeColor="text1"/>
        </w:rPr>
        <w:t>5 provides summaries of the mean temperature for each month at each weather station for both SCB and ICB. On average, SCB is 0.3 degrees cooler in the summer than ICB, and 0.2 degrees cooler in the winter. For both SCB and ICB, forest station is generally the warmest and wetland station is the coolest year around with the greatest difference in the winter months.</w:t>
      </w:r>
    </w:p>
    <w:p w14:paraId="7F61261C" w14:textId="77777777" w:rsidR="00CF5D1A" w:rsidRPr="0016288C" w:rsidRDefault="00CF5D1A" w:rsidP="00CF5D1A">
      <w:pPr>
        <w:keepNext/>
        <w:spacing w:line="480" w:lineRule="auto"/>
        <w:ind w:firstLine="720"/>
        <w:jc w:val="center"/>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249E7BF7" wp14:editId="6F0689B9">
            <wp:extent cx="3996267" cy="349886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7516" cy="3508718"/>
                    </a:xfrm>
                    <a:prstGeom prst="rect">
                      <a:avLst/>
                    </a:prstGeom>
                  </pic:spPr>
                </pic:pic>
              </a:graphicData>
            </a:graphic>
          </wp:inline>
        </w:drawing>
      </w:r>
    </w:p>
    <w:p w14:paraId="4CFFEA6B" w14:textId="77777777" w:rsidR="00CF5D1A" w:rsidRPr="0016288C" w:rsidRDefault="00CF5D1A" w:rsidP="00CF5D1A">
      <w:pPr>
        <w:pStyle w:val="Caption"/>
        <w:jc w:val="center"/>
        <w:rPr>
          <w:rFonts w:ascii="Times New Roman" w:hAnsi="Times New Roman" w:cs="Times New Roman"/>
          <w:color w:val="000000" w:themeColor="text1"/>
        </w:rPr>
      </w:pPr>
      <w:bookmarkStart w:id="5" w:name="_Ref534405693"/>
      <w:r w:rsidRPr="0016288C">
        <w:rPr>
          <w:rFonts w:ascii="Times New Roman" w:hAnsi="Times New Roman" w:cs="Times New Roman"/>
          <w:color w:val="000000" w:themeColor="text1"/>
        </w:rPr>
        <w:t xml:space="preserve">Figure </w:t>
      </w:r>
      <w:bookmarkEnd w:id="5"/>
      <w:r w:rsidRPr="0016288C">
        <w:rPr>
          <w:rFonts w:ascii="Times New Roman" w:hAnsi="Times New Roman" w:cs="Times New Roman"/>
          <w:noProof/>
          <w:color w:val="000000" w:themeColor="text1"/>
        </w:rPr>
        <w:t>A.5</w:t>
      </w:r>
      <w:r w:rsidRPr="0016288C">
        <w:rPr>
          <w:rFonts w:ascii="Times New Roman" w:hAnsi="Times New Roman" w:cs="Times New Roman"/>
          <w:color w:val="000000" w:themeColor="text1"/>
        </w:rPr>
        <w:t xml:space="preserve">: Mean monthly temperatures for SCB’s (top), and ICB’s (bottom) weather stations for 2017 and 2018 water years for forest, shrub, and wetland stations. </w:t>
      </w:r>
    </w:p>
    <w:p w14:paraId="10D0FA98" w14:textId="07E690CC"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For both ICB and SCB, </w:t>
      </w:r>
      <w:r w:rsidR="007549F4">
        <w:rPr>
          <w:rFonts w:ascii="Times New Roman" w:hAnsi="Times New Roman" w:cs="Times New Roman"/>
          <w:color w:val="000000" w:themeColor="text1"/>
        </w:rPr>
        <w:t xml:space="preserve">the </w:t>
      </w:r>
      <w:r w:rsidRPr="0016288C">
        <w:rPr>
          <w:rFonts w:ascii="Times New Roman" w:hAnsi="Times New Roman" w:cs="Times New Roman"/>
          <w:color w:val="000000" w:themeColor="text1"/>
        </w:rPr>
        <w:t xml:space="preserve">majority of the precipitation is in the form of snow. Differences in snowpack depth between the three stations was observed (Figure A.6). Sugarloaf has missing snow depth </w:t>
      </w:r>
      <w:r w:rsidR="007549F4">
        <w:rPr>
          <w:rFonts w:ascii="Times New Roman" w:hAnsi="Times New Roman" w:cs="Times New Roman"/>
          <w:color w:val="000000" w:themeColor="text1"/>
        </w:rPr>
        <w:t>data</w:t>
      </w:r>
      <w:r w:rsidRPr="0016288C">
        <w:rPr>
          <w:rFonts w:ascii="Times New Roman" w:hAnsi="Times New Roman" w:cs="Times New Roman"/>
          <w:color w:val="000000" w:themeColor="text1"/>
        </w:rPr>
        <w:t xml:space="preserve"> due to cameras being covered with snow for much of the 2017 WY. However, it is clear that SCB had </w:t>
      </w:r>
      <w:commentRangeStart w:id="6"/>
      <w:r w:rsidRPr="0016288C">
        <w:rPr>
          <w:rFonts w:ascii="Times New Roman" w:hAnsi="Times New Roman" w:cs="Times New Roman"/>
          <w:color w:val="000000" w:themeColor="text1"/>
        </w:rPr>
        <w:t xml:space="preserve">more snow </w:t>
      </w:r>
      <w:commentRangeEnd w:id="6"/>
      <w:r w:rsidR="007549F4">
        <w:rPr>
          <w:rStyle w:val="CommentReference"/>
        </w:rPr>
        <w:commentReference w:id="6"/>
      </w:r>
      <w:r w:rsidRPr="0016288C">
        <w:rPr>
          <w:rFonts w:ascii="Times New Roman" w:hAnsi="Times New Roman" w:cs="Times New Roman"/>
          <w:color w:val="000000" w:themeColor="text1"/>
        </w:rPr>
        <w:t xml:space="preserve">that winter than ICB. Snow depth was comparable </w:t>
      </w:r>
      <w:r w:rsidRPr="0016288C">
        <w:rPr>
          <w:rFonts w:ascii="Times New Roman" w:hAnsi="Times New Roman" w:cs="Times New Roman"/>
          <w:color w:val="000000" w:themeColor="text1"/>
        </w:rPr>
        <w:lastRenderedPageBreak/>
        <w:t xml:space="preserve">between the two sites during the 2018 WY.  In ICB manual snow depth measurements were taken in a grid around each weather station in March 2016, January and April 2017, and March 2018 (Figure A.6). For both locations and all water years, the wetland station on average had the greatest snow depth with the latest melt date, followed by the shrub station. Forest station had the lowest snowpack depth and earliest melt date. </w:t>
      </w:r>
    </w:p>
    <w:p w14:paraId="3C2A4607" w14:textId="77777777" w:rsidR="00CF5D1A" w:rsidRPr="0016288C" w:rsidRDefault="00CF5D1A" w:rsidP="00CF5D1A">
      <w:pPr>
        <w:rPr>
          <w:rFonts w:ascii="Times New Roman" w:hAnsi="Times New Roman" w:cs="Times New Roman"/>
          <w:color w:val="000000" w:themeColor="text1"/>
        </w:rPr>
      </w:pPr>
    </w:p>
    <w:p w14:paraId="3CCD45D9" w14:textId="77777777" w:rsidR="00CF5D1A" w:rsidRPr="0016288C" w:rsidRDefault="00CF5D1A" w:rsidP="00CF5D1A">
      <w:pPr>
        <w:keepNext/>
        <w:spacing w:line="480" w:lineRule="auto"/>
        <w:ind w:firstLine="720"/>
        <w:rPr>
          <w:rFonts w:ascii="Times New Roman" w:hAnsi="Times New Roman" w:cs="Times New Roman"/>
          <w:color w:val="000000" w:themeColor="text1"/>
        </w:rPr>
      </w:pPr>
      <w:r w:rsidRPr="0016288C">
        <w:rPr>
          <w:rFonts w:ascii="Times New Roman" w:hAnsi="Times New Roman" w:cs="Times New Roman"/>
          <w:i/>
          <w:noProof/>
          <w:color w:val="000000" w:themeColor="text1"/>
          <w:lang w:eastAsia="en-US"/>
        </w:rPr>
        <w:drawing>
          <wp:inline distT="0" distB="0" distL="0" distR="0" wp14:anchorId="68DE6143" wp14:editId="36462646">
            <wp:extent cx="5943600" cy="3363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943600" cy="3363595"/>
                    </a:xfrm>
                    <a:prstGeom prst="rect">
                      <a:avLst/>
                    </a:prstGeom>
                  </pic:spPr>
                </pic:pic>
              </a:graphicData>
            </a:graphic>
          </wp:inline>
        </w:drawing>
      </w:r>
    </w:p>
    <w:p w14:paraId="29FD5E5D" w14:textId="77777777" w:rsidR="00CF5D1A" w:rsidRPr="0016288C" w:rsidRDefault="00CF5D1A" w:rsidP="00CF5D1A">
      <w:pPr>
        <w:pStyle w:val="Caption"/>
        <w:rPr>
          <w:rFonts w:ascii="Times New Roman" w:hAnsi="Times New Roman" w:cs="Times New Roman"/>
          <w:color w:val="000000" w:themeColor="text1"/>
        </w:rPr>
      </w:pPr>
      <w:bookmarkStart w:id="7" w:name="_Ref534405756"/>
      <w:commentRangeStart w:id="8"/>
      <w:r w:rsidRPr="0016288C">
        <w:rPr>
          <w:rFonts w:ascii="Times New Roman" w:hAnsi="Times New Roman" w:cs="Times New Roman"/>
          <w:color w:val="000000" w:themeColor="text1"/>
        </w:rPr>
        <w:t xml:space="preserve">Figure </w:t>
      </w:r>
      <w:bookmarkEnd w:id="7"/>
      <w:r w:rsidRPr="0016288C">
        <w:rPr>
          <w:rFonts w:ascii="Times New Roman" w:hAnsi="Times New Roman" w:cs="Times New Roman"/>
          <w:noProof/>
          <w:color w:val="000000" w:themeColor="text1"/>
        </w:rPr>
        <w:t>A.6</w:t>
      </w:r>
      <w:r w:rsidRPr="0016288C">
        <w:rPr>
          <w:rFonts w:ascii="Times New Roman" w:hAnsi="Times New Roman" w:cs="Times New Roman"/>
          <w:color w:val="000000" w:themeColor="text1"/>
        </w:rPr>
        <w:t xml:space="preserve">: Snow depth (in mm) for Sugarloaf Creek Basin (top) and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(bottom) as measured from images taken four times each day at wetland, shrub, and forest weather station sites. Additionally, error bars (squares indicating mean, and bars indicating standard deviation) are shown for manually measured snow depths in ICB. </w:t>
      </w:r>
      <w:commentRangeEnd w:id="8"/>
      <w:r w:rsidRPr="0016288C">
        <w:rPr>
          <w:rStyle w:val="CommentReference"/>
          <w:i w:val="0"/>
          <w:iCs w:val="0"/>
          <w:color w:val="000000" w:themeColor="text1"/>
        </w:rPr>
        <w:commentReference w:id="8"/>
      </w:r>
    </w:p>
    <w:p w14:paraId="7819E907" w14:textId="77777777" w:rsidR="00CF5D1A" w:rsidRPr="0016288C" w:rsidRDefault="00CF5D1A" w:rsidP="00CF5D1A">
      <w:pPr>
        <w:rPr>
          <w:rFonts w:ascii="Times New Roman" w:hAnsi="Times New Roman" w:cs="Times New Roman"/>
          <w:color w:val="000000" w:themeColor="text1"/>
        </w:rPr>
      </w:pPr>
    </w:p>
    <w:p w14:paraId="150DAA2E" w14:textId="77777777"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48466B45" w14:textId="240C7720"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Precipitation Gap Filling</w:t>
      </w:r>
    </w:p>
    <w:p w14:paraId="508E179F"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The first step in obtaining accurate precipitation timeseries was to remove all incorrect precipitation records. This includes times when the rain gauge is upside down or damaged in any other visible way, or when false precipitation measurements are clearly caused by a person or animal moving the gauge (e.g., when maintenance occurred or when time lapse cameras show that an animal disturbed the station). The next step was to set precipitation record as missing for the times when the station recorded zero precipitation, but the surrounding stations have recorded a precipitation event and there was a pulse in shallow soil moisture content. This type of missing data has mostly occurred in the winter months when the tipping bucket was likely to be frozen and/or the rain gauge was covered with snow. After this step, in Sugarloaf Creek Basin, 32% of precipitation at the forest, 25% at the shrub, and 27% at the wetland station was missing. In </w:t>
      </w:r>
      <w:proofErr w:type="spellStart"/>
      <w:r w:rsidRPr="0016288C">
        <w:rPr>
          <w:rFonts w:ascii="Times New Roman" w:hAnsi="Times New Roman" w:cs="Times New Roman"/>
          <w:color w:val="000000" w:themeColor="text1"/>
        </w:rPr>
        <w:t>Illilouette</w:t>
      </w:r>
      <w:proofErr w:type="spellEnd"/>
      <w:r w:rsidRPr="0016288C">
        <w:rPr>
          <w:rFonts w:ascii="Times New Roman" w:hAnsi="Times New Roman" w:cs="Times New Roman"/>
          <w:color w:val="000000" w:themeColor="text1"/>
        </w:rPr>
        <w:t xml:space="preserve"> Creek Basin, these percentages were: 24%, 10%, and 19% respectively. </w:t>
      </w:r>
    </w:p>
    <w:p w14:paraId="762D1BA1" w14:textId="1D6D62F8" w:rsidR="00CF5D1A" w:rsidRPr="0016288C" w:rsidRDefault="00CF5D1A" w:rsidP="00CF5D1A">
      <w:pPr>
        <w:spacing w:line="480" w:lineRule="auto"/>
        <w:ind w:firstLine="720"/>
        <w:rPr>
          <w:rFonts w:ascii="Times New Roman" w:hAnsi="Times New Roman" w:cs="Times New Roman"/>
          <w:color w:val="000000" w:themeColor="text1"/>
        </w:rPr>
      </w:pPr>
      <w:commentRangeStart w:id="9"/>
      <w:r w:rsidRPr="0016288C">
        <w:rPr>
          <w:rFonts w:ascii="Times New Roman" w:hAnsi="Times New Roman" w:cs="Times New Roman"/>
          <w:color w:val="000000" w:themeColor="text1"/>
        </w:rPr>
        <w:t xml:space="preserve">If all three stations were missing precipitation record, then a combination of </w:t>
      </w:r>
      <w:commentRangeStart w:id="10"/>
      <w:r w:rsidRPr="0016288C">
        <w:rPr>
          <w:rFonts w:ascii="Times New Roman" w:hAnsi="Times New Roman" w:cs="Times New Roman"/>
          <w:color w:val="000000" w:themeColor="text1"/>
        </w:rPr>
        <w:t>snow melt amounts</w:t>
      </w:r>
      <w:commentRangeEnd w:id="10"/>
      <w:r w:rsidRPr="0016288C">
        <w:rPr>
          <w:rStyle w:val="CommentReference"/>
          <w:rFonts w:ascii="Times New Roman" w:hAnsi="Times New Roman" w:cs="Times New Roman"/>
          <w:color w:val="000000" w:themeColor="text1"/>
        </w:rPr>
        <w:commentReference w:id="10"/>
      </w:r>
      <w:r w:rsidRPr="0016288C">
        <w:rPr>
          <w:rFonts w:ascii="Times New Roman" w:hAnsi="Times New Roman" w:cs="Times New Roman"/>
          <w:color w:val="000000" w:themeColor="text1"/>
        </w:rPr>
        <w:t xml:space="preserve"> and shallow soil water inputs was used to gap-fill the record (Figure B.1). Snow melt was measured as a decrease in snow depth. Snow depth was converted to water equivalent using density of </w:t>
      </w:r>
      <w:commentRangeStart w:id="11"/>
      <w:commentRangeStart w:id="12"/>
      <w:commentRangeStart w:id="13"/>
      <w:commentRangeStart w:id="14"/>
      <w:r w:rsidRPr="0016288C">
        <w:rPr>
          <w:rFonts w:ascii="Times New Roman" w:hAnsi="Times New Roman" w:cs="Times New Roman"/>
          <w:color w:val="000000" w:themeColor="text1"/>
        </w:rPr>
        <w:t>0.4</w:t>
      </w:r>
      <w:commentRangeEnd w:id="11"/>
      <w:r w:rsidRPr="0016288C">
        <w:rPr>
          <w:rStyle w:val="CommentReference"/>
          <w:rFonts w:ascii="Times New Roman" w:hAnsi="Times New Roman" w:cs="Times New Roman"/>
          <w:color w:val="000000" w:themeColor="text1"/>
        </w:rPr>
        <w:commentReference w:id="11"/>
      </w:r>
      <w:commentRangeEnd w:id="12"/>
      <w:r w:rsidRPr="0016288C">
        <w:rPr>
          <w:rStyle w:val="CommentReference"/>
          <w:rFonts w:ascii="Times New Roman" w:hAnsi="Times New Roman" w:cs="Times New Roman"/>
          <w:color w:val="000000" w:themeColor="text1"/>
        </w:rPr>
        <w:commentReference w:id="12"/>
      </w:r>
      <w:commentRangeEnd w:id="13"/>
      <w:r w:rsidRPr="0016288C">
        <w:rPr>
          <w:rStyle w:val="CommentReference"/>
          <w:rFonts w:ascii="Times New Roman" w:hAnsi="Times New Roman" w:cs="Times New Roman"/>
          <w:color w:val="000000" w:themeColor="text1"/>
        </w:rPr>
        <w:commentReference w:id="13"/>
      </w:r>
      <w:commentRangeEnd w:id="14"/>
      <w:r w:rsidR="00494297">
        <w:rPr>
          <w:rStyle w:val="CommentReference"/>
        </w:rPr>
        <w:commentReference w:id="14"/>
      </w:r>
      <w:r w:rsidRPr="0016288C">
        <w:rPr>
          <w:rFonts w:ascii="Times New Roman" w:hAnsi="Times New Roman" w:cs="Times New Roman"/>
          <w:color w:val="000000" w:themeColor="text1"/>
        </w:rPr>
        <w:t xml:space="preserve">. </w:t>
      </w:r>
      <w:commentRangeEnd w:id="9"/>
      <w:r w:rsidRPr="0016288C">
        <w:rPr>
          <w:rFonts w:ascii="Times New Roman" w:hAnsi="Times New Roman" w:cs="Times New Roman"/>
          <w:color w:val="000000" w:themeColor="text1"/>
        </w:rPr>
        <w:t xml:space="preserve">and then was rounded to the nearest 0.1 inch </w:t>
      </w:r>
      <w:r w:rsidRPr="0016288C">
        <w:rPr>
          <w:rStyle w:val="CommentReference"/>
          <w:rFonts w:ascii="Times New Roman" w:hAnsi="Times New Roman" w:cs="Times New Roman"/>
          <w:color w:val="000000" w:themeColor="text1"/>
        </w:rPr>
        <w:commentReference w:id="9"/>
      </w:r>
      <w:r w:rsidRPr="0016288C">
        <w:rPr>
          <w:rFonts w:ascii="Times New Roman" w:hAnsi="Times New Roman" w:cs="Times New Roman"/>
          <w:color w:val="000000" w:themeColor="text1"/>
        </w:rPr>
        <w:t>to match the resolution of the precipitation gauge.</w:t>
      </w:r>
      <w:r w:rsidR="009B1A20">
        <w:rPr>
          <w:rFonts w:ascii="Times New Roman" w:hAnsi="Times New Roman" w:cs="Times New Roman"/>
          <w:color w:val="000000" w:themeColor="text1"/>
        </w:rPr>
        <w:t xml:space="preserve"> </w:t>
      </w:r>
      <w:commentRangeStart w:id="15"/>
      <w:r w:rsidR="009B1A20" w:rsidRPr="00EF599F">
        <w:rPr>
          <w:rFonts w:ascii="Times New Roman" w:hAnsi="Times New Roman" w:cs="Times New Roman"/>
          <w:color w:val="000000" w:themeColor="text1"/>
        </w:rPr>
        <w:t xml:space="preserve">Due to the record snowpack in 2017 </w:t>
      </w:r>
      <w:ins w:id="16" w:author="Scott" w:date="2019-03-13T10:08:00Z">
        <w:r w:rsidR="009B1A20">
          <w:rPr>
            <w:rFonts w:ascii="Times New Roman" w:hAnsi="Times New Roman" w:cs="Times New Roman"/>
            <w:color w:val="000000" w:themeColor="text1"/>
          </w:rPr>
          <w:t>water year (</w:t>
        </w:r>
      </w:ins>
      <w:r w:rsidR="009B1A20" w:rsidRPr="00EF599F">
        <w:rPr>
          <w:rFonts w:ascii="Times New Roman" w:hAnsi="Times New Roman" w:cs="Times New Roman"/>
          <w:color w:val="000000" w:themeColor="text1"/>
        </w:rPr>
        <w:t>WY</w:t>
      </w:r>
      <w:ins w:id="17" w:author="Scott" w:date="2019-03-13T10:08:00Z">
        <w:r w:rsidR="009B1A20">
          <w:rPr>
            <w:rFonts w:ascii="Times New Roman" w:hAnsi="Times New Roman" w:cs="Times New Roman"/>
            <w:color w:val="000000" w:themeColor="text1"/>
          </w:rPr>
          <w:t>)</w:t>
        </w:r>
      </w:ins>
      <w:r w:rsidR="009B1A20" w:rsidRPr="00EF599F">
        <w:rPr>
          <w:rFonts w:ascii="Times New Roman" w:hAnsi="Times New Roman" w:cs="Times New Roman"/>
          <w:color w:val="000000" w:themeColor="text1"/>
        </w:rPr>
        <w:t xml:space="preserve">, we were not able to measure snow depths above the height of the camera </w:t>
      </w:r>
      <w:commentRangeStart w:id="18"/>
      <w:r w:rsidR="009B1A20" w:rsidRPr="00EF599F">
        <w:rPr>
          <w:rFonts w:ascii="Times New Roman" w:hAnsi="Times New Roman" w:cs="Times New Roman"/>
          <w:color w:val="000000" w:themeColor="text1"/>
        </w:rPr>
        <w:t xml:space="preserve">(~220 cm) </w:t>
      </w:r>
      <w:commentRangeEnd w:id="18"/>
      <w:r w:rsidR="00EC3F6E">
        <w:rPr>
          <w:rStyle w:val="CommentReference"/>
        </w:rPr>
        <w:commentReference w:id="18"/>
      </w:r>
      <w:r w:rsidR="009B1A20" w:rsidRPr="00EF599F">
        <w:rPr>
          <w:rFonts w:ascii="Times New Roman" w:hAnsi="Times New Roman" w:cs="Times New Roman"/>
          <w:color w:val="000000" w:themeColor="text1"/>
        </w:rPr>
        <w:t>in SCB.</w:t>
      </w:r>
      <w:r w:rsidRPr="0016288C">
        <w:rPr>
          <w:rFonts w:ascii="Times New Roman" w:hAnsi="Times New Roman" w:cs="Times New Roman"/>
          <w:color w:val="000000" w:themeColor="text1"/>
        </w:rPr>
        <w:t xml:space="preserve"> </w:t>
      </w:r>
      <w:commentRangeEnd w:id="15"/>
      <w:r w:rsidR="009B1A20">
        <w:rPr>
          <w:rStyle w:val="CommentReference"/>
        </w:rPr>
        <w:commentReference w:id="15"/>
      </w:r>
      <w:r w:rsidRPr="0016288C">
        <w:rPr>
          <w:rFonts w:ascii="Times New Roman" w:hAnsi="Times New Roman" w:cs="Times New Roman"/>
          <w:color w:val="000000" w:themeColor="text1"/>
        </w:rPr>
        <w:t xml:space="preserve">Shallow soil water inputs were estimated by smoothing 10-min soil moisture content at the depth of 12 cm, and then depth integrating moisture content over the time series. Positive change was counted as water accumulation, and negative change was counted as water loss. While shallow soil water input metric is not a good approximation for the precipitation amount, it is a good metric to detect precipitation and melt events in the absence of rain gauge data. </w:t>
      </w:r>
    </w:p>
    <w:p w14:paraId="3B89ECC5" w14:textId="38305FB8"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In the final step, a predictive mean matching (</w:t>
      </w:r>
      <w:proofErr w:type="spellStart"/>
      <w:r w:rsidRPr="0016288C">
        <w:rPr>
          <w:rFonts w:ascii="Times New Roman" w:hAnsi="Times New Roman" w:cs="Times New Roman"/>
          <w:color w:val="000000" w:themeColor="text1"/>
        </w:rPr>
        <w:t>mice.impute.pmm</w:t>
      </w:r>
      <w:proofErr w:type="spellEnd"/>
      <w:r w:rsidRPr="0016288C">
        <w:rPr>
          <w:rFonts w:ascii="Times New Roman" w:hAnsi="Times New Roman" w:cs="Times New Roman"/>
          <w:color w:val="000000" w:themeColor="text1"/>
        </w:rPr>
        <w:t xml:space="preserve"> function in R package “MICE”) was used to perform multiple imputations of the missing data when there was record for at least one station. Predictive mean matching </w:t>
      </w:r>
      <w:r w:rsidR="0016288C">
        <w:rPr>
          <w:rFonts w:ascii="Times New Roman" w:hAnsi="Times New Roman" w:cs="Times New Roman"/>
          <w:color w:val="000000" w:themeColor="text1"/>
        </w:rPr>
        <w:fldChar w:fldCharType="begin"/>
      </w:r>
      <w:r w:rsidR="0016288C">
        <w:rPr>
          <w:rFonts w:ascii="Times New Roman" w:hAnsi="Times New Roman" w:cs="Times New Roman"/>
          <w:color w:val="000000" w:themeColor="text1"/>
        </w:rPr>
        <w:instrText xml:space="preserve"> ADDIN EN.CITE &lt;EndNote&gt;&lt;Cite&gt;&lt;Author&gt;Little&lt;/Author&gt;&lt;Year&gt;1988&lt;/Year&gt;&lt;RecNum&gt;3725&lt;/RecNum&gt;&lt;DisplayText&gt;(Little and Statistics 1988)&lt;/DisplayText&gt;&lt;record&gt;&lt;rec-number&gt;3725&lt;/rec-number&gt;&lt;foreign-keys&gt;&lt;key app="EN" db-id="w0ppaavf8t2zvwe9f0oxa5rcervz0wedp050" timestamp="1552073918"&gt;3725&lt;/key&gt;&lt;/foreign-keys&gt;&lt;ref-type name="Journal Article"&gt;17&lt;/ref-type&gt;&lt;contributors&gt;&lt;authors&gt;&lt;author&gt;Little, Roderick JA %J Journal of Business&lt;/author&gt;&lt;author&gt;Economic Statistics&lt;/author&gt;&lt;/authors&gt;&lt;/contributors&gt;&lt;titles&gt;&lt;title&gt;Missing-data adjustments in large surveys&lt;/title&gt;&lt;secondary-title&gt;Journal of Business &amp;amp; Economic Statistics&lt;/secondary-title&gt;&lt;/titles&gt;&lt;periodical&gt;&lt;full-title&gt;Journal of Business &amp;amp; Economic Statistics&lt;/full-title&gt;&lt;/periodical&gt;&lt;pages&gt;287-296&lt;/pages&gt;&lt;volume&gt;6&lt;/volume&gt;&lt;number&gt;3&lt;/number&gt;&lt;dates&gt;&lt;year&gt;1988&lt;/year&gt;&lt;/dates&gt;&lt;isbn&gt;0735-0015&lt;/isbn&gt;&lt;urls&gt;&lt;/urls&gt;&lt;/record&gt;&lt;/Cite&gt;&lt;/EndNote&gt;</w:instrText>
      </w:r>
      <w:r w:rsidR="0016288C">
        <w:rPr>
          <w:rFonts w:ascii="Times New Roman" w:hAnsi="Times New Roman" w:cs="Times New Roman"/>
          <w:color w:val="000000" w:themeColor="text1"/>
        </w:rPr>
        <w:fldChar w:fldCharType="separate"/>
      </w:r>
      <w:r w:rsidR="0016288C">
        <w:rPr>
          <w:rFonts w:ascii="Times New Roman" w:hAnsi="Times New Roman" w:cs="Times New Roman"/>
          <w:noProof/>
          <w:color w:val="000000" w:themeColor="text1"/>
        </w:rPr>
        <w:t>(Little and Statistics 1988)</w:t>
      </w:r>
      <w:r w:rsidR="0016288C">
        <w:rPr>
          <w:rFonts w:ascii="Times New Roman" w:hAnsi="Times New Roman" w:cs="Times New Roman"/>
          <w:color w:val="000000" w:themeColor="text1"/>
        </w:rPr>
        <w:fldChar w:fldCharType="end"/>
      </w:r>
      <w:r w:rsidR="0016288C">
        <w:rPr>
          <w:rFonts w:ascii="Times New Roman" w:hAnsi="Times New Roman" w:cs="Times New Roman"/>
          <w:color w:val="000000" w:themeColor="text1"/>
        </w:rPr>
        <w:t xml:space="preserve"> </w:t>
      </w:r>
      <w:r w:rsidRPr="0016288C">
        <w:rPr>
          <w:rFonts w:ascii="Times New Roman" w:hAnsi="Times New Roman" w:cs="Times New Roman"/>
          <w:color w:val="000000" w:themeColor="text1"/>
        </w:rPr>
        <w:t xml:space="preserve">is an advantageous technique for large datasets having non-normal distributions, and discrete values with physical bounds (in our case precipitation cannot be less than zero). Five imputations were performed with a random selection of one observed value from a pool of 5 donors of the closest predicted values. After this step, precipitation record was complete with no missing values. All predictions were rounded to the nearest 0.1 inch (2.54 mm), since that is the smallest measurement detected by the rain gauge. </w:t>
      </w:r>
    </w:p>
    <w:p w14:paraId="354D1004" w14:textId="77777777" w:rsidR="00CF5D1A" w:rsidRPr="0016288C" w:rsidRDefault="00CF5D1A" w:rsidP="00CF5D1A">
      <w:pPr>
        <w:spacing w:line="480" w:lineRule="auto"/>
        <w:ind w:firstLine="720"/>
        <w:rPr>
          <w:rFonts w:ascii="Times New Roman" w:hAnsi="Times New Roman" w:cs="Times New Roman"/>
          <w:color w:val="000000" w:themeColor="text1"/>
        </w:rPr>
      </w:pPr>
    </w:p>
    <w:p w14:paraId="686C4A1C"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3C372A97" wp14:editId="2B69B08F">
            <wp:extent cx="5154706" cy="2423703"/>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169259" cy="2430546"/>
                    </a:xfrm>
                    <a:prstGeom prst="rect">
                      <a:avLst/>
                    </a:prstGeom>
                  </pic:spPr>
                </pic:pic>
              </a:graphicData>
            </a:graphic>
          </wp:inline>
        </w:drawing>
      </w:r>
    </w:p>
    <w:p w14:paraId="1D63FA27"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10A71F4A" wp14:editId="76681C57">
            <wp:extent cx="4975412" cy="2462191"/>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4994140" cy="2471459"/>
                    </a:xfrm>
                    <a:prstGeom prst="rect">
                      <a:avLst/>
                    </a:prstGeom>
                  </pic:spPr>
                </pic:pic>
              </a:graphicData>
            </a:graphic>
          </wp:inline>
        </w:drawing>
      </w:r>
    </w:p>
    <w:p w14:paraId="1F8065D0" w14:textId="77777777"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13143A3B" wp14:editId="0A0AB065">
            <wp:extent cx="4975225" cy="240575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4988655" cy="2412249"/>
                    </a:xfrm>
                    <a:prstGeom prst="rect">
                      <a:avLst/>
                    </a:prstGeom>
                  </pic:spPr>
                </pic:pic>
              </a:graphicData>
            </a:graphic>
          </wp:inline>
        </w:drawing>
      </w:r>
    </w:p>
    <w:p w14:paraId="1BCEA685" w14:textId="4061B639" w:rsidR="00CF5D1A" w:rsidRPr="0016288C" w:rsidRDefault="00CF5D1A" w:rsidP="00CF5D1A">
      <w:pPr>
        <w:spacing w:line="480" w:lineRule="auto"/>
        <w:ind w:firstLine="720"/>
        <w:rPr>
          <w:rFonts w:ascii="Times New Roman" w:hAnsi="Times New Roman" w:cs="Times New Roman"/>
          <w:color w:val="000000" w:themeColor="text1"/>
        </w:rPr>
      </w:pPr>
      <w:r w:rsidRPr="0016288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C</w:t>
      </w:r>
      <w:r w:rsidRPr="0016288C">
        <w:rPr>
          <w:rFonts w:ascii="Times New Roman" w:hAnsi="Times New Roman" w:cs="Times New Roman"/>
          <w:color w:val="000000" w:themeColor="text1"/>
        </w:rPr>
        <w:t xml:space="preserve">1: Tipping bucket, snow melt, and shallow soil water inputs records for forest (top), shrub (middle), and wetland (bottom) stations in SCB. </w:t>
      </w:r>
    </w:p>
    <w:p w14:paraId="79D3F099" w14:textId="77777777" w:rsidR="0016288C" w:rsidRDefault="0016288C" w:rsidP="00CF5D1A">
      <w:pPr>
        <w:rPr>
          <w:rFonts w:ascii="Times New Roman" w:hAnsi="Times New Roman" w:cs="Times New Roman"/>
          <w:color w:val="000000" w:themeColor="text1"/>
        </w:rPr>
      </w:pPr>
    </w:p>
    <w:p w14:paraId="739B86F5" w14:textId="77777777" w:rsidR="0016288C" w:rsidRDefault="0016288C" w:rsidP="0016288C">
      <w:pPr>
        <w:rPr>
          <w:color w:val="000000" w:themeColor="text1"/>
        </w:rPr>
      </w:pPr>
    </w:p>
    <w:p w14:paraId="30955AF1" w14:textId="77777777" w:rsidR="0016288C" w:rsidRDefault="0016288C" w:rsidP="0016288C">
      <w:pPr>
        <w:rPr>
          <w:color w:val="000000" w:themeColor="text1"/>
        </w:rPr>
      </w:pPr>
    </w:p>
    <w:p w14:paraId="6CCEA5CA" w14:textId="77777777" w:rsidR="0016288C" w:rsidRPr="0016288C" w:rsidRDefault="0016288C" w:rsidP="0016288C">
      <w:pPr>
        <w:pStyle w:val="EndNoteBibliographyTitle"/>
        <w:rPr>
          <w:b/>
          <w:noProof/>
        </w:rPr>
      </w:pPr>
      <w:r>
        <w:fldChar w:fldCharType="begin"/>
      </w:r>
      <w:r>
        <w:instrText xml:space="preserve"> ADDIN EN.REFLIST </w:instrText>
      </w:r>
      <w:r>
        <w:fldChar w:fldCharType="separate"/>
      </w:r>
      <w:r w:rsidRPr="0016288C">
        <w:rPr>
          <w:b/>
          <w:noProof/>
        </w:rPr>
        <w:t>Literature Cited</w:t>
      </w:r>
    </w:p>
    <w:p w14:paraId="4EBB3935" w14:textId="77777777" w:rsidR="0016288C" w:rsidRPr="0016288C" w:rsidRDefault="0016288C" w:rsidP="0016288C">
      <w:pPr>
        <w:pStyle w:val="EndNoteBibliographyTitle"/>
        <w:rPr>
          <w:b/>
          <w:noProof/>
        </w:rPr>
      </w:pPr>
    </w:p>
    <w:p w14:paraId="7F8E85C9" w14:textId="77777777" w:rsidR="0016288C" w:rsidRPr="0016288C" w:rsidRDefault="0016288C" w:rsidP="0016288C">
      <w:pPr>
        <w:pStyle w:val="EndNoteBibliography"/>
        <w:ind w:left="720" w:hanging="720"/>
        <w:rPr>
          <w:noProof/>
        </w:rPr>
      </w:pPr>
      <w:r w:rsidRPr="0016288C">
        <w:rPr>
          <w:noProof/>
        </w:rPr>
        <w:t xml:space="preserve">Little, R. J. J. J. o. B., and E. Statistics. 1988. Missing-data adjustments in large surveys. Journal of Business &amp; Economic Statistics </w:t>
      </w:r>
      <w:r w:rsidRPr="0016288C">
        <w:rPr>
          <w:b/>
          <w:noProof/>
        </w:rPr>
        <w:t>6</w:t>
      </w:r>
      <w:r w:rsidRPr="0016288C">
        <w:rPr>
          <w:noProof/>
        </w:rPr>
        <w:t>:287-296.</w:t>
      </w:r>
    </w:p>
    <w:p w14:paraId="19AF6091" w14:textId="77777777" w:rsidR="0016288C" w:rsidRPr="0016288C" w:rsidRDefault="0016288C" w:rsidP="0016288C">
      <w:pPr>
        <w:rPr>
          <w:color w:val="000000" w:themeColor="text1"/>
        </w:rPr>
      </w:pPr>
      <w:r>
        <w:rPr>
          <w:color w:val="000000" w:themeColor="text1"/>
        </w:rPr>
        <w:fldChar w:fldCharType="end"/>
      </w:r>
    </w:p>
    <w:p w14:paraId="61D6FA81" w14:textId="32D03D7F" w:rsidR="00CF5D1A" w:rsidRPr="0016288C" w:rsidRDefault="00CF5D1A" w:rsidP="00CF5D1A">
      <w:pPr>
        <w:rPr>
          <w:rFonts w:ascii="Times New Roman" w:hAnsi="Times New Roman" w:cs="Times New Roman"/>
          <w:color w:val="000000" w:themeColor="text1"/>
        </w:rPr>
      </w:pPr>
      <w:r w:rsidRPr="0016288C">
        <w:rPr>
          <w:rFonts w:ascii="Times New Roman" w:hAnsi="Times New Roman" w:cs="Times New Roman"/>
          <w:color w:val="000000" w:themeColor="text1"/>
        </w:rPr>
        <w:br w:type="page"/>
      </w:r>
    </w:p>
    <w:p w14:paraId="0F551DED" w14:textId="44E69AF7" w:rsidR="00CF5D1A" w:rsidRPr="0016288C" w:rsidRDefault="00CF5D1A" w:rsidP="00CF5D1A">
      <w:pPr>
        <w:pStyle w:val="Heading1"/>
        <w:rPr>
          <w:rFonts w:ascii="Times New Roman" w:hAnsi="Times New Roman" w:cs="Times New Roman"/>
          <w:color w:val="000000" w:themeColor="text1"/>
        </w:rPr>
      </w:pPr>
      <w:r w:rsidRPr="0016288C">
        <w:rPr>
          <w:rFonts w:ascii="Times New Roman" w:hAnsi="Times New Roman" w:cs="Times New Roman"/>
          <w:color w:val="000000" w:themeColor="text1"/>
        </w:rPr>
        <w:lastRenderedPageBreak/>
        <w:t xml:space="preserve">Appendix </w:t>
      </w:r>
      <w:r w:rsidR="0060035F">
        <w:rPr>
          <w:rFonts w:ascii="Times New Roman" w:hAnsi="Times New Roman" w:cs="Times New Roman"/>
          <w:color w:val="000000" w:themeColor="text1"/>
        </w:rPr>
        <w:t>D</w:t>
      </w:r>
      <w:r w:rsidRPr="0016288C">
        <w:rPr>
          <w:rFonts w:ascii="Times New Roman" w:hAnsi="Times New Roman" w:cs="Times New Roman"/>
          <w:color w:val="000000" w:themeColor="text1"/>
        </w:rPr>
        <w:t xml:space="preserve">: </w:t>
      </w:r>
      <w:r w:rsidR="007549F4">
        <w:rPr>
          <w:rFonts w:ascii="Times New Roman" w:hAnsi="Times New Roman" w:cs="Times New Roman"/>
          <w:color w:val="000000" w:themeColor="text1"/>
        </w:rPr>
        <w:t>Detailed soil moisture model results</w:t>
      </w:r>
    </w:p>
    <w:p w14:paraId="4F69D8A0" w14:textId="77777777" w:rsidR="00CF5D1A" w:rsidRPr="0016288C" w:rsidRDefault="00CF5D1A" w:rsidP="00CF5D1A">
      <w:pPr>
        <w:spacing w:line="480" w:lineRule="auto"/>
        <w:rPr>
          <w:rFonts w:ascii="Times New Roman" w:hAnsi="Times New Roman" w:cs="Times New Roman"/>
          <w:color w:val="000000" w:themeColor="text1"/>
        </w:rPr>
      </w:pPr>
    </w:p>
    <w:p w14:paraId="2AA84F90" w14:textId="77777777" w:rsidR="00CF5D1A" w:rsidRPr="0016288C" w:rsidRDefault="00CF5D1A" w:rsidP="00CF5D1A">
      <w:pPr>
        <w:keepNext/>
        <w:spacing w:line="480" w:lineRule="auto"/>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571DC6B1" wp14:editId="2BD01B65">
            <wp:extent cx="6305945"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223" b="6014"/>
                    <a:stretch/>
                  </pic:blipFill>
                  <pic:spPr bwMode="auto">
                    <a:xfrm>
                      <a:off x="0" y="0"/>
                      <a:ext cx="6307242" cy="3220112"/>
                    </a:xfrm>
                    <a:prstGeom prst="rect">
                      <a:avLst/>
                    </a:prstGeom>
                    <a:ln>
                      <a:noFill/>
                    </a:ln>
                    <a:extLst>
                      <a:ext uri="{53640926-AAD7-44D8-BBD7-CCE9431645EC}">
                        <a14:shadowObscured xmlns:a14="http://schemas.microsoft.com/office/drawing/2010/main"/>
                      </a:ext>
                    </a:extLst>
                  </pic:spPr>
                </pic:pic>
              </a:graphicData>
            </a:graphic>
          </wp:inline>
        </w:drawing>
      </w:r>
    </w:p>
    <w:p w14:paraId="6A8CB6AA" w14:textId="57EF3D4A" w:rsidR="005D4B59" w:rsidRDefault="005D4B59" w:rsidP="005D4B59">
      <w:r w:rsidRPr="005D4B59">
        <w:rPr>
          <w:noProof/>
          <w:lang w:eastAsia="en-US"/>
        </w:rPr>
        <w:drawing>
          <wp:inline distT="0" distB="0" distL="0" distR="0" wp14:anchorId="5478536B" wp14:editId="48523E36">
            <wp:extent cx="5894705"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6320" b="6064"/>
                    <a:stretch/>
                  </pic:blipFill>
                  <pic:spPr bwMode="auto">
                    <a:xfrm>
                      <a:off x="0" y="0"/>
                      <a:ext cx="5904166" cy="2909788"/>
                    </a:xfrm>
                    <a:prstGeom prst="rect">
                      <a:avLst/>
                    </a:prstGeom>
                    <a:noFill/>
                    <a:ln>
                      <a:noFill/>
                    </a:ln>
                    <a:extLst>
                      <a:ext uri="{53640926-AAD7-44D8-BBD7-CCE9431645EC}">
                        <a14:shadowObscured xmlns:a14="http://schemas.microsoft.com/office/drawing/2010/main"/>
                      </a:ext>
                    </a:extLst>
                  </pic:spPr>
                </pic:pic>
              </a:graphicData>
            </a:graphic>
          </wp:inline>
        </w:drawing>
      </w:r>
    </w:p>
    <w:p w14:paraId="0886DA01" w14:textId="7711F58E" w:rsidR="0060035F" w:rsidRDefault="0060035F" w:rsidP="0060035F">
      <w:pPr>
        <w:pStyle w:val="Caption"/>
        <w:rPr>
          <w:rFonts w:ascii="Times New Roman" w:hAnsi="Times New Roman" w:cs="Times New Roman"/>
          <w:color w:val="000000" w:themeColor="text1"/>
        </w:rPr>
      </w:pPr>
      <w:bookmarkStart w:id="19" w:name="_Ref534405156"/>
      <w:r w:rsidRPr="0016288C">
        <w:rPr>
          <w:rFonts w:ascii="Times New Roman" w:hAnsi="Times New Roman" w:cs="Times New Roman"/>
          <w:color w:val="000000" w:themeColor="text1"/>
        </w:rPr>
        <w:t xml:space="preserve">Figure </w:t>
      </w:r>
      <w:bookmarkEnd w:id="19"/>
      <w:r>
        <w:rPr>
          <w:rFonts w:ascii="Times New Roman" w:hAnsi="Times New Roman" w:cs="Times New Roman"/>
          <w:noProof/>
          <w:color w:val="000000" w:themeColor="text1"/>
        </w:rPr>
        <w:t>D</w:t>
      </w:r>
      <w:r w:rsidRPr="0016288C">
        <w:rPr>
          <w:rFonts w:ascii="Times New Roman" w:hAnsi="Times New Roman" w:cs="Times New Roman"/>
          <w:noProof/>
          <w:color w:val="000000" w:themeColor="text1"/>
        </w:rPr>
        <w:t>1</w:t>
      </w:r>
      <w:r w:rsidRPr="0016288C">
        <w:rPr>
          <w:rFonts w:ascii="Times New Roman" w:hAnsi="Times New Roman" w:cs="Times New Roman"/>
          <w:color w:val="000000" w:themeColor="text1"/>
        </w:rPr>
        <w:t>: Relative importance of each variable in predicting plot-level soil moisture</w:t>
      </w:r>
      <w:r>
        <w:rPr>
          <w:rFonts w:ascii="Times New Roman" w:hAnsi="Times New Roman" w:cs="Times New Roman"/>
          <w:color w:val="000000" w:themeColor="text1"/>
        </w:rPr>
        <w:t xml:space="preserve"> for Sugarloaf Creek Basin (top) and </w:t>
      </w:r>
      <w:proofErr w:type="spellStart"/>
      <w:r>
        <w:rPr>
          <w:rFonts w:ascii="Times New Roman" w:hAnsi="Times New Roman" w:cs="Times New Roman"/>
          <w:color w:val="000000" w:themeColor="text1"/>
        </w:rPr>
        <w:t>Illilouette</w:t>
      </w:r>
      <w:proofErr w:type="spellEnd"/>
      <w:r>
        <w:rPr>
          <w:rFonts w:ascii="Times New Roman" w:hAnsi="Times New Roman" w:cs="Times New Roman"/>
          <w:color w:val="000000" w:themeColor="text1"/>
        </w:rPr>
        <w:t xml:space="preserve"> Creek Basin (bottom)</w:t>
      </w:r>
      <w:r w:rsidRPr="0016288C">
        <w:rPr>
          <w:rFonts w:ascii="Times New Roman" w:hAnsi="Times New Roman" w:cs="Times New Roman"/>
          <w:color w:val="000000" w:themeColor="text1"/>
        </w:rPr>
        <w:t>.</w:t>
      </w:r>
      <w:r>
        <w:rPr>
          <w:rFonts w:ascii="Times New Roman" w:hAnsi="Times New Roman" w:cs="Times New Roman"/>
          <w:color w:val="000000" w:themeColor="text1"/>
        </w:rPr>
        <w:t xml:space="preserve"> Variables include 2014 vegetation (Current Veg), Distance from nearest stream, topographic wetness index at a 10m resolution (TWI), Upslope contributing area, 1973 vegetation, topographic position index calculated at a scale of 300m (TPI), aspect, elevation, slope, maximum fire severity, days since January 1 for the measurement (Day of Year), years since fire, times burned, and year of the measurement.</w:t>
      </w:r>
    </w:p>
    <w:p w14:paraId="0D6FC98F" w14:textId="77777777" w:rsidR="005D4B59" w:rsidRPr="005D4B59" w:rsidRDefault="005D4B59" w:rsidP="005D4B59"/>
    <w:p w14:paraId="693B03A9" w14:textId="77777777" w:rsidR="00842327" w:rsidRDefault="00842327" w:rsidP="00CF5D1A">
      <w:pPr>
        <w:rPr>
          <w:rFonts w:ascii="Times New Roman" w:hAnsi="Times New Roman" w:cs="Times New Roman"/>
          <w:color w:val="000000" w:themeColor="text1"/>
        </w:rPr>
      </w:pPr>
    </w:p>
    <w:p w14:paraId="2BC8AF59" w14:textId="370B8AE2" w:rsidR="00842327" w:rsidRDefault="00842327" w:rsidP="00CF5D1A">
      <w:pPr>
        <w:rPr>
          <w:rFonts w:ascii="Times New Roman" w:hAnsi="Times New Roman" w:cs="Times New Roman"/>
          <w:i/>
          <w:color w:val="000000" w:themeColor="text1"/>
          <w:sz w:val="18"/>
          <w:szCs w:val="18"/>
        </w:rPr>
      </w:pPr>
      <w:r>
        <w:rPr>
          <w:rFonts w:ascii="Times New Roman" w:hAnsi="Times New Roman" w:cs="Times New Roman"/>
          <w:i/>
          <w:noProof/>
          <w:color w:val="000000" w:themeColor="text1"/>
          <w:sz w:val="18"/>
          <w:szCs w:val="18"/>
          <w:lang w:eastAsia="en-US"/>
        </w:rPr>
        <w:lastRenderedPageBreak/>
        <w:drawing>
          <wp:inline distT="0" distB="0" distL="0" distR="0" wp14:anchorId="0DCBC0B6" wp14:editId="7E26591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ialPlotsLines.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sidRPr="00842327">
        <w:rPr>
          <w:rFonts w:ascii="Times New Roman" w:hAnsi="Times New Roman" w:cs="Times New Roman"/>
          <w:i/>
          <w:noProof/>
          <w:color w:val="000000" w:themeColor="text1"/>
          <w:sz w:val="18"/>
          <w:szCs w:val="18"/>
        </w:rPr>
        <w:t>2</w:t>
      </w:r>
      <w:r w:rsidRPr="00842327">
        <w:rPr>
          <w:rFonts w:ascii="Times New Roman" w:hAnsi="Times New Roman" w:cs="Times New Roman"/>
          <w:i/>
          <w:color w:val="000000" w:themeColor="text1"/>
          <w:sz w:val="18"/>
          <w:szCs w:val="18"/>
        </w:rPr>
        <w:t>: Partial plots showing how the mean soil moisture (across all other possible variable values) varies with each topographic variable.</w:t>
      </w:r>
    </w:p>
    <w:p w14:paraId="61430609" w14:textId="76471031" w:rsidR="00842327" w:rsidRDefault="00842327" w:rsidP="00CF5D1A">
      <w:pPr>
        <w:rPr>
          <w:rFonts w:ascii="Times New Roman" w:hAnsi="Times New Roman" w:cs="Times New Roman"/>
          <w:i/>
          <w:color w:val="000000" w:themeColor="text1"/>
          <w:sz w:val="18"/>
          <w:szCs w:val="18"/>
        </w:rPr>
      </w:pPr>
    </w:p>
    <w:p w14:paraId="1F451B6B" w14:textId="77777777" w:rsidR="00842327" w:rsidRDefault="00842327" w:rsidP="00CF5D1A">
      <w:pPr>
        <w:rPr>
          <w:rFonts w:ascii="Times New Roman" w:hAnsi="Times New Roman" w:cs="Times New Roman"/>
          <w:i/>
          <w:color w:val="000000" w:themeColor="text1"/>
          <w:sz w:val="18"/>
          <w:szCs w:val="18"/>
        </w:rPr>
      </w:pPr>
    </w:p>
    <w:p w14:paraId="418A678F" w14:textId="235CE54A" w:rsidR="00CF5D1A" w:rsidRPr="00842327" w:rsidRDefault="00842327" w:rsidP="00CF5D1A">
      <w:pPr>
        <w:rPr>
          <w:rFonts w:ascii="Times New Roman" w:hAnsi="Times New Roman" w:cs="Times New Roman"/>
          <w:i/>
          <w:color w:val="000000" w:themeColor="text1"/>
          <w:sz w:val="18"/>
          <w:szCs w:val="18"/>
        </w:rPr>
      </w:pPr>
      <w:commentRangeStart w:id="20"/>
      <w:r>
        <w:rPr>
          <w:rFonts w:ascii="Times New Roman" w:hAnsi="Times New Roman" w:cs="Times New Roman"/>
          <w:i/>
          <w:noProof/>
          <w:color w:val="000000" w:themeColor="text1"/>
          <w:sz w:val="18"/>
          <w:szCs w:val="18"/>
          <w:lang w:eastAsia="en-US"/>
        </w:rPr>
        <w:drawing>
          <wp:inline distT="0" distB="0" distL="0" distR="0" wp14:anchorId="7D5FB7A1" wp14:editId="7DEA71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ialPlotsBars.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20"/>
      <w:r w:rsidR="00460321">
        <w:rPr>
          <w:rStyle w:val="CommentReference"/>
        </w:rPr>
        <w:commentReference w:id="20"/>
      </w:r>
      <w:r w:rsidRPr="00842327">
        <w:rPr>
          <w:rFonts w:ascii="Times New Roman" w:hAnsi="Times New Roman" w:cs="Times New Roman"/>
          <w:i/>
          <w:color w:val="000000" w:themeColor="text1"/>
          <w:sz w:val="18"/>
          <w:szCs w:val="18"/>
        </w:rPr>
        <w:t xml:space="preserve">Figure </w:t>
      </w:r>
      <w:r w:rsidR="0060035F">
        <w:rPr>
          <w:rFonts w:ascii="Times New Roman" w:hAnsi="Times New Roman" w:cs="Times New Roman"/>
          <w:i/>
          <w:noProof/>
          <w:color w:val="000000" w:themeColor="text1"/>
          <w:sz w:val="18"/>
          <w:szCs w:val="18"/>
        </w:rPr>
        <w:t>D</w:t>
      </w:r>
      <w:r>
        <w:rPr>
          <w:rFonts w:ascii="Times New Roman" w:hAnsi="Times New Roman" w:cs="Times New Roman"/>
          <w:i/>
          <w:noProof/>
          <w:color w:val="000000" w:themeColor="text1"/>
          <w:sz w:val="18"/>
          <w:szCs w:val="18"/>
        </w:rPr>
        <w:t>3</w:t>
      </w:r>
      <w:r w:rsidRPr="00842327">
        <w:rPr>
          <w:rFonts w:ascii="Times New Roman" w:hAnsi="Times New Roman" w:cs="Times New Roman"/>
          <w:i/>
          <w:color w:val="000000" w:themeColor="text1"/>
          <w:sz w:val="18"/>
          <w:szCs w:val="18"/>
        </w:rPr>
        <w:t xml:space="preserve">: Partial plots showing how the mean soil moisture (across all other possible variable values) varies with each </w:t>
      </w:r>
      <w:r>
        <w:rPr>
          <w:rFonts w:ascii="Times New Roman" w:hAnsi="Times New Roman" w:cs="Times New Roman"/>
          <w:i/>
          <w:color w:val="000000" w:themeColor="text1"/>
          <w:sz w:val="18"/>
          <w:szCs w:val="18"/>
        </w:rPr>
        <w:t>variable. Those variables treated as factors rather than numbers in the model are shown as bar plots</w:t>
      </w:r>
      <w:r w:rsidRPr="00842327">
        <w:rPr>
          <w:rFonts w:ascii="Times New Roman" w:hAnsi="Times New Roman" w:cs="Times New Roman"/>
          <w:i/>
          <w:color w:val="000000" w:themeColor="text1"/>
          <w:sz w:val="18"/>
          <w:szCs w:val="18"/>
        </w:rPr>
        <w:t>.</w:t>
      </w:r>
      <w:r w:rsidR="00687F5B">
        <w:rPr>
          <w:rFonts w:ascii="Times New Roman" w:hAnsi="Times New Roman" w:cs="Times New Roman"/>
          <w:i/>
          <w:color w:val="000000" w:themeColor="text1"/>
          <w:sz w:val="18"/>
          <w:szCs w:val="18"/>
        </w:rPr>
        <w:t xml:space="preserve"> Number of fires varied moisture by less than 0.4%, and is not shown.</w:t>
      </w:r>
      <w:r w:rsidR="00CF5D1A" w:rsidRPr="00842327">
        <w:rPr>
          <w:rFonts w:ascii="Times New Roman" w:hAnsi="Times New Roman" w:cs="Times New Roman"/>
          <w:i/>
          <w:color w:val="000000" w:themeColor="text1"/>
          <w:sz w:val="18"/>
          <w:szCs w:val="18"/>
        </w:rPr>
        <w:br w:type="page"/>
      </w:r>
    </w:p>
    <w:p w14:paraId="75B3B927"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lastRenderedPageBreak/>
        <w:drawing>
          <wp:inline distT="0" distB="0" distL="0" distR="0" wp14:anchorId="6C84C8DE" wp14:editId="3D1AE3DC">
            <wp:extent cx="3304830" cy="295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8658" cy="2969217"/>
                    </a:xfrm>
                    <a:prstGeom prst="rect">
                      <a:avLst/>
                    </a:prstGeom>
                  </pic:spPr>
                </pic:pic>
              </a:graphicData>
            </a:graphic>
          </wp:inline>
        </w:drawing>
      </w:r>
    </w:p>
    <w:p w14:paraId="0AD31611" w14:textId="55AADC1D" w:rsidR="00CF5D1A" w:rsidRPr="0016288C" w:rsidRDefault="00CF5D1A" w:rsidP="00CF5D1A">
      <w:pPr>
        <w:pStyle w:val="Caption"/>
        <w:rPr>
          <w:rFonts w:ascii="Times New Roman" w:hAnsi="Times New Roman" w:cs="Times New Roman"/>
          <w:color w:val="000000" w:themeColor="text1"/>
        </w:rPr>
      </w:pPr>
      <w:bookmarkStart w:id="21" w:name="_Ref189030"/>
      <w:r w:rsidRPr="0016288C">
        <w:rPr>
          <w:rFonts w:ascii="Times New Roman" w:hAnsi="Times New Roman" w:cs="Times New Roman"/>
          <w:color w:val="000000" w:themeColor="text1"/>
        </w:rPr>
        <w:t xml:space="preserve">Figure </w:t>
      </w:r>
      <w:bookmarkEnd w:id="21"/>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4</w:t>
      </w:r>
      <w:r w:rsidRPr="0016288C">
        <w:rPr>
          <w:rFonts w:ascii="Times New Roman" w:hAnsi="Times New Roman" w:cs="Times New Roman"/>
          <w:color w:val="000000" w:themeColor="text1"/>
        </w:rPr>
        <w:t>. Modeled versus measured soil moisture in SCB (site means). Red points are calculated using a model trained on ICB data; black points are from a model trained on SCB data.</w:t>
      </w:r>
    </w:p>
    <w:p w14:paraId="5F023841" w14:textId="77777777" w:rsidR="00CF5D1A" w:rsidRPr="0016288C" w:rsidRDefault="00CF5D1A" w:rsidP="00CF5D1A">
      <w:pPr>
        <w:rPr>
          <w:rFonts w:ascii="Times New Roman" w:hAnsi="Times New Roman" w:cs="Times New Roman"/>
          <w:color w:val="000000" w:themeColor="text1"/>
        </w:rPr>
      </w:pPr>
    </w:p>
    <w:p w14:paraId="73350AA6" w14:textId="77777777" w:rsidR="00CF5D1A" w:rsidRPr="0016288C" w:rsidRDefault="00CF5D1A" w:rsidP="00CF5D1A">
      <w:pPr>
        <w:keepNext/>
        <w:rPr>
          <w:rFonts w:ascii="Times New Roman" w:hAnsi="Times New Roman" w:cs="Times New Roman"/>
          <w:color w:val="000000" w:themeColor="text1"/>
        </w:rPr>
      </w:pPr>
      <w:r w:rsidRPr="0016288C">
        <w:rPr>
          <w:rFonts w:ascii="Times New Roman" w:hAnsi="Times New Roman" w:cs="Times New Roman"/>
          <w:noProof/>
          <w:color w:val="000000" w:themeColor="text1"/>
          <w:lang w:eastAsia="en-US"/>
        </w:rPr>
        <w:drawing>
          <wp:inline distT="0" distB="0" distL="0" distR="0" wp14:anchorId="4BA44876" wp14:editId="787CB307">
            <wp:extent cx="3631963" cy="2945538"/>
            <wp:effectExtent l="0" t="0" r="63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0916" cy="2960909"/>
                    </a:xfrm>
                    <a:prstGeom prst="rect">
                      <a:avLst/>
                    </a:prstGeom>
                  </pic:spPr>
                </pic:pic>
              </a:graphicData>
            </a:graphic>
          </wp:inline>
        </w:drawing>
      </w:r>
    </w:p>
    <w:p w14:paraId="1AFC1737" w14:textId="0F6C6971" w:rsidR="007549F4" w:rsidRDefault="00CF5D1A" w:rsidP="007549F4">
      <w:pPr>
        <w:pStyle w:val="Caption"/>
        <w:rPr>
          <w:rFonts w:ascii="Times New Roman" w:hAnsi="Times New Roman" w:cs="Times New Roman"/>
          <w:color w:val="000000" w:themeColor="text1"/>
        </w:rPr>
      </w:pPr>
      <w:bookmarkStart w:id="22" w:name="_Ref2328677"/>
      <w:r w:rsidRPr="0016288C">
        <w:rPr>
          <w:rFonts w:ascii="Times New Roman" w:hAnsi="Times New Roman" w:cs="Times New Roman"/>
          <w:color w:val="000000" w:themeColor="text1"/>
        </w:rPr>
        <w:t xml:space="preserve">Figure </w:t>
      </w:r>
      <w:bookmarkEnd w:id="22"/>
      <w:r w:rsidR="0060035F">
        <w:rPr>
          <w:rFonts w:ascii="Times New Roman" w:hAnsi="Times New Roman" w:cs="Times New Roman"/>
          <w:noProof/>
          <w:color w:val="000000" w:themeColor="text1"/>
        </w:rPr>
        <w:t>D</w:t>
      </w:r>
      <w:r w:rsidR="008607A1">
        <w:rPr>
          <w:rFonts w:ascii="Times New Roman" w:hAnsi="Times New Roman" w:cs="Times New Roman"/>
          <w:noProof/>
          <w:color w:val="000000" w:themeColor="text1"/>
        </w:rPr>
        <w:t>5</w:t>
      </w:r>
      <w:r w:rsidRPr="0016288C">
        <w:rPr>
          <w:rFonts w:ascii="Times New Roman" w:hAnsi="Times New Roman" w:cs="Times New Roman"/>
          <w:color w:val="000000" w:themeColor="text1"/>
        </w:rPr>
        <w:t>. Errors in predicting SLB soil moisture using a model trained on SLB data (grey) and on ICB data (red).</w:t>
      </w:r>
    </w:p>
    <w:p w14:paraId="6151DF7E" w14:textId="36C3E37F" w:rsidR="00962E8F" w:rsidRDefault="00962E8F" w:rsidP="00962E8F"/>
    <w:p w14:paraId="13FB3DEE" w14:textId="4E1C9360" w:rsidR="00962E8F" w:rsidRDefault="00962E8F" w:rsidP="00962E8F"/>
    <w:p w14:paraId="394EA0A5" w14:textId="628DFFF4" w:rsidR="00962E8F" w:rsidRDefault="00962E8F">
      <w:r>
        <w:br w:type="page"/>
      </w:r>
    </w:p>
    <w:p w14:paraId="7CA110EC" w14:textId="1EF5ED72" w:rsidR="00962E8F" w:rsidRPr="00641B54" w:rsidRDefault="00962E8F" w:rsidP="00962E8F">
      <w:pPr>
        <w:outlineLvl w:val="0"/>
        <w:rPr>
          <w:rFonts w:ascii="Times New Roman" w:hAnsi="Times New Roman" w:cs="Times New Roman"/>
          <w:sz w:val="32"/>
          <w:szCs w:val="32"/>
        </w:rPr>
      </w:pPr>
      <w:r w:rsidRPr="00641B54">
        <w:rPr>
          <w:rFonts w:ascii="Times New Roman" w:hAnsi="Times New Roman" w:cs="Times New Roman"/>
          <w:sz w:val="32"/>
          <w:szCs w:val="32"/>
        </w:rPr>
        <w:lastRenderedPageBreak/>
        <w:t xml:space="preserve">Appendix </w:t>
      </w:r>
      <w:r w:rsidR="0060035F">
        <w:rPr>
          <w:rFonts w:ascii="Times New Roman" w:hAnsi="Times New Roman" w:cs="Times New Roman"/>
          <w:sz w:val="32"/>
          <w:szCs w:val="32"/>
        </w:rPr>
        <w:t>E</w:t>
      </w:r>
      <w:r w:rsidRPr="00641B54">
        <w:rPr>
          <w:rFonts w:ascii="Times New Roman" w:hAnsi="Times New Roman" w:cs="Times New Roman"/>
          <w:sz w:val="32"/>
          <w:szCs w:val="32"/>
        </w:rPr>
        <w:t>: Details of landscape changes</w:t>
      </w:r>
    </w:p>
    <w:p w14:paraId="7C9AB6E7" w14:textId="0E4DB210" w:rsidR="00962E8F" w:rsidRDefault="00962E8F" w:rsidP="00962E8F">
      <w:pPr>
        <w:rPr>
          <w:rFonts w:ascii="Times New Roman" w:hAnsi="Times New Roman" w:cs="Times New Roman"/>
        </w:rPr>
      </w:pPr>
    </w:p>
    <w:p w14:paraId="55B4DB1D" w14:textId="12D28176" w:rsidR="004778A9" w:rsidRPr="004778A9" w:rsidRDefault="004778A9" w:rsidP="00962E8F">
      <w:pPr>
        <w:rPr>
          <w:rFonts w:ascii="Times New Roman" w:hAnsi="Times New Roman" w:cs="Times New Roman"/>
          <w:b/>
        </w:rPr>
      </w:pPr>
      <w:r w:rsidRPr="004778A9">
        <w:rPr>
          <w:rFonts w:ascii="Times New Roman" w:hAnsi="Times New Roman" w:cs="Times New Roman"/>
          <w:b/>
        </w:rPr>
        <w:t>Methods:</w:t>
      </w:r>
    </w:p>
    <w:p w14:paraId="30BD4BC8" w14:textId="77777777" w:rsidR="004778A9" w:rsidRPr="00962E8F" w:rsidRDefault="004778A9" w:rsidP="00962E8F">
      <w:pPr>
        <w:rPr>
          <w:rFonts w:ascii="Times New Roman" w:hAnsi="Times New Roman" w:cs="Times New Roman"/>
        </w:rPr>
      </w:pPr>
    </w:p>
    <w:p w14:paraId="2CEB1862"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In order to quantify landscape changes in SCB, as well as compare these changes to ICB, we used the FRAGSTATS package to calculate various land cover metrics. </w:t>
      </w:r>
    </w:p>
    <w:p w14:paraId="5213394F" w14:textId="60DDC893" w:rsidR="00962E8F" w:rsidRDefault="00962E8F" w:rsidP="00962E8F">
      <w:pPr>
        <w:ind w:firstLine="720"/>
        <w:rPr>
          <w:rFonts w:ascii="Times New Roman" w:hAnsi="Times New Roman" w:cs="Times New Roman"/>
        </w:rPr>
      </w:pPr>
      <w:r w:rsidRPr="00962E8F">
        <w:rPr>
          <w:rFonts w:ascii="Times New Roman" w:hAnsi="Times New Roman" w:cs="Times New Roman"/>
        </w:rPr>
        <w:t xml:space="preserve">For both ICB and </w:t>
      </w:r>
      <w:proofErr w:type="spellStart"/>
      <w:r w:rsidRPr="00962E8F">
        <w:rPr>
          <w:rFonts w:ascii="Times New Roman" w:hAnsi="Times New Roman" w:cs="Times New Roman"/>
        </w:rPr>
        <w:t>and</w:t>
      </w:r>
      <w:proofErr w:type="spellEnd"/>
      <w:r w:rsidRPr="00962E8F">
        <w:rPr>
          <w:rFonts w:ascii="Times New Roman" w:hAnsi="Times New Roman" w:cs="Times New Roman"/>
        </w:rPr>
        <w:t xml:space="preserve"> SCB, the land cover was div</w:t>
      </w:r>
      <w:r>
        <w:rPr>
          <w:rFonts w:ascii="Times New Roman" w:hAnsi="Times New Roman" w:cs="Times New Roman"/>
        </w:rPr>
        <w:t xml:space="preserve">ided into four broad vegetation </w:t>
      </w:r>
      <w:r w:rsidRPr="00962E8F">
        <w:rPr>
          <w:rFonts w:ascii="Times New Roman" w:hAnsi="Times New Roman" w:cs="Times New Roman"/>
        </w:rPr>
        <w:t xml:space="preserve">classes: forest, shrub, sparse meadow, and dense meadow. </w:t>
      </w:r>
      <w:r w:rsidR="004778A9">
        <w:rPr>
          <w:rFonts w:ascii="Times New Roman" w:hAnsi="Times New Roman" w:cs="Times New Roman"/>
        </w:rPr>
        <w:t xml:space="preserve">Areas south of the southernmost extent of historical fires were removed from the landscape change analysis, since this area consisted mostly of isolated patches of vegetation surrounded by rock and caused misleading values. Isolated pixels surrounded by different vegetation types were removed from the maps before processing by merging them with the surrounding vegetation type; </w:t>
      </w:r>
      <w:proofErr w:type="gramStart"/>
      <w:r w:rsidR="004778A9">
        <w:rPr>
          <w:rFonts w:ascii="Times New Roman" w:hAnsi="Times New Roman" w:cs="Times New Roman"/>
        </w:rPr>
        <w:t>this minimized differences</w:t>
      </w:r>
      <w:proofErr w:type="gramEnd"/>
      <w:r w:rsidR="004778A9">
        <w:rPr>
          <w:rFonts w:ascii="Times New Roman" w:hAnsi="Times New Roman" w:cs="Times New Roman"/>
        </w:rPr>
        <w:t xml:space="preserve"> caused by small isolated patches that were likely due to classification error or would be difficult to capture the same way using two sets of imagery.</w:t>
      </w:r>
    </w:p>
    <w:p w14:paraId="37648798" w14:textId="4B63312E" w:rsidR="001956EB" w:rsidRPr="00962E8F" w:rsidRDefault="001956EB" w:rsidP="00962E8F">
      <w:pPr>
        <w:ind w:firstLine="720"/>
        <w:rPr>
          <w:rFonts w:ascii="Times New Roman" w:hAnsi="Times New Roman" w:cs="Times New Roman"/>
        </w:rPr>
      </w:pPr>
      <w:r>
        <w:rPr>
          <w:rFonts w:ascii="Times New Roman" w:hAnsi="Times New Roman" w:cs="Times New Roman"/>
        </w:rPr>
        <w:t xml:space="preserve"> For SLB, calculations were performed on vegetation maps created from images taken in 1973 and 2014. For ICB, the imagery dates from 1969/70, 1987, 1997, </w:t>
      </w:r>
      <w:r w:rsidR="002D25B9">
        <w:rPr>
          <w:rFonts w:ascii="Times New Roman" w:hAnsi="Times New Roman" w:cs="Times New Roman"/>
        </w:rPr>
        <w:t xml:space="preserve">2005, </w:t>
      </w:r>
      <w:r>
        <w:rPr>
          <w:rFonts w:ascii="Times New Roman" w:hAnsi="Times New Roman" w:cs="Times New Roman"/>
        </w:rPr>
        <w:t>and 20</w:t>
      </w:r>
      <w:r w:rsidR="002D25B9">
        <w:rPr>
          <w:rFonts w:ascii="Times New Roman" w:hAnsi="Times New Roman" w:cs="Times New Roman"/>
        </w:rPr>
        <w:t>12</w:t>
      </w:r>
      <w:r>
        <w:rPr>
          <w:rFonts w:ascii="Times New Roman" w:hAnsi="Times New Roman" w:cs="Times New Roman"/>
        </w:rPr>
        <w:t xml:space="preserve">. </w:t>
      </w:r>
      <w:r w:rsidR="002D25B9">
        <w:rPr>
          <w:rFonts w:ascii="Times New Roman" w:hAnsi="Times New Roman" w:cs="Times New Roman"/>
        </w:rPr>
        <w:t>For both watersheds, the first year of imagery (either 1973 or 1969/70) coincides with the end of a long period of fire suppression, prior to the use of managed wildfire.</w:t>
      </w:r>
    </w:p>
    <w:p w14:paraId="7012FDC5" w14:textId="77777777" w:rsidR="00962E8F" w:rsidRDefault="00962E8F" w:rsidP="00962E8F">
      <w:pPr>
        <w:rPr>
          <w:rFonts w:ascii="Times New Roman" w:hAnsi="Times New Roman" w:cs="Times New Roman"/>
        </w:rPr>
      </w:pPr>
    </w:p>
    <w:p w14:paraId="468A7BC1" w14:textId="1AD3494B" w:rsidR="00962E8F" w:rsidRDefault="004778A9" w:rsidP="00962E8F">
      <w:pPr>
        <w:rPr>
          <w:rFonts w:ascii="Times New Roman" w:hAnsi="Times New Roman" w:cs="Times New Roman"/>
        </w:rPr>
      </w:pPr>
      <w:r>
        <w:rPr>
          <w:rFonts w:ascii="Times New Roman" w:hAnsi="Times New Roman" w:cs="Times New Roman"/>
        </w:rPr>
        <w:t>Landscape Metrics:</w:t>
      </w:r>
    </w:p>
    <w:p w14:paraId="58829AE7" w14:textId="77777777" w:rsidR="004778A9" w:rsidRPr="00962E8F" w:rsidRDefault="004778A9" w:rsidP="00962E8F">
      <w:pPr>
        <w:rPr>
          <w:rFonts w:ascii="Times New Roman" w:hAnsi="Times New Roman" w:cs="Times New Roman"/>
        </w:rPr>
      </w:pPr>
    </w:p>
    <w:p w14:paraId="49BA7A6C"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Diversity indices have been shown to capture fire-related landscape changes well (</w:t>
      </w:r>
      <w:commentRangeStart w:id="23"/>
      <w:proofErr w:type="spellStart"/>
      <w:r w:rsidRPr="008203BD">
        <w:rPr>
          <w:rFonts w:ascii="Times New Roman" w:hAnsi="Times New Roman" w:cs="Times New Roman"/>
          <w:color w:val="FF0000"/>
        </w:rPr>
        <w:t>Romme</w:t>
      </w:r>
      <w:proofErr w:type="spellEnd"/>
      <w:r w:rsidRPr="008203BD">
        <w:rPr>
          <w:rFonts w:ascii="Times New Roman" w:hAnsi="Times New Roman" w:cs="Times New Roman"/>
          <w:color w:val="FF0000"/>
        </w:rPr>
        <w:t>, 1982</w:t>
      </w:r>
      <w:r w:rsidRPr="00962E8F">
        <w:rPr>
          <w:rFonts w:ascii="Times New Roman" w:hAnsi="Times New Roman" w:cs="Times New Roman"/>
        </w:rPr>
        <w:t xml:space="preserve">). </w:t>
      </w:r>
      <w:commentRangeEnd w:id="23"/>
      <w:r w:rsidR="008203BD">
        <w:rPr>
          <w:rStyle w:val="CommentReference"/>
        </w:rPr>
        <w:commentReference w:id="23"/>
      </w:r>
      <w:r w:rsidRPr="00962E8F">
        <w:rPr>
          <w:rFonts w:ascii="Times New Roman" w:hAnsi="Times New Roman" w:cs="Times New Roman"/>
        </w:rPr>
        <w:t>They describe heterogeneity by measuring how patches of vegetation are distributed spatially across the landscape. We evaluated the following diversity metrics:</w:t>
      </w:r>
    </w:p>
    <w:p w14:paraId="11F75CE0"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Shannon’s Evenness Index (SHEI) is the Shannon’s Diversity Index (calculated using information theory) divided by the maximum diversity given the number of cover types present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An evenness index of 1 would mean that all vegetation types were equally represented in the landscape; higher evenness means more landscape diversity.</w:t>
      </w:r>
    </w:p>
    <w:p w14:paraId="59B2B678"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Simpson’s Evenness Index (SIEI) is similar, but is calculated using the probability that any two cells selected at random would be different patch types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Again, a value of 1 would mean that all patch types cover an equal area, and a value near 0 would mean that one type dominated nearly all of the landscape. We include both evenness indices in order to verify that the exact method of calculating evenness does not affect our results.</w:t>
      </w:r>
    </w:p>
    <w:p w14:paraId="380F032B"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Aggregation Index (AI) is a measure of how much each vegetation type is clumped into a few large groups (high aggregation) or spread into many small groups (low aggregation).</w:t>
      </w:r>
    </w:p>
    <w:p w14:paraId="457D2CFD" w14:textId="77777777" w:rsidR="00962E8F" w:rsidRDefault="00962E8F" w:rsidP="00962E8F">
      <w:pPr>
        <w:rPr>
          <w:rFonts w:ascii="Times New Roman" w:hAnsi="Times New Roman" w:cs="Times New Roman"/>
        </w:rPr>
      </w:pPr>
    </w:p>
    <w:p w14:paraId="32F95FD7" w14:textId="0C24E60E" w:rsidR="00962E8F" w:rsidRDefault="00962E8F" w:rsidP="00962E8F">
      <w:pPr>
        <w:rPr>
          <w:rFonts w:ascii="Times New Roman" w:hAnsi="Times New Roman" w:cs="Times New Roman"/>
        </w:rPr>
      </w:pPr>
      <w:r w:rsidRPr="00962E8F">
        <w:rPr>
          <w:rFonts w:ascii="Times New Roman" w:hAnsi="Times New Roman" w:cs="Times New Roman"/>
        </w:rPr>
        <w:t>Pat</w:t>
      </w:r>
      <w:r w:rsidR="004778A9">
        <w:rPr>
          <w:rFonts w:ascii="Times New Roman" w:hAnsi="Times New Roman" w:cs="Times New Roman"/>
        </w:rPr>
        <w:t>ch properties within each class:</w:t>
      </w:r>
    </w:p>
    <w:p w14:paraId="30582BEF" w14:textId="77777777" w:rsidR="004778A9" w:rsidRPr="00962E8F" w:rsidRDefault="004778A9" w:rsidP="00962E8F">
      <w:pPr>
        <w:rPr>
          <w:rFonts w:ascii="Times New Roman" w:hAnsi="Times New Roman" w:cs="Times New Roman"/>
        </w:rPr>
      </w:pPr>
    </w:p>
    <w:p w14:paraId="23DE7F11"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Patch properties describe local-scale heterogeneity and the size and shape of individual vegetation patches. For this study, we selected metrics which have been shown to be consistent across many different landscapes (</w:t>
      </w:r>
      <w:r w:rsidRPr="008203BD">
        <w:rPr>
          <w:rFonts w:ascii="Times New Roman" w:hAnsi="Times New Roman" w:cs="Times New Roman"/>
          <w:color w:val="FF0000"/>
        </w:rPr>
        <w:t>Cushman et al., 2008</w:t>
      </w:r>
      <w:r w:rsidRPr="00962E8F">
        <w:rPr>
          <w:rFonts w:ascii="Times New Roman" w:hAnsi="Times New Roman" w:cs="Times New Roman"/>
        </w:rPr>
        <w:t>):</w:t>
      </w:r>
    </w:p>
    <w:p w14:paraId="29BD7F5A"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Largest patch percent area (LPI) gives the percent of the total vegetated area taken up by the largest contiguous vegetation patch within each vegetation class. This metric gives an idea of the maximum area dominated by a single type of overstory.</w:t>
      </w:r>
    </w:p>
    <w:p w14:paraId="65CB60CE" w14:textId="77777777" w:rsidR="00962E8F" w:rsidRPr="00962E8F" w:rsidRDefault="00962E8F" w:rsidP="00962E8F">
      <w:pPr>
        <w:ind w:firstLine="720"/>
        <w:rPr>
          <w:rFonts w:ascii="Times New Roman" w:hAnsi="Times New Roman" w:cs="Times New Roman"/>
        </w:rPr>
      </w:pPr>
      <w:r w:rsidRPr="00962E8F">
        <w:rPr>
          <w:rFonts w:ascii="Times New Roman" w:hAnsi="Times New Roman" w:cs="Times New Roman"/>
        </w:rPr>
        <w:t xml:space="preserve">Fractal dimension (FRAC) measures how complex and plane-filling the shapes are by using the relationship between the area and perimeter of a patch. As the dimension approaches 2, </w:t>
      </w:r>
      <w:r w:rsidRPr="00962E8F">
        <w:rPr>
          <w:rFonts w:ascii="Times New Roman" w:hAnsi="Times New Roman" w:cs="Times New Roman"/>
        </w:rPr>
        <w:lastRenderedPageBreak/>
        <w:t>perimeter is maximized for a given area of coverage, while for simple geometries such as squares or circles the dimension is 1 (</w:t>
      </w:r>
      <w:proofErr w:type="spellStart"/>
      <w:r w:rsidRPr="008203BD">
        <w:rPr>
          <w:rFonts w:ascii="Times New Roman" w:hAnsi="Times New Roman" w:cs="Times New Roman"/>
          <w:color w:val="FF0000"/>
        </w:rPr>
        <w:t>McGarigal</w:t>
      </w:r>
      <w:proofErr w:type="spellEnd"/>
      <w:r w:rsidRPr="008203BD">
        <w:rPr>
          <w:rFonts w:ascii="Times New Roman" w:hAnsi="Times New Roman" w:cs="Times New Roman"/>
          <w:color w:val="FF0000"/>
        </w:rPr>
        <w:t xml:space="preserve"> et al., 2012</w:t>
      </w:r>
      <w:r w:rsidRPr="00962E8F">
        <w:rPr>
          <w:rFonts w:ascii="Times New Roman" w:hAnsi="Times New Roman" w:cs="Times New Roman"/>
        </w:rPr>
        <w:t>). For example: a vegetation class with a low fractal dimension whose largest patch covers a large area indicates a spatially homogeneous region. On the other hand, a high fractal dimension suggests an increase in the total length of boundaries between patches of different types, thus increasing local heterogeneity.</w:t>
      </w:r>
    </w:p>
    <w:p w14:paraId="4FB08CB5" w14:textId="21EC91D5" w:rsidR="00962E8F" w:rsidRDefault="00962E8F" w:rsidP="00962E8F">
      <w:pPr>
        <w:ind w:firstLine="720"/>
        <w:rPr>
          <w:rFonts w:ascii="Times New Roman" w:hAnsi="Times New Roman" w:cs="Times New Roman"/>
        </w:rPr>
      </w:pPr>
      <w:r w:rsidRPr="00962E8F">
        <w:rPr>
          <w:rFonts w:ascii="Times New Roman" w:hAnsi="Times New Roman" w:cs="Times New Roman"/>
        </w:rPr>
        <w:t>In addition to these metrics, we calculated the mean and standard deviation of the areas of all patches within each vegetation class. These measures help capture the changes in the distribution of patch sizes.</w:t>
      </w:r>
    </w:p>
    <w:p w14:paraId="0BA364E2" w14:textId="0D24AF68" w:rsidR="004778A9" w:rsidRDefault="004778A9" w:rsidP="00962E8F">
      <w:pPr>
        <w:ind w:firstLine="720"/>
        <w:rPr>
          <w:rFonts w:ascii="Times New Roman" w:hAnsi="Times New Roman" w:cs="Times New Roman"/>
        </w:rPr>
      </w:pPr>
    </w:p>
    <w:p w14:paraId="5369E0FA" w14:textId="168A340E" w:rsidR="004778A9" w:rsidRDefault="004778A9" w:rsidP="00962E8F">
      <w:pPr>
        <w:ind w:firstLine="720"/>
        <w:rPr>
          <w:rFonts w:ascii="Times New Roman" w:hAnsi="Times New Roman" w:cs="Times New Roman"/>
        </w:rPr>
      </w:pPr>
      <w:r>
        <w:rPr>
          <w:rFonts w:ascii="Times New Roman" w:hAnsi="Times New Roman" w:cs="Times New Roman"/>
        </w:rPr>
        <w:t>All calculations were made on a rasterized vegetation map with a spatial resolution of 5 meters. This spatial resolution was chosen to match with calculations made on ICB vegetation (</w:t>
      </w:r>
      <w:r w:rsidRPr="004778A9">
        <w:rPr>
          <w:rFonts w:ascii="Times New Roman" w:hAnsi="Times New Roman" w:cs="Times New Roman"/>
          <w:color w:val="FF0000"/>
        </w:rPr>
        <w:t xml:space="preserve">CITE </w:t>
      </w:r>
      <w:proofErr w:type="spellStart"/>
      <w:r w:rsidRPr="004778A9">
        <w:rPr>
          <w:rFonts w:ascii="Times New Roman" w:hAnsi="Times New Roman" w:cs="Times New Roman"/>
          <w:color w:val="FF0000"/>
        </w:rPr>
        <w:t>Boisrame</w:t>
      </w:r>
      <w:proofErr w:type="spellEnd"/>
      <w:r w:rsidRPr="004778A9">
        <w:rPr>
          <w:rFonts w:ascii="Times New Roman" w:hAnsi="Times New Roman" w:cs="Times New Roman"/>
          <w:color w:val="FF0000"/>
        </w:rPr>
        <w:t xml:space="preserve"> et al. FEM</w:t>
      </w:r>
      <w:r>
        <w:rPr>
          <w:rFonts w:ascii="Times New Roman" w:hAnsi="Times New Roman" w:cs="Times New Roman"/>
        </w:rPr>
        <w:t>).</w:t>
      </w:r>
    </w:p>
    <w:p w14:paraId="69CADA9C" w14:textId="0A9F1876" w:rsidR="00962E8F" w:rsidRDefault="00962E8F" w:rsidP="00962E8F">
      <w:pPr>
        <w:rPr>
          <w:rFonts w:ascii="Times New Roman" w:hAnsi="Times New Roman" w:cs="Times New Roman"/>
        </w:rPr>
      </w:pPr>
    </w:p>
    <w:p w14:paraId="147A0D88" w14:textId="039A16A3" w:rsidR="00962E8F" w:rsidRPr="004778A9" w:rsidRDefault="00962E8F" w:rsidP="00962E8F">
      <w:pPr>
        <w:rPr>
          <w:rFonts w:ascii="Times New Roman" w:hAnsi="Times New Roman" w:cs="Times New Roman"/>
          <w:b/>
        </w:rPr>
      </w:pPr>
      <w:commentRangeStart w:id="24"/>
      <w:r w:rsidRPr="004778A9">
        <w:rPr>
          <w:rFonts w:ascii="Times New Roman" w:hAnsi="Times New Roman" w:cs="Times New Roman"/>
          <w:b/>
        </w:rPr>
        <w:t>Results</w:t>
      </w:r>
      <w:r w:rsidR="008E1743">
        <w:rPr>
          <w:rFonts w:ascii="Times New Roman" w:hAnsi="Times New Roman" w:cs="Times New Roman"/>
          <w:b/>
        </w:rPr>
        <w:t xml:space="preserve"> and Discussion</w:t>
      </w:r>
      <w:r w:rsidRPr="004778A9">
        <w:rPr>
          <w:rFonts w:ascii="Times New Roman" w:hAnsi="Times New Roman" w:cs="Times New Roman"/>
          <w:b/>
        </w:rPr>
        <w:t>:</w:t>
      </w:r>
      <w:commentRangeEnd w:id="24"/>
      <w:r w:rsidR="004778A9">
        <w:rPr>
          <w:rStyle w:val="CommentReference"/>
        </w:rPr>
        <w:commentReference w:id="24"/>
      </w:r>
    </w:p>
    <w:p w14:paraId="4A1E9F0B" w14:textId="61EB1D47" w:rsidR="00962E8F" w:rsidRPr="004778A9" w:rsidRDefault="00962E8F" w:rsidP="00962E8F">
      <w:pPr>
        <w:rPr>
          <w:rFonts w:ascii="Times New Roman" w:hAnsi="Times New Roman" w:cs="Times New Roman"/>
          <w:i/>
          <w:color w:val="000000" w:themeColor="text1"/>
        </w:rPr>
      </w:pPr>
    </w:p>
    <w:p w14:paraId="46CEC00D" w14:textId="5C00555E" w:rsidR="008E1743" w:rsidRDefault="004778A9" w:rsidP="004778A9">
      <w:pPr>
        <w:ind w:firstLine="720"/>
        <w:rPr>
          <w:rFonts w:ascii="Times New Roman" w:hAnsi="Times New Roman" w:cs="Times New Roman"/>
          <w:color w:val="000000" w:themeColor="text1"/>
        </w:rPr>
      </w:pPr>
      <w:r w:rsidRPr="004778A9">
        <w:rPr>
          <w:rFonts w:ascii="Times New Roman" w:hAnsi="Times New Roman" w:cs="Times New Roman"/>
          <w:color w:val="000000" w:themeColor="text1"/>
        </w:rPr>
        <w:t xml:space="preserve">Sugarloaf Creek Basin (SCB) showed a much smaller degree of landscape change than </w:t>
      </w:r>
      <w:proofErr w:type="spellStart"/>
      <w:r w:rsidRPr="004778A9">
        <w:rPr>
          <w:rFonts w:ascii="Times New Roman" w:hAnsi="Times New Roman" w:cs="Times New Roman"/>
          <w:color w:val="000000" w:themeColor="text1"/>
        </w:rPr>
        <w:t>Illilouette</w:t>
      </w:r>
      <w:proofErr w:type="spellEnd"/>
      <w:r w:rsidRPr="004778A9">
        <w:rPr>
          <w:rFonts w:ascii="Times New Roman" w:hAnsi="Times New Roman" w:cs="Times New Roman"/>
          <w:color w:val="000000" w:themeColor="text1"/>
        </w:rPr>
        <w:t xml:space="preserve"> Creek Basin (ICB).</w:t>
      </w:r>
      <w:r>
        <w:rPr>
          <w:rFonts w:ascii="Times New Roman" w:hAnsi="Times New Roman" w:cs="Times New Roman"/>
          <w:color w:val="000000" w:themeColor="text1"/>
        </w:rPr>
        <w:t xml:space="preserve"> </w:t>
      </w:r>
      <w:r w:rsidR="008E1743">
        <w:rPr>
          <w:rFonts w:ascii="Times New Roman" w:hAnsi="Times New Roman" w:cs="Times New Roman"/>
          <w:color w:val="000000" w:themeColor="text1"/>
        </w:rPr>
        <w:t xml:space="preserve">Diversity indices increased over time for both watersheds, but the change was negligible for SLB, showing that landscape diversity rose only very slightly in response to fire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 xml:space="preserve">1). The landscape-scale aggregation index increased slightly over time in SLB, in contrast to a decrease in ICB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2). This could be due to fires creating larger areas of sparse meadow that are more aggregated than pre-burn meadow areas</w:t>
      </w:r>
      <w:r w:rsidR="001956EB">
        <w:rPr>
          <w:rFonts w:ascii="Times New Roman" w:hAnsi="Times New Roman" w:cs="Times New Roman"/>
          <w:color w:val="000000" w:themeColor="text1"/>
        </w:rPr>
        <w:t xml:space="preserve"> (Figure </w:t>
      </w:r>
      <w:r w:rsidR="0060035F">
        <w:rPr>
          <w:rFonts w:ascii="Times New Roman" w:hAnsi="Times New Roman" w:cs="Times New Roman"/>
          <w:color w:val="000000" w:themeColor="text1"/>
        </w:rPr>
        <w:t>E</w:t>
      </w:r>
      <w:r w:rsidR="001956EB">
        <w:rPr>
          <w:rFonts w:ascii="Times New Roman" w:hAnsi="Times New Roman" w:cs="Times New Roman"/>
          <w:color w:val="000000" w:themeColor="text1"/>
        </w:rPr>
        <w:t>3b)</w:t>
      </w:r>
      <w:r w:rsidR="008E1743">
        <w:rPr>
          <w:rFonts w:ascii="Times New Roman" w:hAnsi="Times New Roman" w:cs="Times New Roman"/>
          <w:color w:val="000000" w:themeColor="text1"/>
        </w:rPr>
        <w:t>.</w:t>
      </w:r>
      <w:r w:rsidR="001956EB">
        <w:rPr>
          <w:rFonts w:ascii="Times New Roman" w:hAnsi="Times New Roman" w:cs="Times New Roman"/>
          <w:color w:val="000000" w:themeColor="text1"/>
        </w:rPr>
        <w:t xml:space="preserve"> </w:t>
      </w:r>
      <w:r w:rsidR="00EE1846">
        <w:rPr>
          <w:rFonts w:ascii="Times New Roman" w:hAnsi="Times New Roman" w:cs="Times New Roman"/>
          <w:color w:val="000000" w:themeColor="text1"/>
        </w:rPr>
        <w:t>The size of the largest vegetation patches</w:t>
      </w:r>
      <w:r w:rsidR="001956EB">
        <w:rPr>
          <w:rFonts w:ascii="Times New Roman" w:hAnsi="Times New Roman" w:cs="Times New Roman"/>
          <w:color w:val="000000" w:themeColor="text1"/>
        </w:rPr>
        <w:t xml:space="preserve"> did not vary </w:t>
      </w:r>
      <w:r w:rsidR="00FE0EAB">
        <w:rPr>
          <w:rFonts w:ascii="Times New Roman" w:hAnsi="Times New Roman" w:cs="Times New Roman"/>
          <w:color w:val="000000" w:themeColor="text1"/>
        </w:rPr>
        <w:t>appreciab</w:t>
      </w:r>
      <w:r w:rsidR="001956EB">
        <w:rPr>
          <w:rFonts w:ascii="Times New Roman" w:hAnsi="Times New Roman" w:cs="Times New Roman"/>
          <w:color w:val="000000" w:themeColor="text1"/>
        </w:rPr>
        <w:t>ly in SLB between 1973 and 2014</w:t>
      </w:r>
      <w:r w:rsidR="002D25B9">
        <w:rPr>
          <w:rFonts w:ascii="Times New Roman" w:hAnsi="Times New Roman" w:cs="Times New Roman"/>
          <w:color w:val="000000" w:themeColor="text1"/>
        </w:rPr>
        <w:t>, with the exception</w:t>
      </w:r>
      <w:r w:rsidR="00EE1846">
        <w:rPr>
          <w:rFonts w:ascii="Times New Roman" w:hAnsi="Times New Roman" w:cs="Times New Roman"/>
          <w:color w:val="000000" w:themeColor="text1"/>
        </w:rPr>
        <w:t xml:space="preserve"> of sparse meadows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 xml:space="preserve">3). The mean and standard deviation of patch sizes, however, showed similar trends to ICB (Figure </w:t>
      </w:r>
      <w:r w:rsidR="0060035F">
        <w:rPr>
          <w:rFonts w:ascii="Times New Roman" w:hAnsi="Times New Roman" w:cs="Times New Roman"/>
          <w:color w:val="000000" w:themeColor="text1"/>
        </w:rPr>
        <w:t>E</w:t>
      </w:r>
      <w:r w:rsidR="00EE1846">
        <w:rPr>
          <w:rFonts w:ascii="Times New Roman" w:hAnsi="Times New Roman" w:cs="Times New Roman"/>
          <w:color w:val="000000" w:themeColor="text1"/>
        </w:rPr>
        <w:t>4).</w:t>
      </w:r>
      <w:r w:rsidR="00B70D8A">
        <w:rPr>
          <w:rFonts w:ascii="Times New Roman" w:hAnsi="Times New Roman" w:cs="Times New Roman"/>
          <w:color w:val="000000" w:themeColor="text1"/>
        </w:rPr>
        <w:t xml:space="preserve"> Most notably, conifer patches got smaller and less varied in size following 4 decades of fire (Figure </w:t>
      </w:r>
      <w:r w:rsidR="0060035F">
        <w:rPr>
          <w:rFonts w:ascii="Times New Roman" w:hAnsi="Times New Roman" w:cs="Times New Roman"/>
          <w:color w:val="000000" w:themeColor="text1"/>
        </w:rPr>
        <w:t>E</w:t>
      </w:r>
      <w:r w:rsidR="00B70D8A">
        <w:rPr>
          <w:rFonts w:ascii="Times New Roman" w:hAnsi="Times New Roman" w:cs="Times New Roman"/>
          <w:color w:val="000000" w:themeColor="text1"/>
        </w:rPr>
        <w:t>4).</w:t>
      </w:r>
      <w:r w:rsidR="00F90897">
        <w:rPr>
          <w:rFonts w:ascii="Times New Roman" w:hAnsi="Times New Roman" w:cs="Times New Roman"/>
          <w:color w:val="000000" w:themeColor="text1"/>
        </w:rPr>
        <w:t xml:space="preserve"> </w:t>
      </w:r>
      <w:r w:rsidR="006E43F2">
        <w:rPr>
          <w:rFonts w:ascii="Times New Roman" w:hAnsi="Times New Roman" w:cs="Times New Roman"/>
          <w:color w:val="000000" w:themeColor="text1"/>
        </w:rPr>
        <w:t xml:space="preserve">While fractal dimension increased for all vegetation types in ICB, it remained flat or decreased slightly in SLB (Figure </w:t>
      </w:r>
      <w:r w:rsidR="0060035F">
        <w:rPr>
          <w:rFonts w:ascii="Times New Roman" w:hAnsi="Times New Roman" w:cs="Times New Roman"/>
          <w:color w:val="000000" w:themeColor="text1"/>
        </w:rPr>
        <w:t>E</w:t>
      </w:r>
      <w:r w:rsidR="006E43F2">
        <w:rPr>
          <w:rFonts w:ascii="Times New Roman" w:hAnsi="Times New Roman" w:cs="Times New Roman"/>
          <w:color w:val="000000" w:themeColor="text1"/>
        </w:rPr>
        <w:t>5). This may partially be due to fires creating a small number of new fairly homogeneous patches with simple geometries, but the small amount of change demonstrates that patch properties varied very little in response to fire in SLB.</w:t>
      </w:r>
    </w:p>
    <w:p w14:paraId="13CF1FD0" w14:textId="7E533BD9" w:rsidR="004778A9" w:rsidRDefault="004778A9" w:rsidP="008E1743">
      <w:pPr>
        <w:ind w:firstLine="720"/>
        <w:rPr>
          <w:rFonts w:ascii="Times New Roman" w:hAnsi="Times New Roman" w:cs="Times New Roman"/>
          <w:color w:val="000000" w:themeColor="text1"/>
        </w:rPr>
      </w:pPr>
      <w:r>
        <w:rPr>
          <w:rFonts w:ascii="Times New Roman" w:hAnsi="Times New Roman" w:cs="Times New Roman"/>
          <w:color w:val="000000" w:themeColor="text1"/>
        </w:rPr>
        <w:t>Relative proportions of each vegetation type were similar between the two watersheds (</w:t>
      </w:r>
      <w:r w:rsidR="009C3DCC">
        <w:rPr>
          <w:rFonts w:ascii="Times New Roman" w:hAnsi="Times New Roman" w:cs="Times New Roman"/>
          <w:color w:val="000000" w:themeColor="text1"/>
        </w:rPr>
        <w:t xml:space="preserve">Figure </w:t>
      </w:r>
      <w:r w:rsidR="0060035F">
        <w:rPr>
          <w:rFonts w:ascii="Times New Roman" w:hAnsi="Times New Roman" w:cs="Times New Roman"/>
          <w:color w:val="000000" w:themeColor="text1"/>
        </w:rPr>
        <w:t>E</w:t>
      </w:r>
      <w:r w:rsidR="009C3DCC">
        <w:rPr>
          <w:rFonts w:ascii="Times New Roman" w:hAnsi="Times New Roman" w:cs="Times New Roman"/>
          <w:color w:val="000000" w:themeColor="text1"/>
        </w:rPr>
        <w:t xml:space="preserve">6; </w:t>
      </w:r>
      <w:r>
        <w:rPr>
          <w:rFonts w:ascii="Times New Roman" w:hAnsi="Times New Roman" w:cs="Times New Roman"/>
          <w:color w:val="000000" w:themeColor="text1"/>
        </w:rPr>
        <w:t>note that these proportions do not account for exposed rock).</w:t>
      </w:r>
      <w:r w:rsidR="008E1743">
        <w:rPr>
          <w:rFonts w:ascii="Times New Roman" w:hAnsi="Times New Roman" w:cs="Times New Roman"/>
          <w:color w:val="000000" w:themeColor="text1"/>
        </w:rPr>
        <w:t xml:space="preserve"> Both watersheds also had similar Shannon’s Evenness Index values in their pre-fire/post-suppression states (Figure </w:t>
      </w:r>
      <w:r w:rsidR="0060035F">
        <w:rPr>
          <w:rFonts w:ascii="Times New Roman" w:hAnsi="Times New Roman" w:cs="Times New Roman"/>
          <w:color w:val="000000" w:themeColor="text1"/>
        </w:rPr>
        <w:t>E</w:t>
      </w:r>
      <w:r w:rsidR="008E1743">
        <w:rPr>
          <w:rFonts w:ascii="Times New Roman" w:hAnsi="Times New Roman" w:cs="Times New Roman"/>
          <w:color w:val="000000" w:themeColor="text1"/>
        </w:rPr>
        <w:t>1). These similarities show that, despite differences discussed in the main text, the large-scale land cover types and distributions are comparable between these watersheds, making them useful to use as two case studies demonstrating how fire affects two similar landscapes in areas with slightly different climatology and geology.</w:t>
      </w:r>
    </w:p>
    <w:p w14:paraId="7053DA4B" w14:textId="618D40F8" w:rsidR="004778A9" w:rsidRDefault="004778A9" w:rsidP="00962E8F">
      <w:pPr>
        <w:rPr>
          <w:rFonts w:ascii="Times New Roman" w:hAnsi="Times New Roman" w:cs="Times New Roman"/>
          <w:color w:val="000000" w:themeColor="text1"/>
        </w:rPr>
      </w:pPr>
    </w:p>
    <w:p w14:paraId="03025D43" w14:textId="77777777" w:rsidR="004778A9" w:rsidRDefault="004778A9" w:rsidP="00962E8F">
      <w:pPr>
        <w:rPr>
          <w:rFonts w:ascii="Times New Roman" w:hAnsi="Times New Roman" w:cs="Times New Roman"/>
          <w:color w:val="000000" w:themeColor="text1"/>
        </w:rPr>
      </w:pPr>
    </w:p>
    <w:p w14:paraId="36C5FDF0" w14:textId="77777777" w:rsidR="004778A9" w:rsidRDefault="004778A9" w:rsidP="00962E8F">
      <w:pPr>
        <w:rPr>
          <w:i/>
          <w:color w:val="000000" w:themeColor="text1"/>
        </w:rPr>
      </w:pPr>
      <w:r>
        <w:rPr>
          <w:noProof/>
          <w:lang w:eastAsia="en-US"/>
        </w:rPr>
        <w:lastRenderedPageBreak/>
        <w:drawing>
          <wp:inline distT="0" distB="0" distL="0" distR="0" wp14:anchorId="749964A5" wp14:editId="76229027">
            <wp:extent cx="3938586" cy="2743200"/>
            <wp:effectExtent l="0" t="0" r="508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A774369" w14:textId="30F78A2E" w:rsidR="004778A9" w:rsidRPr="004778A9" w:rsidRDefault="004778A9" w:rsidP="00962E8F">
      <w:pPr>
        <w:rPr>
          <w:rFonts w:ascii="Times New Roman" w:hAnsi="Times New Roman" w:cs="Times New Roman"/>
          <w:i/>
          <w:color w:val="000000" w:themeColor="text1"/>
          <w:sz w:val="18"/>
          <w:szCs w:val="18"/>
        </w:rPr>
      </w:pP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sidRPr="004778A9">
        <w:rPr>
          <w:rFonts w:ascii="Times New Roman" w:hAnsi="Times New Roman" w:cs="Times New Roman"/>
          <w:i/>
          <w:color w:val="000000" w:themeColor="text1"/>
          <w:sz w:val="18"/>
          <w:szCs w:val="18"/>
        </w:rPr>
        <w:t xml:space="preserve">1. </w:t>
      </w:r>
      <w:r>
        <w:rPr>
          <w:rFonts w:ascii="Times New Roman" w:hAnsi="Times New Roman" w:cs="Times New Roman"/>
          <w:i/>
          <w:color w:val="000000" w:themeColor="text1"/>
          <w:sz w:val="18"/>
          <w:szCs w:val="18"/>
        </w:rPr>
        <w:t xml:space="preserve">Shannon’s Evenness Index calculated for both ICB and SLB for each year that we created vegetation maps from aerial imagery. </w:t>
      </w:r>
    </w:p>
    <w:p w14:paraId="591DC025" w14:textId="7BAF915A" w:rsidR="00962E8F" w:rsidRDefault="00962E8F" w:rsidP="00962E8F"/>
    <w:p w14:paraId="278A7B3C" w14:textId="77777777" w:rsidR="008E1743" w:rsidRDefault="008E1743" w:rsidP="008E1743">
      <w:pPr>
        <w:rPr>
          <w:rFonts w:ascii="Times New Roman" w:hAnsi="Times New Roman" w:cs="Times New Roman"/>
          <w:i/>
          <w:color w:val="000000" w:themeColor="text1"/>
          <w:sz w:val="18"/>
          <w:szCs w:val="18"/>
        </w:rPr>
      </w:pPr>
      <w:r>
        <w:rPr>
          <w:noProof/>
          <w:lang w:eastAsia="en-US"/>
        </w:rPr>
        <w:drawing>
          <wp:inline distT="0" distB="0" distL="0" distR="0" wp14:anchorId="5B172CBB" wp14:editId="3571FDCE">
            <wp:extent cx="4572000" cy="274320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5CE28CC" w14:textId="3EE00CB0" w:rsidR="008E1743" w:rsidRPr="004778A9" w:rsidRDefault="008E1743" w:rsidP="008E1743">
      <w:pPr>
        <w:rPr>
          <w:rFonts w:ascii="Times New Roman" w:hAnsi="Times New Roman" w:cs="Times New Roman"/>
          <w:i/>
          <w:color w:val="000000" w:themeColor="text1"/>
          <w:sz w:val="18"/>
          <w:szCs w:val="18"/>
        </w:rPr>
      </w:pPr>
      <w:r w:rsidRPr="008E1743">
        <w:rPr>
          <w:rFonts w:ascii="Times New Roman" w:hAnsi="Times New Roman" w:cs="Times New Roman"/>
          <w:i/>
          <w:color w:val="000000" w:themeColor="text1"/>
          <w:sz w:val="18"/>
          <w:szCs w:val="18"/>
        </w:rPr>
        <w:t xml:space="preserve"> </w:t>
      </w:r>
      <w:r w:rsidRPr="004778A9">
        <w:rPr>
          <w:rFonts w:ascii="Times New Roman" w:hAnsi="Times New Roman" w:cs="Times New Roman"/>
          <w:i/>
          <w:color w:val="000000" w:themeColor="text1"/>
          <w:sz w:val="18"/>
          <w:szCs w:val="18"/>
        </w:rPr>
        <w:t xml:space="preserve">Figure </w:t>
      </w:r>
      <w:r w:rsidR="0060035F">
        <w:rPr>
          <w:rFonts w:ascii="Times New Roman" w:hAnsi="Times New Roman" w:cs="Times New Roman"/>
          <w:i/>
          <w:color w:val="000000" w:themeColor="text1"/>
          <w:sz w:val="18"/>
          <w:szCs w:val="18"/>
        </w:rPr>
        <w:t>E</w:t>
      </w:r>
      <w:r>
        <w:rPr>
          <w:rFonts w:ascii="Times New Roman" w:hAnsi="Times New Roman" w:cs="Times New Roman"/>
          <w:i/>
          <w:color w:val="000000" w:themeColor="text1"/>
          <w:sz w:val="18"/>
          <w:szCs w:val="18"/>
        </w:rPr>
        <w:t>2</w:t>
      </w:r>
      <w:r w:rsidRPr="004778A9">
        <w:rPr>
          <w:rFonts w:ascii="Times New Roman" w:hAnsi="Times New Roman" w:cs="Times New Roman"/>
          <w:i/>
          <w:color w:val="000000" w:themeColor="text1"/>
          <w:sz w:val="18"/>
          <w:szCs w:val="18"/>
        </w:rPr>
        <w:t xml:space="preserve">. </w:t>
      </w:r>
      <w:r>
        <w:rPr>
          <w:rFonts w:ascii="Times New Roman" w:hAnsi="Times New Roman" w:cs="Times New Roman"/>
          <w:i/>
          <w:color w:val="000000" w:themeColor="text1"/>
          <w:sz w:val="18"/>
          <w:szCs w:val="18"/>
        </w:rPr>
        <w:t xml:space="preserve">Aggregation Index calculated for both ICB and SLB for each year that we created vegetation maps from aerial imagery. </w:t>
      </w:r>
    </w:p>
    <w:p w14:paraId="19682E2C" w14:textId="573A14D7" w:rsidR="008E1743" w:rsidRDefault="008E1743" w:rsidP="00962E8F"/>
    <w:p w14:paraId="6A3E63A7" w14:textId="3C0F8758" w:rsidR="00EE1846" w:rsidRDefault="00EE1846">
      <w:r>
        <w:br w:type="page"/>
      </w:r>
    </w:p>
    <w:p w14:paraId="3AC81E8D" w14:textId="77777777" w:rsidR="008E1743" w:rsidRDefault="008E1743" w:rsidP="00962E8F"/>
    <w:p w14:paraId="0B894799" w14:textId="77777777" w:rsidR="008E1743" w:rsidRDefault="008E1743" w:rsidP="00962E8F">
      <w:r>
        <w:t>a)</w:t>
      </w:r>
    </w:p>
    <w:p w14:paraId="2CBD3F29" w14:textId="77777777" w:rsidR="008E1743" w:rsidRDefault="008E1743" w:rsidP="00962E8F">
      <w:r>
        <w:rPr>
          <w:noProof/>
          <w:lang w:eastAsia="en-US"/>
        </w:rPr>
        <w:drawing>
          <wp:inline distT="0" distB="0" distL="0" distR="0" wp14:anchorId="54BB94DE" wp14:editId="2E8DE829">
            <wp:extent cx="3394710" cy="1804946"/>
            <wp:effectExtent l="0" t="0" r="1524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9A8FC9" w14:textId="77777777" w:rsidR="008E1743" w:rsidRDefault="008E1743" w:rsidP="00962E8F">
      <w:r>
        <w:t>b)</w:t>
      </w:r>
    </w:p>
    <w:p w14:paraId="1A93D30A" w14:textId="70E2460F" w:rsidR="008E1743" w:rsidRDefault="008E1743" w:rsidP="00962E8F">
      <w:r>
        <w:rPr>
          <w:noProof/>
          <w:lang w:eastAsia="en-US"/>
        </w:rPr>
        <w:drawing>
          <wp:inline distT="0" distB="0" distL="0" distR="0" wp14:anchorId="4518CD7A" wp14:editId="50154EF6">
            <wp:extent cx="5049078" cy="2194560"/>
            <wp:effectExtent l="0" t="0" r="18415" b="1524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3A68EDC" w14:textId="40EB4D52" w:rsidR="00C56843" w:rsidRDefault="001956EB" w:rsidP="00962E8F">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Pr="001956EB">
        <w:rPr>
          <w:rFonts w:ascii="Times New Roman" w:hAnsi="Times New Roman" w:cs="Times New Roman"/>
          <w:i/>
          <w:sz w:val="18"/>
          <w:szCs w:val="18"/>
        </w:rPr>
        <w:t xml:space="preserve">3. </w:t>
      </w:r>
      <w:r>
        <w:rPr>
          <w:rFonts w:ascii="Times New Roman" w:hAnsi="Times New Roman" w:cs="Times New Roman"/>
          <w:i/>
          <w:sz w:val="18"/>
          <w:szCs w:val="18"/>
        </w:rPr>
        <w:t>Largest patch index (</w:t>
      </w:r>
      <w:r w:rsidR="00EC4D4B">
        <w:rPr>
          <w:rFonts w:ascii="Times New Roman" w:hAnsi="Times New Roman" w:cs="Times New Roman"/>
          <w:i/>
          <w:sz w:val="18"/>
          <w:szCs w:val="18"/>
        </w:rPr>
        <w:t xml:space="preserve">LPI; </w:t>
      </w:r>
      <w:r>
        <w:rPr>
          <w:rFonts w:ascii="Times New Roman" w:hAnsi="Times New Roman" w:cs="Times New Roman"/>
          <w:i/>
          <w:sz w:val="18"/>
          <w:szCs w:val="18"/>
        </w:rPr>
        <w:t xml:space="preserve">the percent of the total area occupied by the largest contiguous patch of vegetation) for each vegetation class for both ICB and SLB. </w:t>
      </w:r>
      <w:r w:rsidR="002D25B9">
        <w:rPr>
          <w:rFonts w:ascii="Times New Roman" w:hAnsi="Times New Roman" w:cs="Times New Roman"/>
          <w:i/>
          <w:sz w:val="18"/>
          <w:szCs w:val="18"/>
        </w:rPr>
        <w:t>Conifer (a) is shown separately from the other vegetation classes (b) due to large differences in scale.</w:t>
      </w:r>
    </w:p>
    <w:p w14:paraId="2F4F74E4" w14:textId="77777777" w:rsidR="00C56843" w:rsidRDefault="00C56843">
      <w:pPr>
        <w:rPr>
          <w:rFonts w:ascii="Times New Roman" w:hAnsi="Times New Roman" w:cs="Times New Roman"/>
          <w:i/>
          <w:sz w:val="18"/>
          <w:szCs w:val="18"/>
        </w:rPr>
      </w:pPr>
      <w:r>
        <w:rPr>
          <w:rFonts w:ascii="Times New Roman" w:hAnsi="Times New Roman" w:cs="Times New Roman"/>
          <w:i/>
          <w:sz w:val="18"/>
          <w:szCs w:val="18"/>
        </w:rPr>
        <w:br w:type="page"/>
      </w:r>
    </w:p>
    <w:p w14:paraId="5481D13F" w14:textId="39D59F32" w:rsidR="009C3DCC" w:rsidRDefault="009C3DCC" w:rsidP="00962E8F">
      <w:pPr>
        <w:rPr>
          <w:rFonts w:ascii="Times New Roman" w:hAnsi="Times New Roman" w:cs="Times New Roman"/>
          <w:i/>
          <w:sz w:val="18"/>
          <w:szCs w:val="18"/>
        </w:rPr>
      </w:pPr>
    </w:p>
    <w:p w14:paraId="53491F46" w14:textId="4349CB5E" w:rsidR="009C3DCC" w:rsidRDefault="00C56843" w:rsidP="00962E8F">
      <w:pPr>
        <w:rPr>
          <w:rFonts w:ascii="Times New Roman" w:hAnsi="Times New Roman" w:cs="Times New Roman"/>
          <w:i/>
          <w:sz w:val="18"/>
          <w:szCs w:val="18"/>
        </w:rPr>
      </w:pPr>
      <w:r w:rsidRPr="00416BAD">
        <w:rPr>
          <w:noProof/>
          <w:lang w:eastAsia="en-US"/>
        </w:rPr>
        <w:drawing>
          <wp:inline distT="0" distB="0" distL="0" distR="0" wp14:anchorId="34E0B4A3" wp14:editId="3CCED86F">
            <wp:extent cx="5943600" cy="2184296"/>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78" b="52453"/>
                    <a:stretch/>
                  </pic:blipFill>
                  <pic:spPr bwMode="auto">
                    <a:xfrm>
                      <a:off x="0" y="0"/>
                      <a:ext cx="5943600" cy="2184296"/>
                    </a:xfrm>
                    <a:prstGeom prst="rect">
                      <a:avLst/>
                    </a:prstGeom>
                    <a:noFill/>
                    <a:ln>
                      <a:noFill/>
                    </a:ln>
                    <a:extLst>
                      <a:ext uri="{53640926-AAD7-44D8-BBD7-CCE9431645EC}">
                        <a14:shadowObscured xmlns:a14="http://schemas.microsoft.com/office/drawing/2010/main"/>
                      </a:ext>
                    </a:extLst>
                  </pic:spPr>
                </pic:pic>
              </a:graphicData>
            </a:graphic>
          </wp:inline>
        </w:drawing>
      </w:r>
    </w:p>
    <w:p w14:paraId="010BB8E2" w14:textId="1E13157D" w:rsidR="00C56843" w:rsidRDefault="00C56843" w:rsidP="00962E8F">
      <w:pPr>
        <w:rPr>
          <w:rFonts w:ascii="Times New Roman" w:hAnsi="Times New Roman" w:cs="Times New Roman"/>
          <w:sz w:val="18"/>
          <w:szCs w:val="18"/>
        </w:rPr>
      </w:pPr>
      <w:r w:rsidRPr="00C56843">
        <w:rPr>
          <w:rFonts w:ascii="Times New Roman" w:hAnsi="Times New Roman" w:cs="Times New Roman"/>
          <w:sz w:val="18"/>
          <w:szCs w:val="18"/>
        </w:rPr>
        <w:t xml:space="preserve">(c) </w:t>
      </w:r>
      <w:proofErr w:type="gramStart"/>
      <w:r w:rsidRPr="00C56843">
        <w:rPr>
          <w:rFonts w:ascii="Times New Roman" w:hAnsi="Times New Roman" w:cs="Times New Roman"/>
          <w:sz w:val="18"/>
          <w:szCs w:val="18"/>
        </w:rPr>
        <w:tab/>
        <w:t xml:space="preserve">  </w:t>
      </w:r>
      <w:r w:rsidRPr="00C56843">
        <w:rPr>
          <w:rFonts w:ascii="Times New Roman" w:hAnsi="Times New Roman" w:cs="Times New Roman"/>
          <w:sz w:val="18"/>
          <w:szCs w:val="18"/>
        </w:rPr>
        <w:tab/>
      </w:r>
      <w:proofErr w:type="gramEnd"/>
      <w:r w:rsidRPr="00C56843">
        <w:rPr>
          <w:rFonts w:ascii="Times New Roman" w:hAnsi="Times New Roman" w:cs="Times New Roman"/>
          <w:sz w:val="18"/>
          <w:szCs w:val="18"/>
        </w:rPr>
        <w:tab/>
      </w:r>
      <w:r w:rsidRPr="00C56843">
        <w:rPr>
          <w:rFonts w:ascii="Times New Roman" w:hAnsi="Times New Roman" w:cs="Times New Roman"/>
          <w:sz w:val="18"/>
          <w:szCs w:val="18"/>
        </w:rPr>
        <w:tab/>
      </w:r>
      <w:r w:rsidRPr="00C56843">
        <w:rPr>
          <w:rFonts w:ascii="Times New Roman" w:hAnsi="Times New Roman" w:cs="Times New Roman"/>
          <w:sz w:val="18"/>
          <w:szCs w:val="18"/>
        </w:rPr>
        <w:tab/>
        <w:t xml:space="preserve">          (d)</w:t>
      </w:r>
    </w:p>
    <w:p w14:paraId="5D2C191A" w14:textId="2BEDA6AC" w:rsidR="00C56843" w:rsidRDefault="00C56843" w:rsidP="00962E8F">
      <w:pPr>
        <w:rPr>
          <w:rFonts w:ascii="Times New Roman" w:hAnsi="Times New Roman" w:cs="Times New Roman"/>
          <w:sz w:val="18"/>
          <w:szCs w:val="18"/>
        </w:rPr>
      </w:pPr>
      <w:r>
        <w:rPr>
          <w:noProof/>
          <w:lang w:eastAsia="en-US"/>
        </w:rPr>
        <w:drawing>
          <wp:inline distT="0" distB="0" distL="0" distR="0" wp14:anchorId="4B91A062" wp14:editId="7E1ABEA4">
            <wp:extent cx="3124835" cy="1256168"/>
            <wp:effectExtent l="0" t="0" r="18415" b="12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r>
        <w:rPr>
          <w:noProof/>
          <w:lang w:eastAsia="en-US"/>
        </w:rPr>
        <w:drawing>
          <wp:inline distT="0" distB="0" distL="0" distR="0" wp14:anchorId="42D706A1" wp14:editId="6246E5A8">
            <wp:extent cx="2743200" cy="1240403"/>
            <wp:effectExtent l="0" t="0" r="0" b="1714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71FCE07" w14:textId="7A82DDA7" w:rsidR="00C56843" w:rsidRDefault="00C56843" w:rsidP="00962E8F">
      <w:pPr>
        <w:rPr>
          <w:rFonts w:ascii="Times New Roman" w:hAnsi="Times New Roman" w:cs="Times New Roman"/>
          <w:sz w:val="18"/>
          <w:szCs w:val="18"/>
        </w:rPr>
      </w:pPr>
      <w:r>
        <w:rPr>
          <w:noProof/>
          <w:lang w:eastAsia="en-US"/>
        </w:rPr>
        <w:drawing>
          <wp:inline distT="0" distB="0" distL="0" distR="0" wp14:anchorId="097E44B6" wp14:editId="5CE7BD6A">
            <wp:extent cx="3116911" cy="2353310"/>
            <wp:effectExtent l="0" t="0" r="7620" b="889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noProof/>
          <w:lang w:eastAsia="en-US"/>
        </w:rPr>
        <w:drawing>
          <wp:inline distT="0" distB="0" distL="0" distR="0" wp14:anchorId="4E6403FF" wp14:editId="4D72AEE0">
            <wp:extent cx="2751151" cy="2337435"/>
            <wp:effectExtent l="0" t="0" r="11430" b="571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6686844" w14:textId="77777777" w:rsidR="00C56843" w:rsidRPr="00C56843" w:rsidRDefault="00C56843" w:rsidP="00962E8F">
      <w:pPr>
        <w:rPr>
          <w:rFonts w:ascii="Times New Roman" w:hAnsi="Times New Roman" w:cs="Times New Roman"/>
          <w:sz w:val="18"/>
          <w:szCs w:val="18"/>
        </w:rPr>
      </w:pPr>
    </w:p>
    <w:p w14:paraId="51769B62" w14:textId="266B161F"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4</w:t>
      </w:r>
      <w:r w:rsidRPr="001956EB">
        <w:rPr>
          <w:rFonts w:ascii="Times New Roman" w:hAnsi="Times New Roman" w:cs="Times New Roman"/>
          <w:i/>
          <w:sz w:val="18"/>
          <w:szCs w:val="18"/>
        </w:rPr>
        <w:t xml:space="preserve">. </w:t>
      </w:r>
      <w:r>
        <w:rPr>
          <w:rFonts w:ascii="Times New Roman" w:hAnsi="Times New Roman" w:cs="Times New Roman"/>
          <w:i/>
          <w:sz w:val="18"/>
          <w:szCs w:val="18"/>
        </w:rPr>
        <w:t>Mean and standard deviation of patch size for each vegetation class for both ICB</w:t>
      </w:r>
      <w:r w:rsidR="00C56843">
        <w:rPr>
          <w:rFonts w:ascii="Times New Roman" w:hAnsi="Times New Roman" w:cs="Times New Roman"/>
          <w:i/>
          <w:sz w:val="18"/>
          <w:szCs w:val="18"/>
        </w:rPr>
        <w:t xml:space="preserve"> (a-b)</w:t>
      </w:r>
      <w:r>
        <w:rPr>
          <w:rFonts w:ascii="Times New Roman" w:hAnsi="Times New Roman" w:cs="Times New Roman"/>
          <w:i/>
          <w:sz w:val="18"/>
          <w:szCs w:val="18"/>
        </w:rPr>
        <w:t xml:space="preserve"> and SLB</w:t>
      </w:r>
      <w:r w:rsidR="00C56843">
        <w:rPr>
          <w:rFonts w:ascii="Times New Roman" w:hAnsi="Times New Roman" w:cs="Times New Roman"/>
          <w:i/>
          <w:sz w:val="18"/>
          <w:szCs w:val="18"/>
        </w:rPr>
        <w:t xml:space="preserve"> (c-d)</w:t>
      </w:r>
      <w:r>
        <w:rPr>
          <w:rFonts w:ascii="Times New Roman" w:hAnsi="Times New Roman" w:cs="Times New Roman"/>
          <w:i/>
          <w:sz w:val="18"/>
          <w:szCs w:val="18"/>
        </w:rPr>
        <w:t xml:space="preserve">. Conifer </w:t>
      </w:r>
      <w:r w:rsidR="00EE1846">
        <w:rPr>
          <w:rFonts w:ascii="Times New Roman" w:hAnsi="Times New Roman" w:cs="Times New Roman"/>
          <w:i/>
          <w:sz w:val="18"/>
          <w:szCs w:val="18"/>
        </w:rPr>
        <w:t xml:space="preserve">is </w:t>
      </w:r>
      <w:r>
        <w:rPr>
          <w:rFonts w:ascii="Times New Roman" w:hAnsi="Times New Roman" w:cs="Times New Roman"/>
          <w:i/>
          <w:sz w:val="18"/>
          <w:szCs w:val="18"/>
        </w:rPr>
        <w:t>shown separately from the other vegetation classes due to large differences in scale.</w:t>
      </w:r>
    </w:p>
    <w:p w14:paraId="0973C582" w14:textId="21110FB1" w:rsidR="009C3DCC" w:rsidRDefault="009C3DCC" w:rsidP="00962E8F">
      <w:pPr>
        <w:rPr>
          <w:rFonts w:ascii="Times New Roman" w:hAnsi="Times New Roman" w:cs="Times New Roman"/>
          <w:i/>
          <w:sz w:val="18"/>
          <w:szCs w:val="18"/>
        </w:rPr>
      </w:pPr>
    </w:p>
    <w:p w14:paraId="2693AF1A" w14:textId="77777777" w:rsidR="00C56843" w:rsidRDefault="00C56843" w:rsidP="00962E8F">
      <w:pPr>
        <w:rPr>
          <w:rFonts w:ascii="Times New Roman" w:hAnsi="Times New Roman" w:cs="Times New Roman"/>
          <w:i/>
          <w:sz w:val="18"/>
          <w:szCs w:val="18"/>
        </w:rPr>
      </w:pPr>
    </w:p>
    <w:p w14:paraId="51D02905" w14:textId="488FEB0B" w:rsidR="00EC4D4B" w:rsidRDefault="00695974" w:rsidP="00962E8F">
      <w:pPr>
        <w:rPr>
          <w:rFonts w:ascii="Times New Roman" w:hAnsi="Times New Roman" w:cs="Times New Roman"/>
          <w:i/>
          <w:sz w:val="18"/>
          <w:szCs w:val="18"/>
        </w:rPr>
      </w:pPr>
      <w:r>
        <w:rPr>
          <w:noProof/>
          <w:lang w:eastAsia="en-US"/>
        </w:rPr>
        <w:lastRenderedPageBreak/>
        <w:drawing>
          <wp:inline distT="0" distB="0" distL="0" distR="0" wp14:anchorId="5438DC23" wp14:editId="5734281E">
            <wp:extent cx="5222875" cy="3508375"/>
            <wp:effectExtent l="0" t="0" r="15875" b="1587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0EE3D14" w14:textId="32F5DB74" w:rsidR="00EC4D4B" w:rsidRDefault="00EC4D4B" w:rsidP="00EC4D4B">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sidR="009C3DCC">
        <w:rPr>
          <w:rFonts w:ascii="Times New Roman" w:hAnsi="Times New Roman" w:cs="Times New Roman"/>
          <w:i/>
          <w:sz w:val="18"/>
          <w:szCs w:val="18"/>
        </w:rPr>
        <w:t>5</w:t>
      </w:r>
      <w:r>
        <w:rPr>
          <w:rFonts w:ascii="Times New Roman" w:hAnsi="Times New Roman" w:cs="Times New Roman"/>
          <w:i/>
          <w:sz w:val="18"/>
          <w:szCs w:val="18"/>
        </w:rPr>
        <w:t xml:space="preserve">. Mean </w:t>
      </w:r>
      <w:r w:rsidR="00695974">
        <w:rPr>
          <w:rFonts w:ascii="Times New Roman" w:hAnsi="Times New Roman" w:cs="Times New Roman"/>
          <w:i/>
          <w:sz w:val="18"/>
          <w:szCs w:val="18"/>
        </w:rPr>
        <w:t xml:space="preserve">area-weighted </w:t>
      </w:r>
      <w:r>
        <w:rPr>
          <w:rFonts w:ascii="Times New Roman" w:hAnsi="Times New Roman" w:cs="Times New Roman"/>
          <w:i/>
          <w:sz w:val="18"/>
          <w:szCs w:val="18"/>
        </w:rPr>
        <w:t xml:space="preserve">fractal dimension of patches for each vegetation class for both ICB and SLB. </w:t>
      </w:r>
      <w:r w:rsidR="00A90442">
        <w:rPr>
          <w:rFonts w:ascii="Times New Roman" w:hAnsi="Times New Roman" w:cs="Times New Roman"/>
          <w:i/>
          <w:sz w:val="18"/>
          <w:szCs w:val="18"/>
        </w:rPr>
        <w:t xml:space="preserve">1997 is omitted due to </w:t>
      </w:r>
      <w:proofErr w:type="gramStart"/>
      <w:r w:rsidR="00A90442">
        <w:rPr>
          <w:rFonts w:ascii="Times New Roman" w:hAnsi="Times New Roman" w:cs="Times New Roman"/>
          <w:i/>
          <w:sz w:val="18"/>
          <w:szCs w:val="18"/>
        </w:rPr>
        <w:t>small  differences</w:t>
      </w:r>
      <w:proofErr w:type="gramEnd"/>
      <w:r w:rsidR="00A90442">
        <w:rPr>
          <w:rFonts w:ascii="Times New Roman" w:hAnsi="Times New Roman" w:cs="Times New Roman"/>
          <w:i/>
          <w:sz w:val="18"/>
          <w:szCs w:val="18"/>
        </w:rPr>
        <w:t xml:space="preserve"> in mapping protocol affecting patch fractal dimension.</w:t>
      </w:r>
    </w:p>
    <w:p w14:paraId="4EC9C3C8" w14:textId="14FD267D" w:rsidR="009C3DCC" w:rsidRDefault="009C3DCC" w:rsidP="00EC4D4B">
      <w:pPr>
        <w:rPr>
          <w:rFonts w:ascii="Times New Roman" w:hAnsi="Times New Roman" w:cs="Times New Roman"/>
          <w:i/>
          <w:sz w:val="18"/>
          <w:szCs w:val="18"/>
        </w:rPr>
      </w:pPr>
    </w:p>
    <w:p w14:paraId="310D882C" w14:textId="77777777" w:rsidR="009C3DCC" w:rsidRDefault="009C3DCC" w:rsidP="009C3DCC">
      <w:pPr>
        <w:rPr>
          <w:rFonts w:ascii="Times New Roman" w:hAnsi="Times New Roman" w:cs="Times New Roman"/>
          <w:i/>
          <w:sz w:val="18"/>
          <w:szCs w:val="18"/>
        </w:rPr>
      </w:pPr>
      <w:r>
        <w:rPr>
          <w:noProof/>
          <w:lang w:eastAsia="en-US"/>
        </w:rPr>
        <w:lastRenderedPageBreak/>
        <w:drawing>
          <wp:inline distT="0" distB="0" distL="0" distR="0" wp14:anchorId="158F1AEA" wp14:editId="3736342D">
            <wp:extent cx="5191125" cy="2743200"/>
            <wp:effectExtent l="0" t="0" r="9525"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noProof/>
          <w:lang w:eastAsia="en-US"/>
        </w:rPr>
        <w:drawing>
          <wp:inline distT="0" distB="0" distL="0" distR="0" wp14:anchorId="0AB1F526" wp14:editId="6605C6BD">
            <wp:extent cx="5222875" cy="3317875"/>
            <wp:effectExtent l="0" t="0" r="15875" b="1587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BEF3F2F" w14:textId="16DD45D4" w:rsidR="009C3DCC" w:rsidRDefault="009C3DCC" w:rsidP="009C3DCC">
      <w:pPr>
        <w:rPr>
          <w:rFonts w:ascii="Times New Roman" w:hAnsi="Times New Roman" w:cs="Times New Roman"/>
          <w:i/>
          <w:sz w:val="18"/>
          <w:szCs w:val="18"/>
        </w:rPr>
      </w:pPr>
      <w:r w:rsidRPr="001956EB">
        <w:rPr>
          <w:rFonts w:ascii="Times New Roman" w:hAnsi="Times New Roman" w:cs="Times New Roman"/>
          <w:i/>
          <w:sz w:val="18"/>
          <w:szCs w:val="18"/>
        </w:rPr>
        <w:t xml:space="preserve">Figure </w:t>
      </w:r>
      <w:r w:rsidR="0060035F">
        <w:rPr>
          <w:rFonts w:ascii="Times New Roman" w:hAnsi="Times New Roman" w:cs="Times New Roman"/>
          <w:i/>
          <w:sz w:val="18"/>
          <w:szCs w:val="18"/>
        </w:rPr>
        <w:t>E</w:t>
      </w:r>
      <w:r>
        <w:rPr>
          <w:rFonts w:ascii="Times New Roman" w:hAnsi="Times New Roman" w:cs="Times New Roman"/>
          <w:i/>
          <w:sz w:val="18"/>
          <w:szCs w:val="18"/>
        </w:rPr>
        <w:t>6. Percent of the total vegetated area covered by each vegetation class for both ICB and SLB. Conifer is shown separately from the other vegetation classes due to large differences in scale.</w:t>
      </w:r>
    </w:p>
    <w:p w14:paraId="4EBA486D" w14:textId="77777777" w:rsidR="009C3DCC" w:rsidRDefault="009C3DCC" w:rsidP="00EC4D4B">
      <w:pPr>
        <w:rPr>
          <w:rFonts w:ascii="Times New Roman" w:hAnsi="Times New Roman" w:cs="Times New Roman"/>
          <w:i/>
          <w:sz w:val="18"/>
          <w:szCs w:val="18"/>
        </w:rPr>
      </w:pPr>
    </w:p>
    <w:p w14:paraId="5B2051F3" w14:textId="796748A4" w:rsidR="00EC4D4B" w:rsidRPr="001956EB" w:rsidRDefault="00EC4D4B" w:rsidP="00962E8F">
      <w:pPr>
        <w:rPr>
          <w:rFonts w:ascii="Times New Roman" w:hAnsi="Times New Roman" w:cs="Times New Roman"/>
          <w:i/>
          <w:sz w:val="18"/>
          <w:szCs w:val="18"/>
        </w:rPr>
      </w:pPr>
    </w:p>
    <w:sectPr w:rsidR="00EC4D4B" w:rsidRPr="001956EB" w:rsidSect="006E43F2">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4-25T14:12:00Z" w:initials="JS">
    <w:p w14:paraId="5BDD780A" w14:textId="713FA9A4" w:rsidR="00F0305D" w:rsidRDefault="00F0305D">
      <w:pPr>
        <w:pStyle w:val="CommentText"/>
      </w:pPr>
      <w:r>
        <w:rPr>
          <w:rStyle w:val="CommentReference"/>
        </w:rPr>
        <w:annotationRef/>
      </w:r>
      <w:r>
        <w:t>Katya or Gabrielle?</w:t>
      </w:r>
    </w:p>
  </w:comment>
  <w:comment w:id="1" w:author="Jens Stevens" w:date="2019-03-13T09:18:00Z" w:initials="JS">
    <w:p w14:paraId="5EBEFB7F" w14:textId="77777777" w:rsidR="000D2A3B" w:rsidRDefault="000D2A3B" w:rsidP="00070B79">
      <w:pPr>
        <w:pStyle w:val="CommentText"/>
      </w:pPr>
      <w:r>
        <w:rPr>
          <w:rStyle w:val="CommentReference"/>
        </w:rPr>
        <w:annotationRef/>
      </w:r>
      <w:r>
        <w:t>Might be better in methods.</w:t>
      </w:r>
    </w:p>
  </w:comment>
  <w:comment w:id="2" w:author="Gabrielle Boisrame" w:date="2019-03-15T14:29:00Z" w:initials="GB">
    <w:p w14:paraId="508CE9AE" w14:textId="77777777" w:rsidR="000D2A3B" w:rsidRDefault="000D2A3B" w:rsidP="008E5EA9">
      <w:pPr>
        <w:spacing w:after="120" w:line="480" w:lineRule="auto"/>
        <w:ind w:left="360" w:hanging="360"/>
      </w:pPr>
      <w:r>
        <w:rPr>
          <w:rStyle w:val="CommentReference"/>
        </w:rPr>
        <w:annotationRef/>
      </w:r>
      <w:r>
        <w:t xml:space="preserve">Jens, please add this citation: </w:t>
      </w:r>
    </w:p>
    <w:p w14:paraId="3D223367" w14:textId="3910B217" w:rsidR="000D2A3B" w:rsidRPr="001415F7" w:rsidRDefault="000D2A3B" w:rsidP="008E5EA9">
      <w:pPr>
        <w:spacing w:after="120" w:line="480" w:lineRule="auto"/>
        <w:ind w:left="360" w:hanging="360"/>
        <w:rPr>
          <w:lang w:eastAsia="ko-KR"/>
        </w:rPr>
      </w:pPr>
      <w:r>
        <w:rPr>
          <w:lang w:eastAsia="ko-KR"/>
        </w:rPr>
        <w:t xml:space="preserve">Henn, B., </w:t>
      </w:r>
      <w:r w:rsidRPr="003D7AEE">
        <w:rPr>
          <w:lang w:eastAsia="ko-KR"/>
        </w:rPr>
        <w:t>A</w:t>
      </w:r>
      <w:r>
        <w:rPr>
          <w:lang w:eastAsia="ko-KR"/>
        </w:rPr>
        <w:t>.</w:t>
      </w:r>
      <w:r w:rsidRPr="003D7AEE">
        <w:rPr>
          <w:lang w:eastAsia="ko-KR"/>
        </w:rPr>
        <w:t>J. Newman, B</w:t>
      </w:r>
      <w:r>
        <w:rPr>
          <w:lang w:eastAsia="ko-KR"/>
        </w:rPr>
        <w:t>.</w:t>
      </w:r>
      <w:r w:rsidRPr="003D7AEE">
        <w:rPr>
          <w:lang w:eastAsia="ko-KR"/>
        </w:rPr>
        <w:t xml:space="preserve"> </w:t>
      </w:r>
      <w:proofErr w:type="spellStart"/>
      <w:r w:rsidRPr="003D7AEE">
        <w:rPr>
          <w:lang w:eastAsia="ko-KR"/>
        </w:rPr>
        <w:t>Livneh</w:t>
      </w:r>
      <w:proofErr w:type="spellEnd"/>
      <w:r w:rsidRPr="003D7AEE">
        <w:rPr>
          <w:lang w:eastAsia="ko-KR"/>
        </w:rPr>
        <w:t>, C</w:t>
      </w:r>
      <w:r>
        <w:rPr>
          <w:lang w:eastAsia="ko-KR"/>
        </w:rPr>
        <w:t>.</w:t>
      </w:r>
      <w:r w:rsidRPr="003D7AEE">
        <w:rPr>
          <w:lang w:eastAsia="ko-KR"/>
        </w:rPr>
        <w:t xml:space="preserve"> Daly, </w:t>
      </w:r>
      <w:r>
        <w:rPr>
          <w:lang w:eastAsia="ko-KR"/>
        </w:rPr>
        <w:t xml:space="preserve">and </w:t>
      </w:r>
      <w:r w:rsidRPr="003D7AEE">
        <w:rPr>
          <w:lang w:eastAsia="ko-KR"/>
        </w:rPr>
        <w:t>J</w:t>
      </w:r>
      <w:r>
        <w:rPr>
          <w:lang w:eastAsia="ko-KR"/>
        </w:rPr>
        <w:t>.</w:t>
      </w:r>
      <w:r w:rsidRPr="003D7AEE">
        <w:rPr>
          <w:lang w:eastAsia="ko-KR"/>
        </w:rPr>
        <w:t>D. Lundquist</w:t>
      </w:r>
      <w:r>
        <w:rPr>
          <w:lang w:eastAsia="ko-KR"/>
        </w:rPr>
        <w:t xml:space="preserve">. 2018. An assessment of differences in gridded precipitation datasets in complex terrain. Journal of Hydrology 556: 1205-1219. </w:t>
      </w:r>
      <w:proofErr w:type="spellStart"/>
      <w:r>
        <w:rPr>
          <w:lang w:eastAsia="ko-KR"/>
        </w:rPr>
        <w:t>doi</w:t>
      </w:r>
      <w:proofErr w:type="spellEnd"/>
      <w:r>
        <w:rPr>
          <w:lang w:eastAsia="ko-KR"/>
        </w:rPr>
        <w:t xml:space="preserve">: </w:t>
      </w:r>
      <w:hyperlink r:id="rId1" w:history="1">
        <w:r w:rsidRPr="002536A0">
          <w:rPr>
            <w:rStyle w:val="Hyperlink"/>
            <w:lang w:eastAsia="ko-KR"/>
          </w:rPr>
          <w:t>http://dx.doi.org/10.1016/j.jhydrol.2017.03.008</w:t>
        </w:r>
      </w:hyperlink>
    </w:p>
    <w:p w14:paraId="1C06881E" w14:textId="29E5445F" w:rsidR="000D2A3B" w:rsidRDefault="000D2A3B">
      <w:pPr>
        <w:pStyle w:val="CommentText"/>
      </w:pPr>
    </w:p>
  </w:comment>
  <w:comment w:id="3" w:author="Gabrielle Boisrame" w:date="2019-03-15T14:50:00Z" w:initials="GB">
    <w:p w14:paraId="4B67A43A" w14:textId="7A657309" w:rsidR="000D2A3B" w:rsidRDefault="000D2A3B">
      <w:pPr>
        <w:pStyle w:val="CommentText"/>
      </w:pPr>
      <w:r>
        <w:rPr>
          <w:rStyle w:val="CommentReference"/>
        </w:rPr>
        <w:annotationRef/>
      </w:r>
      <w:r>
        <w:t>Katya, can you insert your latest gap-filled precipitation estimate for WY 2016? Thank you!</w:t>
      </w:r>
    </w:p>
  </w:comment>
  <w:comment w:id="6" w:author="Gabrielle Boisrame" w:date="2019-03-15T13:26:00Z" w:initials="GB">
    <w:p w14:paraId="68FBA05E" w14:textId="77777777" w:rsidR="000D2A3B" w:rsidRDefault="000D2A3B">
      <w:pPr>
        <w:pStyle w:val="CommentText"/>
      </w:pPr>
      <w:r>
        <w:rPr>
          <w:rStyle w:val="CommentReference"/>
        </w:rPr>
        <w:annotationRef/>
      </w:r>
      <w:r>
        <w:t xml:space="preserve">More snowfall, or deeper snowpack? It could have snowed more in ICB, but if it the snow melted faster </w:t>
      </w:r>
      <w:proofErr w:type="spellStart"/>
      <w:r>
        <w:t>then</w:t>
      </w:r>
      <w:proofErr w:type="spellEnd"/>
      <w:r>
        <w:t xml:space="preserve"> the snow would not get as deep as in SCB. </w:t>
      </w:r>
    </w:p>
    <w:p w14:paraId="22D4EF12" w14:textId="77777777" w:rsidR="000D2A3B" w:rsidRDefault="000D2A3B">
      <w:pPr>
        <w:pStyle w:val="CommentText"/>
      </w:pPr>
    </w:p>
    <w:p w14:paraId="3CDBA362" w14:textId="441C162A" w:rsidR="000D2A3B" w:rsidRDefault="000D2A3B">
      <w:pPr>
        <w:pStyle w:val="CommentText"/>
      </w:pPr>
      <w:r>
        <w:t>Katya, have you estimated cumulative snowfall, just from adding up all the times in the dataset that snow depth increases?</w:t>
      </w:r>
    </w:p>
  </w:comment>
  <w:comment w:id="8" w:author="Jens Stevens" w:date="2019-03-10T17:06:00Z" w:initials="JS">
    <w:p w14:paraId="2219AD4B" w14:textId="77777777" w:rsidR="000D2A3B" w:rsidRDefault="000D2A3B" w:rsidP="00CF5D1A">
      <w:pPr>
        <w:pStyle w:val="CommentText"/>
      </w:pPr>
      <w:r>
        <w:rPr>
          <w:rStyle w:val="CommentReference"/>
        </w:rPr>
        <w:annotationRef/>
      </w:r>
      <w:r>
        <w:t xml:space="preserve">I’m still not sure how to reconcile the deeper snow at SCB given our claim from the </w:t>
      </w:r>
      <w:proofErr w:type="spellStart"/>
      <w:r>
        <w:t>precip</w:t>
      </w:r>
      <w:proofErr w:type="spellEnd"/>
      <w:r>
        <w:t xml:space="preserve"> and streamflow data that it is a drier site… I would suspect lower SWE, but that was never measured at SCB…</w:t>
      </w:r>
    </w:p>
  </w:comment>
  <w:comment w:id="10" w:author="Gabrielle Boisrame" w:date="2019-01-07T10:03:00Z" w:initials="GB">
    <w:p w14:paraId="4E19E3CC" w14:textId="77777777" w:rsidR="000D2A3B" w:rsidRDefault="000D2A3B" w:rsidP="00CF5D1A">
      <w:pPr>
        <w:pStyle w:val="CommentText"/>
      </w:pPr>
      <w:r>
        <w:rPr>
          <w:rStyle w:val="CommentReference"/>
        </w:rPr>
        <w:annotationRef/>
      </w:r>
      <w:r>
        <w:t>Please clarify how you are measuring snow melt here. Is it just a decrease in snowpack depth?</w:t>
      </w:r>
    </w:p>
  </w:comment>
  <w:comment w:id="11" w:author="Ekaterina Rakhmatulina" w:date="2019-01-04T19:48:00Z" w:initials="ER">
    <w:p w14:paraId="5244E2DF" w14:textId="77777777" w:rsidR="000D2A3B" w:rsidRDefault="000D2A3B" w:rsidP="00CF5D1A">
      <w:pPr>
        <w:pStyle w:val="CommentText"/>
      </w:pPr>
      <w:r>
        <w:rPr>
          <w:rStyle w:val="CommentReference"/>
        </w:rPr>
        <w:annotationRef/>
      </w:r>
      <w:r>
        <w:t>Check with the closest snow survey. But this will not change much of the results either way.</w:t>
      </w:r>
    </w:p>
  </w:comment>
  <w:comment w:id="12" w:author="Gabrielle Boisrame" w:date="2019-01-09T16:37:00Z" w:initials="GB">
    <w:p w14:paraId="37C07614" w14:textId="77777777" w:rsidR="000D2A3B" w:rsidRDefault="000D2A3B" w:rsidP="00CF5D1A">
      <w:pPr>
        <w:pStyle w:val="CommentText"/>
      </w:pPr>
      <w:r>
        <w:rPr>
          <w:rStyle w:val="CommentReference"/>
        </w:rPr>
        <w:annotationRef/>
      </w:r>
      <w:r>
        <w:t xml:space="preserve">Snow density varied from 0.32 to 0.44 g/cm3 in ICB, depending on site and time of year (snow gets denser over time, and is usually densest under forest canopy). </w:t>
      </w:r>
    </w:p>
    <w:p w14:paraId="6D7EBAC6" w14:textId="77777777" w:rsidR="000D2A3B" w:rsidRDefault="000D2A3B" w:rsidP="00CF5D1A">
      <w:pPr>
        <w:pStyle w:val="CommentText"/>
      </w:pPr>
    </w:p>
  </w:comment>
  <w:comment w:id="13" w:author="Ekaterina Rakhmatulina" w:date="2019-02-08T18:17:00Z" w:initials="ER">
    <w:p w14:paraId="31D03225" w14:textId="77777777" w:rsidR="000D2A3B" w:rsidRDefault="000D2A3B" w:rsidP="00CF5D1A">
      <w:pPr>
        <w:pStyle w:val="CommentText"/>
      </w:pPr>
      <w:r>
        <w:rPr>
          <w:rStyle w:val="CommentReference"/>
        </w:rPr>
        <w:annotationRef/>
      </w:r>
      <w:r>
        <w:t xml:space="preserve">For the timeseries that I was using density, it does not matter whether I use 0.32 or 0.44. All non-zero values were rounded to the same value. </w:t>
      </w:r>
    </w:p>
  </w:comment>
  <w:comment w:id="14" w:author="Jens Stevens" w:date="2019-03-14T15:22:00Z" w:initials="JS">
    <w:p w14:paraId="4D6FDD6E" w14:textId="63FCC550" w:rsidR="000D2A3B" w:rsidRDefault="000D2A3B">
      <w:pPr>
        <w:pStyle w:val="CommentText"/>
      </w:pPr>
      <w:r>
        <w:rPr>
          <w:rStyle w:val="CommentReference"/>
        </w:rPr>
        <w:annotationRef/>
      </w:r>
      <w:r>
        <w:t>Flagging this for additional follow-up between G+K; we still might want to incorporate the Rowell Meadow density data (and let it vary temporally).</w:t>
      </w:r>
    </w:p>
  </w:comment>
  <w:comment w:id="9" w:author="Ekaterina Rakhmatulina" w:date="2019-01-03T17:17:00Z" w:initials="ER">
    <w:p w14:paraId="1B2084CB" w14:textId="77777777" w:rsidR="000D2A3B" w:rsidRDefault="000D2A3B" w:rsidP="00CF5D1A">
      <w:pPr>
        <w:pStyle w:val="CommentText"/>
      </w:pPr>
      <w:r>
        <w:rPr>
          <w:rStyle w:val="CommentReference"/>
        </w:rPr>
        <w:annotationRef/>
      </w:r>
      <w:r>
        <w:rPr>
          <w:rFonts w:ascii="Times New Roman" w:hAnsi="Times New Roman" w:cs="Times New Roman"/>
        </w:rPr>
        <w:t>[Include plots of these and maybe provide what percentage of the gap filling process this accounts for]</w:t>
      </w:r>
    </w:p>
  </w:comment>
  <w:comment w:id="18" w:author="Gabrielle Boisrame" w:date="2019-03-15T13:30:00Z" w:initials="GB">
    <w:p w14:paraId="751401BA" w14:textId="5A141D2B" w:rsidR="000D2A3B" w:rsidRDefault="000D2A3B">
      <w:pPr>
        <w:pStyle w:val="CommentText"/>
      </w:pPr>
      <w:r>
        <w:rPr>
          <w:rStyle w:val="CommentReference"/>
        </w:rPr>
        <w:annotationRef/>
      </w:r>
      <w:r>
        <w:t>I don’t think the camera was that high up. I think the cameras were &lt;6 feet above the ground. It’s the top of the weather stations that were ~220cm high.</w:t>
      </w:r>
    </w:p>
  </w:comment>
  <w:comment w:id="15" w:author="Jens Stevens" w:date="2019-03-14T15:38:00Z" w:initials="JS">
    <w:p w14:paraId="1F6D57AE" w14:textId="354B545C" w:rsidR="000D2A3B" w:rsidRDefault="000D2A3B">
      <w:pPr>
        <w:pStyle w:val="CommentText"/>
      </w:pPr>
      <w:r>
        <w:rPr>
          <w:rStyle w:val="CommentReference"/>
        </w:rPr>
        <w:annotationRef/>
      </w:r>
      <w:r>
        <w:t>How did you deal with this?</w:t>
      </w:r>
    </w:p>
  </w:comment>
  <w:comment w:id="20" w:author="Gabrielle Boisrame" w:date="2019-03-21T14:53:00Z" w:initials="GB">
    <w:p w14:paraId="34635F1B" w14:textId="0B11EA95" w:rsidR="000D2A3B" w:rsidRDefault="000D2A3B">
      <w:pPr>
        <w:pStyle w:val="CommentText"/>
      </w:pPr>
      <w:r>
        <w:rPr>
          <w:rStyle w:val="CommentReference"/>
        </w:rPr>
        <w:annotationRef/>
      </w:r>
      <w:r>
        <w:t>I’ll work on making this figure prettier, but wanted to get it out there for people to see the model results.</w:t>
      </w:r>
    </w:p>
  </w:comment>
  <w:comment w:id="23" w:author="Gabrielle Boisrame" w:date="2019-03-15T15:54:00Z" w:initials="GB">
    <w:p w14:paraId="16725110" w14:textId="1DF248F4" w:rsidR="000D2A3B" w:rsidRDefault="000D2A3B">
      <w:pPr>
        <w:pStyle w:val="CommentText"/>
      </w:pPr>
      <w:r>
        <w:rPr>
          <w:rStyle w:val="CommentReference"/>
        </w:rPr>
        <w:annotationRef/>
      </w:r>
      <w:r>
        <w:t>I will get these citations to Jens if I end up wanting to keep them.</w:t>
      </w:r>
    </w:p>
  </w:comment>
  <w:comment w:id="24" w:author="Gabrielle Boisrame" w:date="2019-03-25T14:16:00Z" w:initials="GB">
    <w:p w14:paraId="3298F52E" w14:textId="485B5A70" w:rsidR="000D2A3B" w:rsidRDefault="000D2A3B">
      <w:pPr>
        <w:pStyle w:val="CommentText"/>
      </w:pPr>
      <w:r>
        <w:rPr>
          <w:rStyle w:val="CommentReference"/>
        </w:rPr>
        <w:annotationRef/>
      </w:r>
      <w:r>
        <w:t>I can make these plots prettier, but I wanted to get them out there as soon as possible.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DD780A" w15:done="0"/>
  <w15:commentEx w15:paraId="5EBEFB7F" w15:done="0"/>
  <w15:commentEx w15:paraId="1C06881E" w15:done="0"/>
  <w15:commentEx w15:paraId="4B67A43A" w15:done="0"/>
  <w15:commentEx w15:paraId="3CDBA362" w15:done="0"/>
  <w15:commentEx w15:paraId="2219AD4B" w15:done="0"/>
  <w15:commentEx w15:paraId="4E19E3CC" w15:done="0"/>
  <w15:commentEx w15:paraId="5244E2DF" w15:done="0"/>
  <w15:commentEx w15:paraId="6D7EBAC6" w15:paraIdParent="5244E2DF" w15:done="0"/>
  <w15:commentEx w15:paraId="31D03225" w15:paraIdParent="5244E2DF" w15:done="0"/>
  <w15:commentEx w15:paraId="4D6FDD6E" w15:paraIdParent="5244E2DF" w15:done="0"/>
  <w15:commentEx w15:paraId="1B2084CB" w15:done="0"/>
  <w15:commentEx w15:paraId="751401BA" w15:done="0"/>
  <w15:commentEx w15:paraId="1F6D57AE" w15:done="0"/>
  <w15:commentEx w15:paraId="34635F1B" w15:done="0"/>
  <w15:commentEx w15:paraId="16725110" w15:done="0"/>
  <w15:commentEx w15:paraId="3298F5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DD780A" w16cid:durableId="206C3EE0"/>
  <w16cid:commentId w16cid:paraId="5EBEFB7F" w16cid:durableId="202FD650"/>
  <w16cid:commentId w16cid:paraId="1C06881E" w16cid:durableId="206846C0"/>
  <w16cid:commentId w16cid:paraId="4B67A43A" w16cid:durableId="206846C1"/>
  <w16cid:commentId w16cid:paraId="3CDBA362" w16cid:durableId="206846C2"/>
  <w16cid:commentId w16cid:paraId="2219AD4B" w16cid:durableId="202FC2A2"/>
  <w16cid:commentId w16cid:paraId="4E19E3CC" w16cid:durableId="1FE08319"/>
  <w16cid:commentId w16cid:paraId="5244E2DF" w16cid:durableId="1FDA36F2"/>
  <w16cid:commentId w16cid:paraId="6D7EBAC6" w16cid:durableId="20059DF9"/>
  <w16cid:commentId w16cid:paraId="31D03225" w16cid:durableId="2008461F"/>
  <w16cid:commentId w16cid:paraId="4D6FDD6E" w16cid:durableId="2034F02F"/>
  <w16cid:commentId w16cid:paraId="1B2084CB" w16cid:durableId="1FDA35ED"/>
  <w16cid:commentId w16cid:paraId="751401BA" w16cid:durableId="206846CA"/>
  <w16cid:commentId w16cid:paraId="1F6D57AE" w16cid:durableId="2034F3E0"/>
  <w16cid:commentId w16cid:paraId="34635F1B" w16cid:durableId="206846CC"/>
  <w16cid:commentId w16cid:paraId="16725110" w16cid:durableId="206846CD"/>
  <w16cid:commentId w16cid:paraId="3298F52E" w16cid:durableId="206846C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Gabrielle Boisrame">
    <w15:presenceInfo w15:providerId="AD" w15:userId="S-1-5-21-2983108227-3104936336-457092868-27413"/>
  </w15:person>
  <w15:person w15:author="Ekaterina Rakhmatulina">
    <w15:presenceInfo w15:providerId="Windows Live" w15:userId="26389bc3b0d5e4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Literature Cited&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3725&lt;/item&gt;&lt;/record-ids&gt;&lt;/item&gt;&lt;/Libraries&gt;"/>
  </w:docVars>
  <w:rsids>
    <w:rsidRoot w:val="00CF5D1A"/>
    <w:rsid w:val="00064A28"/>
    <w:rsid w:val="00070B79"/>
    <w:rsid w:val="00073B35"/>
    <w:rsid w:val="000C5960"/>
    <w:rsid w:val="000D2A3B"/>
    <w:rsid w:val="000F21B7"/>
    <w:rsid w:val="00135441"/>
    <w:rsid w:val="0014213B"/>
    <w:rsid w:val="0016288C"/>
    <w:rsid w:val="001668F1"/>
    <w:rsid w:val="001916BB"/>
    <w:rsid w:val="001956EB"/>
    <w:rsid w:val="001F4625"/>
    <w:rsid w:val="002128F6"/>
    <w:rsid w:val="0025564C"/>
    <w:rsid w:val="00292D5F"/>
    <w:rsid w:val="002A668D"/>
    <w:rsid w:val="002B0A1B"/>
    <w:rsid w:val="002D25B9"/>
    <w:rsid w:val="002E3130"/>
    <w:rsid w:val="00335C43"/>
    <w:rsid w:val="003370D0"/>
    <w:rsid w:val="0036555F"/>
    <w:rsid w:val="00385DE6"/>
    <w:rsid w:val="003B4FA9"/>
    <w:rsid w:val="003C70D5"/>
    <w:rsid w:val="003F2AD4"/>
    <w:rsid w:val="004225F2"/>
    <w:rsid w:val="00431E74"/>
    <w:rsid w:val="00441D44"/>
    <w:rsid w:val="0045798E"/>
    <w:rsid w:val="00460321"/>
    <w:rsid w:val="004778A9"/>
    <w:rsid w:val="0049023C"/>
    <w:rsid w:val="00490CF8"/>
    <w:rsid w:val="00494297"/>
    <w:rsid w:val="00503803"/>
    <w:rsid w:val="00510998"/>
    <w:rsid w:val="00512CA7"/>
    <w:rsid w:val="00540299"/>
    <w:rsid w:val="00556323"/>
    <w:rsid w:val="00560192"/>
    <w:rsid w:val="00575D3F"/>
    <w:rsid w:val="0059455A"/>
    <w:rsid w:val="005C12F0"/>
    <w:rsid w:val="005C57E6"/>
    <w:rsid w:val="005C5E99"/>
    <w:rsid w:val="005D1C42"/>
    <w:rsid w:val="005D4B59"/>
    <w:rsid w:val="005D7CA4"/>
    <w:rsid w:val="005E034E"/>
    <w:rsid w:val="005E06EB"/>
    <w:rsid w:val="0060035F"/>
    <w:rsid w:val="00603013"/>
    <w:rsid w:val="0062731F"/>
    <w:rsid w:val="0062769E"/>
    <w:rsid w:val="00641B54"/>
    <w:rsid w:val="00666AF0"/>
    <w:rsid w:val="00687F5B"/>
    <w:rsid w:val="00695974"/>
    <w:rsid w:val="006B24D4"/>
    <w:rsid w:val="006C1817"/>
    <w:rsid w:val="006E1EAA"/>
    <w:rsid w:val="006E424D"/>
    <w:rsid w:val="006E43F2"/>
    <w:rsid w:val="006F395B"/>
    <w:rsid w:val="00753FBB"/>
    <w:rsid w:val="007549F4"/>
    <w:rsid w:val="007A3A61"/>
    <w:rsid w:val="007B375B"/>
    <w:rsid w:val="008203BD"/>
    <w:rsid w:val="0082107E"/>
    <w:rsid w:val="008231EE"/>
    <w:rsid w:val="00842327"/>
    <w:rsid w:val="008607A1"/>
    <w:rsid w:val="0088600D"/>
    <w:rsid w:val="008A63EB"/>
    <w:rsid w:val="008D5B07"/>
    <w:rsid w:val="008E1743"/>
    <w:rsid w:val="008E5EA9"/>
    <w:rsid w:val="00914AD8"/>
    <w:rsid w:val="00962E8F"/>
    <w:rsid w:val="009B1A20"/>
    <w:rsid w:val="009B5AB5"/>
    <w:rsid w:val="009C3DCC"/>
    <w:rsid w:val="009E3B6B"/>
    <w:rsid w:val="009F6C63"/>
    <w:rsid w:val="00A23110"/>
    <w:rsid w:val="00A57443"/>
    <w:rsid w:val="00A867B5"/>
    <w:rsid w:val="00A90442"/>
    <w:rsid w:val="00AA4068"/>
    <w:rsid w:val="00AF0E1F"/>
    <w:rsid w:val="00B013B9"/>
    <w:rsid w:val="00B20B05"/>
    <w:rsid w:val="00B70D8A"/>
    <w:rsid w:val="00B736BF"/>
    <w:rsid w:val="00B746B9"/>
    <w:rsid w:val="00B91C1C"/>
    <w:rsid w:val="00BB3E45"/>
    <w:rsid w:val="00BC3F8B"/>
    <w:rsid w:val="00BC764E"/>
    <w:rsid w:val="00BE430B"/>
    <w:rsid w:val="00BF5627"/>
    <w:rsid w:val="00BF68B0"/>
    <w:rsid w:val="00C31BA2"/>
    <w:rsid w:val="00C4579B"/>
    <w:rsid w:val="00C55898"/>
    <w:rsid w:val="00C56843"/>
    <w:rsid w:val="00C6666E"/>
    <w:rsid w:val="00C934CE"/>
    <w:rsid w:val="00CE2D4C"/>
    <w:rsid w:val="00CF5D1A"/>
    <w:rsid w:val="00D1115A"/>
    <w:rsid w:val="00D6377B"/>
    <w:rsid w:val="00DB2115"/>
    <w:rsid w:val="00DB2AE6"/>
    <w:rsid w:val="00DC0C89"/>
    <w:rsid w:val="00DD1691"/>
    <w:rsid w:val="00E14878"/>
    <w:rsid w:val="00E218F9"/>
    <w:rsid w:val="00E64D9C"/>
    <w:rsid w:val="00EB6236"/>
    <w:rsid w:val="00EC3F6E"/>
    <w:rsid w:val="00EC4D4B"/>
    <w:rsid w:val="00EE1846"/>
    <w:rsid w:val="00F0305D"/>
    <w:rsid w:val="00F67097"/>
    <w:rsid w:val="00F90897"/>
    <w:rsid w:val="00F9571E"/>
    <w:rsid w:val="00FE0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B0F58"/>
  <w15:chartTrackingRefBased/>
  <w15:docId w15:val="{859AD557-B9F8-4F4D-8D9E-E53634F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F5D1A"/>
    <w:rPr>
      <w:lang w:eastAsia="ja-JP"/>
    </w:rPr>
  </w:style>
  <w:style w:type="paragraph" w:styleId="Heading1">
    <w:name w:val="heading 1"/>
    <w:basedOn w:val="Normal"/>
    <w:next w:val="Normal"/>
    <w:link w:val="Heading1Char"/>
    <w:uiPriority w:val="9"/>
    <w:qFormat/>
    <w:rsid w:val="00CF5D1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D1A"/>
    <w:rPr>
      <w:rFonts w:asciiTheme="majorHAnsi" w:eastAsiaTheme="majorEastAsia" w:hAnsiTheme="majorHAnsi" w:cstheme="majorBidi"/>
      <w:color w:val="2F5496" w:themeColor="accent1" w:themeShade="BF"/>
      <w:sz w:val="32"/>
      <w:szCs w:val="32"/>
      <w:lang w:eastAsia="ja-JP"/>
    </w:rPr>
  </w:style>
  <w:style w:type="character" w:styleId="CommentReference">
    <w:name w:val="annotation reference"/>
    <w:basedOn w:val="DefaultParagraphFont"/>
    <w:uiPriority w:val="99"/>
    <w:semiHidden/>
    <w:unhideWhenUsed/>
    <w:rsid w:val="00CF5D1A"/>
    <w:rPr>
      <w:sz w:val="18"/>
      <w:szCs w:val="18"/>
    </w:rPr>
  </w:style>
  <w:style w:type="paragraph" w:styleId="CommentText">
    <w:name w:val="annotation text"/>
    <w:basedOn w:val="Normal"/>
    <w:link w:val="CommentTextChar"/>
    <w:uiPriority w:val="99"/>
    <w:unhideWhenUsed/>
    <w:rsid w:val="00CF5D1A"/>
  </w:style>
  <w:style w:type="character" w:customStyle="1" w:styleId="CommentTextChar">
    <w:name w:val="Comment Text Char"/>
    <w:basedOn w:val="DefaultParagraphFont"/>
    <w:link w:val="CommentText"/>
    <w:uiPriority w:val="99"/>
    <w:rsid w:val="00CF5D1A"/>
    <w:rPr>
      <w:lang w:eastAsia="ja-JP"/>
    </w:rPr>
  </w:style>
  <w:style w:type="paragraph" w:styleId="Caption">
    <w:name w:val="caption"/>
    <w:basedOn w:val="Normal"/>
    <w:next w:val="Normal"/>
    <w:uiPriority w:val="35"/>
    <w:unhideWhenUsed/>
    <w:qFormat/>
    <w:rsid w:val="00CF5D1A"/>
    <w:pPr>
      <w:spacing w:after="200"/>
    </w:pPr>
    <w:rPr>
      <w:i/>
      <w:iCs/>
      <w:color w:val="44546A" w:themeColor="text2"/>
      <w:sz w:val="18"/>
      <w:szCs w:val="18"/>
    </w:rPr>
  </w:style>
  <w:style w:type="character" w:styleId="LineNumber">
    <w:name w:val="line number"/>
    <w:basedOn w:val="DefaultParagraphFont"/>
    <w:uiPriority w:val="99"/>
    <w:semiHidden/>
    <w:unhideWhenUsed/>
    <w:rsid w:val="00CF5D1A"/>
  </w:style>
  <w:style w:type="paragraph" w:styleId="BalloonText">
    <w:name w:val="Balloon Text"/>
    <w:basedOn w:val="Normal"/>
    <w:link w:val="BalloonTextChar"/>
    <w:uiPriority w:val="99"/>
    <w:semiHidden/>
    <w:unhideWhenUsed/>
    <w:rsid w:val="00CF5D1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F5D1A"/>
    <w:rPr>
      <w:rFonts w:ascii="Times New Roman" w:hAnsi="Times New Roman" w:cs="Times New Roman"/>
      <w:sz w:val="18"/>
      <w:szCs w:val="18"/>
      <w:lang w:eastAsia="ja-JP"/>
    </w:rPr>
  </w:style>
  <w:style w:type="table" w:styleId="TableGrid">
    <w:name w:val="Table Grid"/>
    <w:basedOn w:val="TableNormal"/>
    <w:uiPriority w:val="39"/>
    <w:rsid w:val="00441D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16288C"/>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16288C"/>
    <w:rPr>
      <w:rFonts w:ascii="Calibri" w:hAnsi="Calibri" w:cs="Calibri"/>
      <w:lang w:eastAsia="ja-JP"/>
    </w:rPr>
  </w:style>
  <w:style w:type="paragraph" w:customStyle="1" w:styleId="EndNoteBibliography">
    <w:name w:val="EndNote Bibliography"/>
    <w:basedOn w:val="Normal"/>
    <w:link w:val="EndNoteBibliographyChar"/>
    <w:rsid w:val="0016288C"/>
    <w:rPr>
      <w:rFonts w:ascii="Calibri" w:hAnsi="Calibri" w:cs="Calibri"/>
    </w:rPr>
  </w:style>
  <w:style w:type="character" w:customStyle="1" w:styleId="EndNoteBibliographyChar">
    <w:name w:val="EndNote Bibliography Char"/>
    <w:basedOn w:val="DefaultParagraphFont"/>
    <w:link w:val="EndNoteBibliography"/>
    <w:rsid w:val="0016288C"/>
    <w:rPr>
      <w:rFonts w:ascii="Calibri" w:hAnsi="Calibri" w:cs="Calibri"/>
      <w:lang w:eastAsia="ja-JP"/>
    </w:rPr>
  </w:style>
  <w:style w:type="paragraph" w:styleId="CommentSubject">
    <w:name w:val="annotation subject"/>
    <w:basedOn w:val="CommentText"/>
    <w:next w:val="CommentText"/>
    <w:link w:val="CommentSubjectChar"/>
    <w:uiPriority w:val="99"/>
    <w:semiHidden/>
    <w:unhideWhenUsed/>
    <w:rsid w:val="00494297"/>
    <w:rPr>
      <w:b/>
      <w:bCs/>
      <w:sz w:val="20"/>
      <w:szCs w:val="20"/>
    </w:rPr>
  </w:style>
  <w:style w:type="character" w:customStyle="1" w:styleId="CommentSubjectChar">
    <w:name w:val="Comment Subject Char"/>
    <w:basedOn w:val="CommentTextChar"/>
    <w:link w:val="CommentSubject"/>
    <w:uiPriority w:val="99"/>
    <w:semiHidden/>
    <w:rsid w:val="00494297"/>
    <w:rPr>
      <w:b/>
      <w:bCs/>
      <w:sz w:val="20"/>
      <w:szCs w:val="20"/>
      <w:lang w:eastAsia="ja-JP"/>
    </w:rPr>
  </w:style>
  <w:style w:type="character" w:styleId="Hyperlink">
    <w:name w:val="Hyperlink"/>
    <w:basedOn w:val="DefaultParagraphFont"/>
    <w:uiPriority w:val="99"/>
    <w:unhideWhenUsed/>
    <w:rsid w:val="008E5EA9"/>
    <w:rPr>
      <w:color w:val="0563C1" w:themeColor="hyperlink"/>
      <w:u w:val="single"/>
    </w:rPr>
  </w:style>
  <w:style w:type="character" w:styleId="FollowedHyperlink">
    <w:name w:val="FollowedHyperlink"/>
    <w:basedOn w:val="DefaultParagraphFont"/>
    <w:uiPriority w:val="99"/>
    <w:semiHidden/>
    <w:unhideWhenUsed/>
    <w:rsid w:val="008E5E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9557">
      <w:bodyDiv w:val="1"/>
      <w:marLeft w:val="0"/>
      <w:marRight w:val="0"/>
      <w:marTop w:val="0"/>
      <w:marBottom w:val="0"/>
      <w:divBdr>
        <w:top w:val="none" w:sz="0" w:space="0" w:color="auto"/>
        <w:left w:val="none" w:sz="0" w:space="0" w:color="auto"/>
        <w:bottom w:val="none" w:sz="0" w:space="0" w:color="auto"/>
        <w:right w:val="none" w:sz="0" w:space="0" w:color="auto"/>
      </w:divBdr>
    </w:div>
    <w:div w:id="714356097">
      <w:bodyDiv w:val="1"/>
      <w:marLeft w:val="0"/>
      <w:marRight w:val="0"/>
      <w:marTop w:val="0"/>
      <w:marBottom w:val="0"/>
      <w:divBdr>
        <w:top w:val="none" w:sz="0" w:space="0" w:color="auto"/>
        <w:left w:val="none" w:sz="0" w:space="0" w:color="auto"/>
        <w:bottom w:val="none" w:sz="0" w:space="0" w:color="auto"/>
        <w:right w:val="none" w:sz="0" w:space="0" w:color="auto"/>
      </w:divBdr>
    </w:div>
    <w:div w:id="866913190">
      <w:bodyDiv w:val="1"/>
      <w:marLeft w:val="0"/>
      <w:marRight w:val="0"/>
      <w:marTop w:val="0"/>
      <w:marBottom w:val="0"/>
      <w:divBdr>
        <w:top w:val="none" w:sz="0" w:space="0" w:color="auto"/>
        <w:left w:val="none" w:sz="0" w:space="0" w:color="auto"/>
        <w:bottom w:val="none" w:sz="0" w:space="0" w:color="auto"/>
        <w:right w:val="none" w:sz="0" w:space="0" w:color="auto"/>
      </w:divBdr>
    </w:div>
    <w:div w:id="1119107341">
      <w:bodyDiv w:val="1"/>
      <w:marLeft w:val="0"/>
      <w:marRight w:val="0"/>
      <w:marTop w:val="0"/>
      <w:marBottom w:val="0"/>
      <w:divBdr>
        <w:top w:val="none" w:sz="0" w:space="0" w:color="auto"/>
        <w:left w:val="none" w:sz="0" w:space="0" w:color="auto"/>
        <w:bottom w:val="none" w:sz="0" w:space="0" w:color="auto"/>
        <w:right w:val="none" w:sz="0" w:space="0" w:color="auto"/>
      </w:divBdr>
    </w:div>
    <w:div w:id="153730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dx.doi.org/10.1016/j.jhydrol.2017.03.008"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jpg"/><Relationship Id="rId34" Type="http://schemas.openxmlformats.org/officeDocument/2006/relationships/chart" Target="charts/chart7.xml"/><Relationship Id="rId7" Type="http://schemas.microsoft.com/office/2016/09/relationships/commentsIds" Target="commentsId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chart" Target="charts/chart3.xml"/><Relationship Id="rId41"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chart" Target="charts/chart5.xml"/><Relationship Id="rId37" Type="http://schemas.openxmlformats.org/officeDocument/2006/relationships/chart" Target="charts/chart10.xml"/><Relationship Id="rId40"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chart" Target="charts/chart2.xml"/><Relationship Id="rId36" Type="http://schemas.openxmlformats.org/officeDocument/2006/relationships/chart" Target="charts/chart9.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e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chart" Target="charts/chart8.xml"/><Relationship Id="rId8" Type="http://schemas.openxmlformats.org/officeDocument/2006/relationships/hyperlink" Target="http://www.prism.oregonstate.edu"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6.xml"/><Relationship Id="rId38" Type="http://schemas.openxmlformats.org/officeDocument/2006/relationships/chart" Target="charts/chart1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boisrame\Google%20Drive\ThompsonFire\VegChangeAnals\FragstatOut_ICB_SEK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399431674209986"/>
          <c:y val="5.1400554097404488E-2"/>
          <c:w val="0.65365438256267605"/>
          <c:h val="0.73444808982210552"/>
        </c:manualLayout>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landscape!$C$2:$C$6</c:f>
              <c:numCache>
                <c:formatCode>General</c:formatCode>
                <c:ptCount val="5"/>
                <c:pt idx="0">
                  <c:v>0.4471</c:v>
                </c:pt>
                <c:pt idx="1">
                  <c:v>0.52510000000000001</c:v>
                </c:pt>
                <c:pt idx="2">
                  <c:v>0.6</c:v>
                </c:pt>
                <c:pt idx="3">
                  <c:v>0.66279999999999994</c:v>
                </c:pt>
                <c:pt idx="4">
                  <c:v>0.69969999999999999</c:v>
                </c:pt>
              </c:numCache>
            </c:numRef>
          </c:yVal>
          <c:smooth val="1"/>
          <c:extLst>
            <c:ext xmlns:c16="http://schemas.microsoft.com/office/drawing/2014/chart" uri="{C3380CC4-5D6E-409C-BE32-E72D297353CC}">
              <c16:uniqueId val="{00000000-A934-46D6-B03B-825728303539}"/>
            </c:ext>
          </c:extLst>
        </c:ser>
        <c:ser>
          <c:idx val="0"/>
          <c:order val="1"/>
          <c:tx>
            <c:v>SLB</c:v>
          </c:tx>
          <c:xVal>
            <c:numRef>
              <c:f>landscape!$B$10:$B$11</c:f>
              <c:numCache>
                <c:formatCode>General</c:formatCode>
                <c:ptCount val="2"/>
                <c:pt idx="0">
                  <c:v>1973</c:v>
                </c:pt>
                <c:pt idx="1">
                  <c:v>2014</c:v>
                </c:pt>
              </c:numCache>
            </c:numRef>
          </c:xVal>
          <c:yVal>
            <c:numRef>
              <c:f>landscape!$C$10:$C$11</c:f>
              <c:numCache>
                <c:formatCode>General</c:formatCode>
                <c:ptCount val="2"/>
                <c:pt idx="0">
                  <c:v>0.43230000000000002</c:v>
                </c:pt>
                <c:pt idx="1">
                  <c:v>0.44119999999999998</c:v>
                </c:pt>
              </c:numCache>
            </c:numRef>
          </c:yVal>
          <c:smooth val="1"/>
          <c:extLst>
            <c:ext xmlns:c16="http://schemas.microsoft.com/office/drawing/2014/chart" uri="{C3380CC4-5D6E-409C-BE32-E72D297353CC}">
              <c16:uniqueId val="{00000001-A934-46D6-B03B-82572830353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title>
          <c:tx>
            <c:rich>
              <a:bodyPr/>
              <a:lstStyle/>
              <a:p>
                <a:pPr>
                  <a:defRPr/>
                </a:pPr>
                <a:r>
                  <a:rPr lang="en-US" sz="1400"/>
                  <a:t>Year</a:t>
                </a:r>
              </a:p>
            </c:rich>
          </c:tx>
          <c:overlay val="0"/>
        </c:title>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title>
          <c:tx>
            <c:rich>
              <a:bodyPr/>
              <a:lstStyle/>
              <a:p>
                <a:pPr>
                  <a:defRPr/>
                </a:pPr>
                <a:r>
                  <a:rPr lang="en-US" sz="1400"/>
                  <a:t>SHEI</a:t>
                </a:r>
              </a:p>
            </c:rich>
          </c:tx>
          <c:overlay val="0"/>
        </c:title>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 Conifers</a:t>
            </a:r>
          </a:p>
        </c:rich>
      </c:tx>
      <c:layout>
        <c:manualLayout>
          <c:xMode val="edge"/>
          <c:yMode val="edge"/>
          <c:x val="0.16475831346769726"/>
          <c:y val="2.7777777777777776E-2"/>
        </c:manualLayout>
      </c:layout>
      <c:overlay val="0"/>
      <c:spPr>
        <a:noFill/>
        <a:ln>
          <a:noFill/>
        </a:ln>
        <a:effectLst/>
      </c:spPr>
    </c:title>
    <c:autoTitleDeleted val="0"/>
    <c:plotArea>
      <c:layout>
        <c:manualLayout>
          <c:layoutTarget val="inner"/>
          <c:xMode val="edge"/>
          <c:yMode val="edge"/>
          <c:x val="5.8640082833682487E-2"/>
          <c:y val="0.17171296296296296"/>
          <c:w val="0.63466859303137568"/>
          <c:h val="0.72088764946048411"/>
        </c:manualLayout>
      </c:layout>
      <c:scatterChart>
        <c:scatterStyle val="smoothMarker"/>
        <c:varyColors val="0"/>
        <c:ser>
          <c:idx val="1"/>
          <c:order val="0"/>
          <c:tx>
            <c:v>ICB</c:v>
          </c:tx>
          <c:xVal>
            <c:numRef>
              <c:f>FragstatOut_4_7_16_class!$B$2:$B$6</c:f>
              <c:numCache>
                <c:formatCode>General</c:formatCode>
                <c:ptCount val="5"/>
                <c:pt idx="0">
                  <c:v>1969</c:v>
                </c:pt>
                <c:pt idx="1">
                  <c:v>1987</c:v>
                </c:pt>
                <c:pt idx="2">
                  <c:v>1997</c:v>
                </c:pt>
                <c:pt idx="3">
                  <c:v>2005</c:v>
                </c:pt>
                <c:pt idx="4">
                  <c:v>2012</c:v>
                </c:pt>
              </c:numCache>
            </c:numRef>
          </c:xVal>
          <c:yVal>
            <c:numRef>
              <c:f>FragstatOut_4_7_16_class!$D$2:$D$6</c:f>
              <c:numCache>
                <c:formatCode>General</c:formatCode>
                <c:ptCount val="5"/>
                <c:pt idx="0">
                  <c:v>81.907700000000006</c:v>
                </c:pt>
                <c:pt idx="1">
                  <c:v>76.341700000000003</c:v>
                </c:pt>
                <c:pt idx="2">
                  <c:v>69.365799999999993</c:v>
                </c:pt>
                <c:pt idx="3">
                  <c:v>66.533699999999996</c:v>
                </c:pt>
                <c:pt idx="4">
                  <c:v>61.797199999999997</c:v>
                </c:pt>
              </c:numCache>
            </c:numRef>
          </c:yVal>
          <c:smooth val="1"/>
          <c:extLst>
            <c:ext xmlns:c16="http://schemas.microsoft.com/office/drawing/2014/chart" uri="{C3380CC4-5D6E-409C-BE32-E72D297353CC}">
              <c16:uniqueId val="{00000000-D800-4E18-A8EF-507477A9298A}"/>
            </c:ext>
          </c:extLst>
        </c:ser>
        <c:ser>
          <c:idx val="0"/>
          <c:order val="1"/>
          <c:tx>
            <c:v>SLB</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FragstatOut_4_7_16_class!$D$36:$D$37</c:f>
              <c:numCache>
                <c:formatCode>General</c:formatCode>
                <c:ptCount val="2"/>
                <c:pt idx="0">
                  <c:v>83.424300000000002</c:v>
                </c:pt>
                <c:pt idx="1">
                  <c:v>82.723299999999995</c:v>
                </c:pt>
              </c:numCache>
            </c:numRef>
          </c:yVal>
          <c:smooth val="1"/>
          <c:extLst>
            <c:ext xmlns:c16="http://schemas.microsoft.com/office/drawing/2014/chart" uri="{C3380CC4-5D6E-409C-BE32-E72D297353CC}">
              <c16:uniqueId val="{00000001-D800-4E18-A8EF-507477A9298A}"/>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77433619880083793"/>
          <c:y val="0.44889836687080781"/>
          <c:w val="0.10823260853861157"/>
          <c:h val="0.1674343832020997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Percent of Landscape</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FragstatOut_4_7_16_class!$D$17:$D$21</c:f>
              <c:numCache>
                <c:formatCode>General</c:formatCode>
                <c:ptCount val="5"/>
                <c:pt idx="0">
                  <c:v>0.61650000000000005</c:v>
                </c:pt>
                <c:pt idx="1">
                  <c:v>0.51280000000000003</c:v>
                </c:pt>
                <c:pt idx="2">
                  <c:v>1.0911</c:v>
                </c:pt>
                <c:pt idx="3">
                  <c:v>1.7591000000000001</c:v>
                </c:pt>
                <c:pt idx="4">
                  <c:v>1.5768</c:v>
                </c:pt>
              </c:numCache>
            </c:numRef>
          </c:yVal>
          <c:smooth val="1"/>
          <c:extLst>
            <c:ext xmlns:c16="http://schemas.microsoft.com/office/drawing/2014/chart" uri="{C3380CC4-5D6E-409C-BE32-E72D297353CC}">
              <c16:uniqueId val="{00000000-12F2-42C0-AEEB-8AC0AF99371B}"/>
            </c:ext>
          </c:extLst>
        </c:ser>
        <c:ser>
          <c:idx val="3"/>
          <c:order val="1"/>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FragstatOut_4_7_16_class!$D$38:$D$39</c:f>
              <c:numCache>
                <c:formatCode>General</c:formatCode>
                <c:ptCount val="2"/>
                <c:pt idx="0">
                  <c:v>1.2332000000000001</c:v>
                </c:pt>
                <c:pt idx="1">
                  <c:v>1.0607</c:v>
                </c:pt>
              </c:numCache>
            </c:numRef>
          </c:yVal>
          <c:smooth val="1"/>
          <c:extLst>
            <c:ext xmlns:c16="http://schemas.microsoft.com/office/drawing/2014/chart" uri="{C3380CC4-5D6E-409C-BE32-E72D297353CC}">
              <c16:uniqueId val="{00000001-12F2-42C0-AEEB-8AC0AF99371B}"/>
            </c:ext>
          </c:extLst>
        </c:ser>
        <c:ser>
          <c:idx val="4"/>
          <c:order val="2"/>
          <c:tx>
            <c:v>ICB Shrub</c:v>
          </c:tx>
          <c:spPr>
            <a:ln>
              <a:solidFill>
                <a:schemeClr val="accent6">
                  <a:lumMod val="50000"/>
                </a:schemeClr>
              </a:solidFill>
            </a:ln>
          </c:spPr>
          <c:marker>
            <c:symbol val="star"/>
            <c:size val="7"/>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FragstatOut_4_7_16_class!$D$7:$D$11</c:f>
              <c:numCache>
                <c:formatCode>General</c:formatCode>
                <c:ptCount val="5"/>
                <c:pt idx="0">
                  <c:v>9.6744000000000003</c:v>
                </c:pt>
                <c:pt idx="1">
                  <c:v>9.3536999999999999</c:v>
                </c:pt>
                <c:pt idx="2">
                  <c:v>7.609</c:v>
                </c:pt>
                <c:pt idx="3">
                  <c:v>12.454700000000001</c:v>
                </c:pt>
                <c:pt idx="4">
                  <c:v>13.1717</c:v>
                </c:pt>
              </c:numCache>
            </c:numRef>
          </c:yVal>
          <c:smooth val="1"/>
          <c:extLst>
            <c:ext xmlns:c16="http://schemas.microsoft.com/office/drawing/2014/chart" uri="{C3380CC4-5D6E-409C-BE32-E72D297353CC}">
              <c16:uniqueId val="{00000002-12F2-42C0-AEEB-8AC0AF99371B}"/>
            </c:ext>
          </c:extLst>
        </c:ser>
        <c:ser>
          <c:idx val="5"/>
          <c:order val="3"/>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FragstatOut_4_7_16_class!$D$32:$D$33</c:f>
              <c:numCache>
                <c:formatCode>General</c:formatCode>
                <c:ptCount val="2"/>
                <c:pt idx="0">
                  <c:v>7.7225000000000001</c:v>
                </c:pt>
                <c:pt idx="1">
                  <c:v>7.2590000000000003</c:v>
                </c:pt>
              </c:numCache>
            </c:numRef>
          </c:yVal>
          <c:smooth val="1"/>
          <c:extLst>
            <c:ext xmlns:c16="http://schemas.microsoft.com/office/drawing/2014/chart" uri="{C3380CC4-5D6E-409C-BE32-E72D297353CC}">
              <c16:uniqueId val="{00000003-12F2-42C0-AEEB-8AC0AF99371B}"/>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FragstatOut_4_7_16_class!$D$12:$D$16</c:f>
              <c:numCache>
                <c:formatCode>General</c:formatCode>
                <c:ptCount val="5"/>
                <c:pt idx="0">
                  <c:v>7.8013000000000003</c:v>
                </c:pt>
                <c:pt idx="1">
                  <c:v>13.7918</c:v>
                </c:pt>
                <c:pt idx="2">
                  <c:v>21.934100000000001</c:v>
                </c:pt>
                <c:pt idx="3">
                  <c:v>19.252400000000002</c:v>
                </c:pt>
                <c:pt idx="4">
                  <c:v>23.4543</c:v>
                </c:pt>
              </c:numCache>
            </c:numRef>
          </c:yVal>
          <c:smooth val="1"/>
          <c:extLst>
            <c:ext xmlns:c16="http://schemas.microsoft.com/office/drawing/2014/chart" uri="{C3380CC4-5D6E-409C-BE32-E72D297353CC}">
              <c16:uniqueId val="{00000004-12F2-42C0-AEEB-8AC0AF99371B}"/>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FragstatOut_4_7_16_class!$D$34:$D$35</c:f>
              <c:numCache>
                <c:formatCode>General</c:formatCode>
                <c:ptCount val="2"/>
                <c:pt idx="0">
                  <c:v>7.6199000000000003</c:v>
                </c:pt>
                <c:pt idx="1">
                  <c:v>8.9570000000000007</c:v>
                </c:pt>
              </c:numCache>
            </c:numRef>
          </c:yVal>
          <c:smooth val="1"/>
          <c:extLst>
            <c:ext xmlns:c16="http://schemas.microsoft.com/office/drawing/2014/chart" uri="{C3380CC4-5D6E-409C-BE32-E72D297353CC}">
              <c16:uniqueId val="{00000005-12F2-42C0-AEEB-8AC0AF99371B}"/>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ICB</c:v>
          </c:tx>
          <c:xVal>
            <c:numRef>
              <c:f>landscape!$B$2:$B$6</c:f>
              <c:numCache>
                <c:formatCode>General</c:formatCode>
                <c:ptCount val="5"/>
                <c:pt idx="0">
                  <c:v>1969</c:v>
                </c:pt>
                <c:pt idx="1">
                  <c:v>1987</c:v>
                </c:pt>
                <c:pt idx="2">
                  <c:v>1997</c:v>
                </c:pt>
                <c:pt idx="3">
                  <c:v>2005</c:v>
                </c:pt>
                <c:pt idx="4">
                  <c:v>2012</c:v>
                </c:pt>
              </c:numCache>
            </c:numRef>
          </c:xVal>
          <c:yVal>
            <c:numRef>
              <c:f>landscape!$E$2:$E$6</c:f>
              <c:numCache>
                <c:formatCode>General</c:formatCode>
                <c:ptCount val="5"/>
                <c:pt idx="0">
                  <c:v>94.642099999999999</c:v>
                </c:pt>
                <c:pt idx="1">
                  <c:v>90.515500000000003</c:v>
                </c:pt>
                <c:pt idx="2">
                  <c:v>92.459299999999999</c:v>
                </c:pt>
                <c:pt idx="3">
                  <c:v>90.395700000000005</c:v>
                </c:pt>
                <c:pt idx="4">
                  <c:v>87.057000000000002</c:v>
                </c:pt>
              </c:numCache>
            </c:numRef>
          </c:yVal>
          <c:smooth val="1"/>
          <c:extLst>
            <c:ext xmlns:c16="http://schemas.microsoft.com/office/drawing/2014/chart" uri="{C3380CC4-5D6E-409C-BE32-E72D297353CC}">
              <c16:uniqueId val="{00000000-911C-4A71-AFAD-65122D968C19}"/>
            </c:ext>
          </c:extLst>
        </c:ser>
        <c:ser>
          <c:idx val="0"/>
          <c:order val="1"/>
          <c:tx>
            <c:v>SLB</c:v>
          </c:tx>
          <c:xVal>
            <c:numRef>
              <c:f>landscape!$B$10:$B$11</c:f>
              <c:numCache>
                <c:formatCode>General</c:formatCode>
                <c:ptCount val="2"/>
                <c:pt idx="0">
                  <c:v>1973</c:v>
                </c:pt>
                <c:pt idx="1">
                  <c:v>2014</c:v>
                </c:pt>
              </c:numCache>
            </c:numRef>
          </c:xVal>
          <c:yVal>
            <c:numRef>
              <c:f>landscape!$E$10:$E$11</c:f>
              <c:numCache>
                <c:formatCode>General</c:formatCode>
                <c:ptCount val="2"/>
                <c:pt idx="0">
                  <c:v>96.337500000000006</c:v>
                </c:pt>
                <c:pt idx="1">
                  <c:v>96.837500000000006</c:v>
                </c:pt>
              </c:numCache>
            </c:numRef>
          </c:yVal>
          <c:smooth val="1"/>
          <c:extLst>
            <c:ext xmlns:c16="http://schemas.microsoft.com/office/drawing/2014/chart" uri="{C3380CC4-5D6E-409C-BE32-E72D297353CC}">
              <c16:uniqueId val="{00000001-911C-4A71-AFAD-65122D968C19}"/>
            </c:ext>
          </c:extLst>
        </c:ser>
        <c:dLbls>
          <c:showLegendKey val="0"/>
          <c:showVal val="0"/>
          <c:showCatName val="0"/>
          <c:showSerName val="0"/>
          <c:showPercent val="0"/>
          <c:showBubbleSize val="0"/>
        </c:dLbls>
        <c:axId val="44454976"/>
        <c:axId val="44454400"/>
      </c:scatterChart>
      <c:valAx>
        <c:axId val="44454976"/>
        <c:scaling>
          <c:orientation val="minMax"/>
        </c:scaling>
        <c:delete val="0"/>
        <c:axPos val="b"/>
        <c:numFmt formatCode="General" sourceLinked="1"/>
        <c:majorTickMark val="out"/>
        <c:minorTickMark val="none"/>
        <c:tickLblPos val="nextTo"/>
        <c:crossAx val="44454400"/>
        <c:crosses val="autoZero"/>
        <c:crossBetween val="midCat"/>
      </c:valAx>
      <c:valAx>
        <c:axId val="44454400"/>
        <c:scaling>
          <c:orientation val="minMax"/>
        </c:scaling>
        <c:delete val="0"/>
        <c:axPos val="l"/>
        <c:majorGridlines/>
        <c:numFmt formatCode="General" sourceLinked="1"/>
        <c:majorTickMark val="out"/>
        <c:minorTickMark val="none"/>
        <c:tickLblPos val="nextTo"/>
        <c:crossAx val="44454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 Patch Index, Conifers</a:t>
            </a:r>
          </a:p>
        </c:rich>
      </c:tx>
      <c:overlay val="0"/>
      <c:spPr>
        <a:noFill/>
        <a:ln>
          <a:noFill/>
        </a:ln>
        <a:effectLst/>
      </c:spPr>
    </c:title>
    <c:autoTitleDeleted val="0"/>
    <c:plotArea>
      <c:layout/>
      <c:scatterChart>
        <c:scatterStyle val="smoothMarker"/>
        <c:varyColors val="0"/>
        <c:ser>
          <c:idx val="1"/>
          <c:order val="0"/>
          <c:xVal>
            <c:numRef>
              <c:f>FragstatOut_4_7_16_class!$B$2:$B$6</c:f>
              <c:numCache>
                <c:formatCode>General</c:formatCode>
                <c:ptCount val="5"/>
                <c:pt idx="0">
                  <c:v>1969</c:v>
                </c:pt>
                <c:pt idx="1">
                  <c:v>1987</c:v>
                </c:pt>
                <c:pt idx="2">
                  <c:v>1997</c:v>
                </c:pt>
                <c:pt idx="3">
                  <c:v>2005</c:v>
                </c:pt>
                <c:pt idx="4">
                  <c:v>2012</c:v>
                </c:pt>
              </c:numCache>
            </c:numRef>
          </c:xVal>
          <c:yVal>
            <c:numRef>
              <c:f>FragstatOut_4_7_16_class!$F$2:$F$6</c:f>
              <c:numCache>
                <c:formatCode>General</c:formatCode>
                <c:ptCount val="5"/>
                <c:pt idx="0">
                  <c:v>75.956599999999995</c:v>
                </c:pt>
                <c:pt idx="1">
                  <c:v>69.549499999999995</c:v>
                </c:pt>
                <c:pt idx="2">
                  <c:v>57.875999999999998</c:v>
                </c:pt>
                <c:pt idx="3">
                  <c:v>57.180199999999999</c:v>
                </c:pt>
                <c:pt idx="4">
                  <c:v>45.200200000000002</c:v>
                </c:pt>
              </c:numCache>
            </c:numRef>
          </c:yVal>
          <c:smooth val="1"/>
          <c:extLst>
            <c:ext xmlns:c16="http://schemas.microsoft.com/office/drawing/2014/chart" uri="{C3380CC4-5D6E-409C-BE32-E72D297353CC}">
              <c16:uniqueId val="{00000000-AD3E-48BB-BB6E-0088AC534A66}"/>
            </c:ext>
          </c:extLst>
        </c:ser>
        <c:ser>
          <c:idx val="0"/>
          <c:order val="1"/>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FragstatOut_4_7_16_class!$B$36:$B$37</c:f>
              <c:numCache>
                <c:formatCode>General</c:formatCode>
                <c:ptCount val="2"/>
                <c:pt idx="0">
                  <c:v>1973</c:v>
                </c:pt>
                <c:pt idx="1">
                  <c:v>2014</c:v>
                </c:pt>
              </c:numCache>
            </c:numRef>
          </c:xVal>
          <c:yVal>
            <c:numRef>
              <c:f>FragstatOut_4_7_16_class!$F$36:$F$37</c:f>
              <c:numCache>
                <c:formatCode>General</c:formatCode>
                <c:ptCount val="2"/>
                <c:pt idx="0">
                  <c:v>81.886899999999997</c:v>
                </c:pt>
                <c:pt idx="1">
                  <c:v>81.839600000000004</c:v>
                </c:pt>
              </c:numCache>
            </c:numRef>
          </c:yVal>
          <c:smooth val="1"/>
          <c:extLst>
            <c:ext xmlns:c16="http://schemas.microsoft.com/office/drawing/2014/chart" uri="{C3380CC4-5D6E-409C-BE32-E72D297353CC}">
              <c16:uniqueId val="{00000001-AD3E-48BB-BB6E-0088AC534A66}"/>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 Total Area</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Largest</a:t>
            </a:r>
            <a:r>
              <a:rPr lang="en-US" baseline="0"/>
              <a:t> Patch Index, </a:t>
            </a:r>
            <a:r>
              <a:rPr lang="en-US"/>
              <a:t>Others</a:t>
            </a:r>
          </a:p>
        </c:rich>
      </c:tx>
      <c:overlay val="0"/>
      <c:spPr>
        <a:noFill/>
        <a:ln>
          <a:noFill/>
        </a:ln>
        <a:effectLst/>
      </c:spPr>
    </c:title>
    <c:autoTitleDeleted val="0"/>
    <c:plotArea>
      <c:layout>
        <c:manualLayout>
          <c:layoutTarget val="inner"/>
          <c:xMode val="edge"/>
          <c:yMode val="edge"/>
          <c:x val="0.13430612840061659"/>
          <c:y val="0.1609004008633981"/>
          <c:w val="0.4888406054009945"/>
          <c:h val="0.64543134698356974"/>
        </c:manualLayout>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FragstatOut_4_7_16_class!$F$17:$F$21</c:f>
              <c:numCache>
                <c:formatCode>General</c:formatCode>
                <c:ptCount val="5"/>
                <c:pt idx="0">
                  <c:v>0.1111</c:v>
                </c:pt>
                <c:pt idx="1">
                  <c:v>3.9300000000000002E-2</c:v>
                </c:pt>
                <c:pt idx="2">
                  <c:v>0.1115</c:v>
                </c:pt>
                <c:pt idx="3">
                  <c:v>0.26590000000000003</c:v>
                </c:pt>
                <c:pt idx="4">
                  <c:v>0.1623</c:v>
                </c:pt>
              </c:numCache>
            </c:numRef>
          </c:yVal>
          <c:smooth val="1"/>
          <c:extLst>
            <c:ext xmlns:c16="http://schemas.microsoft.com/office/drawing/2014/chart" uri="{C3380CC4-5D6E-409C-BE32-E72D297353CC}">
              <c16:uniqueId val="{00000000-5D22-4C80-BA31-1F79A013F090}"/>
            </c:ext>
          </c:extLst>
        </c:ser>
        <c:ser>
          <c:idx val="3"/>
          <c:order val="1"/>
          <c:tx>
            <c:v>SLB Dense Mdw.</c:v>
          </c:tx>
          <c:spPr>
            <a:ln w="19050" cap="rnd">
              <a:solidFill>
                <a:schemeClr val="accent1"/>
              </a:solidFill>
              <a:round/>
            </a:ln>
            <a:effectLst/>
          </c:spPr>
          <c:marker>
            <c:symbol val="diamond"/>
            <c:size val="5"/>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FragstatOut_4_7_16_class!$F$38:$F$39</c:f>
              <c:numCache>
                <c:formatCode>General</c:formatCode>
                <c:ptCount val="2"/>
                <c:pt idx="0">
                  <c:v>0.22570000000000001</c:v>
                </c:pt>
                <c:pt idx="1">
                  <c:v>0.25240000000000001</c:v>
                </c:pt>
              </c:numCache>
            </c:numRef>
          </c:yVal>
          <c:smooth val="1"/>
          <c:extLst>
            <c:ext xmlns:c16="http://schemas.microsoft.com/office/drawing/2014/chart" uri="{C3380CC4-5D6E-409C-BE32-E72D297353CC}">
              <c16:uniqueId val="{00000001-5D22-4C80-BA31-1F79A013F090}"/>
            </c:ext>
          </c:extLst>
        </c:ser>
        <c:ser>
          <c:idx val="4"/>
          <c:order val="2"/>
          <c:tx>
            <c:v>ICB Shrub</c:v>
          </c:tx>
          <c:spPr>
            <a:ln>
              <a:solidFill>
                <a:schemeClr val="accent6">
                  <a:lumMod val="50000"/>
                </a:schemeClr>
              </a:solidFill>
            </a:ln>
          </c:spPr>
          <c:marker>
            <c:spPr>
              <a:ln>
                <a:solidFill>
                  <a:schemeClr val="accent6">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FragstatOut_4_7_16_class!$F$7:$F$11</c:f>
              <c:numCache>
                <c:formatCode>General</c:formatCode>
                <c:ptCount val="5"/>
                <c:pt idx="0">
                  <c:v>0.66769999999999996</c:v>
                </c:pt>
                <c:pt idx="1">
                  <c:v>0.81599999999999995</c:v>
                </c:pt>
                <c:pt idx="2">
                  <c:v>1.1658999999999999</c:v>
                </c:pt>
                <c:pt idx="3">
                  <c:v>2.3247</c:v>
                </c:pt>
                <c:pt idx="4">
                  <c:v>2.5581999999999998</c:v>
                </c:pt>
              </c:numCache>
            </c:numRef>
          </c:yVal>
          <c:smooth val="1"/>
          <c:extLst>
            <c:ext xmlns:c16="http://schemas.microsoft.com/office/drawing/2014/chart" uri="{C3380CC4-5D6E-409C-BE32-E72D297353CC}">
              <c16:uniqueId val="{00000002-5D22-4C80-BA31-1F79A013F090}"/>
            </c:ext>
          </c:extLst>
        </c:ser>
        <c:ser>
          <c:idx val="5"/>
          <c:order val="3"/>
          <c:tx>
            <c:v>SLB Shrub</c:v>
          </c:tx>
          <c:spPr>
            <a:ln w="19050" cap="rnd">
              <a:solidFill>
                <a:schemeClr val="accent6">
                  <a:lumMod val="50000"/>
                </a:schemeClr>
              </a:solidFill>
              <a:round/>
            </a:ln>
            <a:effectLst/>
          </c:spPr>
          <c:marker>
            <c:symbol val="dot"/>
            <c:size val="5"/>
            <c:spPr>
              <a:solidFill>
                <a:schemeClr val="accent6">
                  <a:lumMod val="50000"/>
                </a:schemeClr>
              </a:solid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FragstatOut_4_7_16_class!$F$32:$F$33</c:f>
              <c:numCache>
                <c:formatCode>General</c:formatCode>
                <c:ptCount val="2"/>
                <c:pt idx="0">
                  <c:v>0.71699999999999997</c:v>
                </c:pt>
                <c:pt idx="1">
                  <c:v>0.70450000000000002</c:v>
                </c:pt>
              </c:numCache>
            </c:numRef>
          </c:yVal>
          <c:smooth val="1"/>
          <c:extLst>
            <c:ext xmlns:c16="http://schemas.microsoft.com/office/drawing/2014/chart" uri="{C3380CC4-5D6E-409C-BE32-E72D297353CC}">
              <c16:uniqueId val="{00000003-5D22-4C80-BA31-1F79A013F090}"/>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FragstatOut_4_7_16_class!$F$12:$F$16</c:f>
              <c:numCache>
                <c:formatCode>General</c:formatCode>
                <c:ptCount val="5"/>
                <c:pt idx="0">
                  <c:v>0.18140000000000001</c:v>
                </c:pt>
                <c:pt idx="1">
                  <c:v>1.2314000000000001</c:v>
                </c:pt>
                <c:pt idx="2">
                  <c:v>3.0489000000000002</c:v>
                </c:pt>
                <c:pt idx="3">
                  <c:v>2.9137</c:v>
                </c:pt>
                <c:pt idx="4">
                  <c:v>1.4964999999999999</c:v>
                </c:pt>
              </c:numCache>
            </c:numRef>
          </c:yVal>
          <c:smooth val="1"/>
          <c:extLst>
            <c:ext xmlns:c16="http://schemas.microsoft.com/office/drawing/2014/chart" uri="{C3380CC4-5D6E-409C-BE32-E72D297353CC}">
              <c16:uniqueId val="{00000004-5D22-4C80-BA31-1F79A013F090}"/>
            </c:ext>
          </c:extLst>
        </c:ser>
        <c:ser>
          <c:idx val="0"/>
          <c:order val="5"/>
          <c:tx>
            <c:v>SLB Sparse Mdw.</c:v>
          </c:tx>
          <c:spPr>
            <a:ln w="19050" cap="rnd">
              <a:solidFill>
                <a:srgbClr val="FFC000"/>
              </a:solidFill>
              <a:round/>
            </a:ln>
            <a:effectLst/>
          </c:spPr>
          <c:marker>
            <c:symbol val="circle"/>
            <c:size val="5"/>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FragstatOut_4_7_16_class!$F$34:$F$35</c:f>
              <c:numCache>
                <c:formatCode>General</c:formatCode>
                <c:ptCount val="2"/>
                <c:pt idx="0">
                  <c:v>0.31440000000000001</c:v>
                </c:pt>
                <c:pt idx="1">
                  <c:v>0.57550000000000001</c:v>
                </c:pt>
              </c:numCache>
            </c:numRef>
          </c:yVal>
          <c:smooth val="1"/>
          <c:extLst>
            <c:ext xmlns:c16="http://schemas.microsoft.com/office/drawing/2014/chart" uri="{C3380CC4-5D6E-409C-BE32-E72D297353CC}">
              <c16:uniqueId val="{00000005-5D22-4C80-BA31-1F79A013F090}"/>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t>Year</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Percent of</a:t>
                </a:r>
                <a:r>
                  <a:rPr lang="en-US" baseline="0"/>
                  <a:t> Total Area</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Mean Patch Area</a:t>
            </a:r>
          </a:p>
        </c:rich>
      </c:tx>
      <c:layout>
        <c:manualLayout>
          <c:xMode val="edge"/>
          <c:yMode val="edge"/>
          <c:x val="0.22646798937366872"/>
          <c:y val="2.2966507177033493E-2"/>
        </c:manualLayout>
      </c:layout>
      <c:overlay val="0"/>
      <c:spPr>
        <a:noFill/>
        <a:ln>
          <a:noFill/>
        </a:ln>
        <a:effectLst/>
      </c:spPr>
    </c:title>
    <c:autoTitleDeleted val="0"/>
    <c:plotArea>
      <c:layout>
        <c:manualLayout>
          <c:layoutTarget val="inner"/>
          <c:xMode val="edge"/>
          <c:yMode val="edge"/>
          <c:x val="0.18359753394979256"/>
          <c:y val="0.37502527805864511"/>
          <c:w val="0.71566978736477282"/>
          <c:h val="0.39041185322006638"/>
        </c:manualLayout>
      </c:layout>
      <c:scatterChart>
        <c:scatterStyle val="smoothMarker"/>
        <c:varyColors val="0"/>
        <c:ser>
          <c:idx val="3"/>
          <c:order val="0"/>
          <c:tx>
            <c:v>SLB Conifer</c:v>
          </c:tx>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FragstatOut_4_7_16_class!$R$36:$R$37</c:f>
              <c:numCache>
                <c:formatCode>General</c:formatCode>
                <c:ptCount val="2"/>
                <c:pt idx="0">
                  <c:v>15.3401</c:v>
                </c:pt>
                <c:pt idx="1">
                  <c:v>12.8771</c:v>
                </c:pt>
              </c:numCache>
            </c:numRef>
          </c:yVal>
          <c:smooth val="1"/>
          <c:extLst>
            <c:ext xmlns:c16="http://schemas.microsoft.com/office/drawing/2014/chart" uri="{C3380CC4-5D6E-409C-BE32-E72D297353CC}">
              <c16:uniqueId val="{00000000-0E13-416B-905D-5AECDD6AAD47}"/>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63558107868095437"/>
          <c:y val="0.20681034688661892"/>
          <c:w val="0.34003363377586338"/>
          <c:h val="0.18284037801644865"/>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Std. Deviation of Patch Area</a:t>
            </a:r>
          </a:p>
        </c:rich>
      </c:tx>
      <c:layout>
        <c:manualLayout>
          <c:xMode val="edge"/>
          <c:yMode val="edge"/>
          <c:x val="0.22646798937366872"/>
          <c:y val="2.2966507177033493E-2"/>
        </c:manualLayout>
      </c:layout>
      <c:overlay val="0"/>
      <c:spPr>
        <a:noFill/>
        <a:ln>
          <a:noFill/>
        </a:ln>
        <a:effectLst/>
      </c:spPr>
    </c:title>
    <c:autoTitleDeleted val="0"/>
    <c:plotArea>
      <c:layout/>
      <c:scatterChart>
        <c:scatterStyle val="smoothMarker"/>
        <c:varyColors val="0"/>
        <c:ser>
          <c:idx val="3"/>
          <c:order val="0"/>
          <c:spPr>
            <a:ln w="19050" cap="rnd">
              <a:solidFill>
                <a:schemeClr val="accent3">
                  <a:lumMod val="50000"/>
                </a:schemeClr>
              </a:solidFill>
              <a:prstDash val="dash"/>
              <a:round/>
            </a:ln>
            <a:effectLst/>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FragstatOut_4_7_16_class!$S$36:$S$37</c:f>
              <c:numCache>
                <c:formatCode>General</c:formatCode>
                <c:ptCount val="2"/>
                <c:pt idx="0">
                  <c:v>344.01839999999999</c:v>
                </c:pt>
                <c:pt idx="1">
                  <c:v>316.1825</c:v>
                </c:pt>
              </c:numCache>
            </c:numRef>
          </c:yVal>
          <c:smooth val="1"/>
          <c:extLst>
            <c:ext xmlns:c16="http://schemas.microsoft.com/office/drawing/2014/chart" uri="{C3380CC4-5D6E-409C-BE32-E72D297353CC}">
              <c16:uniqueId val="{00000000-5B99-48DF-A5EA-EF9CFB254CE9}"/>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138432121156296"/>
          <c:y val="7.8097266595669151E-2"/>
          <c:w val="0.70320932049689833"/>
          <c:h val="0.60069774062915637"/>
        </c:manualLayout>
      </c:layout>
      <c:scatterChart>
        <c:scatterStyle val="smoothMarker"/>
        <c:varyColors val="0"/>
        <c:ser>
          <c:idx val="3"/>
          <c:order val="0"/>
          <c:tx>
            <c:v>SLB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FragstatOut_4_7_16_class!$R$38:$R$39</c:f>
              <c:numCache>
                <c:formatCode>General</c:formatCode>
                <c:ptCount val="2"/>
                <c:pt idx="0">
                  <c:v>1.5812999999999999</c:v>
                </c:pt>
                <c:pt idx="1">
                  <c:v>1.3767</c:v>
                </c:pt>
              </c:numCache>
            </c:numRef>
          </c:yVal>
          <c:smooth val="1"/>
          <c:extLst>
            <c:ext xmlns:c16="http://schemas.microsoft.com/office/drawing/2014/chart" uri="{C3380CC4-5D6E-409C-BE32-E72D297353CC}">
              <c16:uniqueId val="{00000000-439D-4B31-A6B6-3353688D9BF2}"/>
            </c:ext>
          </c:extLst>
        </c:ser>
        <c:ser>
          <c:idx val="5"/>
          <c:order val="1"/>
          <c:tx>
            <c:v>SLB Shrub</c:v>
          </c:tx>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FragstatOut_4_7_16_class!$R$32:$R$33</c:f>
              <c:numCache>
                <c:formatCode>General</c:formatCode>
                <c:ptCount val="2"/>
                <c:pt idx="0">
                  <c:v>0.74119999999999997</c:v>
                </c:pt>
                <c:pt idx="1">
                  <c:v>0.82509999999999994</c:v>
                </c:pt>
              </c:numCache>
            </c:numRef>
          </c:yVal>
          <c:smooth val="1"/>
          <c:extLst>
            <c:ext xmlns:c16="http://schemas.microsoft.com/office/drawing/2014/chart" uri="{C3380CC4-5D6E-409C-BE32-E72D297353CC}">
              <c16:uniqueId val="{00000001-439D-4B31-A6B6-3353688D9BF2}"/>
            </c:ext>
          </c:extLst>
        </c:ser>
        <c:ser>
          <c:idx val="0"/>
          <c:order val="2"/>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FragstatOut_4_7_16_class!$R$34:$R$35</c:f>
              <c:numCache>
                <c:formatCode>General</c:formatCode>
                <c:ptCount val="2"/>
                <c:pt idx="0">
                  <c:v>0.38150000000000001</c:v>
                </c:pt>
                <c:pt idx="1">
                  <c:v>0.52749999999999997</c:v>
                </c:pt>
              </c:numCache>
            </c:numRef>
          </c:yVal>
          <c:smooth val="1"/>
          <c:extLst>
            <c:ext xmlns:c16="http://schemas.microsoft.com/office/drawing/2014/chart" uri="{C3380CC4-5D6E-409C-BE32-E72D297353CC}">
              <c16:uniqueId val="{00000002-439D-4B31-A6B6-3353688D9BF2}"/>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a:t>Hectares</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layout>
        <c:manualLayout>
          <c:xMode val="edge"/>
          <c:yMode val="edge"/>
          <c:x val="0.21194751082857177"/>
          <c:y val="0.79138362561668463"/>
          <c:w val="0.60496256999310938"/>
          <c:h val="0.20431307392566214"/>
        </c:manualLayout>
      </c:layout>
      <c:overlay val="0"/>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275235415869"/>
          <c:y val="5.9766367834827493E-2"/>
          <c:w val="0.79095869595247958"/>
          <c:h val="0.62945793145050022"/>
        </c:manualLayout>
      </c:layout>
      <c:scatterChart>
        <c:scatterStyle val="smoothMarker"/>
        <c:varyColors val="0"/>
        <c:ser>
          <c:idx val="3"/>
          <c:order val="0"/>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FragstatOut_4_7_16_class!$S$38:$S$39</c:f>
              <c:numCache>
                <c:formatCode>General</c:formatCode>
                <c:ptCount val="2"/>
                <c:pt idx="0">
                  <c:v>3.5950000000000002</c:v>
                </c:pt>
                <c:pt idx="1">
                  <c:v>3.6236999999999999</c:v>
                </c:pt>
              </c:numCache>
            </c:numRef>
          </c:yVal>
          <c:smooth val="1"/>
          <c:extLst>
            <c:ext xmlns:c16="http://schemas.microsoft.com/office/drawing/2014/chart" uri="{C3380CC4-5D6E-409C-BE32-E72D297353CC}">
              <c16:uniqueId val="{00000000-93DB-4561-9143-608647F165BE}"/>
            </c:ext>
          </c:extLst>
        </c:ser>
        <c:ser>
          <c:idx val="5"/>
          <c:order val="1"/>
          <c:spPr>
            <a:ln w="19050" cap="rnd">
              <a:solidFill>
                <a:schemeClr val="accent6">
                  <a:lumMod val="50000"/>
                </a:schemeClr>
              </a:solidFill>
              <a:prstDash val="dash"/>
              <a:round/>
            </a:ln>
            <a:effectLst/>
          </c:spPr>
          <c:marker>
            <c:symbol val="star"/>
            <c:size val="7"/>
            <c:spPr>
              <a:noFill/>
              <a:ln>
                <a:solidFill>
                  <a:schemeClr val="accent6">
                    <a:lumMod val="50000"/>
                  </a:schemeClr>
                </a:solidFill>
              </a:ln>
            </c:spPr>
          </c:marker>
          <c:xVal>
            <c:numRef>
              <c:f>FragstatOut_4_7_16_class!$B$32:$B$33</c:f>
              <c:numCache>
                <c:formatCode>General</c:formatCode>
                <c:ptCount val="2"/>
                <c:pt idx="0">
                  <c:v>1973</c:v>
                </c:pt>
                <c:pt idx="1">
                  <c:v>2014</c:v>
                </c:pt>
              </c:numCache>
            </c:numRef>
          </c:xVal>
          <c:yVal>
            <c:numRef>
              <c:f>FragstatOut_4_7_16_class!$S$32:$S$33</c:f>
              <c:numCache>
                <c:formatCode>General</c:formatCode>
                <c:ptCount val="2"/>
                <c:pt idx="0">
                  <c:v>3.5996000000000001</c:v>
                </c:pt>
                <c:pt idx="1">
                  <c:v>3.5407000000000002</c:v>
                </c:pt>
              </c:numCache>
            </c:numRef>
          </c:yVal>
          <c:smooth val="1"/>
          <c:extLst>
            <c:ext xmlns:c16="http://schemas.microsoft.com/office/drawing/2014/chart" uri="{C3380CC4-5D6E-409C-BE32-E72D297353CC}">
              <c16:uniqueId val="{00000001-93DB-4561-9143-608647F165BE}"/>
            </c:ext>
          </c:extLst>
        </c:ser>
        <c:ser>
          <c:idx val="0"/>
          <c:order val="2"/>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FragstatOut_4_7_16_class!$S$34:$S$35</c:f>
              <c:numCache>
                <c:formatCode>General</c:formatCode>
                <c:ptCount val="2"/>
                <c:pt idx="0">
                  <c:v>1.0825</c:v>
                </c:pt>
                <c:pt idx="1">
                  <c:v>2.3351000000000002</c:v>
                </c:pt>
              </c:numCache>
            </c:numRef>
          </c:yVal>
          <c:smooth val="1"/>
          <c:extLst>
            <c:ext xmlns:c16="http://schemas.microsoft.com/office/drawing/2014/chart" uri="{C3380CC4-5D6E-409C-BE32-E72D297353CC}">
              <c16:uniqueId val="{00000002-93DB-4561-9143-608647F165BE}"/>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2"/>
          <c:order val="0"/>
          <c:tx>
            <c:v>ICB Dense Mdw.</c:v>
          </c:tx>
          <c:spPr>
            <a:ln>
              <a:solidFill>
                <a:schemeClr val="accent1"/>
              </a:solidFill>
            </a:ln>
          </c:spPr>
          <c:marker>
            <c:spPr>
              <a:solidFill>
                <a:schemeClr val="accent1"/>
              </a:solidFill>
              <a:ln>
                <a:solidFill>
                  <a:schemeClr val="accent1"/>
                </a:solidFill>
              </a:ln>
            </c:spPr>
          </c:marker>
          <c:xVal>
            <c:numRef>
              <c:f>FragstatOut_4_7_16_class!$B$17:$B$21</c:f>
              <c:numCache>
                <c:formatCode>General</c:formatCode>
                <c:ptCount val="5"/>
                <c:pt idx="0">
                  <c:v>1969</c:v>
                </c:pt>
                <c:pt idx="1">
                  <c:v>1987</c:v>
                </c:pt>
                <c:pt idx="2">
                  <c:v>1997</c:v>
                </c:pt>
                <c:pt idx="3">
                  <c:v>2005</c:v>
                </c:pt>
                <c:pt idx="4">
                  <c:v>2012</c:v>
                </c:pt>
              </c:numCache>
            </c:numRef>
          </c:xVal>
          <c:yVal>
            <c:numRef>
              <c:f>FragstatOut_4_7_16_class!$H$17:$H$21</c:f>
              <c:numCache>
                <c:formatCode>General</c:formatCode>
                <c:ptCount val="5"/>
                <c:pt idx="0">
                  <c:v>1.1755</c:v>
                </c:pt>
                <c:pt idx="1">
                  <c:v>1.2322</c:v>
                </c:pt>
                <c:pt idx="3">
                  <c:v>1.2245999999999999</c:v>
                </c:pt>
                <c:pt idx="4">
                  <c:v>1.2518</c:v>
                </c:pt>
              </c:numCache>
            </c:numRef>
          </c:yVal>
          <c:smooth val="1"/>
          <c:extLst>
            <c:ext xmlns:c16="http://schemas.microsoft.com/office/drawing/2014/chart" uri="{C3380CC4-5D6E-409C-BE32-E72D297353CC}">
              <c16:uniqueId val="{00000000-C7B8-46F2-9E30-0A0C47B3E34D}"/>
            </c:ext>
          </c:extLst>
        </c:ser>
        <c:ser>
          <c:idx val="3"/>
          <c:order val="1"/>
          <c:tx>
            <c:v>ICB Dense Mdw.</c:v>
          </c:tx>
          <c:spPr>
            <a:ln w="19050" cap="rnd">
              <a:solidFill>
                <a:schemeClr val="accent1"/>
              </a:solidFill>
              <a:prstDash val="dash"/>
              <a:round/>
            </a:ln>
            <a:effectLst/>
          </c:spPr>
          <c:marker>
            <c:symbol val="triangle"/>
            <c:size val="7"/>
            <c:spPr>
              <a:solidFill>
                <a:schemeClr val="accent1"/>
              </a:solidFill>
              <a:ln>
                <a:solidFill>
                  <a:schemeClr val="accent1"/>
                </a:solidFill>
              </a:ln>
            </c:spPr>
          </c:marker>
          <c:xVal>
            <c:numRef>
              <c:f>FragstatOut_4_7_16_class!$B$38:$B$39</c:f>
              <c:numCache>
                <c:formatCode>General</c:formatCode>
                <c:ptCount val="2"/>
                <c:pt idx="0">
                  <c:v>1973</c:v>
                </c:pt>
                <c:pt idx="1">
                  <c:v>2014</c:v>
                </c:pt>
              </c:numCache>
            </c:numRef>
          </c:xVal>
          <c:yVal>
            <c:numRef>
              <c:f>FragstatOut_4_7_16_class!$H$38:$H$39</c:f>
              <c:numCache>
                <c:formatCode>General</c:formatCode>
                <c:ptCount val="2"/>
                <c:pt idx="0">
                  <c:v>1.1655</c:v>
                </c:pt>
                <c:pt idx="1">
                  <c:v>1.1642999999999999</c:v>
                </c:pt>
              </c:numCache>
            </c:numRef>
          </c:yVal>
          <c:smooth val="1"/>
          <c:extLst>
            <c:ext xmlns:c16="http://schemas.microsoft.com/office/drawing/2014/chart" uri="{C3380CC4-5D6E-409C-BE32-E72D297353CC}">
              <c16:uniqueId val="{00000001-C7B8-46F2-9E30-0A0C47B3E34D}"/>
            </c:ext>
          </c:extLst>
        </c:ser>
        <c:ser>
          <c:idx val="4"/>
          <c:order val="2"/>
          <c:tx>
            <c:v>ICB Shrub</c:v>
          </c:tx>
          <c:spPr>
            <a:ln>
              <a:solidFill>
                <a:schemeClr val="accent2">
                  <a:lumMod val="50000"/>
                </a:schemeClr>
              </a:solidFill>
            </a:ln>
          </c:spPr>
          <c:marker>
            <c:symbol val="star"/>
            <c:size val="7"/>
            <c:spPr>
              <a:ln>
                <a:solidFill>
                  <a:schemeClr val="accent2">
                    <a:lumMod val="50000"/>
                  </a:schemeClr>
                </a:solidFill>
              </a:ln>
            </c:spPr>
          </c:marker>
          <c:xVal>
            <c:numRef>
              <c:f>FragstatOut_4_7_16_class!$B$7:$B$11</c:f>
              <c:numCache>
                <c:formatCode>General</c:formatCode>
                <c:ptCount val="5"/>
                <c:pt idx="0">
                  <c:v>1969</c:v>
                </c:pt>
                <c:pt idx="1">
                  <c:v>1987</c:v>
                </c:pt>
                <c:pt idx="2">
                  <c:v>1997</c:v>
                </c:pt>
                <c:pt idx="3">
                  <c:v>2005</c:v>
                </c:pt>
                <c:pt idx="4">
                  <c:v>2012</c:v>
                </c:pt>
              </c:numCache>
            </c:numRef>
          </c:xVal>
          <c:yVal>
            <c:numRef>
              <c:f>FragstatOut_4_7_16_class!$H$7:$H$11</c:f>
              <c:numCache>
                <c:formatCode>General</c:formatCode>
                <c:ptCount val="5"/>
                <c:pt idx="0">
                  <c:v>1.2275</c:v>
                </c:pt>
                <c:pt idx="1">
                  <c:v>1.2741</c:v>
                </c:pt>
                <c:pt idx="3">
                  <c:v>1.2934000000000001</c:v>
                </c:pt>
                <c:pt idx="4">
                  <c:v>1.3075000000000001</c:v>
                </c:pt>
              </c:numCache>
            </c:numRef>
          </c:yVal>
          <c:smooth val="1"/>
          <c:extLst>
            <c:ext xmlns:c16="http://schemas.microsoft.com/office/drawing/2014/chart" uri="{C3380CC4-5D6E-409C-BE32-E72D297353CC}">
              <c16:uniqueId val="{00000002-C7B8-46F2-9E30-0A0C47B3E34D}"/>
            </c:ext>
          </c:extLst>
        </c:ser>
        <c:ser>
          <c:idx val="5"/>
          <c:order val="3"/>
          <c:tx>
            <c:v>SLB Shrub</c:v>
          </c:tx>
          <c:spPr>
            <a:ln w="19050" cap="rnd">
              <a:solidFill>
                <a:schemeClr val="accent2">
                  <a:lumMod val="50000"/>
                </a:schemeClr>
              </a:solidFill>
              <a:prstDash val="dash"/>
              <a:round/>
            </a:ln>
            <a:effectLst/>
          </c:spPr>
          <c:marker>
            <c:symbol val="star"/>
            <c:size val="7"/>
            <c:spPr>
              <a:noFill/>
              <a:ln>
                <a:solidFill>
                  <a:schemeClr val="accent2">
                    <a:lumMod val="50000"/>
                  </a:schemeClr>
                </a:solidFill>
              </a:ln>
            </c:spPr>
          </c:marker>
          <c:xVal>
            <c:numRef>
              <c:f>FragstatOut_4_7_16_class!$B$32:$B$33</c:f>
              <c:numCache>
                <c:formatCode>General</c:formatCode>
                <c:ptCount val="2"/>
                <c:pt idx="0">
                  <c:v>1973</c:v>
                </c:pt>
                <c:pt idx="1">
                  <c:v>2014</c:v>
                </c:pt>
              </c:numCache>
            </c:numRef>
          </c:xVal>
          <c:yVal>
            <c:numRef>
              <c:f>FragstatOut_4_7_16_class!$H$32:$H$33</c:f>
              <c:numCache>
                <c:formatCode>General</c:formatCode>
                <c:ptCount val="2"/>
                <c:pt idx="0">
                  <c:v>1.2065999999999999</c:v>
                </c:pt>
                <c:pt idx="1">
                  <c:v>1.1919999999999999</c:v>
                </c:pt>
              </c:numCache>
            </c:numRef>
          </c:yVal>
          <c:smooth val="1"/>
          <c:extLst>
            <c:ext xmlns:c16="http://schemas.microsoft.com/office/drawing/2014/chart" uri="{C3380CC4-5D6E-409C-BE32-E72D297353CC}">
              <c16:uniqueId val="{00000003-C7B8-46F2-9E30-0A0C47B3E34D}"/>
            </c:ext>
          </c:extLst>
        </c:ser>
        <c:ser>
          <c:idx val="1"/>
          <c:order val="4"/>
          <c:tx>
            <c:v>ICB Sparse Mdw.</c:v>
          </c:tx>
          <c:spPr>
            <a:ln>
              <a:solidFill>
                <a:srgbClr val="FFC000"/>
              </a:solidFill>
            </a:ln>
          </c:spPr>
          <c:marker>
            <c:spPr>
              <a:solidFill>
                <a:srgbClr val="FFC000"/>
              </a:solidFill>
              <a:ln>
                <a:solidFill>
                  <a:srgbClr val="FFC000"/>
                </a:solidFill>
              </a:ln>
            </c:spPr>
          </c:marker>
          <c:xVal>
            <c:numRef>
              <c:f>FragstatOut_4_7_16_class!$B$12:$B$16</c:f>
              <c:numCache>
                <c:formatCode>General</c:formatCode>
                <c:ptCount val="5"/>
                <c:pt idx="0">
                  <c:v>1969</c:v>
                </c:pt>
                <c:pt idx="1">
                  <c:v>1987</c:v>
                </c:pt>
                <c:pt idx="2">
                  <c:v>1997</c:v>
                </c:pt>
                <c:pt idx="3">
                  <c:v>2005</c:v>
                </c:pt>
                <c:pt idx="4">
                  <c:v>2012</c:v>
                </c:pt>
              </c:numCache>
            </c:numRef>
          </c:xVal>
          <c:yVal>
            <c:numRef>
              <c:f>FragstatOut_4_7_16_class!$H$12:$H$16</c:f>
              <c:numCache>
                <c:formatCode>General</c:formatCode>
                <c:ptCount val="5"/>
                <c:pt idx="0">
                  <c:v>1.1953</c:v>
                </c:pt>
                <c:pt idx="1">
                  <c:v>1.2937000000000001</c:v>
                </c:pt>
                <c:pt idx="3">
                  <c:v>1.3160000000000001</c:v>
                </c:pt>
                <c:pt idx="4">
                  <c:v>1.3547</c:v>
                </c:pt>
              </c:numCache>
            </c:numRef>
          </c:yVal>
          <c:smooth val="1"/>
          <c:extLst>
            <c:ext xmlns:c16="http://schemas.microsoft.com/office/drawing/2014/chart" uri="{C3380CC4-5D6E-409C-BE32-E72D297353CC}">
              <c16:uniqueId val="{00000004-C7B8-46F2-9E30-0A0C47B3E34D}"/>
            </c:ext>
          </c:extLst>
        </c:ser>
        <c:ser>
          <c:idx val="0"/>
          <c:order val="5"/>
          <c:tx>
            <c:v>SLB Sparse Mdw.</c:v>
          </c:tx>
          <c:spPr>
            <a:ln w="19050" cap="rnd">
              <a:solidFill>
                <a:srgbClr val="FFC000"/>
              </a:solidFill>
              <a:prstDash val="dash"/>
              <a:round/>
            </a:ln>
            <a:effectLst/>
          </c:spPr>
          <c:marker>
            <c:symbol val="square"/>
            <c:size val="7"/>
            <c:spPr>
              <a:solidFill>
                <a:srgbClr val="FFC000"/>
              </a:solidFill>
              <a:ln w="9525">
                <a:solidFill>
                  <a:srgbClr val="FFC000"/>
                </a:solidFill>
              </a:ln>
              <a:effectLst/>
            </c:spPr>
          </c:marker>
          <c:xVal>
            <c:numRef>
              <c:f>FragstatOut_4_7_16_class!$B$34:$B$35</c:f>
              <c:numCache>
                <c:formatCode>General</c:formatCode>
                <c:ptCount val="2"/>
                <c:pt idx="0">
                  <c:v>1973</c:v>
                </c:pt>
                <c:pt idx="1">
                  <c:v>2014</c:v>
                </c:pt>
              </c:numCache>
            </c:numRef>
          </c:xVal>
          <c:yVal>
            <c:numRef>
              <c:f>FragstatOut_4_7_16_class!$H$34:$H$35</c:f>
              <c:numCache>
                <c:formatCode>General</c:formatCode>
                <c:ptCount val="2"/>
                <c:pt idx="0">
                  <c:v>1.2056</c:v>
                </c:pt>
                <c:pt idx="1">
                  <c:v>1.2069000000000001</c:v>
                </c:pt>
              </c:numCache>
            </c:numRef>
          </c:yVal>
          <c:smooth val="1"/>
          <c:extLst>
            <c:ext xmlns:c16="http://schemas.microsoft.com/office/drawing/2014/chart" uri="{C3380CC4-5D6E-409C-BE32-E72D297353CC}">
              <c16:uniqueId val="{00000005-C7B8-46F2-9E30-0A0C47B3E34D}"/>
            </c:ext>
          </c:extLst>
        </c:ser>
        <c:ser>
          <c:idx val="6"/>
          <c:order val="6"/>
          <c:tx>
            <c:v>ICB Conifer</c:v>
          </c:tx>
          <c:spPr>
            <a:ln>
              <a:solidFill>
                <a:schemeClr val="accent3">
                  <a:lumMod val="50000"/>
                </a:schemeClr>
              </a:solidFill>
            </a:ln>
          </c:spPr>
          <c:marker>
            <c:symbol val="circle"/>
            <c:size val="7"/>
            <c:spPr>
              <a:solidFill>
                <a:schemeClr val="accent3">
                  <a:lumMod val="50000"/>
                </a:schemeClr>
              </a:solidFill>
              <a:ln>
                <a:solidFill>
                  <a:schemeClr val="accent3">
                    <a:lumMod val="50000"/>
                  </a:schemeClr>
                </a:solidFill>
              </a:ln>
            </c:spPr>
          </c:marker>
          <c:xVal>
            <c:numRef>
              <c:f>FragstatOut_4_7_16_class!$B$2:$B$6</c:f>
              <c:numCache>
                <c:formatCode>General</c:formatCode>
                <c:ptCount val="5"/>
                <c:pt idx="0">
                  <c:v>1969</c:v>
                </c:pt>
                <c:pt idx="1">
                  <c:v>1987</c:v>
                </c:pt>
                <c:pt idx="2">
                  <c:v>1997</c:v>
                </c:pt>
                <c:pt idx="3">
                  <c:v>2005</c:v>
                </c:pt>
                <c:pt idx="4">
                  <c:v>2012</c:v>
                </c:pt>
              </c:numCache>
            </c:numRef>
          </c:xVal>
          <c:yVal>
            <c:numRef>
              <c:f>FragstatOut_4_7_16_class!$H$2:$H$6</c:f>
              <c:numCache>
                <c:formatCode>General</c:formatCode>
                <c:ptCount val="5"/>
                <c:pt idx="0">
                  <c:v>1.4197</c:v>
                </c:pt>
                <c:pt idx="1">
                  <c:v>1.4748000000000001</c:v>
                </c:pt>
                <c:pt idx="3">
                  <c:v>1.4733000000000001</c:v>
                </c:pt>
                <c:pt idx="4">
                  <c:v>1.4932000000000001</c:v>
                </c:pt>
              </c:numCache>
            </c:numRef>
          </c:yVal>
          <c:smooth val="1"/>
          <c:extLst>
            <c:ext xmlns:c16="http://schemas.microsoft.com/office/drawing/2014/chart" uri="{C3380CC4-5D6E-409C-BE32-E72D297353CC}">
              <c16:uniqueId val="{00000006-C7B8-46F2-9E30-0A0C47B3E34D}"/>
            </c:ext>
          </c:extLst>
        </c:ser>
        <c:ser>
          <c:idx val="7"/>
          <c:order val="7"/>
          <c:tx>
            <c:v>SLB Conifer</c:v>
          </c:tx>
          <c:spPr>
            <a:ln>
              <a:solidFill>
                <a:schemeClr val="accent3">
                  <a:lumMod val="50000"/>
                </a:schemeClr>
              </a:solidFill>
              <a:prstDash val="dash"/>
            </a:ln>
          </c:spPr>
          <c:marker>
            <c:symbol val="circle"/>
            <c:size val="7"/>
            <c:spPr>
              <a:solidFill>
                <a:schemeClr val="accent3">
                  <a:lumMod val="50000"/>
                </a:schemeClr>
              </a:solidFill>
              <a:ln>
                <a:solidFill>
                  <a:schemeClr val="accent3">
                    <a:lumMod val="50000"/>
                  </a:schemeClr>
                </a:solidFill>
              </a:ln>
            </c:spPr>
          </c:marker>
          <c:xVal>
            <c:numRef>
              <c:f>FragstatOut_4_7_16_class!$B$36:$B$37</c:f>
              <c:numCache>
                <c:formatCode>General</c:formatCode>
                <c:ptCount val="2"/>
                <c:pt idx="0">
                  <c:v>1973</c:v>
                </c:pt>
                <c:pt idx="1">
                  <c:v>2014</c:v>
                </c:pt>
              </c:numCache>
            </c:numRef>
          </c:xVal>
          <c:yVal>
            <c:numRef>
              <c:f>FragstatOut_4_7_16_class!$H$36:$H$37</c:f>
              <c:numCache>
                <c:formatCode>General</c:formatCode>
                <c:ptCount val="2"/>
                <c:pt idx="0">
                  <c:v>1.3915999999999999</c:v>
                </c:pt>
                <c:pt idx="1">
                  <c:v>1.3786</c:v>
                </c:pt>
              </c:numCache>
            </c:numRef>
          </c:yVal>
          <c:smooth val="1"/>
          <c:extLst>
            <c:ext xmlns:c16="http://schemas.microsoft.com/office/drawing/2014/chart" uri="{C3380CC4-5D6E-409C-BE32-E72D297353CC}">
              <c16:uniqueId val="{00000007-C7B8-46F2-9E30-0A0C47B3E34D}"/>
            </c:ext>
          </c:extLst>
        </c:ser>
        <c:dLbls>
          <c:showLegendKey val="0"/>
          <c:showVal val="0"/>
          <c:showCatName val="0"/>
          <c:showSerName val="0"/>
          <c:showPercent val="0"/>
          <c:showBubbleSize val="0"/>
        </c:dLbls>
        <c:axId val="541428152"/>
        <c:axId val="541430776"/>
      </c:scatterChart>
      <c:valAx>
        <c:axId val="5414281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30776"/>
        <c:crosses val="autoZero"/>
        <c:crossBetween val="midCat"/>
      </c:valAx>
      <c:valAx>
        <c:axId val="541430776"/>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a:lstStyle/>
              <a:p>
                <a:pPr>
                  <a:defRPr/>
                </a:pPr>
                <a:r>
                  <a:rPr lang="en-US" sz="1200"/>
                  <a:t>Mean Patch Fractal Dimension</a:t>
                </a:r>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428152"/>
        <c:crosses val="autoZero"/>
        <c:crossBetween val="midCat"/>
      </c:valAx>
    </c:plotArea>
    <c:legend>
      <c:legendPos val="r"/>
      <c:overlay val="0"/>
    </c:legend>
    <c:plotVisOnly val="1"/>
    <c:dispBlanksAs val="gap"/>
    <c:showDLblsOverMax val="0"/>
  </c:chart>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C15ED-6638-B044-BC89-CE41FE81F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24</Pages>
  <Words>3659</Words>
  <Characters>20858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55</cp:revision>
  <dcterms:created xsi:type="dcterms:W3CDTF">2019-03-11T03:53:00Z</dcterms:created>
  <dcterms:modified xsi:type="dcterms:W3CDTF">2019-04-25T20:47:00Z</dcterms:modified>
</cp:coreProperties>
</file>