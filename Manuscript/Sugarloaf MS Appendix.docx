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59A9D7" w14:textId="77777777"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362F10">
        <w:trPr>
          <w:trHeight w:val="300"/>
        </w:trPr>
        <w:tc>
          <w:tcPr>
            <w:tcW w:w="726" w:type="dxa"/>
            <w:tcBorders>
              <w:left w:val="nil"/>
              <w:right w:val="nil"/>
            </w:tcBorders>
            <w:noWrap/>
            <w:vAlign w:val="center"/>
            <w:hideMark/>
          </w:tcPr>
          <w:p w14:paraId="3DD58C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362F10">
        <w:trPr>
          <w:trHeight w:val="300"/>
        </w:trPr>
        <w:tc>
          <w:tcPr>
            <w:tcW w:w="726" w:type="dxa"/>
            <w:tcBorders>
              <w:left w:val="nil"/>
              <w:bottom w:val="nil"/>
              <w:right w:val="nil"/>
            </w:tcBorders>
            <w:noWrap/>
            <w:hideMark/>
          </w:tcPr>
          <w:p w14:paraId="179B205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8B35625" w14:textId="77777777" w:rsidTr="00362F10">
        <w:trPr>
          <w:trHeight w:val="300"/>
        </w:trPr>
        <w:tc>
          <w:tcPr>
            <w:tcW w:w="726" w:type="dxa"/>
            <w:tcBorders>
              <w:top w:val="nil"/>
              <w:left w:val="nil"/>
              <w:bottom w:val="nil"/>
              <w:right w:val="nil"/>
            </w:tcBorders>
            <w:noWrap/>
            <w:hideMark/>
          </w:tcPr>
          <w:p w14:paraId="272266B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362F10">
            <w:pPr>
              <w:jc w:val="center"/>
              <w:rPr>
                <w:color w:val="000000" w:themeColor="text1"/>
              </w:rPr>
            </w:pPr>
          </w:p>
        </w:tc>
      </w:tr>
      <w:tr w:rsidR="0016288C" w:rsidRPr="0016288C" w14:paraId="013DCACF" w14:textId="77777777" w:rsidTr="00362F10">
        <w:trPr>
          <w:trHeight w:val="300"/>
        </w:trPr>
        <w:tc>
          <w:tcPr>
            <w:tcW w:w="726" w:type="dxa"/>
            <w:tcBorders>
              <w:top w:val="nil"/>
              <w:left w:val="nil"/>
              <w:bottom w:val="nil"/>
              <w:right w:val="nil"/>
            </w:tcBorders>
            <w:noWrap/>
            <w:hideMark/>
          </w:tcPr>
          <w:p w14:paraId="22FCAB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3E2DD6E7" w14:textId="77777777" w:rsidTr="00362F10">
        <w:trPr>
          <w:trHeight w:val="300"/>
        </w:trPr>
        <w:tc>
          <w:tcPr>
            <w:tcW w:w="726" w:type="dxa"/>
            <w:tcBorders>
              <w:top w:val="nil"/>
              <w:left w:val="nil"/>
              <w:bottom w:val="nil"/>
              <w:right w:val="nil"/>
            </w:tcBorders>
            <w:noWrap/>
            <w:hideMark/>
          </w:tcPr>
          <w:p w14:paraId="3A9A11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302E148" w14:textId="77777777" w:rsidTr="00362F10">
        <w:trPr>
          <w:trHeight w:val="300"/>
        </w:trPr>
        <w:tc>
          <w:tcPr>
            <w:tcW w:w="726" w:type="dxa"/>
            <w:tcBorders>
              <w:top w:val="nil"/>
              <w:left w:val="nil"/>
              <w:bottom w:val="nil"/>
              <w:right w:val="nil"/>
            </w:tcBorders>
            <w:noWrap/>
            <w:hideMark/>
          </w:tcPr>
          <w:p w14:paraId="7F9A26F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362F10">
        <w:trPr>
          <w:trHeight w:val="300"/>
        </w:trPr>
        <w:tc>
          <w:tcPr>
            <w:tcW w:w="726" w:type="dxa"/>
            <w:tcBorders>
              <w:top w:val="nil"/>
              <w:left w:val="nil"/>
              <w:bottom w:val="nil"/>
              <w:right w:val="nil"/>
            </w:tcBorders>
            <w:noWrap/>
            <w:hideMark/>
          </w:tcPr>
          <w:p w14:paraId="6089651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362F10">
        <w:trPr>
          <w:trHeight w:val="300"/>
        </w:trPr>
        <w:tc>
          <w:tcPr>
            <w:tcW w:w="726" w:type="dxa"/>
            <w:tcBorders>
              <w:top w:val="nil"/>
              <w:left w:val="nil"/>
              <w:bottom w:val="nil"/>
              <w:right w:val="nil"/>
            </w:tcBorders>
            <w:noWrap/>
            <w:hideMark/>
          </w:tcPr>
          <w:p w14:paraId="2101FA1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362F10">
        <w:trPr>
          <w:trHeight w:val="300"/>
        </w:trPr>
        <w:tc>
          <w:tcPr>
            <w:tcW w:w="726" w:type="dxa"/>
            <w:tcBorders>
              <w:top w:val="nil"/>
              <w:left w:val="nil"/>
              <w:bottom w:val="nil"/>
              <w:right w:val="nil"/>
            </w:tcBorders>
            <w:noWrap/>
            <w:hideMark/>
          </w:tcPr>
          <w:p w14:paraId="23D038E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362F10">
        <w:trPr>
          <w:trHeight w:val="300"/>
        </w:trPr>
        <w:tc>
          <w:tcPr>
            <w:tcW w:w="726" w:type="dxa"/>
            <w:tcBorders>
              <w:top w:val="nil"/>
              <w:left w:val="nil"/>
              <w:bottom w:val="nil"/>
              <w:right w:val="nil"/>
            </w:tcBorders>
            <w:noWrap/>
            <w:hideMark/>
          </w:tcPr>
          <w:p w14:paraId="0F46423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362F10">
        <w:trPr>
          <w:trHeight w:val="300"/>
        </w:trPr>
        <w:tc>
          <w:tcPr>
            <w:tcW w:w="726" w:type="dxa"/>
            <w:tcBorders>
              <w:top w:val="nil"/>
              <w:left w:val="nil"/>
              <w:bottom w:val="nil"/>
              <w:right w:val="nil"/>
            </w:tcBorders>
            <w:noWrap/>
            <w:hideMark/>
          </w:tcPr>
          <w:p w14:paraId="710072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362F10">
        <w:trPr>
          <w:trHeight w:val="300"/>
        </w:trPr>
        <w:tc>
          <w:tcPr>
            <w:tcW w:w="726" w:type="dxa"/>
            <w:tcBorders>
              <w:top w:val="nil"/>
              <w:left w:val="nil"/>
              <w:bottom w:val="nil"/>
              <w:right w:val="nil"/>
            </w:tcBorders>
            <w:noWrap/>
            <w:hideMark/>
          </w:tcPr>
          <w:p w14:paraId="0BFD876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362F10">
        <w:trPr>
          <w:trHeight w:val="300"/>
        </w:trPr>
        <w:tc>
          <w:tcPr>
            <w:tcW w:w="726" w:type="dxa"/>
            <w:tcBorders>
              <w:top w:val="nil"/>
              <w:left w:val="nil"/>
              <w:bottom w:val="nil"/>
              <w:right w:val="nil"/>
            </w:tcBorders>
            <w:noWrap/>
            <w:hideMark/>
          </w:tcPr>
          <w:p w14:paraId="5F14776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362F10">
            <w:pPr>
              <w:rPr>
                <w:rFonts w:ascii="Times New Roman" w:hAnsi="Times New Roman" w:cs="Times New Roman"/>
                <w:color w:val="000000" w:themeColor="text1"/>
                <w:sz w:val="24"/>
                <w:szCs w:val="24"/>
              </w:rPr>
            </w:pPr>
            <w:proofErr w:type="spellStart"/>
            <w:r w:rsidRPr="0016288C">
              <w:rPr>
                <w:rFonts w:ascii="Times New Roman" w:hAnsi="Times New Roman" w:cs="Times New Roman"/>
                <w:color w:val="000000" w:themeColor="text1"/>
                <w:sz w:val="24"/>
                <w:szCs w:val="24"/>
              </w:rPr>
              <w:t>Sugarbaby</w:t>
            </w:r>
            <w:proofErr w:type="spellEnd"/>
          </w:p>
        </w:tc>
        <w:tc>
          <w:tcPr>
            <w:tcW w:w="1080" w:type="dxa"/>
            <w:tcBorders>
              <w:top w:val="nil"/>
              <w:left w:val="nil"/>
              <w:bottom w:val="nil"/>
              <w:right w:val="nil"/>
            </w:tcBorders>
            <w:noWrap/>
            <w:hideMark/>
          </w:tcPr>
          <w:p w14:paraId="37D1339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362F10">
        <w:trPr>
          <w:trHeight w:val="300"/>
        </w:trPr>
        <w:tc>
          <w:tcPr>
            <w:tcW w:w="726" w:type="dxa"/>
            <w:tcBorders>
              <w:top w:val="nil"/>
              <w:left w:val="nil"/>
              <w:bottom w:val="nil"/>
              <w:right w:val="nil"/>
            </w:tcBorders>
            <w:noWrap/>
            <w:hideMark/>
          </w:tcPr>
          <w:p w14:paraId="663B270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362F10">
        <w:trPr>
          <w:trHeight w:val="300"/>
        </w:trPr>
        <w:tc>
          <w:tcPr>
            <w:tcW w:w="726" w:type="dxa"/>
            <w:tcBorders>
              <w:top w:val="nil"/>
              <w:left w:val="nil"/>
              <w:bottom w:val="nil"/>
              <w:right w:val="nil"/>
            </w:tcBorders>
            <w:noWrap/>
            <w:hideMark/>
          </w:tcPr>
          <w:p w14:paraId="1B39BB1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362F10">
        <w:trPr>
          <w:trHeight w:val="300"/>
        </w:trPr>
        <w:tc>
          <w:tcPr>
            <w:tcW w:w="726" w:type="dxa"/>
            <w:tcBorders>
              <w:top w:val="nil"/>
              <w:left w:val="nil"/>
              <w:bottom w:val="nil"/>
              <w:right w:val="nil"/>
            </w:tcBorders>
            <w:noWrap/>
            <w:hideMark/>
          </w:tcPr>
          <w:p w14:paraId="26658C9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362F10">
        <w:trPr>
          <w:trHeight w:val="300"/>
        </w:trPr>
        <w:tc>
          <w:tcPr>
            <w:tcW w:w="726" w:type="dxa"/>
            <w:tcBorders>
              <w:top w:val="nil"/>
              <w:left w:val="nil"/>
              <w:bottom w:val="nil"/>
              <w:right w:val="nil"/>
            </w:tcBorders>
            <w:noWrap/>
            <w:hideMark/>
          </w:tcPr>
          <w:p w14:paraId="2D776EF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362F10">
        <w:trPr>
          <w:trHeight w:val="300"/>
        </w:trPr>
        <w:tc>
          <w:tcPr>
            <w:tcW w:w="726" w:type="dxa"/>
            <w:tcBorders>
              <w:top w:val="nil"/>
              <w:left w:val="nil"/>
              <w:bottom w:val="nil"/>
              <w:right w:val="nil"/>
            </w:tcBorders>
            <w:noWrap/>
            <w:hideMark/>
          </w:tcPr>
          <w:p w14:paraId="714F91F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362F10">
            <w:pPr>
              <w:jc w:val="center"/>
              <w:rPr>
                <w:rFonts w:ascii="Times New Roman" w:hAnsi="Times New Roman" w:cs="Times New Roman"/>
                <w:color w:val="000000" w:themeColor="text1"/>
                <w:sz w:val="24"/>
                <w:szCs w:val="24"/>
              </w:rPr>
            </w:pPr>
          </w:p>
        </w:tc>
      </w:tr>
      <w:tr w:rsidR="00441D44" w:rsidRPr="0016288C" w14:paraId="1CD5ACA6" w14:textId="77777777" w:rsidTr="00362F10">
        <w:trPr>
          <w:trHeight w:val="300"/>
        </w:trPr>
        <w:tc>
          <w:tcPr>
            <w:tcW w:w="726" w:type="dxa"/>
            <w:tcBorders>
              <w:top w:val="nil"/>
              <w:left w:val="nil"/>
              <w:right w:val="nil"/>
            </w:tcBorders>
            <w:noWrap/>
            <w:hideMark/>
          </w:tcPr>
          <w:p w14:paraId="374355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362F10">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76D69E3E" w14:textId="77777777"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A: Sugarloaf Creek Basin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549228F6" w:rsidR="00070B79" w:rsidRDefault="00070B79" w:rsidP="00CE2D4C">
      <w:pPr>
        <w:spacing w:line="480" w:lineRule="auto"/>
        <w:ind w:firstLine="720"/>
        <w:rPr>
          <w:rFonts w:ascii="Times New Roman" w:hAnsi="Times New Roman" w:cs="Times New Roman"/>
        </w:rPr>
      </w:pPr>
      <w:commentRangeStart w:id="0"/>
      <w:r w:rsidRPr="00CE2D4C">
        <w:rPr>
          <w:rFonts w:ascii="Times New Roman" w:hAnsi="Times New Roman" w:cs="Times New Roman"/>
        </w:rPr>
        <w:t xml:space="preserve">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w:t>
      </w:r>
      <w:proofErr w:type="gramStart"/>
      <w:r w:rsidRPr="00CE2D4C">
        <w:rPr>
          <w:rFonts w:ascii="Times New Roman" w:hAnsi="Times New Roman" w:cs="Times New Roman"/>
        </w:rPr>
        <w:t>cannot be calculated</w:t>
      </w:r>
      <w:proofErr w:type="gramEnd"/>
      <w:r w:rsidRPr="00CE2D4C">
        <w:rPr>
          <w:rFonts w:ascii="Times New Roman" w:hAnsi="Times New Roman" w:cs="Times New Roman"/>
        </w:rPr>
        <w:t>.</w:t>
      </w:r>
      <w:commentRangeEnd w:id="0"/>
      <w:r w:rsidRPr="00CE2D4C">
        <w:rPr>
          <w:rStyle w:val="CommentReference"/>
        </w:rPr>
        <w:commentReference w:id="0"/>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t>
      </w:r>
      <w:proofErr w:type="gramStart"/>
      <w:r>
        <w:rPr>
          <w:rFonts w:ascii="Times New Roman" w:hAnsi="Times New Roman" w:cs="Times New Roman"/>
        </w:rPr>
        <w:t>were collected during installation of the soil moisture probes at each weather station, and analyzed for organic matter content as well as soil texture</w:t>
      </w:r>
      <w:proofErr w:type="gramEnd"/>
      <w:r>
        <w:rPr>
          <w:rFonts w:ascii="Times New Roman" w:hAnsi="Times New Roman" w:cs="Times New Roman"/>
        </w:rPr>
        <w:t xml:space="preserv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260" w:type="dxa"/>
        <w:tblLook w:val="04A0" w:firstRow="1" w:lastRow="0" w:firstColumn="1" w:lastColumn="0" w:noHBand="0" w:noVBand="1"/>
      </w:tblPr>
      <w:tblGrid>
        <w:gridCol w:w="1204"/>
        <w:gridCol w:w="1720"/>
        <w:gridCol w:w="1180"/>
        <w:gridCol w:w="880"/>
        <w:gridCol w:w="780"/>
        <w:gridCol w:w="780"/>
        <w:gridCol w:w="800"/>
      </w:tblGrid>
      <w:tr w:rsidR="0025564C" w:rsidRPr="0025564C" w14:paraId="6D32D8CF" w14:textId="77777777" w:rsidTr="0025564C">
        <w:trPr>
          <w:trHeight w:val="375"/>
        </w:trPr>
        <w:tc>
          <w:tcPr>
            <w:tcW w:w="1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780"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0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25564C">
        <w:trPr>
          <w:trHeight w:val="300"/>
        </w:trPr>
        <w:tc>
          <w:tcPr>
            <w:tcW w:w="11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780"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0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780"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780"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0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0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780"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780"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25564C">
        <w:trPr>
          <w:trHeight w:val="300"/>
        </w:trPr>
        <w:tc>
          <w:tcPr>
            <w:tcW w:w="11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780"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0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780"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780"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780"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0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25564C">
        <w:trPr>
          <w:trHeight w:val="315"/>
        </w:trPr>
        <w:tc>
          <w:tcPr>
            <w:tcW w:w="1120"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310DAB6C"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Table A.1:  Soil texture and organic matter (OM) percent composition for soil samples collected at the weather stations at different depths</w:t>
      </w:r>
      <w:r w:rsidR="0025564C">
        <w:rPr>
          <w:rFonts w:ascii="Times New Roman" w:hAnsi="Times New Roman" w:cs="Times New Roman"/>
          <w:i/>
        </w:rPr>
        <w:t xml:space="preserve">. An additional dense meadow site near the </w:t>
      </w:r>
      <w:r>
        <w:rPr>
          <w:rFonts w:ascii="Times New Roman" w:hAnsi="Times New Roman" w:cs="Times New Roman"/>
          <w:i/>
        </w:rPr>
        <w:t xml:space="preserve">wetland weather station in ICB </w:t>
      </w:r>
      <w:proofErr w:type="gramStart"/>
      <w:r w:rsidR="0025564C">
        <w:rPr>
          <w:rFonts w:ascii="Times New Roman" w:hAnsi="Times New Roman" w:cs="Times New Roman"/>
          <w:i/>
        </w:rPr>
        <w:t>is also shown</w:t>
      </w:r>
      <w:proofErr w:type="gramEnd"/>
      <w:r w:rsidR="0025564C">
        <w:rPr>
          <w:rFonts w:ascii="Times New Roman" w:hAnsi="Times New Roman" w:cs="Times New Roman"/>
          <w:i/>
        </w:rPr>
        <w:t xml:space="preserve"> </w:t>
      </w:r>
      <w:r>
        <w:rPr>
          <w:rFonts w:ascii="Times New Roman" w:hAnsi="Times New Roman" w:cs="Times New Roman"/>
          <w:i/>
        </w:rPr>
        <w:t>for comparison.</w:t>
      </w:r>
      <w:r w:rsidR="0025564C">
        <w:rPr>
          <w:rFonts w:ascii="Times New Roman" w:hAnsi="Times New Roman" w:cs="Times New Roman"/>
          <w:i/>
        </w:rPr>
        <w:t xml:space="preserve"> Insufficient sample was available to calculate texture at the ICB shrub site.</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5B38B219"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w:t>
      </w:r>
      <w:proofErr w:type="gramStart"/>
      <w:r w:rsidRPr="0016288C">
        <w:rPr>
          <w:rFonts w:ascii="Times New Roman" w:hAnsi="Times New Roman" w:cs="Times New Roman"/>
          <w:color w:val="000000" w:themeColor="text1"/>
        </w:rPr>
        <w:t>ICB which</w:t>
      </w:r>
      <w:proofErr w:type="gramEnd"/>
      <w:r w:rsidRPr="0016288C">
        <w:rPr>
          <w:rFonts w:ascii="Times New Roman" w:hAnsi="Times New Roman" w:cs="Times New Roman"/>
          <w:color w:val="000000" w:themeColor="text1"/>
        </w:rPr>
        <w:t xml:space="preserve">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w:t>
      </w:r>
      <w:proofErr w:type="spellStart"/>
      <w:r w:rsidR="008231EE">
        <w:rPr>
          <w:rFonts w:ascii="Times New Roman" w:hAnsi="Times New Roman" w:cs="Times New Roman"/>
        </w:rPr>
        <w:t>ceanothus</w:t>
      </w:r>
      <w:proofErr w:type="spellEnd"/>
      <w:r w:rsidRPr="00070B79">
        <w:rPr>
          <w:rFonts w:ascii="Times New Roman" w:hAnsi="Times New Roman" w:cs="Times New Roman"/>
        </w:rPr>
        <w:t xml:space="preserve"> (</w:t>
      </w:r>
      <w:proofErr w:type="spellStart"/>
      <w:r w:rsidRPr="00070B79">
        <w:rPr>
          <w:rFonts w:ascii="Times New Roman" w:hAnsi="Times New Roman" w:cs="Times New Roman"/>
          <w:i/>
        </w:rPr>
        <w:t>Ceanothus</w:t>
      </w:r>
      <w:proofErr w:type="spellEnd"/>
      <w:r w:rsidR="008231EE">
        <w:rPr>
          <w:rFonts w:ascii="Times New Roman" w:hAnsi="Times New Roman" w:cs="Times New Roman"/>
          <w:i/>
        </w:rPr>
        <w:t xml:space="preserve"> </w:t>
      </w:r>
      <w:proofErr w:type="spellStart"/>
      <w:r w:rsidR="008231EE">
        <w:rPr>
          <w:rFonts w:ascii="Times New Roman" w:hAnsi="Times New Roman" w:cs="Times New Roman"/>
          <w:i/>
        </w:rPr>
        <w:t>cordulatus</w:t>
      </w:r>
      <w:proofErr w:type="spellEnd"/>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 xml:space="preserve">in bare soils with little live vegetation for the following 2018 WY. In comparison, the SCB shrub site contains a dense growth of young conifers with a mix of </w:t>
      </w:r>
      <w:proofErr w:type="spellStart"/>
      <w:r w:rsidR="008231EE" w:rsidRPr="0016288C">
        <w:rPr>
          <w:rFonts w:ascii="Times New Roman" w:hAnsi="Times New Roman" w:cs="Times New Roman"/>
          <w:color w:val="000000" w:themeColor="text1"/>
        </w:rPr>
        <w:t>ceanothus</w:t>
      </w:r>
      <w:proofErr w:type="spellEnd"/>
      <w:r w:rsidR="008231EE" w:rsidRPr="0016288C">
        <w:rPr>
          <w:rFonts w:ascii="Times New Roman" w:hAnsi="Times New Roman" w:cs="Times New Roman"/>
          <w:color w:val="000000" w:themeColor="text1"/>
        </w:rPr>
        <w:t>.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p>
    <w:p w14:paraId="46743F69" w14:textId="6B4DEADC" w:rsidR="008231EE"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w:t>
      </w:r>
      <w:proofErr w:type="gramStart"/>
      <w:r w:rsidR="008231EE" w:rsidRPr="00070B79">
        <w:rPr>
          <w:rFonts w:ascii="Times New Roman" w:hAnsi="Times New Roman" w:cs="Times New Roman"/>
        </w:rPr>
        <w:t>There were at least two non-recorded precipitation events during the time the stations were non-operational.</w:t>
      </w:r>
      <w:proofErr w:type="gramEnd"/>
      <w:r w:rsidR="008231EE" w:rsidRPr="00070B79">
        <w:rPr>
          <w:rFonts w:ascii="Times New Roman" w:hAnsi="Times New Roman" w:cs="Times New Roman"/>
        </w:rPr>
        <w:t xml:space="preserve">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7"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 xml:space="preserve">at the same locations shows the same general trends in space and time, </w:t>
      </w:r>
      <w:r w:rsidR="008231EE">
        <w:rPr>
          <w:rFonts w:ascii="Times New Roman" w:hAnsi="Times New Roman" w:cs="Times New Roman"/>
        </w:rPr>
        <w:t xml:space="preserve">giving us high confidence in our calculated precipitation trends </w:t>
      </w:r>
      <w:r w:rsidR="008231EE">
        <w:rPr>
          <w:rFonts w:ascii="Times New Roman" w:hAnsi="Times New Roman" w:cs="Times New Roman"/>
        </w:rPr>
        <w:t xml:space="preserve">even if the exact values do not agree (Table A.2). PRISM precipitation is highly uncertain in the Sierra Nevada, and therefore we do not believe that the differences in annual total precipitation necessarily indicate </w:t>
      </w:r>
      <w:r w:rsidR="008231EE">
        <w:rPr>
          <w:rFonts w:ascii="Times New Roman" w:hAnsi="Times New Roman" w:cs="Times New Roman"/>
        </w:rPr>
        <w:t>an error in our measurements (</w:t>
      </w:r>
      <w:commentRangeStart w:id="1"/>
      <w:r w:rsidR="008231EE" w:rsidRPr="00C6666E">
        <w:rPr>
          <w:rFonts w:ascii="Times New Roman" w:hAnsi="Times New Roman" w:cs="Times New Roman"/>
          <w:color w:val="FF0000"/>
        </w:rPr>
        <w:t>CITE</w:t>
      </w:r>
      <w:commentRangeEnd w:id="1"/>
      <w:r w:rsidR="008E5EA9" w:rsidRPr="00C6666E">
        <w:rPr>
          <w:rStyle w:val="CommentReference"/>
          <w:color w:val="FF0000"/>
        </w:rPr>
        <w:commentReference w:id="1"/>
      </w:r>
      <w:r w:rsidR="008231EE">
        <w:rPr>
          <w:rFonts w:ascii="Times New Roman" w:hAnsi="Times New Roman" w:cs="Times New Roman"/>
        </w:rPr>
        <w:t xml:space="preserve">). However, the fact that our weather stations consistently estimated less precipitation than PRISM could be partly due to precipitation that </w:t>
      </w:r>
      <w:proofErr w:type="gramStart"/>
      <w:r w:rsidR="008231EE">
        <w:rPr>
          <w:rFonts w:ascii="Times New Roman" w:hAnsi="Times New Roman" w:cs="Times New Roman"/>
        </w:rPr>
        <w:t>was not captured</w:t>
      </w:r>
      <w:proofErr w:type="gramEnd"/>
      <w:r w:rsidR="008231EE">
        <w:rPr>
          <w:rFonts w:ascii="Times New Roman" w:hAnsi="Times New Roman" w:cs="Times New Roman"/>
        </w:rPr>
        <w:t xml:space="preserve"> by our gauges due to damage from animal activity or extreme weather.</w:t>
      </w:r>
    </w:p>
    <w:tbl>
      <w:tblPr>
        <w:tblStyle w:val="TableGrid"/>
        <w:tblW w:w="0" w:type="auto"/>
        <w:tblLook w:val="04A0" w:firstRow="1" w:lastRow="0" w:firstColumn="1" w:lastColumn="0" w:noHBand="0" w:noVBand="1"/>
      </w:tblPr>
      <w:tblGrid>
        <w:gridCol w:w="2598"/>
        <w:gridCol w:w="2146"/>
        <w:gridCol w:w="2312"/>
        <w:gridCol w:w="2294"/>
      </w:tblGrid>
      <w:tr w:rsidR="005E034E" w14:paraId="6724A683" w14:textId="77777777" w:rsidTr="005E034E">
        <w:tc>
          <w:tcPr>
            <w:tcW w:w="2598" w:type="dxa"/>
          </w:tcPr>
          <w:p w14:paraId="1C24154E" w14:textId="77777777" w:rsidR="005E034E" w:rsidRDefault="005E034E" w:rsidP="00B8776F"/>
        </w:tc>
        <w:tc>
          <w:tcPr>
            <w:tcW w:w="2146" w:type="dxa"/>
          </w:tcPr>
          <w:p w14:paraId="031A3B0A" w14:textId="407D9049" w:rsidR="005E034E" w:rsidRPr="008E5EA9" w:rsidRDefault="005E034E" w:rsidP="008E5EA9">
            <w:pPr>
              <w:jc w:val="right"/>
              <w:rPr>
                <w:b/>
              </w:rPr>
            </w:pPr>
            <w:r>
              <w:rPr>
                <w:b/>
              </w:rPr>
              <w:t>WY 2016</w:t>
            </w:r>
          </w:p>
        </w:tc>
        <w:tc>
          <w:tcPr>
            <w:tcW w:w="2312" w:type="dxa"/>
          </w:tcPr>
          <w:p w14:paraId="2F520497" w14:textId="48A1D2A1" w:rsidR="005E034E" w:rsidRPr="008E5EA9" w:rsidRDefault="005E034E" w:rsidP="008E5EA9">
            <w:pPr>
              <w:jc w:val="right"/>
              <w:rPr>
                <w:b/>
              </w:rPr>
            </w:pPr>
            <w:r w:rsidRPr="008E5EA9">
              <w:rPr>
                <w:b/>
              </w:rPr>
              <w:t>WY</w:t>
            </w:r>
            <w:r w:rsidRPr="008E5EA9">
              <w:rPr>
                <w:b/>
              </w:rPr>
              <w:t xml:space="preserve"> </w:t>
            </w:r>
            <w:r>
              <w:rPr>
                <w:b/>
              </w:rPr>
              <w:t>2017</w:t>
            </w:r>
          </w:p>
        </w:tc>
        <w:tc>
          <w:tcPr>
            <w:tcW w:w="2294" w:type="dxa"/>
          </w:tcPr>
          <w:p w14:paraId="7886D19F" w14:textId="7C5B2F3C" w:rsidR="005E034E" w:rsidRPr="008E5EA9" w:rsidRDefault="005E034E" w:rsidP="008E5EA9">
            <w:pPr>
              <w:jc w:val="right"/>
              <w:rPr>
                <w:b/>
              </w:rPr>
            </w:pPr>
            <w:r w:rsidRPr="008E5EA9">
              <w:rPr>
                <w:b/>
              </w:rPr>
              <w:t>WY</w:t>
            </w:r>
            <w:r w:rsidRPr="008E5EA9">
              <w:rPr>
                <w:b/>
              </w:rPr>
              <w:t xml:space="preserve"> </w:t>
            </w:r>
            <w:r>
              <w:rPr>
                <w:b/>
              </w:rPr>
              <w:t>2018</w:t>
            </w:r>
          </w:p>
        </w:tc>
      </w:tr>
      <w:tr w:rsidR="005E034E" w14:paraId="4428E080" w14:textId="77777777" w:rsidTr="005E034E">
        <w:tc>
          <w:tcPr>
            <w:tcW w:w="2598" w:type="dxa"/>
          </w:tcPr>
          <w:p w14:paraId="0414E335" w14:textId="77777777" w:rsidR="005E034E" w:rsidRDefault="005E034E" w:rsidP="00B8776F">
            <w:r>
              <w:t>Weather Station, ICB</w:t>
            </w:r>
          </w:p>
        </w:tc>
        <w:tc>
          <w:tcPr>
            <w:tcW w:w="2146" w:type="dxa"/>
          </w:tcPr>
          <w:p w14:paraId="5E76EC63" w14:textId="3A296096" w:rsidR="005E034E" w:rsidRDefault="005E034E" w:rsidP="00B8776F">
            <w:pPr>
              <w:jc w:val="right"/>
            </w:pPr>
            <w:commentRangeStart w:id="2"/>
            <w:r>
              <w:t>?</w:t>
            </w:r>
            <w:commentRangeEnd w:id="2"/>
            <w:r>
              <w:rPr>
                <w:rStyle w:val="CommentReference"/>
              </w:rPr>
              <w:commentReference w:id="2"/>
            </w:r>
          </w:p>
        </w:tc>
        <w:tc>
          <w:tcPr>
            <w:tcW w:w="2312" w:type="dxa"/>
          </w:tcPr>
          <w:p w14:paraId="305D2625" w14:textId="2057AC3A" w:rsidR="005E034E" w:rsidRDefault="005E034E" w:rsidP="00B8776F">
            <w:pPr>
              <w:jc w:val="right"/>
            </w:pPr>
            <w:r>
              <w:t>1,130 mm</w:t>
            </w:r>
          </w:p>
        </w:tc>
        <w:tc>
          <w:tcPr>
            <w:tcW w:w="2294" w:type="dxa"/>
          </w:tcPr>
          <w:p w14:paraId="008D34A2" w14:textId="77777777" w:rsidR="005E034E" w:rsidRDefault="005E034E" w:rsidP="00B8776F">
            <w:pPr>
              <w:jc w:val="right"/>
            </w:pPr>
            <w:r>
              <w:t>560 mm</w:t>
            </w:r>
          </w:p>
        </w:tc>
      </w:tr>
      <w:tr w:rsidR="005E034E" w14:paraId="33F62C1F" w14:textId="77777777" w:rsidTr="005E034E">
        <w:tc>
          <w:tcPr>
            <w:tcW w:w="2598" w:type="dxa"/>
          </w:tcPr>
          <w:p w14:paraId="6F396A70" w14:textId="77777777" w:rsidR="005E034E" w:rsidRDefault="005E034E" w:rsidP="00B8776F">
            <w:r>
              <w:t>PRISM, ICB</w:t>
            </w:r>
          </w:p>
        </w:tc>
        <w:tc>
          <w:tcPr>
            <w:tcW w:w="2146" w:type="dxa"/>
          </w:tcPr>
          <w:p w14:paraId="1C4E09D2" w14:textId="259B7A6A" w:rsidR="005E034E" w:rsidRDefault="009E3B6B" w:rsidP="00B8776F">
            <w:pPr>
              <w:jc w:val="right"/>
            </w:pPr>
            <w:r>
              <w:t>1,028 mm</w:t>
            </w:r>
          </w:p>
        </w:tc>
        <w:tc>
          <w:tcPr>
            <w:tcW w:w="2312" w:type="dxa"/>
          </w:tcPr>
          <w:p w14:paraId="08B52B20" w14:textId="13576F1B" w:rsidR="005E034E" w:rsidRDefault="005E034E" w:rsidP="00B8776F">
            <w:pPr>
              <w:jc w:val="right"/>
            </w:pPr>
            <w:r>
              <w:t>2,017 mm</w:t>
            </w:r>
          </w:p>
        </w:tc>
        <w:tc>
          <w:tcPr>
            <w:tcW w:w="2294" w:type="dxa"/>
          </w:tcPr>
          <w:p w14:paraId="29441569" w14:textId="77777777" w:rsidR="005E034E" w:rsidRDefault="005E034E" w:rsidP="00B8776F">
            <w:pPr>
              <w:jc w:val="right"/>
            </w:pPr>
            <w:r>
              <w:t>797 mm</w:t>
            </w:r>
          </w:p>
        </w:tc>
      </w:tr>
      <w:tr w:rsidR="005E034E" w14:paraId="58DC99ED" w14:textId="77777777" w:rsidTr="005E034E">
        <w:tc>
          <w:tcPr>
            <w:tcW w:w="2598" w:type="dxa"/>
          </w:tcPr>
          <w:p w14:paraId="060765FA" w14:textId="77777777" w:rsidR="005E034E" w:rsidRDefault="005E034E" w:rsidP="00B8776F">
            <w:r>
              <w:t>Weather Station, SCB</w:t>
            </w:r>
          </w:p>
        </w:tc>
        <w:tc>
          <w:tcPr>
            <w:tcW w:w="2146" w:type="dxa"/>
          </w:tcPr>
          <w:p w14:paraId="17030F8C" w14:textId="2BCBFB0D" w:rsidR="005E034E" w:rsidRDefault="005E034E" w:rsidP="00B8776F">
            <w:pPr>
              <w:jc w:val="right"/>
            </w:pPr>
            <w:r>
              <w:t>NA</w:t>
            </w:r>
          </w:p>
        </w:tc>
        <w:tc>
          <w:tcPr>
            <w:tcW w:w="2312" w:type="dxa"/>
          </w:tcPr>
          <w:p w14:paraId="64DFCA96" w14:textId="78DB7ACD" w:rsidR="005E034E" w:rsidRDefault="005E034E" w:rsidP="00B8776F">
            <w:pPr>
              <w:jc w:val="right"/>
            </w:pPr>
            <w:r>
              <w:t>780 mm</w:t>
            </w:r>
          </w:p>
        </w:tc>
        <w:tc>
          <w:tcPr>
            <w:tcW w:w="2294" w:type="dxa"/>
          </w:tcPr>
          <w:p w14:paraId="786BC11E" w14:textId="77777777" w:rsidR="005E034E" w:rsidRDefault="005E034E" w:rsidP="00B8776F">
            <w:pPr>
              <w:jc w:val="right"/>
            </w:pPr>
            <w:r>
              <w:t>490 mm</w:t>
            </w:r>
          </w:p>
        </w:tc>
      </w:tr>
      <w:tr w:rsidR="005E034E" w14:paraId="35DE70B4" w14:textId="77777777" w:rsidTr="005E034E">
        <w:tc>
          <w:tcPr>
            <w:tcW w:w="2598" w:type="dxa"/>
          </w:tcPr>
          <w:p w14:paraId="220A0705" w14:textId="77777777" w:rsidR="005E034E" w:rsidRDefault="005E034E" w:rsidP="00B8776F">
            <w:r>
              <w:t>PRISM, SCB</w:t>
            </w:r>
          </w:p>
        </w:tc>
        <w:tc>
          <w:tcPr>
            <w:tcW w:w="2146" w:type="dxa"/>
          </w:tcPr>
          <w:p w14:paraId="7E0D8A98" w14:textId="6EA7EBB6" w:rsidR="005E034E" w:rsidRDefault="009E3B6B" w:rsidP="00B8776F">
            <w:pPr>
              <w:jc w:val="right"/>
            </w:pPr>
            <w:r>
              <w:t>843 mm</w:t>
            </w:r>
          </w:p>
        </w:tc>
        <w:tc>
          <w:tcPr>
            <w:tcW w:w="2312" w:type="dxa"/>
          </w:tcPr>
          <w:p w14:paraId="75BC1032" w14:textId="6B78381C" w:rsidR="005E034E" w:rsidRDefault="005E034E" w:rsidP="00B8776F">
            <w:pPr>
              <w:jc w:val="right"/>
            </w:pPr>
            <w:r>
              <w:t>1,491 mm</w:t>
            </w:r>
          </w:p>
        </w:tc>
        <w:tc>
          <w:tcPr>
            <w:tcW w:w="2294" w:type="dxa"/>
          </w:tcPr>
          <w:p w14:paraId="4AC65602" w14:textId="77777777" w:rsidR="005E034E" w:rsidRDefault="005E034E" w:rsidP="00B8776F">
            <w:pPr>
              <w:jc w:val="right"/>
            </w:pPr>
            <w:r>
              <w:t>673 mm</w:t>
            </w:r>
          </w:p>
        </w:tc>
      </w:tr>
      <w:tr w:rsidR="005E034E" w14:paraId="39C30A01" w14:textId="77777777" w:rsidTr="005E034E">
        <w:tc>
          <w:tcPr>
            <w:tcW w:w="2598" w:type="dxa"/>
          </w:tcPr>
          <w:p w14:paraId="31968B66" w14:textId="1C6FEEC3" w:rsidR="005E034E" w:rsidRDefault="005E034E" w:rsidP="008E5EA9">
            <w:r>
              <w:t xml:space="preserve">ICB/SCB, weather </w:t>
            </w:r>
            <w:proofErr w:type="spellStart"/>
            <w:r>
              <w:t>stns.</w:t>
            </w:r>
            <w:proofErr w:type="spellEnd"/>
          </w:p>
        </w:tc>
        <w:tc>
          <w:tcPr>
            <w:tcW w:w="2146" w:type="dxa"/>
          </w:tcPr>
          <w:p w14:paraId="36180FBD" w14:textId="5E4AE2A3" w:rsidR="005E034E" w:rsidRDefault="005E034E" w:rsidP="00B8776F">
            <w:pPr>
              <w:jc w:val="right"/>
            </w:pPr>
            <w:r>
              <w:t>NA</w:t>
            </w:r>
          </w:p>
        </w:tc>
        <w:tc>
          <w:tcPr>
            <w:tcW w:w="2312" w:type="dxa"/>
          </w:tcPr>
          <w:p w14:paraId="776E9201" w14:textId="688AF64E" w:rsidR="005E034E" w:rsidRDefault="005E034E" w:rsidP="00B8776F">
            <w:pPr>
              <w:jc w:val="right"/>
            </w:pPr>
            <w:r>
              <w:t>1.45</w:t>
            </w:r>
          </w:p>
        </w:tc>
        <w:tc>
          <w:tcPr>
            <w:tcW w:w="2294" w:type="dxa"/>
          </w:tcPr>
          <w:p w14:paraId="67E43B47" w14:textId="77777777" w:rsidR="005E034E" w:rsidRDefault="005E034E" w:rsidP="00B8776F">
            <w:pPr>
              <w:jc w:val="right"/>
            </w:pPr>
            <w:r>
              <w:t>1.14</w:t>
            </w:r>
          </w:p>
        </w:tc>
      </w:tr>
      <w:tr w:rsidR="005E034E" w14:paraId="71367599" w14:textId="77777777" w:rsidTr="005E034E">
        <w:tc>
          <w:tcPr>
            <w:tcW w:w="2598" w:type="dxa"/>
          </w:tcPr>
          <w:p w14:paraId="0A63A1D5" w14:textId="77777777" w:rsidR="005E034E" w:rsidRDefault="005E034E" w:rsidP="00B8776F">
            <w:r>
              <w:t>ICB/SCB, PRISM</w:t>
            </w:r>
          </w:p>
        </w:tc>
        <w:tc>
          <w:tcPr>
            <w:tcW w:w="2146" w:type="dxa"/>
          </w:tcPr>
          <w:p w14:paraId="00D0777B" w14:textId="5DC35DCE" w:rsidR="005E034E" w:rsidRDefault="009E3B6B" w:rsidP="00B8776F">
            <w:pPr>
              <w:jc w:val="right"/>
            </w:pPr>
            <w:r>
              <w:t>1.22</w:t>
            </w:r>
          </w:p>
        </w:tc>
        <w:tc>
          <w:tcPr>
            <w:tcW w:w="2312" w:type="dxa"/>
          </w:tcPr>
          <w:p w14:paraId="2B441736" w14:textId="542093BC" w:rsidR="005E034E" w:rsidRDefault="005E034E" w:rsidP="00B8776F">
            <w:pPr>
              <w:jc w:val="right"/>
            </w:pPr>
            <w:r>
              <w:t>1.35</w:t>
            </w:r>
          </w:p>
        </w:tc>
        <w:tc>
          <w:tcPr>
            <w:tcW w:w="2294" w:type="dxa"/>
          </w:tcPr>
          <w:p w14:paraId="6E3B3A3F" w14:textId="77777777" w:rsidR="005E034E" w:rsidRDefault="005E034E" w:rsidP="00B8776F">
            <w:pPr>
              <w:jc w:val="right"/>
            </w:pPr>
            <w:r>
              <w:t>1.19</w:t>
            </w:r>
          </w:p>
        </w:tc>
      </w:tr>
      <w:tr w:rsidR="005E034E" w14:paraId="5B6EE126" w14:textId="77777777" w:rsidTr="005E034E">
        <w:tc>
          <w:tcPr>
            <w:tcW w:w="2598" w:type="dxa"/>
          </w:tcPr>
          <w:p w14:paraId="514A7261" w14:textId="77777777" w:rsidR="005E034E" w:rsidRDefault="005E034E" w:rsidP="00B8776F">
            <w:r>
              <w:t>PRISM/Station, ICB</w:t>
            </w:r>
          </w:p>
        </w:tc>
        <w:tc>
          <w:tcPr>
            <w:tcW w:w="2146" w:type="dxa"/>
          </w:tcPr>
          <w:p w14:paraId="681F2944" w14:textId="3B0A8CE5" w:rsidR="005E034E" w:rsidRDefault="009E3B6B" w:rsidP="00B8776F">
            <w:pPr>
              <w:jc w:val="right"/>
            </w:pPr>
            <w:r>
              <w:t>?</w:t>
            </w:r>
          </w:p>
        </w:tc>
        <w:tc>
          <w:tcPr>
            <w:tcW w:w="2312" w:type="dxa"/>
          </w:tcPr>
          <w:p w14:paraId="3012E08F" w14:textId="5884578A" w:rsidR="005E034E" w:rsidRDefault="005E034E" w:rsidP="00B8776F">
            <w:pPr>
              <w:jc w:val="right"/>
            </w:pPr>
            <w:r>
              <w:t>1.78</w:t>
            </w:r>
          </w:p>
        </w:tc>
        <w:tc>
          <w:tcPr>
            <w:tcW w:w="2294" w:type="dxa"/>
          </w:tcPr>
          <w:p w14:paraId="5F3DA850" w14:textId="77777777" w:rsidR="005E034E" w:rsidRDefault="005E034E" w:rsidP="00B8776F">
            <w:pPr>
              <w:jc w:val="right"/>
            </w:pPr>
            <w:r>
              <w:t>1.42</w:t>
            </w:r>
          </w:p>
        </w:tc>
      </w:tr>
      <w:tr w:rsidR="005E034E" w14:paraId="20C0775C" w14:textId="77777777" w:rsidTr="005E034E">
        <w:tc>
          <w:tcPr>
            <w:tcW w:w="2598" w:type="dxa"/>
          </w:tcPr>
          <w:p w14:paraId="47C051B6" w14:textId="77777777" w:rsidR="005E034E" w:rsidRDefault="005E034E" w:rsidP="00B8776F">
            <w:r>
              <w:lastRenderedPageBreak/>
              <w:t>PRISM/Station, SCB</w:t>
            </w:r>
          </w:p>
        </w:tc>
        <w:tc>
          <w:tcPr>
            <w:tcW w:w="2146" w:type="dxa"/>
          </w:tcPr>
          <w:p w14:paraId="38B26268" w14:textId="5419A614" w:rsidR="005E034E" w:rsidRDefault="005E034E" w:rsidP="00B8776F">
            <w:pPr>
              <w:jc w:val="right"/>
            </w:pPr>
            <w:r>
              <w:t>NA</w:t>
            </w:r>
          </w:p>
        </w:tc>
        <w:tc>
          <w:tcPr>
            <w:tcW w:w="2312" w:type="dxa"/>
          </w:tcPr>
          <w:p w14:paraId="380B83F7" w14:textId="0E7EFCBC" w:rsidR="005E034E" w:rsidRDefault="005E034E" w:rsidP="00B8776F">
            <w:pPr>
              <w:jc w:val="right"/>
            </w:pPr>
            <w:r>
              <w:t>1.91</w:t>
            </w:r>
          </w:p>
        </w:tc>
        <w:tc>
          <w:tcPr>
            <w:tcW w:w="2294" w:type="dxa"/>
          </w:tcPr>
          <w:p w14:paraId="2CD27432" w14:textId="77777777" w:rsidR="005E034E" w:rsidRDefault="005E034E" w:rsidP="00B8776F">
            <w:pPr>
              <w:jc w:val="right"/>
            </w:pPr>
            <w:r>
              <w:t>1.37</w:t>
            </w:r>
          </w:p>
        </w:tc>
      </w:tr>
    </w:tbl>
    <w:p w14:paraId="69126A8A" w14:textId="21426609" w:rsidR="008E5EA9" w:rsidRPr="008E5EA9" w:rsidRDefault="008E5EA9" w:rsidP="008E5EA9">
      <w:pPr>
        <w:spacing w:line="480" w:lineRule="auto"/>
        <w:rPr>
          <w:rFonts w:ascii="Times New Roman" w:hAnsi="Times New Roman" w:cs="Times New Roman"/>
          <w:i/>
        </w:rPr>
      </w:pPr>
      <w:r>
        <w:rPr>
          <w:rFonts w:ascii="Times New Roman" w:hAnsi="Times New Roman" w:cs="Times New Roman"/>
          <w:i/>
        </w:rPr>
        <w:t xml:space="preserve">Table A.2. Annual precipitation estimates for water years (WY) 2017 and 2018. Weather station estimates </w:t>
      </w:r>
      <w:proofErr w:type="gramStart"/>
      <w:r>
        <w:rPr>
          <w:rFonts w:ascii="Times New Roman" w:hAnsi="Times New Roman" w:cs="Times New Roman"/>
          <w:i/>
        </w:rPr>
        <w:t>are averaged</w:t>
      </w:r>
      <w:proofErr w:type="gramEnd"/>
      <w:r>
        <w:rPr>
          <w:rFonts w:ascii="Times New Roman" w:hAnsi="Times New Roman" w:cs="Times New Roman"/>
          <w:i/>
        </w:rPr>
        <w:t xml:space="preserve">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w:t>
      </w:r>
      <w:proofErr w:type="gramStart"/>
      <w:r w:rsidR="00CF5D1A" w:rsidRPr="0016288C">
        <w:rPr>
          <w:rFonts w:ascii="Times New Roman" w:hAnsi="Times New Roman" w:cs="Times New Roman"/>
          <w:color w:val="000000" w:themeColor="text1"/>
        </w:rPr>
        <w:t>In</w:t>
      </w:r>
      <w:proofErr w:type="gramEnd"/>
      <w:r w:rsidR="00CF5D1A" w:rsidRPr="0016288C">
        <w:rPr>
          <w:rFonts w:ascii="Times New Roman" w:hAnsi="Times New Roman" w:cs="Times New Roman"/>
          <w:color w:val="000000" w:themeColor="text1"/>
        </w:rPr>
        <w:t xml:space="preserve">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4A46DA4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29B11711"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B372EFA"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258185EF"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7F129B89"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148981D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xml:space="preserve">, 2015 by installed snow cameras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proofErr w:type="gramStart"/>
      <w:r w:rsidRPr="0016288C">
        <w:rPr>
          <w:rFonts w:ascii="Times New Roman" w:hAnsi="Times New Roman" w:cs="Times New Roman"/>
          <w:color w:val="000000" w:themeColor="text1"/>
        </w:rPr>
        <w:lastRenderedPageBreak/>
        <w:t>Similarly</w:t>
      </w:r>
      <w:proofErr w:type="gramEnd"/>
      <w:r w:rsidRPr="0016288C">
        <w:rPr>
          <w:rFonts w:ascii="Times New Roman" w:hAnsi="Times New Roman" w:cs="Times New Roman"/>
          <w:color w:val="000000" w:themeColor="text1"/>
        </w:rPr>
        <w:t xml:space="preserve">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Figure A.4: volumetric water content [%] shallow (12 cm), mid (60 cm), and deep (100 cm) soils as measured by wetland (top plot), shrub (middle plot), and forest (bottom plot) weather stations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Data was measured at </w:t>
      </w:r>
      <w:proofErr w:type="gramStart"/>
      <w:r w:rsidRPr="0016288C">
        <w:rPr>
          <w:rFonts w:ascii="Times New Roman" w:hAnsi="Times New Roman" w:cs="Times New Roman"/>
          <w:color w:val="000000" w:themeColor="text1"/>
        </w:rPr>
        <w:t>10 minute</w:t>
      </w:r>
      <w:proofErr w:type="gramEnd"/>
      <w:r w:rsidRPr="0016288C">
        <w:rPr>
          <w:rFonts w:ascii="Times New Roman" w:hAnsi="Times New Roman" w:cs="Times New Roman"/>
          <w:color w:val="000000" w:themeColor="text1"/>
        </w:rPr>
        <w:t xml:space="preserv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3" w:name="_Ref534405693"/>
      <w:r w:rsidRPr="0016288C">
        <w:rPr>
          <w:rFonts w:ascii="Times New Roman" w:hAnsi="Times New Roman" w:cs="Times New Roman"/>
          <w:color w:val="000000" w:themeColor="text1"/>
        </w:rPr>
        <w:t xml:space="preserve">Figure </w:t>
      </w:r>
      <w:bookmarkEnd w:id="3"/>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w:t>
      </w:r>
      <w:proofErr w:type="gramStart"/>
      <w:r w:rsidRPr="0016288C">
        <w:rPr>
          <w:rFonts w:ascii="Times New Roman" w:hAnsi="Times New Roman" w:cs="Times New Roman"/>
          <w:color w:val="000000" w:themeColor="text1"/>
        </w:rPr>
        <w:t>being covered</w:t>
      </w:r>
      <w:proofErr w:type="gramEnd"/>
      <w:r w:rsidRPr="0016288C">
        <w:rPr>
          <w:rFonts w:ascii="Times New Roman" w:hAnsi="Times New Roman" w:cs="Times New Roman"/>
          <w:color w:val="000000" w:themeColor="text1"/>
        </w:rPr>
        <w:t xml:space="preserve"> with snow for much of the 2017 WY. However, it is clear that SCB had </w:t>
      </w:r>
      <w:commentRangeStart w:id="4"/>
      <w:r w:rsidRPr="0016288C">
        <w:rPr>
          <w:rFonts w:ascii="Times New Roman" w:hAnsi="Times New Roman" w:cs="Times New Roman"/>
          <w:color w:val="000000" w:themeColor="text1"/>
        </w:rPr>
        <w:t xml:space="preserve">more snow </w:t>
      </w:r>
      <w:commentRangeEnd w:id="4"/>
      <w:r w:rsidR="007549F4">
        <w:rPr>
          <w:rStyle w:val="CommentReference"/>
        </w:rPr>
        <w:commentReference w:id="4"/>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5" w:name="_Ref534405756"/>
      <w:commentRangeStart w:id="6"/>
      <w:r w:rsidRPr="0016288C">
        <w:rPr>
          <w:rFonts w:ascii="Times New Roman" w:hAnsi="Times New Roman" w:cs="Times New Roman"/>
          <w:color w:val="000000" w:themeColor="text1"/>
        </w:rPr>
        <w:t xml:space="preserve">Figure </w:t>
      </w:r>
      <w:bookmarkEnd w:id="5"/>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6"/>
      <w:r w:rsidRPr="0016288C">
        <w:rPr>
          <w:rStyle w:val="CommentReference"/>
          <w:i w:val="0"/>
          <w:iCs w:val="0"/>
          <w:color w:val="000000" w:themeColor="text1"/>
        </w:rPr>
        <w:commentReference w:id="6"/>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7"/>
      <w:r w:rsidRPr="0016288C">
        <w:rPr>
          <w:rFonts w:ascii="Times New Roman" w:hAnsi="Times New Roman" w:cs="Times New Roman"/>
          <w:color w:val="000000" w:themeColor="text1"/>
        </w:rPr>
        <w:t xml:space="preserve">If all three stations were missing precipitation record, then a combination of </w:t>
      </w:r>
      <w:commentRangeStart w:id="8"/>
      <w:r w:rsidRPr="0016288C">
        <w:rPr>
          <w:rFonts w:ascii="Times New Roman" w:hAnsi="Times New Roman" w:cs="Times New Roman"/>
          <w:color w:val="000000" w:themeColor="text1"/>
        </w:rPr>
        <w:t>snow melt amounts</w:t>
      </w:r>
      <w:commentRangeEnd w:id="8"/>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9"/>
      <w:commentRangeStart w:id="10"/>
      <w:commentRangeStart w:id="11"/>
      <w:commentRangeStart w:id="12"/>
      <w:r w:rsidRPr="0016288C">
        <w:rPr>
          <w:rFonts w:ascii="Times New Roman" w:hAnsi="Times New Roman" w:cs="Times New Roman"/>
          <w:color w:val="000000" w:themeColor="text1"/>
        </w:rPr>
        <w:t>0.4</w:t>
      </w:r>
      <w:commentRangeEnd w:id="9"/>
      <w:r w:rsidRPr="0016288C">
        <w:rPr>
          <w:rStyle w:val="CommentReference"/>
          <w:rFonts w:ascii="Times New Roman" w:hAnsi="Times New Roman" w:cs="Times New Roman"/>
          <w:color w:val="000000" w:themeColor="text1"/>
        </w:rPr>
        <w:commentReference w:id="9"/>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00494297">
        <w:rPr>
          <w:rStyle w:val="CommentReference"/>
        </w:rPr>
        <w:commentReference w:id="12"/>
      </w:r>
      <w:r w:rsidRPr="0016288C">
        <w:rPr>
          <w:rFonts w:ascii="Times New Roman" w:hAnsi="Times New Roman" w:cs="Times New Roman"/>
          <w:color w:val="000000" w:themeColor="text1"/>
        </w:rPr>
        <w:t xml:space="preserve">. </w:t>
      </w:r>
      <w:commentRangeEnd w:id="7"/>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7"/>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3"/>
      <w:r w:rsidR="009B1A20" w:rsidRPr="00EF599F">
        <w:rPr>
          <w:rFonts w:ascii="Times New Roman" w:hAnsi="Times New Roman" w:cs="Times New Roman"/>
          <w:color w:val="000000" w:themeColor="text1"/>
        </w:rPr>
        <w:t xml:space="preserve">Due to the record snowpack in 2017 </w:t>
      </w:r>
      <w:ins w:id="14"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5"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6"/>
      <w:r w:rsidR="009B1A20" w:rsidRPr="00EF599F">
        <w:rPr>
          <w:rFonts w:ascii="Times New Roman" w:hAnsi="Times New Roman" w:cs="Times New Roman"/>
          <w:color w:val="000000" w:themeColor="text1"/>
        </w:rPr>
        <w:t xml:space="preserve">(~220 cm) </w:t>
      </w:r>
      <w:commentRangeEnd w:id="16"/>
      <w:r w:rsidR="00EC3F6E">
        <w:rPr>
          <w:rStyle w:val="CommentReference"/>
        </w:rPr>
        <w:commentReference w:id="16"/>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3"/>
      <w:r w:rsidR="009B1A20">
        <w:rPr>
          <w:rStyle w:val="CommentReference"/>
        </w:rPr>
        <w:commentReference w:id="13"/>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In the final step, a predictive mean matching (</w:t>
      </w:r>
      <w:proofErr w:type="spellStart"/>
      <w:r w:rsidRPr="0016288C">
        <w:rPr>
          <w:rFonts w:ascii="Times New Roman" w:hAnsi="Times New Roman" w:cs="Times New Roman"/>
          <w:color w:val="000000" w:themeColor="text1"/>
        </w:rPr>
        <w:t>mice.impute.pmm</w:t>
      </w:r>
      <w:proofErr w:type="spellEnd"/>
      <w:r w:rsidRPr="0016288C">
        <w:rPr>
          <w:rFonts w:ascii="Times New Roman" w:hAnsi="Times New Roman" w:cs="Times New Roman"/>
          <w:color w:val="000000" w:themeColor="text1"/>
        </w:rPr>
        <w:t xml:space="preserve">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072A6639"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C: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commentRangeStart w:id="17"/>
      <w:r w:rsidRPr="0016288C">
        <w:rPr>
          <w:rFonts w:ascii="Times New Roman" w:hAnsi="Times New Roman" w:cs="Times New Roman"/>
          <w:noProof/>
          <w:color w:val="000000" w:themeColor="text1"/>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commentRangeEnd w:id="17"/>
      <w:r w:rsidR="00EC3F6E">
        <w:rPr>
          <w:rStyle w:val="CommentReference"/>
        </w:rPr>
        <w:commentReference w:id="17"/>
      </w:r>
    </w:p>
    <w:p w14:paraId="16010E33" w14:textId="0C6F5A70" w:rsidR="00CF5D1A" w:rsidRPr="0016288C" w:rsidRDefault="00CF5D1A" w:rsidP="00CF5D1A">
      <w:pPr>
        <w:pStyle w:val="Caption"/>
        <w:rPr>
          <w:rFonts w:ascii="Times New Roman" w:hAnsi="Times New Roman" w:cs="Times New Roman"/>
          <w:color w:val="000000" w:themeColor="text1"/>
        </w:rPr>
      </w:pPr>
      <w:bookmarkStart w:id="18" w:name="_Ref534405156"/>
      <w:r w:rsidRPr="0016288C">
        <w:rPr>
          <w:rFonts w:ascii="Times New Roman" w:hAnsi="Times New Roman" w:cs="Times New Roman"/>
          <w:color w:val="000000" w:themeColor="text1"/>
        </w:rPr>
        <w:t xml:space="preserve">Figure </w:t>
      </w:r>
      <w:bookmarkEnd w:id="18"/>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Relative importance of each variable in predicting plot-level soil moisture.</w:t>
      </w:r>
      <w:r w:rsidR="00EC3F6E">
        <w:rPr>
          <w:rFonts w:ascii="Times New Roman" w:hAnsi="Times New Roman" w:cs="Times New Roman"/>
          <w:color w:val="000000" w:themeColor="text1"/>
        </w:rPr>
        <w:t xml:space="preserve"> Variables include 2014 vegetation (Veg), Distance from nearest stream, topographic wetness index at a 10m resolution (TWI.10m), Upslope contributing area, 1973 vegetation (Veg73), topographic position index calculated at a scale of 300m (tpi_300m), </w:t>
      </w:r>
      <w:r w:rsidR="002A668D">
        <w:rPr>
          <w:rFonts w:ascii="Times New Roman" w:hAnsi="Times New Roman" w:cs="Times New Roman"/>
          <w:color w:val="000000" w:themeColor="text1"/>
        </w:rPr>
        <w:t>aspect, elevation, slope, maximum fire severity (</w:t>
      </w:r>
      <w:proofErr w:type="spellStart"/>
      <w:r w:rsidR="002A668D">
        <w:rPr>
          <w:rFonts w:ascii="Times New Roman" w:hAnsi="Times New Roman" w:cs="Times New Roman"/>
          <w:color w:val="000000" w:themeColor="text1"/>
        </w:rPr>
        <w:t>SevNum</w:t>
      </w:r>
      <w:proofErr w:type="spellEnd"/>
      <w:r w:rsidR="002A668D">
        <w:rPr>
          <w:rFonts w:ascii="Times New Roman" w:hAnsi="Times New Roman" w:cs="Times New Roman"/>
          <w:color w:val="000000" w:themeColor="text1"/>
        </w:rPr>
        <w:t>), days since January 1 for the measurement (DOY), years since fire, times burned, and year of the measurement.</w:t>
      </w:r>
    </w:p>
    <w:p w14:paraId="418A678F"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8658" cy="2969217"/>
                    </a:xfrm>
                    <a:prstGeom prst="rect">
                      <a:avLst/>
                    </a:prstGeom>
                  </pic:spPr>
                </pic:pic>
              </a:graphicData>
            </a:graphic>
          </wp:inline>
        </w:drawing>
      </w:r>
    </w:p>
    <w:p w14:paraId="0AD31611" w14:textId="77777777" w:rsidR="00CF5D1A" w:rsidRPr="0016288C" w:rsidRDefault="00CF5D1A" w:rsidP="00CF5D1A">
      <w:pPr>
        <w:pStyle w:val="Caption"/>
        <w:rPr>
          <w:rFonts w:ascii="Times New Roman" w:hAnsi="Times New Roman" w:cs="Times New Roman"/>
          <w:color w:val="000000" w:themeColor="text1"/>
        </w:rPr>
      </w:pPr>
      <w:bookmarkStart w:id="19" w:name="_Ref189030"/>
      <w:r w:rsidRPr="0016288C">
        <w:rPr>
          <w:rFonts w:ascii="Times New Roman" w:hAnsi="Times New Roman" w:cs="Times New Roman"/>
          <w:color w:val="000000" w:themeColor="text1"/>
        </w:rPr>
        <w:t xml:space="preserve">Figure </w:t>
      </w:r>
      <w:bookmarkEnd w:id="19"/>
      <w:r w:rsidRPr="0016288C">
        <w:rPr>
          <w:rFonts w:ascii="Times New Roman" w:hAnsi="Times New Roman" w:cs="Times New Roman"/>
          <w:noProof/>
          <w:color w:val="000000" w:themeColor="text1"/>
        </w:rPr>
        <w:t>C2</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0916" cy="2960909"/>
                    </a:xfrm>
                    <a:prstGeom prst="rect">
                      <a:avLst/>
                    </a:prstGeom>
                  </pic:spPr>
                </pic:pic>
              </a:graphicData>
            </a:graphic>
          </wp:inline>
        </w:drawing>
      </w:r>
    </w:p>
    <w:p w14:paraId="1AFC1737" w14:textId="6DEABC97" w:rsidR="007549F4" w:rsidRDefault="00CF5D1A" w:rsidP="007549F4">
      <w:pPr>
        <w:pStyle w:val="Caption"/>
        <w:rPr>
          <w:rFonts w:ascii="Times New Roman" w:hAnsi="Times New Roman" w:cs="Times New Roman"/>
          <w:color w:val="000000" w:themeColor="text1"/>
        </w:rPr>
      </w:pPr>
      <w:bookmarkStart w:id="20" w:name="_Ref2328677"/>
      <w:r w:rsidRPr="0016288C">
        <w:rPr>
          <w:rFonts w:ascii="Times New Roman" w:hAnsi="Times New Roman" w:cs="Times New Roman"/>
          <w:color w:val="000000" w:themeColor="text1"/>
        </w:rPr>
        <w:t xml:space="preserve">Figure </w:t>
      </w:r>
      <w:bookmarkEnd w:id="20"/>
      <w:r w:rsidRPr="0016288C">
        <w:rPr>
          <w:rFonts w:ascii="Times New Roman" w:hAnsi="Times New Roman" w:cs="Times New Roman"/>
          <w:noProof/>
          <w:color w:val="000000" w:themeColor="text1"/>
        </w:rPr>
        <w:t>C3</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04F19CBD" w:rsidR="00962E8F" w:rsidRPr="00962E8F" w:rsidRDefault="00962E8F" w:rsidP="00962E8F">
      <w:pPr>
        <w:outlineLvl w:val="0"/>
        <w:rPr>
          <w:rFonts w:ascii="Times New Roman" w:hAnsi="Times New Roman" w:cs="Times New Roman"/>
        </w:rPr>
      </w:pPr>
      <w:r w:rsidRPr="00962E8F">
        <w:rPr>
          <w:rFonts w:ascii="Times New Roman" w:hAnsi="Times New Roman" w:cs="Times New Roman"/>
        </w:rPr>
        <w:lastRenderedPageBreak/>
        <w:t>Appendix D: Details of landscape changes</w:t>
      </w:r>
    </w:p>
    <w:p w14:paraId="7C9AB6E7" w14:textId="2DA79CA8" w:rsidR="00962E8F" w:rsidRPr="00962E8F" w:rsidRDefault="00962E8F"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5A2AC2CE"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For both ICB and </w:t>
      </w:r>
      <w:proofErr w:type="spellStart"/>
      <w:r w:rsidRPr="00962E8F">
        <w:rPr>
          <w:rFonts w:ascii="Times New Roman" w:hAnsi="Times New Roman" w:cs="Times New Roman"/>
        </w:rPr>
        <w:t>and</w:t>
      </w:r>
      <w:proofErr w:type="spellEnd"/>
      <w:r w:rsidRPr="00962E8F">
        <w:rPr>
          <w:rFonts w:ascii="Times New Roman" w:hAnsi="Times New Roman" w:cs="Times New Roman"/>
        </w:rPr>
        <w:t xml:space="preserve"> SCB, the land cover </w:t>
      </w:r>
      <w:proofErr w:type="gramStart"/>
      <w:r w:rsidRPr="00962E8F">
        <w:rPr>
          <w:rFonts w:ascii="Times New Roman" w:hAnsi="Times New Roman" w:cs="Times New Roman"/>
        </w:rPr>
        <w:t>was div</w:t>
      </w:r>
      <w:r>
        <w:rPr>
          <w:rFonts w:ascii="Times New Roman" w:hAnsi="Times New Roman" w:cs="Times New Roman"/>
        </w:rPr>
        <w:t>ided</w:t>
      </w:r>
      <w:proofErr w:type="gramEnd"/>
      <w:r>
        <w:rPr>
          <w:rFonts w:ascii="Times New Roman" w:hAnsi="Times New Roman" w:cs="Times New Roman"/>
        </w:rPr>
        <w:t xml:space="preserve"> into four broad vegetation </w:t>
      </w:r>
      <w:r w:rsidRPr="00962E8F">
        <w:rPr>
          <w:rFonts w:ascii="Times New Roman" w:hAnsi="Times New Roman" w:cs="Times New Roman"/>
        </w:rPr>
        <w:t xml:space="preserve">classes: forest, shrub, sparse meadow, and dense meadow. </w:t>
      </w:r>
    </w:p>
    <w:p w14:paraId="7012FDC5" w14:textId="77777777" w:rsidR="00962E8F" w:rsidRDefault="00962E8F" w:rsidP="00962E8F">
      <w:pPr>
        <w:rPr>
          <w:rFonts w:ascii="Times New Roman" w:hAnsi="Times New Roman" w:cs="Times New Roman"/>
        </w:rPr>
      </w:pPr>
    </w:p>
    <w:p w14:paraId="468A7BC1" w14:textId="59FA3D6A" w:rsidR="00962E8F" w:rsidRPr="00962E8F" w:rsidRDefault="00962E8F" w:rsidP="00962E8F">
      <w:pPr>
        <w:rPr>
          <w:rFonts w:ascii="Times New Roman" w:hAnsi="Times New Roman" w:cs="Times New Roman"/>
        </w:rPr>
      </w:pPr>
      <w:r w:rsidRPr="00962E8F">
        <w:rPr>
          <w:rFonts w:ascii="Times New Roman" w:hAnsi="Times New Roman" w:cs="Times New Roman"/>
        </w:rPr>
        <w:t>Landscape Metrics:</w:t>
      </w: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1"/>
      <w:proofErr w:type="spellStart"/>
      <w:r w:rsidRPr="008203BD">
        <w:rPr>
          <w:rFonts w:ascii="Times New Roman" w:hAnsi="Times New Roman" w:cs="Times New Roman"/>
          <w:color w:val="FF0000"/>
        </w:rPr>
        <w:t>Romme</w:t>
      </w:r>
      <w:proofErr w:type="spellEnd"/>
      <w:r w:rsidRPr="008203BD">
        <w:rPr>
          <w:rFonts w:ascii="Times New Roman" w:hAnsi="Times New Roman" w:cs="Times New Roman"/>
          <w:color w:val="FF0000"/>
        </w:rPr>
        <w:t>, 1982</w:t>
      </w:r>
      <w:r w:rsidRPr="00962E8F">
        <w:rPr>
          <w:rFonts w:ascii="Times New Roman" w:hAnsi="Times New Roman" w:cs="Times New Roman"/>
        </w:rPr>
        <w:t xml:space="preserve">). </w:t>
      </w:r>
      <w:commentRangeEnd w:id="21"/>
      <w:r w:rsidR="008203BD">
        <w:rPr>
          <w:rStyle w:val="CommentReference"/>
        </w:rPr>
        <w:commentReference w:id="21"/>
      </w:r>
      <w:r w:rsidRPr="00962E8F">
        <w:rPr>
          <w:rFonts w:ascii="Times New Roman" w:hAnsi="Times New Roman" w:cs="Times New Roman"/>
        </w:rPr>
        <w:t xml:space="preserve">They describe heterogeneity by measuring how patches of vegetation </w:t>
      </w:r>
      <w:proofErr w:type="gramStart"/>
      <w:r w:rsidRPr="00962E8F">
        <w:rPr>
          <w:rFonts w:ascii="Times New Roman" w:hAnsi="Times New Roman" w:cs="Times New Roman"/>
        </w:rPr>
        <w:t>are distributed</w:t>
      </w:r>
      <w:proofErr w:type="gramEnd"/>
      <w:r w:rsidRPr="00962E8F">
        <w:rPr>
          <w:rFonts w:ascii="Times New Roman" w:hAnsi="Times New Roman" w:cs="Times New Roman"/>
        </w:rPr>
        <w:t xml:space="preserve">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xml:space="preserve">). An evenness index of </w:t>
      </w:r>
      <w:proofErr w:type="gramStart"/>
      <w:r w:rsidRPr="00962E8F">
        <w:rPr>
          <w:rFonts w:ascii="Times New Roman" w:hAnsi="Times New Roman" w:cs="Times New Roman"/>
        </w:rPr>
        <w:t>1</w:t>
      </w:r>
      <w:proofErr w:type="gramEnd"/>
      <w:r w:rsidRPr="00962E8F">
        <w:rPr>
          <w:rFonts w:ascii="Times New Roman" w:hAnsi="Times New Roman" w:cs="Times New Roman"/>
        </w:rPr>
        <w:t xml:space="preserve">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Simpson’s Evenness Index (SIEI) is similar, but </w:t>
      </w:r>
      <w:proofErr w:type="gramStart"/>
      <w:r w:rsidRPr="00962E8F">
        <w:rPr>
          <w:rFonts w:ascii="Times New Roman" w:hAnsi="Times New Roman" w:cs="Times New Roman"/>
        </w:rPr>
        <w:t>is calculated</w:t>
      </w:r>
      <w:proofErr w:type="gramEnd"/>
      <w:r w:rsidRPr="00962E8F">
        <w:rPr>
          <w:rFonts w:ascii="Times New Roman" w:hAnsi="Times New Roman" w:cs="Times New Roman"/>
        </w:rPr>
        <w:t xml:space="preserve"> using the probability that any two cells selected at random would be different patch types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xml:space="preserve">). Again, a value of </w:t>
      </w:r>
      <w:proofErr w:type="gramStart"/>
      <w:r w:rsidRPr="00962E8F">
        <w:rPr>
          <w:rFonts w:ascii="Times New Roman" w:hAnsi="Times New Roman" w:cs="Times New Roman"/>
        </w:rPr>
        <w:t>1</w:t>
      </w:r>
      <w:proofErr w:type="gramEnd"/>
      <w:r w:rsidRPr="00962E8F">
        <w:rPr>
          <w:rFonts w:ascii="Times New Roman" w:hAnsi="Times New Roman" w:cs="Times New Roman"/>
        </w:rPr>
        <w:t xml:space="preserve">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Aggregation Index (AI) is a measure of how much each vegetation type </w:t>
      </w:r>
      <w:proofErr w:type="gramStart"/>
      <w:r w:rsidRPr="00962E8F">
        <w:rPr>
          <w:rFonts w:ascii="Times New Roman" w:hAnsi="Times New Roman" w:cs="Times New Roman"/>
        </w:rPr>
        <w:t>is clumped</w:t>
      </w:r>
      <w:proofErr w:type="gramEnd"/>
      <w:r w:rsidRPr="00962E8F">
        <w:rPr>
          <w:rFonts w:ascii="Times New Roman" w:hAnsi="Times New Roman" w:cs="Times New Roman"/>
        </w:rPr>
        <w:t xml:space="preserve">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55876010" w:rsidR="00962E8F" w:rsidRPr="00962E8F" w:rsidRDefault="00962E8F" w:rsidP="00962E8F">
      <w:pPr>
        <w:rPr>
          <w:rFonts w:ascii="Times New Roman" w:hAnsi="Times New Roman" w:cs="Times New Roman"/>
        </w:rPr>
      </w:pPr>
      <w:r w:rsidRPr="00962E8F">
        <w:rPr>
          <w:rFonts w:ascii="Times New Roman" w:hAnsi="Times New Roman" w:cs="Times New Roman"/>
        </w:rPr>
        <w:t>Patch properties within each class:</w:t>
      </w: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Patch properties describe local-scale heterogeneity and the size and shape of individual vegetation patches. For this study, we selected </w:t>
      </w:r>
      <w:proofErr w:type="gramStart"/>
      <w:r w:rsidRPr="00962E8F">
        <w:rPr>
          <w:rFonts w:ascii="Times New Roman" w:hAnsi="Times New Roman" w:cs="Times New Roman"/>
        </w:rPr>
        <w:t>metrics which</w:t>
      </w:r>
      <w:proofErr w:type="gramEnd"/>
      <w:r w:rsidRPr="00962E8F">
        <w:rPr>
          <w:rFonts w:ascii="Times New Roman" w:hAnsi="Times New Roman" w:cs="Times New Roman"/>
        </w:rPr>
        <w:t xml:space="preserve">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Largest patch percent area (LPI) gives the percent of the total vegetated area taken up by the largest contiguous vegetation patch within each vegetation class. This metric gives an idea of the maximum area dominated by a single type of </w:t>
      </w:r>
      <w:proofErr w:type="spellStart"/>
      <w:r w:rsidRPr="00962E8F">
        <w:rPr>
          <w:rFonts w:ascii="Times New Roman" w:hAnsi="Times New Roman" w:cs="Times New Roman"/>
        </w:rPr>
        <w:t>overstory</w:t>
      </w:r>
      <w:proofErr w:type="spellEnd"/>
      <w:r w:rsidRPr="00962E8F">
        <w:rPr>
          <w:rFonts w:ascii="Times New Roman" w:hAnsi="Times New Roman" w:cs="Times New Roman"/>
        </w:rPr>
        <w:t>.</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w:t>
      </w:r>
      <w:proofErr w:type="gramStart"/>
      <w:r w:rsidRPr="00962E8F">
        <w:rPr>
          <w:rFonts w:ascii="Times New Roman" w:hAnsi="Times New Roman" w:cs="Times New Roman"/>
        </w:rPr>
        <w:t>plane-filling</w:t>
      </w:r>
      <w:proofErr w:type="gramEnd"/>
      <w:r w:rsidRPr="00962E8F">
        <w:rPr>
          <w:rFonts w:ascii="Times New Roman" w:hAnsi="Times New Roman" w:cs="Times New Roman"/>
        </w:rPr>
        <w:t xml:space="preserve"> the shapes are by using the relationship between the area and perimeter of a patch. As the dimension approaches 2, perimeter is maximized for a given area of coverage, while for simple geometries such as squares or circles the dimension is 1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xml:space="preserve">). For </w:t>
      </w:r>
      <w:proofErr w:type="gramStart"/>
      <w:r w:rsidRPr="00962E8F">
        <w:rPr>
          <w:rFonts w:ascii="Times New Roman" w:hAnsi="Times New Roman" w:cs="Times New Roman"/>
        </w:rPr>
        <w:t>example:</w:t>
      </w:r>
      <w:proofErr w:type="gramEnd"/>
      <w:r w:rsidRPr="00962E8F">
        <w:rPr>
          <w:rFonts w:ascii="Times New Roman" w:hAnsi="Times New Roman" w:cs="Times New Roman"/>
        </w:rPr>
        <w:t xml:space="preserv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57A3B1F3"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69CADA9C" w14:textId="0A9F1876" w:rsidR="00962E8F" w:rsidRDefault="00962E8F" w:rsidP="00962E8F">
      <w:pPr>
        <w:rPr>
          <w:rFonts w:ascii="Times New Roman" w:hAnsi="Times New Roman" w:cs="Times New Roman"/>
        </w:rPr>
      </w:pPr>
    </w:p>
    <w:p w14:paraId="147A0D88" w14:textId="6D5346FF" w:rsidR="00962E8F" w:rsidRDefault="00962E8F" w:rsidP="00962E8F">
      <w:pPr>
        <w:rPr>
          <w:rFonts w:ascii="Times New Roman" w:hAnsi="Times New Roman" w:cs="Times New Roman"/>
        </w:rPr>
      </w:pPr>
      <w:r>
        <w:rPr>
          <w:rFonts w:ascii="Times New Roman" w:hAnsi="Times New Roman" w:cs="Times New Roman"/>
        </w:rPr>
        <w:t>Results:</w:t>
      </w:r>
    </w:p>
    <w:p w14:paraId="2ED79F98" w14:textId="0CCA8395" w:rsidR="00962E8F" w:rsidRDefault="00962E8F" w:rsidP="00962E8F">
      <w:pPr>
        <w:rPr>
          <w:rFonts w:ascii="Times New Roman" w:hAnsi="Times New Roman" w:cs="Times New Roman"/>
        </w:rPr>
      </w:pPr>
    </w:p>
    <w:p w14:paraId="5026AEB7" w14:textId="40C2858E" w:rsidR="00962E8F" w:rsidRPr="00962E8F" w:rsidRDefault="00962E8F" w:rsidP="00962E8F">
      <w:pPr>
        <w:rPr>
          <w:rFonts w:ascii="Times New Roman" w:hAnsi="Times New Roman" w:cs="Times New Roman"/>
          <w:i/>
          <w:color w:val="FF0000"/>
        </w:rPr>
      </w:pPr>
      <w:commentRangeStart w:id="23"/>
      <w:r>
        <w:rPr>
          <w:rFonts w:ascii="Times New Roman" w:hAnsi="Times New Roman" w:cs="Times New Roman"/>
          <w:i/>
          <w:color w:val="FF0000"/>
        </w:rPr>
        <w:t>Coming soon</w:t>
      </w:r>
      <w:commentRangeEnd w:id="23"/>
      <w:r>
        <w:rPr>
          <w:rStyle w:val="CommentReference"/>
        </w:rPr>
        <w:commentReference w:id="23"/>
      </w:r>
    </w:p>
    <w:p w14:paraId="4A1E9F0B" w14:textId="1272CC8C" w:rsidR="00962E8F" w:rsidRPr="00962E8F" w:rsidRDefault="00962E8F" w:rsidP="00962E8F">
      <w:pPr>
        <w:rPr>
          <w:i/>
        </w:rPr>
      </w:pPr>
    </w:p>
    <w:p w14:paraId="591DC025" w14:textId="77777777" w:rsidR="00962E8F" w:rsidRPr="00962E8F" w:rsidRDefault="00962E8F" w:rsidP="00962E8F"/>
    <w:sectPr w:rsidR="00962E8F" w:rsidRPr="00962E8F"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ens Stevens" w:date="2019-03-13T09:18:00Z" w:initials="JS">
    <w:p w14:paraId="5EBEFB7F" w14:textId="77777777" w:rsidR="00070B79" w:rsidRDefault="00070B79" w:rsidP="00070B79">
      <w:pPr>
        <w:pStyle w:val="CommentText"/>
      </w:pPr>
      <w:r>
        <w:rPr>
          <w:rStyle w:val="CommentReference"/>
        </w:rPr>
        <w:annotationRef/>
      </w:r>
      <w:r>
        <w:t>Might be better in methods.</w:t>
      </w:r>
    </w:p>
  </w:comment>
  <w:comment w:id="1" w:author="Gabrielle Boisrame" w:date="2019-03-15T14:29:00Z" w:initials="GB">
    <w:p w14:paraId="508CE9AE" w14:textId="77777777" w:rsidR="008E5EA9" w:rsidRDefault="008E5EA9" w:rsidP="008E5EA9">
      <w:pPr>
        <w:spacing w:after="120" w:line="480" w:lineRule="auto"/>
        <w:ind w:left="360" w:hanging="360"/>
      </w:pPr>
      <w:r>
        <w:rPr>
          <w:rStyle w:val="CommentReference"/>
        </w:rPr>
        <w:annotationRef/>
      </w:r>
      <w:r>
        <w:t xml:space="preserve">Jens, please add this citation: </w:t>
      </w:r>
    </w:p>
    <w:p w14:paraId="3D223367" w14:textId="3910B217" w:rsidR="008E5EA9" w:rsidRPr="001415F7" w:rsidRDefault="008E5EA9"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w:t>
      </w:r>
      <w:proofErr w:type="spellStart"/>
      <w:r w:rsidRPr="003D7AEE">
        <w:rPr>
          <w:lang w:eastAsia="ko-KR"/>
        </w:rPr>
        <w:t>Livneh</w:t>
      </w:r>
      <w:proofErr w:type="spellEnd"/>
      <w:r w:rsidRPr="003D7AEE">
        <w:rPr>
          <w:lang w:eastAsia="ko-KR"/>
        </w:rPr>
        <w:t>,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w:t>
      </w:r>
      <w:proofErr w:type="spellStart"/>
      <w:proofErr w:type="gramStart"/>
      <w:r>
        <w:rPr>
          <w:lang w:eastAsia="ko-KR"/>
        </w:rPr>
        <w:t>doi</w:t>
      </w:r>
      <w:proofErr w:type="spellEnd"/>
      <w:proofErr w:type="gramEnd"/>
      <w:r>
        <w:rPr>
          <w:lang w:eastAsia="ko-KR"/>
        </w:rPr>
        <w:t xml:space="preserve">: </w:t>
      </w:r>
      <w:hyperlink r:id="rId1" w:history="1">
        <w:r w:rsidRPr="002536A0">
          <w:rPr>
            <w:rStyle w:val="Hyperlink"/>
            <w:lang w:eastAsia="ko-KR"/>
          </w:rPr>
          <w:t>http://dx.doi.org/10.1016/j.jhydrol.2017.03.008</w:t>
        </w:r>
      </w:hyperlink>
    </w:p>
    <w:p w14:paraId="1C06881E" w14:textId="29E5445F" w:rsidR="008E5EA9" w:rsidRDefault="008E5EA9">
      <w:pPr>
        <w:pStyle w:val="CommentText"/>
      </w:pPr>
    </w:p>
  </w:comment>
  <w:comment w:id="2" w:author="Gabrielle Boisrame" w:date="2019-03-15T14:50:00Z" w:initials="GB">
    <w:p w14:paraId="4B67A43A" w14:textId="7A657309" w:rsidR="005E034E" w:rsidRDefault="005E034E">
      <w:pPr>
        <w:pStyle w:val="CommentText"/>
      </w:pPr>
      <w:r>
        <w:rPr>
          <w:rStyle w:val="CommentReference"/>
        </w:rPr>
        <w:annotationRef/>
      </w:r>
      <w:r>
        <w:t>Katya, can you insert your latest gap-filled precipitation estimate for WY 2016? Thank you!</w:t>
      </w:r>
    </w:p>
  </w:comment>
  <w:comment w:id="4" w:author="Gabrielle Boisrame" w:date="2019-03-15T13:26:00Z" w:initials="GB">
    <w:p w14:paraId="68FBA05E" w14:textId="77777777" w:rsidR="007549F4" w:rsidRDefault="007549F4">
      <w:pPr>
        <w:pStyle w:val="CommentText"/>
      </w:pPr>
      <w:r>
        <w:rPr>
          <w:rStyle w:val="CommentReference"/>
        </w:rPr>
        <w:annotationRef/>
      </w:r>
      <w:r>
        <w:t xml:space="preserve">More snowfall, or deeper snowpack? It could have snowed more in ICB, but if it the snow melted faster </w:t>
      </w:r>
      <w:proofErr w:type="spellStart"/>
      <w:r>
        <w:t>then</w:t>
      </w:r>
      <w:proofErr w:type="spellEnd"/>
      <w:r>
        <w:t xml:space="preserve"> the snow would not get as deep as in SCB. </w:t>
      </w:r>
    </w:p>
    <w:p w14:paraId="22D4EF12" w14:textId="77777777" w:rsidR="007549F4" w:rsidRDefault="007549F4">
      <w:pPr>
        <w:pStyle w:val="CommentText"/>
      </w:pPr>
    </w:p>
    <w:p w14:paraId="3CDBA362" w14:textId="441C162A" w:rsidR="007549F4" w:rsidRDefault="007549F4">
      <w:pPr>
        <w:pStyle w:val="CommentText"/>
      </w:pPr>
      <w:r>
        <w:t>Katya, have you estimated cumulative snowfall, just from adding up all the times in the dataset that snow depth increases?</w:t>
      </w:r>
    </w:p>
  </w:comment>
  <w:comment w:id="6" w:author="Jens Stevens" w:date="2019-03-10T17:06:00Z" w:initials="JS">
    <w:p w14:paraId="2219AD4B" w14:textId="77777777" w:rsidR="00CF5D1A" w:rsidRDefault="00CF5D1A" w:rsidP="00CF5D1A">
      <w:pPr>
        <w:pStyle w:val="CommentText"/>
      </w:pPr>
      <w:r>
        <w:rPr>
          <w:rStyle w:val="CommentReference"/>
        </w:rPr>
        <w:annotationRef/>
      </w:r>
      <w:r>
        <w:t xml:space="preserve">I’m still not sure how to reconcile the deeper snow at SCB given our claim from the </w:t>
      </w:r>
      <w:proofErr w:type="spellStart"/>
      <w:r>
        <w:t>precip</w:t>
      </w:r>
      <w:proofErr w:type="spellEnd"/>
      <w:r>
        <w:t xml:space="preserve"> and streamflow data that it is a drier site… I would suspect lower SWE, but that was never measured at SCB…</w:t>
      </w:r>
    </w:p>
  </w:comment>
  <w:comment w:id="8" w:author="Gabrielle Boisrame" w:date="2019-01-07T10:03:00Z" w:initials="GB">
    <w:p w14:paraId="4E19E3CC" w14:textId="77777777" w:rsidR="00CF5D1A" w:rsidRDefault="00CF5D1A" w:rsidP="00CF5D1A">
      <w:pPr>
        <w:pStyle w:val="CommentText"/>
      </w:pPr>
      <w:r>
        <w:rPr>
          <w:rStyle w:val="CommentReference"/>
        </w:rPr>
        <w:annotationRef/>
      </w:r>
      <w:r>
        <w:t>Please clarify how you are measuring snow melt here. Is it just a decrease in snowpack depth?</w:t>
      </w:r>
    </w:p>
  </w:comment>
  <w:comment w:id="9" w:author="Ekaterina Rakhmatulina" w:date="2019-01-04T19:48:00Z" w:initials="ER">
    <w:p w14:paraId="5244E2DF" w14:textId="77777777" w:rsidR="00CF5D1A" w:rsidRDefault="00CF5D1A" w:rsidP="00CF5D1A">
      <w:pPr>
        <w:pStyle w:val="CommentText"/>
      </w:pPr>
      <w:r>
        <w:rPr>
          <w:rStyle w:val="CommentReference"/>
        </w:rPr>
        <w:annotationRef/>
      </w:r>
      <w:r>
        <w:t>Check with the closest snow survey. But this will not change much of the results either way.</w:t>
      </w:r>
    </w:p>
  </w:comment>
  <w:comment w:id="10" w:author="Gabrielle Boisrame" w:date="2019-01-09T16:37:00Z" w:initials="GB">
    <w:p w14:paraId="37C07614" w14:textId="77777777" w:rsidR="00CF5D1A" w:rsidRDefault="00CF5D1A"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CF5D1A" w:rsidRDefault="00CF5D1A" w:rsidP="00CF5D1A">
      <w:pPr>
        <w:pStyle w:val="CommentText"/>
      </w:pPr>
    </w:p>
  </w:comment>
  <w:comment w:id="11" w:author="Ekaterina Rakhmatulina" w:date="2019-02-08T18:17:00Z" w:initials="ER">
    <w:p w14:paraId="31D03225" w14:textId="77777777" w:rsidR="00CF5D1A" w:rsidRDefault="00CF5D1A"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2" w:author="Jens Stevens" w:date="2019-03-14T15:22:00Z" w:initials="JS">
    <w:p w14:paraId="4D6FDD6E" w14:textId="63FCC550" w:rsidR="00494297" w:rsidRDefault="00494297">
      <w:pPr>
        <w:pStyle w:val="CommentText"/>
      </w:pPr>
      <w:r>
        <w:rPr>
          <w:rStyle w:val="CommentReference"/>
        </w:rPr>
        <w:annotationRef/>
      </w:r>
      <w:r>
        <w:t>Flagging this for additional follow-up betwee</w:t>
      </w:r>
      <w:r w:rsidR="007549F4">
        <w:t>n</w:t>
      </w:r>
      <w:r>
        <w:t xml:space="preserve"> G+K; we still might want to incorporate the Rowell Meadow density data (and let it vary temporally).</w:t>
      </w:r>
    </w:p>
  </w:comment>
  <w:comment w:id="7" w:author="Ekaterina Rakhmatulina" w:date="2019-01-03T17:17:00Z" w:initials="ER">
    <w:p w14:paraId="1B2084CB" w14:textId="77777777" w:rsidR="00CF5D1A" w:rsidRDefault="00CF5D1A"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6" w:author="Gabrielle Boisrame" w:date="2019-03-15T13:30:00Z" w:initials="GB">
    <w:p w14:paraId="751401BA" w14:textId="5A141D2B" w:rsidR="00EC3F6E" w:rsidRDefault="00EC3F6E">
      <w:pPr>
        <w:pStyle w:val="CommentText"/>
      </w:pPr>
      <w:r>
        <w:rPr>
          <w:rStyle w:val="CommentReference"/>
        </w:rPr>
        <w:annotationRef/>
      </w:r>
      <w:r>
        <w:t>I don’t think the camera was that high up. I think the cameras were &lt;6 feet above the ground. It’s the top of the weather stations that were ~220cm high.</w:t>
      </w:r>
    </w:p>
  </w:comment>
  <w:comment w:id="13" w:author="Jens Stevens" w:date="2019-03-14T15:38:00Z" w:initials="JS">
    <w:p w14:paraId="1F6D57AE" w14:textId="354B545C" w:rsidR="009B1A20" w:rsidRDefault="009B1A20">
      <w:pPr>
        <w:pStyle w:val="CommentText"/>
      </w:pPr>
      <w:r>
        <w:rPr>
          <w:rStyle w:val="CommentReference"/>
        </w:rPr>
        <w:annotationRef/>
      </w:r>
      <w:r>
        <w:t>How did you deal with this?</w:t>
      </w:r>
    </w:p>
  </w:comment>
  <w:comment w:id="17" w:author="Gabrielle Boisrame" w:date="2019-03-15T13:33:00Z" w:initials="GB">
    <w:p w14:paraId="1B813E13" w14:textId="70031B51" w:rsidR="00EC3F6E" w:rsidRDefault="00EC3F6E">
      <w:pPr>
        <w:pStyle w:val="CommentText"/>
      </w:pPr>
      <w:r>
        <w:rPr>
          <w:rStyle w:val="CommentReference"/>
        </w:rPr>
        <w:annotationRef/>
      </w:r>
      <w:r>
        <w:t>Gabrielle will make this plot prettier and the labels easier to read.</w:t>
      </w:r>
    </w:p>
  </w:comment>
  <w:comment w:id="21" w:author="Gabrielle Boisrame" w:date="2019-03-15T15:54:00Z" w:initials="GB">
    <w:p w14:paraId="16725110" w14:textId="1DF248F4" w:rsidR="008203BD" w:rsidRDefault="008203BD">
      <w:pPr>
        <w:pStyle w:val="CommentText"/>
      </w:pPr>
      <w:r>
        <w:rPr>
          <w:rStyle w:val="CommentReference"/>
        </w:rPr>
        <w:annotationRef/>
      </w:r>
      <w:r>
        <w:t>I will get these citations to Jens if I end up wanting to keep them.</w:t>
      </w:r>
      <w:bookmarkStart w:id="22" w:name="_GoBack"/>
      <w:bookmarkEnd w:id="22"/>
    </w:p>
  </w:comment>
  <w:comment w:id="23" w:author="Gabrielle Boisrame" w:date="2019-03-15T15:46:00Z" w:initials="GB">
    <w:p w14:paraId="19705903" w14:textId="09C9E165" w:rsidR="00962E8F" w:rsidRDefault="00962E8F">
      <w:pPr>
        <w:pStyle w:val="CommentText"/>
      </w:pPr>
      <w:r>
        <w:rPr>
          <w:rStyle w:val="CommentReference"/>
        </w:rPr>
        <w:annotationRef/>
      </w:r>
      <w:r>
        <w:t>Gabrielle will add this soon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1B813E13" w15:done="0"/>
  <w15:commentEx w15:paraId="16725110" w15:done="0"/>
  <w15:commentEx w15:paraId="197059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70B79"/>
    <w:rsid w:val="00073B35"/>
    <w:rsid w:val="000F21B7"/>
    <w:rsid w:val="0016288C"/>
    <w:rsid w:val="001668F1"/>
    <w:rsid w:val="001F4625"/>
    <w:rsid w:val="0025564C"/>
    <w:rsid w:val="00292D5F"/>
    <w:rsid w:val="002A668D"/>
    <w:rsid w:val="002B0A1B"/>
    <w:rsid w:val="002E3130"/>
    <w:rsid w:val="00335C43"/>
    <w:rsid w:val="00385DE6"/>
    <w:rsid w:val="003B4FA9"/>
    <w:rsid w:val="003C70D5"/>
    <w:rsid w:val="004225F2"/>
    <w:rsid w:val="00431E74"/>
    <w:rsid w:val="00441D44"/>
    <w:rsid w:val="0045798E"/>
    <w:rsid w:val="0049023C"/>
    <w:rsid w:val="00490CF8"/>
    <w:rsid w:val="00494297"/>
    <w:rsid w:val="00503803"/>
    <w:rsid w:val="00510998"/>
    <w:rsid w:val="00512CA7"/>
    <w:rsid w:val="00540299"/>
    <w:rsid w:val="00560192"/>
    <w:rsid w:val="00575D3F"/>
    <w:rsid w:val="0059455A"/>
    <w:rsid w:val="005C57E6"/>
    <w:rsid w:val="005C5E99"/>
    <w:rsid w:val="005D1C42"/>
    <w:rsid w:val="005E034E"/>
    <w:rsid w:val="005E06EB"/>
    <w:rsid w:val="00603013"/>
    <w:rsid w:val="0062731F"/>
    <w:rsid w:val="0062769E"/>
    <w:rsid w:val="00666AF0"/>
    <w:rsid w:val="006C1817"/>
    <w:rsid w:val="006E1EAA"/>
    <w:rsid w:val="006F395B"/>
    <w:rsid w:val="00753FBB"/>
    <w:rsid w:val="007549F4"/>
    <w:rsid w:val="007A3A61"/>
    <w:rsid w:val="007B375B"/>
    <w:rsid w:val="008203BD"/>
    <w:rsid w:val="008231EE"/>
    <w:rsid w:val="0088600D"/>
    <w:rsid w:val="008A63EB"/>
    <w:rsid w:val="008E5EA9"/>
    <w:rsid w:val="00914AD8"/>
    <w:rsid w:val="00962E8F"/>
    <w:rsid w:val="009B1A20"/>
    <w:rsid w:val="009B5AB5"/>
    <w:rsid w:val="009E3B6B"/>
    <w:rsid w:val="009F6C63"/>
    <w:rsid w:val="00A23110"/>
    <w:rsid w:val="00A57443"/>
    <w:rsid w:val="00A867B5"/>
    <w:rsid w:val="00AF0E1F"/>
    <w:rsid w:val="00B013B9"/>
    <w:rsid w:val="00B736BF"/>
    <w:rsid w:val="00B746B9"/>
    <w:rsid w:val="00B91C1C"/>
    <w:rsid w:val="00BB3E45"/>
    <w:rsid w:val="00BF68B0"/>
    <w:rsid w:val="00C31BA2"/>
    <w:rsid w:val="00C4579B"/>
    <w:rsid w:val="00C55898"/>
    <w:rsid w:val="00C6666E"/>
    <w:rsid w:val="00C934CE"/>
    <w:rsid w:val="00CE2D4C"/>
    <w:rsid w:val="00CF5D1A"/>
    <w:rsid w:val="00D1115A"/>
    <w:rsid w:val="00D6377B"/>
    <w:rsid w:val="00DB2AE6"/>
    <w:rsid w:val="00DC0C89"/>
    <w:rsid w:val="00DD1691"/>
    <w:rsid w:val="00E218F9"/>
    <w:rsid w:val="00E64D9C"/>
    <w:rsid w:val="00EC3F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16/09/relationships/commentsIds" Target="commentsIds.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ww.prism.oregonstate.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67FA5-E40E-455C-9794-1A0F5C8731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16</Pages>
  <Words>2759</Words>
  <Characters>15730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17</cp:revision>
  <dcterms:created xsi:type="dcterms:W3CDTF">2019-03-11T03:53:00Z</dcterms:created>
  <dcterms:modified xsi:type="dcterms:W3CDTF">2019-03-15T22:55:00Z</dcterms:modified>
</cp:coreProperties>
</file>