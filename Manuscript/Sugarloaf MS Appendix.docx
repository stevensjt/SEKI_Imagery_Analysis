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r w:rsidR="0025564C">
        <w:rPr>
          <w:rFonts w:ascii="Times New Roman" w:hAnsi="Times New Roman" w:cs="Times New Roman"/>
          <w:i/>
        </w:rPr>
        <w:t xml:space="preserve">is also shown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6E43F2"/>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 xml:space="preserve">WY </w:t>
            </w:r>
            <w:r>
              <w:rPr>
                <w:b/>
              </w:rPr>
              <w:t>2017</w:t>
            </w:r>
          </w:p>
        </w:tc>
        <w:tc>
          <w:tcPr>
            <w:tcW w:w="2294"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5E034E">
        <w:tc>
          <w:tcPr>
            <w:tcW w:w="2598" w:type="dxa"/>
          </w:tcPr>
          <w:p w14:paraId="0414E335" w14:textId="77777777" w:rsidR="005E034E" w:rsidRDefault="005E034E" w:rsidP="006E43F2">
            <w:r>
              <w:t>Weather Station, ICB</w:t>
            </w:r>
          </w:p>
        </w:tc>
        <w:tc>
          <w:tcPr>
            <w:tcW w:w="2146" w:type="dxa"/>
          </w:tcPr>
          <w:p w14:paraId="5E76EC63" w14:textId="3A296096" w:rsidR="005E034E" w:rsidRDefault="005E034E" w:rsidP="006E43F2">
            <w:pPr>
              <w:jc w:val="right"/>
            </w:pPr>
            <w:commentRangeStart w:id="2"/>
            <w:r>
              <w:t>?</w:t>
            </w:r>
            <w:commentRangeEnd w:id="2"/>
            <w:r>
              <w:rPr>
                <w:rStyle w:val="CommentReference"/>
              </w:rPr>
              <w:commentReference w:id="2"/>
            </w:r>
          </w:p>
        </w:tc>
        <w:tc>
          <w:tcPr>
            <w:tcW w:w="2312" w:type="dxa"/>
          </w:tcPr>
          <w:p w14:paraId="305D2625" w14:textId="2057AC3A" w:rsidR="005E034E" w:rsidRDefault="005E034E" w:rsidP="006E43F2">
            <w:pPr>
              <w:jc w:val="right"/>
            </w:pPr>
            <w:r>
              <w:t>1,130 mm</w:t>
            </w:r>
          </w:p>
        </w:tc>
        <w:tc>
          <w:tcPr>
            <w:tcW w:w="2294" w:type="dxa"/>
          </w:tcPr>
          <w:p w14:paraId="008D34A2" w14:textId="77777777" w:rsidR="005E034E" w:rsidRDefault="005E034E" w:rsidP="006E43F2">
            <w:pPr>
              <w:jc w:val="right"/>
            </w:pPr>
            <w:r>
              <w:t>560 mm</w:t>
            </w:r>
          </w:p>
        </w:tc>
      </w:tr>
      <w:tr w:rsidR="005E034E" w14:paraId="33F62C1F" w14:textId="77777777" w:rsidTr="005E034E">
        <w:tc>
          <w:tcPr>
            <w:tcW w:w="2598" w:type="dxa"/>
          </w:tcPr>
          <w:p w14:paraId="6F396A70" w14:textId="77777777" w:rsidR="005E034E" w:rsidRDefault="005E034E" w:rsidP="006E43F2">
            <w:r>
              <w:t>PRISM, ICB</w:t>
            </w:r>
          </w:p>
        </w:tc>
        <w:tc>
          <w:tcPr>
            <w:tcW w:w="2146" w:type="dxa"/>
          </w:tcPr>
          <w:p w14:paraId="1C4E09D2" w14:textId="259B7A6A" w:rsidR="005E034E" w:rsidRDefault="009E3B6B" w:rsidP="006E43F2">
            <w:pPr>
              <w:jc w:val="right"/>
            </w:pPr>
            <w:r>
              <w:t>1,028 mm</w:t>
            </w:r>
          </w:p>
        </w:tc>
        <w:tc>
          <w:tcPr>
            <w:tcW w:w="2312" w:type="dxa"/>
          </w:tcPr>
          <w:p w14:paraId="08B52B20" w14:textId="13576F1B" w:rsidR="005E034E" w:rsidRDefault="005E034E" w:rsidP="006E43F2">
            <w:pPr>
              <w:jc w:val="right"/>
            </w:pPr>
            <w:r>
              <w:t>2,017 mm</w:t>
            </w:r>
          </w:p>
        </w:tc>
        <w:tc>
          <w:tcPr>
            <w:tcW w:w="2294" w:type="dxa"/>
          </w:tcPr>
          <w:p w14:paraId="29441569" w14:textId="77777777" w:rsidR="005E034E" w:rsidRDefault="005E034E" w:rsidP="006E43F2">
            <w:pPr>
              <w:jc w:val="right"/>
            </w:pPr>
            <w:r>
              <w:t>797 mm</w:t>
            </w:r>
          </w:p>
        </w:tc>
      </w:tr>
      <w:tr w:rsidR="005E034E" w14:paraId="58DC99ED" w14:textId="77777777" w:rsidTr="005E034E">
        <w:tc>
          <w:tcPr>
            <w:tcW w:w="2598" w:type="dxa"/>
          </w:tcPr>
          <w:p w14:paraId="060765FA" w14:textId="77777777" w:rsidR="005E034E" w:rsidRDefault="005E034E" w:rsidP="006E43F2">
            <w:r>
              <w:t>Weather Station, SCB</w:t>
            </w:r>
          </w:p>
        </w:tc>
        <w:tc>
          <w:tcPr>
            <w:tcW w:w="2146" w:type="dxa"/>
          </w:tcPr>
          <w:p w14:paraId="17030F8C" w14:textId="2BCBFB0D" w:rsidR="005E034E" w:rsidRDefault="005E034E" w:rsidP="006E43F2">
            <w:pPr>
              <w:jc w:val="right"/>
            </w:pPr>
            <w:r>
              <w:t>NA</w:t>
            </w:r>
          </w:p>
        </w:tc>
        <w:tc>
          <w:tcPr>
            <w:tcW w:w="2312" w:type="dxa"/>
          </w:tcPr>
          <w:p w14:paraId="64DFCA96" w14:textId="78DB7ACD" w:rsidR="005E034E" w:rsidRDefault="005E034E" w:rsidP="006E43F2">
            <w:pPr>
              <w:jc w:val="right"/>
            </w:pPr>
            <w:r>
              <w:t>780 mm</w:t>
            </w:r>
          </w:p>
        </w:tc>
        <w:tc>
          <w:tcPr>
            <w:tcW w:w="2294" w:type="dxa"/>
          </w:tcPr>
          <w:p w14:paraId="786BC11E" w14:textId="77777777" w:rsidR="005E034E" w:rsidRDefault="005E034E" w:rsidP="006E43F2">
            <w:pPr>
              <w:jc w:val="right"/>
            </w:pPr>
            <w:r>
              <w:t>490 mm</w:t>
            </w:r>
          </w:p>
        </w:tc>
      </w:tr>
      <w:tr w:rsidR="005E034E" w14:paraId="35DE70B4" w14:textId="77777777" w:rsidTr="005E034E">
        <w:tc>
          <w:tcPr>
            <w:tcW w:w="2598" w:type="dxa"/>
          </w:tcPr>
          <w:p w14:paraId="220A0705" w14:textId="77777777" w:rsidR="005E034E" w:rsidRDefault="005E034E" w:rsidP="006E43F2">
            <w:r>
              <w:t>PRISM, SCB</w:t>
            </w:r>
          </w:p>
        </w:tc>
        <w:tc>
          <w:tcPr>
            <w:tcW w:w="2146" w:type="dxa"/>
          </w:tcPr>
          <w:p w14:paraId="7E0D8A98" w14:textId="6EA7EBB6" w:rsidR="005E034E" w:rsidRDefault="009E3B6B" w:rsidP="006E43F2">
            <w:pPr>
              <w:jc w:val="right"/>
            </w:pPr>
            <w:r>
              <w:t>843 mm</w:t>
            </w:r>
          </w:p>
        </w:tc>
        <w:tc>
          <w:tcPr>
            <w:tcW w:w="2312" w:type="dxa"/>
          </w:tcPr>
          <w:p w14:paraId="75BC1032" w14:textId="6B78381C" w:rsidR="005E034E" w:rsidRDefault="005E034E" w:rsidP="006E43F2">
            <w:pPr>
              <w:jc w:val="right"/>
            </w:pPr>
            <w:r>
              <w:t>1,491 mm</w:t>
            </w:r>
          </w:p>
        </w:tc>
        <w:tc>
          <w:tcPr>
            <w:tcW w:w="2294" w:type="dxa"/>
          </w:tcPr>
          <w:p w14:paraId="4AC65602" w14:textId="77777777" w:rsidR="005E034E" w:rsidRDefault="005E034E" w:rsidP="006E43F2">
            <w:pPr>
              <w:jc w:val="right"/>
            </w:pPr>
            <w:r>
              <w:t>673 mm</w:t>
            </w:r>
          </w:p>
        </w:tc>
      </w:tr>
      <w:tr w:rsidR="005E034E" w14:paraId="39C30A01" w14:textId="77777777" w:rsidTr="005E034E">
        <w:tc>
          <w:tcPr>
            <w:tcW w:w="2598" w:type="dxa"/>
          </w:tcPr>
          <w:p w14:paraId="31968B66" w14:textId="1C6FEEC3" w:rsidR="005E034E" w:rsidRDefault="005E034E" w:rsidP="008E5EA9">
            <w:r>
              <w:t>ICB/SCB, weather stns.</w:t>
            </w:r>
          </w:p>
        </w:tc>
        <w:tc>
          <w:tcPr>
            <w:tcW w:w="2146" w:type="dxa"/>
          </w:tcPr>
          <w:p w14:paraId="36180FBD" w14:textId="5E4AE2A3" w:rsidR="005E034E" w:rsidRDefault="005E034E" w:rsidP="006E43F2">
            <w:pPr>
              <w:jc w:val="right"/>
            </w:pPr>
            <w:r>
              <w:t>NA</w:t>
            </w:r>
          </w:p>
        </w:tc>
        <w:tc>
          <w:tcPr>
            <w:tcW w:w="2312" w:type="dxa"/>
          </w:tcPr>
          <w:p w14:paraId="776E9201" w14:textId="688AF64E" w:rsidR="005E034E" w:rsidRDefault="005E034E" w:rsidP="006E43F2">
            <w:pPr>
              <w:jc w:val="right"/>
            </w:pPr>
            <w:r>
              <w:t>1.45</w:t>
            </w:r>
          </w:p>
        </w:tc>
        <w:tc>
          <w:tcPr>
            <w:tcW w:w="2294" w:type="dxa"/>
          </w:tcPr>
          <w:p w14:paraId="67E43B47" w14:textId="77777777" w:rsidR="005E034E" w:rsidRDefault="005E034E" w:rsidP="006E43F2">
            <w:pPr>
              <w:jc w:val="right"/>
            </w:pPr>
            <w:r>
              <w:t>1.14</w:t>
            </w:r>
          </w:p>
        </w:tc>
      </w:tr>
      <w:tr w:rsidR="005E034E" w14:paraId="71367599" w14:textId="77777777" w:rsidTr="005E034E">
        <w:tc>
          <w:tcPr>
            <w:tcW w:w="2598" w:type="dxa"/>
          </w:tcPr>
          <w:p w14:paraId="0A63A1D5" w14:textId="77777777" w:rsidR="005E034E" w:rsidRDefault="005E034E" w:rsidP="006E43F2">
            <w:r>
              <w:t>ICB/SCB, PRISM</w:t>
            </w:r>
          </w:p>
        </w:tc>
        <w:tc>
          <w:tcPr>
            <w:tcW w:w="2146" w:type="dxa"/>
          </w:tcPr>
          <w:p w14:paraId="00D0777B" w14:textId="5DC35DCE" w:rsidR="005E034E" w:rsidRDefault="009E3B6B" w:rsidP="006E43F2">
            <w:pPr>
              <w:jc w:val="right"/>
            </w:pPr>
            <w:r>
              <w:t>1.22</w:t>
            </w:r>
          </w:p>
        </w:tc>
        <w:tc>
          <w:tcPr>
            <w:tcW w:w="2312" w:type="dxa"/>
          </w:tcPr>
          <w:p w14:paraId="2B441736" w14:textId="542093BC" w:rsidR="005E034E" w:rsidRDefault="005E034E" w:rsidP="006E43F2">
            <w:pPr>
              <w:jc w:val="right"/>
            </w:pPr>
            <w:r>
              <w:t>1.35</w:t>
            </w:r>
          </w:p>
        </w:tc>
        <w:tc>
          <w:tcPr>
            <w:tcW w:w="2294" w:type="dxa"/>
          </w:tcPr>
          <w:p w14:paraId="6E3B3A3F" w14:textId="77777777" w:rsidR="005E034E" w:rsidRDefault="005E034E" w:rsidP="006E43F2">
            <w:pPr>
              <w:jc w:val="right"/>
            </w:pPr>
            <w:r>
              <w:t>1.19</w:t>
            </w:r>
          </w:p>
        </w:tc>
      </w:tr>
      <w:tr w:rsidR="005E034E" w14:paraId="5B6EE126" w14:textId="77777777" w:rsidTr="005E034E">
        <w:tc>
          <w:tcPr>
            <w:tcW w:w="2598" w:type="dxa"/>
          </w:tcPr>
          <w:p w14:paraId="514A7261" w14:textId="77777777" w:rsidR="005E034E" w:rsidRDefault="005E034E" w:rsidP="006E43F2">
            <w:r>
              <w:t>PRISM/Station, ICB</w:t>
            </w:r>
          </w:p>
        </w:tc>
        <w:tc>
          <w:tcPr>
            <w:tcW w:w="2146" w:type="dxa"/>
          </w:tcPr>
          <w:p w14:paraId="681F2944" w14:textId="3B0A8CE5" w:rsidR="005E034E" w:rsidRDefault="009E3B6B" w:rsidP="006E43F2">
            <w:pPr>
              <w:jc w:val="right"/>
            </w:pPr>
            <w:r>
              <w:t>?</w:t>
            </w:r>
          </w:p>
        </w:tc>
        <w:tc>
          <w:tcPr>
            <w:tcW w:w="2312" w:type="dxa"/>
          </w:tcPr>
          <w:p w14:paraId="3012E08F" w14:textId="5884578A" w:rsidR="005E034E" w:rsidRDefault="005E034E" w:rsidP="006E43F2">
            <w:pPr>
              <w:jc w:val="right"/>
            </w:pPr>
            <w:r>
              <w:t>1.78</w:t>
            </w:r>
          </w:p>
        </w:tc>
        <w:tc>
          <w:tcPr>
            <w:tcW w:w="2294" w:type="dxa"/>
          </w:tcPr>
          <w:p w14:paraId="5F3DA850" w14:textId="77777777" w:rsidR="005E034E" w:rsidRDefault="005E034E" w:rsidP="006E43F2">
            <w:pPr>
              <w:jc w:val="right"/>
            </w:pPr>
            <w:r>
              <w:t>1.42</w:t>
            </w:r>
          </w:p>
        </w:tc>
      </w:tr>
      <w:tr w:rsidR="005E034E" w14:paraId="20C0775C" w14:textId="77777777" w:rsidTr="005E034E">
        <w:tc>
          <w:tcPr>
            <w:tcW w:w="2598" w:type="dxa"/>
          </w:tcPr>
          <w:p w14:paraId="47C051B6" w14:textId="77777777" w:rsidR="005E034E" w:rsidRDefault="005E034E" w:rsidP="006E43F2">
            <w:r>
              <w:lastRenderedPageBreak/>
              <w:t>PRISM/Station, SCB</w:t>
            </w:r>
          </w:p>
        </w:tc>
        <w:tc>
          <w:tcPr>
            <w:tcW w:w="2146" w:type="dxa"/>
          </w:tcPr>
          <w:p w14:paraId="38B26268" w14:textId="5419A614" w:rsidR="005E034E" w:rsidRDefault="005E034E" w:rsidP="006E43F2">
            <w:pPr>
              <w:jc w:val="right"/>
            </w:pPr>
            <w:r>
              <w:t>NA</w:t>
            </w:r>
          </w:p>
        </w:tc>
        <w:tc>
          <w:tcPr>
            <w:tcW w:w="2312" w:type="dxa"/>
          </w:tcPr>
          <w:p w14:paraId="380B83F7" w14:textId="0E7EFCBC" w:rsidR="005E034E" w:rsidRDefault="005E034E" w:rsidP="006E43F2">
            <w:pPr>
              <w:jc w:val="right"/>
            </w:pPr>
            <w:r>
              <w:t>1.91</w:t>
            </w:r>
          </w:p>
        </w:tc>
        <w:tc>
          <w:tcPr>
            <w:tcW w:w="2294" w:type="dxa"/>
          </w:tcPr>
          <w:p w14:paraId="2CD27432" w14:textId="77777777" w:rsidR="005E034E" w:rsidRDefault="005E034E" w:rsidP="006E43F2">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2ED989EB" w:rsidR="00CF5D1A"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(SevNum), days since January 1 for the measurement (DOY), years since fire, times burned, and year of the measurement.</w:t>
      </w:r>
    </w:p>
    <w:p w14:paraId="6A8CB6AA" w14:textId="57EF3D4A" w:rsidR="005D4B59" w:rsidRDefault="005D4B59" w:rsidP="005D4B59">
      <w:r w:rsidRPr="005D4B59">
        <w:rPr>
          <w:noProof/>
          <w:lang w:eastAsia="en-US"/>
        </w:rPr>
        <w:lastRenderedPageBreak/>
        <w:drawing>
          <wp:inline distT="0" distB="0" distL="0" distR="0" wp14:anchorId="5478536B" wp14:editId="02B986B0">
            <wp:extent cx="5943600" cy="258484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84843"/>
                    </a:xfrm>
                    <a:prstGeom prst="rect">
                      <a:avLst/>
                    </a:prstGeom>
                    <a:noFill/>
                    <a:ln>
                      <a:noFill/>
                    </a:ln>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19"/>
      <w:r>
        <w:rPr>
          <w:rFonts w:ascii="Times New Roman" w:hAnsi="Times New Roman" w:cs="Times New Roman"/>
          <w:i/>
          <w:noProof/>
          <w:color w:val="000000" w:themeColor="text1"/>
          <w:sz w:val="18"/>
          <w:szCs w:val="18"/>
          <w:lang w:eastAsia="en-US"/>
        </w:rPr>
        <w:lastRenderedPageBreak/>
        <w:drawing>
          <wp:inline distT="0" distB="0" distL="0" distR="0" wp14:anchorId="7D5FB7A1" wp14:editId="53D081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3"/>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3"/>
      <w:r w:rsidR="004778A9">
        <w:rPr>
          <w:rStyle w:val="CommentReference"/>
        </w:rPr>
        <w:commentReference w:id="23"/>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74ED21ED"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 xml:space="preserve">1997 is omitted due to </w:t>
      </w:r>
      <w:bookmarkStart w:id="24" w:name="_GoBack"/>
      <w:bookmarkEnd w:id="24"/>
      <w:r w:rsidR="00A90442">
        <w:rPr>
          <w:rFonts w:ascii="Times New Roman" w:hAnsi="Times New Roman" w:cs="Times New Roman"/>
          <w:i/>
          <w:sz w:val="18"/>
          <w:szCs w:val="18"/>
        </w:rPr>
        <w:t>small  differences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6E43F2" w:rsidRDefault="006E43F2"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6E43F2" w:rsidRDefault="006E43F2" w:rsidP="008E5EA9">
      <w:pPr>
        <w:spacing w:after="120" w:line="480" w:lineRule="auto"/>
        <w:ind w:left="360" w:hanging="360"/>
      </w:pPr>
      <w:r>
        <w:rPr>
          <w:rStyle w:val="CommentReference"/>
        </w:rPr>
        <w:annotationRef/>
      </w:r>
      <w:r>
        <w:t xml:space="preserve">Jens, please add this citation: </w:t>
      </w:r>
    </w:p>
    <w:p w14:paraId="3D223367" w14:textId="3910B217" w:rsidR="006E43F2" w:rsidRPr="001415F7" w:rsidRDefault="006E43F2"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6E43F2" w:rsidRDefault="006E43F2">
      <w:pPr>
        <w:pStyle w:val="CommentText"/>
      </w:pPr>
    </w:p>
  </w:comment>
  <w:comment w:id="2" w:author="Gabrielle Boisrame" w:date="2019-03-15T14:50:00Z" w:initials="GB">
    <w:p w14:paraId="4B67A43A" w14:textId="7A657309" w:rsidR="006E43F2" w:rsidRDefault="006E43F2">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6E43F2" w:rsidRDefault="006E43F2">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6E43F2" w:rsidRDefault="006E43F2">
      <w:pPr>
        <w:pStyle w:val="CommentText"/>
      </w:pPr>
    </w:p>
    <w:p w14:paraId="3CDBA362" w14:textId="441C162A" w:rsidR="006E43F2" w:rsidRDefault="006E43F2">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6E43F2" w:rsidRDefault="006E43F2"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6E43F2" w:rsidRDefault="006E43F2"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6E43F2" w:rsidRDefault="006E43F2"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6E43F2" w:rsidRDefault="006E43F2"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6E43F2" w:rsidRDefault="006E43F2" w:rsidP="00CF5D1A">
      <w:pPr>
        <w:pStyle w:val="CommentText"/>
      </w:pPr>
    </w:p>
  </w:comment>
  <w:comment w:id="11" w:author="Ekaterina Rakhmatulina" w:date="2019-02-08T18:17:00Z" w:initials="ER">
    <w:p w14:paraId="31D03225" w14:textId="77777777" w:rsidR="006E43F2" w:rsidRDefault="006E43F2"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6E43F2" w:rsidRDefault="006E43F2">
      <w:pPr>
        <w:pStyle w:val="CommentText"/>
      </w:pPr>
      <w:r>
        <w:rPr>
          <w:rStyle w:val="CommentReference"/>
        </w:rPr>
        <w:annotationRef/>
      </w:r>
      <w:r>
        <w:t>Flagging this for additional follow-up between G+K; we still might want to incorporate the Rowell Meadow density data (and let it vary temporally).</w:t>
      </w:r>
    </w:p>
  </w:comment>
  <w:comment w:id="7" w:author="Ekaterina Rakhmatulina" w:date="2019-01-03T17:17:00Z" w:initials="ER">
    <w:p w14:paraId="1B2084CB" w14:textId="77777777" w:rsidR="006E43F2" w:rsidRDefault="006E43F2"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6E43F2" w:rsidRDefault="006E43F2">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6E43F2" w:rsidRDefault="006E43F2">
      <w:pPr>
        <w:pStyle w:val="CommentText"/>
      </w:pPr>
      <w:r>
        <w:rPr>
          <w:rStyle w:val="CommentReference"/>
        </w:rPr>
        <w:annotationRef/>
      </w:r>
      <w:r>
        <w:t>How did you deal with this?</w:t>
      </w:r>
    </w:p>
  </w:comment>
  <w:comment w:id="17" w:author="Gabrielle Boisrame" w:date="2019-03-15T13:33:00Z" w:initials="GB">
    <w:p w14:paraId="1B813E13" w14:textId="70031B51" w:rsidR="006E43F2" w:rsidRDefault="006E43F2">
      <w:pPr>
        <w:pStyle w:val="CommentText"/>
      </w:pPr>
      <w:r>
        <w:rPr>
          <w:rStyle w:val="CommentReference"/>
        </w:rPr>
        <w:annotationRef/>
      </w:r>
      <w:r>
        <w:t>Gabrielle will make this plot prettier and the labels easier to read.</w:t>
      </w:r>
    </w:p>
  </w:comment>
  <w:comment w:id="19" w:author="Gabrielle Boisrame" w:date="2019-03-21T14:53:00Z" w:initials="GB">
    <w:p w14:paraId="34635F1B" w14:textId="0B11EA95" w:rsidR="006E43F2" w:rsidRDefault="006E43F2">
      <w:pPr>
        <w:pStyle w:val="CommentText"/>
      </w:pPr>
      <w:r>
        <w:rPr>
          <w:rStyle w:val="CommentReference"/>
        </w:rPr>
        <w:annotationRef/>
      </w:r>
      <w:r>
        <w:t>I’ll work on making this figure prettier, but wanted to get it out there for people to see the model results.</w:t>
      </w:r>
    </w:p>
  </w:comment>
  <w:comment w:id="22" w:author="Gabrielle Boisrame" w:date="2019-03-15T15:54:00Z" w:initials="GB">
    <w:p w14:paraId="16725110" w14:textId="1DF248F4" w:rsidR="006E43F2" w:rsidRDefault="006E43F2">
      <w:pPr>
        <w:pStyle w:val="CommentText"/>
      </w:pPr>
      <w:r>
        <w:rPr>
          <w:rStyle w:val="CommentReference"/>
        </w:rPr>
        <w:annotationRef/>
      </w:r>
      <w:r>
        <w:t>I will get these citations to Jens if I end up wanting to keep them.</w:t>
      </w:r>
    </w:p>
  </w:comment>
  <w:comment w:id="23" w:author="Gabrielle Boisrame" w:date="2019-03-25T14:16:00Z" w:initials="GB">
    <w:p w14:paraId="3298F52E" w14:textId="485B5A70" w:rsidR="006E43F2" w:rsidRDefault="006E43F2">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C5960"/>
    <w:rsid w:val="000F21B7"/>
    <w:rsid w:val="0014213B"/>
    <w:rsid w:val="0016288C"/>
    <w:rsid w:val="001668F1"/>
    <w:rsid w:val="001956EB"/>
    <w:rsid w:val="001F4625"/>
    <w:rsid w:val="0025564C"/>
    <w:rsid w:val="00292D5F"/>
    <w:rsid w:val="002A668D"/>
    <w:rsid w:val="002B0A1B"/>
    <w:rsid w:val="002D25B9"/>
    <w:rsid w:val="002E3130"/>
    <w:rsid w:val="00335C43"/>
    <w:rsid w:val="00385DE6"/>
    <w:rsid w:val="003B4FA9"/>
    <w:rsid w:val="003C70D5"/>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E034E"/>
    <w:rsid w:val="005E06EB"/>
    <w:rsid w:val="00603013"/>
    <w:rsid w:val="0062731F"/>
    <w:rsid w:val="0062769E"/>
    <w:rsid w:val="00666AF0"/>
    <w:rsid w:val="00687F5B"/>
    <w:rsid w:val="00695974"/>
    <w:rsid w:val="006C1817"/>
    <w:rsid w:val="006E1EAA"/>
    <w:rsid w:val="006E43F2"/>
    <w:rsid w:val="006F395B"/>
    <w:rsid w:val="00753FBB"/>
    <w:rsid w:val="007549F4"/>
    <w:rsid w:val="007A3A61"/>
    <w:rsid w:val="007B375B"/>
    <w:rsid w:val="008203BD"/>
    <w:rsid w:val="008231EE"/>
    <w:rsid w:val="00842327"/>
    <w:rsid w:val="008607A1"/>
    <w:rsid w:val="0088600D"/>
    <w:rsid w:val="008A63EB"/>
    <w:rsid w:val="008E1743"/>
    <w:rsid w:val="008E5EA9"/>
    <w:rsid w:val="00914AD8"/>
    <w:rsid w:val="00962E8F"/>
    <w:rsid w:val="009B1A20"/>
    <w:rsid w:val="009B5AB5"/>
    <w:rsid w:val="009C3DCC"/>
    <w:rsid w:val="009E3B6B"/>
    <w:rsid w:val="009F6C63"/>
    <w:rsid w:val="00A23110"/>
    <w:rsid w:val="00A57443"/>
    <w:rsid w:val="00A867B5"/>
    <w:rsid w:val="00A90442"/>
    <w:rsid w:val="00AF0E1F"/>
    <w:rsid w:val="00B013B9"/>
    <w:rsid w:val="00B70D8A"/>
    <w:rsid w:val="00B736BF"/>
    <w:rsid w:val="00B746B9"/>
    <w:rsid w:val="00B91C1C"/>
    <w:rsid w:val="00BB3E45"/>
    <w:rsid w:val="00BF68B0"/>
    <w:rsid w:val="00C31BA2"/>
    <w:rsid w:val="00C4579B"/>
    <w:rsid w:val="00C55898"/>
    <w:rsid w:val="00C56843"/>
    <w:rsid w:val="00C6666E"/>
    <w:rsid w:val="00C934CE"/>
    <w:rsid w:val="00CE2D4C"/>
    <w:rsid w:val="00CF5D1A"/>
    <w:rsid w:val="00D1115A"/>
    <w:rsid w:val="00D6377B"/>
    <w:rsid w:val="00DB2AE6"/>
    <w:rsid w:val="00DC0C89"/>
    <w:rsid w:val="00DD1691"/>
    <w:rsid w:val="00E14878"/>
    <w:rsid w:val="00E218F9"/>
    <w:rsid w:val="00E64D9C"/>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4.emf"/><Relationship Id="rId34" Type="http://schemas.openxmlformats.org/officeDocument/2006/relationships/chart" Target="charts/chart8.xml"/><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0C704-C4D6-4029-9C26-133469412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24</Pages>
  <Words>3461</Words>
  <Characters>19729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39</cp:revision>
  <dcterms:created xsi:type="dcterms:W3CDTF">2019-03-11T03:53:00Z</dcterms:created>
  <dcterms:modified xsi:type="dcterms:W3CDTF">2019-03-26T22:00:00Z</dcterms:modified>
</cp:coreProperties>
</file>