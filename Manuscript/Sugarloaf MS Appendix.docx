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362F10">
        <w:trPr>
          <w:trHeight w:val="300"/>
        </w:trPr>
        <w:tc>
          <w:tcPr>
            <w:tcW w:w="726" w:type="dxa"/>
            <w:tcBorders>
              <w:left w:val="nil"/>
              <w:right w:val="nil"/>
            </w:tcBorders>
            <w:noWrap/>
            <w:vAlign w:val="center"/>
            <w:hideMark/>
          </w:tcPr>
          <w:p w14:paraId="3DD58C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362F10">
        <w:trPr>
          <w:trHeight w:val="300"/>
        </w:trPr>
        <w:tc>
          <w:tcPr>
            <w:tcW w:w="726" w:type="dxa"/>
            <w:tcBorders>
              <w:left w:val="nil"/>
              <w:bottom w:val="nil"/>
              <w:right w:val="nil"/>
            </w:tcBorders>
            <w:noWrap/>
            <w:hideMark/>
          </w:tcPr>
          <w:p w14:paraId="179B205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8B35625" w14:textId="77777777" w:rsidTr="00362F10">
        <w:trPr>
          <w:trHeight w:val="300"/>
        </w:trPr>
        <w:tc>
          <w:tcPr>
            <w:tcW w:w="726" w:type="dxa"/>
            <w:tcBorders>
              <w:top w:val="nil"/>
              <w:left w:val="nil"/>
              <w:bottom w:val="nil"/>
              <w:right w:val="nil"/>
            </w:tcBorders>
            <w:noWrap/>
            <w:hideMark/>
          </w:tcPr>
          <w:p w14:paraId="272266B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362F10">
            <w:pPr>
              <w:jc w:val="center"/>
              <w:rPr>
                <w:color w:val="000000" w:themeColor="text1"/>
              </w:rPr>
            </w:pPr>
          </w:p>
        </w:tc>
      </w:tr>
      <w:tr w:rsidR="0016288C" w:rsidRPr="0016288C" w14:paraId="013DCACF" w14:textId="77777777" w:rsidTr="00362F10">
        <w:trPr>
          <w:trHeight w:val="300"/>
        </w:trPr>
        <w:tc>
          <w:tcPr>
            <w:tcW w:w="726" w:type="dxa"/>
            <w:tcBorders>
              <w:top w:val="nil"/>
              <w:left w:val="nil"/>
              <w:bottom w:val="nil"/>
              <w:right w:val="nil"/>
            </w:tcBorders>
            <w:noWrap/>
            <w:hideMark/>
          </w:tcPr>
          <w:p w14:paraId="22FCAB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3E2DD6E7" w14:textId="77777777" w:rsidTr="00362F10">
        <w:trPr>
          <w:trHeight w:val="300"/>
        </w:trPr>
        <w:tc>
          <w:tcPr>
            <w:tcW w:w="726" w:type="dxa"/>
            <w:tcBorders>
              <w:top w:val="nil"/>
              <w:left w:val="nil"/>
              <w:bottom w:val="nil"/>
              <w:right w:val="nil"/>
            </w:tcBorders>
            <w:noWrap/>
            <w:hideMark/>
          </w:tcPr>
          <w:p w14:paraId="3A9A11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302E148" w14:textId="77777777" w:rsidTr="00362F10">
        <w:trPr>
          <w:trHeight w:val="300"/>
        </w:trPr>
        <w:tc>
          <w:tcPr>
            <w:tcW w:w="726" w:type="dxa"/>
            <w:tcBorders>
              <w:top w:val="nil"/>
              <w:left w:val="nil"/>
              <w:bottom w:val="nil"/>
              <w:right w:val="nil"/>
            </w:tcBorders>
            <w:noWrap/>
            <w:hideMark/>
          </w:tcPr>
          <w:p w14:paraId="7F9A26F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362F10">
        <w:trPr>
          <w:trHeight w:val="300"/>
        </w:trPr>
        <w:tc>
          <w:tcPr>
            <w:tcW w:w="726" w:type="dxa"/>
            <w:tcBorders>
              <w:top w:val="nil"/>
              <w:left w:val="nil"/>
              <w:bottom w:val="nil"/>
              <w:right w:val="nil"/>
            </w:tcBorders>
            <w:noWrap/>
            <w:hideMark/>
          </w:tcPr>
          <w:p w14:paraId="6089651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362F10">
        <w:trPr>
          <w:trHeight w:val="300"/>
        </w:trPr>
        <w:tc>
          <w:tcPr>
            <w:tcW w:w="726" w:type="dxa"/>
            <w:tcBorders>
              <w:top w:val="nil"/>
              <w:left w:val="nil"/>
              <w:bottom w:val="nil"/>
              <w:right w:val="nil"/>
            </w:tcBorders>
            <w:noWrap/>
            <w:hideMark/>
          </w:tcPr>
          <w:p w14:paraId="2101FA1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362F10">
        <w:trPr>
          <w:trHeight w:val="300"/>
        </w:trPr>
        <w:tc>
          <w:tcPr>
            <w:tcW w:w="726" w:type="dxa"/>
            <w:tcBorders>
              <w:top w:val="nil"/>
              <w:left w:val="nil"/>
              <w:bottom w:val="nil"/>
              <w:right w:val="nil"/>
            </w:tcBorders>
            <w:noWrap/>
            <w:hideMark/>
          </w:tcPr>
          <w:p w14:paraId="23D038E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362F10">
        <w:trPr>
          <w:trHeight w:val="300"/>
        </w:trPr>
        <w:tc>
          <w:tcPr>
            <w:tcW w:w="726" w:type="dxa"/>
            <w:tcBorders>
              <w:top w:val="nil"/>
              <w:left w:val="nil"/>
              <w:bottom w:val="nil"/>
              <w:right w:val="nil"/>
            </w:tcBorders>
            <w:noWrap/>
            <w:hideMark/>
          </w:tcPr>
          <w:p w14:paraId="0F46423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362F10">
        <w:trPr>
          <w:trHeight w:val="300"/>
        </w:trPr>
        <w:tc>
          <w:tcPr>
            <w:tcW w:w="726" w:type="dxa"/>
            <w:tcBorders>
              <w:top w:val="nil"/>
              <w:left w:val="nil"/>
              <w:bottom w:val="nil"/>
              <w:right w:val="nil"/>
            </w:tcBorders>
            <w:noWrap/>
            <w:hideMark/>
          </w:tcPr>
          <w:p w14:paraId="710072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362F10">
        <w:trPr>
          <w:trHeight w:val="300"/>
        </w:trPr>
        <w:tc>
          <w:tcPr>
            <w:tcW w:w="726" w:type="dxa"/>
            <w:tcBorders>
              <w:top w:val="nil"/>
              <w:left w:val="nil"/>
              <w:bottom w:val="nil"/>
              <w:right w:val="nil"/>
            </w:tcBorders>
            <w:noWrap/>
            <w:hideMark/>
          </w:tcPr>
          <w:p w14:paraId="0BFD876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362F10">
        <w:trPr>
          <w:trHeight w:val="300"/>
        </w:trPr>
        <w:tc>
          <w:tcPr>
            <w:tcW w:w="726" w:type="dxa"/>
            <w:tcBorders>
              <w:top w:val="nil"/>
              <w:left w:val="nil"/>
              <w:bottom w:val="nil"/>
              <w:right w:val="nil"/>
            </w:tcBorders>
            <w:noWrap/>
            <w:hideMark/>
          </w:tcPr>
          <w:p w14:paraId="5F14776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362F10">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362F10">
        <w:trPr>
          <w:trHeight w:val="300"/>
        </w:trPr>
        <w:tc>
          <w:tcPr>
            <w:tcW w:w="726" w:type="dxa"/>
            <w:tcBorders>
              <w:top w:val="nil"/>
              <w:left w:val="nil"/>
              <w:bottom w:val="nil"/>
              <w:right w:val="nil"/>
            </w:tcBorders>
            <w:noWrap/>
            <w:hideMark/>
          </w:tcPr>
          <w:p w14:paraId="663B270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362F10">
        <w:trPr>
          <w:trHeight w:val="300"/>
        </w:trPr>
        <w:tc>
          <w:tcPr>
            <w:tcW w:w="726" w:type="dxa"/>
            <w:tcBorders>
              <w:top w:val="nil"/>
              <w:left w:val="nil"/>
              <w:bottom w:val="nil"/>
              <w:right w:val="nil"/>
            </w:tcBorders>
            <w:noWrap/>
            <w:hideMark/>
          </w:tcPr>
          <w:p w14:paraId="1B39BB1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362F10">
        <w:trPr>
          <w:trHeight w:val="300"/>
        </w:trPr>
        <w:tc>
          <w:tcPr>
            <w:tcW w:w="726" w:type="dxa"/>
            <w:tcBorders>
              <w:top w:val="nil"/>
              <w:left w:val="nil"/>
              <w:bottom w:val="nil"/>
              <w:right w:val="nil"/>
            </w:tcBorders>
            <w:noWrap/>
            <w:hideMark/>
          </w:tcPr>
          <w:p w14:paraId="26658C9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362F10">
        <w:trPr>
          <w:trHeight w:val="300"/>
        </w:trPr>
        <w:tc>
          <w:tcPr>
            <w:tcW w:w="726" w:type="dxa"/>
            <w:tcBorders>
              <w:top w:val="nil"/>
              <w:left w:val="nil"/>
              <w:bottom w:val="nil"/>
              <w:right w:val="nil"/>
            </w:tcBorders>
            <w:noWrap/>
            <w:hideMark/>
          </w:tcPr>
          <w:p w14:paraId="2D776EF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362F10">
        <w:trPr>
          <w:trHeight w:val="300"/>
        </w:trPr>
        <w:tc>
          <w:tcPr>
            <w:tcW w:w="726" w:type="dxa"/>
            <w:tcBorders>
              <w:top w:val="nil"/>
              <w:left w:val="nil"/>
              <w:bottom w:val="nil"/>
              <w:right w:val="nil"/>
            </w:tcBorders>
            <w:noWrap/>
            <w:hideMark/>
          </w:tcPr>
          <w:p w14:paraId="714F91F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362F10">
            <w:pPr>
              <w:jc w:val="center"/>
              <w:rPr>
                <w:rFonts w:ascii="Times New Roman" w:hAnsi="Times New Roman" w:cs="Times New Roman"/>
                <w:color w:val="000000" w:themeColor="text1"/>
                <w:sz w:val="24"/>
                <w:szCs w:val="24"/>
              </w:rPr>
            </w:pPr>
          </w:p>
        </w:tc>
      </w:tr>
      <w:tr w:rsidR="00441D44" w:rsidRPr="0016288C" w14:paraId="1CD5ACA6" w14:textId="77777777" w:rsidTr="00362F10">
        <w:trPr>
          <w:trHeight w:val="300"/>
        </w:trPr>
        <w:tc>
          <w:tcPr>
            <w:tcW w:w="726" w:type="dxa"/>
            <w:tcBorders>
              <w:top w:val="nil"/>
              <w:left w:val="nil"/>
              <w:right w:val="nil"/>
            </w:tcBorders>
            <w:noWrap/>
            <w:hideMark/>
          </w:tcPr>
          <w:p w14:paraId="374355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362F10">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76D69E3E" w14:textId="77777777"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A: Sugarloaf Creek Basin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FC721BF" w:rsidR="00070B79" w:rsidRPr="00CE2D4C"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0"/>
      <w:r w:rsidRPr="00CE2D4C">
        <w:rPr>
          <w:rStyle w:val="CommentReference"/>
        </w:rPr>
        <w:commentReference w:id="0"/>
      </w:r>
      <w:bookmarkStart w:id="1" w:name="_GoBack"/>
      <w:bookmarkEnd w:id="1"/>
    </w:p>
    <w:p w14:paraId="30B485EC" w14:textId="0D7EF07A" w:rsidR="00CF5D1A" w:rsidRPr="00070B79" w:rsidRDefault="00CF5D1A" w:rsidP="00CF5D1A">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 xml:space="preserve">with tall grasses. The shrubland site in ICB prior to the Empire Fire in </w:t>
      </w:r>
      <w:r w:rsidRPr="00070B79">
        <w:rPr>
          <w:rFonts w:ascii="Times New Roman" w:hAnsi="Times New Roman" w:cs="Times New Roman"/>
        </w:rPr>
        <w:lastRenderedPageBreak/>
        <w:t>the fall of 2017 was comprised mostly of white-thorn (</w:t>
      </w:r>
      <w:r w:rsidRPr="00070B79">
        <w:rPr>
          <w:rFonts w:ascii="Times New Roman" w:hAnsi="Times New Roman" w:cs="Times New Roman"/>
          <w:i/>
        </w:rPr>
        <w:t>Ceanothus</w:t>
      </w:r>
      <w:r w:rsidRPr="00070B79">
        <w:rPr>
          <w:rFonts w:ascii="Times New Roman" w:hAnsi="Times New Roman" w:cs="Times New Roman"/>
        </w:rPr>
        <w:t xml:space="preserve">). </w:t>
      </w:r>
      <w:r w:rsidR="00070B79"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Pr="00070B79">
        <w:rPr>
          <w:rFonts w:ascii="Times New Roman" w:hAnsi="Times New Roman" w:cs="Times New Roman"/>
        </w:rPr>
        <w:t>The</w:t>
      </w:r>
      <w:r w:rsidR="00070B79" w:rsidRPr="00070B79">
        <w:rPr>
          <w:rFonts w:ascii="Times New Roman" w:hAnsi="Times New Roman" w:cs="Times New Roman"/>
        </w:rPr>
        <w:t xml:space="preserve"> Empire</w:t>
      </w:r>
      <w:r w:rsidRPr="00070B79">
        <w:rPr>
          <w:rFonts w:ascii="Times New Roman" w:hAnsi="Times New Roman" w:cs="Times New Roman"/>
        </w:rPr>
        <w:t xml:space="preserve"> fire burned the shrub site at high severity, resulting </w:t>
      </w:r>
      <w:r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Pr="00070B79">
        <w:rPr>
          <w:rFonts w:ascii="Times New Roman" w:hAnsi="Times New Roman" w:cs="Times New Roman"/>
        </w:rPr>
        <w:t xml:space="preserve">ure A.1 for imagery of SCB weather stations, Figure A.2 for pre-Empire fire ICB weather stations. </w:t>
      </w:r>
    </w:p>
    <w:p w14:paraId="18828AD3" w14:textId="2FE3327D" w:rsidR="00CF5D1A" w:rsidRPr="0016288C" w:rsidRDefault="00070B79" w:rsidP="00CF5D1A">
      <w:pPr>
        <w:spacing w:line="480" w:lineRule="auto"/>
        <w:ind w:firstLine="720"/>
        <w:rPr>
          <w:rFonts w:ascii="Times New Roman" w:hAnsi="Times New Roman" w:cs="Times New Roman"/>
          <w:color w:val="000000" w:themeColor="text1"/>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CF5D1A" w:rsidRPr="0016288C">
        <w:rPr>
          <w:rFonts w:ascii="Times New Roman" w:hAnsi="Times New Roman" w:cs="Times New Roman"/>
          <w:color w:val="000000" w:themeColor="text1"/>
        </w:rPr>
        <w:t xml:space="preserve">On average, SCB is 0.3 degrees Celsius cooler in the summer and 0.2 degrees cooler in the winter than ICB with average summer temperatures of 15.7 degrees Celsius and average winter temperatures of -1.1 degrees Celsius </w:t>
      </w:r>
      <w:proofErr w:type="gramStart"/>
      <w:r w:rsidR="00CF5D1A" w:rsidRPr="0016288C">
        <w:rPr>
          <w:rFonts w:ascii="Times New Roman" w:hAnsi="Times New Roman" w:cs="Times New Roman"/>
          <w:color w:val="000000" w:themeColor="text1"/>
        </w:rPr>
        <w:t>In</w:t>
      </w:r>
      <w:proofErr w:type="gramEnd"/>
      <w:r w:rsidR="00CF5D1A" w:rsidRPr="0016288C">
        <w:rPr>
          <w:rFonts w:ascii="Times New Roman" w:hAnsi="Times New Roman" w:cs="Times New Roman"/>
          <w:color w:val="000000" w:themeColor="text1"/>
        </w:rPr>
        <w:t xml:space="preserve">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(see Appendix A for graphical comparison).</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" fillcolor="white [3201]" stroked="f" strokeweight=".5pt">
                <v:textbox>
                  <w:txbxContent>
                    <w:p w14:paraId="4A46DA4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" fillcolor="white [3201]" stroked="f" strokeweight=".5pt">
                <v:textbox>
                  <w:txbxContent>
                    <w:p w14:paraId="29B11711"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" fillcolor="white [3201]" stroked="f" strokeweight=".5pt">
                <v:textbox>
                  <w:txbxContent>
                    <w:p w14:paraId="5B372EFA"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258185EF"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7F129B89"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148981D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xml:space="preserve">, 2015 by installed snow cameras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proofErr w:type="gramStart"/>
      <w:r w:rsidRPr="0016288C">
        <w:rPr>
          <w:rFonts w:ascii="Times New Roman" w:hAnsi="Times New Roman" w:cs="Times New Roman"/>
          <w:color w:val="000000" w:themeColor="text1"/>
        </w:rPr>
        <w:lastRenderedPageBreak/>
        <w:t>Similarly</w:t>
      </w:r>
      <w:proofErr w:type="gramEnd"/>
      <w:r w:rsidRPr="0016288C">
        <w:rPr>
          <w:rFonts w:ascii="Times New Roman" w:hAnsi="Times New Roman" w:cs="Times New Roman"/>
          <w:color w:val="000000" w:themeColor="text1"/>
        </w:rPr>
        <w:t xml:space="preserve">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Figure A.4: volumetric water content [%] shallow (12 cm), mid (60 cm), and deep (100 cm) soils as measured by wetland (top plot), shrub (middle plot), and forest (bottom plot) weather stations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Data was measured at </w:t>
      </w:r>
      <w:proofErr w:type="gramStart"/>
      <w:r w:rsidRPr="0016288C">
        <w:rPr>
          <w:rFonts w:ascii="Times New Roman" w:hAnsi="Times New Roman" w:cs="Times New Roman"/>
          <w:color w:val="000000" w:themeColor="text1"/>
        </w:rPr>
        <w:t>10 minute</w:t>
      </w:r>
      <w:proofErr w:type="gramEnd"/>
      <w:r w:rsidRPr="0016288C">
        <w:rPr>
          <w:rFonts w:ascii="Times New Roman" w:hAnsi="Times New Roman" w:cs="Times New Roman"/>
          <w:color w:val="000000" w:themeColor="text1"/>
        </w:rPr>
        <w:t xml:space="preserv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2" w:name="_Ref534405693"/>
      <w:r w:rsidRPr="0016288C">
        <w:rPr>
          <w:rFonts w:ascii="Times New Roman" w:hAnsi="Times New Roman" w:cs="Times New Roman"/>
          <w:color w:val="000000" w:themeColor="text1"/>
        </w:rPr>
        <w:t xml:space="preserve">Figure </w:t>
      </w:r>
      <w:bookmarkEnd w:id="2"/>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majority of the precipitation is in the form of snow. Differences in snowpack depth between the three stations was observed (Figure A.6). Sugarloaf has missing snow depth record due to cameras being covered with snow for much of the 2017 WY. However, it is clear that SCB had more snow that winter than ICB. Snow depth was comparable between </w:t>
      </w:r>
      <w:r w:rsidRPr="0016288C">
        <w:rPr>
          <w:rFonts w:ascii="Times New Roman" w:hAnsi="Times New Roman" w:cs="Times New Roman"/>
          <w:color w:val="000000" w:themeColor="text1"/>
        </w:rPr>
        <w:lastRenderedPageBreak/>
        <w:t xml:space="preserve">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3" w:name="_Ref534405756"/>
      <w:commentRangeStart w:id="4"/>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4"/>
      <w:r w:rsidRPr="0016288C">
        <w:rPr>
          <w:rStyle w:val="CommentReference"/>
          <w:i w:val="0"/>
          <w:iCs w:val="0"/>
          <w:color w:val="000000" w:themeColor="text1"/>
        </w:rPr>
        <w:commentReference w:id="4"/>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5"/>
      <w:r w:rsidRPr="0016288C">
        <w:rPr>
          <w:rFonts w:ascii="Times New Roman" w:hAnsi="Times New Roman" w:cs="Times New Roman"/>
          <w:color w:val="000000" w:themeColor="text1"/>
        </w:rPr>
        <w:t xml:space="preserve">If all three stations were missing precipitation record, then a combination of </w:t>
      </w:r>
      <w:commentRangeStart w:id="6"/>
      <w:r w:rsidRPr="0016288C">
        <w:rPr>
          <w:rFonts w:ascii="Times New Roman" w:hAnsi="Times New Roman" w:cs="Times New Roman"/>
          <w:color w:val="000000" w:themeColor="text1"/>
        </w:rPr>
        <w:t>snow melt amounts</w:t>
      </w:r>
      <w:commentRangeEnd w:id="6"/>
      <w:r w:rsidRPr="0016288C">
        <w:rPr>
          <w:rStyle w:val="CommentReference"/>
          <w:rFonts w:ascii="Times New Roman" w:hAnsi="Times New Roman" w:cs="Times New Roman"/>
          <w:color w:val="000000" w:themeColor="text1"/>
        </w:rPr>
        <w:commentReference w:id="6"/>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7"/>
      <w:commentRangeStart w:id="8"/>
      <w:commentRangeStart w:id="9"/>
      <w:commentRangeStart w:id="10"/>
      <w:r w:rsidRPr="0016288C">
        <w:rPr>
          <w:rFonts w:ascii="Times New Roman" w:hAnsi="Times New Roman" w:cs="Times New Roman"/>
          <w:color w:val="000000" w:themeColor="text1"/>
        </w:rPr>
        <w:t>0.4</w:t>
      </w:r>
      <w:commentRangeEnd w:id="7"/>
      <w:r w:rsidRPr="0016288C">
        <w:rPr>
          <w:rStyle w:val="CommentReference"/>
          <w:rFonts w:ascii="Times New Roman" w:hAnsi="Times New Roman" w:cs="Times New Roman"/>
          <w:color w:val="000000" w:themeColor="text1"/>
        </w:rPr>
        <w:commentReference w:id="7"/>
      </w:r>
      <w:commentRangeEnd w:id="8"/>
      <w:r w:rsidRPr="0016288C">
        <w:rPr>
          <w:rStyle w:val="CommentReference"/>
          <w:rFonts w:ascii="Times New Roman" w:hAnsi="Times New Roman" w:cs="Times New Roman"/>
          <w:color w:val="000000" w:themeColor="text1"/>
        </w:rPr>
        <w:commentReference w:id="8"/>
      </w:r>
      <w:commentRangeEnd w:id="9"/>
      <w:r w:rsidRPr="0016288C">
        <w:rPr>
          <w:rStyle w:val="CommentReference"/>
          <w:rFonts w:ascii="Times New Roman" w:hAnsi="Times New Roman" w:cs="Times New Roman"/>
          <w:color w:val="000000" w:themeColor="text1"/>
        </w:rPr>
        <w:commentReference w:id="9"/>
      </w:r>
      <w:commentRangeEnd w:id="10"/>
      <w:r w:rsidR="00494297">
        <w:rPr>
          <w:rStyle w:val="CommentReference"/>
        </w:rPr>
        <w:commentReference w:id="10"/>
      </w:r>
      <w:r w:rsidRPr="0016288C">
        <w:rPr>
          <w:rFonts w:ascii="Times New Roman" w:hAnsi="Times New Roman" w:cs="Times New Roman"/>
          <w:color w:val="000000" w:themeColor="text1"/>
        </w:rPr>
        <w:t xml:space="preserve">. </w:t>
      </w:r>
      <w:commentRangeEnd w:id="5"/>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5"/>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1"/>
      <w:r w:rsidR="009B1A20" w:rsidRPr="00EF599F">
        <w:rPr>
          <w:rFonts w:ascii="Times New Roman" w:hAnsi="Times New Roman" w:cs="Times New Roman"/>
          <w:color w:val="000000" w:themeColor="text1"/>
        </w:rPr>
        <w:t xml:space="preserve">Due to the record snowpack in 2017 </w:t>
      </w:r>
      <w:ins w:id="12"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3"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we were not able to measure snow depths above the height of the camera (~220 cm) in SCB.</w:t>
      </w:r>
      <w:r w:rsidRPr="0016288C">
        <w:rPr>
          <w:rFonts w:ascii="Times New Roman" w:hAnsi="Times New Roman" w:cs="Times New Roman"/>
          <w:color w:val="000000" w:themeColor="text1"/>
        </w:rPr>
        <w:t xml:space="preserve"> </w:t>
      </w:r>
      <w:commentRangeEnd w:id="11"/>
      <w:r w:rsidR="009B1A20">
        <w:rPr>
          <w:rStyle w:val="CommentReference"/>
        </w:rPr>
        <w:commentReference w:id="11"/>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C: Supplemental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p>
    <w:p w14:paraId="16010E33" w14:textId="77777777" w:rsidR="00CF5D1A" w:rsidRPr="0016288C" w:rsidRDefault="00CF5D1A" w:rsidP="00CF5D1A">
      <w:pPr>
        <w:pStyle w:val="Caption"/>
        <w:rPr>
          <w:rFonts w:ascii="Times New Roman" w:hAnsi="Times New Roman" w:cs="Times New Roman"/>
          <w:color w:val="000000" w:themeColor="text1"/>
        </w:rPr>
      </w:pPr>
      <w:bookmarkStart w:id="14" w:name="_Ref534405156"/>
      <w:r w:rsidRPr="0016288C">
        <w:rPr>
          <w:rFonts w:ascii="Times New Roman" w:hAnsi="Times New Roman" w:cs="Times New Roman"/>
          <w:color w:val="000000" w:themeColor="text1"/>
        </w:rPr>
        <w:t xml:space="preserve">Figure </w:t>
      </w:r>
      <w:bookmarkEnd w:id="14"/>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xml:space="preserve">: Relative importance of each variable in predicting plot-level soil moisture. </w:t>
      </w:r>
      <w:commentRangeStart w:id="15"/>
      <w:r w:rsidRPr="0016288C">
        <w:rPr>
          <w:rFonts w:ascii="Times New Roman" w:hAnsi="Times New Roman" w:cs="Times New Roman"/>
          <w:color w:val="000000" w:themeColor="text1"/>
        </w:rPr>
        <w:t>Gabrielle can you unpack each variable name in this caption?</w:t>
      </w:r>
      <w:commentRangeEnd w:id="15"/>
      <w:r w:rsidRPr="0016288C">
        <w:rPr>
          <w:rStyle w:val="CommentReference"/>
          <w:i w:val="0"/>
          <w:iCs w:val="0"/>
          <w:color w:val="000000" w:themeColor="text1"/>
        </w:rPr>
        <w:commentReference w:id="15"/>
      </w:r>
    </w:p>
    <w:p w14:paraId="418A678F"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8658" cy="2969217"/>
                    </a:xfrm>
                    <a:prstGeom prst="rect">
                      <a:avLst/>
                    </a:prstGeom>
                  </pic:spPr>
                </pic:pic>
              </a:graphicData>
            </a:graphic>
          </wp:inline>
        </w:drawing>
      </w:r>
    </w:p>
    <w:p w14:paraId="0AD31611" w14:textId="77777777" w:rsidR="00CF5D1A" w:rsidRPr="0016288C" w:rsidRDefault="00CF5D1A" w:rsidP="00CF5D1A">
      <w:pPr>
        <w:pStyle w:val="Caption"/>
        <w:rPr>
          <w:rFonts w:ascii="Times New Roman" w:hAnsi="Times New Roman" w:cs="Times New Roman"/>
          <w:color w:val="000000" w:themeColor="text1"/>
        </w:rPr>
      </w:pPr>
      <w:bookmarkStart w:id="16" w:name="_Ref189030"/>
      <w:r w:rsidRPr="0016288C">
        <w:rPr>
          <w:rFonts w:ascii="Times New Roman" w:hAnsi="Times New Roman" w:cs="Times New Roman"/>
          <w:color w:val="000000" w:themeColor="text1"/>
        </w:rPr>
        <w:t xml:space="preserve">Figure </w:t>
      </w:r>
      <w:bookmarkEnd w:id="16"/>
      <w:r w:rsidRPr="0016288C">
        <w:rPr>
          <w:rFonts w:ascii="Times New Roman" w:hAnsi="Times New Roman" w:cs="Times New Roman"/>
          <w:noProof/>
          <w:color w:val="000000" w:themeColor="text1"/>
        </w:rPr>
        <w:t>C2</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0916" cy="2960909"/>
                    </a:xfrm>
                    <a:prstGeom prst="rect">
                      <a:avLst/>
                    </a:prstGeom>
                  </pic:spPr>
                </pic:pic>
              </a:graphicData>
            </a:graphic>
          </wp:inline>
        </w:drawing>
      </w:r>
    </w:p>
    <w:p w14:paraId="54E677DE" w14:textId="77777777" w:rsidR="00CF5D1A" w:rsidRPr="0016288C" w:rsidRDefault="00CF5D1A" w:rsidP="00CF5D1A">
      <w:pPr>
        <w:pStyle w:val="Caption"/>
        <w:rPr>
          <w:rFonts w:ascii="Times New Roman" w:hAnsi="Times New Roman" w:cs="Times New Roman"/>
          <w:color w:val="000000" w:themeColor="text1"/>
        </w:rPr>
      </w:pPr>
      <w:bookmarkStart w:id="17" w:name="_Ref2328677"/>
      <w:r w:rsidRPr="0016288C">
        <w:rPr>
          <w:rFonts w:ascii="Times New Roman" w:hAnsi="Times New Roman" w:cs="Times New Roman"/>
          <w:color w:val="000000" w:themeColor="text1"/>
        </w:rPr>
        <w:t xml:space="preserve">Figure </w:t>
      </w:r>
      <w:bookmarkEnd w:id="17"/>
      <w:r w:rsidRPr="0016288C">
        <w:rPr>
          <w:rFonts w:ascii="Times New Roman" w:hAnsi="Times New Roman" w:cs="Times New Roman"/>
          <w:noProof/>
          <w:color w:val="000000" w:themeColor="text1"/>
        </w:rPr>
        <w:t>C3</w:t>
      </w:r>
      <w:r w:rsidRPr="0016288C">
        <w:rPr>
          <w:rFonts w:ascii="Times New Roman" w:hAnsi="Times New Roman" w:cs="Times New Roman"/>
          <w:color w:val="000000" w:themeColor="text1"/>
        </w:rPr>
        <w:t>. Errors in predicting SLB soil moisture using a model trained on SLB data (grey) and on ICB data (red).</w:t>
      </w:r>
    </w:p>
    <w:p w14:paraId="28915957" w14:textId="77777777" w:rsidR="00CF5D1A" w:rsidRPr="0016288C" w:rsidRDefault="00CF5D1A" w:rsidP="00CF5D1A">
      <w:pPr>
        <w:spacing w:line="480" w:lineRule="auto"/>
        <w:rPr>
          <w:rFonts w:ascii="Times New Roman" w:hAnsi="Times New Roman" w:cs="Times New Roman"/>
          <w:color w:val="000000" w:themeColor="text1"/>
        </w:rPr>
      </w:pPr>
    </w:p>
    <w:sectPr w:rsidR="00CF5D1A" w:rsidRPr="0016288C"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ns Stevens" w:date="2019-03-13T09:18:00Z" w:initials="JS">
    <w:p w14:paraId="5EBEFB7F" w14:textId="77777777" w:rsidR="00070B79" w:rsidRDefault="00070B79" w:rsidP="00070B79">
      <w:pPr>
        <w:pStyle w:val="CommentText"/>
      </w:pPr>
      <w:r>
        <w:rPr>
          <w:rStyle w:val="CommentReference"/>
        </w:rPr>
        <w:annotationRef/>
      </w:r>
      <w:r>
        <w:t>Might be better in methods.</w:t>
      </w:r>
    </w:p>
  </w:comment>
  <w:comment w:id="4" w:author="Jens Stevens" w:date="2019-03-10T17:06:00Z" w:initials="JS">
    <w:p w14:paraId="2219AD4B" w14:textId="77777777" w:rsidR="00CF5D1A" w:rsidRDefault="00CF5D1A"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6" w:author="Gabrielle Boisrame" w:date="2019-01-07T10:03:00Z" w:initials="GB">
    <w:p w14:paraId="4E19E3CC" w14:textId="77777777" w:rsidR="00CF5D1A" w:rsidRDefault="00CF5D1A" w:rsidP="00CF5D1A">
      <w:pPr>
        <w:pStyle w:val="CommentText"/>
      </w:pPr>
      <w:r>
        <w:rPr>
          <w:rStyle w:val="CommentReference"/>
        </w:rPr>
        <w:annotationRef/>
      </w:r>
      <w:r>
        <w:t>Please clarify how you are measuring snow melt here. Is it just a decrease in snowpack depth?</w:t>
      </w:r>
    </w:p>
  </w:comment>
  <w:comment w:id="7" w:author="Ekaterina Rakhmatulina" w:date="2019-01-04T19:48:00Z" w:initials="ER">
    <w:p w14:paraId="5244E2DF" w14:textId="77777777" w:rsidR="00CF5D1A" w:rsidRDefault="00CF5D1A" w:rsidP="00CF5D1A">
      <w:pPr>
        <w:pStyle w:val="CommentText"/>
      </w:pPr>
      <w:r>
        <w:rPr>
          <w:rStyle w:val="CommentReference"/>
        </w:rPr>
        <w:annotationRef/>
      </w:r>
      <w:r>
        <w:t>Check with the closest snow survey. But this will not change much of the results either way.</w:t>
      </w:r>
    </w:p>
  </w:comment>
  <w:comment w:id="8" w:author="Gabrielle Boisrame" w:date="2019-01-09T16:37:00Z" w:initials="GB">
    <w:p w14:paraId="37C07614" w14:textId="77777777" w:rsidR="00CF5D1A" w:rsidRDefault="00CF5D1A"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CF5D1A" w:rsidRDefault="00CF5D1A" w:rsidP="00CF5D1A">
      <w:pPr>
        <w:pStyle w:val="CommentText"/>
      </w:pPr>
    </w:p>
  </w:comment>
  <w:comment w:id="9" w:author="Ekaterina Rakhmatulina" w:date="2019-02-08T18:17:00Z" w:initials="ER">
    <w:p w14:paraId="31D03225" w14:textId="77777777" w:rsidR="00CF5D1A" w:rsidRDefault="00CF5D1A"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0" w:author="Jens Stevens" w:date="2019-03-14T15:22:00Z" w:initials="JS">
    <w:p w14:paraId="4D6FDD6E" w14:textId="1EFCC714" w:rsidR="00494297" w:rsidRDefault="00494297">
      <w:pPr>
        <w:pStyle w:val="CommentText"/>
      </w:pPr>
      <w:r>
        <w:rPr>
          <w:rStyle w:val="CommentReference"/>
        </w:rPr>
        <w:annotationRef/>
      </w:r>
      <w:r>
        <w:t xml:space="preserve">Flagging this for additional follow-up </w:t>
      </w:r>
      <w:proofErr w:type="spellStart"/>
      <w:r>
        <w:t>betweek</w:t>
      </w:r>
      <w:proofErr w:type="spellEnd"/>
      <w:r>
        <w:t xml:space="preserve"> G+K; we still might want to incorporate the Rowell Meadow density data (and let it vary temporally).</w:t>
      </w:r>
    </w:p>
  </w:comment>
  <w:comment w:id="5" w:author="Ekaterina Rakhmatulina" w:date="2019-01-03T17:17:00Z" w:initials="ER">
    <w:p w14:paraId="1B2084CB" w14:textId="77777777" w:rsidR="00CF5D1A" w:rsidRDefault="00CF5D1A"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1" w:author="Jens Stevens" w:date="2019-03-14T15:38:00Z" w:initials="JS">
    <w:p w14:paraId="1F6D57AE" w14:textId="354B545C" w:rsidR="009B1A20" w:rsidRDefault="009B1A20">
      <w:pPr>
        <w:pStyle w:val="CommentText"/>
      </w:pPr>
      <w:r>
        <w:rPr>
          <w:rStyle w:val="CommentReference"/>
        </w:rPr>
        <w:annotationRef/>
      </w:r>
      <w:r>
        <w:t>How did you deal with this?</w:t>
      </w:r>
    </w:p>
  </w:comment>
  <w:comment w:id="15" w:author="Jens Stevens" w:date="2019-03-10T17:12:00Z" w:initials="JS">
    <w:p w14:paraId="499320EF" w14:textId="77777777" w:rsidR="00CF5D1A" w:rsidRDefault="00CF5D1A" w:rsidP="00CF5D1A">
      <w:pPr>
        <w:pStyle w:val="CommentText"/>
      </w:pPr>
      <w:r>
        <w:rPr>
          <w:rStyle w:val="CommentReference"/>
        </w:rPr>
        <w:annotationRef/>
      </w:r>
      <w:r>
        <w:t>For Gabrielle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BEFB7F"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1F6D57AE" w15:done="0"/>
  <w15:commentEx w15:paraId="499320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0B79"/>
    <w:rsid w:val="00073B35"/>
    <w:rsid w:val="000F21B7"/>
    <w:rsid w:val="0016288C"/>
    <w:rsid w:val="001668F1"/>
    <w:rsid w:val="00292D5F"/>
    <w:rsid w:val="002B0A1B"/>
    <w:rsid w:val="002E3130"/>
    <w:rsid w:val="00335C43"/>
    <w:rsid w:val="00385DE6"/>
    <w:rsid w:val="003B4FA9"/>
    <w:rsid w:val="003C70D5"/>
    <w:rsid w:val="004225F2"/>
    <w:rsid w:val="00431E74"/>
    <w:rsid w:val="00441D44"/>
    <w:rsid w:val="0045798E"/>
    <w:rsid w:val="00490CF8"/>
    <w:rsid w:val="00494297"/>
    <w:rsid w:val="00503803"/>
    <w:rsid w:val="00510998"/>
    <w:rsid w:val="00512CA7"/>
    <w:rsid w:val="00540299"/>
    <w:rsid w:val="00560192"/>
    <w:rsid w:val="0059455A"/>
    <w:rsid w:val="005C57E6"/>
    <w:rsid w:val="005C5E99"/>
    <w:rsid w:val="005D1C42"/>
    <w:rsid w:val="005E06EB"/>
    <w:rsid w:val="00603013"/>
    <w:rsid w:val="0062731F"/>
    <w:rsid w:val="0062769E"/>
    <w:rsid w:val="00666AF0"/>
    <w:rsid w:val="006C1817"/>
    <w:rsid w:val="006E1EAA"/>
    <w:rsid w:val="006F395B"/>
    <w:rsid w:val="00753FBB"/>
    <w:rsid w:val="007A3A61"/>
    <w:rsid w:val="007B375B"/>
    <w:rsid w:val="0088600D"/>
    <w:rsid w:val="008A63EB"/>
    <w:rsid w:val="00914AD8"/>
    <w:rsid w:val="009B1A20"/>
    <w:rsid w:val="009B5AB5"/>
    <w:rsid w:val="009F6C63"/>
    <w:rsid w:val="00A23110"/>
    <w:rsid w:val="00A57443"/>
    <w:rsid w:val="00A867B5"/>
    <w:rsid w:val="00AF0E1F"/>
    <w:rsid w:val="00B91C1C"/>
    <w:rsid w:val="00BB3E45"/>
    <w:rsid w:val="00BF68B0"/>
    <w:rsid w:val="00C31BA2"/>
    <w:rsid w:val="00C4579B"/>
    <w:rsid w:val="00C55898"/>
    <w:rsid w:val="00C934CE"/>
    <w:rsid w:val="00CE2D4C"/>
    <w:rsid w:val="00CF5D1A"/>
    <w:rsid w:val="00D1115A"/>
    <w:rsid w:val="00D6377B"/>
    <w:rsid w:val="00DB2AE6"/>
    <w:rsid w:val="00DC0C89"/>
    <w:rsid w:val="00DD1691"/>
    <w:rsid w:val="00E218F9"/>
    <w:rsid w:val="00E64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5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5.png"/><Relationship Id="rId24" Type="http://schemas.openxmlformats.org/officeDocument/2006/relationships/theme" Target="theme/theme1.xml"/><Relationship Id="rId5" Type="http://schemas.microsoft.com/office/2011/relationships/commentsExtended" Target="commentsExtended.xml"/><Relationship Id="rId15" Type="http://schemas.openxmlformats.org/officeDocument/2006/relationships/image" Target="media/image9.png"/><Relationship Id="rId23"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13</Pages>
  <Words>1827</Words>
  <Characters>10414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6</cp:revision>
  <dcterms:created xsi:type="dcterms:W3CDTF">2019-03-11T03:53:00Z</dcterms:created>
  <dcterms:modified xsi:type="dcterms:W3CDTF">2019-03-15T18:13:00Z</dcterms:modified>
</cp:coreProperties>
</file>