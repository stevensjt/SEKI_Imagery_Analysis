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040E1" w14:textId="11EDB92F" w:rsidR="0036555F" w:rsidRPr="0016288C" w:rsidRDefault="0036555F" w:rsidP="0036555F">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t xml:space="preserve">Appendix A: Sugarloaf Creek Basin </w:t>
      </w:r>
      <w:r>
        <w:rPr>
          <w:rFonts w:ascii="Times New Roman" w:hAnsi="Times New Roman" w:cs="Times New Roman"/>
          <w:color w:val="000000" w:themeColor="text1"/>
        </w:rPr>
        <w:t>Site Information</w:t>
      </w:r>
    </w:p>
    <w:p w14:paraId="08811F5A" w14:textId="77777777" w:rsidR="00BC3F8B" w:rsidRPr="0036555F" w:rsidRDefault="00BC3F8B" w:rsidP="00441D44">
      <w:pPr>
        <w:rPr>
          <w:rFonts w:ascii="Times New Roman" w:hAnsi="Times New Roman" w:cs="Times New Roman"/>
          <w:color w:val="000000" w:themeColor="text1"/>
        </w:rPr>
      </w:pPr>
    </w:p>
    <w:p w14:paraId="4F59A9D7" w14:textId="12701C92"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w:t>
      </w:r>
      <w:r w:rsidR="0036555F">
        <w:rPr>
          <w:rFonts w:ascii="Times New Roman" w:hAnsi="Times New Roman" w:cs="Times New Roman"/>
          <w:color w:val="000000" w:themeColor="text1"/>
        </w:rPr>
        <w:t>1</w:t>
      </w:r>
      <w:r w:rsidRPr="0016288C">
        <w:rPr>
          <w:rFonts w:ascii="Times New Roman" w:hAnsi="Times New Roman" w:cs="Times New Roman"/>
          <w:color w:val="000000" w:themeColor="text1"/>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4B7F18A1" w14:textId="77777777" w:rsidR="0036555F" w:rsidRDefault="0036555F">
      <w:pPr>
        <w:rPr>
          <w:rFonts w:ascii="Times New Roman" w:hAnsi="Times New Roman" w:cs="Times New Roman"/>
          <w:color w:val="000000" w:themeColor="text1"/>
        </w:rPr>
      </w:pPr>
      <w:r>
        <w:rPr>
          <w:rFonts w:ascii="Times New Roman" w:hAnsi="Times New Roman" w:cs="Times New Roman"/>
          <w:color w:val="000000" w:themeColor="text1"/>
        </w:rPr>
        <w:br w:type="page"/>
      </w:r>
    </w:p>
    <w:p w14:paraId="245F431A" w14:textId="7294A4B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lastRenderedPageBreak/>
        <w:t>Table A</w:t>
      </w:r>
      <w:r w:rsidR="0036555F">
        <w:rPr>
          <w:rFonts w:ascii="Times New Roman" w:hAnsi="Times New Roman" w:cs="Times New Roman"/>
          <w:color w:val="000000" w:themeColor="text1"/>
        </w:rPr>
        <w:t>2</w:t>
      </w:r>
      <w:r>
        <w:rPr>
          <w:rFonts w:ascii="Times New Roman" w:hAnsi="Times New Roman" w:cs="Times New Roman"/>
          <w:color w:val="000000" w:themeColor="text1"/>
        </w:rPr>
        <w:t xml:space="preserve">.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w:t>
            </w:r>
            <w:proofErr w:type="gramStart"/>
            <w:r w:rsidR="00EB6236">
              <w:rPr>
                <w:rFonts w:ascii="Times New Roman" w:hAnsi="Times New Roman" w:cs="Times New Roman"/>
              </w:rPr>
              <w:t xml:space="preserve">N </w:t>
            </w:r>
            <w:r w:rsidR="00EB6236" w:rsidRPr="00EF599F">
              <w:rPr>
                <w:rFonts w:ascii="Times New Roman" w:hAnsi="Times New Roman" w:cs="Times New Roman"/>
              </w:rPr>
              <w:t xml:space="preserve"> 118</w:t>
            </w:r>
            <w:proofErr w:type="gramEnd"/>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76D4A0A6"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w:t>
            </w:r>
            <w:r w:rsidR="006B24D4">
              <w:rPr>
                <w:rFonts w:ascii="Times New Roman" w:hAnsi="Times New Roman" w:cs="Times New Roman"/>
                <w:color w:val="000000" w:themeColor="text1"/>
              </w:rPr>
              <w:t xml:space="preserve">base of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w:t>
            </w:r>
            <w:proofErr w:type="spellStart"/>
            <w:r>
              <w:rPr>
                <w:rFonts w:ascii="Times New Roman" w:hAnsi="Times New Roman" w:cs="Times New Roman"/>
                <w:color w:val="000000" w:themeColor="text1"/>
              </w:rPr>
              <w:t>Boisrame</w:t>
            </w:r>
            <w:proofErr w:type="spellEnd"/>
            <w:r>
              <w:rPr>
                <w:rFonts w:ascii="Times New Roman" w:hAnsi="Times New Roman" w:cs="Times New Roman"/>
                <w:color w:val="000000" w:themeColor="text1"/>
              </w:rPr>
              <w:t xml:space="preserv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 xml:space="preserve">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7E9A33D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BC764E">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2A1A7185"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At Sugarloaf, comparison between manually collected soil moisture data measured in a grid around each weather station site and weather station recorded 12 cm soil moisture was made. For a spring date of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2017, manually collected soil moisture data for 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2.3% respectively. For the same collection date, the wetland, shrub, and forest weather stations’ 12 cm soil moisture sensors have measured 49%, 10%, and 11% respectively. For a late summer date of August 5th (wetland and forest) and 9th (shrub), 2017, manually collected 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 For the same collection dates, the wetland, shrub, and forest weather stations’ 12 cm soil moisture sensors have measured 49%, 2.2%, and 2.9% respectively. It appears that manually sampled soil moisture is 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 Meanwhile weather station’s moisture probe measures average soil water content horizontally at the depth of 12 cm. </w:t>
      </w:r>
    </w:p>
    <w:p w14:paraId="5381D0A9" w14:textId="2C52858E" w:rsidR="00070B79" w:rsidRDefault="00070B79" w:rsidP="00CE2D4C">
      <w:pPr>
        <w:spacing w:line="480" w:lineRule="auto"/>
        <w:ind w:firstLine="720"/>
        <w:rPr>
          <w:rFonts w:ascii="Times New Roman" w:hAnsi="Times New Roman" w:cs="Times New Roman"/>
        </w:rPr>
      </w:pPr>
      <w:commentRangeStart w:id="0"/>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0"/>
      <w:r w:rsidRPr="00CE2D4C">
        <w:rPr>
          <w:rStyle w:val="CommentReference"/>
        </w:rPr>
        <w:commentReference w:id="0"/>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577AE04F"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 xml:space="preserve">Table </w:t>
      </w:r>
      <w:r w:rsidR="00BC764E">
        <w:rPr>
          <w:rFonts w:ascii="Times New Roman" w:hAnsi="Times New Roman" w:cs="Times New Roman"/>
          <w:i/>
        </w:rPr>
        <w:t>B</w:t>
      </w:r>
      <w:r>
        <w:rPr>
          <w:rFonts w:ascii="Times New Roman" w:hAnsi="Times New Roman" w:cs="Times New Roman"/>
          <w:i/>
        </w:rPr>
        <w:t>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700F4CF4"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ure A.1 for imagery of SCB weather stations, Figure A.2 for pre-Empire fire ICB weather stations.</w:t>
      </w:r>
      <w:r w:rsidR="00135441">
        <w:rPr>
          <w:rFonts w:ascii="Times New Roman" w:hAnsi="Times New Roman" w:cs="Times New Roman"/>
        </w:rPr>
        <w:t xml:space="preserve"> The SCB stations are also installed slightly higher (~2400 m elevation) than in ICB (~2100 m elevation).</w:t>
      </w:r>
    </w:p>
    <w:p w14:paraId="46743F69" w14:textId="21F3BF7C" w:rsidR="0060035F"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1).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8"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1"/>
      <w:r w:rsidR="008231EE" w:rsidRPr="00C6666E">
        <w:rPr>
          <w:rFonts w:ascii="Times New Roman" w:hAnsi="Times New Roman" w:cs="Times New Roman"/>
          <w:color w:val="FF0000"/>
        </w:rPr>
        <w:t>CITE</w:t>
      </w:r>
      <w:commentRangeEnd w:id="1"/>
      <w:r w:rsidR="008E5EA9" w:rsidRPr="00C6666E">
        <w:rPr>
          <w:rStyle w:val="CommentReference"/>
          <w:color w:val="FF0000"/>
        </w:rPr>
        <w:commentReference w:id="1"/>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p w14:paraId="1F05B87D" w14:textId="77777777" w:rsidR="0060035F" w:rsidRDefault="0060035F">
      <w:pPr>
        <w:rPr>
          <w:rFonts w:ascii="Times New Roman" w:hAnsi="Times New Roman" w:cs="Times New Roman"/>
        </w:rPr>
      </w:pPr>
      <w:r>
        <w:rPr>
          <w:rFonts w:ascii="Times New Roman" w:hAnsi="Times New Roman" w:cs="Times New Roman"/>
        </w:rPr>
        <w:br w:type="page"/>
      </w:r>
    </w:p>
    <w:p w14:paraId="2C8FC134" w14:textId="77777777" w:rsidR="008231EE" w:rsidRDefault="008231EE" w:rsidP="008231EE">
      <w:pPr>
        <w:spacing w:line="48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2"/>
            <w:r>
              <w:t>?</w:t>
            </w:r>
            <w:commentRangeEnd w:id="2"/>
            <w:r>
              <w:rPr>
                <w:rStyle w:val="CommentReference"/>
              </w:rPr>
              <w:commentReference w:id="2"/>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1338E2FC" w:rsidR="008E5EA9" w:rsidRDefault="008E5EA9" w:rsidP="00641B54">
      <w:pPr>
        <w:rPr>
          <w:rFonts w:ascii="Times New Roman" w:hAnsi="Times New Roman" w:cs="Times New Roman"/>
          <w:i/>
        </w:rPr>
      </w:pPr>
      <w:r>
        <w:rPr>
          <w:rFonts w:ascii="Times New Roman" w:hAnsi="Times New Roman" w:cs="Times New Roman"/>
          <w:i/>
        </w:rPr>
        <w:t xml:space="preserve">Table </w:t>
      </w:r>
      <w:r w:rsidR="00BC764E">
        <w:rPr>
          <w:rFonts w:ascii="Times New Roman" w:hAnsi="Times New Roman" w:cs="Times New Roman"/>
          <w:i/>
        </w:rPr>
        <w:t>B</w:t>
      </w:r>
      <w:r>
        <w:rPr>
          <w:rFonts w:ascii="Times New Roman" w:hAnsi="Times New Roman" w:cs="Times New Roman"/>
          <w:i/>
        </w:rPr>
        <w:t xml:space="preserve">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F9571E" w:rsidRPr="00A62C82" w:rsidRDefault="00F9571E"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F9571E" w:rsidRPr="00A62C82" w:rsidRDefault="00F9571E"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F9571E" w:rsidRPr="00A62C82" w:rsidRDefault="00F9571E"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F9571E" w:rsidRPr="00A62C82" w:rsidRDefault="00F9571E"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F9571E" w:rsidRPr="00A62C82" w:rsidRDefault="00F9571E"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F9571E" w:rsidRPr="00A62C82" w:rsidRDefault="00F9571E"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F9571E" w:rsidRPr="00A62C82" w:rsidRDefault="00F9571E"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F9571E" w:rsidRPr="00A62C82" w:rsidRDefault="00F9571E"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F9571E" w:rsidRPr="00A62C82" w:rsidRDefault="00F9571E"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F9571E" w:rsidRPr="00A62C82" w:rsidRDefault="00F9571E"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F9571E" w:rsidRPr="00A62C82" w:rsidRDefault="00F9571E"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F9571E" w:rsidRPr="00A62C82" w:rsidRDefault="00F9571E"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Figure A.2: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1A0F0F89"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4109" cy="6221293"/>
                    </a:xfrm>
                    <a:prstGeom prst="rect">
                      <a:avLst/>
                    </a:prstGeom>
                  </pic:spPr>
                </pic:pic>
              </a:graphicData>
            </a:graphic>
          </wp:inline>
        </w:drawing>
      </w:r>
    </w:p>
    <w:p w14:paraId="73167728" w14:textId="77777777"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A.4: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77777777"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3" w:name="_Ref534405693"/>
      <w:r w:rsidRPr="0016288C">
        <w:rPr>
          <w:rFonts w:ascii="Times New Roman" w:hAnsi="Times New Roman" w:cs="Times New Roman"/>
          <w:color w:val="000000" w:themeColor="text1"/>
        </w:rPr>
        <w:t xml:space="preserve">Figure </w:t>
      </w:r>
      <w:bookmarkEnd w:id="3"/>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4"/>
      <w:r w:rsidRPr="0016288C">
        <w:rPr>
          <w:rFonts w:ascii="Times New Roman" w:hAnsi="Times New Roman" w:cs="Times New Roman"/>
          <w:color w:val="000000" w:themeColor="text1"/>
        </w:rPr>
        <w:t xml:space="preserve">more snow </w:t>
      </w:r>
      <w:commentRangeEnd w:id="4"/>
      <w:r w:rsidR="007549F4">
        <w:rPr>
          <w:rStyle w:val="CommentReference"/>
        </w:rPr>
        <w:commentReference w:id="4"/>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5" w:name="_Ref534405756"/>
      <w:commentRangeStart w:id="6"/>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6"/>
      <w:r w:rsidRPr="0016288C">
        <w:rPr>
          <w:rStyle w:val="CommentReference"/>
          <w:i w:val="0"/>
          <w:iCs w:val="0"/>
          <w:color w:val="000000" w:themeColor="text1"/>
        </w:rPr>
        <w:commentReference w:id="6"/>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240C772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7"/>
      <w:r w:rsidRPr="0016288C">
        <w:rPr>
          <w:rFonts w:ascii="Times New Roman" w:hAnsi="Times New Roman" w:cs="Times New Roman"/>
          <w:color w:val="000000" w:themeColor="text1"/>
        </w:rPr>
        <w:t xml:space="preserve">If all three stations were missing precipitation record, then a combination of </w:t>
      </w:r>
      <w:commentRangeStart w:id="8"/>
      <w:r w:rsidRPr="0016288C">
        <w:rPr>
          <w:rFonts w:ascii="Times New Roman" w:hAnsi="Times New Roman" w:cs="Times New Roman"/>
          <w:color w:val="000000" w:themeColor="text1"/>
        </w:rPr>
        <w:t>snow melt amounts</w:t>
      </w:r>
      <w:commentRangeEnd w:id="8"/>
      <w:r w:rsidRPr="0016288C">
        <w:rPr>
          <w:rStyle w:val="CommentReference"/>
          <w:rFonts w:ascii="Times New Roman" w:hAnsi="Times New Roman" w:cs="Times New Roman"/>
          <w:color w:val="000000" w:themeColor="text1"/>
        </w:rPr>
        <w:commentReference w:id="8"/>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9"/>
      <w:commentRangeStart w:id="10"/>
      <w:commentRangeStart w:id="11"/>
      <w:commentRangeStart w:id="12"/>
      <w:r w:rsidRPr="0016288C">
        <w:rPr>
          <w:rFonts w:ascii="Times New Roman" w:hAnsi="Times New Roman" w:cs="Times New Roman"/>
          <w:color w:val="000000" w:themeColor="text1"/>
        </w:rPr>
        <w:t>0.4</w:t>
      </w:r>
      <w:commentRangeEnd w:id="9"/>
      <w:r w:rsidRPr="0016288C">
        <w:rPr>
          <w:rStyle w:val="CommentReference"/>
          <w:rFonts w:ascii="Times New Roman" w:hAnsi="Times New Roman" w:cs="Times New Roman"/>
          <w:color w:val="000000" w:themeColor="text1"/>
        </w:rPr>
        <w:commentReference w:id="9"/>
      </w:r>
      <w:commentRangeEnd w:id="10"/>
      <w:r w:rsidRPr="0016288C">
        <w:rPr>
          <w:rStyle w:val="CommentReference"/>
          <w:rFonts w:ascii="Times New Roman" w:hAnsi="Times New Roman" w:cs="Times New Roman"/>
          <w:color w:val="000000" w:themeColor="text1"/>
        </w:rPr>
        <w:commentReference w:id="10"/>
      </w:r>
      <w:commentRangeEnd w:id="11"/>
      <w:r w:rsidRPr="0016288C">
        <w:rPr>
          <w:rStyle w:val="CommentReference"/>
          <w:rFonts w:ascii="Times New Roman" w:hAnsi="Times New Roman" w:cs="Times New Roman"/>
          <w:color w:val="000000" w:themeColor="text1"/>
        </w:rPr>
        <w:commentReference w:id="11"/>
      </w:r>
      <w:commentRangeEnd w:id="12"/>
      <w:r w:rsidR="00494297">
        <w:rPr>
          <w:rStyle w:val="CommentReference"/>
        </w:rPr>
        <w:commentReference w:id="12"/>
      </w:r>
      <w:r w:rsidRPr="0016288C">
        <w:rPr>
          <w:rFonts w:ascii="Times New Roman" w:hAnsi="Times New Roman" w:cs="Times New Roman"/>
          <w:color w:val="000000" w:themeColor="text1"/>
        </w:rPr>
        <w:t xml:space="preserve">. </w:t>
      </w:r>
      <w:commentRangeEnd w:id="7"/>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7"/>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3"/>
      <w:r w:rsidR="009B1A20" w:rsidRPr="00EF599F">
        <w:rPr>
          <w:rFonts w:ascii="Times New Roman" w:hAnsi="Times New Roman" w:cs="Times New Roman"/>
          <w:color w:val="000000" w:themeColor="text1"/>
        </w:rPr>
        <w:t xml:space="preserve">Due to the record snowpack in 2017 </w:t>
      </w:r>
      <w:ins w:id="14"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5"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6"/>
      <w:r w:rsidR="009B1A20" w:rsidRPr="00EF599F">
        <w:rPr>
          <w:rFonts w:ascii="Times New Roman" w:hAnsi="Times New Roman" w:cs="Times New Roman"/>
          <w:color w:val="000000" w:themeColor="text1"/>
        </w:rPr>
        <w:t xml:space="preserve">(~220 cm) </w:t>
      </w:r>
      <w:commentRangeEnd w:id="16"/>
      <w:r w:rsidR="00EC3F6E">
        <w:rPr>
          <w:rStyle w:val="CommentReference"/>
        </w:rPr>
        <w:commentReference w:id="16"/>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3"/>
      <w:r w:rsidR="009B1A20">
        <w:rPr>
          <w:rStyle w:val="CommentReference"/>
        </w:rPr>
        <w:commentReference w:id="13"/>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4061B639"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xml:space="preserve">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44E69AF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D</w:t>
      </w:r>
      <w:r w:rsidRPr="0016288C">
        <w:rPr>
          <w:rFonts w:ascii="Times New Roman" w:hAnsi="Times New Roman" w:cs="Times New Roman"/>
          <w:color w:val="000000" w:themeColor="text1"/>
        </w:rPr>
        <w:t xml:space="preserve">: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0886DA01" w14:textId="7711F58E" w:rsidR="0060035F" w:rsidRDefault="0060035F" w:rsidP="0060035F">
      <w:pPr>
        <w:pStyle w:val="Caption"/>
        <w:rPr>
          <w:rFonts w:ascii="Times New Roman" w:hAnsi="Times New Roman" w:cs="Times New Roman"/>
          <w:color w:val="000000" w:themeColor="text1"/>
        </w:rPr>
      </w:pPr>
      <w:bookmarkStart w:id="17" w:name="_Ref534405156"/>
      <w:r w:rsidRPr="0016288C">
        <w:rPr>
          <w:rFonts w:ascii="Times New Roman" w:hAnsi="Times New Roman" w:cs="Times New Roman"/>
          <w:color w:val="000000" w:themeColor="text1"/>
        </w:rPr>
        <w:t xml:space="preserve">Figure </w:t>
      </w:r>
      <w:bookmarkEnd w:id="17"/>
      <w:r>
        <w:rPr>
          <w:rFonts w:ascii="Times New Roman" w:hAnsi="Times New Roman" w:cs="Times New Roman"/>
          <w:noProof/>
          <w:color w:val="000000" w:themeColor="text1"/>
        </w:rPr>
        <w:t>D</w:t>
      </w:r>
      <w:r w:rsidRPr="0016288C">
        <w:rPr>
          <w:rFonts w:ascii="Times New Roman" w:hAnsi="Times New Roman" w:cs="Times New Roman"/>
          <w:noProof/>
          <w:color w:val="000000" w:themeColor="text1"/>
        </w:rPr>
        <w:t>1</w:t>
      </w:r>
      <w:r w:rsidRPr="0016288C">
        <w:rPr>
          <w:rFonts w:ascii="Times New Roman" w:hAnsi="Times New Roman" w:cs="Times New Roman"/>
          <w:color w:val="000000" w:themeColor="text1"/>
        </w:rPr>
        <w:t>: Relative importance of each variable in predicting plot-level soil moisture</w:t>
      </w:r>
      <w:r>
        <w:rPr>
          <w:rFonts w:ascii="Times New Roman" w:hAnsi="Times New Roman" w:cs="Times New Roman"/>
          <w:color w:val="000000" w:themeColor="text1"/>
        </w:rPr>
        <w:t xml:space="preserve"> for Sugarloaf Creek Basin (top) and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(bottom)</w:t>
      </w:r>
      <w:r w:rsidRPr="0016288C">
        <w:rPr>
          <w:rFonts w:ascii="Times New Roman" w:hAnsi="Times New Roman" w:cs="Times New Roman"/>
          <w:color w:val="000000" w:themeColor="text1"/>
        </w:rPr>
        <w:t>.</w:t>
      </w:r>
      <w:r>
        <w:rPr>
          <w:rFonts w:ascii="Times New Roman" w:hAnsi="Times New Roman" w:cs="Times New Roman"/>
          <w:color w:val="000000" w:themeColor="text1"/>
        </w:rPr>
        <w:t xml:space="preserve"> Variables include 2014 vegetation (Current Veg), Distance from nearest stream, topographic wetness index at a 10m resolution (TWI), Upslope contributing area, 1973 vegetation, topographic position index calculated at a scale of 300m (TPI), aspect, elevation, slope, maximum fire severity, days since January 1 for the measurement (Day of Year), years since fire, times burned, and year of the measurement.</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370B8AE2"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sidRPr="00842327">
        <w:rPr>
          <w:rFonts w:ascii="Times New Roman" w:hAnsi="Times New Roman" w:cs="Times New Roman"/>
          <w:i/>
          <w:noProof/>
          <w:color w:val="000000" w:themeColor="text1"/>
          <w:sz w:val="18"/>
          <w:szCs w:val="18"/>
        </w:rPr>
        <w:t>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235CE54A" w:rsidR="00CF5D1A" w:rsidRPr="00842327" w:rsidRDefault="00842327" w:rsidP="00CF5D1A">
      <w:pPr>
        <w:rPr>
          <w:rFonts w:ascii="Times New Roman" w:hAnsi="Times New Roman" w:cs="Times New Roman"/>
          <w:i/>
          <w:color w:val="000000" w:themeColor="text1"/>
          <w:sz w:val="18"/>
          <w:szCs w:val="18"/>
        </w:rPr>
      </w:pPr>
      <w:commentRangeStart w:id="18"/>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8"/>
      <w:r w:rsidR="00460321">
        <w:rPr>
          <w:rStyle w:val="CommentReference"/>
        </w:rPr>
        <w:commentReference w:id="18"/>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8658" cy="2969217"/>
                    </a:xfrm>
                    <a:prstGeom prst="rect">
                      <a:avLst/>
                    </a:prstGeom>
                  </pic:spPr>
                </pic:pic>
              </a:graphicData>
            </a:graphic>
          </wp:inline>
        </w:drawing>
      </w:r>
    </w:p>
    <w:p w14:paraId="0AD31611" w14:textId="55AADC1D" w:rsidR="00CF5D1A" w:rsidRPr="0016288C" w:rsidRDefault="00CF5D1A" w:rsidP="00CF5D1A">
      <w:pPr>
        <w:pStyle w:val="Caption"/>
        <w:rPr>
          <w:rFonts w:ascii="Times New Roman" w:hAnsi="Times New Roman" w:cs="Times New Roman"/>
          <w:color w:val="000000" w:themeColor="text1"/>
        </w:rPr>
      </w:pPr>
      <w:bookmarkStart w:id="19" w:name="_Ref189030"/>
      <w:r w:rsidRPr="0016288C">
        <w:rPr>
          <w:rFonts w:ascii="Times New Roman" w:hAnsi="Times New Roman" w:cs="Times New Roman"/>
          <w:color w:val="000000" w:themeColor="text1"/>
        </w:rPr>
        <w:t xml:space="preserve">Figure </w:t>
      </w:r>
      <w:bookmarkEnd w:id="19"/>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916" cy="2960909"/>
                    </a:xfrm>
                    <a:prstGeom prst="rect">
                      <a:avLst/>
                    </a:prstGeom>
                  </pic:spPr>
                </pic:pic>
              </a:graphicData>
            </a:graphic>
          </wp:inline>
        </w:drawing>
      </w:r>
    </w:p>
    <w:p w14:paraId="1AFC1737" w14:textId="0F6C6971" w:rsidR="007549F4" w:rsidRDefault="00CF5D1A" w:rsidP="007549F4">
      <w:pPr>
        <w:pStyle w:val="Caption"/>
        <w:rPr>
          <w:rFonts w:ascii="Times New Roman" w:hAnsi="Times New Roman" w:cs="Times New Roman"/>
          <w:color w:val="000000" w:themeColor="text1"/>
        </w:rPr>
      </w:pPr>
      <w:bookmarkStart w:id="20" w:name="_Ref2328677"/>
      <w:r w:rsidRPr="0016288C">
        <w:rPr>
          <w:rFonts w:ascii="Times New Roman" w:hAnsi="Times New Roman" w:cs="Times New Roman"/>
          <w:color w:val="000000" w:themeColor="text1"/>
        </w:rPr>
        <w:t xml:space="preserve">Figure </w:t>
      </w:r>
      <w:bookmarkEnd w:id="20"/>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1EF5ED72"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 xml:space="preserve">Appendix </w:t>
      </w:r>
      <w:r w:rsidR="0060035F">
        <w:rPr>
          <w:rFonts w:ascii="Times New Roman" w:hAnsi="Times New Roman" w:cs="Times New Roman"/>
          <w:sz w:val="32"/>
          <w:szCs w:val="32"/>
        </w:rPr>
        <w:t>E</w:t>
      </w:r>
      <w:r w:rsidRPr="00641B54">
        <w:rPr>
          <w:rFonts w:ascii="Times New Roman" w:hAnsi="Times New Roman" w:cs="Times New Roman"/>
          <w:sz w:val="32"/>
          <w:szCs w:val="32"/>
        </w:rPr>
        <w:t>: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 xml:space="preserve">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w:t>
      </w:r>
      <w:proofErr w:type="gramStart"/>
      <w:r w:rsidR="004778A9">
        <w:rPr>
          <w:rFonts w:ascii="Times New Roman" w:hAnsi="Times New Roman" w:cs="Times New Roman"/>
        </w:rPr>
        <w:t>this minimized differences</w:t>
      </w:r>
      <w:proofErr w:type="gramEnd"/>
      <w:r w:rsidR="004778A9">
        <w:rPr>
          <w:rFonts w:ascii="Times New Roman" w:hAnsi="Times New Roman" w:cs="Times New Roman"/>
        </w:rPr>
        <w:t xml:space="preserve">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1"/>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21"/>
      <w:r w:rsidR="008203BD">
        <w:rPr>
          <w:rStyle w:val="CommentReference"/>
        </w:rPr>
        <w:commentReference w:id="21"/>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 xml:space="preserve">CITE </w:t>
      </w:r>
      <w:proofErr w:type="spellStart"/>
      <w:r w:rsidRPr="004778A9">
        <w:rPr>
          <w:rFonts w:ascii="Times New Roman" w:hAnsi="Times New Roman" w:cs="Times New Roman"/>
          <w:color w:val="FF0000"/>
        </w:rPr>
        <w:t>Boisrame</w:t>
      </w:r>
      <w:proofErr w:type="spellEnd"/>
      <w:r w:rsidRPr="004778A9">
        <w:rPr>
          <w:rFonts w:ascii="Times New Roman" w:hAnsi="Times New Roman" w:cs="Times New Roman"/>
          <w:color w:val="FF0000"/>
        </w:rPr>
        <w:t xml:space="preserv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2"/>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2"/>
      <w:r w:rsidR="004778A9">
        <w:rPr>
          <w:rStyle w:val="CommentReference"/>
        </w:rPr>
        <w:commentReference w:id="22"/>
      </w:r>
    </w:p>
    <w:p w14:paraId="4A1E9F0B" w14:textId="61EB1D47" w:rsidR="00962E8F" w:rsidRPr="004778A9" w:rsidRDefault="00962E8F" w:rsidP="00962E8F">
      <w:pPr>
        <w:rPr>
          <w:rFonts w:ascii="Times New Roman" w:hAnsi="Times New Roman" w:cs="Times New Roman"/>
          <w:i/>
          <w:color w:val="000000" w:themeColor="text1"/>
        </w:rPr>
      </w:pPr>
    </w:p>
    <w:p w14:paraId="46CEC00D" w14:textId="5C00555E"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 xml:space="preserve">Sugarloaf Creek Basin (SCB) showed a much smaller degree of landscape change than </w:t>
      </w:r>
      <w:proofErr w:type="spellStart"/>
      <w:r w:rsidRPr="004778A9">
        <w:rPr>
          <w:rFonts w:ascii="Times New Roman" w:hAnsi="Times New Roman" w:cs="Times New Roman"/>
          <w:color w:val="000000" w:themeColor="text1"/>
        </w:rPr>
        <w:t>Illilouette</w:t>
      </w:r>
      <w:proofErr w:type="spellEnd"/>
      <w:r w:rsidRPr="004778A9">
        <w:rPr>
          <w:rFonts w:ascii="Times New Roman" w:hAnsi="Times New Roman" w:cs="Times New Roman"/>
          <w:color w:val="000000" w:themeColor="text1"/>
        </w:rPr>
        <w:t xml:space="preserv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SLB, showing that landscape diversity rose only very slightly in response to fire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 xml:space="preserve">1). The landscape-scale aggregation index increased slightly over time in SLB, in contrast to a decrease in ICB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1956EB">
        <w:rPr>
          <w:rFonts w:ascii="Times New Roman" w:hAnsi="Times New Roman" w:cs="Times New Roman"/>
          <w:color w:val="000000" w:themeColor="text1"/>
        </w:rPr>
        <w:t>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 xml:space="preserve">3). The mean and standard deviation of patch sizes, however, showed similar trends to ICB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4).</w:t>
      </w:r>
      <w:r w:rsidR="00B70D8A">
        <w:rPr>
          <w:rFonts w:ascii="Times New Roman" w:hAnsi="Times New Roman" w:cs="Times New Roman"/>
          <w:color w:val="000000" w:themeColor="text1"/>
        </w:rPr>
        <w:t xml:space="preserve"> Most notably, conifer patches got smaller and less varied in size following 4 decades of fire (Figure </w:t>
      </w:r>
      <w:r w:rsidR="0060035F">
        <w:rPr>
          <w:rFonts w:ascii="Times New Roman" w:hAnsi="Times New Roman" w:cs="Times New Roman"/>
          <w:color w:val="000000" w:themeColor="text1"/>
        </w:rPr>
        <w:t>E</w:t>
      </w:r>
      <w:r w:rsidR="00B70D8A">
        <w:rPr>
          <w:rFonts w:ascii="Times New Roman" w:hAnsi="Times New Roman" w:cs="Times New Roman"/>
          <w:color w:val="000000" w:themeColor="text1"/>
        </w:rPr>
        <w:t>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SLB (Figure </w:t>
      </w:r>
      <w:r w:rsidR="0060035F">
        <w:rPr>
          <w:rFonts w:ascii="Times New Roman" w:hAnsi="Times New Roman" w:cs="Times New Roman"/>
          <w:color w:val="000000" w:themeColor="text1"/>
        </w:rPr>
        <w:t>E</w:t>
      </w:r>
      <w:r w:rsidR="006E43F2">
        <w:rPr>
          <w:rFonts w:ascii="Times New Roman" w:hAnsi="Times New Roman" w:cs="Times New Roman"/>
          <w:color w:val="000000" w:themeColor="text1"/>
        </w:rPr>
        <w:t>5). This may partially be due to fires creating a small number of new fairly homogeneous patches with simple geometries, but the small amount of change demonstrates that patch properties varied very little in response to fire in SLB.</w:t>
      </w:r>
    </w:p>
    <w:p w14:paraId="13CF1FD0" w14:textId="7E533BD9"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E</w:t>
      </w:r>
      <w:r w:rsidR="009C3DCC">
        <w:rPr>
          <w:rFonts w:ascii="Times New Roman" w:hAnsi="Times New Roman" w:cs="Times New Roman"/>
          <w:color w:val="000000" w:themeColor="text1"/>
        </w:rPr>
        <w:t xml:space="preserve">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A774369" w14:textId="30F78A2E"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sidRPr="004778A9">
        <w:rPr>
          <w:rFonts w:ascii="Times New Roman" w:hAnsi="Times New Roman" w:cs="Times New Roman"/>
          <w:i/>
          <w:color w:val="000000" w:themeColor="text1"/>
          <w:sz w:val="18"/>
          <w:szCs w:val="18"/>
        </w:rPr>
        <w:t xml:space="preserve">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CE28CC" w14:textId="3EE00CB0"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3A68EDC" w14:textId="40EB4D52"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Pr="001956EB">
        <w:rPr>
          <w:rFonts w:ascii="Times New Roman" w:hAnsi="Times New Roman" w:cs="Times New Roman"/>
          <w:i/>
          <w:sz w:val="18"/>
          <w:szCs w:val="18"/>
        </w:rPr>
        <w:t xml:space="preserve">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proofErr w:type="gramStart"/>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proofErr w:type="gramEnd"/>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66B161F"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0EE3D14" w14:textId="32F5DB74"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EF3F2F" w14:textId="16DD45D4"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bookmarkStart w:id="23" w:name="_GoBack"/>
      <w:bookmarkEnd w:id="23"/>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555F3A75"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3-13T09:18:00Z" w:initials="JS">
    <w:p w14:paraId="5EBEFB7F" w14:textId="77777777" w:rsidR="00F9571E" w:rsidRDefault="00F9571E" w:rsidP="00070B79">
      <w:pPr>
        <w:pStyle w:val="CommentText"/>
      </w:pPr>
      <w:r>
        <w:rPr>
          <w:rStyle w:val="CommentReference"/>
        </w:rPr>
        <w:annotationRef/>
      </w:r>
      <w:r>
        <w:t>Might be better in methods.</w:t>
      </w:r>
    </w:p>
  </w:comment>
  <w:comment w:id="1" w:author="Gabrielle Boisrame" w:date="2019-03-15T14:29:00Z" w:initials="GB">
    <w:p w14:paraId="508CE9AE" w14:textId="77777777" w:rsidR="00F9571E" w:rsidRDefault="00F9571E" w:rsidP="008E5EA9">
      <w:pPr>
        <w:spacing w:after="120" w:line="480" w:lineRule="auto"/>
        <w:ind w:left="360" w:hanging="360"/>
      </w:pPr>
      <w:r>
        <w:rPr>
          <w:rStyle w:val="CommentReference"/>
        </w:rPr>
        <w:annotationRef/>
      </w:r>
      <w:r>
        <w:t xml:space="preserve">Jens, please add this citation: </w:t>
      </w:r>
    </w:p>
    <w:p w14:paraId="3D223367" w14:textId="3910B217" w:rsidR="00F9571E" w:rsidRPr="001415F7" w:rsidRDefault="00F9571E"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w:t>
      </w:r>
      <w:proofErr w:type="spellStart"/>
      <w:r w:rsidRPr="003D7AEE">
        <w:rPr>
          <w:lang w:eastAsia="ko-KR"/>
        </w:rPr>
        <w:t>Livneh</w:t>
      </w:r>
      <w:proofErr w:type="spellEnd"/>
      <w:r w:rsidRPr="003D7AEE">
        <w:rPr>
          <w:lang w:eastAsia="ko-KR"/>
        </w:rPr>
        <w:t>,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w:t>
      </w:r>
      <w:proofErr w:type="spellStart"/>
      <w:r>
        <w:rPr>
          <w:lang w:eastAsia="ko-KR"/>
        </w:rPr>
        <w:t>doi</w:t>
      </w:r>
      <w:proofErr w:type="spellEnd"/>
      <w:r>
        <w:rPr>
          <w:lang w:eastAsia="ko-KR"/>
        </w:rPr>
        <w:t xml:space="preserve">: </w:t>
      </w:r>
      <w:hyperlink r:id="rId1" w:history="1">
        <w:r w:rsidRPr="002536A0">
          <w:rPr>
            <w:rStyle w:val="Hyperlink"/>
            <w:lang w:eastAsia="ko-KR"/>
          </w:rPr>
          <w:t>http://dx.doi.org/10.1016/j.jhydrol.2017.03.008</w:t>
        </w:r>
      </w:hyperlink>
    </w:p>
    <w:p w14:paraId="1C06881E" w14:textId="29E5445F" w:rsidR="00F9571E" w:rsidRDefault="00F9571E">
      <w:pPr>
        <w:pStyle w:val="CommentText"/>
      </w:pPr>
    </w:p>
  </w:comment>
  <w:comment w:id="2" w:author="Gabrielle Boisrame" w:date="2019-03-15T14:50:00Z" w:initials="GB">
    <w:p w14:paraId="4B67A43A" w14:textId="7A657309" w:rsidR="00F9571E" w:rsidRDefault="00F9571E">
      <w:pPr>
        <w:pStyle w:val="CommentText"/>
      </w:pPr>
      <w:r>
        <w:rPr>
          <w:rStyle w:val="CommentReference"/>
        </w:rPr>
        <w:annotationRef/>
      </w:r>
      <w:r>
        <w:t>Katya, can you insert your latest gap-filled precipitation estimate for WY 2016? Thank you!</w:t>
      </w:r>
    </w:p>
  </w:comment>
  <w:comment w:id="4" w:author="Gabrielle Boisrame" w:date="2019-03-15T13:26:00Z" w:initials="GB">
    <w:p w14:paraId="68FBA05E" w14:textId="77777777" w:rsidR="00F9571E" w:rsidRDefault="00F9571E">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F9571E" w:rsidRDefault="00F9571E">
      <w:pPr>
        <w:pStyle w:val="CommentText"/>
      </w:pPr>
    </w:p>
    <w:p w14:paraId="3CDBA362" w14:textId="441C162A" w:rsidR="00F9571E" w:rsidRDefault="00F9571E">
      <w:pPr>
        <w:pStyle w:val="CommentText"/>
      </w:pPr>
      <w:r>
        <w:t>Katya, have you estimated cumulative snowfall, just from adding up all the times in the dataset that snow depth increases?</w:t>
      </w:r>
    </w:p>
  </w:comment>
  <w:comment w:id="6" w:author="Jens Stevens" w:date="2019-03-10T17:06:00Z" w:initials="JS">
    <w:p w14:paraId="2219AD4B" w14:textId="77777777" w:rsidR="00F9571E" w:rsidRDefault="00F9571E"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8" w:author="Gabrielle Boisrame" w:date="2019-01-07T10:03:00Z" w:initials="GB">
    <w:p w14:paraId="4E19E3CC" w14:textId="77777777" w:rsidR="00F9571E" w:rsidRDefault="00F9571E" w:rsidP="00CF5D1A">
      <w:pPr>
        <w:pStyle w:val="CommentText"/>
      </w:pPr>
      <w:r>
        <w:rPr>
          <w:rStyle w:val="CommentReference"/>
        </w:rPr>
        <w:annotationRef/>
      </w:r>
      <w:r>
        <w:t>Please clarify how you are measuring snow melt here. Is it just a decrease in snowpack depth?</w:t>
      </w:r>
    </w:p>
  </w:comment>
  <w:comment w:id="9" w:author="Ekaterina Rakhmatulina" w:date="2019-01-04T19:48:00Z" w:initials="ER">
    <w:p w14:paraId="5244E2DF" w14:textId="77777777" w:rsidR="00F9571E" w:rsidRDefault="00F9571E" w:rsidP="00CF5D1A">
      <w:pPr>
        <w:pStyle w:val="CommentText"/>
      </w:pPr>
      <w:r>
        <w:rPr>
          <w:rStyle w:val="CommentReference"/>
        </w:rPr>
        <w:annotationRef/>
      </w:r>
      <w:r>
        <w:t>Check with the closest snow survey. But this will not change much of the results either way.</w:t>
      </w:r>
    </w:p>
  </w:comment>
  <w:comment w:id="10" w:author="Gabrielle Boisrame" w:date="2019-01-09T16:37:00Z" w:initials="GB">
    <w:p w14:paraId="37C07614" w14:textId="77777777" w:rsidR="00F9571E" w:rsidRDefault="00F9571E"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F9571E" w:rsidRDefault="00F9571E" w:rsidP="00CF5D1A">
      <w:pPr>
        <w:pStyle w:val="CommentText"/>
      </w:pPr>
    </w:p>
  </w:comment>
  <w:comment w:id="11" w:author="Ekaterina Rakhmatulina" w:date="2019-02-08T18:17:00Z" w:initials="ER">
    <w:p w14:paraId="31D03225" w14:textId="77777777" w:rsidR="00F9571E" w:rsidRDefault="00F9571E"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2" w:author="Jens Stevens" w:date="2019-03-14T15:22:00Z" w:initials="JS">
    <w:p w14:paraId="4D6FDD6E" w14:textId="63FCC550" w:rsidR="00F9571E" w:rsidRDefault="00F9571E">
      <w:pPr>
        <w:pStyle w:val="CommentText"/>
      </w:pPr>
      <w:r>
        <w:rPr>
          <w:rStyle w:val="CommentReference"/>
        </w:rPr>
        <w:annotationRef/>
      </w:r>
      <w:r>
        <w:t>Flagging this for additional follow-up between G+K; we still might want to incorporate the Rowell Meadow density data (and let it vary temporally).</w:t>
      </w:r>
    </w:p>
  </w:comment>
  <w:comment w:id="7" w:author="Ekaterina Rakhmatulina" w:date="2019-01-03T17:17:00Z" w:initials="ER">
    <w:p w14:paraId="1B2084CB" w14:textId="77777777" w:rsidR="00F9571E" w:rsidRDefault="00F9571E"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6" w:author="Gabrielle Boisrame" w:date="2019-03-15T13:30:00Z" w:initials="GB">
    <w:p w14:paraId="751401BA" w14:textId="5A141D2B" w:rsidR="00F9571E" w:rsidRDefault="00F9571E">
      <w:pPr>
        <w:pStyle w:val="CommentText"/>
      </w:pPr>
      <w:r>
        <w:rPr>
          <w:rStyle w:val="CommentReference"/>
        </w:rPr>
        <w:annotationRef/>
      </w:r>
      <w:r>
        <w:t>I don’t think the camera was that high up. I think the cameras were &lt;6 feet above the ground. It’s the top of the weather stations that were ~220cm high.</w:t>
      </w:r>
    </w:p>
  </w:comment>
  <w:comment w:id="13" w:author="Jens Stevens" w:date="2019-03-14T15:38:00Z" w:initials="JS">
    <w:p w14:paraId="1F6D57AE" w14:textId="354B545C" w:rsidR="00F9571E" w:rsidRDefault="00F9571E">
      <w:pPr>
        <w:pStyle w:val="CommentText"/>
      </w:pPr>
      <w:r>
        <w:rPr>
          <w:rStyle w:val="CommentReference"/>
        </w:rPr>
        <w:annotationRef/>
      </w:r>
      <w:r>
        <w:t>How did you deal with this?</w:t>
      </w:r>
    </w:p>
  </w:comment>
  <w:comment w:id="18" w:author="Gabrielle Boisrame" w:date="2019-03-21T14:53:00Z" w:initials="GB">
    <w:p w14:paraId="34635F1B" w14:textId="0B11EA95" w:rsidR="00F9571E" w:rsidRDefault="00F9571E">
      <w:pPr>
        <w:pStyle w:val="CommentText"/>
      </w:pPr>
      <w:r>
        <w:rPr>
          <w:rStyle w:val="CommentReference"/>
        </w:rPr>
        <w:annotationRef/>
      </w:r>
      <w:r>
        <w:t>I’ll work on making this figure prettier, but wanted to get it out there for people to see the model results.</w:t>
      </w:r>
    </w:p>
  </w:comment>
  <w:comment w:id="21" w:author="Gabrielle Boisrame" w:date="2019-03-15T15:54:00Z" w:initials="GB">
    <w:p w14:paraId="16725110" w14:textId="1DF248F4" w:rsidR="00F9571E" w:rsidRDefault="00F9571E">
      <w:pPr>
        <w:pStyle w:val="CommentText"/>
      </w:pPr>
      <w:r>
        <w:rPr>
          <w:rStyle w:val="CommentReference"/>
        </w:rPr>
        <w:annotationRef/>
      </w:r>
      <w:r>
        <w:t>I will get these citations to Jens if I end up wanting to keep them.</w:t>
      </w:r>
    </w:p>
  </w:comment>
  <w:comment w:id="22" w:author="Gabrielle Boisrame" w:date="2019-03-25T14:16:00Z" w:initials="GB">
    <w:p w14:paraId="3298F52E" w14:textId="485B5A70" w:rsidR="00F9571E" w:rsidRDefault="00F9571E">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BEFB7F" w16cid:durableId="202FD650"/>
  <w16cid:commentId w16cid:paraId="1C06881E" w16cid:durableId="206846C0"/>
  <w16cid:commentId w16cid:paraId="4B67A43A" w16cid:durableId="206846C1"/>
  <w16cid:commentId w16cid:paraId="3CDBA362" w16cid:durableId="206846C2"/>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751401BA" w16cid:durableId="206846CA"/>
  <w16cid:commentId w16cid:paraId="1F6D57AE" w16cid:durableId="2034F3E0"/>
  <w16cid:commentId w16cid:paraId="34635F1B" w16cid:durableId="206846CC"/>
  <w16cid:commentId w16cid:paraId="16725110" w16cid:durableId="206846CD"/>
  <w16cid:commentId w16cid:paraId="3298F52E" w16cid:durableId="206846C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64A28"/>
    <w:rsid w:val="00070B79"/>
    <w:rsid w:val="00073B35"/>
    <w:rsid w:val="000C5960"/>
    <w:rsid w:val="000F21B7"/>
    <w:rsid w:val="00135441"/>
    <w:rsid w:val="0014213B"/>
    <w:rsid w:val="0016288C"/>
    <w:rsid w:val="001668F1"/>
    <w:rsid w:val="001956EB"/>
    <w:rsid w:val="001F4625"/>
    <w:rsid w:val="002128F6"/>
    <w:rsid w:val="0025564C"/>
    <w:rsid w:val="00292D5F"/>
    <w:rsid w:val="002A668D"/>
    <w:rsid w:val="002B0A1B"/>
    <w:rsid w:val="002D25B9"/>
    <w:rsid w:val="002E3130"/>
    <w:rsid w:val="00335C43"/>
    <w:rsid w:val="0036555F"/>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035F"/>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A4068"/>
    <w:rsid w:val="00AF0E1F"/>
    <w:rsid w:val="00B013B9"/>
    <w:rsid w:val="00B20B05"/>
    <w:rsid w:val="00B70D8A"/>
    <w:rsid w:val="00B736BF"/>
    <w:rsid w:val="00B746B9"/>
    <w:rsid w:val="00B91C1C"/>
    <w:rsid w:val="00BB3E45"/>
    <w:rsid w:val="00BC3F8B"/>
    <w:rsid w:val="00BC764E"/>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67097"/>
    <w:rsid w:val="00F90897"/>
    <w:rsid w:val="00F9571E"/>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chart" Target="charts/chart7.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3.xml"/><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chart" Target="charts/chart5.xml"/><Relationship Id="rId37" Type="http://schemas.openxmlformats.org/officeDocument/2006/relationships/chart" Target="charts/chart10.xml"/><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chart" Target="charts/chart2.xml"/><Relationship Id="rId36"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8.xml"/><Relationship Id="rId8" Type="http://schemas.openxmlformats.org/officeDocument/2006/relationships/hyperlink" Target="http://www.prism.oregonstate.edu"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6.xml"/><Relationship Id="rId38" Type="http://schemas.openxmlformats.org/officeDocument/2006/relationships/chart" Target="charts/chart1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B21A7-97BB-B548-9F6A-E9638AA5A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24</Pages>
  <Words>3657</Words>
  <Characters>20847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54</cp:revision>
  <dcterms:created xsi:type="dcterms:W3CDTF">2019-03-11T03:53:00Z</dcterms:created>
  <dcterms:modified xsi:type="dcterms:W3CDTF">2019-04-23T00:58:00Z</dcterms:modified>
</cp:coreProperties>
</file>