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362F10">
        <w:trPr>
          <w:trHeight w:val="300"/>
        </w:trPr>
        <w:tc>
          <w:tcPr>
            <w:tcW w:w="726" w:type="dxa"/>
            <w:tcBorders>
              <w:left w:val="nil"/>
              <w:right w:val="nil"/>
            </w:tcBorders>
            <w:noWrap/>
            <w:vAlign w:val="center"/>
            <w:hideMark/>
          </w:tcPr>
          <w:p w14:paraId="3DD58C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362F10">
        <w:trPr>
          <w:trHeight w:val="300"/>
        </w:trPr>
        <w:tc>
          <w:tcPr>
            <w:tcW w:w="726" w:type="dxa"/>
            <w:tcBorders>
              <w:left w:val="nil"/>
              <w:bottom w:val="nil"/>
              <w:right w:val="nil"/>
            </w:tcBorders>
            <w:noWrap/>
            <w:hideMark/>
          </w:tcPr>
          <w:p w14:paraId="179B205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8B35625" w14:textId="77777777" w:rsidTr="00362F10">
        <w:trPr>
          <w:trHeight w:val="300"/>
        </w:trPr>
        <w:tc>
          <w:tcPr>
            <w:tcW w:w="726" w:type="dxa"/>
            <w:tcBorders>
              <w:top w:val="nil"/>
              <w:left w:val="nil"/>
              <w:bottom w:val="nil"/>
              <w:right w:val="nil"/>
            </w:tcBorders>
            <w:noWrap/>
            <w:hideMark/>
          </w:tcPr>
          <w:p w14:paraId="272266B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362F10">
            <w:pPr>
              <w:jc w:val="center"/>
              <w:rPr>
                <w:color w:val="000000" w:themeColor="text1"/>
              </w:rPr>
            </w:pPr>
          </w:p>
        </w:tc>
      </w:tr>
      <w:tr w:rsidR="0016288C" w:rsidRPr="0016288C" w14:paraId="013DCACF" w14:textId="77777777" w:rsidTr="00362F10">
        <w:trPr>
          <w:trHeight w:val="300"/>
        </w:trPr>
        <w:tc>
          <w:tcPr>
            <w:tcW w:w="726" w:type="dxa"/>
            <w:tcBorders>
              <w:top w:val="nil"/>
              <w:left w:val="nil"/>
              <w:bottom w:val="nil"/>
              <w:right w:val="nil"/>
            </w:tcBorders>
            <w:noWrap/>
            <w:hideMark/>
          </w:tcPr>
          <w:p w14:paraId="22FCAB4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3E2DD6E7" w14:textId="77777777" w:rsidTr="00362F10">
        <w:trPr>
          <w:trHeight w:val="300"/>
        </w:trPr>
        <w:tc>
          <w:tcPr>
            <w:tcW w:w="726" w:type="dxa"/>
            <w:tcBorders>
              <w:top w:val="nil"/>
              <w:left w:val="nil"/>
              <w:bottom w:val="nil"/>
              <w:right w:val="nil"/>
            </w:tcBorders>
            <w:noWrap/>
            <w:hideMark/>
          </w:tcPr>
          <w:p w14:paraId="3A9A11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362F10">
            <w:pPr>
              <w:jc w:val="center"/>
              <w:rPr>
                <w:rFonts w:ascii="Times New Roman" w:hAnsi="Times New Roman" w:cs="Times New Roman"/>
                <w:color w:val="000000" w:themeColor="text1"/>
                <w:sz w:val="24"/>
                <w:szCs w:val="24"/>
              </w:rPr>
            </w:pPr>
          </w:p>
        </w:tc>
      </w:tr>
      <w:tr w:rsidR="0016288C" w:rsidRPr="0016288C" w14:paraId="4302E148" w14:textId="77777777" w:rsidTr="00362F10">
        <w:trPr>
          <w:trHeight w:val="300"/>
        </w:trPr>
        <w:tc>
          <w:tcPr>
            <w:tcW w:w="726" w:type="dxa"/>
            <w:tcBorders>
              <w:top w:val="nil"/>
              <w:left w:val="nil"/>
              <w:bottom w:val="nil"/>
              <w:right w:val="nil"/>
            </w:tcBorders>
            <w:noWrap/>
            <w:hideMark/>
          </w:tcPr>
          <w:p w14:paraId="7F9A26F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362F10">
        <w:trPr>
          <w:trHeight w:val="300"/>
        </w:trPr>
        <w:tc>
          <w:tcPr>
            <w:tcW w:w="726" w:type="dxa"/>
            <w:tcBorders>
              <w:top w:val="nil"/>
              <w:left w:val="nil"/>
              <w:bottom w:val="nil"/>
              <w:right w:val="nil"/>
            </w:tcBorders>
            <w:noWrap/>
            <w:hideMark/>
          </w:tcPr>
          <w:p w14:paraId="6089651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362F10">
        <w:trPr>
          <w:trHeight w:val="300"/>
        </w:trPr>
        <w:tc>
          <w:tcPr>
            <w:tcW w:w="726" w:type="dxa"/>
            <w:tcBorders>
              <w:top w:val="nil"/>
              <w:left w:val="nil"/>
              <w:bottom w:val="nil"/>
              <w:right w:val="nil"/>
            </w:tcBorders>
            <w:noWrap/>
            <w:hideMark/>
          </w:tcPr>
          <w:p w14:paraId="2101FA1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362F10">
        <w:trPr>
          <w:trHeight w:val="300"/>
        </w:trPr>
        <w:tc>
          <w:tcPr>
            <w:tcW w:w="726" w:type="dxa"/>
            <w:tcBorders>
              <w:top w:val="nil"/>
              <w:left w:val="nil"/>
              <w:bottom w:val="nil"/>
              <w:right w:val="nil"/>
            </w:tcBorders>
            <w:noWrap/>
            <w:hideMark/>
          </w:tcPr>
          <w:p w14:paraId="23D038E3"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362F10">
        <w:trPr>
          <w:trHeight w:val="300"/>
        </w:trPr>
        <w:tc>
          <w:tcPr>
            <w:tcW w:w="726" w:type="dxa"/>
            <w:tcBorders>
              <w:top w:val="nil"/>
              <w:left w:val="nil"/>
              <w:bottom w:val="nil"/>
              <w:right w:val="nil"/>
            </w:tcBorders>
            <w:noWrap/>
            <w:hideMark/>
          </w:tcPr>
          <w:p w14:paraId="0F46423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362F10">
        <w:trPr>
          <w:trHeight w:val="300"/>
        </w:trPr>
        <w:tc>
          <w:tcPr>
            <w:tcW w:w="726" w:type="dxa"/>
            <w:tcBorders>
              <w:top w:val="nil"/>
              <w:left w:val="nil"/>
              <w:bottom w:val="nil"/>
              <w:right w:val="nil"/>
            </w:tcBorders>
            <w:noWrap/>
            <w:hideMark/>
          </w:tcPr>
          <w:p w14:paraId="710072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362F10">
        <w:trPr>
          <w:trHeight w:val="300"/>
        </w:trPr>
        <w:tc>
          <w:tcPr>
            <w:tcW w:w="726" w:type="dxa"/>
            <w:tcBorders>
              <w:top w:val="nil"/>
              <w:left w:val="nil"/>
              <w:bottom w:val="nil"/>
              <w:right w:val="nil"/>
            </w:tcBorders>
            <w:noWrap/>
            <w:hideMark/>
          </w:tcPr>
          <w:p w14:paraId="0BFD876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362F10">
        <w:trPr>
          <w:trHeight w:val="300"/>
        </w:trPr>
        <w:tc>
          <w:tcPr>
            <w:tcW w:w="726" w:type="dxa"/>
            <w:tcBorders>
              <w:top w:val="nil"/>
              <w:left w:val="nil"/>
              <w:bottom w:val="nil"/>
              <w:right w:val="nil"/>
            </w:tcBorders>
            <w:noWrap/>
            <w:hideMark/>
          </w:tcPr>
          <w:p w14:paraId="5F14776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362F10">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362F10">
        <w:trPr>
          <w:trHeight w:val="300"/>
        </w:trPr>
        <w:tc>
          <w:tcPr>
            <w:tcW w:w="726" w:type="dxa"/>
            <w:tcBorders>
              <w:top w:val="nil"/>
              <w:left w:val="nil"/>
              <w:bottom w:val="nil"/>
              <w:right w:val="nil"/>
            </w:tcBorders>
            <w:noWrap/>
            <w:hideMark/>
          </w:tcPr>
          <w:p w14:paraId="663B2709"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362F10">
        <w:trPr>
          <w:trHeight w:val="300"/>
        </w:trPr>
        <w:tc>
          <w:tcPr>
            <w:tcW w:w="726" w:type="dxa"/>
            <w:tcBorders>
              <w:top w:val="nil"/>
              <w:left w:val="nil"/>
              <w:bottom w:val="nil"/>
              <w:right w:val="nil"/>
            </w:tcBorders>
            <w:noWrap/>
            <w:hideMark/>
          </w:tcPr>
          <w:p w14:paraId="1B39BB11"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362F10">
        <w:trPr>
          <w:trHeight w:val="300"/>
        </w:trPr>
        <w:tc>
          <w:tcPr>
            <w:tcW w:w="726" w:type="dxa"/>
            <w:tcBorders>
              <w:top w:val="nil"/>
              <w:left w:val="nil"/>
              <w:bottom w:val="nil"/>
              <w:right w:val="nil"/>
            </w:tcBorders>
            <w:noWrap/>
            <w:hideMark/>
          </w:tcPr>
          <w:p w14:paraId="26658C95"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362F10">
        <w:trPr>
          <w:trHeight w:val="300"/>
        </w:trPr>
        <w:tc>
          <w:tcPr>
            <w:tcW w:w="726" w:type="dxa"/>
            <w:tcBorders>
              <w:top w:val="nil"/>
              <w:left w:val="nil"/>
              <w:bottom w:val="nil"/>
              <w:right w:val="nil"/>
            </w:tcBorders>
            <w:noWrap/>
            <w:hideMark/>
          </w:tcPr>
          <w:p w14:paraId="2D776EFA"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362F10">
        <w:trPr>
          <w:trHeight w:val="300"/>
        </w:trPr>
        <w:tc>
          <w:tcPr>
            <w:tcW w:w="726" w:type="dxa"/>
            <w:tcBorders>
              <w:top w:val="nil"/>
              <w:left w:val="nil"/>
              <w:bottom w:val="nil"/>
              <w:right w:val="nil"/>
            </w:tcBorders>
            <w:noWrap/>
            <w:hideMark/>
          </w:tcPr>
          <w:p w14:paraId="714F91F4"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362F10">
            <w:pPr>
              <w:jc w:val="center"/>
              <w:rPr>
                <w:rFonts w:ascii="Times New Roman" w:hAnsi="Times New Roman" w:cs="Times New Roman"/>
                <w:color w:val="000000" w:themeColor="text1"/>
                <w:sz w:val="24"/>
                <w:szCs w:val="24"/>
              </w:rPr>
            </w:pPr>
          </w:p>
        </w:tc>
      </w:tr>
      <w:tr w:rsidR="00441D44" w:rsidRPr="0016288C" w14:paraId="1CD5ACA6" w14:textId="77777777" w:rsidTr="00362F10">
        <w:trPr>
          <w:trHeight w:val="300"/>
        </w:trPr>
        <w:tc>
          <w:tcPr>
            <w:tcW w:w="726" w:type="dxa"/>
            <w:tcBorders>
              <w:top w:val="nil"/>
              <w:left w:val="nil"/>
              <w:right w:val="nil"/>
            </w:tcBorders>
            <w:noWrap/>
            <w:hideMark/>
          </w:tcPr>
          <w:p w14:paraId="37435587"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362F10">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362F10">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362F10">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76D69E3E" w14:textId="77777777"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A: Sugarloaf Creek Basin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 xml:space="preserve">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w:t>
      </w:r>
      <w:proofErr w:type="gramStart"/>
      <w:r w:rsidRPr="00CE2D4C">
        <w:rPr>
          <w:rFonts w:ascii="Times New Roman" w:hAnsi="Times New Roman" w:cs="Times New Roman"/>
        </w:rPr>
        <w:t>cannot be calculated</w:t>
      </w:r>
      <w:proofErr w:type="gramEnd"/>
      <w:r w:rsidRPr="00CE2D4C">
        <w:rPr>
          <w:rFonts w:ascii="Times New Roman" w:hAnsi="Times New Roman" w:cs="Times New Roman"/>
        </w:rPr>
        <w:t>.</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t>
      </w:r>
      <w:proofErr w:type="gramStart"/>
      <w:r>
        <w:rPr>
          <w:rFonts w:ascii="Times New Roman" w:hAnsi="Times New Roman" w:cs="Times New Roman"/>
        </w:rPr>
        <w:t>were collected during installation of the soil moisture probes at each weather station, and analyzed for organic matter content as well as soil texture</w:t>
      </w:r>
      <w:proofErr w:type="gramEnd"/>
      <w:r>
        <w:rPr>
          <w:rFonts w:ascii="Times New Roman" w:hAnsi="Times New Roman" w:cs="Times New Roman"/>
        </w:rPr>
        <w:t xml:space="preserv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260" w:type="dxa"/>
        <w:tblLook w:val="04A0" w:firstRow="1" w:lastRow="0" w:firstColumn="1" w:lastColumn="0" w:noHBand="0" w:noVBand="1"/>
      </w:tblPr>
      <w:tblGrid>
        <w:gridCol w:w="1204"/>
        <w:gridCol w:w="1720"/>
        <w:gridCol w:w="1180"/>
        <w:gridCol w:w="880"/>
        <w:gridCol w:w="780"/>
        <w:gridCol w:w="780"/>
        <w:gridCol w:w="800"/>
      </w:tblGrid>
      <w:tr w:rsidR="0025564C" w:rsidRPr="0025564C" w14:paraId="6D32D8CF" w14:textId="77777777" w:rsidTr="0025564C">
        <w:trPr>
          <w:trHeight w:val="375"/>
        </w:trPr>
        <w:tc>
          <w:tcPr>
            <w:tcW w:w="11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780"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0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25564C">
        <w:trPr>
          <w:trHeight w:val="300"/>
        </w:trPr>
        <w:tc>
          <w:tcPr>
            <w:tcW w:w="1120"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780"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0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780"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780"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0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0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0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780"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25564C">
        <w:trPr>
          <w:trHeight w:val="300"/>
        </w:trPr>
        <w:tc>
          <w:tcPr>
            <w:tcW w:w="1120"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780"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25564C">
        <w:trPr>
          <w:trHeight w:val="300"/>
        </w:trPr>
        <w:tc>
          <w:tcPr>
            <w:tcW w:w="1120"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780"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0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780"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780"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0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780"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0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780"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0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25564C">
        <w:trPr>
          <w:trHeight w:val="300"/>
        </w:trPr>
        <w:tc>
          <w:tcPr>
            <w:tcW w:w="1120"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780"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25564C">
        <w:trPr>
          <w:trHeight w:val="315"/>
        </w:trPr>
        <w:tc>
          <w:tcPr>
            <w:tcW w:w="1120"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780"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0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310DAB6C"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An additional dense meadow site near the </w:t>
      </w:r>
      <w:r>
        <w:rPr>
          <w:rFonts w:ascii="Times New Roman" w:hAnsi="Times New Roman" w:cs="Times New Roman"/>
          <w:i/>
        </w:rPr>
        <w:t xml:space="preserve">wetland weather station in ICB </w:t>
      </w:r>
      <w:proofErr w:type="gramStart"/>
      <w:r w:rsidR="0025564C">
        <w:rPr>
          <w:rFonts w:ascii="Times New Roman" w:hAnsi="Times New Roman" w:cs="Times New Roman"/>
          <w:i/>
        </w:rPr>
        <w:t>is also shown</w:t>
      </w:r>
      <w:proofErr w:type="gramEnd"/>
      <w:r w:rsidR="0025564C">
        <w:rPr>
          <w:rFonts w:ascii="Times New Roman" w:hAnsi="Times New Roman" w:cs="Times New Roman"/>
          <w:i/>
        </w:rPr>
        <w:t xml:space="preserve"> </w:t>
      </w:r>
      <w:r>
        <w:rPr>
          <w:rFonts w:ascii="Times New Roman" w:hAnsi="Times New Roman" w:cs="Times New Roman"/>
          <w:i/>
        </w:rPr>
        <w:t>for comparison.</w:t>
      </w:r>
      <w:r w:rsidR="0025564C">
        <w:rPr>
          <w:rFonts w:ascii="Times New Roman" w:hAnsi="Times New Roman" w:cs="Times New Roman"/>
          <w:i/>
        </w:rPr>
        <w:t xml:space="preserve"> Insufficient sample was available to calculate texture at the ICB shrub site.</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w:t>
      </w:r>
      <w:proofErr w:type="gramStart"/>
      <w:r w:rsidRPr="0016288C">
        <w:rPr>
          <w:rFonts w:ascii="Times New Roman" w:hAnsi="Times New Roman" w:cs="Times New Roman"/>
          <w:color w:val="000000" w:themeColor="text1"/>
        </w:rPr>
        <w:t>ICB which</w:t>
      </w:r>
      <w:proofErr w:type="gramEnd"/>
      <w:r w:rsidRPr="0016288C">
        <w:rPr>
          <w:rFonts w:ascii="Times New Roman" w:hAnsi="Times New Roman" w:cs="Times New Roman"/>
          <w:color w:val="000000" w:themeColor="text1"/>
        </w:rPr>
        <w:t xml:space="preserve">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w:t>
      </w:r>
      <w:proofErr w:type="spellStart"/>
      <w:r w:rsidR="008231EE">
        <w:rPr>
          <w:rFonts w:ascii="Times New Roman" w:hAnsi="Times New Roman" w:cs="Times New Roman"/>
        </w:rPr>
        <w:t>ceanothus</w:t>
      </w:r>
      <w:proofErr w:type="spellEnd"/>
      <w:r w:rsidRPr="00070B79">
        <w:rPr>
          <w:rFonts w:ascii="Times New Roman" w:hAnsi="Times New Roman" w:cs="Times New Roman"/>
        </w:rPr>
        <w:t xml:space="preserve"> (</w:t>
      </w:r>
      <w:proofErr w:type="spellStart"/>
      <w:r w:rsidRPr="00070B79">
        <w:rPr>
          <w:rFonts w:ascii="Times New Roman" w:hAnsi="Times New Roman" w:cs="Times New Roman"/>
          <w:i/>
        </w:rPr>
        <w:t>Ceanothus</w:t>
      </w:r>
      <w:proofErr w:type="spellEnd"/>
      <w:r w:rsidR="008231EE">
        <w:rPr>
          <w:rFonts w:ascii="Times New Roman" w:hAnsi="Times New Roman" w:cs="Times New Roman"/>
          <w:i/>
        </w:rPr>
        <w:t xml:space="preserve"> </w:t>
      </w:r>
      <w:proofErr w:type="spellStart"/>
      <w:r w:rsidR="008231EE">
        <w:rPr>
          <w:rFonts w:ascii="Times New Roman" w:hAnsi="Times New Roman" w:cs="Times New Roman"/>
          <w:i/>
        </w:rPr>
        <w:t>cordulatus</w:t>
      </w:r>
      <w:proofErr w:type="spellEnd"/>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 xml:space="preserve">in bare soils with little live vegetation for the following 2018 WY. In comparison, the SCB shrub site contains a dense growth of young conifers with a mix of </w:t>
      </w:r>
      <w:proofErr w:type="spellStart"/>
      <w:r w:rsidR="008231EE" w:rsidRPr="0016288C">
        <w:rPr>
          <w:rFonts w:ascii="Times New Roman" w:hAnsi="Times New Roman" w:cs="Times New Roman"/>
          <w:color w:val="000000" w:themeColor="text1"/>
        </w:rPr>
        <w:t>ceanothus</w:t>
      </w:r>
      <w:proofErr w:type="spellEnd"/>
      <w:r w:rsidR="008231EE" w:rsidRPr="0016288C">
        <w:rPr>
          <w:rFonts w:ascii="Times New Roman" w:hAnsi="Times New Roman" w:cs="Times New Roman"/>
          <w:color w:val="000000" w:themeColor="text1"/>
        </w:rPr>
        <w:t>.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378449DD"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w:t>
      </w:r>
      <w:proofErr w:type="gramStart"/>
      <w:r w:rsidR="008231EE" w:rsidRPr="00070B79">
        <w:rPr>
          <w:rFonts w:ascii="Times New Roman" w:hAnsi="Times New Roman" w:cs="Times New Roman"/>
        </w:rPr>
        <w:t>There were at least two non-recorded precipitation events during the time the stations were non-operational.</w:t>
      </w:r>
      <w:proofErr w:type="gramEnd"/>
      <w:r w:rsidR="008231EE" w:rsidRPr="00070B79">
        <w:rPr>
          <w:rFonts w:ascii="Times New Roman" w:hAnsi="Times New Roman" w:cs="Times New Roman"/>
        </w:rPr>
        <w:t xml:space="preserve">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6"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 xml:space="preserve">at the same locations shows the same general trends in space and time, </w:t>
      </w:r>
      <w:r w:rsidR="008231EE">
        <w:rPr>
          <w:rFonts w:ascii="Times New Roman" w:hAnsi="Times New Roman" w:cs="Times New Roman"/>
        </w:rPr>
        <w:t xml:space="preserve">giving us high confidence in our calculated precipitation trends </w:t>
      </w:r>
      <w:r w:rsidR="008231EE">
        <w:rPr>
          <w:rFonts w:ascii="Times New Roman" w:hAnsi="Times New Roman" w:cs="Times New Roman"/>
        </w:rPr>
        <w:t>even if the exact values do not agree (Table A.2). PRISM precipitation is highly uncertain in the Sierra Nevada</w:t>
      </w:r>
      <w:r w:rsidR="008E5EA9">
        <w:rPr>
          <w:rFonts w:ascii="Times New Roman" w:hAnsi="Times New Roman" w:cs="Times New Roman"/>
        </w:rPr>
        <w:t xml:space="preserve"> (uncertainties </w:t>
      </w:r>
      <w:proofErr w:type="gramStart"/>
      <w:r w:rsidR="008E5EA9">
        <w:rPr>
          <w:rFonts w:ascii="Times New Roman" w:hAnsi="Times New Roman" w:cs="Times New Roman"/>
        </w:rPr>
        <w:t>on the order of</w:t>
      </w:r>
      <w:proofErr w:type="gramEnd"/>
      <w:r w:rsidR="008E5EA9">
        <w:rPr>
          <w:rFonts w:ascii="Times New Roman" w:hAnsi="Times New Roman" w:cs="Times New Roman"/>
        </w:rPr>
        <w:t xml:space="preserve"> 100mm/</w:t>
      </w:r>
      <w:proofErr w:type="spellStart"/>
      <w:r w:rsidR="008E5EA9">
        <w:rPr>
          <w:rFonts w:ascii="Times New Roman" w:hAnsi="Times New Roman" w:cs="Times New Roman"/>
        </w:rPr>
        <w:t>yr</w:t>
      </w:r>
      <w:proofErr w:type="spellEnd"/>
      <w:r w:rsidR="008E5EA9">
        <w:rPr>
          <w:rFonts w:ascii="Times New Roman" w:hAnsi="Times New Roman" w:cs="Times New Roman"/>
        </w:rPr>
        <w:t>)</w:t>
      </w:r>
      <w:r w:rsidR="008231EE">
        <w:rPr>
          <w:rFonts w:ascii="Times New Roman" w:hAnsi="Times New Roman" w:cs="Times New Roman"/>
        </w:rPr>
        <w:t xml:space="preserve">, and therefore we do not believe that the differences in annual total precipitation necessarily indicate </w:t>
      </w:r>
      <w:r w:rsidR="008231EE">
        <w:rPr>
          <w:rFonts w:ascii="Times New Roman" w:hAnsi="Times New Roman" w:cs="Times New Roman"/>
        </w:rPr>
        <w:t>an error in our measurements (</w:t>
      </w:r>
      <w:commentRangeStart w:id="1"/>
      <w:r w:rsidR="008231EE">
        <w:rPr>
          <w:rFonts w:ascii="Times New Roman" w:hAnsi="Times New Roman" w:cs="Times New Roman"/>
        </w:rPr>
        <w:t>CITE</w:t>
      </w:r>
      <w:commentRangeEnd w:id="1"/>
      <w:r w:rsidR="008E5EA9">
        <w:rPr>
          <w:rStyle w:val="CommentReference"/>
        </w:rPr>
        <w:commentReference w:id="1"/>
      </w:r>
      <w:r w:rsidR="008231EE">
        <w:rPr>
          <w:rFonts w:ascii="Times New Roman" w:hAnsi="Times New Roman" w:cs="Times New Roman"/>
        </w:rPr>
        <w:t xml:space="preserve">). However, the fact that our weather stations consistently estimated less precipitation than PRISM could be partly due to precipitation that </w:t>
      </w:r>
      <w:proofErr w:type="gramStart"/>
      <w:r w:rsidR="008231EE">
        <w:rPr>
          <w:rFonts w:ascii="Times New Roman" w:hAnsi="Times New Roman" w:cs="Times New Roman"/>
        </w:rPr>
        <w:t>was not captured</w:t>
      </w:r>
      <w:proofErr w:type="gramEnd"/>
      <w:r w:rsidR="008231EE">
        <w:rPr>
          <w:rFonts w:ascii="Times New Roman" w:hAnsi="Times New Roman" w:cs="Times New Roman"/>
        </w:rPr>
        <w:t xml:space="preserve"> by our gauges due to damage from animal activity or extreme weather.</w:t>
      </w:r>
    </w:p>
    <w:tbl>
      <w:tblPr>
        <w:tblStyle w:val="TableGrid"/>
        <w:tblW w:w="0" w:type="auto"/>
        <w:tblLook w:val="04A0" w:firstRow="1" w:lastRow="0" w:firstColumn="1" w:lastColumn="0" w:noHBand="0" w:noVBand="1"/>
      </w:tblPr>
      <w:tblGrid>
        <w:gridCol w:w="2598"/>
        <w:gridCol w:w="2146"/>
        <w:gridCol w:w="2312"/>
        <w:gridCol w:w="2294"/>
      </w:tblGrid>
      <w:tr w:rsidR="005E034E" w14:paraId="6724A683" w14:textId="77777777" w:rsidTr="005E034E">
        <w:tc>
          <w:tcPr>
            <w:tcW w:w="2598" w:type="dxa"/>
          </w:tcPr>
          <w:p w14:paraId="1C24154E" w14:textId="77777777" w:rsidR="005E034E" w:rsidRDefault="005E034E" w:rsidP="00B8776F"/>
        </w:tc>
        <w:tc>
          <w:tcPr>
            <w:tcW w:w="2146" w:type="dxa"/>
          </w:tcPr>
          <w:p w14:paraId="031A3B0A" w14:textId="407D9049" w:rsidR="005E034E" w:rsidRPr="008E5EA9" w:rsidRDefault="005E034E" w:rsidP="008E5EA9">
            <w:pPr>
              <w:jc w:val="right"/>
              <w:rPr>
                <w:b/>
              </w:rPr>
            </w:pPr>
            <w:r>
              <w:rPr>
                <w:b/>
              </w:rPr>
              <w:t>WY 2016</w:t>
            </w:r>
          </w:p>
        </w:tc>
        <w:tc>
          <w:tcPr>
            <w:tcW w:w="2312" w:type="dxa"/>
          </w:tcPr>
          <w:p w14:paraId="2F520497" w14:textId="48A1D2A1" w:rsidR="005E034E" w:rsidRPr="008E5EA9" w:rsidRDefault="005E034E" w:rsidP="008E5EA9">
            <w:pPr>
              <w:jc w:val="right"/>
              <w:rPr>
                <w:b/>
              </w:rPr>
            </w:pPr>
            <w:r w:rsidRPr="008E5EA9">
              <w:rPr>
                <w:b/>
              </w:rPr>
              <w:t>WY</w:t>
            </w:r>
            <w:r w:rsidRPr="008E5EA9">
              <w:rPr>
                <w:b/>
              </w:rPr>
              <w:t xml:space="preserve"> </w:t>
            </w:r>
            <w:r>
              <w:rPr>
                <w:b/>
              </w:rPr>
              <w:t>2017</w:t>
            </w:r>
          </w:p>
        </w:tc>
        <w:tc>
          <w:tcPr>
            <w:tcW w:w="2294" w:type="dxa"/>
          </w:tcPr>
          <w:p w14:paraId="7886D19F" w14:textId="7C5B2F3C" w:rsidR="005E034E" w:rsidRPr="008E5EA9" w:rsidRDefault="005E034E" w:rsidP="008E5EA9">
            <w:pPr>
              <w:jc w:val="right"/>
              <w:rPr>
                <w:b/>
              </w:rPr>
            </w:pPr>
            <w:r w:rsidRPr="008E5EA9">
              <w:rPr>
                <w:b/>
              </w:rPr>
              <w:t>WY</w:t>
            </w:r>
            <w:r w:rsidRPr="008E5EA9">
              <w:rPr>
                <w:b/>
              </w:rPr>
              <w:t xml:space="preserve"> </w:t>
            </w:r>
            <w:r>
              <w:rPr>
                <w:b/>
              </w:rPr>
              <w:t>2018</w:t>
            </w:r>
          </w:p>
        </w:tc>
      </w:tr>
      <w:tr w:rsidR="005E034E" w14:paraId="4428E080" w14:textId="77777777" w:rsidTr="005E034E">
        <w:tc>
          <w:tcPr>
            <w:tcW w:w="2598" w:type="dxa"/>
          </w:tcPr>
          <w:p w14:paraId="0414E335" w14:textId="77777777" w:rsidR="005E034E" w:rsidRDefault="005E034E" w:rsidP="00B8776F">
            <w:r>
              <w:t>Weather Station, ICB</w:t>
            </w:r>
          </w:p>
        </w:tc>
        <w:tc>
          <w:tcPr>
            <w:tcW w:w="2146" w:type="dxa"/>
          </w:tcPr>
          <w:p w14:paraId="5E76EC63" w14:textId="3A296096" w:rsidR="005E034E" w:rsidRDefault="005E034E" w:rsidP="00B8776F">
            <w:pPr>
              <w:jc w:val="right"/>
            </w:pPr>
            <w:commentRangeStart w:id="2"/>
            <w:r>
              <w:t>?</w:t>
            </w:r>
            <w:commentRangeEnd w:id="2"/>
            <w:r>
              <w:rPr>
                <w:rStyle w:val="CommentReference"/>
              </w:rPr>
              <w:commentReference w:id="2"/>
            </w:r>
          </w:p>
        </w:tc>
        <w:tc>
          <w:tcPr>
            <w:tcW w:w="2312" w:type="dxa"/>
          </w:tcPr>
          <w:p w14:paraId="305D2625" w14:textId="2057AC3A" w:rsidR="005E034E" w:rsidRDefault="005E034E" w:rsidP="00B8776F">
            <w:pPr>
              <w:jc w:val="right"/>
            </w:pPr>
            <w:r>
              <w:t>1,130 mm</w:t>
            </w:r>
          </w:p>
        </w:tc>
        <w:tc>
          <w:tcPr>
            <w:tcW w:w="2294" w:type="dxa"/>
          </w:tcPr>
          <w:p w14:paraId="008D34A2" w14:textId="77777777" w:rsidR="005E034E" w:rsidRDefault="005E034E" w:rsidP="00B8776F">
            <w:pPr>
              <w:jc w:val="right"/>
            </w:pPr>
            <w:r>
              <w:t>560 mm</w:t>
            </w:r>
          </w:p>
        </w:tc>
      </w:tr>
      <w:tr w:rsidR="005E034E" w14:paraId="33F62C1F" w14:textId="77777777" w:rsidTr="005E034E">
        <w:tc>
          <w:tcPr>
            <w:tcW w:w="2598" w:type="dxa"/>
          </w:tcPr>
          <w:p w14:paraId="6F396A70" w14:textId="77777777" w:rsidR="005E034E" w:rsidRDefault="005E034E" w:rsidP="00B8776F">
            <w:r>
              <w:t>PRISM, ICB</w:t>
            </w:r>
          </w:p>
        </w:tc>
        <w:tc>
          <w:tcPr>
            <w:tcW w:w="2146" w:type="dxa"/>
          </w:tcPr>
          <w:p w14:paraId="1C4E09D2" w14:textId="259B7A6A" w:rsidR="005E034E" w:rsidRDefault="009E3B6B" w:rsidP="00B8776F">
            <w:pPr>
              <w:jc w:val="right"/>
            </w:pPr>
            <w:r>
              <w:t>1,028 mm</w:t>
            </w:r>
          </w:p>
        </w:tc>
        <w:tc>
          <w:tcPr>
            <w:tcW w:w="2312" w:type="dxa"/>
          </w:tcPr>
          <w:p w14:paraId="08B52B20" w14:textId="13576F1B" w:rsidR="005E034E" w:rsidRDefault="005E034E" w:rsidP="00B8776F">
            <w:pPr>
              <w:jc w:val="right"/>
            </w:pPr>
            <w:r>
              <w:t>2,017 mm</w:t>
            </w:r>
          </w:p>
        </w:tc>
        <w:tc>
          <w:tcPr>
            <w:tcW w:w="2294" w:type="dxa"/>
          </w:tcPr>
          <w:p w14:paraId="29441569" w14:textId="77777777" w:rsidR="005E034E" w:rsidRDefault="005E034E" w:rsidP="00B8776F">
            <w:pPr>
              <w:jc w:val="right"/>
            </w:pPr>
            <w:r>
              <w:t>797 mm</w:t>
            </w:r>
          </w:p>
        </w:tc>
      </w:tr>
      <w:tr w:rsidR="005E034E" w14:paraId="58DC99ED" w14:textId="77777777" w:rsidTr="005E034E">
        <w:tc>
          <w:tcPr>
            <w:tcW w:w="2598" w:type="dxa"/>
          </w:tcPr>
          <w:p w14:paraId="060765FA" w14:textId="77777777" w:rsidR="005E034E" w:rsidRDefault="005E034E" w:rsidP="00B8776F">
            <w:r>
              <w:t>Weather Station, SCB</w:t>
            </w:r>
          </w:p>
        </w:tc>
        <w:tc>
          <w:tcPr>
            <w:tcW w:w="2146" w:type="dxa"/>
          </w:tcPr>
          <w:p w14:paraId="17030F8C" w14:textId="2BCBFB0D" w:rsidR="005E034E" w:rsidRDefault="005E034E" w:rsidP="00B8776F">
            <w:pPr>
              <w:jc w:val="right"/>
            </w:pPr>
            <w:r>
              <w:t>NA</w:t>
            </w:r>
          </w:p>
        </w:tc>
        <w:tc>
          <w:tcPr>
            <w:tcW w:w="2312" w:type="dxa"/>
          </w:tcPr>
          <w:p w14:paraId="64DFCA96" w14:textId="78DB7ACD" w:rsidR="005E034E" w:rsidRDefault="005E034E" w:rsidP="00B8776F">
            <w:pPr>
              <w:jc w:val="right"/>
            </w:pPr>
            <w:r>
              <w:t>780 mm</w:t>
            </w:r>
          </w:p>
        </w:tc>
        <w:tc>
          <w:tcPr>
            <w:tcW w:w="2294" w:type="dxa"/>
          </w:tcPr>
          <w:p w14:paraId="786BC11E" w14:textId="77777777" w:rsidR="005E034E" w:rsidRDefault="005E034E" w:rsidP="00B8776F">
            <w:pPr>
              <w:jc w:val="right"/>
            </w:pPr>
            <w:r>
              <w:t>490 mm</w:t>
            </w:r>
          </w:p>
        </w:tc>
      </w:tr>
      <w:tr w:rsidR="005E034E" w14:paraId="35DE70B4" w14:textId="77777777" w:rsidTr="005E034E">
        <w:tc>
          <w:tcPr>
            <w:tcW w:w="2598" w:type="dxa"/>
          </w:tcPr>
          <w:p w14:paraId="220A0705" w14:textId="77777777" w:rsidR="005E034E" w:rsidRDefault="005E034E" w:rsidP="00B8776F">
            <w:r>
              <w:t>PRISM, SCB</w:t>
            </w:r>
          </w:p>
        </w:tc>
        <w:tc>
          <w:tcPr>
            <w:tcW w:w="2146" w:type="dxa"/>
          </w:tcPr>
          <w:p w14:paraId="7E0D8A98" w14:textId="6EA7EBB6" w:rsidR="005E034E" w:rsidRDefault="009E3B6B" w:rsidP="00B8776F">
            <w:pPr>
              <w:jc w:val="right"/>
            </w:pPr>
            <w:r>
              <w:t>843 mm</w:t>
            </w:r>
          </w:p>
        </w:tc>
        <w:tc>
          <w:tcPr>
            <w:tcW w:w="2312" w:type="dxa"/>
          </w:tcPr>
          <w:p w14:paraId="75BC1032" w14:textId="6B78381C" w:rsidR="005E034E" w:rsidRDefault="005E034E" w:rsidP="00B8776F">
            <w:pPr>
              <w:jc w:val="right"/>
            </w:pPr>
            <w:r>
              <w:t>1,491 mm</w:t>
            </w:r>
          </w:p>
        </w:tc>
        <w:tc>
          <w:tcPr>
            <w:tcW w:w="2294" w:type="dxa"/>
          </w:tcPr>
          <w:p w14:paraId="4AC65602" w14:textId="77777777" w:rsidR="005E034E" w:rsidRDefault="005E034E" w:rsidP="00B8776F">
            <w:pPr>
              <w:jc w:val="right"/>
            </w:pPr>
            <w:r>
              <w:t>673 mm</w:t>
            </w:r>
          </w:p>
        </w:tc>
      </w:tr>
      <w:tr w:rsidR="005E034E" w14:paraId="39C30A01" w14:textId="77777777" w:rsidTr="005E034E">
        <w:tc>
          <w:tcPr>
            <w:tcW w:w="2598" w:type="dxa"/>
          </w:tcPr>
          <w:p w14:paraId="31968B66" w14:textId="1C6FEEC3" w:rsidR="005E034E" w:rsidRDefault="005E034E" w:rsidP="008E5EA9">
            <w:r>
              <w:t xml:space="preserve">ICB/SCB, weather </w:t>
            </w:r>
            <w:proofErr w:type="spellStart"/>
            <w:r>
              <w:t>stns.</w:t>
            </w:r>
            <w:proofErr w:type="spellEnd"/>
          </w:p>
        </w:tc>
        <w:tc>
          <w:tcPr>
            <w:tcW w:w="2146" w:type="dxa"/>
          </w:tcPr>
          <w:p w14:paraId="36180FBD" w14:textId="5E4AE2A3" w:rsidR="005E034E" w:rsidRDefault="005E034E" w:rsidP="00B8776F">
            <w:pPr>
              <w:jc w:val="right"/>
            </w:pPr>
            <w:r>
              <w:t>NA</w:t>
            </w:r>
          </w:p>
        </w:tc>
        <w:tc>
          <w:tcPr>
            <w:tcW w:w="2312" w:type="dxa"/>
          </w:tcPr>
          <w:p w14:paraId="776E9201" w14:textId="688AF64E" w:rsidR="005E034E" w:rsidRDefault="005E034E" w:rsidP="00B8776F">
            <w:pPr>
              <w:jc w:val="right"/>
            </w:pPr>
            <w:r>
              <w:t>1.45</w:t>
            </w:r>
          </w:p>
        </w:tc>
        <w:tc>
          <w:tcPr>
            <w:tcW w:w="2294" w:type="dxa"/>
          </w:tcPr>
          <w:p w14:paraId="67E43B47" w14:textId="77777777" w:rsidR="005E034E" w:rsidRDefault="005E034E" w:rsidP="00B8776F">
            <w:pPr>
              <w:jc w:val="right"/>
            </w:pPr>
            <w:r>
              <w:t>1.14</w:t>
            </w:r>
          </w:p>
        </w:tc>
      </w:tr>
      <w:tr w:rsidR="005E034E" w14:paraId="71367599" w14:textId="77777777" w:rsidTr="005E034E">
        <w:tc>
          <w:tcPr>
            <w:tcW w:w="2598" w:type="dxa"/>
          </w:tcPr>
          <w:p w14:paraId="0A63A1D5" w14:textId="77777777" w:rsidR="005E034E" w:rsidRDefault="005E034E" w:rsidP="00B8776F">
            <w:r>
              <w:lastRenderedPageBreak/>
              <w:t>ICB/SCB, PRISM</w:t>
            </w:r>
          </w:p>
        </w:tc>
        <w:tc>
          <w:tcPr>
            <w:tcW w:w="2146" w:type="dxa"/>
          </w:tcPr>
          <w:p w14:paraId="00D0777B" w14:textId="5DC35DCE" w:rsidR="005E034E" w:rsidRDefault="009E3B6B" w:rsidP="00B8776F">
            <w:pPr>
              <w:jc w:val="right"/>
            </w:pPr>
            <w:r>
              <w:t>1.22</w:t>
            </w:r>
          </w:p>
        </w:tc>
        <w:tc>
          <w:tcPr>
            <w:tcW w:w="2312" w:type="dxa"/>
          </w:tcPr>
          <w:p w14:paraId="2B441736" w14:textId="542093BC" w:rsidR="005E034E" w:rsidRDefault="005E034E" w:rsidP="00B8776F">
            <w:pPr>
              <w:jc w:val="right"/>
            </w:pPr>
            <w:r>
              <w:t>1.35</w:t>
            </w:r>
          </w:p>
        </w:tc>
        <w:tc>
          <w:tcPr>
            <w:tcW w:w="2294" w:type="dxa"/>
          </w:tcPr>
          <w:p w14:paraId="6E3B3A3F" w14:textId="77777777" w:rsidR="005E034E" w:rsidRDefault="005E034E" w:rsidP="00B8776F">
            <w:pPr>
              <w:jc w:val="right"/>
            </w:pPr>
            <w:r>
              <w:t>1.19</w:t>
            </w:r>
          </w:p>
        </w:tc>
      </w:tr>
      <w:tr w:rsidR="005E034E" w14:paraId="5B6EE126" w14:textId="77777777" w:rsidTr="005E034E">
        <w:tc>
          <w:tcPr>
            <w:tcW w:w="2598" w:type="dxa"/>
          </w:tcPr>
          <w:p w14:paraId="514A7261" w14:textId="77777777" w:rsidR="005E034E" w:rsidRDefault="005E034E" w:rsidP="00B8776F">
            <w:r>
              <w:t>PRISM/Station, ICB</w:t>
            </w:r>
          </w:p>
        </w:tc>
        <w:tc>
          <w:tcPr>
            <w:tcW w:w="2146" w:type="dxa"/>
          </w:tcPr>
          <w:p w14:paraId="681F2944" w14:textId="3B0A8CE5" w:rsidR="005E034E" w:rsidRDefault="009E3B6B" w:rsidP="00B8776F">
            <w:pPr>
              <w:jc w:val="right"/>
            </w:pPr>
            <w:r>
              <w:t>?</w:t>
            </w:r>
          </w:p>
        </w:tc>
        <w:tc>
          <w:tcPr>
            <w:tcW w:w="2312" w:type="dxa"/>
          </w:tcPr>
          <w:p w14:paraId="3012E08F" w14:textId="5884578A" w:rsidR="005E034E" w:rsidRDefault="005E034E" w:rsidP="00B8776F">
            <w:pPr>
              <w:jc w:val="right"/>
            </w:pPr>
            <w:r>
              <w:t>1.78</w:t>
            </w:r>
          </w:p>
        </w:tc>
        <w:tc>
          <w:tcPr>
            <w:tcW w:w="2294" w:type="dxa"/>
          </w:tcPr>
          <w:p w14:paraId="5F3DA850" w14:textId="77777777" w:rsidR="005E034E" w:rsidRDefault="005E034E" w:rsidP="00B8776F">
            <w:pPr>
              <w:jc w:val="right"/>
            </w:pPr>
            <w:r>
              <w:t>1.42</w:t>
            </w:r>
          </w:p>
        </w:tc>
      </w:tr>
      <w:tr w:rsidR="005E034E" w14:paraId="20C0775C" w14:textId="77777777" w:rsidTr="005E034E">
        <w:tc>
          <w:tcPr>
            <w:tcW w:w="2598" w:type="dxa"/>
          </w:tcPr>
          <w:p w14:paraId="47C051B6" w14:textId="77777777" w:rsidR="005E034E" w:rsidRDefault="005E034E" w:rsidP="00B8776F">
            <w:r>
              <w:t>PRISM/Station, SCB</w:t>
            </w:r>
          </w:p>
        </w:tc>
        <w:tc>
          <w:tcPr>
            <w:tcW w:w="2146" w:type="dxa"/>
          </w:tcPr>
          <w:p w14:paraId="38B26268" w14:textId="5419A614" w:rsidR="005E034E" w:rsidRDefault="005E034E" w:rsidP="00B8776F">
            <w:pPr>
              <w:jc w:val="right"/>
            </w:pPr>
            <w:r>
              <w:t>NA</w:t>
            </w:r>
          </w:p>
        </w:tc>
        <w:tc>
          <w:tcPr>
            <w:tcW w:w="2312" w:type="dxa"/>
          </w:tcPr>
          <w:p w14:paraId="380B83F7" w14:textId="0E7EFCBC" w:rsidR="005E034E" w:rsidRDefault="005E034E" w:rsidP="00B8776F">
            <w:pPr>
              <w:jc w:val="right"/>
            </w:pPr>
            <w:r>
              <w:t>1.91</w:t>
            </w:r>
          </w:p>
        </w:tc>
        <w:tc>
          <w:tcPr>
            <w:tcW w:w="2294" w:type="dxa"/>
          </w:tcPr>
          <w:p w14:paraId="2CD27432" w14:textId="77777777" w:rsidR="005E034E" w:rsidRDefault="005E034E" w:rsidP="00B8776F">
            <w:pPr>
              <w:jc w:val="right"/>
            </w:pPr>
            <w:r>
              <w:t>1.37</w:t>
            </w:r>
          </w:p>
        </w:tc>
      </w:tr>
    </w:tbl>
    <w:p w14:paraId="69126A8A" w14:textId="21426609" w:rsidR="008E5EA9" w:rsidRPr="008E5EA9" w:rsidRDefault="008E5EA9" w:rsidP="008E5EA9">
      <w:pPr>
        <w:spacing w:line="480" w:lineRule="auto"/>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w:t>
      </w:r>
      <w:proofErr w:type="gramStart"/>
      <w:r>
        <w:rPr>
          <w:rFonts w:ascii="Times New Roman" w:hAnsi="Times New Roman" w:cs="Times New Roman"/>
          <w:i/>
        </w:rPr>
        <w:t>are averaged</w:t>
      </w:r>
      <w:proofErr w:type="gramEnd"/>
      <w:r>
        <w:rPr>
          <w:rFonts w:ascii="Times New Roman" w:hAnsi="Times New Roman" w:cs="Times New Roman"/>
          <w:i/>
        </w:rPr>
        <w:t xml:space="preserve">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w:t>
      </w:r>
      <w:bookmarkStart w:id="3" w:name="_GoBack"/>
      <w:bookmarkEnd w:id="3"/>
      <w:r w:rsidR="00B013B9">
        <w:rPr>
          <w:rFonts w:ascii="Times New Roman" w:hAnsi="Times New Roman" w:cs="Times New Roman"/>
          <w:i/>
        </w:rPr>
        <w:t>, and PRISM always estimated higher precipitation than our weather stations.</w:t>
      </w: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w:t>
      </w:r>
      <w:proofErr w:type="gramStart"/>
      <w:r w:rsidR="00CF5D1A" w:rsidRPr="0016288C">
        <w:rPr>
          <w:rFonts w:ascii="Times New Roman" w:hAnsi="Times New Roman" w:cs="Times New Roman"/>
          <w:color w:val="000000" w:themeColor="text1"/>
        </w:rPr>
        <w:t>In</w:t>
      </w:r>
      <w:proofErr w:type="gramEnd"/>
      <w:r w:rsidR="00CF5D1A" w:rsidRPr="0016288C">
        <w:rPr>
          <w:rFonts w:ascii="Times New Roman" w:hAnsi="Times New Roman" w:cs="Times New Roman"/>
          <w:color w:val="000000" w:themeColor="text1"/>
        </w:rPr>
        <w:t xml:space="preserve">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CF5D1A" w:rsidRPr="00A62C82" w:rsidRDefault="00CF5D1A"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CF5D1A" w:rsidRPr="00A62C82" w:rsidRDefault="00CF5D1A"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CF5D1A" w:rsidRPr="00A62C82" w:rsidRDefault="00CF5D1A"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CF5D1A" w:rsidRPr="00A62C82" w:rsidRDefault="00CF5D1A"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CF5D1A" w:rsidRPr="00A62C82" w:rsidRDefault="00CF5D1A"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CF5D1A" w:rsidRPr="00A62C82" w:rsidRDefault="00CF5D1A"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xml:space="preserve">, 2015 by installed snow cameras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proofErr w:type="gramStart"/>
      <w:r w:rsidRPr="0016288C">
        <w:rPr>
          <w:rFonts w:ascii="Times New Roman" w:hAnsi="Times New Roman" w:cs="Times New Roman"/>
          <w:color w:val="000000" w:themeColor="text1"/>
        </w:rPr>
        <w:lastRenderedPageBreak/>
        <w:t>Similarly</w:t>
      </w:r>
      <w:proofErr w:type="gramEnd"/>
      <w:r w:rsidRPr="0016288C">
        <w:rPr>
          <w:rFonts w:ascii="Times New Roman" w:hAnsi="Times New Roman" w:cs="Times New Roman"/>
          <w:color w:val="000000" w:themeColor="text1"/>
        </w:rPr>
        <w:t xml:space="preserve">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Figure A.4: volumetric water content [%] shallow (12 cm), mid (60 cm), and deep (100 cm) soils as measured by wetland (top plot), shrub (middle plot), and forest (bottom plot) weather stations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Data was measured at </w:t>
      </w:r>
      <w:proofErr w:type="gramStart"/>
      <w:r w:rsidRPr="0016288C">
        <w:rPr>
          <w:rFonts w:ascii="Times New Roman" w:hAnsi="Times New Roman" w:cs="Times New Roman"/>
          <w:color w:val="000000" w:themeColor="text1"/>
        </w:rPr>
        <w:t>10 minute</w:t>
      </w:r>
      <w:proofErr w:type="gramEnd"/>
      <w:r w:rsidRPr="0016288C">
        <w:rPr>
          <w:rFonts w:ascii="Times New Roman" w:hAnsi="Times New Roman" w:cs="Times New Roman"/>
          <w:color w:val="000000" w:themeColor="text1"/>
        </w:rPr>
        <w:t xml:space="preserv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4" w:name="_Ref534405693"/>
      <w:r w:rsidRPr="0016288C">
        <w:rPr>
          <w:rFonts w:ascii="Times New Roman" w:hAnsi="Times New Roman" w:cs="Times New Roman"/>
          <w:color w:val="000000" w:themeColor="text1"/>
        </w:rPr>
        <w:t xml:space="preserve">Figure </w:t>
      </w:r>
      <w:bookmarkEnd w:id="4"/>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w:t>
      </w:r>
      <w:proofErr w:type="gramStart"/>
      <w:r w:rsidRPr="0016288C">
        <w:rPr>
          <w:rFonts w:ascii="Times New Roman" w:hAnsi="Times New Roman" w:cs="Times New Roman"/>
          <w:color w:val="000000" w:themeColor="text1"/>
        </w:rPr>
        <w:t>being covered</w:t>
      </w:r>
      <w:proofErr w:type="gramEnd"/>
      <w:r w:rsidRPr="0016288C">
        <w:rPr>
          <w:rFonts w:ascii="Times New Roman" w:hAnsi="Times New Roman" w:cs="Times New Roman"/>
          <w:color w:val="000000" w:themeColor="text1"/>
        </w:rPr>
        <w:t xml:space="preserve"> with snow for much of the 2017 WY. However, it is clear that SCB had </w:t>
      </w:r>
      <w:commentRangeStart w:id="5"/>
      <w:r w:rsidRPr="0016288C">
        <w:rPr>
          <w:rFonts w:ascii="Times New Roman" w:hAnsi="Times New Roman" w:cs="Times New Roman"/>
          <w:color w:val="000000" w:themeColor="text1"/>
        </w:rPr>
        <w:t xml:space="preserve">more snow </w:t>
      </w:r>
      <w:commentRangeEnd w:id="5"/>
      <w:r w:rsidR="007549F4">
        <w:rPr>
          <w:rStyle w:val="CommentReference"/>
        </w:rPr>
        <w:commentReference w:id="5"/>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6" w:name="_Ref534405756"/>
      <w:commentRangeStart w:id="7"/>
      <w:r w:rsidRPr="0016288C">
        <w:rPr>
          <w:rFonts w:ascii="Times New Roman" w:hAnsi="Times New Roman" w:cs="Times New Roman"/>
          <w:color w:val="000000" w:themeColor="text1"/>
        </w:rPr>
        <w:t xml:space="preserve">Figure </w:t>
      </w:r>
      <w:bookmarkEnd w:id="6"/>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7"/>
      <w:r w:rsidRPr="0016288C">
        <w:rPr>
          <w:rStyle w:val="CommentReference"/>
          <w:i w:val="0"/>
          <w:iCs w:val="0"/>
          <w:color w:val="000000" w:themeColor="text1"/>
        </w:rPr>
        <w:commentReference w:id="7"/>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8"/>
      <w:r w:rsidRPr="0016288C">
        <w:rPr>
          <w:rFonts w:ascii="Times New Roman" w:hAnsi="Times New Roman" w:cs="Times New Roman"/>
          <w:color w:val="000000" w:themeColor="text1"/>
        </w:rPr>
        <w:t xml:space="preserve">If all three stations were missing precipitation record, then a combination of </w:t>
      </w:r>
      <w:commentRangeStart w:id="9"/>
      <w:r w:rsidRPr="0016288C">
        <w:rPr>
          <w:rFonts w:ascii="Times New Roman" w:hAnsi="Times New Roman" w:cs="Times New Roman"/>
          <w:color w:val="000000" w:themeColor="text1"/>
        </w:rPr>
        <w:t>snow melt amounts</w:t>
      </w:r>
      <w:commentRangeEnd w:id="9"/>
      <w:r w:rsidRPr="0016288C">
        <w:rPr>
          <w:rStyle w:val="CommentReference"/>
          <w:rFonts w:ascii="Times New Roman" w:hAnsi="Times New Roman" w:cs="Times New Roman"/>
          <w:color w:val="000000" w:themeColor="text1"/>
        </w:rPr>
        <w:commentReference w:id="9"/>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10"/>
      <w:commentRangeStart w:id="11"/>
      <w:commentRangeStart w:id="12"/>
      <w:commentRangeStart w:id="13"/>
      <w:r w:rsidRPr="0016288C">
        <w:rPr>
          <w:rFonts w:ascii="Times New Roman" w:hAnsi="Times New Roman" w:cs="Times New Roman"/>
          <w:color w:val="000000" w:themeColor="text1"/>
        </w:rPr>
        <w:t>0.4</w:t>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Pr="0016288C">
        <w:rPr>
          <w:rStyle w:val="CommentReference"/>
          <w:rFonts w:ascii="Times New Roman" w:hAnsi="Times New Roman" w:cs="Times New Roman"/>
          <w:color w:val="000000" w:themeColor="text1"/>
        </w:rPr>
        <w:commentReference w:id="12"/>
      </w:r>
      <w:commentRangeEnd w:id="13"/>
      <w:r w:rsidR="00494297">
        <w:rPr>
          <w:rStyle w:val="CommentReference"/>
        </w:rPr>
        <w:commentReference w:id="13"/>
      </w:r>
      <w:r w:rsidRPr="0016288C">
        <w:rPr>
          <w:rFonts w:ascii="Times New Roman" w:hAnsi="Times New Roman" w:cs="Times New Roman"/>
          <w:color w:val="000000" w:themeColor="text1"/>
        </w:rPr>
        <w:t xml:space="preserve">. </w:t>
      </w:r>
      <w:commentRangeEnd w:id="8"/>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4"/>
      <w:r w:rsidR="009B1A20" w:rsidRPr="00EF599F">
        <w:rPr>
          <w:rFonts w:ascii="Times New Roman" w:hAnsi="Times New Roman" w:cs="Times New Roman"/>
          <w:color w:val="000000" w:themeColor="text1"/>
        </w:rPr>
        <w:t xml:space="preserve">Due to the record snowpack in 2017 </w:t>
      </w:r>
      <w:ins w:id="15"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6"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7"/>
      <w:r w:rsidR="009B1A20" w:rsidRPr="00EF599F">
        <w:rPr>
          <w:rFonts w:ascii="Times New Roman" w:hAnsi="Times New Roman" w:cs="Times New Roman"/>
          <w:color w:val="000000" w:themeColor="text1"/>
        </w:rPr>
        <w:t xml:space="preserve">(~220 cm) </w:t>
      </w:r>
      <w:commentRangeEnd w:id="17"/>
      <w:r w:rsidR="00EC3F6E">
        <w:rPr>
          <w:rStyle w:val="CommentReference"/>
        </w:rPr>
        <w:commentReference w:id="17"/>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4"/>
      <w:r w:rsidR="009B1A20">
        <w:rPr>
          <w:rStyle w:val="CommentReference"/>
        </w:rPr>
        <w:commentReference w:id="14"/>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commentRangeStart w:id="18"/>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00EC3F6E">
        <w:rPr>
          <w:rStyle w:val="CommentReference"/>
        </w:rPr>
        <w:commentReference w:id="18"/>
      </w:r>
    </w:p>
    <w:p w14:paraId="16010E33" w14:textId="0C6F5A70" w:rsidR="00CF5D1A" w:rsidRPr="0016288C" w:rsidRDefault="00CF5D1A" w:rsidP="00CF5D1A">
      <w:pPr>
        <w:pStyle w:val="Caption"/>
        <w:rPr>
          <w:rFonts w:ascii="Times New Roman" w:hAnsi="Times New Roman" w:cs="Times New Roman"/>
          <w:color w:val="000000" w:themeColor="text1"/>
        </w:rPr>
      </w:pPr>
      <w:bookmarkStart w:id="19" w:name="_Ref534405156"/>
      <w:r w:rsidRPr="0016288C">
        <w:rPr>
          <w:rFonts w:ascii="Times New Roman" w:hAnsi="Times New Roman" w:cs="Times New Roman"/>
          <w:color w:val="000000" w:themeColor="text1"/>
        </w:rPr>
        <w:t xml:space="preserve">Figure </w:t>
      </w:r>
      <w:bookmarkEnd w:id="19"/>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(Veg), Distance from nearest stream, topographic wetness index at a 10m resolution (TWI.10m), Upslope contributing area, 1973 vegetation (Veg73), topographic position index calculated at a scale of 300m (tpi_300m), </w:t>
      </w:r>
      <w:r w:rsidR="002A668D">
        <w:rPr>
          <w:rFonts w:ascii="Times New Roman" w:hAnsi="Times New Roman" w:cs="Times New Roman"/>
          <w:color w:val="000000" w:themeColor="text1"/>
        </w:rPr>
        <w:t>aspect, elevation, slope, maximum fire severity (</w:t>
      </w:r>
      <w:proofErr w:type="spellStart"/>
      <w:r w:rsidR="002A668D">
        <w:rPr>
          <w:rFonts w:ascii="Times New Roman" w:hAnsi="Times New Roman" w:cs="Times New Roman"/>
          <w:color w:val="000000" w:themeColor="text1"/>
        </w:rPr>
        <w:t>SevNum</w:t>
      </w:r>
      <w:proofErr w:type="spellEnd"/>
      <w:r w:rsidR="002A668D">
        <w:rPr>
          <w:rFonts w:ascii="Times New Roman" w:hAnsi="Times New Roman" w:cs="Times New Roman"/>
          <w:color w:val="000000" w:themeColor="text1"/>
        </w:rPr>
        <w:t>), days since January 1 for the measurement (DOY), years since fire, times burned, and year of the measurement.</w:t>
      </w:r>
    </w:p>
    <w:p w14:paraId="418A678F"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8658" cy="2969217"/>
                    </a:xfrm>
                    <a:prstGeom prst="rect">
                      <a:avLst/>
                    </a:prstGeom>
                  </pic:spPr>
                </pic:pic>
              </a:graphicData>
            </a:graphic>
          </wp:inline>
        </w:drawing>
      </w:r>
    </w:p>
    <w:p w14:paraId="0AD31611" w14:textId="77777777" w:rsidR="00CF5D1A" w:rsidRPr="0016288C" w:rsidRDefault="00CF5D1A" w:rsidP="00CF5D1A">
      <w:pPr>
        <w:pStyle w:val="Caption"/>
        <w:rPr>
          <w:rFonts w:ascii="Times New Roman" w:hAnsi="Times New Roman" w:cs="Times New Roman"/>
          <w:color w:val="000000" w:themeColor="text1"/>
        </w:rPr>
      </w:pPr>
      <w:bookmarkStart w:id="20" w:name="_Ref189030"/>
      <w:r w:rsidRPr="0016288C">
        <w:rPr>
          <w:rFonts w:ascii="Times New Roman" w:hAnsi="Times New Roman" w:cs="Times New Roman"/>
          <w:color w:val="000000" w:themeColor="text1"/>
        </w:rPr>
        <w:t xml:space="preserve">Figure </w:t>
      </w:r>
      <w:bookmarkEnd w:id="20"/>
      <w:r w:rsidRPr="0016288C">
        <w:rPr>
          <w:rFonts w:ascii="Times New Roman" w:hAnsi="Times New Roman" w:cs="Times New Roman"/>
          <w:noProof/>
          <w:color w:val="000000" w:themeColor="text1"/>
        </w:rPr>
        <w:t>C2</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0916" cy="2960909"/>
                    </a:xfrm>
                    <a:prstGeom prst="rect">
                      <a:avLst/>
                    </a:prstGeom>
                  </pic:spPr>
                </pic:pic>
              </a:graphicData>
            </a:graphic>
          </wp:inline>
        </w:drawing>
      </w:r>
    </w:p>
    <w:p w14:paraId="1AFC1737" w14:textId="3B27DF1D" w:rsidR="007549F4" w:rsidRPr="0016288C" w:rsidRDefault="00CF5D1A" w:rsidP="007549F4">
      <w:pPr>
        <w:pStyle w:val="Caption"/>
        <w:rPr>
          <w:rFonts w:ascii="Times New Roman" w:hAnsi="Times New Roman" w:cs="Times New Roman"/>
          <w:color w:val="000000" w:themeColor="text1"/>
        </w:rPr>
      </w:pPr>
      <w:bookmarkStart w:id="21" w:name="_Ref2328677"/>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C3</w:t>
      </w:r>
      <w:r w:rsidRPr="0016288C">
        <w:rPr>
          <w:rFonts w:ascii="Times New Roman" w:hAnsi="Times New Roman" w:cs="Times New Roman"/>
          <w:color w:val="000000" w:themeColor="text1"/>
        </w:rPr>
        <w:t>. Errors in predicting SLB soil moisture using a model trained on SLB data (grey) and on ICB data (red).</w:t>
      </w:r>
    </w:p>
    <w:sectPr w:rsidR="007549F4" w:rsidRPr="0016288C"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ens Stevens" w:date="2019-03-13T09:18:00Z" w:initials="JS">
    <w:p w14:paraId="5EBEFB7F" w14:textId="77777777" w:rsidR="00070B79" w:rsidRDefault="00070B79" w:rsidP="00070B79">
      <w:pPr>
        <w:pStyle w:val="CommentText"/>
      </w:pPr>
      <w:r>
        <w:rPr>
          <w:rStyle w:val="CommentReference"/>
        </w:rPr>
        <w:annotationRef/>
      </w:r>
      <w:r>
        <w:t>Might be better in methods.</w:t>
      </w:r>
    </w:p>
  </w:comment>
  <w:comment w:id="1" w:author="Gabrielle Boisrame" w:date="2019-03-15T14:29:00Z" w:initials="GB">
    <w:p w14:paraId="508CE9AE" w14:textId="77777777" w:rsidR="008E5EA9" w:rsidRDefault="008E5EA9" w:rsidP="008E5EA9">
      <w:pPr>
        <w:spacing w:after="120" w:line="480" w:lineRule="auto"/>
        <w:ind w:left="360" w:hanging="360"/>
      </w:pPr>
      <w:r>
        <w:rPr>
          <w:rStyle w:val="CommentReference"/>
        </w:rPr>
        <w:annotationRef/>
      </w:r>
      <w:r>
        <w:t xml:space="preserve">Jens, please add this citation: </w:t>
      </w:r>
    </w:p>
    <w:p w14:paraId="3D223367" w14:textId="3910B217" w:rsidR="008E5EA9" w:rsidRPr="001415F7" w:rsidRDefault="008E5EA9"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w:t>
      </w:r>
      <w:proofErr w:type="spellStart"/>
      <w:r w:rsidRPr="003D7AEE">
        <w:rPr>
          <w:lang w:eastAsia="ko-KR"/>
        </w:rPr>
        <w:t>Livneh</w:t>
      </w:r>
      <w:proofErr w:type="spellEnd"/>
      <w:r w:rsidRPr="003D7AEE">
        <w:rPr>
          <w:lang w:eastAsia="ko-KR"/>
        </w:rPr>
        <w:t>,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w:t>
      </w:r>
      <w:proofErr w:type="spellStart"/>
      <w:proofErr w:type="gramStart"/>
      <w:r>
        <w:rPr>
          <w:lang w:eastAsia="ko-KR"/>
        </w:rPr>
        <w:t>doi</w:t>
      </w:r>
      <w:proofErr w:type="spellEnd"/>
      <w:proofErr w:type="gramEnd"/>
      <w:r>
        <w:rPr>
          <w:lang w:eastAsia="ko-KR"/>
        </w:rPr>
        <w:t xml:space="preserve">: </w:t>
      </w:r>
      <w:hyperlink r:id="rId1" w:history="1">
        <w:r w:rsidRPr="002536A0">
          <w:rPr>
            <w:rStyle w:val="Hyperlink"/>
            <w:lang w:eastAsia="ko-KR"/>
          </w:rPr>
          <w:t>http://dx.doi.org/10.1016/j.jhydrol.2017.03.008</w:t>
        </w:r>
      </w:hyperlink>
    </w:p>
    <w:p w14:paraId="1C06881E" w14:textId="29E5445F" w:rsidR="008E5EA9" w:rsidRDefault="008E5EA9">
      <w:pPr>
        <w:pStyle w:val="CommentText"/>
      </w:pPr>
    </w:p>
  </w:comment>
  <w:comment w:id="2" w:author="Gabrielle Boisrame" w:date="2019-03-15T14:50:00Z" w:initials="GB">
    <w:p w14:paraId="4B67A43A" w14:textId="7A657309" w:rsidR="005E034E" w:rsidRDefault="005E034E">
      <w:pPr>
        <w:pStyle w:val="CommentText"/>
      </w:pPr>
      <w:r>
        <w:rPr>
          <w:rStyle w:val="CommentReference"/>
        </w:rPr>
        <w:annotationRef/>
      </w:r>
      <w:r>
        <w:t>Katya, can you insert your latest gap-filled precipitation estimate for WY 2016? Thank you!</w:t>
      </w:r>
    </w:p>
  </w:comment>
  <w:comment w:id="5" w:author="Gabrielle Boisrame" w:date="2019-03-15T13:26:00Z" w:initials="GB">
    <w:p w14:paraId="68FBA05E" w14:textId="77777777" w:rsidR="007549F4" w:rsidRDefault="007549F4">
      <w:pPr>
        <w:pStyle w:val="CommentText"/>
      </w:pPr>
      <w:r>
        <w:rPr>
          <w:rStyle w:val="CommentReference"/>
        </w:rPr>
        <w:annotationRef/>
      </w:r>
      <w:r>
        <w:t xml:space="preserve">More snowfall, or deeper snowpack? It could have snowed more in ICB, but if it the snow melted faster </w:t>
      </w:r>
      <w:proofErr w:type="spellStart"/>
      <w:r>
        <w:t>then</w:t>
      </w:r>
      <w:proofErr w:type="spellEnd"/>
      <w:r>
        <w:t xml:space="preserve"> the snow would not get as deep as in SCB. </w:t>
      </w:r>
    </w:p>
    <w:p w14:paraId="22D4EF12" w14:textId="77777777" w:rsidR="007549F4" w:rsidRDefault="007549F4">
      <w:pPr>
        <w:pStyle w:val="CommentText"/>
      </w:pPr>
    </w:p>
    <w:p w14:paraId="3CDBA362" w14:textId="441C162A" w:rsidR="007549F4" w:rsidRDefault="007549F4">
      <w:pPr>
        <w:pStyle w:val="CommentText"/>
      </w:pPr>
      <w:r>
        <w:t>Katya, have you estimated cumulative snowfall, just from adding up all the times in the dataset that snow depth increases?</w:t>
      </w:r>
    </w:p>
  </w:comment>
  <w:comment w:id="7" w:author="Jens Stevens" w:date="2019-03-10T17:06:00Z" w:initials="JS">
    <w:p w14:paraId="2219AD4B" w14:textId="77777777" w:rsidR="00CF5D1A" w:rsidRDefault="00CF5D1A"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9" w:author="Gabrielle Boisrame" w:date="2019-01-07T10:03:00Z" w:initials="GB">
    <w:p w14:paraId="4E19E3CC" w14:textId="77777777" w:rsidR="00CF5D1A" w:rsidRDefault="00CF5D1A" w:rsidP="00CF5D1A">
      <w:pPr>
        <w:pStyle w:val="CommentText"/>
      </w:pPr>
      <w:r>
        <w:rPr>
          <w:rStyle w:val="CommentReference"/>
        </w:rPr>
        <w:annotationRef/>
      </w:r>
      <w:r>
        <w:t>Please clarify how you are measuring snow melt here. Is it just a decrease in snowpack depth?</w:t>
      </w:r>
    </w:p>
  </w:comment>
  <w:comment w:id="10" w:author="Ekaterina Rakhmatulina" w:date="2019-01-04T19:48:00Z" w:initials="ER">
    <w:p w14:paraId="5244E2DF" w14:textId="77777777" w:rsidR="00CF5D1A" w:rsidRDefault="00CF5D1A" w:rsidP="00CF5D1A">
      <w:pPr>
        <w:pStyle w:val="CommentText"/>
      </w:pPr>
      <w:r>
        <w:rPr>
          <w:rStyle w:val="CommentReference"/>
        </w:rPr>
        <w:annotationRef/>
      </w:r>
      <w:r>
        <w:t>Check with the closest snow survey. But this will not change much of the results either way.</w:t>
      </w:r>
    </w:p>
  </w:comment>
  <w:comment w:id="11" w:author="Gabrielle Boisrame" w:date="2019-01-09T16:37:00Z" w:initials="GB">
    <w:p w14:paraId="37C07614" w14:textId="77777777" w:rsidR="00CF5D1A" w:rsidRDefault="00CF5D1A"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CF5D1A" w:rsidRDefault="00CF5D1A" w:rsidP="00CF5D1A">
      <w:pPr>
        <w:pStyle w:val="CommentText"/>
      </w:pPr>
    </w:p>
  </w:comment>
  <w:comment w:id="12" w:author="Ekaterina Rakhmatulina" w:date="2019-02-08T18:17:00Z" w:initials="ER">
    <w:p w14:paraId="31D03225" w14:textId="77777777" w:rsidR="00CF5D1A" w:rsidRDefault="00CF5D1A"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3" w:author="Jens Stevens" w:date="2019-03-14T15:22:00Z" w:initials="JS">
    <w:p w14:paraId="4D6FDD6E" w14:textId="63FCC550" w:rsidR="00494297" w:rsidRDefault="00494297">
      <w:pPr>
        <w:pStyle w:val="CommentText"/>
      </w:pPr>
      <w:r>
        <w:rPr>
          <w:rStyle w:val="CommentReference"/>
        </w:rPr>
        <w:annotationRef/>
      </w:r>
      <w:r>
        <w:t>Flagging this for additional follow-up betwee</w:t>
      </w:r>
      <w:r w:rsidR="007549F4">
        <w:t>n</w:t>
      </w:r>
      <w:r>
        <w:t xml:space="preserve"> G+K; we still might want to incorporate the Rowell Meadow density data (and let it vary temporally).</w:t>
      </w:r>
    </w:p>
  </w:comment>
  <w:comment w:id="8" w:author="Ekaterina Rakhmatulina" w:date="2019-01-03T17:17:00Z" w:initials="ER">
    <w:p w14:paraId="1B2084CB" w14:textId="77777777" w:rsidR="00CF5D1A" w:rsidRDefault="00CF5D1A"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7" w:author="Gabrielle Boisrame" w:date="2019-03-15T13:30:00Z" w:initials="GB">
    <w:p w14:paraId="751401BA" w14:textId="5A141D2B" w:rsidR="00EC3F6E" w:rsidRDefault="00EC3F6E">
      <w:pPr>
        <w:pStyle w:val="CommentText"/>
      </w:pPr>
      <w:r>
        <w:rPr>
          <w:rStyle w:val="CommentReference"/>
        </w:rPr>
        <w:annotationRef/>
      </w:r>
      <w:r>
        <w:t>I don’t think the camera was that high up. I think the cameras were &lt;6 feet above the ground. It’s the top of the weather stations that were ~220cm high.</w:t>
      </w:r>
    </w:p>
  </w:comment>
  <w:comment w:id="14" w:author="Jens Stevens" w:date="2019-03-14T15:38:00Z" w:initials="JS">
    <w:p w14:paraId="1F6D57AE" w14:textId="354B545C" w:rsidR="009B1A20" w:rsidRDefault="009B1A20">
      <w:pPr>
        <w:pStyle w:val="CommentText"/>
      </w:pPr>
      <w:r>
        <w:rPr>
          <w:rStyle w:val="CommentReference"/>
        </w:rPr>
        <w:annotationRef/>
      </w:r>
      <w:r>
        <w:t>How did you deal with this?</w:t>
      </w:r>
    </w:p>
  </w:comment>
  <w:comment w:id="18" w:author="Gabrielle Boisrame" w:date="2019-03-15T13:33:00Z" w:initials="GB">
    <w:p w14:paraId="1B813E13" w14:textId="70031B51" w:rsidR="00EC3F6E" w:rsidRDefault="00EC3F6E">
      <w:pPr>
        <w:pStyle w:val="CommentText"/>
      </w:pPr>
      <w:r>
        <w:rPr>
          <w:rStyle w:val="CommentReference"/>
        </w:rPr>
        <w:annotationRef/>
      </w:r>
      <w:r>
        <w:t>Gabrielle will make this plot prettier and the labels easier to read.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1B813E1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0B79"/>
    <w:rsid w:val="00073B35"/>
    <w:rsid w:val="000F21B7"/>
    <w:rsid w:val="0016288C"/>
    <w:rsid w:val="001668F1"/>
    <w:rsid w:val="001F4625"/>
    <w:rsid w:val="0025564C"/>
    <w:rsid w:val="00292D5F"/>
    <w:rsid w:val="002A668D"/>
    <w:rsid w:val="002B0A1B"/>
    <w:rsid w:val="002E3130"/>
    <w:rsid w:val="00335C43"/>
    <w:rsid w:val="00385DE6"/>
    <w:rsid w:val="003B4FA9"/>
    <w:rsid w:val="003C70D5"/>
    <w:rsid w:val="004225F2"/>
    <w:rsid w:val="00431E74"/>
    <w:rsid w:val="00441D44"/>
    <w:rsid w:val="0045798E"/>
    <w:rsid w:val="0049023C"/>
    <w:rsid w:val="00490CF8"/>
    <w:rsid w:val="00494297"/>
    <w:rsid w:val="00503803"/>
    <w:rsid w:val="00510998"/>
    <w:rsid w:val="00512CA7"/>
    <w:rsid w:val="00540299"/>
    <w:rsid w:val="00560192"/>
    <w:rsid w:val="00575D3F"/>
    <w:rsid w:val="0059455A"/>
    <w:rsid w:val="005C57E6"/>
    <w:rsid w:val="005C5E99"/>
    <w:rsid w:val="005D1C42"/>
    <w:rsid w:val="005E034E"/>
    <w:rsid w:val="005E06EB"/>
    <w:rsid w:val="00603013"/>
    <w:rsid w:val="0062731F"/>
    <w:rsid w:val="0062769E"/>
    <w:rsid w:val="00666AF0"/>
    <w:rsid w:val="006C1817"/>
    <w:rsid w:val="006E1EAA"/>
    <w:rsid w:val="006F395B"/>
    <w:rsid w:val="00753FBB"/>
    <w:rsid w:val="007549F4"/>
    <w:rsid w:val="007A3A61"/>
    <w:rsid w:val="007B375B"/>
    <w:rsid w:val="008231EE"/>
    <w:rsid w:val="0088600D"/>
    <w:rsid w:val="008A63EB"/>
    <w:rsid w:val="008E5EA9"/>
    <w:rsid w:val="00914AD8"/>
    <w:rsid w:val="009B1A20"/>
    <w:rsid w:val="009B5AB5"/>
    <w:rsid w:val="009E3B6B"/>
    <w:rsid w:val="009F6C63"/>
    <w:rsid w:val="00A23110"/>
    <w:rsid w:val="00A57443"/>
    <w:rsid w:val="00A867B5"/>
    <w:rsid w:val="00AF0E1F"/>
    <w:rsid w:val="00B013B9"/>
    <w:rsid w:val="00B736BF"/>
    <w:rsid w:val="00B91C1C"/>
    <w:rsid w:val="00BB3E45"/>
    <w:rsid w:val="00BF68B0"/>
    <w:rsid w:val="00C31BA2"/>
    <w:rsid w:val="00C4579B"/>
    <w:rsid w:val="00C55898"/>
    <w:rsid w:val="00C934CE"/>
    <w:rsid w:val="00CE2D4C"/>
    <w:rsid w:val="00CF5D1A"/>
    <w:rsid w:val="00D1115A"/>
    <w:rsid w:val="00D6377B"/>
    <w:rsid w:val="00DB2AE6"/>
    <w:rsid w:val="00DC0C89"/>
    <w:rsid w:val="00DD1691"/>
    <w:rsid w:val="00E218F9"/>
    <w:rsid w:val="00E64D9C"/>
    <w:rsid w:val="00EC3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microsoft.com/office/2016/09/relationships/commentsIds" Target="commentsIds.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www.prism.oregonstate.edu" TargetMode="External"/><Relationship Id="rId11" Type="http://schemas.openxmlformats.org/officeDocument/2006/relationships/image" Target="media/image5.png"/><Relationship Id="rId24" Type="http://schemas.openxmlformats.org/officeDocument/2006/relationships/theme" Target="theme/theme1.xml"/><Relationship Id="rId5" Type="http://schemas.microsoft.com/office/2011/relationships/commentsExtended" Target="commentsExtended.xml"/><Relationship Id="rId15" Type="http://schemas.openxmlformats.org/officeDocument/2006/relationships/image" Target="media/image9.png"/><Relationship Id="rId23" Type="http://schemas.microsoft.com/office/2011/relationships/people" Target="peop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comments" Target="commen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15</Pages>
  <Words>2314</Words>
  <Characters>13195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14</cp:revision>
  <dcterms:created xsi:type="dcterms:W3CDTF">2019-03-11T03:53:00Z</dcterms:created>
  <dcterms:modified xsi:type="dcterms:W3CDTF">2019-03-15T22:06:00Z</dcterms:modified>
</cp:coreProperties>
</file>