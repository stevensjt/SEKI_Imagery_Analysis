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9A9D7" w14:textId="77777777"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AX.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proofErr w:type="gramStart"/>
            <w:r w:rsidRPr="0016288C">
              <w:rPr>
                <w:rFonts w:ascii="Times New Roman" w:hAnsi="Times New Roman" w:cs="Times New Roman"/>
                <w:color w:val="000000" w:themeColor="text1"/>
                <w:sz w:val="24"/>
                <w:szCs w:val="24"/>
              </w:rPr>
              <w:t>Included in analyses?</w:t>
            </w:r>
            <w:proofErr w:type="gramEnd"/>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245F431A" w14:textId="3C3032C1" w:rsidR="00EB6236" w:rsidRDefault="00641B54">
      <w:pPr>
        <w:rPr>
          <w:rFonts w:ascii="Times New Roman" w:hAnsi="Times New Roman" w:cs="Times New Roman"/>
          <w:color w:val="000000" w:themeColor="text1"/>
        </w:rPr>
      </w:pPr>
      <w:r>
        <w:rPr>
          <w:rFonts w:ascii="Times New Roman" w:hAnsi="Times New Roman" w:cs="Times New Roman"/>
          <w:color w:val="000000" w:themeColor="text1"/>
        </w:rPr>
        <w:t xml:space="preserve">Table A.Y. </w:t>
      </w:r>
      <w:r w:rsidR="00EB6236">
        <w:rPr>
          <w:rFonts w:ascii="Times New Roman" w:hAnsi="Times New Roman" w:cs="Times New Roman"/>
          <w:color w:val="000000" w:themeColor="text1"/>
        </w:rPr>
        <w:t xml:space="preserve">Specific discharge </w:t>
      </w:r>
      <w:r w:rsidR="00EB6236">
        <w:rPr>
          <w:rFonts w:ascii="Times New Roman" w:hAnsi="Times New Roman" w:cs="Times New Roman"/>
        </w:rPr>
        <w:t>(total streamflow volume divided by watershed area)</w:t>
      </w:r>
      <w:r>
        <w:rPr>
          <w:rFonts w:ascii="Times New Roman" w:hAnsi="Times New Roman" w:cs="Times New Roman"/>
          <w:color w:val="000000" w:themeColor="text1"/>
        </w:rPr>
        <w:t xml:space="preserve"> from the Merced Watershed (which contains ICB) and South Fork Kings River Watershed (which contains SCB)</w:t>
      </w:r>
      <w:r w:rsidR="00EB6236">
        <w:rPr>
          <w:rFonts w:ascii="Times New Roman" w:hAnsi="Times New Roman" w:cs="Times New Roman"/>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proofErr w:type="spellStart"/>
            <w:r w:rsidRPr="003F2AD4">
              <w:rPr>
                <w:rFonts w:ascii="Times New Roman" w:hAnsi="Times New Roman" w:cs="Times New Roman"/>
                <w:b/>
                <w:color w:val="000000" w:themeColor="text1"/>
              </w:rPr>
              <w:t>Lat</w:t>
            </w:r>
            <w:proofErr w:type="spellEnd"/>
            <w:r w:rsidRPr="003F2AD4">
              <w:rPr>
                <w:rFonts w:ascii="Times New Roman" w:hAnsi="Times New Roman" w:cs="Times New Roman"/>
                <w:b/>
                <w:color w:val="000000" w:themeColor="text1"/>
              </w:rPr>
              <w: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N </w:t>
            </w:r>
            <w:r w:rsidR="00EB6236" w:rsidRPr="00EF599F">
              <w:rPr>
                <w:rFonts w:ascii="Times New Roman" w:hAnsi="Times New Roman" w:cs="Times New Roman"/>
              </w:rPr>
              <w:t xml:space="preserve"> 118</w:t>
            </w:r>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w:t>
            </w:r>
            <w:proofErr w:type="spellStart"/>
            <w:r w:rsidRPr="00EF599F">
              <w:rPr>
                <w:rFonts w:ascii="Times New Roman" w:hAnsi="Times New Roman" w:cs="Times New Roman"/>
              </w:rPr>
              <w:t>yr</w:t>
            </w:r>
            <w:proofErr w:type="spellEnd"/>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w:t>
            </w:r>
            <w:proofErr w:type="spellStart"/>
            <w:r w:rsidRPr="00EF599F">
              <w:rPr>
                <w:rFonts w:ascii="Times New Roman" w:hAnsi="Times New Roman" w:cs="Times New Roman"/>
              </w:rPr>
              <w:t>yr</w:t>
            </w:r>
            <w:proofErr w:type="spellEnd"/>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w:t>
            </w:r>
            <w:proofErr w:type="spellStart"/>
            <w:r w:rsidRPr="00DB2115">
              <w:rPr>
                <w:rFonts w:ascii="Times New Roman" w:hAnsi="Times New Roman" w:cs="Times New Roman"/>
                <w:color w:val="000000" w:themeColor="text1"/>
              </w:rPr>
              <w:t>AQWebPortal</w:t>
            </w:r>
            <w:proofErr w:type="spellEnd"/>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w:t>
            </w:r>
            <w:proofErr w:type="spellStart"/>
            <w:r>
              <w:rPr>
                <w:rFonts w:ascii="Times New Roman" w:hAnsi="Times New Roman" w:cs="Times New Roman"/>
              </w:rPr>
              <w:t>y</w:t>
            </w:r>
            <w:r w:rsidRPr="00EF599F">
              <w:rPr>
                <w:rFonts w:ascii="Times New Roman" w:hAnsi="Times New Roman" w:cs="Times New Roman"/>
              </w:rPr>
              <w:t>r</w:t>
            </w:r>
            <w:proofErr w:type="spellEnd"/>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1278C9A1"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Illilouette Creek at Illilouette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Modeled (Boisrame et al. </w:t>
            </w:r>
            <w:r>
              <w:rPr>
                <w:rFonts w:ascii="Times New Roman" w:hAnsi="Times New Roman" w:cs="Times New Roman"/>
                <w:color w:val="000000" w:themeColor="text1"/>
              </w:rPr>
              <w:lastRenderedPageBreak/>
              <w:t>2019, in review)</w:t>
            </w:r>
          </w:p>
        </w:tc>
        <w:tc>
          <w:tcPr>
            <w:tcW w:w="1530" w:type="dxa"/>
          </w:tcPr>
          <w:p w14:paraId="76BBB183" w14:textId="77777777" w:rsidR="00EB6236" w:rsidRDefault="00EB6236">
            <w:pPr>
              <w:rPr>
                <w:rFonts w:ascii="Times New Roman" w:hAnsi="Times New Roman" w:cs="Times New Roman"/>
                <w:color w:val="000000" w:themeColor="text1"/>
              </w:rPr>
            </w:pP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bookmarkStart w:id="0" w:name="_GoBack"/>
        <w:bookmarkEnd w:id="0"/>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 xml:space="preserve">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w:t>
            </w:r>
            <w:r>
              <w:rPr>
                <w:rFonts w:ascii="Times New Roman" w:hAnsi="Times New Roman" w:cs="Times New Roman"/>
                <w:color w:val="000000" w:themeColor="text1"/>
              </w:rPr>
              <w:t>43’53</w:t>
            </w:r>
            <w:r>
              <w:rPr>
                <w:rFonts w:ascii="Times New Roman" w:hAnsi="Times New Roman" w:cs="Times New Roman"/>
                <w:color w:val="000000" w:themeColor="text1"/>
              </w:rPr>
              <w:t>″ N 119°</w:t>
            </w:r>
            <w:r>
              <w:rPr>
                <w:rFonts w:ascii="Times New Roman" w:hAnsi="Times New Roman" w:cs="Times New Roman"/>
                <w:color w:val="000000" w:themeColor="text1"/>
              </w:rPr>
              <w:t>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w:t>
            </w:r>
            <w:proofErr w:type="spellStart"/>
            <w:r>
              <w:rPr>
                <w:rFonts w:ascii="Times New Roman" w:hAnsi="Times New Roman" w:cs="Times New Roman"/>
                <w:color w:val="000000" w:themeColor="text1"/>
              </w:rPr>
              <w:t>yr</w:t>
            </w:r>
            <w:proofErr w:type="spellEnd"/>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 xml:space="preserve">Merced River at </w:t>
            </w:r>
            <w:proofErr w:type="spellStart"/>
            <w:r>
              <w:rPr>
                <w:rFonts w:ascii="Times New Roman" w:hAnsi="Times New Roman" w:cs="Times New Roman"/>
              </w:rPr>
              <w:t>Pohono</w:t>
            </w:r>
            <w:proofErr w:type="spellEnd"/>
            <w:r>
              <w:rPr>
                <w:rFonts w:ascii="Times New Roman" w:hAnsi="Times New Roman" w:cs="Times New Roman"/>
              </w:rPr>
              <w:t xml:space="preserve"> 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w:t>
            </w:r>
            <w:proofErr w:type="spellStart"/>
            <w:r>
              <w:rPr>
                <w:rFonts w:ascii="Times New Roman" w:hAnsi="Times New Roman" w:cs="Times New Roman"/>
                <w:color w:val="000000" w:themeColor="text1"/>
              </w:rPr>
              <w:t>yr</w:t>
            </w:r>
            <w:proofErr w:type="spellEnd"/>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6ACDDE5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A: Sugarloaf Creek Basin and Illilouette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At Sugarloaf, comparison between manually collected soil moisture data measured in a grid around each weather station site and weather station recorded 12 cm soil moisture </w:t>
      </w:r>
      <w:proofErr w:type="gramStart"/>
      <w:r w:rsidRPr="0016288C">
        <w:rPr>
          <w:rFonts w:ascii="Times New Roman" w:hAnsi="Times New Roman" w:cs="Times New Roman"/>
          <w:color w:val="000000" w:themeColor="text1"/>
        </w:rPr>
        <w:t>was made</w:t>
      </w:r>
      <w:proofErr w:type="gramEnd"/>
      <w:r w:rsidRPr="0016288C">
        <w:rPr>
          <w:rFonts w:ascii="Times New Roman" w:hAnsi="Times New Roman" w:cs="Times New Roman"/>
          <w:color w:val="000000" w:themeColor="text1"/>
        </w:rPr>
        <w:t xml:space="preserve">. For a </w:t>
      </w:r>
      <w:proofErr w:type="gramStart"/>
      <w:r w:rsidRPr="0016288C">
        <w:rPr>
          <w:rFonts w:ascii="Times New Roman" w:hAnsi="Times New Roman" w:cs="Times New Roman"/>
          <w:color w:val="000000" w:themeColor="text1"/>
        </w:rPr>
        <w:t>spring</w:t>
      </w:r>
      <w:proofErr w:type="gramEnd"/>
      <w:r w:rsidRPr="0016288C">
        <w:rPr>
          <w:rFonts w:ascii="Times New Roman" w:hAnsi="Times New Roman" w:cs="Times New Roman"/>
          <w:color w:val="000000" w:themeColor="text1"/>
        </w:rPr>
        <w:t xml:space="preserve">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w:t>
      </w:r>
      <w:proofErr w:type="gramStart"/>
      <w:r w:rsidRPr="0016288C">
        <w:rPr>
          <w:rFonts w:ascii="Times New Roman" w:hAnsi="Times New Roman" w:cs="Times New Roman"/>
          <w:color w:val="000000" w:themeColor="text1"/>
        </w:rPr>
        <w:t>average soil water content</w:t>
      </w:r>
      <w:proofErr w:type="gramEnd"/>
      <w:r w:rsidRPr="0016288C">
        <w:rPr>
          <w:rFonts w:ascii="Times New Roman" w:hAnsi="Times New Roman" w:cs="Times New Roman"/>
          <w:color w:val="000000" w:themeColor="text1"/>
        </w:rPr>
        <w:t xml:space="preserve"> vertically from the surface to the depth of 12 cm. Meanwhile weather station’s moisture probe measures average soil water content horizontally at the depth of 12 cm. </w:t>
      </w:r>
    </w:p>
    <w:p w14:paraId="5381D0A9" w14:textId="549228F6" w:rsidR="00070B79" w:rsidRDefault="00070B79" w:rsidP="00CE2D4C">
      <w:pPr>
        <w:spacing w:line="480" w:lineRule="auto"/>
        <w:ind w:firstLine="720"/>
        <w:rPr>
          <w:rFonts w:ascii="Times New Roman" w:hAnsi="Times New Roman" w:cs="Times New Roman"/>
        </w:rPr>
      </w:pPr>
      <w:commentRangeStart w:id="1"/>
      <w:r w:rsidRPr="00CE2D4C">
        <w:rPr>
          <w:rFonts w:ascii="Times New Roman" w:hAnsi="Times New Roman" w:cs="Times New Roman"/>
        </w:rPr>
        <w:t xml:space="preserve">Cumulative shallow soil moisture gain (Table 1) </w:t>
      </w:r>
      <w:proofErr w:type="gramStart"/>
      <w:r w:rsidRPr="00CE2D4C">
        <w:rPr>
          <w:rFonts w:ascii="Times New Roman" w:hAnsi="Times New Roman" w:cs="Times New Roman"/>
        </w:rPr>
        <w:t>was calculated</w:t>
      </w:r>
      <w:proofErr w:type="gramEnd"/>
      <w:r w:rsidRPr="00CE2D4C">
        <w:rPr>
          <w:rFonts w:ascii="Times New Roman" w:hAnsi="Times New Roman" w:cs="Times New Roman"/>
        </w:rPr>
        <w:t xml:space="preserve"> from depth and time integrated soil moisture </w:t>
      </w:r>
      <w:proofErr w:type="spellStart"/>
      <w:r w:rsidRPr="00CE2D4C">
        <w:rPr>
          <w:rFonts w:ascii="Times New Roman" w:hAnsi="Times New Roman" w:cs="Times New Roman"/>
        </w:rPr>
        <w:t>timeseries</w:t>
      </w:r>
      <w:proofErr w:type="spellEnd"/>
      <w:r w:rsidRPr="00CE2D4C">
        <w:rPr>
          <w:rFonts w:ascii="Times New Roman" w:hAnsi="Times New Roman" w:cs="Times New Roman"/>
        </w:rPr>
        <w:t xml:space="preserve">. Cumulative soil moisture is another metric to gauge how much water shallow soils have received. It is a useful metric to approximate precipitation amounts when the tipping bucket record is missing or not reliable. Although in the case of saturated wetland sites, water gain </w:t>
      </w:r>
      <w:proofErr w:type="gramStart"/>
      <w:r w:rsidRPr="00CE2D4C">
        <w:rPr>
          <w:rFonts w:ascii="Times New Roman" w:hAnsi="Times New Roman" w:cs="Times New Roman"/>
        </w:rPr>
        <w:t>cannot be calculated</w:t>
      </w:r>
      <w:proofErr w:type="gramEnd"/>
      <w:r w:rsidRPr="00CE2D4C">
        <w:rPr>
          <w:rFonts w:ascii="Times New Roman" w:hAnsi="Times New Roman" w:cs="Times New Roman"/>
        </w:rPr>
        <w:t>.</w:t>
      </w:r>
      <w:commentRangeEnd w:id="1"/>
      <w:r w:rsidRPr="00CE2D4C">
        <w:rPr>
          <w:rStyle w:val="CommentReference"/>
        </w:rPr>
        <w:commentReference w:id="1"/>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t>
      </w:r>
      <w:proofErr w:type="gramStart"/>
      <w:r>
        <w:rPr>
          <w:rFonts w:ascii="Times New Roman" w:hAnsi="Times New Roman" w:cs="Times New Roman"/>
        </w:rPr>
        <w:t>were collected during installation of the soil moisture probes at each weather station, and analyzed for organic matter content as well as soil texture</w:t>
      </w:r>
      <w:proofErr w:type="gramEnd"/>
      <w:r>
        <w:rPr>
          <w:rFonts w:ascii="Times New Roman" w:hAnsi="Times New Roman" w:cs="Times New Roman"/>
        </w:rPr>
        <w:t xml:space="preserv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4D0B8DED"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Table A.1:  Soil texture and organic matter (OM) percent composition for soil samples collected at the weather stations at different depths</w:t>
      </w:r>
      <w:r w:rsidR="0025564C">
        <w:rPr>
          <w:rFonts w:ascii="Times New Roman" w:hAnsi="Times New Roman" w:cs="Times New Roman"/>
          <w:i/>
        </w:rPr>
        <w:t xml:space="preserve">. </w:t>
      </w:r>
      <w:r w:rsidR="00BE430B">
        <w:rPr>
          <w:rFonts w:ascii="Times New Roman" w:hAnsi="Times New Roman" w:cs="Times New Roman"/>
          <w:i/>
        </w:rPr>
        <w:t>For comparison, we also include a</w:t>
      </w:r>
      <w:r w:rsidR="0025564C">
        <w:rPr>
          <w:rFonts w:ascii="Times New Roman" w:hAnsi="Times New Roman" w:cs="Times New Roman"/>
          <w:i/>
        </w:rPr>
        <w:t xml:space="preserve">n additional dense meadow site near the </w:t>
      </w:r>
      <w:r>
        <w:rPr>
          <w:rFonts w:ascii="Times New Roman" w:hAnsi="Times New Roman" w:cs="Times New Roman"/>
          <w:i/>
        </w:rPr>
        <w:t>wetland weather station in ICB.</w:t>
      </w:r>
      <w:r w:rsidR="0025564C">
        <w:rPr>
          <w:rFonts w:ascii="Times New Roman" w:hAnsi="Times New Roman" w:cs="Times New Roman"/>
          <w:i/>
        </w:rPr>
        <w:t xml:space="preserve"> </w:t>
      </w:r>
      <w:r w:rsidR="00BE430B">
        <w:rPr>
          <w:rFonts w:ascii="Times New Roman" w:hAnsi="Times New Roman" w:cs="Times New Roman"/>
          <w:i/>
        </w:rPr>
        <w:t>“NA” indicates where there was insufficient sample for analysis</w:t>
      </w:r>
      <w:r w:rsidR="0025564C">
        <w:rPr>
          <w:rFonts w:ascii="Times New Roman" w:hAnsi="Times New Roman" w:cs="Times New Roman"/>
          <w:i/>
        </w:rPr>
        <w:t>.</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5B38B219"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w:t>
      </w:r>
      <w:proofErr w:type="gramStart"/>
      <w:r w:rsidRPr="0016288C">
        <w:rPr>
          <w:rFonts w:ascii="Times New Roman" w:hAnsi="Times New Roman" w:cs="Times New Roman"/>
          <w:color w:val="000000" w:themeColor="text1"/>
        </w:rPr>
        <w:t>ICB which</w:t>
      </w:r>
      <w:proofErr w:type="gramEnd"/>
      <w:r w:rsidRPr="0016288C">
        <w:rPr>
          <w:rFonts w:ascii="Times New Roman" w:hAnsi="Times New Roman" w:cs="Times New Roman"/>
          <w:color w:val="000000" w:themeColor="text1"/>
        </w:rPr>
        <w:t xml:space="preserve"> is predominantly vegetated </w:t>
      </w:r>
      <w:r w:rsidRPr="00070B79">
        <w:rPr>
          <w:rFonts w:ascii="Times New Roman" w:hAnsi="Times New Roman" w:cs="Times New Roman"/>
        </w:rPr>
        <w:t xml:space="preserve">with tall grasses. The </w:t>
      </w:r>
      <w:proofErr w:type="spellStart"/>
      <w:r w:rsidRPr="00070B79">
        <w:rPr>
          <w:rFonts w:ascii="Times New Roman" w:hAnsi="Times New Roman" w:cs="Times New Roman"/>
        </w:rPr>
        <w:t>shrubland</w:t>
      </w:r>
      <w:proofErr w:type="spellEnd"/>
      <w:r w:rsidRPr="00070B79">
        <w:rPr>
          <w:rFonts w:ascii="Times New Roman" w:hAnsi="Times New Roman" w:cs="Times New Roman"/>
        </w:rPr>
        <w:t xml:space="preserve">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w:t>
      </w:r>
      <w:proofErr w:type="spellStart"/>
      <w:r w:rsidR="008231EE">
        <w:rPr>
          <w:rFonts w:ascii="Times New Roman" w:hAnsi="Times New Roman" w:cs="Times New Roman"/>
        </w:rPr>
        <w:t>ceanothus</w:t>
      </w:r>
      <w:proofErr w:type="spellEnd"/>
      <w:r w:rsidRPr="00070B79">
        <w:rPr>
          <w:rFonts w:ascii="Times New Roman" w:hAnsi="Times New Roman" w:cs="Times New Roman"/>
        </w:rPr>
        <w:t xml:space="preserve"> (</w:t>
      </w:r>
      <w:proofErr w:type="spellStart"/>
      <w:r w:rsidRPr="00070B79">
        <w:rPr>
          <w:rFonts w:ascii="Times New Roman" w:hAnsi="Times New Roman" w:cs="Times New Roman"/>
          <w:i/>
        </w:rPr>
        <w:t>Ceanothus</w:t>
      </w:r>
      <w:proofErr w:type="spellEnd"/>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 xml:space="preserve">in bare soils with little live vegetation for the following 2018 WY. In comparison, the SCB shrub site contains a dense growth of young conifers with a mix of </w:t>
      </w:r>
      <w:proofErr w:type="spellStart"/>
      <w:r w:rsidR="008231EE" w:rsidRPr="0016288C">
        <w:rPr>
          <w:rFonts w:ascii="Times New Roman" w:hAnsi="Times New Roman" w:cs="Times New Roman"/>
          <w:color w:val="000000" w:themeColor="text1"/>
        </w:rPr>
        <w:t>ceanothus</w:t>
      </w:r>
      <w:proofErr w:type="spellEnd"/>
      <w:r w:rsidR="008231EE" w:rsidRPr="0016288C">
        <w:rPr>
          <w:rFonts w:ascii="Times New Roman" w:hAnsi="Times New Roman" w:cs="Times New Roman"/>
          <w:color w:val="000000" w:themeColor="text1"/>
        </w:rPr>
        <w:t>.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p>
    <w:p w14:paraId="46743F69" w14:textId="6B4DEADC" w:rsidR="008231EE"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w:t>
      </w:r>
      <w:proofErr w:type="gramStart"/>
      <w:r w:rsidR="008231EE" w:rsidRPr="00070B79">
        <w:rPr>
          <w:rFonts w:ascii="Times New Roman" w:hAnsi="Times New Roman" w:cs="Times New Roman"/>
        </w:rPr>
        <w:t>There were at least two non-recorded precipitation events during the time the stations were non-operational.</w:t>
      </w:r>
      <w:proofErr w:type="gramEnd"/>
      <w:r w:rsidR="008231EE" w:rsidRPr="00070B79">
        <w:rPr>
          <w:rFonts w:ascii="Times New Roman" w:hAnsi="Times New Roman" w:cs="Times New Roman"/>
        </w:rPr>
        <w:t xml:space="preserve">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7"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2"/>
      <w:r w:rsidR="008231EE" w:rsidRPr="00C6666E">
        <w:rPr>
          <w:rFonts w:ascii="Times New Roman" w:hAnsi="Times New Roman" w:cs="Times New Roman"/>
          <w:color w:val="FF0000"/>
        </w:rPr>
        <w:t>CITE</w:t>
      </w:r>
      <w:commentRangeEnd w:id="2"/>
      <w:r w:rsidR="008E5EA9" w:rsidRPr="00C6666E">
        <w:rPr>
          <w:rStyle w:val="CommentReference"/>
          <w:color w:val="FF0000"/>
        </w:rPr>
        <w:commentReference w:id="2"/>
      </w:r>
      <w:r w:rsidR="008231EE">
        <w:rPr>
          <w:rFonts w:ascii="Times New Roman" w:hAnsi="Times New Roman" w:cs="Times New Roman"/>
        </w:rPr>
        <w:t xml:space="preserve">). However, the fact that our weather stations consistently estimated less precipitation than PRISM could be partly due to precipitation that </w:t>
      </w:r>
      <w:proofErr w:type="gramStart"/>
      <w:r w:rsidR="008231EE">
        <w:rPr>
          <w:rFonts w:ascii="Times New Roman" w:hAnsi="Times New Roman" w:cs="Times New Roman"/>
        </w:rPr>
        <w:t>was not captured</w:t>
      </w:r>
      <w:proofErr w:type="gramEnd"/>
      <w:r w:rsidR="008231EE">
        <w:rPr>
          <w:rFonts w:ascii="Times New Roman" w:hAnsi="Times New Roman" w:cs="Times New Roman"/>
        </w:rPr>
        <w:t xml:space="preserve"> by our gauges due to damage from animal activity or extreme weather.</w:t>
      </w: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3"/>
            <w:r>
              <w:t>?</w:t>
            </w:r>
            <w:commentRangeEnd w:id="3"/>
            <w:r>
              <w:rPr>
                <w:rStyle w:val="CommentReference"/>
              </w:rPr>
              <w:commentReference w:id="3"/>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lastRenderedPageBreak/>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69126A8A" w14:textId="7F9C4D7A" w:rsidR="008E5EA9" w:rsidRDefault="008E5EA9" w:rsidP="00641B54">
      <w:pPr>
        <w:rPr>
          <w:rFonts w:ascii="Times New Roman" w:hAnsi="Times New Roman" w:cs="Times New Roman"/>
          <w:i/>
        </w:rPr>
      </w:pPr>
      <w:r>
        <w:rPr>
          <w:rFonts w:ascii="Times New Roman" w:hAnsi="Times New Roman" w:cs="Times New Roman"/>
          <w:i/>
        </w:rPr>
        <w:t xml:space="preserve">Table A.2. Annual precipitation estimates for water years (WY) 2017 and 2018. Weather station estimates </w:t>
      </w:r>
      <w:proofErr w:type="gramStart"/>
      <w:r>
        <w:rPr>
          <w:rFonts w:ascii="Times New Roman" w:hAnsi="Times New Roman" w:cs="Times New Roman"/>
          <w:i/>
        </w:rPr>
        <w:t>are averaged</w:t>
      </w:r>
      <w:proofErr w:type="gramEnd"/>
      <w:r>
        <w:rPr>
          <w:rFonts w:ascii="Times New Roman" w:hAnsi="Times New Roman" w:cs="Times New Roman"/>
          <w:i/>
        </w:rPr>
        <w:t xml:space="preserve">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2A5536BC" w14:textId="77777777" w:rsidR="00641B54" w:rsidRPr="008E5EA9" w:rsidRDefault="00641B54" w:rsidP="00641B54">
      <w:pPr>
        <w:rPr>
          <w:rFonts w:ascii="Times New Roman" w:hAnsi="Times New Roman" w:cs="Times New Roman"/>
          <w:i/>
        </w:rPr>
      </w:pP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EB6236" w:rsidRPr="00A62C82" w:rsidRDefault="00EB6236"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" fillcolor="white [3201]" stroked="f" strokeweight=".5pt">
                <v:textbox>
                  <w:txbxContent>
                    <w:p w14:paraId="4A46DA45" w14:textId="77777777" w:rsidR="00EB6236" w:rsidRPr="00A62C82" w:rsidRDefault="00EB6236"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EB6236" w:rsidRPr="00A62C82" w:rsidRDefault="00EB6236"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" fillcolor="white [3201]" stroked="f" strokeweight=".5pt">
                <v:textbox>
                  <w:txbxContent>
                    <w:p w14:paraId="29B11711" w14:textId="77777777" w:rsidR="00EB6236" w:rsidRPr="00A62C82" w:rsidRDefault="00EB6236"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EB6236" w:rsidRPr="00A62C82" w:rsidRDefault="00EB6236"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" fillcolor="white [3201]" stroked="f" strokeweight=".5pt">
                <v:textbox>
                  <w:txbxContent>
                    <w:p w14:paraId="5B372EFA" w14:textId="77777777" w:rsidR="00EB6236" w:rsidRPr="00A62C82" w:rsidRDefault="00EB6236"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EB6236" w:rsidRPr="00A62C82" w:rsidRDefault="00EB6236"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" fillcolor="white [3201]" stroked="f" strokeweight=".5pt">
                <v:textbox>
                  <w:txbxContent>
                    <w:p w14:paraId="258185EF" w14:textId="77777777" w:rsidR="00EB6236" w:rsidRPr="00A62C82" w:rsidRDefault="00EB6236"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EB6236" w:rsidRPr="00A62C82" w:rsidRDefault="00EB6236"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" fillcolor="white [3201]" stroked="f" strokeweight=".5pt">
                <v:textbox>
                  <w:txbxContent>
                    <w:p w14:paraId="7F129B89" w14:textId="77777777" w:rsidR="00EB6236" w:rsidRPr="00A62C82" w:rsidRDefault="00EB6236"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EB6236" w:rsidRPr="00A62C82" w:rsidRDefault="00EB6236"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" fillcolor="white [3201]" stroked="f" strokeweight=".5pt">
                <v:textbox>
                  <w:txbxContent>
                    <w:p w14:paraId="148981D5" w14:textId="77777777" w:rsidR="00EB6236" w:rsidRPr="00A62C82" w:rsidRDefault="00EB6236"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A.2: Images of weather stations taken on October </w:t>
      </w:r>
      <w:proofErr w:type="gramStart"/>
      <w:r w:rsidRPr="0016288C">
        <w:rPr>
          <w:rFonts w:ascii="Times New Roman" w:hAnsi="Times New Roman" w:cs="Times New Roman"/>
          <w:color w:val="000000" w:themeColor="text1"/>
        </w:rPr>
        <w:t>11</w:t>
      </w:r>
      <w:r w:rsidRPr="0016288C">
        <w:rPr>
          <w:rFonts w:ascii="Times New Roman" w:hAnsi="Times New Roman" w:cs="Times New Roman"/>
          <w:color w:val="000000" w:themeColor="text1"/>
          <w:vertAlign w:val="superscript"/>
        </w:rPr>
        <w:t>th</w:t>
      </w:r>
      <w:proofErr w:type="gramEnd"/>
      <w:r w:rsidRPr="0016288C">
        <w:rPr>
          <w:rFonts w:ascii="Times New Roman" w:hAnsi="Times New Roman" w:cs="Times New Roman"/>
          <w:color w:val="000000" w:themeColor="text1"/>
        </w:rPr>
        <w:t>, 2015 by installed snow cameras in Illilouette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proofErr w:type="gramStart"/>
      <w:r w:rsidRPr="0016288C">
        <w:rPr>
          <w:rFonts w:ascii="Times New Roman" w:hAnsi="Times New Roman" w:cs="Times New Roman"/>
          <w:color w:val="000000" w:themeColor="text1"/>
        </w:rPr>
        <w:lastRenderedPageBreak/>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Figure A.4: volumetric water content [</w:t>
      </w:r>
      <w:proofErr w:type="gramStart"/>
      <w:r w:rsidRPr="0016288C">
        <w:rPr>
          <w:rFonts w:ascii="Times New Roman" w:hAnsi="Times New Roman" w:cs="Times New Roman"/>
          <w:color w:val="000000" w:themeColor="text1"/>
        </w:rPr>
        <w:t>%</w:t>
      </w:r>
      <w:proofErr w:type="gramEnd"/>
      <w:r w:rsidRPr="0016288C">
        <w:rPr>
          <w:rFonts w:ascii="Times New Roman" w:hAnsi="Times New Roman" w:cs="Times New Roman"/>
          <w:color w:val="000000" w:themeColor="text1"/>
        </w:rPr>
        <w:t xml:space="preserve">] shallow (12 cm), mid (60 cm), and deep (100 cm) soils as measured by wetland (top plot), shrub (middle plot), and forest (bottom plot) weather stations in Illilouette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w:t>
      </w:r>
      <w:proofErr w:type="gramStart"/>
      <w:r w:rsidRPr="0016288C">
        <w:rPr>
          <w:rFonts w:ascii="Times New Roman" w:hAnsi="Times New Roman" w:cs="Times New Roman"/>
          <w:color w:val="000000" w:themeColor="text1"/>
        </w:rPr>
        <w:t>snow melt</w:t>
      </w:r>
      <w:proofErr w:type="gramEnd"/>
      <w:r w:rsidRPr="0016288C">
        <w:rPr>
          <w:rFonts w:ascii="Times New Roman" w:hAnsi="Times New Roman" w:cs="Times New Roman"/>
          <w:color w:val="000000" w:themeColor="text1"/>
        </w:rPr>
        <w:t xml:space="preserve"> is presented as vertical bars. Gray horizontal lines represent period of time when snow is present around the base of the weather station. Water year (WY) summaries </w:t>
      </w:r>
      <w:proofErr w:type="gramStart"/>
      <w:r w:rsidRPr="0016288C">
        <w:rPr>
          <w:rFonts w:ascii="Times New Roman" w:hAnsi="Times New Roman" w:cs="Times New Roman"/>
          <w:color w:val="000000" w:themeColor="text1"/>
        </w:rPr>
        <w:t>are also provided</w:t>
      </w:r>
      <w:proofErr w:type="gramEnd"/>
      <w:r w:rsidRPr="0016288C">
        <w:rPr>
          <w:rFonts w:ascii="Times New Roman" w:hAnsi="Times New Roman" w:cs="Times New Roman"/>
          <w:color w:val="000000" w:themeColor="text1"/>
        </w:rPr>
        <w:t xml:space="preserve">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4" w:name="_Ref534405693"/>
      <w:r w:rsidRPr="0016288C">
        <w:rPr>
          <w:rFonts w:ascii="Times New Roman" w:hAnsi="Times New Roman" w:cs="Times New Roman"/>
          <w:color w:val="000000" w:themeColor="text1"/>
        </w:rPr>
        <w:t xml:space="preserve">Figure </w:t>
      </w:r>
      <w:bookmarkEnd w:id="4"/>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t>
      </w:r>
      <w:proofErr w:type="gramStart"/>
      <w:r w:rsidRPr="0016288C">
        <w:rPr>
          <w:rFonts w:ascii="Times New Roman" w:hAnsi="Times New Roman" w:cs="Times New Roman"/>
          <w:color w:val="000000" w:themeColor="text1"/>
        </w:rPr>
        <w:t>was observed</w:t>
      </w:r>
      <w:proofErr w:type="gramEnd"/>
      <w:r w:rsidRPr="0016288C">
        <w:rPr>
          <w:rFonts w:ascii="Times New Roman" w:hAnsi="Times New Roman" w:cs="Times New Roman"/>
          <w:color w:val="000000" w:themeColor="text1"/>
        </w:rPr>
        <w:t xml:space="preserve">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w:t>
      </w:r>
      <w:proofErr w:type="gramStart"/>
      <w:r w:rsidRPr="0016288C">
        <w:rPr>
          <w:rFonts w:ascii="Times New Roman" w:hAnsi="Times New Roman" w:cs="Times New Roman"/>
          <w:color w:val="000000" w:themeColor="text1"/>
        </w:rPr>
        <w:t>being covered</w:t>
      </w:r>
      <w:proofErr w:type="gramEnd"/>
      <w:r w:rsidRPr="0016288C">
        <w:rPr>
          <w:rFonts w:ascii="Times New Roman" w:hAnsi="Times New Roman" w:cs="Times New Roman"/>
          <w:color w:val="000000" w:themeColor="text1"/>
        </w:rPr>
        <w:t xml:space="preserve"> with snow for much of the 2017 WY. However, it is clear that SCB had </w:t>
      </w:r>
      <w:commentRangeStart w:id="5"/>
      <w:r w:rsidRPr="0016288C">
        <w:rPr>
          <w:rFonts w:ascii="Times New Roman" w:hAnsi="Times New Roman" w:cs="Times New Roman"/>
          <w:color w:val="000000" w:themeColor="text1"/>
        </w:rPr>
        <w:t xml:space="preserve">more snow </w:t>
      </w:r>
      <w:commentRangeEnd w:id="5"/>
      <w:r w:rsidR="007549F4">
        <w:rPr>
          <w:rStyle w:val="CommentReference"/>
        </w:rPr>
        <w:commentReference w:id="5"/>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w:t>
      </w:r>
      <w:proofErr w:type="gramStart"/>
      <w:r w:rsidRPr="0016288C">
        <w:rPr>
          <w:rFonts w:ascii="Times New Roman" w:hAnsi="Times New Roman" w:cs="Times New Roman"/>
          <w:color w:val="000000" w:themeColor="text1"/>
        </w:rPr>
        <w:t>ICB</w:t>
      </w:r>
      <w:proofErr w:type="gramEnd"/>
      <w:r w:rsidRPr="0016288C">
        <w:rPr>
          <w:rFonts w:ascii="Times New Roman" w:hAnsi="Times New Roman" w:cs="Times New Roman"/>
          <w:color w:val="000000" w:themeColor="text1"/>
        </w:rPr>
        <w:t xml:space="preserve">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6" w:name="_Ref534405756"/>
      <w:commentRangeStart w:id="7"/>
      <w:r w:rsidRPr="0016288C">
        <w:rPr>
          <w:rFonts w:ascii="Times New Roman" w:hAnsi="Times New Roman" w:cs="Times New Roman"/>
          <w:color w:val="000000" w:themeColor="text1"/>
        </w:rPr>
        <w:t xml:space="preserve">Figure </w:t>
      </w:r>
      <w:bookmarkEnd w:id="6"/>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Illilouette Creek Basin (bottom) as measured from images taken four times each day at wetland, shrub, and forest weather station sites. Additionally, error bars (squares indicating mean, and bars indicating standard deviation) </w:t>
      </w:r>
      <w:proofErr w:type="gramStart"/>
      <w:r w:rsidRPr="0016288C">
        <w:rPr>
          <w:rFonts w:ascii="Times New Roman" w:hAnsi="Times New Roman" w:cs="Times New Roman"/>
          <w:color w:val="000000" w:themeColor="text1"/>
        </w:rPr>
        <w:t>are shown</w:t>
      </w:r>
      <w:proofErr w:type="gramEnd"/>
      <w:r w:rsidRPr="0016288C">
        <w:rPr>
          <w:rFonts w:ascii="Times New Roman" w:hAnsi="Times New Roman" w:cs="Times New Roman"/>
          <w:color w:val="000000" w:themeColor="text1"/>
        </w:rPr>
        <w:t xml:space="preserve"> for manually measured snow depths in ICB. </w:t>
      </w:r>
      <w:commentRangeEnd w:id="7"/>
      <w:r w:rsidRPr="0016288C">
        <w:rPr>
          <w:rStyle w:val="CommentReference"/>
          <w:i w:val="0"/>
          <w:iCs w:val="0"/>
          <w:color w:val="000000" w:themeColor="text1"/>
        </w:rPr>
        <w:commentReference w:id="7"/>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7777777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Appendix B: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w:t>
      </w:r>
      <w:proofErr w:type="spellStart"/>
      <w:r w:rsidRPr="0016288C">
        <w:rPr>
          <w:rFonts w:ascii="Times New Roman" w:hAnsi="Times New Roman" w:cs="Times New Roman"/>
          <w:color w:val="000000" w:themeColor="text1"/>
        </w:rPr>
        <w:t>timeseries</w:t>
      </w:r>
      <w:proofErr w:type="spellEnd"/>
      <w:r w:rsidRPr="0016288C">
        <w:rPr>
          <w:rFonts w:ascii="Times New Roman" w:hAnsi="Times New Roman" w:cs="Times New Roman"/>
          <w:color w:val="000000" w:themeColor="text1"/>
        </w:rPr>
        <w:t xml:space="preserve"> was to remove all incorrect precipitation records. This includes times when the rain gauge is upside down or damaged in any other visible way, or when false precipitation measurements are clearly caused by a person or animal moving the gauge (e.g., when maintenance occurred or when </w:t>
      </w:r>
      <w:proofErr w:type="gramStart"/>
      <w:r w:rsidRPr="0016288C">
        <w:rPr>
          <w:rFonts w:ascii="Times New Roman" w:hAnsi="Times New Roman" w:cs="Times New Roman"/>
          <w:color w:val="000000" w:themeColor="text1"/>
        </w:rPr>
        <w:t>time lapse</w:t>
      </w:r>
      <w:proofErr w:type="gramEnd"/>
      <w:r w:rsidRPr="0016288C">
        <w:rPr>
          <w:rFonts w:ascii="Times New Roman" w:hAnsi="Times New Roman" w:cs="Times New Roman"/>
          <w:color w:val="000000" w:themeColor="text1"/>
        </w:rPr>
        <w:t xml:space="preserv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t>
      </w:r>
      <w:proofErr w:type="gramStart"/>
      <w:r w:rsidRPr="0016288C">
        <w:rPr>
          <w:rFonts w:ascii="Times New Roman" w:hAnsi="Times New Roman" w:cs="Times New Roman"/>
          <w:color w:val="000000" w:themeColor="text1"/>
        </w:rPr>
        <w:t>was covered</w:t>
      </w:r>
      <w:proofErr w:type="gramEnd"/>
      <w:r w:rsidRPr="0016288C">
        <w:rPr>
          <w:rFonts w:ascii="Times New Roman" w:hAnsi="Times New Roman" w:cs="Times New Roman"/>
          <w:color w:val="000000" w:themeColor="text1"/>
        </w:rPr>
        <w:t xml:space="preserve"> with snow. After this step, in Sugarloaf Creek Basin, 32% of precipitation at the forest, 25% at the shrub, and 27% at the wetland station was missing. In Illilouette Creek Basin, these percentages </w:t>
      </w:r>
      <w:proofErr w:type="gramStart"/>
      <w:r w:rsidRPr="0016288C">
        <w:rPr>
          <w:rFonts w:ascii="Times New Roman" w:hAnsi="Times New Roman" w:cs="Times New Roman"/>
          <w:color w:val="000000" w:themeColor="text1"/>
        </w:rPr>
        <w:t>were:</w:t>
      </w:r>
      <w:proofErr w:type="gramEnd"/>
      <w:r w:rsidRPr="0016288C">
        <w:rPr>
          <w:rFonts w:ascii="Times New Roman" w:hAnsi="Times New Roman" w:cs="Times New Roman"/>
          <w:color w:val="000000" w:themeColor="text1"/>
        </w:rPr>
        <w:t xml:space="preserv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8"/>
      <w:r w:rsidRPr="0016288C">
        <w:rPr>
          <w:rFonts w:ascii="Times New Roman" w:hAnsi="Times New Roman" w:cs="Times New Roman"/>
          <w:color w:val="000000" w:themeColor="text1"/>
        </w:rPr>
        <w:t xml:space="preserve">If all three stations were missing precipitation record, then a combination of </w:t>
      </w:r>
      <w:commentRangeStart w:id="9"/>
      <w:proofErr w:type="gramStart"/>
      <w:r w:rsidRPr="0016288C">
        <w:rPr>
          <w:rFonts w:ascii="Times New Roman" w:hAnsi="Times New Roman" w:cs="Times New Roman"/>
          <w:color w:val="000000" w:themeColor="text1"/>
        </w:rPr>
        <w:t>snow melt</w:t>
      </w:r>
      <w:proofErr w:type="gramEnd"/>
      <w:r w:rsidRPr="0016288C">
        <w:rPr>
          <w:rFonts w:ascii="Times New Roman" w:hAnsi="Times New Roman" w:cs="Times New Roman"/>
          <w:color w:val="000000" w:themeColor="text1"/>
        </w:rPr>
        <w:t xml:space="preserve"> amounts</w:t>
      </w:r>
      <w:commentRangeEnd w:id="9"/>
      <w:r w:rsidRPr="0016288C">
        <w:rPr>
          <w:rStyle w:val="CommentReference"/>
          <w:rFonts w:ascii="Times New Roman" w:hAnsi="Times New Roman" w:cs="Times New Roman"/>
          <w:color w:val="000000" w:themeColor="text1"/>
        </w:rPr>
        <w:commentReference w:id="9"/>
      </w:r>
      <w:r w:rsidRPr="0016288C">
        <w:rPr>
          <w:rFonts w:ascii="Times New Roman" w:hAnsi="Times New Roman" w:cs="Times New Roman"/>
          <w:color w:val="000000" w:themeColor="text1"/>
        </w:rPr>
        <w:t xml:space="preserve"> and shallow soil water inputs was used to gap-fill the record (Figure B.1). </w:t>
      </w:r>
      <w:proofErr w:type="gramStart"/>
      <w:r w:rsidRPr="0016288C">
        <w:rPr>
          <w:rFonts w:ascii="Times New Roman" w:hAnsi="Times New Roman" w:cs="Times New Roman"/>
          <w:color w:val="000000" w:themeColor="text1"/>
        </w:rPr>
        <w:t>Snow melt</w:t>
      </w:r>
      <w:proofErr w:type="gramEnd"/>
      <w:r w:rsidRPr="0016288C">
        <w:rPr>
          <w:rFonts w:ascii="Times New Roman" w:hAnsi="Times New Roman" w:cs="Times New Roman"/>
          <w:color w:val="000000" w:themeColor="text1"/>
        </w:rPr>
        <w:t xml:space="preserve"> was measured as a decrease in snow depth. Snow depth </w:t>
      </w:r>
      <w:proofErr w:type="gramStart"/>
      <w:r w:rsidRPr="0016288C">
        <w:rPr>
          <w:rFonts w:ascii="Times New Roman" w:hAnsi="Times New Roman" w:cs="Times New Roman"/>
          <w:color w:val="000000" w:themeColor="text1"/>
        </w:rPr>
        <w:t>was converted</w:t>
      </w:r>
      <w:proofErr w:type="gramEnd"/>
      <w:r w:rsidRPr="0016288C">
        <w:rPr>
          <w:rFonts w:ascii="Times New Roman" w:hAnsi="Times New Roman" w:cs="Times New Roman"/>
          <w:color w:val="000000" w:themeColor="text1"/>
        </w:rPr>
        <w:t xml:space="preserve"> to water equivalent using density of </w:t>
      </w:r>
      <w:commentRangeStart w:id="10"/>
      <w:commentRangeStart w:id="11"/>
      <w:commentRangeStart w:id="12"/>
      <w:commentRangeStart w:id="13"/>
      <w:r w:rsidRPr="0016288C">
        <w:rPr>
          <w:rFonts w:ascii="Times New Roman" w:hAnsi="Times New Roman" w:cs="Times New Roman"/>
          <w:color w:val="000000" w:themeColor="text1"/>
        </w:rPr>
        <w:t>0.4</w:t>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Pr="0016288C">
        <w:rPr>
          <w:rStyle w:val="CommentReference"/>
          <w:rFonts w:ascii="Times New Roman" w:hAnsi="Times New Roman" w:cs="Times New Roman"/>
          <w:color w:val="000000" w:themeColor="text1"/>
        </w:rPr>
        <w:commentReference w:id="12"/>
      </w:r>
      <w:commentRangeEnd w:id="13"/>
      <w:r w:rsidR="00494297">
        <w:rPr>
          <w:rStyle w:val="CommentReference"/>
        </w:rPr>
        <w:commentReference w:id="13"/>
      </w:r>
      <w:r w:rsidRPr="0016288C">
        <w:rPr>
          <w:rFonts w:ascii="Times New Roman" w:hAnsi="Times New Roman" w:cs="Times New Roman"/>
          <w:color w:val="000000" w:themeColor="text1"/>
        </w:rPr>
        <w:t xml:space="preserve">. </w:t>
      </w:r>
      <w:commentRangeEnd w:id="8"/>
      <w:proofErr w:type="gramStart"/>
      <w:r w:rsidRPr="0016288C">
        <w:rPr>
          <w:rFonts w:ascii="Times New Roman" w:hAnsi="Times New Roman" w:cs="Times New Roman"/>
          <w:color w:val="000000" w:themeColor="text1"/>
        </w:rPr>
        <w:t>and</w:t>
      </w:r>
      <w:proofErr w:type="gramEnd"/>
      <w:r w:rsidRPr="0016288C">
        <w:rPr>
          <w:rFonts w:ascii="Times New Roman" w:hAnsi="Times New Roman" w:cs="Times New Roman"/>
          <w:color w:val="000000" w:themeColor="text1"/>
        </w:rPr>
        <w:t xml:space="preserve"> then was rounded to the nearest 0.1 inch </w:t>
      </w:r>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4"/>
      <w:r w:rsidR="009B1A20" w:rsidRPr="00EF599F">
        <w:rPr>
          <w:rFonts w:ascii="Times New Roman" w:hAnsi="Times New Roman" w:cs="Times New Roman"/>
          <w:color w:val="000000" w:themeColor="text1"/>
        </w:rPr>
        <w:t xml:space="preserve">Due to the record snowpack in 2017 </w:t>
      </w:r>
      <w:ins w:id="15"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6"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7"/>
      <w:r w:rsidR="009B1A20" w:rsidRPr="00EF599F">
        <w:rPr>
          <w:rFonts w:ascii="Times New Roman" w:hAnsi="Times New Roman" w:cs="Times New Roman"/>
          <w:color w:val="000000" w:themeColor="text1"/>
        </w:rPr>
        <w:t xml:space="preserve">(~220 cm) </w:t>
      </w:r>
      <w:commentRangeEnd w:id="17"/>
      <w:r w:rsidR="00EC3F6E">
        <w:rPr>
          <w:rStyle w:val="CommentReference"/>
        </w:rPr>
        <w:commentReference w:id="17"/>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4"/>
      <w:r w:rsidR="009B1A20">
        <w:rPr>
          <w:rStyle w:val="CommentReference"/>
        </w:rPr>
        <w:commentReference w:id="14"/>
      </w:r>
      <w:r w:rsidRPr="0016288C">
        <w:rPr>
          <w:rFonts w:ascii="Times New Roman" w:hAnsi="Times New Roman" w:cs="Times New Roman"/>
          <w:color w:val="000000" w:themeColor="text1"/>
        </w:rPr>
        <w:t xml:space="preserve">Shallow soil water inputs </w:t>
      </w:r>
      <w:proofErr w:type="gramStart"/>
      <w:r w:rsidRPr="0016288C">
        <w:rPr>
          <w:rFonts w:ascii="Times New Roman" w:hAnsi="Times New Roman" w:cs="Times New Roman"/>
          <w:color w:val="000000" w:themeColor="text1"/>
        </w:rPr>
        <w:t>were estimated</w:t>
      </w:r>
      <w:proofErr w:type="gramEnd"/>
      <w:r w:rsidRPr="0016288C">
        <w:rPr>
          <w:rFonts w:ascii="Times New Roman" w:hAnsi="Times New Roman" w:cs="Times New Roman"/>
          <w:color w:val="000000" w:themeColor="text1"/>
        </w:rPr>
        <w:t xml:space="preserve"> by smoothing 10-min soil moisture content at the depth of 12 cm, and then depth integrating moisture content over the time series. Positive change </w:t>
      </w:r>
      <w:proofErr w:type="gramStart"/>
      <w:r w:rsidRPr="0016288C">
        <w:rPr>
          <w:rFonts w:ascii="Times New Roman" w:hAnsi="Times New Roman" w:cs="Times New Roman"/>
          <w:color w:val="000000" w:themeColor="text1"/>
        </w:rPr>
        <w:t>was counted</w:t>
      </w:r>
      <w:proofErr w:type="gramEnd"/>
      <w:r w:rsidRPr="0016288C">
        <w:rPr>
          <w:rFonts w:ascii="Times New Roman" w:hAnsi="Times New Roman" w:cs="Times New Roman"/>
          <w:color w:val="000000" w:themeColor="text1"/>
        </w:rPr>
        <w:t xml:space="preserve">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w:t>
      </w:r>
      <w:proofErr w:type="gramStart"/>
      <w:r w:rsidRPr="0016288C">
        <w:rPr>
          <w:rFonts w:ascii="Times New Roman" w:hAnsi="Times New Roman" w:cs="Times New Roman"/>
          <w:color w:val="000000" w:themeColor="text1"/>
        </w:rPr>
        <w:t>5</w:t>
      </w:r>
      <w:proofErr w:type="gramEnd"/>
      <w:r w:rsidRPr="0016288C">
        <w:rPr>
          <w:rFonts w:ascii="Times New Roman" w:hAnsi="Times New Roman" w:cs="Times New Roman"/>
          <w:color w:val="000000" w:themeColor="text1"/>
        </w:rPr>
        <w:t xml:space="preserve"> donors of the closest predicted values. After this step, precipitation record was complete with no missing values. All predictions </w:t>
      </w:r>
      <w:proofErr w:type="gramStart"/>
      <w:r w:rsidRPr="0016288C">
        <w:rPr>
          <w:rFonts w:ascii="Times New Roman" w:hAnsi="Times New Roman" w:cs="Times New Roman"/>
          <w:color w:val="000000" w:themeColor="text1"/>
        </w:rPr>
        <w:t>were rounded</w:t>
      </w:r>
      <w:proofErr w:type="gramEnd"/>
      <w:r w:rsidRPr="0016288C">
        <w:rPr>
          <w:rFonts w:ascii="Times New Roman" w:hAnsi="Times New Roman" w:cs="Times New Roman"/>
          <w:color w:val="000000" w:themeColor="text1"/>
        </w:rPr>
        <w:t xml:space="preserve">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B.1: Tipping bucket, </w:t>
      </w:r>
      <w:proofErr w:type="gramStart"/>
      <w:r w:rsidRPr="0016288C">
        <w:rPr>
          <w:rFonts w:ascii="Times New Roman" w:hAnsi="Times New Roman" w:cs="Times New Roman"/>
          <w:color w:val="000000" w:themeColor="text1"/>
        </w:rPr>
        <w:t>snow melt</w:t>
      </w:r>
      <w:proofErr w:type="gramEnd"/>
      <w:r w:rsidRPr="0016288C">
        <w:rPr>
          <w:rFonts w:ascii="Times New Roman" w:hAnsi="Times New Roman" w:cs="Times New Roman"/>
          <w:color w:val="000000" w:themeColor="text1"/>
        </w:rPr>
        <w:t xml:space="preserve">,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072A6639"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C: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commentRangeStart w:id="18"/>
      <w:r w:rsidRPr="0016288C">
        <w:rPr>
          <w:rFonts w:ascii="Times New Roman" w:hAnsi="Times New Roman" w:cs="Times New Roman"/>
          <w:noProof/>
          <w:color w:val="000000" w:themeColor="text1"/>
          <w:lang w:eastAsia="en-US"/>
        </w:rPr>
        <w:drawing>
          <wp:inline distT="0" distB="0" distL="0" distR="0" wp14:anchorId="571DC6B1" wp14:editId="2C5C5064">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commentRangeEnd w:id="18"/>
      <w:r w:rsidR="00EC3F6E">
        <w:rPr>
          <w:rStyle w:val="CommentReference"/>
        </w:rPr>
        <w:commentReference w:id="18"/>
      </w:r>
    </w:p>
    <w:p w14:paraId="16010E33" w14:textId="2ED989EB" w:rsidR="00CF5D1A" w:rsidRDefault="00CF5D1A" w:rsidP="00CF5D1A">
      <w:pPr>
        <w:pStyle w:val="Caption"/>
        <w:rPr>
          <w:rFonts w:ascii="Times New Roman" w:hAnsi="Times New Roman" w:cs="Times New Roman"/>
          <w:color w:val="000000" w:themeColor="text1"/>
        </w:rPr>
      </w:pPr>
      <w:bookmarkStart w:id="19" w:name="_Ref534405156"/>
      <w:r w:rsidRPr="0016288C">
        <w:rPr>
          <w:rFonts w:ascii="Times New Roman" w:hAnsi="Times New Roman" w:cs="Times New Roman"/>
          <w:color w:val="000000" w:themeColor="text1"/>
        </w:rPr>
        <w:t xml:space="preserve">Figure </w:t>
      </w:r>
      <w:bookmarkEnd w:id="19"/>
      <w:r w:rsidRPr="0016288C">
        <w:rPr>
          <w:rFonts w:ascii="Times New Roman" w:hAnsi="Times New Roman" w:cs="Times New Roman"/>
          <w:noProof/>
          <w:color w:val="000000" w:themeColor="text1"/>
        </w:rPr>
        <w:t>C1</w:t>
      </w:r>
      <w:r w:rsidRPr="0016288C">
        <w:rPr>
          <w:rFonts w:ascii="Times New Roman" w:hAnsi="Times New Roman" w:cs="Times New Roman"/>
          <w:color w:val="000000" w:themeColor="text1"/>
        </w:rPr>
        <w:t>: Relative importance of each variable in predicting plot-level soil moisture.</w:t>
      </w:r>
      <w:r w:rsidR="00EC3F6E">
        <w:rPr>
          <w:rFonts w:ascii="Times New Roman" w:hAnsi="Times New Roman" w:cs="Times New Roman"/>
          <w:color w:val="000000" w:themeColor="text1"/>
        </w:rPr>
        <w:t xml:space="preserve"> Variables include 2014 vegetation (Veg), Distance from nearest stream, topographic wetness index at a 10m resolution (TWI.10m), Upslope contributing area, 1973 vegetation (Veg73), topographic position index calculated at a scale of 300m (tpi_300m), </w:t>
      </w:r>
      <w:r w:rsidR="002A668D">
        <w:rPr>
          <w:rFonts w:ascii="Times New Roman" w:hAnsi="Times New Roman" w:cs="Times New Roman"/>
          <w:color w:val="000000" w:themeColor="text1"/>
        </w:rPr>
        <w:t>aspect, elevation, slope, maximum fire severity (</w:t>
      </w:r>
      <w:proofErr w:type="spellStart"/>
      <w:r w:rsidR="002A668D">
        <w:rPr>
          <w:rFonts w:ascii="Times New Roman" w:hAnsi="Times New Roman" w:cs="Times New Roman"/>
          <w:color w:val="000000" w:themeColor="text1"/>
        </w:rPr>
        <w:t>SevNum</w:t>
      </w:r>
      <w:proofErr w:type="spellEnd"/>
      <w:r w:rsidR="002A668D">
        <w:rPr>
          <w:rFonts w:ascii="Times New Roman" w:hAnsi="Times New Roman" w:cs="Times New Roman"/>
          <w:color w:val="000000" w:themeColor="text1"/>
        </w:rPr>
        <w:t>), days since January 1 for the measurement (DOY), years since fire, times burned, and year of the measurement.</w:t>
      </w:r>
    </w:p>
    <w:p w14:paraId="6A8CB6AA" w14:textId="57EF3D4A" w:rsidR="005D4B59" w:rsidRDefault="005D4B59" w:rsidP="005D4B59">
      <w:r w:rsidRPr="005D4B59">
        <w:rPr>
          <w:noProof/>
          <w:lang w:eastAsia="en-US"/>
        </w:rPr>
        <w:lastRenderedPageBreak/>
        <w:drawing>
          <wp:inline distT="0" distB="0" distL="0" distR="0" wp14:anchorId="5478536B" wp14:editId="02B986B0">
            <wp:extent cx="5943600" cy="258484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84843"/>
                    </a:xfrm>
                    <a:prstGeom prst="rect">
                      <a:avLst/>
                    </a:prstGeom>
                    <a:noFill/>
                    <a:ln>
                      <a:noFill/>
                    </a:ln>
                  </pic:spPr>
                </pic:pic>
              </a:graphicData>
            </a:graphic>
          </wp:inline>
        </w:drawing>
      </w:r>
    </w:p>
    <w:p w14:paraId="12234742" w14:textId="60AD5C0D" w:rsidR="005D4B59" w:rsidRPr="0016288C" w:rsidRDefault="005D4B59" w:rsidP="005D4B59">
      <w:pPr>
        <w:pStyle w:val="Caption"/>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Pr="0016288C">
        <w:rPr>
          <w:rFonts w:ascii="Times New Roman" w:hAnsi="Times New Roman" w:cs="Times New Roman"/>
          <w:noProof/>
          <w:color w:val="000000" w:themeColor="text1"/>
        </w:rPr>
        <w:t>C1</w:t>
      </w:r>
      <w:r>
        <w:rPr>
          <w:rFonts w:ascii="Times New Roman" w:hAnsi="Times New Roman" w:cs="Times New Roman"/>
          <w:noProof/>
          <w:color w:val="000000" w:themeColor="text1"/>
        </w:rPr>
        <w:t>b</w:t>
      </w:r>
      <w:r w:rsidRPr="0016288C">
        <w:rPr>
          <w:rFonts w:ascii="Times New Roman" w:hAnsi="Times New Roman" w:cs="Times New Roman"/>
          <w:color w:val="000000" w:themeColor="text1"/>
        </w:rPr>
        <w:t xml:space="preserve">: </w:t>
      </w:r>
      <w:r>
        <w:rPr>
          <w:rFonts w:ascii="Times New Roman" w:hAnsi="Times New Roman" w:cs="Times New Roman"/>
          <w:color w:val="000000" w:themeColor="text1"/>
        </w:rPr>
        <w:t>Importance plot for ICB data.</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7CF63E94"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4012B38A" w:rsidR="00CF5D1A" w:rsidRPr="00842327" w:rsidRDefault="00842327" w:rsidP="00CF5D1A">
      <w:pPr>
        <w:rPr>
          <w:rFonts w:ascii="Times New Roman" w:hAnsi="Times New Roman" w:cs="Times New Roman"/>
          <w:i/>
          <w:color w:val="000000" w:themeColor="text1"/>
          <w:sz w:val="18"/>
          <w:szCs w:val="18"/>
        </w:rPr>
      </w:pPr>
      <w:commentRangeStart w:id="20"/>
      <w:r>
        <w:rPr>
          <w:rFonts w:ascii="Times New Roman" w:hAnsi="Times New Roman" w:cs="Times New Roman"/>
          <w:i/>
          <w:noProof/>
          <w:color w:val="000000" w:themeColor="text1"/>
          <w:sz w:val="18"/>
          <w:szCs w:val="18"/>
          <w:lang w:eastAsia="en-US"/>
        </w:rPr>
        <w:lastRenderedPageBreak/>
        <w:drawing>
          <wp:inline distT="0" distB="0" distL="0" distR="0" wp14:anchorId="7D5FB7A1" wp14:editId="53D0815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20"/>
      <w:r w:rsidR="00460321">
        <w:rPr>
          <w:rStyle w:val="CommentReference"/>
        </w:rPr>
        <w:commentReference w:id="20"/>
      </w:r>
      <w:r w:rsidRPr="00842327">
        <w:rPr>
          <w:rFonts w:ascii="Times New Roman" w:hAnsi="Times New Roman" w:cs="Times New Roman"/>
          <w:i/>
          <w:color w:val="000000" w:themeColor="text1"/>
          <w:sz w:val="18"/>
          <w:szCs w:val="18"/>
        </w:rPr>
        <w:t xml:space="preserve">Figure </w:t>
      </w:r>
      <w:r w:rsidRPr="00842327">
        <w:rPr>
          <w:rFonts w:ascii="Times New Roman" w:hAnsi="Times New Roman" w:cs="Times New Roman"/>
          <w:i/>
          <w:noProof/>
          <w:color w:val="000000" w:themeColor="text1"/>
          <w:sz w:val="18"/>
          <w:szCs w:val="18"/>
        </w:rPr>
        <w:t>C</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 xml:space="preserve">variable. Those variables treated as factors rather than numbers in the model </w:t>
      </w:r>
      <w:proofErr w:type="gramStart"/>
      <w:r>
        <w:rPr>
          <w:rFonts w:ascii="Times New Roman" w:hAnsi="Times New Roman" w:cs="Times New Roman"/>
          <w:i/>
          <w:color w:val="000000" w:themeColor="text1"/>
          <w:sz w:val="18"/>
          <w:szCs w:val="18"/>
        </w:rPr>
        <w:t>are shown</w:t>
      </w:r>
      <w:proofErr w:type="gramEnd"/>
      <w:r>
        <w:rPr>
          <w:rFonts w:ascii="Times New Roman" w:hAnsi="Times New Roman" w:cs="Times New Roman"/>
          <w:i/>
          <w:color w:val="000000" w:themeColor="text1"/>
          <w:sz w:val="18"/>
          <w:szCs w:val="18"/>
        </w:rPr>
        <w:t xml:space="preserve">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8658" cy="2969217"/>
                    </a:xfrm>
                    <a:prstGeom prst="rect">
                      <a:avLst/>
                    </a:prstGeom>
                  </pic:spPr>
                </pic:pic>
              </a:graphicData>
            </a:graphic>
          </wp:inline>
        </w:drawing>
      </w:r>
    </w:p>
    <w:p w14:paraId="0AD31611" w14:textId="701F24DB" w:rsidR="00CF5D1A" w:rsidRPr="0016288C" w:rsidRDefault="00CF5D1A" w:rsidP="00CF5D1A">
      <w:pPr>
        <w:pStyle w:val="Caption"/>
        <w:rPr>
          <w:rFonts w:ascii="Times New Roman" w:hAnsi="Times New Roman" w:cs="Times New Roman"/>
          <w:color w:val="000000" w:themeColor="text1"/>
        </w:rPr>
      </w:pPr>
      <w:bookmarkStart w:id="21" w:name="_Ref189030"/>
      <w:r w:rsidRPr="0016288C">
        <w:rPr>
          <w:rFonts w:ascii="Times New Roman" w:hAnsi="Times New Roman" w:cs="Times New Roman"/>
          <w:color w:val="000000" w:themeColor="text1"/>
        </w:rPr>
        <w:t xml:space="preserve">Figure </w:t>
      </w:r>
      <w:bookmarkEnd w:id="21"/>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xml:space="preserve">. Modeled versus measured soil moisture in SCB (site means). Red points </w:t>
      </w:r>
      <w:proofErr w:type="gramStart"/>
      <w:r w:rsidRPr="0016288C">
        <w:rPr>
          <w:rFonts w:ascii="Times New Roman" w:hAnsi="Times New Roman" w:cs="Times New Roman"/>
          <w:color w:val="000000" w:themeColor="text1"/>
        </w:rPr>
        <w:t>are calculated</w:t>
      </w:r>
      <w:proofErr w:type="gramEnd"/>
      <w:r w:rsidRPr="0016288C">
        <w:rPr>
          <w:rFonts w:ascii="Times New Roman" w:hAnsi="Times New Roman" w:cs="Times New Roman"/>
          <w:color w:val="000000" w:themeColor="text1"/>
        </w:rPr>
        <w:t xml:space="preserve">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0916" cy="2960909"/>
                    </a:xfrm>
                    <a:prstGeom prst="rect">
                      <a:avLst/>
                    </a:prstGeom>
                  </pic:spPr>
                </pic:pic>
              </a:graphicData>
            </a:graphic>
          </wp:inline>
        </w:drawing>
      </w:r>
    </w:p>
    <w:p w14:paraId="1AFC1737" w14:textId="7952B4F6" w:rsidR="007549F4" w:rsidRDefault="00CF5D1A" w:rsidP="007549F4">
      <w:pPr>
        <w:pStyle w:val="Caption"/>
        <w:rPr>
          <w:rFonts w:ascii="Times New Roman" w:hAnsi="Times New Roman" w:cs="Times New Roman"/>
          <w:color w:val="000000" w:themeColor="text1"/>
        </w:rPr>
      </w:pPr>
      <w:bookmarkStart w:id="22" w:name="_Ref2328677"/>
      <w:r w:rsidRPr="0016288C">
        <w:rPr>
          <w:rFonts w:ascii="Times New Roman" w:hAnsi="Times New Roman" w:cs="Times New Roman"/>
          <w:color w:val="000000" w:themeColor="text1"/>
        </w:rPr>
        <w:t xml:space="preserve">Figure </w:t>
      </w:r>
      <w:bookmarkEnd w:id="22"/>
      <w:r w:rsidRPr="0016288C">
        <w:rPr>
          <w:rFonts w:ascii="Times New Roman" w:hAnsi="Times New Roman" w:cs="Times New Roman"/>
          <w:noProof/>
          <w:color w:val="000000" w:themeColor="text1"/>
        </w:rPr>
        <w:t>C</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04F19CBD"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Appendix D: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t>
      </w:r>
      <w:proofErr w:type="gramStart"/>
      <w:r w:rsidRPr="00962E8F">
        <w:rPr>
          <w:rFonts w:ascii="Times New Roman" w:hAnsi="Times New Roman" w:cs="Times New Roman"/>
        </w:rPr>
        <w:t>was div</w:t>
      </w:r>
      <w:r>
        <w:rPr>
          <w:rFonts w:ascii="Times New Roman" w:hAnsi="Times New Roman" w:cs="Times New Roman"/>
        </w:rPr>
        <w:t>ided</w:t>
      </w:r>
      <w:proofErr w:type="gramEnd"/>
      <w:r>
        <w:rPr>
          <w:rFonts w:ascii="Times New Roman" w:hAnsi="Times New Roman" w:cs="Times New Roman"/>
        </w:rPr>
        <w:t xml:space="preserve">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 xml:space="preserve">Areas south of the southernmost extent of historical fires </w:t>
      </w:r>
      <w:proofErr w:type="gramStart"/>
      <w:r w:rsidR="004778A9">
        <w:rPr>
          <w:rFonts w:ascii="Times New Roman" w:hAnsi="Times New Roman" w:cs="Times New Roman"/>
        </w:rPr>
        <w:t>were removed</w:t>
      </w:r>
      <w:proofErr w:type="gramEnd"/>
      <w:r w:rsidR="004778A9">
        <w:rPr>
          <w:rFonts w:ascii="Times New Roman" w:hAnsi="Times New Roman" w:cs="Times New Roman"/>
        </w:rPr>
        <w:t xml:space="preserve">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this minimized differences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t>
      </w:r>
      <w:proofErr w:type="gramStart"/>
      <w:r>
        <w:rPr>
          <w:rFonts w:ascii="Times New Roman" w:hAnsi="Times New Roman" w:cs="Times New Roman"/>
        </w:rPr>
        <w:t>were performed</w:t>
      </w:r>
      <w:proofErr w:type="gramEnd"/>
      <w:r>
        <w:rPr>
          <w:rFonts w:ascii="Times New Roman" w:hAnsi="Times New Roman" w:cs="Times New Roman"/>
        </w:rPr>
        <w:t xml:space="preserve">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3"/>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23"/>
      <w:r w:rsidR="008203BD">
        <w:rPr>
          <w:rStyle w:val="CommentReference"/>
        </w:rPr>
        <w:commentReference w:id="23"/>
      </w:r>
      <w:r w:rsidRPr="00962E8F">
        <w:rPr>
          <w:rFonts w:ascii="Times New Roman" w:hAnsi="Times New Roman" w:cs="Times New Roman"/>
        </w:rPr>
        <w:t xml:space="preserve">They describe heterogeneity by measuring how patches of vegetation </w:t>
      </w:r>
      <w:proofErr w:type="gramStart"/>
      <w:r w:rsidRPr="00962E8F">
        <w:rPr>
          <w:rFonts w:ascii="Times New Roman" w:hAnsi="Times New Roman" w:cs="Times New Roman"/>
        </w:rPr>
        <w:t>are distributed</w:t>
      </w:r>
      <w:proofErr w:type="gramEnd"/>
      <w:r w:rsidRPr="00962E8F">
        <w:rPr>
          <w:rFonts w:ascii="Times New Roman" w:hAnsi="Times New Roman" w:cs="Times New Roman"/>
        </w:rPr>
        <w:t xml:space="preserve">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xml:space="preserve">). An evenness index of </w:t>
      </w:r>
      <w:proofErr w:type="gramStart"/>
      <w:r w:rsidRPr="00962E8F">
        <w:rPr>
          <w:rFonts w:ascii="Times New Roman" w:hAnsi="Times New Roman" w:cs="Times New Roman"/>
        </w:rPr>
        <w:t>1</w:t>
      </w:r>
      <w:proofErr w:type="gramEnd"/>
      <w:r w:rsidRPr="00962E8F">
        <w:rPr>
          <w:rFonts w:ascii="Times New Roman" w:hAnsi="Times New Roman" w:cs="Times New Roman"/>
        </w:rPr>
        <w:t xml:space="preserve">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Simpson’s Evenness Index (SIEI) is similar, but </w:t>
      </w:r>
      <w:proofErr w:type="gramStart"/>
      <w:r w:rsidRPr="00962E8F">
        <w:rPr>
          <w:rFonts w:ascii="Times New Roman" w:hAnsi="Times New Roman" w:cs="Times New Roman"/>
        </w:rPr>
        <w:t>is calculated</w:t>
      </w:r>
      <w:proofErr w:type="gramEnd"/>
      <w:r w:rsidRPr="00962E8F">
        <w:rPr>
          <w:rFonts w:ascii="Times New Roman" w:hAnsi="Times New Roman" w:cs="Times New Roman"/>
        </w:rPr>
        <w:t xml:space="preserve">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xml:space="preserve">). Again, a value of </w:t>
      </w:r>
      <w:proofErr w:type="gramStart"/>
      <w:r w:rsidRPr="00962E8F">
        <w:rPr>
          <w:rFonts w:ascii="Times New Roman" w:hAnsi="Times New Roman" w:cs="Times New Roman"/>
        </w:rPr>
        <w:t>1</w:t>
      </w:r>
      <w:proofErr w:type="gramEnd"/>
      <w:r w:rsidRPr="00962E8F">
        <w:rPr>
          <w:rFonts w:ascii="Times New Roman" w:hAnsi="Times New Roman" w:cs="Times New Roman"/>
        </w:rPr>
        <w:t xml:space="preserve">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Aggregation Index (AI) is a measure of how much each vegetation type </w:t>
      </w:r>
      <w:proofErr w:type="gramStart"/>
      <w:r w:rsidRPr="00962E8F">
        <w:rPr>
          <w:rFonts w:ascii="Times New Roman" w:hAnsi="Times New Roman" w:cs="Times New Roman"/>
        </w:rPr>
        <w:t>is clumped</w:t>
      </w:r>
      <w:proofErr w:type="gramEnd"/>
      <w:r w:rsidRPr="00962E8F">
        <w:rPr>
          <w:rFonts w:ascii="Times New Roman" w:hAnsi="Times New Roman" w:cs="Times New Roman"/>
        </w:rPr>
        <w:t xml:space="preserve">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Patch properties describe local-scale heterogeneity and the size and shape of individual vegetation patches. For this study, we selected </w:t>
      </w:r>
      <w:proofErr w:type="gramStart"/>
      <w:r w:rsidRPr="00962E8F">
        <w:rPr>
          <w:rFonts w:ascii="Times New Roman" w:hAnsi="Times New Roman" w:cs="Times New Roman"/>
        </w:rPr>
        <w:t>metrics which</w:t>
      </w:r>
      <w:proofErr w:type="gramEnd"/>
      <w:r w:rsidRPr="00962E8F">
        <w:rPr>
          <w:rFonts w:ascii="Times New Roman" w:hAnsi="Times New Roman" w:cs="Times New Roman"/>
        </w:rPr>
        <w:t xml:space="preserve">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w:t>
      </w:r>
      <w:proofErr w:type="gramStart"/>
      <w:r w:rsidRPr="00962E8F">
        <w:rPr>
          <w:rFonts w:ascii="Times New Roman" w:hAnsi="Times New Roman" w:cs="Times New Roman"/>
        </w:rPr>
        <w:t>plane-filling</w:t>
      </w:r>
      <w:proofErr w:type="gramEnd"/>
      <w:r w:rsidRPr="00962E8F">
        <w:rPr>
          <w:rFonts w:ascii="Times New Roman" w:hAnsi="Times New Roman" w:cs="Times New Roman"/>
        </w:rPr>
        <w:t xml:space="preserve">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xml:space="preserve">). For </w:t>
      </w:r>
      <w:proofErr w:type="gramStart"/>
      <w:r w:rsidRPr="00962E8F">
        <w:rPr>
          <w:rFonts w:ascii="Times New Roman" w:hAnsi="Times New Roman" w:cs="Times New Roman"/>
        </w:rPr>
        <w:t>example:</w:t>
      </w:r>
      <w:proofErr w:type="gramEnd"/>
      <w:r w:rsidRPr="00962E8F">
        <w:rPr>
          <w:rFonts w:ascii="Times New Roman" w:hAnsi="Times New Roman" w:cs="Times New Roman"/>
        </w:rPr>
        <w:t xml:space="preserv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 xml:space="preserve">All calculations </w:t>
      </w:r>
      <w:proofErr w:type="gramStart"/>
      <w:r>
        <w:rPr>
          <w:rFonts w:ascii="Times New Roman" w:hAnsi="Times New Roman" w:cs="Times New Roman"/>
        </w:rPr>
        <w:t>were made</w:t>
      </w:r>
      <w:proofErr w:type="gramEnd"/>
      <w:r>
        <w:rPr>
          <w:rFonts w:ascii="Times New Roman" w:hAnsi="Times New Roman" w:cs="Times New Roman"/>
        </w:rPr>
        <w:t xml:space="preserv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CITE Boisrame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4"/>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4"/>
      <w:r w:rsidR="004778A9">
        <w:rPr>
          <w:rStyle w:val="CommentReference"/>
        </w:rPr>
        <w:commentReference w:id="24"/>
      </w:r>
    </w:p>
    <w:p w14:paraId="4A1E9F0B" w14:textId="61EB1D47" w:rsidR="00962E8F" w:rsidRPr="004778A9" w:rsidRDefault="00962E8F" w:rsidP="00962E8F">
      <w:pPr>
        <w:rPr>
          <w:rFonts w:ascii="Times New Roman" w:hAnsi="Times New Roman" w:cs="Times New Roman"/>
          <w:i/>
          <w:color w:val="000000" w:themeColor="text1"/>
        </w:rPr>
      </w:pPr>
    </w:p>
    <w:p w14:paraId="46CEC00D" w14:textId="2910EE91"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Sugarloaf Creek Basin (SCB) showed a much smaller degree of landscape change than Illilouette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 xml:space="preserve">Diversity indices increased over time for both watersheds, but the change was negligible for SLB, showing that landscape diversity rose only very slightly in response to fire (Figure D1). The landscape-scale aggregation index increased slightly over time in SLB, in contrast to a decrease in ICB (Figure D2). This could be due to fires creating larger areas of sparse meadow that </w:t>
      </w:r>
      <w:proofErr w:type="gramStart"/>
      <w:r w:rsidR="008E1743">
        <w:rPr>
          <w:rFonts w:ascii="Times New Roman" w:hAnsi="Times New Roman" w:cs="Times New Roman"/>
          <w:color w:val="000000" w:themeColor="text1"/>
        </w:rPr>
        <w:t>are more aggregated</w:t>
      </w:r>
      <w:proofErr w:type="gramEnd"/>
      <w:r w:rsidR="008E1743">
        <w:rPr>
          <w:rFonts w:ascii="Times New Roman" w:hAnsi="Times New Roman" w:cs="Times New Roman"/>
          <w:color w:val="000000" w:themeColor="text1"/>
        </w:rPr>
        <w:t xml:space="preserve"> than pre-burn meadow areas</w:t>
      </w:r>
      <w:r w:rsidR="001956EB">
        <w:rPr>
          <w:rFonts w:ascii="Times New Roman" w:hAnsi="Times New Roman" w:cs="Times New Roman"/>
          <w:color w:val="000000" w:themeColor="text1"/>
        </w:rPr>
        <w:t xml:space="preserve"> (Figure D3b)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D3). The mean and standard deviation of patch sizes, however, showed similar trends to ICB (Figure D4).</w:t>
      </w:r>
      <w:r w:rsidR="00B70D8A">
        <w:rPr>
          <w:rFonts w:ascii="Times New Roman" w:hAnsi="Times New Roman" w:cs="Times New Roman"/>
          <w:color w:val="000000" w:themeColor="text1"/>
        </w:rPr>
        <w:t xml:space="preserve"> Most notably, conifer patches got smaller and less varied in size following 4 decades of fire (Figure D4).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 xml:space="preserve">While fractal dimension increased for all vegetation types in ICB, it remained flat or decreased slightly in SLB (Figure D5). This may partially be due to fires creating a small number of new </w:t>
      </w:r>
      <w:proofErr w:type="gramStart"/>
      <w:r w:rsidR="006E43F2">
        <w:rPr>
          <w:rFonts w:ascii="Times New Roman" w:hAnsi="Times New Roman" w:cs="Times New Roman"/>
          <w:color w:val="000000" w:themeColor="text1"/>
        </w:rPr>
        <w:t>fairly homogeneous</w:t>
      </w:r>
      <w:proofErr w:type="gramEnd"/>
      <w:r w:rsidR="006E43F2">
        <w:rPr>
          <w:rFonts w:ascii="Times New Roman" w:hAnsi="Times New Roman" w:cs="Times New Roman"/>
          <w:color w:val="000000" w:themeColor="text1"/>
        </w:rPr>
        <w:t xml:space="preserve"> patches with simple geometries, but the small amount of change demonstrates that patch properties varied very little in response to fire in SLB.</w:t>
      </w:r>
    </w:p>
    <w:p w14:paraId="13CF1FD0" w14:textId="01AAA086"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D6;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D1).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774369" w14:textId="5F503070"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D1.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5CE28CC" w14:textId="758E2042"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Figure D</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3A68EDC" w14:textId="5F7BE6BB"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D3.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 xml:space="preserve">Conifer </w:t>
      </w:r>
      <w:proofErr w:type="gramStart"/>
      <w:r w:rsidR="002D25B9">
        <w:rPr>
          <w:rFonts w:ascii="Times New Roman" w:hAnsi="Times New Roman" w:cs="Times New Roman"/>
          <w:i/>
          <w:sz w:val="18"/>
          <w:szCs w:val="18"/>
        </w:rPr>
        <w:t>(a) is shown</w:t>
      </w:r>
      <w:proofErr w:type="gramEnd"/>
      <w:r w:rsidR="002D25B9">
        <w:rPr>
          <w:rFonts w:ascii="Times New Roman" w:hAnsi="Times New Roman" w:cs="Times New Roman"/>
          <w:i/>
          <w:sz w:val="18"/>
          <w:szCs w:val="18"/>
        </w:rPr>
        <w:t xml:space="preserve">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w:t>
      </w:r>
      <w:proofErr w:type="gramStart"/>
      <w:r w:rsidRPr="00C56843">
        <w:rPr>
          <w:rFonts w:ascii="Times New Roman" w:hAnsi="Times New Roman" w:cs="Times New Roman"/>
          <w:sz w:val="18"/>
          <w:szCs w:val="18"/>
        </w:rPr>
        <w:t>d</w:t>
      </w:r>
      <w:proofErr w:type="gramEnd"/>
      <w:r w:rsidRPr="00C56843">
        <w:rPr>
          <w:rFonts w:ascii="Times New Roman" w:hAnsi="Times New Roman" w:cs="Times New Roman"/>
          <w:sz w:val="18"/>
          <w:szCs w:val="18"/>
        </w:rPr>
        <w:t>)</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49EDE32"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proofErr w:type="gramStart"/>
      <w:r w:rsidR="00EE1846">
        <w:rPr>
          <w:rFonts w:ascii="Times New Roman" w:hAnsi="Times New Roman" w:cs="Times New Roman"/>
          <w:i/>
          <w:sz w:val="18"/>
          <w:szCs w:val="18"/>
        </w:rPr>
        <w:t xml:space="preserve">is </w:t>
      </w:r>
      <w:r>
        <w:rPr>
          <w:rFonts w:ascii="Times New Roman" w:hAnsi="Times New Roman" w:cs="Times New Roman"/>
          <w:i/>
          <w:sz w:val="18"/>
          <w:szCs w:val="18"/>
        </w:rPr>
        <w:t>shown</w:t>
      </w:r>
      <w:proofErr w:type="gramEnd"/>
      <w:r>
        <w:rPr>
          <w:rFonts w:ascii="Times New Roman" w:hAnsi="Times New Roman" w:cs="Times New Roman"/>
          <w:i/>
          <w:sz w:val="18"/>
          <w:szCs w:val="18"/>
        </w:rPr>
        <w:t xml:space="preserve">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0EE3D14" w14:textId="74ED21ED"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Figure D</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 xml:space="preserve">1997 is omitted due to </w:t>
      </w:r>
      <w:proofErr w:type="gramStart"/>
      <w:r w:rsidR="00A90442">
        <w:rPr>
          <w:rFonts w:ascii="Times New Roman" w:hAnsi="Times New Roman" w:cs="Times New Roman"/>
          <w:i/>
          <w:sz w:val="18"/>
          <w:szCs w:val="18"/>
        </w:rPr>
        <w:t>small  differences</w:t>
      </w:r>
      <w:proofErr w:type="gramEnd"/>
      <w:r w:rsidR="00A90442">
        <w:rPr>
          <w:rFonts w:ascii="Times New Roman" w:hAnsi="Times New Roman" w:cs="Times New Roman"/>
          <w:i/>
          <w:sz w:val="18"/>
          <w:szCs w:val="18"/>
        </w:rPr>
        <w:t xml:space="preserve">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BEF3F2F" w14:textId="19C837B3"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Figure D</w:t>
      </w:r>
      <w:r>
        <w:rPr>
          <w:rFonts w:ascii="Times New Roman" w:hAnsi="Times New Roman" w:cs="Times New Roman"/>
          <w:i/>
          <w:sz w:val="18"/>
          <w:szCs w:val="18"/>
        </w:rPr>
        <w:t xml:space="preserve">6. Percent of the total vegetated area covered by each vegetation class for both ICB and SLB. Conifer </w:t>
      </w:r>
      <w:proofErr w:type="gramStart"/>
      <w:r>
        <w:rPr>
          <w:rFonts w:ascii="Times New Roman" w:hAnsi="Times New Roman" w:cs="Times New Roman"/>
          <w:i/>
          <w:sz w:val="18"/>
          <w:szCs w:val="18"/>
        </w:rPr>
        <w:t>is shown</w:t>
      </w:r>
      <w:proofErr w:type="gramEnd"/>
      <w:r>
        <w:rPr>
          <w:rFonts w:ascii="Times New Roman" w:hAnsi="Times New Roman" w:cs="Times New Roman"/>
          <w:i/>
          <w:sz w:val="18"/>
          <w:szCs w:val="18"/>
        </w:rPr>
        <w:t xml:space="preserve">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7777777"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ens Stevens" w:date="2019-03-13T09:18:00Z" w:initials="JS">
    <w:p w14:paraId="5EBEFB7F" w14:textId="77777777" w:rsidR="00EB6236" w:rsidRDefault="00EB6236" w:rsidP="00070B79">
      <w:pPr>
        <w:pStyle w:val="CommentText"/>
      </w:pPr>
      <w:r>
        <w:rPr>
          <w:rStyle w:val="CommentReference"/>
        </w:rPr>
        <w:annotationRef/>
      </w:r>
      <w:r>
        <w:t>Might be better in methods.</w:t>
      </w:r>
    </w:p>
  </w:comment>
  <w:comment w:id="2" w:author="Gabrielle Boisrame" w:date="2019-03-15T14:29:00Z" w:initials="GB">
    <w:p w14:paraId="508CE9AE" w14:textId="77777777" w:rsidR="00EB6236" w:rsidRDefault="00EB6236" w:rsidP="008E5EA9">
      <w:pPr>
        <w:spacing w:after="120" w:line="480" w:lineRule="auto"/>
        <w:ind w:left="360" w:hanging="360"/>
      </w:pPr>
      <w:r>
        <w:rPr>
          <w:rStyle w:val="CommentReference"/>
        </w:rPr>
        <w:annotationRef/>
      </w:r>
      <w:r>
        <w:t xml:space="preserve">Jens, please add this citation: </w:t>
      </w:r>
    </w:p>
    <w:p w14:paraId="3D223367" w14:textId="3910B217" w:rsidR="00EB6236" w:rsidRPr="001415F7" w:rsidRDefault="00EB6236"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w:t>
      </w:r>
      <w:proofErr w:type="spellStart"/>
      <w:r w:rsidRPr="003D7AEE">
        <w:rPr>
          <w:lang w:eastAsia="ko-KR"/>
        </w:rPr>
        <w:t>Livneh</w:t>
      </w:r>
      <w:proofErr w:type="spellEnd"/>
      <w:r w:rsidRPr="003D7AEE">
        <w:rPr>
          <w:lang w:eastAsia="ko-KR"/>
        </w:rPr>
        <w:t>,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w:t>
      </w:r>
      <w:proofErr w:type="spellStart"/>
      <w:proofErr w:type="gramStart"/>
      <w:r>
        <w:rPr>
          <w:lang w:eastAsia="ko-KR"/>
        </w:rPr>
        <w:t>doi</w:t>
      </w:r>
      <w:proofErr w:type="spellEnd"/>
      <w:proofErr w:type="gramEnd"/>
      <w:r>
        <w:rPr>
          <w:lang w:eastAsia="ko-KR"/>
        </w:rPr>
        <w:t xml:space="preserve">: </w:t>
      </w:r>
      <w:hyperlink r:id="rId1" w:history="1">
        <w:r w:rsidRPr="002536A0">
          <w:rPr>
            <w:rStyle w:val="Hyperlink"/>
            <w:lang w:eastAsia="ko-KR"/>
          </w:rPr>
          <w:t>http://dx.doi.org/10.1016/j.jhydrol.2017.03.008</w:t>
        </w:r>
      </w:hyperlink>
    </w:p>
    <w:p w14:paraId="1C06881E" w14:textId="29E5445F" w:rsidR="00EB6236" w:rsidRDefault="00EB6236">
      <w:pPr>
        <w:pStyle w:val="CommentText"/>
      </w:pPr>
    </w:p>
  </w:comment>
  <w:comment w:id="3" w:author="Gabrielle Boisrame" w:date="2019-03-15T14:50:00Z" w:initials="GB">
    <w:p w14:paraId="4B67A43A" w14:textId="7A657309" w:rsidR="00EB6236" w:rsidRDefault="00EB6236">
      <w:pPr>
        <w:pStyle w:val="CommentText"/>
      </w:pPr>
      <w:r>
        <w:rPr>
          <w:rStyle w:val="CommentReference"/>
        </w:rPr>
        <w:annotationRef/>
      </w:r>
      <w:r>
        <w:t>Katya, can you insert your latest gap-filled precipitation estimate for WY 2016? Thank you!</w:t>
      </w:r>
    </w:p>
  </w:comment>
  <w:comment w:id="5" w:author="Gabrielle Boisrame" w:date="2019-03-15T13:26:00Z" w:initials="GB">
    <w:p w14:paraId="68FBA05E" w14:textId="77777777" w:rsidR="00EB6236" w:rsidRDefault="00EB6236">
      <w:pPr>
        <w:pStyle w:val="CommentText"/>
      </w:pPr>
      <w:r>
        <w:rPr>
          <w:rStyle w:val="CommentReference"/>
        </w:rPr>
        <w:annotationRef/>
      </w:r>
      <w:r>
        <w:t xml:space="preserve">More snowfall, or deeper snowpack? It could have snowed more in ICB, but if it the snow melted faster </w:t>
      </w:r>
      <w:proofErr w:type="spellStart"/>
      <w:r>
        <w:t>then</w:t>
      </w:r>
      <w:proofErr w:type="spellEnd"/>
      <w:r>
        <w:t xml:space="preserve"> the snow would not get as deep as in SCB. </w:t>
      </w:r>
    </w:p>
    <w:p w14:paraId="22D4EF12" w14:textId="77777777" w:rsidR="00EB6236" w:rsidRDefault="00EB6236">
      <w:pPr>
        <w:pStyle w:val="CommentText"/>
      </w:pPr>
    </w:p>
    <w:p w14:paraId="3CDBA362" w14:textId="441C162A" w:rsidR="00EB6236" w:rsidRDefault="00EB6236">
      <w:pPr>
        <w:pStyle w:val="CommentText"/>
      </w:pPr>
      <w:r>
        <w:t>Katya, have you estimated cumulative snowfall, just from adding up all the times in the dataset that snow depth increases?</w:t>
      </w:r>
    </w:p>
  </w:comment>
  <w:comment w:id="7" w:author="Jens Stevens" w:date="2019-03-10T17:06:00Z" w:initials="JS">
    <w:p w14:paraId="2219AD4B" w14:textId="77777777" w:rsidR="00EB6236" w:rsidRDefault="00EB6236"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9" w:author="Gabrielle Boisrame" w:date="2019-01-07T10:03:00Z" w:initials="GB">
    <w:p w14:paraId="4E19E3CC" w14:textId="77777777" w:rsidR="00EB6236" w:rsidRDefault="00EB6236" w:rsidP="00CF5D1A">
      <w:pPr>
        <w:pStyle w:val="CommentText"/>
      </w:pPr>
      <w:r>
        <w:rPr>
          <w:rStyle w:val="CommentReference"/>
        </w:rPr>
        <w:annotationRef/>
      </w:r>
      <w:r>
        <w:t>Please clarify how you are measuring snow melt here. Is it just a decrease in snowpack depth?</w:t>
      </w:r>
    </w:p>
  </w:comment>
  <w:comment w:id="10" w:author="Ekaterina Rakhmatulina" w:date="2019-01-04T19:48:00Z" w:initials="ER">
    <w:p w14:paraId="5244E2DF" w14:textId="77777777" w:rsidR="00EB6236" w:rsidRDefault="00EB6236" w:rsidP="00CF5D1A">
      <w:pPr>
        <w:pStyle w:val="CommentText"/>
      </w:pPr>
      <w:r>
        <w:rPr>
          <w:rStyle w:val="CommentReference"/>
        </w:rPr>
        <w:annotationRef/>
      </w:r>
      <w:r>
        <w:t>Check with the closest snow survey. But this will not change much of the results either way.</w:t>
      </w:r>
    </w:p>
  </w:comment>
  <w:comment w:id="11" w:author="Gabrielle Boisrame" w:date="2019-01-09T16:37:00Z" w:initials="GB">
    <w:p w14:paraId="37C07614" w14:textId="77777777" w:rsidR="00EB6236" w:rsidRDefault="00EB6236"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EB6236" w:rsidRDefault="00EB6236" w:rsidP="00CF5D1A">
      <w:pPr>
        <w:pStyle w:val="CommentText"/>
      </w:pPr>
    </w:p>
  </w:comment>
  <w:comment w:id="12" w:author="Ekaterina Rakhmatulina" w:date="2019-02-08T18:17:00Z" w:initials="ER">
    <w:p w14:paraId="31D03225" w14:textId="77777777" w:rsidR="00EB6236" w:rsidRDefault="00EB6236" w:rsidP="00CF5D1A">
      <w:pPr>
        <w:pStyle w:val="CommentText"/>
      </w:pPr>
      <w:r>
        <w:rPr>
          <w:rStyle w:val="CommentReference"/>
        </w:rPr>
        <w:annotationRef/>
      </w:r>
      <w:r>
        <w:t xml:space="preserve">For the </w:t>
      </w:r>
      <w:proofErr w:type="spellStart"/>
      <w:r>
        <w:t>timeseries</w:t>
      </w:r>
      <w:proofErr w:type="spellEnd"/>
      <w:r>
        <w:t xml:space="preserve"> that I was using density, it does not matter whether I use 0.32 or 0.44. All non-zero values were rounded to the same value. </w:t>
      </w:r>
    </w:p>
  </w:comment>
  <w:comment w:id="13" w:author="Jens Stevens" w:date="2019-03-14T15:22:00Z" w:initials="JS">
    <w:p w14:paraId="4D6FDD6E" w14:textId="63FCC550" w:rsidR="00EB6236" w:rsidRDefault="00EB6236">
      <w:pPr>
        <w:pStyle w:val="CommentText"/>
      </w:pPr>
      <w:r>
        <w:rPr>
          <w:rStyle w:val="CommentReference"/>
        </w:rPr>
        <w:annotationRef/>
      </w:r>
      <w:r>
        <w:t>Flagging this for additional follow-up between G+K; we still might want to incorporate the Rowell Meadow density data (and let it vary temporally).</w:t>
      </w:r>
    </w:p>
  </w:comment>
  <w:comment w:id="8" w:author="Ekaterina Rakhmatulina" w:date="2019-01-03T17:17:00Z" w:initials="ER">
    <w:p w14:paraId="1B2084CB" w14:textId="77777777" w:rsidR="00EB6236" w:rsidRDefault="00EB6236"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7" w:author="Gabrielle Boisrame" w:date="2019-03-15T13:30:00Z" w:initials="GB">
    <w:p w14:paraId="751401BA" w14:textId="5A141D2B" w:rsidR="00EB6236" w:rsidRDefault="00EB6236">
      <w:pPr>
        <w:pStyle w:val="CommentText"/>
      </w:pPr>
      <w:r>
        <w:rPr>
          <w:rStyle w:val="CommentReference"/>
        </w:rPr>
        <w:annotationRef/>
      </w:r>
      <w:r>
        <w:t>I don’t think the camera was that high up. I think the cameras were &lt;6 feet above the ground. It’s the top of the weather stations that were ~220cm high.</w:t>
      </w:r>
    </w:p>
  </w:comment>
  <w:comment w:id="14" w:author="Jens Stevens" w:date="2019-03-14T15:38:00Z" w:initials="JS">
    <w:p w14:paraId="1F6D57AE" w14:textId="354B545C" w:rsidR="00EB6236" w:rsidRDefault="00EB6236">
      <w:pPr>
        <w:pStyle w:val="CommentText"/>
      </w:pPr>
      <w:r>
        <w:rPr>
          <w:rStyle w:val="CommentReference"/>
        </w:rPr>
        <w:annotationRef/>
      </w:r>
      <w:r>
        <w:t>How did you deal with this?</w:t>
      </w:r>
    </w:p>
  </w:comment>
  <w:comment w:id="18" w:author="Gabrielle Boisrame" w:date="2019-03-15T13:33:00Z" w:initials="GB">
    <w:p w14:paraId="1B813E13" w14:textId="70031B51" w:rsidR="00EB6236" w:rsidRDefault="00EB6236">
      <w:pPr>
        <w:pStyle w:val="CommentText"/>
      </w:pPr>
      <w:r>
        <w:rPr>
          <w:rStyle w:val="CommentReference"/>
        </w:rPr>
        <w:annotationRef/>
      </w:r>
      <w:r>
        <w:t>Gabrielle will make this plot prettier and the labels easier to read.</w:t>
      </w:r>
    </w:p>
  </w:comment>
  <w:comment w:id="20" w:author="Gabrielle Boisrame" w:date="2019-03-21T14:53:00Z" w:initials="GB">
    <w:p w14:paraId="34635F1B" w14:textId="0B11EA95" w:rsidR="00EB6236" w:rsidRDefault="00EB6236">
      <w:pPr>
        <w:pStyle w:val="CommentText"/>
      </w:pPr>
      <w:r>
        <w:rPr>
          <w:rStyle w:val="CommentReference"/>
        </w:rPr>
        <w:annotationRef/>
      </w:r>
      <w:r>
        <w:t>I’ll work on making this figure prettier, but wanted to get it out there for people to see the model results.</w:t>
      </w:r>
    </w:p>
  </w:comment>
  <w:comment w:id="23" w:author="Gabrielle Boisrame" w:date="2019-03-15T15:54:00Z" w:initials="GB">
    <w:p w14:paraId="16725110" w14:textId="1DF248F4" w:rsidR="00EB6236" w:rsidRDefault="00EB6236">
      <w:pPr>
        <w:pStyle w:val="CommentText"/>
      </w:pPr>
      <w:r>
        <w:rPr>
          <w:rStyle w:val="CommentReference"/>
        </w:rPr>
        <w:annotationRef/>
      </w:r>
      <w:r>
        <w:t>I will get these citations to Jens if I end up wanting to keep them.</w:t>
      </w:r>
    </w:p>
  </w:comment>
  <w:comment w:id="24" w:author="Gabrielle Boisrame" w:date="2019-03-25T14:16:00Z" w:initials="GB">
    <w:p w14:paraId="3298F52E" w14:textId="485B5A70" w:rsidR="00EB6236" w:rsidRDefault="00EB6236">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1B813E13"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1F6D57AE" w16cid:durableId="2034F3E0"/>
  <w16cid:commentId w16cid:paraId="499320EF" w16cid:durableId="202FC3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70B79"/>
    <w:rsid w:val="00073B35"/>
    <w:rsid w:val="000C5960"/>
    <w:rsid w:val="000F21B7"/>
    <w:rsid w:val="0014213B"/>
    <w:rsid w:val="0016288C"/>
    <w:rsid w:val="001668F1"/>
    <w:rsid w:val="001956EB"/>
    <w:rsid w:val="001F4625"/>
    <w:rsid w:val="002128F6"/>
    <w:rsid w:val="0025564C"/>
    <w:rsid w:val="00292D5F"/>
    <w:rsid w:val="002A668D"/>
    <w:rsid w:val="002B0A1B"/>
    <w:rsid w:val="002D25B9"/>
    <w:rsid w:val="002E3130"/>
    <w:rsid w:val="00335C43"/>
    <w:rsid w:val="00385DE6"/>
    <w:rsid w:val="003B4FA9"/>
    <w:rsid w:val="003C70D5"/>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E034E"/>
    <w:rsid w:val="005E06EB"/>
    <w:rsid w:val="00603013"/>
    <w:rsid w:val="0062731F"/>
    <w:rsid w:val="0062769E"/>
    <w:rsid w:val="00641B54"/>
    <w:rsid w:val="00666AF0"/>
    <w:rsid w:val="00687F5B"/>
    <w:rsid w:val="00695974"/>
    <w:rsid w:val="006C1817"/>
    <w:rsid w:val="006E1EAA"/>
    <w:rsid w:val="006E424D"/>
    <w:rsid w:val="006E43F2"/>
    <w:rsid w:val="006F395B"/>
    <w:rsid w:val="00753FBB"/>
    <w:rsid w:val="007549F4"/>
    <w:rsid w:val="007A3A61"/>
    <w:rsid w:val="007B375B"/>
    <w:rsid w:val="008203BD"/>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F0E1F"/>
    <w:rsid w:val="00B013B9"/>
    <w:rsid w:val="00B70D8A"/>
    <w:rsid w:val="00B736BF"/>
    <w:rsid w:val="00B746B9"/>
    <w:rsid w:val="00B91C1C"/>
    <w:rsid w:val="00BB3E45"/>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B6236"/>
    <w:rsid w:val="00EC3F6E"/>
    <w:rsid w:val="00EC4D4B"/>
    <w:rsid w:val="00EE1846"/>
    <w:rsid w:val="00F67097"/>
    <w:rsid w:val="00F90897"/>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hart" Target="charts/chart1.xml"/><Relationship Id="rId39" Type="http://schemas.microsoft.com/office/2011/relationships/people" Target="people.xml"/><Relationship Id="rId21" Type="http://schemas.openxmlformats.org/officeDocument/2006/relationships/image" Target="media/image14.emf"/><Relationship Id="rId34" Type="http://schemas.openxmlformats.org/officeDocument/2006/relationships/chart" Target="charts/chart8.xml"/><Relationship Id="rId7" Type="http://schemas.openxmlformats.org/officeDocument/2006/relationships/hyperlink" Target="http://www.prism.oregonstate.ed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chart" Target="charts/chart4.xml"/><Relationship Id="rId41" Type="http://schemas.microsoft.com/office/2016/09/relationships/commentsIds" Target="commentsId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6.xml"/><Relationship Id="rId37" Type="http://schemas.openxmlformats.org/officeDocument/2006/relationships/chart" Target="charts/chart11.xml"/><Relationship Id="rId40"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chart" Target="charts/chart3.xml"/><Relationship Id="rId36" Type="http://schemas.openxmlformats.org/officeDocument/2006/relationships/chart" Target="charts/chart10.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chart" Target="charts/chart2.xml"/><Relationship Id="rId30" Type="http://schemas.openxmlformats.org/officeDocument/2006/relationships/image" Target="media/image19.emf"/><Relationship Id="rId35" Type="http://schemas.openxmlformats.org/officeDocument/2006/relationships/chart" Target="charts/chart9.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7.xml"/><Relationship Id="rId38"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CCA2F-2E24-4885-BA30-FCFDF8DB6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25</Pages>
  <Words>3626</Words>
  <Characters>20672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Gabrielle</cp:lastModifiedBy>
  <cp:revision>44</cp:revision>
  <dcterms:created xsi:type="dcterms:W3CDTF">2019-03-11T03:53:00Z</dcterms:created>
  <dcterms:modified xsi:type="dcterms:W3CDTF">2019-03-28T22:52:00Z</dcterms:modified>
</cp:coreProperties>
</file>